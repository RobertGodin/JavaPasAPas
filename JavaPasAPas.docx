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BD08E" w14:textId="77777777" w:rsidR="0095532C" w:rsidRDefault="0095532C" w:rsidP="0095532C">
      <w:pPr>
        <w:pStyle w:val="BodyText"/>
        <w:rPr>
          <w:rStyle w:val="Emphasis"/>
          <w:rFonts w:ascii="Garamond" w:hAnsi="Garamond"/>
          <w:sz w:val="24"/>
          <w:szCs w:val="24"/>
        </w:rPr>
      </w:pPr>
    </w:p>
    <w:p w14:paraId="3F18754E" w14:textId="77777777" w:rsidR="0095532C" w:rsidRDefault="0095532C" w:rsidP="0095532C">
      <w:pPr>
        <w:pStyle w:val="BodyText"/>
        <w:rPr>
          <w:rStyle w:val="Emphasis"/>
          <w:rFonts w:ascii="Garamond" w:hAnsi="Garamond"/>
          <w:sz w:val="24"/>
          <w:szCs w:val="24"/>
        </w:rPr>
      </w:pPr>
    </w:p>
    <w:p w14:paraId="7A2E591B" w14:textId="77777777" w:rsidR="0095532C" w:rsidRDefault="0095532C" w:rsidP="0095532C">
      <w:pPr>
        <w:pStyle w:val="BodyText"/>
        <w:rPr>
          <w:rStyle w:val="Emphasis"/>
          <w:rFonts w:ascii="Garamond" w:hAnsi="Garamond"/>
          <w:sz w:val="24"/>
          <w:szCs w:val="24"/>
        </w:rPr>
      </w:pPr>
    </w:p>
    <w:p w14:paraId="017C2BBE" w14:textId="77777777" w:rsidR="0095532C" w:rsidRDefault="0095532C" w:rsidP="0095532C">
      <w:pPr>
        <w:pStyle w:val="BodyText"/>
        <w:rPr>
          <w:rStyle w:val="Emphasis"/>
          <w:rFonts w:ascii="Garamond" w:hAnsi="Garamond"/>
          <w:sz w:val="24"/>
          <w:szCs w:val="24"/>
        </w:rPr>
      </w:pPr>
    </w:p>
    <w:p w14:paraId="00B460DC" w14:textId="77777777" w:rsidR="0095532C" w:rsidRDefault="0095532C" w:rsidP="0095532C">
      <w:pPr>
        <w:pStyle w:val="BodyText"/>
        <w:rPr>
          <w:rStyle w:val="Emphasis"/>
          <w:rFonts w:ascii="Garamond" w:hAnsi="Garamond"/>
          <w:sz w:val="24"/>
          <w:szCs w:val="24"/>
        </w:rPr>
      </w:pPr>
    </w:p>
    <w:p w14:paraId="18C45E9E" w14:textId="77777777" w:rsidR="0095532C" w:rsidRDefault="0095532C" w:rsidP="0095532C">
      <w:pPr>
        <w:pStyle w:val="BodyText"/>
        <w:rPr>
          <w:rStyle w:val="Emphasis"/>
          <w:rFonts w:ascii="Garamond" w:hAnsi="Garamond"/>
          <w:sz w:val="24"/>
          <w:szCs w:val="24"/>
        </w:rPr>
      </w:pPr>
    </w:p>
    <w:p w14:paraId="6C0247FE" w14:textId="77777777" w:rsidR="0095532C" w:rsidRDefault="0095532C" w:rsidP="0095532C">
      <w:pPr>
        <w:pStyle w:val="BodyText"/>
        <w:rPr>
          <w:rStyle w:val="Emphasis"/>
          <w:rFonts w:ascii="Garamond" w:hAnsi="Garamond"/>
          <w:sz w:val="24"/>
          <w:szCs w:val="24"/>
        </w:rPr>
      </w:pPr>
    </w:p>
    <w:p w14:paraId="43C47D20" w14:textId="77777777" w:rsidR="0095532C" w:rsidRDefault="0095532C" w:rsidP="0095532C">
      <w:pPr>
        <w:pStyle w:val="BodyText"/>
        <w:rPr>
          <w:rStyle w:val="Emphasis"/>
          <w:rFonts w:ascii="Garamond" w:hAnsi="Garamond"/>
          <w:sz w:val="24"/>
          <w:szCs w:val="24"/>
        </w:rPr>
      </w:pPr>
    </w:p>
    <w:p w14:paraId="18389589" w14:textId="77777777" w:rsidR="0095532C" w:rsidRDefault="0095532C" w:rsidP="0095532C">
      <w:pPr>
        <w:pStyle w:val="BodyText"/>
        <w:rPr>
          <w:rStyle w:val="Emphasis"/>
          <w:rFonts w:ascii="Garamond" w:hAnsi="Garamond"/>
          <w:sz w:val="24"/>
          <w:szCs w:val="24"/>
        </w:rPr>
      </w:pPr>
    </w:p>
    <w:p w14:paraId="5992577B" w14:textId="77777777" w:rsidR="0095532C" w:rsidRDefault="0095532C" w:rsidP="0095532C">
      <w:pPr>
        <w:pStyle w:val="BodyText"/>
        <w:rPr>
          <w:rStyle w:val="Emphasis"/>
          <w:rFonts w:ascii="Garamond" w:hAnsi="Garamond"/>
          <w:sz w:val="24"/>
          <w:szCs w:val="24"/>
        </w:rPr>
      </w:pPr>
    </w:p>
    <w:p w14:paraId="639CA2D6" w14:textId="77777777" w:rsidR="0095532C" w:rsidRDefault="0095532C" w:rsidP="0095532C">
      <w:pPr>
        <w:pStyle w:val="BodyText"/>
        <w:rPr>
          <w:rStyle w:val="Emphasis"/>
          <w:rFonts w:ascii="Garamond" w:hAnsi="Garamond"/>
          <w:sz w:val="24"/>
          <w:szCs w:val="24"/>
        </w:rPr>
      </w:pPr>
    </w:p>
    <w:p w14:paraId="627A96C8" w14:textId="77777777" w:rsidR="0095532C" w:rsidRDefault="0095532C" w:rsidP="0095532C">
      <w:pPr>
        <w:pStyle w:val="BodyText"/>
        <w:rPr>
          <w:rStyle w:val="Emphasis"/>
          <w:rFonts w:ascii="Garamond" w:hAnsi="Garamond"/>
          <w:sz w:val="24"/>
          <w:szCs w:val="24"/>
        </w:rPr>
      </w:pPr>
    </w:p>
    <w:p w14:paraId="162CEC16" w14:textId="0B1FEAAD" w:rsidR="00CF34EA" w:rsidRPr="0095532C" w:rsidRDefault="000B4659" w:rsidP="0095532C">
      <w:pPr>
        <w:pStyle w:val="BodyText"/>
      </w:pPr>
      <w:r w:rsidRPr="00200CAC">
        <w:t xml:space="preserve">Java </w:t>
      </w:r>
      <w:r w:rsidR="00A1295B" w:rsidRPr="00200CAC">
        <w:t>p</w:t>
      </w:r>
      <w:r w:rsidR="0089793A" w:rsidRPr="00200CAC">
        <w:t xml:space="preserve">as à </w:t>
      </w:r>
      <w:r w:rsidR="00A1295B" w:rsidRPr="00200CAC">
        <w:t>p</w:t>
      </w:r>
      <w:r w:rsidR="0089793A" w:rsidRPr="00200CAC">
        <w:t>as</w:t>
      </w:r>
    </w:p>
    <w:p w14:paraId="744761D8" w14:textId="6547DEDB" w:rsidR="005C511E" w:rsidRPr="0095532C" w:rsidRDefault="00A060EE" w:rsidP="0095532C">
      <w:pPr>
        <w:pStyle w:val="BodyText"/>
      </w:pPr>
      <w:bookmarkStart w:id="0" w:name="_Toc44667547"/>
      <w:r w:rsidRPr="00200CAC">
        <w:t>I</w:t>
      </w:r>
      <w:r w:rsidR="00CF34EA" w:rsidRPr="00200CAC">
        <w:t xml:space="preserve">ntroduction à la </w:t>
      </w:r>
      <w:r w:rsidR="00DE28EC">
        <w:t>p</w:t>
      </w:r>
      <w:r w:rsidR="00CF34EA" w:rsidRPr="00200CAC">
        <w:t xml:space="preserve">rogrammation et au </w:t>
      </w:r>
      <w:r w:rsidR="00DE28EC">
        <w:t>l</w:t>
      </w:r>
      <w:r w:rsidR="00CF34EA" w:rsidRPr="00200CAC">
        <w:t>angage Java</w:t>
      </w:r>
      <w:bookmarkEnd w:id="0"/>
    </w:p>
    <w:p w14:paraId="356BE0AA" w14:textId="43E612AC" w:rsidR="00481233" w:rsidRDefault="005C511E" w:rsidP="0095532C">
      <w:pPr>
        <w:pStyle w:val="BodyText"/>
      </w:pPr>
      <w:r w:rsidRPr="00200CAC">
        <w:t>Robert Godin</w:t>
      </w:r>
      <w:r w:rsidR="00F9726A" w:rsidRPr="00200CAC">
        <w:t>, Daniel Lemire</w:t>
      </w:r>
    </w:p>
    <w:p w14:paraId="5B474ADA" w14:textId="77777777" w:rsidR="00481233" w:rsidRDefault="00481233" w:rsidP="00035DA1">
      <w:pPr>
        <w:pStyle w:val="BodyText"/>
        <w:jc w:val="center"/>
      </w:pPr>
    </w:p>
    <w:p w14:paraId="412C9C35" w14:textId="77777777" w:rsidR="00481233" w:rsidRDefault="00481233" w:rsidP="00035DA1">
      <w:pPr>
        <w:pStyle w:val="BodyText"/>
        <w:jc w:val="center"/>
      </w:pPr>
    </w:p>
    <w:p w14:paraId="51A5445B" w14:textId="77777777" w:rsidR="00481233" w:rsidRDefault="00481233" w:rsidP="006E11A6">
      <w:pPr>
        <w:pStyle w:val="BodyText"/>
      </w:pPr>
    </w:p>
    <w:p w14:paraId="185795FF" w14:textId="1F12CE7E" w:rsidR="00182BE4" w:rsidRDefault="00D74B01" w:rsidP="00182BE4">
      <w:pPr>
        <w:pStyle w:val="BodyText"/>
      </w:pPr>
      <w:r>
        <w:t>Troisième</w:t>
      </w:r>
      <w:r w:rsidR="007A12F6">
        <w:t xml:space="preserve"> édition, </w:t>
      </w:r>
      <w:r>
        <w:t>février</w:t>
      </w:r>
      <w:r w:rsidR="00946A4A">
        <w:t xml:space="preserve"> </w:t>
      </w:r>
      <w:r w:rsidR="0060702D">
        <w:t>202</w:t>
      </w:r>
      <w:r>
        <w:t>5</w:t>
      </w:r>
    </w:p>
    <w:p w14:paraId="18A6BEE6" w14:textId="0E58896F" w:rsidR="00182BE4" w:rsidRDefault="00182BE4" w:rsidP="00E0165C">
      <w:r>
        <w:br w:type="page"/>
      </w:r>
    </w:p>
    <w:p w14:paraId="2CE88628" w14:textId="77777777" w:rsidR="0013336E" w:rsidRDefault="00717704">
      <w:pPr>
        <w:pStyle w:val="TOC1"/>
        <w:tabs>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r>
        <w:lastRenderedPageBreak/>
        <w:fldChar w:fldCharType="begin"/>
      </w:r>
      <w:r>
        <w:instrText xml:space="preserve"> TOC \o "1-3" \n \h \z \u </w:instrText>
      </w:r>
      <w:r>
        <w:fldChar w:fldCharType="separate"/>
      </w:r>
      <w:hyperlink w:anchor="_Toc190437713" w:history="1">
        <w:r w:rsidR="0013336E" w:rsidRPr="00024A0D">
          <w:rPr>
            <w:rStyle w:val="Hyperlink"/>
            <w:noProof/>
          </w:rPr>
          <w:t>Préface</w:t>
        </w:r>
      </w:hyperlink>
    </w:p>
    <w:p w14:paraId="6F6F74C2"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14" w:history="1">
        <w:r w:rsidRPr="00024A0D">
          <w:rPr>
            <w:rStyle w:val="Hyperlink"/>
            <w:noProof/>
          </w:rPr>
          <w:t>1.</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Concepts de base</w:t>
        </w:r>
      </w:hyperlink>
    </w:p>
    <w:p w14:paraId="21DF3A9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15" w:history="1">
        <w:r w:rsidRPr="00024A0D">
          <w:rPr>
            <w:rStyle w:val="Hyperlink"/>
            <w:noProof/>
          </w:rPr>
          <w:t>1.1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Composantes matérielles d'un ordinateur (</w:t>
        </w:r>
        <w:r w:rsidRPr="00024A0D">
          <w:rPr>
            <w:rStyle w:val="Hyperlink"/>
            <w:i/>
            <w:iCs/>
            <w:noProof/>
          </w:rPr>
          <w:t>hardware</w:t>
        </w:r>
        <w:r w:rsidRPr="00024A0D">
          <w:rPr>
            <w:rStyle w:val="Hyperlink"/>
            <w:noProof/>
          </w:rPr>
          <w:t>)</w:t>
        </w:r>
      </w:hyperlink>
    </w:p>
    <w:p w14:paraId="0BD6FC3C"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6" w:history="1">
        <w:r w:rsidRPr="00024A0D">
          <w:rPr>
            <w:rStyle w:val="Hyperlink"/>
            <w:noProof/>
          </w:rPr>
          <w:t>1.1.1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Processeur et mémoire</w:t>
        </w:r>
      </w:hyperlink>
    </w:p>
    <w:p w14:paraId="519753AD"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7" w:history="1">
        <w:r w:rsidRPr="00024A0D">
          <w:rPr>
            <w:rStyle w:val="Hyperlink"/>
            <w:noProof/>
          </w:rPr>
          <w:t>1.1.2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Unités périphériques</w:t>
        </w:r>
      </w:hyperlink>
    </w:p>
    <w:p w14:paraId="3571F16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18" w:history="1">
        <w:r w:rsidRPr="00024A0D">
          <w:rPr>
            <w:rStyle w:val="Hyperlink"/>
            <w:noProof/>
          </w:rPr>
          <w:t>1.2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Le logiciel</w:t>
        </w:r>
      </w:hyperlink>
    </w:p>
    <w:p w14:paraId="6F480424"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9" w:history="1">
        <w:r w:rsidRPr="00024A0D">
          <w:rPr>
            <w:rStyle w:val="Hyperlink"/>
            <w:noProof/>
          </w:rPr>
          <w:t>1.2.1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Le binaire, le langage machine et la compilation</w:t>
        </w:r>
      </w:hyperlink>
    </w:p>
    <w:p w14:paraId="38D3CA98"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20" w:history="1">
        <w:r w:rsidRPr="00024A0D">
          <w:rPr>
            <w:rStyle w:val="Hyperlink"/>
            <w:noProof/>
          </w:rPr>
          <w:t>1.2.2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Étapes de création et d’exécution d’un programme Java avec l'environnement JSE sous Windows</w:t>
        </w:r>
      </w:hyperlink>
    </w:p>
    <w:p w14:paraId="30100A41"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21" w:history="1">
        <w:r w:rsidRPr="00024A0D">
          <w:rPr>
            <w:rStyle w:val="Hyperlink"/>
            <w:noProof/>
          </w:rPr>
          <w:t>2.</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Introduction à la programmation Java</w:t>
        </w:r>
      </w:hyperlink>
    </w:p>
    <w:p w14:paraId="72661BB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2" w:history="1">
        <w:r w:rsidRPr="00024A0D">
          <w:rPr>
            <w:rStyle w:val="Hyperlink"/>
            <w:noProof/>
          </w:rPr>
          <w:t>2.1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Commentaire Java</w:t>
        </w:r>
      </w:hyperlink>
    </w:p>
    <w:p w14:paraId="5241BC2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3" w:history="1">
        <w:r w:rsidRPr="00024A0D">
          <w:rPr>
            <w:rStyle w:val="Hyperlink"/>
            <w:noProof/>
          </w:rPr>
          <w:t>2.2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Importation de classes</w:t>
        </w:r>
      </w:hyperlink>
    </w:p>
    <w:p w14:paraId="3EDC166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4" w:history="1">
        <w:r w:rsidRPr="00024A0D">
          <w:rPr>
            <w:rStyle w:val="Hyperlink"/>
            <w:noProof/>
          </w:rPr>
          <w:t>2.3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Packages</w:t>
        </w:r>
      </w:hyperlink>
    </w:p>
    <w:p w14:paraId="1C557A3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5" w:history="1">
        <w:r w:rsidRPr="00024A0D">
          <w:rPr>
            <w:rStyle w:val="Hyperlink"/>
            <w:noProof/>
          </w:rPr>
          <w:t>2.4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Notion de classe et de méthode</w:t>
        </w:r>
      </w:hyperlink>
    </w:p>
    <w:p w14:paraId="163F4EC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6" w:history="1">
        <w:r w:rsidRPr="00024A0D">
          <w:rPr>
            <w:rStyle w:val="Hyperlink"/>
            <w:noProof/>
          </w:rPr>
          <w:t>2.5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Le nom d’une classe</w:t>
        </w:r>
      </w:hyperlink>
    </w:p>
    <w:p w14:paraId="15BEE3B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7" w:history="1">
        <w:r w:rsidRPr="00024A0D">
          <w:rPr>
            <w:rStyle w:val="Hyperlink"/>
            <w:noProof/>
          </w:rPr>
          <w:t>2.6</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La méthode </w:t>
        </w:r>
        <w:r w:rsidRPr="00024A0D">
          <w:rPr>
            <w:rStyle w:val="Hyperlink"/>
            <w:i/>
            <w:iCs/>
            <w:noProof/>
          </w:rPr>
          <w:t>main</w:t>
        </w:r>
        <w:r w:rsidRPr="00024A0D">
          <w:rPr>
            <w:rStyle w:val="Hyperlink"/>
            <w:noProof/>
          </w:rPr>
          <w:t>()</w:t>
        </w:r>
      </w:hyperlink>
    </w:p>
    <w:p w14:paraId="5733BE9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8" w:history="1">
        <w:r w:rsidRPr="00024A0D">
          <w:rPr>
            <w:rStyle w:val="Hyperlink"/>
            <w:noProof/>
          </w:rPr>
          <w:t>2.7</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Corps d’une méthode</w:t>
        </w:r>
      </w:hyperlink>
    </w:p>
    <w:p w14:paraId="7724C85A"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29" w:history="1">
        <w:r w:rsidRPr="00024A0D">
          <w:rPr>
            <w:rStyle w:val="Hyperlink"/>
            <w:noProof/>
          </w:rPr>
          <w:t>2.7.1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Déclaration de variables</w:t>
        </w:r>
      </w:hyperlink>
    </w:p>
    <w:p w14:paraId="592728CB"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0" w:history="1">
        <w:r w:rsidRPr="00024A0D">
          <w:rPr>
            <w:rStyle w:val="Hyperlink"/>
            <w:noProof/>
          </w:rPr>
          <w:t>2.7.2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Types prédéfinis de Java</w:t>
        </w:r>
      </w:hyperlink>
    </w:p>
    <w:p w14:paraId="4E54D693"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1" w:history="1">
        <w:r w:rsidRPr="00024A0D">
          <w:rPr>
            <w:rStyle w:val="Hyperlink"/>
            <w:noProof/>
          </w:rPr>
          <w:t>2.7.3</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Appel de méthode de classe, paramètres et énoncé d’affectation</w:t>
        </w:r>
      </w:hyperlink>
    </w:p>
    <w:p w14:paraId="27B8B5A6"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2" w:history="1">
        <w:r w:rsidRPr="00024A0D">
          <w:rPr>
            <w:rStyle w:val="Hyperlink"/>
            <w:noProof/>
          </w:rPr>
          <w:t>2.7.4</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Expression</w:t>
        </w:r>
      </w:hyperlink>
    </w:p>
    <w:p w14:paraId="741D5886"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3" w:history="1">
        <w:r w:rsidRPr="00024A0D">
          <w:rPr>
            <w:rStyle w:val="Hyperlink"/>
            <w:noProof/>
          </w:rPr>
          <w:t>2.7.5</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Expression de type String</w:t>
        </w:r>
      </w:hyperlink>
    </w:p>
    <w:p w14:paraId="24DA07D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4" w:history="1">
        <w:r w:rsidRPr="00024A0D">
          <w:rPr>
            <w:rStyle w:val="Hyperlink"/>
            <w:noProof/>
          </w:rPr>
          <w:t>2.8</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Diagramme de séquence UML</w:t>
        </w:r>
      </w:hyperlink>
    </w:p>
    <w:p w14:paraId="5B6C747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5" w:history="1">
        <w:r w:rsidRPr="00024A0D">
          <w:rPr>
            <w:rStyle w:val="Hyperlink"/>
            <w:noProof/>
          </w:rPr>
          <w:t>2.9</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Exceptions</w:t>
        </w:r>
      </w:hyperlink>
    </w:p>
    <w:p w14:paraId="6ABBCDA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6" w:history="1">
        <w:r w:rsidRPr="00024A0D">
          <w:rPr>
            <w:rStyle w:val="Hyperlink"/>
            <w:noProof/>
          </w:rPr>
          <w:t>2.10</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Syntaxe des identificateurs Java</w:t>
        </w:r>
      </w:hyperlink>
    </w:p>
    <w:p w14:paraId="41CD0E6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7" w:history="1">
        <w:r w:rsidRPr="00024A0D">
          <w:rPr>
            <w:rStyle w:val="Hyperlink"/>
            <w:noProof/>
          </w:rPr>
          <w:t>2.11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Disposition du texte</w:t>
        </w:r>
      </w:hyperlink>
    </w:p>
    <w:p w14:paraId="72AF637B"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8" w:history="1">
        <w:r w:rsidRPr="00024A0D">
          <w:rPr>
            <w:rStyle w:val="Hyperlink"/>
            <w:noProof/>
          </w:rPr>
          <w:t>2.12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Initialisation de variable à la déclaration</w:t>
        </w:r>
      </w:hyperlink>
    </w:p>
    <w:p w14:paraId="4D88578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9" w:history="1">
        <w:r w:rsidRPr="00024A0D">
          <w:rPr>
            <w:rStyle w:val="Hyperlink"/>
            <w:noProof/>
          </w:rPr>
          <w:t>2.13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Méthode System.out.println()</w:t>
        </w:r>
      </w:hyperlink>
    </w:p>
    <w:p w14:paraId="0291A00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0" w:history="1">
        <w:r w:rsidRPr="00024A0D">
          <w:rPr>
            <w:rStyle w:val="Hyperlink"/>
            <w:noProof/>
          </w:rPr>
          <w:t>2.14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Classe Scanner</w:t>
        </w:r>
      </w:hyperlink>
    </w:p>
    <w:p w14:paraId="27B597F8"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41" w:history="1">
        <w:r w:rsidRPr="00024A0D">
          <w:rPr>
            <w:rStyle w:val="Hyperlink"/>
            <w:noProof/>
          </w:rPr>
          <w:t>3.</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Structures de contrôle</w:t>
        </w:r>
      </w:hyperlink>
    </w:p>
    <w:p w14:paraId="7C93D3F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2" w:history="1">
        <w:r w:rsidRPr="00024A0D">
          <w:rPr>
            <w:rStyle w:val="Hyperlink"/>
            <w:noProof/>
          </w:rPr>
          <w:t>3.1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séquence</w:t>
        </w:r>
      </w:hyperlink>
    </w:p>
    <w:p w14:paraId="4E38B26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3" w:history="1">
        <w:r w:rsidRPr="00024A0D">
          <w:rPr>
            <w:rStyle w:val="Hyperlink"/>
            <w:noProof/>
          </w:rPr>
          <w:t>3.2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boucle avec l’énoncé while</w:t>
        </w:r>
      </w:hyperlink>
    </w:p>
    <w:p w14:paraId="70201DD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4" w:history="1">
        <w:r w:rsidRPr="00024A0D">
          <w:rPr>
            <w:rStyle w:val="Hyperlink"/>
            <w:noProof/>
          </w:rPr>
          <w:t>3.3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 xml:space="preserve">Qualité du logiciel, </w:t>
        </w:r>
        <w:r w:rsidRPr="00024A0D">
          <w:rPr>
            <w:rStyle w:val="Hyperlink"/>
            <w:noProof/>
          </w:rPr>
          <w:t>tests</w:t>
        </w:r>
        <w:r w:rsidRPr="00024A0D">
          <w:rPr>
            <w:rStyle w:val="Hyperlink"/>
            <w:noProof/>
            <w:lang w:val="fr-CA"/>
          </w:rPr>
          <w:t xml:space="preserve"> et débogage</w:t>
        </w:r>
      </w:hyperlink>
    </w:p>
    <w:p w14:paraId="1B266CF9"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5" w:history="1">
        <w:r w:rsidRPr="00024A0D">
          <w:rPr>
            <w:rStyle w:val="Hyperlink"/>
            <w:noProof/>
          </w:rPr>
          <w:t>3.4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boucle avec l’énoncé for</w:t>
        </w:r>
      </w:hyperlink>
    </w:p>
    <w:p w14:paraId="2C2F3D16"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6" w:history="1">
        <w:r w:rsidRPr="00024A0D">
          <w:rPr>
            <w:rStyle w:val="Hyperlink"/>
            <w:noProof/>
          </w:rPr>
          <w:t>3.5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décision avec if</w:t>
        </w:r>
      </w:hyperlink>
    </w:p>
    <w:p w14:paraId="2B474A69"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47" w:history="1">
        <w:r w:rsidRPr="00024A0D">
          <w:rPr>
            <w:rStyle w:val="Hyperlink"/>
            <w:noProof/>
          </w:rPr>
          <w:t>4.</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Types et expressions Java</w:t>
        </w:r>
      </w:hyperlink>
    </w:p>
    <w:p w14:paraId="68FE7AA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8" w:history="1">
        <w:r w:rsidRPr="00024A0D">
          <w:rPr>
            <w:rStyle w:val="Hyperlink"/>
            <w:noProof/>
          </w:rPr>
          <w:t>4.1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Type primitif et littéral</w:t>
        </w:r>
      </w:hyperlink>
    </w:p>
    <w:p w14:paraId="05B54B9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9" w:history="1">
        <w:r w:rsidRPr="00024A0D">
          <w:rPr>
            <w:rStyle w:val="Hyperlink"/>
            <w:noProof/>
            <w:lang w:val="fr-CA"/>
          </w:rPr>
          <w:t>4.2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Types et expressions numériques</w:t>
        </w:r>
      </w:hyperlink>
    </w:p>
    <w:p w14:paraId="1720B1C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0" w:history="1">
        <w:r w:rsidRPr="00024A0D">
          <w:rPr>
            <w:rStyle w:val="Hyperlink"/>
            <w:noProof/>
            <w:lang w:val="fr-CA"/>
          </w:rPr>
          <w:t>4.3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Expressions booléennes</w:t>
        </w:r>
      </w:hyperlink>
    </w:p>
    <w:p w14:paraId="5C51BAD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1" w:history="1">
        <w:r w:rsidRPr="00024A0D">
          <w:rPr>
            <w:rStyle w:val="Hyperlink"/>
            <w:noProof/>
            <w:lang w:val="fr-CA"/>
          </w:rPr>
          <w:t>4.4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Traitement de caractères</w:t>
        </w:r>
      </w:hyperlink>
    </w:p>
    <w:p w14:paraId="4678F0B7"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52" w:history="1">
        <w:r w:rsidRPr="00024A0D">
          <w:rPr>
            <w:rStyle w:val="Hyperlink"/>
            <w:noProof/>
            <w:lang w:val="fr-CA"/>
          </w:rPr>
          <w:t>4.4.1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lang w:val="fr-CA"/>
          </w:rPr>
          <w:t>Type String, objets et classes</w:t>
        </w:r>
      </w:hyperlink>
    </w:p>
    <w:p w14:paraId="28B781E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3" w:history="1">
        <w:r w:rsidRPr="00024A0D">
          <w:rPr>
            <w:rStyle w:val="Hyperlink"/>
            <w:noProof/>
            <w:lang w:val="fr-CA"/>
          </w:rPr>
          <w:t>4.5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Fonctions mathématiques : java.lang.Math</w:t>
        </w:r>
      </w:hyperlink>
    </w:p>
    <w:p w14:paraId="2300856B"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4" w:history="1">
        <w:r w:rsidRPr="00024A0D">
          <w:rPr>
            <w:rStyle w:val="Hyperlink"/>
            <w:noProof/>
            <w:lang w:val="fr-CA"/>
          </w:rPr>
          <w:t>4.6</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Sommaire des opérations et priorités</w:t>
        </w:r>
      </w:hyperlink>
    </w:p>
    <w:p w14:paraId="660B1A4F"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55" w:history="1">
        <w:r w:rsidRPr="00024A0D">
          <w:rPr>
            <w:rStyle w:val="Hyperlink"/>
            <w:noProof/>
          </w:rPr>
          <w:t>5.</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Graphisme 2D et concepts de programmation objet</w:t>
        </w:r>
      </w:hyperlink>
    </w:p>
    <w:p w14:paraId="52FD2AA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6" w:history="1">
        <w:r w:rsidRPr="00024A0D">
          <w:rPr>
            <w:rStyle w:val="Hyperlink"/>
            <w:noProof/>
          </w:rPr>
          <w:t>5.1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Dessin avec les classes Graphics et une sous-classe de JFrame</w:t>
        </w:r>
      </w:hyperlink>
    </w:p>
    <w:p w14:paraId="55594BD6"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7" w:history="1">
        <w:r w:rsidRPr="00024A0D">
          <w:rPr>
            <w:rStyle w:val="Hyperlink"/>
            <w:noProof/>
          </w:rPr>
          <w:t>5.2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Simplification du programme par une méthode avec paramètres</w:t>
        </w:r>
      </w:hyperlink>
    </w:p>
    <w:p w14:paraId="5DBF396A"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8" w:history="1">
        <w:r w:rsidRPr="00024A0D">
          <w:rPr>
            <w:rStyle w:val="Hyperlink"/>
            <w:noProof/>
          </w:rPr>
          <w:t>5.3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Traitement des événements de souris (interface </w:t>
        </w:r>
        <w:r w:rsidRPr="00024A0D">
          <w:rPr>
            <w:rStyle w:val="Hyperlink"/>
            <w:i/>
            <w:iCs/>
            <w:noProof/>
          </w:rPr>
          <w:t>MouseListener</w:t>
        </w:r>
        <w:r w:rsidRPr="00024A0D">
          <w:rPr>
            <w:rStyle w:val="Hyperlink"/>
            <w:noProof/>
          </w:rPr>
          <w:t>)</w:t>
        </w:r>
      </w:hyperlink>
    </w:p>
    <w:p w14:paraId="0C0A8E33"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9" w:history="1">
        <w:r w:rsidRPr="00024A0D">
          <w:rPr>
            <w:rStyle w:val="Hyperlink"/>
            <w:noProof/>
          </w:rPr>
          <w:t>5.4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Constantes (final)</w:t>
        </w:r>
      </w:hyperlink>
    </w:p>
    <w:p w14:paraId="0BFDE338"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0" w:history="1">
        <w:r w:rsidRPr="00024A0D">
          <w:rPr>
            <w:rStyle w:val="Hyperlink"/>
            <w:noProof/>
          </w:rPr>
          <w:t>5.5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Sommaire d’une déclaration de classe</w:t>
        </w:r>
      </w:hyperlink>
    </w:p>
    <w:p w14:paraId="260280A9"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1" w:history="1">
        <w:r w:rsidRPr="00024A0D">
          <w:rPr>
            <w:rStyle w:val="Hyperlink"/>
            <w:noProof/>
          </w:rPr>
          <w:t>6.</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Introduction à l’animation 2D</w:t>
        </w:r>
      </w:hyperlink>
    </w:p>
    <w:p w14:paraId="490E986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2" w:history="1">
        <w:r w:rsidRPr="00024A0D">
          <w:rPr>
            <w:rStyle w:val="Hyperlink"/>
            <w:noProof/>
          </w:rPr>
          <w:t>6.1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Une première tentative d’animation</w:t>
        </w:r>
      </w:hyperlink>
    </w:p>
    <w:p w14:paraId="4FF98C6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3" w:history="1">
        <w:r w:rsidRPr="00024A0D">
          <w:rPr>
            <w:rStyle w:val="Hyperlink"/>
            <w:noProof/>
          </w:rPr>
          <w:t>6.2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Animation par double tampon</w:t>
        </w:r>
      </w:hyperlink>
    </w:p>
    <w:p w14:paraId="338CDF61"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4" w:history="1">
        <w:r w:rsidRPr="00024A0D">
          <w:rPr>
            <w:rStyle w:val="Hyperlink"/>
            <w:noProof/>
          </w:rPr>
          <w:t>7.</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Développement de classes : conception objet</w:t>
        </w:r>
      </w:hyperlink>
    </w:p>
    <w:p w14:paraId="3E62656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5" w:history="1">
        <w:r w:rsidRPr="00024A0D">
          <w:rPr>
            <w:rStyle w:val="Hyperlink"/>
            <w:noProof/>
          </w:rPr>
          <w:t>7.1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Découpage d’un programme en classes</w:t>
        </w:r>
      </w:hyperlink>
    </w:p>
    <w:p w14:paraId="5FD9001A"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6" w:history="1">
        <w:r w:rsidRPr="00024A0D">
          <w:rPr>
            <w:rStyle w:val="Hyperlink"/>
            <w:noProof/>
          </w:rPr>
          <w:t>7.2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Compilation et exécution d’un programme composé de plusieurs classes et de packages</w:t>
        </w:r>
      </w:hyperlink>
    </w:p>
    <w:p w14:paraId="22E5BD9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7" w:history="1">
        <w:r w:rsidRPr="00024A0D">
          <w:rPr>
            <w:rStyle w:val="Hyperlink"/>
            <w:noProof/>
          </w:rPr>
          <w:t>7.3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Limiter la répétition de code par la création d’une super-classe</w:t>
        </w:r>
      </w:hyperlink>
    </w:p>
    <w:p w14:paraId="62A6082A"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8" w:history="1">
        <w:r w:rsidRPr="00024A0D">
          <w:rPr>
            <w:rStyle w:val="Hyperlink"/>
            <w:noProof/>
          </w:rPr>
          <w:t>8.</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Animation 2D et développement d’un jeu simple</w:t>
        </w:r>
      </w:hyperlink>
    </w:p>
    <w:p w14:paraId="16941EB5"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9" w:history="1">
        <w:r w:rsidRPr="00024A0D">
          <w:rPr>
            <w:rStyle w:val="Hyperlink"/>
            <w:noProof/>
          </w:rPr>
          <w:t>8.1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Animation avec un </w:t>
        </w:r>
        <w:r w:rsidRPr="00024A0D">
          <w:rPr>
            <w:rStyle w:val="Hyperlink"/>
            <w:i/>
            <w:iCs/>
            <w:noProof/>
          </w:rPr>
          <w:t>Timer</w:t>
        </w:r>
        <w:r w:rsidRPr="00024A0D">
          <w:rPr>
            <w:rStyle w:val="Hyperlink"/>
            <w:noProof/>
          </w:rPr>
          <w:t xml:space="preserve"> dans une sous-classe de </w:t>
        </w:r>
        <w:r w:rsidRPr="00024A0D">
          <w:rPr>
            <w:rStyle w:val="Hyperlink"/>
            <w:i/>
            <w:iCs/>
            <w:noProof/>
          </w:rPr>
          <w:t>JPanel</w:t>
        </w:r>
      </w:hyperlink>
    </w:p>
    <w:p w14:paraId="4B6ACB5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0" w:history="1">
        <w:r w:rsidRPr="00024A0D">
          <w:rPr>
            <w:rStyle w:val="Hyperlink"/>
            <w:noProof/>
          </w:rPr>
          <w:t>8.2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Isoler le monde à animer du mécanisme d’animation</w:t>
        </w:r>
      </w:hyperlink>
    </w:p>
    <w:p w14:paraId="5B087EC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1" w:history="1">
        <w:r w:rsidRPr="00024A0D">
          <w:rPr>
            <w:rStyle w:val="Hyperlink"/>
            <w:noProof/>
          </w:rPr>
          <w:t>8.3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Développement du jeu</w:t>
        </w:r>
      </w:hyperlink>
    </w:p>
    <w:p w14:paraId="6FF5A4B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2" w:history="1">
        <w:r w:rsidRPr="00024A0D">
          <w:rPr>
            <w:rStyle w:val="Hyperlink"/>
            <w:noProof/>
          </w:rPr>
          <w:t>8.4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Génériques</w:t>
        </w:r>
      </w:hyperlink>
    </w:p>
    <w:p w14:paraId="3DBDC2D3"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3" w:history="1">
        <w:r w:rsidRPr="00024A0D">
          <w:rPr>
            <w:rStyle w:val="Hyperlink"/>
            <w:noProof/>
          </w:rPr>
          <w:t>8.5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Autres collections</w:t>
        </w:r>
      </w:hyperlink>
    </w:p>
    <w:p w14:paraId="33E7DC2A"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74" w:history="1">
        <w:r w:rsidRPr="00024A0D">
          <w:rPr>
            <w:rStyle w:val="Hyperlink"/>
            <w:noProof/>
          </w:rPr>
          <w:t>9.</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Traitement de fichiers</w:t>
        </w:r>
      </w:hyperlink>
    </w:p>
    <w:p w14:paraId="60F603F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5" w:history="1">
        <w:r w:rsidRPr="00024A0D">
          <w:rPr>
            <w:rStyle w:val="Hyperlink"/>
            <w:noProof/>
          </w:rPr>
          <w:t>9.1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binaire (FileOutputStream, FileInputStream)</w:t>
        </w:r>
      </w:hyperlink>
    </w:p>
    <w:p w14:paraId="5903B46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6" w:history="1">
        <w:r w:rsidRPr="00024A0D">
          <w:rPr>
            <w:rStyle w:val="Hyperlink"/>
            <w:noProof/>
          </w:rPr>
          <w:t>9.2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DataInputStream et DataOutputStream</w:t>
        </w:r>
      </w:hyperlink>
    </w:p>
    <w:p w14:paraId="7E2C0BA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7" w:history="1">
        <w:r w:rsidRPr="00024A0D">
          <w:rPr>
            <w:rStyle w:val="Hyperlink"/>
            <w:noProof/>
          </w:rPr>
          <w:t>9.3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texte</w:t>
        </w:r>
      </w:hyperlink>
    </w:p>
    <w:p w14:paraId="7AC7459A"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78" w:history="1">
        <w:r w:rsidRPr="00024A0D">
          <w:rPr>
            <w:rStyle w:val="Hyperlink"/>
            <w:noProof/>
          </w:rPr>
          <w:t>9.3.1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Représentation interne des caractères et traitement des fins de ligne</w:t>
        </w:r>
      </w:hyperlink>
    </w:p>
    <w:p w14:paraId="49C6199C"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79" w:history="1">
        <w:r w:rsidRPr="00024A0D">
          <w:rPr>
            <w:rStyle w:val="Hyperlink"/>
            <w:noProof/>
          </w:rPr>
          <w:t>9.3.2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Analyse lexicale avec la classe StreamTokenizer</w:t>
        </w:r>
      </w:hyperlink>
    </w:p>
    <w:p w14:paraId="4FD14878"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0" w:history="1">
        <w:r w:rsidRPr="00024A0D">
          <w:rPr>
            <w:rStyle w:val="Hyperlink"/>
            <w:noProof/>
          </w:rPr>
          <w:t>9.3.3</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Traitement d’un document XML avec SAX et DOM</w:t>
        </w:r>
      </w:hyperlink>
    </w:p>
    <w:p w14:paraId="2AD5F26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81" w:history="1">
        <w:r w:rsidRPr="00024A0D">
          <w:rPr>
            <w:rStyle w:val="Hyperlink"/>
            <w:noProof/>
          </w:rPr>
          <w:t>9.4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Gestion de fichiers et répertoires avec java.io.File</w:t>
        </w:r>
      </w:hyperlink>
    </w:p>
    <w:p w14:paraId="6CC1D001"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2" w:history="1">
        <w:r w:rsidRPr="00024A0D">
          <w:rPr>
            <w:rStyle w:val="Hyperlink"/>
            <w:noProof/>
          </w:rPr>
          <w:t>9.4.1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Dialogue de sélection de fichier avec la classe JFileChooser</w:t>
        </w:r>
      </w:hyperlink>
    </w:p>
    <w:p w14:paraId="6255AE19"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83" w:history="1">
        <w:r w:rsidRPr="00024A0D">
          <w:rPr>
            <w:rStyle w:val="Hyperlink"/>
            <w:noProof/>
          </w:rPr>
          <w:t>9.5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d’objets en Java</w:t>
        </w:r>
      </w:hyperlink>
    </w:p>
    <w:p w14:paraId="0C04D8F7"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4" w:history="1">
        <w:r w:rsidRPr="00024A0D">
          <w:rPr>
            <w:rStyle w:val="Hyperlink"/>
            <w:noProof/>
          </w:rPr>
          <w:t>9.5.1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Fichier sériel d’objets en Java</w:t>
        </w:r>
      </w:hyperlink>
    </w:p>
    <w:p w14:paraId="31043414"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5" w:history="1">
        <w:r w:rsidRPr="00024A0D">
          <w:rPr>
            <w:rStyle w:val="Hyperlink"/>
            <w:noProof/>
          </w:rPr>
          <w:t>9.5.2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Fichier à adressage relatif en Java avec RandomAccessFile</w:t>
        </w:r>
      </w:hyperlink>
    </w:p>
    <w:p w14:paraId="2CAEFE03" w14:textId="094EAD86" w:rsidR="00A34D62" w:rsidRPr="00096FA2" w:rsidRDefault="00717704" w:rsidP="00E0165C">
      <w:r>
        <w:fldChar w:fldCharType="end"/>
      </w:r>
      <w:r w:rsidR="00A34D62">
        <w:br w:type="page"/>
      </w:r>
    </w:p>
    <w:p w14:paraId="073C08A8" w14:textId="361735F1" w:rsidR="005835EA" w:rsidRDefault="005835EA" w:rsidP="16CBE89F">
      <w:pPr>
        <w:pStyle w:val="Heading1"/>
        <w:numPr>
          <w:ilvl w:val="0"/>
          <w:numId w:val="0"/>
        </w:numPr>
      </w:pPr>
      <w:bookmarkStart w:id="1" w:name="_Toc155813865"/>
      <w:bookmarkStart w:id="2" w:name="_Toc171682508"/>
      <w:bookmarkStart w:id="3" w:name="_Toc190437713"/>
      <w:r>
        <w:lastRenderedPageBreak/>
        <w:t>Préface</w:t>
      </w:r>
      <w:bookmarkEnd w:id="1"/>
      <w:bookmarkEnd w:id="2"/>
      <w:bookmarkEnd w:id="3"/>
    </w:p>
    <w:p w14:paraId="403D5AB0" w14:textId="4B7843D1" w:rsidR="00F977F3" w:rsidRDefault="005835EA" w:rsidP="005835EA">
      <w:pPr>
        <w:pStyle w:val="BodyText"/>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BodyText"/>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BodyText"/>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BodyText"/>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 xml:space="preserve">Nous vous encourageons à faire preuve de </w:t>
      </w:r>
      <w:r w:rsidR="008E35D1">
        <w:lastRenderedPageBreak/>
        <w:t>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015BE255" w14:textId="0E697EC2" w:rsidR="005835EA" w:rsidRDefault="00231C5E" w:rsidP="00096FA2">
      <w:pPr>
        <w:pStyle w:val="BodyText"/>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6C1DBF2D" w14:textId="3063FF2E" w:rsidR="00DD0863" w:rsidRDefault="00DD0863" w:rsidP="0015570D">
      <w:pPr>
        <w:pStyle w:val="Heading1"/>
      </w:pPr>
      <w:bookmarkStart w:id="4" w:name="_Toc155813866"/>
      <w:bookmarkStart w:id="5" w:name="_Toc171682509"/>
      <w:bookmarkStart w:id="6" w:name="_Toc190437714"/>
      <w:r>
        <w:lastRenderedPageBreak/>
        <w:t>Concepts de base</w:t>
      </w:r>
      <w:bookmarkEnd w:id="4"/>
      <w:bookmarkEnd w:id="5"/>
      <w:bookmarkEnd w:id="6"/>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BodyText"/>
      </w:pPr>
      <w:r>
        <w:t xml:space="preserve">n ordinateur doit être programmé pour </w:t>
      </w:r>
      <w:r w:rsidR="00D8374B">
        <w:t>accomplir</w:t>
      </w:r>
      <w:r>
        <w:t xml:space="preserve"> une tâche. </w:t>
      </w:r>
    </w:p>
    <w:p w14:paraId="74884CBA" w14:textId="77777777" w:rsidR="00DD0863" w:rsidRDefault="00DD0863">
      <w:pPr>
        <w:pStyle w:val="BodyText"/>
      </w:pPr>
    </w:p>
    <w:p w14:paraId="2BF46885" w14:textId="29A0808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BodyText"/>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BodyText"/>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Heading2"/>
      </w:pPr>
      <w:bookmarkStart w:id="7" w:name="_Toc155813867"/>
      <w:bookmarkStart w:id="8" w:name="_Toc171682510"/>
      <w:bookmarkStart w:id="9" w:name="_Toc190437715"/>
      <w:r>
        <w:t>Composantes matérielles d'un ordinateur (</w:t>
      </w:r>
      <w:r w:rsidRPr="16CBE89F">
        <w:rPr>
          <w:i/>
          <w:iCs/>
        </w:rPr>
        <w:t>hardware</w:t>
      </w:r>
      <w:r>
        <w:t>)</w:t>
      </w:r>
      <w:bookmarkEnd w:id="7"/>
      <w:bookmarkEnd w:id="8"/>
      <w:bookmarkEnd w:id="9"/>
    </w:p>
    <w:p w14:paraId="2B9A6FEC" w14:textId="6F981C29" w:rsidR="00DD0863" w:rsidRDefault="002F65E0" w:rsidP="0031169C">
      <w:pPr>
        <w:pStyle w:val="BodyText"/>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AB64FB">
        <w:t xml:space="preserve">Figure </w:t>
      </w:r>
      <w:r w:rsidR="00AB64FB">
        <w:rPr>
          <w:noProof/>
        </w:rPr>
        <w:t>1</w:t>
      </w:r>
      <w:r>
        <w:fldChar w:fldCharType="end"/>
      </w:r>
      <w:r w:rsidR="27868218">
        <w:t xml:space="preserve"> </w:t>
      </w:r>
      <w:r w:rsidR="0098040C">
        <w:t>: processeur central, mémoire centrale, bus et unités périphériques.</w:t>
      </w:r>
    </w:p>
    <w:p w14:paraId="5EC47717" w14:textId="0F8831DA" w:rsidR="00DD0863" w:rsidRDefault="002C7F57">
      <w:pPr>
        <w:pStyle w:val="BodyText"/>
        <w:jc w:val="center"/>
      </w:pPr>
      <w:r>
        <w:rPr>
          <w:noProof/>
        </w:rPr>
        <w:object w:dxaOrig="8842" w:dyaOrig="4295" w14:anchorId="762DC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324pt;height:160pt;mso-width-percent:0;mso-height-percent:0;mso-width-percent:0;mso-height-percent:0" o:ole="">
            <v:imagedata r:id="rId8" o:title=""/>
          </v:shape>
          <o:OLEObject Type="Embed" ProgID="Visio.Drawing.11" ShapeID="_x0000_i1085" DrawAspect="Content" ObjectID="_1801050938" r:id="rId9"/>
        </w:object>
      </w:r>
    </w:p>
    <w:p w14:paraId="32199CB3" w14:textId="38ABCE61" w:rsidR="00DD0863" w:rsidRDefault="00DD0863">
      <w:pPr>
        <w:pStyle w:val="Caption"/>
        <w:jc w:val="center"/>
      </w:pPr>
      <w:bookmarkStart w:id="10" w:name="_Ref492960704"/>
      <w:r>
        <w:t xml:space="preserve">Figure </w:t>
      </w:r>
      <w:r>
        <w:fldChar w:fldCharType="begin"/>
      </w:r>
      <w:r>
        <w:instrText xml:space="preserve"> SEQ Figure \* ARABIC </w:instrText>
      </w:r>
      <w:r>
        <w:fldChar w:fldCharType="separate"/>
      </w:r>
      <w:r w:rsidR="00AB64FB">
        <w:rPr>
          <w:noProof/>
        </w:rPr>
        <w:t>1</w:t>
      </w:r>
      <w:r>
        <w:fldChar w:fldCharType="end"/>
      </w:r>
      <w:bookmarkEnd w:id="10"/>
      <w:r>
        <w:t>. Composantes matérielles (</w:t>
      </w:r>
      <w:r>
        <w:rPr>
          <w:i/>
        </w:rPr>
        <w:t>hardware</w:t>
      </w:r>
      <w:r>
        <w:t>)</w:t>
      </w:r>
      <w:r w:rsidR="0031169C">
        <w:t xml:space="preserve"> </w:t>
      </w:r>
      <w:r>
        <w:t>d'un ordinateur typique.</w:t>
      </w:r>
    </w:p>
    <w:p w14:paraId="1B9D55B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Bus</w:t>
      </w:r>
    </w:p>
    <w:p w14:paraId="7DEE53C0" w14:textId="77777777" w:rsidR="00DD0863" w:rsidRDefault="00DD0863" w:rsidP="00BE3DA9">
      <w:pPr>
        <w:pStyle w:val="BodyText"/>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BodyText"/>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Heading3"/>
      </w:pPr>
      <w:bookmarkStart w:id="11" w:name="_Toc155813868"/>
      <w:bookmarkStart w:id="12" w:name="_Toc171682511"/>
      <w:bookmarkStart w:id="13" w:name="_Toc190437716"/>
      <w:r>
        <w:t>Processeur et mémoire</w:t>
      </w:r>
      <w:bookmarkEnd w:id="11"/>
      <w:bookmarkEnd w:id="12"/>
      <w:bookmarkEnd w:id="13"/>
    </w:p>
    <w:p w14:paraId="3EEAB850" w14:textId="213C5FBE" w:rsidR="00DD0863" w:rsidRDefault="00DD0863" w:rsidP="006021CF">
      <w:pPr>
        <w:pStyle w:val="BodyText"/>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BodyText"/>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BodyText"/>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w:t>
      </w:r>
      <w:r w:rsidRPr="16CBE89F">
        <w:rPr>
          <w:rFonts w:eastAsia="Garamond" w:cs="Garamond"/>
        </w:rPr>
        <w:lastRenderedPageBreak/>
        <w:t xml:space="preserve">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BodyText"/>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BodyText"/>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FootnoteReference"/>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BodyText"/>
      </w:pPr>
      <w:r>
        <w:t>Les cases de la mémoire centrale peuvent contenir des instructions ou des données. Le contenu des cases peut être modifié par les instructions des programmes.</w:t>
      </w:r>
    </w:p>
    <w:p w14:paraId="6FA253E8" w14:textId="04AA6206" w:rsidR="00DD0863" w:rsidRDefault="002C7F57">
      <w:pPr>
        <w:pStyle w:val="BodyText"/>
        <w:jc w:val="center"/>
      </w:pPr>
      <w:r>
        <w:rPr>
          <w:noProof/>
        </w:rPr>
        <w:object w:dxaOrig="3799" w:dyaOrig="3638" w14:anchorId="13AE4ADE">
          <v:shape id="_x0000_i1084" type="#_x0000_t75" alt="" style="width:177pt;height:164pt;mso-width-percent:0;mso-height-percent:0;mso-width-percent:0;mso-height-percent:0" o:ole="" fillcolor="window">
            <v:imagedata r:id="rId10" o:title=""/>
          </v:shape>
          <o:OLEObject Type="Embed" ProgID="Visio.Drawing.11" ShapeID="_x0000_i1084" DrawAspect="Content" ObjectID="_1801050939" r:id="rId11"/>
        </w:object>
      </w:r>
    </w:p>
    <w:p w14:paraId="4179E1D1" w14:textId="6639EE51"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2</w:t>
      </w:r>
      <w:r>
        <w:fldChar w:fldCharType="end"/>
      </w:r>
      <w:r>
        <w:t>. Mémoire centrale.</w:t>
      </w:r>
    </w:p>
    <w:p w14:paraId="6BCAAF9D" w14:textId="08318F99" w:rsidR="005E6FA1" w:rsidRDefault="007B7AF8" w:rsidP="000069F9">
      <w:pPr>
        <w:pStyle w:val="BodyText"/>
      </w:pPr>
      <w:r>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w:t>
      </w:r>
      <w:r>
        <w:lastRenderedPageBreak/>
        <w:t>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BodyText"/>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BodyText"/>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FootnoteReference"/>
        </w:rPr>
        <w:footnoteReference w:id="3"/>
      </w:r>
    </w:p>
    <w:p w14:paraId="7CB8D28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BodyText"/>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2C7F57" w:rsidP="002717C0">
      <w:pPr>
        <w:pStyle w:val="BodyText"/>
        <w:jc w:val="center"/>
      </w:pPr>
      <w:r>
        <w:rPr>
          <w:noProof/>
        </w:rPr>
        <w:object w:dxaOrig="6358" w:dyaOrig="2307" w14:anchorId="0AF4419B">
          <v:shape id="_x0000_i1083" type="#_x0000_t75" alt="" style="width:249pt;height:92pt;mso-width-percent:0;mso-height-percent:0;mso-width-percent:0;mso-height-percent:0" o:ole="">
            <v:imagedata r:id="rId12" o:title=""/>
          </v:shape>
          <o:OLEObject Type="Embed" ProgID="Visio.Drawing.11" ShapeID="_x0000_i1083" DrawAspect="Content" ObjectID="_1801050940" r:id="rId13"/>
        </w:object>
      </w:r>
    </w:p>
    <w:p w14:paraId="1B8696C9" w14:textId="4B24CA2D" w:rsidR="003C646B" w:rsidRDefault="003C646B" w:rsidP="003C646B">
      <w:pPr>
        <w:pStyle w:val="Caption"/>
        <w:jc w:val="center"/>
      </w:pPr>
      <w:bookmarkStart w:id="14" w:name="_Ref44667815"/>
      <w:bookmarkStart w:id="15" w:name="_Ref44667774"/>
      <w:r>
        <w:t xml:space="preserve">Figure </w:t>
      </w:r>
      <w:r>
        <w:fldChar w:fldCharType="begin"/>
      </w:r>
      <w:r>
        <w:instrText xml:space="preserve"> SEQ Figure \* ARABIC </w:instrText>
      </w:r>
      <w:r>
        <w:fldChar w:fldCharType="separate"/>
      </w:r>
      <w:r w:rsidR="00AB64FB">
        <w:rPr>
          <w:noProof/>
        </w:rPr>
        <w:t>3</w:t>
      </w:r>
      <w:r>
        <w:fldChar w:fldCharType="end"/>
      </w:r>
      <w:bookmarkEnd w:id="14"/>
      <w:r>
        <w:t>. Instruction effectuée par le processeur central.</w:t>
      </w:r>
      <w:bookmarkEnd w:id="15"/>
    </w:p>
    <w:p w14:paraId="7C3ACFDA" w14:textId="1E07D994" w:rsidR="009035A7" w:rsidRDefault="00576ECB">
      <w:pPr>
        <w:pStyle w:val="BodyText"/>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AB64FB">
        <w:t xml:space="preserve">Figure </w:t>
      </w:r>
      <w:r w:rsidR="00AB64FB">
        <w:rPr>
          <w:noProof/>
        </w:rPr>
        <w:t>3</w:t>
      </w:r>
      <w:r w:rsidR="0015570D">
        <w:fldChar w:fldCharType="end"/>
      </w:r>
      <w:r w:rsidR="0015570D">
        <w:t>.</w:t>
      </w:r>
      <w:r w:rsidR="009035A7">
        <w:t xml:space="preserve"> </w:t>
      </w:r>
    </w:p>
    <w:p w14:paraId="088E9508" w14:textId="2C75516D" w:rsidR="009035A7" w:rsidRDefault="0E560A4A">
      <w:pPr>
        <w:pStyle w:val="BodyText"/>
      </w:pPr>
      <w:r>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BodyText"/>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BodyText"/>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25BEAE37" w:rsidR="25B6F8FD" w:rsidRDefault="25B6F8FD" w:rsidP="10030626">
      <w:pPr>
        <w:pStyle w:val="BodyText"/>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w:t>
      </w:r>
      <w:r w:rsidR="7C642B64">
        <w:lastRenderedPageBreak/>
        <w:t xml:space="preserve">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w:t>
      </w:r>
      <w:r w:rsidR="007A12F6">
        <w:t>performance, il</w:t>
      </w:r>
      <w:r w:rsidR="00C7119C">
        <w:t xml:space="preserve"> importe peu de savoir combien d’opérations sont traités par cycle.  </w:t>
      </w:r>
    </w:p>
    <w:p w14:paraId="380D4C44" w14:textId="1DBD84E4" w:rsidR="00DD0863" w:rsidRDefault="00DD0863">
      <w:pPr>
        <w:pStyle w:val="BodyText"/>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BodyText"/>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BodyText"/>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BodyText"/>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BodyText"/>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BodyText"/>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w:t>
      </w:r>
      <w:r w:rsidR="6FDA8DA1">
        <w:lastRenderedPageBreak/>
        <w:t>mêmes ressources matérielles.</w:t>
      </w:r>
      <w:r w:rsidR="6119F5D6">
        <w:t xml:space="preserve"> L’unité centrale doit coordonner les processeurs.</w:t>
      </w:r>
    </w:p>
    <w:p w14:paraId="6B3A273B" w14:textId="03A5A483" w:rsidR="6FDA8DA1" w:rsidRDefault="6FDA8DA1" w:rsidP="16CBE89F">
      <w:pPr>
        <w:pStyle w:val="BodyText"/>
      </w:pPr>
      <w:r>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Heading3"/>
      </w:pPr>
      <w:bookmarkStart w:id="16" w:name="_Toc155813869"/>
      <w:bookmarkStart w:id="17" w:name="_Toc171682512"/>
      <w:bookmarkStart w:id="18" w:name="_Toc190437717"/>
      <w:r>
        <w:t>Unités périphériques</w:t>
      </w:r>
      <w:bookmarkEnd w:id="16"/>
      <w:bookmarkEnd w:id="17"/>
      <w:bookmarkEnd w:id="18"/>
    </w:p>
    <w:p w14:paraId="573F737D" w14:textId="77777777" w:rsidR="00DD0863" w:rsidRDefault="00DD0863">
      <w:pPr>
        <w:pStyle w:val="BodyText"/>
      </w:pPr>
      <w:r>
        <w:t>Les unités périphériques</w:t>
      </w:r>
      <w:r w:rsidR="00D21B84">
        <w:t xml:space="preserve"> </w:t>
      </w:r>
      <w:r>
        <w:t>permettent d'échanger de l'information entre la mémoire centrale de l’ordinateur et le monde extérieur.</w:t>
      </w:r>
    </w:p>
    <w:p w14:paraId="383E5582" w14:textId="77777777" w:rsidR="00DD0863" w:rsidRDefault="002C7F57">
      <w:pPr>
        <w:pStyle w:val="BodyText"/>
        <w:jc w:val="center"/>
      </w:pPr>
      <w:r>
        <w:rPr>
          <w:noProof/>
        </w:rPr>
        <w:object w:dxaOrig="5239" w:dyaOrig="1118" w14:anchorId="7C312464">
          <v:shape id="_x0000_i1082" type="#_x0000_t75" alt="" style="width:262pt;height:60pt;mso-width-percent:0;mso-height-percent:0;mso-width-percent:0;mso-height-percent:0" o:ole="" fillcolor="window">
            <v:imagedata r:id="rId14" o:title=""/>
          </v:shape>
          <o:OLEObject Type="Embed" ProgID="Visio.Drawing.11" ShapeID="_x0000_i1082" DrawAspect="Content" ObjectID="_1801050941" r:id="rId15"/>
        </w:object>
      </w:r>
    </w:p>
    <w:p w14:paraId="4A632090" w14:textId="1BF603E2"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4</w:t>
      </w:r>
      <w:r>
        <w:fldChar w:fldCharType="end"/>
      </w:r>
      <w:r>
        <w:t>. Opération d'entrée/lecture et de sortie/écriture</w:t>
      </w:r>
    </w:p>
    <w:p w14:paraId="57E500F7"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 xml:space="preserve">Entrée, lecture </w:t>
      </w:r>
      <w:r>
        <w:rPr>
          <w:b/>
        </w:rPr>
        <w:t>(</w:t>
      </w:r>
      <w:r>
        <w:rPr>
          <w:b/>
          <w:i/>
        </w:rPr>
        <w:t>input</w:t>
      </w:r>
      <w:r>
        <w:rPr>
          <w:b/>
        </w:rPr>
        <w:t>)</w:t>
      </w:r>
    </w:p>
    <w:p w14:paraId="0762D69B"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6CDFD0B3" w14:textId="77777777" w:rsidR="001D76A6" w:rsidRPr="001D76A6" w:rsidRDefault="001D76A6" w:rsidP="001D76A6">
      <w:pPr>
        <w:pStyle w:val="BodyText"/>
      </w:pPr>
    </w:p>
    <w:p w14:paraId="75CFA7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rsidP="001D76A6">
      <w:pPr>
        <w:pStyle w:val="encadr"/>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6BBFF32A" w14:textId="77777777" w:rsidR="001D76A6" w:rsidRDefault="001D76A6" w:rsidP="001D76A6">
      <w:pPr>
        <w:pStyle w:val="BodyText"/>
      </w:pPr>
    </w:p>
    <w:p w14:paraId="3202B394"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rsidP="001D76A6">
      <w:pPr>
        <w:pStyle w:val="encadr"/>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28014BE1" w14:textId="77777777" w:rsidR="001D76A6" w:rsidRDefault="001D76A6" w:rsidP="001D76A6">
      <w:pPr>
        <w:pStyle w:val="BodyText"/>
      </w:pPr>
    </w:p>
    <w:p w14:paraId="3A476A51" w14:textId="2F58D15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t>Périphérique de sortie</w:t>
      </w:r>
    </w:p>
    <w:p w14:paraId="60C67286" w14:textId="617DDAAD"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BodyText"/>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xml:space="preserve">, ...) </w:t>
      </w:r>
      <w:r w:rsidRPr="16CBE89F">
        <w:rPr>
          <w:rFonts w:eastAsia="Garamond" w:cs="Garamond"/>
        </w:rPr>
        <w:lastRenderedPageBreak/>
        <w:t>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BodyText"/>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BodyText"/>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BodyText"/>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BodyText"/>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rsidP="001D76A6">
      <w:pPr>
        <w:pStyle w:val="BodyText"/>
        <w:keepLines/>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Pr="001D76A6" w:rsidRDefault="00DD0863" w:rsidP="001D76A6">
      <w:pPr>
        <w:pStyle w:val="encadr"/>
        <w:keepNext w:val="0"/>
      </w:pPr>
      <w:r w:rsidRPr="001D76A6">
        <w:t>Une interface réseau permet à l'ordinateur de communiquer avec d'autres ordinateurs par l'intermédiaire d'un réseau</w:t>
      </w:r>
      <w:r w:rsidR="00F81898" w:rsidRPr="001D76A6">
        <w:t xml:space="preserve"> d’ordinateurs</w:t>
      </w:r>
      <w:r w:rsidRPr="001D76A6">
        <w:t xml:space="preserve">. </w:t>
      </w:r>
      <w:r w:rsidR="008E4EDF" w:rsidRPr="001D76A6">
        <w:t>Il y a différents types de réseau</w:t>
      </w:r>
      <w:r w:rsidR="0028131C" w:rsidRPr="001D76A6">
        <w:t>x d’ordinateurs</w:t>
      </w:r>
      <w:r w:rsidR="008E4EDF" w:rsidRPr="001D76A6">
        <w:t xml:space="preserve"> et la manière de brancher un ordinateur à un réseau varie d’un type de réseau à un autre.</w:t>
      </w:r>
    </w:p>
    <w:p w14:paraId="4804EC5D" w14:textId="77777777" w:rsidR="00585771" w:rsidRPr="001D3796" w:rsidRDefault="00585771" w:rsidP="001D76A6">
      <w:pPr>
        <w:pStyle w:val="BodyText"/>
        <w:keepNext/>
        <w:keepLines/>
        <w:pBdr>
          <w:top w:val="single" w:sz="4" w:space="1" w:color="auto"/>
          <w:left w:val="single" w:sz="4" w:space="4" w:color="auto"/>
          <w:bottom w:val="single" w:sz="4" w:space="1" w:color="auto"/>
          <w:right w:val="single" w:sz="4" w:space="4" w:color="auto"/>
        </w:pBdr>
        <w:rPr>
          <w:b/>
        </w:rPr>
      </w:pPr>
      <w:r w:rsidRPr="001D3796">
        <w:rPr>
          <w:b/>
          <w:i/>
        </w:rPr>
        <w:lastRenderedPageBreak/>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76A6">
      <w:pPr>
        <w:pStyle w:val="BodyText"/>
        <w:keepNext/>
        <w:keepLines/>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FootnoteReference"/>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BodyText"/>
      </w:pPr>
      <w:r>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Heading2"/>
      </w:pPr>
      <w:bookmarkStart w:id="19" w:name="_Toc155813870"/>
      <w:bookmarkStart w:id="20" w:name="_Toc171682513"/>
      <w:bookmarkStart w:id="21" w:name="_Toc190437718"/>
      <w:r>
        <w:t>Le logiciel</w:t>
      </w:r>
      <w:bookmarkEnd w:id="19"/>
      <w:bookmarkEnd w:id="20"/>
      <w:bookmarkEnd w:id="21"/>
    </w:p>
    <w:p w14:paraId="04CB1003" w14:textId="77777777" w:rsidR="00DD0863" w:rsidRDefault="00DD0863" w:rsidP="00FD3D58">
      <w:pPr>
        <w:pStyle w:val="BodyText"/>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FootnoteReference"/>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w:t>
      </w:r>
      <w:r>
        <w:lastRenderedPageBreak/>
        <w:t xml:space="preserve">mémoire centrale un plus gros programme appelé le </w:t>
      </w:r>
      <w:r>
        <w:rPr>
          <w:i/>
        </w:rPr>
        <w:t>système d'exploitation</w:t>
      </w:r>
      <w:r>
        <w:rPr>
          <w:rStyle w:val="FootnoteReference"/>
          <w:i/>
        </w:rPr>
        <w:footnoteReference w:id="6"/>
      </w:r>
      <w:r>
        <w:t xml:space="preserve">, à partir d'une mémoire secondaire, </w:t>
      </w:r>
      <w:r w:rsidR="009E0334">
        <w:t>habituellement</w:t>
      </w:r>
      <w:r>
        <w:t xml:space="preserve"> le disque dur</w:t>
      </w:r>
      <w:r>
        <w:rPr>
          <w:rStyle w:val="FootnoteReference"/>
        </w:rPr>
        <w:footnoteReference w:id="7"/>
      </w:r>
      <w:r>
        <w:t>.</w:t>
      </w:r>
    </w:p>
    <w:p w14:paraId="7D31F91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BodyText"/>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BodyText"/>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BodyText"/>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BodyText"/>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BodyText"/>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BodyText"/>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lastRenderedPageBreak/>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BodyText"/>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BodyText"/>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BodyText"/>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BodyText"/>
        <w:ind w:firstLine="720"/>
        <w:rPr>
          <w:lang w:val="fr-CA"/>
        </w:rPr>
      </w:pPr>
      <w:r w:rsidRPr="10030626">
        <w:rPr>
          <w:lang w:val="fr-CA"/>
        </w:rPr>
        <w:t>/users/lemire/Documents/HelloWord.java</w:t>
      </w:r>
    </w:p>
    <w:p w14:paraId="38711E7F" w14:textId="035EC455" w:rsidR="002E62C0" w:rsidRPr="00D14641" w:rsidRDefault="00206B55" w:rsidP="00B12EED">
      <w:pPr>
        <w:pStyle w:val="BodyText"/>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Parallélisme simulé : pseudo-parallélisme</w:t>
      </w:r>
    </w:p>
    <w:p w14:paraId="0C28600D" w14:textId="7AAE6D57" w:rsidR="002E474F" w:rsidRDefault="002E474F">
      <w:pPr>
        <w:pStyle w:val="BodyText"/>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7A93029" w14:textId="6887608B" w:rsidR="00DD0863" w:rsidRDefault="002E474F" w:rsidP="001D76A6">
      <w:pPr>
        <w:pStyle w:val="BodyText"/>
        <w:pBdr>
          <w:top w:val="single" w:sz="4" w:space="1" w:color="auto" w:shadow="1"/>
          <w:left w:val="single" w:sz="4" w:space="4" w:color="auto" w:shadow="1"/>
          <w:bottom w:val="single" w:sz="4" w:space="1" w:color="auto" w:shadow="1"/>
          <w:right w:val="single" w:sz="4" w:space="4" w:color="auto" w:shadow="1"/>
        </w:pBdr>
      </w:pPr>
      <w:r>
        <w:lastRenderedPageBreak/>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70A95987" w14:textId="77777777" w:rsidR="00DD0863" w:rsidRDefault="00DD0863">
      <w:pPr>
        <w:pStyle w:val="Heading3"/>
      </w:pPr>
      <w:bookmarkStart w:id="22" w:name="_Toc155813871"/>
      <w:bookmarkStart w:id="23" w:name="_Toc171682514"/>
      <w:bookmarkStart w:id="24" w:name="_Toc190437719"/>
      <w:r>
        <w:t>Le binaire, le langage machine et la compilation</w:t>
      </w:r>
      <w:bookmarkEnd w:id="22"/>
      <w:bookmarkEnd w:id="23"/>
      <w:bookmarkEnd w:id="24"/>
    </w:p>
    <w:p w14:paraId="290B7CF6" w14:textId="52BC498A" w:rsidR="00F203AD" w:rsidRDefault="00F203AD" w:rsidP="00F203AD">
      <w:pPr>
        <w:pStyle w:val="BodyText"/>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FootnoteReference"/>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FootnoteReference"/>
        </w:rPr>
        <w:footnoteReference w:id="9"/>
      </w:r>
    </w:p>
    <w:p w14:paraId="38C5BFFC" w14:textId="41D69DC3" w:rsidR="00F203AD" w:rsidRDefault="00F203AD" w:rsidP="00F203AD">
      <w:pPr>
        <w:pStyle w:val="BodyText"/>
      </w:pPr>
      <w:r>
        <w:t xml:space="preserve">Les données manipulées par un programme sont aussi codées en mémoire sous forme binaire. Par exemple, un nombre entier est souvent représenté par une séquence de 32 bits (4 octets). Le nombre entier est codé selon un système de numération </w:t>
      </w:r>
      <w:r w:rsidRPr="007A12F6">
        <w:t>binaire</w:t>
      </w:r>
      <w:r>
        <w:t xml:space="preserve"> (base 2). Par exemple, l’entier 25 en décimal est représenté sur huit bits (un octet) </w:t>
      </w:r>
      <w:r w:rsidR="007A12F6">
        <w:t>par :</w:t>
      </w:r>
    </w:p>
    <w:p w14:paraId="5291AE56" w14:textId="77777777" w:rsidR="00B242BE" w:rsidRPr="00B242BE" w:rsidRDefault="00000000" w:rsidP="00F203AD">
      <w:pPr>
        <w:pStyle w:val="BodyText"/>
        <w:jc w:val="left"/>
        <w:rPr>
          <w:lang w:val="en-CA"/>
        </w:rPr>
      </w:pPr>
      <m:oMathPara>
        <m:oMath>
          <m:sSub>
            <m:sSubPr>
              <m:ctrlPr>
                <w:ins w:id="25" w:author="Lemire, Daniel" w:date="2023-12-28T10:28: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26"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27"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28"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oMath>
      </m:oMathPara>
    </w:p>
    <w:p w14:paraId="51A1A569" w14:textId="77777777" w:rsidR="00B242BE" w:rsidRPr="00B242BE" w:rsidRDefault="00000000" w:rsidP="00F203AD">
      <w:pPr>
        <w:pStyle w:val="BodyText"/>
        <w:jc w:val="left"/>
        <w:rPr>
          <w:lang w:val="en-CA"/>
        </w:rPr>
      </w:pPr>
      <m:oMathPara>
        <m:oMath>
          <m:r>
            <w:rPr>
              <w:rFonts w:ascii="Cambria Math" w:hAnsi="Cambria Math"/>
              <w:lang w:val="en-CA"/>
            </w:rPr>
            <m:t>+1×</m:t>
          </m:r>
          <m:sSup>
            <m:sSupPr>
              <m:ctrlPr>
                <w:ins w:id="29"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30"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oMath>
      </m:oMathPara>
    </w:p>
    <w:p w14:paraId="27F4C205" w14:textId="7586DB8D" w:rsidR="00B242BE" w:rsidRPr="00B242BE" w:rsidRDefault="00000000" w:rsidP="00F203AD">
      <w:pPr>
        <w:pStyle w:val="BodyText"/>
        <w:jc w:val="left"/>
        <w:rPr>
          <w:lang w:val="en-CA"/>
        </w:rPr>
      </w:pPr>
      <m:oMathPara>
        <m:oMath>
          <m:r>
            <w:rPr>
              <w:rFonts w:ascii="Cambria Math" w:hAnsi="Cambria Math"/>
              <w:lang w:val="en-CA"/>
            </w:rPr>
            <m:t>+0×</m:t>
          </m:r>
          <m:sSup>
            <m:sSupPr>
              <m:ctrlPr>
                <w:ins w:id="31"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32"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33"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oMath>
      </m:oMathPara>
    </w:p>
    <w:p w14:paraId="1562FF7D" w14:textId="7402BC0A" w:rsidR="00F203AD" w:rsidRPr="00880D57" w:rsidRDefault="00000000" w:rsidP="00F203AD">
      <w:pPr>
        <w:pStyle w:val="BodyText"/>
        <w:jc w:val="left"/>
        <w:rPr>
          <w:lang w:val="fr-CA"/>
        </w:rPr>
      </w:pPr>
      <m:oMathPara>
        <m:oMath>
          <m:r>
            <w:rPr>
              <w:rFonts w:ascii="Cambria Math" w:hAnsi="Cambria Math"/>
              <w:lang w:val="en-CA"/>
            </w:rPr>
            <w:lastRenderedPageBreak/>
            <m:t>=</m:t>
          </m:r>
          <m:sSub>
            <m:sSubPr>
              <m:ctrlPr>
                <w:ins w:id="34" w:author="Lemire, Daniel" w:date="2023-12-28T10:28: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BodyText"/>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00D5D93F" w:rsidR="00F203AD" w:rsidRDefault="00F203AD" w:rsidP="00F203AD">
      <w:pPr>
        <w:pStyle w:val="BodyText"/>
      </w:pPr>
      <w:r>
        <w:t xml:space="preserve">Les mémoires modernes ont des tailles impressionnantes. Les unités de mesure suivantes sont employées pour les tailles des mémoires et données. Elles sont basées sur le </w:t>
      </w:r>
      <w:r w:rsidRPr="007A12F6">
        <w:t>système international</w:t>
      </w:r>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BodyText"/>
      </w:pPr>
    </w:p>
    <w:p w14:paraId="0048D2EF" w14:textId="66A4F6A5" w:rsidR="00F203AD" w:rsidRDefault="00F203AD" w:rsidP="00F203AD">
      <w:pPr>
        <w:pStyle w:val="BodyText"/>
      </w:pPr>
      <w:r>
        <w:t xml:space="preserve">En anglais, on emploi les acronymes KB, MB, GB, TB, PB où B correspond à </w:t>
      </w:r>
      <w:r w:rsidRPr="0097273F">
        <w:rPr>
          <w:i/>
        </w:rPr>
        <w:t>Byte</w:t>
      </w:r>
      <w:r>
        <w:t>.</w:t>
      </w:r>
      <w:r w:rsidR="00334F28">
        <w:rPr>
          <w:rStyle w:val="FootnoteReference"/>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lastRenderedPageBreak/>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BodyText"/>
      </w:pPr>
    </w:p>
    <w:p w14:paraId="51716F84" w14:textId="3ADA96A1" w:rsidR="00F203AD" w:rsidRPr="00DF6672" w:rsidRDefault="00F203AD" w:rsidP="00F203AD">
      <w:pPr>
        <w:pStyle w:val="BodyText"/>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BodyText"/>
        <w:rPr>
          <w:rFonts w:ascii="Courier New" w:hAnsi="Courier New"/>
          <w:sz w:val="18"/>
          <w:szCs w:val="18"/>
          <w:lang w:val="fr-CA"/>
        </w:rPr>
      </w:pPr>
      <w:r w:rsidRPr="00C7604E">
        <w:rPr>
          <w:rFonts w:ascii="Courier New" w:hAnsi="Courier New"/>
          <w:sz w:val="18"/>
          <w:szCs w:val="18"/>
          <w:lang w:val="fr-CA"/>
        </w:rPr>
        <w:t>a        b        c        \r       \n       1        2        \r       \n</w:t>
      </w:r>
    </w:p>
    <w:p w14:paraId="41C9CDD2" w14:textId="3A5CB49D" w:rsidR="00F203AD" w:rsidRDefault="00F203AD" w:rsidP="00F203AD">
      <w:pPr>
        <w:pStyle w:val="BodyText"/>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FootnoteReference"/>
        </w:rPr>
        <w:footnoteReference w:id="11"/>
      </w:r>
      <w:r>
        <w:t xml:space="preserve">. Le code ASCII ne permet pas de traiter les caractères de toutes les langues. La norme </w:t>
      </w:r>
      <w:r w:rsidRPr="10030626">
        <w:rPr>
          <w:i/>
          <w:iCs/>
        </w:rPr>
        <w:t>Unicode</w:t>
      </w:r>
      <w:r>
        <w:t xml:space="preserve"> (</w:t>
      </w:r>
      <w:hyperlink r:id="rId16" w:history="1">
        <w:r>
          <w:rPr>
            <w:rStyle w:val="Hyperlink"/>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UTF-8 par le fait que leur bit de poids fort est 0. Unicode permet aussi de combiner plusieurs graphèmes pour faire un même caractère.</w:t>
      </w:r>
      <w:r w:rsidR="4F18673F">
        <w:t xml:space="preserve"> Le Java utilise le code UTF-16 qui représente chaque graphème en utilisant 2 ou 4 </w:t>
      </w:r>
      <w:r w:rsidR="007A12F6">
        <w:t>octets ;</w:t>
      </w:r>
      <w:r w:rsidR="4F18673F">
        <w:t xml:space="preserve">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7D0B2A4" w:rsidR="00F203AD" w:rsidRDefault="00F203AD" w:rsidP="00F203AD">
      <w:pPr>
        <w:pStyle w:val="BodyText"/>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r w:rsidRPr="007A12F6">
        <w:t>RVB</w:t>
      </w:r>
      <w:r>
        <w:t xml:space="preserve"> (RGB) encode chacun des pixels par trois entiers entre 0 et </w:t>
      </w:r>
      <w:r>
        <w:lastRenderedPageBreak/>
        <w:t>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BodyText"/>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2574026E" w:rsidR="00DD0863" w:rsidRDefault="00DD0863">
      <w:pPr>
        <w:pStyle w:val="BodyText"/>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AB64FB">
        <w:t xml:space="preserve">Figure </w:t>
      </w:r>
      <w:r w:rsidR="00AB64FB">
        <w:rPr>
          <w:noProof/>
        </w:rPr>
        <w:t>5</w:t>
      </w:r>
      <w:r>
        <w:fldChar w:fldCharType="end"/>
      </w:r>
      <w:r>
        <w:t>.</w:t>
      </w:r>
    </w:p>
    <w:p w14:paraId="1191E2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FootnoteReference"/>
        </w:rPr>
        <w:footnoteReference w:id="12"/>
      </w:r>
    </w:p>
    <w:p w14:paraId="2914607F" w14:textId="77A1E358"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FootnoteReference"/>
          <w:b/>
          <w:i/>
        </w:rPr>
        <w:footnoteReference w:id="13"/>
      </w:r>
    </w:p>
    <w:p w14:paraId="0DC6C008" w14:textId="37E93F64"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w:t>
      </w:r>
      <w:r>
        <w:lastRenderedPageBreak/>
        <w:t xml:space="preserve">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2C7F57">
      <w:pPr>
        <w:pStyle w:val="BodyText"/>
        <w:jc w:val="center"/>
      </w:pPr>
      <w:r>
        <w:rPr>
          <w:noProof/>
        </w:rPr>
        <w:object w:dxaOrig="8069" w:dyaOrig="9162" w14:anchorId="76C84371">
          <v:shape id="_x0000_i1081" type="#_x0000_t75" alt="" style="width:322pt;height:5in;mso-width-percent:0;mso-height-percent:0;mso-width-percent:0;mso-height-percent:0" o:ole="" fillcolor="window">
            <v:imagedata r:id="rId17" o:title=""/>
          </v:shape>
          <o:OLEObject Type="Embed" ProgID="Visio.Drawing.11" ShapeID="_x0000_i1081" DrawAspect="Content" ObjectID="_1801050942" r:id="rId18"/>
        </w:object>
      </w:r>
    </w:p>
    <w:p w14:paraId="009D95A6" w14:textId="126C6C41" w:rsidR="00DD0863" w:rsidRDefault="00DD0863">
      <w:pPr>
        <w:pStyle w:val="Caption"/>
        <w:jc w:val="center"/>
      </w:pPr>
      <w:bookmarkStart w:id="35" w:name="_Ref493428450"/>
      <w:r>
        <w:t xml:space="preserve">Figure </w:t>
      </w:r>
      <w:r>
        <w:fldChar w:fldCharType="begin"/>
      </w:r>
      <w:r>
        <w:instrText xml:space="preserve"> SEQ Figure \* ARABIC </w:instrText>
      </w:r>
      <w:r>
        <w:fldChar w:fldCharType="separate"/>
      </w:r>
      <w:r w:rsidR="00AB64FB">
        <w:rPr>
          <w:noProof/>
        </w:rPr>
        <w:t>5</w:t>
      </w:r>
      <w:r>
        <w:fldChar w:fldCharType="end"/>
      </w:r>
      <w:bookmarkEnd w:id="35"/>
      <w:r>
        <w:t>. Compilation et exécution d'un programme Java.</w:t>
      </w:r>
    </w:p>
    <w:p w14:paraId="3882ACEA" w14:textId="77777777" w:rsidR="008001AA" w:rsidRDefault="008001AA" w:rsidP="008001AA">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2D8B00A6" w:rsidR="008A7AB3" w:rsidRDefault="008001AA" w:rsidP="009F6604">
      <w:pPr>
        <w:pStyle w:val="BodyText"/>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xml:space="preserve">, tel que Python, </w:t>
      </w:r>
      <w:r w:rsidR="009F6604">
        <w:lastRenderedPageBreak/>
        <w:t>Javascript, etc.</w:t>
      </w:r>
      <w:r w:rsidR="00F82FE9">
        <w:t xml:space="preserve"> Certains langages normalement interprétés (Python, JavaScript) bénéficient aussi d’un compilateur qui</w:t>
      </w:r>
      <w:r w:rsidR="00B2181D">
        <w:t xml:space="preserve"> </w:t>
      </w:r>
      <w:r w:rsidR="00223F14">
        <w:t xml:space="preserve">permet d’accélérer une partie du code. Dans la pratique, il </w:t>
      </w:r>
      <w:r w:rsidR="00AB2499">
        <w:t xml:space="preserve">y a donc souvent des modèles hybrides, utilisant à la fois </w:t>
      </w:r>
      <w:r w:rsidR="007A12F6">
        <w:t>des interprètes</w:t>
      </w:r>
      <w:r w:rsidR="00AB2499">
        <w:t xml:space="preserve"> et des compilateurs.</w:t>
      </w:r>
    </w:p>
    <w:p w14:paraId="4242C2DA" w14:textId="77777777" w:rsidR="00DD0863" w:rsidRDefault="00DD0863">
      <w:pPr>
        <w:pStyle w:val="Heading3"/>
      </w:pPr>
      <w:bookmarkStart w:id="36" w:name="_Toc155813872"/>
      <w:bookmarkStart w:id="37" w:name="_Toc171682515"/>
      <w:bookmarkStart w:id="38" w:name="_Toc190437720"/>
      <w:r>
        <w:t>Étapes de création et d’exécution d’un progra</w:t>
      </w:r>
      <w:r w:rsidR="00B1070C">
        <w:t>mme Java avec l'environnement J</w:t>
      </w:r>
      <w:r>
        <w:t>SE sous Windows</w:t>
      </w:r>
      <w:bookmarkEnd w:id="36"/>
      <w:bookmarkEnd w:id="37"/>
      <w:bookmarkEnd w:id="38"/>
    </w:p>
    <w:p w14:paraId="1639EA6F" w14:textId="5C525DF9" w:rsidR="00B1070C" w:rsidRDefault="008117CC" w:rsidP="00F77761">
      <w:pPr>
        <w:pStyle w:val="BodyText"/>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FootnoteReference"/>
        </w:rPr>
        <w:footnoteReference w:id="14"/>
      </w:r>
      <w:r w:rsidR="00B1070C">
        <w:t xml:space="preserve"> Le lien actuel est à l’adresse suivante :</w:t>
      </w:r>
    </w:p>
    <w:p w14:paraId="14DB228B" w14:textId="2ED32161" w:rsidR="009152CF" w:rsidRDefault="009152CF" w:rsidP="00AB3C67">
      <w:pPr>
        <w:pStyle w:val="BodyText"/>
        <w:spacing w:before="240"/>
      </w:pPr>
      <w:hyperlink r:id="rId19" w:history="1">
        <w:r w:rsidRPr="00C876F2">
          <w:rPr>
            <w:rStyle w:val="Hyperlink"/>
          </w:rPr>
          <w:t>https://adoptium.net/</w:t>
        </w:r>
      </w:hyperlink>
    </w:p>
    <w:p w14:paraId="5A2F55F6" w14:textId="39EEAFCD" w:rsidR="00AB3C67" w:rsidRDefault="00AB3C67" w:rsidP="00AB3C67">
      <w:pPr>
        <w:pStyle w:val="BodyText"/>
        <w:spacing w:before="240"/>
      </w:pPr>
      <w:r>
        <w:t>Pour une démonstration d’installation, vous pouvez vous rendre sur le site YouTube suivant :</w:t>
      </w:r>
    </w:p>
    <w:p w14:paraId="5A2F1776" w14:textId="43083CC7" w:rsidR="009152CF" w:rsidRDefault="009152CF" w:rsidP="00F77761">
      <w:pPr>
        <w:pStyle w:val="BodyText"/>
        <w:spacing w:before="240"/>
      </w:pPr>
      <w:hyperlink r:id="rId20" w:history="1">
        <w:r w:rsidRPr="00C876F2">
          <w:rPr>
            <w:rStyle w:val="Hyperlink"/>
          </w:rPr>
          <w:t>https://www.youtube.com/watch?v=Tk6u3Wm___s</w:t>
        </w:r>
      </w:hyperlink>
    </w:p>
    <w:p w14:paraId="5469814F" w14:textId="289ECB81" w:rsidR="009152CF" w:rsidRDefault="009152CF" w:rsidP="00F77761">
      <w:pPr>
        <w:pStyle w:val="BodyText"/>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BodyText"/>
        <w:spacing w:before="240"/>
      </w:pPr>
      <w:r>
        <w:t>Il est aussi parfaitement possible de passer par le site d’Oracle :</w:t>
      </w:r>
    </w:p>
    <w:p w14:paraId="46E35182" w14:textId="4B336720" w:rsidR="00081EA6" w:rsidRDefault="00AB3C67" w:rsidP="00F77761">
      <w:pPr>
        <w:pStyle w:val="BodyText"/>
        <w:spacing w:before="240"/>
      </w:pPr>
      <w:hyperlink r:id="rId21" w:history="1">
        <w:r w:rsidRPr="007F0E6E">
          <w:rPr>
            <w:rStyle w:val="Hyperlink"/>
          </w:rPr>
          <w:t>http://www.oracle.com/technetwork/java/javase/downloads/index.html</w:t>
        </w:r>
      </w:hyperlink>
    </w:p>
    <w:p w14:paraId="2DA08BB7" w14:textId="55E40395" w:rsidR="00452667" w:rsidRDefault="00452667" w:rsidP="00F77761">
      <w:pPr>
        <w:pStyle w:val="BodyText"/>
        <w:spacing w:before="240"/>
      </w:pPr>
      <w:r>
        <w:t>Bien que le logiciel d’Oracle soit un excellent choix, plusieurs trouveront préférable de passer par Adopt</w:t>
      </w:r>
      <w:r w:rsidR="00AB3C67">
        <w:t>OpenJDK.</w:t>
      </w:r>
    </w:p>
    <w:p w14:paraId="19BAB003" w14:textId="6AE6A3B4" w:rsidR="00DD0863" w:rsidRDefault="00DD0863" w:rsidP="00F77761">
      <w:pPr>
        <w:pStyle w:val="BodyText"/>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w:t>
      </w:r>
      <w:r w:rsidR="0014093B">
        <w:lastRenderedPageBreak/>
        <w:t>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39" w:name="OLE_LINK45"/>
    </w:p>
    <w:p w14:paraId="29FF1704" w14:textId="63431770" w:rsidR="00DD0863" w:rsidRDefault="002D0387" w:rsidP="00323332">
      <w:pPr>
        <w:pStyle w:val="BodyText"/>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Windows</w:t>
      </w:r>
    </w:p>
    <w:p w14:paraId="3A22C993" w14:textId="4A104DA1" w:rsidR="00DD0863" w:rsidRDefault="00DD0863">
      <w:pPr>
        <w:pStyle w:val="BodyText"/>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BodyText"/>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9D7BE4">
      <w:pPr>
        <w:pStyle w:val="BodyText"/>
        <w:spacing w:before="240"/>
        <w:jc w:val="center"/>
      </w:pPr>
      <w:r>
        <w:rPr>
          <w:noProof/>
          <w:lang w:val="en-US" w:eastAsia="en-US"/>
        </w:rPr>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BodyText"/>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BodyText"/>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rsidP="009D7BE4">
      <w:pPr>
        <w:pStyle w:val="BodyText"/>
        <w:spacing w:before="240"/>
        <w:jc w:val="center"/>
        <w:rPr>
          <w:noProof/>
        </w:rPr>
      </w:pPr>
      <w:r>
        <w:rPr>
          <w:noProof/>
          <w:lang w:val="en-US" w:eastAsia="en-US"/>
        </w:rPr>
        <w:lastRenderedPageBreak/>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3">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BodyText"/>
        <w:spacing w:before="240"/>
      </w:pPr>
      <w:r>
        <w:rPr>
          <w:noProof/>
        </w:rPr>
        <w:t>La fenêtre de dialogue suivante indique que le processus s’est déroulé correctement.</w:t>
      </w:r>
    </w:p>
    <w:p w14:paraId="0F65009C" w14:textId="41C4FCBF" w:rsidR="00DD0863" w:rsidRDefault="004B7EE2" w:rsidP="009D7BE4">
      <w:pPr>
        <w:pStyle w:val="BodyText"/>
        <w:spacing w:before="240"/>
        <w:jc w:val="center"/>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4">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BodyText"/>
        <w:spacing w:before="240"/>
      </w:pPr>
    </w:p>
    <w:p w14:paraId="53A9AB59" w14:textId="3EAAAA76" w:rsidR="0014093B" w:rsidRDefault="0014093B" w:rsidP="0014093B">
      <w:pPr>
        <w:pStyle w:val="BodyText"/>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BodyText"/>
        <w:numPr>
          <w:ilvl w:val="0"/>
          <w:numId w:val="7"/>
        </w:numPr>
        <w:spacing w:before="240"/>
      </w:pPr>
      <w:r>
        <w:t>Télécharger le programme d’installation</w:t>
      </w:r>
    </w:p>
    <w:p w14:paraId="5D9D8EA2" w14:textId="77777777" w:rsidR="0014093B" w:rsidRDefault="0014093B" w:rsidP="0014093B">
      <w:pPr>
        <w:pStyle w:val="BodyText"/>
        <w:numPr>
          <w:ilvl w:val="0"/>
          <w:numId w:val="7"/>
        </w:numPr>
        <w:spacing w:before="240"/>
      </w:pPr>
      <w:r>
        <w:t>Exécuter le programme d’installation. Une fenêtre indique que le programme d’installation s’exécute.</w:t>
      </w:r>
    </w:p>
    <w:p w14:paraId="0075B39F" w14:textId="07CBA487" w:rsidR="0014093B" w:rsidRDefault="0014093B" w:rsidP="009D7BE4">
      <w:pPr>
        <w:pStyle w:val="BodyText"/>
        <w:spacing w:before="240"/>
        <w:jc w:val="center"/>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BodyText"/>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BodyText"/>
        <w:spacing w:before="240"/>
      </w:pPr>
      <w:r>
        <w:rPr>
          <w:noProof/>
        </w:rPr>
        <w:t>La fenêtre de dialogue suivante indique que le processus s’est déroulé correctement.</w:t>
      </w:r>
    </w:p>
    <w:p w14:paraId="2982A4FA" w14:textId="093FC518" w:rsidR="0014093B" w:rsidRDefault="0014093B" w:rsidP="009D7BE4">
      <w:pPr>
        <w:pStyle w:val="BodyText"/>
        <w:spacing w:before="240"/>
        <w:jc w:val="center"/>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BodyText"/>
        <w:spacing w:before="240"/>
        <w:rPr>
          <w:noProof/>
        </w:rPr>
      </w:pPr>
    </w:p>
    <w:bookmarkEnd w:id="39"/>
    <w:p w14:paraId="30D513B3" w14:textId="1AF02243" w:rsidR="00B2220A" w:rsidRDefault="00B2220A" w:rsidP="00B2220A">
      <w:pPr>
        <w:pStyle w:val="BodyText"/>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w:t>
      </w:r>
      <w:r>
        <w:lastRenderedPageBreak/>
        <w:t xml:space="preserve">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BodyText"/>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BodyText"/>
        <w:numPr>
          <w:ilvl w:val="0"/>
          <w:numId w:val="6"/>
        </w:numPr>
        <w:rPr>
          <w:b/>
          <w:bCs/>
        </w:rPr>
      </w:pPr>
      <w:r>
        <w:rPr>
          <w:b/>
          <w:bCs/>
        </w:rPr>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BodyText"/>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BodyText"/>
      </w:pPr>
    </w:p>
    <w:p w14:paraId="14DAA134" w14:textId="7213826C" w:rsidR="005737AA" w:rsidRDefault="00345085" w:rsidP="00345085">
      <w:pPr>
        <w:pStyle w:val="BodyText"/>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BodyText"/>
      </w:pPr>
      <w:r>
        <w:rPr>
          <w:noProof/>
          <w:lang w:val="en-US" w:eastAsia="en-US"/>
        </w:rPr>
        <w:lastRenderedPageBreak/>
        <w:drawing>
          <wp:inline distT="0" distB="0" distL="0" distR="0" wp14:anchorId="6607FB56" wp14:editId="3706EF2D">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BodyText"/>
      </w:pPr>
    </w:p>
    <w:p w14:paraId="4D2CFF62" w14:textId="77777777" w:rsidR="00345085" w:rsidRDefault="00CF35C9" w:rsidP="00B2220A">
      <w:pPr>
        <w:pStyle w:val="BodyText"/>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BodyText"/>
        <w:ind w:firstLine="720"/>
      </w:pPr>
      <w:r w:rsidRPr="00CA5710">
        <w:t>C:\Users\Robert\Documents</w:t>
      </w:r>
    </w:p>
    <w:p w14:paraId="1B7C0331" w14:textId="77777777" w:rsidR="00B2220A" w:rsidRDefault="00B2220A" w:rsidP="00B2220A">
      <w:pPr>
        <w:pStyle w:val="BodyText"/>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BodyText"/>
        <w:numPr>
          <w:ilvl w:val="0"/>
          <w:numId w:val="6"/>
        </w:numPr>
        <w:rPr>
          <w:b/>
          <w:bCs/>
        </w:rPr>
      </w:pPr>
      <w:r>
        <w:rPr>
          <w:b/>
          <w:bCs/>
        </w:rPr>
        <w:t>Invocation d’une fenêtre de commande Windows</w:t>
      </w:r>
    </w:p>
    <w:p w14:paraId="4CA7B7AB" w14:textId="77777777" w:rsidR="00B2220A" w:rsidRDefault="00B2220A" w:rsidP="00B2220A">
      <w:pPr>
        <w:pStyle w:val="BodyText"/>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BodyText"/>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8">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BodyText"/>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BodyText"/>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BodyText"/>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BodyText"/>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9">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BodyText"/>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FootnoteReference"/>
        </w:rPr>
        <w:footnoteReference w:id="15"/>
      </w:r>
      <w:r w:rsidR="001D72C8">
        <w:t xml:space="preserve"> </w:t>
      </w:r>
      <w:r>
        <w:t>:</w:t>
      </w:r>
    </w:p>
    <w:p w14:paraId="4B1CE630" w14:textId="25DD0F49" w:rsidR="00B2220A" w:rsidRPr="009D7BE4" w:rsidRDefault="00C96DDC" w:rsidP="00B2220A">
      <w:pPr>
        <w:pStyle w:val="codeCompact"/>
        <w:rPr>
          <w:sz w:val="18"/>
          <w:szCs w:val="18"/>
          <w:lang w:val="en-US"/>
        </w:rPr>
      </w:pPr>
      <w:r w:rsidRPr="009D7BE4">
        <w:rPr>
          <w:color w:val="0000E6"/>
          <w:sz w:val="18"/>
          <w:szCs w:val="18"/>
          <w:lang w:val="en-US"/>
        </w:rPr>
        <w:t>"</w:t>
      </w:r>
      <w:r w:rsidR="00C372E7" w:rsidRPr="009D7BE4">
        <w:rPr>
          <w:sz w:val="18"/>
          <w:szCs w:val="18"/>
          <w:lang w:val="en-US"/>
        </w:rPr>
        <w:t>C:\</w:t>
      </w:r>
      <w:r w:rsidR="001D72C8" w:rsidRPr="009D7BE4">
        <w:rPr>
          <w:sz w:val="18"/>
          <w:szCs w:val="18"/>
          <w:lang w:val="en-US"/>
        </w:rPr>
        <w:t>Program</w:t>
      </w:r>
      <w:r w:rsidR="009D7BE4" w:rsidRPr="009D7BE4">
        <w:rPr>
          <w:sz w:val="18"/>
          <w:szCs w:val="18"/>
          <w:lang w:val="en-US"/>
        </w:rPr>
        <w:t xml:space="preserve"> </w:t>
      </w:r>
      <w:r w:rsidR="001D72C8" w:rsidRPr="009D7BE4">
        <w:rPr>
          <w:sz w:val="18"/>
          <w:szCs w:val="18"/>
          <w:lang w:val="en-US"/>
        </w:rPr>
        <w:t>Files\Java\jdk-9.0.1\bin\</w:t>
      </w:r>
      <w:r w:rsidR="00B2220A" w:rsidRPr="009D7BE4">
        <w:rPr>
          <w:sz w:val="18"/>
          <w:szCs w:val="18"/>
          <w:lang w:val="en-US"/>
        </w:rPr>
        <w:t>javac</w:t>
      </w:r>
      <w:r w:rsidRPr="009D7BE4">
        <w:rPr>
          <w:color w:val="0000E6"/>
          <w:sz w:val="18"/>
          <w:szCs w:val="18"/>
          <w:lang w:val="en-US"/>
        </w:rPr>
        <w:t>"</w:t>
      </w:r>
      <w:r w:rsidR="00B2220A" w:rsidRPr="009D7BE4">
        <w:rPr>
          <w:sz w:val="18"/>
          <w:szCs w:val="18"/>
          <w:lang w:val="en-US"/>
        </w:rPr>
        <w:t xml:space="preserve"> </w:t>
      </w:r>
      <w:r w:rsidR="001D72C8" w:rsidRPr="009D7BE4">
        <w:rPr>
          <w:sz w:val="18"/>
          <w:szCs w:val="18"/>
          <w:lang w:val="en-US"/>
        </w:rPr>
        <w:t>HelloWorld</w:t>
      </w:r>
      <w:r w:rsidR="00B2220A" w:rsidRPr="009D7BE4">
        <w:rPr>
          <w:sz w:val="18"/>
          <w:szCs w:val="18"/>
          <w:lang w:val="en-US"/>
        </w:rPr>
        <w:t>.java</w:t>
      </w:r>
    </w:p>
    <w:p w14:paraId="2EB78AAB" w14:textId="77777777" w:rsidR="00B2220A" w:rsidRPr="007616BC" w:rsidRDefault="00B2220A" w:rsidP="00B2220A">
      <w:pPr>
        <w:pStyle w:val="BodyText"/>
        <w:rPr>
          <w:lang w:val="en-US"/>
        </w:rPr>
      </w:pPr>
    </w:p>
    <w:p w14:paraId="524F83AF" w14:textId="77777777" w:rsidR="004A1508" w:rsidRDefault="004A1508" w:rsidP="00B2220A">
      <w:pPr>
        <w:pStyle w:val="BodyText"/>
      </w:pPr>
      <w:r>
        <w:t>Dans cet exemple, le chemin est encadré par des guillemets parce qu’il contient un espace. L’extension « .java » est optionnelle.</w:t>
      </w:r>
    </w:p>
    <w:p w14:paraId="4F7BA7F1" w14:textId="752587CC" w:rsidR="00B2220A" w:rsidRDefault="004B7EE2" w:rsidP="00B2220A">
      <w:pPr>
        <w:pStyle w:val="BodyText"/>
      </w:pPr>
      <w:r>
        <w:rPr>
          <w:noProof/>
          <w:lang w:val="en-US" w:eastAsia="en-US"/>
        </w:rPr>
        <w:drawing>
          <wp:inline distT="0" distB="0" distL="0" distR="0" wp14:anchorId="7B54A5B0" wp14:editId="14EF2FBC">
            <wp:extent cx="4417853" cy="535497"/>
            <wp:effectExtent l="0" t="0" r="1905"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3688" cy="555598"/>
                    </a:xfrm>
                    <a:prstGeom prst="rect">
                      <a:avLst/>
                    </a:prstGeom>
                  </pic:spPr>
                </pic:pic>
              </a:graphicData>
            </a:graphic>
          </wp:inline>
        </w:drawing>
      </w:r>
    </w:p>
    <w:p w14:paraId="55E69A72" w14:textId="77777777" w:rsidR="00B2220A" w:rsidRDefault="00C80105" w:rsidP="00B2220A">
      <w:pPr>
        <w:pStyle w:val="BodyText"/>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BodyText"/>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BodyText"/>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w:t>
      </w:r>
      <w:r>
        <w:lastRenderedPageBreak/>
        <w:t>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BodyText"/>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BodyText"/>
      </w:pPr>
      <w:r>
        <w:rPr>
          <w:noProof/>
          <w:lang w:val="en-US" w:eastAsia="en-US"/>
        </w:rPr>
        <w:drawing>
          <wp:inline distT="0" distB="0" distL="0" distR="0" wp14:anchorId="79655C60" wp14:editId="54247025">
            <wp:extent cx="4363086" cy="528859"/>
            <wp:effectExtent l="0" t="0" r="0" b="508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5816" cy="546160"/>
                    </a:xfrm>
                    <a:prstGeom prst="rect">
                      <a:avLst/>
                    </a:prstGeom>
                  </pic:spPr>
                </pic:pic>
              </a:graphicData>
            </a:graphic>
          </wp:inline>
        </w:drawing>
      </w:r>
    </w:p>
    <w:p w14:paraId="1B900B09" w14:textId="77777777" w:rsidR="00230BC8" w:rsidRDefault="00485E91" w:rsidP="00230BC8">
      <w:pPr>
        <w:pStyle w:val="BodyText"/>
      </w:pPr>
      <w:r>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BodyText"/>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BodyText"/>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BodyText"/>
      </w:pPr>
      <w:r>
        <w:t xml:space="preserve">C’est seulement après la vérification que le programme est effectivement exécuté. </w:t>
      </w:r>
    </w:p>
    <w:p w14:paraId="7AE831AA" w14:textId="77777777" w:rsidR="002B77F8" w:rsidRPr="00C50E94" w:rsidRDefault="002B77F8" w:rsidP="00940C03">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64196C">
      <w:pPr>
        <w:pStyle w:val="BodyText"/>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64196C">
      <w:pPr>
        <w:pStyle w:val="BodyText"/>
        <w:keepNext/>
        <w:numPr>
          <w:ilvl w:val="0"/>
          <w:numId w:val="8"/>
        </w:numPr>
        <w:spacing w:before="240"/>
        <w:rPr>
          <w:b/>
          <w:bCs/>
        </w:rPr>
      </w:pPr>
      <w:r>
        <w:rPr>
          <w:b/>
          <w:bCs/>
        </w:rPr>
        <w:lastRenderedPageBreak/>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64196C">
      <w:pPr>
        <w:pStyle w:val="BodyText"/>
        <w:keepNext/>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BodyText"/>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BodyText"/>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BodyText"/>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BodyText"/>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BodyText"/>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w:t>
      </w:r>
      <w:r w:rsidR="004E0978">
        <w:lastRenderedPageBreak/>
        <w:t xml:space="preserve">l’utilisateur comme /home/monnom ou </w:t>
      </w:r>
      <w:r w:rsidR="00F27484">
        <w:t xml:space="preserve">/Users/monnom. </w:t>
      </w:r>
      <w:r w:rsidR="00AA6387">
        <w:t xml:space="preserve">Il suffit d’y ajouter la ligne « </w:t>
      </w:r>
      <w:r w:rsidR="00B32EE8">
        <w:t xml:space="preserve">export </w:t>
      </w:r>
      <w:r w:rsidR="00AA6387">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BodyText"/>
        <w:spacing w:before="240"/>
      </w:pPr>
    </w:p>
    <w:p w14:paraId="2F54BDB8" w14:textId="77777777" w:rsidR="00E60D6B" w:rsidRPr="00E60D6B" w:rsidRDefault="00877E41" w:rsidP="007E12B0">
      <w:pPr>
        <w:pStyle w:val="BodyText"/>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BodyText"/>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BodyText"/>
        <w:rPr>
          <w:i/>
        </w:rPr>
      </w:pPr>
    </w:p>
    <w:p w14:paraId="27852651" w14:textId="77777777" w:rsidR="001B402F" w:rsidRDefault="001B402F" w:rsidP="001B402F">
      <w:pPr>
        <w:pStyle w:val="BodyText"/>
        <w:rPr>
          <w:i/>
        </w:rPr>
      </w:pPr>
    </w:p>
    <w:p w14:paraId="542725D8" w14:textId="06E46BF9" w:rsidR="001B402F" w:rsidRDefault="006041FF" w:rsidP="001B402F">
      <w:pPr>
        <w:pStyle w:val="BodyText"/>
        <w:rPr>
          <w:i/>
        </w:rPr>
      </w:pPr>
      <w:r>
        <w:rPr>
          <w:i/>
        </w:rPr>
        <w:br w:type="page"/>
      </w:r>
    </w:p>
    <w:p w14:paraId="6029360A" w14:textId="77777777" w:rsidR="001238C4" w:rsidRDefault="001238C4" w:rsidP="001238C4">
      <w:pPr>
        <w:pStyle w:val="Heading1"/>
      </w:pPr>
      <w:bookmarkStart w:id="40" w:name="_Toc508790365"/>
      <w:bookmarkStart w:id="41" w:name="_Toc155813873"/>
      <w:bookmarkStart w:id="42" w:name="_Toc171682516"/>
      <w:bookmarkStart w:id="43" w:name="_Toc190437721"/>
      <w:r>
        <w:lastRenderedPageBreak/>
        <w:t>Introduction à la programmation Java</w:t>
      </w:r>
      <w:bookmarkEnd w:id="40"/>
      <w:bookmarkEnd w:id="41"/>
      <w:bookmarkEnd w:id="42"/>
      <w:bookmarkEnd w:id="43"/>
    </w:p>
    <w:p w14:paraId="280B070F" w14:textId="258BC547" w:rsidR="001238C4" w:rsidRDefault="001238C4" w:rsidP="001238C4">
      <w:pPr>
        <w:pStyle w:val="BodyText"/>
      </w:pPr>
      <w:r>
        <w:t xml:space="preserve">Ce chapitre introduit les principes de base de la programmation avec le langage Java. Le programme suivant est utilisé pour introduire quelques concepts fondamentaux. Dans un premier </w:t>
      </w:r>
      <w:r w:rsidR="009D7BE4">
        <w:t>temps, chacune</w:t>
      </w:r>
      <w:r>
        <w:t xml:space="preserve"> des lignes du programme sera examinée l’une après l’autre.</w:t>
      </w:r>
    </w:p>
    <w:p w14:paraId="4A1A93BB" w14:textId="64614E70" w:rsidR="001238C4" w:rsidRDefault="001238C4" w:rsidP="001238C4">
      <w:pPr>
        <w:pStyle w:val="BodyText"/>
      </w:pPr>
      <w:r w:rsidRPr="00210933">
        <w:rPr>
          <w:b/>
          <w:bCs/>
        </w:rPr>
        <w:t>Exemple</w:t>
      </w:r>
      <w:r>
        <w:t xml:space="preserve">. </w:t>
      </w:r>
      <w:hyperlink r:id="rId32"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9672DF"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Exemple1.java</w:t>
      </w:r>
      <w:r>
        <w:rPr>
          <w:rStyle w:val="FootnoteReference"/>
          <w:rFonts w:ascii="Segoe UI" w:hAnsi="Segoe UI" w:cs="Segoe UI"/>
          <w:b/>
          <w:bCs/>
          <w:color w:val="586069"/>
          <w:lang w:val="fr-CA"/>
        </w:rPr>
        <w:footnoteReference w:id="16"/>
      </w:r>
    </w:p>
    <w:p w14:paraId="78A23922" w14:textId="268268D9" w:rsidR="001238C4" w:rsidRDefault="001238C4" w:rsidP="001238C4">
      <w:pPr>
        <w:pStyle w:val="BodyText"/>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368B7762" w14:textId="77777777" w:rsidR="001D76A6" w:rsidRDefault="007858A7" w:rsidP="00DE55EF">
      <w:pPr>
        <w:pStyle w:val="Code"/>
        <w:rPr>
          <w:color w:val="696969"/>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xml:space="preserve">// Importe la </w:t>
      </w:r>
    </w:p>
    <w:p w14:paraId="7B799774" w14:textId="1EB02AA3" w:rsidR="007858A7" w:rsidRPr="00B242BE" w:rsidRDefault="001D76A6" w:rsidP="00DE55EF">
      <w:pPr>
        <w:pStyle w:val="Code"/>
        <w:rPr>
          <w:color w:val="000000"/>
          <w:lang w:val="en-US" w:eastAsia="en-US"/>
        </w:rPr>
      </w:pPr>
      <w:r>
        <w:rPr>
          <w:color w:val="696969"/>
          <w:lang w:eastAsia="en-US"/>
        </w:rPr>
        <w:t xml:space="preserve">  </w:t>
      </w:r>
      <w:r w:rsidR="007858A7" w:rsidRPr="00B242BE">
        <w:rPr>
          <w:color w:val="696969"/>
          <w:lang w:val="en-US" w:eastAsia="en-US"/>
        </w:rPr>
        <w:t>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21D16536" w14:textId="77777777" w:rsidR="001D76A6" w:rsidRDefault="007858A7" w:rsidP="00DE55EF">
      <w:pPr>
        <w:pStyle w:val="Code"/>
        <w:rPr>
          <w:color w:val="696969"/>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xml:space="preserve">// Les entiers lus </w:t>
      </w:r>
    </w:p>
    <w:p w14:paraId="7612673D" w14:textId="1532B3F6"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sous forme de String</w:t>
      </w:r>
    </w:p>
    <w:p w14:paraId="0B597246" w14:textId="77777777" w:rsidR="001D76A6" w:rsidRDefault="007858A7" w:rsidP="00DE55EF">
      <w:pPr>
        <w:pStyle w:val="Code"/>
        <w:rPr>
          <w:color w:val="696969"/>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xml:space="preserve">// Les entiers à </w:t>
      </w:r>
    </w:p>
    <w:p w14:paraId="5ECDB699" w14:textId="7C746B14" w:rsidR="007858A7" w:rsidRPr="007858A7" w:rsidRDefault="001D76A6" w:rsidP="00DE55EF">
      <w:pPr>
        <w:pStyle w:val="Code"/>
        <w:rPr>
          <w:color w:val="000000"/>
          <w:lang w:eastAsia="en-US"/>
        </w:rPr>
      </w:pPr>
      <w:r>
        <w:rPr>
          <w:color w:val="696969"/>
          <w:lang w:eastAsia="en-US"/>
        </w:rPr>
        <w:t xml:space="preserve">          </w:t>
      </w:r>
      <w:r w:rsidR="007858A7" w:rsidRPr="007858A7">
        <w:rPr>
          <w:color w:val="696969"/>
          <w:lang w:eastAsia="en-US"/>
        </w:rPr>
        <w:t>additionner et la somme</w:t>
      </w:r>
    </w:p>
    <w:p w14:paraId="4D2A0A9E"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Saisir les deux chaînes de caractères qui </w:t>
      </w:r>
    </w:p>
    <w:p w14:paraId="14E30784" w14:textId="457DAD51"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représentent des nombres entiers</w:t>
      </w:r>
    </w:p>
    <w:p w14:paraId="46AC1D60" w14:textId="77777777" w:rsidR="001D76A6" w:rsidRDefault="007858A7" w:rsidP="00DE55EF">
      <w:pPr>
        <w:pStyle w:val="Code"/>
        <w:rPr>
          <w:color w:val="80803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64A41710" w14:textId="37F19C3A"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premier nombre entier"</w:t>
      </w:r>
      <w:r w:rsidR="007858A7" w:rsidRPr="007858A7">
        <w:rPr>
          <w:color w:val="808030"/>
          <w:lang w:eastAsia="en-US"/>
        </w:rPr>
        <w:t>)</w:t>
      </w:r>
      <w:r w:rsidR="007858A7" w:rsidRPr="007858A7">
        <w:rPr>
          <w:color w:val="800080"/>
          <w:lang w:eastAsia="en-US"/>
        </w:rPr>
        <w:t>;</w:t>
      </w:r>
    </w:p>
    <w:p w14:paraId="557B1906" w14:textId="77777777" w:rsidR="001D76A6" w:rsidRDefault="007858A7" w:rsidP="00DE55EF">
      <w:pPr>
        <w:pStyle w:val="Code"/>
        <w:rPr>
          <w:color w:val="80803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067EA2F9" w14:textId="0BE10292"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second nombre entier"</w:t>
      </w:r>
      <w:r w:rsidR="007858A7" w:rsidRPr="007858A7">
        <w:rPr>
          <w:color w:val="808030"/>
          <w:lang w:eastAsia="en-US"/>
        </w:rPr>
        <w:t>)</w:t>
      </w:r>
      <w:r w:rsidR="007858A7"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7B37C99F"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JOptionPane.showInputDialog </w:t>
      </w:r>
    </w:p>
    <w:p w14:paraId="4352C281" w14:textId="121EA6B5"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BodyText"/>
      </w:pPr>
      <w:r w:rsidRPr="00A549CF">
        <w:rPr>
          <w:b/>
        </w:rPr>
        <w:lastRenderedPageBreak/>
        <w:t>Exercice</w:t>
      </w:r>
      <w:r>
        <w:t xml:space="preserve">. Éditer, compiler et faire exécuter ce programme. </w:t>
      </w:r>
    </w:p>
    <w:p w14:paraId="074B2BFF" w14:textId="27AFEAFB" w:rsidR="001238C4" w:rsidRDefault="001238C4" w:rsidP="001238C4">
      <w:pPr>
        <w:pStyle w:val="BodyText"/>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BodyText"/>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3">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BodyText"/>
      </w:pPr>
      <w:r>
        <w:t>Ensuite, la fenêtre de dialogue suivante est affichée et permet de saisir un second nombre entier.</w:t>
      </w:r>
    </w:p>
    <w:p w14:paraId="12460E82" w14:textId="39297273" w:rsidR="001238C4" w:rsidRDefault="004B7EE2" w:rsidP="001238C4">
      <w:pPr>
        <w:pStyle w:val="BodyText"/>
        <w:rPr>
          <w:noProof/>
        </w:rPr>
      </w:pPr>
      <w:r>
        <w:rPr>
          <w:noProof/>
          <w:lang w:val="en-US" w:eastAsia="en-US"/>
        </w:rPr>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34">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BodyText"/>
      </w:pPr>
      <w:r>
        <w:t>Enfin, la fenêtre suivante affiche la somme des deux entiers lus. Il faut cliquer sur le bouton OK pour terminer le programme.</w:t>
      </w:r>
    </w:p>
    <w:p w14:paraId="40E974B7" w14:textId="6B3A8C1F" w:rsidR="001238C4" w:rsidRDefault="004B7EE2" w:rsidP="001238C4">
      <w:pPr>
        <w:pStyle w:val="BodyText"/>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35">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BodyText"/>
      </w:pPr>
      <w:r>
        <w:t>Examinons maintenant les détails du code du programme.</w:t>
      </w:r>
    </w:p>
    <w:p w14:paraId="53534356" w14:textId="77777777" w:rsidR="001238C4" w:rsidRDefault="001238C4" w:rsidP="001238C4">
      <w:pPr>
        <w:pStyle w:val="Heading2"/>
      </w:pPr>
      <w:bookmarkStart w:id="44" w:name="_Toc508790366"/>
      <w:bookmarkStart w:id="45" w:name="_Toc155813874"/>
      <w:bookmarkStart w:id="46" w:name="_Toc171682517"/>
      <w:bookmarkStart w:id="47" w:name="_Toc190437722"/>
      <w:r>
        <w:t>Commentaire Java</w:t>
      </w:r>
      <w:bookmarkEnd w:id="44"/>
      <w:bookmarkEnd w:id="45"/>
      <w:bookmarkEnd w:id="46"/>
      <w:bookmarkEnd w:id="47"/>
    </w:p>
    <w:p w14:paraId="3C4B1F2C" w14:textId="77777777" w:rsidR="001238C4" w:rsidRDefault="001238C4" w:rsidP="001238C4">
      <w:pPr>
        <w:pStyle w:val="BodyText"/>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BodyText"/>
      </w:pPr>
      <w:r>
        <w:t xml:space="preserve">Toute portion du texte source qui débute par /* et se termine par */ est considérée comme un commentaire en Java et n'a aucun effet du point de vue de l’exécution du programme.  En d’autres termes, on peut enlever tous </w:t>
      </w:r>
      <w:r>
        <w:lastRenderedPageBreak/>
        <w:t>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BodyText"/>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BodyText"/>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BodyText"/>
      </w:pPr>
    </w:p>
    <w:p w14:paraId="74A5EB5B" w14:textId="3DBC60DE" w:rsidR="001238C4" w:rsidRDefault="001238C4" w:rsidP="001238C4">
      <w:pPr>
        <w:pStyle w:val="BodyText"/>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BodyText"/>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BodyText"/>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BodyText"/>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BodyText"/>
        <w:keepNext/>
        <w:keepLines/>
        <w:pBdr>
          <w:top w:val="single" w:sz="4" w:space="1" w:color="auto"/>
          <w:left w:val="single" w:sz="4" w:space="4" w:color="auto"/>
          <w:bottom w:val="single" w:sz="4" w:space="1" w:color="auto"/>
          <w:right w:val="single" w:sz="4" w:space="4" w:color="auto"/>
        </w:pBdr>
        <w:rPr>
          <w:b/>
          <w:i/>
        </w:rPr>
      </w:pPr>
      <w:r w:rsidRPr="000A287F">
        <w:rPr>
          <w:b/>
          <w:i/>
        </w:rPr>
        <w:t>Diagramme syntaxique</w:t>
      </w:r>
    </w:p>
    <w:p w14:paraId="4F2FA652" w14:textId="77777777" w:rsidR="001238C4" w:rsidRDefault="001238C4" w:rsidP="004E6F3F">
      <w:pPr>
        <w:pStyle w:val="BodyText"/>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152F582E" w:rsidR="001238C4" w:rsidRDefault="001238C4" w:rsidP="001238C4">
      <w:pPr>
        <w:pStyle w:val="BodyText"/>
      </w:pPr>
      <w:r>
        <w:t xml:space="preserve">Dans le diagramme suivant, le rectangle contenant le titre « texte quelconque sans */ </w:t>
      </w:r>
      <w:r w:rsidR="009D7BE4">
        <w:t>» représente</w:t>
      </w:r>
      <w:r>
        <w:t xml:space="preserve"> une séquence de caractères quelconque qui ne peut </w:t>
      </w:r>
      <w:r>
        <w:lastRenderedPageBreak/>
        <w:t>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2C7F57" w:rsidP="001238C4">
      <w:pPr>
        <w:pStyle w:val="BodyText"/>
      </w:pPr>
      <w:r>
        <w:rPr>
          <w:noProof/>
        </w:rPr>
        <w:object w:dxaOrig="10110" w:dyaOrig="1678" w14:anchorId="1A29062D">
          <v:shape id="_x0000_i1080" type="#_x0000_t75" alt="" style="width:321pt;height:52pt;mso-width-percent:0;mso-height-percent:0;mso-width-percent:0;mso-height-percent:0" o:ole="">
            <v:imagedata r:id="rId36" o:title=""/>
          </v:shape>
          <o:OLEObject Type="Embed" ProgID="Visio.Drawing.11" ShapeID="_x0000_i1080" DrawAspect="Content" ObjectID="_1801050943" r:id="rId37"/>
        </w:object>
      </w:r>
    </w:p>
    <w:p w14:paraId="0F17FD42" w14:textId="77777777" w:rsidR="001238C4" w:rsidRPr="0000754E" w:rsidRDefault="001238C4" w:rsidP="001238C4">
      <w:pPr>
        <w:pStyle w:val="Heading2"/>
      </w:pPr>
      <w:bookmarkStart w:id="48" w:name="_Toc508790367"/>
      <w:bookmarkStart w:id="49" w:name="_Toc155813875"/>
      <w:bookmarkStart w:id="50" w:name="_Toc171682518"/>
      <w:bookmarkStart w:id="51" w:name="_Toc190437723"/>
      <w:r>
        <w:t>Importation de classes</w:t>
      </w:r>
      <w:bookmarkEnd w:id="48"/>
      <w:bookmarkEnd w:id="49"/>
      <w:bookmarkEnd w:id="50"/>
      <w:bookmarkEnd w:id="51"/>
    </w:p>
    <w:p w14:paraId="265B85C6" w14:textId="2AA95655" w:rsidR="001238C4" w:rsidRDefault="00D20EF5" w:rsidP="001238C4">
      <w:pPr>
        <w:pStyle w:val="BodyText"/>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699B3182" w14:textId="570F528C" w:rsidR="002D3AE5" w:rsidRDefault="001238C4" w:rsidP="001238C4">
      <w:pPr>
        <w:pStyle w:val="BodyText"/>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40D2949A" w14:textId="77777777" w:rsidR="001238C4" w:rsidRPr="0000754E" w:rsidRDefault="001238C4" w:rsidP="001238C4">
      <w:pPr>
        <w:pStyle w:val="Heading2"/>
      </w:pPr>
      <w:bookmarkStart w:id="52" w:name="_Toc508790368"/>
      <w:bookmarkStart w:id="53" w:name="_Toc155813876"/>
      <w:bookmarkStart w:id="54" w:name="_Toc171682519"/>
      <w:bookmarkStart w:id="55" w:name="_Toc190437724"/>
      <w:r>
        <w:t>Packages</w:t>
      </w:r>
      <w:bookmarkEnd w:id="52"/>
      <w:bookmarkEnd w:id="53"/>
      <w:bookmarkEnd w:id="54"/>
      <w:bookmarkEnd w:id="55"/>
    </w:p>
    <w:p w14:paraId="699B9EC0" w14:textId="6924D733" w:rsidR="001238C4" w:rsidRDefault="001238C4" w:rsidP="001238C4">
      <w:pPr>
        <w:pStyle w:val="BodyText"/>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FootnoteReference"/>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w:t>
      </w:r>
      <w:r>
        <w:lastRenderedPageBreak/>
        <w:t xml:space="preserve">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37068106" w:rsidR="001238C4" w:rsidRDefault="001238C4" w:rsidP="001238C4">
      <w:pPr>
        <w:pStyle w:val="BodyText"/>
      </w:pPr>
      <w:r>
        <w:t xml:space="preserve">La figure suivante montre les trois </w:t>
      </w:r>
      <w:r w:rsidRPr="00353336">
        <w:rPr>
          <w:i/>
          <w:iCs/>
        </w:rPr>
        <w:t>packages</w:t>
      </w:r>
      <w:r>
        <w:t xml:space="preserve"> principaux de Java avec la notation UML. UML (</w:t>
      </w:r>
      <w:hyperlink r:id="rId38" w:history="1">
        <w:r w:rsidRPr="007F67CC">
          <w:rPr>
            <w:rStyle w:val="Hyperlink"/>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FootnoteReference"/>
        </w:rPr>
        <w:footnoteReference w:id="18"/>
      </w:r>
    </w:p>
    <w:p w14:paraId="5B6E7876" w14:textId="1D87E32D" w:rsidR="001238C4" w:rsidRDefault="004B7EE2" w:rsidP="001238C4">
      <w:pPr>
        <w:pStyle w:val="BodyText"/>
        <w:jc w:val="center"/>
      </w:pPr>
      <w:r>
        <w:rPr>
          <w:noProof/>
          <w:lang w:val="en-US" w:eastAsia="en-US"/>
        </w:rPr>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6B095029"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6</w:t>
      </w:r>
      <w:r>
        <w:fldChar w:fldCharType="end"/>
      </w:r>
      <w:r>
        <w:t>. Principaux packages de Java.</w:t>
      </w:r>
    </w:p>
    <w:p w14:paraId="5F02A312" w14:textId="77777777" w:rsidR="001238C4" w:rsidRDefault="001238C4" w:rsidP="001238C4">
      <w:pPr>
        <w:pStyle w:val="BodyText"/>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BodyText"/>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6455B3B2"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7</w:t>
      </w:r>
      <w:r>
        <w:fldChar w:fldCharType="end"/>
      </w:r>
      <w:r>
        <w:t xml:space="preserve">. Sous-packages de </w:t>
      </w:r>
      <w:r w:rsidRPr="00FD6E00">
        <w:rPr>
          <w:i/>
          <w:iCs/>
        </w:rPr>
        <w:t>javax</w:t>
      </w:r>
      <w:r>
        <w:t>.</w:t>
      </w:r>
    </w:p>
    <w:p w14:paraId="2B85376E" w14:textId="77777777" w:rsidR="001238C4" w:rsidRDefault="001238C4" w:rsidP="001238C4">
      <w:pPr>
        <w:pStyle w:val="BodyText"/>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BodyText"/>
        <w:jc w:val="center"/>
      </w:pPr>
      <w:r>
        <w:rPr>
          <w:noProof/>
          <w:lang w:val="en-US" w:eastAsia="en-US"/>
        </w:rPr>
        <w:lastRenderedPageBreak/>
        <w:drawing>
          <wp:inline distT="0" distB="0" distL="0" distR="0" wp14:anchorId="30D72FF4" wp14:editId="76464AB1">
            <wp:extent cx="4267835" cy="120810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448" cy="1227530"/>
                    </a:xfrm>
                    <a:prstGeom prst="rect">
                      <a:avLst/>
                    </a:prstGeom>
                    <a:noFill/>
                    <a:ln>
                      <a:noFill/>
                    </a:ln>
                  </pic:spPr>
                </pic:pic>
              </a:graphicData>
            </a:graphic>
          </wp:inline>
        </w:drawing>
      </w:r>
    </w:p>
    <w:p w14:paraId="5B74135D" w14:textId="7B3D76FD"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BodyText"/>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Heading2"/>
      </w:pPr>
      <w:bookmarkStart w:id="56" w:name="_Toc508790369"/>
      <w:bookmarkStart w:id="57" w:name="_Toc155813877"/>
      <w:bookmarkStart w:id="58" w:name="_Toc171682520"/>
      <w:bookmarkStart w:id="59" w:name="_Toc190437725"/>
      <w:r>
        <w:t>Notion de classe et de méthode</w:t>
      </w:r>
      <w:bookmarkEnd w:id="56"/>
      <w:bookmarkEnd w:id="57"/>
      <w:bookmarkEnd w:id="58"/>
      <w:bookmarkEnd w:id="59"/>
    </w:p>
    <w:p w14:paraId="5D20B41B" w14:textId="1CBF68A5" w:rsidR="001238C4" w:rsidRDefault="001238C4" w:rsidP="00790DA8">
      <w:pPr>
        <w:pStyle w:val="BodyText"/>
      </w:pPr>
      <w:r>
        <w:t>Qu'est-ce qu'une classe ? Pour l'instant, il serait périlleux de tenter de décrire tous les détails de ce concept. En première approximation, un programme Java est composé d’un ensemble de classes.</w:t>
      </w:r>
      <w:r w:rsidR="00355E22">
        <w:rPr>
          <w:rStyle w:val="FootnoteReference"/>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BodyText"/>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BodyText"/>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Heading2"/>
      </w:pPr>
      <w:bookmarkStart w:id="60" w:name="_Toc508790370"/>
      <w:bookmarkStart w:id="61" w:name="_Toc155813878"/>
      <w:bookmarkStart w:id="62" w:name="_Toc171682521"/>
      <w:bookmarkStart w:id="63" w:name="_Toc190437726"/>
      <w:r>
        <w:lastRenderedPageBreak/>
        <w:t>Le nom d’une classe</w:t>
      </w:r>
      <w:bookmarkEnd w:id="60"/>
      <w:bookmarkEnd w:id="61"/>
      <w:bookmarkEnd w:id="62"/>
      <w:bookmarkEnd w:id="63"/>
    </w:p>
    <w:p w14:paraId="4A1882C6" w14:textId="77777777" w:rsidR="001238C4" w:rsidRDefault="001238C4" w:rsidP="001238C4">
      <w:pPr>
        <w:pStyle w:val="BodyText"/>
      </w:pPr>
      <w:r>
        <w:t xml:space="preserve">Notre petit exemple de programme est formé d’une seule classe. Le nom de classe (ici </w:t>
      </w:r>
      <w:r>
        <w:rPr>
          <w:i/>
        </w:rPr>
        <w:t>Exemple1</w:t>
      </w:r>
      <w:r>
        <w:t>) est défini à la ligne suivante :</w:t>
      </w:r>
    </w:p>
    <w:p w14:paraId="0C9E39B9" w14:textId="2891F312" w:rsidR="001238C4" w:rsidRPr="009D7BE4" w:rsidRDefault="001238C4" w:rsidP="009D7BE4">
      <w:pPr>
        <w:pStyle w:val="SQL"/>
        <w:rPr>
          <w:sz w:val="20"/>
        </w:rPr>
      </w:pPr>
      <w:r>
        <w:rPr>
          <w:sz w:val="20"/>
        </w:rPr>
        <w:t>public class Exemple1{</w:t>
      </w:r>
    </w:p>
    <w:p w14:paraId="2D19371D" w14:textId="77777777" w:rsidR="001238C4" w:rsidRDefault="001238C4" w:rsidP="001238C4">
      <w:pPr>
        <w:pStyle w:val="BodyText"/>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Heading2"/>
      </w:pPr>
      <w:bookmarkStart w:id="64" w:name="_Toc508790371"/>
      <w:bookmarkStart w:id="65" w:name="_Toc155813879"/>
      <w:bookmarkStart w:id="66" w:name="_Toc171682522"/>
      <w:bookmarkStart w:id="67" w:name="_Toc190437727"/>
      <w:r>
        <w:t xml:space="preserve">La méthode </w:t>
      </w:r>
      <w:r w:rsidRPr="16CBE89F">
        <w:rPr>
          <w:i/>
          <w:iCs/>
        </w:rPr>
        <w:t>main</w:t>
      </w:r>
      <w:r>
        <w:t>()</w:t>
      </w:r>
      <w:bookmarkEnd w:id="64"/>
      <w:bookmarkEnd w:id="65"/>
      <w:bookmarkEnd w:id="66"/>
      <w:bookmarkEnd w:id="67"/>
    </w:p>
    <w:p w14:paraId="0BA97F02" w14:textId="11137717" w:rsidR="001238C4" w:rsidRDefault="00D03816" w:rsidP="001238C4">
      <w:pPr>
        <w:pStyle w:val="BodyText"/>
      </w:pPr>
      <w:r>
        <w:t xml:space="preserve">Au sein de la classe </w:t>
      </w:r>
      <w:r w:rsidRPr="004A4E5D">
        <w:rPr>
          <w:i/>
          <w:iCs/>
        </w:rPr>
        <w:t>Exemple1</w:t>
      </w:r>
      <w:r>
        <w:t>, l</w:t>
      </w:r>
      <w:r w:rsidR="001238C4">
        <w:t xml:space="preserve">a ligne </w:t>
      </w:r>
    </w:p>
    <w:p w14:paraId="6B76D319" w14:textId="07A38E2C" w:rsidR="001238C4" w:rsidRPr="009D7BE4" w:rsidRDefault="001238C4" w:rsidP="009D7BE4">
      <w:pPr>
        <w:pStyle w:val="SQL"/>
        <w:ind w:firstLine="142"/>
        <w:rPr>
          <w:sz w:val="18"/>
          <w:lang w:val="en-CA"/>
        </w:rPr>
      </w:pPr>
      <w:r>
        <w:rPr>
          <w:sz w:val="18"/>
          <w:lang w:val="en-CA"/>
        </w:rPr>
        <w:t>public static void main (String args[]) {</w:t>
      </w:r>
    </w:p>
    <w:p w14:paraId="01DB4A76" w14:textId="049F7670" w:rsidR="0088533B" w:rsidRPr="0088533B" w:rsidRDefault="001238C4" w:rsidP="00841EF9">
      <w:pPr>
        <w:pStyle w:val="BodyText"/>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073CC422" w14:textId="4F6860A4" w:rsidR="0088533B" w:rsidRPr="001D76A6" w:rsidRDefault="0088533B" w:rsidP="001D76A6">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1B15C715" w14:textId="70243D4D" w:rsidR="007020C5" w:rsidRDefault="0088533B" w:rsidP="00841EF9">
      <w:pPr>
        <w:pStyle w:val="BodyText"/>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BodyText"/>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0A22CDDB" w14:textId="01AC7099" w:rsidR="001238C4" w:rsidRPr="001D76A6" w:rsidRDefault="001238C4" w:rsidP="001D76A6">
      <w:pPr>
        <w:pStyle w:val="SQL"/>
        <w:rPr>
          <w:sz w:val="18"/>
          <w:szCs w:val="18"/>
        </w:rPr>
      </w:pPr>
      <w:r w:rsidRPr="000A1A23">
        <w:rPr>
          <w:sz w:val="18"/>
          <w:szCs w:val="18"/>
        </w:rPr>
        <w:t>java Exemple1</w:t>
      </w:r>
    </w:p>
    <w:p w14:paraId="744008D2" w14:textId="4478208D" w:rsidR="001238C4" w:rsidRDefault="001238C4" w:rsidP="001238C4">
      <w:pPr>
        <w:pStyle w:val="BodyText"/>
      </w:pPr>
      <w:r>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BodyText"/>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w:t>
      </w:r>
      <w:r>
        <w:lastRenderedPageBreak/>
        <w:t xml:space="preserve">pouvez ignorer le sens de ces </w:t>
      </w:r>
      <w:r w:rsidR="00F94BEA">
        <w:t>caractéristiques</w:t>
      </w:r>
      <w:r>
        <w:t>. Pour les curieux, voici une description sommaire :</w:t>
      </w:r>
    </w:p>
    <w:p w14:paraId="17F23759" w14:textId="4C9B5430" w:rsidR="001238C4" w:rsidRDefault="001238C4" w:rsidP="001238C4">
      <w:pPr>
        <w:pStyle w:val="BodyText"/>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BodyText"/>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BodyText"/>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Heading2"/>
      </w:pPr>
      <w:bookmarkStart w:id="68" w:name="_Toc508790372"/>
      <w:bookmarkStart w:id="69" w:name="_Toc155813880"/>
      <w:bookmarkStart w:id="70" w:name="_Toc171682523"/>
      <w:bookmarkStart w:id="71" w:name="_Toc190437728"/>
      <w:r>
        <w:t>Corps d’une méthode</w:t>
      </w:r>
      <w:bookmarkEnd w:id="68"/>
      <w:bookmarkEnd w:id="69"/>
      <w:bookmarkEnd w:id="70"/>
      <w:bookmarkEnd w:id="71"/>
    </w:p>
    <w:p w14:paraId="2785B7CB" w14:textId="171AADEA" w:rsidR="001238C4" w:rsidRDefault="001238C4" w:rsidP="001238C4">
      <w:pPr>
        <w:pStyle w:val="BodyText"/>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Heading3"/>
      </w:pPr>
      <w:bookmarkStart w:id="72" w:name="_Toc508790373"/>
      <w:bookmarkStart w:id="73" w:name="_Toc155813881"/>
      <w:bookmarkStart w:id="74" w:name="_Toc171682524"/>
      <w:bookmarkStart w:id="75" w:name="_Toc190437729"/>
      <w:r>
        <w:t>Déclaration de variables</w:t>
      </w:r>
      <w:bookmarkEnd w:id="72"/>
      <w:bookmarkEnd w:id="73"/>
      <w:bookmarkEnd w:id="74"/>
      <w:bookmarkEnd w:id="75"/>
    </w:p>
    <w:p w14:paraId="29D02A1D" w14:textId="77777777" w:rsidR="001238C4" w:rsidRDefault="001238C4" w:rsidP="001238C4">
      <w:pPr>
        <w:pStyle w:val="BodyText"/>
      </w:pPr>
      <w:r>
        <w:t xml:space="preserve">La ligne suivante dans le corps de la méthode </w:t>
      </w:r>
      <w:r w:rsidRPr="00A2742C">
        <w:rPr>
          <w:i/>
        </w:rPr>
        <w:t>main</w:t>
      </w:r>
      <w:r>
        <w:t>()</w:t>
      </w:r>
    </w:p>
    <w:p w14:paraId="7EE0E268" w14:textId="2A35BE28" w:rsidR="001D76A6" w:rsidRDefault="001238C4" w:rsidP="001238C4">
      <w:pPr>
        <w:pStyle w:val="SQL"/>
        <w:ind w:firstLine="142"/>
        <w:rPr>
          <w:sz w:val="18"/>
        </w:rPr>
      </w:pPr>
      <w:r w:rsidRPr="008C0F8E">
        <w:rPr>
          <w:sz w:val="18"/>
        </w:rPr>
        <w:t xml:space="preserve">String chaine1, chaine2; // Les entiers sous </w:t>
      </w:r>
    </w:p>
    <w:p w14:paraId="31EC5F05" w14:textId="22DA427F" w:rsidR="001238C4" w:rsidRPr="008C0F8E" w:rsidRDefault="001D76A6" w:rsidP="001238C4">
      <w:pPr>
        <w:pStyle w:val="SQL"/>
        <w:ind w:firstLine="142"/>
        <w:rPr>
          <w:sz w:val="18"/>
        </w:rPr>
      </w:pPr>
      <w:r>
        <w:rPr>
          <w:sz w:val="18"/>
        </w:rPr>
        <w:t xml:space="preserve">           // </w:t>
      </w:r>
      <w:r w:rsidR="001238C4" w:rsidRPr="008C0F8E">
        <w:rPr>
          <w:sz w:val="18"/>
        </w:rPr>
        <w:t>forme de chaînes</w:t>
      </w:r>
    </w:p>
    <w:p w14:paraId="54061D67" w14:textId="23B0A66A" w:rsidR="001238C4" w:rsidRDefault="001238C4" w:rsidP="001238C4">
      <w:pPr>
        <w:pStyle w:val="BodyText"/>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BodyText"/>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FootnoteReference"/>
        </w:rPr>
        <w:footnoteReference w:id="20"/>
      </w:r>
    </w:p>
    <w:p w14:paraId="60222CE8" w14:textId="77777777" w:rsidR="001238C4" w:rsidRDefault="001238C4" w:rsidP="001238C4">
      <w:pPr>
        <w:pStyle w:val="BodyText"/>
      </w:pPr>
      <w:r>
        <w:lastRenderedPageBreak/>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370B04F6" w:rsidR="001238C4" w:rsidRDefault="001238C4" w:rsidP="001238C4">
      <w:pPr>
        <w:pStyle w:val="BodyText"/>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42"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BodyText"/>
      </w:pPr>
      <w:r>
        <w:t xml:space="preserve">La ligne suivante déclare deux variables qui serviront à mémoriser les entiers eux-mêmes, car </w:t>
      </w:r>
      <w:r w:rsidRPr="005A248C">
        <w:rPr>
          <w:i/>
          <w:iCs/>
        </w:rPr>
        <w:t>int</w:t>
      </w:r>
      <w:r>
        <w:t xml:space="preserve"> représente le type entier en Java.</w:t>
      </w:r>
    </w:p>
    <w:p w14:paraId="4BE5206B" w14:textId="5456A192" w:rsidR="001238C4" w:rsidRPr="009D7BE4" w:rsidRDefault="001238C4" w:rsidP="009D7BE4">
      <w:pPr>
        <w:pStyle w:val="SQL"/>
        <w:ind w:firstLine="142"/>
        <w:rPr>
          <w:sz w:val="18"/>
        </w:rPr>
      </w:pPr>
      <w:r w:rsidRPr="008C0F8E">
        <w:rPr>
          <w:sz w:val="18"/>
        </w:rPr>
        <w:t>int entier1, entier2, somme;  // Les entiers à additionner</w:t>
      </w:r>
    </w:p>
    <w:p w14:paraId="3019840F" w14:textId="3F7F41BB" w:rsidR="001238C4" w:rsidRDefault="001238C4" w:rsidP="001238C4">
      <w:pPr>
        <w:pStyle w:val="BodyText"/>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2C7F57" w:rsidP="001238C4">
      <w:pPr>
        <w:pStyle w:val="BodyText"/>
        <w:jc w:val="center"/>
      </w:pPr>
      <w:r>
        <w:rPr>
          <w:noProof/>
        </w:rPr>
        <w:object w:dxaOrig="4017" w:dyaOrig="3478" w14:anchorId="7A30AEA0">
          <v:shape id="_x0000_i1079" type="#_x0000_t75" alt="" style="width:156pt;height:131pt;mso-width-percent:0;mso-height-percent:0;mso-width-percent:0;mso-height-percent:0" o:ole="">
            <v:imagedata r:id="rId43" o:title=""/>
          </v:shape>
          <o:OLEObject Type="Embed" ProgID="Visio.Drawing.11" ShapeID="_x0000_i1079" DrawAspect="Content" ObjectID="_1801050944" r:id="rId44"/>
        </w:object>
      </w:r>
    </w:p>
    <w:p w14:paraId="4419FDCE" w14:textId="45EE8A13" w:rsidR="001238C4" w:rsidRDefault="001238C4" w:rsidP="001238C4">
      <w:pPr>
        <w:pStyle w:val="BodyText"/>
      </w:pPr>
      <w:r>
        <w:lastRenderedPageBreak/>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Heading3"/>
      </w:pPr>
      <w:bookmarkStart w:id="76" w:name="_Toc508790374"/>
      <w:bookmarkStart w:id="77" w:name="_Toc155813882"/>
      <w:bookmarkStart w:id="78" w:name="_Toc171682525"/>
      <w:bookmarkStart w:id="79" w:name="_Toc190437730"/>
      <w:r>
        <w:t xml:space="preserve">Types </w:t>
      </w:r>
      <w:r w:rsidR="00811F86">
        <w:t>prédéfinis</w:t>
      </w:r>
      <w:r>
        <w:t xml:space="preserve"> de Java</w:t>
      </w:r>
      <w:bookmarkEnd w:id="76"/>
      <w:bookmarkEnd w:id="77"/>
      <w:bookmarkEnd w:id="78"/>
      <w:bookmarkEnd w:id="79"/>
    </w:p>
    <w:p w14:paraId="61CE63ED" w14:textId="07E42835" w:rsidR="001238C4" w:rsidRDefault="001238C4" w:rsidP="001238C4">
      <w:pPr>
        <w:pStyle w:val="BodyText"/>
      </w:pPr>
      <w:r>
        <w:t xml:space="preserve">Java inclut un ensemble de types </w:t>
      </w:r>
      <w:r w:rsidR="00811F86">
        <w:t>prédéfinis</w:t>
      </w:r>
      <w:r>
        <w:t xml:space="preserve">. Le tableau suivant énumère les types dits primitifs avec les valeurs possibles.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3221"/>
        <w:gridCol w:w="3119"/>
      </w:tblGrid>
      <w:tr w:rsidR="001238C4" w:rsidRPr="0028616D" w14:paraId="737838F3" w14:textId="77777777" w:rsidTr="001D76A6">
        <w:tc>
          <w:tcPr>
            <w:tcW w:w="322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3119"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1D76A6">
        <w:tc>
          <w:tcPr>
            <w:tcW w:w="322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3119"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1D76A6">
        <w:tc>
          <w:tcPr>
            <w:tcW w:w="322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3119"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1D76A6">
        <w:tc>
          <w:tcPr>
            <w:tcW w:w="322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3119"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1D76A6">
        <w:tc>
          <w:tcPr>
            <w:tcW w:w="322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3119"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1D76A6">
        <w:tc>
          <w:tcPr>
            <w:tcW w:w="322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3119"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1D76A6">
        <w:tc>
          <w:tcPr>
            <w:tcW w:w="322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3119"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1D76A6">
        <w:tc>
          <w:tcPr>
            <w:tcW w:w="322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3119"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1D76A6">
        <w:tc>
          <w:tcPr>
            <w:tcW w:w="322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3119"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1725E686" w:rsidR="001238C4" w:rsidRDefault="001238C4" w:rsidP="001238C4">
      <w:pPr>
        <w:pStyle w:val="Caption"/>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AB64FB">
        <w:rPr>
          <w:noProof/>
        </w:rPr>
        <w:t>9</w:t>
      </w:r>
      <w:r>
        <w:fldChar w:fldCharType="end"/>
      </w:r>
      <w:r>
        <w:t>. Types primitifs de Java.</w:t>
      </w:r>
    </w:p>
    <w:p w14:paraId="7EFF0457" w14:textId="61D16575" w:rsidR="00110EA5" w:rsidRDefault="00110EA5" w:rsidP="001238C4">
      <w:pPr>
        <w:pStyle w:val="BodyText"/>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xml:space="preserve">). La division d’un nombre non nul par </w:t>
      </w:r>
      <w:r>
        <w:lastRenderedPageBreak/>
        <w:t>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En général, il est possible de représenter 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6F740E03" w:rsidR="001238C4" w:rsidRPr="008C3B28" w:rsidRDefault="001238C4" w:rsidP="001238C4">
      <w:pPr>
        <w:pStyle w:val="BodyText"/>
        <w:rPr>
          <w:lang w:val="fr-CA"/>
        </w:rPr>
      </w:pPr>
      <w:r w:rsidRPr="00F23B2E">
        <w:rPr>
          <w:lang w:val="fr-CA"/>
        </w:rPr>
        <w:t xml:space="preserve">Le type </w:t>
      </w:r>
      <w:hyperlink r:id="rId45"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46"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Heading3"/>
      </w:pPr>
      <w:bookmarkStart w:id="80" w:name="_Toc508790375"/>
      <w:bookmarkStart w:id="81" w:name="_Toc155813883"/>
      <w:bookmarkStart w:id="82" w:name="_Toc171682526"/>
      <w:bookmarkStart w:id="83" w:name="_Toc190437731"/>
      <w:r>
        <w:t>Appel de méthode de classe, paramètres et énoncé d’affectation</w:t>
      </w:r>
      <w:bookmarkEnd w:id="80"/>
      <w:bookmarkEnd w:id="81"/>
      <w:bookmarkEnd w:id="82"/>
      <w:bookmarkEnd w:id="83"/>
    </w:p>
    <w:p w14:paraId="29F888C5" w14:textId="77777777" w:rsidR="001238C4" w:rsidRDefault="001238C4" w:rsidP="001238C4">
      <w:pPr>
        <w:pStyle w:val="BodyText"/>
      </w:pPr>
      <w:r>
        <w:t xml:space="preserve">La ligne </w:t>
      </w:r>
    </w:p>
    <w:p w14:paraId="275489F0" w14:textId="1A81351C" w:rsidR="001238C4" w:rsidRPr="009D7BE4" w:rsidRDefault="001238C4" w:rsidP="009D7BE4">
      <w:pPr>
        <w:pStyle w:val="SQL"/>
        <w:ind w:firstLine="142"/>
        <w:rPr>
          <w:sz w:val="18"/>
        </w:rPr>
      </w:pPr>
      <w:r w:rsidRPr="008C0F8E">
        <w:rPr>
          <w:sz w:val="18"/>
        </w:rPr>
        <w:t>chaine1 = JOptionPane.showInputDialog("Entrez un premier nombre entier");</w:t>
      </w:r>
    </w:p>
    <w:p w14:paraId="713C726F" w14:textId="0C1826BF" w:rsidR="001238C4" w:rsidRDefault="001238C4" w:rsidP="001238C4">
      <w:pPr>
        <w:pStyle w:val="BodyText"/>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47" w:anchor="showInputDialog-java.lang.Object-" w:history="1">
        <w:r w:rsidR="009B03E5" w:rsidRPr="009B03E5">
          <w:rPr>
            <w:rStyle w:val="Hyperlink"/>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BodyText"/>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BodyText"/>
      </w:pPr>
      <w:r>
        <w:t xml:space="preserve">Cette ligne est un exemple d’un </w:t>
      </w:r>
      <w:r w:rsidRPr="00400841">
        <w:rPr>
          <w:i/>
          <w:iCs/>
        </w:rPr>
        <w:t>énoncé d’affectation</w:t>
      </w:r>
      <w:r>
        <w:t xml:space="preserve"> simple dont la forme générale est :</w:t>
      </w:r>
    </w:p>
    <w:p w14:paraId="3EC0B14B" w14:textId="77777777" w:rsidR="001238C4" w:rsidRDefault="002C7F57" w:rsidP="001238C4">
      <w:pPr>
        <w:pStyle w:val="BodyText"/>
      </w:pPr>
      <w:r>
        <w:rPr>
          <w:noProof/>
        </w:rPr>
        <w:object w:dxaOrig="5430" w:dyaOrig="958" w14:anchorId="416692AC">
          <v:shape id="_x0000_i1078" type="#_x0000_t75" alt="" style="width:275pt;height:52pt;mso-width-percent:0;mso-height-percent:0;mso-width-percent:0;mso-height-percent:0" o:ole="">
            <v:imagedata r:id="rId48" o:title=""/>
          </v:shape>
          <o:OLEObject Type="Embed" ProgID="Visio.Drawing.11" ShapeID="_x0000_i1078" DrawAspect="Content" ObjectID="_1801050945" r:id="rId49"/>
        </w:object>
      </w:r>
    </w:p>
    <w:p w14:paraId="015E692F" w14:textId="77777777" w:rsidR="001238C4" w:rsidRDefault="001238C4" w:rsidP="001238C4">
      <w:pPr>
        <w:pStyle w:val="BodyText"/>
      </w:pPr>
      <w:r>
        <w:lastRenderedPageBreak/>
        <w:t>L’expression dans notre exemple est un appel d’une méthode de classe dont la forme générale est :</w:t>
      </w:r>
    </w:p>
    <w:p w14:paraId="1DF5E8DF" w14:textId="77777777" w:rsidR="001238C4" w:rsidRDefault="002C7F57" w:rsidP="001238C4">
      <w:pPr>
        <w:pStyle w:val="BodyText"/>
      </w:pPr>
      <w:r>
        <w:rPr>
          <w:noProof/>
        </w:rPr>
        <w:object w:dxaOrig="10083" w:dyaOrig="958" w14:anchorId="50531D6E">
          <v:shape id="_x0000_i1077" type="#_x0000_t75" alt="" style="width:333pt;height:32pt;mso-width-percent:0;mso-height-percent:0;mso-width-percent:0;mso-height-percent:0" o:ole="">
            <v:imagedata r:id="rId50" o:title=""/>
          </v:shape>
          <o:OLEObject Type="Embed" ProgID="Visio.Drawing.11" ShapeID="_x0000_i1077" DrawAspect="Content" ObjectID="_1801050946" r:id="rId51"/>
        </w:object>
      </w:r>
    </w:p>
    <w:p w14:paraId="7DF380B6" w14:textId="77777777" w:rsidR="001238C4" w:rsidRDefault="001238C4" w:rsidP="001238C4">
      <w:pPr>
        <w:pStyle w:val="BodyText"/>
      </w:pPr>
      <w:r>
        <w:t>La méthode provoque d’abord l’affichage de la fenêtre de dialogue suivante :</w:t>
      </w:r>
    </w:p>
    <w:p w14:paraId="019DB953" w14:textId="07309D9B" w:rsidR="001238C4" w:rsidRDefault="004B7EE2" w:rsidP="001238C4">
      <w:pPr>
        <w:pStyle w:val="BodyText"/>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52">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BodyText"/>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BodyText"/>
        <w:jc w:val="center"/>
        <w:rPr>
          <w:noProof/>
        </w:rPr>
      </w:pPr>
      <w:r>
        <w:rPr>
          <w:noProof/>
          <w:lang w:val="en-US" w:eastAsia="en-US"/>
        </w:rPr>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33">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BodyText"/>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2C7F57" w:rsidP="001238C4">
      <w:pPr>
        <w:pStyle w:val="BodyText"/>
        <w:jc w:val="center"/>
      </w:pPr>
      <w:r>
        <w:rPr>
          <w:noProof/>
        </w:rPr>
        <w:object w:dxaOrig="8947" w:dyaOrig="3478" w14:anchorId="31F5284B">
          <v:shape id="_x0000_i1076" type="#_x0000_t75" alt="" style="width:328pt;height:126pt;mso-width-percent:0;mso-height-percent:0;mso-width-percent:0;mso-height-percent:0" o:ole="">
            <v:imagedata r:id="rId53" o:title=""/>
          </v:shape>
          <o:OLEObject Type="Embed" ProgID="Visio.Drawing.11" ShapeID="_x0000_i1076" DrawAspect="Content" ObjectID="_1801050947" r:id="rId54"/>
        </w:object>
      </w:r>
    </w:p>
    <w:p w14:paraId="6908C87C" w14:textId="002D6D36" w:rsidR="001238C4" w:rsidRDefault="001238C4" w:rsidP="001238C4">
      <w:pPr>
        <w:pStyle w:val="Caption"/>
        <w:jc w:val="center"/>
      </w:pPr>
      <w:r>
        <w:lastRenderedPageBreak/>
        <w:t xml:space="preserve">Figure </w:t>
      </w:r>
      <w:r>
        <w:fldChar w:fldCharType="begin"/>
      </w:r>
      <w:r>
        <w:instrText xml:space="preserve"> SEQ Figure \* ARABIC </w:instrText>
      </w:r>
      <w:r>
        <w:fldChar w:fldCharType="separate"/>
      </w:r>
      <w:r w:rsidR="00AB64FB">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07DDFEA8" w:rsidR="001238C4" w:rsidRDefault="001238C4" w:rsidP="001238C4">
      <w:pPr>
        <w:pStyle w:val="BodyText"/>
      </w:pPr>
      <w:r>
        <w:t xml:space="preserve">Un aspect important à saisir dans cette opération est le fait que la séquence de caractères lue n’est pas interprétée comme un nombre entier à ce point-ci mais comme une chaîne de caractères (type </w:t>
      </w:r>
      <w:hyperlink r:id="rId55"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BodyText"/>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1ACA924C" w14:textId="313C3B95" w:rsidR="001238C4" w:rsidRPr="009D7BE4" w:rsidRDefault="001238C4" w:rsidP="009D7BE4">
      <w:pPr>
        <w:pStyle w:val="SQL"/>
        <w:ind w:firstLine="142"/>
        <w:rPr>
          <w:sz w:val="18"/>
        </w:rPr>
      </w:pPr>
      <w:r>
        <w:rPr>
          <w:sz w:val="18"/>
        </w:rPr>
        <w:t xml:space="preserve">        </w:t>
      </w:r>
      <w:r w:rsidRPr="008C0F8E">
        <w:rPr>
          <w:sz w:val="18"/>
        </w:rPr>
        <w:t>"Entrez un premier nombre entier</w:t>
      </w:r>
      <w:r>
        <w:rPr>
          <w:sz w:val="18"/>
        </w:rPr>
        <w:t>"</w:t>
      </w:r>
    </w:p>
    <w:p w14:paraId="3CB74BCE" w14:textId="11068CC2" w:rsidR="00537FDA" w:rsidRDefault="001238C4" w:rsidP="001238C4">
      <w:pPr>
        <w:pStyle w:val="BodyText"/>
      </w:pPr>
      <w:r>
        <w:t xml:space="preserve">est la valeur du paramètre de la méthode </w:t>
      </w:r>
      <w:r w:rsidRPr="007D6B1C">
        <w:rPr>
          <w:i/>
          <w:iCs/>
        </w:rPr>
        <w:t>JOptionPane.</w:t>
      </w:r>
      <w:hyperlink r:id="rId56" w:anchor="showInputDialog-java.lang.Object-" w:history="1">
        <w:r w:rsidR="00A86260" w:rsidRPr="009B03E5">
          <w:rPr>
            <w:rStyle w:val="Hyperlink"/>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57"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58" w:anchor="showInputDialog-java.lang.Object-" w:history="1">
        <w:r w:rsidR="00A51D73" w:rsidRPr="009B03E5">
          <w:rPr>
            <w:rStyle w:val="Hyperlink"/>
            <w:rFonts w:ascii="&amp;quot" w:hAnsi="&amp;quot" w:cs="Courier New"/>
            <w:b/>
            <w:bCs/>
            <w:color w:val="4A6782"/>
            <w:sz w:val="21"/>
            <w:szCs w:val="21"/>
            <w:u w:val="none"/>
          </w:rPr>
          <w:t>showInputDialog</w:t>
        </w:r>
      </w:hyperlink>
      <w:r>
        <w:t xml:space="preserve">(), la méthode attend un paramètre de type </w:t>
      </w:r>
      <w:hyperlink r:id="rId59"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BodyText"/>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BodyText"/>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54F9355A"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On peut ainsi observer que la méthode a besoin d’un paramètre appelé </w:t>
      </w:r>
      <w:r w:rsidRPr="00BA6244">
        <w:rPr>
          <w:i/>
          <w:iCs/>
        </w:rPr>
        <w:t>titre</w:t>
      </w:r>
      <w:r>
        <w:t xml:space="preserve"> de type </w:t>
      </w:r>
      <w:hyperlink r:id="rId60"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2E681390" w:rsidR="001238C4" w:rsidRDefault="001238C4" w:rsidP="001238C4">
      <w:pPr>
        <w:pStyle w:val="BodyText"/>
      </w:pPr>
      <w:r>
        <w:t xml:space="preserve">La méthode produit en résultat un autre </w:t>
      </w:r>
      <w:hyperlink r:id="rId61"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w:t>
      </w:r>
      <w:r>
        <w:lastRenderedPageBreak/>
        <w:t xml:space="preserve">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62"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BodyText"/>
      </w:pPr>
      <w:r>
        <w:t xml:space="preserve">La ligne suivante permet de saisir la séquence des chiffres du deuxième entier dans la variable </w:t>
      </w:r>
      <w:r w:rsidRPr="00837027">
        <w:rPr>
          <w:i/>
          <w:iCs/>
        </w:rPr>
        <w:t>chaine2</w:t>
      </w:r>
      <w:r>
        <w:t> :</w:t>
      </w:r>
    </w:p>
    <w:p w14:paraId="0517A48C" w14:textId="60F9D29B" w:rsidR="001238C4" w:rsidRPr="001D76A6" w:rsidRDefault="001238C4" w:rsidP="001D76A6">
      <w:pPr>
        <w:pStyle w:val="SQL"/>
        <w:ind w:firstLine="142"/>
        <w:rPr>
          <w:sz w:val="18"/>
        </w:rPr>
      </w:pPr>
      <w:r w:rsidRPr="008C0F8E">
        <w:rPr>
          <w:sz w:val="18"/>
        </w:rPr>
        <w:t>chaine2 = JOptionPane.showInputDialog("Entrez un second nombre entier");</w:t>
      </w:r>
    </w:p>
    <w:p w14:paraId="771043FB" w14:textId="77777777" w:rsidR="001238C4" w:rsidRDefault="001238C4" w:rsidP="001238C4">
      <w:pPr>
        <w:pStyle w:val="BodyText"/>
      </w:pPr>
      <w:r>
        <w:t>Dans la figure suivante, l’utilisateur a entré "5" :</w:t>
      </w:r>
    </w:p>
    <w:p w14:paraId="460CEC12" w14:textId="143A314F" w:rsidR="001238C4" w:rsidRDefault="002C7F57" w:rsidP="001238C4">
      <w:pPr>
        <w:pStyle w:val="BodyText"/>
        <w:jc w:val="center"/>
      </w:pPr>
      <w:r>
        <w:rPr>
          <w:noProof/>
        </w:rPr>
        <w:object w:dxaOrig="8991" w:dyaOrig="3478" w14:anchorId="5BE0F2A3">
          <v:shape id="_x0000_i1075" type="#_x0000_t75" alt="" style="width:327pt;height:128pt;mso-width-percent:0;mso-height-percent:0;mso-width-percent:0;mso-height-percent:0" o:ole="">
            <v:imagedata r:id="rId63" o:title=""/>
          </v:shape>
          <o:OLEObject Type="Embed" ProgID="Visio.Drawing.11" ShapeID="_x0000_i1075" DrawAspect="Content" ObjectID="_1801050948" r:id="rId64"/>
        </w:object>
      </w:r>
    </w:p>
    <w:p w14:paraId="78C939FD" w14:textId="77777777" w:rsidR="001238C4" w:rsidRDefault="001238C4" w:rsidP="001238C4">
      <w:pPr>
        <w:pStyle w:val="BodyText"/>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76DD932C" w14:textId="6EC6837D" w:rsidR="001238C4" w:rsidRPr="009D7BE4" w:rsidRDefault="001238C4" w:rsidP="009D7BE4">
      <w:pPr>
        <w:pStyle w:val="SQL"/>
        <w:ind w:firstLine="142"/>
        <w:rPr>
          <w:sz w:val="18"/>
        </w:rPr>
      </w:pPr>
      <w:r w:rsidRPr="008C0F8E">
        <w:rPr>
          <w:sz w:val="18"/>
        </w:rPr>
        <w:t xml:space="preserve">        entier1 = Integer.parseInt(chaine1);</w:t>
      </w:r>
    </w:p>
    <w:p w14:paraId="093E7ED6" w14:textId="1A49ACCF" w:rsidR="00977610" w:rsidRDefault="00183A88" w:rsidP="001238C4">
      <w:pPr>
        <w:pStyle w:val="BodyText"/>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BodyText"/>
      </w:pPr>
      <w:r>
        <w:t>Voici l’effet dans notre exemple.</w:t>
      </w:r>
    </w:p>
    <w:p w14:paraId="7152B9F8" w14:textId="7CBB3F2A" w:rsidR="001238C4" w:rsidRDefault="002C7F57" w:rsidP="001238C4">
      <w:pPr>
        <w:pStyle w:val="BodyText"/>
      </w:pPr>
      <w:r>
        <w:rPr>
          <w:noProof/>
        </w:rPr>
        <w:object w:dxaOrig="4017" w:dyaOrig="3478" w14:anchorId="71EED464">
          <v:shape id="_x0000_i1074" type="#_x0000_t75" alt="" style="width:164pt;height:2in;mso-width-percent:0;mso-height-percent:0;mso-width-percent:0;mso-height-percent:0" o:ole="">
            <v:imagedata r:id="rId65" o:title=""/>
          </v:shape>
          <o:OLEObject Type="Embed" ProgID="Visio.Drawing.11" ShapeID="_x0000_i1074" DrawAspect="Content" ObjectID="_1801050949" r:id="rId66"/>
        </w:object>
      </w:r>
    </w:p>
    <w:p w14:paraId="0DB564EB" w14:textId="6F9F0C54" w:rsidR="001238C4" w:rsidRDefault="001238C4" w:rsidP="001238C4">
      <w:pPr>
        <w:pStyle w:val="BodyText"/>
      </w:pPr>
      <w:r>
        <w:t xml:space="preserve">La méthode </w:t>
      </w:r>
      <w:r w:rsidRPr="00C81073">
        <w:rPr>
          <w:i/>
          <w:iCs/>
        </w:rPr>
        <w:t>Integer.parseInt</w:t>
      </w:r>
      <w:r>
        <w:t xml:space="preserve">() accepte un paramètre </w:t>
      </w:r>
      <w:hyperlink r:id="rId67"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68"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FootnoteReference"/>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BodyText"/>
      </w:pPr>
      <w:r>
        <w:t>La ligne suivante convertit le deuxième entier :</w:t>
      </w:r>
    </w:p>
    <w:p w14:paraId="3CB7CB14" w14:textId="50AF53BC" w:rsidR="001238C4" w:rsidRPr="009D7BE4" w:rsidRDefault="001238C4" w:rsidP="009D7BE4">
      <w:pPr>
        <w:pStyle w:val="SQL"/>
        <w:ind w:firstLine="142"/>
        <w:rPr>
          <w:sz w:val="18"/>
        </w:rPr>
      </w:pPr>
      <w:r w:rsidRPr="008C0F8E">
        <w:rPr>
          <w:sz w:val="18"/>
        </w:rPr>
        <w:t xml:space="preserve">        entier2 = Integer.parseInt(chaine2);</w:t>
      </w:r>
    </w:p>
    <w:p w14:paraId="71F67FD3" w14:textId="77777777" w:rsidR="001238C4" w:rsidRDefault="001238C4" w:rsidP="001238C4">
      <w:pPr>
        <w:pStyle w:val="BodyText"/>
      </w:pPr>
      <w:r>
        <w:t>Dans notre exemple, cela produit l’effet suivant en mémoire :</w:t>
      </w:r>
    </w:p>
    <w:p w14:paraId="1892BF62" w14:textId="786EBD34" w:rsidR="001238C4" w:rsidRDefault="002C7F57" w:rsidP="001238C4">
      <w:pPr>
        <w:pStyle w:val="BodyText"/>
      </w:pPr>
      <w:r>
        <w:rPr>
          <w:noProof/>
        </w:rPr>
        <w:object w:dxaOrig="4017" w:dyaOrig="3478" w14:anchorId="395AABCE">
          <v:shape id="_x0000_i1073" type="#_x0000_t75" alt="" style="width:164pt;height:2in;mso-width-percent:0;mso-height-percent:0;mso-width-percent:0;mso-height-percent:0" o:ole="">
            <v:imagedata r:id="rId69" o:title=""/>
          </v:shape>
          <o:OLEObject Type="Embed" ProgID="Visio.Drawing.11" ShapeID="_x0000_i1073" DrawAspect="Content" ObjectID="_1801050950" r:id="rId70"/>
        </w:object>
      </w:r>
    </w:p>
    <w:p w14:paraId="50C4E4A6" w14:textId="77777777" w:rsidR="001238C4" w:rsidRPr="00977D8F" w:rsidRDefault="001238C4" w:rsidP="001238C4">
      <w:pPr>
        <w:pStyle w:val="Heading3"/>
      </w:pPr>
      <w:bookmarkStart w:id="84" w:name="_Toc508790376"/>
      <w:bookmarkStart w:id="85" w:name="_Toc155813884"/>
      <w:bookmarkStart w:id="86" w:name="_Toc171682527"/>
      <w:bookmarkStart w:id="87" w:name="_Toc190437732"/>
      <w:r>
        <w:lastRenderedPageBreak/>
        <w:t>Expression</w:t>
      </w:r>
      <w:bookmarkEnd w:id="84"/>
      <w:bookmarkEnd w:id="85"/>
      <w:bookmarkEnd w:id="86"/>
      <w:bookmarkEnd w:id="87"/>
    </w:p>
    <w:p w14:paraId="2C848A2D" w14:textId="77777777" w:rsidR="001238C4" w:rsidRDefault="001238C4" w:rsidP="001238C4">
      <w:pPr>
        <w:pStyle w:val="BodyText"/>
      </w:pPr>
      <w:r>
        <w:t xml:space="preserve">La ligne suivante calcule la somme des deux entiers et affecte le résultat à la variable </w:t>
      </w:r>
      <w:r w:rsidRPr="00F8166C">
        <w:rPr>
          <w:i/>
          <w:iCs/>
        </w:rPr>
        <w:t>somme</w:t>
      </w:r>
      <w:r>
        <w:t> :</w:t>
      </w:r>
    </w:p>
    <w:p w14:paraId="18E08CB9" w14:textId="712C40C4" w:rsidR="001238C4" w:rsidRPr="009D7BE4" w:rsidRDefault="001238C4" w:rsidP="009D7BE4">
      <w:pPr>
        <w:pStyle w:val="SQL"/>
        <w:ind w:firstLine="142"/>
        <w:rPr>
          <w:sz w:val="18"/>
        </w:rPr>
      </w:pPr>
      <w:r w:rsidRPr="008C0F8E">
        <w:rPr>
          <w:sz w:val="18"/>
        </w:rPr>
        <w:t xml:space="preserve">        somme = entier1 + entier2;</w:t>
      </w:r>
    </w:p>
    <w:p w14:paraId="79834F93" w14:textId="0D486DA5" w:rsidR="001238C4" w:rsidRDefault="001238C4" w:rsidP="001238C4">
      <w:pPr>
        <w:pStyle w:val="BodyText"/>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parenthèses, </w:t>
      </w:r>
      <w:r w:rsidR="00B75375">
        <w:t>etc.</w:t>
      </w:r>
      <w:r>
        <w:rPr>
          <w:rStyle w:val="FootnoteReference"/>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2C7F57" w:rsidP="001238C4">
      <w:pPr>
        <w:pStyle w:val="BodyText"/>
      </w:pPr>
      <w:r>
        <w:rPr>
          <w:noProof/>
        </w:rPr>
        <w:object w:dxaOrig="4558" w:dyaOrig="3478" w14:anchorId="6410C817">
          <v:shape id="_x0000_i1072" type="#_x0000_t75" alt="" style="width:177pt;height:131pt;mso-width-percent:0;mso-height-percent:0;mso-width-percent:0;mso-height-percent:0" o:ole="">
            <v:imagedata r:id="rId71" o:title=""/>
          </v:shape>
          <o:OLEObject Type="Embed" ProgID="Visio.Drawing.11" ShapeID="_x0000_i1072" DrawAspect="Content" ObjectID="_1801050951" r:id="rId72"/>
        </w:object>
      </w:r>
    </w:p>
    <w:p w14:paraId="7170DF5D" w14:textId="77777777" w:rsidR="001238C4" w:rsidRDefault="001238C4" w:rsidP="001238C4">
      <w:pPr>
        <w:pStyle w:val="BodyText"/>
      </w:pPr>
      <w:r>
        <w:t>La ligne suivante affiche la somme dans une fenêtre de dialogue :</w:t>
      </w:r>
    </w:p>
    <w:p w14:paraId="3A7B4873" w14:textId="49BD8781" w:rsidR="001238C4" w:rsidRPr="009D7BE4" w:rsidRDefault="001238C4" w:rsidP="009D7BE4">
      <w:pPr>
        <w:pStyle w:val="SQL"/>
        <w:ind w:firstLine="142"/>
        <w:rPr>
          <w:sz w:val="18"/>
        </w:rPr>
      </w:pPr>
      <w:r w:rsidRPr="008C0F8E">
        <w:rPr>
          <w:sz w:val="18"/>
        </w:rPr>
        <w:t>JOptionPane.showMessageDialog(null,"La somme des deux entiers est " + somme);</w:t>
      </w:r>
    </w:p>
    <w:p w14:paraId="26972E8F" w14:textId="77777777" w:rsidR="001238C4" w:rsidRDefault="001238C4" w:rsidP="001238C4">
      <w:pPr>
        <w:pStyle w:val="BodyText"/>
      </w:pPr>
      <w:r>
        <w:t>Dans notre exemple, on obtient :</w:t>
      </w:r>
    </w:p>
    <w:p w14:paraId="10E1E211" w14:textId="2CE7B5F7" w:rsidR="001238C4" w:rsidRDefault="002C7F57" w:rsidP="001238C4">
      <w:pPr>
        <w:pStyle w:val="BodyText"/>
        <w:jc w:val="center"/>
      </w:pPr>
      <w:r>
        <w:rPr>
          <w:noProof/>
        </w:rPr>
        <w:object w:dxaOrig="8587" w:dyaOrig="3478" w14:anchorId="423754ED">
          <v:shape id="_x0000_i1071" type="#_x0000_t75" alt="" style="width:332pt;height:134pt;mso-width-percent:0;mso-height-percent:0;mso-width-percent:0;mso-height-percent:0" o:ole="">
            <v:imagedata r:id="rId73" o:title=""/>
          </v:shape>
          <o:OLEObject Type="Embed" ProgID="Visio.Drawing.11" ShapeID="_x0000_i1071" DrawAspect="Content" ObjectID="_1801050952" r:id="rId74"/>
        </w:object>
      </w:r>
    </w:p>
    <w:p w14:paraId="44AA6FE8" w14:textId="3FAE7A0B" w:rsidR="001238C4" w:rsidRDefault="001238C4" w:rsidP="001238C4">
      <w:pPr>
        <w:pStyle w:val="BodyText"/>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75"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Heading3"/>
      </w:pPr>
      <w:bookmarkStart w:id="88" w:name="_Toc508790377"/>
      <w:bookmarkStart w:id="89" w:name="_Toc155813885"/>
      <w:bookmarkStart w:id="90" w:name="_Toc171682528"/>
      <w:bookmarkStart w:id="91" w:name="_Toc190437733"/>
      <w:r>
        <w:t xml:space="preserve">Expression de type </w:t>
      </w:r>
      <w:r w:rsidRPr="16CBE89F">
        <w:rPr>
          <w:i/>
          <w:iCs/>
        </w:rPr>
        <w:t>String</w:t>
      </w:r>
      <w:bookmarkEnd w:id="88"/>
      <w:bookmarkEnd w:id="89"/>
      <w:bookmarkEnd w:id="90"/>
      <w:bookmarkEnd w:id="91"/>
    </w:p>
    <w:p w14:paraId="1A0F1586" w14:textId="77777777" w:rsidR="001238C4" w:rsidRDefault="001238C4" w:rsidP="001238C4">
      <w:pPr>
        <w:pStyle w:val="BodyText"/>
      </w:pPr>
      <w:r>
        <w:t>Dans notre exemple, la valeur du paramètre est en réalité produite par une expression :</w:t>
      </w:r>
    </w:p>
    <w:p w14:paraId="1A738DA2" w14:textId="070433B6" w:rsidR="001238C4" w:rsidRPr="009D7BE4" w:rsidRDefault="001238C4" w:rsidP="009D7BE4">
      <w:pPr>
        <w:pStyle w:val="SQL"/>
        <w:ind w:firstLine="142"/>
        <w:rPr>
          <w:sz w:val="18"/>
        </w:rPr>
      </w:pPr>
      <w:r w:rsidRPr="008C0F8E">
        <w:rPr>
          <w:sz w:val="18"/>
        </w:rPr>
        <w:t xml:space="preserve">        "La somme </w:t>
      </w:r>
      <w:r>
        <w:rPr>
          <w:sz w:val="18"/>
        </w:rPr>
        <w:t>des deux entiers est " + somme</w:t>
      </w:r>
    </w:p>
    <w:p w14:paraId="5E0D37D2" w14:textId="447CD027" w:rsidR="001238C4" w:rsidRDefault="001238C4" w:rsidP="001238C4">
      <w:pPr>
        <w:pStyle w:val="BodyText"/>
      </w:pPr>
      <w:r>
        <w:t xml:space="preserve">Cette expression devrait paraître curieuse pour un non-initié. En effet, l’expression additionne un </w:t>
      </w:r>
      <w:hyperlink r:id="rId76"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fait cette interprétation car le premier opérande est un </w:t>
      </w:r>
      <w:hyperlink r:id="rId77"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1E418DD4" w:rsidR="001238C4" w:rsidRDefault="001238C4" w:rsidP="001238C4">
      <w:pPr>
        <w:pStyle w:val="BodyText"/>
      </w:pPr>
      <w:r>
        <w:t xml:space="preserve">La concaténation a pour effet de placer deux chaînes bout à bout. Mais, la variable </w:t>
      </w:r>
      <w:r w:rsidRPr="00C0618B">
        <w:rPr>
          <w:i/>
          <w:iCs/>
        </w:rPr>
        <w:t>somme</w:t>
      </w:r>
      <w:r>
        <w:t xml:space="preserve"> n’est pas un </w:t>
      </w:r>
      <w:hyperlink r:id="rId78"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79"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0"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81"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BodyText"/>
        <w:ind w:firstLine="720"/>
      </w:pPr>
      <w:r w:rsidRPr="0019733A">
        <w:t xml:space="preserve">"La somme des deux entiers est </w:t>
      </w:r>
      <w:r>
        <w:t xml:space="preserve"> </w:t>
      </w:r>
      <w:r w:rsidRPr="0019733A">
        <w:t>"</w:t>
      </w:r>
      <w:r>
        <w:t xml:space="preserve">+"20" </w:t>
      </w:r>
    </w:p>
    <w:p w14:paraId="00A7A869" w14:textId="7187B3D3" w:rsidR="001238C4" w:rsidRDefault="001238C4" w:rsidP="001238C4">
      <w:pPr>
        <w:pStyle w:val="BodyText"/>
      </w:pPr>
      <w:r>
        <w:lastRenderedPageBreak/>
        <w:t xml:space="preserve">produit le </w:t>
      </w:r>
      <w:hyperlink r:id="rId82"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BodyText"/>
        <w:ind w:firstLine="720"/>
      </w:pPr>
      <w:r w:rsidRPr="0019733A">
        <w:t xml:space="preserve">"La somme des deux entiers est </w:t>
      </w:r>
      <w:r>
        <w:t>20".</w:t>
      </w:r>
    </w:p>
    <w:p w14:paraId="5055D828" w14:textId="791F3903" w:rsidR="001238C4" w:rsidRDefault="001238C4" w:rsidP="001238C4">
      <w:pPr>
        <w:pStyle w:val="BodyText"/>
      </w:pPr>
      <w:r>
        <w:t xml:space="preserve">C’est ce </w:t>
      </w:r>
      <w:hyperlink r:id="rId83"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1B71D953" w:rsidR="00B2336A" w:rsidRDefault="00B2336A" w:rsidP="001238C4">
      <w:pPr>
        <w:pStyle w:val="BodyText"/>
      </w:pPr>
      <w:r>
        <w:t xml:space="preserve">Cette conversion automatique, de type entier au type </w:t>
      </w:r>
      <w:hyperlink r:id="rId84"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D95010C"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BodyText"/>
      </w:pPr>
    </w:p>
    <w:p w14:paraId="0852602F" w14:textId="544B010E" w:rsidR="001238C4" w:rsidRDefault="001238C4" w:rsidP="001238C4">
      <w:pPr>
        <w:pStyle w:val="BodyText"/>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9B61164" w14:textId="120AA7F4" w:rsidR="001238C4" w:rsidRPr="009D7BE4" w:rsidRDefault="001238C4" w:rsidP="009D7BE4">
      <w:pPr>
        <w:pStyle w:val="SQL"/>
        <w:ind w:firstLine="142"/>
        <w:rPr>
          <w:sz w:val="18"/>
        </w:rPr>
      </w:pPr>
      <w:r w:rsidRPr="008C0F8E">
        <w:rPr>
          <w:sz w:val="18"/>
        </w:rPr>
        <w:t xml:space="preserve">        System.exit(0);</w:t>
      </w:r>
    </w:p>
    <w:p w14:paraId="38C6203D" w14:textId="3EE3D270" w:rsidR="001238C4" w:rsidRDefault="001238C4" w:rsidP="001238C4">
      <w:pPr>
        <w:pStyle w:val="Heading2"/>
      </w:pPr>
      <w:bookmarkStart w:id="92" w:name="_Toc508790378"/>
      <w:bookmarkStart w:id="93" w:name="_Toc155813886"/>
      <w:bookmarkStart w:id="94" w:name="_Toc171682529"/>
      <w:bookmarkStart w:id="95" w:name="_Toc190437734"/>
      <w:r>
        <w:t>Diagramme de séquence UML</w:t>
      </w:r>
      <w:bookmarkEnd w:id="92"/>
      <w:bookmarkEnd w:id="93"/>
      <w:bookmarkEnd w:id="94"/>
      <w:bookmarkEnd w:id="95"/>
    </w:p>
    <w:p w14:paraId="23CFA81E" w14:textId="4BB2AAB9" w:rsidR="001238C4" w:rsidRDefault="00DC4C60" w:rsidP="001238C4">
      <w:pPr>
        <w:pStyle w:val="BodyText"/>
      </w:pPr>
      <w:r>
        <w:t xml:space="preserve">La </w:t>
      </w:r>
      <w:r>
        <w:fldChar w:fldCharType="begin"/>
      </w:r>
      <w:r>
        <w:instrText xml:space="preserve"> REF _Ref45541682 \h </w:instrText>
      </w:r>
      <w:r>
        <w:fldChar w:fldCharType="separate"/>
      </w:r>
      <w:r w:rsidR="00AB64FB">
        <w:t xml:space="preserve">Figure </w:t>
      </w:r>
      <w:r w:rsidR="00AB64FB">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8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86"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w:t>
      </w:r>
      <w:r w:rsidR="001238C4">
        <w:lastRenderedPageBreak/>
        <w:t xml:space="preserve">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BodyText"/>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BodyText"/>
        <w:jc w:val="center"/>
      </w:pPr>
      <w:r>
        <w:rPr>
          <w:noProof/>
          <w:lang w:val="en-US" w:eastAsia="en-US"/>
        </w:rPr>
        <w:drawing>
          <wp:inline distT="0" distB="0" distL="0" distR="0" wp14:anchorId="41DA49B2" wp14:editId="2806168C">
            <wp:extent cx="2829967" cy="278851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2172" cy="2830103"/>
                    </a:xfrm>
                    <a:prstGeom prst="rect">
                      <a:avLst/>
                    </a:prstGeom>
                    <a:noFill/>
                    <a:ln>
                      <a:noFill/>
                    </a:ln>
                  </pic:spPr>
                </pic:pic>
              </a:graphicData>
            </a:graphic>
          </wp:inline>
        </w:drawing>
      </w:r>
    </w:p>
    <w:p w14:paraId="33E99CFA" w14:textId="7044595C" w:rsidR="001238C4" w:rsidRPr="00C254CC" w:rsidRDefault="001238C4" w:rsidP="001238C4">
      <w:pPr>
        <w:pStyle w:val="Caption"/>
        <w:jc w:val="center"/>
      </w:pPr>
      <w:bookmarkStart w:id="96" w:name="_Ref45541682"/>
      <w:r>
        <w:t xml:space="preserve">Figure </w:t>
      </w:r>
      <w:r>
        <w:fldChar w:fldCharType="begin"/>
      </w:r>
      <w:r>
        <w:instrText xml:space="preserve"> SEQ Figure \* ARABIC </w:instrText>
      </w:r>
      <w:r>
        <w:fldChar w:fldCharType="separate"/>
      </w:r>
      <w:r w:rsidR="00AB64FB">
        <w:rPr>
          <w:noProof/>
        </w:rPr>
        <w:t>11</w:t>
      </w:r>
      <w:r>
        <w:fldChar w:fldCharType="end"/>
      </w:r>
      <w:bookmarkEnd w:id="96"/>
      <w:r>
        <w:t xml:space="preserve">. Diagramme de séquence de l’exécution de </w:t>
      </w:r>
      <w:r w:rsidRPr="008B32F8">
        <w:rPr>
          <w:i/>
          <w:iCs/>
        </w:rPr>
        <w:t>Exemple1</w:t>
      </w:r>
      <w:r>
        <w:t>.</w:t>
      </w:r>
    </w:p>
    <w:p w14:paraId="2437DF84" w14:textId="77777777" w:rsidR="001238C4" w:rsidRPr="00DB3BE8" w:rsidRDefault="001238C4" w:rsidP="001238C4">
      <w:pPr>
        <w:pStyle w:val="Heading2"/>
      </w:pPr>
      <w:bookmarkStart w:id="97" w:name="_Toc508790379"/>
      <w:bookmarkStart w:id="98" w:name="_Toc155813887"/>
      <w:bookmarkStart w:id="99" w:name="_Toc171682530"/>
      <w:bookmarkStart w:id="100" w:name="_Toc190437735"/>
      <w:r>
        <w:t>Exceptions</w:t>
      </w:r>
      <w:bookmarkEnd w:id="97"/>
      <w:bookmarkEnd w:id="98"/>
      <w:bookmarkEnd w:id="99"/>
      <w:bookmarkEnd w:id="100"/>
    </w:p>
    <w:p w14:paraId="0E868361" w14:textId="7B04249D" w:rsidR="001238C4" w:rsidRDefault="001238C4" w:rsidP="001238C4">
      <w:pPr>
        <w:pStyle w:val="BodyText"/>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w:t>
      </w:r>
      <w:r>
        <w:lastRenderedPageBreak/>
        <w:t>levée, le programme est interrompu et un message d’erreur est affiché. Ce message permet de retracer l’origine de l’exception.</w:t>
      </w:r>
    </w:p>
    <w:p w14:paraId="596ACB19" w14:textId="77777777" w:rsidR="001238C4" w:rsidRDefault="001238C4" w:rsidP="001238C4">
      <w:pPr>
        <w:pStyle w:val="BodyText"/>
      </w:pPr>
      <w:r>
        <w:t xml:space="preserve">Par exemple, supposons que l’utilisateur entre la chaîne "1R" plutôt que "15" : </w:t>
      </w:r>
    </w:p>
    <w:p w14:paraId="70FE5406" w14:textId="58046E78" w:rsidR="001238C4" w:rsidRDefault="004B7EE2" w:rsidP="001238C4">
      <w:pPr>
        <w:pStyle w:val="BodyText"/>
      </w:pPr>
      <w:r>
        <w:rPr>
          <w:noProof/>
          <w:lang w:val="en-US" w:eastAsia="en-US"/>
        </w:rPr>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88">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BodyText"/>
      </w:pPr>
      <w:r>
        <w:t xml:space="preserve">Lorsque l’appel de la méthode </w:t>
      </w:r>
      <w:r w:rsidRPr="00C81073">
        <w:rPr>
          <w:i/>
          <w:iCs/>
        </w:rPr>
        <w:t>Integer.parseInt</w:t>
      </w:r>
      <w:r>
        <w:t>("1R") est effectué, une exception est levée et le message d’erreur suivant est retourné :</w:t>
      </w:r>
    </w:p>
    <w:p w14:paraId="1BDEC869" w14:textId="3DD9EBE5" w:rsidR="001238C4" w:rsidRPr="009D7BE4" w:rsidRDefault="001238C4" w:rsidP="009D7BE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4CBB1EF6" w14:textId="0A27452D" w:rsidR="001238C4" w:rsidRDefault="001238C4" w:rsidP="001238C4">
      <w:pPr>
        <w:pStyle w:val="BodyText"/>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Heading2"/>
      </w:pPr>
      <w:bookmarkStart w:id="101" w:name="_Toc508790380"/>
      <w:bookmarkStart w:id="102" w:name="_Toc155813888"/>
      <w:bookmarkStart w:id="103" w:name="_Toc171682531"/>
      <w:bookmarkStart w:id="104" w:name="_Toc190437736"/>
      <w:r>
        <w:t>Syntaxe des identificateurs Java</w:t>
      </w:r>
      <w:bookmarkEnd w:id="101"/>
      <w:bookmarkEnd w:id="102"/>
      <w:bookmarkEnd w:id="103"/>
      <w:bookmarkEnd w:id="104"/>
    </w:p>
    <w:p w14:paraId="26C00500" w14:textId="0553B960" w:rsidR="001238C4" w:rsidRDefault="001238C4" w:rsidP="001238C4">
      <w:pPr>
        <w:pStyle w:val="BodyText"/>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xml:space="preserve">, chiffres, $ et _. Les lettres peuvent être majuscules ou minuscules et la casse est importante. Par exemple, « somme » et « Somme » sont deux identificateurs différents en Java. Certains identificateurs sont dits réservés et ne peuvent servir de nom de variable, </w:t>
      </w:r>
      <w:r>
        <w:lastRenderedPageBreak/>
        <w:t>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Heading2"/>
      </w:pPr>
      <w:bookmarkStart w:id="105" w:name="_Toc508790381"/>
      <w:bookmarkStart w:id="106" w:name="_Toc155813889"/>
      <w:bookmarkStart w:id="107" w:name="_Toc171682532"/>
      <w:bookmarkStart w:id="108" w:name="_Toc190437737"/>
      <w:r>
        <w:t>Disposition du texte</w:t>
      </w:r>
      <w:bookmarkEnd w:id="105"/>
      <w:bookmarkEnd w:id="106"/>
      <w:bookmarkEnd w:id="107"/>
      <w:bookmarkEnd w:id="108"/>
    </w:p>
    <w:p w14:paraId="320363C7" w14:textId="0B3C9319" w:rsidR="00241467" w:rsidRDefault="001238C4" w:rsidP="001238C4">
      <w:pPr>
        <w:pStyle w:val="BodyText"/>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BodyText"/>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BodyText"/>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Heading2"/>
      </w:pPr>
      <w:bookmarkStart w:id="109" w:name="_Toc155813890"/>
      <w:bookmarkStart w:id="110" w:name="_Toc171682533"/>
      <w:bookmarkStart w:id="111" w:name="_Toc508790382"/>
      <w:bookmarkStart w:id="112" w:name="_Toc190437738"/>
      <w:r>
        <w:t>Initialisation de variable à la déclaration</w:t>
      </w:r>
      <w:bookmarkEnd w:id="109"/>
      <w:bookmarkEnd w:id="110"/>
      <w:bookmarkEnd w:id="112"/>
      <w:r>
        <w:t xml:space="preserve"> </w:t>
      </w:r>
      <w:bookmarkEnd w:id="111"/>
    </w:p>
    <w:p w14:paraId="44D615E9" w14:textId="77777777" w:rsidR="001238C4" w:rsidRDefault="001238C4" w:rsidP="001238C4">
      <w:pPr>
        <w:pStyle w:val="BodyText"/>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D1583CF" w:rsidR="001238C4" w:rsidRPr="008F7A7E" w:rsidRDefault="001238C4" w:rsidP="0058150D">
      <w:pPr>
        <w:pStyle w:val="BodyText"/>
        <w:keepNext/>
        <w:keepLines/>
        <w:spacing w:after="0"/>
      </w:pPr>
      <w:r w:rsidRPr="00A549CF">
        <w:rPr>
          <w:b/>
        </w:rPr>
        <w:t>Exemple</w:t>
      </w:r>
      <w:r>
        <w:t xml:space="preserve">. </w:t>
      </w:r>
      <w:hyperlink r:id="rId89"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D304E1"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FE30AC">
      <w:pPr>
        <w:pStyle w:val="Code"/>
        <w:keepNext w:val="0"/>
        <w:keepLines w:val="0"/>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lastRenderedPageBreak/>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FE30AC">
      <w:pPr>
        <w:pStyle w:val="Code"/>
        <w:keepNext w:val="0"/>
        <w:keepLines w:val="0"/>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FE30AC">
      <w:pPr>
        <w:pStyle w:val="Code"/>
        <w:keepNext w:val="0"/>
        <w:keepLines w:val="0"/>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BodyText"/>
        <w:rPr>
          <w:b/>
          <w:bCs/>
        </w:rPr>
      </w:pPr>
    </w:p>
    <w:p w14:paraId="26F15F76" w14:textId="3C991F87" w:rsidR="001238C4" w:rsidRDefault="001238C4" w:rsidP="009D7BE4">
      <w:pPr>
        <w:pStyle w:val="BodyText"/>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0016D986" w:rsidR="001238C4" w:rsidRPr="00510776" w:rsidRDefault="001238C4" w:rsidP="001238C4">
      <w:pPr>
        <w:pStyle w:val="CodeJava9pt"/>
      </w:pPr>
      <w:r w:rsidRPr="00510776">
        <w:t>String chaine1 = JOptionPane.showInputDialog("Entrez un premier nombre entier");</w:t>
      </w:r>
    </w:p>
    <w:p w14:paraId="24F931B9" w14:textId="77777777" w:rsidR="001238C4" w:rsidRDefault="001238C4" w:rsidP="001238C4">
      <w:pPr>
        <w:pStyle w:val="BodyText"/>
      </w:pPr>
    </w:p>
    <w:p w14:paraId="06F53C16" w14:textId="77777777" w:rsidR="001238C4" w:rsidRDefault="001238C4" w:rsidP="001238C4">
      <w:pPr>
        <w:pStyle w:val="BodyText"/>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BodyText"/>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BodyText"/>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BodyText"/>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5BD6B2D0" w:rsidR="001238C4" w:rsidRDefault="001238C4" w:rsidP="001238C4">
      <w:pPr>
        <w:pStyle w:val="BodyText"/>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0"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E2FCFF3" w:rsidR="001238C4" w:rsidRPr="00DC59B4" w:rsidRDefault="001238C4" w:rsidP="0058150D">
      <w:pPr>
        <w:pStyle w:val="BodyText"/>
        <w:spacing w:after="0"/>
      </w:pPr>
      <w:hyperlink r:id="rId91"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5B210C"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BodyText"/>
      </w:pPr>
    </w:p>
    <w:p w14:paraId="05B50B70" w14:textId="0F96272E" w:rsidR="001238C4" w:rsidRDefault="001238C4" w:rsidP="001238C4">
      <w:pPr>
        <w:pStyle w:val="BodyText"/>
      </w:pPr>
      <w:r w:rsidRPr="006B3E65">
        <w:rPr>
          <w:b/>
          <w:bCs/>
        </w:rPr>
        <w:t>Exercice</w:t>
      </w:r>
      <w:r>
        <w:t xml:space="preserve">. Écrivez un programme qui effectue le même traitement que le précédent mais en utilisant une seule variable de type </w:t>
      </w:r>
      <w:hyperlink r:id="rId92"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BodyText"/>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09BCC243" w:rsidR="001238C4" w:rsidRPr="00C5191E" w:rsidRDefault="001238C4" w:rsidP="0058150D">
      <w:pPr>
        <w:pStyle w:val="BodyText"/>
        <w:keepNext/>
        <w:keepLines/>
        <w:spacing w:after="0"/>
      </w:pPr>
      <w:hyperlink r:id="rId93"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610BDA"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BodyText"/>
      </w:pPr>
    </w:p>
    <w:p w14:paraId="665FD18C" w14:textId="77777777" w:rsidR="001238C4" w:rsidRPr="006D182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Heading2"/>
      </w:pPr>
      <w:bookmarkStart w:id="113" w:name="_Toc508790383"/>
      <w:bookmarkStart w:id="114" w:name="_Toc155813891"/>
      <w:bookmarkStart w:id="115" w:name="_Toc171682534"/>
      <w:bookmarkStart w:id="116" w:name="_Toc190437739"/>
      <w:r>
        <w:t>Méthode System.out.println()</w:t>
      </w:r>
      <w:bookmarkEnd w:id="113"/>
      <w:bookmarkEnd w:id="114"/>
      <w:bookmarkEnd w:id="115"/>
      <w:bookmarkEnd w:id="116"/>
    </w:p>
    <w:p w14:paraId="3658758E" w14:textId="762DE392" w:rsidR="001238C4" w:rsidRDefault="001238C4" w:rsidP="001238C4">
      <w:pPr>
        <w:pStyle w:val="BodyText"/>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BodyText"/>
      </w:pPr>
      <w:r w:rsidRPr="00080248">
        <w:rPr>
          <w:b/>
          <w:bCs/>
        </w:rPr>
        <w:lastRenderedPageBreak/>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0F83CEC4" w:rsidR="001238C4" w:rsidRPr="00A23313" w:rsidRDefault="001238C4" w:rsidP="0058150D">
      <w:pPr>
        <w:pStyle w:val="BodyText"/>
        <w:keepNext/>
        <w:keepLines/>
        <w:spacing w:after="0"/>
        <w:rPr>
          <w:color w:val="000000" w:themeColor="text1"/>
        </w:rPr>
      </w:pPr>
      <w:hyperlink r:id="rId94"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071308"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BodyText"/>
      </w:pPr>
    </w:p>
    <w:p w14:paraId="12DDF1A7" w14:textId="6DA03991" w:rsidR="001238C4" w:rsidRDefault="00262325" w:rsidP="00262325">
      <w:pPr>
        <w:pStyle w:val="BodyText"/>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7DEE8EA9" w14:textId="0B753057" w:rsidR="00262325" w:rsidRDefault="00F22EE4" w:rsidP="00262325">
      <w:pPr>
        <w:pStyle w:val="BodyText"/>
        <w:keepNext/>
        <w:keepLines/>
      </w:pPr>
      <w:r>
        <w:rPr>
          <w:noProof/>
          <w:lang w:val="en-US" w:eastAsia="en-US"/>
        </w:rPr>
        <w:drawing>
          <wp:inline distT="0" distB="0" distL="0" distR="0" wp14:anchorId="19034C79" wp14:editId="5A92FDEE">
            <wp:extent cx="4253865" cy="673234"/>
            <wp:effectExtent l="0" t="0" r="635" b="0"/>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04852" cy="697130"/>
                    </a:xfrm>
                    <a:prstGeom prst="rect">
                      <a:avLst/>
                    </a:prstGeom>
                  </pic:spPr>
                </pic:pic>
              </a:graphicData>
            </a:graphic>
          </wp:inline>
        </w:drawing>
      </w:r>
    </w:p>
    <w:p w14:paraId="0ED6A27C" w14:textId="36CD52CF" w:rsidR="001238C4" w:rsidRDefault="001238C4" w:rsidP="001238C4">
      <w:pPr>
        <w:pStyle w:val="BodyText"/>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2C7F57" w:rsidP="001238C4">
      <w:pPr>
        <w:pStyle w:val="BodyText"/>
      </w:pPr>
      <w:r>
        <w:rPr>
          <w:noProof/>
        </w:rPr>
        <w:object w:dxaOrig="10083" w:dyaOrig="958" w14:anchorId="6FAC1506">
          <v:shape id="_x0000_i1070" type="#_x0000_t75" alt="" style="width:332pt;height:30pt;mso-width-percent:0;mso-height-percent:0;mso-width-percent:0;mso-height-percent:0" o:ole="">
            <v:imagedata r:id="rId96" o:title=""/>
          </v:shape>
          <o:OLEObject Type="Embed" ProgID="Visio.Drawing.11" ShapeID="_x0000_i1070" DrawAspect="Content" ObjectID="_1801050953" r:id="rId97"/>
        </w:object>
      </w:r>
    </w:p>
    <w:p w14:paraId="12BDB255" w14:textId="77777777" w:rsidR="001238C4" w:rsidRDefault="001238C4" w:rsidP="001238C4">
      <w:pPr>
        <w:pStyle w:val="BodyText"/>
      </w:pPr>
      <w:r>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BodyText"/>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BodyText"/>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BodyText"/>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BodyText"/>
      </w:pPr>
      <w:r w:rsidRPr="009E2B77">
        <w:rPr>
          <w:b/>
          <w:bCs/>
        </w:rPr>
        <w:t>Exercice</w:t>
      </w:r>
      <w:r>
        <w:t>. Ecrivez un programme Java qui lit deux entiers et affiche la différence des deux nombres.</w:t>
      </w:r>
    </w:p>
    <w:p w14:paraId="720B783C" w14:textId="77777777" w:rsidR="001238C4" w:rsidRDefault="001238C4" w:rsidP="001238C4">
      <w:pPr>
        <w:pStyle w:val="BodyText"/>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BodyText"/>
      </w:pPr>
      <w:r w:rsidRPr="002066FA">
        <w:rPr>
          <w:i/>
        </w:rPr>
        <w:t>ab</w:t>
      </w:r>
      <w:r>
        <w:t>-</w:t>
      </w:r>
      <w:r w:rsidRPr="002066FA">
        <w:rPr>
          <w:i/>
        </w:rPr>
        <w:t>c</w:t>
      </w:r>
      <w:r>
        <w:t>.</w:t>
      </w:r>
    </w:p>
    <w:p w14:paraId="3DB98DF5" w14:textId="77777777" w:rsidR="001238C4" w:rsidRDefault="001238C4" w:rsidP="001238C4">
      <w:pPr>
        <w:pStyle w:val="BodyText"/>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BodyText"/>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BodyText"/>
      </w:pPr>
      <w:r w:rsidRPr="009E2B77">
        <w:rPr>
          <w:b/>
          <w:bCs/>
        </w:rPr>
        <w:lastRenderedPageBreak/>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BodyText"/>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Heading2"/>
      </w:pPr>
      <w:bookmarkStart w:id="117" w:name="_Toc155813892"/>
      <w:bookmarkStart w:id="118" w:name="_Toc171682535"/>
      <w:bookmarkStart w:id="119" w:name="_Toc190437740"/>
      <w:r>
        <w:t>Classe Scanner</w:t>
      </w:r>
      <w:bookmarkEnd w:id="117"/>
      <w:bookmarkEnd w:id="118"/>
      <w:bookmarkEnd w:id="119"/>
    </w:p>
    <w:p w14:paraId="1B309545" w14:textId="7AFD722F" w:rsidR="003272EB" w:rsidRDefault="00E8572C" w:rsidP="001238C4">
      <w:pPr>
        <w:pStyle w:val="BodyText"/>
      </w:pPr>
      <w:r>
        <w:t xml:space="preserve">La classe </w:t>
      </w:r>
      <w:hyperlink r:id="rId98" w:tooltip="class in java.util" w:history="1">
        <w:r w:rsidR="00153EB5" w:rsidRPr="00C81891">
          <w:rPr>
            <w:rStyle w:val="Hyperlink"/>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99" w:tooltip="class in java.util" w:history="1">
        <w:r w:rsidR="004638FB" w:rsidRPr="00C81891">
          <w:rPr>
            <w:rStyle w:val="Hyperlink"/>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279FD12A" w:rsidR="005D1A73" w:rsidRDefault="005D1A73" w:rsidP="001238C4">
      <w:pPr>
        <w:pStyle w:val="BodyText"/>
      </w:pPr>
      <w:r w:rsidRPr="004638FB">
        <w:rPr>
          <w:b/>
        </w:rPr>
        <w:t>Exemple</w:t>
      </w:r>
      <w:r>
        <w:t>.</w:t>
      </w:r>
      <w:r w:rsidR="00FC045F">
        <w:t xml:space="preserve"> Le programme suivant saisit deux entiers à la console </w:t>
      </w:r>
      <w:r w:rsidR="006C6CF0">
        <w:t xml:space="preserve">avec la classe </w:t>
      </w:r>
      <w:hyperlink r:id="rId100" w:tooltip="class in java.util" w:history="1">
        <w:r w:rsidR="00C81891" w:rsidRPr="00C81891">
          <w:rPr>
            <w:rStyle w:val="Hyperlink"/>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BodyText"/>
      </w:pPr>
    </w:p>
    <w:p w14:paraId="0EBD5839" w14:textId="4231728B" w:rsidR="00340E08" w:rsidRDefault="004315E8" w:rsidP="001B35ED">
      <w:pPr>
        <w:pStyle w:val="BodyText"/>
        <w:keepNext/>
        <w:keepLines/>
      </w:pPr>
      <w:r>
        <w:lastRenderedPageBreak/>
        <w:t>Exemple d’exécution :</w:t>
      </w:r>
    </w:p>
    <w:p w14:paraId="7E040680" w14:textId="1E5F2DC9" w:rsidR="004315E8" w:rsidRDefault="004D79CA" w:rsidP="001B35ED">
      <w:pPr>
        <w:pStyle w:val="BodyText"/>
        <w:keepNext/>
        <w:keepLines/>
      </w:pPr>
      <w:r>
        <w:rPr>
          <w:noProof/>
          <w:lang w:val="en-US" w:eastAsia="en-US"/>
        </w:rPr>
        <w:drawing>
          <wp:inline distT="0" distB="0" distL="0" distR="0" wp14:anchorId="446C451F" wp14:editId="76D4BE3C">
            <wp:extent cx="4200429" cy="870396"/>
            <wp:effectExtent l="0" t="0" r="3810" b="635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430" cy="890911"/>
                    </a:xfrm>
                    <a:prstGeom prst="rect">
                      <a:avLst/>
                    </a:prstGeom>
                  </pic:spPr>
                </pic:pic>
              </a:graphicData>
            </a:graphic>
          </wp:inline>
        </w:drawing>
      </w:r>
    </w:p>
    <w:p w14:paraId="6FBF0B16" w14:textId="4EE6D64D" w:rsidR="00140A0D" w:rsidRDefault="00140A0D" w:rsidP="001B35ED">
      <w:pPr>
        <w:pStyle w:val="BodyText"/>
        <w:tabs>
          <w:tab w:val="left" w:pos="9231"/>
        </w:tabs>
        <w:jc w:val="left"/>
      </w:pPr>
      <w:r w:rsidRPr="001026F0">
        <w:rPr>
          <w:b/>
        </w:rPr>
        <w:t>Exercice</w:t>
      </w:r>
      <w:r>
        <w:t xml:space="preserve">. Reprenez les exercices précédents en </w:t>
      </w:r>
      <w:r w:rsidR="001026F0">
        <w:t xml:space="preserve">effectuant la saisie des données avec </w:t>
      </w:r>
      <w:hyperlink r:id="rId102" w:tooltip="class in java.util" w:history="1">
        <w:r w:rsidR="00C81891" w:rsidRPr="00C81891">
          <w:rPr>
            <w:rStyle w:val="Hyperlink"/>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BodyText"/>
      </w:pPr>
    </w:p>
    <w:p w14:paraId="07046344" w14:textId="4E60E0DF" w:rsidR="00027579" w:rsidRDefault="00027579" w:rsidP="001238C4">
      <w:pPr>
        <w:pStyle w:val="BodyText"/>
      </w:pPr>
    </w:p>
    <w:p w14:paraId="759FBB8D" w14:textId="77777777" w:rsidR="00027579" w:rsidRDefault="00027579" w:rsidP="001238C4">
      <w:pPr>
        <w:pStyle w:val="BodyText"/>
      </w:pPr>
    </w:p>
    <w:p w14:paraId="3EF1C25E" w14:textId="77777777" w:rsidR="003272EB" w:rsidRDefault="003272EB" w:rsidP="001238C4">
      <w:pPr>
        <w:pStyle w:val="BodyText"/>
      </w:pPr>
    </w:p>
    <w:p w14:paraId="73C002F3" w14:textId="77777777" w:rsidR="00522D83" w:rsidRPr="0041273D" w:rsidRDefault="00EF16C7" w:rsidP="00522D83">
      <w:pPr>
        <w:pStyle w:val="Heading1"/>
      </w:pPr>
      <w:r>
        <w:br w:type="page"/>
      </w:r>
      <w:bookmarkStart w:id="120" w:name="_Toc155813893"/>
      <w:bookmarkStart w:id="121" w:name="_Toc171682536"/>
      <w:bookmarkStart w:id="122" w:name="_Toc190437741"/>
      <w:r w:rsidR="00522D83">
        <w:lastRenderedPageBreak/>
        <w:t>Structures de contrôle</w:t>
      </w:r>
      <w:bookmarkStart w:id="123" w:name="_Toc508790678"/>
      <w:bookmarkEnd w:id="120"/>
      <w:bookmarkEnd w:id="121"/>
      <w:bookmarkEnd w:id="122"/>
      <w:bookmarkEnd w:id="123"/>
    </w:p>
    <w:p w14:paraId="283E1E43" w14:textId="2EC24047" w:rsidR="00522D83" w:rsidRDefault="00522D83" w:rsidP="00522D83">
      <w:pPr>
        <w:pStyle w:val="BodyText"/>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Heading2"/>
      </w:pPr>
      <w:bookmarkStart w:id="124" w:name="_Toc508790679"/>
      <w:bookmarkStart w:id="125" w:name="_Toc155813894"/>
      <w:bookmarkStart w:id="126" w:name="_Toc171682537"/>
      <w:bookmarkStart w:id="127" w:name="_Toc190437742"/>
      <w:r>
        <w:t>La séquence</w:t>
      </w:r>
      <w:bookmarkEnd w:id="124"/>
      <w:bookmarkEnd w:id="125"/>
      <w:bookmarkEnd w:id="126"/>
      <w:bookmarkEnd w:id="127"/>
    </w:p>
    <w:p w14:paraId="2D7EAB86" w14:textId="77777777" w:rsidR="00522D83" w:rsidRDefault="00522D83" w:rsidP="00522D83">
      <w:pPr>
        <w:pStyle w:val="BodyText"/>
      </w:pPr>
      <w:r>
        <w:t>Les exemples vus jusqu’à présent ont utilisé une séquence. Une séquence d’énoncés est de la forme générale suivante :</w:t>
      </w:r>
    </w:p>
    <w:p w14:paraId="6F870952" w14:textId="77777777" w:rsidR="00522D83" w:rsidRDefault="00522D83" w:rsidP="00522D83">
      <w:pPr>
        <w:pStyle w:val="BodyText"/>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BodyText"/>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B4774A">
      <w:pPr>
        <w:pStyle w:val="BodyText"/>
        <w:keepNext/>
        <w:keepLines/>
        <w:jc w:val="center"/>
      </w:pPr>
      <w:r>
        <w:rPr>
          <w:noProof/>
          <w:lang w:val="en-US" w:eastAsia="en-US"/>
        </w:rPr>
        <w:drawing>
          <wp:inline distT="0" distB="0" distL="0" distR="0" wp14:anchorId="7B7DEB45" wp14:editId="61C5B2F5">
            <wp:extent cx="1174704" cy="17899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6111" cy="1837801"/>
                    </a:xfrm>
                    <a:prstGeom prst="rect">
                      <a:avLst/>
                    </a:prstGeom>
                    <a:noFill/>
                    <a:ln>
                      <a:noFill/>
                    </a:ln>
                  </pic:spPr>
                </pic:pic>
              </a:graphicData>
            </a:graphic>
          </wp:inline>
        </w:drawing>
      </w:r>
    </w:p>
    <w:p w14:paraId="2E539B96" w14:textId="1DA76714" w:rsidR="00522D83" w:rsidRPr="005C30E6" w:rsidRDefault="00522D83" w:rsidP="00B4774A">
      <w:pPr>
        <w:pStyle w:val="Caption"/>
        <w:keepNext/>
        <w:keepLines/>
        <w:jc w:val="center"/>
      </w:pPr>
      <w:r>
        <w:t xml:space="preserve">Figure </w:t>
      </w:r>
      <w:r>
        <w:fldChar w:fldCharType="begin"/>
      </w:r>
      <w:r>
        <w:instrText xml:space="preserve"> SEQ Figure \* ARABIC </w:instrText>
      </w:r>
      <w:r>
        <w:fldChar w:fldCharType="separate"/>
      </w:r>
      <w:r w:rsidR="00AB64FB">
        <w:rPr>
          <w:noProof/>
        </w:rPr>
        <w:t>12</w:t>
      </w:r>
      <w:r>
        <w:fldChar w:fldCharType="end"/>
      </w:r>
      <w:r>
        <w:t>. Diagramme d’activité UML pour une séquence</w:t>
      </w:r>
    </w:p>
    <w:p w14:paraId="58849265" w14:textId="77777777" w:rsidR="00522D83" w:rsidRDefault="00522D83" w:rsidP="00B4774A">
      <w:pPr>
        <w:pStyle w:val="BodyText"/>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2C7F57" w:rsidP="00522D83">
      <w:pPr>
        <w:pStyle w:val="BodyText"/>
      </w:pPr>
      <w:r>
        <w:rPr>
          <w:noProof/>
        </w:rPr>
        <w:object w:dxaOrig="7140" w:dyaOrig="1227" w14:anchorId="496C5941">
          <v:shape id="_x0000_i1069" type="#_x0000_t75" alt="" style="width:302pt;height:52pt;mso-width-percent:0;mso-height-percent:0;mso-width-percent:0;mso-height-percent:0" o:ole="">
            <v:imagedata r:id="rId104" o:title=""/>
          </v:shape>
          <o:OLEObject Type="Embed" ProgID="Visio.Drawing.11" ShapeID="_x0000_i1069" DrawAspect="Content" ObjectID="_1801050954" r:id="rId105"/>
        </w:object>
      </w:r>
      <w:r w:rsidR="00522D83">
        <w:t xml:space="preserve">  </w:t>
      </w:r>
    </w:p>
    <w:p w14:paraId="6DD01052" w14:textId="5A76E1FF" w:rsidR="00522D83" w:rsidRDefault="00522D83" w:rsidP="00522D83">
      <w:pPr>
        <w:pStyle w:val="BodyText"/>
      </w:pPr>
      <w:r>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2C7F57" w:rsidP="00522D83">
      <w:pPr>
        <w:pStyle w:val="BodyText"/>
      </w:pPr>
      <w:r>
        <w:rPr>
          <w:noProof/>
        </w:rPr>
        <w:object w:dxaOrig="5223" w:dyaOrig="2487" w14:anchorId="3285150C">
          <v:shape id="_x0000_i1068" type="#_x0000_t75" alt="" style="width:3in;height:105pt;mso-width-percent:0;mso-height-percent:0;mso-width-percent:0;mso-height-percent:0" o:ole="">
            <v:imagedata r:id="rId106" o:title=""/>
          </v:shape>
          <o:OLEObject Type="Embed" ProgID="Visio.Drawing.11" ShapeID="_x0000_i1068" DrawAspect="Content" ObjectID="_1801050955" r:id="rId107"/>
        </w:object>
      </w:r>
    </w:p>
    <w:p w14:paraId="757998A4" w14:textId="77777777" w:rsidR="00522D83" w:rsidRDefault="00522D83" w:rsidP="00522D83">
      <w:pPr>
        <w:pStyle w:val="BodyText"/>
      </w:pPr>
      <w:r>
        <w:t>On peut donc imbriquer un bloc Java dans un autre bloc Java.</w:t>
      </w:r>
    </w:p>
    <w:p w14:paraId="54E1CF9A" w14:textId="01447FD7" w:rsidR="00522D83" w:rsidRDefault="00522D83" w:rsidP="00305EEB">
      <w:pPr>
        <w:pStyle w:val="BodyText"/>
        <w:keepNext/>
        <w:keepLines/>
      </w:pPr>
      <w:r w:rsidRPr="00D31586">
        <w:rPr>
          <w:b/>
          <w:bCs/>
        </w:rPr>
        <w:t>Exemple</w:t>
      </w:r>
      <w:r>
        <w:t xml:space="preserve">. </w:t>
      </w:r>
      <w:hyperlink r:id="rId108" w:history="1">
        <w:r w:rsidRPr="00522D83">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ExempleBloc.java</w:t>
      </w:r>
    </w:p>
    <w:p w14:paraId="75E622E1" w14:textId="77777777" w:rsidR="00522D83" w:rsidRDefault="00522D83" w:rsidP="00305EEB">
      <w:pPr>
        <w:pStyle w:val="BodyText"/>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B4774A">
      <w:pPr>
        <w:pStyle w:val="Code"/>
        <w:keepNext w:val="0"/>
        <w:keepLines w:val="0"/>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B4774A">
      <w:pPr>
        <w:pStyle w:val="Code"/>
        <w:keepNext w:val="0"/>
        <w:keepLines w:val="0"/>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lastRenderedPageBreak/>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Default="00841EF9" w:rsidP="00841EF9">
      <w:pPr>
        <w:pStyle w:val="Code"/>
        <w:rPr>
          <w:color w:val="800080"/>
          <w:lang w:eastAsia="en-US"/>
        </w:rPr>
      </w:pPr>
      <w:r w:rsidRPr="00841EF9">
        <w:rPr>
          <w:color w:val="000000"/>
          <w:highlight w:val="yellow"/>
          <w:lang w:eastAsia="en-US"/>
        </w:rPr>
        <w:t xml:space="preserve">        </w:t>
      </w:r>
      <w:r w:rsidRPr="00841EF9">
        <w:rPr>
          <w:color w:val="800080"/>
          <w:highlight w:val="yellow"/>
          <w:lang w:eastAsia="en-US"/>
        </w:rPr>
        <w:t>}</w:t>
      </w:r>
    </w:p>
    <w:p w14:paraId="4B8DB579" w14:textId="77777777" w:rsidR="00B4774A" w:rsidRPr="00841EF9" w:rsidRDefault="00B4774A" w:rsidP="00B4774A">
      <w:pPr>
        <w:pStyle w:val="Code"/>
        <w:keepNext w:val="0"/>
        <w:keepLines w:val="0"/>
        <w:rPr>
          <w:color w:val="000000"/>
          <w:lang w:eastAsia="en-US"/>
        </w:rPr>
      </w:pP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B4774A">
      <w:pPr>
        <w:pStyle w:val="Code"/>
        <w:keepNext w:val="0"/>
        <w:keepLines w:val="0"/>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BodyText"/>
      </w:pPr>
    </w:p>
    <w:p w14:paraId="5DF50F85" w14:textId="77777777" w:rsidR="00522D83" w:rsidRDefault="00522D83" w:rsidP="00522D83">
      <w:pPr>
        <w:pStyle w:val="BodyText"/>
      </w:pPr>
      <w:r>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Heading2"/>
      </w:pPr>
      <w:bookmarkStart w:id="128" w:name="_Toc508790680"/>
      <w:bookmarkStart w:id="129" w:name="_Toc155813895"/>
      <w:bookmarkStart w:id="130" w:name="_Toc171682538"/>
      <w:bookmarkStart w:id="131" w:name="_Toc190437743"/>
      <w:r>
        <w:t>L</w:t>
      </w:r>
      <w:r w:rsidR="00D02B96">
        <w:t>a boucle</w:t>
      </w:r>
      <w:r w:rsidR="00262325">
        <w:t xml:space="preserve"> </w:t>
      </w:r>
      <w:r>
        <w:t>avec l’énoncé while</w:t>
      </w:r>
      <w:bookmarkEnd w:id="128"/>
      <w:bookmarkEnd w:id="129"/>
      <w:bookmarkEnd w:id="130"/>
      <w:bookmarkEnd w:id="131"/>
    </w:p>
    <w:p w14:paraId="36B138FF" w14:textId="77777777" w:rsidR="00522D83" w:rsidRDefault="00522D83" w:rsidP="00522D83">
      <w:pPr>
        <w:pStyle w:val="BodyText"/>
      </w:pPr>
      <w:r>
        <w:t>Imaginons que l’on veuille afficher les entiers de 1 à 5. On pourrait produire ce résultat avec le programme suivant :</w:t>
      </w:r>
    </w:p>
    <w:p w14:paraId="47E46208" w14:textId="765FE19E" w:rsidR="00522D83" w:rsidRDefault="00522D83" w:rsidP="00305EEB">
      <w:pPr>
        <w:pStyle w:val="BodyText"/>
        <w:keepNext/>
        <w:keepLines/>
      </w:pPr>
      <w:r w:rsidRPr="008629CF">
        <w:rPr>
          <w:b/>
          <w:bCs/>
        </w:rPr>
        <w:lastRenderedPageBreak/>
        <w:t>Exemple</w:t>
      </w:r>
      <w:r>
        <w:t xml:space="preserve">. </w:t>
      </w:r>
      <w:hyperlink r:id="rId10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Afficher12345.java</w:t>
      </w:r>
    </w:p>
    <w:p w14:paraId="1F91AD1E" w14:textId="77777777" w:rsidR="00522D83" w:rsidRDefault="00522D83" w:rsidP="00305EEB">
      <w:pPr>
        <w:pStyle w:val="BodyText"/>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BodyText"/>
      </w:pPr>
    </w:p>
    <w:p w14:paraId="5789F680" w14:textId="5C38E357" w:rsidR="00522D83" w:rsidRDefault="00522D83" w:rsidP="00522D83">
      <w:pPr>
        <w:pStyle w:val="BodyText"/>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033B9FAE" w:rsidR="00522D83" w:rsidRDefault="00522D83" w:rsidP="00C35F7B">
      <w:pPr>
        <w:pStyle w:val="BodyText"/>
        <w:keepNext/>
      </w:pPr>
      <w:r w:rsidRPr="00D95247">
        <w:rPr>
          <w:b/>
          <w:bCs/>
        </w:rPr>
        <w:lastRenderedPageBreak/>
        <w:t>Exemple</w:t>
      </w:r>
      <w:r>
        <w:t xml:space="preserve">. </w:t>
      </w:r>
      <w:hyperlink r:id="rId11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ExempleWhile.java</w:t>
      </w:r>
    </w:p>
    <w:p w14:paraId="574184C0" w14:textId="2B0E419A" w:rsidR="00522D83" w:rsidRPr="004E5565" w:rsidRDefault="00522D83" w:rsidP="00C35F7B">
      <w:pPr>
        <w:pStyle w:val="BodyText"/>
        <w:keepNext/>
      </w:pPr>
      <w:r>
        <w:t xml:space="preserve"> </w:t>
      </w:r>
      <w:r w:rsidRPr="004C4B90">
        <w:rPr>
          <w:i/>
          <w:iCs/>
        </w:rPr>
        <w:t>ExempleWhile</w:t>
      </w:r>
      <w:r>
        <w:t xml:space="preserve"> illustre la notion de répétition avec compteur en employant un énoncé </w:t>
      </w:r>
      <w:r w:rsidRPr="00894FC8">
        <w:rPr>
          <w:i/>
          <w:iCs/>
        </w:rPr>
        <w:t>while</w:t>
      </w:r>
      <w:r>
        <w:t>. Ce programme a le même effet que le précédent.</w:t>
      </w:r>
    </w:p>
    <w:p w14:paraId="57387286" w14:textId="77777777" w:rsidR="00D02B96" w:rsidRPr="00D02B96" w:rsidRDefault="00D02B96" w:rsidP="00D02B96">
      <w:pPr>
        <w:pStyle w:val="Code"/>
        <w:rPr>
          <w:color w:val="000000"/>
          <w:lang w:eastAsia="en-US"/>
        </w:rPr>
      </w:pPr>
      <w:r w:rsidRPr="00D02B96">
        <w:rPr>
          <w:lang w:eastAsia="en-US"/>
        </w:rPr>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BodyText"/>
        <w:rPr>
          <w:b/>
          <w:bCs/>
        </w:rPr>
      </w:pPr>
    </w:p>
    <w:p w14:paraId="0851C8B2" w14:textId="77777777" w:rsidR="00522D83" w:rsidRDefault="00522D83" w:rsidP="00522D83">
      <w:pPr>
        <w:pStyle w:val="BodyText"/>
      </w:pPr>
      <w:r>
        <w:t xml:space="preserve">Voici la syntaxe d’un énoncé </w:t>
      </w:r>
      <w:r w:rsidRPr="00DB0661">
        <w:rPr>
          <w:i/>
          <w:iCs/>
        </w:rPr>
        <w:t>while</w:t>
      </w:r>
      <w:r>
        <w:t> :</w:t>
      </w:r>
    </w:p>
    <w:p w14:paraId="448D01D9" w14:textId="62F6F52B" w:rsidR="00522D83" w:rsidRPr="00914EDA" w:rsidRDefault="002C7F57" w:rsidP="00522D83">
      <w:pPr>
        <w:pStyle w:val="BodyText"/>
      </w:pPr>
      <w:r>
        <w:rPr>
          <w:noProof/>
        </w:rPr>
        <w:object w:dxaOrig="7023" w:dyaOrig="958" w14:anchorId="275BF86B">
          <v:shape id="_x0000_i1067" type="#_x0000_t75" alt="" style="width:4in;height:39pt;mso-width-percent:0;mso-height-percent:0;mso-width-percent:0;mso-height-percent:0" o:ole="">
            <v:imagedata r:id="rId111" o:title=""/>
          </v:shape>
          <o:OLEObject Type="Embed" ProgID="Visio.Drawing.11" ShapeID="_x0000_i1067" DrawAspect="Content" ObjectID="_1801050956" r:id="rId112"/>
        </w:object>
      </w:r>
    </w:p>
    <w:p w14:paraId="4617FD12" w14:textId="77777777" w:rsidR="00D02B96" w:rsidRDefault="00522D83" w:rsidP="00522D83">
      <w:pPr>
        <w:pStyle w:val="BodyText"/>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BodyText"/>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BodyText"/>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BodyText"/>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747E4170" w:rsidR="00522D83" w:rsidRPr="00543633" w:rsidRDefault="00522D83" w:rsidP="00522D83">
      <w:pPr>
        <w:pStyle w:val="Caption"/>
        <w:jc w:val="center"/>
      </w:pPr>
      <w:r>
        <w:t xml:space="preserve">Figure </w:t>
      </w:r>
      <w:r>
        <w:fldChar w:fldCharType="begin"/>
      </w:r>
      <w:r>
        <w:instrText xml:space="preserve"> SEQ Figure \* ARABIC </w:instrText>
      </w:r>
      <w:r>
        <w:fldChar w:fldCharType="separate"/>
      </w:r>
      <w:r w:rsidR="00AB64FB">
        <w:rPr>
          <w:noProof/>
        </w:rPr>
        <w:t>13</w:t>
      </w:r>
      <w:r>
        <w:fldChar w:fldCharType="end"/>
      </w:r>
      <w:r>
        <w:t>. Diagramme d’activité pour le programme.</w:t>
      </w:r>
    </w:p>
    <w:p w14:paraId="3F176415" w14:textId="77777777" w:rsidR="00522D83" w:rsidRDefault="00522D83" w:rsidP="00522D83">
      <w:pPr>
        <w:pStyle w:val="BodyText"/>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BodyText"/>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BodyText"/>
      </w:pPr>
      <w:r>
        <w:lastRenderedPageBreak/>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BodyText"/>
        <w:rPr>
          <w:b/>
        </w:rPr>
      </w:pPr>
      <w:r w:rsidRPr="002D3E84">
        <w:rPr>
          <w:b/>
        </w:rPr>
        <w:t>Expression booléenne</w:t>
      </w:r>
    </w:p>
    <w:p w14:paraId="2D83CD98" w14:textId="77777777" w:rsidR="00522D83" w:rsidRDefault="00522D83" w:rsidP="00522D83">
      <w:pPr>
        <w:pStyle w:val="BodyText"/>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599FE350" w:rsidR="00522D83" w:rsidRDefault="00522D83" w:rsidP="00522D83">
      <w:pPr>
        <w:pStyle w:val="Caption"/>
      </w:pPr>
      <w:r>
        <w:t xml:space="preserve">Figure </w:t>
      </w:r>
      <w:r>
        <w:fldChar w:fldCharType="begin"/>
      </w:r>
      <w:r>
        <w:instrText xml:space="preserve"> SEQ Figure \* ARABIC </w:instrText>
      </w:r>
      <w:r>
        <w:fldChar w:fldCharType="separate"/>
      </w:r>
      <w:r w:rsidR="00AB64FB">
        <w:rPr>
          <w:noProof/>
        </w:rPr>
        <w:t>14</w:t>
      </w:r>
      <w:r>
        <w:fldChar w:fldCharType="end"/>
      </w:r>
      <w:r>
        <w:t>. Opérateurs de comparaison.</w:t>
      </w:r>
    </w:p>
    <w:p w14:paraId="530B3E72" w14:textId="77777777" w:rsidR="00522D83" w:rsidRDefault="00522D83" w:rsidP="00522D83">
      <w:pPr>
        <w:pStyle w:val="BodyText"/>
      </w:pPr>
      <w:r w:rsidRPr="00ED2A4C">
        <w:rPr>
          <w:b/>
          <w:bCs/>
        </w:rPr>
        <w:t>Exercice</w:t>
      </w:r>
      <w:r>
        <w:t>. Modifiez l’exemple précédent afin qu’il affiche les entiers 0, 2, 4, 6, 8, 10.</w:t>
      </w:r>
    </w:p>
    <w:p w14:paraId="71676E0F" w14:textId="68E2CB0B" w:rsidR="00522D83" w:rsidRDefault="00522D83" w:rsidP="0058150D">
      <w:pPr>
        <w:pStyle w:val="BodyText"/>
        <w:keepNext/>
        <w:keepLines/>
        <w:spacing w:after="0"/>
      </w:pPr>
      <w:r w:rsidRPr="00C847AB">
        <w:rPr>
          <w:b/>
        </w:rPr>
        <w:t>Solution</w:t>
      </w:r>
      <w:r>
        <w:t xml:space="preserve">. </w:t>
      </w:r>
      <w:hyperlink r:id="rId11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ExerciceWhile1.java</w:t>
      </w:r>
    </w:p>
    <w:p w14:paraId="64E109D6" w14:textId="619F3D7F" w:rsidR="008502F5" w:rsidRPr="008502F5" w:rsidRDefault="008502F5" w:rsidP="00C62F99">
      <w:pPr>
        <w:pStyle w:val="Code"/>
        <w:rPr>
          <w:color w:val="000000"/>
          <w:lang w:eastAsia="en-US"/>
        </w:rPr>
      </w:pPr>
      <w:r w:rsidRPr="008502F5">
        <w:rPr>
          <w:lang w:eastAsia="en-US"/>
        </w:rPr>
        <w:t>/*</w:t>
      </w:r>
      <w:r>
        <w:rPr>
          <w:lang w:eastAsia="en-US"/>
        </w:rPr>
        <w:t>*</w:t>
      </w:r>
    </w:p>
    <w:p w14:paraId="28433514" w14:textId="77777777" w:rsidR="008502F5" w:rsidRPr="008502F5" w:rsidRDefault="008502F5" w:rsidP="00C62F99">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BodyText"/>
        <w:rPr>
          <w:b/>
          <w:bCs/>
        </w:rPr>
      </w:pPr>
    </w:p>
    <w:p w14:paraId="178EFAF5" w14:textId="77777777" w:rsidR="00522D83" w:rsidRDefault="00522D83" w:rsidP="00522D83">
      <w:pPr>
        <w:pStyle w:val="BodyText"/>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5B264542" w:rsidR="00522D83" w:rsidRPr="00692D34" w:rsidRDefault="00522D83" w:rsidP="0058150D">
      <w:pPr>
        <w:pStyle w:val="BodyText"/>
        <w:keepNext/>
        <w:keepLines/>
        <w:spacing w:after="0"/>
      </w:pPr>
      <w:r w:rsidRPr="00365931">
        <w:rPr>
          <w:b/>
        </w:rPr>
        <w:lastRenderedPageBreak/>
        <w:t>Solution</w:t>
      </w:r>
      <w:r>
        <w:t xml:space="preserve">. </w:t>
      </w:r>
      <w:hyperlink r:id="rId115"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ExerciceWhile2.java</w:t>
      </w:r>
    </w:p>
    <w:p w14:paraId="6F46F38F" w14:textId="77777777" w:rsidR="008502F5" w:rsidRPr="008502F5" w:rsidRDefault="008502F5" w:rsidP="00C62F99">
      <w:pPr>
        <w:pStyle w:val="Code"/>
        <w:rPr>
          <w:color w:val="000000"/>
          <w:lang w:eastAsia="en-US"/>
        </w:rPr>
      </w:pPr>
      <w:r w:rsidRPr="008502F5">
        <w:rPr>
          <w:lang w:eastAsia="en-US"/>
        </w:rPr>
        <w:t>/**</w:t>
      </w:r>
    </w:p>
    <w:p w14:paraId="0FFAA4E5"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BodyText"/>
        <w:rPr>
          <w:b/>
          <w:bCs/>
        </w:rPr>
      </w:pPr>
    </w:p>
    <w:p w14:paraId="6BB5FC6D" w14:textId="77777777" w:rsidR="00522D83" w:rsidRDefault="00522D83" w:rsidP="00522D83">
      <w:pPr>
        <w:pStyle w:val="BodyText"/>
      </w:pPr>
      <w:r w:rsidRPr="004B6A10">
        <w:rPr>
          <w:b/>
          <w:bCs/>
        </w:rPr>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21A4C0A4" w:rsidR="00522D83" w:rsidRDefault="00522D83" w:rsidP="0058150D">
      <w:pPr>
        <w:pStyle w:val="BodyText"/>
        <w:keepNext/>
        <w:keepLines/>
        <w:spacing w:after="0"/>
      </w:pPr>
      <w:r w:rsidRPr="00365931">
        <w:rPr>
          <w:b/>
        </w:rPr>
        <w:t>Solution</w:t>
      </w:r>
      <w:r>
        <w:t xml:space="preserve">. </w:t>
      </w:r>
      <w:hyperlink r:id="rId116"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ExerciceWhile3.java</w:t>
      </w:r>
    </w:p>
    <w:p w14:paraId="44A11019" w14:textId="77777777" w:rsidR="008502F5" w:rsidRPr="008502F5" w:rsidRDefault="008502F5" w:rsidP="00C62F99">
      <w:pPr>
        <w:pStyle w:val="Code"/>
        <w:rPr>
          <w:color w:val="000000"/>
          <w:lang w:eastAsia="en-US"/>
        </w:rPr>
      </w:pPr>
      <w:r w:rsidRPr="008502F5">
        <w:rPr>
          <w:lang w:eastAsia="en-US"/>
        </w:rPr>
        <w:t>/**</w:t>
      </w:r>
    </w:p>
    <w:p w14:paraId="71F35F8D"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C62F99">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Default="008502F5" w:rsidP="001721B8">
      <w:pPr>
        <w:pStyle w:val="Code"/>
        <w:keepNext w:val="0"/>
        <w:keepLines w:val="0"/>
        <w:rPr>
          <w:color w:val="80008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7571D269" w14:textId="77777777" w:rsidR="00C62F99" w:rsidRPr="008502F5" w:rsidRDefault="00C62F99" w:rsidP="001721B8">
      <w:pPr>
        <w:pStyle w:val="Code"/>
        <w:keepNext w:val="0"/>
        <w:keepLines w:val="0"/>
        <w:rPr>
          <w:color w:val="000000"/>
          <w:lang w:eastAsia="en-US"/>
        </w:rPr>
      </w:pPr>
    </w:p>
    <w:p w14:paraId="662E72E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BodyText"/>
        <w:rPr>
          <w:b/>
          <w:bCs/>
        </w:rPr>
      </w:pPr>
    </w:p>
    <w:p w14:paraId="470DD4AC" w14:textId="60FD12AE" w:rsidR="00522D83" w:rsidRDefault="00522D83" w:rsidP="00522D83">
      <w:pPr>
        <w:pStyle w:val="BodyText"/>
      </w:pPr>
      <w:r w:rsidRPr="002C71C8">
        <w:rPr>
          <w:b/>
          <w:bCs/>
        </w:rPr>
        <w:lastRenderedPageBreak/>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DB704D1" w:rsidR="00522D83" w:rsidRDefault="00522D83" w:rsidP="0058150D">
      <w:pPr>
        <w:pStyle w:val="BodyText"/>
        <w:keepNext/>
        <w:keepLines/>
        <w:spacing w:after="0"/>
      </w:pPr>
      <w:r w:rsidRPr="002C0483">
        <w:rPr>
          <w:b/>
        </w:rPr>
        <w:t>Solution</w:t>
      </w:r>
      <w:r>
        <w:t xml:space="preserve">. </w:t>
      </w:r>
      <w:hyperlink r:id="rId117"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1721B8">
      <w:pPr>
        <w:pStyle w:val="Code"/>
        <w:keepNext w:val="0"/>
        <w:keepLines w:val="0"/>
        <w:rPr>
          <w:color w:val="000000"/>
          <w:lang w:eastAsia="en-US"/>
        </w:rPr>
      </w:pPr>
      <w:r w:rsidRPr="008502F5">
        <w:rPr>
          <w:lang w:eastAsia="en-US"/>
        </w:rPr>
        <w:t> */</w:t>
      </w:r>
    </w:p>
    <w:p w14:paraId="269975C4" w14:textId="77777777" w:rsidR="008502F5" w:rsidRPr="008502F5" w:rsidRDefault="008502F5" w:rsidP="001721B8">
      <w:pPr>
        <w:pStyle w:val="Code"/>
        <w:keepNext w:val="0"/>
        <w:keepLines w:val="0"/>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B242BE" w:rsidRDefault="008502F5" w:rsidP="001721B8">
      <w:pPr>
        <w:pStyle w:val="Code"/>
        <w:keepNext w:val="0"/>
        <w:keepLines w:val="0"/>
        <w:rPr>
          <w:color w:val="000000"/>
          <w:lang w:val="en-US" w:eastAsia="en-US"/>
        </w:rPr>
      </w:pPr>
      <w:r w:rsidRPr="00B242BE">
        <w:rPr>
          <w:b/>
          <w:bCs/>
          <w:color w:val="800000"/>
          <w:lang w:val="en-US" w:eastAsia="en-US"/>
        </w:rPr>
        <w:t>public</w:t>
      </w:r>
      <w:r w:rsidRPr="00B242BE">
        <w:rPr>
          <w:color w:val="000000"/>
          <w:lang w:val="en-US" w:eastAsia="en-US"/>
        </w:rPr>
        <w:t xml:space="preserve"> </w:t>
      </w:r>
      <w:r w:rsidRPr="00B242BE">
        <w:rPr>
          <w:b/>
          <w:bCs/>
          <w:color w:val="800000"/>
          <w:lang w:val="en-US" w:eastAsia="en-US"/>
        </w:rPr>
        <w:t>class</w:t>
      </w:r>
      <w:r w:rsidRPr="00B242BE">
        <w:rPr>
          <w:color w:val="000000"/>
          <w:lang w:val="en-US" w:eastAsia="en-US"/>
        </w:rPr>
        <w:t xml:space="preserve"> ExerciceWhileSentinelle </w:t>
      </w:r>
      <w:r w:rsidRPr="00B242BE">
        <w:rPr>
          <w:color w:val="800080"/>
          <w:lang w:val="en-US" w:eastAsia="en-US"/>
        </w:rPr>
        <w:t>{</w:t>
      </w:r>
    </w:p>
    <w:p w14:paraId="20A261BA" w14:textId="77777777" w:rsidR="008502F5" w:rsidRPr="008502F5" w:rsidRDefault="008502F5" w:rsidP="001721B8">
      <w:pPr>
        <w:pStyle w:val="Code"/>
        <w:keepNext w:val="0"/>
        <w:keepLines w:val="0"/>
        <w:rPr>
          <w:color w:val="000000"/>
          <w:lang w:val="en-CA" w:eastAsia="en-US"/>
        </w:rPr>
      </w:pPr>
      <w:r w:rsidRPr="00B242BE">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BodyText"/>
      </w:pPr>
    </w:p>
    <w:p w14:paraId="2A310887" w14:textId="62A5AD20" w:rsidR="00F05993" w:rsidRPr="00991CB5" w:rsidRDefault="00F05993" w:rsidP="0001372D">
      <w:pPr>
        <w:pStyle w:val="Heading2"/>
      </w:pPr>
      <w:bookmarkStart w:id="132" w:name="_Toc155813896"/>
      <w:bookmarkStart w:id="133" w:name="_Toc171682539"/>
      <w:bookmarkStart w:id="134" w:name="_Toc190437744"/>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132"/>
      <w:bookmarkEnd w:id="133"/>
      <w:bookmarkEnd w:id="134"/>
    </w:p>
    <w:p w14:paraId="3620FA2F" w14:textId="77777777" w:rsidR="00F05993" w:rsidRDefault="00F05993" w:rsidP="00F05993">
      <w:pPr>
        <w:pStyle w:val="BodyText"/>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BodyText"/>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2950" w:type="pct"/>
        <w:tblLook w:val="04A0" w:firstRow="1" w:lastRow="0" w:firstColumn="1" w:lastColumn="0" w:noHBand="0" w:noVBand="1"/>
      </w:tblPr>
      <w:tblGrid>
        <w:gridCol w:w="936"/>
        <w:gridCol w:w="1379"/>
        <w:gridCol w:w="1602"/>
      </w:tblGrid>
      <w:tr w:rsidR="00F05993" w:rsidRPr="001721B8" w14:paraId="48D6A199" w14:textId="77777777" w:rsidTr="001721B8">
        <w:trPr>
          <w:cantSplit/>
        </w:trPr>
        <w:tc>
          <w:tcPr>
            <w:tcW w:w="1696" w:type="dxa"/>
          </w:tcPr>
          <w:p w14:paraId="4525104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lastRenderedPageBreak/>
              <w:t>Numéro de test</w:t>
            </w:r>
          </w:p>
        </w:tc>
        <w:tc>
          <w:tcPr>
            <w:tcW w:w="4253" w:type="dxa"/>
          </w:tcPr>
          <w:p w14:paraId="39ED74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Input</w:t>
            </w:r>
          </w:p>
        </w:tc>
        <w:tc>
          <w:tcPr>
            <w:tcW w:w="4296" w:type="dxa"/>
          </w:tcPr>
          <w:p w14:paraId="65A367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Output</w:t>
            </w:r>
          </w:p>
        </w:tc>
      </w:tr>
      <w:tr w:rsidR="00F05993" w:rsidRPr="001721B8" w14:paraId="146B23F8" w14:textId="77777777" w:rsidTr="001721B8">
        <w:trPr>
          <w:cantSplit/>
        </w:trPr>
        <w:tc>
          <w:tcPr>
            <w:tcW w:w="1696" w:type="dxa"/>
          </w:tcPr>
          <w:p w14:paraId="6D0254C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w:t>
            </w:r>
          </w:p>
        </w:tc>
        <w:tc>
          <w:tcPr>
            <w:tcW w:w="4253" w:type="dxa"/>
          </w:tcPr>
          <w:p w14:paraId="0D7A58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15</w:t>
            </w:r>
          </w:p>
          <w:p w14:paraId="29AA2DD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120</w:t>
            </w:r>
          </w:p>
          <w:p w14:paraId="00AD3D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p w14:paraId="112D0550"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731969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165</w:t>
            </w:r>
          </w:p>
        </w:tc>
      </w:tr>
      <w:tr w:rsidR="00F05993" w:rsidRPr="001721B8" w14:paraId="02435C28" w14:textId="77777777" w:rsidTr="001721B8">
        <w:trPr>
          <w:cantSplit/>
        </w:trPr>
        <w:tc>
          <w:tcPr>
            <w:tcW w:w="1696" w:type="dxa"/>
          </w:tcPr>
          <w:p w14:paraId="6D4F9BA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w:t>
            </w:r>
          </w:p>
        </w:tc>
        <w:tc>
          <w:tcPr>
            <w:tcW w:w="4253" w:type="dxa"/>
          </w:tcPr>
          <w:p w14:paraId="22131A7E"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10</w:t>
            </w:r>
          </w:p>
          <w:p w14:paraId="51EC144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-5</w:t>
            </w:r>
          </w:p>
          <w:p w14:paraId="68D31D6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20</w:t>
            </w:r>
          </w:p>
          <w:p w14:paraId="061C771A"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D11E323"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tc>
      </w:tr>
      <w:tr w:rsidR="00F05993" w:rsidRPr="001721B8" w14:paraId="716FFCCA" w14:textId="77777777" w:rsidTr="001721B8">
        <w:trPr>
          <w:cantSplit/>
        </w:trPr>
        <w:tc>
          <w:tcPr>
            <w:tcW w:w="1696" w:type="dxa"/>
          </w:tcPr>
          <w:p w14:paraId="6D3324F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w:t>
            </w:r>
          </w:p>
        </w:tc>
        <w:tc>
          <w:tcPr>
            <w:tcW w:w="4253" w:type="dxa"/>
          </w:tcPr>
          <w:p w14:paraId="5E1E585F"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4D31254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r>
      <w:tr w:rsidR="00F05993" w:rsidRPr="001721B8" w14:paraId="6E019974" w14:textId="77777777" w:rsidTr="001721B8">
        <w:trPr>
          <w:cantSplit/>
        </w:trPr>
        <w:tc>
          <w:tcPr>
            <w:tcW w:w="1696" w:type="dxa"/>
          </w:tcPr>
          <w:p w14:paraId="7041D614"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4</w:t>
            </w:r>
          </w:p>
        </w:tc>
        <w:tc>
          <w:tcPr>
            <w:tcW w:w="4253" w:type="dxa"/>
          </w:tcPr>
          <w:p w14:paraId="28BEB17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2a</w:t>
            </w:r>
          </w:p>
        </w:tc>
        <w:tc>
          <w:tcPr>
            <w:tcW w:w="4296" w:type="dxa"/>
          </w:tcPr>
          <w:p w14:paraId="36AB8B0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Exception</w:t>
            </w:r>
          </w:p>
        </w:tc>
      </w:tr>
    </w:tbl>
    <w:p w14:paraId="4E68F864" w14:textId="77777777" w:rsidR="00F05993" w:rsidRPr="00BB4E71" w:rsidRDefault="00F05993" w:rsidP="00F05993">
      <w:pPr>
        <w:pStyle w:val="BodyText"/>
        <w:rPr>
          <w:bCs/>
          <w:lang w:val="fr-CA"/>
        </w:rPr>
      </w:pPr>
    </w:p>
    <w:p w14:paraId="2C0DFAE8" w14:textId="1D923BF9" w:rsidR="00F05993" w:rsidRDefault="00F05993" w:rsidP="00F05993">
      <w:pPr>
        <w:pStyle w:val="BodyText"/>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BodyText"/>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BodyText"/>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BodyText"/>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w:t>
      </w:r>
      <w:r>
        <w:rPr>
          <w:bCs/>
          <w:lang w:val="fr-CA"/>
        </w:rPr>
        <w:lastRenderedPageBreak/>
        <w:t xml:space="preserve">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BodyText"/>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Heading2"/>
      </w:pPr>
      <w:bookmarkStart w:id="135" w:name="_Toc508790681"/>
      <w:bookmarkStart w:id="136" w:name="_Toc155813897"/>
      <w:bookmarkStart w:id="137" w:name="_Toc171682540"/>
      <w:bookmarkStart w:id="138" w:name="_Toc190437745"/>
      <w:r>
        <w:t>L</w:t>
      </w:r>
      <w:r w:rsidR="00D02B96">
        <w:t>a boucle</w:t>
      </w:r>
      <w:r w:rsidR="00841EF9">
        <w:t xml:space="preserve"> </w:t>
      </w:r>
      <w:r>
        <w:t>avec l’énoncé for</w:t>
      </w:r>
      <w:bookmarkEnd w:id="135"/>
      <w:bookmarkEnd w:id="136"/>
      <w:bookmarkEnd w:id="137"/>
      <w:bookmarkEnd w:id="138"/>
    </w:p>
    <w:p w14:paraId="338FA02D" w14:textId="77777777" w:rsidR="00522D83" w:rsidRDefault="00522D83" w:rsidP="00522D83">
      <w:pPr>
        <w:pStyle w:val="BodyText"/>
      </w:pPr>
      <w:r>
        <w:t xml:space="preserve">L’utilisation d’une répétition avec compteur est très fréquente. La boucle </w:t>
      </w:r>
      <w:r w:rsidRPr="00B82494">
        <w:rPr>
          <w:i/>
          <w:iCs/>
        </w:rPr>
        <w:t>for</w:t>
      </w:r>
      <w:r>
        <w:t xml:space="preserve"> simplifie l’écriture de telles boucles.</w:t>
      </w:r>
    </w:p>
    <w:p w14:paraId="2800B305" w14:textId="26C25970" w:rsidR="00522D83" w:rsidRDefault="00522D83" w:rsidP="00522D83">
      <w:pPr>
        <w:pStyle w:val="BodyText"/>
      </w:pPr>
      <w:r w:rsidRPr="009541B0">
        <w:rPr>
          <w:b/>
          <w:bCs/>
        </w:rPr>
        <w:t>Exemple</w:t>
      </w:r>
      <w:r>
        <w:t xml:space="preserve">. </w:t>
      </w:r>
      <w:hyperlink r:id="rId11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ExempleForSimple.java</w:t>
      </w:r>
    </w:p>
    <w:p w14:paraId="3DE08409" w14:textId="2781AE6B" w:rsidR="00522D83" w:rsidRDefault="00522D83" w:rsidP="00522D83">
      <w:pPr>
        <w:pStyle w:val="BodyText"/>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1721B8">
      <w:pPr>
        <w:pStyle w:val="Code"/>
        <w:keepNext w:val="0"/>
        <w:keepLines w:val="0"/>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1721B8">
      <w:pPr>
        <w:pStyle w:val="Code"/>
        <w:keepNext w:val="0"/>
        <w:keepLines w:val="0"/>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BodyText"/>
      </w:pPr>
    </w:p>
    <w:p w14:paraId="37A796DC" w14:textId="77777777" w:rsidR="00522D83" w:rsidRDefault="00522D83" w:rsidP="00522D83">
      <w:pPr>
        <w:pStyle w:val="BodyText"/>
      </w:pPr>
      <w:r>
        <w:t>Une abréviation syntaxique souvent employée est l’emploi de l’opérateur de post-incrémentation (++) qui a l’effet d’incrémenter de 1.</w:t>
      </w:r>
    </w:p>
    <w:p w14:paraId="335359CD" w14:textId="77777777" w:rsidR="00522D83" w:rsidRDefault="00522D83" w:rsidP="00522D83">
      <w:pPr>
        <w:pStyle w:val="BodyText"/>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BodyText"/>
      </w:pPr>
    </w:p>
    <w:p w14:paraId="08C91D95" w14:textId="77777777" w:rsidR="00522D83" w:rsidRDefault="00522D83" w:rsidP="00522D83">
      <w:pPr>
        <w:pStyle w:val="BodyText"/>
      </w:pPr>
      <w:r>
        <w:t xml:space="preserve">La syntaxe du </w:t>
      </w:r>
      <w:r w:rsidRPr="00660264">
        <w:rPr>
          <w:i/>
        </w:rPr>
        <w:t>for</w:t>
      </w:r>
      <w:r>
        <w:t xml:space="preserve"> est :</w:t>
      </w:r>
    </w:p>
    <w:p w14:paraId="26809D58" w14:textId="77777777" w:rsidR="00522D83" w:rsidRDefault="002C7F57" w:rsidP="00522D83">
      <w:pPr>
        <w:pStyle w:val="BodyText"/>
      </w:pPr>
      <w:r>
        <w:rPr>
          <w:noProof/>
        </w:rPr>
        <w:object w:dxaOrig="12063" w:dyaOrig="958" w14:anchorId="1E64DE07">
          <v:shape id="_x0000_i1066" type="#_x0000_t75" alt="" style="width:325pt;height:25pt;mso-width-percent:0;mso-height-percent:0;mso-width-percent:0;mso-height-percent:0" o:ole="">
            <v:imagedata r:id="rId119" o:title=""/>
          </v:shape>
          <o:OLEObject Type="Embed" ProgID="Visio.Drawing.11" ShapeID="_x0000_i1066" DrawAspect="Content" ObjectID="_1801050957" r:id="rId120"/>
        </w:object>
      </w:r>
    </w:p>
    <w:p w14:paraId="2F2105FF" w14:textId="77777777" w:rsidR="00522D83" w:rsidRDefault="00522D83" w:rsidP="00522D83">
      <w:pPr>
        <w:pStyle w:val="BodyText"/>
      </w:pPr>
      <w:r>
        <w:lastRenderedPageBreak/>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BodyText"/>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2C7F57" w:rsidP="00522D83">
      <w:pPr>
        <w:pStyle w:val="BodyText"/>
      </w:pPr>
      <w:r>
        <w:rPr>
          <w:noProof/>
        </w:rPr>
        <w:object w:dxaOrig="12063" w:dyaOrig="2398" w14:anchorId="30096FBA">
          <v:shape id="_x0000_i1065" type="#_x0000_t75" alt="" style="width:337pt;height:67pt;mso-width-percent:0;mso-height-percent:0;mso-width-percent:0;mso-height-percent:0" o:ole="">
            <v:imagedata r:id="rId121" o:title=""/>
          </v:shape>
          <o:OLEObject Type="Embed" ProgID="Visio.Drawing.11" ShapeID="_x0000_i1065" DrawAspect="Content" ObjectID="_1801050958" r:id="rId122"/>
        </w:object>
      </w:r>
    </w:p>
    <w:p w14:paraId="1927BEF9" w14:textId="77777777" w:rsidR="00522D83" w:rsidRDefault="00522D83" w:rsidP="00522D83">
      <w:pPr>
        <w:pStyle w:val="BodyText"/>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BodyText"/>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BodyText"/>
      </w:pPr>
    </w:p>
    <w:p w14:paraId="3153DB6D" w14:textId="77777777" w:rsidR="001B35ED" w:rsidRDefault="00522D83" w:rsidP="001B35ED">
      <w:pPr>
        <w:pStyle w:val="BodyText"/>
      </w:pPr>
      <w:r>
        <w:t xml:space="preserve">Il est possible d’omettre l’initialisation, l’expression ou la mise-à-jour du </w:t>
      </w:r>
      <w:r w:rsidRPr="00E615B6">
        <w:rPr>
          <w:i/>
          <w:iCs/>
        </w:rPr>
        <w:t>for</w:t>
      </w:r>
      <w:r>
        <w:t xml:space="preserve"> mais en laissant les « ; ». </w:t>
      </w:r>
    </w:p>
    <w:p w14:paraId="6E9DFE84" w14:textId="29FC0D36" w:rsidR="001B35ED" w:rsidRDefault="00522D83" w:rsidP="001B35ED">
      <w:pPr>
        <w:pStyle w:val="BodyText"/>
        <w:rPr>
          <w:lang w:val="fr-CA"/>
        </w:rPr>
      </w:pPr>
      <w:r w:rsidRPr="00B917B1">
        <w:rPr>
          <w:b/>
          <w:bCs/>
        </w:rPr>
        <w:t>Exemple</w:t>
      </w:r>
      <w:r>
        <w:t>.</w:t>
      </w:r>
      <w:r w:rsidRPr="00A35FAA">
        <w:rPr>
          <w:rFonts w:ascii="Segoe UI" w:hAnsi="Segoe UI" w:cs="Segoe UI"/>
          <w:color w:val="586069"/>
          <w:sz w:val="27"/>
          <w:szCs w:val="27"/>
          <w:lang w:val="fr-CA"/>
        </w:rPr>
        <w:t xml:space="preserve"> </w:t>
      </w:r>
      <w:hyperlink r:id="rId123"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ExempleForSentinelle.java</w:t>
      </w:r>
    </w:p>
    <w:p w14:paraId="44FAFE83" w14:textId="2A287F07" w:rsidR="00522D83" w:rsidRDefault="00522D83" w:rsidP="001B35ED">
      <w:pPr>
        <w:pStyle w:val="BodyText"/>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w:t>
      </w:r>
      <w:r>
        <w:lastRenderedPageBreak/>
        <w:t xml:space="preserve">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BodyText"/>
        <w:rPr>
          <w:b/>
          <w:bCs/>
        </w:rPr>
      </w:pPr>
    </w:p>
    <w:p w14:paraId="339028CD" w14:textId="77777777" w:rsidR="00522D83" w:rsidRPr="008B0DC4" w:rsidRDefault="00522D83" w:rsidP="00522D83">
      <w:pPr>
        <w:pStyle w:val="BodyText"/>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BodyText"/>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BodyText"/>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BodyText"/>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BodyText"/>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BodyText"/>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r>
      <w:r>
        <w:lastRenderedPageBreak/>
        <w:t>12345678</w:t>
      </w:r>
      <w:r>
        <w:cr/>
        <w:t>123456789</w:t>
      </w:r>
    </w:p>
    <w:p w14:paraId="6E366B72" w14:textId="77777777" w:rsidR="00522D83" w:rsidRDefault="00522D83" w:rsidP="00522D83">
      <w:pPr>
        <w:pStyle w:val="BodyText"/>
      </w:pPr>
    </w:p>
    <w:p w14:paraId="38C4D718" w14:textId="12ADBF2B" w:rsidR="00522D83" w:rsidRPr="00A35FAA" w:rsidRDefault="00522D83" w:rsidP="00305EEB">
      <w:pPr>
        <w:pStyle w:val="BodyText"/>
        <w:keepNext/>
        <w:keepLines/>
        <w:rPr>
          <w:rFonts w:ascii="Segoe UI" w:hAnsi="Segoe UI" w:cs="Segoe UI"/>
          <w:color w:val="586069"/>
          <w:sz w:val="27"/>
          <w:szCs w:val="27"/>
          <w:lang w:val="fr-CA"/>
        </w:rPr>
      </w:pPr>
      <w:r w:rsidRPr="00A202E8">
        <w:rPr>
          <w:b/>
        </w:rPr>
        <w:t>Solution</w:t>
      </w:r>
      <w:r>
        <w:rPr>
          <w:b/>
        </w:rPr>
        <w:t xml:space="preserve">. </w:t>
      </w:r>
      <w:hyperlink r:id="rId12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ExerciceForFor.java</w:t>
      </w:r>
    </w:p>
    <w:p w14:paraId="727C9619" w14:textId="77777777" w:rsidR="00522D83" w:rsidRDefault="00522D83" w:rsidP="00305EEB">
      <w:pPr>
        <w:pStyle w:val="BodyText"/>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1721B8">
      <w:pPr>
        <w:pStyle w:val="Code"/>
        <w:keepNext w:val="0"/>
        <w:keepLines w:val="0"/>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1721B8">
      <w:pPr>
        <w:pStyle w:val="Code"/>
        <w:keepNext w:val="0"/>
        <w:keepLines w:val="0"/>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1721B8">
      <w:pPr>
        <w:pStyle w:val="Code"/>
        <w:keepNext w:val="0"/>
        <w:keepLines w:val="0"/>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1721B8">
      <w:pPr>
        <w:pStyle w:val="Code"/>
        <w:keepNext w:val="0"/>
        <w:keepLines w:val="0"/>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1721B8">
      <w:pPr>
        <w:pStyle w:val="Code"/>
        <w:keepNext w:val="0"/>
        <w:keepLines w:val="0"/>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1721B8">
      <w:pPr>
        <w:pStyle w:val="Code"/>
        <w:keepNext w:val="0"/>
        <w:keepLines w:val="0"/>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1721B8">
      <w:pPr>
        <w:pStyle w:val="Code"/>
        <w:keepNext w:val="0"/>
        <w:keepLines w:val="0"/>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BodyText"/>
      </w:pPr>
    </w:p>
    <w:p w14:paraId="037FB119" w14:textId="77777777" w:rsidR="00522D83" w:rsidRDefault="00522D83" w:rsidP="00522D83">
      <w:pPr>
        <w:pStyle w:val="Heading2"/>
      </w:pPr>
      <w:bookmarkStart w:id="139" w:name="_Toc508790682"/>
      <w:bookmarkStart w:id="140" w:name="_Toc155813898"/>
      <w:bookmarkStart w:id="141" w:name="_Toc171682541"/>
      <w:bookmarkStart w:id="142" w:name="_Toc190437746"/>
      <w:r>
        <w:t>La décision avec if</w:t>
      </w:r>
      <w:bookmarkEnd w:id="139"/>
      <w:bookmarkEnd w:id="140"/>
      <w:bookmarkEnd w:id="141"/>
      <w:bookmarkEnd w:id="142"/>
    </w:p>
    <w:p w14:paraId="54B9B61E" w14:textId="77777777" w:rsidR="00522D83" w:rsidRDefault="00522D83" w:rsidP="00522D83">
      <w:pPr>
        <w:pStyle w:val="BodyText"/>
      </w:pPr>
      <w:r>
        <w:t xml:space="preserve">L’énoncé </w:t>
      </w:r>
      <w:r w:rsidRPr="00633314">
        <w:rPr>
          <w:i/>
        </w:rPr>
        <w:t>if</w:t>
      </w:r>
      <w:r>
        <w:t xml:space="preserve"> permet au programme de prendre une décision au sujet des actions à exécuter en fonction d’une condition à évaluer.</w:t>
      </w:r>
    </w:p>
    <w:p w14:paraId="738C72EA" w14:textId="095B4BDF" w:rsidR="00522D83" w:rsidRDefault="00522D83" w:rsidP="00522D83">
      <w:pPr>
        <w:pStyle w:val="BodyText"/>
      </w:pPr>
      <w:r w:rsidRPr="00606822">
        <w:rPr>
          <w:b/>
          <w:bCs/>
        </w:rPr>
        <w:t>Exemple</w:t>
      </w:r>
      <w:r>
        <w:t xml:space="preserve">. </w:t>
      </w:r>
      <w:hyperlink r:id="rId125" w:history="1">
        <w:r w:rsidRPr="00CA6C3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ExempleIf.java</w:t>
      </w:r>
    </w:p>
    <w:p w14:paraId="6E2168ED" w14:textId="6B804644" w:rsidR="00522D83" w:rsidRDefault="00522D83" w:rsidP="00522D83">
      <w:pPr>
        <w:pStyle w:val="BodyText"/>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1721B8">
      <w:pPr>
        <w:pStyle w:val="Code"/>
        <w:keepNext w:val="0"/>
        <w:keepLines w:val="0"/>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1721B8">
      <w:pPr>
        <w:pStyle w:val="Code"/>
        <w:keepNext w:val="0"/>
        <w:keepLines w:val="0"/>
        <w:rPr>
          <w:color w:val="000000"/>
          <w:lang w:eastAsia="en-US"/>
        </w:rPr>
      </w:pPr>
    </w:p>
    <w:p w14:paraId="38DC199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1721B8">
      <w:pPr>
        <w:pStyle w:val="Code"/>
        <w:keepNext w:val="0"/>
        <w:keepLines w:val="0"/>
        <w:rPr>
          <w:color w:val="000000"/>
          <w:lang w:eastAsia="en-US"/>
        </w:rPr>
      </w:pPr>
    </w:p>
    <w:p w14:paraId="3D7560E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BodyText"/>
      </w:pPr>
    </w:p>
    <w:p w14:paraId="042F13A7" w14:textId="20BF1535" w:rsidR="00522D83" w:rsidRDefault="00522D83" w:rsidP="00522D83">
      <w:pPr>
        <w:pStyle w:val="BodyText"/>
      </w:pPr>
      <w:r>
        <w:t xml:space="preserve">La syntaxe du </w:t>
      </w:r>
      <w:r w:rsidRPr="000942A1">
        <w:rPr>
          <w:i/>
        </w:rPr>
        <w:t>if</w:t>
      </w:r>
      <w:r>
        <w:t xml:space="preserve"> est :</w:t>
      </w:r>
    </w:p>
    <w:p w14:paraId="1D119DDA" w14:textId="41E2F461" w:rsidR="00522D83" w:rsidRDefault="002C7F57" w:rsidP="00522D83">
      <w:pPr>
        <w:pStyle w:val="BodyText"/>
      </w:pPr>
      <w:r>
        <w:rPr>
          <w:noProof/>
        </w:rPr>
        <w:object w:dxaOrig="9903" w:dyaOrig="1200" w14:anchorId="234C54FF">
          <v:shape id="_x0000_i1064" type="#_x0000_t75" alt="" style="width:332pt;height:40pt;mso-width-percent:0;mso-height-percent:0;mso-width-percent:0;mso-height-percent:0" o:ole="">
            <v:imagedata r:id="rId126" o:title=""/>
          </v:shape>
          <o:OLEObject Type="Embed" ProgID="Visio.Drawing.11" ShapeID="_x0000_i1064" DrawAspect="Content" ObjectID="_1801050959" r:id="rId127"/>
        </w:object>
      </w:r>
    </w:p>
    <w:p w14:paraId="47E176CC" w14:textId="77777777" w:rsidR="00522D83" w:rsidRDefault="00522D83" w:rsidP="00522D83">
      <w:pPr>
        <w:pStyle w:val="BodyText"/>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BodyText"/>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BodyText"/>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BodyText"/>
      </w:pPr>
    </w:p>
    <w:p w14:paraId="64FDF8D6" w14:textId="77777777" w:rsidR="00522D83" w:rsidRDefault="00522D83" w:rsidP="00522D83">
      <w:pPr>
        <w:pStyle w:val="BodyText"/>
      </w:pPr>
      <w:r>
        <w:t>Le diagramme d’activité suivant illustre cet enchaînement.</w:t>
      </w:r>
    </w:p>
    <w:p w14:paraId="7E4023B9" w14:textId="5239AD0E" w:rsidR="00522D83" w:rsidRPr="008771AA" w:rsidRDefault="004B7EE2" w:rsidP="00522D83">
      <w:pPr>
        <w:pStyle w:val="BodyText"/>
      </w:pPr>
      <w:r>
        <w:rPr>
          <w:noProof/>
          <w:lang w:val="en-US" w:eastAsia="en-US"/>
        </w:rPr>
        <w:drawing>
          <wp:inline distT="0" distB="0" distL="0" distR="0" wp14:anchorId="73CE6C6A" wp14:editId="4338DE4F">
            <wp:extent cx="2389454" cy="9611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2556" cy="986542"/>
                    </a:xfrm>
                    <a:prstGeom prst="rect">
                      <a:avLst/>
                    </a:prstGeom>
                    <a:noFill/>
                    <a:ln>
                      <a:noFill/>
                    </a:ln>
                  </pic:spPr>
                </pic:pic>
              </a:graphicData>
            </a:graphic>
          </wp:inline>
        </w:drawing>
      </w:r>
    </w:p>
    <w:p w14:paraId="7DA76551" w14:textId="6224D410" w:rsidR="00522D83" w:rsidRDefault="00522D83" w:rsidP="00522D83">
      <w:pPr>
        <w:pStyle w:val="BodyText"/>
      </w:pPr>
      <w:r>
        <w:lastRenderedPageBreak/>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FootnoteReference"/>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06A0BEC0" w:rsidR="00522D83" w:rsidRDefault="00522D83" w:rsidP="00305EEB">
      <w:pPr>
        <w:pStyle w:val="BodyText"/>
        <w:keepNext/>
        <w:keepLines/>
      </w:pPr>
      <w:r w:rsidRPr="00534DDE">
        <w:rPr>
          <w:b/>
          <w:bCs/>
        </w:rPr>
        <w:t>Exemple</w:t>
      </w:r>
      <w:r>
        <w:t>.</w:t>
      </w:r>
      <w:r w:rsidRPr="00A35FAA">
        <w:rPr>
          <w:rFonts w:ascii="Segoe UI" w:hAnsi="Segoe UI" w:cs="Segoe UI"/>
          <w:color w:val="586069"/>
          <w:sz w:val="27"/>
          <w:szCs w:val="27"/>
          <w:lang w:val="fr-CA"/>
        </w:rPr>
        <w:t xml:space="preserve"> </w:t>
      </w:r>
      <w:hyperlink r:id="rId12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ExempleElseAmbigu.java</w:t>
      </w:r>
    </w:p>
    <w:p w14:paraId="46EDFC71" w14:textId="77777777" w:rsidR="00522D83" w:rsidRDefault="00522D83" w:rsidP="00305EEB">
      <w:pPr>
        <w:pStyle w:val="BodyText"/>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1721B8">
      <w:pPr>
        <w:pStyle w:val="Code"/>
        <w:keepNext w:val="0"/>
        <w:keepLines w:val="0"/>
        <w:rPr>
          <w:color w:val="000000"/>
          <w:lang w:eastAsia="en-US"/>
        </w:rPr>
      </w:pPr>
    </w:p>
    <w:p w14:paraId="62251EA1" w14:textId="77777777" w:rsidR="00305EEB" w:rsidRPr="00305EEB" w:rsidRDefault="00305EEB" w:rsidP="001721B8">
      <w:pPr>
        <w:pStyle w:val="Code"/>
        <w:keepNext w:val="0"/>
        <w:keepLines w:val="0"/>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BodyText"/>
      </w:pPr>
    </w:p>
    <w:p w14:paraId="49561A3B" w14:textId="2ED571C2" w:rsidR="00522D83" w:rsidRDefault="00522D83" w:rsidP="00522D83">
      <w:pPr>
        <w:pStyle w:val="BodyText"/>
      </w:pPr>
      <w:r>
        <w:t xml:space="preserve">Voici un </w:t>
      </w:r>
      <w:r w:rsidR="000250CB">
        <w:t>scénario</w:t>
      </w:r>
      <w:r>
        <w:t xml:space="preserve"> possible avec ce programme ! Voyez-vous le problème ?</w:t>
      </w:r>
    </w:p>
    <w:p w14:paraId="0F01957B" w14:textId="77777777" w:rsidR="00522D83" w:rsidRDefault="00522D83" w:rsidP="00522D83">
      <w:pPr>
        <w:pStyle w:val="BodyText"/>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lastRenderedPageBreak/>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BodyText"/>
      </w:pPr>
    </w:p>
    <w:p w14:paraId="24B3145A" w14:textId="77777777" w:rsidR="00522D83" w:rsidRDefault="00522D83" w:rsidP="00522D83">
      <w:pPr>
        <w:pStyle w:val="BodyText"/>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4A8B975" w:rsidR="00522D83" w:rsidRDefault="00522D83" w:rsidP="00305EEB">
      <w:pPr>
        <w:pStyle w:val="BodyText"/>
        <w:keepNext/>
        <w:keepLines/>
      </w:pPr>
      <w:r w:rsidRPr="00BC43C3">
        <w:rPr>
          <w:b/>
          <w:bCs/>
        </w:rPr>
        <w:t>Exemple</w:t>
      </w:r>
      <w:r>
        <w:t xml:space="preserve">. </w:t>
      </w:r>
      <w:hyperlink r:id="rId13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ExempleIfIfElse.java</w:t>
      </w:r>
    </w:p>
    <w:p w14:paraId="4DE6B62D" w14:textId="77777777" w:rsidR="00522D83" w:rsidRDefault="00522D83" w:rsidP="00305EEB">
      <w:pPr>
        <w:pStyle w:val="BodyText"/>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1721B8">
      <w:pPr>
        <w:pStyle w:val="Code"/>
        <w:keepNext w:val="0"/>
        <w:keepLines w:val="0"/>
        <w:jc w:val="left"/>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1721B8">
      <w:pPr>
        <w:pStyle w:val="Code"/>
        <w:keepNext w:val="0"/>
        <w:keepLines w:val="0"/>
        <w:rPr>
          <w:color w:val="000000"/>
          <w:lang w:eastAsia="en-US"/>
        </w:rPr>
      </w:pPr>
    </w:p>
    <w:p w14:paraId="129F1A55" w14:textId="77777777" w:rsidR="00305EEB" w:rsidRPr="00305EEB" w:rsidRDefault="00305EEB" w:rsidP="001721B8">
      <w:pPr>
        <w:pStyle w:val="Code"/>
        <w:keepNext w:val="0"/>
        <w:keepLines w:val="0"/>
        <w:jc w:val="left"/>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BodyText"/>
      </w:pPr>
    </w:p>
    <w:p w14:paraId="31A8FEC6" w14:textId="77777777" w:rsidR="00522D83" w:rsidRDefault="00522D83" w:rsidP="00522D83">
      <w:pPr>
        <w:pStyle w:val="BodyText"/>
      </w:pPr>
      <w:r>
        <w:t>Voici un scénario avec cette nouvelle version :</w:t>
      </w:r>
    </w:p>
    <w:p w14:paraId="3B42B152" w14:textId="37E848DA" w:rsidR="00522D83" w:rsidRDefault="004B7EE2" w:rsidP="00BC4745">
      <w:pPr>
        <w:pStyle w:val="BodyText"/>
        <w:jc w:val="center"/>
      </w:pPr>
      <w:r>
        <w:rPr>
          <w:noProof/>
          <w:lang w:val="en-US" w:eastAsia="en-US"/>
        </w:rPr>
        <w:lastRenderedPageBreak/>
        <w:drawing>
          <wp:inline distT="0" distB="0" distL="0" distR="0" wp14:anchorId="412795E7" wp14:editId="40C98EED">
            <wp:extent cx="2070100" cy="67310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rotWithShape="1">
                    <a:blip r:embed="rId131">
                      <a:extLst>
                        <a:ext uri="{28A0092B-C50C-407E-A947-70E740481C1C}">
                          <a14:useLocalDpi xmlns:a14="http://schemas.microsoft.com/office/drawing/2010/main" val="0"/>
                        </a:ext>
                      </a:extLst>
                    </a:blip>
                    <a:srcRect l="1740" t="24485" r="3657" b="7216"/>
                    <a:stretch/>
                  </pic:blipFill>
                  <pic:spPr bwMode="auto">
                    <a:xfrm>
                      <a:off x="0" y="0"/>
                      <a:ext cx="2070100" cy="673100"/>
                    </a:xfrm>
                    <a:prstGeom prst="rect">
                      <a:avLst/>
                    </a:prstGeom>
                    <a:ln>
                      <a:noFill/>
                    </a:ln>
                    <a:extLst>
                      <a:ext uri="{53640926-AAD7-44D8-BBD7-CCE9431645EC}">
                        <a14:shadowObscured xmlns:a14="http://schemas.microsoft.com/office/drawing/2010/main"/>
                      </a:ext>
                    </a:extLst>
                  </pic:spPr>
                </pic:pic>
              </a:graphicData>
            </a:graphic>
          </wp:inline>
        </w:drawing>
      </w:r>
    </w:p>
    <w:p w14:paraId="089963E5" w14:textId="2611B20C" w:rsidR="00522D83" w:rsidRDefault="004B7EE2" w:rsidP="00BC4745">
      <w:pPr>
        <w:pStyle w:val="BodyText"/>
        <w:jc w:val="center"/>
      </w:pPr>
      <w:r>
        <w:rPr>
          <w:noProof/>
          <w:lang w:val="en-US" w:eastAsia="en-US"/>
        </w:rPr>
        <w:drawing>
          <wp:inline distT="0" distB="0" distL="0" distR="0" wp14:anchorId="26AE99BC" wp14:editId="4759735A">
            <wp:extent cx="2032000" cy="60960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rotWithShape="1">
                    <a:blip r:embed="rId132">
                      <a:extLst>
                        <a:ext uri="{28A0092B-C50C-407E-A947-70E740481C1C}">
                          <a14:useLocalDpi xmlns:a14="http://schemas.microsoft.com/office/drawing/2010/main" val="0"/>
                        </a:ext>
                      </a:extLst>
                    </a:blip>
                    <a:srcRect l="2901" t="28350" r="4237" b="9794"/>
                    <a:stretch/>
                  </pic:blipFill>
                  <pic:spPr bwMode="auto">
                    <a:xfrm>
                      <a:off x="0" y="0"/>
                      <a:ext cx="2032000" cy="609600"/>
                    </a:xfrm>
                    <a:prstGeom prst="rect">
                      <a:avLst/>
                    </a:prstGeom>
                    <a:ln>
                      <a:noFill/>
                    </a:ln>
                    <a:extLst>
                      <a:ext uri="{53640926-AAD7-44D8-BBD7-CCE9431645EC}">
                        <a14:shadowObscured xmlns:a14="http://schemas.microsoft.com/office/drawing/2010/main"/>
                      </a:ext>
                    </a:extLst>
                  </pic:spPr>
                </pic:pic>
              </a:graphicData>
            </a:graphic>
          </wp:inline>
        </w:drawing>
      </w:r>
    </w:p>
    <w:p w14:paraId="7F99F824" w14:textId="66BDBBFC" w:rsidR="00522D83" w:rsidRDefault="004B7EE2" w:rsidP="00BC4745">
      <w:pPr>
        <w:pStyle w:val="BodyText"/>
        <w:jc w:val="center"/>
      </w:pPr>
      <w:r>
        <w:rPr>
          <w:noProof/>
          <w:lang w:val="en-US" w:eastAsia="en-US"/>
        </w:rPr>
        <w:drawing>
          <wp:inline distT="0" distB="0" distL="0" distR="0" wp14:anchorId="134C7A78" wp14:editId="2BD0032C">
            <wp:extent cx="2006600" cy="66040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rotWithShape="1">
                    <a:blip r:embed="rId133">
                      <a:extLst>
                        <a:ext uri="{28A0092B-C50C-407E-A947-70E740481C1C}">
                          <a14:useLocalDpi xmlns:a14="http://schemas.microsoft.com/office/drawing/2010/main" val="0"/>
                        </a:ext>
                      </a:extLst>
                    </a:blip>
                    <a:srcRect l="3474" t="26417" r="5037" b="8174"/>
                    <a:stretch/>
                  </pic:blipFill>
                  <pic:spPr bwMode="auto">
                    <a:xfrm>
                      <a:off x="0" y="0"/>
                      <a:ext cx="2006600" cy="660400"/>
                    </a:xfrm>
                    <a:prstGeom prst="rect">
                      <a:avLst/>
                    </a:prstGeom>
                    <a:ln>
                      <a:noFill/>
                    </a:ln>
                    <a:extLst>
                      <a:ext uri="{53640926-AAD7-44D8-BBD7-CCE9431645EC}">
                        <a14:shadowObscured xmlns:a14="http://schemas.microsoft.com/office/drawing/2010/main"/>
                      </a:ext>
                    </a:extLst>
                  </pic:spPr>
                </pic:pic>
              </a:graphicData>
            </a:graphic>
          </wp:inline>
        </w:drawing>
      </w:r>
    </w:p>
    <w:p w14:paraId="50D186DF" w14:textId="7A628447" w:rsidR="00522D83" w:rsidRDefault="00522D83" w:rsidP="00522D83">
      <w:pPr>
        <w:pStyle w:val="BodyText"/>
      </w:pPr>
      <w:r w:rsidRPr="004F4C03">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2C7F57" w:rsidP="00522D83">
      <w:pPr>
        <w:pStyle w:val="BodyText"/>
      </w:pPr>
      <w:r>
        <w:rPr>
          <w:noProof/>
        </w:rPr>
        <w:object w:dxaOrig="5223" w:dyaOrig="4558" w14:anchorId="10E75FE2">
          <v:shape id="_x0000_i1063" type="#_x0000_t75" alt="" style="width:136pt;height:121pt;mso-width-percent:0;mso-height-percent:0;mso-width-percent:0;mso-height-percent:0" o:ole="">
            <v:imagedata r:id="rId134" o:title=""/>
          </v:shape>
          <o:OLEObject Type="Embed" ProgID="Visio.Drawing.11" ShapeID="_x0000_i1063" DrawAspect="Content" ObjectID="_1801050960" r:id="rId135"/>
        </w:object>
      </w:r>
    </w:p>
    <w:p w14:paraId="77BDE447" w14:textId="77777777" w:rsidR="00522D83" w:rsidRPr="004F4C03" w:rsidRDefault="002C7F57" w:rsidP="00522D83">
      <w:pPr>
        <w:pStyle w:val="BodyText"/>
      </w:pPr>
      <w:r>
        <w:rPr>
          <w:noProof/>
        </w:rPr>
        <w:object w:dxaOrig="7140" w:dyaOrig="1227" w14:anchorId="0020D8E2">
          <v:shape id="_x0000_i1062" type="#_x0000_t75" alt="" style="width:206pt;height:37pt;mso-width-percent:0;mso-height-percent:0;mso-width-percent:0;mso-height-percent:0" o:ole="">
            <v:imagedata r:id="rId136" o:title=""/>
          </v:shape>
          <o:OLEObject Type="Embed" ProgID="Visio.Drawing.11" ShapeID="_x0000_i1062" DrawAspect="Content" ObjectID="_1801050961" r:id="rId137"/>
        </w:object>
      </w:r>
    </w:p>
    <w:p w14:paraId="4AEB71DA" w14:textId="77777777" w:rsidR="00522D83" w:rsidRPr="00EB290D" w:rsidRDefault="00522D83" w:rsidP="00522D83">
      <w:pPr>
        <w:pStyle w:val="BodyText"/>
      </w:pPr>
      <w:r>
        <w:t>Dans un bloc d’énoncé, il peut y avoir un while, dans le while, un if et dans le if, un bloc, etc.</w:t>
      </w:r>
    </w:p>
    <w:p w14:paraId="29AABC44" w14:textId="16055618" w:rsidR="000F50A8" w:rsidRDefault="00522D83" w:rsidP="000F50A8">
      <w:pPr>
        <w:pStyle w:val="BodyText"/>
      </w:pPr>
      <w:r w:rsidRPr="001A7F7B">
        <w:rPr>
          <w:b/>
          <w:bCs/>
        </w:rPr>
        <w:t>Exercice</w:t>
      </w:r>
      <w:r>
        <w:t>. Lire deux entiers et afficher la division du premier par le deuxième. Si le diviseur est 0, afficher un message à cet effet.</w:t>
      </w:r>
    </w:p>
    <w:p w14:paraId="3002FBED" w14:textId="767ECAFE" w:rsidR="00522D83" w:rsidRDefault="00522D83" w:rsidP="0058150D">
      <w:pPr>
        <w:pStyle w:val="BodyText"/>
        <w:keepNext/>
        <w:keepLines/>
        <w:spacing w:after="0"/>
      </w:pPr>
      <w:r w:rsidRPr="00454016">
        <w:rPr>
          <w:b/>
        </w:rPr>
        <w:lastRenderedPageBreak/>
        <w:t>Solution</w:t>
      </w:r>
      <w:r>
        <w:t xml:space="preserve">. </w:t>
      </w:r>
      <w:hyperlink r:id="rId13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1721B8">
      <w:pPr>
        <w:pStyle w:val="Code"/>
        <w:keepNext w:val="0"/>
        <w:keepLines w:val="0"/>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1721B8">
      <w:pPr>
        <w:pStyle w:val="Code"/>
        <w:keepNext w:val="0"/>
        <w:keepLines w:val="0"/>
        <w:rPr>
          <w:color w:val="000000"/>
          <w:lang w:val="en-US" w:eastAsia="en-US"/>
        </w:rPr>
      </w:pPr>
    </w:p>
    <w:p w14:paraId="41985D78"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1721B8">
      <w:pPr>
        <w:pStyle w:val="Code"/>
        <w:keepNext w:val="0"/>
        <w:keepLines w:val="0"/>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BodyText"/>
      </w:pPr>
    </w:p>
    <w:p w14:paraId="1DCC2791" w14:textId="77777777" w:rsidR="00522D83" w:rsidRDefault="00522D83" w:rsidP="00522D83">
      <w:pPr>
        <w:pStyle w:val="BodyText"/>
      </w:pPr>
      <w:r w:rsidRPr="006D779F">
        <w:rPr>
          <w:b/>
          <w:bCs/>
        </w:rPr>
        <w:t>Exercice</w:t>
      </w:r>
      <w:r>
        <w:t>. Lire deux entiers et afficher le maximum des deux. S’ils sont égaux, afficher n’importe lequel des deux.</w:t>
      </w:r>
    </w:p>
    <w:p w14:paraId="3C16B15B" w14:textId="6B3929CF" w:rsidR="00522D83" w:rsidRDefault="00522D83" w:rsidP="0058150D">
      <w:pPr>
        <w:pStyle w:val="BodyText"/>
        <w:keepNext/>
        <w:keepLines/>
        <w:spacing w:after="0"/>
      </w:pPr>
      <w:r w:rsidRPr="00454016">
        <w:rPr>
          <w:b/>
        </w:rPr>
        <w:t>Solution</w:t>
      </w:r>
      <w:r>
        <w:t xml:space="preserve">. </w:t>
      </w:r>
      <w:hyperlink r:id="rId13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ExerciceIfMax2.java</w:t>
      </w:r>
    </w:p>
    <w:p w14:paraId="4B87F780" w14:textId="77777777" w:rsidR="00305EEB" w:rsidRPr="00305EEB" w:rsidRDefault="00305EEB" w:rsidP="001B35ED">
      <w:pPr>
        <w:pStyle w:val="Code"/>
        <w:rPr>
          <w:color w:val="000000"/>
          <w:lang w:eastAsia="en-US"/>
        </w:rPr>
      </w:pPr>
      <w:r w:rsidRPr="00305EEB">
        <w:rPr>
          <w:lang w:eastAsia="en-US"/>
        </w:rPr>
        <w:t>/**</w:t>
      </w:r>
    </w:p>
    <w:p w14:paraId="3A2ECC2E"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1B35ED">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1721B8">
      <w:pPr>
        <w:pStyle w:val="Code"/>
        <w:keepNext w:val="0"/>
        <w:keepLines w:val="0"/>
        <w:rPr>
          <w:color w:val="000000"/>
          <w:lang w:val="en-US" w:eastAsia="en-US"/>
        </w:rPr>
      </w:pPr>
    </w:p>
    <w:p w14:paraId="64DE5DF7"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2755F249"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F260F5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49B364C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lastRenderedPageBreak/>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BodyText"/>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BodyText"/>
      </w:pPr>
      <w:r w:rsidRPr="006D779F">
        <w:rPr>
          <w:b/>
          <w:bCs/>
        </w:rPr>
        <w:t>Exercice</w:t>
      </w:r>
      <w:r>
        <w:t>. Lire trois entiers et afficher le maximum des trois.</w:t>
      </w:r>
    </w:p>
    <w:p w14:paraId="077F6DCC" w14:textId="7BFB8ECD" w:rsidR="00522D83" w:rsidRDefault="00522D83" w:rsidP="0058150D">
      <w:pPr>
        <w:pStyle w:val="BodyText"/>
        <w:keepNext/>
        <w:keepLines/>
        <w:spacing w:after="0"/>
      </w:pPr>
      <w:r w:rsidRPr="00454016">
        <w:rPr>
          <w:b/>
        </w:rPr>
        <w:t>Solution</w:t>
      </w:r>
      <w:r>
        <w:t xml:space="preserve">. </w:t>
      </w:r>
      <w:hyperlink r:id="rId14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chapitre_3/E</w:t>
      </w:r>
      <w:r w:rsidRPr="00DC59B4">
        <w:rPr>
          <w:rFonts w:ascii="Segoe UI" w:hAnsi="Segoe UI" w:cs="Segoe UI"/>
          <w:color w:val="000000" w:themeColor="text1"/>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4850FC46"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79425D6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BodyText"/>
      </w:pPr>
    </w:p>
    <w:p w14:paraId="09E46D2C" w14:textId="7F824C41" w:rsidR="00522D83" w:rsidRPr="008A0B34" w:rsidRDefault="00522D83" w:rsidP="00522D83">
      <w:pPr>
        <w:pStyle w:val="BodyText"/>
      </w:pPr>
      <w:r>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BodyText"/>
      </w:pPr>
      <w:r w:rsidRPr="0019590D">
        <w:rPr>
          <w:b/>
          <w:bCs/>
        </w:rPr>
        <w:lastRenderedPageBreak/>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78C27F40" w:rsidR="00522D83" w:rsidRPr="00AD3B7F" w:rsidRDefault="00522D83" w:rsidP="0058150D">
      <w:pPr>
        <w:pStyle w:val="BodyText"/>
        <w:keepNext/>
        <w:keepLines/>
        <w:spacing w:after="0"/>
      </w:pPr>
      <w:r w:rsidRPr="00201AA7">
        <w:rPr>
          <w:b/>
        </w:rPr>
        <w:t>Solution</w:t>
      </w:r>
      <w:r>
        <w:t xml:space="preserve">. </w:t>
      </w:r>
      <w:hyperlink r:id="rId141"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1721B8">
      <w:pPr>
        <w:pStyle w:val="Code"/>
        <w:keepNext w:val="0"/>
        <w:keepLines w:val="0"/>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BodyText"/>
      </w:pPr>
    </w:p>
    <w:p w14:paraId="4D0DBEF2" w14:textId="6DC9AD37" w:rsidR="00522D83" w:rsidRDefault="00522D83" w:rsidP="00522D83">
      <w:pPr>
        <w:pStyle w:val="BodyText"/>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BodyText"/>
      </w:pPr>
      <w:r w:rsidRPr="00603136">
        <w:rPr>
          <w:b/>
          <w:bCs/>
        </w:rPr>
        <w:t>Exercice *</w:t>
      </w:r>
      <w:r>
        <w:t>. Afficher les nombres premiers plus petits que 100.</w:t>
      </w:r>
    </w:p>
    <w:p w14:paraId="2B0002EF" w14:textId="77777777" w:rsidR="00562729" w:rsidRDefault="00562729" w:rsidP="00562729">
      <w:pPr>
        <w:pStyle w:val="BodyText"/>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BodyText"/>
              <w:spacing w:after="0"/>
            </w:pPr>
            <w:r>
              <w:t>0&lt;=note&lt;60</w:t>
            </w:r>
          </w:p>
        </w:tc>
        <w:tc>
          <w:tcPr>
            <w:tcW w:w="425" w:type="dxa"/>
          </w:tcPr>
          <w:p w14:paraId="73F3C8D0" w14:textId="77777777" w:rsidR="00562729" w:rsidRDefault="00562729" w:rsidP="00682029">
            <w:pPr>
              <w:pStyle w:val="BodyText"/>
              <w:spacing w:after="0"/>
            </w:pPr>
            <w:r>
              <w:t>E</w:t>
            </w:r>
          </w:p>
        </w:tc>
      </w:tr>
      <w:tr w:rsidR="00562729" w14:paraId="1D5DC638" w14:textId="77777777" w:rsidTr="00682029">
        <w:tc>
          <w:tcPr>
            <w:tcW w:w="1838" w:type="dxa"/>
          </w:tcPr>
          <w:p w14:paraId="41FEC21C" w14:textId="77777777" w:rsidR="00562729" w:rsidRDefault="00562729" w:rsidP="00682029">
            <w:pPr>
              <w:pStyle w:val="BodyText"/>
              <w:spacing w:after="0"/>
            </w:pPr>
            <w:r>
              <w:t>60&lt;=note&lt;70</w:t>
            </w:r>
          </w:p>
        </w:tc>
        <w:tc>
          <w:tcPr>
            <w:tcW w:w="425" w:type="dxa"/>
          </w:tcPr>
          <w:p w14:paraId="65698D47" w14:textId="77777777" w:rsidR="00562729" w:rsidRDefault="00562729" w:rsidP="00682029">
            <w:pPr>
              <w:pStyle w:val="BodyText"/>
              <w:spacing w:after="0"/>
            </w:pPr>
            <w:r>
              <w:t>D</w:t>
            </w:r>
          </w:p>
        </w:tc>
      </w:tr>
      <w:tr w:rsidR="00562729" w14:paraId="6D3786F0" w14:textId="77777777" w:rsidTr="00682029">
        <w:tc>
          <w:tcPr>
            <w:tcW w:w="1838" w:type="dxa"/>
          </w:tcPr>
          <w:p w14:paraId="318A1BA0" w14:textId="77777777" w:rsidR="00562729" w:rsidRDefault="00562729" w:rsidP="00682029">
            <w:pPr>
              <w:pStyle w:val="BodyText"/>
              <w:spacing w:after="0"/>
            </w:pPr>
            <w:r>
              <w:t>70&lt;=note&lt;80</w:t>
            </w:r>
          </w:p>
        </w:tc>
        <w:tc>
          <w:tcPr>
            <w:tcW w:w="425" w:type="dxa"/>
          </w:tcPr>
          <w:p w14:paraId="1A529554" w14:textId="77777777" w:rsidR="00562729" w:rsidRDefault="00562729" w:rsidP="00682029">
            <w:pPr>
              <w:pStyle w:val="BodyText"/>
              <w:spacing w:after="0"/>
            </w:pPr>
            <w:r>
              <w:t>C</w:t>
            </w:r>
          </w:p>
        </w:tc>
      </w:tr>
      <w:tr w:rsidR="00562729" w14:paraId="29667E11" w14:textId="77777777" w:rsidTr="00682029">
        <w:tc>
          <w:tcPr>
            <w:tcW w:w="1838" w:type="dxa"/>
          </w:tcPr>
          <w:p w14:paraId="064093B6" w14:textId="77777777" w:rsidR="00562729" w:rsidRDefault="00562729" w:rsidP="00682029">
            <w:pPr>
              <w:pStyle w:val="BodyText"/>
              <w:spacing w:after="0"/>
            </w:pPr>
            <w:r>
              <w:t>80&lt;=note&lt;90</w:t>
            </w:r>
          </w:p>
        </w:tc>
        <w:tc>
          <w:tcPr>
            <w:tcW w:w="425" w:type="dxa"/>
          </w:tcPr>
          <w:p w14:paraId="766F5D98" w14:textId="77777777" w:rsidR="00562729" w:rsidRDefault="00562729" w:rsidP="00682029">
            <w:pPr>
              <w:pStyle w:val="BodyText"/>
              <w:spacing w:after="0"/>
            </w:pPr>
            <w:r>
              <w:t>B</w:t>
            </w:r>
          </w:p>
        </w:tc>
      </w:tr>
      <w:tr w:rsidR="00562729" w14:paraId="138A7FD1" w14:textId="77777777" w:rsidTr="00682029">
        <w:tc>
          <w:tcPr>
            <w:tcW w:w="1838" w:type="dxa"/>
          </w:tcPr>
          <w:p w14:paraId="5BFF10BD" w14:textId="77777777" w:rsidR="00562729" w:rsidRDefault="00562729" w:rsidP="00682029">
            <w:pPr>
              <w:pStyle w:val="BodyText"/>
              <w:spacing w:after="0"/>
            </w:pPr>
            <w:r>
              <w:t>90&lt;=note&lt;=100</w:t>
            </w:r>
          </w:p>
        </w:tc>
        <w:tc>
          <w:tcPr>
            <w:tcW w:w="425" w:type="dxa"/>
          </w:tcPr>
          <w:p w14:paraId="63321633" w14:textId="77777777" w:rsidR="00562729" w:rsidRDefault="00562729" w:rsidP="00682029">
            <w:pPr>
              <w:pStyle w:val="BodyText"/>
              <w:spacing w:after="0"/>
            </w:pPr>
            <w:r>
              <w:t>A</w:t>
            </w:r>
          </w:p>
        </w:tc>
      </w:tr>
    </w:tbl>
    <w:p w14:paraId="3F360665" w14:textId="77777777" w:rsidR="00F97D1A" w:rsidRPr="0041273D" w:rsidRDefault="00CA6C3A" w:rsidP="00D74B01">
      <w:pPr>
        <w:pStyle w:val="Heading1"/>
      </w:pPr>
      <w:r>
        <w:br w:type="page"/>
      </w:r>
      <w:bookmarkStart w:id="143" w:name="_Toc155813899"/>
      <w:bookmarkStart w:id="144" w:name="_Toc171682542"/>
      <w:bookmarkStart w:id="145" w:name="_Toc190437747"/>
      <w:r w:rsidR="00F97D1A">
        <w:lastRenderedPageBreak/>
        <w:t>Types et expressions Java</w:t>
      </w:r>
      <w:bookmarkStart w:id="146" w:name="_Toc508791575"/>
      <w:bookmarkEnd w:id="143"/>
      <w:bookmarkEnd w:id="144"/>
      <w:bookmarkEnd w:id="145"/>
      <w:bookmarkEnd w:id="146"/>
    </w:p>
    <w:p w14:paraId="16A03061" w14:textId="75ABCC18" w:rsidR="00F97D1A" w:rsidRDefault="00F97D1A" w:rsidP="00F97D1A">
      <w:pPr>
        <w:pStyle w:val="BodyText"/>
      </w:pPr>
      <w:r>
        <w:t xml:space="preserve">Dans les premiers chapitres, nous avons rencontré les types </w:t>
      </w:r>
      <w:r w:rsidRPr="00A815F1">
        <w:rPr>
          <w:i/>
          <w:iCs/>
        </w:rPr>
        <w:t>int</w:t>
      </w:r>
      <w:r>
        <w:t xml:space="preserve"> et </w:t>
      </w:r>
      <w:hyperlink r:id="rId142"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Heading2"/>
      </w:pPr>
      <w:bookmarkStart w:id="147" w:name="_Toc508791576"/>
      <w:bookmarkStart w:id="148" w:name="_Toc155813900"/>
      <w:bookmarkStart w:id="149" w:name="_Toc171682543"/>
      <w:bookmarkStart w:id="150" w:name="_Toc190437748"/>
      <w:r>
        <w:t xml:space="preserve">Type primitif et </w:t>
      </w:r>
      <w:r w:rsidR="000250CB">
        <w:t>littéral</w:t>
      </w:r>
      <w:bookmarkEnd w:id="147"/>
      <w:bookmarkEnd w:id="148"/>
      <w:bookmarkEnd w:id="149"/>
      <w:bookmarkEnd w:id="150"/>
    </w:p>
    <w:p w14:paraId="55E89D20" w14:textId="77777777" w:rsidR="00F97D1A" w:rsidRDefault="00F97D1A" w:rsidP="00F97D1A">
      <w:pPr>
        <w:pStyle w:val="BodyText"/>
      </w:pPr>
      <w:r>
        <w:t xml:space="preserve">Rappelons que Java inclut les types </w:t>
      </w:r>
      <w:r w:rsidRPr="00463372">
        <w:rPr>
          <w:i/>
          <w:iCs/>
        </w:rPr>
        <w:t>primitifs</w:t>
      </w:r>
      <w:r>
        <w:t xml:space="preserve"> du tableau suivant.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1559"/>
        <w:gridCol w:w="1134"/>
        <w:gridCol w:w="2977"/>
      </w:tblGrid>
      <w:tr w:rsidR="00F97D1A" w:rsidRPr="00AB1786" w14:paraId="0CFA52A4" w14:textId="77777777" w:rsidTr="001B068E">
        <w:tc>
          <w:tcPr>
            <w:tcW w:w="993" w:type="dxa"/>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1559" w:type="dxa"/>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2977"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1B068E">
        <w:tc>
          <w:tcPr>
            <w:tcW w:w="993" w:type="dxa"/>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1559" w:type="dxa"/>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2977"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1B068E">
        <w:tc>
          <w:tcPr>
            <w:tcW w:w="993" w:type="dxa"/>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1559" w:type="dxa"/>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2977"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1B068E">
        <w:tc>
          <w:tcPr>
            <w:tcW w:w="993" w:type="dxa"/>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1559" w:type="dxa"/>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2977"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1B068E">
        <w:tc>
          <w:tcPr>
            <w:tcW w:w="993" w:type="dxa"/>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1559" w:type="dxa"/>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2977"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1B068E">
        <w:tc>
          <w:tcPr>
            <w:tcW w:w="993" w:type="dxa"/>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1559" w:type="dxa"/>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2977"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1B068E">
        <w:tc>
          <w:tcPr>
            <w:tcW w:w="993" w:type="dxa"/>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1559" w:type="dxa"/>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w:t>
            </w:r>
            <w:r w:rsidRPr="00AB1786">
              <w:rPr>
                <w:rFonts w:ascii="Courier New" w:hAnsi="Courier New" w:cs="Courier New"/>
                <w:lang w:val="fr-CA"/>
              </w:rPr>
              <w:lastRenderedPageBreak/>
              <w:t>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lastRenderedPageBreak/>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2977"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1B068E">
        <w:tc>
          <w:tcPr>
            <w:tcW w:w="993" w:type="dxa"/>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1559" w:type="dxa"/>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2977"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1B068E">
        <w:tc>
          <w:tcPr>
            <w:tcW w:w="993" w:type="dxa"/>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1559" w:type="dxa"/>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2977"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2DFA0E42" w:rsidR="00F97D1A" w:rsidRDefault="00F97D1A" w:rsidP="00F97D1A">
      <w:pPr>
        <w:pStyle w:val="Caption"/>
        <w:jc w:val="center"/>
        <w:rPr>
          <w:rFonts w:ascii="Times New Roman" w:hAnsi="Times New Roman"/>
          <w:sz w:val="24"/>
          <w:szCs w:val="24"/>
          <w:lang w:val="fr-CA"/>
        </w:rPr>
      </w:pPr>
      <w:bookmarkStart w:id="151" w:name="_Ref46198836"/>
      <w:r>
        <w:t xml:space="preserve">Figure </w:t>
      </w:r>
      <w:r>
        <w:fldChar w:fldCharType="begin"/>
      </w:r>
      <w:r>
        <w:instrText xml:space="preserve"> SEQ Figure \* ARABIC </w:instrText>
      </w:r>
      <w:r>
        <w:fldChar w:fldCharType="separate"/>
      </w:r>
      <w:r w:rsidR="00AB64FB">
        <w:rPr>
          <w:noProof/>
        </w:rPr>
        <w:t>15</w:t>
      </w:r>
      <w:r>
        <w:fldChar w:fldCharType="end"/>
      </w:r>
      <w:bookmarkEnd w:id="151"/>
      <w:r>
        <w:t>. Types primitifs de Java.</w:t>
      </w:r>
    </w:p>
    <w:p w14:paraId="7E94E854" w14:textId="1AD6EE49" w:rsidR="00F97D1A" w:rsidRDefault="00F97D1A" w:rsidP="00F97D1A">
      <w:pPr>
        <w:pStyle w:val="BodyText"/>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BodyText"/>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BodyText"/>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Heading2"/>
        <w:rPr>
          <w:lang w:val="fr-CA"/>
        </w:rPr>
      </w:pPr>
      <w:bookmarkStart w:id="152" w:name="_Toc508791577"/>
      <w:bookmarkStart w:id="153" w:name="_Toc155813901"/>
      <w:bookmarkStart w:id="154" w:name="_Toc171682544"/>
      <w:bookmarkStart w:id="155" w:name="_Toc190437749"/>
      <w:r w:rsidRPr="16CBE89F">
        <w:rPr>
          <w:lang w:val="fr-CA"/>
        </w:rPr>
        <w:t>Types et expressions numériques</w:t>
      </w:r>
      <w:bookmarkEnd w:id="152"/>
      <w:bookmarkEnd w:id="153"/>
      <w:bookmarkEnd w:id="154"/>
      <w:bookmarkEnd w:id="155"/>
    </w:p>
    <w:p w14:paraId="239C4BC7" w14:textId="0619CE76" w:rsidR="005F5D14" w:rsidRDefault="00F97D1A" w:rsidP="00F97D1A">
      <w:pPr>
        <w:pStyle w:val="BodyText"/>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w:t>
      </w:r>
      <w:r w:rsidR="005F5D14" w:rsidRPr="005F5D14">
        <w:rPr>
          <w:lang w:val="fr-CA"/>
        </w:rPr>
        <w:lastRenderedPageBreak/>
        <w:t>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BodyText"/>
        <w:rPr>
          <w:lang w:val="fr-CA"/>
        </w:rPr>
      </w:pPr>
      <w:r>
        <w:rPr>
          <w:lang w:val="fr-CA"/>
        </w:rPr>
        <w:t xml:space="preserve">Les types </w:t>
      </w:r>
      <w:bookmarkStart w:id="156" w:name="OLE_LINK5"/>
      <w:bookmarkStart w:id="157"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156"/>
      <w:bookmarkEnd w:id="157"/>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158" w:name="OLE_LINK23"/>
      <w:bookmarkStart w:id="159" w:name="OLE_LINK24"/>
      <w:r w:rsidR="00EF4DF2" w:rsidRPr="00EF4DF2">
        <w:rPr>
          <w:lang w:val="fr-CA"/>
        </w:rPr>
        <w:t>π</w:t>
      </w:r>
      <w:bookmarkEnd w:id="158"/>
      <w:bookmarkEnd w:id="159"/>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25171A92" w:rsidR="000D557D" w:rsidRPr="00DC59B4" w:rsidRDefault="000D557D" w:rsidP="000D557D">
      <w:pPr>
        <w:pStyle w:val="BodyText"/>
        <w:rPr>
          <w:lang w:val="fr-CA"/>
        </w:rPr>
      </w:pPr>
      <w:r w:rsidRPr="00EC6C37">
        <w:rPr>
          <w:b/>
          <w:lang w:val="fr-CA"/>
        </w:rPr>
        <w:t>Exemple</w:t>
      </w:r>
      <w:r>
        <w:rPr>
          <w:lang w:val="fr-CA"/>
        </w:rPr>
        <w:t xml:space="preserve">. </w:t>
      </w:r>
      <w:hyperlink r:id="rId14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C35F7B" w:rsidRPr="00DC59B4">
        <w:rPr>
          <w:rFonts w:ascii="Segoe UI" w:hAnsi="Segoe UI" w:cs="Segoe UI"/>
          <w:color w:val="000000" w:themeColor="text1"/>
          <w:lang w:val="fr-CA"/>
        </w:rPr>
        <w:t>3</w:t>
      </w:r>
      <w:r w:rsidRPr="00DC59B4">
        <w:rPr>
          <w:rFonts w:ascii="Segoe UI" w:hAnsi="Segoe UI" w:cs="Segoe UI"/>
          <w:color w:val="000000" w:themeColor="text1"/>
          <w:lang w:val="fr-CA"/>
        </w:rPr>
        <w:t>/ExempleZero.java</w:t>
      </w:r>
    </w:p>
    <w:p w14:paraId="6A73B68D" w14:textId="523478D8" w:rsidR="000D557D" w:rsidRDefault="000D557D" w:rsidP="000D557D">
      <w:pPr>
        <w:pStyle w:val="BodyText"/>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0EC8BA67" w14:textId="77777777" w:rsidR="0027057D" w:rsidRPr="0064196C" w:rsidRDefault="0027057D" w:rsidP="0027057D">
      <w:pPr>
        <w:pStyle w:val="codeCompact"/>
        <w:rPr>
          <w:sz w:val="16"/>
          <w:szCs w:val="16"/>
          <w:lang w:val="fr-CA"/>
        </w:rPr>
      </w:pPr>
      <w:r w:rsidRPr="0064196C">
        <w:rPr>
          <w:sz w:val="16"/>
          <w:szCs w:val="16"/>
          <w:lang w:val="fr-CA"/>
        </w:rPr>
        <w:t>true</w:t>
      </w:r>
    </w:p>
    <w:p w14:paraId="45A3C66D" w14:textId="77777777" w:rsidR="0027057D" w:rsidRPr="0064196C" w:rsidRDefault="0027057D" w:rsidP="0027057D">
      <w:pPr>
        <w:pStyle w:val="codeCompact"/>
        <w:rPr>
          <w:sz w:val="16"/>
          <w:szCs w:val="16"/>
          <w:lang w:val="fr-CA"/>
        </w:rPr>
      </w:pPr>
      <w:r w:rsidRPr="0064196C">
        <w:rPr>
          <w:sz w:val="16"/>
          <w:szCs w:val="16"/>
          <w:lang w:val="fr-CA"/>
        </w:rPr>
        <w:t>-Infinity</w:t>
      </w:r>
    </w:p>
    <w:p w14:paraId="3700289A" w14:textId="77777777" w:rsidR="0027057D" w:rsidRPr="0064196C" w:rsidRDefault="0027057D" w:rsidP="0027057D">
      <w:pPr>
        <w:pStyle w:val="codeCompact"/>
        <w:rPr>
          <w:sz w:val="16"/>
          <w:szCs w:val="16"/>
          <w:lang w:val="fr-CA"/>
        </w:rPr>
      </w:pPr>
      <w:r w:rsidRPr="0064196C">
        <w:rPr>
          <w:sz w:val="16"/>
          <w:szCs w:val="16"/>
          <w:lang w:val="fr-CA"/>
        </w:rPr>
        <w:t>Infinity</w:t>
      </w:r>
    </w:p>
    <w:p w14:paraId="1C227018" w14:textId="77777777" w:rsidR="0027057D" w:rsidRPr="0064196C" w:rsidRDefault="0027057D" w:rsidP="0027057D">
      <w:pPr>
        <w:pStyle w:val="codeCompact"/>
        <w:rPr>
          <w:sz w:val="16"/>
          <w:szCs w:val="16"/>
          <w:lang w:val="fr-CA"/>
        </w:rPr>
      </w:pPr>
      <w:r w:rsidRPr="0064196C">
        <w:rPr>
          <w:sz w:val="16"/>
          <w:szCs w:val="16"/>
          <w:lang w:val="fr-CA"/>
        </w:rPr>
        <w:lastRenderedPageBreak/>
        <w:t>false</w:t>
      </w:r>
    </w:p>
    <w:p w14:paraId="7032FB84" w14:textId="77777777" w:rsidR="0027057D" w:rsidRPr="0064196C" w:rsidRDefault="0027057D" w:rsidP="0027057D">
      <w:pPr>
        <w:pStyle w:val="codeCompact"/>
        <w:rPr>
          <w:sz w:val="16"/>
          <w:szCs w:val="16"/>
          <w:lang w:val="fr-CA"/>
        </w:rPr>
      </w:pPr>
      <w:r w:rsidRPr="0064196C">
        <w:rPr>
          <w:sz w:val="16"/>
          <w:szCs w:val="16"/>
          <w:lang w:val="fr-CA"/>
        </w:rPr>
        <w:t>NaN</w:t>
      </w:r>
    </w:p>
    <w:p w14:paraId="1F84AE1D" w14:textId="54B61534" w:rsidR="001B068E" w:rsidRPr="0064196C" w:rsidRDefault="0027057D" w:rsidP="0027057D">
      <w:pPr>
        <w:pStyle w:val="codeCompact"/>
        <w:rPr>
          <w:sz w:val="16"/>
          <w:szCs w:val="16"/>
          <w:lang w:val="fr-CA"/>
        </w:rPr>
      </w:pPr>
      <w:r w:rsidRPr="0064196C">
        <w:rPr>
          <w:sz w:val="16"/>
          <w:szCs w:val="16"/>
          <w:lang w:val="fr-CA"/>
        </w:rPr>
        <w:t>False</w:t>
      </w:r>
    </w:p>
    <w:p w14:paraId="7ED7112E" w14:textId="77777777" w:rsidR="001B068E" w:rsidRPr="0064196C" w:rsidRDefault="001B068E" w:rsidP="001B068E">
      <w:pPr>
        <w:pStyle w:val="BodyText"/>
        <w:rPr>
          <w:lang w:val="fr-CA"/>
        </w:rPr>
      </w:pP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BodyText"/>
        <w:rPr>
          <w:lang w:val="fr-CA"/>
        </w:rPr>
      </w:pPr>
    </w:p>
    <w:p w14:paraId="2F37E273" w14:textId="3739AD1F" w:rsidR="00F97D1A" w:rsidRDefault="00F97D1A" w:rsidP="00941126">
      <w:pPr>
        <w:pStyle w:val="BodyText"/>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Opération binaire</w:t>
            </w:r>
          </w:p>
        </w:tc>
        <w:tc>
          <w:tcPr>
            <w:tcW w:w="3118" w:type="dxa"/>
            <w:shd w:val="clear" w:color="auto" w:fill="auto"/>
          </w:tcPr>
          <w:p w14:paraId="5CDF699B"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Signification</w:t>
            </w:r>
          </w:p>
        </w:tc>
      </w:tr>
      <w:tr w:rsidR="00F97D1A" w:rsidRPr="007B6966" w14:paraId="1F4FE41B" w14:textId="77777777" w:rsidTr="008D06F8">
        <w:tc>
          <w:tcPr>
            <w:tcW w:w="2093" w:type="dxa"/>
            <w:shd w:val="clear" w:color="auto" w:fill="auto"/>
          </w:tcPr>
          <w:p w14:paraId="082D94C9"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7B1A389" w14:textId="77777777" w:rsidR="00F97D1A" w:rsidRPr="0027057D" w:rsidRDefault="00F97D1A" w:rsidP="00941126">
            <w:pPr>
              <w:pStyle w:val="BodyText"/>
              <w:keepNext/>
              <w:keepLines/>
              <w:spacing w:after="0"/>
              <w:rPr>
                <w:sz w:val="16"/>
                <w:szCs w:val="16"/>
                <w:lang w:val="fr-CA"/>
              </w:rPr>
            </w:pPr>
            <w:r w:rsidRPr="0027057D">
              <w:rPr>
                <w:sz w:val="16"/>
                <w:szCs w:val="16"/>
                <w:lang w:val="fr-CA"/>
              </w:rPr>
              <w:t>Addition</w:t>
            </w:r>
          </w:p>
          <w:p w14:paraId="376B029C" w14:textId="543D49EE" w:rsidR="00F97D1A" w:rsidRPr="0027057D" w:rsidRDefault="00F97D1A" w:rsidP="00941126">
            <w:pPr>
              <w:pStyle w:val="BodyText"/>
              <w:keepNext/>
              <w:keepLines/>
              <w:spacing w:after="0"/>
              <w:rPr>
                <w:sz w:val="16"/>
                <w:szCs w:val="16"/>
                <w:lang w:val="fr-CA"/>
              </w:rPr>
            </w:pPr>
            <w:r w:rsidRPr="0027057D">
              <w:rPr>
                <w:sz w:val="16"/>
                <w:szCs w:val="16"/>
                <w:lang w:val="fr-CA"/>
              </w:rPr>
              <w:t>Exemples : 4 + 5 donne 9</w:t>
            </w:r>
            <w:r w:rsidR="0027057D">
              <w:rPr>
                <w:sz w:val="16"/>
                <w:szCs w:val="16"/>
                <w:lang w:val="fr-CA"/>
              </w:rPr>
              <w:t xml:space="preserve">, </w:t>
            </w:r>
            <w:r w:rsidRPr="0027057D">
              <w:rPr>
                <w:sz w:val="16"/>
                <w:szCs w:val="16"/>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9A0A8AD" w14:textId="77777777" w:rsidR="00F97D1A" w:rsidRPr="0027057D" w:rsidRDefault="00F97D1A" w:rsidP="00941126">
            <w:pPr>
              <w:pStyle w:val="BodyText"/>
              <w:keepNext/>
              <w:keepLines/>
              <w:spacing w:after="0"/>
              <w:rPr>
                <w:sz w:val="16"/>
                <w:szCs w:val="16"/>
                <w:lang w:val="fr-CA"/>
              </w:rPr>
            </w:pPr>
            <w:r w:rsidRPr="0027057D">
              <w:rPr>
                <w:sz w:val="16"/>
                <w:szCs w:val="16"/>
                <w:lang w:val="fr-CA"/>
              </w:rPr>
              <w:t>Soustraction</w:t>
            </w:r>
          </w:p>
          <w:p w14:paraId="168049C6" w14:textId="5277027A" w:rsidR="00F97D1A" w:rsidRPr="0027057D" w:rsidRDefault="00F97D1A" w:rsidP="00941126">
            <w:pPr>
              <w:pStyle w:val="BodyText"/>
              <w:keepNext/>
              <w:keepLines/>
              <w:spacing w:after="0"/>
              <w:rPr>
                <w:sz w:val="16"/>
                <w:szCs w:val="16"/>
                <w:lang w:val="fr-CA"/>
              </w:rPr>
            </w:pPr>
            <w:r w:rsidRPr="0027057D">
              <w:rPr>
                <w:sz w:val="16"/>
                <w:szCs w:val="16"/>
                <w:lang w:val="fr-CA"/>
              </w:rPr>
              <w:t xml:space="preserve">Exemples : </w:t>
            </w:r>
            <w:r w:rsidR="0027057D">
              <w:rPr>
                <w:sz w:val="16"/>
                <w:szCs w:val="16"/>
                <w:lang w:val="fr-CA"/>
              </w:rPr>
              <w:t xml:space="preserve"> </w:t>
            </w:r>
            <w:r w:rsidRPr="0027057D">
              <w:rPr>
                <w:sz w:val="16"/>
                <w:szCs w:val="16"/>
                <w:lang w:val="fr-CA"/>
              </w:rPr>
              <w:t>5 - 2 donne 3</w:t>
            </w:r>
            <w:r w:rsidR="0027057D">
              <w:rPr>
                <w:sz w:val="16"/>
                <w:szCs w:val="16"/>
                <w:lang w:val="fr-CA"/>
              </w:rPr>
              <w:t xml:space="preserve">, </w:t>
            </w:r>
            <w:r w:rsidRPr="0027057D">
              <w:rPr>
                <w:sz w:val="16"/>
                <w:szCs w:val="16"/>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CB47D17" w14:textId="77777777" w:rsidR="00F97D1A" w:rsidRPr="0027057D" w:rsidRDefault="00F97D1A" w:rsidP="00941126">
            <w:pPr>
              <w:pStyle w:val="BodyText"/>
              <w:keepNext/>
              <w:keepLines/>
              <w:spacing w:after="0"/>
              <w:rPr>
                <w:sz w:val="16"/>
                <w:szCs w:val="16"/>
                <w:lang w:val="fr-CA"/>
              </w:rPr>
            </w:pPr>
            <w:r w:rsidRPr="0027057D">
              <w:rPr>
                <w:sz w:val="16"/>
                <w:szCs w:val="16"/>
                <w:lang w:val="fr-CA"/>
              </w:rPr>
              <w:t>Multiplication</w:t>
            </w:r>
          </w:p>
          <w:p w14:paraId="397162CE" w14:textId="4081BDFF" w:rsidR="00F97D1A" w:rsidRPr="0027057D" w:rsidRDefault="00F97D1A" w:rsidP="00941126">
            <w:pPr>
              <w:pStyle w:val="BodyText"/>
              <w:keepNext/>
              <w:keepLines/>
              <w:spacing w:after="0"/>
              <w:rPr>
                <w:sz w:val="16"/>
                <w:szCs w:val="16"/>
                <w:lang w:val="fr-CA"/>
              </w:rPr>
            </w:pPr>
            <w:r w:rsidRPr="0027057D">
              <w:rPr>
                <w:sz w:val="16"/>
                <w:szCs w:val="16"/>
                <w:lang w:val="fr-CA"/>
              </w:rPr>
              <w:t>Exemple : 3 * 4 donne 12</w:t>
            </w:r>
          </w:p>
        </w:tc>
      </w:tr>
      <w:tr w:rsidR="00F97D1A" w:rsidRPr="007B6966" w14:paraId="4C93A8B3" w14:textId="77777777" w:rsidTr="008D06F8">
        <w:tc>
          <w:tcPr>
            <w:tcW w:w="2093" w:type="dxa"/>
            <w:shd w:val="clear" w:color="auto" w:fill="auto"/>
          </w:tcPr>
          <w:p w14:paraId="617F8DA2"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75697915" w14:textId="77777777" w:rsidR="00F97D1A" w:rsidRPr="0027057D" w:rsidRDefault="00F97D1A" w:rsidP="00941126">
            <w:pPr>
              <w:pStyle w:val="BodyText"/>
              <w:keepNext/>
              <w:keepLines/>
              <w:spacing w:after="0"/>
              <w:rPr>
                <w:sz w:val="16"/>
                <w:szCs w:val="16"/>
                <w:lang w:val="fr-CA"/>
              </w:rPr>
            </w:pPr>
            <w:r w:rsidRPr="0027057D">
              <w:rPr>
                <w:sz w:val="16"/>
                <w:szCs w:val="16"/>
                <w:lang w:val="fr-CA"/>
              </w:rPr>
              <w:t>Division</w:t>
            </w:r>
          </w:p>
          <w:p w14:paraId="0E1B68E4" w14:textId="3966856C"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5 donne 3</w:t>
            </w:r>
            <w:r w:rsidR="0027057D">
              <w:rPr>
                <w:sz w:val="16"/>
                <w:szCs w:val="16"/>
                <w:lang w:val="fr-CA"/>
              </w:rPr>
              <w:t xml:space="preserve">, </w:t>
            </w:r>
            <w:r w:rsidRPr="0027057D">
              <w:rPr>
                <w:sz w:val="16"/>
                <w:szCs w:val="16"/>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A88F29E" w14:textId="77777777" w:rsidR="00F97D1A" w:rsidRPr="0027057D" w:rsidRDefault="00F97D1A" w:rsidP="00941126">
            <w:pPr>
              <w:pStyle w:val="BodyText"/>
              <w:keepNext/>
              <w:keepLines/>
              <w:spacing w:after="0"/>
              <w:rPr>
                <w:sz w:val="16"/>
                <w:szCs w:val="16"/>
                <w:lang w:val="fr-CA"/>
              </w:rPr>
            </w:pPr>
            <w:r w:rsidRPr="0027057D">
              <w:rPr>
                <w:sz w:val="16"/>
                <w:szCs w:val="16"/>
                <w:lang w:val="fr-CA"/>
              </w:rPr>
              <w:t>Reste après division entière</w:t>
            </w:r>
          </w:p>
          <w:p w14:paraId="13FA903A" w14:textId="144EC109"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4 donne 0</w:t>
            </w:r>
            <w:r w:rsidR="0027057D">
              <w:rPr>
                <w:sz w:val="16"/>
                <w:szCs w:val="16"/>
                <w:lang w:val="fr-CA"/>
              </w:rPr>
              <w:t xml:space="preserve">, </w:t>
            </w:r>
            <w:r w:rsidRPr="0027057D">
              <w:rPr>
                <w:sz w:val="16"/>
                <w:szCs w:val="16"/>
                <w:lang w:val="fr-CA"/>
              </w:rPr>
              <w:t>16 % 5 donne 1</w:t>
            </w:r>
          </w:p>
        </w:tc>
      </w:tr>
    </w:tbl>
    <w:p w14:paraId="17FADC43" w14:textId="77777777" w:rsidR="00E67D10" w:rsidRDefault="00E67D10" w:rsidP="00F97D1A">
      <w:pPr>
        <w:pStyle w:val="BodyText"/>
        <w:rPr>
          <w:lang w:val="fr-CA"/>
        </w:rPr>
      </w:pPr>
    </w:p>
    <w:p w14:paraId="0DE0C0E6" w14:textId="0047642B" w:rsidR="00E67D10" w:rsidRDefault="00E67D10" w:rsidP="00F97D1A">
      <w:pPr>
        <w:pStyle w:val="BodyText"/>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BodyText"/>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lastRenderedPageBreak/>
        <w:t>à virgule flottante est permise, mais elle génère une valeur infinie ou la valeur NaN.</w:t>
      </w:r>
    </w:p>
    <w:p w14:paraId="6E0DD1D4" w14:textId="79D7ECAE" w:rsidR="00B0289E" w:rsidRDefault="00B40E22" w:rsidP="00B0289E">
      <w:pPr>
        <w:pStyle w:val="BodyText"/>
        <w:rPr>
          <w:lang w:val="fr-CA"/>
        </w:rPr>
      </w:pPr>
      <w:r>
        <w:rPr>
          <w:lang w:val="fr-CA"/>
        </w:rPr>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BodyText"/>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BodyText"/>
        <w:rPr>
          <w:lang w:val="fr-CA"/>
        </w:rPr>
      </w:pPr>
    </w:p>
    <w:p w14:paraId="79F2E502" w14:textId="0254E0C5" w:rsidR="00F97D1A" w:rsidRDefault="00F97D1A" w:rsidP="00F97D1A">
      <w:pPr>
        <w:pStyle w:val="BodyText"/>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27057D" w:rsidRDefault="00F97D1A" w:rsidP="008D06F8">
            <w:pPr>
              <w:pStyle w:val="BodyText"/>
              <w:spacing w:after="0"/>
              <w:rPr>
                <w:b/>
                <w:bCs/>
                <w:sz w:val="16"/>
                <w:szCs w:val="16"/>
                <w:lang w:val="fr-CA"/>
              </w:rPr>
            </w:pPr>
            <w:r w:rsidRPr="0027057D">
              <w:rPr>
                <w:b/>
                <w:bCs/>
                <w:sz w:val="16"/>
                <w:szCs w:val="16"/>
                <w:lang w:val="fr-CA"/>
              </w:rPr>
              <w:t>Opération</w:t>
            </w:r>
          </w:p>
        </w:tc>
        <w:tc>
          <w:tcPr>
            <w:tcW w:w="1276" w:type="dxa"/>
            <w:shd w:val="clear" w:color="auto" w:fill="auto"/>
          </w:tcPr>
          <w:p w14:paraId="52C9AB2D" w14:textId="77777777" w:rsidR="00F97D1A" w:rsidRPr="0027057D" w:rsidRDefault="00F97D1A" w:rsidP="008D06F8">
            <w:pPr>
              <w:pStyle w:val="BodyText"/>
              <w:spacing w:after="0"/>
              <w:rPr>
                <w:b/>
                <w:bCs/>
                <w:sz w:val="16"/>
                <w:szCs w:val="16"/>
                <w:lang w:val="fr-CA"/>
              </w:rPr>
            </w:pPr>
            <w:r w:rsidRPr="0027057D">
              <w:rPr>
                <w:b/>
                <w:bCs/>
                <w:sz w:val="16"/>
                <w:szCs w:val="16"/>
                <w:lang w:val="fr-CA"/>
              </w:rPr>
              <w:t>Priorité</w:t>
            </w:r>
          </w:p>
        </w:tc>
      </w:tr>
      <w:tr w:rsidR="00F97D1A" w:rsidRPr="007B6966" w14:paraId="543ABDB1" w14:textId="77777777" w:rsidTr="008D06F8">
        <w:tc>
          <w:tcPr>
            <w:tcW w:w="2093" w:type="dxa"/>
            <w:shd w:val="clear" w:color="auto" w:fill="auto"/>
          </w:tcPr>
          <w:p w14:paraId="515B897D"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276" w:type="dxa"/>
            <w:shd w:val="clear" w:color="auto" w:fill="auto"/>
          </w:tcPr>
          <w:p w14:paraId="3FB66B2F" w14:textId="77777777" w:rsidR="00F97D1A" w:rsidRPr="0027057D" w:rsidRDefault="00F97D1A" w:rsidP="008D06F8">
            <w:pPr>
              <w:pStyle w:val="BodyText"/>
              <w:spacing w:after="0"/>
              <w:rPr>
                <w:sz w:val="16"/>
                <w:szCs w:val="16"/>
                <w:lang w:val="fr-CA"/>
              </w:rPr>
            </w:pPr>
            <w:r w:rsidRPr="0027057D">
              <w:rPr>
                <w:sz w:val="16"/>
                <w:szCs w:val="16"/>
                <w:lang w:val="fr-CA"/>
              </w:rPr>
              <w:t>0</w:t>
            </w:r>
          </w:p>
        </w:tc>
      </w:tr>
      <w:tr w:rsidR="00F97D1A" w:rsidRPr="007B6966" w14:paraId="4481DE7E" w14:textId="77777777" w:rsidTr="008D06F8">
        <w:tc>
          <w:tcPr>
            <w:tcW w:w="2093" w:type="dxa"/>
            <w:shd w:val="clear" w:color="auto" w:fill="auto"/>
          </w:tcPr>
          <w:p w14:paraId="6C8C2469" w14:textId="77777777" w:rsidR="00F97D1A" w:rsidRPr="0027057D" w:rsidRDefault="00F97D1A" w:rsidP="008D06F8">
            <w:pPr>
              <w:pStyle w:val="BodyText"/>
              <w:spacing w:after="0"/>
              <w:rPr>
                <w:sz w:val="16"/>
                <w:szCs w:val="16"/>
                <w:lang w:val="fr-CA"/>
              </w:rPr>
            </w:pPr>
            <w:r w:rsidRPr="0027057D">
              <w:rPr>
                <w:sz w:val="16"/>
                <w:szCs w:val="16"/>
                <w:lang w:val="fr-CA"/>
              </w:rPr>
              <w:t>+, - unaires</w:t>
            </w:r>
          </w:p>
        </w:tc>
        <w:tc>
          <w:tcPr>
            <w:tcW w:w="1276" w:type="dxa"/>
            <w:shd w:val="clear" w:color="auto" w:fill="auto"/>
          </w:tcPr>
          <w:p w14:paraId="575DCCAD" w14:textId="77777777" w:rsidR="00F97D1A" w:rsidRPr="0027057D" w:rsidRDefault="00F97D1A" w:rsidP="008D06F8">
            <w:pPr>
              <w:pStyle w:val="BodyText"/>
              <w:spacing w:after="0"/>
              <w:rPr>
                <w:sz w:val="16"/>
                <w:szCs w:val="16"/>
                <w:lang w:val="fr-CA"/>
              </w:rPr>
            </w:pPr>
            <w:r w:rsidRPr="0027057D">
              <w:rPr>
                <w:sz w:val="16"/>
                <w:szCs w:val="16"/>
                <w:lang w:val="fr-CA"/>
              </w:rPr>
              <w:t>1</w:t>
            </w:r>
          </w:p>
        </w:tc>
      </w:tr>
      <w:tr w:rsidR="00F97D1A" w:rsidRPr="007B6966" w14:paraId="042E9DB0" w14:textId="77777777" w:rsidTr="0027057D">
        <w:trPr>
          <w:trHeight w:val="52"/>
        </w:trPr>
        <w:tc>
          <w:tcPr>
            <w:tcW w:w="2093" w:type="dxa"/>
            <w:shd w:val="clear" w:color="auto" w:fill="auto"/>
          </w:tcPr>
          <w:p w14:paraId="454152DA" w14:textId="77777777" w:rsidR="00F97D1A" w:rsidRPr="0027057D" w:rsidRDefault="00F97D1A" w:rsidP="008D06F8">
            <w:pPr>
              <w:pStyle w:val="BodyText"/>
              <w:spacing w:after="0"/>
              <w:rPr>
                <w:sz w:val="16"/>
                <w:szCs w:val="16"/>
                <w:lang w:val="fr-CA"/>
              </w:rPr>
            </w:pPr>
            <w:r w:rsidRPr="0027057D">
              <w:rPr>
                <w:sz w:val="16"/>
                <w:szCs w:val="16"/>
                <w:lang w:val="fr-CA"/>
              </w:rPr>
              <w:t>*, /, %</w:t>
            </w:r>
          </w:p>
        </w:tc>
        <w:tc>
          <w:tcPr>
            <w:tcW w:w="1276" w:type="dxa"/>
            <w:shd w:val="clear" w:color="auto" w:fill="auto"/>
          </w:tcPr>
          <w:p w14:paraId="76144F2E" w14:textId="77777777" w:rsidR="00F97D1A" w:rsidRPr="0027057D" w:rsidRDefault="00F97D1A" w:rsidP="008D06F8">
            <w:pPr>
              <w:pStyle w:val="BodyText"/>
              <w:spacing w:after="0"/>
              <w:rPr>
                <w:sz w:val="16"/>
                <w:szCs w:val="16"/>
                <w:lang w:val="fr-CA"/>
              </w:rPr>
            </w:pPr>
            <w:r w:rsidRPr="0027057D">
              <w:rPr>
                <w:sz w:val="16"/>
                <w:szCs w:val="16"/>
                <w:lang w:val="fr-CA"/>
              </w:rPr>
              <w:t>2</w:t>
            </w:r>
          </w:p>
        </w:tc>
      </w:tr>
      <w:tr w:rsidR="00F97D1A" w:rsidRPr="007B6966" w14:paraId="7D9722C8" w14:textId="77777777" w:rsidTr="008D06F8">
        <w:tc>
          <w:tcPr>
            <w:tcW w:w="2093" w:type="dxa"/>
            <w:shd w:val="clear" w:color="auto" w:fill="auto"/>
          </w:tcPr>
          <w:p w14:paraId="0B6413BA" w14:textId="77777777" w:rsidR="00F97D1A" w:rsidRPr="0027057D" w:rsidRDefault="00F97D1A" w:rsidP="008D06F8">
            <w:pPr>
              <w:pStyle w:val="BodyText"/>
              <w:spacing w:after="0"/>
              <w:rPr>
                <w:sz w:val="16"/>
                <w:szCs w:val="16"/>
                <w:lang w:val="fr-CA"/>
              </w:rPr>
            </w:pPr>
            <w:r w:rsidRPr="0027057D">
              <w:rPr>
                <w:sz w:val="16"/>
                <w:szCs w:val="16"/>
                <w:lang w:val="fr-CA"/>
              </w:rPr>
              <w:t>+, - binaires</w:t>
            </w:r>
          </w:p>
        </w:tc>
        <w:tc>
          <w:tcPr>
            <w:tcW w:w="1276" w:type="dxa"/>
            <w:shd w:val="clear" w:color="auto" w:fill="auto"/>
          </w:tcPr>
          <w:p w14:paraId="19556F2F" w14:textId="77777777" w:rsidR="00F97D1A" w:rsidRPr="0027057D" w:rsidRDefault="00F97D1A" w:rsidP="008D06F8">
            <w:pPr>
              <w:pStyle w:val="BodyText"/>
              <w:spacing w:after="0"/>
              <w:rPr>
                <w:sz w:val="16"/>
                <w:szCs w:val="16"/>
                <w:lang w:val="fr-CA"/>
              </w:rPr>
            </w:pPr>
            <w:r w:rsidRPr="0027057D">
              <w:rPr>
                <w:sz w:val="16"/>
                <w:szCs w:val="16"/>
                <w:lang w:val="fr-CA"/>
              </w:rPr>
              <w:t>3</w:t>
            </w:r>
          </w:p>
        </w:tc>
      </w:tr>
    </w:tbl>
    <w:p w14:paraId="2A1E4227" w14:textId="77777777" w:rsidR="00F97D1A" w:rsidRDefault="00F97D1A" w:rsidP="00F97D1A">
      <w:pPr>
        <w:pStyle w:val="BodyText"/>
        <w:rPr>
          <w:lang w:val="fr-CA"/>
        </w:rPr>
      </w:pPr>
    </w:p>
    <w:p w14:paraId="65DC906E" w14:textId="77777777" w:rsidR="00F97D1A" w:rsidRDefault="00F97D1A" w:rsidP="00F97D1A">
      <w:pPr>
        <w:pStyle w:val="BodyText"/>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BodyText"/>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BodyText"/>
        <w:rPr>
          <w:lang w:val="fr-CA"/>
        </w:rPr>
      </w:pPr>
      <w:r>
        <w:rPr>
          <w:lang w:val="fr-CA"/>
        </w:rPr>
        <w:t xml:space="preserve">est équivalente à </w:t>
      </w:r>
    </w:p>
    <w:p w14:paraId="59D0DD05" w14:textId="77777777" w:rsidR="00F97D1A" w:rsidRPr="007F0CD0" w:rsidRDefault="00F97D1A" w:rsidP="00F97D1A">
      <w:pPr>
        <w:pStyle w:val="BodyText"/>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BodyText"/>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lastRenderedPageBreak/>
        <w:t>(((3 + 12) - 3) - 8)</w:t>
      </w:r>
    </w:p>
    <w:p w14:paraId="341C4C1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BodyText"/>
        <w:rPr>
          <w:lang w:val="fr-CA"/>
        </w:rPr>
      </w:pPr>
      <w:r>
        <w:rPr>
          <w:lang w:val="fr-CA"/>
        </w:rPr>
        <w:t>Les parenthèses permettent de modifier cet ordre d’évaluation au besoin.</w:t>
      </w:r>
    </w:p>
    <w:p w14:paraId="6B1E831E" w14:textId="77777777" w:rsidR="00CD65E8" w:rsidRDefault="00CD65E8" w:rsidP="00CD65E8">
      <w:pPr>
        <w:pStyle w:val="BodyText"/>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BodyText"/>
        <w:rPr>
          <w:lang w:val="fr-CA"/>
        </w:rPr>
      </w:pPr>
      <w:r>
        <w:rPr>
          <w:lang w:val="fr-CA"/>
        </w:rPr>
        <w:t>Réécrire l’expression avec des parenthèses qui reflètent la priorité d’évaluation des opérations.</w:t>
      </w:r>
    </w:p>
    <w:p w14:paraId="78C85D38" w14:textId="1479B394" w:rsidR="00F97D1A" w:rsidRPr="00981314" w:rsidRDefault="00F97D1A" w:rsidP="001B068E">
      <w:pPr>
        <w:pStyle w:val="BodyText"/>
        <w:keepNext/>
        <w:keepLines/>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BodyText"/>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BodyText"/>
        <w:rPr>
          <w:lang w:val="fr-CA"/>
        </w:rPr>
      </w:pPr>
      <w:r w:rsidRPr="00623C56">
        <w:rPr>
          <w:b/>
          <w:bCs/>
          <w:lang w:val="fr-CA"/>
        </w:rPr>
        <w:t>Exemple</w:t>
      </w:r>
      <w:r>
        <w:rPr>
          <w:lang w:val="fr-CA"/>
        </w:rPr>
        <w:t>. L’expression suivante</w:t>
      </w:r>
    </w:p>
    <w:p w14:paraId="1664C208" w14:textId="77777777" w:rsidR="00F97D1A" w:rsidRPr="006D3F0F" w:rsidRDefault="00F97D1A" w:rsidP="00F97D1A">
      <w:pPr>
        <w:pStyle w:val="BodyText"/>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BodyText"/>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BodyText"/>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27057D" w:rsidRDefault="00F97D1A" w:rsidP="008D06F8">
            <w:pPr>
              <w:pStyle w:val="BodyText"/>
              <w:spacing w:after="0"/>
              <w:rPr>
                <w:b/>
                <w:bCs/>
                <w:sz w:val="16"/>
                <w:szCs w:val="16"/>
                <w:lang w:val="fr-CA"/>
              </w:rPr>
            </w:pPr>
            <w:r w:rsidRPr="0027057D">
              <w:rPr>
                <w:b/>
                <w:bCs/>
                <w:sz w:val="16"/>
                <w:szCs w:val="16"/>
                <w:lang w:val="fr-CA"/>
              </w:rPr>
              <w:t>Type</w:t>
            </w:r>
          </w:p>
        </w:tc>
        <w:tc>
          <w:tcPr>
            <w:tcW w:w="3685" w:type="dxa"/>
            <w:shd w:val="clear" w:color="auto" w:fill="auto"/>
          </w:tcPr>
          <w:p w14:paraId="0FB4C9E3" w14:textId="77777777" w:rsidR="00F97D1A" w:rsidRPr="0027057D" w:rsidRDefault="00F97D1A" w:rsidP="008D06F8">
            <w:pPr>
              <w:pStyle w:val="BodyText"/>
              <w:spacing w:after="0"/>
              <w:rPr>
                <w:b/>
                <w:bCs/>
                <w:sz w:val="16"/>
                <w:szCs w:val="16"/>
                <w:lang w:val="fr-CA"/>
              </w:rPr>
            </w:pPr>
            <w:r w:rsidRPr="0027057D">
              <w:rPr>
                <w:b/>
                <w:bCs/>
                <w:sz w:val="16"/>
                <w:szCs w:val="16"/>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27057D" w:rsidRDefault="00F97D1A" w:rsidP="008D06F8">
            <w:pPr>
              <w:pStyle w:val="BodyText"/>
              <w:spacing w:after="0"/>
              <w:rPr>
                <w:sz w:val="16"/>
                <w:szCs w:val="16"/>
                <w:lang w:val="fr-CA"/>
              </w:rPr>
            </w:pPr>
            <w:r w:rsidRPr="0027057D">
              <w:rPr>
                <w:sz w:val="16"/>
                <w:szCs w:val="16"/>
                <w:lang w:val="fr-CA"/>
              </w:rPr>
              <w:t>double</w:t>
            </w:r>
          </w:p>
        </w:tc>
        <w:tc>
          <w:tcPr>
            <w:tcW w:w="3685" w:type="dxa"/>
            <w:shd w:val="clear" w:color="auto" w:fill="auto"/>
          </w:tcPr>
          <w:p w14:paraId="14A24522" w14:textId="77777777" w:rsidR="00F97D1A" w:rsidRPr="0027057D" w:rsidRDefault="00F97D1A" w:rsidP="008D06F8">
            <w:pPr>
              <w:pStyle w:val="BodyText"/>
              <w:spacing w:after="0"/>
              <w:rPr>
                <w:sz w:val="16"/>
                <w:szCs w:val="16"/>
                <w:lang w:val="fr-CA"/>
              </w:rPr>
            </w:pPr>
            <w:r w:rsidRPr="0027057D">
              <w:rPr>
                <w:sz w:val="16"/>
                <w:szCs w:val="16"/>
                <w:lang w:val="fr-CA"/>
              </w:rPr>
              <w:t>aucune</w:t>
            </w:r>
          </w:p>
        </w:tc>
      </w:tr>
      <w:tr w:rsidR="00F97D1A" w:rsidRPr="007B6966" w14:paraId="205CCE90" w14:textId="77777777" w:rsidTr="008D06F8">
        <w:tc>
          <w:tcPr>
            <w:tcW w:w="1101" w:type="dxa"/>
            <w:shd w:val="clear" w:color="auto" w:fill="auto"/>
          </w:tcPr>
          <w:p w14:paraId="0F63AB19" w14:textId="77777777" w:rsidR="00F97D1A" w:rsidRPr="0027057D" w:rsidRDefault="00F97D1A" w:rsidP="008D06F8">
            <w:pPr>
              <w:pStyle w:val="BodyText"/>
              <w:spacing w:after="0"/>
              <w:rPr>
                <w:sz w:val="16"/>
                <w:szCs w:val="16"/>
                <w:lang w:val="fr-CA"/>
              </w:rPr>
            </w:pPr>
            <w:r w:rsidRPr="0027057D">
              <w:rPr>
                <w:sz w:val="16"/>
                <w:szCs w:val="16"/>
                <w:lang w:val="fr-CA"/>
              </w:rPr>
              <w:t>float</w:t>
            </w:r>
          </w:p>
        </w:tc>
        <w:tc>
          <w:tcPr>
            <w:tcW w:w="3685" w:type="dxa"/>
            <w:shd w:val="clear" w:color="auto" w:fill="auto"/>
          </w:tcPr>
          <w:p w14:paraId="7DA7906E" w14:textId="77777777" w:rsidR="00F97D1A" w:rsidRPr="0027057D" w:rsidRDefault="00F97D1A" w:rsidP="008D06F8">
            <w:pPr>
              <w:pStyle w:val="BodyText"/>
              <w:spacing w:after="0"/>
              <w:rPr>
                <w:sz w:val="16"/>
                <w:szCs w:val="16"/>
                <w:lang w:val="fr-CA"/>
              </w:rPr>
            </w:pPr>
            <w:r w:rsidRPr="0027057D">
              <w:rPr>
                <w:sz w:val="16"/>
                <w:szCs w:val="16"/>
                <w:lang w:val="fr-CA"/>
              </w:rPr>
              <w:t>double</w:t>
            </w:r>
          </w:p>
        </w:tc>
      </w:tr>
      <w:tr w:rsidR="00F97D1A" w:rsidRPr="007B6966" w14:paraId="0DEC78CE" w14:textId="77777777" w:rsidTr="008D06F8">
        <w:tc>
          <w:tcPr>
            <w:tcW w:w="1101" w:type="dxa"/>
            <w:shd w:val="clear" w:color="auto" w:fill="auto"/>
          </w:tcPr>
          <w:p w14:paraId="236D34DE" w14:textId="77777777" w:rsidR="00F97D1A" w:rsidRPr="0027057D" w:rsidRDefault="00F97D1A" w:rsidP="008D06F8">
            <w:pPr>
              <w:pStyle w:val="BodyText"/>
              <w:spacing w:after="0"/>
              <w:rPr>
                <w:sz w:val="16"/>
                <w:szCs w:val="16"/>
                <w:lang w:val="fr-CA"/>
              </w:rPr>
            </w:pPr>
            <w:r w:rsidRPr="0027057D">
              <w:rPr>
                <w:sz w:val="16"/>
                <w:szCs w:val="16"/>
                <w:lang w:val="fr-CA"/>
              </w:rPr>
              <w:t>long</w:t>
            </w:r>
          </w:p>
        </w:tc>
        <w:tc>
          <w:tcPr>
            <w:tcW w:w="3685" w:type="dxa"/>
            <w:shd w:val="clear" w:color="auto" w:fill="auto"/>
          </w:tcPr>
          <w:p w14:paraId="2F91F839" w14:textId="77777777" w:rsidR="00F97D1A" w:rsidRPr="0027057D" w:rsidRDefault="00F97D1A" w:rsidP="008D06F8">
            <w:pPr>
              <w:pStyle w:val="BodyText"/>
              <w:spacing w:after="0"/>
              <w:rPr>
                <w:sz w:val="16"/>
                <w:szCs w:val="16"/>
                <w:lang w:val="fr-CA"/>
              </w:rPr>
            </w:pPr>
            <w:r w:rsidRPr="0027057D">
              <w:rPr>
                <w:sz w:val="16"/>
                <w:szCs w:val="16"/>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27057D" w:rsidRDefault="00F97D1A" w:rsidP="008D06F8">
            <w:pPr>
              <w:pStyle w:val="BodyText"/>
              <w:spacing w:after="0"/>
              <w:rPr>
                <w:sz w:val="16"/>
                <w:szCs w:val="16"/>
                <w:lang w:val="fr-CA"/>
              </w:rPr>
            </w:pPr>
            <w:r w:rsidRPr="0027057D">
              <w:rPr>
                <w:sz w:val="16"/>
                <w:szCs w:val="16"/>
                <w:lang w:val="fr-CA"/>
              </w:rPr>
              <w:t>int</w:t>
            </w:r>
          </w:p>
        </w:tc>
        <w:tc>
          <w:tcPr>
            <w:tcW w:w="3685" w:type="dxa"/>
            <w:shd w:val="clear" w:color="auto" w:fill="auto"/>
          </w:tcPr>
          <w:p w14:paraId="7B290442" w14:textId="77777777" w:rsidR="00F97D1A" w:rsidRPr="0027057D" w:rsidRDefault="00F97D1A" w:rsidP="008D06F8">
            <w:pPr>
              <w:pStyle w:val="BodyText"/>
              <w:spacing w:after="0"/>
              <w:rPr>
                <w:sz w:val="16"/>
                <w:szCs w:val="16"/>
                <w:lang w:val="fr-CA"/>
              </w:rPr>
            </w:pPr>
            <w:r w:rsidRPr="0027057D">
              <w:rPr>
                <w:sz w:val="16"/>
                <w:szCs w:val="16"/>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27057D" w:rsidRDefault="00F97D1A" w:rsidP="008D06F8">
            <w:pPr>
              <w:pStyle w:val="BodyText"/>
              <w:spacing w:after="0"/>
              <w:rPr>
                <w:sz w:val="16"/>
                <w:szCs w:val="16"/>
                <w:lang w:val="fr-CA"/>
              </w:rPr>
            </w:pPr>
            <w:r w:rsidRPr="0027057D">
              <w:rPr>
                <w:sz w:val="16"/>
                <w:szCs w:val="16"/>
                <w:lang w:val="fr-CA"/>
              </w:rPr>
              <w:t>short</w:t>
            </w:r>
          </w:p>
        </w:tc>
        <w:tc>
          <w:tcPr>
            <w:tcW w:w="3685" w:type="dxa"/>
            <w:shd w:val="clear" w:color="auto" w:fill="auto"/>
          </w:tcPr>
          <w:p w14:paraId="7BF6C11B" w14:textId="77777777" w:rsidR="00F97D1A" w:rsidRPr="0027057D" w:rsidRDefault="00F97D1A" w:rsidP="008D06F8">
            <w:pPr>
              <w:pStyle w:val="BodyText"/>
              <w:spacing w:after="0"/>
              <w:rPr>
                <w:sz w:val="16"/>
                <w:szCs w:val="16"/>
                <w:lang w:val="fr-CA"/>
              </w:rPr>
            </w:pPr>
            <w:r w:rsidRPr="0027057D">
              <w:rPr>
                <w:sz w:val="16"/>
                <w:szCs w:val="16"/>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27057D" w:rsidRDefault="00F97D1A" w:rsidP="008D06F8">
            <w:pPr>
              <w:pStyle w:val="BodyText"/>
              <w:spacing w:after="0"/>
              <w:rPr>
                <w:sz w:val="16"/>
                <w:szCs w:val="16"/>
                <w:lang w:val="fr-CA"/>
              </w:rPr>
            </w:pPr>
            <w:r w:rsidRPr="0027057D">
              <w:rPr>
                <w:sz w:val="16"/>
                <w:szCs w:val="16"/>
                <w:lang w:val="fr-CA"/>
              </w:rPr>
              <w:t>byte</w:t>
            </w:r>
          </w:p>
        </w:tc>
        <w:tc>
          <w:tcPr>
            <w:tcW w:w="3685" w:type="dxa"/>
            <w:shd w:val="clear" w:color="auto" w:fill="auto"/>
          </w:tcPr>
          <w:p w14:paraId="47F61543" w14:textId="77777777" w:rsidR="00F97D1A" w:rsidRPr="0027057D" w:rsidRDefault="00F97D1A" w:rsidP="008D06F8">
            <w:pPr>
              <w:pStyle w:val="BodyText"/>
              <w:spacing w:after="0"/>
              <w:rPr>
                <w:sz w:val="16"/>
                <w:szCs w:val="16"/>
                <w:lang w:val="fr-CA"/>
              </w:rPr>
            </w:pPr>
            <w:r w:rsidRPr="0027057D">
              <w:rPr>
                <w:sz w:val="16"/>
                <w:szCs w:val="16"/>
                <w:lang w:val="fr-CA"/>
              </w:rPr>
              <w:t>short, int, long, float ou double</w:t>
            </w:r>
          </w:p>
        </w:tc>
      </w:tr>
    </w:tbl>
    <w:p w14:paraId="31220551" w14:textId="77777777" w:rsidR="00F97D1A" w:rsidRDefault="00F97D1A" w:rsidP="00F97D1A">
      <w:pPr>
        <w:pStyle w:val="BodyText"/>
        <w:rPr>
          <w:lang w:val="fr-CA"/>
        </w:rPr>
      </w:pPr>
    </w:p>
    <w:p w14:paraId="0132B23F" w14:textId="77777777" w:rsidR="00F97D1A" w:rsidRDefault="00F97D1A" w:rsidP="00F97D1A">
      <w:pPr>
        <w:pStyle w:val="BodyText"/>
        <w:rPr>
          <w:lang w:val="fr-CA"/>
        </w:rPr>
      </w:pPr>
      <w:r>
        <w:rPr>
          <w:lang w:val="fr-CA"/>
        </w:rPr>
        <w:lastRenderedPageBreak/>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BodyText"/>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BodyText"/>
        <w:rPr>
          <w:lang w:val="fr-CA"/>
        </w:rPr>
      </w:pPr>
      <w:bookmarkStart w:id="160" w:name="OLE_LINK1"/>
      <w:bookmarkStart w:id="161"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160"/>
    <w:bookmarkEnd w:id="161"/>
    <w:p w14:paraId="18E8293C" w14:textId="77777777" w:rsidR="00F97D1A" w:rsidRDefault="00F97D1A" w:rsidP="00F97D1A">
      <w:pPr>
        <w:pStyle w:val="BodyText"/>
        <w:rPr>
          <w:lang w:val="fr-CA"/>
        </w:rPr>
      </w:pPr>
    </w:p>
    <w:p w14:paraId="17C91F54" w14:textId="570AC6C3" w:rsidR="00EC4A40" w:rsidRDefault="00F97D1A" w:rsidP="00F97D1A">
      <w:pPr>
        <w:pStyle w:val="BodyText"/>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BodyText"/>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162" w:name="OLE_LINK3"/>
      <w:bookmarkStart w:id="163"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162"/>
    <w:bookmarkEnd w:id="163"/>
    <w:p w14:paraId="19C38C3F" w14:textId="77777777" w:rsidR="00EC4A40" w:rsidRDefault="00EC4A40" w:rsidP="00F97D1A">
      <w:pPr>
        <w:pStyle w:val="BodyText"/>
        <w:rPr>
          <w:lang w:val="fr-CA"/>
        </w:rPr>
      </w:pPr>
    </w:p>
    <w:p w14:paraId="35A66EC9" w14:textId="77777777" w:rsidR="00F97D1A" w:rsidRPr="00BA7D4B" w:rsidRDefault="00F97D1A" w:rsidP="00F97D1A">
      <w:pPr>
        <w:pStyle w:val="BodyText"/>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BodyText"/>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BodyText"/>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BodyText"/>
        <w:rPr>
          <w:lang w:val="fr-CA"/>
        </w:rPr>
      </w:pPr>
      <w:r>
        <w:rPr>
          <w:lang w:val="fr-CA"/>
        </w:rPr>
        <w:t>La deuxième formulation est préférable car elle clarifie la conversion désirée.</w:t>
      </w:r>
    </w:p>
    <w:p w14:paraId="2794AB14" w14:textId="77777777" w:rsidR="00F97D1A" w:rsidRDefault="00F97D1A" w:rsidP="00F97D1A">
      <w:pPr>
        <w:pStyle w:val="Heading2"/>
        <w:rPr>
          <w:lang w:val="fr-CA"/>
        </w:rPr>
      </w:pPr>
      <w:bookmarkStart w:id="164" w:name="_Toc508791578"/>
      <w:bookmarkStart w:id="165" w:name="_Toc155813902"/>
      <w:bookmarkStart w:id="166" w:name="_Toc171682545"/>
      <w:bookmarkStart w:id="167" w:name="_Toc190437750"/>
      <w:r w:rsidRPr="16CBE89F">
        <w:rPr>
          <w:lang w:val="fr-CA"/>
        </w:rPr>
        <w:t>Expressions booléennes</w:t>
      </w:r>
      <w:bookmarkEnd w:id="164"/>
      <w:bookmarkEnd w:id="165"/>
      <w:bookmarkEnd w:id="166"/>
      <w:bookmarkEnd w:id="167"/>
    </w:p>
    <w:p w14:paraId="0D73E2AE" w14:textId="5EC568FA" w:rsidR="00F97D1A" w:rsidRPr="00842525" w:rsidRDefault="00F97D1A" w:rsidP="00F97D1A">
      <w:pPr>
        <w:pStyle w:val="BodyText"/>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w:t>
      </w:r>
      <w:r>
        <w:rPr>
          <w:lang w:val="fr-CA"/>
        </w:rPr>
        <w:lastRenderedPageBreak/>
        <w:t xml:space="preserve">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27057D" w:rsidRDefault="00F97D1A" w:rsidP="008D06F8">
            <w:pPr>
              <w:pStyle w:val="BodyText"/>
              <w:spacing w:after="0"/>
              <w:rPr>
                <w:b/>
                <w:bCs/>
                <w:sz w:val="16"/>
                <w:szCs w:val="16"/>
                <w:lang w:val="fr-CA"/>
              </w:rPr>
            </w:pPr>
            <w:r w:rsidRPr="0027057D">
              <w:rPr>
                <w:b/>
                <w:bCs/>
                <w:sz w:val="16"/>
                <w:szCs w:val="16"/>
                <w:lang w:val="fr-CA"/>
              </w:rPr>
              <w:t>Opérateur logique</w:t>
            </w:r>
          </w:p>
        </w:tc>
        <w:tc>
          <w:tcPr>
            <w:tcW w:w="1559" w:type="dxa"/>
            <w:shd w:val="clear" w:color="auto" w:fill="auto"/>
          </w:tcPr>
          <w:p w14:paraId="7488FC57" w14:textId="77777777" w:rsidR="00F97D1A" w:rsidRPr="0027057D" w:rsidRDefault="00F97D1A" w:rsidP="008D06F8">
            <w:pPr>
              <w:pStyle w:val="BodyText"/>
              <w:spacing w:after="0"/>
              <w:rPr>
                <w:b/>
                <w:bCs/>
                <w:sz w:val="16"/>
                <w:szCs w:val="16"/>
                <w:lang w:val="fr-CA"/>
              </w:rPr>
            </w:pPr>
            <w:r w:rsidRPr="0027057D">
              <w:rPr>
                <w:b/>
                <w:bCs/>
                <w:sz w:val="16"/>
                <w:szCs w:val="16"/>
                <w:lang w:val="fr-CA"/>
              </w:rPr>
              <w:t>Signification</w:t>
            </w:r>
          </w:p>
        </w:tc>
      </w:tr>
      <w:tr w:rsidR="00F97D1A" w:rsidRPr="007B6966" w14:paraId="7B215AA3" w14:textId="77777777" w:rsidTr="008D06F8">
        <w:tc>
          <w:tcPr>
            <w:tcW w:w="2093" w:type="dxa"/>
            <w:shd w:val="clear" w:color="auto" w:fill="auto"/>
          </w:tcPr>
          <w:p w14:paraId="76041E5B" w14:textId="77777777" w:rsidR="00F97D1A" w:rsidRPr="0027057D" w:rsidRDefault="00F97D1A" w:rsidP="008D06F8">
            <w:pPr>
              <w:pStyle w:val="BodyText"/>
              <w:spacing w:after="0"/>
              <w:rPr>
                <w:sz w:val="16"/>
                <w:szCs w:val="16"/>
                <w:lang w:val="fr-CA"/>
              </w:rPr>
            </w:pPr>
            <w:r w:rsidRPr="0027057D">
              <w:rPr>
                <w:sz w:val="16"/>
                <w:szCs w:val="16"/>
                <w:lang w:val="fr-CA"/>
              </w:rPr>
              <w:t xml:space="preserve">&amp; </w:t>
            </w:r>
          </w:p>
        </w:tc>
        <w:tc>
          <w:tcPr>
            <w:tcW w:w="1559" w:type="dxa"/>
            <w:shd w:val="clear" w:color="auto" w:fill="auto"/>
          </w:tcPr>
          <w:p w14:paraId="170D7A81" w14:textId="77777777" w:rsidR="00F97D1A" w:rsidRPr="0027057D" w:rsidRDefault="00F97D1A" w:rsidP="008D06F8">
            <w:pPr>
              <w:pStyle w:val="BodyText"/>
              <w:spacing w:after="0"/>
              <w:rPr>
                <w:sz w:val="16"/>
                <w:szCs w:val="16"/>
                <w:lang w:val="fr-CA"/>
              </w:rPr>
            </w:pPr>
            <w:r w:rsidRPr="0027057D">
              <w:rPr>
                <w:sz w:val="16"/>
                <w:szCs w:val="16"/>
                <w:lang w:val="fr-CA"/>
              </w:rPr>
              <w:t>et</w:t>
            </w:r>
          </w:p>
        </w:tc>
      </w:tr>
      <w:tr w:rsidR="00F97D1A" w:rsidRPr="007B6966" w14:paraId="6353F7DA" w14:textId="77777777" w:rsidTr="008D06F8">
        <w:tc>
          <w:tcPr>
            <w:tcW w:w="2093" w:type="dxa"/>
            <w:shd w:val="clear" w:color="auto" w:fill="auto"/>
          </w:tcPr>
          <w:p w14:paraId="499F0CC2" w14:textId="77777777" w:rsidR="00F97D1A" w:rsidRPr="0027057D" w:rsidRDefault="00F97D1A" w:rsidP="008D06F8">
            <w:pPr>
              <w:pStyle w:val="BodyText"/>
              <w:spacing w:after="0"/>
              <w:rPr>
                <w:sz w:val="16"/>
                <w:szCs w:val="16"/>
                <w:lang w:val="fr-CA"/>
              </w:rPr>
            </w:pPr>
            <w:r w:rsidRPr="0027057D">
              <w:rPr>
                <w:sz w:val="16"/>
                <w:szCs w:val="16"/>
                <w:lang w:val="fr-CA"/>
              </w:rPr>
              <w:t xml:space="preserve">| </w:t>
            </w:r>
          </w:p>
        </w:tc>
        <w:tc>
          <w:tcPr>
            <w:tcW w:w="1559" w:type="dxa"/>
            <w:shd w:val="clear" w:color="auto" w:fill="auto"/>
          </w:tcPr>
          <w:p w14:paraId="75B95DE4" w14:textId="77777777" w:rsidR="00F97D1A" w:rsidRPr="0027057D" w:rsidRDefault="00F97D1A" w:rsidP="008D06F8">
            <w:pPr>
              <w:pStyle w:val="BodyText"/>
              <w:spacing w:after="0"/>
              <w:rPr>
                <w:sz w:val="16"/>
                <w:szCs w:val="16"/>
                <w:lang w:val="fr-CA"/>
              </w:rPr>
            </w:pPr>
            <w:r w:rsidRPr="0027057D">
              <w:rPr>
                <w:sz w:val="16"/>
                <w:szCs w:val="16"/>
                <w:lang w:val="fr-CA"/>
              </w:rPr>
              <w:t>ou</w:t>
            </w:r>
          </w:p>
        </w:tc>
      </w:tr>
      <w:tr w:rsidR="00F97D1A" w:rsidRPr="007B6966" w14:paraId="64D00DE0" w14:textId="77777777" w:rsidTr="008D06F8">
        <w:tc>
          <w:tcPr>
            <w:tcW w:w="2093" w:type="dxa"/>
            <w:shd w:val="clear" w:color="auto" w:fill="auto"/>
          </w:tcPr>
          <w:p w14:paraId="27584222"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559" w:type="dxa"/>
            <w:shd w:val="clear" w:color="auto" w:fill="auto"/>
          </w:tcPr>
          <w:p w14:paraId="7FEDE751" w14:textId="77777777" w:rsidR="00F97D1A" w:rsidRPr="0027057D" w:rsidRDefault="00F97D1A" w:rsidP="008D06F8">
            <w:pPr>
              <w:pStyle w:val="BodyText"/>
              <w:spacing w:after="0"/>
              <w:rPr>
                <w:sz w:val="16"/>
                <w:szCs w:val="16"/>
                <w:lang w:val="fr-CA"/>
              </w:rPr>
            </w:pPr>
            <w:r w:rsidRPr="0027057D">
              <w:rPr>
                <w:sz w:val="16"/>
                <w:szCs w:val="16"/>
                <w:lang w:val="fr-CA"/>
              </w:rPr>
              <w:t>négation</w:t>
            </w:r>
          </w:p>
        </w:tc>
      </w:tr>
    </w:tbl>
    <w:p w14:paraId="1CB14988" w14:textId="77777777" w:rsidR="00F97D1A" w:rsidRDefault="00F97D1A" w:rsidP="00F97D1A">
      <w:pPr>
        <w:pStyle w:val="BodyText"/>
        <w:rPr>
          <w:lang w:val="fr-CA"/>
        </w:rPr>
      </w:pPr>
    </w:p>
    <w:p w14:paraId="585EA33F" w14:textId="47490888" w:rsidR="00F97D1A" w:rsidRDefault="00F97D1A" w:rsidP="0038346A">
      <w:pPr>
        <w:pStyle w:val="BodyText"/>
        <w:keepNext/>
        <w:keepLines/>
        <w:rPr>
          <w:lang w:val="fr-CA"/>
        </w:rPr>
      </w:pPr>
      <w:r w:rsidRPr="00E46FA5">
        <w:rPr>
          <w:b/>
          <w:bCs/>
          <w:lang w:val="fr-CA"/>
        </w:rPr>
        <w:t>Exemple</w:t>
      </w:r>
      <w:r>
        <w:rPr>
          <w:lang w:val="fr-CA"/>
        </w:rPr>
        <w:t xml:space="preserve">. </w:t>
      </w:r>
      <w:hyperlink r:id="rId144" w:history="1">
        <w:r w:rsidRPr="00126EB3">
          <w:rPr>
            <w:rFonts w:ascii="Segoe UI" w:hAnsi="Segoe UI" w:cs="Segoe UI"/>
            <w:color w:val="0366D6"/>
            <w:lang w:val="fr-CA"/>
          </w:rPr>
          <w:t>JavaPasAPas</w:t>
        </w:r>
      </w:hyperlink>
      <w:r w:rsidRPr="00DC59B4">
        <w:rPr>
          <w:rFonts w:ascii="Segoe UI" w:hAnsi="Segoe UI" w:cs="Segoe UI"/>
          <w:color w:val="000000" w:themeColor="text1"/>
          <w:lang w:val="fr-CA"/>
        </w:rPr>
        <w:t>/</w:t>
      </w:r>
      <w:r w:rsidR="0038346A"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38346A" w:rsidRPr="00DC59B4">
        <w:rPr>
          <w:rFonts w:ascii="Segoe UI" w:hAnsi="Segoe UI" w:cs="Segoe UI"/>
          <w:color w:val="000000" w:themeColor="text1"/>
          <w:lang w:val="fr-CA"/>
        </w:rPr>
        <w:t>/</w:t>
      </w:r>
      <w:r w:rsidRPr="00DC59B4">
        <w:rPr>
          <w:rFonts w:ascii="Segoe UI" w:hAnsi="Segoe UI" w:cs="Segoe UI"/>
          <w:color w:val="000000" w:themeColor="text1"/>
          <w:lang w:val="fr-CA"/>
        </w:rPr>
        <w:t>ExempleLogique.java</w:t>
      </w:r>
    </w:p>
    <w:p w14:paraId="41A9949C" w14:textId="77777777" w:rsidR="00F97D1A" w:rsidRDefault="00F97D1A" w:rsidP="0038346A">
      <w:pPr>
        <w:pStyle w:val="BodyText"/>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BodyText"/>
        <w:rPr>
          <w:lang w:val="fr-CA"/>
        </w:rPr>
      </w:pPr>
      <w:r>
        <w:rPr>
          <w:lang w:val="fr-CA"/>
        </w:rPr>
        <w:t xml:space="preserve">La condition </w:t>
      </w:r>
    </w:p>
    <w:p w14:paraId="5CA98007" w14:textId="6E51F93D" w:rsidR="00F97D1A" w:rsidRDefault="00F97D1A" w:rsidP="00EF7B00">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6DA17F2E" w14:textId="77777777" w:rsidR="00F97D1A" w:rsidRDefault="00F97D1A" w:rsidP="00F97D1A">
      <w:pPr>
        <w:pStyle w:val="BodyText"/>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BodyText"/>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lastRenderedPageBreak/>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BodyText"/>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BodyText"/>
        <w:rPr>
          <w:lang w:val="fr-CA"/>
        </w:rPr>
      </w:pPr>
      <w:r>
        <w:rPr>
          <w:lang w:val="fr-CA"/>
        </w:rPr>
        <w:t>La condition</w:t>
      </w:r>
    </w:p>
    <w:p w14:paraId="7B1887F6" w14:textId="77777777" w:rsidR="00F97D1A" w:rsidRPr="00A744A1" w:rsidRDefault="00F97D1A" w:rsidP="00F97D1A">
      <w:pPr>
        <w:pStyle w:val="CodeJava9pt"/>
        <w:rPr>
          <w:lang w:val="fr-CA"/>
        </w:rPr>
      </w:pPr>
      <w:r>
        <w:rPr>
          <w:lang w:val="fr-CA"/>
        </w:rPr>
        <w:t xml:space="preserve">        !(unInt &gt; 30)</w:t>
      </w:r>
    </w:p>
    <w:p w14:paraId="7724F24F" w14:textId="77777777" w:rsidR="00F97D1A" w:rsidRDefault="00F97D1A" w:rsidP="00F97D1A">
      <w:pPr>
        <w:pStyle w:val="BodyText"/>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BodyText"/>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BodyText"/>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BodyText"/>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BodyText"/>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BodyText"/>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BodyText"/>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BodyText"/>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BodyText"/>
        <w:rPr>
          <w:lang w:val="fr-CA"/>
        </w:rPr>
      </w:pPr>
    </w:p>
    <w:p w14:paraId="39C4C0E5" w14:textId="77777777" w:rsidR="00F97D1A" w:rsidRDefault="00F97D1A" w:rsidP="00D56842">
      <w:pPr>
        <w:pStyle w:val="BodyText"/>
        <w:keepNext/>
        <w:keepLines/>
        <w:rPr>
          <w:lang w:val="fr-CA"/>
        </w:rPr>
      </w:pPr>
      <w:r w:rsidRPr="005E6004">
        <w:rPr>
          <w:b/>
          <w:bCs/>
          <w:lang w:val="fr-CA"/>
        </w:rPr>
        <w:t>Exemple</w:t>
      </w:r>
      <w:r>
        <w:rPr>
          <w:lang w:val="fr-CA"/>
        </w:rPr>
        <w:t>. L’expression</w:t>
      </w:r>
    </w:p>
    <w:p w14:paraId="4C28F226" w14:textId="77777777" w:rsidR="00F97D1A" w:rsidRDefault="00F97D1A" w:rsidP="00D56842">
      <w:pPr>
        <w:pStyle w:val="BodyText"/>
        <w:keepNext/>
        <w:keepLines/>
        <w:ind w:left="720"/>
        <w:rPr>
          <w:lang w:val="fr-CA"/>
        </w:rPr>
      </w:pPr>
      <w:r>
        <w:rPr>
          <w:lang w:val="fr-CA"/>
        </w:rPr>
        <w:t xml:space="preserve">2 &gt; 3 &amp;&amp; 2 &lt; 10 </w:t>
      </w:r>
    </w:p>
    <w:p w14:paraId="59DE774A" w14:textId="1B7B57BA" w:rsidR="00F97D1A" w:rsidRDefault="00F97D1A" w:rsidP="00F97D1A">
      <w:pPr>
        <w:pStyle w:val="BodyText"/>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3DC894FA" w:rsidR="00F97D1A" w:rsidRDefault="00F97D1A" w:rsidP="00F97D1A">
      <w:pPr>
        <w:pStyle w:val="BodyText"/>
        <w:rPr>
          <w:lang w:val="fr-CA"/>
        </w:rPr>
      </w:pPr>
      <w:r w:rsidRPr="0025579E">
        <w:rPr>
          <w:b/>
          <w:bCs/>
          <w:lang w:val="fr-CA"/>
        </w:rPr>
        <w:t>Exemple</w:t>
      </w:r>
      <w:r>
        <w:rPr>
          <w:lang w:val="fr-CA"/>
        </w:rPr>
        <w:t xml:space="preserve">. </w:t>
      </w:r>
      <w:hyperlink r:id="rId145"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6C4335"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6C4335" w:rsidRPr="00DC59B4">
        <w:rPr>
          <w:rFonts w:ascii="Segoe UI" w:hAnsi="Segoe UI" w:cs="Segoe UI"/>
          <w:color w:val="000000" w:themeColor="text1"/>
          <w:lang w:val="fr-CA"/>
        </w:rPr>
        <w:t>/</w:t>
      </w:r>
      <w:r w:rsidRPr="00DC59B4">
        <w:rPr>
          <w:rFonts w:ascii="Segoe UI" w:hAnsi="Segoe UI" w:cs="Segoe UI"/>
          <w:color w:val="000000" w:themeColor="text1"/>
          <w:lang w:val="fr-CA"/>
        </w:rPr>
        <w:t>ExempleEtCourtcircuite.java</w:t>
      </w:r>
    </w:p>
    <w:p w14:paraId="1B81D606" w14:textId="2C461A52" w:rsidR="00F97D1A" w:rsidRDefault="00F97D1A" w:rsidP="00F97D1A">
      <w:pPr>
        <w:pStyle w:val="BodyText"/>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lastRenderedPageBreak/>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BodyText"/>
        <w:rPr>
          <w:lang w:val="fr-CA"/>
        </w:rPr>
      </w:pPr>
    </w:p>
    <w:p w14:paraId="18C1AA2F" w14:textId="5CB3F3BB" w:rsidR="00F97D1A" w:rsidRDefault="00F97D1A" w:rsidP="00F97D1A">
      <w:pPr>
        <w:pStyle w:val="BodyText"/>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Heading2"/>
        <w:rPr>
          <w:lang w:val="fr-CA"/>
        </w:rPr>
      </w:pPr>
      <w:bookmarkStart w:id="168" w:name="_Toc508791579"/>
      <w:bookmarkStart w:id="169" w:name="_Toc155813903"/>
      <w:bookmarkStart w:id="170" w:name="_Toc171682546"/>
      <w:bookmarkStart w:id="171" w:name="_Toc190437751"/>
      <w:r w:rsidRPr="16CBE89F">
        <w:rPr>
          <w:lang w:val="fr-CA"/>
        </w:rPr>
        <w:t>Traitement de caractères</w:t>
      </w:r>
      <w:bookmarkEnd w:id="168"/>
      <w:bookmarkEnd w:id="169"/>
      <w:bookmarkEnd w:id="170"/>
      <w:bookmarkEnd w:id="171"/>
    </w:p>
    <w:p w14:paraId="23B2E920" w14:textId="251DE976" w:rsidR="00F97D1A" w:rsidRDefault="00F97D1A" w:rsidP="00F97D1A">
      <w:pPr>
        <w:pStyle w:val="BodyText"/>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46" w:history="1">
        <w:r w:rsidRPr="004537E9">
          <w:rPr>
            <w:rStyle w:val="Hyperlink"/>
            <w:lang w:val="fr-CA"/>
          </w:rPr>
          <w:t>www.unicode.org</w:t>
        </w:r>
      </w:hyperlink>
      <w:r>
        <w:rPr>
          <w:lang w:val="fr-CA"/>
        </w:rPr>
        <w:t>). Les codes sont énumérés dans </w:t>
      </w:r>
    </w:p>
    <w:p w14:paraId="21A62F44" w14:textId="0A91F13A" w:rsidR="00F97D1A" w:rsidRDefault="00F97D1A" w:rsidP="00F97D1A">
      <w:pPr>
        <w:pStyle w:val="BodyText"/>
        <w:ind w:firstLine="720"/>
        <w:rPr>
          <w:lang w:val="fr-CA"/>
        </w:rPr>
      </w:pPr>
      <w:hyperlink r:id="rId147" w:history="1">
        <w:r w:rsidRPr="004537E9">
          <w:rPr>
            <w:rStyle w:val="Hyperlink"/>
            <w:lang w:val="fr-CA"/>
          </w:rPr>
          <w:t>http://www.unicode.org/Public/UNIDATA/UnicodeData.txt</w:t>
        </w:r>
      </w:hyperlink>
    </w:p>
    <w:p w14:paraId="54C30370" w14:textId="51C08863" w:rsidR="006C4335" w:rsidRDefault="006C4335" w:rsidP="00F97D1A">
      <w:pPr>
        <w:pStyle w:val="BodyText"/>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BodyText"/>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64708D36" w:rsidR="00F97D1A" w:rsidRDefault="00F97D1A" w:rsidP="00F97D1A">
      <w:pPr>
        <w:pStyle w:val="BodyText"/>
        <w:rPr>
          <w:lang w:val="fr-CA"/>
        </w:rPr>
      </w:pPr>
      <w:r>
        <w:rPr>
          <w:lang w:val="fr-CA"/>
        </w:rPr>
        <w:lastRenderedPageBreak/>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BodyText"/>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BodyText"/>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BodyText"/>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BodyText"/>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BodyText"/>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BodyText"/>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BodyText"/>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BodyText"/>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BodyText"/>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BodyText"/>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BodyText"/>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BodyText"/>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BodyText"/>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BodyText"/>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BodyText"/>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BodyText"/>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BodyText"/>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BodyText"/>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BodyText"/>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BodyText"/>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BodyText"/>
        <w:rPr>
          <w:lang w:val="fr-CA"/>
        </w:rPr>
      </w:pPr>
    </w:p>
    <w:p w14:paraId="2B680830" w14:textId="77777777" w:rsidR="00F97D1A" w:rsidRPr="004B7135" w:rsidRDefault="00F97D1A" w:rsidP="00F97D1A">
      <w:pPr>
        <w:pStyle w:val="Heading3"/>
        <w:rPr>
          <w:lang w:val="fr-CA"/>
        </w:rPr>
      </w:pPr>
      <w:bookmarkStart w:id="172" w:name="_Toc508791580"/>
      <w:bookmarkStart w:id="173" w:name="_Toc155813904"/>
      <w:bookmarkStart w:id="174" w:name="_Toc171682547"/>
      <w:bookmarkStart w:id="175" w:name="_Toc190437752"/>
      <w:r w:rsidRPr="16CBE89F">
        <w:rPr>
          <w:lang w:val="fr-CA"/>
        </w:rPr>
        <w:t xml:space="preserve">Type </w:t>
      </w:r>
      <w:r w:rsidRPr="16CBE89F">
        <w:rPr>
          <w:i/>
          <w:iCs/>
          <w:lang w:val="fr-CA"/>
        </w:rPr>
        <w:t>String</w:t>
      </w:r>
      <w:r w:rsidRPr="16CBE89F">
        <w:rPr>
          <w:lang w:val="fr-CA"/>
        </w:rPr>
        <w:t>, objets et classes</w:t>
      </w:r>
      <w:bookmarkEnd w:id="172"/>
      <w:bookmarkEnd w:id="173"/>
      <w:bookmarkEnd w:id="174"/>
      <w:bookmarkEnd w:id="175"/>
    </w:p>
    <w:p w14:paraId="510EE929" w14:textId="29FCFA31" w:rsidR="00F97D1A" w:rsidRDefault="00F97D1A" w:rsidP="00F97D1A">
      <w:pPr>
        <w:pStyle w:val="BodyText"/>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48"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49"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0"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w:t>
      </w:r>
      <w:r>
        <w:rPr>
          <w:lang w:val="fr-CA"/>
        </w:rPr>
        <w:lastRenderedPageBreak/>
        <w:t>ressortir certains aspects fondamentaux qui distinguent les objets (de classes) et les valeurs (de types primitifs).</w:t>
      </w:r>
    </w:p>
    <w:p w14:paraId="4413ADED" w14:textId="77777777" w:rsidR="00F97D1A" w:rsidRPr="00377B37" w:rsidRDefault="00F97D1A" w:rsidP="00F97D1A">
      <w:pPr>
        <w:pStyle w:val="BodyText"/>
        <w:numPr>
          <w:ilvl w:val="0"/>
          <w:numId w:val="11"/>
        </w:numPr>
        <w:rPr>
          <w:b/>
          <w:bCs/>
          <w:lang w:val="fr-CA"/>
        </w:rPr>
      </w:pPr>
      <w:r w:rsidRPr="00377B37">
        <w:rPr>
          <w:b/>
          <w:bCs/>
          <w:lang w:val="fr-CA"/>
        </w:rPr>
        <w:t>Constructeur d’objet</w:t>
      </w:r>
    </w:p>
    <w:p w14:paraId="42042361" w14:textId="77777777" w:rsidR="00F97D1A" w:rsidRDefault="00F97D1A" w:rsidP="00F97D1A">
      <w:pPr>
        <w:pStyle w:val="BodyText"/>
        <w:rPr>
          <w:lang w:val="fr-CA"/>
        </w:rPr>
      </w:pPr>
      <w:r>
        <w:rPr>
          <w:lang w:val="fr-CA"/>
        </w:rPr>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1B9C1A1C" w:rsidR="00F97D1A" w:rsidRDefault="00F97D1A" w:rsidP="00F97D1A">
      <w:pPr>
        <w:pStyle w:val="BodyText"/>
      </w:pPr>
      <w:r w:rsidRPr="00823D71">
        <w:rPr>
          <w:b/>
          <w:bCs/>
        </w:rPr>
        <w:t>Exemple</w:t>
      </w:r>
      <w:r>
        <w:t xml:space="preserve">. </w:t>
      </w:r>
      <w:hyperlink r:id="rId15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ExempleCreationObjetString.java</w:t>
      </w:r>
    </w:p>
    <w:p w14:paraId="06F8E9DA" w14:textId="3A7B29AD" w:rsidR="00F97D1A" w:rsidRPr="00A54D59" w:rsidRDefault="00F97D1A" w:rsidP="00F97D1A">
      <w:pPr>
        <w:pStyle w:val="BodyText"/>
      </w:pPr>
      <w:r>
        <w:t xml:space="preserve">L’exemple de programme suivant permet d’illustrer concrètement la notion d’objet et de constructeur d’objet pour la classe </w:t>
      </w:r>
      <w:hyperlink r:id="rId152"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BodyText"/>
        <w:rPr>
          <w:lang w:val="en-US"/>
        </w:rPr>
      </w:pPr>
    </w:p>
    <w:p w14:paraId="76A90946" w14:textId="77777777" w:rsidR="00F97D1A" w:rsidRPr="00CF67E3" w:rsidRDefault="00F97D1A" w:rsidP="00606331">
      <w:pPr>
        <w:pStyle w:val="BodyText"/>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BodyText"/>
        <w:rPr>
          <w:lang w:val="fr-CA"/>
        </w:rPr>
      </w:pPr>
      <w:r>
        <w:rPr>
          <w:lang w:val="fr-CA"/>
        </w:rPr>
        <w:t>le résultat suivant est produit :</w:t>
      </w:r>
    </w:p>
    <w:p w14:paraId="4ADFD89D" w14:textId="7EEE6164" w:rsidR="00F97D1A" w:rsidRDefault="002C7F57" w:rsidP="00F97D1A">
      <w:pPr>
        <w:pStyle w:val="BodyText"/>
        <w:rPr>
          <w:lang w:val="fr-CA"/>
        </w:rPr>
      </w:pPr>
      <w:r>
        <w:rPr>
          <w:noProof/>
        </w:rPr>
        <w:object w:dxaOrig="7977" w:dyaOrig="2577" w14:anchorId="076B1B48">
          <v:shape id="_x0000_i1061" type="#_x0000_t75" alt="" style="width:321pt;height:106pt;mso-width-percent:0;mso-height-percent:0;mso-width-percent:0;mso-height-percent:0" o:ole="">
            <v:imagedata r:id="rId153" o:title=""/>
          </v:shape>
          <o:OLEObject Type="Embed" ProgID="Visio.Drawing.11" ShapeID="_x0000_i1061" DrawAspect="Content" ObjectID="_1801050962" r:id="rId154"/>
        </w:object>
      </w:r>
    </w:p>
    <w:p w14:paraId="0885D462" w14:textId="77777777" w:rsidR="00F97D1A" w:rsidRDefault="00F97D1A" w:rsidP="00F97D1A">
      <w:pPr>
        <w:pStyle w:val="BodyText"/>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2596F345" w:rsidR="00F97D1A" w:rsidRDefault="00F97D1A" w:rsidP="00F97D1A">
      <w:pPr>
        <w:pStyle w:val="BodyText"/>
      </w:pPr>
      <w:r>
        <w:t>c</w:t>
      </w:r>
      <w:r w:rsidRPr="00974354">
        <w:t xml:space="preserve">rée un objet de la classe </w:t>
      </w:r>
      <w:hyperlink r:id="rId155"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BodyText"/>
        <w:rPr>
          <w:lang w:val="en-CA"/>
        </w:rPr>
      </w:pPr>
      <w:r w:rsidRPr="007C05BF">
        <w:rPr>
          <w:lang w:val="en-CA"/>
        </w:rPr>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7F141C03" w:rsidR="00F97D1A" w:rsidRDefault="00F97D1A" w:rsidP="00F97D1A">
      <w:pPr>
        <w:pStyle w:val="BodyText"/>
      </w:pPr>
      <w:r>
        <w:t>l</w:t>
      </w:r>
      <w:r w:rsidRPr="00A9430B">
        <w:t xml:space="preserve">’objet </w:t>
      </w:r>
      <w:r>
        <w:t xml:space="preserve">de la classe </w:t>
      </w:r>
      <w:hyperlink r:id="rId156"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FootnoteReference"/>
        </w:rPr>
        <w:footnoteReference w:id="24"/>
      </w:r>
      <w:r>
        <w:t xml:space="preserve">. C’est pourquoi, le type de </w:t>
      </w:r>
      <w:r w:rsidRPr="0076679D">
        <w:rPr>
          <w:i/>
          <w:iCs/>
        </w:rPr>
        <w:t>string1</w:t>
      </w:r>
      <w:r>
        <w:t xml:space="preserve"> est </w:t>
      </w:r>
      <w:hyperlink r:id="rId157"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BodyText"/>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w:t>
      </w:r>
      <w:r>
        <w:lastRenderedPageBreak/>
        <w:t>qu’illustré dans la figure suivante car les valeurs exactes des OID sont sans importance. Ce qui compte, c’est que la variable fasse référence au bon objet.</w:t>
      </w:r>
    </w:p>
    <w:p w14:paraId="13315024" w14:textId="32320F62" w:rsidR="00F97D1A" w:rsidRDefault="002C7F57" w:rsidP="00F97D1A">
      <w:pPr>
        <w:pStyle w:val="BodyText"/>
      </w:pPr>
      <w:r>
        <w:rPr>
          <w:noProof/>
        </w:rPr>
        <w:object w:dxaOrig="7977" w:dyaOrig="2577" w14:anchorId="1F1E306F">
          <v:shape id="_x0000_i1060" type="#_x0000_t75" alt="" style="width:314pt;height:106pt;mso-width-percent:0;mso-height-percent:0;mso-width-percent:0;mso-height-percent:0" o:ole="">
            <v:imagedata r:id="rId158" o:title=""/>
          </v:shape>
          <o:OLEObject Type="Embed" ProgID="Visio.Drawing.11" ShapeID="_x0000_i1060" DrawAspect="Content" ObjectID="_1801050963" r:id="rId159"/>
        </w:object>
      </w:r>
      <w:r w:rsidR="00F97D1A">
        <w:t xml:space="preserve"> </w:t>
      </w:r>
    </w:p>
    <w:p w14:paraId="65DC2135" w14:textId="77777777" w:rsidR="00F97D1A" w:rsidRDefault="00F97D1A" w:rsidP="00F97D1A">
      <w:pPr>
        <w:pStyle w:val="BodyText"/>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2C7F57" w:rsidP="00F97D1A">
      <w:pPr>
        <w:pStyle w:val="BodyText"/>
      </w:pPr>
      <w:r>
        <w:rPr>
          <w:noProof/>
        </w:rPr>
        <w:object w:dxaOrig="8463" w:dyaOrig="958" w14:anchorId="16C69A8E">
          <v:shape id="_x0000_i1059" type="#_x0000_t75" alt="" style="width:333pt;height:34pt;mso-width-percent:0;mso-height-percent:0;mso-width-percent:0;mso-height-percent:0" o:ole="">
            <v:imagedata r:id="rId160" o:title=""/>
          </v:shape>
          <o:OLEObject Type="Embed" ProgID="Visio.Drawing.11" ShapeID="_x0000_i1059" DrawAspect="Content" ObjectID="_1801050964" r:id="rId161"/>
        </w:object>
      </w:r>
    </w:p>
    <w:p w14:paraId="2A9EB115" w14:textId="54310418" w:rsidR="00F97D1A" w:rsidRDefault="00F97D1A" w:rsidP="00F97D1A">
      <w:pPr>
        <w:pStyle w:val="BodyText"/>
      </w:pPr>
      <w:r>
        <w:t xml:space="preserve">Un constructeur porte le même nom que la classe. De ce point de vue, une classe est comme un moule à objet. La classe </w:t>
      </w:r>
      <w:hyperlink r:id="rId162"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63"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248BC9BE" w:rsidR="00D35A89" w:rsidRDefault="00D35A89" w:rsidP="00F97D1A">
      <w:pPr>
        <w:pStyle w:val="BodyText"/>
      </w:pPr>
      <w:r>
        <w:t xml:space="preserve">Une valeur de type </w:t>
      </w:r>
      <w:hyperlink r:id="rId164"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65"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BodyText"/>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BodyText"/>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BodyText"/>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7207CA11" w:rsidR="00F97D1A" w:rsidRDefault="00F97D1A" w:rsidP="00F97D1A">
      <w:pPr>
        <w:pStyle w:val="BodyText"/>
      </w:pPr>
      <w:r>
        <w:lastRenderedPageBreak/>
        <w:t>c</w:t>
      </w:r>
      <w:r w:rsidRPr="00897758">
        <w:t xml:space="preserve">rée un </w:t>
      </w:r>
      <w:r w:rsidRPr="00897758">
        <w:rPr>
          <w:b/>
          <w:bCs/>
        </w:rPr>
        <w:t>autre</w:t>
      </w:r>
      <w:r w:rsidRPr="00897758">
        <w:t xml:space="preserve"> objet de la classe </w:t>
      </w:r>
      <w:hyperlink r:id="rId166"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BodyText"/>
      </w:pPr>
      <w:r>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BodyText"/>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BodyText"/>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47FB7826" w:rsidR="00F97D1A" w:rsidRPr="00FD250C" w:rsidRDefault="00F97D1A" w:rsidP="00F97D1A">
      <w:pPr>
        <w:pStyle w:val="BodyText"/>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67"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68"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BodyText"/>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67A6CA6D" w:rsidR="00F97D1A" w:rsidRDefault="00F97D1A" w:rsidP="00F97D1A">
      <w:pPr>
        <w:pStyle w:val="BodyText"/>
      </w:pPr>
      <w:r>
        <w:t xml:space="preserve">La méthode </w:t>
      </w:r>
      <w:r w:rsidRPr="00EE7AB4">
        <w:rPr>
          <w:i/>
          <w:iCs/>
        </w:rPr>
        <w:t>equal</w:t>
      </w:r>
      <w:r>
        <w:rPr>
          <w:i/>
          <w:iCs/>
        </w:rPr>
        <w:t>s</w:t>
      </w:r>
      <w:r w:rsidRPr="00EE7AB4">
        <w:t>()</w:t>
      </w:r>
      <w:r>
        <w:rPr>
          <w:i/>
          <w:iCs/>
        </w:rPr>
        <w:t xml:space="preserve"> </w:t>
      </w:r>
      <w:r>
        <w:t xml:space="preserve">de la classe </w:t>
      </w:r>
      <w:hyperlink r:id="rId169"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BodyText"/>
        <w:numPr>
          <w:ilvl w:val="0"/>
          <w:numId w:val="11"/>
        </w:numPr>
        <w:rPr>
          <w:b/>
          <w:bCs/>
        </w:rPr>
      </w:pPr>
      <w:r>
        <w:rPr>
          <w:b/>
          <w:bCs/>
        </w:rPr>
        <w:t>Documentation des classes et méthodes</w:t>
      </w:r>
    </w:p>
    <w:p w14:paraId="7C2DBC5A" w14:textId="3E5B8DE2" w:rsidR="00F97D1A" w:rsidRDefault="00F97D1A" w:rsidP="00F97D1A">
      <w:pPr>
        <w:pStyle w:val="BodyText"/>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w:t>
      </w:r>
      <w:r>
        <w:lastRenderedPageBreak/>
        <w:t xml:space="preserve">documentation des classes et méthodes </w:t>
      </w:r>
      <w:r w:rsidR="00157BA9">
        <w:t>prédéfinies</w:t>
      </w:r>
      <w:r>
        <w:t>. Cette documentation est accessible sur le site de Oracle. Pour la version 8, vous pouvez y accéder par :</w:t>
      </w:r>
    </w:p>
    <w:p w14:paraId="019FD052" w14:textId="09F56BBE" w:rsidR="00F97D1A" w:rsidRDefault="00F97D1A" w:rsidP="00F97D1A">
      <w:pPr>
        <w:pStyle w:val="BodyText"/>
      </w:pPr>
      <w:hyperlink r:id="rId170" w:history="1">
        <w:r w:rsidRPr="004028C1">
          <w:rPr>
            <w:rStyle w:val="Hyperlink"/>
          </w:rPr>
          <w:t>https://docs.oracle.com/javase/8/docs/api/</w:t>
        </w:r>
      </w:hyperlink>
    </w:p>
    <w:p w14:paraId="6B078492" w14:textId="125507A2" w:rsidR="00F97D1A" w:rsidRDefault="00F97D1A" w:rsidP="00F97D1A">
      <w:pPr>
        <w:pStyle w:val="BodyText"/>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09E75591" w:rsidR="00F97D1A" w:rsidRDefault="007F0201" w:rsidP="00F97D1A">
      <w:pPr>
        <w:pStyle w:val="BodyText"/>
      </w:pPr>
      <w:r>
        <w:rPr>
          <w:b/>
          <w:bCs/>
        </w:rPr>
        <w:t>Exercice</w:t>
      </w:r>
      <w:r w:rsidR="00F97D1A">
        <w:t xml:space="preserve">. À ce point-ci, vous devriez vous familiariser un peu avec cette documentation en cherchant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72"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BodyText"/>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BodyText"/>
        <w:numPr>
          <w:ilvl w:val="1"/>
          <w:numId w:val="11"/>
        </w:numPr>
      </w:pPr>
      <w:r>
        <w:t xml:space="preserve">L’identificateur réservé </w:t>
      </w:r>
      <w:r w:rsidRPr="00E931DA">
        <w:rPr>
          <w:i/>
          <w:iCs/>
        </w:rPr>
        <w:t>void</w:t>
      </w:r>
      <w:r>
        <w:t xml:space="preserve"> signifie que la méthode ne retourne rien.</w:t>
      </w:r>
    </w:p>
    <w:p w14:paraId="0B4F1B93" w14:textId="254F0F88" w:rsidR="00F97D1A" w:rsidRDefault="00F97D1A" w:rsidP="00F97D1A">
      <w:pPr>
        <w:pStyle w:val="BodyText"/>
        <w:numPr>
          <w:ilvl w:val="0"/>
          <w:numId w:val="11"/>
        </w:numPr>
      </w:pPr>
      <w:r>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73"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74"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BodyText"/>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BodyText"/>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3992D7CD" w:rsidR="00F97D1A" w:rsidRDefault="00F97D1A" w:rsidP="00F97D1A">
      <w:pPr>
        <w:pStyle w:val="BodyText"/>
      </w:pPr>
      <w:r>
        <w:lastRenderedPageBreak/>
        <w:t xml:space="preserve">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74D8A7AD" w:rsidR="00F97D1A" w:rsidRDefault="00F97D1A" w:rsidP="001B068E">
      <w:pPr>
        <w:pStyle w:val="BodyText"/>
        <w:keepNext/>
        <w:keepLines/>
      </w:pPr>
      <w:r w:rsidRPr="004A7BA7">
        <w:rPr>
          <w:b/>
          <w:bCs/>
        </w:rPr>
        <w:t>Exemple</w:t>
      </w:r>
      <w:r>
        <w:t xml:space="preserve">. Le programme suivant illustre quelques méthodes de la classe </w:t>
      </w:r>
      <w:hyperlink r:id="rId176"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BodyText"/>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BodyText"/>
      </w:pPr>
    </w:p>
    <w:p w14:paraId="709CCBF7" w14:textId="74E989B3" w:rsidR="00F97D1A" w:rsidRDefault="00F97D1A" w:rsidP="00F97D1A">
      <w:pPr>
        <w:pStyle w:val="BodyText"/>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0CE19A2E" w:rsidR="00F97D1A" w:rsidRDefault="00F97D1A" w:rsidP="00F97D1A">
      <w:pPr>
        <w:pStyle w:val="BodyText"/>
      </w:pPr>
      <w:r>
        <w:t xml:space="preserve">La méthode </w:t>
      </w:r>
      <w:hyperlink r:id="rId177"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78"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w:t>
      </w:r>
      <w:r w:rsidR="00CE10C1">
        <w:lastRenderedPageBreak/>
        <w:t xml:space="preserve">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t xml:space="preserve">      System.out.println("La longueur de string1 est :" + string1.length());      </w:t>
      </w:r>
    </w:p>
    <w:p w14:paraId="0736636F" w14:textId="77777777" w:rsidR="00F97D1A" w:rsidRDefault="00F97D1A" w:rsidP="00F97D1A">
      <w:pPr>
        <w:pStyle w:val="BodyText"/>
      </w:pPr>
    </w:p>
    <w:p w14:paraId="4C91593D" w14:textId="4EF7CEFD" w:rsidR="00F97D1A" w:rsidRDefault="00F97D1A" w:rsidP="00F97D1A">
      <w:pPr>
        <w:pStyle w:val="BodyText"/>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2C7F57" w:rsidP="00F97D1A">
      <w:pPr>
        <w:pStyle w:val="BodyText"/>
        <w:jc w:val="center"/>
      </w:pPr>
      <w:r>
        <w:rPr>
          <w:noProof/>
        </w:rPr>
        <w:object w:dxaOrig="4017" w:dyaOrig="777" w14:anchorId="40436EB1">
          <v:shape id="_x0000_i1058" type="#_x0000_t75" alt="" style="width:203pt;height:39pt;mso-width-percent:0;mso-height-percent:0;mso-width-percent:0;mso-height-percent:0" o:ole="">
            <v:imagedata r:id="rId179" o:title=""/>
          </v:shape>
          <o:OLEObject Type="Embed" ProgID="Visio.Drawing.11" ShapeID="_x0000_i1058" DrawAspect="Content" ObjectID="_1801050965" r:id="rId180"/>
        </w:object>
      </w:r>
    </w:p>
    <w:p w14:paraId="0938DCAF" w14:textId="34F12B50" w:rsidR="00F97D1A" w:rsidRDefault="00F97D1A" w:rsidP="00F97D1A">
      <w:pPr>
        <w:pStyle w:val="Caption"/>
        <w:jc w:val="center"/>
      </w:pPr>
      <w:r>
        <w:t xml:space="preserve">Figure </w:t>
      </w:r>
      <w:r>
        <w:fldChar w:fldCharType="begin"/>
      </w:r>
      <w:r>
        <w:instrText xml:space="preserve"> SEQ Figure \* ARABIC </w:instrText>
      </w:r>
      <w:r>
        <w:fldChar w:fldCharType="separate"/>
      </w:r>
      <w:r w:rsidR="00AB64FB">
        <w:rPr>
          <w:noProof/>
        </w:rPr>
        <w:t>16</w:t>
      </w:r>
      <w:r>
        <w:fldChar w:fldCharType="end"/>
      </w:r>
      <w:r>
        <w:t>. Numérotation des positions des caractères à partir de 0 !</w:t>
      </w:r>
    </w:p>
    <w:p w14:paraId="6576E556" w14:textId="77777777" w:rsidR="00F97D1A" w:rsidRDefault="00F97D1A" w:rsidP="00F97D1A">
      <w:pPr>
        <w:pStyle w:val="BodyText"/>
      </w:pPr>
      <w:r>
        <w:t>Le fait d’inclure 0 comme indice peut sembler étrange à un non-initié …</w:t>
      </w:r>
    </w:p>
    <w:p w14:paraId="1D490430" w14:textId="55359A8C" w:rsidR="00F97D1A" w:rsidRDefault="00F97D1A" w:rsidP="00F97D1A">
      <w:pPr>
        <w:pStyle w:val="BodyText"/>
      </w:pPr>
      <w:r>
        <w:t xml:space="preserve">L’appel </w:t>
      </w:r>
      <w:r w:rsidRPr="00421F82">
        <w:rPr>
          <w:i/>
          <w:iCs/>
        </w:rPr>
        <w:t>string1.substring</w:t>
      </w:r>
      <w:r>
        <w:t xml:space="preserve">(2) de la ligne suivante retourne un objet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06F6885E" w:rsidR="00F97D1A" w:rsidRPr="00F34B67" w:rsidRDefault="00F97D1A" w:rsidP="00F97D1A">
      <w:pPr>
        <w:pStyle w:val="CodeJava9pt"/>
      </w:pPr>
      <w:r w:rsidRPr="00F34B67">
        <w:t>System.out.println("La sous-chaine en position 2 de string1 est :" + string1.substring(2));</w:t>
      </w:r>
    </w:p>
    <w:p w14:paraId="49AC021C" w14:textId="77777777" w:rsidR="00F97D1A" w:rsidRDefault="00F97D1A" w:rsidP="00F97D1A">
      <w:pPr>
        <w:pStyle w:val="BodyText"/>
      </w:pPr>
    </w:p>
    <w:p w14:paraId="66D9B5D3" w14:textId="5D2FE17F" w:rsidR="00F97D1A" w:rsidRDefault="00F97D1A" w:rsidP="00F97D1A">
      <w:pPr>
        <w:pStyle w:val="BodyText"/>
      </w:pPr>
      <w:r>
        <w:t>L’appel</w:t>
      </w:r>
      <w:r w:rsidRPr="00421F82">
        <w:rPr>
          <w:i/>
          <w:iCs/>
        </w:rPr>
        <w:t xml:space="preserve"> string1.substring</w:t>
      </w:r>
      <w:r>
        <w:t xml:space="preserve">(2,5) de la ligne suivante retourne un objet de la classe </w:t>
      </w:r>
      <w:hyperlink r:id="rId182"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BodyText"/>
      </w:pPr>
    </w:p>
    <w:p w14:paraId="0B35C5DD" w14:textId="77777777" w:rsidR="00F97D1A" w:rsidRDefault="00F97D1A" w:rsidP="00F97D1A">
      <w:pPr>
        <w:pStyle w:val="BodyText"/>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194"/>
        <w:gridCol w:w="3581"/>
      </w:tblGrid>
      <w:tr w:rsidR="00F97D1A" w:rsidRPr="006828B4"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17E9A011" w:rsidR="00F97D1A" w:rsidRPr="004F4131" w:rsidRDefault="00F97D1A" w:rsidP="008D06F8">
            <w:pPr>
              <w:rPr>
                <w:rFonts w:ascii="DejaVu Sans" w:hAnsi="DejaVu Sans"/>
                <w:color w:val="353833"/>
                <w:sz w:val="20"/>
                <w:szCs w:val="20"/>
                <w:lang w:val="en-CA" w:eastAsia="en-CA"/>
              </w:rPr>
            </w:pPr>
            <w:hyperlink r:id="rId183" w:tooltip="class in java.lang" w:history="1">
              <w:r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57081F46" w:rsidR="00F97D1A" w:rsidRPr="004F4131" w:rsidRDefault="00F97D1A" w:rsidP="008D06F8">
            <w:pPr>
              <w:rPr>
                <w:rFonts w:ascii="DejaVu Sans" w:hAnsi="DejaVu Sans"/>
                <w:color w:val="353833"/>
                <w:sz w:val="20"/>
                <w:szCs w:val="20"/>
                <w:lang w:val="en-CA" w:eastAsia="en-CA"/>
              </w:rPr>
            </w:pPr>
            <w:hyperlink r:id="rId184" w:anchor="substring-int-" w:history="1">
              <w:r w:rsidRPr="004F4131">
                <w:rPr>
                  <w:rFonts w:ascii="DejaVu Sans Mono" w:hAnsi="DejaVu Sans Mono" w:cs="Courier New"/>
                  <w:b/>
                  <w:bCs/>
                  <w:color w:val="4A6782"/>
                  <w:sz w:val="21"/>
                  <w:szCs w:val="21"/>
                  <w:lang w:val="en-CA" w:eastAsia="en-CA"/>
                </w:rPr>
                <w:t>substring</w:t>
              </w:r>
            </w:hyperlink>
            <w:r w:rsidRPr="004F4131">
              <w:rPr>
                <w:rFonts w:ascii="DejaVu Sans Mono" w:hAnsi="DejaVu Sans Mono" w:cs="Courier New"/>
                <w:color w:val="353833"/>
                <w:sz w:val="21"/>
                <w:szCs w:val="21"/>
                <w:lang w:val="en-CA" w:eastAsia="en-CA"/>
              </w:rPr>
              <w:t>(int beginIndex)</w:t>
            </w:r>
            <w:r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6828B4"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62A76DBB" w:rsidR="00F97D1A" w:rsidRPr="004F4131" w:rsidRDefault="00F97D1A" w:rsidP="008D06F8">
            <w:pPr>
              <w:rPr>
                <w:rFonts w:ascii="DejaVu Sans" w:hAnsi="DejaVu Sans"/>
                <w:color w:val="353833"/>
                <w:sz w:val="20"/>
                <w:szCs w:val="20"/>
                <w:lang w:val="en-CA" w:eastAsia="en-CA"/>
              </w:rPr>
            </w:pPr>
            <w:hyperlink r:id="rId185" w:tooltip="class in java.lang" w:history="1">
              <w:r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1862D82" w:rsidR="00F97D1A" w:rsidRPr="004F4131" w:rsidRDefault="00F97D1A" w:rsidP="008D06F8">
            <w:pPr>
              <w:rPr>
                <w:rFonts w:ascii="DejaVu Sans" w:hAnsi="DejaVu Sans"/>
                <w:color w:val="353833"/>
                <w:sz w:val="20"/>
                <w:szCs w:val="20"/>
                <w:lang w:val="en-CA" w:eastAsia="en-CA"/>
              </w:rPr>
            </w:pPr>
            <w:hyperlink r:id="rId186" w:anchor="substring-int-int-" w:history="1">
              <w:r w:rsidRPr="004F4131">
                <w:rPr>
                  <w:rFonts w:ascii="DejaVu Sans Mono" w:hAnsi="DejaVu Sans Mono" w:cs="Courier New"/>
                  <w:b/>
                  <w:bCs/>
                  <w:color w:val="4A6782"/>
                  <w:sz w:val="21"/>
                  <w:szCs w:val="21"/>
                  <w:lang w:val="en-CA" w:eastAsia="en-CA"/>
                </w:rPr>
                <w:t>substring</w:t>
              </w:r>
            </w:hyperlink>
            <w:r w:rsidRPr="004F4131">
              <w:rPr>
                <w:rFonts w:ascii="DejaVu Sans Mono" w:hAnsi="DejaVu Sans Mono" w:cs="Courier New"/>
                <w:color w:val="353833"/>
                <w:sz w:val="21"/>
                <w:szCs w:val="21"/>
                <w:lang w:val="en-CA" w:eastAsia="en-CA"/>
              </w:rPr>
              <w:t>(int beginIndex, int endIndex)</w:t>
            </w:r>
            <w:r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683A781E" w:rsidR="00F97D1A" w:rsidRDefault="00F97D1A" w:rsidP="00F97D1A">
      <w:pPr>
        <w:pStyle w:val="BodyText"/>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87"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88"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89"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0"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HTMLCode"/>
        </w:rPr>
        <w:t xml:space="preserve">, </w:t>
      </w:r>
      <w:r w:rsidRPr="007410AE">
        <w:t xml:space="preserve">il y a deux paramètres et la méthode retourne un objet </w:t>
      </w:r>
      <w:hyperlink r:id="rId191"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HTMLCode"/>
        </w:rPr>
        <w:t>beginIndex</w:t>
      </w:r>
      <w:r w:rsidRPr="007410AE">
        <w:t xml:space="preserve"> </w:t>
      </w:r>
      <w:r>
        <w:t xml:space="preserve">et se termine à la position </w:t>
      </w:r>
      <w:r w:rsidRPr="00EB5908">
        <w:rPr>
          <w:rStyle w:val="HTMLCode"/>
        </w:rPr>
        <w:t>endIndex</w:t>
      </w:r>
      <w:r>
        <w:t>. Ce sont bien deux méthodes différentes mais apparentées.</w:t>
      </w:r>
    </w:p>
    <w:p w14:paraId="50C8D2AC" w14:textId="77777777" w:rsidR="00F97D1A" w:rsidRPr="0071580B" w:rsidRDefault="00F97D1A" w:rsidP="00F97D1A">
      <w:pPr>
        <w:pStyle w:val="BodyText"/>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BodyText"/>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BodyText"/>
      </w:pPr>
      <w:r>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0E8A375E" w:rsidR="00F97D1A" w:rsidRDefault="00F97D1A" w:rsidP="00F97D1A">
      <w:pPr>
        <w:pStyle w:val="BodyText"/>
      </w:pPr>
      <w:r>
        <w:t xml:space="preserve">Enfin, l’appel </w:t>
      </w:r>
      <w:r w:rsidRPr="001149C5">
        <w:rPr>
          <w:i/>
          <w:iCs/>
        </w:rPr>
        <w:t>string1.concat</w:t>
      </w:r>
      <w:r w:rsidRPr="00F34B67">
        <w:t>(</w:t>
      </w:r>
      <w:r w:rsidRPr="001149C5">
        <w:rPr>
          <w:i/>
          <w:iCs/>
        </w:rPr>
        <w:t>string2</w:t>
      </w:r>
      <w:r w:rsidRPr="00F34B67">
        <w:t>)</w:t>
      </w:r>
      <w:r>
        <w:t xml:space="preserve"> retourne un objet </w:t>
      </w:r>
      <w:hyperlink r:id="rId192"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BodyText"/>
      </w:pPr>
    </w:p>
    <w:p w14:paraId="107387AA" w14:textId="57BC2B18" w:rsidR="00F97D1A" w:rsidRDefault="00F97D1A" w:rsidP="00F97D1A">
      <w:pPr>
        <w:pStyle w:val="BodyText"/>
      </w:pPr>
      <w:r w:rsidRPr="001149C5">
        <w:rPr>
          <w:b/>
          <w:bCs/>
        </w:rPr>
        <w:t>Exercice</w:t>
      </w:r>
      <w:r>
        <w:t xml:space="preserve">. Lire un </w:t>
      </w:r>
      <w:hyperlink r:id="rId193"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194"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5E7C18">
      <w:pPr>
        <w:pStyle w:val="BodyText"/>
        <w:keepNext/>
        <w:numPr>
          <w:ilvl w:val="0"/>
          <w:numId w:val="11"/>
        </w:numPr>
        <w:ind w:left="714" w:hanging="357"/>
        <w:rPr>
          <w:b/>
          <w:bCs/>
          <w:lang w:val="fr-CA"/>
        </w:rPr>
      </w:pPr>
      <w:r w:rsidRPr="00870464">
        <w:rPr>
          <w:b/>
          <w:bCs/>
          <w:lang w:val="fr-CA"/>
        </w:rPr>
        <w:lastRenderedPageBreak/>
        <w:t>Littéral</w:t>
      </w:r>
      <w:r w:rsidR="00F97D1A" w:rsidRPr="00870464">
        <w:rPr>
          <w:b/>
          <w:bCs/>
          <w:lang w:val="fr-CA"/>
        </w:rPr>
        <w:t xml:space="preserve"> </w:t>
      </w:r>
      <w:r w:rsidR="00F97D1A" w:rsidRPr="00870464">
        <w:rPr>
          <w:b/>
          <w:bCs/>
          <w:i/>
          <w:iCs/>
          <w:lang w:val="fr-CA"/>
        </w:rPr>
        <w:t>String</w:t>
      </w:r>
    </w:p>
    <w:p w14:paraId="134C8D17" w14:textId="2E8CC26C" w:rsidR="00F97D1A" w:rsidRDefault="00F97D1A" w:rsidP="00F97D1A">
      <w:pPr>
        <w:pStyle w:val="BodyText"/>
        <w:rPr>
          <w:lang w:val="fr-CA"/>
        </w:rPr>
      </w:pPr>
      <w:r>
        <w:rPr>
          <w:lang w:val="fr-CA"/>
        </w:rPr>
        <w:t xml:space="preserve">À cause de l’importance de la manipulation de chaînes de caractères, Java prévoit un raccourci pour la création d’objets de la classe </w:t>
      </w:r>
      <w:hyperlink r:id="rId195"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196"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197"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198"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709E018" w:rsidR="00F97D1A" w:rsidRDefault="00F97D1A" w:rsidP="00F97D1A">
      <w:pPr>
        <w:pStyle w:val="BodyText"/>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199"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2875FAF6" w14:textId="21E981FD" w:rsidR="00F97D1A" w:rsidRDefault="00F97D1A" w:rsidP="00EF7B00">
      <w:pPr>
        <w:pStyle w:val="CodeJava9pt"/>
        <w:rPr>
          <w:lang w:val="fr-CA"/>
        </w:rPr>
      </w:pPr>
      <w:r w:rsidRPr="002E0172">
        <w:t xml:space="preserve">      </w:t>
      </w:r>
      <w:r w:rsidRPr="00CE11D2">
        <w:rPr>
          <w:lang w:val="fr-CA"/>
        </w:rPr>
        <w:t>String string1 = "abc";</w:t>
      </w:r>
    </w:p>
    <w:p w14:paraId="51296577" w14:textId="6E02387B" w:rsidR="00F97D1A" w:rsidRDefault="00F97D1A" w:rsidP="00F97D1A">
      <w:pPr>
        <w:pStyle w:val="BodyText"/>
        <w:rPr>
          <w:lang w:val="fr-CA"/>
        </w:rPr>
      </w:pPr>
      <w:r>
        <w:rPr>
          <w:lang w:val="fr-CA"/>
        </w:rPr>
        <w:t xml:space="preserve">Cette utilisation de </w:t>
      </w:r>
      <w:r w:rsidR="00D36E85">
        <w:rPr>
          <w:lang w:val="fr-CA"/>
        </w:rPr>
        <w:t>littéraux</w:t>
      </w:r>
      <w:r>
        <w:rPr>
          <w:lang w:val="fr-CA"/>
        </w:rPr>
        <w:t xml:space="preserve"> donne l’illusion que </w:t>
      </w:r>
      <w:hyperlink r:id="rId20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0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02"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28151AA4" w14:textId="59D3802F" w:rsidR="00F97D1A" w:rsidRPr="006828B4" w:rsidRDefault="00F97D1A" w:rsidP="00EF7B00">
      <w:pPr>
        <w:pStyle w:val="CodeJava9pt"/>
        <w:rPr>
          <w:lang w:val="fr-CA"/>
        </w:rPr>
      </w:pPr>
      <w:r w:rsidRPr="00E678B9">
        <w:rPr>
          <w:lang w:val="fr-CA"/>
        </w:rPr>
        <w:t xml:space="preserve">      </w:t>
      </w:r>
      <w:r w:rsidRPr="006828B4">
        <w:rPr>
          <w:lang w:val="fr-CA"/>
        </w:rPr>
        <w:t>String string1 = new String("abc");</w:t>
      </w:r>
    </w:p>
    <w:p w14:paraId="4CABE0EA" w14:textId="77777777" w:rsidR="00F97D1A" w:rsidRPr="007B4962" w:rsidRDefault="00F97D1A" w:rsidP="00F97D1A">
      <w:pPr>
        <w:pStyle w:val="BodyText"/>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0B3BF10F" w:rsidR="00F97D1A" w:rsidRDefault="00F97D1A" w:rsidP="00F97D1A">
      <w:pPr>
        <w:pStyle w:val="BodyText"/>
        <w:rPr>
          <w:lang w:val="fr-CA"/>
        </w:rPr>
      </w:pPr>
      <w:r w:rsidRPr="000C1E76">
        <w:rPr>
          <w:b/>
          <w:bCs/>
          <w:lang w:val="fr-CA"/>
        </w:rPr>
        <w:t>Exemple</w:t>
      </w:r>
      <w:r>
        <w:rPr>
          <w:lang w:val="fr-CA"/>
        </w:rPr>
        <w:t xml:space="preserve">. </w:t>
      </w:r>
      <w:hyperlink r:id="rId20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A23313"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ExemplesString.java</w:t>
      </w:r>
    </w:p>
    <w:p w14:paraId="520E3CB3" w14:textId="0C8BED1B" w:rsidR="00F97D1A" w:rsidRDefault="00F97D1A" w:rsidP="00F97D1A">
      <w:pPr>
        <w:pStyle w:val="BodyText"/>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04"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C62F99" w:rsidRDefault="00D35A89" w:rsidP="00D35A89">
      <w:pPr>
        <w:pStyle w:val="Code"/>
        <w:rPr>
          <w:lang w:eastAsia="en-US"/>
        </w:rPr>
      </w:pPr>
      <w:r w:rsidRPr="00D35A89">
        <w:rPr>
          <w:lang w:eastAsia="en-US"/>
        </w:rPr>
        <w:t xml:space="preserve">      </w:t>
      </w:r>
      <w:r w:rsidRPr="00C62F99">
        <w:rPr>
          <w:b/>
          <w:bCs/>
          <w:color w:val="BB7977"/>
          <w:lang w:eastAsia="en-US"/>
        </w:rPr>
        <w:t>System</w:t>
      </w:r>
      <w:r w:rsidRPr="00C62F99">
        <w:rPr>
          <w:color w:val="808030"/>
          <w:lang w:eastAsia="en-US"/>
        </w:rPr>
        <w:t>.</w:t>
      </w:r>
      <w:r w:rsidRPr="00C62F99">
        <w:rPr>
          <w:lang w:eastAsia="en-US"/>
        </w:rPr>
        <w:t>out</w:t>
      </w:r>
      <w:r w:rsidRPr="00C62F99">
        <w:rPr>
          <w:color w:val="808030"/>
          <w:lang w:eastAsia="en-US"/>
        </w:rPr>
        <w:t>.</w:t>
      </w:r>
      <w:r w:rsidRPr="00C62F99">
        <w:rPr>
          <w:lang w:eastAsia="en-US"/>
        </w:rPr>
        <w:t>println</w:t>
      </w:r>
      <w:r w:rsidRPr="00C62F99">
        <w:rPr>
          <w:color w:val="808030"/>
          <w:lang w:eastAsia="en-US"/>
        </w:rPr>
        <w:t>(</w:t>
      </w:r>
      <w:r w:rsidRPr="00C62F99">
        <w:rPr>
          <w:lang w:eastAsia="en-US"/>
        </w:rPr>
        <w:t xml:space="preserve">string4 </w:t>
      </w:r>
      <w:r w:rsidRPr="00C62F99">
        <w:rPr>
          <w:color w:val="808030"/>
          <w:lang w:eastAsia="en-US"/>
        </w:rPr>
        <w:t>==</w:t>
      </w:r>
      <w:r w:rsidRPr="00C62F99">
        <w:rPr>
          <w:lang w:eastAsia="en-US"/>
        </w:rPr>
        <w:t xml:space="preserve"> </w:t>
      </w:r>
      <w:r w:rsidRPr="00C62F99">
        <w:rPr>
          <w:color w:val="0000E6"/>
          <w:lang w:eastAsia="en-US"/>
        </w:rPr>
        <w:t>"abcdef"</w:t>
      </w:r>
      <w:r w:rsidRPr="00C62F99">
        <w:rPr>
          <w:color w:val="808030"/>
          <w:lang w:eastAsia="en-US"/>
        </w:rPr>
        <w:t>)</w:t>
      </w:r>
      <w:r w:rsidRPr="00C62F99">
        <w:rPr>
          <w:color w:val="800080"/>
          <w:lang w:eastAsia="en-US"/>
        </w:rPr>
        <w:t>;</w:t>
      </w:r>
      <w:r w:rsidRPr="00C62F99">
        <w:rPr>
          <w:lang w:eastAsia="en-US"/>
        </w:rPr>
        <w:t xml:space="preserve"> </w:t>
      </w:r>
      <w:r w:rsidRPr="00C62F99">
        <w:rPr>
          <w:color w:val="696969"/>
          <w:lang w:eastAsia="en-US"/>
        </w:rPr>
        <w:t>//false</w:t>
      </w:r>
    </w:p>
    <w:p w14:paraId="5819BD01" w14:textId="77777777" w:rsidR="00D35A89" w:rsidRPr="00C62F99" w:rsidRDefault="00D35A89" w:rsidP="00D35A89">
      <w:pPr>
        <w:pStyle w:val="Code"/>
        <w:rPr>
          <w:lang w:eastAsia="en-US"/>
        </w:rPr>
      </w:pPr>
    </w:p>
    <w:p w14:paraId="6E74AB39" w14:textId="77777777" w:rsidR="00D35A89" w:rsidRPr="00D35A89" w:rsidRDefault="00D35A89" w:rsidP="00D35A89">
      <w:pPr>
        <w:pStyle w:val="Code"/>
        <w:rPr>
          <w:lang w:eastAsia="en-US"/>
        </w:rPr>
      </w:pPr>
      <w:r w:rsidRPr="00C62F9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BodyText"/>
        <w:rPr>
          <w:lang w:val="fr-CA"/>
        </w:rPr>
      </w:pPr>
    </w:p>
    <w:p w14:paraId="3025A0D1" w14:textId="77777777" w:rsidR="00F97D1A" w:rsidRPr="008B351D" w:rsidRDefault="00F97D1A" w:rsidP="00F97D1A">
      <w:pPr>
        <w:pStyle w:val="BodyText"/>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BodyText"/>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BodyText"/>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BodyText"/>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BodyText"/>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BodyText"/>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BodyText"/>
        <w:rPr>
          <w:lang w:val="fr-CA"/>
        </w:rPr>
      </w:pPr>
      <w:r>
        <w:rPr>
          <w:lang w:val="fr-CA"/>
        </w:rPr>
        <w:lastRenderedPageBreak/>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BodyText"/>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BodyText"/>
        <w:rPr>
          <w:lang w:val="en-US"/>
        </w:rPr>
      </w:pPr>
      <w:r w:rsidRPr="008B351D">
        <w:rPr>
          <w:lang w:val="en-US"/>
        </w:rPr>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BodyText"/>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BodyText"/>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68BECA48" w:rsidR="00F97D1A" w:rsidRDefault="00F97D1A" w:rsidP="00F97D1A">
      <w:pPr>
        <w:pStyle w:val="BodyText"/>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06"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BodyText"/>
      </w:pPr>
      <w:r>
        <w:t xml:space="preserve">Un autre aspect qui porte souvent à confusion pour un novice est la distinction entre </w:t>
      </w:r>
    </w:p>
    <w:p w14:paraId="45A1E0EE" w14:textId="543EBFA9" w:rsidR="00F97D1A" w:rsidRDefault="00F97D1A" w:rsidP="00F97D1A">
      <w:pPr>
        <w:pStyle w:val="BodyText"/>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BodyText"/>
        <w:numPr>
          <w:ilvl w:val="0"/>
          <w:numId w:val="11"/>
        </w:numPr>
      </w:pPr>
      <w:r>
        <w:t xml:space="preserve">le </w:t>
      </w:r>
      <w:r w:rsidR="004C38F7">
        <w:t>littéral</w:t>
      </w:r>
      <w:r>
        <w:t xml:space="preserve"> </w:t>
      </w:r>
      <w:r w:rsidRPr="001B10C0">
        <w:rPr>
          <w:i/>
          <w:iCs/>
        </w:rPr>
        <w:t>null</w:t>
      </w:r>
    </w:p>
    <w:p w14:paraId="7E954675" w14:textId="677E1179" w:rsidR="00F97D1A" w:rsidRDefault="00F97D1A" w:rsidP="00F97D1A">
      <w:pPr>
        <w:pStyle w:val="BodyText"/>
        <w:rPr>
          <w:lang w:val="fr-CA"/>
        </w:rPr>
      </w:pPr>
      <w:r w:rsidRPr="00842D81">
        <w:rPr>
          <w:b/>
          <w:bCs/>
          <w:lang w:val="fr-CA"/>
        </w:rPr>
        <w:t>Exemple</w:t>
      </w:r>
      <w:r>
        <w:rPr>
          <w:lang w:val="fr-CA"/>
        </w:rPr>
        <w:t xml:space="preserve">. </w:t>
      </w:r>
      <w:hyperlink r:id="rId207" w:history="1">
        <w:r w:rsidRPr="00D35A89">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ExemplesStringVide.java</w:t>
      </w:r>
    </w:p>
    <w:p w14:paraId="3FBD04A5" w14:textId="77777777" w:rsidR="00F97D1A" w:rsidRPr="00842D81" w:rsidRDefault="00F97D1A" w:rsidP="00F97D1A">
      <w:pPr>
        <w:pStyle w:val="BodyText"/>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A076A2">
      <w:pPr>
        <w:pStyle w:val="Code"/>
        <w:keepNext w:val="0"/>
        <w:keepLines w:val="0"/>
        <w:rPr>
          <w:lang w:val="en-CA" w:eastAsia="en-US"/>
        </w:rPr>
      </w:pPr>
    </w:p>
    <w:p w14:paraId="28076CF2"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A076A2">
      <w:pPr>
        <w:pStyle w:val="Code"/>
        <w:keepNext w:val="0"/>
        <w:keepLines w:val="0"/>
        <w:rPr>
          <w:lang w:val="en-CA" w:eastAsia="en-US"/>
        </w:rPr>
      </w:pPr>
    </w:p>
    <w:p w14:paraId="13C0440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A076A2">
      <w:pPr>
        <w:pStyle w:val="Code"/>
        <w:keepNext w:val="0"/>
        <w:keepLines w:val="0"/>
        <w:rPr>
          <w:lang w:val="en-CA" w:eastAsia="en-US"/>
        </w:rPr>
      </w:pPr>
      <w:r w:rsidRPr="002E0279">
        <w:rPr>
          <w:lang w:val="en-CA" w:eastAsia="en-US"/>
        </w:rPr>
        <w:lastRenderedPageBreak/>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A076A2">
      <w:pPr>
        <w:pStyle w:val="Code"/>
        <w:keepNext w:val="0"/>
        <w:keepLines w:val="0"/>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A076A2">
      <w:pPr>
        <w:pStyle w:val="Code"/>
        <w:keepNext w:val="0"/>
        <w:keepLines w:val="0"/>
        <w:rPr>
          <w:lang w:val="sv-SE" w:eastAsia="en-US"/>
        </w:rPr>
      </w:pPr>
      <w:r w:rsidRPr="002E0279">
        <w:rPr>
          <w:lang w:val="sv-SE" w:eastAsia="en-US"/>
        </w:rPr>
        <w:t xml:space="preserve">      </w:t>
      </w:r>
    </w:p>
    <w:p w14:paraId="657C0C6A"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A076A2">
      <w:pPr>
        <w:pStyle w:val="Code"/>
        <w:keepNext w:val="0"/>
        <w:keepLines w:val="0"/>
        <w:rPr>
          <w:lang w:val="sv-SE" w:eastAsia="en-US"/>
        </w:rPr>
      </w:pPr>
    </w:p>
    <w:p w14:paraId="248E6DB5"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A076A2">
      <w:pPr>
        <w:pStyle w:val="Code"/>
        <w:keepNext w:val="0"/>
        <w:keepLines w:val="0"/>
        <w:rPr>
          <w:lang w:val="sv-SE" w:eastAsia="en-US"/>
        </w:rPr>
      </w:pPr>
    </w:p>
    <w:p w14:paraId="15C27EA3"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BodyText"/>
      </w:pPr>
      <w:r w:rsidRPr="00AD2134">
        <w:t>La figure suivante montre l’effet du programme.</w:t>
      </w:r>
    </w:p>
    <w:p w14:paraId="4EF3482A" w14:textId="501B3673" w:rsidR="00F97D1A" w:rsidRDefault="002C7F57" w:rsidP="00F97D1A">
      <w:pPr>
        <w:pStyle w:val="BodyText"/>
      </w:pPr>
      <w:r>
        <w:rPr>
          <w:noProof/>
        </w:rPr>
        <w:object w:dxaOrig="9417" w:dyaOrig="4017" w14:anchorId="60400CED">
          <v:shape id="_x0000_i1057" type="#_x0000_t75" alt="" style="width:331pt;height:142pt;mso-width-percent:0;mso-height-percent:0;mso-width-percent:0;mso-height-percent:0" o:ole="">
            <v:imagedata r:id="rId208" o:title=""/>
          </v:shape>
          <o:OLEObject Type="Embed" ProgID="Visio.Drawing.11" ShapeID="_x0000_i1057" DrawAspect="Content" ObjectID="_1801050966" r:id="rId209"/>
        </w:object>
      </w:r>
    </w:p>
    <w:p w14:paraId="662451E4" w14:textId="1C9D4249" w:rsidR="00F97D1A" w:rsidRDefault="00F97D1A" w:rsidP="00F97D1A">
      <w:pPr>
        <w:pStyle w:val="BodyText"/>
      </w:pPr>
      <w:r w:rsidRPr="00E578D8">
        <w:rPr>
          <w:i/>
          <w:iCs/>
        </w:rPr>
        <w:t>String1</w:t>
      </w:r>
      <w:r w:rsidRPr="00A663FB">
        <w:t xml:space="preserve"> fait </w:t>
      </w:r>
      <w:r w:rsidR="004C38F7" w:rsidRPr="00A663FB">
        <w:t>référence</w:t>
      </w:r>
      <w:r w:rsidRPr="00A663FB">
        <w:t xml:space="preserve"> à l’objet </w:t>
      </w:r>
      <w:hyperlink r:id="rId210"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BodyText"/>
      </w:pPr>
    </w:p>
    <w:p w14:paraId="3BCD5211" w14:textId="49284B5E" w:rsidR="00F97D1A" w:rsidRDefault="00F97D1A" w:rsidP="00F97D1A">
      <w:pPr>
        <w:pStyle w:val="BodyText"/>
      </w:pPr>
      <w:r>
        <w:lastRenderedPageBreak/>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783AEBE" w:rsidR="00F97D1A" w:rsidRDefault="00F97D1A" w:rsidP="00F97D1A">
      <w:pPr>
        <w:pStyle w:val="BodyText"/>
      </w:pPr>
      <w:bookmarkStart w:id="176" w:name="OLE_LINK19"/>
      <w:bookmarkStart w:id="177" w:name="OLE_LINK20"/>
      <w:r w:rsidRPr="00840FA7">
        <w:rPr>
          <w:b/>
          <w:bCs/>
        </w:rPr>
        <w:t>Exemple</w:t>
      </w:r>
      <w:r>
        <w:t xml:space="preserve">. </w:t>
      </w:r>
      <w:hyperlink r:id="rId21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ExempleStringNonInitialise.java</w:t>
      </w:r>
    </w:p>
    <w:p w14:paraId="6F246B29" w14:textId="506A5909" w:rsidR="00F97D1A" w:rsidRPr="00A663FB" w:rsidRDefault="00F97D1A" w:rsidP="00F97D1A">
      <w:pPr>
        <w:pStyle w:val="BodyText"/>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176"/>
    <w:bookmarkEnd w:id="177"/>
    <w:p w14:paraId="01894AEB" w14:textId="628BB6D3" w:rsidR="00F97D1A" w:rsidRDefault="00F97D1A" w:rsidP="00F97D1A">
      <w:pPr>
        <w:pStyle w:val="BodyText"/>
        <w:rPr>
          <w:lang w:val="fr-CA"/>
        </w:rPr>
      </w:pPr>
    </w:p>
    <w:p w14:paraId="3D657149" w14:textId="1E7D6C90" w:rsidR="00CE10C1" w:rsidRDefault="00CE10C1" w:rsidP="00CE10C1">
      <w:pPr>
        <w:pStyle w:val="BodyText"/>
      </w:pPr>
      <w:r w:rsidRPr="00840FA7">
        <w:rPr>
          <w:b/>
          <w:bCs/>
        </w:rPr>
        <w:t>Exemple</w:t>
      </w:r>
      <w:r>
        <w:t xml:space="preserve">. </w:t>
      </w:r>
      <w:hyperlink r:id="rId212"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Pr="00DC59B4">
        <w:rPr>
          <w:rFonts w:ascii="Segoe UI" w:hAnsi="Segoe UI" w:cs="Segoe UI"/>
          <w:color w:val="000000" w:themeColor="text1"/>
          <w:lang w:val="fr-CA"/>
        </w:rPr>
        <w:t>/ExempleEmoji.java</w:t>
      </w:r>
    </w:p>
    <w:p w14:paraId="188F3F40" w14:textId="0DAD17F0" w:rsidR="00D56842" w:rsidRPr="00D56842" w:rsidRDefault="00CE10C1" w:rsidP="00D56842">
      <w:pPr>
        <w:pStyle w:val="BodyText"/>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BodyText"/>
      </w:pPr>
      <w:r>
        <w:t xml:space="preserve"> </w:t>
      </w:r>
    </w:p>
    <w:p w14:paraId="7E8CA507" w14:textId="77777777" w:rsidR="00CE10C1" w:rsidRPr="001B068E" w:rsidRDefault="00CE10C1" w:rsidP="00CE10C1">
      <w:pPr>
        <w:pStyle w:val="Code"/>
        <w:rPr>
          <w:lang w:val="fr-FR" w:eastAsia="zh-CN"/>
        </w:rPr>
      </w:pPr>
      <w:r w:rsidRPr="001B068E">
        <w:rPr>
          <w:b/>
          <w:bCs/>
          <w:color w:val="800000"/>
          <w:lang w:val="fr-FR" w:eastAsia="zh-CN"/>
        </w:rPr>
        <w:t>public</w:t>
      </w:r>
      <w:r w:rsidRPr="001B068E">
        <w:rPr>
          <w:lang w:val="fr-FR" w:eastAsia="zh-CN"/>
        </w:rPr>
        <w:t xml:space="preserve"> </w:t>
      </w:r>
      <w:r w:rsidRPr="001B068E">
        <w:rPr>
          <w:b/>
          <w:bCs/>
          <w:color w:val="800000"/>
          <w:lang w:val="fr-FR" w:eastAsia="zh-CN"/>
        </w:rPr>
        <w:t>class</w:t>
      </w:r>
      <w:r w:rsidRPr="001B068E">
        <w:rPr>
          <w:lang w:val="fr-FR" w:eastAsia="zh-CN"/>
        </w:rPr>
        <w:t xml:space="preserve"> ExempleEmoji </w:t>
      </w:r>
      <w:r w:rsidRPr="001B068E">
        <w:rPr>
          <w:color w:val="800080"/>
          <w:lang w:val="fr-FR" w:eastAsia="zh-CN"/>
        </w:rPr>
        <w:t>{</w:t>
      </w:r>
    </w:p>
    <w:p w14:paraId="74A3F4E7" w14:textId="77777777" w:rsidR="00CE10C1" w:rsidRPr="001B068E" w:rsidRDefault="00CE10C1" w:rsidP="00CE10C1">
      <w:pPr>
        <w:pStyle w:val="Code"/>
        <w:rPr>
          <w:lang w:val="fr-FR" w:eastAsia="zh-CN"/>
        </w:rPr>
      </w:pPr>
      <w:r w:rsidRPr="001B068E">
        <w:rPr>
          <w:lang w:val="fr-FR" w:eastAsia="zh-CN"/>
        </w:rPr>
        <w:t xml:space="preserve">  </w:t>
      </w:r>
      <w:r w:rsidRPr="001B068E">
        <w:rPr>
          <w:b/>
          <w:bCs/>
          <w:color w:val="800000"/>
          <w:lang w:val="fr-FR" w:eastAsia="zh-CN"/>
        </w:rPr>
        <w:t>public</w:t>
      </w:r>
      <w:r w:rsidRPr="001B068E">
        <w:rPr>
          <w:lang w:val="fr-FR" w:eastAsia="zh-CN"/>
        </w:rPr>
        <w:t xml:space="preserve"> </w:t>
      </w:r>
      <w:r w:rsidRPr="001B068E">
        <w:rPr>
          <w:b/>
          <w:bCs/>
          <w:color w:val="800000"/>
          <w:lang w:val="fr-FR" w:eastAsia="zh-CN"/>
        </w:rPr>
        <w:t>static</w:t>
      </w:r>
      <w:r w:rsidRPr="001B068E">
        <w:rPr>
          <w:lang w:val="fr-FR" w:eastAsia="zh-CN"/>
        </w:rPr>
        <w:t xml:space="preserve"> </w:t>
      </w:r>
      <w:r w:rsidRPr="001B068E">
        <w:rPr>
          <w:color w:val="BB7977"/>
          <w:lang w:val="fr-FR" w:eastAsia="zh-CN"/>
        </w:rPr>
        <w:t>void</w:t>
      </w:r>
      <w:r w:rsidRPr="001B068E">
        <w:rPr>
          <w:lang w:val="fr-FR" w:eastAsia="zh-CN"/>
        </w:rPr>
        <w:t xml:space="preserve"> main</w:t>
      </w:r>
      <w:r w:rsidRPr="001B068E">
        <w:rPr>
          <w:color w:val="808030"/>
          <w:lang w:val="fr-FR" w:eastAsia="zh-CN"/>
        </w:rPr>
        <w:t>(</w:t>
      </w:r>
      <w:r w:rsidRPr="001B068E">
        <w:rPr>
          <w:b/>
          <w:bCs/>
          <w:color w:val="BB7977"/>
          <w:lang w:val="fr-FR" w:eastAsia="zh-CN"/>
        </w:rPr>
        <w:t>String</w:t>
      </w:r>
      <w:r w:rsidRPr="001B068E">
        <w:rPr>
          <w:color w:val="808030"/>
          <w:lang w:val="fr-FR" w:eastAsia="zh-CN"/>
        </w:rPr>
        <w:t>[]</w:t>
      </w:r>
      <w:r w:rsidRPr="001B068E">
        <w:rPr>
          <w:lang w:val="fr-FR" w:eastAsia="zh-CN"/>
        </w:rPr>
        <w:t xml:space="preserve"> args</w:t>
      </w:r>
      <w:r w:rsidRPr="001B068E">
        <w:rPr>
          <w:color w:val="808030"/>
          <w:lang w:val="fr-FR" w:eastAsia="zh-CN"/>
        </w:rPr>
        <w:t>)</w:t>
      </w:r>
      <w:r w:rsidRPr="001B068E">
        <w:rPr>
          <w:lang w:val="fr-FR" w:eastAsia="zh-CN"/>
        </w:rPr>
        <w:t xml:space="preserve"> </w:t>
      </w:r>
      <w:r w:rsidRPr="001B068E">
        <w:rPr>
          <w:color w:val="800080"/>
          <w:lang w:val="fr-FR" w:eastAsia="zh-CN"/>
        </w:rPr>
        <w:t>{</w:t>
      </w:r>
    </w:p>
    <w:p w14:paraId="50F72965" w14:textId="1DD9C619" w:rsidR="00CE10C1" w:rsidRPr="00CE10C1" w:rsidRDefault="00CE10C1" w:rsidP="00CE10C1">
      <w:pPr>
        <w:pStyle w:val="Code"/>
        <w:rPr>
          <w:lang w:eastAsia="zh-CN"/>
        </w:rPr>
      </w:pPr>
      <w:r w:rsidRPr="001B068E">
        <w:rPr>
          <w:lang w:val="fr-FR"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1B068E" w:rsidRDefault="00CE10C1" w:rsidP="00CE10C1">
      <w:pPr>
        <w:pStyle w:val="Code"/>
        <w:rPr>
          <w:lang w:val="fr-FR" w:eastAsia="zh-CN"/>
        </w:rPr>
      </w:pPr>
      <w:r w:rsidRPr="00CE10C1">
        <w:rPr>
          <w:lang w:eastAsia="zh-CN"/>
        </w:rPr>
        <w:t xml:space="preserve">    </w:t>
      </w:r>
      <w:r w:rsidRPr="001B068E">
        <w:rPr>
          <w:b/>
          <w:bCs/>
          <w:color w:val="BB7977"/>
          <w:lang w:val="fr-FR" w:eastAsia="zh-CN"/>
        </w:rPr>
        <w:t>System</w:t>
      </w:r>
      <w:r w:rsidRPr="001B068E">
        <w:rPr>
          <w:color w:val="808030"/>
          <w:lang w:val="fr-FR" w:eastAsia="zh-CN"/>
        </w:rPr>
        <w:t>.</w:t>
      </w:r>
      <w:r w:rsidRPr="001B068E">
        <w:rPr>
          <w:lang w:val="fr-FR" w:eastAsia="zh-CN"/>
        </w:rPr>
        <w:t>out</w:t>
      </w:r>
      <w:r w:rsidRPr="001B068E">
        <w:rPr>
          <w:color w:val="808030"/>
          <w:lang w:val="fr-FR" w:eastAsia="zh-CN"/>
        </w:rPr>
        <w:t>.</w:t>
      </w:r>
      <w:r w:rsidRPr="001B068E">
        <w:rPr>
          <w:lang w:val="fr-FR" w:eastAsia="zh-CN"/>
        </w:rPr>
        <w:t>println</w:t>
      </w:r>
      <w:r w:rsidRPr="001B068E">
        <w:rPr>
          <w:color w:val="808030"/>
          <w:lang w:val="fr-FR" w:eastAsia="zh-CN"/>
        </w:rPr>
        <w:t>(</w:t>
      </w:r>
      <w:r w:rsidRPr="001B068E">
        <w:rPr>
          <w:lang w:val="fr-FR" w:eastAsia="zh-CN"/>
        </w:rPr>
        <w:t>s</w:t>
      </w:r>
      <w:r w:rsidRPr="001B068E">
        <w:rPr>
          <w:color w:val="808030"/>
          <w:lang w:val="fr-FR" w:eastAsia="zh-CN"/>
        </w:rPr>
        <w:t>.</w:t>
      </w:r>
      <w:r w:rsidRPr="001B068E">
        <w:rPr>
          <w:lang w:val="fr-FR" w:eastAsia="zh-CN"/>
        </w:rPr>
        <w:t>length</w:t>
      </w:r>
      <w:r w:rsidRPr="001B068E">
        <w:rPr>
          <w:color w:val="808030"/>
          <w:lang w:val="fr-FR" w:eastAsia="zh-CN"/>
        </w:rPr>
        <w:t>())</w:t>
      </w:r>
      <w:r w:rsidRPr="001B068E">
        <w:rPr>
          <w:color w:val="800080"/>
          <w:lang w:val="fr-FR" w:eastAsia="zh-CN"/>
        </w:rPr>
        <w:t>;</w:t>
      </w:r>
    </w:p>
    <w:p w14:paraId="3D27BA2A" w14:textId="77777777" w:rsidR="00CE10C1" w:rsidRPr="008B351D" w:rsidRDefault="00CE10C1" w:rsidP="00CE10C1">
      <w:pPr>
        <w:pStyle w:val="Code"/>
        <w:rPr>
          <w:lang w:val="en-US" w:eastAsia="zh-CN"/>
        </w:rPr>
      </w:pPr>
      <w:r w:rsidRPr="001B068E">
        <w:rPr>
          <w:lang w:val="fr-FR"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BodyText"/>
        <w:rPr>
          <w:lang w:val="fr-CA"/>
        </w:rPr>
      </w:pPr>
    </w:p>
    <w:p w14:paraId="0B0BDBD6" w14:textId="77777777" w:rsidR="00F97D1A" w:rsidRDefault="00F97D1A" w:rsidP="00F97D1A">
      <w:pPr>
        <w:pStyle w:val="Heading2"/>
        <w:rPr>
          <w:lang w:val="fr-CA"/>
        </w:rPr>
      </w:pPr>
      <w:bookmarkStart w:id="178" w:name="_Toc508791581"/>
      <w:bookmarkStart w:id="179" w:name="_Toc155813905"/>
      <w:bookmarkStart w:id="180" w:name="_Toc171682548"/>
      <w:bookmarkStart w:id="181" w:name="_Toc190437753"/>
      <w:r w:rsidRPr="16CBE89F">
        <w:rPr>
          <w:lang w:val="fr-CA"/>
        </w:rPr>
        <w:lastRenderedPageBreak/>
        <w:t>Fonctions mathématiques : java.lang.Math</w:t>
      </w:r>
      <w:bookmarkEnd w:id="178"/>
      <w:bookmarkEnd w:id="179"/>
      <w:bookmarkEnd w:id="180"/>
      <w:bookmarkEnd w:id="181"/>
    </w:p>
    <w:p w14:paraId="60FD58A3" w14:textId="77777777" w:rsidR="00F97D1A" w:rsidRDefault="00F97D1A" w:rsidP="00F97D1A">
      <w:pPr>
        <w:pStyle w:val="BodyText"/>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27D53D4C" w:rsidR="00F97D1A" w:rsidRDefault="00F97D1A" w:rsidP="00F97D1A">
      <w:pPr>
        <w:pStyle w:val="BodyText"/>
        <w:rPr>
          <w:lang w:val="fr-CA"/>
        </w:rPr>
      </w:pPr>
      <w:bookmarkStart w:id="182" w:name="OLE_LINK21"/>
      <w:bookmarkStart w:id="183" w:name="OLE_LINK22"/>
      <w:r w:rsidRPr="00EC6C37">
        <w:rPr>
          <w:b/>
          <w:lang w:val="fr-CA"/>
        </w:rPr>
        <w:t>Exemple</w:t>
      </w:r>
      <w:r>
        <w:rPr>
          <w:lang w:val="fr-CA"/>
        </w:rPr>
        <w:t xml:space="preserve">. </w:t>
      </w:r>
      <w:hyperlink r:id="rId21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ExemplesMath.java</w:t>
      </w:r>
    </w:p>
    <w:p w14:paraId="5DA4A893" w14:textId="77777777" w:rsidR="00F97D1A" w:rsidRDefault="00F97D1A" w:rsidP="00F97D1A">
      <w:pPr>
        <w:pStyle w:val="BodyText"/>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BodyText"/>
        <w:rPr>
          <w:lang w:val="fr-CA"/>
        </w:rPr>
      </w:pPr>
    </w:p>
    <w:bookmarkEnd w:id="182"/>
    <w:bookmarkEnd w:id="183"/>
    <w:p w14:paraId="37820555" w14:textId="77777777" w:rsidR="00F97D1A" w:rsidRDefault="00F97D1A" w:rsidP="00F97D1A">
      <w:pPr>
        <w:pStyle w:val="BodyText"/>
        <w:rPr>
          <w:lang w:val="fr-CA"/>
        </w:rPr>
      </w:pPr>
      <w:r>
        <w:rPr>
          <w:lang w:val="fr-CA"/>
        </w:rPr>
        <w:t>Résultat affiché :</w:t>
      </w:r>
    </w:p>
    <w:p w14:paraId="121367B9" w14:textId="77777777" w:rsidR="00F97D1A" w:rsidRPr="001B068E" w:rsidRDefault="00F97D1A" w:rsidP="00F97D1A">
      <w:pPr>
        <w:pStyle w:val="codeCompact"/>
        <w:rPr>
          <w:lang w:val="fr-CA"/>
        </w:rPr>
      </w:pPr>
      <w:r w:rsidRPr="001B068E">
        <w:rPr>
          <w:lang w:val="fr-CA"/>
        </w:rPr>
        <w:t>Math.log(1.0)=0.0</w:t>
      </w:r>
    </w:p>
    <w:p w14:paraId="0D7ECF85" w14:textId="77777777" w:rsidR="00F97D1A" w:rsidRPr="001B068E" w:rsidRDefault="00F97D1A" w:rsidP="00F97D1A">
      <w:pPr>
        <w:pStyle w:val="codeCompact"/>
        <w:rPr>
          <w:lang w:val="fr-CA"/>
        </w:rPr>
      </w:pPr>
      <w:r w:rsidRPr="001B068E">
        <w:rPr>
          <w:lang w:val="fr-CA"/>
        </w:rPr>
        <w:t>Math.exp(1.0)=2.718281828459045</w:t>
      </w:r>
    </w:p>
    <w:p w14:paraId="54EBD457" w14:textId="77777777" w:rsidR="00F97D1A" w:rsidRPr="001B068E" w:rsidRDefault="00F97D1A" w:rsidP="00F97D1A">
      <w:pPr>
        <w:pStyle w:val="codeCompact"/>
        <w:rPr>
          <w:lang w:val="fr-CA"/>
        </w:rPr>
      </w:pPr>
      <w:r w:rsidRPr="001B068E">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BodyText"/>
        <w:rPr>
          <w:highlight w:val="red"/>
          <w:lang w:val="fr-CA"/>
        </w:rPr>
      </w:pPr>
    </w:p>
    <w:p w14:paraId="4DF0F00A" w14:textId="032E9A59" w:rsidR="00D56842" w:rsidRDefault="00F97D1A" w:rsidP="00D56842">
      <w:pPr>
        <w:pStyle w:val="BodyText"/>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Heading2"/>
        <w:rPr>
          <w:lang w:val="fr-CA"/>
        </w:rPr>
      </w:pPr>
      <w:bookmarkStart w:id="184" w:name="_Toc508791582"/>
      <w:bookmarkStart w:id="185" w:name="_Toc155813906"/>
      <w:bookmarkStart w:id="186" w:name="_Toc171682549"/>
      <w:bookmarkStart w:id="187" w:name="_Toc190437754"/>
      <w:r w:rsidRPr="16CBE89F">
        <w:rPr>
          <w:lang w:val="fr-CA"/>
        </w:rPr>
        <w:t>Sommaire des opérations et priorités</w:t>
      </w:r>
      <w:bookmarkEnd w:id="184"/>
      <w:bookmarkEnd w:id="185"/>
      <w:bookmarkEnd w:id="186"/>
      <w:bookmarkEnd w:id="187"/>
    </w:p>
    <w:p w14:paraId="06068F5A" w14:textId="77777777" w:rsidR="00F97D1A" w:rsidRDefault="00F97D1A" w:rsidP="00F97D1A">
      <w:pPr>
        <w:pStyle w:val="BodyText"/>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0"/>
        <w:gridCol w:w="3379"/>
      </w:tblGrid>
      <w:tr w:rsidR="00F97D1A" w:rsidRPr="007B6966" w14:paraId="3F84B919" w14:textId="77777777" w:rsidTr="008D06F8">
        <w:tc>
          <w:tcPr>
            <w:tcW w:w="5056" w:type="dxa"/>
            <w:shd w:val="clear" w:color="auto" w:fill="auto"/>
          </w:tcPr>
          <w:p w14:paraId="44B610E3" w14:textId="77777777" w:rsidR="00F97D1A" w:rsidRPr="00B4774A" w:rsidRDefault="00F97D1A" w:rsidP="008D06F8">
            <w:pPr>
              <w:pStyle w:val="BodyText"/>
              <w:spacing w:after="0"/>
              <w:rPr>
                <w:sz w:val="16"/>
                <w:szCs w:val="16"/>
                <w:lang w:val="fr-CA"/>
              </w:rPr>
            </w:pPr>
            <w:r w:rsidRPr="00B4774A">
              <w:rPr>
                <w:sz w:val="16"/>
                <w:szCs w:val="16"/>
                <w:lang w:val="fr-CA"/>
              </w:rPr>
              <w:t>Opérateur</w:t>
            </w:r>
          </w:p>
        </w:tc>
        <w:tc>
          <w:tcPr>
            <w:tcW w:w="5056" w:type="dxa"/>
            <w:shd w:val="clear" w:color="auto" w:fill="auto"/>
          </w:tcPr>
          <w:p w14:paraId="17B2C037" w14:textId="77777777" w:rsidR="00F97D1A" w:rsidRPr="00B4774A" w:rsidRDefault="00F97D1A" w:rsidP="008D06F8">
            <w:pPr>
              <w:pStyle w:val="BodyText"/>
              <w:spacing w:after="0"/>
              <w:rPr>
                <w:sz w:val="16"/>
                <w:szCs w:val="16"/>
                <w:lang w:val="fr-CA"/>
              </w:rPr>
            </w:pPr>
          </w:p>
        </w:tc>
      </w:tr>
      <w:tr w:rsidR="00F97D1A" w:rsidRPr="007B6966" w14:paraId="48CAD2C7" w14:textId="77777777" w:rsidTr="008D06F8">
        <w:tc>
          <w:tcPr>
            <w:tcW w:w="5056" w:type="dxa"/>
            <w:shd w:val="clear" w:color="auto" w:fill="auto"/>
          </w:tcPr>
          <w:p w14:paraId="61BDD9FC" w14:textId="77777777" w:rsidR="00F97D1A" w:rsidRPr="00B4774A" w:rsidRDefault="00F97D1A" w:rsidP="008D06F8">
            <w:pPr>
              <w:pStyle w:val="BodyText"/>
              <w:spacing w:after="0"/>
              <w:rPr>
                <w:sz w:val="16"/>
                <w:szCs w:val="16"/>
                <w:lang w:val="fr-CA"/>
              </w:rPr>
            </w:pPr>
            <w:r w:rsidRPr="00B4774A">
              <w:rPr>
                <w:sz w:val="16"/>
                <w:szCs w:val="16"/>
                <w:lang w:val="fr-CA"/>
              </w:rPr>
              <w:t>++</w:t>
            </w:r>
          </w:p>
          <w:p w14:paraId="4B60739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E3F0F91" w14:textId="77777777" w:rsidR="00F97D1A" w:rsidRPr="00B4774A" w:rsidRDefault="00F97D1A" w:rsidP="008D06F8">
            <w:pPr>
              <w:pStyle w:val="BodyText"/>
              <w:spacing w:after="0"/>
              <w:rPr>
                <w:sz w:val="16"/>
                <w:szCs w:val="16"/>
                <w:lang w:val="fr-CA"/>
              </w:rPr>
            </w:pPr>
            <w:r w:rsidRPr="00B4774A">
              <w:rPr>
                <w:sz w:val="16"/>
                <w:szCs w:val="16"/>
                <w:lang w:val="fr-CA"/>
              </w:rPr>
              <w:t>Post-incrémentation</w:t>
            </w:r>
          </w:p>
          <w:p w14:paraId="644511DA" w14:textId="77777777" w:rsidR="00F97D1A" w:rsidRPr="00B4774A" w:rsidRDefault="00F97D1A" w:rsidP="008D06F8">
            <w:pPr>
              <w:pStyle w:val="BodyText"/>
              <w:spacing w:after="0"/>
              <w:rPr>
                <w:sz w:val="16"/>
                <w:szCs w:val="16"/>
                <w:lang w:val="fr-CA"/>
              </w:rPr>
            </w:pPr>
            <w:r w:rsidRPr="00B4774A">
              <w:rPr>
                <w:sz w:val="16"/>
                <w:szCs w:val="16"/>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B4774A" w:rsidRDefault="00F97D1A" w:rsidP="008D06F8">
            <w:pPr>
              <w:pStyle w:val="BodyText"/>
              <w:spacing w:after="0"/>
              <w:rPr>
                <w:sz w:val="16"/>
                <w:szCs w:val="16"/>
                <w:lang w:val="fr-CA"/>
              </w:rPr>
            </w:pPr>
            <w:r w:rsidRPr="00B4774A">
              <w:rPr>
                <w:sz w:val="16"/>
                <w:szCs w:val="16"/>
                <w:lang w:val="fr-CA"/>
              </w:rPr>
              <w:t>++</w:t>
            </w:r>
          </w:p>
          <w:p w14:paraId="6254BD29"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p w14:paraId="67E9A662"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09A0EB4D" w14:textId="77777777" w:rsidR="00F97D1A" w:rsidRPr="00B4774A" w:rsidRDefault="00F97D1A" w:rsidP="008D06F8">
            <w:pPr>
              <w:pStyle w:val="BodyText"/>
              <w:spacing w:after="0"/>
              <w:rPr>
                <w:sz w:val="16"/>
                <w:szCs w:val="16"/>
                <w:lang w:val="fr-CA"/>
              </w:rPr>
            </w:pPr>
            <w:r w:rsidRPr="00B4774A">
              <w:rPr>
                <w:sz w:val="16"/>
                <w:szCs w:val="16"/>
                <w:lang w:val="fr-CA"/>
              </w:rPr>
              <w:t>-</w:t>
            </w:r>
          </w:p>
          <w:p w14:paraId="7D6F9973" w14:textId="77777777" w:rsidR="00F97D1A" w:rsidRPr="00B4774A" w:rsidRDefault="00F97D1A" w:rsidP="008D06F8">
            <w:pPr>
              <w:pStyle w:val="BodyText"/>
              <w:spacing w:after="0"/>
              <w:rPr>
                <w:sz w:val="16"/>
                <w:szCs w:val="16"/>
                <w:lang w:val="fr-CA"/>
              </w:rPr>
            </w:pPr>
            <w:r w:rsidRPr="00B4774A">
              <w:rPr>
                <w:sz w:val="16"/>
                <w:szCs w:val="16"/>
                <w:lang w:val="fr-CA"/>
              </w:rPr>
              <w:t>!</w:t>
            </w:r>
          </w:p>
          <w:p w14:paraId="3D5EBE9F" w14:textId="77777777" w:rsidR="00F97D1A" w:rsidRPr="00B4774A" w:rsidRDefault="00F97D1A" w:rsidP="008D06F8">
            <w:pPr>
              <w:pStyle w:val="BodyText"/>
              <w:spacing w:after="0"/>
              <w:rPr>
                <w:sz w:val="16"/>
                <w:szCs w:val="16"/>
                <w:lang w:val="fr-CA"/>
              </w:rPr>
            </w:pPr>
            <w:r w:rsidRPr="00B4774A">
              <w:rPr>
                <w:sz w:val="16"/>
                <w:szCs w:val="16"/>
                <w:lang w:val="fr-CA"/>
              </w:rPr>
              <w:t>~</w:t>
            </w:r>
          </w:p>
          <w:p w14:paraId="76C3BEB0" w14:textId="77777777" w:rsidR="00F97D1A" w:rsidRPr="00B4774A" w:rsidRDefault="00F97D1A" w:rsidP="008D06F8">
            <w:pPr>
              <w:pStyle w:val="BodyText"/>
              <w:spacing w:after="0"/>
              <w:rPr>
                <w:sz w:val="16"/>
                <w:szCs w:val="16"/>
                <w:lang w:val="fr-CA"/>
              </w:rPr>
            </w:pPr>
            <w:r w:rsidRPr="00B4774A">
              <w:rPr>
                <w:sz w:val="16"/>
                <w:szCs w:val="16"/>
                <w:lang w:val="fr-CA"/>
              </w:rPr>
              <w:t>(type)</w:t>
            </w:r>
          </w:p>
        </w:tc>
        <w:tc>
          <w:tcPr>
            <w:tcW w:w="5056" w:type="dxa"/>
            <w:shd w:val="clear" w:color="auto" w:fill="auto"/>
          </w:tcPr>
          <w:p w14:paraId="4E77597A" w14:textId="77777777" w:rsidR="00F97D1A" w:rsidRPr="00B4774A" w:rsidRDefault="00F97D1A" w:rsidP="008D06F8">
            <w:pPr>
              <w:pStyle w:val="BodyText"/>
              <w:spacing w:after="0"/>
              <w:rPr>
                <w:sz w:val="16"/>
                <w:szCs w:val="16"/>
                <w:lang w:val="fr-CA"/>
              </w:rPr>
            </w:pPr>
            <w:r w:rsidRPr="00B4774A">
              <w:rPr>
                <w:sz w:val="16"/>
                <w:szCs w:val="16"/>
                <w:lang w:val="fr-CA"/>
              </w:rPr>
              <w:lastRenderedPageBreak/>
              <w:t>Pré-incrémentation</w:t>
            </w:r>
          </w:p>
          <w:p w14:paraId="53B07AC1" w14:textId="77777777" w:rsidR="00F97D1A" w:rsidRPr="00B4774A" w:rsidRDefault="00F97D1A" w:rsidP="008D06F8">
            <w:pPr>
              <w:pStyle w:val="BodyText"/>
              <w:spacing w:after="0"/>
              <w:rPr>
                <w:sz w:val="16"/>
                <w:szCs w:val="16"/>
                <w:lang w:val="fr-CA"/>
              </w:rPr>
            </w:pPr>
            <w:r w:rsidRPr="00B4774A">
              <w:rPr>
                <w:sz w:val="16"/>
                <w:szCs w:val="16"/>
                <w:lang w:val="fr-CA"/>
              </w:rPr>
              <w:t>Pré-décrémentation</w:t>
            </w:r>
          </w:p>
          <w:p w14:paraId="34622B5C" w14:textId="77777777" w:rsidR="00F97D1A" w:rsidRPr="00B4774A" w:rsidRDefault="00F97D1A" w:rsidP="008D06F8">
            <w:pPr>
              <w:pStyle w:val="BodyText"/>
              <w:spacing w:after="0"/>
              <w:rPr>
                <w:sz w:val="16"/>
                <w:szCs w:val="16"/>
                <w:lang w:val="fr-CA"/>
              </w:rPr>
            </w:pPr>
            <w:r w:rsidRPr="00B4774A">
              <w:rPr>
                <w:sz w:val="16"/>
                <w:szCs w:val="16"/>
                <w:lang w:val="fr-CA"/>
              </w:rPr>
              <w:lastRenderedPageBreak/>
              <w:t>+ unaire</w:t>
            </w:r>
          </w:p>
          <w:p w14:paraId="35263BD1" w14:textId="77777777" w:rsidR="00F97D1A" w:rsidRPr="00B4774A" w:rsidRDefault="00F97D1A" w:rsidP="008D06F8">
            <w:pPr>
              <w:pStyle w:val="BodyText"/>
              <w:spacing w:after="0"/>
              <w:rPr>
                <w:sz w:val="16"/>
                <w:szCs w:val="16"/>
                <w:lang w:val="fr-CA"/>
              </w:rPr>
            </w:pPr>
            <w:r w:rsidRPr="00B4774A">
              <w:rPr>
                <w:sz w:val="16"/>
                <w:szCs w:val="16"/>
                <w:lang w:val="fr-CA"/>
              </w:rPr>
              <w:t>- unaire</w:t>
            </w:r>
          </w:p>
          <w:p w14:paraId="16D1A123" w14:textId="77777777" w:rsidR="00F97D1A" w:rsidRPr="00B4774A" w:rsidRDefault="00F97D1A" w:rsidP="008D06F8">
            <w:pPr>
              <w:pStyle w:val="BodyText"/>
              <w:spacing w:after="0"/>
              <w:rPr>
                <w:sz w:val="16"/>
                <w:szCs w:val="16"/>
                <w:lang w:val="fr-CA"/>
              </w:rPr>
            </w:pPr>
            <w:r w:rsidRPr="00B4774A">
              <w:rPr>
                <w:sz w:val="16"/>
                <w:szCs w:val="16"/>
                <w:lang w:val="fr-CA"/>
              </w:rPr>
              <w:t>négation logique</w:t>
            </w:r>
          </w:p>
          <w:p w14:paraId="031F77E3" w14:textId="77777777" w:rsidR="00F97D1A" w:rsidRPr="00B4774A" w:rsidRDefault="00F97D1A" w:rsidP="008D06F8">
            <w:pPr>
              <w:pStyle w:val="BodyText"/>
              <w:spacing w:after="0"/>
              <w:rPr>
                <w:sz w:val="16"/>
                <w:szCs w:val="16"/>
                <w:lang w:val="fr-CA"/>
              </w:rPr>
            </w:pPr>
            <w:r w:rsidRPr="00B4774A">
              <w:rPr>
                <w:sz w:val="16"/>
                <w:szCs w:val="16"/>
                <w:lang w:val="fr-CA"/>
              </w:rPr>
              <w:t>complément (niveau bit)</w:t>
            </w:r>
          </w:p>
          <w:p w14:paraId="6946ED78" w14:textId="77777777" w:rsidR="00F97D1A" w:rsidRPr="00B4774A" w:rsidRDefault="00F97D1A" w:rsidP="008D06F8">
            <w:pPr>
              <w:pStyle w:val="BodyText"/>
              <w:spacing w:after="0"/>
              <w:rPr>
                <w:sz w:val="16"/>
                <w:szCs w:val="16"/>
                <w:lang w:val="fr-CA"/>
              </w:rPr>
            </w:pPr>
            <w:r w:rsidRPr="00B4774A">
              <w:rPr>
                <w:sz w:val="16"/>
                <w:szCs w:val="16"/>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6DAEDBCD" w14:textId="77777777" w:rsidR="00F97D1A" w:rsidRPr="00B4774A" w:rsidRDefault="00F97D1A" w:rsidP="008D06F8">
            <w:pPr>
              <w:pStyle w:val="BodyText"/>
              <w:spacing w:after="0"/>
              <w:rPr>
                <w:sz w:val="16"/>
                <w:szCs w:val="16"/>
                <w:lang w:val="fr-CA"/>
              </w:rPr>
            </w:pPr>
            <w:r w:rsidRPr="00B4774A">
              <w:rPr>
                <w:sz w:val="16"/>
                <w:szCs w:val="16"/>
                <w:lang w:val="fr-CA"/>
              </w:rPr>
              <w:t>/</w:t>
            </w:r>
          </w:p>
          <w:p w14:paraId="68332EF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0E9CF446" w14:textId="77777777" w:rsidR="00F97D1A" w:rsidRPr="00B4774A" w:rsidRDefault="00F97D1A" w:rsidP="008D06F8">
            <w:pPr>
              <w:pStyle w:val="BodyText"/>
              <w:spacing w:after="0"/>
              <w:rPr>
                <w:sz w:val="16"/>
                <w:szCs w:val="16"/>
                <w:lang w:val="fr-CA"/>
              </w:rPr>
            </w:pPr>
            <w:r w:rsidRPr="00B4774A">
              <w:rPr>
                <w:sz w:val="16"/>
                <w:szCs w:val="16"/>
                <w:lang w:val="fr-CA"/>
              </w:rPr>
              <w:t>Multiplication binaire</w:t>
            </w:r>
          </w:p>
          <w:p w14:paraId="3653ECA9" w14:textId="77777777" w:rsidR="00F97D1A" w:rsidRPr="00B4774A" w:rsidRDefault="00F97D1A" w:rsidP="008D06F8">
            <w:pPr>
              <w:pStyle w:val="BodyText"/>
              <w:spacing w:after="0"/>
              <w:rPr>
                <w:sz w:val="16"/>
                <w:szCs w:val="16"/>
                <w:lang w:val="fr-CA"/>
              </w:rPr>
            </w:pPr>
            <w:r w:rsidRPr="00B4774A">
              <w:rPr>
                <w:sz w:val="16"/>
                <w:szCs w:val="16"/>
                <w:lang w:val="fr-CA"/>
              </w:rPr>
              <w:t>Division</w:t>
            </w:r>
          </w:p>
          <w:p w14:paraId="4CAAD0F5" w14:textId="77777777" w:rsidR="00F97D1A" w:rsidRPr="00B4774A" w:rsidRDefault="00F97D1A" w:rsidP="008D06F8">
            <w:pPr>
              <w:pStyle w:val="BodyText"/>
              <w:spacing w:after="0"/>
              <w:rPr>
                <w:sz w:val="16"/>
                <w:szCs w:val="16"/>
                <w:lang w:val="fr-CA"/>
              </w:rPr>
            </w:pPr>
            <w:r w:rsidRPr="00B4774A">
              <w:rPr>
                <w:sz w:val="16"/>
                <w:szCs w:val="16"/>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B4774A" w:rsidRDefault="00F97D1A" w:rsidP="008D06F8">
            <w:pPr>
              <w:pStyle w:val="BodyText"/>
              <w:spacing w:after="0"/>
              <w:rPr>
                <w:sz w:val="16"/>
                <w:szCs w:val="16"/>
                <w:lang w:val="fr-CA"/>
              </w:rPr>
            </w:pPr>
            <w:r w:rsidRPr="00B4774A">
              <w:rPr>
                <w:sz w:val="16"/>
                <w:szCs w:val="16"/>
                <w:lang w:val="fr-CA"/>
              </w:rPr>
              <w:t>+</w:t>
            </w:r>
          </w:p>
          <w:p w14:paraId="3B992814"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tc>
        <w:tc>
          <w:tcPr>
            <w:tcW w:w="5056" w:type="dxa"/>
            <w:shd w:val="clear" w:color="auto" w:fill="auto"/>
          </w:tcPr>
          <w:p w14:paraId="7DA34920" w14:textId="77777777" w:rsidR="00F97D1A" w:rsidRPr="00B4774A" w:rsidRDefault="00F97D1A" w:rsidP="008D06F8">
            <w:pPr>
              <w:pStyle w:val="BodyText"/>
              <w:spacing w:after="0"/>
              <w:rPr>
                <w:sz w:val="16"/>
                <w:szCs w:val="16"/>
                <w:lang w:val="fr-CA"/>
              </w:rPr>
            </w:pPr>
            <w:r w:rsidRPr="00B4774A">
              <w:rPr>
                <w:sz w:val="16"/>
                <w:szCs w:val="16"/>
                <w:lang w:val="fr-CA"/>
              </w:rPr>
              <w:t>Addition binaire</w:t>
            </w:r>
          </w:p>
          <w:p w14:paraId="7C3943DD" w14:textId="77777777" w:rsidR="00F97D1A" w:rsidRPr="00B4774A" w:rsidRDefault="00F97D1A" w:rsidP="008D06F8">
            <w:pPr>
              <w:pStyle w:val="BodyText"/>
              <w:spacing w:after="0"/>
              <w:rPr>
                <w:sz w:val="16"/>
                <w:szCs w:val="16"/>
                <w:lang w:val="fr-CA"/>
              </w:rPr>
            </w:pPr>
            <w:r w:rsidRPr="00B4774A">
              <w:rPr>
                <w:sz w:val="16"/>
                <w:szCs w:val="16"/>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B2AF051"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7952173C" w14:textId="77777777" w:rsidR="00F97D1A" w:rsidRPr="00B4774A" w:rsidRDefault="00F97D1A" w:rsidP="008D06F8">
            <w:pPr>
              <w:pStyle w:val="BodyText"/>
              <w:spacing w:after="0"/>
              <w:rPr>
                <w:sz w:val="16"/>
                <w:szCs w:val="16"/>
                <w:lang w:val="fr-CA"/>
              </w:rPr>
            </w:pPr>
            <w:r w:rsidRPr="00B4774A">
              <w:rPr>
                <w:sz w:val="16"/>
                <w:szCs w:val="16"/>
                <w:lang w:val="fr-CA"/>
              </w:rPr>
              <w:t>&gt;&gt;&gt;</w:t>
            </w:r>
          </w:p>
        </w:tc>
        <w:tc>
          <w:tcPr>
            <w:tcW w:w="5056" w:type="dxa"/>
            <w:shd w:val="clear" w:color="auto" w:fill="auto"/>
          </w:tcPr>
          <w:p w14:paraId="5D524165" w14:textId="77777777" w:rsidR="00F97D1A" w:rsidRPr="00B4774A" w:rsidRDefault="00F97D1A" w:rsidP="008D06F8">
            <w:pPr>
              <w:pStyle w:val="BodyText"/>
              <w:spacing w:after="0"/>
              <w:rPr>
                <w:sz w:val="16"/>
                <w:szCs w:val="16"/>
                <w:lang w:val="fr-CA"/>
              </w:rPr>
            </w:pPr>
            <w:r w:rsidRPr="00B4774A">
              <w:rPr>
                <w:sz w:val="16"/>
                <w:szCs w:val="16"/>
                <w:lang w:val="fr-CA"/>
              </w:rPr>
              <w:t>Décalage à gauche (niveau bit)</w:t>
            </w:r>
          </w:p>
          <w:p w14:paraId="37A3AF69" w14:textId="77777777" w:rsidR="00F97D1A" w:rsidRPr="00B4774A" w:rsidRDefault="00F97D1A" w:rsidP="008D06F8">
            <w:pPr>
              <w:pStyle w:val="BodyText"/>
              <w:spacing w:after="0"/>
              <w:rPr>
                <w:sz w:val="16"/>
                <w:szCs w:val="16"/>
                <w:lang w:val="fr-CA"/>
              </w:rPr>
            </w:pPr>
            <w:r w:rsidRPr="00B4774A">
              <w:rPr>
                <w:sz w:val="16"/>
                <w:szCs w:val="16"/>
                <w:lang w:val="fr-CA"/>
              </w:rPr>
              <w:t>Décalage à droite (niveau bit)</w:t>
            </w:r>
          </w:p>
          <w:p w14:paraId="1D8D2251" w14:textId="77777777" w:rsidR="00F97D1A" w:rsidRPr="00B4774A" w:rsidRDefault="00F97D1A" w:rsidP="008D06F8">
            <w:pPr>
              <w:pStyle w:val="BodyText"/>
              <w:spacing w:after="0"/>
              <w:rPr>
                <w:sz w:val="16"/>
                <w:szCs w:val="16"/>
                <w:lang w:val="fr-CA"/>
              </w:rPr>
            </w:pPr>
            <w:r w:rsidRPr="00B4774A">
              <w:rPr>
                <w:sz w:val="16"/>
                <w:szCs w:val="16"/>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B4774A" w:rsidRDefault="00F97D1A" w:rsidP="008D06F8">
            <w:pPr>
              <w:pStyle w:val="BodyText"/>
              <w:spacing w:after="0"/>
              <w:rPr>
                <w:sz w:val="16"/>
                <w:szCs w:val="16"/>
                <w:lang w:val="fr-CA"/>
              </w:rPr>
            </w:pPr>
            <w:r w:rsidRPr="00B4774A">
              <w:rPr>
                <w:sz w:val="16"/>
                <w:szCs w:val="16"/>
                <w:lang w:val="fr-CA"/>
              </w:rPr>
              <w:t>&lt;</w:t>
            </w:r>
          </w:p>
          <w:p w14:paraId="2420067A" w14:textId="77777777" w:rsidR="00F97D1A" w:rsidRPr="00B4774A" w:rsidRDefault="00F97D1A" w:rsidP="008D06F8">
            <w:pPr>
              <w:pStyle w:val="BodyText"/>
              <w:spacing w:after="0"/>
              <w:rPr>
                <w:sz w:val="16"/>
                <w:szCs w:val="16"/>
                <w:lang w:val="fr-CA"/>
              </w:rPr>
            </w:pPr>
            <w:r w:rsidRPr="00B4774A">
              <w:rPr>
                <w:sz w:val="16"/>
                <w:szCs w:val="16"/>
                <w:lang w:val="fr-CA"/>
              </w:rPr>
              <w:t>&gt;</w:t>
            </w:r>
          </w:p>
          <w:p w14:paraId="7BA54897" w14:textId="77777777" w:rsidR="00F97D1A" w:rsidRPr="00B4774A" w:rsidRDefault="00F97D1A" w:rsidP="008D06F8">
            <w:pPr>
              <w:pStyle w:val="BodyText"/>
              <w:spacing w:after="0"/>
              <w:rPr>
                <w:sz w:val="16"/>
                <w:szCs w:val="16"/>
                <w:lang w:val="fr-CA"/>
              </w:rPr>
            </w:pPr>
            <w:r w:rsidRPr="00B4774A">
              <w:rPr>
                <w:sz w:val="16"/>
                <w:szCs w:val="16"/>
                <w:lang w:val="fr-CA"/>
              </w:rPr>
              <w:t>&lt;=</w:t>
            </w:r>
          </w:p>
          <w:p w14:paraId="0EDEB3A2" w14:textId="77777777" w:rsidR="00F97D1A" w:rsidRPr="00B4774A" w:rsidRDefault="00F97D1A" w:rsidP="008D06F8">
            <w:pPr>
              <w:pStyle w:val="BodyText"/>
              <w:spacing w:after="0"/>
              <w:rPr>
                <w:sz w:val="16"/>
                <w:szCs w:val="16"/>
                <w:lang w:val="fr-CA"/>
              </w:rPr>
            </w:pPr>
            <w:r w:rsidRPr="00B4774A">
              <w:rPr>
                <w:sz w:val="16"/>
                <w:szCs w:val="16"/>
                <w:lang w:val="fr-CA"/>
              </w:rPr>
              <w:t>&gt;=</w:t>
            </w:r>
          </w:p>
          <w:p w14:paraId="109DFB30" w14:textId="77777777" w:rsidR="00F97D1A" w:rsidRPr="00B4774A" w:rsidRDefault="00F97D1A" w:rsidP="008D06F8">
            <w:pPr>
              <w:pStyle w:val="BodyText"/>
              <w:spacing w:after="0"/>
              <w:rPr>
                <w:sz w:val="16"/>
                <w:szCs w:val="16"/>
                <w:lang w:val="fr-CA"/>
              </w:rPr>
            </w:pPr>
            <w:r w:rsidRPr="00B4774A">
              <w:rPr>
                <w:sz w:val="16"/>
                <w:szCs w:val="16"/>
                <w:lang w:val="fr-CA"/>
              </w:rPr>
              <w:t>instanceof</w:t>
            </w:r>
          </w:p>
        </w:tc>
        <w:tc>
          <w:tcPr>
            <w:tcW w:w="5056" w:type="dxa"/>
            <w:shd w:val="clear" w:color="auto" w:fill="auto"/>
          </w:tcPr>
          <w:p w14:paraId="17BA0FCC" w14:textId="77777777" w:rsidR="00F97D1A" w:rsidRPr="00B4774A" w:rsidRDefault="00F97D1A" w:rsidP="008D06F8">
            <w:pPr>
              <w:pStyle w:val="BodyText"/>
              <w:spacing w:after="0"/>
              <w:rPr>
                <w:sz w:val="16"/>
                <w:szCs w:val="16"/>
                <w:lang w:val="fr-CA"/>
              </w:rPr>
            </w:pPr>
            <w:r w:rsidRPr="00B4774A">
              <w:rPr>
                <w:sz w:val="16"/>
                <w:szCs w:val="16"/>
                <w:lang w:val="fr-CA"/>
              </w:rPr>
              <w:t>Plus petit que</w:t>
            </w:r>
          </w:p>
          <w:p w14:paraId="57FCB0CB" w14:textId="77777777" w:rsidR="00F97D1A" w:rsidRPr="00B4774A" w:rsidRDefault="00F97D1A" w:rsidP="008D06F8">
            <w:pPr>
              <w:pStyle w:val="BodyText"/>
              <w:spacing w:after="0"/>
              <w:rPr>
                <w:sz w:val="16"/>
                <w:szCs w:val="16"/>
                <w:lang w:val="fr-CA"/>
              </w:rPr>
            </w:pPr>
            <w:r w:rsidRPr="00B4774A">
              <w:rPr>
                <w:sz w:val="16"/>
                <w:szCs w:val="16"/>
                <w:lang w:val="fr-CA"/>
              </w:rPr>
              <w:t>Plus grand que</w:t>
            </w:r>
          </w:p>
          <w:p w14:paraId="1417319E" w14:textId="77777777" w:rsidR="00F97D1A" w:rsidRPr="00B4774A" w:rsidRDefault="00F97D1A" w:rsidP="008D06F8">
            <w:pPr>
              <w:pStyle w:val="BodyText"/>
              <w:spacing w:after="0"/>
              <w:rPr>
                <w:sz w:val="16"/>
                <w:szCs w:val="16"/>
                <w:lang w:val="fr-CA"/>
              </w:rPr>
            </w:pPr>
            <w:r w:rsidRPr="00B4774A">
              <w:rPr>
                <w:sz w:val="16"/>
                <w:szCs w:val="16"/>
                <w:lang w:val="fr-CA"/>
              </w:rPr>
              <w:t>Plus petit ou égal à</w:t>
            </w:r>
          </w:p>
          <w:p w14:paraId="58D73404" w14:textId="77777777" w:rsidR="00F97D1A" w:rsidRPr="00B4774A" w:rsidRDefault="00F97D1A" w:rsidP="008D06F8">
            <w:pPr>
              <w:pStyle w:val="BodyText"/>
              <w:spacing w:after="0"/>
              <w:rPr>
                <w:sz w:val="16"/>
                <w:szCs w:val="16"/>
                <w:lang w:val="fr-CA"/>
              </w:rPr>
            </w:pPr>
            <w:r w:rsidRPr="00B4774A">
              <w:rPr>
                <w:sz w:val="16"/>
                <w:szCs w:val="16"/>
                <w:lang w:val="fr-CA"/>
              </w:rPr>
              <w:t>Plus grand ou égal à</w:t>
            </w:r>
          </w:p>
          <w:p w14:paraId="52F37171" w14:textId="77777777" w:rsidR="00F97D1A" w:rsidRPr="00B4774A" w:rsidRDefault="00F97D1A" w:rsidP="008D06F8">
            <w:pPr>
              <w:pStyle w:val="BodyText"/>
              <w:spacing w:after="0"/>
              <w:rPr>
                <w:sz w:val="16"/>
                <w:szCs w:val="16"/>
                <w:lang w:val="fr-CA"/>
              </w:rPr>
            </w:pPr>
            <w:r w:rsidRPr="00B4774A">
              <w:rPr>
                <w:sz w:val="16"/>
                <w:szCs w:val="16"/>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B4774A" w:rsidRDefault="00F97D1A" w:rsidP="008D06F8">
            <w:pPr>
              <w:pStyle w:val="BodyText"/>
              <w:spacing w:after="0"/>
              <w:rPr>
                <w:sz w:val="16"/>
                <w:szCs w:val="16"/>
                <w:lang w:val="fr-CA"/>
              </w:rPr>
            </w:pPr>
            <w:r w:rsidRPr="00B4774A">
              <w:rPr>
                <w:sz w:val="16"/>
                <w:szCs w:val="16"/>
                <w:lang w:val="fr-CA"/>
              </w:rPr>
              <w:t>==</w:t>
            </w:r>
          </w:p>
          <w:p w14:paraId="06FADED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61435BB5" w14:textId="77777777" w:rsidR="00F97D1A" w:rsidRPr="00B4774A" w:rsidRDefault="00F97D1A" w:rsidP="008D06F8">
            <w:pPr>
              <w:pStyle w:val="BodyText"/>
              <w:spacing w:after="0"/>
              <w:rPr>
                <w:sz w:val="16"/>
                <w:szCs w:val="16"/>
                <w:lang w:val="fr-CA"/>
              </w:rPr>
            </w:pPr>
            <w:r w:rsidRPr="00B4774A">
              <w:rPr>
                <w:sz w:val="16"/>
                <w:szCs w:val="16"/>
                <w:lang w:val="fr-CA"/>
              </w:rPr>
              <w:t>Est égal à</w:t>
            </w:r>
          </w:p>
          <w:p w14:paraId="70220FC9" w14:textId="77777777" w:rsidR="00F97D1A" w:rsidRPr="00B4774A" w:rsidRDefault="00F97D1A" w:rsidP="008D06F8">
            <w:pPr>
              <w:pStyle w:val="BodyText"/>
              <w:spacing w:after="0"/>
              <w:rPr>
                <w:sz w:val="16"/>
                <w:szCs w:val="16"/>
                <w:lang w:val="fr-CA"/>
              </w:rPr>
            </w:pPr>
            <w:r w:rsidRPr="00B4774A">
              <w:rPr>
                <w:sz w:val="16"/>
                <w:szCs w:val="16"/>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B4774A" w:rsidRDefault="00F97D1A" w:rsidP="008D06F8">
            <w:pPr>
              <w:pStyle w:val="BodyText"/>
              <w:spacing w:after="0"/>
              <w:rPr>
                <w:sz w:val="16"/>
                <w:szCs w:val="16"/>
                <w:lang w:val="fr-CA"/>
              </w:rPr>
            </w:pPr>
            <w:r w:rsidRPr="00B4774A">
              <w:rPr>
                <w:sz w:val="16"/>
                <w:szCs w:val="16"/>
                <w:lang w:val="fr-CA"/>
              </w:rPr>
              <w:t>&amp;</w:t>
            </w:r>
          </w:p>
        </w:tc>
        <w:tc>
          <w:tcPr>
            <w:tcW w:w="5056" w:type="dxa"/>
            <w:shd w:val="clear" w:color="auto" w:fill="auto"/>
          </w:tcPr>
          <w:p w14:paraId="0F79F9C7" w14:textId="77777777" w:rsidR="00F97D1A" w:rsidRPr="00B4774A" w:rsidRDefault="00F97D1A" w:rsidP="008D06F8">
            <w:pPr>
              <w:pStyle w:val="BodyText"/>
              <w:spacing w:after="0"/>
              <w:rPr>
                <w:sz w:val="16"/>
                <w:szCs w:val="16"/>
                <w:lang w:val="fr-CA"/>
              </w:rPr>
            </w:pPr>
            <w:r w:rsidRPr="00B4774A">
              <w:rPr>
                <w:sz w:val="16"/>
                <w:szCs w:val="16"/>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12231CA9" w14:textId="77777777" w:rsidR="00F97D1A" w:rsidRPr="00B4774A" w:rsidRDefault="00F97D1A" w:rsidP="008D06F8">
            <w:pPr>
              <w:pStyle w:val="BodyText"/>
              <w:spacing w:after="0"/>
              <w:rPr>
                <w:sz w:val="16"/>
                <w:szCs w:val="16"/>
                <w:lang w:val="fr-CA"/>
              </w:rPr>
            </w:pPr>
            <w:r w:rsidRPr="00B4774A">
              <w:rPr>
                <w:sz w:val="16"/>
                <w:szCs w:val="16"/>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54EACE61" w14:textId="77777777" w:rsidR="00F97D1A" w:rsidRPr="00B4774A" w:rsidRDefault="00F97D1A" w:rsidP="008D06F8">
            <w:pPr>
              <w:pStyle w:val="BodyText"/>
              <w:spacing w:after="0"/>
              <w:rPr>
                <w:sz w:val="16"/>
                <w:szCs w:val="16"/>
                <w:lang w:val="fr-CA"/>
              </w:rPr>
            </w:pPr>
            <w:r w:rsidRPr="00B4774A">
              <w:rPr>
                <w:sz w:val="16"/>
                <w:szCs w:val="16"/>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B4774A" w:rsidRDefault="00F97D1A" w:rsidP="008D06F8">
            <w:pPr>
              <w:pStyle w:val="BodyText"/>
              <w:spacing w:after="0"/>
              <w:rPr>
                <w:sz w:val="16"/>
                <w:szCs w:val="16"/>
                <w:lang w:val="fr-CA"/>
              </w:rPr>
            </w:pPr>
            <w:r w:rsidRPr="00B4774A">
              <w:rPr>
                <w:sz w:val="16"/>
                <w:szCs w:val="16"/>
                <w:lang w:val="fr-CA"/>
              </w:rPr>
              <w:t>&amp;&amp;</w:t>
            </w:r>
          </w:p>
        </w:tc>
        <w:tc>
          <w:tcPr>
            <w:tcW w:w="5056" w:type="dxa"/>
            <w:shd w:val="clear" w:color="auto" w:fill="auto"/>
          </w:tcPr>
          <w:p w14:paraId="2F08F7A6" w14:textId="77777777" w:rsidR="00F97D1A" w:rsidRPr="00B4774A" w:rsidRDefault="00F97D1A" w:rsidP="008D06F8">
            <w:pPr>
              <w:pStyle w:val="BodyText"/>
              <w:spacing w:after="0"/>
              <w:rPr>
                <w:sz w:val="16"/>
                <w:szCs w:val="16"/>
                <w:lang w:val="fr-CA"/>
              </w:rPr>
            </w:pPr>
            <w:r w:rsidRPr="00B4774A">
              <w:rPr>
                <w:sz w:val="16"/>
                <w:szCs w:val="16"/>
                <w:lang w:val="fr-CA"/>
              </w:rPr>
              <w:t>Et logique</w:t>
            </w:r>
          </w:p>
        </w:tc>
      </w:tr>
      <w:tr w:rsidR="00F97D1A" w:rsidRPr="007B6966" w14:paraId="4183F488" w14:textId="77777777" w:rsidTr="008D06F8">
        <w:tc>
          <w:tcPr>
            <w:tcW w:w="5056" w:type="dxa"/>
            <w:shd w:val="clear" w:color="auto" w:fill="auto"/>
          </w:tcPr>
          <w:p w14:paraId="62BFEC8A"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77E2592C" w14:textId="77777777" w:rsidR="00F97D1A" w:rsidRPr="00B4774A" w:rsidRDefault="00F97D1A" w:rsidP="008D06F8">
            <w:pPr>
              <w:pStyle w:val="BodyText"/>
              <w:spacing w:after="0"/>
              <w:rPr>
                <w:sz w:val="16"/>
                <w:szCs w:val="16"/>
                <w:lang w:val="fr-CA"/>
              </w:rPr>
            </w:pPr>
            <w:r w:rsidRPr="00B4774A">
              <w:rPr>
                <w:sz w:val="16"/>
                <w:szCs w:val="16"/>
                <w:lang w:val="fr-CA"/>
              </w:rPr>
              <w:t>Ou logique</w:t>
            </w:r>
          </w:p>
        </w:tc>
      </w:tr>
      <w:tr w:rsidR="00F97D1A" w:rsidRPr="007B6966" w14:paraId="1F1B7B4D" w14:textId="77777777" w:rsidTr="008D06F8">
        <w:tc>
          <w:tcPr>
            <w:tcW w:w="5056" w:type="dxa"/>
            <w:shd w:val="clear" w:color="auto" w:fill="auto"/>
          </w:tcPr>
          <w:p w14:paraId="7E48CF8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A4DA0B7" w14:textId="77777777" w:rsidR="00F97D1A" w:rsidRPr="00B4774A" w:rsidRDefault="00F97D1A" w:rsidP="008D06F8">
            <w:pPr>
              <w:pStyle w:val="BodyText"/>
              <w:spacing w:after="0"/>
              <w:rPr>
                <w:sz w:val="16"/>
                <w:szCs w:val="16"/>
                <w:lang w:val="fr-CA"/>
              </w:rPr>
            </w:pPr>
            <w:r w:rsidRPr="00B4774A">
              <w:rPr>
                <w:sz w:val="16"/>
                <w:szCs w:val="16"/>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B4774A" w:rsidRDefault="00F97D1A" w:rsidP="008D06F8">
            <w:pPr>
              <w:pStyle w:val="BodyText"/>
              <w:spacing w:after="0"/>
              <w:rPr>
                <w:sz w:val="16"/>
                <w:szCs w:val="16"/>
                <w:lang w:val="fr-CA"/>
              </w:rPr>
            </w:pPr>
            <w:r w:rsidRPr="00B4774A">
              <w:rPr>
                <w:sz w:val="16"/>
                <w:szCs w:val="16"/>
                <w:lang w:val="fr-CA"/>
              </w:rPr>
              <w:t>=</w:t>
            </w:r>
          </w:p>
          <w:p w14:paraId="0B143EA5" w14:textId="77777777" w:rsidR="00F97D1A" w:rsidRPr="00B4774A" w:rsidRDefault="00F97D1A" w:rsidP="008D06F8">
            <w:pPr>
              <w:pStyle w:val="BodyText"/>
              <w:spacing w:after="0"/>
              <w:rPr>
                <w:sz w:val="16"/>
                <w:szCs w:val="16"/>
                <w:lang w:val="fr-CA"/>
              </w:rPr>
            </w:pPr>
            <w:r w:rsidRPr="00B4774A">
              <w:rPr>
                <w:sz w:val="16"/>
                <w:szCs w:val="16"/>
                <w:lang w:val="fr-CA"/>
              </w:rPr>
              <w:t>+=</w:t>
            </w:r>
          </w:p>
          <w:p w14:paraId="22B4040E" w14:textId="77777777" w:rsidR="00F97D1A" w:rsidRPr="00B4774A" w:rsidRDefault="00F97D1A" w:rsidP="008D06F8">
            <w:pPr>
              <w:pStyle w:val="BodyText"/>
              <w:spacing w:after="0"/>
              <w:rPr>
                <w:sz w:val="16"/>
                <w:szCs w:val="16"/>
                <w:lang w:val="fr-CA"/>
              </w:rPr>
            </w:pPr>
            <w:r w:rsidRPr="00B4774A">
              <w:rPr>
                <w:sz w:val="16"/>
                <w:szCs w:val="16"/>
                <w:lang w:val="fr-CA"/>
              </w:rPr>
              <w:t>-=</w:t>
            </w:r>
          </w:p>
          <w:p w14:paraId="6F0C44D4" w14:textId="77777777" w:rsidR="00F97D1A" w:rsidRPr="00B4774A" w:rsidRDefault="00F97D1A" w:rsidP="008D06F8">
            <w:pPr>
              <w:pStyle w:val="BodyText"/>
              <w:spacing w:after="0"/>
              <w:rPr>
                <w:sz w:val="16"/>
                <w:szCs w:val="16"/>
                <w:lang w:val="fr-CA"/>
              </w:rPr>
            </w:pPr>
            <w:r w:rsidRPr="00B4774A">
              <w:rPr>
                <w:sz w:val="16"/>
                <w:szCs w:val="16"/>
                <w:lang w:val="fr-CA"/>
              </w:rPr>
              <w:t>/=</w:t>
            </w:r>
          </w:p>
          <w:p w14:paraId="44B97E9D" w14:textId="77777777" w:rsidR="00F97D1A" w:rsidRPr="00B4774A" w:rsidRDefault="00F97D1A" w:rsidP="008D06F8">
            <w:pPr>
              <w:pStyle w:val="BodyText"/>
              <w:spacing w:after="0"/>
              <w:rPr>
                <w:sz w:val="16"/>
                <w:szCs w:val="16"/>
                <w:lang w:val="fr-CA"/>
              </w:rPr>
            </w:pPr>
            <w:r w:rsidRPr="00B4774A">
              <w:rPr>
                <w:sz w:val="16"/>
                <w:szCs w:val="16"/>
                <w:lang w:val="fr-CA"/>
              </w:rPr>
              <w:t>%=</w:t>
            </w:r>
          </w:p>
          <w:p w14:paraId="1B3B21C8" w14:textId="77777777" w:rsidR="00F97D1A" w:rsidRPr="00B4774A" w:rsidRDefault="00F97D1A" w:rsidP="008D06F8">
            <w:pPr>
              <w:pStyle w:val="BodyText"/>
              <w:spacing w:after="0"/>
              <w:rPr>
                <w:sz w:val="16"/>
                <w:szCs w:val="16"/>
                <w:lang w:val="fr-CA"/>
              </w:rPr>
            </w:pPr>
            <w:r w:rsidRPr="00B4774A">
              <w:rPr>
                <w:sz w:val="16"/>
                <w:szCs w:val="16"/>
                <w:lang w:val="fr-CA"/>
              </w:rPr>
              <w:t>^=</w:t>
            </w:r>
          </w:p>
          <w:p w14:paraId="468BB9D7" w14:textId="77777777" w:rsidR="00F97D1A" w:rsidRPr="00B4774A" w:rsidRDefault="00F97D1A" w:rsidP="008D06F8">
            <w:pPr>
              <w:pStyle w:val="BodyText"/>
              <w:spacing w:after="0"/>
              <w:rPr>
                <w:sz w:val="16"/>
                <w:szCs w:val="16"/>
                <w:lang w:val="fr-CA"/>
              </w:rPr>
            </w:pPr>
            <w:r w:rsidRPr="00B4774A">
              <w:rPr>
                <w:sz w:val="16"/>
                <w:szCs w:val="16"/>
                <w:lang w:val="fr-CA"/>
              </w:rPr>
              <w:t>|=</w:t>
            </w:r>
          </w:p>
          <w:p w14:paraId="7965522E"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F0EB030"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3189F67B" w14:textId="77777777" w:rsidR="00F97D1A" w:rsidRPr="00B4774A" w:rsidRDefault="00F97D1A" w:rsidP="008D06F8">
            <w:pPr>
              <w:pStyle w:val="BodyText"/>
              <w:spacing w:after="0"/>
              <w:rPr>
                <w:sz w:val="16"/>
                <w:szCs w:val="16"/>
                <w:lang w:val="fr-CA"/>
              </w:rPr>
            </w:pPr>
            <w:r w:rsidRPr="00B4774A">
              <w:rPr>
                <w:sz w:val="16"/>
                <w:szCs w:val="16"/>
                <w:lang w:val="fr-CA"/>
              </w:rPr>
              <w:t>&gt;&gt;&gt;=</w:t>
            </w:r>
          </w:p>
          <w:p w14:paraId="14C1ACBF" w14:textId="77777777" w:rsidR="00F97D1A" w:rsidRPr="00B4774A" w:rsidRDefault="00F97D1A" w:rsidP="008D06F8">
            <w:pPr>
              <w:pStyle w:val="BodyText"/>
              <w:spacing w:after="0"/>
              <w:rPr>
                <w:sz w:val="16"/>
                <w:szCs w:val="16"/>
                <w:lang w:val="fr-CA"/>
              </w:rPr>
            </w:pPr>
          </w:p>
        </w:tc>
        <w:tc>
          <w:tcPr>
            <w:tcW w:w="5056" w:type="dxa"/>
            <w:shd w:val="clear" w:color="auto" w:fill="auto"/>
          </w:tcPr>
          <w:p w14:paraId="650CC99E" w14:textId="77777777" w:rsidR="00F97D1A" w:rsidRPr="00B4774A" w:rsidRDefault="00F97D1A" w:rsidP="008D06F8">
            <w:pPr>
              <w:pStyle w:val="BodyText"/>
              <w:spacing w:after="0"/>
              <w:rPr>
                <w:sz w:val="16"/>
                <w:szCs w:val="16"/>
                <w:lang w:val="fr-CA"/>
              </w:rPr>
            </w:pPr>
            <w:r w:rsidRPr="00B4774A">
              <w:rPr>
                <w:sz w:val="16"/>
                <w:szCs w:val="16"/>
                <w:lang w:val="fr-CA"/>
              </w:rPr>
              <w:t>Affectation</w:t>
            </w:r>
          </w:p>
          <w:p w14:paraId="369F8F03" w14:textId="77777777" w:rsidR="00F97D1A" w:rsidRPr="00B4774A" w:rsidRDefault="00F97D1A" w:rsidP="008D06F8">
            <w:pPr>
              <w:pStyle w:val="BodyText"/>
              <w:spacing w:after="0"/>
              <w:rPr>
                <w:sz w:val="16"/>
                <w:szCs w:val="16"/>
                <w:lang w:val="fr-CA"/>
              </w:rPr>
            </w:pPr>
            <w:r w:rsidRPr="00B4774A">
              <w:rPr>
                <w:sz w:val="16"/>
                <w:szCs w:val="16"/>
                <w:lang w:val="fr-CA"/>
              </w:rPr>
              <w:t>Auto-addition</w:t>
            </w:r>
          </w:p>
          <w:p w14:paraId="223E2D0D" w14:textId="77777777" w:rsidR="00F97D1A" w:rsidRPr="00B4774A" w:rsidRDefault="00F97D1A" w:rsidP="008D06F8">
            <w:pPr>
              <w:pStyle w:val="BodyText"/>
              <w:spacing w:after="0"/>
              <w:rPr>
                <w:sz w:val="16"/>
                <w:szCs w:val="16"/>
                <w:lang w:val="fr-CA"/>
              </w:rPr>
            </w:pPr>
            <w:r w:rsidRPr="00B4774A">
              <w:rPr>
                <w:sz w:val="16"/>
                <w:szCs w:val="16"/>
                <w:lang w:val="fr-CA"/>
              </w:rPr>
              <w:t>Auto-soustraction</w:t>
            </w:r>
          </w:p>
          <w:p w14:paraId="4652FFB9" w14:textId="77777777" w:rsidR="00F97D1A" w:rsidRPr="00B4774A" w:rsidRDefault="00F97D1A" w:rsidP="008D06F8">
            <w:pPr>
              <w:pStyle w:val="BodyText"/>
              <w:spacing w:after="0"/>
              <w:rPr>
                <w:sz w:val="16"/>
                <w:szCs w:val="16"/>
                <w:lang w:val="fr-CA"/>
              </w:rPr>
            </w:pPr>
            <w:r w:rsidRPr="00B4774A">
              <w:rPr>
                <w:sz w:val="16"/>
                <w:szCs w:val="16"/>
                <w:lang w:val="fr-CA"/>
              </w:rPr>
              <w:t>Auto-division</w:t>
            </w:r>
          </w:p>
          <w:p w14:paraId="7929384A" w14:textId="77777777" w:rsidR="00F97D1A" w:rsidRPr="00B4774A" w:rsidRDefault="00F97D1A" w:rsidP="008D06F8">
            <w:pPr>
              <w:pStyle w:val="BodyText"/>
              <w:spacing w:after="0"/>
              <w:rPr>
                <w:sz w:val="16"/>
                <w:szCs w:val="16"/>
                <w:lang w:val="fr-CA"/>
              </w:rPr>
            </w:pPr>
            <w:r w:rsidRPr="00B4774A">
              <w:rPr>
                <w:sz w:val="16"/>
                <w:szCs w:val="16"/>
                <w:lang w:val="fr-CA"/>
              </w:rPr>
              <w:t>Auto-reste</w:t>
            </w:r>
          </w:p>
          <w:p w14:paraId="3D617827" w14:textId="77777777" w:rsidR="00F97D1A" w:rsidRPr="00B4774A" w:rsidRDefault="00F97D1A" w:rsidP="008D06F8">
            <w:pPr>
              <w:pStyle w:val="BodyText"/>
              <w:spacing w:after="0"/>
              <w:rPr>
                <w:sz w:val="16"/>
                <w:szCs w:val="16"/>
                <w:lang w:val="fr-CA"/>
              </w:rPr>
            </w:pPr>
            <w:r w:rsidRPr="00B4774A">
              <w:rPr>
                <w:sz w:val="16"/>
                <w:szCs w:val="16"/>
                <w:lang w:val="fr-CA"/>
              </w:rPr>
              <w:t>Auto-ou-exclusif (niveau bit)</w:t>
            </w:r>
          </w:p>
          <w:p w14:paraId="5F4B4104" w14:textId="77777777" w:rsidR="00F97D1A" w:rsidRPr="00B4774A" w:rsidRDefault="00F97D1A" w:rsidP="008D06F8">
            <w:pPr>
              <w:pStyle w:val="BodyText"/>
              <w:spacing w:after="0"/>
              <w:rPr>
                <w:sz w:val="16"/>
                <w:szCs w:val="16"/>
                <w:lang w:val="fr-CA"/>
              </w:rPr>
            </w:pPr>
            <w:r w:rsidRPr="00B4774A">
              <w:rPr>
                <w:sz w:val="16"/>
                <w:szCs w:val="16"/>
                <w:lang w:val="fr-CA"/>
              </w:rPr>
              <w:t>Auto-ou (niveau bit)</w:t>
            </w:r>
          </w:p>
          <w:p w14:paraId="650A0FEA" w14:textId="77777777" w:rsidR="00F97D1A" w:rsidRPr="00B4774A" w:rsidRDefault="00F97D1A" w:rsidP="008D06F8">
            <w:pPr>
              <w:pStyle w:val="BodyText"/>
              <w:spacing w:after="0"/>
              <w:rPr>
                <w:sz w:val="16"/>
                <w:szCs w:val="16"/>
                <w:lang w:val="fr-CA"/>
              </w:rPr>
            </w:pPr>
            <w:r w:rsidRPr="00B4774A">
              <w:rPr>
                <w:sz w:val="16"/>
                <w:szCs w:val="16"/>
                <w:lang w:val="fr-CA"/>
              </w:rPr>
              <w:t>Auto-décalage à gauche (niveau bit)</w:t>
            </w:r>
          </w:p>
          <w:p w14:paraId="4E117F90"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(niveau bit)</w:t>
            </w:r>
          </w:p>
          <w:p w14:paraId="1057A54F"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sans signe (niveau bit)</w:t>
            </w:r>
          </w:p>
        </w:tc>
      </w:tr>
    </w:tbl>
    <w:p w14:paraId="3FD59415" w14:textId="77777777" w:rsidR="00F97D1A" w:rsidRPr="001B068E" w:rsidRDefault="00F97D1A" w:rsidP="00F97D1A">
      <w:pPr>
        <w:pStyle w:val="BodyText"/>
      </w:pPr>
    </w:p>
    <w:p w14:paraId="49D2DEBB" w14:textId="77777777" w:rsidR="00A03321" w:rsidRDefault="00F97D1A" w:rsidP="00A03321">
      <w:pPr>
        <w:pStyle w:val="Heading1"/>
      </w:pPr>
      <w:r w:rsidRPr="16CBE89F">
        <w:rPr>
          <w:lang w:val="fr-CA"/>
        </w:rPr>
        <w:br w:type="page"/>
      </w:r>
      <w:bookmarkStart w:id="188" w:name="_Toc155813907"/>
      <w:bookmarkStart w:id="189" w:name="_Toc171682550"/>
      <w:bookmarkStart w:id="190" w:name="_Toc190437755"/>
      <w:r w:rsidR="00A03321">
        <w:lastRenderedPageBreak/>
        <w:t>Graphisme 2D et concepts de programmation objet</w:t>
      </w:r>
      <w:bookmarkStart w:id="191" w:name="_Toc508793534"/>
      <w:bookmarkEnd w:id="188"/>
      <w:bookmarkEnd w:id="189"/>
      <w:bookmarkEnd w:id="190"/>
      <w:bookmarkEnd w:id="191"/>
    </w:p>
    <w:p w14:paraId="39B788B2" w14:textId="77777777" w:rsidR="00A03321" w:rsidRDefault="00A03321" w:rsidP="00A03321">
      <w:pPr>
        <w:pStyle w:val="BodyText"/>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Heading2"/>
      </w:pPr>
      <w:bookmarkStart w:id="192" w:name="_Toc155813908"/>
      <w:bookmarkStart w:id="193" w:name="_Toc171682551"/>
      <w:bookmarkStart w:id="194" w:name="_Toc508793535"/>
      <w:bookmarkStart w:id="195" w:name="_Toc190437756"/>
      <w:r>
        <w:t>Dessin avec les classes Graphics et une sous-classe de JFrame</w:t>
      </w:r>
      <w:bookmarkEnd w:id="192"/>
      <w:bookmarkEnd w:id="193"/>
      <w:bookmarkEnd w:id="195"/>
      <w:r>
        <w:t xml:space="preserve"> </w:t>
      </w:r>
      <w:bookmarkEnd w:id="194"/>
    </w:p>
    <w:p w14:paraId="1E23E513" w14:textId="631299A2" w:rsidR="00A03321" w:rsidRDefault="00A03321" w:rsidP="00A03321">
      <w:pPr>
        <w:pStyle w:val="BodyText"/>
      </w:pPr>
      <w:r>
        <w:t>Étudions d’abord un exemple de programme qui dessine un bonhomme simple dans une fenêtre.</w:t>
      </w:r>
    </w:p>
    <w:p w14:paraId="7F80D780" w14:textId="081D48D2" w:rsidR="008C3126" w:rsidRPr="00DC59B4" w:rsidRDefault="00A03321" w:rsidP="0058150D">
      <w:pPr>
        <w:pStyle w:val="BodyText"/>
        <w:spacing w:after="0"/>
        <w:rPr>
          <w:rFonts w:ascii="Segoe UI" w:hAnsi="Segoe UI" w:cs="Segoe UI"/>
          <w:color w:val="000000" w:themeColor="text1"/>
          <w:lang w:val="fr-CA"/>
        </w:rPr>
      </w:pPr>
      <w:r>
        <w:rPr>
          <w:b/>
          <w:bCs/>
        </w:rPr>
        <w:t>Exemple</w:t>
      </w:r>
      <w:r>
        <w:t xml:space="preserve">. </w:t>
      </w:r>
      <w:hyperlink r:id="rId214" w:history="1">
        <w:r w:rsidRPr="009C74A7">
          <w:rPr>
            <w:rFonts w:ascii="Segoe UI" w:hAnsi="Segoe UI" w:cs="Segoe UI"/>
            <w:color w:val="0366D6"/>
            <w:sz w:val="27"/>
            <w:szCs w:val="27"/>
            <w:lang w:val="fr-CA"/>
          </w:rPr>
          <w:t>JavaPasAPas</w:t>
        </w:r>
      </w:hyperlink>
      <w:r w:rsidRPr="00DC59B4">
        <w:rPr>
          <w:rFonts w:ascii="Segoe UI" w:hAnsi="Segoe UI" w:cs="Segoe UI"/>
          <w:color w:val="000000" w:themeColor="text1"/>
          <w:lang w:val="fr-CA"/>
        </w:rPr>
        <w:t>/</w:t>
      </w:r>
      <w:bookmarkStart w:id="196" w:name="OLE_LINK7"/>
      <w:bookmarkStart w:id="197" w:name="OLE_LINK8"/>
      <w:r w:rsidR="002E027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2E0279" w:rsidRPr="00DC59B4">
        <w:rPr>
          <w:rFonts w:ascii="Segoe UI" w:hAnsi="Segoe UI" w:cs="Segoe UI"/>
          <w:color w:val="000000" w:themeColor="text1"/>
          <w:lang w:val="fr-CA"/>
        </w:rPr>
        <w:t>/</w:t>
      </w:r>
    </w:p>
    <w:p w14:paraId="6217C060" w14:textId="213EC10D" w:rsidR="00A03321" w:rsidRPr="00DC59B4" w:rsidRDefault="002E0279" w:rsidP="0058150D">
      <w:pPr>
        <w:pStyle w:val="BodyText"/>
        <w:rPr>
          <w:rFonts w:ascii="Segoe UI" w:hAnsi="Segoe UI" w:cs="Segoe UI"/>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xempleDessin2DDansJFrame.java</w:t>
      </w:r>
      <w:bookmarkEnd w:id="196"/>
      <w:bookmarkEnd w:id="197"/>
    </w:p>
    <w:p w14:paraId="443BFEBD" w14:textId="63A04152" w:rsidR="00A03321" w:rsidRPr="00B64561" w:rsidRDefault="00A03321" w:rsidP="00A03321">
      <w:pPr>
        <w:pStyle w:val="BodyText"/>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15"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8C3126">
      <w:pPr>
        <w:pStyle w:val="Code"/>
        <w:keepNext w:val="0"/>
        <w:keepLines w:val="0"/>
        <w:rPr>
          <w:color w:val="000000"/>
          <w:lang w:eastAsia="zh-CN"/>
        </w:rPr>
      </w:pPr>
    </w:p>
    <w:p w14:paraId="5616FDA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8C3126">
      <w:pPr>
        <w:pStyle w:val="Code"/>
        <w:keepNext w:val="0"/>
        <w:keepLines w:val="0"/>
        <w:rPr>
          <w:color w:val="000000"/>
          <w:lang w:eastAsia="zh-CN"/>
        </w:rPr>
      </w:pPr>
    </w:p>
    <w:p w14:paraId="2314CEE5" w14:textId="77777777" w:rsidR="000F50A8" w:rsidRPr="002E0279" w:rsidRDefault="000F50A8" w:rsidP="008C3126">
      <w:pPr>
        <w:pStyle w:val="Code"/>
        <w:keepNext w:val="0"/>
        <w:keepLines w:val="0"/>
        <w:rPr>
          <w:color w:val="000000"/>
          <w:lang w:eastAsia="zh-CN"/>
        </w:rPr>
      </w:pPr>
    </w:p>
    <w:p w14:paraId="3BB7FAB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8C3126">
      <w:pPr>
        <w:pStyle w:val="Code"/>
        <w:keepNext w:val="0"/>
        <w:keepLines w:val="0"/>
        <w:rPr>
          <w:color w:val="000000"/>
          <w:lang w:eastAsia="zh-CN"/>
        </w:rPr>
      </w:pPr>
    </w:p>
    <w:p w14:paraId="12BF7B72" w14:textId="77777777" w:rsidR="000F50A8" w:rsidRPr="002E0279" w:rsidRDefault="000F50A8" w:rsidP="008C3126">
      <w:pPr>
        <w:pStyle w:val="Code"/>
        <w:keepNext w:val="0"/>
        <w:keepLines w:val="0"/>
        <w:rPr>
          <w:color w:val="000000"/>
          <w:lang w:eastAsia="zh-CN"/>
        </w:rPr>
      </w:pPr>
    </w:p>
    <w:p w14:paraId="2DBE3934"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8C3126">
      <w:pPr>
        <w:pStyle w:val="Code"/>
        <w:keepNext w:val="0"/>
        <w:keepLines w:val="0"/>
        <w:rPr>
          <w:color w:val="000000"/>
          <w:lang w:val="en-CA" w:eastAsia="zh-CN"/>
        </w:rPr>
      </w:pPr>
    </w:p>
    <w:p w14:paraId="65972F38"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8C3126">
      <w:pPr>
        <w:pStyle w:val="Code"/>
        <w:keepNext w:val="0"/>
        <w:keepLines w:val="0"/>
        <w:rPr>
          <w:color w:val="000000"/>
          <w:lang w:eastAsia="zh-CN"/>
        </w:rPr>
      </w:pPr>
    </w:p>
    <w:p w14:paraId="679985E9"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8C3126">
      <w:pPr>
        <w:pStyle w:val="Code"/>
        <w:keepNext w:val="0"/>
        <w:keepLines w:val="0"/>
        <w:rPr>
          <w:color w:val="000000"/>
          <w:lang w:eastAsia="zh-CN"/>
        </w:rPr>
      </w:pPr>
      <w:r w:rsidRPr="002E0279">
        <w:rPr>
          <w:color w:val="000000"/>
          <w:lang w:eastAsia="zh-CN"/>
        </w:rPr>
        <w:lastRenderedPageBreak/>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8C3126">
      <w:pPr>
        <w:pStyle w:val="Code"/>
        <w:keepNext w:val="0"/>
        <w:keepLines w:val="0"/>
        <w:rPr>
          <w:color w:val="000000"/>
          <w:lang w:eastAsia="zh-CN"/>
        </w:rPr>
      </w:pPr>
    </w:p>
    <w:p w14:paraId="10C6BE3B" w14:textId="77777777" w:rsidR="002E0279" w:rsidRPr="008B351D" w:rsidRDefault="002E0279" w:rsidP="008C3126">
      <w:pPr>
        <w:pStyle w:val="Code"/>
        <w:keepNext w:val="0"/>
        <w:keepLines w:val="0"/>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8C3126">
      <w:pPr>
        <w:pStyle w:val="Code"/>
        <w:keepNext w:val="0"/>
        <w:keepLines w:val="0"/>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8C3126">
      <w:pPr>
        <w:pStyle w:val="Code"/>
        <w:keepNext w:val="0"/>
        <w:keepLines w:val="0"/>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BodyText"/>
      </w:pPr>
    </w:p>
    <w:p w14:paraId="4112F5C0" w14:textId="77777777" w:rsidR="00A03321" w:rsidRDefault="00A03321" w:rsidP="000F50A8">
      <w:pPr>
        <w:pStyle w:val="BodyText"/>
        <w:keepLines/>
      </w:pPr>
      <w:r>
        <w:t>Voici le résultat de l’exécution du programme :</w:t>
      </w:r>
    </w:p>
    <w:p w14:paraId="0F6AA384" w14:textId="009A377F" w:rsidR="00A03321" w:rsidRDefault="004B7EE2" w:rsidP="00EF7B00">
      <w:pPr>
        <w:pStyle w:val="BodyText"/>
        <w:keepLines/>
        <w:jc w:val="center"/>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16">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BodyText"/>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2C7F57" w:rsidP="00A03321">
      <w:pPr>
        <w:pStyle w:val="Caption"/>
        <w:jc w:val="center"/>
      </w:pPr>
      <w:r>
        <w:rPr>
          <w:noProof/>
        </w:rPr>
        <w:object w:dxaOrig="8292" w:dyaOrig="11370" w14:anchorId="3619440B">
          <v:shape id="_x0000_i1056" type="#_x0000_t75" alt="" style="width:227pt;height:293pt;mso-width-percent:0;mso-height-percent:0;mso-width-percent:0;mso-height-percent:0" o:ole="">
            <v:imagedata r:id="rId217" o:title=""/>
          </v:shape>
          <o:OLEObject Type="Embed" ProgID="Visio.Drawing.11" ShapeID="_x0000_i1056" DrawAspect="Content" ObjectID="_1801050967" r:id="rId218"/>
        </w:object>
      </w:r>
    </w:p>
    <w:p w14:paraId="61CD8E75" w14:textId="24FF1B06"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17</w:t>
      </w:r>
      <w:r>
        <w:fldChar w:fldCharType="end"/>
      </w:r>
      <w:r>
        <w:t>. Coordonnées du Bonhomme.</w:t>
      </w:r>
    </w:p>
    <w:p w14:paraId="25DEFA5E" w14:textId="77777777" w:rsidR="00A03321" w:rsidRDefault="00A03321" w:rsidP="00A03321">
      <w:pPr>
        <w:pStyle w:val="BodyText"/>
      </w:pPr>
      <w:r>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BodyText"/>
      </w:pPr>
    </w:p>
    <w:p w14:paraId="6F214ACB" w14:textId="77777777" w:rsidR="00A03321" w:rsidRDefault="00A03321" w:rsidP="00A03321">
      <w:pPr>
        <w:pStyle w:val="BodyText"/>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BodyText"/>
      </w:pPr>
    </w:p>
    <w:p w14:paraId="294ECCD4" w14:textId="77777777" w:rsidR="00A03321" w:rsidRDefault="00A03321" w:rsidP="00A03321">
      <w:pPr>
        <w:pStyle w:val="BodyText"/>
      </w:pPr>
      <w:r>
        <w:lastRenderedPageBreak/>
        <w:t>Cet objet représente la fenêtre dans laquelle est effectué le dessin.</w:t>
      </w:r>
    </w:p>
    <w:p w14:paraId="4F14A546" w14:textId="77777777" w:rsidR="00A03321" w:rsidRDefault="00A03321" w:rsidP="004500F9">
      <w:pPr>
        <w:pStyle w:val="BodyText"/>
        <w:keepNext/>
        <w:keepLines/>
        <w:numPr>
          <w:ilvl w:val="0"/>
          <w:numId w:val="12"/>
        </w:numPr>
        <w:rPr>
          <w:b/>
          <w:bCs/>
        </w:rPr>
      </w:pPr>
      <w:r>
        <w:rPr>
          <w:b/>
          <w:bCs/>
        </w:rPr>
        <w:t>Notion de sous-classe</w:t>
      </w:r>
    </w:p>
    <w:p w14:paraId="66155A79" w14:textId="7EA2A8B2" w:rsidR="00A03321" w:rsidRDefault="00A03321" w:rsidP="004500F9">
      <w:pPr>
        <w:pStyle w:val="BodyText"/>
        <w:keepNext/>
        <w:keepLines/>
      </w:pPr>
      <w:r>
        <w:t xml:space="preserve">La classe </w:t>
      </w:r>
      <w:r>
        <w:rPr>
          <w:i/>
          <w:iCs/>
        </w:rPr>
        <w:t>ExempleDessin2DDansJFrame</w:t>
      </w:r>
      <w:r>
        <w:t xml:space="preserve"> est une sous-classe de la classe </w:t>
      </w:r>
      <w:hyperlink r:id="rId219"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383F3600" w:rsidR="00A03321" w:rsidRDefault="00A03321" w:rsidP="00A03321">
      <w:pPr>
        <w:pStyle w:val="BodyText"/>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0"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C62F99">
      <w:pPr>
        <w:pStyle w:val="BodyText"/>
        <w:keepNext/>
        <w:keepLines/>
        <w:jc w:val="center"/>
      </w:pPr>
      <w:r>
        <w:rPr>
          <w:noProof/>
          <w:lang w:val="en-US" w:eastAsia="en-US"/>
        </w:rPr>
        <w:drawing>
          <wp:inline distT="0" distB="0" distL="0" distR="0" wp14:anchorId="4BD6A7AD" wp14:editId="2FF79F05">
            <wp:extent cx="1761067" cy="1686560"/>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67108" cy="1692345"/>
                    </a:xfrm>
                    <a:prstGeom prst="rect">
                      <a:avLst/>
                    </a:prstGeom>
                    <a:noFill/>
                    <a:ln>
                      <a:noFill/>
                    </a:ln>
                  </pic:spPr>
                </pic:pic>
              </a:graphicData>
            </a:graphic>
          </wp:inline>
        </w:drawing>
      </w:r>
    </w:p>
    <w:p w14:paraId="759480B1" w14:textId="738908A9" w:rsidR="00A03321" w:rsidRDefault="00A03321" w:rsidP="00C62F99">
      <w:pPr>
        <w:pStyle w:val="Caption"/>
        <w:keepNext/>
        <w:keepLines/>
        <w:jc w:val="center"/>
      </w:pPr>
      <w:r>
        <w:t xml:space="preserve">Figure </w:t>
      </w:r>
      <w:r>
        <w:fldChar w:fldCharType="begin"/>
      </w:r>
      <w:r>
        <w:instrText xml:space="preserve"> SEQ Figure \* ARABIC </w:instrText>
      </w:r>
      <w:r>
        <w:fldChar w:fldCharType="separate"/>
      </w:r>
      <w:r w:rsidR="00AB64FB">
        <w:rPr>
          <w:noProof/>
        </w:rPr>
        <w:t>18</w:t>
      </w:r>
      <w:r>
        <w:fldChar w:fldCharType="end"/>
      </w:r>
      <w:r>
        <w:t>. Représentation d’une sous-classe en UML.</w:t>
      </w:r>
    </w:p>
    <w:p w14:paraId="4087C2C5" w14:textId="5C17E51E" w:rsidR="002E0279" w:rsidRDefault="00A03321" w:rsidP="00ED6FF3">
      <w:pPr>
        <w:pStyle w:val="BodyText"/>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22"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98" w:name="OLE_LINK13"/>
      <w:bookmarkStart w:id="199" w:name="OLE_LINK14"/>
      <w:r w:rsidRPr="001E1542">
        <w:rPr>
          <w:i/>
        </w:rPr>
        <w:t>ExempleDessin2DDansJFrame</w:t>
      </w:r>
      <w:r w:rsidRPr="001E1542">
        <w:t xml:space="preserve"> </w:t>
      </w:r>
      <w:bookmarkEnd w:id="198"/>
      <w:bookmarkEnd w:id="199"/>
      <w:r w:rsidRPr="001E1542">
        <w:t xml:space="preserve">est aussi considéré comme un objet de la super-classe </w:t>
      </w:r>
      <w:bookmarkStart w:id="200" w:name="OLE_LINK11"/>
      <w:bookmarkStart w:id="201"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200"/>
      <w:bookmarkEnd w:id="201"/>
      <w:r w:rsidRPr="001E1542">
        <w:t>.</w:t>
      </w:r>
      <w:r>
        <w:t xml:space="preserve"> </w:t>
      </w:r>
      <w:r w:rsidR="00ED6FF3">
        <w:t xml:space="preserve">Il s’agit d’un exemple de ce que nous </w:t>
      </w:r>
      <w:r w:rsidR="00ED6FF3">
        <w:lastRenderedPageBreak/>
        <w:t xml:space="preserve">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23"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202" w:name="OLE_LINK9"/>
      <w:bookmarkStart w:id="203" w:name="OLE_LINK10"/>
    </w:p>
    <w:bookmarkEnd w:id="202"/>
    <w:bookmarkEnd w:id="203"/>
    <w:p w14:paraId="4B2A8C97" w14:textId="7F863E94" w:rsidR="00A03321" w:rsidRDefault="00A03321" w:rsidP="00A03321">
      <w:pPr>
        <w:pStyle w:val="BodyText"/>
      </w:pPr>
      <w:r>
        <w:t xml:space="preserve">Dans le diagramme, on ne répète pas les méthodes héritées dans la sous-classe. Ceci est implicite. Les méthodes d’objet héritées de la classe </w:t>
      </w:r>
      <w:hyperlink r:id="rId22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2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26"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BodyText"/>
      </w:pPr>
      <w:r>
        <w:t>Rappelons la syntaxe de la création d’un objet :</w:t>
      </w:r>
    </w:p>
    <w:p w14:paraId="1FD8FA96" w14:textId="1D37ACC8" w:rsidR="00A03321" w:rsidRDefault="002C7F57" w:rsidP="00A03321">
      <w:pPr>
        <w:pStyle w:val="BodyText"/>
      </w:pPr>
      <w:r>
        <w:rPr>
          <w:noProof/>
        </w:rPr>
        <w:object w:dxaOrig="8463" w:dyaOrig="958" w14:anchorId="45907C64">
          <v:shape id="_x0000_i1055" type="#_x0000_t75" alt="" style="width:335pt;height:37pt;mso-width-percent:0;mso-height-percent:0;mso-width-percent:0;mso-height-percent:0" o:ole="">
            <v:imagedata r:id="rId160" o:title=""/>
          </v:shape>
          <o:OLEObject Type="Embed" ProgID="Visio.Drawing.11" ShapeID="_x0000_i1055" DrawAspect="Content" ObjectID="_1801050968" r:id="rId227"/>
        </w:object>
      </w:r>
    </w:p>
    <w:p w14:paraId="6211FE18" w14:textId="77777777" w:rsidR="00A03321" w:rsidRDefault="00A03321" w:rsidP="00A03321">
      <w:pPr>
        <w:pStyle w:val="BodyText"/>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BodyText"/>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BodyText"/>
      </w:pPr>
      <w:r>
        <w:t>La ligne suivante déclare le constructeur d’objet :</w:t>
      </w:r>
    </w:p>
    <w:p w14:paraId="17752661" w14:textId="77777777" w:rsidR="00A03321" w:rsidRDefault="00A03321" w:rsidP="00A03321">
      <w:pPr>
        <w:pStyle w:val="CodeJava9ptCarCar"/>
      </w:pPr>
      <w:r>
        <w:lastRenderedPageBreak/>
        <w:t xml:space="preserve">    public ExempleDessin2DDansJFrame() {</w:t>
      </w:r>
    </w:p>
    <w:p w14:paraId="044E07F2" w14:textId="77777777" w:rsidR="00A03321" w:rsidRDefault="00A03321" w:rsidP="00A03321">
      <w:pPr>
        <w:pStyle w:val="BodyText"/>
      </w:pPr>
    </w:p>
    <w:p w14:paraId="409384F0" w14:textId="77777777" w:rsidR="00A03321" w:rsidRDefault="00A03321" w:rsidP="00A03321">
      <w:pPr>
        <w:pStyle w:val="BodyText"/>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BodyText"/>
      </w:pPr>
    </w:p>
    <w:p w14:paraId="6F7B8E85" w14:textId="69358933" w:rsidR="00A03321" w:rsidRDefault="00A03321" w:rsidP="00A03321">
      <w:pPr>
        <w:pStyle w:val="BodyText"/>
      </w:pPr>
      <w:r>
        <w:t xml:space="preserve">L’identificateur réservé </w:t>
      </w:r>
      <w:r>
        <w:rPr>
          <w:i/>
          <w:iCs/>
        </w:rPr>
        <w:t>super</w:t>
      </w:r>
      <w:r>
        <w:t xml:space="preserve"> signifie d’appeler la méthode constructeur correspondante de la super-classe </w:t>
      </w:r>
      <w:hyperlink r:id="rId228"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29"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0"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504360EF" w:rsidR="00A03321" w:rsidRDefault="00A03321" w:rsidP="00A03321">
      <w:pPr>
        <w:pStyle w:val="BodyText"/>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31"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32"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t xml:space="preserve">        </w:t>
      </w:r>
      <w:r>
        <w:rPr>
          <w:lang w:val="en-CA"/>
        </w:rPr>
        <w:t>this.setDefaultCloseOperation(EXIT_ON_CLOSE);</w:t>
      </w:r>
    </w:p>
    <w:p w14:paraId="1E339949" w14:textId="77777777" w:rsidR="00A03321" w:rsidRPr="0099746E" w:rsidRDefault="00A03321" w:rsidP="00A03321">
      <w:pPr>
        <w:pStyle w:val="BodyText"/>
        <w:rPr>
          <w:lang w:val="en-CA"/>
        </w:rPr>
      </w:pPr>
    </w:p>
    <w:p w14:paraId="3C8C3E04"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BodyText"/>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BodyText"/>
      </w:pPr>
      <w:r>
        <w:lastRenderedPageBreak/>
        <w:t>Voici le diagramme de syntaxe d’un appel de méthode d’objet tenant compte de ces deux nouvelles possibilités. Rappelons qu’une méthode d’objet est une méthode qu’on appelle sur un objet.</w:t>
      </w:r>
    </w:p>
    <w:p w14:paraId="3D35CD9B" w14:textId="32054166" w:rsidR="00A03321" w:rsidRDefault="002C7F57" w:rsidP="00A03321">
      <w:pPr>
        <w:pStyle w:val="BodyText"/>
      </w:pPr>
      <w:r>
        <w:rPr>
          <w:noProof/>
        </w:rPr>
        <w:object w:dxaOrig="10083" w:dyaOrig="1740" w14:anchorId="18FC8FEC">
          <v:shape id="_x0000_i1054" type="#_x0000_t75" alt="" style="width:335pt;height:60pt;mso-width-percent:0;mso-height-percent:0;mso-width-percent:0;mso-height-percent:0" o:ole="">
            <v:imagedata r:id="rId233" o:title=""/>
          </v:shape>
          <o:OLEObject Type="Embed" ProgID="Visio.Drawing.11" ShapeID="_x0000_i1054" DrawAspect="Content" ObjectID="_1801050969" r:id="rId234"/>
        </w:object>
      </w:r>
    </w:p>
    <w:p w14:paraId="541D7FCF" w14:textId="2AD8F1B2" w:rsidR="00A03321" w:rsidRDefault="00A03321" w:rsidP="00A03321">
      <w:pPr>
        <w:pStyle w:val="BodyText"/>
      </w:pPr>
      <w:r>
        <w:t xml:space="preserve">La méthode </w:t>
      </w:r>
      <w:r w:rsidRPr="00D816D1">
        <w:rPr>
          <w:i/>
        </w:rPr>
        <w:t>setSize</w:t>
      </w:r>
      <w:r>
        <w:t>() spécifie la largeur (400) et la hauteur (600) de la fenêtre</w:t>
      </w:r>
      <w:r w:rsidR="001B068E">
        <w:t> </w:t>
      </w:r>
      <w:r>
        <w:t>:</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BodyText"/>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BodyText"/>
      </w:pPr>
    </w:p>
    <w:p w14:paraId="2F1903D7" w14:textId="77777777" w:rsidR="00A03321" w:rsidRDefault="00A03321" w:rsidP="00A03321">
      <w:pPr>
        <w:pStyle w:val="BodyText"/>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BodyText"/>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18776631"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35"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60E64C4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Donc, à chaque fois qu’on utilise la classe </w:t>
      </w:r>
      <w:hyperlink r:id="rId236"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BodyText"/>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t xml:space="preserve">    public void paint (Graphics g) {</w:t>
      </w:r>
    </w:p>
    <w:p w14:paraId="3D630184" w14:textId="77777777" w:rsidR="00A03321" w:rsidRDefault="00A03321" w:rsidP="00A03321">
      <w:pPr>
        <w:pStyle w:val="BodyText"/>
      </w:pPr>
      <w:r>
        <w:lastRenderedPageBreak/>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BodyText"/>
      </w:pPr>
      <w:r>
        <w:t xml:space="preserve">Rappelons le sens des identificateurs réservés </w:t>
      </w:r>
      <w:r>
        <w:rPr>
          <w:i/>
          <w:iCs/>
        </w:rPr>
        <w:t>public void</w:t>
      </w:r>
      <w:r>
        <w:t> :</w:t>
      </w:r>
    </w:p>
    <w:p w14:paraId="57EE7D36" w14:textId="77777777" w:rsidR="00A03321" w:rsidRDefault="00A03321" w:rsidP="00A03321">
      <w:pPr>
        <w:pStyle w:val="BodyText"/>
        <w:numPr>
          <w:ilvl w:val="0"/>
          <w:numId w:val="10"/>
        </w:numPr>
      </w:pPr>
      <w:r>
        <w:rPr>
          <w:i/>
          <w:iCs/>
        </w:rPr>
        <w:t>public</w:t>
      </w:r>
      <w:r>
        <w:t xml:space="preserve"> signifie que la méthode peut être appelée de partout</w:t>
      </w:r>
    </w:p>
    <w:p w14:paraId="73465402" w14:textId="77777777" w:rsidR="00A03321" w:rsidRDefault="00A03321" w:rsidP="00A03321">
      <w:pPr>
        <w:pStyle w:val="BodyText"/>
        <w:numPr>
          <w:ilvl w:val="0"/>
          <w:numId w:val="10"/>
        </w:numPr>
      </w:pPr>
      <w:r>
        <w:rPr>
          <w:i/>
          <w:iCs/>
        </w:rPr>
        <w:t xml:space="preserve">void </w:t>
      </w:r>
      <w:r>
        <w:t>signifie que la méthode ne retourne rien</w:t>
      </w:r>
    </w:p>
    <w:p w14:paraId="6C11D74C" w14:textId="77777777" w:rsidR="00A03321" w:rsidRDefault="00A03321" w:rsidP="00A03321">
      <w:pPr>
        <w:pStyle w:val="BodyText"/>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BodyText"/>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1A025D2C" w:rsidR="00A03321" w:rsidRDefault="00A03321" w:rsidP="00A03321">
      <w:pPr>
        <w:pStyle w:val="BodyText"/>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37"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38"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3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41"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7C7278DF" w:rsidR="00A03321" w:rsidRDefault="00A03321" w:rsidP="00A03321">
      <w:pPr>
        <w:pStyle w:val="BodyText"/>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42"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w:t>
      </w:r>
      <w:r>
        <w:lastRenderedPageBreak/>
        <w:t xml:space="preserve">effectue certaines opérations nécessaires au bon fonctionnement de fenêtres à structure complexe tel qu’une fenêtre </w:t>
      </w:r>
      <w:hyperlink r:id="rId243"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BodyText"/>
      </w:pPr>
    </w:p>
    <w:p w14:paraId="071310C9"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264BC80F"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46"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BodyText"/>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BodyText"/>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0D578495" w:rsidR="00A03321" w:rsidRDefault="00A03321" w:rsidP="00A03321">
      <w:pPr>
        <w:pStyle w:val="BodyText"/>
      </w:pPr>
      <w:r>
        <w:t xml:space="preserve">La méthode </w:t>
      </w:r>
      <w:hyperlink r:id="rId247"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48"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HTMLCode"/>
        </w:rPr>
        <w:t xml:space="preserve"> </w:t>
      </w:r>
      <w:r>
        <w:t xml:space="preserve">est une méthode d’objet de la classe </w:t>
      </w:r>
      <w:hyperlink r:id="rId249"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5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w:t>
      </w:r>
      <w:r>
        <w:lastRenderedPageBreak/>
        <w:t xml:space="preserve">verte. La notion de constante de classe sera détaillée par la suite.  La classe </w:t>
      </w:r>
      <w:hyperlink r:id="rId25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BodyText"/>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BodyText"/>
      </w:pPr>
    </w:p>
    <w:p w14:paraId="3ADB4323" w14:textId="3F6AD471" w:rsidR="00A03321" w:rsidRDefault="00A03321" w:rsidP="00A03321">
      <w:pPr>
        <w:pStyle w:val="BodyText"/>
      </w:pPr>
      <w:r>
        <w:t xml:space="preserve">La méthode </w:t>
      </w:r>
      <w:hyperlink r:id="rId253"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BodyText"/>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35F29A0E" w:rsidR="00A03321" w:rsidRDefault="00A03321" w:rsidP="00A03321">
      <w:pPr>
        <w:pStyle w:val="BodyText"/>
      </w:pPr>
      <w:r>
        <w:t xml:space="preserve"> La ligne suivante dessine un carré noir qui correspond l’œil gauche. Les paramètres de </w:t>
      </w:r>
      <w:hyperlink r:id="rId254"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BodyText"/>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BodyText"/>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008FA803" w:rsidR="00A03321" w:rsidRDefault="00A03321" w:rsidP="00A03321">
      <w:pPr>
        <w:pStyle w:val="BodyText"/>
      </w:pPr>
      <w:r>
        <w:t xml:space="preserve">La méthode </w:t>
      </w:r>
      <w:hyperlink r:id="rId255"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BodyText"/>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BodyText"/>
      </w:pPr>
    </w:p>
    <w:p w14:paraId="3755826C" w14:textId="38215C37" w:rsidR="00A03321" w:rsidRDefault="00A03321" w:rsidP="00A03321">
      <w:pPr>
        <w:pStyle w:val="BodyText"/>
      </w:pPr>
      <w:r>
        <w:t xml:space="preserve">La classe </w:t>
      </w:r>
      <w:hyperlink r:id="rId256"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BodyText"/>
      </w:pPr>
      <w:r>
        <w:rPr>
          <w:b/>
          <w:bCs/>
        </w:rPr>
        <w:lastRenderedPageBreak/>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EF7B00">
      <w:pPr>
        <w:pStyle w:val="BodyText"/>
        <w:jc w:val="center"/>
      </w:pPr>
      <w:r>
        <w:rPr>
          <w:noProof/>
          <w:lang w:val="en-US" w:eastAsia="en-US"/>
        </w:rPr>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57">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771AFDE7" w14:textId="77777777" w:rsidR="00E93CFF" w:rsidRDefault="00E93CFF" w:rsidP="00EF7B00">
      <w:pPr>
        <w:pStyle w:val="BodyText"/>
        <w:jc w:val="center"/>
      </w:pPr>
    </w:p>
    <w:p w14:paraId="481E7F08" w14:textId="0E11664D" w:rsidR="00A03321" w:rsidRPr="008B68BF" w:rsidRDefault="00A03321" w:rsidP="008B68BF">
      <w:pPr>
        <w:pStyle w:val="BodyText"/>
        <w:keepNext/>
        <w:keepLines/>
        <w:spacing w:after="0"/>
      </w:pPr>
      <w:r w:rsidRPr="008B68BF">
        <w:rPr>
          <w:b/>
        </w:rPr>
        <w:t>Solution</w:t>
      </w:r>
      <w:r w:rsidRPr="008B68BF">
        <w:t xml:space="preserve">. </w:t>
      </w:r>
      <w:hyperlink r:id="rId258"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04" w:name="OLE_LINK15"/>
      <w:bookmarkStart w:id="205" w:name="OLE_LINK16"/>
      <w:r w:rsidR="00ED6FF3"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D6FF3" w:rsidRPr="00DC59B4">
        <w:rPr>
          <w:rFonts w:ascii="Segoe UI" w:hAnsi="Segoe UI" w:cs="Segoe UI"/>
          <w:color w:val="000000" w:themeColor="text1"/>
          <w:lang w:val="fr-CA"/>
        </w:rPr>
        <w:t>/E</w:t>
      </w:r>
      <w:r w:rsidRPr="00DC59B4">
        <w:rPr>
          <w:rFonts w:ascii="Segoe UI" w:hAnsi="Segoe UI" w:cs="Segoe UI"/>
          <w:color w:val="000000" w:themeColor="text1"/>
          <w:lang w:val="fr-CA"/>
        </w:rPr>
        <w:t>xerciceDessinIti</w:t>
      </w:r>
      <w:bookmarkEnd w:id="204"/>
      <w:bookmarkEnd w:id="205"/>
      <w:r w:rsidRPr="00DC59B4">
        <w:rPr>
          <w:rFonts w:ascii="Segoe UI" w:hAnsi="Segoe UI" w:cs="Segoe UI"/>
          <w:color w:val="000000" w:themeColor="text1"/>
          <w:lang w:val="fr-CA"/>
        </w:rPr>
        <w:t>.java</w:t>
      </w:r>
    </w:p>
    <w:p w14:paraId="3D0D4A1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93CFF">
      <w:pPr>
        <w:pStyle w:val="Code"/>
        <w:rPr>
          <w:color w:val="000000"/>
          <w:lang w:eastAsia="zh-CN"/>
        </w:rPr>
      </w:pPr>
    </w:p>
    <w:p w14:paraId="1BAB11F6" w14:textId="77777777" w:rsidR="00ED6FF3" w:rsidRPr="00941126" w:rsidRDefault="00ED6FF3" w:rsidP="00E93CFF">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93CFF">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93CFF">
      <w:pPr>
        <w:pStyle w:val="Code"/>
        <w:keepNext w:val="0"/>
        <w:keepLines w:val="0"/>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pink</w:t>
      </w:r>
      <w:r w:rsidRPr="001B068E">
        <w:rPr>
          <w:color w:val="808030"/>
          <w:lang w:eastAsia="zh-CN"/>
        </w:rPr>
        <w:t>)</w:t>
      </w:r>
      <w:r w:rsidRPr="001B068E">
        <w:rPr>
          <w:color w:val="800080"/>
          <w:lang w:eastAsia="zh-CN"/>
        </w:rPr>
        <w:t>;</w:t>
      </w:r>
    </w:p>
    <w:p w14:paraId="1C6E2013" w14:textId="77777777" w:rsidR="00ED6FF3" w:rsidRDefault="00ED6FF3" w:rsidP="00ED6FF3">
      <w:pPr>
        <w:pStyle w:val="Code"/>
        <w:rPr>
          <w:color w:val="800080"/>
          <w:lang w:eastAsia="zh-CN"/>
        </w:rPr>
      </w:pPr>
      <w:r w:rsidRPr="001B068E">
        <w:rPr>
          <w:color w:val="000000"/>
          <w:lang w:eastAsia="zh-CN"/>
        </w:rPr>
        <w:t xml:space="preserve">    g</w:t>
      </w:r>
      <w:r w:rsidRPr="001B068E">
        <w:rPr>
          <w:color w:val="808030"/>
          <w:lang w:eastAsia="zh-CN"/>
        </w:rPr>
        <w:t>.</w:t>
      </w:r>
      <w:r w:rsidRPr="001B068E">
        <w:rPr>
          <w:color w:val="000000"/>
          <w:lang w:eastAsia="zh-CN"/>
        </w:rPr>
        <w:t>fillOval</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800080"/>
          <w:lang w:eastAsia="zh-CN"/>
        </w:rPr>
        <w:t>;</w:t>
      </w:r>
    </w:p>
    <w:p w14:paraId="05B6B084" w14:textId="77777777" w:rsidR="00C41D11" w:rsidRPr="001B068E" w:rsidRDefault="00C41D11" w:rsidP="00C41D11">
      <w:pPr>
        <w:pStyle w:val="Code"/>
        <w:keepNext w:val="0"/>
        <w:keepLines w:val="0"/>
        <w:rPr>
          <w:color w:val="000000"/>
          <w:lang w:eastAsia="zh-CN"/>
        </w:rPr>
      </w:pPr>
    </w:p>
    <w:p w14:paraId="47D1306D"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 sourire</w:t>
      </w:r>
    </w:p>
    <w:p w14:paraId="3F3B8FED"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black</w:t>
      </w:r>
      <w:r w:rsidRPr="001B068E">
        <w:rPr>
          <w:color w:val="808030"/>
          <w:lang w:eastAsia="zh-CN"/>
        </w:rPr>
        <w:t>)</w:t>
      </w:r>
      <w:r w:rsidRPr="001B068E">
        <w:rPr>
          <w:color w:val="800080"/>
          <w:lang w:eastAsia="zh-CN"/>
        </w:rPr>
        <w:t>;</w:t>
      </w:r>
    </w:p>
    <w:p w14:paraId="6B0D5821" w14:textId="77777777" w:rsidR="00ED6FF3" w:rsidRPr="001B068E" w:rsidRDefault="00ED6FF3" w:rsidP="00ED6FF3">
      <w:pPr>
        <w:pStyle w:val="Code"/>
        <w:rPr>
          <w:color w:val="000000"/>
          <w:lang w:eastAsia="zh-CN"/>
        </w:rPr>
      </w:pPr>
      <w:r w:rsidRPr="001B068E">
        <w:rPr>
          <w:color w:val="000000"/>
          <w:lang w:eastAsia="zh-CN"/>
        </w:rPr>
        <w:t xml:space="preserve">    g</w:t>
      </w:r>
      <w:r w:rsidRPr="001B068E">
        <w:rPr>
          <w:color w:val="808030"/>
          <w:lang w:eastAsia="zh-CN"/>
        </w:rPr>
        <w:t>.</w:t>
      </w:r>
      <w:r w:rsidRPr="001B068E">
        <w:rPr>
          <w:color w:val="000000"/>
          <w:lang w:eastAsia="zh-CN"/>
        </w:rPr>
        <w:t>drawArc</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34</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808030"/>
          <w:lang w:eastAsia="zh-CN"/>
        </w:rPr>
        <w:t>-</w:t>
      </w:r>
      <w:r w:rsidRPr="001B068E">
        <w:rPr>
          <w:color w:val="008C00"/>
          <w:lang w:eastAsia="zh-CN"/>
        </w:rPr>
        <w:t>125</w:t>
      </w:r>
      <w:r w:rsidRPr="001B068E">
        <w:rPr>
          <w:color w:val="808030"/>
          <w:lang w:eastAsia="zh-CN"/>
        </w:rPr>
        <w:t>,</w:t>
      </w:r>
      <w:r w:rsidRPr="001B068E">
        <w:rPr>
          <w:color w:val="000000"/>
          <w:lang w:eastAsia="zh-CN"/>
        </w:rPr>
        <w:t xml:space="preserve"> </w:t>
      </w:r>
      <w:r w:rsidRPr="001B068E">
        <w:rPr>
          <w:color w:val="008C00"/>
          <w:lang w:eastAsia="zh-CN"/>
        </w:rPr>
        <w:t>70</w:t>
      </w:r>
      <w:r w:rsidRPr="001B068E">
        <w:rPr>
          <w:color w:val="808030"/>
          <w:lang w:eastAsia="zh-CN"/>
        </w:rPr>
        <w:t>)</w:t>
      </w:r>
      <w:r w:rsidRPr="001B068E">
        <w:rPr>
          <w:color w:val="800080"/>
          <w:lang w:eastAsia="zh-CN"/>
        </w:rPr>
        <w:t>;</w:t>
      </w:r>
    </w:p>
    <w:p w14:paraId="79FACC71"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Default="00ED6FF3" w:rsidP="00ED6FF3">
      <w:pPr>
        <w:pStyle w:val="Code"/>
        <w:rPr>
          <w:color w:val="80008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1B10D7C3" w14:textId="77777777" w:rsidR="00C41D11" w:rsidRPr="00ED6FF3" w:rsidRDefault="00C41D11" w:rsidP="00C41D11">
      <w:pPr>
        <w:pStyle w:val="Code"/>
        <w:keepNext w:val="0"/>
        <w:keepLines w:val="0"/>
        <w:rPr>
          <w:color w:val="000000"/>
          <w:lang w:eastAsia="zh-CN"/>
        </w:rPr>
      </w:pPr>
    </w:p>
    <w:p w14:paraId="50A469B6" w14:textId="77777777" w:rsidR="00ED6FF3" w:rsidRPr="00ED6FF3" w:rsidRDefault="00ED6FF3" w:rsidP="00ED6FF3">
      <w:pPr>
        <w:pStyle w:val="Code"/>
        <w:rPr>
          <w:color w:val="000000"/>
          <w:lang w:eastAsia="zh-CN"/>
        </w:rPr>
      </w:pPr>
      <w:r w:rsidRPr="00ED6FF3">
        <w:rPr>
          <w:color w:val="000000"/>
          <w:lang w:eastAsia="zh-CN"/>
        </w:rPr>
        <w:lastRenderedPageBreak/>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93CFF">
      <w:pPr>
        <w:pStyle w:val="Code"/>
        <w:keepNext w:val="0"/>
        <w:keepLines w:val="0"/>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BodyText"/>
        <w:rPr>
          <w:b/>
          <w:bCs/>
        </w:rPr>
      </w:pPr>
    </w:p>
    <w:p w14:paraId="1D195BAD" w14:textId="77777777" w:rsidR="00A03321" w:rsidRDefault="00A03321" w:rsidP="00A03321">
      <w:pPr>
        <w:pStyle w:val="BodyText"/>
        <w:numPr>
          <w:ilvl w:val="0"/>
          <w:numId w:val="12"/>
        </w:numPr>
        <w:rPr>
          <w:b/>
          <w:bCs/>
        </w:rPr>
      </w:pPr>
      <w:r>
        <w:rPr>
          <w:b/>
          <w:bCs/>
        </w:rPr>
        <w:t>Création de plusieurs objets (fenêtres de dessin)</w:t>
      </w:r>
    </w:p>
    <w:p w14:paraId="70DECBCB" w14:textId="77777777" w:rsidR="00A03321" w:rsidRPr="00F65A09" w:rsidRDefault="00A03321" w:rsidP="00A03321">
      <w:pPr>
        <w:pStyle w:val="BodyText"/>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EF7B00">
      <w:pPr>
        <w:pStyle w:val="BodyText"/>
        <w:keepNext/>
        <w:keepLines/>
      </w:pPr>
      <w:r>
        <w:rPr>
          <w:b/>
          <w:bCs/>
        </w:rPr>
        <w:t>Exemple</w:t>
      </w:r>
      <w:r>
        <w:t>. Création de trois fenêtres de dessin.</w:t>
      </w:r>
    </w:p>
    <w:p w14:paraId="55CA44D4" w14:textId="77777777" w:rsidR="00ED6FF3" w:rsidRPr="00ED6FF3" w:rsidRDefault="00ED6FF3" w:rsidP="00EF7B00">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93CFF">
      <w:pPr>
        <w:pStyle w:val="Code"/>
        <w:keepNext w:val="0"/>
        <w:keepLines w:val="0"/>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lastRenderedPageBreak/>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BodyText"/>
        <w:rPr>
          <w:b/>
          <w:bCs/>
          <w:lang w:val="fr-CA"/>
        </w:rPr>
      </w:pPr>
    </w:p>
    <w:p w14:paraId="6769BFFC" w14:textId="77777777" w:rsidR="00A03321" w:rsidRPr="008B351D" w:rsidRDefault="00A03321" w:rsidP="00A03321">
      <w:pPr>
        <w:pStyle w:val="BodyText"/>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BodyText"/>
      </w:pPr>
      <w:r>
        <w:t>NB Si vous exécutez ce programme, les fenêtres sont superposées. Il faut les déplacer pour voir les trois.</w:t>
      </w:r>
    </w:p>
    <w:p w14:paraId="49F28CCB" w14:textId="77777777" w:rsidR="00A03321" w:rsidRDefault="00A03321" w:rsidP="00A03321">
      <w:pPr>
        <w:pStyle w:val="Heading2"/>
      </w:pPr>
      <w:bookmarkStart w:id="206" w:name="_Toc508793536"/>
      <w:bookmarkStart w:id="207" w:name="_Toc155813909"/>
      <w:bookmarkStart w:id="208" w:name="_Toc171682552"/>
      <w:bookmarkStart w:id="209" w:name="_Toc190437757"/>
      <w:r>
        <w:t>Simplification du programme par une méthode avec paramètres</w:t>
      </w:r>
      <w:bookmarkEnd w:id="206"/>
      <w:bookmarkEnd w:id="207"/>
      <w:bookmarkEnd w:id="208"/>
      <w:bookmarkEnd w:id="209"/>
    </w:p>
    <w:p w14:paraId="791025DA" w14:textId="77777777" w:rsidR="00A03321" w:rsidRDefault="00A03321" w:rsidP="00A03321">
      <w:pPr>
        <w:pStyle w:val="BodyText"/>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BodyText"/>
      </w:pPr>
      <w:r>
        <w:t>L’ exercice suivant permet de motiver l’utilisation d’une méthode avec paramètres.</w:t>
      </w:r>
    </w:p>
    <w:p w14:paraId="56E23D7D" w14:textId="77777777" w:rsidR="00A03321" w:rsidRDefault="00A03321" w:rsidP="000F50A8">
      <w:pPr>
        <w:pStyle w:val="BodyText"/>
        <w:keepLines/>
      </w:pPr>
      <w:r>
        <w:rPr>
          <w:b/>
          <w:bCs/>
        </w:rPr>
        <w:t>Exercice</w:t>
      </w:r>
      <w:r>
        <w:t>. Dessiner deux bonhommes de taille et position différentes tel qu’illustré par la figure suivante :</w:t>
      </w:r>
    </w:p>
    <w:p w14:paraId="405DCF09" w14:textId="03948AFE" w:rsidR="00A03321" w:rsidRDefault="004B7EE2" w:rsidP="00EF7B00">
      <w:pPr>
        <w:pStyle w:val="BodyText"/>
        <w:keepLines/>
        <w:jc w:val="center"/>
      </w:pPr>
      <w:r>
        <w:rPr>
          <w:noProof/>
          <w:lang w:val="en-US" w:eastAsia="en-US"/>
        </w:rPr>
        <w:drawing>
          <wp:inline distT="0" distB="0" distL="0" distR="0" wp14:anchorId="2855328C" wp14:editId="40249A5A">
            <wp:extent cx="1061238" cy="1578251"/>
            <wp:effectExtent l="0" t="0" r="5715"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59">
                      <a:extLst>
                        <a:ext uri="{28A0092B-C50C-407E-A947-70E740481C1C}">
                          <a14:useLocalDpi xmlns:a14="http://schemas.microsoft.com/office/drawing/2010/main" val="0"/>
                        </a:ext>
                      </a:extLst>
                    </a:blip>
                    <a:srcRect l="3479" t="6186" r="6087" b="4118"/>
                    <a:stretch/>
                  </pic:blipFill>
                  <pic:spPr bwMode="auto">
                    <a:xfrm>
                      <a:off x="0" y="0"/>
                      <a:ext cx="1067562" cy="1587656"/>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BodyText"/>
      </w:pPr>
    </w:p>
    <w:p w14:paraId="69DC51F3" w14:textId="382475AD" w:rsidR="00A03321" w:rsidRPr="008B68BF" w:rsidRDefault="00A03321" w:rsidP="008B68BF">
      <w:pPr>
        <w:pStyle w:val="BodyText"/>
        <w:keepNext/>
        <w:keepLines/>
        <w:spacing w:after="0"/>
      </w:pPr>
      <w:r w:rsidRPr="008B68BF">
        <w:rPr>
          <w:b/>
        </w:rPr>
        <w:lastRenderedPageBreak/>
        <w:t>Solution</w:t>
      </w:r>
      <w:r w:rsidRPr="008B68BF">
        <w:t xml:space="preserve">. </w:t>
      </w:r>
      <w:hyperlink r:id="rId260"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E93CFF">
      <w:pPr>
        <w:pStyle w:val="Code"/>
        <w:keepNext w:val="0"/>
        <w:keepLines w:val="0"/>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E93CFF">
      <w:pPr>
        <w:pStyle w:val="Code"/>
        <w:keepNext w:val="0"/>
        <w:keepLines w:val="0"/>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E93CFF">
      <w:pPr>
        <w:pStyle w:val="Code"/>
        <w:keepNext w:val="0"/>
        <w:keepLines w:val="0"/>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E93CFF">
      <w:pPr>
        <w:pStyle w:val="Code"/>
        <w:keepNext w:val="0"/>
        <w:keepLines w:val="0"/>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E93CFF">
      <w:pPr>
        <w:pStyle w:val="Code"/>
        <w:keepNext w:val="0"/>
        <w:keepLines w:val="0"/>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BodyText"/>
      </w:pPr>
    </w:p>
    <w:p w14:paraId="79B1C34C" w14:textId="3F5722F1" w:rsidR="00E93CFF" w:rsidRPr="00E93CFF" w:rsidRDefault="00A03321" w:rsidP="00A03321">
      <w:pPr>
        <w:pStyle w:val="BodyText"/>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r>
        <w:rPr>
          <w:i/>
          <w:iCs/>
        </w:rPr>
        <w:t>fillRect</w:t>
      </w:r>
      <w:r>
        <w:t xml:space="preserve">(), quatre variables sont définies </w:t>
      </w:r>
      <w:r>
        <w:lastRenderedPageBreak/>
        <w:t xml:space="preserve">pour représenter le rectangle englobant : les coordonnées </w:t>
      </w:r>
      <w:r>
        <w:rPr>
          <w:i/>
          <w:iCs/>
        </w:rPr>
        <w:t>x</w:t>
      </w:r>
      <w:r>
        <w:t xml:space="preserve"> et </w:t>
      </w:r>
      <w:r>
        <w:rPr>
          <w:i/>
          <w:iCs/>
        </w:rPr>
        <w:t>y</w:t>
      </w:r>
      <w:r>
        <w:t xml:space="preserve"> du coin </w:t>
      </w:r>
      <w:r w:rsidR="002C7F57">
        <w:rPr>
          <w:noProof/>
        </w:rPr>
        <w:object w:dxaOrig="1440" w:dyaOrig="1440" w14:anchorId="3723412A">
          <v:shape id="_x0000_s2050" type="#_x0000_t75" alt="" style="position:absolute;left:0;text-align:left;margin-left:75.25pt;margin-top:52.65pt;width:159.2pt;height:203.95pt;z-index:251659264;mso-wrap-edited:f;mso-width-percent:0;mso-height-percent:0;mso-position-horizontal-relative:text;mso-position-vertical-relative:text;mso-width-percent:0;mso-height-percent:0" o:allowincell="f">
            <v:imagedata r:id="rId261" o:title=""/>
            <w10:wrap type="topAndBottom"/>
          </v:shape>
          <o:OLEObject Type="Embed" ProgID="Visio.Drawing.11" ShapeID="_x0000_s2050" DrawAspect="Content" ObjectID="_1801050998" r:id="rId262"/>
        </w:object>
      </w:r>
      <w:r>
        <w:t xml:space="preserve">inférieur droit, la </w:t>
      </w:r>
      <w:r>
        <w:rPr>
          <w:i/>
          <w:iCs/>
        </w:rPr>
        <w:t>largeur</w:t>
      </w:r>
      <w:r>
        <w:t xml:space="preserve"> et la </w:t>
      </w:r>
      <w:r>
        <w:rPr>
          <w:i/>
          <w:iCs/>
        </w:rPr>
        <w:t>hauteur</w:t>
      </w:r>
      <w:r>
        <w:t xml:space="preserve"> du rectangle englobant.</w:t>
      </w:r>
    </w:p>
    <w:p w14:paraId="44698E30" w14:textId="047992EA" w:rsidR="00A03321" w:rsidRDefault="00A03321" w:rsidP="00A03321">
      <w:pPr>
        <w:pStyle w:val="BodyText"/>
      </w:pPr>
      <w:r>
        <w:rPr>
          <w:b/>
          <w:bCs/>
        </w:rPr>
        <w:t>Exemple</w:t>
      </w:r>
      <w:r>
        <w:t xml:space="preserve">. </w:t>
      </w:r>
      <w:hyperlink r:id="rId26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0" w:name="OLE_LINK26"/>
      <w:bookmarkStart w:id="211" w:name="OLE_LINK27"/>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xempleBotRectangleEnglobant</w:t>
      </w:r>
      <w:bookmarkEnd w:id="210"/>
      <w:bookmarkEnd w:id="211"/>
      <w:r w:rsidRPr="00DC59B4">
        <w:rPr>
          <w:rFonts w:ascii="Segoe UI" w:hAnsi="Segoe UI" w:cs="Segoe UI"/>
          <w:color w:val="000000" w:themeColor="text1"/>
          <w:lang w:val="fr-CA"/>
        </w:rPr>
        <w:t>.java</w:t>
      </w:r>
    </w:p>
    <w:p w14:paraId="208090DF" w14:textId="77777777" w:rsidR="00A03321" w:rsidRDefault="00A03321" w:rsidP="00A03321">
      <w:pPr>
        <w:pStyle w:val="BodyText"/>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E93CFF">
      <w:pPr>
        <w:pStyle w:val="Code"/>
        <w:keepNext w:val="0"/>
        <w:keepLines w:val="0"/>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E93CFF">
      <w:pPr>
        <w:pStyle w:val="Code"/>
        <w:keepNext w:val="0"/>
        <w:keepLines w:val="0"/>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1B068E" w:rsidRDefault="00A90BCF" w:rsidP="00A90BCF">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3B115D11" w14:textId="77777777" w:rsidR="00A90BCF" w:rsidRPr="00A90BCF" w:rsidRDefault="00A90BCF" w:rsidP="00A90BCF">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E93CFF">
      <w:pPr>
        <w:pStyle w:val="Code"/>
        <w:keepNext w:val="0"/>
        <w:keepLines w:val="0"/>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C41D11">
      <w:pPr>
        <w:pStyle w:val="Code"/>
        <w:keepNext w:val="0"/>
        <w:keepLines w:val="0"/>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lastRenderedPageBreak/>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E93CFF">
      <w:pPr>
        <w:pStyle w:val="Code"/>
        <w:keepNext w:val="0"/>
        <w:keepLines w:val="0"/>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E93CFF">
      <w:pPr>
        <w:pStyle w:val="Code"/>
        <w:keepNext w:val="0"/>
        <w:keepLines w:val="0"/>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BodyText"/>
        <w:rPr>
          <w:lang w:val="fr-CA"/>
        </w:rPr>
      </w:pPr>
    </w:p>
    <w:p w14:paraId="2D7ABCAA" w14:textId="72951E82" w:rsidR="00EF7B00" w:rsidRPr="00DC59B4" w:rsidRDefault="00A03321" w:rsidP="00DC59B4">
      <w:pPr>
        <w:pStyle w:val="BodyText"/>
        <w:spacing w:after="0"/>
        <w:rPr>
          <w:rFonts w:ascii="Segoe UI" w:hAnsi="Segoe UI" w:cs="Segoe UI"/>
          <w:color w:val="000000" w:themeColor="text1"/>
          <w:lang w:val="fr-CA"/>
        </w:rPr>
      </w:pPr>
      <w:r w:rsidRPr="008B351D">
        <w:rPr>
          <w:b/>
          <w:bCs/>
          <w:lang w:val="fr-CA"/>
        </w:rPr>
        <w:t>Exemple</w:t>
      </w:r>
      <w:r w:rsidRPr="008B351D">
        <w:rPr>
          <w:lang w:val="fr-CA"/>
        </w:rPr>
        <w:t xml:space="preserve">. </w:t>
      </w:r>
      <w:hyperlink r:id="rId264" w:history="1">
        <w:r w:rsidRPr="008B351D">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2" w:name="OLE_LINK28"/>
      <w:bookmarkStart w:id="213" w:name="OLE_LINK29"/>
      <w:r w:rsidR="0084332C" w:rsidRPr="00DC59B4">
        <w:rPr>
          <w:rFonts w:ascii="Segoe UI" w:hAnsi="Segoe UI" w:cs="Segoe UI"/>
          <w:color w:val="000000" w:themeColor="text1"/>
          <w:lang w:val="fr-CA"/>
        </w:rPr>
        <w:t>chapiter_5/</w:t>
      </w:r>
    </w:p>
    <w:p w14:paraId="2E68C033" w14:textId="366A7797" w:rsidR="00A03321" w:rsidRPr="00DC59B4" w:rsidRDefault="0084332C" w:rsidP="00A03321">
      <w:pPr>
        <w:pStyle w:val="BodyText"/>
        <w:rPr>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xemple2BotsRectangleEnglobant</w:t>
      </w:r>
      <w:bookmarkEnd w:id="212"/>
      <w:bookmarkEnd w:id="213"/>
      <w:r w:rsidR="00A03321" w:rsidRPr="00DC59B4">
        <w:rPr>
          <w:rFonts w:ascii="Segoe UI" w:hAnsi="Segoe UI" w:cs="Segoe UI"/>
          <w:color w:val="000000" w:themeColor="text1"/>
          <w:lang w:val="fr-CA"/>
        </w:rPr>
        <w:t>.java</w:t>
      </w:r>
    </w:p>
    <w:p w14:paraId="03A23BBF" w14:textId="77777777" w:rsidR="00A03321" w:rsidRDefault="00A03321" w:rsidP="00A03321">
      <w:pPr>
        <w:pStyle w:val="BodyText"/>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E93CFF">
      <w:pPr>
        <w:pStyle w:val="Code"/>
        <w:keepNext w:val="0"/>
        <w:keepLines w:val="0"/>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1B068E" w:rsidRDefault="00A90BCF" w:rsidP="0084332C">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00C73E7C" w14:textId="77777777" w:rsidR="00A90BCF" w:rsidRPr="00A90BCF" w:rsidRDefault="00A90BCF" w:rsidP="0084332C">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E93CFF">
      <w:pPr>
        <w:pStyle w:val="Code"/>
        <w:keepNext w:val="0"/>
        <w:keepLines w:val="0"/>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lastRenderedPageBreak/>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E93CFF">
      <w:pPr>
        <w:pStyle w:val="Code"/>
        <w:keepNext w:val="0"/>
        <w:keepLines w:val="0"/>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BodyText"/>
      </w:pPr>
    </w:p>
    <w:p w14:paraId="1EA18344" w14:textId="77777777" w:rsidR="00A03321" w:rsidRDefault="00A03321" w:rsidP="00A03321">
      <w:pPr>
        <w:pStyle w:val="BodyText"/>
      </w:pPr>
      <w:r>
        <w:t>Cette solution oblige de répéter deux fois les mêmes énoncés. On peut éviter cette répétition en les regroupant dans une méthode et en appelant cette méthode à deux reprises.</w:t>
      </w:r>
    </w:p>
    <w:p w14:paraId="3535933B" w14:textId="446AA13F" w:rsidR="00A03321" w:rsidRDefault="00A03321" w:rsidP="00A03321">
      <w:pPr>
        <w:pStyle w:val="BodyText"/>
      </w:pPr>
      <w:r>
        <w:rPr>
          <w:b/>
          <w:bCs/>
        </w:rPr>
        <w:t>Exemple</w:t>
      </w:r>
      <w:r>
        <w:t xml:space="preserve">. </w:t>
      </w:r>
      <w:hyperlink r:id="rId265"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4" w:name="OLE_LINK30"/>
      <w:bookmarkStart w:id="215" w:name="OLE_LINK31"/>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xempleMethodePaintBot</w:t>
      </w:r>
      <w:bookmarkEnd w:id="214"/>
      <w:bookmarkEnd w:id="215"/>
      <w:r w:rsidRPr="00DC59B4">
        <w:rPr>
          <w:rFonts w:ascii="Segoe UI" w:hAnsi="Segoe UI" w:cs="Segoe UI"/>
          <w:color w:val="000000" w:themeColor="text1"/>
          <w:lang w:val="fr-CA"/>
        </w:rPr>
        <w:t>.java</w:t>
      </w:r>
    </w:p>
    <w:p w14:paraId="635E1BDE" w14:textId="77777777" w:rsidR="00A03321" w:rsidRDefault="00A03321" w:rsidP="00A03321">
      <w:pPr>
        <w:pStyle w:val="BodyText"/>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C41D11">
      <w:pPr>
        <w:pStyle w:val="Code"/>
        <w:keepNext w:val="0"/>
        <w:keepLines w:val="0"/>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BodyText"/>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BodyText"/>
      </w:pPr>
    </w:p>
    <w:p w14:paraId="4FA3A80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BodyText"/>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BodyText"/>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BodyText"/>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BodyText"/>
      </w:pPr>
    </w:p>
    <w:p w14:paraId="0D596105" w14:textId="77777777" w:rsidR="00A03321" w:rsidRDefault="00A03321" w:rsidP="00A03321">
      <w:pPr>
        <w:pStyle w:val="BodyText"/>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BodyText"/>
      </w:pPr>
    </w:p>
    <w:p w14:paraId="12A5E95C" w14:textId="77777777" w:rsidR="00A03321" w:rsidRDefault="00A03321" w:rsidP="00A03321">
      <w:pPr>
        <w:pStyle w:val="BodyText"/>
      </w:pPr>
      <w:r>
        <w:lastRenderedPageBreak/>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2C7F57" w:rsidP="00A03321">
      <w:pPr>
        <w:pStyle w:val="BodyText"/>
      </w:pPr>
      <w:r>
        <w:rPr>
          <w:noProof/>
        </w:rPr>
        <w:object w:dxaOrig="6358" w:dyaOrig="1497" w14:anchorId="1A69BF78">
          <v:shape id="_x0000_i1052" type="#_x0000_t75" alt="" style="width:261pt;height:60pt;mso-width-percent:0;mso-height-percent:0;mso-width-percent:0;mso-height-percent:0" o:ole="">
            <v:imagedata r:id="rId266" o:title=""/>
          </v:shape>
          <o:OLEObject Type="Embed" ProgID="Visio.Drawing.11" ShapeID="_x0000_i1052" DrawAspect="Content" ObjectID="_1801050970" r:id="rId267"/>
        </w:object>
      </w:r>
    </w:p>
    <w:p w14:paraId="5D95C2A9" w14:textId="4A77EDA8" w:rsidR="00A03321" w:rsidRDefault="00A03321" w:rsidP="00A03321">
      <w:pPr>
        <w:pStyle w:val="BodyText"/>
      </w:pPr>
      <w:r>
        <w:t xml:space="preserve">On obtient ainsi exactement le même effet que si l’on avait effectué la séquence suivante qui dessine le premier Bot dans </w:t>
      </w:r>
      <w:r>
        <w:rPr>
          <w:i/>
          <w:iCs/>
        </w:rPr>
        <w:t>Exemple2BotsRectangleEnglobant</w:t>
      </w:r>
      <w:r>
        <w:t xml:space="preserve"> :</w:t>
      </w:r>
      <w:bookmarkStart w:id="216" w:name="OLE_LINK63"/>
      <w:bookmarkStart w:id="217" w:name="OLE_LINK64"/>
    </w:p>
    <w:p w14:paraId="460E9585" w14:textId="38D6B734" w:rsidR="00320406" w:rsidRPr="00320406" w:rsidRDefault="00320406" w:rsidP="00320406">
      <w:pPr>
        <w:pStyle w:val="Code"/>
        <w:rPr>
          <w:lang w:eastAsia="zh-CN"/>
        </w:rPr>
      </w:pPr>
      <w:r w:rsidRPr="00320406">
        <w:rPr>
          <w:lang w:eastAsia="zh-CN"/>
        </w:rPr>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BodyText"/>
      </w:pPr>
    </w:p>
    <w:bookmarkEnd w:id="216"/>
    <w:bookmarkEnd w:id="217"/>
    <w:p w14:paraId="6DDC669F" w14:textId="77777777" w:rsidR="00A03321" w:rsidRPr="00155ECF" w:rsidRDefault="00A03321" w:rsidP="00A03321">
      <w:pPr>
        <w:pStyle w:val="BodyText"/>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BodyText"/>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01779D34" w:rsidR="00A03321" w:rsidRDefault="00A03321" w:rsidP="00A03321">
      <w:pPr>
        <w:pStyle w:val="BodyText"/>
      </w:pPr>
      <w:r>
        <w:lastRenderedPageBreak/>
        <w:t xml:space="preserve">Pour le paramètre </w:t>
      </w:r>
      <w:r>
        <w:rPr>
          <w:i/>
          <w:iCs/>
        </w:rPr>
        <w:t>g</w:t>
      </w:r>
      <w:r>
        <w:t xml:space="preserve">, le contexte graphique (objet de la classe </w:t>
      </w:r>
      <w:hyperlink r:id="rId268"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BodyText"/>
      </w:pPr>
      <w:r>
        <w:t>Le nom en soi du paramètre formel n’a pas d’importance. L’important c’est de respecter l’ordre et le type des paramètres lors de l’appel.</w:t>
      </w:r>
    </w:p>
    <w:p w14:paraId="16F80C5A" w14:textId="77777777" w:rsidR="00A03321" w:rsidRDefault="00A03321" w:rsidP="00A03321">
      <w:pPr>
        <w:pStyle w:val="BodyText"/>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rPr>
          <w:b/>
          <w:bCs/>
        </w:rPr>
      </w:pPr>
      <w:r>
        <w:rPr>
          <w:b/>
          <w:bCs/>
        </w:rPr>
        <w:t>Raccourci pour l’appel d’une méthode de la même classe</w:t>
      </w:r>
    </w:p>
    <w:p w14:paraId="7511FD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BodyText"/>
      </w:pPr>
      <w:r>
        <w:t>En considérant cette nouvelle possibilité, la syntaxe d’un appel de méthode de classe est donc :</w:t>
      </w:r>
    </w:p>
    <w:p w14:paraId="7E9905EA" w14:textId="2CE09D64" w:rsidR="00A03321" w:rsidRDefault="002C7F57" w:rsidP="006C3EE9">
      <w:pPr>
        <w:pStyle w:val="BodyText"/>
        <w:rPr>
          <w:b/>
          <w:bCs/>
        </w:rPr>
      </w:pPr>
      <w:r>
        <w:rPr>
          <w:noProof/>
        </w:rPr>
        <w:object w:dxaOrig="10083" w:dyaOrig="1200" w14:anchorId="26963BCE">
          <v:shape id="_x0000_i1051" type="#_x0000_t75" alt="" style="width:327pt;height:40pt;mso-width-percent:0;mso-height-percent:0;mso-width-percent:0;mso-height-percent:0" o:ole="">
            <v:imagedata r:id="rId269" o:title=""/>
          </v:shape>
          <o:OLEObject Type="Embed" ProgID="Visio.Drawing.11" ShapeID="_x0000_i1051" DrawAspect="Content" ObjectID="_1801050971" r:id="rId270"/>
        </w:object>
      </w:r>
    </w:p>
    <w:p w14:paraId="4F84D8D8" w14:textId="77777777" w:rsidR="00A03321" w:rsidRDefault="00A03321" w:rsidP="006C3EE9">
      <w:pPr>
        <w:pStyle w:val="BodyText"/>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CB41777" w14:textId="77777777" w:rsidR="00EF7B00" w:rsidRDefault="00A03321" w:rsidP="006C3EE9">
      <w:pPr>
        <w:pStyle w:val="BodyText"/>
        <w:keepNext/>
        <w:keepLines/>
      </w:pPr>
      <w:r w:rsidRPr="0072409D">
        <w:rPr>
          <w:b/>
        </w:rPr>
        <w:t>Solution</w:t>
      </w:r>
      <w:r>
        <w:t xml:space="preserve"> avec Iti : </w:t>
      </w:r>
    </w:p>
    <w:p w14:paraId="367FB39B" w14:textId="4F602CED" w:rsidR="00A03321" w:rsidRPr="00A92666" w:rsidRDefault="00A03321" w:rsidP="008B68BF">
      <w:pPr>
        <w:pStyle w:val="BodyText"/>
        <w:keepNext/>
        <w:keepLines/>
        <w:spacing w:after="0"/>
        <w:rPr>
          <w:lang w:val="fr-CA"/>
        </w:rPr>
      </w:pPr>
      <w:hyperlink r:id="rId271" w:history="1">
        <w:r w:rsidRPr="00A92666">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8" w:name="OLE_LINK32"/>
      <w:bookmarkStart w:id="219" w:name="OLE_LINK33"/>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Pr="00DC59B4">
        <w:rPr>
          <w:rFonts w:ascii="Segoe UI" w:hAnsi="Segoe UI" w:cs="Segoe UI"/>
          <w:color w:val="000000" w:themeColor="text1"/>
          <w:lang w:val="fr-CA"/>
        </w:rPr>
        <w:t>xerciceMethodePaintIti</w:t>
      </w:r>
      <w:bookmarkEnd w:id="218"/>
      <w:bookmarkEnd w:id="219"/>
      <w:r w:rsidRPr="00DC59B4">
        <w:rPr>
          <w:rFonts w:ascii="Segoe UI" w:hAnsi="Segoe UI" w:cs="Segoe UI"/>
          <w:color w:val="000000" w:themeColor="text1"/>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13336E" w:rsidRDefault="0084332C" w:rsidP="0084332C">
      <w:pPr>
        <w:pStyle w:val="Code"/>
        <w:rPr>
          <w:color w:val="000000"/>
          <w:lang w:eastAsia="zh-CN"/>
        </w:rPr>
      </w:pPr>
      <w:r w:rsidRPr="0013336E">
        <w:rPr>
          <w:b/>
          <w:bCs/>
          <w:color w:val="800000"/>
          <w:lang w:eastAsia="zh-CN"/>
        </w:rPr>
        <w:t>import</w:t>
      </w:r>
      <w:r w:rsidRPr="0013336E">
        <w:rPr>
          <w:lang w:eastAsia="zh-CN"/>
        </w:rPr>
        <w:t xml:space="preserve"> javax</w:t>
      </w:r>
      <w:r w:rsidRPr="0013336E">
        <w:rPr>
          <w:color w:val="808030"/>
          <w:lang w:eastAsia="zh-CN"/>
        </w:rPr>
        <w:t>.</w:t>
      </w:r>
      <w:r w:rsidRPr="0013336E">
        <w:rPr>
          <w:lang w:eastAsia="zh-CN"/>
        </w:rPr>
        <w:t>swing</w:t>
      </w:r>
      <w:r w:rsidRPr="0013336E">
        <w:rPr>
          <w:color w:val="808030"/>
          <w:lang w:eastAsia="zh-CN"/>
        </w:rPr>
        <w:t>.</w:t>
      </w:r>
      <w:r w:rsidRPr="0013336E">
        <w:rPr>
          <w:lang w:eastAsia="zh-CN"/>
        </w:rPr>
        <w:t>JFrame</w:t>
      </w:r>
      <w:r w:rsidRPr="0013336E">
        <w:rPr>
          <w:color w:val="800080"/>
          <w:lang w:eastAsia="zh-CN"/>
        </w:rPr>
        <w:t>;</w:t>
      </w:r>
    </w:p>
    <w:p w14:paraId="1B08729B" w14:textId="77777777" w:rsidR="0084332C" w:rsidRPr="0013336E" w:rsidRDefault="0084332C" w:rsidP="0084332C">
      <w:pPr>
        <w:pStyle w:val="Code"/>
        <w:rPr>
          <w:color w:val="000000"/>
          <w:lang w:eastAsia="zh-CN"/>
        </w:rPr>
      </w:pPr>
    </w:p>
    <w:p w14:paraId="2E21619A" w14:textId="77777777" w:rsidR="0084332C" w:rsidRPr="0013336E" w:rsidRDefault="0084332C" w:rsidP="0084332C">
      <w:pPr>
        <w:pStyle w:val="Code"/>
        <w:rPr>
          <w:color w:val="000000"/>
          <w:lang w:eastAsia="zh-CN"/>
        </w:rPr>
      </w:pPr>
      <w:r w:rsidRPr="0013336E">
        <w:rPr>
          <w:b/>
          <w:bCs/>
          <w:color w:val="800000"/>
          <w:lang w:eastAsia="zh-CN"/>
        </w:rPr>
        <w:t>public</w:t>
      </w:r>
      <w:r w:rsidRPr="0013336E">
        <w:rPr>
          <w:color w:val="000000"/>
          <w:lang w:eastAsia="zh-CN"/>
        </w:rPr>
        <w:t xml:space="preserve"> </w:t>
      </w:r>
      <w:r w:rsidRPr="0013336E">
        <w:rPr>
          <w:b/>
          <w:bCs/>
          <w:color w:val="800000"/>
          <w:lang w:eastAsia="zh-CN"/>
        </w:rPr>
        <w:t>class</w:t>
      </w:r>
      <w:r w:rsidRPr="0013336E">
        <w:rPr>
          <w:color w:val="000000"/>
          <w:lang w:eastAsia="zh-CN"/>
        </w:rPr>
        <w:t xml:space="preserve"> ExerciceMethodePaintIti </w:t>
      </w:r>
      <w:r w:rsidRPr="0013336E">
        <w:rPr>
          <w:b/>
          <w:bCs/>
          <w:color w:val="800000"/>
          <w:lang w:eastAsia="zh-CN"/>
        </w:rPr>
        <w:t>extends</w:t>
      </w:r>
      <w:r w:rsidRPr="0013336E">
        <w:rPr>
          <w:color w:val="000000"/>
          <w:lang w:eastAsia="zh-CN"/>
        </w:rPr>
        <w:t xml:space="preserve"> JFrame </w:t>
      </w:r>
      <w:r w:rsidRPr="0013336E">
        <w:rPr>
          <w:color w:val="800080"/>
          <w:lang w:eastAsia="zh-CN"/>
        </w:rPr>
        <w:t>{</w:t>
      </w:r>
    </w:p>
    <w:p w14:paraId="51AA1AC0" w14:textId="77777777" w:rsidR="0084332C" w:rsidRPr="0013336E"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13336E">
        <w:rPr>
          <w:color w:val="000000"/>
          <w:lang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13336E" w:rsidRDefault="0084332C" w:rsidP="0084332C">
      <w:pPr>
        <w:pStyle w:val="Code"/>
        <w:rPr>
          <w:color w:val="000000"/>
          <w:lang w:eastAsia="zh-CN"/>
        </w:rPr>
      </w:pPr>
      <w:r w:rsidRPr="0084332C">
        <w:rPr>
          <w:color w:val="000000"/>
          <w:lang w:val="fr-FR" w:eastAsia="zh-CN"/>
        </w:rPr>
        <w:t xml:space="preserve">    </w:t>
      </w:r>
      <w:r w:rsidRPr="0013336E">
        <w:rPr>
          <w:b/>
          <w:bCs/>
          <w:color w:val="800000"/>
          <w:lang w:eastAsia="zh-CN"/>
        </w:rPr>
        <w:t>this</w:t>
      </w:r>
      <w:r w:rsidRPr="0013336E">
        <w:rPr>
          <w:color w:val="808030"/>
          <w:lang w:eastAsia="zh-CN"/>
        </w:rPr>
        <w:t>.</w:t>
      </w:r>
      <w:r w:rsidRPr="0013336E">
        <w:rPr>
          <w:color w:val="000000"/>
          <w:lang w:eastAsia="zh-CN"/>
        </w:rPr>
        <w:t>setDefaultCloseOperation</w:t>
      </w:r>
      <w:r w:rsidRPr="0013336E">
        <w:rPr>
          <w:color w:val="808030"/>
          <w:lang w:eastAsia="zh-CN"/>
        </w:rPr>
        <w:t>(</w:t>
      </w:r>
      <w:r w:rsidRPr="0013336E">
        <w:rPr>
          <w:color w:val="000000"/>
          <w:lang w:eastAsia="zh-CN"/>
        </w:rPr>
        <w:t>EXIT_ON_CLOSE</w:t>
      </w:r>
      <w:r w:rsidRPr="0013336E">
        <w:rPr>
          <w:color w:val="808030"/>
          <w:lang w:eastAsia="zh-CN"/>
        </w:rPr>
        <w:t>)</w:t>
      </w:r>
      <w:r w:rsidRPr="0013336E">
        <w:rPr>
          <w:color w:val="800080"/>
          <w:lang w:eastAsia="zh-CN"/>
        </w:rPr>
        <w:t>;</w:t>
      </w:r>
    </w:p>
    <w:p w14:paraId="4EA412D4" w14:textId="77777777" w:rsidR="0084332C" w:rsidRPr="0084332C" w:rsidRDefault="0084332C" w:rsidP="0084332C">
      <w:pPr>
        <w:pStyle w:val="Code"/>
        <w:rPr>
          <w:color w:val="000000"/>
          <w:lang w:val="en-CA" w:eastAsia="zh-CN"/>
        </w:rPr>
      </w:pPr>
      <w:r w:rsidRPr="0013336E">
        <w:rPr>
          <w:color w:val="000000"/>
          <w:lang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BodyText"/>
      </w:pPr>
    </w:p>
    <w:p w14:paraId="47D55935" w14:textId="6519DFCA" w:rsidR="00A03321" w:rsidRDefault="00A03321" w:rsidP="0084332C">
      <w:pPr>
        <w:pStyle w:val="BodyText"/>
        <w:keepNext/>
        <w:keepLines/>
      </w:pPr>
      <w:r>
        <w:t>Résultat :</w:t>
      </w:r>
    </w:p>
    <w:p w14:paraId="5ECC2197" w14:textId="7269E848" w:rsidR="00A03321" w:rsidRDefault="004B7EE2" w:rsidP="00EF7B00">
      <w:pPr>
        <w:pStyle w:val="BodyText"/>
        <w:keepNext/>
        <w:keepLines/>
        <w:jc w:val="center"/>
      </w:pPr>
      <w:r>
        <w:rPr>
          <w:noProof/>
          <w:lang w:val="en-US" w:eastAsia="en-US"/>
        </w:rPr>
        <w:drawing>
          <wp:inline distT="0" distB="0" distL="0" distR="0" wp14:anchorId="73518705" wp14:editId="158106AA">
            <wp:extent cx="1161355" cy="1688495"/>
            <wp:effectExtent l="0" t="0" r="0" b="635"/>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72">
                      <a:extLst>
                        <a:ext uri="{28A0092B-C50C-407E-A947-70E740481C1C}">
                          <a14:useLocalDpi xmlns:a14="http://schemas.microsoft.com/office/drawing/2010/main" val="0"/>
                        </a:ext>
                      </a:extLst>
                    </a:blip>
                    <a:srcRect l="4890" t="8967" r="8896" b="7479"/>
                    <a:stretch/>
                  </pic:blipFill>
                  <pic:spPr bwMode="auto">
                    <a:xfrm>
                      <a:off x="0" y="0"/>
                      <a:ext cx="1170301" cy="1701502"/>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C62F99">
      <w:pPr>
        <w:pStyle w:val="BodyText"/>
        <w:keepNext/>
        <w:keepLines/>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4FAC0813" w:rsidR="00A03321" w:rsidRDefault="00A03321" w:rsidP="008B68BF">
      <w:pPr>
        <w:pStyle w:val="BodyText"/>
        <w:keepNext/>
        <w:keepLines/>
        <w:spacing w:after="0"/>
      </w:pPr>
      <w:r w:rsidRPr="00280739">
        <w:rPr>
          <w:b/>
        </w:rPr>
        <w:t>Solution</w:t>
      </w:r>
      <w:r>
        <w:t xml:space="preserve">. </w:t>
      </w:r>
      <w:hyperlink r:id="rId27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xercicePlusieursBotEtIti.java</w:t>
      </w:r>
    </w:p>
    <w:p w14:paraId="7090A61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C62F99">
      <w:pPr>
        <w:pStyle w:val="Code"/>
        <w:rPr>
          <w:color w:val="000000"/>
          <w:lang w:eastAsia="zh-CN"/>
        </w:rPr>
      </w:pPr>
    </w:p>
    <w:p w14:paraId="3D649D72" w14:textId="77777777" w:rsidR="00572565" w:rsidRPr="00572565" w:rsidRDefault="00572565" w:rsidP="00C62F99">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C62F99">
      <w:pPr>
        <w:pStyle w:val="Code"/>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C62F99">
      <w:pPr>
        <w:pStyle w:val="Code"/>
        <w:keepNext w:val="0"/>
        <w:keepLines w:val="0"/>
        <w:rPr>
          <w:color w:val="000000"/>
          <w:lang w:eastAsia="zh-CN"/>
        </w:rPr>
      </w:pPr>
    </w:p>
    <w:p w14:paraId="4D4ED78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C62F99">
      <w:pPr>
        <w:pStyle w:val="Code"/>
        <w:keepNext w:val="0"/>
        <w:keepLines w:val="0"/>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BodyText"/>
      </w:pPr>
    </w:p>
    <w:p w14:paraId="2C4099B4" w14:textId="77777777" w:rsidR="00A03321" w:rsidRDefault="00A03321" w:rsidP="006C3EE9">
      <w:pPr>
        <w:pStyle w:val="BodyText"/>
        <w:keepNext/>
        <w:keepLines/>
      </w:pPr>
      <w:r>
        <w:lastRenderedPageBreak/>
        <w:t>Résultat :</w:t>
      </w:r>
    </w:p>
    <w:p w14:paraId="45555F9D" w14:textId="0E2799A2" w:rsidR="00A03321" w:rsidRDefault="004B7EE2" w:rsidP="00EF7B00">
      <w:pPr>
        <w:pStyle w:val="BodyText"/>
        <w:keepNext/>
        <w:keepLines/>
        <w:jc w:val="center"/>
      </w:pPr>
      <w:r>
        <w:rPr>
          <w:noProof/>
          <w:lang w:val="en-US" w:eastAsia="en-US"/>
        </w:rPr>
        <w:drawing>
          <wp:inline distT="0" distB="0" distL="0" distR="0" wp14:anchorId="17735227" wp14:editId="7CFDA51A">
            <wp:extent cx="1348239" cy="1968119"/>
            <wp:effectExtent l="0" t="0" r="0" b="635"/>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74">
                      <a:extLst>
                        <a:ext uri="{28A0092B-C50C-407E-A947-70E740481C1C}">
                          <a14:useLocalDpi xmlns:a14="http://schemas.microsoft.com/office/drawing/2010/main" val="0"/>
                        </a:ext>
                      </a:extLst>
                    </a:blip>
                    <a:srcRect l="2638" t="6328" r="5565" b="4376"/>
                    <a:stretch/>
                  </pic:blipFill>
                  <pic:spPr bwMode="auto">
                    <a:xfrm>
                      <a:off x="0" y="0"/>
                      <a:ext cx="1381267" cy="2016332"/>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BodyText"/>
      </w:pPr>
    </w:p>
    <w:p w14:paraId="7741DFFA" w14:textId="77777777" w:rsidR="00A03321" w:rsidRDefault="00A03321" w:rsidP="006C3EE9">
      <w:pPr>
        <w:pStyle w:val="Heading2"/>
        <w:keepLines/>
        <w:spacing w:line="240" w:lineRule="auto"/>
      </w:pPr>
      <w:bookmarkStart w:id="220" w:name="_Toc508793537"/>
      <w:bookmarkStart w:id="221" w:name="_Toc155813910"/>
      <w:bookmarkStart w:id="222" w:name="_Toc171682553"/>
      <w:bookmarkStart w:id="223" w:name="_Toc190437758"/>
      <w:r>
        <w:t xml:space="preserve">Traitement des événements de souris (interface </w:t>
      </w:r>
      <w:r w:rsidRPr="16CBE89F">
        <w:rPr>
          <w:i/>
          <w:iCs/>
        </w:rPr>
        <w:t>MouseListener</w:t>
      </w:r>
      <w:r>
        <w:t>)</w:t>
      </w:r>
      <w:bookmarkEnd w:id="220"/>
      <w:bookmarkEnd w:id="221"/>
      <w:bookmarkEnd w:id="222"/>
      <w:bookmarkEnd w:id="223"/>
    </w:p>
    <w:p w14:paraId="353A60C6" w14:textId="77777777" w:rsidR="00A03321" w:rsidRDefault="00A03321" w:rsidP="006C3EE9">
      <w:pPr>
        <w:pStyle w:val="BodyText"/>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4EFDBD45" w:rsidR="00A03321" w:rsidRDefault="00A03321" w:rsidP="006C3EE9">
      <w:pPr>
        <w:pStyle w:val="BodyText"/>
        <w:keepNext/>
        <w:keepLines/>
      </w:pPr>
      <w:r>
        <w:rPr>
          <w:b/>
          <w:bCs/>
        </w:rPr>
        <w:t>Exemple</w:t>
      </w:r>
      <w:r>
        <w:t xml:space="preserve">. </w:t>
      </w:r>
      <w:hyperlink r:id="rId275" w:history="1">
        <w:r w:rsidRPr="00C739DA">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xempleEvenementSouris.java</w:t>
      </w:r>
    </w:p>
    <w:p w14:paraId="4AA3242C" w14:textId="77777777" w:rsidR="00A03321" w:rsidRDefault="00A03321" w:rsidP="00572565">
      <w:pPr>
        <w:pStyle w:val="BodyText"/>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C62F99">
      <w:pPr>
        <w:pStyle w:val="Code"/>
        <w:keepNext w:val="0"/>
        <w:keepLines w:val="0"/>
        <w:rPr>
          <w:color w:val="000000"/>
          <w:lang w:eastAsia="zh-CN"/>
        </w:rPr>
      </w:pPr>
    </w:p>
    <w:p w14:paraId="5023B08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C62F99">
      <w:pPr>
        <w:pStyle w:val="Code"/>
        <w:keepNext w:val="0"/>
        <w:keepLines w:val="0"/>
        <w:rPr>
          <w:color w:val="000000"/>
          <w:lang w:eastAsia="zh-CN"/>
        </w:rPr>
      </w:pPr>
    </w:p>
    <w:p w14:paraId="3EE5C0EC" w14:textId="77777777" w:rsidR="00572565" w:rsidRPr="00572565" w:rsidRDefault="00572565" w:rsidP="00C62F99">
      <w:pPr>
        <w:pStyle w:val="Code"/>
        <w:keepNext w:val="0"/>
        <w:keepLines w:val="0"/>
        <w:rPr>
          <w:color w:val="000000"/>
          <w:lang w:eastAsia="zh-CN"/>
        </w:rPr>
      </w:pPr>
      <w:r w:rsidRPr="00572565">
        <w:rPr>
          <w:color w:val="000000"/>
          <w:lang w:eastAsia="zh-CN"/>
        </w:rPr>
        <w:lastRenderedPageBreak/>
        <w:t xml:space="preserve">    </w:t>
      </w:r>
      <w:r w:rsidRPr="00572565">
        <w:rPr>
          <w:color w:val="696969"/>
          <w:lang w:eastAsia="zh-CN"/>
        </w:rPr>
        <w:t>// Le paramètre this de addMouseListener() indique que l'objet qui doit</w:t>
      </w:r>
    </w:p>
    <w:p w14:paraId="0F26EF7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C62F99">
      <w:pPr>
        <w:pStyle w:val="Code"/>
        <w:keepNext w:val="0"/>
        <w:keepLines w:val="0"/>
        <w:rPr>
          <w:color w:val="000000"/>
          <w:lang w:val="en-CA" w:eastAsia="zh-CN"/>
        </w:rPr>
      </w:pPr>
    </w:p>
    <w:p w14:paraId="64C5B6DB"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C62F99">
      <w:pPr>
        <w:pStyle w:val="Code"/>
        <w:keepNext w:val="0"/>
        <w:keepLines w:val="0"/>
        <w:rPr>
          <w:color w:val="000000"/>
          <w:lang w:val="fr-FR" w:eastAsia="zh-CN"/>
        </w:rPr>
      </w:pPr>
    </w:p>
    <w:p w14:paraId="22FB3C1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C62F99">
      <w:pPr>
        <w:pStyle w:val="Code"/>
        <w:keepNext w:val="0"/>
        <w:keepLines w:val="0"/>
        <w:jc w:val="left"/>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C62F99">
      <w:pPr>
        <w:pStyle w:val="Code"/>
        <w:keepNext w:val="0"/>
        <w:keepLines w:val="0"/>
        <w:jc w:val="left"/>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C62F99">
      <w:pPr>
        <w:pStyle w:val="Code"/>
        <w:keepNext w:val="0"/>
        <w:keepLines w:val="0"/>
        <w:rPr>
          <w:color w:val="000000"/>
          <w:lang w:val="fr-FR" w:eastAsia="zh-CN"/>
        </w:rPr>
      </w:pPr>
    </w:p>
    <w:p w14:paraId="5D68D51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C62F99">
      <w:pPr>
        <w:pStyle w:val="Code"/>
        <w:keepNext w:val="0"/>
        <w:keepLines w:val="0"/>
        <w:rPr>
          <w:color w:val="000000"/>
          <w:lang w:val="en-CA" w:eastAsia="zh-CN"/>
        </w:rPr>
      </w:pPr>
    </w:p>
    <w:p w14:paraId="7709E0D0"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C62F99">
      <w:pPr>
        <w:pStyle w:val="Code"/>
        <w:keepNext w:val="0"/>
        <w:keepLines w:val="0"/>
        <w:rPr>
          <w:color w:val="000000"/>
          <w:lang w:val="en-CA" w:eastAsia="zh-CN"/>
        </w:rPr>
      </w:pPr>
    </w:p>
    <w:p w14:paraId="6AE3A27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C62F99">
      <w:pPr>
        <w:pStyle w:val="Code"/>
        <w:keepNext w:val="0"/>
        <w:keepLines w:val="0"/>
        <w:rPr>
          <w:color w:val="000000"/>
          <w:lang w:val="en-CA" w:eastAsia="zh-CN"/>
        </w:rPr>
      </w:pPr>
    </w:p>
    <w:p w14:paraId="103E158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C62F99">
      <w:pPr>
        <w:pStyle w:val="Code"/>
        <w:keepNext w:val="0"/>
        <w:keepLines w:val="0"/>
        <w:rPr>
          <w:color w:val="000000"/>
          <w:lang w:val="en-CA" w:eastAsia="zh-CN"/>
        </w:rPr>
      </w:pPr>
    </w:p>
    <w:p w14:paraId="4B4C22E1"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C62F99">
      <w:pPr>
        <w:pStyle w:val="Code"/>
        <w:keepNext w:val="0"/>
        <w:keepLines w:val="0"/>
        <w:rPr>
          <w:color w:val="000000"/>
          <w:lang w:val="fr-FR" w:eastAsia="zh-CN"/>
        </w:rPr>
      </w:pPr>
    </w:p>
    <w:p w14:paraId="57966A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C62F99">
      <w:pPr>
        <w:pStyle w:val="Code"/>
        <w:keepNext w:val="0"/>
        <w:keepLines w:val="0"/>
        <w:rPr>
          <w:color w:val="000000"/>
          <w:lang w:val="fr-FR" w:eastAsia="zh-CN"/>
        </w:rPr>
      </w:pPr>
    </w:p>
    <w:p w14:paraId="79DCC55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C62F99">
      <w:pPr>
        <w:pStyle w:val="Code"/>
        <w:keepNext w:val="0"/>
        <w:keepLines w:val="0"/>
        <w:rPr>
          <w:color w:val="000000"/>
          <w:lang w:val="en-US" w:eastAsia="zh-CN"/>
        </w:rPr>
      </w:pPr>
    </w:p>
    <w:p w14:paraId="44886E8E"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BodyText"/>
      </w:pPr>
    </w:p>
    <w:p w14:paraId="00462EEC" w14:textId="29044817" w:rsidR="00A03321" w:rsidRDefault="00A03321" w:rsidP="00A03321">
      <w:pPr>
        <w:pStyle w:val="BodyText"/>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w:t>
      </w:r>
      <w:r w:rsidR="00EF7B00">
        <w:t>doit avoir</w:t>
      </w:r>
      <w:r>
        <w:t xml:space="preserve"> une signature </w:t>
      </w:r>
      <w:r w:rsidR="00087F02">
        <w:t>prédéfinie</w:t>
      </w:r>
      <w:r>
        <w:t xml:space="preserve"> (</w:t>
      </w:r>
      <w:r w:rsidR="00EF7B00">
        <w:t xml:space="preserve">par exemple, </w:t>
      </w:r>
      <w:r w:rsidR="00EF7B00" w:rsidRPr="00EF7B00">
        <w:t xml:space="preserve">  mousePressed(MouseEvent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6CF8E61E" w:rsidR="00A03321" w:rsidRDefault="00A03321" w:rsidP="00A03321">
      <w:pPr>
        <w:pStyle w:val="BodyText"/>
      </w:pPr>
      <w:r>
        <w:t xml:space="preserve">Dans notre exemple, l’objet écouteur est l’objet de la classe </w:t>
      </w:r>
      <w:r>
        <w:rPr>
          <w:i/>
          <w:iCs/>
        </w:rPr>
        <w:t>ExempleEvenementSouris</w:t>
      </w:r>
      <w:r>
        <w:t xml:space="preserve"> qui représente une fenêtre </w:t>
      </w:r>
      <w:hyperlink r:id="rId276"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BodyText"/>
      </w:pPr>
    </w:p>
    <w:p w14:paraId="1C887BA3" w14:textId="77777777" w:rsidR="00A03321" w:rsidRPr="003570DA" w:rsidRDefault="00A03321" w:rsidP="00A03321">
      <w:pPr>
        <w:pStyle w:val="BodyText"/>
        <w:numPr>
          <w:ilvl w:val="0"/>
          <w:numId w:val="13"/>
        </w:numPr>
        <w:rPr>
          <w:b/>
          <w:bCs/>
        </w:rPr>
      </w:pPr>
      <w:r>
        <w:rPr>
          <w:b/>
          <w:bCs/>
        </w:rPr>
        <w:t>Notion d’interface Java</w:t>
      </w:r>
    </w:p>
    <w:p w14:paraId="3AFBE532" w14:textId="7127D6BA" w:rsidR="00A03321" w:rsidRDefault="00A03321" w:rsidP="00A03321">
      <w:pPr>
        <w:pStyle w:val="BodyText"/>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77"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18E00278" w14:textId="244E5A1F" w:rsidR="00A03321" w:rsidRDefault="00A03321" w:rsidP="00EF7B00">
      <w:pPr>
        <w:pStyle w:val="CodeJava9ptCarCar"/>
      </w:pPr>
      <w:r>
        <w:t xml:space="preserve">public class ExempleEvenementSouris extends JFrame </w:t>
      </w:r>
      <w:r>
        <w:rPr>
          <w:highlight w:val="yellow"/>
        </w:rPr>
        <w:t>implements MouseListener</w:t>
      </w:r>
    </w:p>
    <w:p w14:paraId="64CB7C40" w14:textId="49DFAB14" w:rsidR="00A03321" w:rsidRDefault="00EF7B00" w:rsidP="00A03321">
      <w:pPr>
        <w:pStyle w:val="BodyText"/>
      </w:pPr>
      <w:r>
        <w:t>Mettre en œuvre</w:t>
      </w:r>
      <w:r w:rsidR="00A03321">
        <w:t xml:space="preserve"> l’interface </w:t>
      </w:r>
      <w:r w:rsidR="00A03321">
        <w:rPr>
          <w:i/>
          <w:iCs/>
        </w:rPr>
        <w:t>java.awt.event.MouseListener</w:t>
      </w:r>
      <w:r w:rsidR="00A03321">
        <w:t xml:space="preserve"> signifie que la classe doit contenir la définition d’un certain nombre de méthodes dont les </w:t>
      </w:r>
      <w:r w:rsidR="00A03321">
        <w:lastRenderedPageBreak/>
        <w:t xml:space="preserve">signatures sont précisées dans </w:t>
      </w:r>
      <w:r w:rsidR="00A03321" w:rsidRPr="009C51D3">
        <w:rPr>
          <w:i/>
        </w:rPr>
        <w:t>l’interface</w:t>
      </w:r>
      <w:r w:rsidR="00A03321">
        <w:t xml:space="preserve"> </w:t>
      </w:r>
      <w:r w:rsidR="00A03321">
        <w:rPr>
          <w:iCs/>
        </w:rPr>
        <w:t xml:space="preserve">Java désignée par le nom </w:t>
      </w:r>
      <w:r w:rsidR="00A03321">
        <w:rPr>
          <w:i/>
          <w:iCs/>
        </w:rPr>
        <w:t>java.awt.event.MouseListener</w:t>
      </w:r>
      <w:r w:rsidR="00A03321">
        <w:t xml:space="preserve">. </w:t>
      </w:r>
    </w:p>
    <w:p w14:paraId="6D6A881A" w14:textId="766DDA92" w:rsidR="00A03321" w:rsidRDefault="00A03321" w:rsidP="00A03321">
      <w:pPr>
        <w:pStyle w:val="BodyText"/>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78"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B242BE" w:rsidRDefault="00320406" w:rsidP="00320406">
      <w:pPr>
        <w:pStyle w:val="Code"/>
        <w:rPr>
          <w:color w:val="000000"/>
          <w:lang w:val="fr-FR" w:eastAsia="zh-CN"/>
        </w:rPr>
      </w:pPr>
      <w:r w:rsidRPr="00320406">
        <w:rPr>
          <w:color w:val="000000"/>
          <w:lang w:eastAsia="zh-CN"/>
        </w:rPr>
        <w:tab/>
      </w:r>
      <w:r w:rsidRPr="00B242BE">
        <w:rPr>
          <w:b/>
          <w:bCs/>
          <w:color w:val="800000"/>
          <w:lang w:val="fr-FR" w:eastAsia="zh-CN"/>
        </w:rPr>
        <w:t>public</w:t>
      </w:r>
      <w:r w:rsidRPr="00B242BE">
        <w:rPr>
          <w:color w:val="000000"/>
          <w:lang w:val="fr-FR" w:eastAsia="zh-CN"/>
        </w:rPr>
        <w:t xml:space="preserve"> </w:t>
      </w:r>
      <w:r w:rsidRPr="00B242BE">
        <w:rPr>
          <w:b/>
          <w:bCs/>
          <w:color w:val="800000"/>
          <w:lang w:val="fr-FR" w:eastAsia="zh-CN"/>
        </w:rPr>
        <w:t>abstract</w:t>
      </w:r>
      <w:r w:rsidRPr="00B242BE">
        <w:rPr>
          <w:color w:val="000000"/>
          <w:lang w:val="fr-FR" w:eastAsia="zh-CN"/>
        </w:rPr>
        <w:t xml:space="preserve"> </w:t>
      </w:r>
      <w:r w:rsidRPr="00B242BE">
        <w:rPr>
          <w:color w:val="BB7977"/>
          <w:lang w:val="fr-FR" w:eastAsia="zh-CN"/>
        </w:rPr>
        <w:t>void</w:t>
      </w:r>
      <w:r w:rsidRPr="00B242BE">
        <w:rPr>
          <w:color w:val="000000"/>
          <w:lang w:val="fr-FR" w:eastAsia="zh-CN"/>
        </w:rPr>
        <w:t xml:space="preserve"> mouseClicked</w:t>
      </w:r>
      <w:r w:rsidRPr="00B242BE">
        <w:rPr>
          <w:color w:val="808030"/>
          <w:lang w:val="fr-FR" w:eastAsia="zh-CN"/>
        </w:rPr>
        <w:t>(</w:t>
      </w:r>
      <w:r w:rsidRPr="00B242BE">
        <w:rPr>
          <w:color w:val="000000"/>
          <w:lang w:val="fr-FR" w:eastAsia="zh-CN"/>
        </w:rPr>
        <w:t>java</w:t>
      </w:r>
      <w:r w:rsidRPr="00B242BE">
        <w:rPr>
          <w:color w:val="808030"/>
          <w:lang w:val="fr-FR" w:eastAsia="zh-CN"/>
        </w:rPr>
        <w:t>.</w:t>
      </w:r>
      <w:r w:rsidRPr="00B242BE">
        <w:rPr>
          <w:color w:val="000000"/>
          <w:lang w:val="fr-FR" w:eastAsia="zh-CN"/>
        </w:rPr>
        <w:t>awt</w:t>
      </w:r>
      <w:r w:rsidRPr="00B242BE">
        <w:rPr>
          <w:color w:val="808030"/>
          <w:lang w:val="fr-FR" w:eastAsia="zh-CN"/>
        </w:rPr>
        <w:t>.</w:t>
      </w:r>
      <w:r w:rsidRPr="00B242BE">
        <w:rPr>
          <w:color w:val="000000"/>
          <w:lang w:val="fr-FR" w:eastAsia="zh-CN"/>
        </w:rPr>
        <w:t>event</w:t>
      </w:r>
      <w:r w:rsidRPr="00B242BE">
        <w:rPr>
          <w:color w:val="808030"/>
          <w:lang w:val="fr-FR" w:eastAsia="zh-CN"/>
        </w:rPr>
        <w:t>.</w:t>
      </w:r>
      <w:r w:rsidRPr="00B242BE">
        <w:rPr>
          <w:b/>
          <w:bCs/>
          <w:color w:val="BB7977"/>
          <w:lang w:val="fr-FR" w:eastAsia="zh-CN"/>
        </w:rPr>
        <w:t>MouseEvent</w:t>
      </w:r>
      <w:r w:rsidRPr="00B242BE">
        <w:rPr>
          <w:color w:val="000000"/>
          <w:lang w:val="fr-FR" w:eastAsia="zh-CN"/>
        </w:rPr>
        <w:t xml:space="preserve"> e</w:t>
      </w:r>
      <w:r w:rsidRPr="00B242BE">
        <w:rPr>
          <w:color w:val="808030"/>
          <w:lang w:val="fr-FR" w:eastAsia="zh-CN"/>
        </w:rPr>
        <w:t>)</w:t>
      </w:r>
      <w:r w:rsidRPr="00B242BE">
        <w:rPr>
          <w:color w:val="800080"/>
          <w:lang w:val="fr-FR" w:eastAsia="zh-CN"/>
        </w:rPr>
        <w:t>{}</w:t>
      </w:r>
    </w:p>
    <w:p w14:paraId="29B2B050" w14:textId="77777777" w:rsidR="00320406" w:rsidRPr="008B351D" w:rsidRDefault="00320406" w:rsidP="00320406">
      <w:pPr>
        <w:pStyle w:val="Code"/>
        <w:rPr>
          <w:color w:val="000000"/>
          <w:lang w:val="en-US" w:eastAsia="zh-CN"/>
        </w:rPr>
      </w:pPr>
      <w:r w:rsidRPr="00B242BE">
        <w:rPr>
          <w:color w:val="000000"/>
          <w:lang w:val="fr-FR"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BodyText"/>
      </w:pPr>
    </w:p>
    <w:p w14:paraId="2A6A6ACA" w14:textId="12DF4661" w:rsidR="00A03321" w:rsidRDefault="00A03321" w:rsidP="00A03321">
      <w:pPr>
        <w:pStyle w:val="BodyText"/>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2AB4908C" w:rsidR="00A03321" w:rsidRPr="0003697B" w:rsidRDefault="00A03321" w:rsidP="00A03321">
      <w:pPr>
        <w:pStyle w:val="BodyText"/>
        <w:rPr>
          <w:iCs/>
        </w:rPr>
      </w:pPr>
      <w:r>
        <w:t xml:space="preserve">Comme elle implémente l’interface </w:t>
      </w:r>
      <w:r w:rsidRPr="00820C3A">
        <w:rPr>
          <w:rFonts w:ascii="DejaVu Sans" w:hAnsi="DejaVu Sans"/>
          <w:color w:val="353833"/>
          <w:sz w:val="21"/>
          <w:szCs w:val="21"/>
          <w:lang w:val="fr-CA"/>
        </w:rPr>
        <w:t>java.awt.event.</w:t>
      </w:r>
      <w:hyperlink r:id="rId279"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80"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81"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82"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83"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84"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w:t>
      </w:r>
      <w:r>
        <w:lastRenderedPageBreak/>
        <w:t xml:space="preserve">l’écouteur </w:t>
      </w:r>
      <w:r>
        <w:rPr>
          <w:i/>
          <w:iCs/>
        </w:rPr>
        <w:t>ExempleEvenementSouris</w:t>
      </w:r>
      <w:r>
        <w:t>. Ces méthodes seront appelées automatiquement lorsque les événements se produisent.</w:t>
      </w:r>
    </w:p>
    <w:p w14:paraId="53B5DE8D" w14:textId="77777777" w:rsidR="00A03321" w:rsidRDefault="00A03321" w:rsidP="00A03321">
      <w:pPr>
        <w:pStyle w:val="BodyText"/>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6FBBD310" w:rsidR="00A03321" w:rsidRDefault="00A03321" w:rsidP="00A03321">
      <w:pPr>
        <w:pStyle w:val="BodyText"/>
      </w:pPr>
      <w:r>
        <w:t xml:space="preserve">La méthode a un paramètre qui est un objet de la classe </w:t>
      </w:r>
      <w:hyperlink r:id="rId285"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86"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87"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88"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0942F8A3" w:rsidR="00A03321" w:rsidRDefault="00A03321" w:rsidP="00A03321">
      <w:pPr>
        <w:pStyle w:val="BodyText"/>
      </w:pPr>
      <w:r>
        <w:t xml:space="preserve">Ensuite, la méthode </w:t>
      </w:r>
      <w:r>
        <w:rPr>
          <w:i/>
          <w:iCs/>
        </w:rPr>
        <w:t>repaint</w:t>
      </w:r>
      <w:r>
        <w:t xml:space="preserve">() est appelée. Cette méthode est héritée de la classe </w:t>
      </w:r>
      <w:hyperlink r:id="rId289"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sidRPr="00D30B90">
        <w:rPr>
          <w:b/>
          <w:bCs/>
        </w:rPr>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0204688D"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w:t>
      </w:r>
      <w:r w:rsidR="00EF7B00">
        <w:t>particulier, la</w:t>
      </w:r>
      <w:r>
        <w:t xml:space="preserve">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39E28688" w:rsidR="00A03321" w:rsidRDefault="00A03321" w:rsidP="00A03321">
      <w:pPr>
        <w:pStyle w:val="BodyText"/>
      </w:pPr>
      <w:r>
        <w:t xml:space="preserve">Les autres méthodes de l’interface </w:t>
      </w:r>
      <w:hyperlink r:id="rId290"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lastRenderedPageBreak/>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0F8B7DDD" w:rsidR="00A03321" w:rsidRDefault="00A03321" w:rsidP="00A03321">
      <w:pPr>
        <w:pStyle w:val="BodyText"/>
      </w:pPr>
      <w:r>
        <w:t xml:space="preserve">Elles doivent tout de même être déclarées dans la classe </w:t>
      </w:r>
      <w:r>
        <w:rPr>
          <w:i/>
          <w:iCs/>
        </w:rPr>
        <w:t>ExempleEvenementSouris</w:t>
      </w:r>
      <w:r>
        <w:t xml:space="preserve"> car elle implémente l’interface </w:t>
      </w:r>
      <w:hyperlink r:id="rId291"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3A3E810A" w:rsidR="00A03321" w:rsidRDefault="00A03321" w:rsidP="00A03321">
      <w:pPr>
        <w:pStyle w:val="BodyText"/>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292"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BodyText"/>
        <w:numPr>
          <w:ilvl w:val="0"/>
          <w:numId w:val="13"/>
        </w:numPr>
        <w:rPr>
          <w:b/>
          <w:bCs/>
        </w:rPr>
      </w:pPr>
      <w:r>
        <w:rPr>
          <w:b/>
          <w:bCs/>
        </w:rPr>
        <w:t>Variables déclarées au niveau de la classe</w:t>
      </w:r>
    </w:p>
    <w:p w14:paraId="3BFA1822" w14:textId="77777777" w:rsidR="00A03321" w:rsidRDefault="00A03321" w:rsidP="00A03321">
      <w:pPr>
        <w:pStyle w:val="BodyText"/>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BodyText"/>
      </w:pPr>
    </w:p>
    <w:p w14:paraId="7FCECD66" w14:textId="4DF646EA" w:rsidR="00530BF8" w:rsidRDefault="00790DA8" w:rsidP="00A03321">
      <w:pPr>
        <w:pStyle w:val="BodyText"/>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224" w:name="OLE_LINK50"/>
      <w:bookmarkStart w:id="225" w:name="OLE_LINK51"/>
      <w:r w:rsidR="00530BF8">
        <w:t>dérivées</w:t>
      </w:r>
      <w:bookmarkEnd w:id="224"/>
      <w:bookmarkEnd w:id="225"/>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BodyText"/>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w:t>
      </w:r>
      <w:r w:rsidR="00A03321">
        <w:lastRenderedPageBreak/>
        <w:t xml:space="preserve">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BodyText"/>
      </w:pPr>
    </w:p>
    <w:p w14:paraId="4CAF09A7" w14:textId="77777777" w:rsidR="00A03321" w:rsidRDefault="00A03321" w:rsidP="00A03321">
      <w:pPr>
        <w:pStyle w:val="BodyText"/>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BodyText"/>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B36EED">
      <w:pPr>
        <w:pStyle w:val="Code"/>
        <w:keepNext w:val="0"/>
        <w:keepLines w:val="0"/>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B36EED">
      <w:pPr>
        <w:pStyle w:val="Code"/>
        <w:keepNext w:val="0"/>
        <w:keepLines w:val="0"/>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B36EED">
      <w:pPr>
        <w:pStyle w:val="Code"/>
        <w:keepNext w:val="0"/>
        <w:keepLines w:val="0"/>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lastRenderedPageBreak/>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B36EED">
      <w:pPr>
        <w:pStyle w:val="Code"/>
        <w:keepNext w:val="0"/>
        <w:keepLines w:val="0"/>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B36EED">
      <w:pPr>
        <w:pStyle w:val="Code"/>
        <w:keepNext w:val="0"/>
        <w:keepLines w:val="0"/>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B36EED">
      <w:pPr>
        <w:pStyle w:val="Code"/>
        <w:keepNext w:val="0"/>
        <w:keepLines w:val="0"/>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BodyText"/>
      </w:pPr>
    </w:p>
    <w:p w14:paraId="78F714F4" w14:textId="77777777" w:rsidR="00A03321" w:rsidRDefault="00A03321" w:rsidP="00A03321">
      <w:pPr>
        <w:pStyle w:val="BodyText"/>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BodyText"/>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BodyText"/>
      </w:pPr>
      <w:r>
        <w:lastRenderedPageBreak/>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BodyText"/>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BodyText"/>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BodyText"/>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BodyText"/>
      </w:pPr>
      <w:r>
        <w:rPr>
          <w:b/>
          <w:bCs/>
        </w:rPr>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BodyText"/>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Pr>
          <w:b/>
          <w:bCs/>
        </w:rPr>
        <w:lastRenderedPageBreak/>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BodyText"/>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319DA8E3" w14:textId="3FD4D295" w:rsidR="00B0199A" w:rsidRPr="00DC59B4" w:rsidRDefault="00A03321" w:rsidP="00795BA9">
      <w:pPr>
        <w:pStyle w:val="BodyText"/>
        <w:spacing w:after="0"/>
        <w:rPr>
          <w:rFonts w:ascii="Segoe UI" w:hAnsi="Segoe UI" w:cs="Segoe UI"/>
          <w:color w:val="000000" w:themeColor="text1"/>
          <w:lang w:val="fr-CA"/>
        </w:rPr>
      </w:pPr>
      <w:r>
        <w:rPr>
          <w:b/>
          <w:bCs/>
        </w:rPr>
        <w:t>Exemple</w:t>
      </w:r>
      <w:r>
        <w:t xml:space="preserve">. </w:t>
      </w:r>
      <w:hyperlink r:id="rId293"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w:t>
      </w:r>
    </w:p>
    <w:p w14:paraId="476EEB9E" w14:textId="7ADDFF72" w:rsidR="00A03321" w:rsidRPr="00DC59B4" w:rsidRDefault="00572565" w:rsidP="008B68BF">
      <w:pPr>
        <w:pStyle w:val="BodyText"/>
        <w:rPr>
          <w:color w:val="000000" w:themeColor="text1"/>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xempleEvenementSouris2Fenetres.java</w:t>
      </w:r>
    </w:p>
    <w:p w14:paraId="0551F72D" w14:textId="77777777" w:rsidR="00A03321" w:rsidRDefault="00A03321" w:rsidP="00320406">
      <w:pPr>
        <w:pStyle w:val="BodyText"/>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1B068E">
      <w:pPr>
        <w:pStyle w:val="Code"/>
        <w:rPr>
          <w:color w:val="000000"/>
          <w:lang w:eastAsia="zh-CN"/>
        </w:rPr>
      </w:pPr>
    </w:p>
    <w:p w14:paraId="3D3206BB" w14:textId="77777777" w:rsidR="00572565" w:rsidRPr="00572565" w:rsidRDefault="00572565" w:rsidP="001B068E">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B36EED">
      <w:pPr>
        <w:pStyle w:val="Code"/>
        <w:keepNext w:val="0"/>
        <w:keepLines w:val="0"/>
        <w:rPr>
          <w:color w:val="000000"/>
          <w:lang w:eastAsia="zh-CN"/>
        </w:rPr>
      </w:pPr>
    </w:p>
    <w:p w14:paraId="69801FB0"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1B068E">
      <w:pPr>
        <w:pStyle w:val="Code"/>
        <w:rPr>
          <w:color w:val="000000"/>
          <w:lang w:eastAsia="zh-CN"/>
        </w:rPr>
      </w:pPr>
    </w:p>
    <w:p w14:paraId="65E2B16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1B068E">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1B068E">
      <w:pPr>
        <w:pStyle w:val="Code"/>
        <w:rPr>
          <w:color w:val="000000"/>
          <w:lang w:val="en-CA" w:eastAsia="zh-CN"/>
        </w:rPr>
      </w:pPr>
    </w:p>
    <w:p w14:paraId="1D5836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B36EED">
      <w:pPr>
        <w:pStyle w:val="Code"/>
        <w:keepNext w:val="0"/>
        <w:keepLines w:val="0"/>
        <w:rPr>
          <w:color w:val="000000"/>
          <w:lang w:val="fr-FR" w:eastAsia="zh-CN"/>
        </w:rPr>
      </w:pPr>
    </w:p>
    <w:p w14:paraId="454590D6"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1B068E">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1B068E">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1B068E">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B36EED">
      <w:pPr>
        <w:pStyle w:val="Code"/>
        <w:keepNext w:val="0"/>
        <w:keepLines w:val="0"/>
        <w:rPr>
          <w:color w:val="000000"/>
          <w:lang w:val="fr-FR" w:eastAsia="zh-CN"/>
        </w:rPr>
      </w:pPr>
    </w:p>
    <w:p w14:paraId="62F75E43" w14:textId="77777777" w:rsidR="00572565" w:rsidRPr="00572565" w:rsidRDefault="00572565" w:rsidP="001B068E">
      <w:pPr>
        <w:pStyle w:val="Code"/>
        <w:rPr>
          <w:color w:val="000000"/>
          <w:lang w:val="fr-FR" w:eastAsia="zh-CN"/>
        </w:rPr>
      </w:pPr>
      <w:r w:rsidRPr="00572565">
        <w:rPr>
          <w:color w:val="000000"/>
          <w:lang w:val="fr-FR" w:eastAsia="zh-CN"/>
        </w:rPr>
        <w:lastRenderedPageBreak/>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C62F99">
      <w:pPr>
        <w:pStyle w:val="Code"/>
        <w:keepNext w:val="0"/>
        <w:keepLines w:val="0"/>
        <w:rPr>
          <w:color w:val="000000"/>
          <w:lang w:val="en-CA" w:eastAsia="zh-CN"/>
        </w:rPr>
      </w:pPr>
    </w:p>
    <w:p w14:paraId="538B61D1"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C62F99">
      <w:pPr>
        <w:pStyle w:val="Code"/>
        <w:keepNext w:val="0"/>
        <w:keepLines w:val="0"/>
        <w:rPr>
          <w:color w:val="000000"/>
          <w:lang w:val="en-CA" w:eastAsia="zh-CN"/>
        </w:rPr>
      </w:pPr>
    </w:p>
    <w:p w14:paraId="6789EE8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C62F99">
      <w:pPr>
        <w:pStyle w:val="Code"/>
        <w:keepNext w:val="0"/>
        <w:keepLines w:val="0"/>
        <w:rPr>
          <w:color w:val="000000"/>
          <w:lang w:val="en-CA" w:eastAsia="zh-CN"/>
        </w:rPr>
      </w:pPr>
    </w:p>
    <w:p w14:paraId="137177A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C62F99">
      <w:pPr>
        <w:pStyle w:val="Code"/>
        <w:keepNext w:val="0"/>
        <w:keepLines w:val="0"/>
        <w:rPr>
          <w:color w:val="000000"/>
          <w:lang w:val="en-CA" w:eastAsia="zh-CN"/>
        </w:rPr>
      </w:pPr>
    </w:p>
    <w:p w14:paraId="64FDCAF9"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C62F99">
      <w:pPr>
        <w:pStyle w:val="Code"/>
        <w:keepNext w:val="0"/>
        <w:keepLines w:val="0"/>
        <w:rPr>
          <w:color w:val="000000"/>
          <w:lang w:val="fr-FR" w:eastAsia="zh-CN"/>
        </w:rPr>
      </w:pPr>
    </w:p>
    <w:p w14:paraId="21799EB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C62F99">
      <w:pPr>
        <w:pStyle w:val="Code"/>
        <w:keepNext w:val="0"/>
        <w:keepLines w:val="0"/>
        <w:rPr>
          <w:color w:val="000000"/>
          <w:lang w:val="fr-FR" w:eastAsia="zh-CN"/>
        </w:rPr>
      </w:pPr>
    </w:p>
    <w:p w14:paraId="5C5FA5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C62F99">
      <w:pPr>
        <w:pStyle w:val="Code"/>
        <w:keepNext w:val="0"/>
        <w:keepLines w:val="0"/>
        <w:rPr>
          <w:color w:val="000000"/>
          <w:lang w:val="en-US" w:eastAsia="zh-CN"/>
        </w:rPr>
      </w:pPr>
    </w:p>
    <w:p w14:paraId="34DA8C92"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B36EED">
      <w:pPr>
        <w:pStyle w:val="Code"/>
        <w:keepNext w:val="0"/>
        <w:keepLines w:val="0"/>
        <w:rPr>
          <w:color w:val="000000"/>
          <w:lang w:val="en-US" w:eastAsia="zh-CN"/>
        </w:rPr>
      </w:pPr>
    </w:p>
    <w:p w14:paraId="3D8EEDC8" w14:textId="77777777" w:rsidR="00572565" w:rsidRPr="008B351D" w:rsidRDefault="00572565" w:rsidP="00795BA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BodyText"/>
      </w:pPr>
    </w:p>
    <w:p w14:paraId="6B894076" w14:textId="2F6288E8" w:rsidR="00A03321" w:rsidRDefault="00A03321" w:rsidP="00A03321">
      <w:pPr>
        <w:pStyle w:val="BodyText"/>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294"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295"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296"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297"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BodyText"/>
      </w:pPr>
      <w:r>
        <w:lastRenderedPageBreak/>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BodyText"/>
        <w:jc w:val="center"/>
      </w:pPr>
      <w:r>
        <w:rPr>
          <w:noProof/>
          <w:lang w:val="en-US" w:eastAsia="en-US"/>
        </w:rPr>
        <w:drawing>
          <wp:inline distT="0" distB="0" distL="0" distR="0" wp14:anchorId="7154F4D4" wp14:editId="19CAC1AD">
            <wp:extent cx="2255965" cy="1608837"/>
            <wp:effectExtent l="0" t="0" r="5080" b="4445"/>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rotWithShape="1">
                    <a:blip r:embed="rId298">
                      <a:extLst>
                        <a:ext uri="{28A0092B-C50C-407E-A947-70E740481C1C}">
                          <a14:useLocalDpi xmlns:a14="http://schemas.microsoft.com/office/drawing/2010/main" val="0"/>
                        </a:ext>
                      </a:extLst>
                    </a:blip>
                    <a:srcRect l="10601" t="21044" r="10634" b="3960"/>
                    <a:stretch/>
                  </pic:blipFill>
                  <pic:spPr bwMode="auto">
                    <a:xfrm>
                      <a:off x="0" y="0"/>
                      <a:ext cx="2311289" cy="1648291"/>
                    </a:xfrm>
                    <a:prstGeom prst="rect">
                      <a:avLst/>
                    </a:prstGeom>
                    <a:ln>
                      <a:noFill/>
                    </a:ln>
                    <a:extLst>
                      <a:ext uri="{53640926-AAD7-44D8-BBD7-CCE9431645EC}">
                        <a14:shadowObscured xmlns:a14="http://schemas.microsoft.com/office/drawing/2010/main"/>
                      </a:ext>
                    </a:extLst>
                  </pic:spPr>
                </pic:pic>
              </a:graphicData>
            </a:graphic>
          </wp:inline>
        </w:drawing>
      </w:r>
    </w:p>
    <w:p w14:paraId="0D7182E0" w14:textId="20D6DDA8" w:rsidR="00A03321" w:rsidRDefault="002C7F57" w:rsidP="00C41D11">
      <w:pPr>
        <w:pStyle w:val="BodyText"/>
        <w:keepNext/>
        <w:keepLines/>
        <w:jc w:val="center"/>
      </w:pPr>
      <w:r>
        <w:rPr>
          <w:noProof/>
        </w:rPr>
        <w:object w:dxaOrig="6177" w:dyaOrig="2217" w14:anchorId="06BE1475">
          <v:shape id="_x0000_i1050" type="#_x0000_t75" alt="" style="width:171pt;height:63pt;mso-width-percent:0;mso-height-percent:0;mso-width-percent:0;mso-height-percent:0" o:ole="">
            <v:imagedata r:id="rId299" o:title=""/>
          </v:shape>
          <o:OLEObject Type="Embed" ProgID="Visio.Drawing.11" ShapeID="_x0000_i1050" DrawAspect="Content" ObjectID="_1801050972" r:id="rId300"/>
        </w:object>
      </w:r>
    </w:p>
    <w:p w14:paraId="56B67449" w14:textId="0DCA18BC" w:rsidR="00A03321" w:rsidRDefault="00A03321" w:rsidP="00C41D11">
      <w:pPr>
        <w:pStyle w:val="Caption"/>
        <w:keepNext/>
        <w:keepLines/>
        <w:jc w:val="center"/>
      </w:pPr>
      <w:r>
        <w:t xml:space="preserve">Figure </w:t>
      </w:r>
      <w:r>
        <w:fldChar w:fldCharType="begin"/>
      </w:r>
      <w:r>
        <w:instrText xml:space="preserve"> SEQ Figure \* ARABIC </w:instrText>
      </w:r>
      <w:r>
        <w:fldChar w:fldCharType="separate"/>
      </w:r>
      <w:r w:rsidR="00AB64FB">
        <w:rPr>
          <w:noProof/>
        </w:rPr>
        <w:t>19</w:t>
      </w:r>
      <w:r>
        <w:fldChar w:fldCharType="end"/>
      </w:r>
      <w:r>
        <w:t>. Variables de classe (static).</w:t>
      </w:r>
    </w:p>
    <w:p w14:paraId="3097F51A" w14:textId="77777777" w:rsidR="00A03321" w:rsidRDefault="00A03321" w:rsidP="00A03321">
      <w:pPr>
        <w:pStyle w:val="BodyText"/>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BodyText"/>
        <w:jc w:val="center"/>
      </w:pPr>
      <w:r>
        <w:rPr>
          <w:noProof/>
          <w:lang w:val="en-US" w:eastAsia="en-US"/>
        </w:rPr>
        <w:lastRenderedPageBreak/>
        <w:drawing>
          <wp:inline distT="0" distB="0" distL="0" distR="0" wp14:anchorId="471EFAB3" wp14:editId="6AA1641C">
            <wp:extent cx="2749875" cy="1870605"/>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01">
                      <a:extLst>
                        <a:ext uri="{28A0092B-C50C-407E-A947-70E740481C1C}">
                          <a14:useLocalDpi xmlns:a14="http://schemas.microsoft.com/office/drawing/2010/main" val="0"/>
                        </a:ext>
                      </a:extLst>
                    </a:blip>
                    <a:srcRect l="11147" t="26608" r="13188" b="4656"/>
                    <a:stretch/>
                  </pic:blipFill>
                  <pic:spPr bwMode="auto">
                    <a:xfrm>
                      <a:off x="0" y="0"/>
                      <a:ext cx="2765847" cy="188147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BodyText"/>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BodyText"/>
        <w:numPr>
          <w:ilvl w:val="0"/>
          <w:numId w:val="13"/>
        </w:numPr>
        <w:rPr>
          <w:b/>
          <w:bCs/>
        </w:rPr>
      </w:pPr>
      <w:r>
        <w:rPr>
          <w:b/>
          <w:bCs/>
        </w:rPr>
        <w:t>Variable d’objet</w:t>
      </w:r>
    </w:p>
    <w:p w14:paraId="5B50A304" w14:textId="77777777" w:rsidR="00A03321" w:rsidRDefault="00A03321" w:rsidP="00A03321">
      <w:pPr>
        <w:pStyle w:val="BodyText"/>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2C7F57" w:rsidP="00A03321">
      <w:pPr>
        <w:pStyle w:val="BodyText"/>
        <w:jc w:val="center"/>
      </w:pPr>
      <w:r>
        <w:rPr>
          <w:noProof/>
        </w:rPr>
        <w:object w:dxaOrig="6177" w:dyaOrig="1137" w14:anchorId="26CA6884">
          <v:shape id="_x0000_i1049" type="#_x0000_t75" alt="" style="width:263pt;height:52pt;mso-width-percent:0;mso-height-percent:0;mso-width-percent:0;mso-height-percent:0" o:ole="">
            <v:imagedata r:id="rId302" o:title=""/>
          </v:shape>
          <o:OLEObject Type="Embed" ProgID="Visio.Drawing.11" ShapeID="_x0000_i1049" DrawAspect="Content" ObjectID="_1801050973" r:id="rId303"/>
        </w:object>
      </w:r>
    </w:p>
    <w:p w14:paraId="476B9D22" w14:textId="19C4FA02"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20</w:t>
      </w:r>
      <w:r>
        <w:fldChar w:fldCharType="end"/>
      </w:r>
      <w:r>
        <w:t>. Variables d’objet.</w:t>
      </w:r>
    </w:p>
    <w:p w14:paraId="0677EA09" w14:textId="1CAD210B" w:rsidR="00A03321" w:rsidRDefault="00A03321" w:rsidP="00572565">
      <w:pPr>
        <w:pStyle w:val="BodyText"/>
        <w:keepNext/>
        <w:keepLines/>
      </w:pPr>
      <w:r>
        <w:rPr>
          <w:b/>
          <w:bCs/>
        </w:rPr>
        <w:lastRenderedPageBreak/>
        <w:t>Exemple</w:t>
      </w:r>
      <w:r>
        <w:t xml:space="preserve">. </w:t>
      </w:r>
      <w:hyperlink r:id="rId30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xempleVariableDobjet.java</w:t>
      </w:r>
    </w:p>
    <w:p w14:paraId="415A1617" w14:textId="77777777" w:rsidR="00A03321" w:rsidRDefault="00A03321" w:rsidP="00572565">
      <w:pPr>
        <w:pStyle w:val="BodyText"/>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C62F99">
      <w:pPr>
        <w:pStyle w:val="Code"/>
        <w:keepNext w:val="0"/>
        <w:keepLines w:val="0"/>
        <w:rPr>
          <w:color w:val="000000"/>
          <w:lang w:eastAsia="zh-CN"/>
        </w:rPr>
      </w:pPr>
    </w:p>
    <w:p w14:paraId="0677CA70"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C62F99">
      <w:pPr>
        <w:pStyle w:val="Code"/>
        <w:keepNext w:val="0"/>
        <w:keepLines w:val="0"/>
        <w:rPr>
          <w:color w:val="000000"/>
          <w:lang w:eastAsia="zh-CN"/>
        </w:rPr>
      </w:pPr>
    </w:p>
    <w:p w14:paraId="41C6336F"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6BB012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C62F99">
      <w:pPr>
        <w:pStyle w:val="Code"/>
        <w:keepNext w:val="0"/>
        <w:keepLines w:val="0"/>
        <w:rPr>
          <w:color w:val="000000"/>
          <w:lang w:val="en-CA" w:eastAsia="zh-CN"/>
        </w:rPr>
      </w:pPr>
    </w:p>
    <w:p w14:paraId="2B64B6BD"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C62F99">
      <w:pPr>
        <w:pStyle w:val="Code"/>
        <w:keepNext w:val="0"/>
        <w:keepLines w:val="0"/>
        <w:rPr>
          <w:color w:val="000000"/>
          <w:lang w:eastAsia="zh-CN"/>
        </w:rPr>
      </w:pPr>
    </w:p>
    <w:p w14:paraId="7A78057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795BA9">
      <w:pPr>
        <w:pStyle w:val="Code"/>
        <w:keepNext w:val="0"/>
        <w:keepLines w:val="0"/>
        <w:rPr>
          <w:color w:val="000000"/>
          <w:lang w:eastAsia="zh-CN"/>
        </w:rPr>
      </w:pPr>
    </w:p>
    <w:p w14:paraId="5703CAE8"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795BA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795BA9">
      <w:pPr>
        <w:pStyle w:val="Code"/>
        <w:keepNext w:val="0"/>
        <w:keepLines w:val="0"/>
        <w:rPr>
          <w:color w:val="000000"/>
          <w:lang w:val="en-CA" w:eastAsia="zh-CN"/>
        </w:rPr>
      </w:pPr>
    </w:p>
    <w:p w14:paraId="58FB46DC"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795BA9">
      <w:pPr>
        <w:pStyle w:val="Code"/>
        <w:keepNext w:val="0"/>
        <w:keepLines w:val="0"/>
        <w:rPr>
          <w:color w:val="000000"/>
          <w:lang w:val="en-CA" w:eastAsia="zh-CN"/>
        </w:rPr>
      </w:pPr>
    </w:p>
    <w:p w14:paraId="62E0E118"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795BA9">
      <w:pPr>
        <w:pStyle w:val="Code"/>
        <w:keepNext w:val="0"/>
        <w:keepLines w:val="0"/>
        <w:rPr>
          <w:color w:val="000000"/>
          <w:lang w:val="en-CA" w:eastAsia="zh-CN"/>
        </w:rPr>
      </w:pPr>
    </w:p>
    <w:p w14:paraId="6C97E5DF"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795BA9">
      <w:pPr>
        <w:pStyle w:val="Code"/>
        <w:keepNext w:val="0"/>
        <w:keepLines w:val="0"/>
        <w:rPr>
          <w:color w:val="000000"/>
          <w:lang w:val="en-CA" w:eastAsia="zh-CN"/>
        </w:rPr>
      </w:pPr>
    </w:p>
    <w:p w14:paraId="201F47A1" w14:textId="77777777" w:rsidR="00572565" w:rsidRPr="00572565" w:rsidRDefault="00572565" w:rsidP="00795BA9">
      <w:pPr>
        <w:pStyle w:val="Code"/>
        <w:keepNext w:val="0"/>
        <w:keepLines w:val="0"/>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795BA9">
      <w:pPr>
        <w:pStyle w:val="Code"/>
        <w:keepNext w:val="0"/>
        <w:keepLines w:val="0"/>
        <w:rPr>
          <w:color w:val="000000"/>
          <w:lang w:eastAsia="zh-CN"/>
        </w:rPr>
      </w:pPr>
    </w:p>
    <w:p w14:paraId="743CA3C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795BA9">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C62F99">
      <w:pPr>
        <w:pStyle w:val="Code"/>
        <w:keepNext w:val="0"/>
        <w:keepLines w:val="0"/>
        <w:rPr>
          <w:color w:val="000000"/>
          <w:lang w:val="fr-FR" w:eastAsia="zh-CN"/>
        </w:rPr>
      </w:pPr>
    </w:p>
    <w:p w14:paraId="13B3D89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E93CFF">
      <w:pPr>
        <w:pStyle w:val="Code"/>
        <w:keepNext w:val="0"/>
        <w:keepLines w:val="0"/>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BodyText"/>
      </w:pPr>
    </w:p>
    <w:p w14:paraId="0565FBBD" w14:textId="77777777" w:rsidR="00A03321" w:rsidRDefault="00A03321" w:rsidP="00A03321">
      <w:pPr>
        <w:pStyle w:val="BodyText"/>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B36EED">
      <w:pPr>
        <w:pStyle w:val="BodyText"/>
        <w:keepNext/>
        <w:keepLines/>
        <w:numPr>
          <w:ilvl w:val="0"/>
          <w:numId w:val="13"/>
        </w:numPr>
        <w:rPr>
          <w:b/>
          <w:bCs/>
        </w:rPr>
      </w:pPr>
      <w:r>
        <w:rPr>
          <w:b/>
          <w:bCs/>
        </w:rPr>
        <w:t>Méthode d’objet ou de classe</w:t>
      </w:r>
    </w:p>
    <w:p w14:paraId="5E7D3785" w14:textId="47F7F191" w:rsidR="00A03321" w:rsidRDefault="00A03321" w:rsidP="00B36EED">
      <w:pPr>
        <w:pStyle w:val="BodyText"/>
        <w:keepNext/>
        <w:keepLines/>
      </w:pPr>
      <w:r>
        <w:t xml:space="preserve">Une distinction analogue existe entre les méthodes d’objet et de classe. Une méthode de classe est appropriée lorsqu’elle n’utilise pas les variables d’objet. </w:t>
      </w:r>
      <w:r w:rsidR="00EF7B00">
        <w:t>En revanche</w:t>
      </w:r>
      <w:r>
        <w:t>, si la méthode utilise des variables d’objet, il faut en faire une méthode d’objet.</w:t>
      </w:r>
    </w:p>
    <w:p w14:paraId="04C7D67E" w14:textId="77777777" w:rsidR="00A03321" w:rsidRDefault="00A03321" w:rsidP="00A03321">
      <w:pPr>
        <w:pStyle w:val="BodyText"/>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lastRenderedPageBreak/>
        <w:t xml:space="preserve">    </w:t>
      </w:r>
      <w:r w:rsidRPr="00C8486C">
        <w:t>}</w:t>
      </w:r>
    </w:p>
    <w:p w14:paraId="5FCFBD2E" w14:textId="77777777" w:rsidR="00A03321" w:rsidRDefault="00A03321" w:rsidP="00A03321">
      <w:pPr>
        <w:pStyle w:val="BodyText"/>
      </w:pPr>
    </w:p>
    <w:p w14:paraId="3F99750A" w14:textId="77777777" w:rsidR="00A03321" w:rsidRDefault="00A03321" w:rsidP="00A03321">
      <w:pPr>
        <w:pStyle w:val="BodyText"/>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1B068E">
      <w:pPr>
        <w:pStyle w:val="BodyText"/>
        <w:keepNext/>
        <w:keepLines/>
      </w:pPr>
      <w:r>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480F583" w:rsidR="00A03321" w:rsidRDefault="00A03321" w:rsidP="008B68BF">
      <w:pPr>
        <w:pStyle w:val="BodyText"/>
        <w:keepNext/>
        <w:keepLines/>
        <w:spacing w:after="0"/>
      </w:pPr>
      <w:r>
        <w:rPr>
          <w:b/>
          <w:bCs/>
        </w:rPr>
        <w:t>Exemple</w:t>
      </w:r>
      <w:r>
        <w:t xml:space="preserve">. </w:t>
      </w:r>
      <w:hyperlink r:id="rId305"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26" w:name="OLE_LINK38"/>
      <w:bookmarkStart w:id="227" w:name="OLE_LINK39"/>
      <w:r w:rsidR="00EA7A5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A7A57"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xempleMethodeDobjetPaintBot</w:t>
      </w:r>
      <w:bookmarkEnd w:id="226"/>
      <w:bookmarkEnd w:id="227"/>
      <w:r w:rsidRPr="00DC59B4">
        <w:rPr>
          <w:rFonts w:ascii="Segoe UI" w:hAnsi="Segoe UI" w:cs="Segoe UI"/>
          <w:color w:val="000000" w:themeColor="text1"/>
          <w:lang w:val="fr-CA"/>
        </w:rPr>
        <w:t>.java</w:t>
      </w:r>
    </w:p>
    <w:p w14:paraId="34A7E0C7"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1B068E">
      <w:pPr>
        <w:pStyle w:val="Code"/>
        <w:rPr>
          <w:color w:val="000000"/>
          <w:lang w:eastAsia="zh-CN"/>
        </w:rPr>
      </w:pPr>
    </w:p>
    <w:p w14:paraId="259F1FBB" w14:textId="77777777" w:rsidR="00EA7A57" w:rsidRPr="00EA7A57" w:rsidRDefault="00EA7A57" w:rsidP="001B068E">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C62F99">
      <w:pPr>
        <w:pStyle w:val="Code"/>
        <w:keepNext w:val="0"/>
        <w:keepLines w:val="0"/>
        <w:rPr>
          <w:color w:val="000000"/>
          <w:lang w:eastAsia="zh-CN"/>
        </w:rPr>
      </w:pPr>
    </w:p>
    <w:p w14:paraId="211C0EBC"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C62F99">
      <w:pPr>
        <w:pStyle w:val="Code"/>
        <w:keepNext w:val="0"/>
        <w:keepLines w:val="0"/>
        <w:rPr>
          <w:color w:val="000000"/>
          <w:lang w:eastAsia="zh-CN"/>
        </w:rPr>
      </w:pPr>
    </w:p>
    <w:p w14:paraId="289DC20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C62F99">
      <w:pPr>
        <w:pStyle w:val="Code"/>
        <w:keepNext w:val="0"/>
        <w:keepLines w:val="0"/>
        <w:rPr>
          <w:color w:val="000000"/>
          <w:lang w:val="en-CA" w:eastAsia="zh-CN"/>
        </w:rPr>
      </w:pPr>
    </w:p>
    <w:p w14:paraId="31C8F098"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C62F99">
      <w:pPr>
        <w:pStyle w:val="Code"/>
        <w:keepNext w:val="0"/>
        <w:keepLines w:val="0"/>
        <w:rPr>
          <w:color w:val="000000"/>
          <w:lang w:eastAsia="zh-CN"/>
        </w:rPr>
      </w:pPr>
    </w:p>
    <w:p w14:paraId="3E04187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C62F99">
      <w:pPr>
        <w:pStyle w:val="Code"/>
        <w:keepNext w:val="0"/>
        <w:keepLines w:val="0"/>
        <w:rPr>
          <w:color w:val="000000"/>
          <w:lang w:eastAsia="zh-CN"/>
        </w:rPr>
      </w:pPr>
    </w:p>
    <w:p w14:paraId="40C339A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C62F99">
      <w:pPr>
        <w:pStyle w:val="Code"/>
        <w:keepNext w:val="0"/>
        <w:keepLines w:val="0"/>
        <w:rPr>
          <w:color w:val="000000"/>
          <w:lang w:val="en-CA" w:eastAsia="zh-CN"/>
        </w:rPr>
      </w:pPr>
    </w:p>
    <w:p w14:paraId="0617E55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C62F99">
      <w:pPr>
        <w:pStyle w:val="Code"/>
        <w:keepNext w:val="0"/>
        <w:keepLines w:val="0"/>
        <w:rPr>
          <w:color w:val="000000"/>
          <w:lang w:val="en-CA" w:eastAsia="zh-CN"/>
        </w:rPr>
      </w:pPr>
    </w:p>
    <w:p w14:paraId="6D707C3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C62F99">
      <w:pPr>
        <w:pStyle w:val="Code"/>
        <w:keepNext w:val="0"/>
        <w:keepLines w:val="0"/>
        <w:rPr>
          <w:color w:val="000000"/>
          <w:lang w:val="en-CA" w:eastAsia="zh-CN"/>
        </w:rPr>
      </w:pPr>
    </w:p>
    <w:p w14:paraId="77A57AC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C62F99">
      <w:pPr>
        <w:pStyle w:val="Code"/>
        <w:keepNext w:val="0"/>
        <w:keepLines w:val="0"/>
        <w:rPr>
          <w:color w:val="000000"/>
          <w:lang w:val="en-CA" w:eastAsia="zh-CN"/>
        </w:rPr>
      </w:pPr>
    </w:p>
    <w:p w14:paraId="5A73550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C62F99">
      <w:pPr>
        <w:pStyle w:val="Code"/>
        <w:keepNext w:val="0"/>
        <w:keepLines w:val="0"/>
        <w:rPr>
          <w:color w:val="000000"/>
          <w:lang w:eastAsia="zh-CN"/>
        </w:rPr>
      </w:pPr>
    </w:p>
    <w:p w14:paraId="380B07D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C62F99">
      <w:pPr>
        <w:pStyle w:val="Code"/>
        <w:keepNext w:val="0"/>
        <w:keepLines w:val="0"/>
        <w:rPr>
          <w:color w:val="000000"/>
          <w:lang w:eastAsia="zh-CN"/>
        </w:rPr>
      </w:pPr>
    </w:p>
    <w:p w14:paraId="0A1B6B6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C62F99">
      <w:pPr>
        <w:pStyle w:val="Code"/>
        <w:keepNext w:val="0"/>
        <w:keepLines w:val="0"/>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C62F99">
      <w:pPr>
        <w:pStyle w:val="Code"/>
        <w:keepNext w:val="0"/>
        <w:keepLines w:val="0"/>
        <w:rPr>
          <w:color w:val="000000"/>
          <w:lang w:val="en-US" w:eastAsia="zh-CN"/>
        </w:rPr>
      </w:pPr>
    </w:p>
    <w:p w14:paraId="1D97AAB6" w14:textId="77777777" w:rsidR="00EA7A57" w:rsidRPr="008B351D" w:rsidRDefault="00EA7A57"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BodyText"/>
      </w:pPr>
    </w:p>
    <w:p w14:paraId="3BCA8F81" w14:textId="77777777" w:rsidR="00A03321" w:rsidRDefault="00A03321" w:rsidP="00A03321">
      <w:pPr>
        <w:pStyle w:val="BodyText"/>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Heading2"/>
      </w:pPr>
      <w:bookmarkStart w:id="228" w:name="_Toc508793538"/>
      <w:bookmarkStart w:id="229" w:name="_Toc155813911"/>
      <w:bookmarkStart w:id="230" w:name="_Toc171682554"/>
      <w:bookmarkStart w:id="231" w:name="_Toc190437759"/>
      <w:r>
        <w:t>Constantes (final)</w:t>
      </w:r>
      <w:bookmarkEnd w:id="228"/>
      <w:bookmarkEnd w:id="229"/>
      <w:bookmarkEnd w:id="230"/>
      <w:bookmarkEnd w:id="231"/>
    </w:p>
    <w:p w14:paraId="6C945930" w14:textId="77777777" w:rsidR="00A03321" w:rsidRDefault="00A03321" w:rsidP="00A03321">
      <w:pPr>
        <w:pStyle w:val="BodyText"/>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4CC40DE1" w:rsidR="00A03321" w:rsidRDefault="00A03321" w:rsidP="008B68BF">
      <w:pPr>
        <w:pStyle w:val="BodyText"/>
        <w:keepNext/>
        <w:keepLines/>
      </w:pPr>
      <w:r>
        <w:rPr>
          <w:b/>
          <w:bCs/>
        </w:rPr>
        <w:lastRenderedPageBreak/>
        <w:t>Exemple</w:t>
      </w:r>
      <w:r>
        <w:t xml:space="preserve">. </w:t>
      </w:r>
      <w:hyperlink r:id="rId306" w:history="1">
        <w:r w:rsidRPr="00FA409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2" w:name="OLE_LINK36"/>
      <w:bookmarkStart w:id="233" w:name="OLE_LINK37"/>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xempleConstantesFinal</w:t>
      </w:r>
      <w:bookmarkEnd w:id="232"/>
      <w:bookmarkEnd w:id="233"/>
      <w:r w:rsidRPr="00DC59B4">
        <w:rPr>
          <w:rFonts w:ascii="Segoe UI" w:hAnsi="Segoe UI" w:cs="Segoe UI"/>
          <w:color w:val="000000" w:themeColor="text1"/>
          <w:lang w:val="fr-CA"/>
        </w:rPr>
        <w:t>.java</w:t>
      </w:r>
    </w:p>
    <w:p w14:paraId="1BD68B70" w14:textId="77777777" w:rsidR="00A03321" w:rsidRDefault="00A03321" w:rsidP="00A03321">
      <w:pPr>
        <w:pStyle w:val="BodyText"/>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C62F99">
      <w:pPr>
        <w:pStyle w:val="Code"/>
        <w:keepNext w:val="0"/>
        <w:keepLines w:val="0"/>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C62F99">
      <w:pPr>
        <w:pStyle w:val="Code"/>
        <w:keepNext w:val="0"/>
        <w:keepLines w:val="0"/>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C62F99">
      <w:pPr>
        <w:pStyle w:val="Code"/>
        <w:keepNext w:val="0"/>
        <w:keepLines w:val="0"/>
        <w:rPr>
          <w:color w:val="000000"/>
          <w:lang w:val="en-US" w:eastAsia="zh-CN"/>
        </w:rPr>
      </w:pPr>
    </w:p>
    <w:p w14:paraId="0BDCA749" w14:textId="77777777" w:rsidR="001B4E1C" w:rsidRPr="001B4E1C" w:rsidRDefault="001B4E1C" w:rsidP="00C62F99">
      <w:pPr>
        <w:pStyle w:val="Code"/>
        <w:keepNext w:val="0"/>
        <w:keepLines w:val="0"/>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C62F99">
      <w:pPr>
        <w:pStyle w:val="Code"/>
        <w:keepNext w:val="0"/>
        <w:keepLines w:val="0"/>
        <w:rPr>
          <w:color w:val="000000"/>
          <w:lang w:eastAsia="zh-CN"/>
        </w:rPr>
      </w:pPr>
    </w:p>
    <w:p w14:paraId="665EEC3C"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C62F99">
      <w:pPr>
        <w:pStyle w:val="Code"/>
        <w:keepNext w:val="0"/>
        <w:keepLines w:val="0"/>
        <w:rPr>
          <w:color w:val="000000"/>
          <w:lang w:eastAsia="zh-CN"/>
        </w:rPr>
      </w:pPr>
    </w:p>
    <w:p w14:paraId="40B3EE4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C62F99">
      <w:pPr>
        <w:pStyle w:val="Code"/>
        <w:keepNext w:val="0"/>
        <w:keepLines w:val="0"/>
        <w:rPr>
          <w:color w:val="000000"/>
          <w:lang w:val="en-CA" w:eastAsia="zh-CN"/>
        </w:rPr>
      </w:pPr>
    </w:p>
    <w:p w14:paraId="328BFC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C62F99">
      <w:pPr>
        <w:pStyle w:val="Code"/>
        <w:keepNext w:val="0"/>
        <w:keepLines w:val="0"/>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C62F99">
      <w:pPr>
        <w:pStyle w:val="Code"/>
        <w:keepNext w:val="0"/>
        <w:keepLines w:val="0"/>
        <w:rPr>
          <w:color w:val="000000"/>
          <w:lang w:eastAsia="zh-CN"/>
        </w:rPr>
      </w:pPr>
    </w:p>
    <w:p w14:paraId="29011469"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C62F99">
      <w:pPr>
        <w:pStyle w:val="Code"/>
        <w:keepNext w:val="0"/>
        <w:keepLines w:val="0"/>
        <w:rPr>
          <w:color w:val="000000"/>
          <w:lang w:val="fr-FR" w:eastAsia="zh-CN"/>
        </w:rPr>
      </w:pPr>
    </w:p>
    <w:p w14:paraId="12D4F3B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C62F99">
      <w:pPr>
        <w:pStyle w:val="Code"/>
        <w:keepNext w:val="0"/>
        <w:keepLines w:val="0"/>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C62F99">
      <w:pPr>
        <w:pStyle w:val="Code"/>
        <w:keepNext w:val="0"/>
        <w:keepLines w:val="0"/>
        <w:rPr>
          <w:color w:val="000000"/>
          <w:lang w:val="en-CA" w:eastAsia="zh-CN"/>
        </w:rPr>
      </w:pPr>
    </w:p>
    <w:p w14:paraId="19B1FFCE"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C62F99">
      <w:pPr>
        <w:pStyle w:val="Code"/>
        <w:keepNext w:val="0"/>
        <w:keepLines w:val="0"/>
        <w:rPr>
          <w:color w:val="000000"/>
          <w:lang w:val="en-CA" w:eastAsia="zh-CN"/>
        </w:rPr>
      </w:pPr>
    </w:p>
    <w:p w14:paraId="49B3E3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C62F99">
      <w:pPr>
        <w:pStyle w:val="Code"/>
        <w:keepNext w:val="0"/>
        <w:keepLines w:val="0"/>
        <w:rPr>
          <w:color w:val="000000"/>
          <w:lang w:val="en-CA" w:eastAsia="zh-CN"/>
        </w:rPr>
      </w:pPr>
    </w:p>
    <w:p w14:paraId="781A29D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C62F99">
      <w:pPr>
        <w:pStyle w:val="Code"/>
        <w:keepNext w:val="0"/>
        <w:keepLines w:val="0"/>
        <w:rPr>
          <w:color w:val="000000"/>
          <w:lang w:val="en-CA" w:eastAsia="zh-CN"/>
        </w:rPr>
      </w:pPr>
    </w:p>
    <w:p w14:paraId="51D669FE"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lastRenderedPageBreak/>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C62F99">
      <w:pPr>
        <w:pStyle w:val="Code"/>
        <w:keepNext w:val="0"/>
        <w:keepLines w:val="0"/>
        <w:rPr>
          <w:color w:val="000000"/>
          <w:lang w:val="fr-FR" w:eastAsia="zh-CN"/>
        </w:rPr>
      </w:pPr>
    </w:p>
    <w:p w14:paraId="620FD23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C62F99">
      <w:pPr>
        <w:pStyle w:val="Code"/>
        <w:keepNext w:val="0"/>
        <w:keepLines w:val="0"/>
        <w:rPr>
          <w:color w:val="000000"/>
          <w:lang w:val="fr-FR" w:eastAsia="zh-CN"/>
        </w:rPr>
      </w:pPr>
    </w:p>
    <w:p w14:paraId="7282B1D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C62F99">
      <w:pPr>
        <w:pStyle w:val="Code"/>
        <w:keepNext w:val="0"/>
        <w:keepLines w:val="0"/>
        <w:rPr>
          <w:color w:val="000000"/>
          <w:lang w:val="fr-FR" w:eastAsia="zh-CN"/>
        </w:rPr>
      </w:pPr>
    </w:p>
    <w:p w14:paraId="3A712E7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BodyText"/>
      </w:pPr>
    </w:p>
    <w:p w14:paraId="0594538C" w14:textId="77777777" w:rsidR="00A03321" w:rsidRDefault="00A03321" w:rsidP="00A03321">
      <w:pPr>
        <w:pStyle w:val="BodyText"/>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EF7B00">
      <w:pPr>
        <w:pStyle w:val="BodyText"/>
        <w:keepNext/>
        <w:keepLines/>
        <w:numPr>
          <w:ilvl w:val="0"/>
          <w:numId w:val="13"/>
        </w:numPr>
        <w:rPr>
          <w:b/>
        </w:rPr>
      </w:pPr>
      <w:r w:rsidRPr="001F6D2A">
        <w:rPr>
          <w:b/>
        </w:rPr>
        <w:lastRenderedPageBreak/>
        <w:t>Ensemble de constantes (types de données énumérés)</w:t>
      </w:r>
    </w:p>
    <w:p w14:paraId="456A7B7A" w14:textId="6DBA841C" w:rsidR="00A03321" w:rsidRDefault="00A03321" w:rsidP="00EF7B00">
      <w:pPr>
        <w:pStyle w:val="BodyText"/>
        <w:keepNext/>
        <w:keepLines/>
      </w:pPr>
      <w:r>
        <w:t xml:space="preserve">À noter que la constante </w:t>
      </w:r>
      <w:hyperlink r:id="rId307" w:tooltip="class in java.awt" w:history="1">
        <w:r w:rsidRPr="00D3063E">
          <w:rPr>
            <w:rFonts w:ascii="DejaVu Sans Mono" w:hAnsi="DejaVu Sans Mono" w:cs="Courier New"/>
            <w:b/>
            <w:bCs/>
            <w:color w:val="4A6782"/>
            <w:spacing w:val="0"/>
            <w:sz w:val="21"/>
            <w:szCs w:val="21"/>
          </w:rPr>
          <w:t>Color</w:t>
        </w:r>
      </w:hyperlink>
      <w:r>
        <w:rPr>
          <w:i/>
          <w:iCs/>
        </w:rPr>
        <w:t>.</w:t>
      </w:r>
      <w:hyperlink r:id="rId308"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09"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10"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1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1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13"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6645C459" w14:textId="77777777" w:rsidR="00C62F99" w:rsidRPr="00A076A2" w:rsidRDefault="00C62F99" w:rsidP="00C62F99">
      <w:pPr>
        <w:pStyle w:val="Code"/>
        <w:rPr>
          <w:color w:val="000000"/>
          <w:lang w:val="en-US" w:eastAsia="fr-CA"/>
        </w:rPr>
      </w:pPr>
      <w:r w:rsidRPr="00A076A2">
        <w:rPr>
          <w:lang w:val="en-US" w:eastAsia="fr-CA"/>
        </w:rPr>
        <w:t>public</w:t>
      </w:r>
      <w:r w:rsidRPr="00A076A2">
        <w:rPr>
          <w:color w:val="000000"/>
          <w:lang w:val="en-US" w:eastAsia="fr-CA"/>
        </w:rPr>
        <w:t xml:space="preserve"> </w:t>
      </w:r>
      <w:r w:rsidRPr="00A076A2">
        <w:rPr>
          <w:lang w:val="en-US" w:eastAsia="fr-CA"/>
        </w:rPr>
        <w:t>class</w:t>
      </w:r>
      <w:r w:rsidRPr="00A076A2">
        <w:rPr>
          <w:color w:val="000000"/>
          <w:lang w:val="en-US" w:eastAsia="fr-CA"/>
        </w:rPr>
        <w:t xml:space="preserve"> Color</w:t>
      </w:r>
    </w:p>
    <w:p w14:paraId="1D8A78DB" w14:textId="77777777" w:rsidR="00C62F99" w:rsidRPr="00A076A2" w:rsidRDefault="00C62F99" w:rsidP="00C62F99">
      <w:pPr>
        <w:pStyle w:val="Code"/>
        <w:rPr>
          <w:color w:val="000000"/>
          <w:lang w:val="en-US" w:eastAsia="fr-CA"/>
        </w:rPr>
      </w:pPr>
      <w:r w:rsidRPr="00A076A2">
        <w:rPr>
          <w:color w:val="000000"/>
          <w:lang w:val="en-US" w:eastAsia="fr-CA"/>
        </w:rPr>
        <w:t xml:space="preserve">    </w:t>
      </w:r>
      <w:r w:rsidRPr="00A076A2">
        <w:rPr>
          <w:lang w:val="en-US" w:eastAsia="fr-CA"/>
        </w:rPr>
        <w:t>implements</w:t>
      </w:r>
      <w:r w:rsidRPr="00A076A2">
        <w:rPr>
          <w:color w:val="000000"/>
          <w:lang w:val="en-US" w:eastAsia="fr-CA"/>
        </w:rPr>
        <w:t xml:space="preserve"> java.awt.Paint, java.io.Serializable</w:t>
      </w:r>
    </w:p>
    <w:p w14:paraId="644B19F6" w14:textId="77777777" w:rsidR="00C62F99" w:rsidRPr="00A076A2" w:rsidRDefault="00C62F99" w:rsidP="00C62F99">
      <w:pPr>
        <w:pStyle w:val="Code"/>
        <w:rPr>
          <w:color w:val="000000"/>
          <w:lang w:val="en-US" w:eastAsia="fr-CA"/>
        </w:rPr>
      </w:pPr>
      <w:r w:rsidRPr="00A076A2">
        <w:rPr>
          <w:color w:val="800080"/>
          <w:lang w:val="en-US" w:eastAsia="fr-CA"/>
        </w:rPr>
        <w:t>{</w:t>
      </w:r>
    </w:p>
    <w:p w14:paraId="302FD93F"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w:t>
      </w:r>
    </w:p>
    <w:p w14:paraId="36AE086D"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white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D85FC76"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lightGray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800080"/>
          <w:lang w:val="en-US" w:eastAsia="fr-CA"/>
        </w:rPr>
        <w:t>;</w:t>
      </w:r>
    </w:p>
    <w:p w14:paraId="283323EB"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800080"/>
          <w:lang w:val="en-US" w:eastAsia="fr-CA"/>
        </w:rPr>
        <w:t>;</w:t>
      </w:r>
    </w:p>
    <w:p w14:paraId="4CF5BB2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darkGray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800080"/>
          <w:lang w:val="en-US" w:eastAsia="fr-CA"/>
        </w:rPr>
        <w:t>;</w:t>
      </w:r>
    </w:p>
    <w:p w14:paraId="0A1A67C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black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20CA44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red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2A07D16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pink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800080"/>
          <w:lang w:val="en-US" w:eastAsia="fr-CA"/>
        </w:rPr>
        <w:t>;</w:t>
      </w:r>
    </w:p>
    <w:p w14:paraId="08F81A9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orange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200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1207D4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yellow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4672DAA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green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F3ABB3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magenta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B2D0D9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cyan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1A6E2C53"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blue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0FA72BEB" w14:textId="77777777" w:rsidR="00C62F99" w:rsidRPr="00A076A2" w:rsidRDefault="00C62F99" w:rsidP="00C62F99">
      <w:pPr>
        <w:pStyle w:val="Code"/>
        <w:keepNext w:val="0"/>
        <w:keepLines w:val="0"/>
        <w:rPr>
          <w:color w:val="000000"/>
          <w:lang w:val="en-US" w:eastAsia="fr-CA"/>
        </w:rPr>
      </w:pPr>
    </w:p>
    <w:p w14:paraId="1B4C9FF4" w14:textId="77777777" w:rsidR="00C62F99" w:rsidRPr="00C62F99" w:rsidRDefault="00C62F99" w:rsidP="00C62F99">
      <w:pPr>
        <w:pStyle w:val="Code"/>
        <w:keepNext w:val="0"/>
        <w:keepLines w:val="0"/>
        <w:rPr>
          <w:color w:val="000000"/>
          <w:lang w:eastAsia="fr-CA"/>
        </w:rPr>
      </w:pPr>
      <w:r w:rsidRPr="00C62F99">
        <w:rPr>
          <w:color w:val="000000"/>
          <w:lang w:eastAsia="fr-CA"/>
        </w:rPr>
        <w:t>…</w:t>
      </w:r>
    </w:p>
    <w:p w14:paraId="65A1155A" w14:textId="77777777" w:rsidR="00C62F99" w:rsidRPr="00C62F99" w:rsidRDefault="00C62F99" w:rsidP="00C62F99">
      <w:pPr>
        <w:pStyle w:val="Code"/>
        <w:keepNext w:val="0"/>
        <w:keepLines w:val="0"/>
        <w:rPr>
          <w:color w:val="000000"/>
          <w:lang w:eastAsia="fr-CA"/>
        </w:rPr>
      </w:pPr>
    </w:p>
    <w:p w14:paraId="6FBD02FF"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696969"/>
          <w:lang w:eastAsia="fr-CA"/>
        </w:rPr>
        <w:t>// Constructeur de couleur</w:t>
      </w:r>
    </w:p>
    <w:p w14:paraId="4128E0A8"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lang w:eastAsia="fr-CA"/>
        </w:rPr>
        <w:t>public</w:t>
      </w:r>
      <w:r w:rsidRPr="00C62F99">
        <w:rPr>
          <w:color w:val="000000"/>
          <w:lang w:eastAsia="fr-CA"/>
        </w:rPr>
        <w:t xml:space="preserve"> </w:t>
      </w:r>
      <w:r w:rsidRPr="00C62F99">
        <w:rPr>
          <w:color w:val="BB7977"/>
          <w:lang w:eastAsia="fr-CA"/>
        </w:rPr>
        <w:t>void</w:t>
      </w:r>
      <w:r w:rsidRPr="00C62F99">
        <w:rPr>
          <w:color w:val="000000"/>
          <w:lang w:eastAsia="fr-CA"/>
        </w:rPr>
        <w:t xml:space="preserve"> Color</w:t>
      </w:r>
      <w:r w:rsidRPr="00C62F99">
        <w:rPr>
          <w:color w:val="808030"/>
          <w:lang w:eastAsia="fr-CA"/>
        </w:rPr>
        <w:t>(</w:t>
      </w:r>
      <w:r w:rsidRPr="00C62F99">
        <w:rPr>
          <w:color w:val="BB7977"/>
          <w:lang w:eastAsia="fr-CA"/>
        </w:rPr>
        <w:t>int</w:t>
      </w:r>
      <w:r w:rsidRPr="00C62F99">
        <w:rPr>
          <w:color w:val="000000"/>
          <w:lang w:eastAsia="fr-CA"/>
        </w:rPr>
        <w:t xml:space="preserve"> r</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g</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b</w:t>
      </w:r>
      <w:r w:rsidRPr="00C62F99">
        <w:rPr>
          <w:color w:val="808030"/>
          <w:lang w:eastAsia="fr-CA"/>
        </w:rPr>
        <w:t>)</w:t>
      </w:r>
    </w:p>
    <w:p w14:paraId="583F55C9"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800080"/>
          <w:lang w:eastAsia="fr-CA"/>
        </w:rPr>
        <w:t>{</w:t>
      </w:r>
      <w:r w:rsidRPr="00C62F99">
        <w:rPr>
          <w:color w:val="000000"/>
          <w:lang w:eastAsia="fr-CA"/>
        </w:rPr>
        <w:t>…</w:t>
      </w:r>
    </w:p>
    <w:p w14:paraId="10CAE82C" w14:textId="77777777" w:rsidR="00C62F99" w:rsidRPr="00C62F99" w:rsidRDefault="00C62F99" w:rsidP="00C62F99">
      <w:pPr>
        <w:pStyle w:val="Code"/>
        <w:rPr>
          <w:color w:val="000000"/>
          <w:lang w:eastAsia="fr-CA"/>
        </w:rPr>
      </w:pPr>
      <w:r w:rsidRPr="00C62F99">
        <w:rPr>
          <w:color w:val="000000"/>
          <w:lang w:eastAsia="fr-CA"/>
        </w:rPr>
        <w:t xml:space="preserve">    </w:t>
      </w:r>
      <w:r w:rsidRPr="00C62F99">
        <w:rPr>
          <w:color w:val="800080"/>
          <w:lang w:eastAsia="fr-CA"/>
        </w:rPr>
        <w:t>}</w:t>
      </w:r>
    </w:p>
    <w:p w14:paraId="5339A5E4" w14:textId="77777777" w:rsidR="00C62F99" w:rsidRPr="00C62F99" w:rsidRDefault="00C62F99" w:rsidP="00C62F99">
      <w:pPr>
        <w:pStyle w:val="Code"/>
        <w:rPr>
          <w:color w:val="000000"/>
          <w:lang w:eastAsia="fr-CA"/>
        </w:rPr>
      </w:pPr>
      <w:r w:rsidRPr="00C62F99">
        <w:rPr>
          <w:color w:val="000000"/>
          <w:lang w:eastAsia="fr-CA"/>
        </w:rPr>
        <w:t>…</w:t>
      </w:r>
    </w:p>
    <w:p w14:paraId="78968FA9" w14:textId="77777777" w:rsidR="00A03321" w:rsidRDefault="00A03321" w:rsidP="00C62F99">
      <w:pPr>
        <w:pStyle w:val="Code"/>
      </w:pPr>
    </w:p>
    <w:p w14:paraId="4312501D" w14:textId="77777777" w:rsidR="00A03321" w:rsidRDefault="00A03321" w:rsidP="00A03321">
      <w:pPr>
        <w:pStyle w:val="BodyText"/>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Heading2"/>
      </w:pPr>
      <w:bookmarkStart w:id="234" w:name="_Toc508793539"/>
      <w:bookmarkStart w:id="235" w:name="_Toc155813912"/>
      <w:bookmarkStart w:id="236" w:name="_Toc171682555"/>
      <w:bookmarkStart w:id="237" w:name="_Toc190437760"/>
      <w:r>
        <w:t>Sommaire d’une déclaration de classe</w:t>
      </w:r>
      <w:bookmarkEnd w:id="234"/>
      <w:bookmarkEnd w:id="235"/>
      <w:bookmarkEnd w:id="236"/>
      <w:bookmarkEnd w:id="237"/>
    </w:p>
    <w:p w14:paraId="5B6837DB" w14:textId="77777777" w:rsidR="00A03321" w:rsidRDefault="00A03321" w:rsidP="00A03321">
      <w:pPr>
        <w:pStyle w:val="BodyText"/>
      </w:pPr>
      <w:r>
        <w:t>Résumons les concepts vus jusqu’à présent en portant un regard sommaire au sujet de la déclaration d’une classe dont le diagramme syntaxique est le suivant.</w:t>
      </w:r>
    </w:p>
    <w:p w14:paraId="4833C21F" w14:textId="5913BB03" w:rsidR="00A03321" w:rsidRDefault="002C7F57" w:rsidP="00A03321">
      <w:pPr>
        <w:pStyle w:val="BodyText"/>
      </w:pPr>
      <w:r>
        <w:rPr>
          <w:noProof/>
        </w:rPr>
        <w:object w:dxaOrig="10263" w:dyaOrig="1380" w14:anchorId="7359B066">
          <v:shape id="_x0000_i1048" type="#_x0000_t75" alt="" style="width:336pt;height:44pt;mso-width-percent:0;mso-height-percent:0;mso-width-percent:0;mso-height-percent:0" o:ole="">
            <v:imagedata r:id="rId314" o:title=""/>
          </v:shape>
          <o:OLEObject Type="Embed" ProgID="Visio.Drawing.11" ShapeID="_x0000_i1048" DrawAspect="Content" ObjectID="_1801050974" r:id="rId315"/>
        </w:object>
      </w:r>
    </w:p>
    <w:p w14:paraId="04AAF8E1" w14:textId="77777777" w:rsidR="00A03321" w:rsidRDefault="00A03321" w:rsidP="00A03321">
      <w:pPr>
        <w:pStyle w:val="BodyText"/>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2C7F57" w:rsidP="00C62F99">
      <w:pPr>
        <w:pStyle w:val="BodyText"/>
        <w:jc w:val="center"/>
      </w:pPr>
      <w:r>
        <w:rPr>
          <w:noProof/>
        </w:rPr>
        <w:object w:dxaOrig="3423" w:dyaOrig="2847" w14:anchorId="7F919E59">
          <v:shape id="_x0000_i1047" type="#_x0000_t75" alt="" style="width:130pt;height:110pt;mso-width-percent:0;mso-height-percent:0;mso-width-percent:0;mso-height-percent:0" o:ole="">
            <v:imagedata r:id="rId316" o:title=""/>
          </v:shape>
          <o:OLEObject Type="Embed" ProgID="Visio.Drawing.11" ShapeID="_x0000_i1047" DrawAspect="Content" ObjectID="_1801050975" r:id="rId317"/>
        </w:object>
      </w:r>
    </w:p>
    <w:p w14:paraId="4B8D169E" w14:textId="77777777" w:rsidR="00A03321" w:rsidRDefault="00A03321" w:rsidP="00A03321">
      <w:pPr>
        <w:pStyle w:val="BodyText"/>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2C7F57" w:rsidP="00A03321">
      <w:pPr>
        <w:pStyle w:val="BodyText"/>
      </w:pPr>
      <w:r>
        <w:rPr>
          <w:noProof/>
        </w:rPr>
        <w:object w:dxaOrig="10263" w:dyaOrig="1137" w14:anchorId="5DD26B2D">
          <v:shape id="_x0000_i1046" type="#_x0000_t75" alt="" style="width:328pt;height:39pt;mso-width-percent:0;mso-height-percent:0;mso-width-percent:0;mso-height-percent:0" o:ole="">
            <v:imagedata r:id="rId318" o:title=""/>
          </v:shape>
          <o:OLEObject Type="Embed" ProgID="Visio.Drawing.11" ShapeID="_x0000_i1046" DrawAspect="Content" ObjectID="_1801050976" r:id="rId319"/>
        </w:object>
      </w:r>
    </w:p>
    <w:p w14:paraId="46809CD1" w14:textId="77777777" w:rsidR="00A03321" w:rsidRDefault="00A03321" w:rsidP="00A03321">
      <w:pPr>
        <w:pStyle w:val="BodyText"/>
      </w:pPr>
      <w:r>
        <w:t>Ensuite, vient le corps de la classe qui contient les déclarations de ses membres.</w:t>
      </w:r>
    </w:p>
    <w:p w14:paraId="4F0CE15B"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2C7F57" w:rsidP="00A03321">
      <w:pPr>
        <w:pStyle w:val="BodyText"/>
      </w:pPr>
      <w:r>
        <w:rPr>
          <w:noProof/>
        </w:rPr>
        <w:object w:dxaOrig="5583" w:dyaOrig="1380" w14:anchorId="534117AC">
          <v:shape id="_x0000_i1045" type="#_x0000_t75" alt="" style="width:223pt;height:52pt;mso-width-percent:0;mso-height-percent:0;mso-width-percent:0;mso-height-percent:0" o:ole="">
            <v:imagedata r:id="rId320" o:title=""/>
          </v:shape>
          <o:OLEObject Type="Embed" ProgID="Visio.Drawing.11" ShapeID="_x0000_i1045" DrawAspect="Content" ObjectID="_1801050977" r:id="rId321"/>
        </w:object>
      </w:r>
    </w:p>
    <w:p w14:paraId="16B2AC63" w14:textId="77777777" w:rsidR="00A03321" w:rsidRDefault="00A03321" w:rsidP="00A03321">
      <w:pPr>
        <w:pStyle w:val="BodyText"/>
      </w:pPr>
      <w:r>
        <w:t>Le corps est une suite de déclarations de membres.</w:t>
      </w:r>
    </w:p>
    <w:p w14:paraId="5F8C00F1" w14:textId="1249846F" w:rsidR="00A03321" w:rsidRDefault="002C7F57" w:rsidP="00A03321">
      <w:pPr>
        <w:pStyle w:val="BodyText"/>
      </w:pPr>
      <w:r>
        <w:rPr>
          <w:noProof/>
        </w:rPr>
        <w:object w:dxaOrig="5583" w:dyaOrig="2307" w14:anchorId="2B621138">
          <v:shape id="_x0000_i1044" type="#_x0000_t75" alt="" style="width:223pt;height:92pt;mso-width-percent:0;mso-height-percent:0;mso-width-percent:0;mso-height-percent:0" o:ole="">
            <v:imagedata r:id="rId322" o:title=""/>
          </v:shape>
          <o:OLEObject Type="Embed" ProgID="Visio.Drawing.11" ShapeID="_x0000_i1044" DrawAspect="Content" ObjectID="_1801050978" r:id="rId323"/>
        </w:object>
      </w:r>
    </w:p>
    <w:p w14:paraId="190D197C" w14:textId="77777777" w:rsidR="00A03321" w:rsidRDefault="00A03321" w:rsidP="00A03321">
      <w:pPr>
        <w:pStyle w:val="BodyText"/>
      </w:pPr>
      <w:r>
        <w:t>Voici la syntaxe pour chacun des types de membres.</w:t>
      </w:r>
    </w:p>
    <w:p w14:paraId="26976E29" w14:textId="1E29B78B" w:rsidR="00A03321" w:rsidRDefault="002C7F57" w:rsidP="00A03321">
      <w:pPr>
        <w:pStyle w:val="BodyText"/>
      </w:pPr>
      <w:r>
        <w:rPr>
          <w:noProof/>
        </w:rPr>
        <w:object w:dxaOrig="9723" w:dyaOrig="1497" w14:anchorId="7177BFBD">
          <v:shape id="_x0000_i1043" type="#_x0000_t75" alt="" style="width:337pt;height:52pt;mso-width-percent:0;mso-height-percent:0;mso-width-percent:0;mso-height-percent:0" o:ole="">
            <v:imagedata r:id="rId324" o:title=""/>
          </v:shape>
          <o:OLEObject Type="Embed" ProgID="Visio.Drawing.11" ShapeID="_x0000_i1043" DrawAspect="Content" ObjectID="_1801050979" r:id="rId325"/>
        </w:object>
      </w:r>
    </w:p>
    <w:p w14:paraId="1A69D2A5" w14:textId="3A7C2028" w:rsidR="00A03321" w:rsidRDefault="002C7F57" w:rsidP="00A03321">
      <w:pPr>
        <w:pStyle w:val="BodyText"/>
      </w:pPr>
      <w:r>
        <w:rPr>
          <w:noProof/>
        </w:rPr>
        <w:object w:dxaOrig="10623" w:dyaOrig="1380" w14:anchorId="16C63F70">
          <v:shape id="_x0000_i1042" type="#_x0000_t75" alt="" style="width:343pt;height:44pt;mso-width-percent:0;mso-height-percent:0;mso-width-percent:0;mso-height-percent:0" o:ole="">
            <v:imagedata r:id="rId326" o:title=""/>
          </v:shape>
          <o:OLEObject Type="Embed" ProgID="Visio.Drawing.11" ShapeID="_x0000_i1042" DrawAspect="Content" ObjectID="_1801050980" r:id="rId327"/>
        </w:object>
      </w:r>
    </w:p>
    <w:p w14:paraId="68C2BCCF" w14:textId="14E66913" w:rsidR="00A03321" w:rsidRDefault="002C7F57" w:rsidP="00A03321">
      <w:pPr>
        <w:pStyle w:val="BodyText"/>
      </w:pPr>
      <w:r>
        <w:rPr>
          <w:noProof/>
        </w:rPr>
        <w:object w:dxaOrig="9903" w:dyaOrig="1380" w14:anchorId="2937A0F1">
          <v:shape id="_x0000_i1041" type="#_x0000_t75" alt="" style="width:344pt;height:47pt;mso-width-percent:0;mso-height-percent:0;mso-width-percent:0;mso-height-percent:0" o:ole="">
            <v:imagedata r:id="rId328" o:title=""/>
          </v:shape>
          <o:OLEObject Type="Embed" ProgID="Visio.Drawing.11" ShapeID="_x0000_i1041" DrawAspect="Content" ObjectID="_1801050981" r:id="rId329"/>
        </w:object>
      </w:r>
    </w:p>
    <w:p w14:paraId="11D24C3C" w14:textId="08A2294B" w:rsidR="00A03321" w:rsidRDefault="002C7F57" w:rsidP="00A03321">
      <w:pPr>
        <w:pStyle w:val="BodyText"/>
      </w:pPr>
      <w:r>
        <w:rPr>
          <w:noProof/>
        </w:rPr>
        <w:object w:dxaOrig="5583" w:dyaOrig="1678" w14:anchorId="050BF78D">
          <v:shape id="_x0000_i1040" type="#_x0000_t75" alt="" style="width:204pt;height:60pt;mso-width-percent:0;mso-height-percent:0;mso-width-percent:0;mso-height-percent:0" o:ole="">
            <v:imagedata r:id="rId330" o:title=""/>
          </v:shape>
          <o:OLEObject Type="Embed" ProgID="Visio.Drawing.11" ShapeID="_x0000_i1040" DrawAspect="Content" ObjectID="_1801050982" r:id="rId331"/>
        </w:object>
      </w:r>
    </w:p>
    <w:p w14:paraId="4BC35703" w14:textId="6984CC29" w:rsidR="00A03321" w:rsidRDefault="002C7F57" w:rsidP="00A03321">
      <w:pPr>
        <w:pStyle w:val="BodyText"/>
      </w:pPr>
      <w:r>
        <w:rPr>
          <w:noProof/>
        </w:rPr>
        <w:object w:dxaOrig="4143" w:dyaOrig="1497" w14:anchorId="02D1EBE0">
          <v:shape id="_x0000_i1039" type="#_x0000_t75" alt="" style="width:156pt;height:60pt;mso-width-percent:0;mso-height-percent:0;mso-width-percent:0;mso-height-percent:0" o:ole="">
            <v:imagedata r:id="rId332" o:title=""/>
          </v:shape>
          <o:OLEObject Type="Embed" ProgID="Visio.Drawing.11" ShapeID="_x0000_i1039" DrawAspect="Content" ObjectID="_1801050983" r:id="rId333"/>
        </w:object>
      </w:r>
    </w:p>
    <w:p w14:paraId="1FEDF74B" w14:textId="77777777" w:rsidR="00A03321" w:rsidRDefault="00A03321" w:rsidP="00A03321">
      <w:pPr>
        <w:pStyle w:val="BodyText"/>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5"/>
        <w:gridCol w:w="2207"/>
        <w:gridCol w:w="2207"/>
      </w:tblGrid>
      <w:tr w:rsidR="00A03321" w14:paraId="7D6BE0A5" w14:textId="77777777" w:rsidTr="008D06F8">
        <w:tc>
          <w:tcPr>
            <w:tcW w:w="2496" w:type="dxa"/>
          </w:tcPr>
          <w:p w14:paraId="0734ACA0" w14:textId="77777777" w:rsidR="00A03321" w:rsidRPr="00BF58AA" w:rsidRDefault="00A03321" w:rsidP="008D06F8">
            <w:pPr>
              <w:pStyle w:val="BodyText"/>
              <w:spacing w:after="0"/>
              <w:rPr>
                <w:sz w:val="20"/>
                <w:szCs w:val="20"/>
              </w:rPr>
            </w:pPr>
          </w:p>
        </w:tc>
        <w:tc>
          <w:tcPr>
            <w:tcW w:w="2498" w:type="dxa"/>
          </w:tcPr>
          <w:p w14:paraId="0ACF2855" w14:textId="77777777" w:rsidR="00A03321" w:rsidRPr="00BF58AA" w:rsidRDefault="00A03321" w:rsidP="008D06F8">
            <w:pPr>
              <w:pStyle w:val="BodyText"/>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BodyText"/>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BodyText"/>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BodyText"/>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BodyText"/>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BodyText"/>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BodyText"/>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BodyText"/>
              <w:spacing w:after="0"/>
              <w:rPr>
                <w:sz w:val="20"/>
                <w:szCs w:val="20"/>
              </w:rPr>
            </w:pPr>
            <w:r w:rsidRPr="00BF58AA">
              <w:rPr>
                <w:sz w:val="20"/>
                <w:szCs w:val="20"/>
              </w:rPr>
              <w:t>Accès permis</w:t>
            </w:r>
          </w:p>
        </w:tc>
      </w:tr>
    </w:tbl>
    <w:p w14:paraId="6655AB23" w14:textId="77777777" w:rsidR="00A03321" w:rsidRDefault="00A03321" w:rsidP="00A03321">
      <w:pPr>
        <w:pStyle w:val="BodyText"/>
      </w:pPr>
    </w:p>
    <w:p w14:paraId="7F934470" w14:textId="77777777" w:rsidR="00A03321" w:rsidRDefault="00A03321" w:rsidP="00A03321">
      <w:pPr>
        <w:pStyle w:val="BodyText"/>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BodyText"/>
        <w:numPr>
          <w:ilvl w:val="0"/>
          <w:numId w:val="13"/>
        </w:numPr>
        <w:rPr>
          <w:b/>
        </w:rPr>
      </w:pPr>
      <w:r w:rsidRPr="008A4388">
        <w:rPr>
          <w:b/>
        </w:rPr>
        <w:t>Portée des variables</w:t>
      </w:r>
    </w:p>
    <w:p w14:paraId="00B026B7" w14:textId="5BF924E6" w:rsidR="00A03321" w:rsidRDefault="00A03321" w:rsidP="00A03321">
      <w:pPr>
        <w:pStyle w:val="BodyText"/>
      </w:pPr>
      <w:r>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BodyText"/>
        <w:numPr>
          <w:ilvl w:val="0"/>
          <w:numId w:val="13"/>
        </w:numPr>
        <w:spacing w:after="0"/>
      </w:pPr>
      <w:r>
        <w:t>variable de classe</w:t>
      </w:r>
    </w:p>
    <w:p w14:paraId="5C3C52E0" w14:textId="77777777" w:rsidR="00A03321" w:rsidRDefault="00A03321" w:rsidP="00F861F3">
      <w:pPr>
        <w:pStyle w:val="BodyText"/>
        <w:numPr>
          <w:ilvl w:val="0"/>
          <w:numId w:val="13"/>
        </w:numPr>
        <w:spacing w:after="0"/>
      </w:pPr>
      <w:r>
        <w:t xml:space="preserve">variable d’objet </w:t>
      </w:r>
    </w:p>
    <w:p w14:paraId="11444B48" w14:textId="77777777" w:rsidR="00A03321" w:rsidRDefault="00A03321" w:rsidP="00F861F3">
      <w:pPr>
        <w:pStyle w:val="BodyText"/>
        <w:numPr>
          <w:ilvl w:val="0"/>
          <w:numId w:val="13"/>
        </w:numPr>
        <w:spacing w:after="0"/>
      </w:pPr>
      <w:r>
        <w:t xml:space="preserve">variable locale </w:t>
      </w:r>
    </w:p>
    <w:p w14:paraId="0408C39B" w14:textId="77777777" w:rsidR="00A03321" w:rsidRPr="00280739" w:rsidRDefault="00A03321" w:rsidP="00F861F3">
      <w:pPr>
        <w:pStyle w:val="BodyText"/>
        <w:numPr>
          <w:ilvl w:val="0"/>
          <w:numId w:val="13"/>
        </w:numPr>
        <w:spacing w:after="0"/>
      </w:pPr>
      <w:r>
        <w:t>p</w:t>
      </w:r>
      <w:r w:rsidRPr="00280739">
        <w:t>aramètre formel</w:t>
      </w:r>
    </w:p>
    <w:p w14:paraId="2C88DB59" w14:textId="77777777" w:rsidR="00F861F3" w:rsidRDefault="00F861F3" w:rsidP="00A03321">
      <w:pPr>
        <w:pStyle w:val="BodyText"/>
      </w:pPr>
    </w:p>
    <w:p w14:paraId="5F44B87F" w14:textId="1E368494" w:rsidR="00A03321" w:rsidRDefault="00A03321" w:rsidP="00A03321">
      <w:pPr>
        <w:pStyle w:val="BodyText"/>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1D5407D5" w:rsidR="00A03321" w:rsidRDefault="00A03321" w:rsidP="00E93CFF">
      <w:pPr>
        <w:pStyle w:val="BodyText"/>
        <w:keepNext/>
        <w:keepLines/>
      </w:pPr>
      <w:r w:rsidRPr="00771754">
        <w:rPr>
          <w:b/>
        </w:rPr>
        <w:lastRenderedPageBreak/>
        <w:t>Exemple</w:t>
      </w:r>
      <w:r>
        <w:t xml:space="preserve">. </w:t>
      </w:r>
      <w:hyperlink r:id="rId33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8" w:name="OLE_LINK34"/>
      <w:bookmarkStart w:id="239" w:name="OLE_LINK35"/>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xempleVariablesLocales.java</w:t>
      </w:r>
      <w:bookmarkEnd w:id="238"/>
      <w:bookmarkEnd w:id="239"/>
    </w:p>
    <w:p w14:paraId="01F69DA0" w14:textId="77777777" w:rsidR="00A03321" w:rsidRDefault="00A03321" w:rsidP="00E93CFF">
      <w:pPr>
        <w:pStyle w:val="BodyText"/>
        <w:keepNext/>
        <w:keepLines/>
      </w:pPr>
      <w:r>
        <w:t>Variable de classe masquée par une variable locale</w:t>
      </w:r>
    </w:p>
    <w:p w14:paraId="4ADBDFEA" w14:textId="77777777" w:rsidR="001B4E1C" w:rsidRPr="00987493" w:rsidRDefault="001B4E1C" w:rsidP="00E93CFF">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E93CFF">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E93CFF">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E93CFF">
      <w:pPr>
        <w:pStyle w:val="Code"/>
        <w:keepNext w:val="0"/>
        <w:keepLines w:val="0"/>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E93CFF">
      <w:pPr>
        <w:pStyle w:val="Code"/>
        <w:keepNext w:val="0"/>
        <w:keepLines w:val="0"/>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BodyText"/>
      </w:pPr>
    </w:p>
    <w:p w14:paraId="5E2F4BC2" w14:textId="77777777" w:rsidR="00A03321" w:rsidRDefault="00A03321" w:rsidP="00A03321">
      <w:pPr>
        <w:pStyle w:val="BodyText"/>
      </w:pPr>
      <w:r>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BodyText"/>
      </w:pPr>
    </w:p>
    <w:p w14:paraId="40D8BA24" w14:textId="77777777" w:rsidR="001F6504" w:rsidRDefault="00B41630" w:rsidP="006C3EE9">
      <w:pPr>
        <w:pStyle w:val="Heading1"/>
        <w:keepLines/>
      </w:pPr>
      <w:r w:rsidRPr="16CBE89F">
        <w:rPr>
          <w:lang w:val="fr-CA"/>
        </w:rPr>
        <w:br w:type="page"/>
      </w:r>
      <w:bookmarkStart w:id="240" w:name="_Toc155813913"/>
      <w:bookmarkStart w:id="241" w:name="_Toc171682556"/>
      <w:bookmarkStart w:id="242" w:name="_Toc190437761"/>
      <w:r w:rsidR="001F6504">
        <w:lastRenderedPageBreak/>
        <w:t>Introduction à l’animation 2D</w:t>
      </w:r>
      <w:bookmarkStart w:id="243" w:name="_Toc84220793"/>
      <w:bookmarkEnd w:id="240"/>
      <w:bookmarkEnd w:id="241"/>
      <w:bookmarkEnd w:id="242"/>
      <w:bookmarkEnd w:id="243"/>
    </w:p>
    <w:p w14:paraId="5569DE54" w14:textId="77777777" w:rsidR="001F6504" w:rsidRDefault="001F6504" w:rsidP="006C3EE9">
      <w:pPr>
        <w:pStyle w:val="BodyText"/>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Heading2"/>
        <w:keepLines/>
        <w:spacing w:line="240" w:lineRule="auto"/>
      </w:pPr>
      <w:bookmarkStart w:id="244" w:name="_Toc84220794"/>
      <w:bookmarkStart w:id="245" w:name="_Toc155813914"/>
      <w:bookmarkStart w:id="246" w:name="_Toc171682557"/>
      <w:bookmarkStart w:id="247" w:name="_Toc190437762"/>
      <w:r>
        <w:t>Une première tentative d’animation</w:t>
      </w:r>
      <w:bookmarkEnd w:id="244"/>
      <w:bookmarkEnd w:id="245"/>
      <w:bookmarkEnd w:id="246"/>
      <w:bookmarkEnd w:id="247"/>
    </w:p>
    <w:p w14:paraId="16B81ED1" w14:textId="77777777" w:rsidR="001F6504" w:rsidRDefault="001F6504" w:rsidP="006C3EE9">
      <w:pPr>
        <w:pStyle w:val="BodyText"/>
        <w:keepNext/>
        <w:keepLines/>
      </w:pPr>
      <w:r>
        <w:t xml:space="preserve">Le programme suivant est une première tentative d’animation simple du bonhomme Bot. L’objectif est de faire bouger le Bot de gauche à droite dans une fenêtre. </w:t>
      </w:r>
    </w:p>
    <w:p w14:paraId="3A154F3E" w14:textId="77777777" w:rsidR="005E7C18" w:rsidRPr="00DC59B4" w:rsidRDefault="001F6504" w:rsidP="005E7C18">
      <w:pPr>
        <w:pStyle w:val="BodyText"/>
        <w:keepNext/>
        <w:keepLines/>
        <w:spacing w:after="0"/>
        <w:rPr>
          <w:rFonts w:ascii="Segoe UI" w:hAnsi="Segoe UI" w:cs="Segoe UI"/>
          <w:color w:val="000000" w:themeColor="text1"/>
          <w:lang w:val="fr-CA"/>
        </w:rPr>
      </w:pPr>
      <w:r>
        <w:rPr>
          <w:b/>
          <w:bCs/>
        </w:rPr>
        <w:t>Exemple</w:t>
      </w:r>
      <w:r>
        <w:t>.</w:t>
      </w:r>
      <w:r w:rsidRPr="00E9250E">
        <w:rPr>
          <w:rFonts w:ascii="Segoe UI" w:hAnsi="Segoe UI" w:cs="Segoe UI"/>
          <w:color w:val="586069"/>
          <w:sz w:val="27"/>
          <w:szCs w:val="27"/>
          <w:lang w:val="fr-CA"/>
        </w:rPr>
        <w:t xml:space="preserve"> </w:t>
      </w:r>
      <w:hyperlink r:id="rId33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48" w:name="OLE_LINK69"/>
      <w:bookmarkStart w:id="249" w:name="OLE_LINK70"/>
      <w:r w:rsidR="009D038D"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9D038D" w:rsidRPr="00DC59B4">
        <w:rPr>
          <w:rFonts w:ascii="Segoe UI" w:hAnsi="Segoe UI" w:cs="Segoe UI"/>
          <w:color w:val="000000" w:themeColor="text1"/>
          <w:lang w:val="fr-CA"/>
        </w:rPr>
        <w:t>/</w:t>
      </w:r>
    </w:p>
    <w:p w14:paraId="3082FC7D" w14:textId="5B35CD64" w:rsidR="001F6504" w:rsidRPr="00DC59B4" w:rsidRDefault="009D038D" w:rsidP="005E7C18">
      <w:pPr>
        <w:pStyle w:val="BodyText"/>
        <w:keepNext/>
        <w:keepLines/>
        <w:spacing w:after="0"/>
        <w:rPr>
          <w:rFonts w:ascii="Segoe UI" w:hAnsi="Segoe UI" w:cs="Segoe UI"/>
          <w:color w:val="000000" w:themeColor="text1"/>
          <w:lang w:val="fr-CA"/>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xempleJFrameAvecAnimationRatee</w:t>
      </w:r>
      <w:bookmarkEnd w:id="248"/>
      <w:bookmarkEnd w:id="249"/>
      <w:r w:rsidR="001F6504" w:rsidRPr="00DC59B4">
        <w:rPr>
          <w:rFonts w:ascii="Segoe UI" w:hAnsi="Segoe UI" w:cs="Segoe UI"/>
          <w:color w:val="000000" w:themeColor="text1"/>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lastRenderedPageBreak/>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BodyText"/>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BodyText"/>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BodyText"/>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BodyText"/>
      </w:pPr>
      <w:r>
        <w:t xml:space="preserve">Cet appel est encadré dans un énoncé </w:t>
      </w:r>
      <w:r>
        <w:rPr>
          <w:i/>
          <w:iCs/>
        </w:rPr>
        <w:t>try</w:t>
      </w:r>
      <w:r>
        <w:t xml:space="preserve"> Java.</w:t>
      </w:r>
    </w:p>
    <w:p w14:paraId="1EACA844" w14:textId="77777777" w:rsidR="001F6504" w:rsidRDefault="001F6504" w:rsidP="001F6504">
      <w:pPr>
        <w:pStyle w:val="BodyText"/>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BodyText"/>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w:t>
      </w:r>
      <w:r>
        <w:lastRenderedPageBreak/>
        <w:t xml:space="preserve">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BodyText"/>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2C7F57" w:rsidP="001F6504">
      <w:pPr>
        <w:pStyle w:val="BodyText"/>
        <w:pBdr>
          <w:top w:val="single" w:sz="4" w:space="1" w:color="auto"/>
          <w:left w:val="single" w:sz="4" w:space="4" w:color="auto"/>
          <w:bottom w:val="single" w:sz="4" w:space="1" w:color="auto"/>
          <w:right w:val="single" w:sz="4" w:space="4" w:color="auto"/>
        </w:pBdr>
      </w:pPr>
      <w:r>
        <w:rPr>
          <w:noProof/>
        </w:rPr>
        <w:object w:dxaOrig="10983" w:dyaOrig="1678" w14:anchorId="02C870A6">
          <v:shape id="_x0000_i1038" type="#_x0000_t75" alt="" style="width:328pt;height:49pt;mso-width-percent:0;mso-height-percent:0;mso-width-percent:0;mso-height-percent:0" o:ole="">
            <v:imagedata r:id="rId336" o:title=""/>
          </v:shape>
          <o:OLEObject Type="Embed" ProgID="Visio.Drawing.11" ShapeID="_x0000_i1038" DrawAspect="Content" ObjectID="_1801050984" r:id="rId337"/>
        </w:object>
      </w:r>
    </w:p>
    <w:p w14:paraId="1370F9EC" w14:textId="55967A90"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BodyText"/>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w:t>
      </w:r>
      <w:r>
        <w:lastRenderedPageBreak/>
        <w:t xml:space="preserve">commande. Dans d’autres environnements, ces deux </w:t>
      </w:r>
      <w:r w:rsidR="008C3619">
        <w:t>zones</w:t>
      </w:r>
      <w:r>
        <w:t xml:space="preserve"> sont souvent affichées dans des fenêtres différentes.</w:t>
      </w:r>
    </w:p>
    <w:p w14:paraId="7CD3CFD3"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BodyText"/>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EF7B00">
      <w:pPr>
        <w:pStyle w:val="BodyText"/>
        <w:jc w:val="center"/>
      </w:pPr>
      <w:r>
        <w:rPr>
          <w:noProof/>
          <w:lang w:val="en-US" w:eastAsia="en-US"/>
        </w:rPr>
        <w:drawing>
          <wp:inline distT="0" distB="0" distL="0" distR="0" wp14:anchorId="7A5C7AA5" wp14:editId="1863E718">
            <wp:extent cx="1688637" cy="1601838"/>
            <wp:effectExtent l="0" t="0" r="635"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38">
                      <a:extLst>
                        <a:ext uri="{28A0092B-C50C-407E-A947-70E740481C1C}">
                          <a14:useLocalDpi xmlns:a14="http://schemas.microsoft.com/office/drawing/2010/main" val="0"/>
                        </a:ext>
                      </a:extLst>
                    </a:blip>
                    <a:srcRect l="4299" t="8169" r="3698" b="4557"/>
                    <a:stretch/>
                  </pic:blipFill>
                  <pic:spPr bwMode="auto">
                    <a:xfrm>
                      <a:off x="0" y="0"/>
                      <a:ext cx="1696846" cy="1609625"/>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BodyText"/>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8509AF" w:rsidRDefault="001F6504" w:rsidP="009D038D">
      <w:pPr>
        <w:pStyle w:val="Code"/>
        <w:rPr>
          <w:szCs w:val="13"/>
          <w:lang w:eastAsia="zh-CN"/>
        </w:rPr>
      </w:pPr>
      <w:r w:rsidRPr="008509AF">
        <w:rPr>
          <w:rFonts w:cs="Courier New"/>
          <w:szCs w:val="13"/>
        </w:rPr>
        <w:t xml:space="preserve">    </w:t>
      </w:r>
      <w:r w:rsidR="009D038D" w:rsidRPr="008509AF">
        <w:rPr>
          <w:szCs w:val="13"/>
          <w:lang w:eastAsia="zh-CN"/>
        </w:rPr>
        <w:t xml:space="preserve"> </w:t>
      </w:r>
      <w:r w:rsidR="009D038D" w:rsidRPr="008509AF">
        <w:rPr>
          <w:b/>
          <w:bCs/>
          <w:color w:val="800000"/>
          <w:szCs w:val="13"/>
          <w:lang w:eastAsia="zh-CN"/>
        </w:rPr>
        <w:t>public</w:t>
      </w:r>
      <w:r w:rsidR="009D038D" w:rsidRPr="008509AF">
        <w:rPr>
          <w:szCs w:val="13"/>
          <w:lang w:eastAsia="zh-CN"/>
        </w:rPr>
        <w:t xml:space="preserve"> void paint (Graphics g) </w:t>
      </w:r>
      <w:r w:rsidR="009D038D" w:rsidRPr="008509AF">
        <w:rPr>
          <w:color w:val="800080"/>
          <w:szCs w:val="13"/>
          <w:lang w:eastAsia="zh-CN"/>
        </w:rPr>
        <w:t>{</w:t>
      </w:r>
    </w:p>
    <w:p w14:paraId="45942007"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super</w:t>
      </w:r>
      <w:r w:rsidRPr="008509AF">
        <w:rPr>
          <w:rFonts w:cs="Courier New"/>
          <w:color w:val="808030"/>
          <w:szCs w:val="13"/>
          <w:lang w:eastAsia="zh-CN"/>
        </w:rPr>
        <w:t>.</w:t>
      </w:r>
      <w:r w:rsidRPr="008509AF">
        <w:rPr>
          <w:rFonts w:cs="Courier New"/>
          <w:szCs w:val="13"/>
          <w:lang w:eastAsia="zh-CN"/>
        </w:rPr>
        <w:t>paint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color w:val="800080"/>
          <w:szCs w:val="13"/>
          <w:lang w:eastAsia="zh-CN"/>
        </w:rPr>
        <w:t>;</w:t>
      </w:r>
    </w:p>
    <w:p w14:paraId="5E9D8F26"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for</w:t>
      </w:r>
      <w:r w:rsidRPr="008509AF">
        <w:rPr>
          <w:rFonts w:cs="Courier New"/>
          <w:color w:val="808030"/>
          <w:szCs w:val="13"/>
          <w:lang w:eastAsia="zh-CN"/>
        </w:rPr>
        <w:t>(</w:t>
      </w:r>
      <w:r w:rsidRPr="008509AF">
        <w:rPr>
          <w:rFonts w:cs="Courier New"/>
          <w:color w:val="BB7977"/>
          <w:szCs w:val="13"/>
          <w:lang w:eastAsia="zh-CN"/>
        </w:rPr>
        <w:t>int</w:t>
      </w:r>
      <w:r w:rsidRPr="008509AF">
        <w:rPr>
          <w:rFonts w:cs="Courier New"/>
          <w:szCs w:val="13"/>
          <w:lang w:eastAsia="zh-CN"/>
        </w:rPr>
        <w:t xml:space="preserve"> x</w:t>
      </w:r>
      <w:r w:rsidRPr="008509AF">
        <w:rPr>
          <w:rFonts w:cs="Courier New"/>
          <w:color w:val="808030"/>
          <w:szCs w:val="13"/>
          <w:lang w:eastAsia="zh-CN"/>
        </w:rPr>
        <w:t>=</w:t>
      </w:r>
      <w:r w:rsidRPr="008509AF">
        <w:rPr>
          <w:rFonts w:cs="Courier New"/>
          <w:color w:val="008C00"/>
          <w:szCs w:val="13"/>
          <w:lang w:eastAsia="zh-CN"/>
        </w:rPr>
        <w:t>0</w:t>
      </w:r>
      <w:r w:rsidRPr="008509AF">
        <w:rPr>
          <w:rFonts w:cs="Courier New"/>
          <w:color w:val="800080"/>
          <w:szCs w:val="13"/>
          <w:lang w:eastAsia="zh-CN"/>
        </w:rPr>
        <w:t>;</w:t>
      </w:r>
      <w:r w:rsidRPr="008509AF">
        <w:rPr>
          <w:rFonts w:cs="Courier New"/>
          <w:szCs w:val="13"/>
          <w:lang w:eastAsia="zh-CN"/>
        </w:rPr>
        <w:t xml:space="preserve"> x</w:t>
      </w:r>
      <w:r w:rsidRPr="008509AF">
        <w:rPr>
          <w:rFonts w:cs="Courier New"/>
          <w:color w:val="808030"/>
          <w:szCs w:val="13"/>
          <w:lang w:eastAsia="zh-CN"/>
        </w:rPr>
        <w:t>&lt;=</w:t>
      </w:r>
      <w:r w:rsidRPr="008509AF">
        <w:rPr>
          <w:rFonts w:cs="Courier New"/>
          <w:szCs w:val="13"/>
          <w:lang w:eastAsia="zh-CN"/>
        </w:rPr>
        <w:t>LARGEURFENETRE</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008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w:t>
      </w:r>
      <w:r w:rsidRPr="008509AF">
        <w:rPr>
          <w:rFonts w:cs="Courier New"/>
          <w:color w:val="008C00"/>
          <w:szCs w:val="13"/>
          <w:lang w:eastAsia="zh-CN"/>
        </w:rPr>
        <w:t>5</w:t>
      </w:r>
      <w:r w:rsidRPr="008509AF">
        <w:rPr>
          <w:rFonts w:cs="Courier New"/>
          <w:color w:val="808030"/>
          <w:szCs w:val="13"/>
          <w:lang w:eastAsia="zh-CN"/>
        </w:rPr>
        <w:t>)</w:t>
      </w:r>
      <w:r w:rsidRPr="008509AF">
        <w:rPr>
          <w:rFonts w:cs="Courier New"/>
          <w:color w:val="800080"/>
          <w:szCs w:val="13"/>
          <w:lang w:eastAsia="zh-CN"/>
        </w:rPr>
        <w:t>{</w:t>
      </w:r>
    </w:p>
    <w:p w14:paraId="5D898024"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paintBot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szCs w:val="13"/>
          <w:lang w:eastAsia="zh-CN"/>
        </w:rPr>
        <w:t>x</w:t>
      </w:r>
      <w:r w:rsidRPr="008509AF">
        <w:rPr>
          <w:rFonts w:cs="Courier New"/>
          <w:color w:val="808030"/>
          <w:szCs w:val="13"/>
          <w:lang w:eastAsia="zh-CN"/>
        </w:rPr>
        <w:t>,</w:t>
      </w:r>
      <w:r w:rsidRPr="008509AF">
        <w:rPr>
          <w:rFonts w:cs="Courier New"/>
          <w:szCs w:val="13"/>
          <w:lang w:eastAsia="zh-CN"/>
        </w:rPr>
        <w:t>HAUTEURFENETRE</w:t>
      </w:r>
      <w:r w:rsidRPr="008509AF">
        <w:rPr>
          <w:rFonts w:cs="Courier New"/>
          <w:color w:val="808030"/>
          <w:szCs w:val="13"/>
          <w:lang w:eastAsia="zh-CN"/>
        </w:rPr>
        <w:t>-</w:t>
      </w:r>
      <w:r w:rsidRPr="008509AF">
        <w:rPr>
          <w:rFonts w:cs="Courier New"/>
          <w:color w:val="008C00"/>
          <w:szCs w:val="13"/>
          <w:lang w:eastAsia="zh-CN"/>
        </w:rPr>
        <w:t>2</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color w:val="800080"/>
          <w:szCs w:val="13"/>
          <w:lang w:eastAsia="zh-CN"/>
        </w:rPr>
        <w:t>;</w:t>
      </w:r>
    </w:p>
    <w:p w14:paraId="7F05CF06" w14:textId="77777777" w:rsidR="009D038D" w:rsidRPr="008509AF" w:rsidRDefault="009D038D" w:rsidP="009D038D">
      <w:pPr>
        <w:pStyle w:val="Code"/>
        <w:rPr>
          <w:rFonts w:cs="Courier New"/>
          <w:szCs w:val="13"/>
          <w:lang w:val="en-US" w:eastAsia="zh-CN"/>
        </w:rPr>
      </w:pPr>
      <w:r w:rsidRPr="008509AF">
        <w:rPr>
          <w:rFonts w:cs="Courier New"/>
          <w:szCs w:val="13"/>
          <w:lang w:eastAsia="zh-CN"/>
        </w:rPr>
        <w:t xml:space="preserve">            </w:t>
      </w:r>
      <w:r w:rsidRPr="008509AF">
        <w:rPr>
          <w:rFonts w:cs="Courier New"/>
          <w:b/>
          <w:bCs/>
          <w:color w:val="800000"/>
          <w:szCs w:val="13"/>
          <w:lang w:val="en-US" w:eastAsia="zh-CN"/>
        </w:rPr>
        <w:t>try</w:t>
      </w:r>
      <w:r w:rsidRPr="008509AF">
        <w:rPr>
          <w:rFonts w:cs="Courier New"/>
          <w:szCs w:val="13"/>
          <w:lang w:val="en-US" w:eastAsia="zh-CN"/>
        </w:rPr>
        <w:t xml:space="preserve"> </w:t>
      </w:r>
      <w:r w:rsidRPr="008509AF">
        <w:rPr>
          <w:rFonts w:cs="Courier New"/>
          <w:color w:val="800080"/>
          <w:szCs w:val="13"/>
          <w:lang w:val="en-US" w:eastAsia="zh-CN"/>
        </w:rPr>
        <w:t>{</w:t>
      </w:r>
    </w:p>
    <w:p w14:paraId="1CE4133E" w14:textId="77777777" w:rsidR="009D038D" w:rsidRPr="008509AF" w:rsidRDefault="009D038D" w:rsidP="009D038D">
      <w:pPr>
        <w:pStyle w:val="Code"/>
        <w:rPr>
          <w:rFonts w:cs="Courier New"/>
          <w:szCs w:val="13"/>
          <w:lang w:val="en-US" w:eastAsia="zh-CN"/>
        </w:rPr>
      </w:pPr>
      <w:r w:rsidRPr="008509AF">
        <w:rPr>
          <w:rFonts w:cs="Courier New"/>
          <w:szCs w:val="13"/>
          <w:lang w:val="en-US" w:eastAsia="zh-CN"/>
        </w:rPr>
        <w:t xml:space="preserve">                </w:t>
      </w:r>
      <w:r w:rsidRPr="008509AF">
        <w:rPr>
          <w:rFonts w:cs="Courier New"/>
          <w:b/>
          <w:bCs/>
          <w:color w:val="BB7977"/>
          <w:szCs w:val="13"/>
          <w:lang w:val="en-US" w:eastAsia="zh-CN"/>
        </w:rPr>
        <w:t>Thread</w:t>
      </w:r>
      <w:r w:rsidRPr="008509AF">
        <w:rPr>
          <w:rFonts w:cs="Courier New"/>
          <w:color w:val="808030"/>
          <w:szCs w:val="13"/>
          <w:lang w:val="en-US" w:eastAsia="zh-CN"/>
        </w:rPr>
        <w:t>.</w:t>
      </w:r>
      <w:r w:rsidRPr="008509AF">
        <w:rPr>
          <w:rFonts w:cs="Courier New"/>
          <w:szCs w:val="13"/>
          <w:lang w:val="en-US" w:eastAsia="zh-CN"/>
        </w:rPr>
        <w:t>sleep</w:t>
      </w:r>
      <w:r w:rsidRPr="008509AF">
        <w:rPr>
          <w:rFonts w:cs="Courier New"/>
          <w:color w:val="808030"/>
          <w:szCs w:val="13"/>
          <w:lang w:val="en-US" w:eastAsia="zh-CN"/>
        </w:rPr>
        <w:t>(</w:t>
      </w:r>
      <w:r w:rsidRPr="008509AF">
        <w:rPr>
          <w:rFonts w:cs="Courier New"/>
          <w:color w:val="008C00"/>
          <w:szCs w:val="13"/>
          <w:lang w:val="en-US" w:eastAsia="zh-CN"/>
        </w:rPr>
        <w:t>50</w:t>
      </w:r>
      <w:r w:rsidRPr="008509AF">
        <w:rPr>
          <w:rFonts w:cs="Courier New"/>
          <w:color w:val="808030"/>
          <w:szCs w:val="13"/>
          <w:lang w:val="en-US" w:eastAsia="zh-CN"/>
        </w:rPr>
        <w:t>)</w:t>
      </w:r>
      <w:r w:rsidRPr="008509AF">
        <w:rPr>
          <w:rFonts w:cs="Courier New"/>
          <w:color w:val="800080"/>
          <w:szCs w:val="13"/>
          <w:lang w:val="en-US" w:eastAsia="zh-CN"/>
        </w:rPr>
        <w:t>;</w:t>
      </w:r>
    </w:p>
    <w:p w14:paraId="74C2E0F3" w14:textId="77777777" w:rsidR="009D038D" w:rsidRPr="008509AF" w:rsidRDefault="009D038D" w:rsidP="009D038D">
      <w:pPr>
        <w:pStyle w:val="Code"/>
        <w:rPr>
          <w:rFonts w:cs="Courier New"/>
          <w:szCs w:val="13"/>
          <w:lang w:val="en-CA" w:eastAsia="zh-CN"/>
        </w:rPr>
      </w:pPr>
      <w:r w:rsidRPr="008509AF">
        <w:rPr>
          <w:rFonts w:cs="Courier New"/>
          <w:szCs w:val="13"/>
          <w:lang w:val="en-US" w:eastAsia="zh-CN"/>
        </w:rPr>
        <w:t xml:space="preserve">            </w:t>
      </w:r>
      <w:r w:rsidRPr="008509AF">
        <w:rPr>
          <w:rFonts w:cs="Courier New"/>
          <w:color w:val="800080"/>
          <w:szCs w:val="13"/>
          <w:lang w:val="en-CA" w:eastAsia="zh-CN"/>
        </w:rPr>
        <w:t>}</w:t>
      </w:r>
    </w:p>
    <w:p w14:paraId="733CC9A7"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800000"/>
          <w:szCs w:val="13"/>
          <w:lang w:val="en-CA" w:eastAsia="zh-CN"/>
        </w:rPr>
        <w:t>catch</w:t>
      </w:r>
      <w:r w:rsidRPr="008509AF">
        <w:rPr>
          <w:rFonts w:cs="Courier New"/>
          <w:color w:val="808030"/>
          <w:szCs w:val="13"/>
          <w:lang w:val="en-CA" w:eastAsia="zh-CN"/>
        </w:rPr>
        <w:t>(</w:t>
      </w:r>
      <w:r w:rsidRPr="008509AF">
        <w:rPr>
          <w:rFonts w:cs="Courier New"/>
          <w:b/>
          <w:bCs/>
          <w:color w:val="BB7977"/>
          <w:szCs w:val="13"/>
          <w:lang w:val="en-CA" w:eastAsia="zh-CN"/>
        </w:rPr>
        <w:t>InterruptedException</w:t>
      </w:r>
      <w:r w:rsidRPr="008509AF">
        <w:rPr>
          <w:rFonts w:cs="Courier New"/>
          <w:szCs w:val="13"/>
          <w:lang w:val="en-CA" w:eastAsia="zh-CN"/>
        </w:rPr>
        <w:t xml:space="preserve"> uneException</w:t>
      </w:r>
      <w:r w:rsidRPr="008509AF">
        <w:rPr>
          <w:rFonts w:cs="Courier New"/>
          <w:color w:val="808030"/>
          <w:szCs w:val="13"/>
          <w:lang w:val="en-CA" w:eastAsia="zh-CN"/>
        </w:rPr>
        <w:t>)</w:t>
      </w:r>
      <w:r w:rsidRPr="008509AF">
        <w:rPr>
          <w:rFonts w:cs="Courier New"/>
          <w:color w:val="800080"/>
          <w:szCs w:val="13"/>
          <w:lang w:val="en-CA" w:eastAsia="zh-CN"/>
        </w:rPr>
        <w:t>{</w:t>
      </w:r>
    </w:p>
    <w:p w14:paraId="7E1103C6"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BB7977"/>
          <w:szCs w:val="13"/>
          <w:lang w:val="en-CA" w:eastAsia="zh-CN"/>
        </w:rPr>
        <w:t>System</w:t>
      </w:r>
      <w:r w:rsidRPr="008509AF">
        <w:rPr>
          <w:rFonts w:cs="Courier New"/>
          <w:color w:val="808030"/>
          <w:szCs w:val="13"/>
          <w:lang w:val="en-CA" w:eastAsia="zh-CN"/>
        </w:rPr>
        <w:t>.</w:t>
      </w:r>
      <w:r w:rsidRPr="008509AF">
        <w:rPr>
          <w:rFonts w:cs="Courier New"/>
          <w:szCs w:val="13"/>
          <w:lang w:val="en-CA" w:eastAsia="zh-CN"/>
        </w:rPr>
        <w:t>out</w:t>
      </w:r>
      <w:r w:rsidRPr="008509AF">
        <w:rPr>
          <w:rFonts w:cs="Courier New"/>
          <w:color w:val="808030"/>
          <w:szCs w:val="13"/>
          <w:lang w:val="en-CA" w:eastAsia="zh-CN"/>
        </w:rPr>
        <w:t>.</w:t>
      </w:r>
      <w:r w:rsidRPr="008509AF">
        <w:rPr>
          <w:rFonts w:cs="Courier New"/>
          <w:szCs w:val="13"/>
          <w:lang w:val="en-CA" w:eastAsia="zh-CN"/>
        </w:rPr>
        <w:t>println</w:t>
      </w:r>
      <w:r w:rsidRPr="008509AF">
        <w:rPr>
          <w:rFonts w:cs="Courier New"/>
          <w:color w:val="808030"/>
          <w:szCs w:val="13"/>
          <w:lang w:val="en-CA" w:eastAsia="zh-CN"/>
        </w:rPr>
        <w:t>(</w:t>
      </w:r>
      <w:r w:rsidRPr="008509AF">
        <w:rPr>
          <w:rFonts w:cs="Courier New"/>
          <w:szCs w:val="13"/>
          <w:lang w:val="en-CA" w:eastAsia="zh-CN"/>
        </w:rPr>
        <w:t>uneException</w:t>
      </w:r>
      <w:r w:rsidRPr="008509AF">
        <w:rPr>
          <w:rFonts w:cs="Courier New"/>
          <w:color w:val="808030"/>
          <w:szCs w:val="13"/>
          <w:lang w:val="en-CA" w:eastAsia="zh-CN"/>
        </w:rPr>
        <w:t>.</w:t>
      </w:r>
      <w:r w:rsidRPr="008509AF">
        <w:rPr>
          <w:rFonts w:cs="Courier New"/>
          <w:szCs w:val="13"/>
          <w:lang w:val="en-CA" w:eastAsia="zh-CN"/>
        </w:rPr>
        <w:t>toString</w:t>
      </w:r>
      <w:r w:rsidRPr="008509AF">
        <w:rPr>
          <w:rFonts w:cs="Courier New"/>
          <w:color w:val="808030"/>
          <w:szCs w:val="13"/>
          <w:lang w:val="en-CA" w:eastAsia="zh-CN"/>
        </w:rPr>
        <w:t>())</w:t>
      </w:r>
      <w:r w:rsidRPr="008509AF">
        <w:rPr>
          <w:rFonts w:cs="Courier New"/>
          <w:color w:val="800080"/>
          <w:szCs w:val="13"/>
          <w:lang w:val="en-CA" w:eastAsia="zh-CN"/>
        </w:rPr>
        <w:t>;</w:t>
      </w:r>
      <w:r w:rsidRPr="008509AF">
        <w:rPr>
          <w:rFonts w:cs="Courier New"/>
          <w:szCs w:val="13"/>
          <w:lang w:val="en-CA" w:eastAsia="zh-CN"/>
        </w:rPr>
        <w:t xml:space="preserve"> </w:t>
      </w:r>
    </w:p>
    <w:p w14:paraId="6DCAC9B9" w14:textId="77777777" w:rsidR="009D038D" w:rsidRPr="008509AF" w:rsidRDefault="009D038D" w:rsidP="009D038D">
      <w:pPr>
        <w:pStyle w:val="Code"/>
        <w:rPr>
          <w:rFonts w:cs="Courier New"/>
          <w:szCs w:val="13"/>
          <w:lang w:val="fr-FR" w:eastAsia="zh-CN"/>
        </w:rPr>
      </w:pPr>
      <w:r w:rsidRPr="008509AF">
        <w:rPr>
          <w:rFonts w:cs="Courier New"/>
          <w:szCs w:val="13"/>
          <w:lang w:val="en-CA" w:eastAsia="zh-CN"/>
        </w:rPr>
        <w:t xml:space="preserve">            </w:t>
      </w:r>
      <w:r w:rsidRPr="008509AF">
        <w:rPr>
          <w:rFonts w:cs="Courier New"/>
          <w:color w:val="800080"/>
          <w:szCs w:val="13"/>
          <w:lang w:val="fr-FR" w:eastAsia="zh-CN"/>
        </w:rPr>
        <w:t>}</w:t>
      </w:r>
    </w:p>
    <w:p w14:paraId="17A9B5B8"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g</w:t>
      </w:r>
      <w:r w:rsidRPr="008509AF">
        <w:rPr>
          <w:rFonts w:cs="Courier New"/>
          <w:color w:val="808030"/>
          <w:szCs w:val="13"/>
          <w:lang w:val="fr-FR" w:eastAsia="zh-CN"/>
        </w:rPr>
        <w:t>.</w:t>
      </w:r>
      <w:r w:rsidRPr="008509AF">
        <w:rPr>
          <w:rFonts w:cs="Courier New"/>
          <w:szCs w:val="13"/>
          <w:lang w:val="fr-FR" w:eastAsia="zh-CN"/>
        </w:rPr>
        <w:t>clearRect</w:t>
      </w:r>
      <w:r w:rsidRPr="008509AF">
        <w:rPr>
          <w:rFonts w:cs="Courier New"/>
          <w:color w:val="808030"/>
          <w:szCs w:val="13"/>
          <w:lang w:val="fr-FR" w:eastAsia="zh-CN"/>
        </w:rPr>
        <w:t>(</w:t>
      </w:r>
      <w:r w:rsidRPr="008509AF">
        <w:rPr>
          <w:rFonts w:cs="Courier New"/>
          <w:szCs w:val="13"/>
          <w:lang w:val="fr-FR" w:eastAsia="zh-CN"/>
        </w:rPr>
        <w:t>x</w:t>
      </w:r>
      <w:r w:rsidRPr="008509AF">
        <w:rPr>
          <w:rFonts w:cs="Courier New"/>
          <w:color w:val="808030"/>
          <w:szCs w:val="13"/>
          <w:lang w:val="fr-FR" w:eastAsia="zh-CN"/>
        </w:rPr>
        <w:t>,</w:t>
      </w:r>
      <w:r w:rsidRPr="008509AF">
        <w:rPr>
          <w:rFonts w:cs="Courier New"/>
          <w:szCs w:val="13"/>
          <w:lang w:val="fr-FR" w:eastAsia="zh-CN"/>
        </w:rPr>
        <w:t>HAUTEURFENETRE</w:t>
      </w:r>
      <w:r w:rsidRPr="008509AF">
        <w:rPr>
          <w:rFonts w:cs="Courier New"/>
          <w:color w:val="808030"/>
          <w:szCs w:val="13"/>
          <w:lang w:val="fr-FR" w:eastAsia="zh-CN"/>
        </w:rPr>
        <w:t>-</w:t>
      </w:r>
      <w:r w:rsidRPr="008509AF">
        <w:rPr>
          <w:rFonts w:cs="Courier New"/>
          <w:color w:val="008C00"/>
          <w:szCs w:val="13"/>
          <w:lang w:val="fr-FR" w:eastAsia="zh-CN"/>
        </w:rPr>
        <w:t>2</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szCs w:val="13"/>
          <w:lang w:val="fr-FR" w:eastAsia="zh-CN"/>
        </w:rPr>
        <w:t>LARGEURBOT</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color w:val="800080"/>
          <w:szCs w:val="13"/>
          <w:lang w:val="fr-FR" w:eastAsia="zh-CN"/>
        </w:rPr>
        <w:t>;</w:t>
      </w:r>
    </w:p>
    <w:p w14:paraId="64AD22E4"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08D15016" w14:textId="49B48EEE" w:rsidR="001F6504"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60FA22DF" w14:textId="77777777" w:rsidR="001F6504" w:rsidRDefault="001F6504" w:rsidP="001F6504">
      <w:pPr>
        <w:pStyle w:val="BodyText"/>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Heading2"/>
      </w:pPr>
      <w:bookmarkStart w:id="250" w:name="_Toc84220795"/>
      <w:bookmarkStart w:id="251" w:name="_Toc155813915"/>
      <w:bookmarkStart w:id="252" w:name="_Toc171682558"/>
      <w:bookmarkStart w:id="253" w:name="_Toc190437763"/>
      <w:r>
        <w:lastRenderedPageBreak/>
        <w:t>Animation par double tampon</w:t>
      </w:r>
      <w:bookmarkEnd w:id="250"/>
      <w:bookmarkEnd w:id="251"/>
      <w:bookmarkEnd w:id="252"/>
      <w:bookmarkEnd w:id="253"/>
    </w:p>
    <w:p w14:paraId="0B5B6BC7" w14:textId="59830BEF" w:rsidR="001F6504" w:rsidRDefault="001F6504" w:rsidP="001F6504">
      <w:pPr>
        <w:pStyle w:val="BodyText"/>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2C7F57" w:rsidP="001F6504">
      <w:pPr>
        <w:pStyle w:val="BodyText"/>
        <w:jc w:val="center"/>
      </w:pPr>
      <w:r>
        <w:rPr>
          <w:noProof/>
        </w:rPr>
        <w:object w:dxaOrig="16932" w:dyaOrig="12180" w14:anchorId="156166CE">
          <v:shape id="_x0000_i1037" type="#_x0000_t75" alt="" style="width:273pt;height:199pt;mso-width-percent:0;mso-height-percent:0;mso-width-percent:0;mso-height-percent:0" o:ole="">
            <v:imagedata r:id="rId339" o:title=""/>
          </v:shape>
          <o:OLEObject Type="Embed" ProgID="Visio.Drawing.11" ShapeID="_x0000_i1037" DrawAspect="Content" ObjectID="_1801050985" r:id="rId340"/>
        </w:object>
      </w:r>
    </w:p>
    <w:p w14:paraId="086E1C3D" w14:textId="6BAE4B24"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21</w:t>
      </w:r>
      <w:r>
        <w:fldChar w:fldCharType="end"/>
      </w:r>
      <w:r>
        <w:t>. Double tampon.</w:t>
      </w:r>
    </w:p>
    <w:p w14:paraId="033E17DF" w14:textId="77777777" w:rsidR="001F6504" w:rsidRDefault="001F6504" w:rsidP="001F6504">
      <w:pPr>
        <w:pStyle w:val="BodyText"/>
      </w:pPr>
      <w:r>
        <w:t>Les opérations de dessin sont effectuées dans le deuxième contexte graphique. La position du Bot est légèrement décalée vers la droite dans le tampon.</w:t>
      </w:r>
    </w:p>
    <w:p w14:paraId="002672F9" w14:textId="77777777" w:rsidR="001F6504" w:rsidRDefault="002C7F57" w:rsidP="00DD17CA">
      <w:pPr>
        <w:pStyle w:val="BodyText"/>
        <w:keepLines/>
        <w:jc w:val="center"/>
      </w:pPr>
      <w:r>
        <w:rPr>
          <w:noProof/>
        </w:rPr>
        <w:object w:dxaOrig="8466" w:dyaOrig="19005" w14:anchorId="13DD6B64">
          <v:shape id="_x0000_i1036" type="#_x0000_t75" alt="" style="width:192pt;height:401pt;mso-width-percent:0;mso-height-percent:0;mso-width-percent:0;mso-height-percent:0" o:ole="">
            <v:imagedata r:id="rId341" o:title=""/>
          </v:shape>
          <o:OLEObject Type="Embed" ProgID="Visio.Drawing.11" ShapeID="_x0000_i1036" DrawAspect="Content" ObjectID="_1801050986" r:id="rId342"/>
        </w:object>
      </w:r>
    </w:p>
    <w:p w14:paraId="5E156D56" w14:textId="338DAFE9" w:rsidR="001F6504" w:rsidRDefault="001F6504" w:rsidP="00DD17CA">
      <w:pPr>
        <w:pStyle w:val="Caption"/>
        <w:keepLines/>
        <w:jc w:val="center"/>
      </w:pPr>
      <w:r>
        <w:t xml:space="preserve">Figure </w:t>
      </w:r>
      <w:r>
        <w:fldChar w:fldCharType="begin"/>
      </w:r>
      <w:r>
        <w:instrText xml:space="preserve"> SEQ Figure \* ARABIC </w:instrText>
      </w:r>
      <w:r>
        <w:fldChar w:fldCharType="separate"/>
      </w:r>
      <w:r w:rsidR="00AB64FB">
        <w:rPr>
          <w:noProof/>
        </w:rPr>
        <w:t>22</w:t>
      </w:r>
      <w:r>
        <w:fldChar w:fldCharType="end"/>
      </w:r>
      <w:r>
        <w:t>. Dessin effectué sur le tampon.</w:t>
      </w:r>
    </w:p>
    <w:p w14:paraId="77105386" w14:textId="0692D6F5" w:rsidR="001F6504" w:rsidRDefault="001F6504" w:rsidP="001F6504">
      <w:pPr>
        <w:pStyle w:val="BodyText"/>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2C7F57" w:rsidP="001F6504">
      <w:pPr>
        <w:pStyle w:val="BodyText"/>
        <w:jc w:val="center"/>
      </w:pPr>
      <w:r>
        <w:rPr>
          <w:noProof/>
        </w:rPr>
        <w:object w:dxaOrig="16932" w:dyaOrig="25050" w14:anchorId="7E3E1A37">
          <v:shape id="_x0000_i1035" type="#_x0000_t75" alt="" style="width:208pt;height:307pt;mso-width-percent:0;mso-height-percent:0;mso-width-percent:0;mso-height-percent:0" o:ole="">
            <v:imagedata r:id="rId343" o:title=""/>
          </v:shape>
          <o:OLEObject Type="Embed" ProgID="Visio.Drawing.11" ShapeID="_x0000_i1035" DrawAspect="Content" ObjectID="_1801050987" r:id="rId344"/>
        </w:object>
      </w:r>
    </w:p>
    <w:p w14:paraId="5657126F" w14:textId="18B26BC5"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BodyText"/>
        <w:keepNext/>
        <w:keepLines/>
        <w:pBdr>
          <w:top w:val="single" w:sz="4" w:space="1" w:color="auto"/>
          <w:left w:val="single" w:sz="4" w:space="4" w:color="auto"/>
          <w:bottom w:val="single" w:sz="4" w:space="1" w:color="auto"/>
          <w:right w:val="single" w:sz="4" w:space="4" w:color="auto"/>
        </w:pBdr>
        <w:rPr>
          <w:b/>
          <w:bCs/>
        </w:rPr>
      </w:pPr>
      <w:r w:rsidRPr="007611E7">
        <w:rPr>
          <w:b/>
          <w:bCs/>
          <w:i/>
        </w:rPr>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254" w:name="OLE_LINK73"/>
      <w:bookmarkStart w:id="255" w:name="OLE_LINK74"/>
      <w:r>
        <w:t>d</w:t>
      </w:r>
      <w:r w:rsidR="009D038D">
        <w:t xml:space="preserve">e </w:t>
      </w:r>
      <w:bookmarkStart w:id="256" w:name="OLE_LINK75"/>
      <w:bookmarkStart w:id="257" w:name="OLE_LINK76"/>
      <w:r w:rsidR="009D038D">
        <w:t>mise en œuvre</w:t>
      </w:r>
      <w:bookmarkEnd w:id="256"/>
      <w:bookmarkEnd w:id="257"/>
      <w:r>
        <w:t xml:space="preserve"> </w:t>
      </w:r>
      <w:bookmarkEnd w:id="254"/>
      <w:bookmarkEnd w:id="255"/>
      <w:r>
        <w:t>par la suite.</w:t>
      </w:r>
    </w:p>
    <w:p w14:paraId="6E932914" w14:textId="463728EB" w:rsidR="00EF7B00" w:rsidRPr="00DC59B4" w:rsidRDefault="001F6504" w:rsidP="005E7C18">
      <w:pPr>
        <w:pStyle w:val="BodyText"/>
        <w:spacing w:after="0"/>
        <w:rPr>
          <w:rFonts w:ascii="Segoe UI" w:hAnsi="Segoe UI" w:cs="Segoe UI"/>
          <w:color w:val="000000" w:themeColor="text1"/>
          <w:lang w:val="fr-CA"/>
        </w:rPr>
      </w:pPr>
      <w:r>
        <w:rPr>
          <w:b/>
          <w:bCs/>
        </w:rPr>
        <w:t>Exemple</w:t>
      </w:r>
      <w:r>
        <w:t xml:space="preserve">. </w:t>
      </w:r>
      <w:hyperlink r:id="rId34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58" w:name="OLE_LINK79"/>
      <w:bookmarkStart w:id="259" w:name="OLE_LINK80"/>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AB33D4" w14:textId="2B6220DB" w:rsidR="001F6504" w:rsidRPr="00DC59B4" w:rsidRDefault="00DD17CA" w:rsidP="005E7C18">
      <w:pPr>
        <w:pStyle w:val="BodyText"/>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xempleJFrameAnimationDoubleTampon.java</w:t>
      </w:r>
      <w:bookmarkEnd w:id="258"/>
      <w:bookmarkEnd w:id="259"/>
    </w:p>
    <w:p w14:paraId="09F04B9F" w14:textId="77777777" w:rsidR="001F6504" w:rsidRDefault="001F6504" w:rsidP="00C62F99">
      <w:pPr>
        <w:pStyle w:val="BodyText"/>
      </w:pPr>
      <w:r>
        <w:t xml:space="preserve">Le programme suivant produit l’animation du Bot par double tampon. </w:t>
      </w:r>
    </w:p>
    <w:p w14:paraId="3918E575" w14:textId="77777777" w:rsidR="00DD17CA" w:rsidRPr="00DD17CA" w:rsidRDefault="00DD17CA" w:rsidP="00C62F99">
      <w:pPr>
        <w:pStyle w:val="Code"/>
        <w:keepNext w:val="0"/>
        <w:keepLines w:val="0"/>
        <w:rPr>
          <w:color w:val="000000"/>
          <w:lang w:eastAsia="zh-CN"/>
        </w:rPr>
      </w:pPr>
      <w:r w:rsidRPr="00DD17CA">
        <w:rPr>
          <w:lang w:eastAsia="zh-CN"/>
        </w:rPr>
        <w:lastRenderedPageBreak/>
        <w:t>// Animation par double tampon</w:t>
      </w:r>
    </w:p>
    <w:p w14:paraId="0B27965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C62F99">
      <w:pPr>
        <w:pStyle w:val="Code"/>
        <w:keepNext w:val="0"/>
        <w:keepLines w:val="0"/>
        <w:rPr>
          <w:color w:val="000000"/>
          <w:lang w:eastAsia="zh-CN"/>
        </w:rPr>
      </w:pPr>
    </w:p>
    <w:p w14:paraId="080DA84E" w14:textId="77777777" w:rsidR="00DD17CA" w:rsidRPr="00A076A2" w:rsidRDefault="00DD17CA" w:rsidP="00C62F99">
      <w:pPr>
        <w:pStyle w:val="Code"/>
        <w:keepNext w:val="0"/>
        <w:keepLines w:val="0"/>
        <w:rPr>
          <w:color w:val="000000"/>
          <w:lang w:eastAsia="zh-CN"/>
        </w:rPr>
      </w:pPr>
      <w:r w:rsidRPr="00A076A2">
        <w:rPr>
          <w:b/>
          <w:bCs/>
          <w:color w:val="800000"/>
          <w:lang w:eastAsia="zh-CN"/>
        </w:rPr>
        <w:t>public</w:t>
      </w:r>
      <w:r w:rsidRPr="00A076A2">
        <w:rPr>
          <w:color w:val="000000"/>
          <w:lang w:eastAsia="zh-CN"/>
        </w:rPr>
        <w:t xml:space="preserve"> </w:t>
      </w:r>
      <w:r w:rsidRPr="00A076A2">
        <w:rPr>
          <w:b/>
          <w:bCs/>
          <w:color w:val="800000"/>
          <w:lang w:eastAsia="zh-CN"/>
        </w:rPr>
        <w:t>class</w:t>
      </w:r>
      <w:r w:rsidRPr="00A076A2">
        <w:rPr>
          <w:color w:val="000000"/>
          <w:lang w:eastAsia="zh-CN"/>
        </w:rPr>
        <w:t xml:space="preserve"> ExempleJFrameAnimationDoubleTampon </w:t>
      </w:r>
      <w:r w:rsidRPr="00A076A2">
        <w:rPr>
          <w:b/>
          <w:bCs/>
          <w:color w:val="800000"/>
          <w:lang w:eastAsia="zh-CN"/>
        </w:rPr>
        <w:t>extends</w:t>
      </w:r>
      <w:r w:rsidRPr="00A076A2">
        <w:rPr>
          <w:color w:val="000000"/>
          <w:lang w:eastAsia="zh-CN"/>
        </w:rPr>
        <w:t xml:space="preserve"> JFrame </w:t>
      </w:r>
      <w:r w:rsidRPr="00A076A2">
        <w:rPr>
          <w:color w:val="800080"/>
          <w:lang w:eastAsia="zh-CN"/>
        </w:rPr>
        <w:t>{</w:t>
      </w:r>
    </w:p>
    <w:p w14:paraId="0EFE71BC" w14:textId="77777777" w:rsidR="00DD17CA" w:rsidRPr="00A076A2" w:rsidRDefault="00DD17CA" w:rsidP="00C62F99">
      <w:pPr>
        <w:pStyle w:val="Code"/>
        <w:keepNext w:val="0"/>
        <w:keepLines w:val="0"/>
        <w:rPr>
          <w:color w:val="000000"/>
          <w:lang w:eastAsia="zh-CN"/>
        </w:rPr>
      </w:pPr>
    </w:p>
    <w:p w14:paraId="525DF204" w14:textId="77777777" w:rsidR="00DD17CA" w:rsidRPr="00DD17CA" w:rsidRDefault="00DD17CA" w:rsidP="00C62F99">
      <w:pPr>
        <w:pStyle w:val="Code"/>
        <w:keepNext w:val="0"/>
        <w:keepLines w:val="0"/>
        <w:rPr>
          <w:color w:val="000000"/>
          <w:lang w:eastAsia="zh-CN"/>
        </w:rPr>
      </w:pPr>
      <w:r w:rsidRPr="00A076A2">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C62F99">
      <w:pPr>
        <w:pStyle w:val="Code"/>
        <w:keepNext w:val="0"/>
        <w:keepLines w:val="0"/>
        <w:rPr>
          <w:color w:val="000000"/>
          <w:lang w:eastAsia="zh-CN"/>
        </w:rPr>
      </w:pPr>
    </w:p>
    <w:p w14:paraId="7D36E2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C62F99">
      <w:pPr>
        <w:pStyle w:val="Code"/>
        <w:keepNext w:val="0"/>
        <w:keepLines w:val="0"/>
        <w:rPr>
          <w:color w:val="000000"/>
          <w:lang w:eastAsia="zh-CN"/>
        </w:rPr>
      </w:pPr>
    </w:p>
    <w:p w14:paraId="5DD9C74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C62F99">
      <w:pPr>
        <w:pStyle w:val="Code"/>
        <w:keepNext w:val="0"/>
        <w:keepLines w:val="0"/>
        <w:rPr>
          <w:color w:val="000000"/>
          <w:lang w:eastAsia="zh-CN"/>
        </w:rPr>
      </w:pPr>
    </w:p>
    <w:p w14:paraId="6FDCB7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C62F99">
      <w:pPr>
        <w:pStyle w:val="Code"/>
        <w:keepNext w:val="0"/>
        <w:keepLines w:val="0"/>
        <w:rPr>
          <w:color w:val="000000"/>
          <w:lang w:eastAsia="zh-CN"/>
        </w:rPr>
      </w:pPr>
    </w:p>
    <w:p w14:paraId="1D2568C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C62F99">
      <w:pPr>
        <w:pStyle w:val="Code"/>
        <w:keepNext w:val="0"/>
        <w:keepLines w:val="0"/>
        <w:rPr>
          <w:color w:val="000000"/>
          <w:lang w:eastAsia="zh-CN"/>
        </w:rPr>
      </w:pPr>
    </w:p>
    <w:p w14:paraId="293B2C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1F8D097A" w14:textId="77777777" w:rsidR="00DD17CA" w:rsidRPr="00DD17CA" w:rsidRDefault="00DD17CA" w:rsidP="00C62F99">
      <w:pPr>
        <w:pStyle w:val="Code"/>
        <w:keepNext w:val="0"/>
        <w:keepLines w:val="0"/>
        <w:rPr>
          <w:color w:val="000000"/>
          <w:lang w:eastAsia="zh-CN"/>
        </w:rPr>
      </w:pPr>
    </w:p>
    <w:p w14:paraId="00B13F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lastRenderedPageBreak/>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C62F99">
      <w:pPr>
        <w:pStyle w:val="Code"/>
        <w:keepNext w:val="0"/>
        <w:keepLines w:val="0"/>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C62F99">
      <w:pPr>
        <w:pStyle w:val="Code"/>
        <w:keepNext w:val="0"/>
        <w:keepLines w:val="0"/>
        <w:rPr>
          <w:color w:val="000000"/>
          <w:lang w:val="en-CA" w:eastAsia="zh-CN"/>
        </w:rPr>
      </w:pPr>
    </w:p>
    <w:p w14:paraId="32C6D03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C62F99">
      <w:pPr>
        <w:pStyle w:val="Code"/>
        <w:keepNext w:val="0"/>
        <w:keepLines w:val="0"/>
        <w:rPr>
          <w:color w:val="800080"/>
          <w:lang w:eastAsia="zh-CN"/>
        </w:rPr>
      </w:pPr>
      <w:r w:rsidRPr="00DD17CA">
        <w:rPr>
          <w:color w:val="800080"/>
          <w:lang w:eastAsia="zh-CN"/>
        </w:rPr>
        <w:t>}</w:t>
      </w:r>
    </w:p>
    <w:p w14:paraId="1F058180" w14:textId="77777777" w:rsidR="003E5B17" w:rsidRPr="00DD17CA" w:rsidRDefault="003E5B17" w:rsidP="00C62F99">
      <w:pPr>
        <w:pStyle w:val="Code"/>
        <w:keepNext w:val="0"/>
        <w:keepLines w:val="0"/>
        <w:rPr>
          <w:color w:val="000000"/>
          <w:lang w:eastAsia="zh-CN"/>
        </w:rPr>
      </w:pPr>
    </w:p>
    <w:p w14:paraId="2A5A705E" w14:textId="77777777" w:rsidR="001F6504" w:rsidRDefault="001F6504" w:rsidP="00C62F99">
      <w:pPr>
        <w:pStyle w:val="BodyText"/>
      </w:pPr>
    </w:p>
    <w:p w14:paraId="6A959964" w14:textId="77777777" w:rsidR="001F6504" w:rsidRDefault="001F6504" w:rsidP="00C62F99">
      <w:pPr>
        <w:pStyle w:val="BodyText"/>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C62F99">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C62F99">
      <w:pPr>
        <w:pStyle w:val="BodyText"/>
      </w:pPr>
    </w:p>
    <w:p w14:paraId="676271B2" w14:textId="77777777" w:rsidR="001F6504" w:rsidRDefault="001F6504" w:rsidP="00C62F99">
      <w:pPr>
        <w:pStyle w:val="BodyText"/>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C62F99">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C62F99">
      <w:pPr>
        <w:pStyle w:val="BodyText"/>
      </w:pPr>
    </w:p>
    <w:p w14:paraId="11BC2A5D" w14:textId="77777777" w:rsidR="001F6504" w:rsidRDefault="001F6504" w:rsidP="00C62F99">
      <w:pPr>
        <w:pStyle w:val="BodyText"/>
      </w:pPr>
      <w:r>
        <w:t>Les dessins sont par la suite effectués dans ce contexte graphique, par exemple :</w:t>
      </w:r>
    </w:p>
    <w:p w14:paraId="7AB1EEED" w14:textId="2A7CA3CC" w:rsidR="001F6504" w:rsidRPr="006B5FE4" w:rsidRDefault="001F6504" w:rsidP="00C62F99">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C62F99">
      <w:pPr>
        <w:pStyle w:val="BodyText"/>
      </w:pPr>
    </w:p>
    <w:p w14:paraId="72AED9D2" w14:textId="77777777" w:rsidR="001F6504" w:rsidRDefault="001F6504" w:rsidP="00C62F99">
      <w:pPr>
        <w:pStyle w:val="BodyText"/>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C62F99">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C62F99">
      <w:pPr>
        <w:pStyle w:val="BodyText"/>
      </w:pPr>
    </w:p>
    <w:p w14:paraId="63FCC564" w14:textId="77777777" w:rsidR="001F6504" w:rsidRDefault="001F6504" w:rsidP="00C62F99">
      <w:pPr>
        <w:pStyle w:val="BodyText"/>
      </w:pPr>
      <w:r>
        <w:rPr>
          <w:b/>
          <w:bCs/>
        </w:rPr>
        <w:t xml:space="preserve">Exercice. </w:t>
      </w:r>
      <w:r>
        <w:t>Modifiez le programme précédent de manière à ce que le Bot inverse sa direction de déplacement lorsqu’il atteint le bord de la fenêtre.</w:t>
      </w:r>
    </w:p>
    <w:p w14:paraId="7303F45E" w14:textId="19D628A5" w:rsidR="00B70207" w:rsidRPr="00DC59B4" w:rsidRDefault="001F6504" w:rsidP="005E7C18">
      <w:pPr>
        <w:pStyle w:val="BodyText"/>
        <w:keepNext/>
        <w:keepLines/>
        <w:spacing w:after="0"/>
        <w:rPr>
          <w:rFonts w:ascii="Segoe UI" w:hAnsi="Segoe UI" w:cs="Segoe UI"/>
          <w:color w:val="000000" w:themeColor="text1"/>
          <w:lang w:val="fr-CA"/>
        </w:rPr>
      </w:pPr>
      <w:r>
        <w:rPr>
          <w:b/>
          <w:bCs/>
        </w:rPr>
        <w:lastRenderedPageBreak/>
        <w:t xml:space="preserve">Solution. </w:t>
      </w:r>
      <w:hyperlink r:id="rId346"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0" w:name="OLE_LINK81"/>
      <w:bookmarkStart w:id="261" w:name="OLE_LINK82"/>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2D6E82" w14:textId="5FB66315" w:rsidR="001F6504" w:rsidRPr="00DC59B4" w:rsidRDefault="00DD17CA" w:rsidP="005E7C18">
      <w:pPr>
        <w:pStyle w:val="BodyText"/>
        <w:keepNext/>
        <w:keepLines/>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xerciceJFrameAvecBotRebondissant.java</w:t>
      </w:r>
      <w:bookmarkEnd w:id="260"/>
      <w:bookmarkEnd w:id="261"/>
    </w:p>
    <w:p w14:paraId="021CD3A8" w14:textId="5622A9A7" w:rsidR="00DD17CA" w:rsidRPr="00DD17CA" w:rsidRDefault="00DD17CA" w:rsidP="005E7C18">
      <w:pPr>
        <w:pStyle w:val="Code"/>
        <w:rPr>
          <w:color w:val="000000"/>
          <w:lang w:eastAsia="zh-CN"/>
        </w:rPr>
      </w:pPr>
      <w:r w:rsidRPr="00DD17CA">
        <w:rPr>
          <w:lang w:eastAsia="zh-CN"/>
        </w:rPr>
        <w:t>// Animation par double tampon</w:t>
      </w:r>
    </w:p>
    <w:p w14:paraId="26F07753" w14:textId="77777777" w:rsidR="00DD17CA" w:rsidRPr="00DD17CA" w:rsidRDefault="00DD17CA" w:rsidP="005E7C18">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C62F99">
      <w:pPr>
        <w:pStyle w:val="Code"/>
        <w:keepNext w:val="0"/>
        <w:keepLines w:val="0"/>
        <w:rPr>
          <w:color w:val="000000"/>
          <w:lang w:eastAsia="zh-CN"/>
        </w:rPr>
      </w:pPr>
    </w:p>
    <w:p w14:paraId="08249AD1"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C62F99">
      <w:pPr>
        <w:pStyle w:val="Code"/>
        <w:keepNext w:val="0"/>
        <w:keepLines w:val="0"/>
        <w:rPr>
          <w:color w:val="000000"/>
          <w:lang w:eastAsia="zh-CN"/>
        </w:rPr>
      </w:pPr>
    </w:p>
    <w:p w14:paraId="55E4BD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C62F99">
      <w:pPr>
        <w:pStyle w:val="Code"/>
        <w:keepNext w:val="0"/>
        <w:keepLines w:val="0"/>
        <w:rPr>
          <w:color w:val="000000"/>
          <w:lang w:eastAsia="zh-CN"/>
        </w:rPr>
      </w:pPr>
    </w:p>
    <w:p w14:paraId="0156E7D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C62F99">
      <w:pPr>
        <w:pStyle w:val="Code"/>
        <w:keepNext w:val="0"/>
        <w:keepLines w:val="0"/>
        <w:rPr>
          <w:color w:val="000000"/>
          <w:lang w:eastAsia="zh-CN"/>
        </w:rPr>
      </w:pPr>
    </w:p>
    <w:p w14:paraId="23FA262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C62F99">
      <w:pPr>
        <w:pStyle w:val="Code"/>
        <w:keepNext w:val="0"/>
        <w:keepLines w:val="0"/>
        <w:rPr>
          <w:color w:val="000000"/>
          <w:lang w:eastAsia="zh-CN"/>
        </w:rPr>
      </w:pPr>
    </w:p>
    <w:p w14:paraId="52840D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C62F99">
      <w:pPr>
        <w:pStyle w:val="Code"/>
        <w:keepNext w:val="0"/>
        <w:keepLines w:val="0"/>
        <w:rPr>
          <w:color w:val="000000"/>
          <w:lang w:eastAsia="zh-CN"/>
        </w:rPr>
      </w:pPr>
    </w:p>
    <w:p w14:paraId="31942C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C62F99">
      <w:pPr>
        <w:pStyle w:val="Code"/>
        <w:keepNext w:val="0"/>
        <w:keepLines w:val="0"/>
        <w:rPr>
          <w:color w:val="000000"/>
          <w:lang w:eastAsia="zh-CN"/>
        </w:rPr>
      </w:pPr>
    </w:p>
    <w:p w14:paraId="161004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C62F99">
      <w:pPr>
        <w:pStyle w:val="Code"/>
        <w:keepNext w:val="0"/>
        <w:keepLines w:val="0"/>
        <w:rPr>
          <w:color w:val="000000"/>
          <w:lang w:eastAsia="zh-CN"/>
        </w:rPr>
      </w:pPr>
    </w:p>
    <w:p w14:paraId="2738E0B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C62F99">
      <w:pPr>
        <w:pStyle w:val="Code"/>
        <w:keepNext w:val="0"/>
        <w:keepLines w:val="0"/>
        <w:rPr>
          <w:color w:val="000000"/>
          <w:lang w:eastAsia="zh-CN"/>
        </w:rPr>
      </w:pPr>
      <w:r w:rsidRPr="00DD17CA">
        <w:rPr>
          <w:color w:val="000000"/>
          <w:lang w:eastAsia="zh-CN"/>
        </w:rPr>
        <w:lastRenderedPageBreak/>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56EA0BE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36170E0" w14:textId="21BE4F0D" w:rsidR="00DD17CA" w:rsidRPr="00946A4A" w:rsidRDefault="00DD17CA" w:rsidP="00C62F99">
      <w:pPr>
        <w:pStyle w:val="Code"/>
        <w:keepNext w:val="0"/>
        <w:keepLines w:val="0"/>
        <w:jc w:val="left"/>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w:t>
      </w:r>
      <w:r w:rsidRPr="00946A4A">
        <w:rPr>
          <w:color w:val="808030"/>
          <w:lang w:eastAsia="zh-CN"/>
        </w:rPr>
        <w:t>-</w:t>
      </w:r>
      <w:r w:rsidRPr="00946A4A">
        <w:rPr>
          <w:color w:val="008C00"/>
          <w:lang w:eastAsia="zh-CN"/>
        </w:rPr>
        <w:t>2</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000000"/>
          <w:lang w:eastAsia="zh-CN"/>
        </w:rPr>
        <w:t>LARGEURBOT</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800080"/>
          <w:lang w:eastAsia="zh-CN"/>
        </w:rPr>
        <w:t>;</w:t>
      </w:r>
    </w:p>
    <w:p w14:paraId="0C341DD7" w14:textId="77777777" w:rsidR="00DD17CA" w:rsidRPr="00DD17CA" w:rsidRDefault="00DD17CA" w:rsidP="00C62F99">
      <w:pPr>
        <w:pStyle w:val="Code"/>
        <w:keepNext w:val="0"/>
        <w:keepLines w:val="0"/>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C62F99">
      <w:pPr>
        <w:pStyle w:val="Code"/>
        <w:keepNext w:val="0"/>
        <w:keepLines w:val="0"/>
        <w:rPr>
          <w:color w:val="000000"/>
          <w:lang w:val="en-CA" w:eastAsia="zh-CN"/>
        </w:rPr>
      </w:pPr>
    </w:p>
    <w:p w14:paraId="1C41063B"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C62F99">
      <w:pPr>
        <w:pStyle w:val="Code"/>
        <w:keepNext w:val="0"/>
        <w:keepLines w:val="0"/>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C62F99">
      <w:pPr>
        <w:pStyle w:val="Code"/>
        <w:keepNext w:val="0"/>
        <w:keepLines w:val="0"/>
        <w:rPr>
          <w:color w:val="800080"/>
          <w:lang w:val="fr-FR" w:eastAsia="zh-CN"/>
        </w:rPr>
      </w:pPr>
      <w:r w:rsidRPr="006E0875">
        <w:rPr>
          <w:color w:val="800080"/>
          <w:lang w:val="fr-FR" w:eastAsia="zh-CN"/>
        </w:rPr>
        <w:t>}</w:t>
      </w:r>
    </w:p>
    <w:p w14:paraId="5BF67E1F" w14:textId="77777777" w:rsidR="003E5B17" w:rsidRPr="006E0875" w:rsidRDefault="003E5B17" w:rsidP="00C62F99">
      <w:pPr>
        <w:pStyle w:val="Code"/>
        <w:keepNext w:val="0"/>
        <w:keepLines w:val="0"/>
        <w:rPr>
          <w:color w:val="000000"/>
          <w:lang w:val="fr-FR" w:eastAsia="zh-CN"/>
        </w:rPr>
      </w:pPr>
    </w:p>
    <w:p w14:paraId="6B6FD0EE" w14:textId="77777777" w:rsidR="001F6504" w:rsidRDefault="001F6504" w:rsidP="00C62F99">
      <w:pPr>
        <w:pStyle w:val="BodyText"/>
        <w:rPr>
          <w:b/>
          <w:bCs/>
        </w:rPr>
      </w:pPr>
    </w:p>
    <w:p w14:paraId="3BAF277B" w14:textId="77777777" w:rsidR="001F6504" w:rsidRDefault="001F6504" w:rsidP="00C62F99">
      <w:pPr>
        <w:pStyle w:val="BodyText"/>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C62F99">
      <w:pPr>
        <w:pStyle w:val="BodyText"/>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FootnoteReference"/>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C62F99">
      <w:pPr>
        <w:pStyle w:val="BodyText"/>
      </w:pPr>
      <w:r>
        <w:rPr>
          <w:b/>
          <w:bCs/>
        </w:rPr>
        <w:t>Exercice</w:t>
      </w:r>
      <w:r>
        <w:t>. Animez votre bonhomme préféré en le déplaçant de haut en bas et lorsqu’il touche au bord de la fenêtre, inverser la direction.</w:t>
      </w:r>
    </w:p>
    <w:p w14:paraId="57B28B3A" w14:textId="43DE4C8B" w:rsidR="001F6504" w:rsidRPr="00C41D11" w:rsidRDefault="001F6504" w:rsidP="00DC59B4">
      <w:pPr>
        <w:pStyle w:val="BodyText"/>
        <w:keepNext/>
        <w:keepLines/>
        <w:spacing w:after="0"/>
        <w:jc w:val="left"/>
        <w:rPr>
          <w:rFonts w:ascii="Segoe UI" w:hAnsi="Segoe UI" w:cs="Segoe UI"/>
          <w:b/>
          <w:bCs/>
          <w:color w:val="586069"/>
          <w:lang w:val="fr-CA"/>
        </w:rPr>
      </w:pPr>
      <w:r w:rsidRPr="006A47A6">
        <w:rPr>
          <w:b/>
        </w:rPr>
        <w:lastRenderedPageBreak/>
        <w:t>Solution</w:t>
      </w:r>
      <w:r>
        <w:t xml:space="preserve">. </w:t>
      </w:r>
      <w:hyperlink r:id="rId347"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2" w:name="OLE_LINK83"/>
      <w:bookmarkStart w:id="263" w:name="OLE_LINK84"/>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xerciceJFrameAvecItiRebondissant</w:t>
      </w:r>
      <w:bookmarkEnd w:id="262"/>
      <w:bookmarkEnd w:id="263"/>
      <w:r w:rsidRPr="00DC59B4">
        <w:rPr>
          <w:rFonts w:ascii="Segoe UI" w:hAnsi="Segoe UI" w:cs="Segoe UI"/>
          <w:color w:val="000000" w:themeColor="text1"/>
          <w:lang w:val="fr-CA"/>
        </w:rPr>
        <w:t>.java</w:t>
      </w:r>
    </w:p>
    <w:p w14:paraId="45EC27E3" w14:textId="7777777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0FC308A2" w14:textId="77777777" w:rsidR="00DD17CA" w:rsidRPr="00DD17CA" w:rsidRDefault="00DD17CA" w:rsidP="00C62F99">
      <w:pPr>
        <w:pStyle w:val="Code"/>
        <w:keepNext w:val="0"/>
        <w:keepLines w:val="0"/>
        <w:rPr>
          <w:color w:val="000000"/>
          <w:lang w:eastAsia="zh-CN"/>
        </w:rPr>
      </w:pPr>
      <w:r w:rsidRPr="00DD17CA">
        <w:rPr>
          <w:lang w:eastAsia="zh-CN"/>
        </w:rPr>
        <w:t>// Le Iti se déplace à la verticale</w:t>
      </w:r>
    </w:p>
    <w:p w14:paraId="482EE82C"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C62F99">
      <w:pPr>
        <w:pStyle w:val="Code"/>
        <w:keepNext w:val="0"/>
        <w:keepLines w:val="0"/>
        <w:rPr>
          <w:color w:val="000000"/>
          <w:lang w:eastAsia="zh-CN"/>
        </w:rPr>
      </w:pPr>
    </w:p>
    <w:p w14:paraId="452C800F"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C62F99">
      <w:pPr>
        <w:pStyle w:val="Code"/>
        <w:keepNext w:val="0"/>
        <w:keepLines w:val="0"/>
        <w:rPr>
          <w:color w:val="000000"/>
          <w:lang w:eastAsia="zh-CN"/>
        </w:rPr>
      </w:pPr>
    </w:p>
    <w:p w14:paraId="5641EE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C62F99">
      <w:pPr>
        <w:pStyle w:val="Code"/>
        <w:keepNext w:val="0"/>
        <w:keepLines w:val="0"/>
        <w:rPr>
          <w:color w:val="000000"/>
          <w:lang w:eastAsia="zh-CN"/>
        </w:rPr>
      </w:pPr>
    </w:p>
    <w:p w14:paraId="5DF2198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C62F99">
      <w:pPr>
        <w:pStyle w:val="Code"/>
        <w:keepNext w:val="0"/>
        <w:keepLines w:val="0"/>
        <w:rPr>
          <w:color w:val="000000"/>
          <w:lang w:eastAsia="zh-CN"/>
        </w:rPr>
      </w:pPr>
    </w:p>
    <w:p w14:paraId="53AC7C7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C62F99">
      <w:pPr>
        <w:pStyle w:val="Code"/>
        <w:keepNext w:val="0"/>
        <w:keepLines w:val="0"/>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C62F99">
      <w:pPr>
        <w:pStyle w:val="Code"/>
        <w:keepNext w:val="0"/>
        <w:keepLines w:val="0"/>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C62F99">
      <w:pPr>
        <w:pStyle w:val="Code"/>
        <w:keepNext w:val="0"/>
        <w:keepLines w:val="0"/>
        <w:rPr>
          <w:color w:val="000000"/>
          <w:lang w:eastAsia="zh-CN"/>
        </w:rPr>
      </w:pPr>
    </w:p>
    <w:p w14:paraId="5407A5B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C62F99">
      <w:pPr>
        <w:pStyle w:val="Code"/>
        <w:keepNext w:val="0"/>
        <w:keepLines w:val="0"/>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C62F99">
      <w:pPr>
        <w:pStyle w:val="Code"/>
        <w:keepNext w:val="0"/>
        <w:keepLines w:val="0"/>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C62F99">
      <w:pPr>
        <w:pStyle w:val="Code"/>
        <w:keepNext w:val="0"/>
        <w:keepLines w:val="0"/>
        <w:rPr>
          <w:color w:val="000000"/>
          <w:lang w:eastAsia="zh-CN"/>
        </w:rPr>
      </w:pPr>
    </w:p>
    <w:p w14:paraId="177B786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Default="00DD17CA" w:rsidP="00C62F99">
      <w:pPr>
        <w:pStyle w:val="Code"/>
        <w:keepNext w:val="0"/>
        <w:keepLines w:val="0"/>
        <w:rPr>
          <w:lang w:eastAsia="zh-CN"/>
        </w:rPr>
      </w:pPr>
      <w:r w:rsidRPr="00DD17CA">
        <w:rPr>
          <w:color w:val="000000"/>
          <w:lang w:eastAsia="zh-CN"/>
        </w:rPr>
        <w:lastRenderedPageBreak/>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5608FB89" w14:textId="77777777" w:rsidR="00C41D11" w:rsidRPr="00DD17CA" w:rsidRDefault="00C41D11" w:rsidP="00C62F99">
      <w:pPr>
        <w:pStyle w:val="Code"/>
        <w:keepNext w:val="0"/>
        <w:keepLines w:val="0"/>
        <w:rPr>
          <w:color w:val="000000"/>
          <w:lang w:eastAsia="zh-CN"/>
        </w:rPr>
      </w:pPr>
    </w:p>
    <w:p w14:paraId="7C80FA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Iti dans le tampon</w:t>
      </w:r>
    </w:p>
    <w:p w14:paraId="7B029F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C62F99">
      <w:pPr>
        <w:pStyle w:val="Code"/>
        <w:keepNext w:val="0"/>
        <w:keepLines w:val="0"/>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Default="00DD17CA" w:rsidP="00C62F99">
      <w:pPr>
        <w:pStyle w:val="Code"/>
        <w:keepNext w:val="0"/>
        <w:keepLines w:val="0"/>
        <w:rPr>
          <w:color w:val="80008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38B77779" w14:textId="77777777" w:rsidR="00C41D11" w:rsidRPr="00DD17CA" w:rsidRDefault="00C41D11" w:rsidP="00C62F99">
      <w:pPr>
        <w:pStyle w:val="Code"/>
        <w:keepNext w:val="0"/>
        <w:keepLines w:val="0"/>
        <w:rPr>
          <w:color w:val="000000"/>
          <w:lang w:val="en-CA" w:eastAsia="zh-CN"/>
        </w:rPr>
      </w:pPr>
    </w:p>
    <w:p w14:paraId="738459E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C62F99">
      <w:pPr>
        <w:pStyle w:val="Code"/>
        <w:keepNext w:val="0"/>
        <w:keepLines w:val="0"/>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C62F99">
      <w:pPr>
        <w:pStyle w:val="Code"/>
        <w:keepNext w:val="0"/>
        <w:keepLines w:val="0"/>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C62F99">
      <w:pPr>
        <w:pStyle w:val="Code"/>
        <w:keepNext w:val="0"/>
        <w:keepLines w:val="0"/>
        <w:rPr>
          <w:color w:val="000000"/>
          <w:lang w:val="en-CA" w:eastAsia="zh-CN"/>
        </w:rPr>
      </w:pPr>
    </w:p>
    <w:p w14:paraId="4F74F67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C62F99">
      <w:pPr>
        <w:pStyle w:val="Code"/>
        <w:keepNext w:val="0"/>
        <w:keepLines w:val="0"/>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C62F99">
      <w:pPr>
        <w:pStyle w:val="Code"/>
        <w:keepNext w:val="0"/>
        <w:keepLines w:val="0"/>
        <w:rPr>
          <w:color w:val="800080"/>
          <w:lang w:val="fr-FR" w:eastAsia="zh-CN"/>
        </w:rPr>
      </w:pPr>
      <w:r w:rsidRPr="00DD17CA">
        <w:rPr>
          <w:color w:val="800080"/>
          <w:lang w:val="fr-FR" w:eastAsia="zh-CN"/>
        </w:rPr>
        <w:t>}</w:t>
      </w:r>
    </w:p>
    <w:p w14:paraId="3CF85F72" w14:textId="77777777" w:rsidR="003E5B17" w:rsidRDefault="003E5B17" w:rsidP="00C62F99">
      <w:pPr>
        <w:pStyle w:val="Code"/>
        <w:keepNext w:val="0"/>
        <w:keepLines w:val="0"/>
        <w:rPr>
          <w:color w:val="000000"/>
          <w:lang w:val="fr-FR" w:eastAsia="zh-CN"/>
        </w:rPr>
      </w:pPr>
    </w:p>
    <w:p w14:paraId="66E67EB2" w14:textId="77777777" w:rsidR="00E93CFF" w:rsidRPr="00E93CFF" w:rsidRDefault="00E93CFF" w:rsidP="00C62F99">
      <w:pPr>
        <w:pStyle w:val="BodyText"/>
      </w:pPr>
    </w:p>
    <w:p w14:paraId="1B924B85" w14:textId="1EA52DED"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3D430A69" w:rsidR="001F6504" w:rsidRPr="00C41D11" w:rsidRDefault="001F6504" w:rsidP="005E7C18">
      <w:pPr>
        <w:pStyle w:val="BodyText"/>
        <w:keepNext/>
        <w:keepLines/>
        <w:jc w:val="left"/>
        <w:rPr>
          <w:rFonts w:ascii="Segoe UI" w:hAnsi="Segoe UI" w:cs="Segoe UI"/>
          <w:b/>
          <w:bCs/>
          <w:color w:val="586069"/>
          <w:lang w:val="fr-CA"/>
        </w:rPr>
      </w:pPr>
      <w:r>
        <w:rPr>
          <w:b/>
          <w:bCs/>
        </w:rPr>
        <w:lastRenderedPageBreak/>
        <w:t>Exercice</w:t>
      </w:r>
      <w:r>
        <w:t xml:space="preserve">. </w:t>
      </w:r>
      <w:hyperlink r:id="rId348"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4" w:name="OLE_LINK85"/>
      <w:bookmarkStart w:id="265" w:name="OLE_LINK86"/>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xerciceJFrameAvecPingPongBot.java</w:t>
      </w:r>
      <w:bookmarkEnd w:id="264"/>
      <w:bookmarkEnd w:id="265"/>
    </w:p>
    <w:p w14:paraId="6D8036E0" w14:textId="77777777" w:rsidR="001F6504" w:rsidRDefault="001F6504" w:rsidP="005E7C18">
      <w:pPr>
        <w:pStyle w:val="BodyText"/>
        <w:keepNext/>
        <w:keepLines/>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5E7C18">
      <w:pPr>
        <w:pStyle w:val="Code"/>
        <w:rPr>
          <w:color w:val="000000"/>
          <w:lang w:eastAsia="zh-CN"/>
        </w:rPr>
      </w:pPr>
      <w:r w:rsidRPr="0001372D">
        <w:rPr>
          <w:lang w:eastAsia="zh-CN"/>
        </w:rPr>
        <w:t>// Bot se déplace en diagonale</w:t>
      </w:r>
    </w:p>
    <w:p w14:paraId="42D1D2EA" w14:textId="77777777" w:rsidR="0001372D" w:rsidRPr="0001372D" w:rsidRDefault="0001372D" w:rsidP="005E7C18">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C62F99">
      <w:pPr>
        <w:pStyle w:val="Code"/>
        <w:keepNext w:val="0"/>
        <w:keepLines w:val="0"/>
        <w:rPr>
          <w:color w:val="000000"/>
          <w:lang w:eastAsia="zh-CN"/>
        </w:rPr>
      </w:pPr>
    </w:p>
    <w:p w14:paraId="244C8A33" w14:textId="77777777" w:rsidR="0001372D" w:rsidRPr="0001372D" w:rsidRDefault="0001372D" w:rsidP="00C62F99">
      <w:pPr>
        <w:pStyle w:val="Code"/>
        <w:keepNext w:val="0"/>
        <w:keepLines w:val="0"/>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C62F99">
      <w:pPr>
        <w:pStyle w:val="Code"/>
        <w:keepNext w:val="0"/>
        <w:keepLines w:val="0"/>
        <w:rPr>
          <w:color w:val="000000"/>
          <w:lang w:eastAsia="zh-CN"/>
        </w:rPr>
      </w:pPr>
    </w:p>
    <w:p w14:paraId="720A810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C62F99">
      <w:pPr>
        <w:pStyle w:val="Code"/>
        <w:keepNext w:val="0"/>
        <w:keepLines w:val="0"/>
        <w:rPr>
          <w:color w:val="000000"/>
          <w:lang w:eastAsia="zh-CN"/>
        </w:rPr>
      </w:pPr>
    </w:p>
    <w:p w14:paraId="65814DD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C62F99">
      <w:pPr>
        <w:pStyle w:val="Code"/>
        <w:keepNext w:val="0"/>
        <w:keepLines w:val="0"/>
        <w:rPr>
          <w:color w:val="000000"/>
          <w:lang w:eastAsia="zh-CN"/>
        </w:rPr>
      </w:pPr>
    </w:p>
    <w:p w14:paraId="355935A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C62F99">
      <w:pPr>
        <w:pStyle w:val="Code"/>
        <w:keepNext w:val="0"/>
        <w:keepLines w:val="0"/>
        <w:rPr>
          <w:color w:val="000000"/>
          <w:lang w:eastAsia="zh-CN"/>
        </w:rPr>
      </w:pPr>
    </w:p>
    <w:p w14:paraId="015A3D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C62F99">
      <w:pPr>
        <w:pStyle w:val="Code"/>
        <w:keepNext w:val="0"/>
        <w:keepLines w:val="0"/>
        <w:rPr>
          <w:color w:val="000000"/>
          <w:lang w:eastAsia="zh-CN"/>
        </w:rPr>
      </w:pPr>
    </w:p>
    <w:p w14:paraId="4C45B1A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C62F99">
      <w:pPr>
        <w:pStyle w:val="Code"/>
        <w:keepNext w:val="0"/>
        <w:keepLines w:val="0"/>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C62F99">
      <w:pPr>
        <w:pStyle w:val="Code"/>
        <w:keepNext w:val="0"/>
        <w:keepLines w:val="0"/>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C62F99">
      <w:pPr>
        <w:pStyle w:val="Code"/>
        <w:keepNext w:val="0"/>
        <w:keepLines w:val="0"/>
        <w:rPr>
          <w:color w:val="000000"/>
          <w:lang w:eastAsia="zh-CN"/>
        </w:rPr>
      </w:pPr>
    </w:p>
    <w:p w14:paraId="51415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C62F99">
      <w:pPr>
        <w:pStyle w:val="Code"/>
        <w:keepNext w:val="0"/>
        <w:keepLines w:val="0"/>
        <w:rPr>
          <w:color w:val="000000"/>
          <w:lang w:eastAsia="zh-CN"/>
        </w:rPr>
      </w:pPr>
    </w:p>
    <w:p w14:paraId="71D61591"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C62F99">
      <w:pPr>
        <w:pStyle w:val="Code"/>
        <w:keepNext w:val="0"/>
        <w:keepLines w:val="0"/>
        <w:rPr>
          <w:color w:val="000000"/>
          <w:lang w:eastAsia="zh-CN"/>
        </w:rPr>
      </w:pPr>
    </w:p>
    <w:p w14:paraId="312E34E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C62F99">
      <w:pPr>
        <w:pStyle w:val="Code"/>
        <w:keepNext w:val="0"/>
        <w:keepLines w:val="0"/>
        <w:rPr>
          <w:color w:val="000000"/>
          <w:lang w:eastAsia="zh-CN"/>
        </w:rPr>
      </w:pPr>
    </w:p>
    <w:p w14:paraId="6D1BBD1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Copie le tampon dans le contexte graphique de la fenetre</w:t>
      </w:r>
    </w:p>
    <w:p w14:paraId="1C4F7E09"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C62F99">
      <w:pPr>
        <w:pStyle w:val="Code"/>
        <w:keepNext w:val="0"/>
        <w:keepLines w:val="0"/>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C62F99">
      <w:pPr>
        <w:pStyle w:val="Code"/>
        <w:keepNext w:val="0"/>
        <w:keepLines w:val="0"/>
        <w:rPr>
          <w:color w:val="000000"/>
          <w:lang w:val="en-CA" w:eastAsia="zh-CN"/>
        </w:rPr>
      </w:pPr>
    </w:p>
    <w:p w14:paraId="38992F2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C62F99">
      <w:pPr>
        <w:pStyle w:val="Code"/>
        <w:keepNext w:val="0"/>
        <w:keepLines w:val="0"/>
        <w:rPr>
          <w:color w:val="800080"/>
          <w:lang w:val="fr-FR" w:eastAsia="zh-CN"/>
        </w:rPr>
      </w:pPr>
      <w:r w:rsidRPr="006E0875">
        <w:rPr>
          <w:color w:val="800080"/>
          <w:lang w:val="fr-FR" w:eastAsia="zh-CN"/>
        </w:rPr>
        <w:t>}</w:t>
      </w:r>
    </w:p>
    <w:p w14:paraId="01545ECB" w14:textId="77777777" w:rsidR="003E5B17" w:rsidRPr="006E0875" w:rsidRDefault="003E5B17" w:rsidP="00C62F99">
      <w:pPr>
        <w:pStyle w:val="Code"/>
        <w:keepNext w:val="0"/>
        <w:keepLines w:val="0"/>
        <w:rPr>
          <w:color w:val="000000"/>
          <w:lang w:val="fr-FR" w:eastAsia="zh-CN"/>
        </w:rPr>
      </w:pPr>
    </w:p>
    <w:p w14:paraId="637B9C94" w14:textId="77777777" w:rsidR="0001372D" w:rsidRDefault="0001372D" w:rsidP="00C62F99">
      <w:pPr>
        <w:pStyle w:val="BodyText"/>
        <w:rPr>
          <w:b/>
          <w:bCs/>
        </w:rPr>
      </w:pPr>
    </w:p>
    <w:p w14:paraId="4711295B" w14:textId="3FF2DFAC" w:rsidR="001F6504" w:rsidRDefault="001F6504" w:rsidP="00C62F99">
      <w:pPr>
        <w:pStyle w:val="BodyText"/>
      </w:pPr>
      <w:r>
        <w:rPr>
          <w:b/>
          <w:bCs/>
        </w:rPr>
        <w:t>Exercice</w:t>
      </w:r>
      <w:r>
        <w:t>. Maintenant combinez quelques Bot et Iti dans la même animation avec des positions initiales, vitesses et tailles différentes.</w:t>
      </w:r>
    </w:p>
    <w:p w14:paraId="786C6A36" w14:textId="03EBDE73" w:rsidR="001F6504" w:rsidRPr="006A47A6" w:rsidRDefault="001F6504" w:rsidP="008B68BF">
      <w:pPr>
        <w:pStyle w:val="aaaa"/>
        <w:spacing w:after="0"/>
        <w:jc w:val="left"/>
      </w:pPr>
      <w:r w:rsidRPr="0058150D">
        <w:rPr>
          <w:color w:val="000000" w:themeColor="text1"/>
        </w:rPr>
        <w:t xml:space="preserve">Solution. </w:t>
      </w:r>
      <w:hyperlink r:id="rId349" w:history="1">
        <w:r w:rsidRPr="00DC59B4">
          <w:rPr>
            <w:b w:val="0"/>
            <w:bCs w:val="0"/>
            <w:color w:val="0366D6"/>
          </w:rPr>
          <w:t>JavaPasAPas</w:t>
        </w:r>
      </w:hyperlink>
      <w:r w:rsidRPr="00DC59B4">
        <w:rPr>
          <w:b w:val="0"/>
          <w:bCs w:val="0"/>
          <w:color w:val="000000" w:themeColor="text1"/>
        </w:rPr>
        <w:t>/</w:t>
      </w:r>
      <w:bookmarkStart w:id="266" w:name="OLE_LINK87"/>
      <w:bookmarkStart w:id="267" w:name="OLE_LINK88"/>
      <w:r w:rsidR="0001372D" w:rsidRPr="00DC59B4">
        <w:rPr>
          <w:b w:val="0"/>
          <w:bCs w:val="0"/>
          <w:color w:val="000000" w:themeColor="text1"/>
        </w:rPr>
        <w:t>chapitre_</w:t>
      </w:r>
      <w:r w:rsidR="005E7C18" w:rsidRPr="00DC59B4">
        <w:rPr>
          <w:b w:val="0"/>
          <w:bCs w:val="0"/>
          <w:color w:val="000000" w:themeColor="text1"/>
        </w:rPr>
        <w:t>5</w:t>
      </w:r>
      <w:r w:rsidR="0001372D" w:rsidRPr="00DC59B4">
        <w:rPr>
          <w:b w:val="0"/>
          <w:bCs w:val="0"/>
          <w:color w:val="000000" w:themeColor="text1"/>
        </w:rPr>
        <w:t>/</w:t>
      </w:r>
      <w:r w:rsidR="00C41D11" w:rsidRPr="00DC59B4">
        <w:rPr>
          <w:b w:val="0"/>
          <w:bCs w:val="0"/>
          <w:color w:val="000000" w:themeColor="text1"/>
        </w:rPr>
        <w:t xml:space="preserve"> </w:t>
      </w:r>
      <w:r w:rsidR="0001372D" w:rsidRPr="00DC59B4">
        <w:rPr>
          <w:b w:val="0"/>
          <w:bCs w:val="0"/>
          <w:color w:val="000000" w:themeColor="text1"/>
        </w:rPr>
        <w:t>E</w:t>
      </w:r>
      <w:r w:rsidRPr="00DC59B4">
        <w:rPr>
          <w:b w:val="0"/>
          <w:bCs w:val="0"/>
          <w:color w:val="000000" w:themeColor="text1"/>
        </w:rPr>
        <w:t>xerciceJFrameAvecPingPongBotsEtItis.java</w:t>
      </w:r>
      <w:bookmarkEnd w:id="266"/>
      <w:bookmarkEnd w:id="267"/>
    </w:p>
    <w:p w14:paraId="553875E2" w14:textId="77777777" w:rsidR="0001372D" w:rsidRPr="0001372D" w:rsidRDefault="0001372D" w:rsidP="00C62F99">
      <w:pPr>
        <w:pStyle w:val="Code"/>
        <w:keepNext w:val="0"/>
        <w:keepLines w:val="0"/>
        <w:rPr>
          <w:color w:val="000000"/>
          <w:lang w:eastAsia="zh-CN"/>
        </w:rPr>
      </w:pPr>
      <w:r w:rsidRPr="0001372D">
        <w:rPr>
          <w:lang w:eastAsia="zh-CN"/>
        </w:rPr>
        <w:t>// Plusieurs Bot et Iti qui bougent</w:t>
      </w:r>
    </w:p>
    <w:p w14:paraId="720F4E1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C62F99">
      <w:pPr>
        <w:pStyle w:val="Code"/>
        <w:keepNext w:val="0"/>
        <w:keepLines w:val="0"/>
        <w:rPr>
          <w:color w:val="000000"/>
          <w:lang w:val="en-US" w:eastAsia="zh-CN"/>
        </w:rPr>
      </w:pPr>
    </w:p>
    <w:p w14:paraId="5A780082"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C62F99">
      <w:pPr>
        <w:pStyle w:val="Code"/>
        <w:keepNext w:val="0"/>
        <w:keepLines w:val="0"/>
        <w:rPr>
          <w:color w:val="000000"/>
          <w:lang w:val="en-US" w:eastAsia="zh-CN"/>
        </w:rPr>
      </w:pPr>
    </w:p>
    <w:p w14:paraId="63A41356"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C62F99">
      <w:pPr>
        <w:pStyle w:val="Code"/>
        <w:keepNext w:val="0"/>
        <w:keepLines w:val="0"/>
        <w:rPr>
          <w:color w:val="000000"/>
          <w:lang w:val="en-US" w:eastAsia="zh-CN"/>
        </w:rPr>
      </w:pPr>
    </w:p>
    <w:p w14:paraId="5C96746A"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Graphics tamponGraphics</w:t>
      </w:r>
      <w:r w:rsidRPr="0001372D">
        <w:rPr>
          <w:color w:val="800080"/>
          <w:lang w:eastAsia="zh-CN"/>
        </w:rPr>
        <w:t>;</w:t>
      </w:r>
    </w:p>
    <w:p w14:paraId="0D4284F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C62F99">
      <w:pPr>
        <w:pStyle w:val="Code"/>
        <w:keepNext w:val="0"/>
        <w:keepLines w:val="0"/>
        <w:rPr>
          <w:color w:val="000000"/>
          <w:lang w:eastAsia="zh-CN"/>
        </w:rPr>
      </w:pPr>
    </w:p>
    <w:p w14:paraId="57870C4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C62F99">
      <w:pPr>
        <w:pStyle w:val="Code"/>
        <w:keepNext w:val="0"/>
        <w:keepLines w:val="0"/>
        <w:rPr>
          <w:color w:val="000000"/>
          <w:lang w:eastAsia="zh-CN"/>
        </w:rPr>
      </w:pPr>
    </w:p>
    <w:p w14:paraId="0923DA6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C62F99">
      <w:pPr>
        <w:pStyle w:val="Code"/>
        <w:keepNext w:val="0"/>
        <w:keepLines w:val="0"/>
        <w:rPr>
          <w:color w:val="000000"/>
          <w:lang w:eastAsia="zh-CN"/>
        </w:rPr>
      </w:pPr>
    </w:p>
    <w:p w14:paraId="234155E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C62F99">
      <w:pPr>
        <w:pStyle w:val="Code"/>
        <w:keepNext w:val="0"/>
        <w:keepLines w:val="0"/>
        <w:rPr>
          <w:color w:val="000000"/>
          <w:lang w:eastAsia="zh-CN"/>
        </w:rPr>
      </w:pPr>
    </w:p>
    <w:p w14:paraId="50B21A4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C62F99">
      <w:pPr>
        <w:pStyle w:val="Code"/>
        <w:keepNext w:val="0"/>
        <w:keepLines w:val="0"/>
        <w:rPr>
          <w:color w:val="000000"/>
          <w:lang w:eastAsia="zh-CN"/>
        </w:rPr>
      </w:pPr>
    </w:p>
    <w:p w14:paraId="68FD0E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sourire</w:t>
      </w:r>
    </w:p>
    <w:p w14:paraId="76C990D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C62F99">
      <w:pPr>
        <w:pStyle w:val="Code"/>
        <w:keepNext w:val="0"/>
        <w:keepLines w:val="0"/>
        <w:rPr>
          <w:color w:val="000000"/>
          <w:lang w:eastAsia="zh-CN"/>
        </w:rPr>
      </w:pPr>
    </w:p>
    <w:p w14:paraId="401ADE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C62F99">
      <w:pPr>
        <w:pStyle w:val="Code"/>
        <w:keepNext w:val="0"/>
        <w:keepLines w:val="0"/>
        <w:rPr>
          <w:color w:val="000000"/>
          <w:lang w:eastAsia="zh-CN"/>
        </w:rPr>
      </w:pPr>
    </w:p>
    <w:p w14:paraId="4F74947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C62F99">
      <w:pPr>
        <w:pStyle w:val="Code"/>
        <w:keepNext w:val="0"/>
        <w:keepLines w:val="0"/>
        <w:rPr>
          <w:color w:val="000000"/>
          <w:lang w:eastAsia="zh-CN"/>
        </w:rPr>
      </w:pPr>
    </w:p>
    <w:p w14:paraId="3C1CFDB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C62F99">
      <w:pPr>
        <w:pStyle w:val="Code"/>
        <w:keepNext w:val="0"/>
        <w:keepLines w:val="0"/>
        <w:rPr>
          <w:color w:val="000000"/>
          <w:lang w:val="fr-FR" w:eastAsia="zh-CN"/>
        </w:rPr>
      </w:pPr>
    </w:p>
    <w:p w14:paraId="18804DF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C62F99">
      <w:pPr>
        <w:pStyle w:val="Code"/>
        <w:keepNext w:val="0"/>
        <w:keepLines w:val="0"/>
        <w:rPr>
          <w:color w:val="000000"/>
          <w:lang w:val="fr-FR" w:eastAsia="zh-CN"/>
        </w:rPr>
      </w:pPr>
    </w:p>
    <w:p w14:paraId="3A12898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C62F99">
      <w:pPr>
        <w:pStyle w:val="Code"/>
        <w:keepNext w:val="0"/>
        <w:keepLines w:val="0"/>
        <w:rPr>
          <w:color w:val="000000"/>
          <w:lang w:val="fr-FR" w:eastAsia="zh-CN"/>
        </w:rPr>
      </w:pPr>
    </w:p>
    <w:p w14:paraId="50E97B3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Default="0001372D" w:rsidP="00C62F99">
      <w:pPr>
        <w:pStyle w:val="Code"/>
        <w:keepNext w:val="0"/>
        <w:keepLines w:val="0"/>
        <w:rPr>
          <w:color w:val="80008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04210BA4" w14:textId="77777777" w:rsidR="00E93CFF" w:rsidRPr="0001372D" w:rsidRDefault="00E93CFF" w:rsidP="00C62F99">
      <w:pPr>
        <w:pStyle w:val="Code"/>
        <w:keepNext w:val="0"/>
        <w:keepLines w:val="0"/>
        <w:rPr>
          <w:color w:val="000000"/>
          <w:lang w:val="en-CA" w:eastAsia="zh-CN"/>
        </w:rPr>
      </w:pPr>
    </w:p>
    <w:p w14:paraId="3F53B32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C62F99">
      <w:pPr>
        <w:pStyle w:val="Code"/>
        <w:keepNext w:val="0"/>
        <w:keepLines w:val="0"/>
        <w:rPr>
          <w:color w:val="000000"/>
          <w:lang w:eastAsia="zh-CN"/>
        </w:rPr>
      </w:pPr>
    </w:p>
    <w:p w14:paraId="07A99779" w14:textId="77777777" w:rsidR="0001372D" w:rsidRPr="0001372D" w:rsidRDefault="0001372D" w:rsidP="00C62F99">
      <w:pPr>
        <w:pStyle w:val="Code"/>
        <w:keepNext w:val="0"/>
        <w:keepLines w:val="0"/>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lastRenderedPageBreak/>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C62F99">
      <w:pPr>
        <w:pStyle w:val="Code"/>
        <w:keepNext w:val="0"/>
        <w:keepLines w:val="0"/>
        <w:rPr>
          <w:color w:val="000000"/>
          <w:lang w:val="fr-FR" w:eastAsia="zh-CN"/>
        </w:rPr>
      </w:pPr>
    </w:p>
    <w:p w14:paraId="2174DBB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C62F99">
      <w:pPr>
        <w:pStyle w:val="Code"/>
        <w:keepNext w:val="0"/>
        <w:keepLines w:val="0"/>
        <w:rPr>
          <w:color w:val="000000"/>
          <w:lang w:val="fr-FR" w:eastAsia="zh-CN"/>
        </w:rPr>
      </w:pPr>
    </w:p>
    <w:p w14:paraId="06D2B02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C62F99">
      <w:pPr>
        <w:pStyle w:val="Code"/>
        <w:keepNext w:val="0"/>
        <w:keepLines w:val="0"/>
        <w:rPr>
          <w:color w:val="000000"/>
          <w:lang w:val="en-CA" w:eastAsia="zh-CN"/>
        </w:rPr>
      </w:pPr>
    </w:p>
    <w:p w14:paraId="3CA1D11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BodyText"/>
        <w:rPr>
          <w:b/>
          <w:bCs/>
        </w:rPr>
      </w:pPr>
    </w:p>
    <w:p w14:paraId="53456E39" w14:textId="77777777" w:rsidR="001F6504" w:rsidRDefault="001F6504" w:rsidP="001F6504">
      <w:pPr>
        <w:pStyle w:val="BodyText"/>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Heading1"/>
      </w:pPr>
      <w:r>
        <w:br w:type="page"/>
      </w:r>
      <w:bookmarkStart w:id="268" w:name="_Toc155813916"/>
      <w:bookmarkStart w:id="269" w:name="_Toc171682559"/>
      <w:bookmarkStart w:id="270" w:name="_Toc190437764"/>
      <w:r w:rsidR="00494C92">
        <w:lastRenderedPageBreak/>
        <w:t>Développement de classes : conception objet</w:t>
      </w:r>
      <w:bookmarkStart w:id="271" w:name="_Toc84220827"/>
      <w:bookmarkEnd w:id="268"/>
      <w:bookmarkEnd w:id="269"/>
      <w:bookmarkEnd w:id="270"/>
      <w:bookmarkEnd w:id="271"/>
    </w:p>
    <w:p w14:paraId="6934B2B2" w14:textId="7168A71E" w:rsidR="00494C92" w:rsidRDefault="00494C92" w:rsidP="00494C92">
      <w:pPr>
        <w:pStyle w:val="BodyText"/>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Heading2"/>
      </w:pPr>
      <w:bookmarkStart w:id="272" w:name="_Toc84220828"/>
      <w:bookmarkStart w:id="273" w:name="_Toc155813917"/>
      <w:bookmarkStart w:id="274" w:name="_Toc171682560"/>
      <w:bookmarkStart w:id="275" w:name="_Toc190437765"/>
      <w:r>
        <w:t>Découpage d’un programme en classes</w:t>
      </w:r>
      <w:bookmarkEnd w:id="272"/>
      <w:bookmarkEnd w:id="273"/>
      <w:bookmarkEnd w:id="274"/>
      <w:bookmarkEnd w:id="275"/>
    </w:p>
    <w:p w14:paraId="27BEE44D" w14:textId="77777777" w:rsidR="00494C92" w:rsidRDefault="00494C92" w:rsidP="00494C92">
      <w:pPr>
        <w:pStyle w:val="BodyText"/>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BodyText"/>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FootnoteReference"/>
        </w:rPr>
        <w:footnoteReference w:id="26"/>
      </w:r>
      <w:r>
        <w:t>.</w:t>
      </w:r>
    </w:p>
    <w:p w14:paraId="166E6E0C" w14:textId="77777777" w:rsidR="00494C92" w:rsidRDefault="00494C92" w:rsidP="00494C92">
      <w:pPr>
        <w:pStyle w:val="BodyText"/>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BodyText"/>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BodyText"/>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3EEBA4E9" w:rsidR="00494C92" w:rsidRPr="00F36EA9" w:rsidRDefault="00494C92" w:rsidP="0058150D">
      <w:pPr>
        <w:pStyle w:val="BodyText"/>
        <w:spacing w:after="0"/>
      </w:pPr>
      <w:hyperlink r:id="rId350"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6E087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6</w:t>
      </w:r>
      <w:r w:rsidR="006E0875" w:rsidRPr="00DC59B4">
        <w:rPr>
          <w:rFonts w:ascii="Segoe UI" w:hAnsi="Segoe UI" w:cs="Segoe UI"/>
          <w:color w:val="000000" w:themeColor="text1"/>
          <w:lang w:val="fr-CA"/>
        </w:rPr>
        <w:t>/B</w:t>
      </w:r>
      <w:r w:rsidRPr="00DC59B4">
        <w:rPr>
          <w:rFonts w:ascii="Segoe UI" w:hAnsi="Segoe UI" w:cs="Segoe UI"/>
          <w:color w:val="000000" w:themeColor="text1"/>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795BA9">
      <w:pPr>
        <w:pStyle w:val="Code"/>
        <w:keepNext w:val="0"/>
        <w:keepLines w:val="0"/>
        <w:rPr>
          <w:color w:val="000000"/>
          <w:lang w:eastAsia="zh-CN"/>
        </w:rPr>
      </w:pPr>
    </w:p>
    <w:p w14:paraId="75FD9E3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795BA9">
      <w:pPr>
        <w:pStyle w:val="Code"/>
        <w:keepNext w:val="0"/>
        <w:keepLines w:val="0"/>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795BA9">
      <w:pPr>
        <w:pStyle w:val="Code"/>
        <w:keepNext w:val="0"/>
        <w:keepLines w:val="0"/>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795BA9">
      <w:pPr>
        <w:pStyle w:val="Code"/>
        <w:keepNext w:val="0"/>
        <w:keepLines w:val="0"/>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795BA9">
      <w:pPr>
        <w:pStyle w:val="Code"/>
        <w:keepNext w:val="0"/>
        <w:keepLines w:val="0"/>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795BA9">
      <w:pPr>
        <w:pStyle w:val="Code"/>
        <w:keepNext w:val="0"/>
        <w:keepLines w:val="0"/>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795BA9">
      <w:pPr>
        <w:pStyle w:val="Code"/>
        <w:keepNext w:val="0"/>
        <w:keepLines w:val="0"/>
        <w:rPr>
          <w:color w:val="000000"/>
          <w:lang w:eastAsia="zh-CN"/>
        </w:rPr>
      </w:pPr>
    </w:p>
    <w:p w14:paraId="0D00471B"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déplacement pour la prochaine itération</w:t>
      </w:r>
    </w:p>
    <w:p w14:paraId="5EB49ED0"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795BA9">
      <w:pPr>
        <w:pStyle w:val="Code"/>
        <w:keepNext w:val="0"/>
        <w:keepLines w:val="0"/>
        <w:rPr>
          <w:color w:val="000000"/>
          <w:lang w:eastAsia="zh-CN"/>
        </w:rPr>
      </w:pPr>
    </w:p>
    <w:p w14:paraId="68850C95"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795BA9">
      <w:pPr>
        <w:pStyle w:val="Code"/>
        <w:keepNext w:val="0"/>
        <w:keepLines w:val="0"/>
        <w:rPr>
          <w:color w:val="000000"/>
          <w:lang w:eastAsia="zh-CN"/>
        </w:rPr>
      </w:pPr>
    </w:p>
    <w:p w14:paraId="143E216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795BA9">
      <w:pPr>
        <w:pStyle w:val="Code"/>
        <w:keepNext w:val="0"/>
        <w:keepLines w:val="0"/>
        <w:rPr>
          <w:color w:val="000000"/>
          <w:lang w:eastAsia="zh-CN"/>
        </w:rPr>
      </w:pPr>
    </w:p>
    <w:p w14:paraId="5AA2D3F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Default="006E0875" w:rsidP="00795BA9">
      <w:pPr>
        <w:pStyle w:val="Code"/>
        <w:keepNext w:val="0"/>
        <w:keepLines w:val="0"/>
        <w:rPr>
          <w:color w:val="800080"/>
          <w:lang w:eastAsia="zh-CN"/>
        </w:rPr>
      </w:pPr>
      <w:r w:rsidRPr="006E0875">
        <w:rPr>
          <w:color w:val="000000"/>
          <w:lang w:eastAsia="zh-CN"/>
        </w:rPr>
        <w:t xml:space="preserve">  </w:t>
      </w:r>
      <w:r w:rsidRPr="006E0875">
        <w:rPr>
          <w:color w:val="800080"/>
          <w:lang w:eastAsia="zh-CN"/>
        </w:rPr>
        <w:t>}</w:t>
      </w:r>
    </w:p>
    <w:p w14:paraId="2F98FF99" w14:textId="77777777" w:rsidR="00E93CFF" w:rsidRPr="006E0875" w:rsidRDefault="00E93CFF" w:rsidP="00795BA9">
      <w:pPr>
        <w:pStyle w:val="Code"/>
        <w:keepNext w:val="0"/>
        <w:keepLines w:val="0"/>
        <w:rPr>
          <w:color w:val="000000"/>
          <w:lang w:eastAsia="zh-CN"/>
        </w:rPr>
      </w:pPr>
    </w:p>
    <w:p w14:paraId="5E5D1536"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31AE7B2" w14:textId="77777777" w:rsidR="00E93CFF" w:rsidRDefault="00E93CFF" w:rsidP="00494C92">
      <w:pPr>
        <w:pStyle w:val="BodyText"/>
        <w:rPr>
          <w:lang w:val="fr-CA"/>
        </w:rPr>
      </w:pPr>
    </w:p>
    <w:p w14:paraId="754E945E" w14:textId="564012B7" w:rsidR="00494C92" w:rsidRDefault="00494C92" w:rsidP="00494C92">
      <w:pPr>
        <w:pStyle w:val="BodyText"/>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0D614CCD" w:rsidR="00494C92" w:rsidRPr="000055E9" w:rsidRDefault="00494C92" w:rsidP="00494C92">
      <w:pPr>
        <w:rPr>
          <w:rFonts w:ascii="Courier New" w:hAnsi="Courier New" w:cs="Courier New"/>
        </w:rPr>
      </w:pPr>
      <w:r w:rsidRPr="000055E9">
        <w:rPr>
          <w:rFonts w:ascii="Courier New" w:hAnsi="Courier New" w:cs="Courier New"/>
        </w:rPr>
        <w:t>private int x,y;              // Coordonnées x du Bot</w:t>
      </w:r>
    </w:p>
    <w:p w14:paraId="016DF46B" w14:textId="2F5C9232" w:rsidR="00494C92" w:rsidRPr="000055E9" w:rsidRDefault="00494C92" w:rsidP="00494C92">
      <w:pPr>
        <w:rPr>
          <w:rFonts w:ascii="Courier New" w:hAnsi="Courier New" w:cs="Courier New"/>
        </w:rPr>
      </w:pPr>
      <w:r w:rsidRPr="000055E9">
        <w:rPr>
          <w:rFonts w:ascii="Courier New" w:hAnsi="Courier New" w:cs="Courier New"/>
        </w:rPr>
        <w:t>private int largeur,hauteur;  // Taille du Bot</w:t>
      </w:r>
    </w:p>
    <w:p w14:paraId="7246527B" w14:textId="64EB3BA8" w:rsidR="00494C92" w:rsidRPr="000055E9" w:rsidRDefault="00494C92" w:rsidP="00494C92">
      <w:pPr>
        <w:rPr>
          <w:rFonts w:ascii="Courier New" w:hAnsi="Courier New" w:cs="Courier New"/>
        </w:rPr>
      </w:pPr>
      <w:r w:rsidRPr="000055E9">
        <w:rPr>
          <w:rFonts w:ascii="Courier New" w:hAnsi="Courier New" w:cs="Courier New"/>
        </w:rPr>
        <w:t xml:space="preserve">private int vitesseX;         // Vitesse de déplacement dans l'axe x </w:t>
      </w:r>
    </w:p>
    <w:p w14:paraId="0ED73FEF" w14:textId="4CBF60A3" w:rsidR="00494C92" w:rsidRDefault="00494C92" w:rsidP="00494C92">
      <w:pPr>
        <w:rPr>
          <w:rFonts w:ascii="Courier New" w:hAnsi="Courier New" w:cs="Courier New"/>
        </w:rPr>
      </w:pPr>
      <w:r w:rsidRPr="000055E9">
        <w:rPr>
          <w:rFonts w:ascii="Courier New" w:hAnsi="Courier New" w:cs="Courier New"/>
        </w:rPr>
        <w:t>private int vitesseY;         // Vitesse de déplacement dans l'axe y</w:t>
      </w:r>
    </w:p>
    <w:p w14:paraId="0A6E83B5" w14:textId="77777777" w:rsidR="00E93CFF" w:rsidRPr="000055E9" w:rsidRDefault="00E93CFF" w:rsidP="00494C92">
      <w:pPr>
        <w:rPr>
          <w:rFonts w:ascii="Courier New" w:hAnsi="Courier New" w:cs="Courier New"/>
        </w:rPr>
      </w:pPr>
    </w:p>
    <w:p w14:paraId="72BC6D97"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BodyText"/>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788D2D99" w14:textId="77777777" w:rsidR="00E93CFF" w:rsidRPr="005D09DE" w:rsidRDefault="00E93CFF" w:rsidP="00494C92">
      <w:pPr>
        <w:rPr>
          <w:rFonts w:ascii="Courier New" w:hAnsi="Courier New" w:cs="Courier New"/>
        </w:rPr>
      </w:pPr>
    </w:p>
    <w:p w14:paraId="15CE17A8" w14:textId="77777777" w:rsidR="00494C92" w:rsidRPr="00E52157" w:rsidRDefault="00494C92" w:rsidP="00494C92">
      <w:pPr>
        <w:pStyle w:val="BodyText"/>
        <w:pBdr>
          <w:top w:val="single" w:sz="4" w:space="1" w:color="auto"/>
          <w:left w:val="single" w:sz="4" w:space="4" w:color="auto"/>
          <w:bottom w:val="single" w:sz="4" w:space="1" w:color="auto"/>
          <w:right w:val="single" w:sz="4" w:space="4" w:color="auto"/>
        </w:pBdr>
        <w:rPr>
          <w:b/>
          <w:bCs/>
        </w:rPr>
      </w:pPr>
      <w:r w:rsidRPr="00E52157">
        <w:rPr>
          <w:b/>
          <w:bCs/>
        </w:rPr>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BodyText"/>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BodyText"/>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lastRenderedPageBreak/>
        <w:t>Comportement d’un objet</w:t>
      </w:r>
    </w:p>
    <w:p w14:paraId="71AC938A"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BodyText"/>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BodyText"/>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BodyText"/>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BodyText"/>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3E7DC6F5" w:rsidR="00494C92" w:rsidRPr="00353F45" w:rsidRDefault="00494C92" w:rsidP="0058150D">
      <w:pPr>
        <w:pStyle w:val="BodyText"/>
        <w:spacing w:after="0"/>
      </w:pPr>
      <w:hyperlink r:id="rId351"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6/Bonhommes</w:t>
      </w:r>
      <w:r w:rsidR="00983A91" w:rsidRPr="00DC59B4">
        <w:rPr>
          <w:rFonts w:ascii="Segoe UI" w:hAnsi="Segoe UI" w:cs="Segoe UI"/>
          <w:color w:val="000000" w:themeColor="text1"/>
          <w:lang w:val="fr-CA"/>
        </w:rPr>
        <w:t>/Iti</w:t>
      </w:r>
      <w:r w:rsidRPr="00DC59B4">
        <w:rPr>
          <w:rFonts w:ascii="Segoe UI" w:hAnsi="Segoe UI" w:cs="Segoe UI"/>
          <w:color w:val="000000" w:themeColor="text1"/>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795BA9">
      <w:pPr>
        <w:pStyle w:val="Code"/>
        <w:keepNext w:val="0"/>
        <w:keepLines w:val="0"/>
        <w:rPr>
          <w:color w:val="000000"/>
          <w:lang w:eastAsia="zh-CN"/>
        </w:rPr>
      </w:pPr>
    </w:p>
    <w:p w14:paraId="2A43031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795BA9">
      <w:pPr>
        <w:pStyle w:val="Code"/>
        <w:keepNext w:val="0"/>
        <w:keepLines w:val="0"/>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795BA9">
      <w:pPr>
        <w:pStyle w:val="Code"/>
        <w:keepNext w:val="0"/>
        <w:keepLines w:val="0"/>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795BA9">
      <w:pPr>
        <w:pStyle w:val="Code"/>
        <w:keepNext w:val="0"/>
        <w:keepLines w:val="0"/>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795BA9">
      <w:pPr>
        <w:pStyle w:val="Code"/>
        <w:keepNext w:val="0"/>
        <w:keepLines w:val="0"/>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795BA9">
      <w:pPr>
        <w:pStyle w:val="Code"/>
        <w:keepNext w:val="0"/>
        <w:keepLines w:val="0"/>
        <w:rPr>
          <w:color w:val="000000"/>
          <w:lang w:eastAsia="zh-CN"/>
        </w:rPr>
      </w:pPr>
      <w:r w:rsidRPr="009A50DE">
        <w:rPr>
          <w:color w:val="000000"/>
          <w:lang w:eastAsia="zh-CN"/>
        </w:rPr>
        <w:lastRenderedPageBreak/>
        <w:t xml:space="preserve">  </w:t>
      </w:r>
      <w:r w:rsidRPr="00983A91">
        <w:rPr>
          <w:color w:val="800080"/>
          <w:lang w:eastAsia="zh-CN"/>
        </w:rPr>
        <w:t>}</w:t>
      </w:r>
    </w:p>
    <w:p w14:paraId="419FFC7B" w14:textId="77777777" w:rsidR="00983A91" w:rsidRPr="00983A91" w:rsidRDefault="00983A91" w:rsidP="00795BA9">
      <w:pPr>
        <w:pStyle w:val="Code"/>
        <w:keepNext w:val="0"/>
        <w:keepLines w:val="0"/>
        <w:rPr>
          <w:color w:val="000000"/>
          <w:lang w:eastAsia="zh-CN"/>
        </w:rPr>
      </w:pPr>
    </w:p>
    <w:p w14:paraId="31A5C10B" w14:textId="180B447E"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3EEB8BF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795BA9">
      <w:pPr>
        <w:pStyle w:val="Code"/>
        <w:keepNext w:val="0"/>
        <w:keepLines w:val="0"/>
        <w:rPr>
          <w:color w:val="000000"/>
          <w:lang w:eastAsia="zh-CN"/>
        </w:rPr>
      </w:pPr>
    </w:p>
    <w:p w14:paraId="0278EF0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795BA9">
      <w:pPr>
        <w:pStyle w:val="Code"/>
        <w:keepNext w:val="0"/>
        <w:keepLines w:val="0"/>
        <w:rPr>
          <w:color w:val="000000"/>
          <w:lang w:eastAsia="zh-CN"/>
        </w:rPr>
      </w:pPr>
    </w:p>
    <w:p w14:paraId="5A947DD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BodyText"/>
      </w:pPr>
      <w:r>
        <w:t xml:space="preserve">Finalement, voici le code de la classe de la fenêtre </w:t>
      </w:r>
      <w:r w:rsidRPr="00620EDD">
        <w:rPr>
          <w:i/>
          <w:iCs/>
        </w:rPr>
        <w:t>ExempleJFrameAvecClassesPourBotEtIti</w:t>
      </w:r>
      <w:r>
        <w:t xml:space="preserve"> qui utilise les deux classes précédentes.</w:t>
      </w:r>
    </w:p>
    <w:p w14:paraId="369EC1AA" w14:textId="6BFF0B59" w:rsidR="00494C92" w:rsidRPr="00DC59B4" w:rsidRDefault="00494C92" w:rsidP="0058150D">
      <w:pPr>
        <w:pStyle w:val="BodyText"/>
        <w:spacing w:after="0"/>
        <w:rPr>
          <w:rFonts w:ascii="Segoe UI" w:hAnsi="Segoe UI" w:cs="Segoe UI"/>
          <w:color w:val="586069"/>
          <w:lang w:val="fr-CA"/>
        </w:rPr>
      </w:pPr>
      <w:hyperlink r:id="rId352"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w:t>
      </w:r>
      <w:r w:rsidR="00795BA9" w:rsidRPr="00DC59B4">
        <w:rPr>
          <w:rFonts w:ascii="Segoe UI" w:hAnsi="Segoe UI" w:cs="Segoe UI"/>
          <w:color w:val="000000" w:themeColor="text1"/>
          <w:lang w:val="fr-CA"/>
        </w:rPr>
        <w:t xml:space="preserve"> </w:t>
      </w:r>
      <w:r w:rsidR="00983A91"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795BA9">
      <w:pPr>
        <w:pStyle w:val="Code"/>
        <w:keepNext w:val="0"/>
        <w:keepLines w:val="0"/>
        <w:rPr>
          <w:color w:val="000000"/>
          <w:lang w:eastAsia="zh-CN"/>
        </w:rPr>
      </w:pPr>
    </w:p>
    <w:p w14:paraId="65EE6711" w14:textId="77777777" w:rsidR="00983A91" w:rsidRPr="00983A91" w:rsidRDefault="00983A91" w:rsidP="00795BA9">
      <w:pPr>
        <w:pStyle w:val="Code"/>
        <w:keepNext w:val="0"/>
        <w:keepLines w:val="0"/>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795BA9">
      <w:pPr>
        <w:pStyle w:val="Code"/>
        <w:keepNext w:val="0"/>
        <w:keepLines w:val="0"/>
        <w:rPr>
          <w:color w:val="000000"/>
          <w:lang w:eastAsia="zh-CN"/>
        </w:rPr>
      </w:pPr>
    </w:p>
    <w:p w14:paraId="1FAF4DD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795BA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795BA9">
      <w:pPr>
        <w:pStyle w:val="Code"/>
        <w:keepNext w:val="0"/>
        <w:keepLines w:val="0"/>
        <w:rPr>
          <w:color w:val="000000"/>
          <w:lang w:val="en-CA" w:eastAsia="zh-CN"/>
        </w:rPr>
      </w:pPr>
    </w:p>
    <w:p w14:paraId="39D7DC1D" w14:textId="77777777" w:rsidR="00983A91" w:rsidRPr="00983A91" w:rsidRDefault="00983A91" w:rsidP="00795BA9">
      <w:pPr>
        <w:pStyle w:val="Code"/>
        <w:keepNext w:val="0"/>
        <w:keepLines w:val="0"/>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65FD434A" w14:textId="77777777" w:rsidR="00983A91" w:rsidRPr="00983A91" w:rsidRDefault="00983A91" w:rsidP="00795BA9">
      <w:pPr>
        <w:pStyle w:val="Code"/>
        <w:keepNext w:val="0"/>
        <w:keepLines w:val="0"/>
        <w:rPr>
          <w:color w:val="000000"/>
          <w:lang w:eastAsia="zh-CN"/>
        </w:rPr>
      </w:pPr>
    </w:p>
    <w:p w14:paraId="400B5A0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795BA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795BA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795BA9">
      <w:pPr>
        <w:pStyle w:val="Code"/>
        <w:keepNext w:val="0"/>
        <w:keepLines w:val="0"/>
        <w:rPr>
          <w:color w:val="000000"/>
          <w:lang w:eastAsia="zh-CN"/>
        </w:rPr>
      </w:pPr>
    </w:p>
    <w:p w14:paraId="1E75B790"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p>
    <w:p w14:paraId="0B906365"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795BA9">
      <w:pPr>
        <w:pStyle w:val="Code"/>
        <w:keepNext w:val="0"/>
        <w:keepLines w:val="0"/>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1AAFE2B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795BA9">
      <w:pPr>
        <w:pStyle w:val="Code"/>
        <w:keepNext w:val="0"/>
        <w:keepLines w:val="0"/>
        <w:rPr>
          <w:color w:val="000000"/>
          <w:lang w:eastAsia="zh-CN"/>
        </w:rPr>
      </w:pPr>
    </w:p>
    <w:p w14:paraId="1D59961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795BA9">
      <w:pPr>
        <w:pStyle w:val="Code"/>
        <w:keepNext w:val="0"/>
        <w:keepLines w:val="0"/>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795BA9">
      <w:pPr>
        <w:pStyle w:val="Code"/>
        <w:keepNext w:val="0"/>
        <w:keepLines w:val="0"/>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795BA9">
      <w:pPr>
        <w:pStyle w:val="Code"/>
        <w:keepNext w:val="0"/>
        <w:keepLines w:val="0"/>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795BA9">
      <w:pPr>
        <w:pStyle w:val="Code"/>
        <w:keepNext w:val="0"/>
        <w:keepLines w:val="0"/>
        <w:rPr>
          <w:color w:val="000000"/>
          <w:lang w:val="it-IT" w:eastAsia="zh-CN"/>
        </w:rPr>
      </w:pPr>
    </w:p>
    <w:p w14:paraId="2980772A" w14:textId="77777777" w:rsidR="00983A91" w:rsidRPr="00983A91" w:rsidRDefault="00983A91" w:rsidP="00795BA9">
      <w:pPr>
        <w:pStyle w:val="Code"/>
        <w:keepNext w:val="0"/>
        <w:keepLines w:val="0"/>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BodyText"/>
      </w:pPr>
    </w:p>
    <w:p w14:paraId="72F8E5B0" w14:textId="5EDEE619" w:rsidR="00494C92" w:rsidRDefault="00494C92" w:rsidP="00494C92">
      <w:pPr>
        <w:pStyle w:val="BodyText"/>
      </w:pPr>
      <w:r>
        <w:lastRenderedPageBreak/>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AB64FB">
        <w:t xml:space="preserve">Figure </w:t>
      </w:r>
      <w:r w:rsidR="00AB64FB">
        <w:rPr>
          <w:noProof/>
        </w:rPr>
        <w:t>24</w:t>
      </w:r>
      <w:r>
        <w:fldChar w:fldCharType="end"/>
      </w:r>
      <w:r>
        <w:t xml:space="preserve"> montre 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2C7F57" w:rsidP="00494C92">
      <w:pPr>
        <w:pStyle w:val="BodyText"/>
        <w:jc w:val="center"/>
      </w:pPr>
      <w:r>
        <w:rPr>
          <w:noProof/>
        </w:rPr>
        <w:object w:dxaOrig="11924" w:dyaOrig="5941" w14:anchorId="4A6C5458">
          <v:shape id="_x0000_i1034" type="#_x0000_t75" alt="" style="width:336pt;height:169pt;mso-width-percent:0;mso-height-percent:0;mso-width-percent:0;mso-height-percent:0" o:ole="">
            <v:imagedata r:id="rId353" o:title=""/>
          </v:shape>
          <o:OLEObject Type="Embed" ProgID="MSPhotoEd.3" ShapeID="_x0000_i1034" DrawAspect="Content" ObjectID="_1801050988" r:id="rId354"/>
        </w:object>
      </w:r>
    </w:p>
    <w:p w14:paraId="2FE97D2D" w14:textId="6D23D1F4" w:rsidR="00494C92" w:rsidRDefault="00494C92" w:rsidP="00494C92">
      <w:pPr>
        <w:pStyle w:val="Caption"/>
        <w:jc w:val="center"/>
      </w:pPr>
      <w:bookmarkStart w:id="276" w:name="_Ref65315707"/>
      <w:r>
        <w:t xml:space="preserve">Figure </w:t>
      </w:r>
      <w:r>
        <w:fldChar w:fldCharType="begin"/>
      </w:r>
      <w:r>
        <w:instrText xml:space="preserve"> SEQ Figure \* ARABIC </w:instrText>
      </w:r>
      <w:r>
        <w:fldChar w:fldCharType="separate"/>
      </w:r>
      <w:r w:rsidR="00AB64FB">
        <w:rPr>
          <w:noProof/>
        </w:rPr>
        <w:t>24</w:t>
      </w:r>
      <w:r>
        <w:fldChar w:fldCharType="end"/>
      </w:r>
      <w:bookmarkEnd w:id="276"/>
      <w:r>
        <w:t>. Diagramme UML des classes.</w:t>
      </w:r>
    </w:p>
    <w:p w14:paraId="2B73E371" w14:textId="77777777" w:rsidR="00494C92" w:rsidRPr="00392AEE" w:rsidRDefault="00494C92" w:rsidP="00494C92">
      <w:pPr>
        <w:pStyle w:val="BodyText"/>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BodyText"/>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BodyText"/>
        <w:pBdr>
          <w:top w:val="single" w:sz="4" w:space="1" w:color="auto"/>
          <w:left w:val="single" w:sz="4" w:space="4" w:color="auto"/>
          <w:bottom w:val="single" w:sz="4" w:space="1" w:color="auto"/>
          <w:right w:val="single" w:sz="4" w:space="4" w:color="auto"/>
        </w:pBdr>
      </w:pPr>
      <w:r>
        <w:lastRenderedPageBreak/>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BodyText"/>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BodyText"/>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BodyText"/>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w:t>
      </w:r>
      <w:r>
        <w:lastRenderedPageBreak/>
        <w:t xml:space="preserve">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BodyText"/>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BodyText"/>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BodyText"/>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94"/>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BodyText"/>
        <w:rPr>
          <w:lang w:val="fr-CA"/>
        </w:rPr>
      </w:pPr>
    </w:p>
    <w:p w14:paraId="69238BE3" w14:textId="5B1B443C" w:rsidR="00494C92" w:rsidRPr="00555907" w:rsidRDefault="00494C92" w:rsidP="00494C92">
      <w:pPr>
        <w:pStyle w:val="BodyText"/>
      </w:pPr>
      <w:r>
        <w:t>Il est cependant préférable de ne pas se fier sur cette initialisation implicite afin de faciliter la compréhension du programme.</w:t>
      </w:r>
    </w:p>
    <w:p w14:paraId="13BA6639" w14:textId="77777777" w:rsidR="00494C92" w:rsidRDefault="00494C92" w:rsidP="00494C92">
      <w:pPr>
        <w:pStyle w:val="Heading2"/>
      </w:pPr>
      <w:bookmarkStart w:id="277" w:name="_Toc84220829"/>
      <w:bookmarkStart w:id="278" w:name="_Toc155813918"/>
      <w:bookmarkStart w:id="279" w:name="_Toc171682561"/>
      <w:bookmarkStart w:id="280" w:name="_Toc190437766"/>
      <w:r>
        <w:t>Compilation et exécution d’un programme composé de plusieurs classes et de packages</w:t>
      </w:r>
      <w:bookmarkEnd w:id="277"/>
      <w:bookmarkEnd w:id="278"/>
      <w:bookmarkEnd w:id="279"/>
      <w:bookmarkEnd w:id="280"/>
    </w:p>
    <w:p w14:paraId="70F05B9E" w14:textId="14283EBE" w:rsidR="00494C92" w:rsidRDefault="00494C92" w:rsidP="00494C92">
      <w:pPr>
        <w:pStyle w:val="BodyText"/>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BodyText"/>
        <w:numPr>
          <w:ilvl w:val="0"/>
          <w:numId w:val="16"/>
        </w:numPr>
        <w:rPr>
          <w:b/>
          <w:bCs/>
        </w:rPr>
      </w:pPr>
      <w:r w:rsidRPr="005572CD">
        <w:rPr>
          <w:b/>
          <w:bCs/>
        </w:rPr>
        <w:t>Cas simple : répertoire courant sans packages</w:t>
      </w:r>
    </w:p>
    <w:p w14:paraId="69794640" w14:textId="77777777" w:rsidR="00494C92" w:rsidRDefault="00494C92" w:rsidP="00494C92">
      <w:pPr>
        <w:pStyle w:val="BodyText"/>
        <w:rPr>
          <w:b/>
          <w:bCs/>
        </w:rPr>
      </w:pPr>
      <w:r>
        <w:t>Regardons d’abord un cas simple sans packages où toutes les classes sont dans le répertoire courant.</w:t>
      </w:r>
    </w:p>
    <w:p w14:paraId="6C88FA49" w14:textId="77777777" w:rsidR="00494C92" w:rsidRDefault="00494C92" w:rsidP="00494C92">
      <w:pPr>
        <w:pStyle w:val="BodyText"/>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BodyText"/>
      </w:pPr>
      <w:r>
        <w:rPr>
          <w:noProof/>
          <w:lang w:val="en-US" w:eastAsia="en-US"/>
        </w:rPr>
        <w:drawing>
          <wp:inline distT="0" distB="0" distL="0" distR="0" wp14:anchorId="0163CBA4" wp14:editId="290C9741">
            <wp:extent cx="4236668" cy="469040"/>
            <wp:effectExtent l="0" t="0" r="0" b="1270"/>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55">
                      <a:extLst>
                        <a:ext uri="{28A0092B-C50C-407E-A947-70E740481C1C}">
                          <a14:useLocalDpi xmlns:a14="http://schemas.microsoft.com/office/drawing/2010/main" val="0"/>
                        </a:ext>
                      </a:extLst>
                    </a:blip>
                    <a:stretch>
                      <a:fillRect/>
                    </a:stretch>
                  </pic:blipFill>
                  <pic:spPr>
                    <a:xfrm>
                      <a:off x="0" y="0"/>
                      <a:ext cx="4380069" cy="484916"/>
                    </a:xfrm>
                    <a:prstGeom prst="rect">
                      <a:avLst/>
                    </a:prstGeom>
                  </pic:spPr>
                </pic:pic>
              </a:graphicData>
            </a:graphic>
          </wp:inline>
        </w:drawing>
      </w:r>
      <w:r w:rsidR="00494C92">
        <w:t xml:space="preserve"> </w:t>
      </w:r>
    </w:p>
    <w:p w14:paraId="5D00D751" w14:textId="77777777" w:rsidR="00494C92" w:rsidRDefault="00494C92" w:rsidP="00494C92">
      <w:pPr>
        <w:pStyle w:val="BodyText"/>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FootnoteReference"/>
        </w:rPr>
        <w:footnoteReference w:id="27"/>
      </w:r>
      <w:r>
        <w:t>, le compilateur regarde dans C:\MesProgrammes.</w:t>
      </w:r>
    </w:p>
    <w:p w14:paraId="04512887" w14:textId="77777777" w:rsidR="00494C92" w:rsidRDefault="00494C92" w:rsidP="00494C92">
      <w:pPr>
        <w:pStyle w:val="BodyText"/>
      </w:pPr>
      <w:r>
        <w:lastRenderedPageBreak/>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BodyText"/>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BodyText"/>
      </w:pPr>
      <w:r>
        <w:rPr>
          <w:noProof/>
          <w:lang w:val="en-US" w:eastAsia="en-US"/>
        </w:rPr>
        <w:drawing>
          <wp:inline distT="0" distB="0" distL="0" distR="0" wp14:anchorId="6C880E72" wp14:editId="6FB44807">
            <wp:extent cx="4246625" cy="54643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56">
                      <a:extLst>
                        <a:ext uri="{28A0092B-C50C-407E-A947-70E740481C1C}">
                          <a14:useLocalDpi xmlns:a14="http://schemas.microsoft.com/office/drawing/2010/main" val="0"/>
                        </a:ext>
                      </a:extLst>
                    </a:blip>
                    <a:stretch>
                      <a:fillRect/>
                    </a:stretch>
                  </pic:blipFill>
                  <pic:spPr>
                    <a:xfrm>
                      <a:off x="0" y="0"/>
                      <a:ext cx="4353891" cy="560242"/>
                    </a:xfrm>
                    <a:prstGeom prst="rect">
                      <a:avLst/>
                    </a:prstGeom>
                  </pic:spPr>
                </pic:pic>
              </a:graphicData>
            </a:graphic>
          </wp:inline>
        </w:drawing>
      </w:r>
    </w:p>
    <w:p w14:paraId="4273D0EE" w14:textId="77777777" w:rsidR="00494C92" w:rsidRDefault="00494C92" w:rsidP="00494C92">
      <w:pPr>
        <w:pStyle w:val="BodyText"/>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BodyText"/>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BodyText"/>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BodyText"/>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BodyText"/>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BodyText"/>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BodyText"/>
        <w:numPr>
          <w:ilvl w:val="1"/>
          <w:numId w:val="14"/>
        </w:numPr>
      </w:pPr>
      <w:r>
        <w:lastRenderedPageBreak/>
        <w:t>Par l’option -</w:t>
      </w:r>
      <w:r w:rsidRPr="00A76C4C">
        <w:rPr>
          <w:i/>
          <w:iCs/>
        </w:rPr>
        <w:t>classpath</w:t>
      </w:r>
      <w:r>
        <w:t xml:space="preserve"> du compilateur</w:t>
      </w:r>
    </w:p>
    <w:p w14:paraId="1FF339BF" w14:textId="77777777" w:rsidR="00494C92" w:rsidRDefault="00494C92" w:rsidP="00494C92">
      <w:pPr>
        <w:pStyle w:val="BodyText"/>
        <w:numPr>
          <w:ilvl w:val="1"/>
          <w:numId w:val="14"/>
        </w:numPr>
      </w:pPr>
      <w:r>
        <w:t xml:space="preserve">Sinon, par la variable d’environnement </w:t>
      </w:r>
      <w:r w:rsidRPr="00D73972">
        <w:rPr>
          <w:i/>
          <w:iCs/>
        </w:rPr>
        <w:t>classpath</w:t>
      </w:r>
    </w:p>
    <w:p w14:paraId="50FB26A8" w14:textId="77777777" w:rsidR="00494C92" w:rsidRDefault="00494C92" w:rsidP="00494C92">
      <w:pPr>
        <w:pStyle w:val="BodyText"/>
        <w:numPr>
          <w:ilvl w:val="1"/>
          <w:numId w:val="14"/>
        </w:numPr>
      </w:pPr>
      <w:r>
        <w:t>Sinon, c’est le répertoire courant</w:t>
      </w:r>
    </w:p>
    <w:p w14:paraId="4E06E5CE" w14:textId="77777777" w:rsidR="00494C92" w:rsidRDefault="00494C92" w:rsidP="00494C92">
      <w:pPr>
        <w:pStyle w:val="BodyText"/>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BodyText"/>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BodyText"/>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BodyText"/>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BodyText"/>
      </w:pPr>
      <w:r>
        <w:t xml:space="preserve">D’autre part, plutôt que de placer les fichiers compilés (.class) dans le même répertoire que les fichiers sources (.java), il est possible de spécifier un autre répertoire racine pour les fichiers compilés par l’option -d du compilateur. Ainsi, on obtient deux structures de répertoire identiques l’une pour les fichiers sources (.java), l’autre pour les fichiers compilés (.class). Le </w:t>
      </w:r>
      <w:r>
        <w:lastRenderedPageBreak/>
        <w:t>compilateur crée de nouveaux répertoires au besoin pour y placer le code compilé.</w:t>
      </w:r>
    </w:p>
    <w:p w14:paraId="4EEBF522" w14:textId="77777777" w:rsidR="00494C92" w:rsidRDefault="00494C92" w:rsidP="00494C92">
      <w:pPr>
        <w:pStyle w:val="BodyText"/>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2C5045F3" w:rsidR="00494C92" w:rsidRDefault="00494C92" w:rsidP="00C62F99">
      <w:pPr>
        <w:pStyle w:val="BodyText"/>
        <w:keepNext/>
        <w:keepLines/>
      </w:pPr>
      <w:r w:rsidRPr="00FB611A">
        <w:rPr>
          <w:b/>
          <w:bCs/>
        </w:rPr>
        <w:t>Exemple</w:t>
      </w:r>
      <w:r>
        <w:t xml:space="preserve">. </w:t>
      </w:r>
      <w:hyperlink r:id="rId357" w:history="1">
        <w:r w:rsidRPr="00DC59B4">
          <w:rPr>
            <w:rFonts w:ascii="Segoe UI" w:hAnsi="Segoe UI" w:cs="Segoe UI"/>
            <w:color w:val="0366D6"/>
            <w:lang w:val="fr-CA"/>
          </w:rPr>
          <w:t>JavaPasAPas</w:t>
        </w:r>
      </w:hyperlink>
      <w:r w:rsidRPr="00DC59B4">
        <w:rPr>
          <w:rFonts w:ascii="Segoe UI" w:hAnsi="Segoe UI" w:cs="Segoe UI"/>
          <w:color w:val="586069"/>
          <w:lang w:val="fr-CA"/>
        </w:rPr>
        <w:t>/</w:t>
      </w:r>
      <w:r w:rsidRPr="00DC59B4">
        <w:rPr>
          <w:rFonts w:ascii="Segoe UI" w:hAnsi="Segoe UI" w:cs="Segoe UI"/>
          <w:color w:val="24292E"/>
          <w:lang w:val="fr-CA"/>
        </w:rPr>
        <w:t>Bonhommes</w:t>
      </w:r>
      <w:r w:rsidRPr="00DC59B4">
        <w:rPr>
          <w:rFonts w:ascii="Segoe UI" w:hAnsi="Segoe UI" w:cs="Segoe UI"/>
          <w:color w:val="586069"/>
          <w:lang w:val="fr-CA"/>
        </w:rPr>
        <w:t>/</w:t>
      </w:r>
    </w:p>
    <w:p w14:paraId="10E2EDE4" w14:textId="77777777" w:rsidR="00494C92" w:rsidRDefault="00494C92" w:rsidP="00C62F99">
      <w:pPr>
        <w:pStyle w:val="BodyText"/>
        <w:keepNext/>
        <w:keepLines/>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BodyText"/>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BodyText"/>
      </w:pPr>
    </w:p>
    <w:p w14:paraId="3AE58628" w14:textId="77777777" w:rsidR="00494C92" w:rsidRDefault="00494C92" w:rsidP="00494C92">
      <w:pPr>
        <w:pStyle w:val="BodyText"/>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BodyText"/>
      </w:pPr>
    </w:p>
    <w:p w14:paraId="4D7B7BEB" w14:textId="77777777" w:rsidR="00494C92" w:rsidRDefault="00494C92" w:rsidP="00494C92">
      <w:pPr>
        <w:pStyle w:val="BodyText"/>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BodyText"/>
      </w:pPr>
      <w:r>
        <w:rPr>
          <w:noProof/>
          <w:lang w:val="en-US" w:eastAsia="en-US"/>
        </w:rPr>
        <w:lastRenderedPageBreak/>
        <w:drawing>
          <wp:inline distT="0" distB="0" distL="0" distR="0" wp14:anchorId="3A9F0A46" wp14:editId="21ED8FB8">
            <wp:extent cx="4219241" cy="1104789"/>
            <wp:effectExtent l="0" t="0" r="0" b="635"/>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58">
                      <a:extLst>
                        <a:ext uri="{28A0092B-C50C-407E-A947-70E740481C1C}">
                          <a14:useLocalDpi xmlns:a14="http://schemas.microsoft.com/office/drawing/2010/main" val="0"/>
                        </a:ext>
                      </a:extLst>
                    </a:blip>
                    <a:srcRect l="1445" t="15850" r="1932" b="8501"/>
                    <a:stretch/>
                  </pic:blipFill>
                  <pic:spPr bwMode="auto">
                    <a:xfrm>
                      <a:off x="0" y="0"/>
                      <a:ext cx="4300679" cy="1126113"/>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BodyText"/>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BodyText"/>
      </w:pPr>
      <w:r>
        <w:rPr>
          <w:noProof/>
          <w:lang w:val="en-US" w:eastAsia="en-US"/>
        </w:rPr>
        <w:drawing>
          <wp:inline distT="0" distB="0" distL="0" distR="0" wp14:anchorId="025A032A" wp14:editId="2F45C33A">
            <wp:extent cx="4225688" cy="949032"/>
            <wp:effectExtent l="0" t="0" r="3810" b="381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59">
                      <a:extLst>
                        <a:ext uri="{28A0092B-C50C-407E-A947-70E740481C1C}">
                          <a14:useLocalDpi xmlns:a14="http://schemas.microsoft.com/office/drawing/2010/main" val="0"/>
                        </a:ext>
                      </a:extLst>
                    </a:blip>
                    <a:srcRect l="1152" t="15455" r="1353" b="7242"/>
                    <a:stretch/>
                  </pic:blipFill>
                  <pic:spPr bwMode="auto">
                    <a:xfrm>
                      <a:off x="0" y="0"/>
                      <a:ext cx="4344082" cy="975622"/>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BodyText"/>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BodyText"/>
      </w:pPr>
      <w:r>
        <w:rPr>
          <w:noProof/>
          <w:lang w:val="en-US" w:eastAsia="en-US"/>
        </w:rPr>
        <w:drawing>
          <wp:inline distT="0" distB="0" distL="0" distR="0" wp14:anchorId="52380CAB" wp14:editId="34971965">
            <wp:extent cx="2775311" cy="2696478"/>
            <wp:effectExtent l="0" t="0" r="6350"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60">
                      <a:extLst>
                        <a:ext uri="{28A0092B-C50C-407E-A947-70E740481C1C}">
                          <a14:useLocalDpi xmlns:a14="http://schemas.microsoft.com/office/drawing/2010/main" val="0"/>
                        </a:ext>
                      </a:extLst>
                    </a:blip>
                    <a:stretch>
                      <a:fillRect/>
                    </a:stretch>
                  </pic:blipFill>
                  <pic:spPr>
                    <a:xfrm>
                      <a:off x="0" y="0"/>
                      <a:ext cx="2836188" cy="2755626"/>
                    </a:xfrm>
                    <a:prstGeom prst="rect">
                      <a:avLst/>
                    </a:prstGeom>
                  </pic:spPr>
                </pic:pic>
              </a:graphicData>
            </a:graphic>
          </wp:inline>
        </w:drawing>
      </w:r>
    </w:p>
    <w:p w14:paraId="3147889A" w14:textId="77777777" w:rsidR="00494C92" w:rsidRDefault="00494C92" w:rsidP="00494C92">
      <w:pPr>
        <w:pStyle w:val="BodyText"/>
      </w:pPr>
      <w:r>
        <w:lastRenderedPageBreak/>
        <w:t>On exécute le programme comme dans le cas simple.</w:t>
      </w:r>
    </w:p>
    <w:p w14:paraId="20504F31" w14:textId="02980C9B" w:rsidR="00494C92" w:rsidRDefault="004B7EE2" w:rsidP="00494C92">
      <w:pPr>
        <w:pStyle w:val="BodyText"/>
      </w:pPr>
      <w:r>
        <w:rPr>
          <w:noProof/>
          <w:lang w:val="en-US" w:eastAsia="en-US"/>
        </w:rPr>
        <w:drawing>
          <wp:inline distT="0" distB="0" distL="0" distR="0" wp14:anchorId="4B4ACE9E" wp14:editId="3890F5EA">
            <wp:extent cx="3343900" cy="430280"/>
            <wp:effectExtent l="0" t="0" r="0" b="190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56">
                      <a:extLst>
                        <a:ext uri="{28A0092B-C50C-407E-A947-70E740481C1C}">
                          <a14:useLocalDpi xmlns:a14="http://schemas.microsoft.com/office/drawing/2010/main" val="0"/>
                        </a:ext>
                      </a:extLst>
                    </a:blip>
                    <a:stretch>
                      <a:fillRect/>
                    </a:stretch>
                  </pic:blipFill>
                  <pic:spPr>
                    <a:xfrm>
                      <a:off x="0" y="0"/>
                      <a:ext cx="3606577" cy="464080"/>
                    </a:xfrm>
                    <a:prstGeom prst="rect">
                      <a:avLst/>
                    </a:prstGeom>
                  </pic:spPr>
                </pic:pic>
              </a:graphicData>
            </a:graphic>
          </wp:inline>
        </w:drawing>
      </w:r>
    </w:p>
    <w:p w14:paraId="43FADD12" w14:textId="77777777" w:rsidR="00494C92" w:rsidRDefault="00494C92" w:rsidP="00494C92">
      <w:pPr>
        <w:pStyle w:val="BodyText"/>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BodyText"/>
      </w:pPr>
    </w:p>
    <w:p w14:paraId="6CAA3DB0" w14:textId="16002CD1" w:rsidR="00494C92" w:rsidRDefault="00494C92" w:rsidP="00494C92">
      <w:pPr>
        <w:pStyle w:val="BodyText"/>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AB64FB">
        <w:t xml:space="preserve">Figure </w:t>
      </w:r>
      <w:r w:rsidR="00AB64FB">
        <w:rPr>
          <w:noProof/>
        </w:rPr>
        <w:t>25</w:t>
      </w:r>
      <w:r>
        <w:fldChar w:fldCharType="end"/>
      </w:r>
      <w:r>
        <w:t xml:space="preserve">. </w:t>
      </w:r>
    </w:p>
    <w:p w14:paraId="5A0D7788" w14:textId="77777777" w:rsidR="00494C92" w:rsidRDefault="002C7F57" w:rsidP="00494C92">
      <w:pPr>
        <w:pStyle w:val="BodyText"/>
        <w:jc w:val="center"/>
      </w:pPr>
      <w:r>
        <w:rPr>
          <w:noProof/>
        </w:rPr>
        <w:object w:dxaOrig="11924" w:dyaOrig="5986" w14:anchorId="4A17E55F">
          <v:shape id="_x0000_i1033" type="#_x0000_t75" alt="" style="width:331pt;height:167pt;mso-width-percent:0;mso-height-percent:0;mso-width-percent:0;mso-height-percent:0" o:ole="">
            <v:imagedata r:id="rId361" o:title=""/>
          </v:shape>
          <o:OLEObject Type="Embed" ProgID="MSPhotoEd.3" ShapeID="_x0000_i1033" DrawAspect="Content" ObjectID="_1801050989" r:id="rId362"/>
        </w:object>
      </w:r>
    </w:p>
    <w:p w14:paraId="51AF7A24" w14:textId="69D52485" w:rsidR="00494C92" w:rsidRDefault="00494C92" w:rsidP="00494C92">
      <w:pPr>
        <w:pStyle w:val="Caption"/>
        <w:jc w:val="center"/>
      </w:pPr>
      <w:bookmarkStart w:id="281" w:name="_Ref65316368"/>
      <w:r>
        <w:t xml:space="preserve">Figure </w:t>
      </w:r>
      <w:r>
        <w:fldChar w:fldCharType="begin"/>
      </w:r>
      <w:r>
        <w:instrText xml:space="preserve"> SEQ Figure \* ARABIC </w:instrText>
      </w:r>
      <w:r>
        <w:fldChar w:fldCharType="separate"/>
      </w:r>
      <w:r w:rsidR="00AB64FB">
        <w:rPr>
          <w:noProof/>
        </w:rPr>
        <w:t>25</w:t>
      </w:r>
      <w:r>
        <w:fldChar w:fldCharType="end"/>
      </w:r>
      <w:bookmarkEnd w:id="281"/>
      <w:r>
        <w:t xml:space="preserve">. Package </w:t>
      </w:r>
      <w:r w:rsidRPr="00A52D5B">
        <w:rPr>
          <w:i/>
        </w:rPr>
        <w:t>Bonhommes</w:t>
      </w:r>
    </w:p>
    <w:p w14:paraId="53ED99D5" w14:textId="77777777" w:rsidR="00494C92" w:rsidRDefault="00494C92" w:rsidP="00494C92">
      <w:pPr>
        <w:pStyle w:val="BodyText"/>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BodyText"/>
      </w:pPr>
      <w:r w:rsidRPr="00F240D0">
        <w:rPr>
          <w:b/>
          <w:bCs/>
        </w:rPr>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Heading2"/>
      </w:pPr>
      <w:bookmarkStart w:id="282" w:name="_Toc84220830"/>
      <w:bookmarkStart w:id="283" w:name="_Toc155813919"/>
      <w:bookmarkStart w:id="284" w:name="_Toc171682562"/>
      <w:bookmarkStart w:id="285" w:name="_Toc190437767"/>
      <w:r>
        <w:t>Limiter la répétition de code par la création d’une super-classe</w:t>
      </w:r>
      <w:bookmarkEnd w:id="282"/>
      <w:bookmarkEnd w:id="283"/>
      <w:bookmarkEnd w:id="284"/>
      <w:bookmarkEnd w:id="285"/>
    </w:p>
    <w:p w14:paraId="1132F053" w14:textId="77777777" w:rsidR="00494C92" w:rsidRDefault="00494C92" w:rsidP="00494C92">
      <w:pPr>
        <w:pStyle w:val="BodyText"/>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BodyText"/>
      </w:pPr>
      <w:r w:rsidRPr="00430920">
        <w:rPr>
          <w:b/>
          <w:bCs/>
        </w:rPr>
        <w:t>Exemple</w:t>
      </w:r>
      <w:r>
        <w:t xml:space="preserve">. </w:t>
      </w:r>
    </w:p>
    <w:p w14:paraId="58FACC6E" w14:textId="104EA9D9" w:rsidR="00494C92" w:rsidRDefault="00494C92" w:rsidP="00494C92">
      <w:pPr>
        <w:pStyle w:val="BodyText"/>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28817194" w14:textId="77777777" w:rsidR="00494C92" w:rsidRDefault="002C7F57" w:rsidP="00DC59B4">
      <w:pPr>
        <w:pStyle w:val="BodyText"/>
        <w:keepNext/>
        <w:keepLines/>
        <w:jc w:val="center"/>
      </w:pPr>
      <w:r>
        <w:rPr>
          <w:noProof/>
        </w:rPr>
        <w:object w:dxaOrig="13063" w:dyaOrig="5986" w14:anchorId="012D6656">
          <v:shape id="_x0000_i1032" type="#_x0000_t75" alt="" style="width:329pt;height:152pt;mso-width-percent:0;mso-height-percent:0;mso-width-percent:0;mso-height-percent:0" o:ole="">
            <v:imagedata r:id="rId363" o:title=""/>
          </v:shape>
          <o:OLEObject Type="Embed" ProgID="MSPhotoEd.3" ShapeID="_x0000_i1032" DrawAspect="Content" ObjectID="_1801050990" r:id="rId364"/>
        </w:object>
      </w:r>
    </w:p>
    <w:p w14:paraId="08EEF789" w14:textId="033B09FC" w:rsidR="00494C92" w:rsidRDefault="00494C92" w:rsidP="00494C92">
      <w:pPr>
        <w:pStyle w:val="Caption"/>
        <w:jc w:val="center"/>
      </w:pPr>
      <w:bookmarkStart w:id="286" w:name="_Ref65316874"/>
      <w:r>
        <w:t xml:space="preserve">Figure </w:t>
      </w:r>
      <w:r>
        <w:fldChar w:fldCharType="begin"/>
      </w:r>
      <w:r>
        <w:instrText xml:space="preserve"> SEQ Figure \* ARABIC </w:instrText>
      </w:r>
      <w:r>
        <w:fldChar w:fldCharType="separate"/>
      </w:r>
      <w:r w:rsidR="00AB64FB">
        <w:rPr>
          <w:noProof/>
        </w:rPr>
        <w:t>26</w:t>
      </w:r>
      <w:r>
        <w:fldChar w:fldCharType="end"/>
      </w:r>
      <w:bookmarkEnd w:id="286"/>
      <w:r>
        <w:t>. Abstraction de</w:t>
      </w:r>
      <w:r w:rsidR="00A7275C">
        <w:t xml:space="preserve">s </w:t>
      </w:r>
      <w:r w:rsidR="00147DE5">
        <w:t xml:space="preserve">aspects communs </w:t>
      </w:r>
      <w:r>
        <w:t>par création d’une super-classe.</w:t>
      </w:r>
    </w:p>
    <w:p w14:paraId="77E99065" w14:textId="77777777" w:rsidR="00FA6A12" w:rsidRPr="00FA6A12" w:rsidRDefault="00FA6A12" w:rsidP="00FA6A12">
      <w:pPr>
        <w:pStyle w:val="BodyText"/>
      </w:pPr>
    </w:p>
    <w:p w14:paraId="529B0228" w14:textId="7676735E" w:rsidR="00494C92" w:rsidRPr="00EC3FCD" w:rsidRDefault="00494C92" w:rsidP="0058150D">
      <w:pPr>
        <w:pStyle w:val="BodyText"/>
        <w:keepNext/>
        <w:keepLines/>
        <w:spacing w:after="0"/>
      </w:pPr>
      <w:hyperlink r:id="rId365"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87" w:name="OLE_LINK89"/>
      <w:bookmarkStart w:id="288" w:name="OLE_LINK90"/>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/E</w:t>
      </w:r>
      <w:r w:rsidRPr="00DC59B4">
        <w:rPr>
          <w:rFonts w:ascii="Segoe UI" w:hAnsi="Segoe UI" w:cs="Segoe UI"/>
          <w:color w:val="000000" w:themeColor="text1"/>
          <w:lang w:val="fr-CA"/>
        </w:rPr>
        <w:t>ntiteRebondissante</w:t>
      </w:r>
      <w:bookmarkEnd w:id="287"/>
      <w:bookmarkEnd w:id="288"/>
      <w:r w:rsidRPr="00DC59B4">
        <w:rPr>
          <w:rFonts w:ascii="Segoe UI" w:hAnsi="Segoe UI" w:cs="Segoe UI"/>
          <w:color w:val="000000" w:themeColor="text1"/>
          <w:lang w:val="fr-CA"/>
        </w:rPr>
        <w:t>.java</w:t>
      </w:r>
    </w:p>
    <w:p w14:paraId="1C84B68E" w14:textId="77777777" w:rsidR="00983A91" w:rsidRPr="00983A91" w:rsidRDefault="00983A91" w:rsidP="00FA6A12">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FA6A12">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E93CFF">
      <w:pPr>
        <w:pStyle w:val="Code"/>
        <w:keepNext w:val="0"/>
        <w:keepLines w:val="0"/>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E93CFF">
      <w:pPr>
        <w:pStyle w:val="Code"/>
        <w:keepNext w:val="0"/>
        <w:keepLines w:val="0"/>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BodyText"/>
      </w:pPr>
    </w:p>
    <w:p w14:paraId="1FFF77E1" w14:textId="77777777" w:rsidR="00494C92" w:rsidRPr="00F82EFD" w:rsidRDefault="00494C92" w:rsidP="00494C92">
      <w:pPr>
        <w:pStyle w:val="BodyText"/>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BodyText"/>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BodyText"/>
      </w:pPr>
    </w:p>
    <w:p w14:paraId="5EF712E4" w14:textId="754711BB" w:rsidR="00494C92" w:rsidRDefault="00494C92" w:rsidP="00494C92">
      <w:pPr>
        <w:pStyle w:val="BodyText"/>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479C8DEB" w14:textId="77777777" w:rsidR="00494C92" w:rsidRPr="00FF27E3" w:rsidRDefault="00494C92" w:rsidP="00494C92">
      <w:pPr>
        <w:pStyle w:val="BodyText"/>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BodyText"/>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BodyText"/>
      </w:pPr>
      <w:r>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BodyText"/>
        <w:pBdr>
          <w:top w:val="single" w:sz="4" w:space="1" w:color="auto"/>
          <w:left w:val="single" w:sz="4" w:space="4" w:color="auto"/>
          <w:bottom w:val="single" w:sz="4" w:space="1" w:color="auto"/>
          <w:right w:val="single" w:sz="4" w:space="4" w:color="auto"/>
        </w:pBdr>
        <w:rPr>
          <w:b/>
          <w:bCs/>
        </w:rPr>
      </w:pPr>
      <w:r w:rsidRPr="00A9309F">
        <w:rPr>
          <w:b/>
          <w:bCs/>
        </w:rPr>
        <w:lastRenderedPageBreak/>
        <w:t xml:space="preserve">Modifieur </w:t>
      </w:r>
      <w:r w:rsidRPr="00A9309F">
        <w:rPr>
          <w:b/>
          <w:bCs/>
          <w:i/>
          <w:iCs/>
        </w:rPr>
        <w:t>protected</w:t>
      </w:r>
      <w:r>
        <w:rPr>
          <w:b/>
          <w:bCs/>
        </w:rPr>
        <w:t xml:space="preserve"> pour une variable</w:t>
      </w:r>
    </w:p>
    <w:p w14:paraId="720F6566" w14:textId="29437BA9"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BodyText"/>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C62F99">
      <w:pPr>
        <w:pStyle w:val="Code"/>
        <w:keepNext w:val="0"/>
        <w:keepLines w:val="0"/>
        <w:rPr>
          <w:color w:val="000000"/>
          <w:lang w:eastAsia="zh-CN"/>
        </w:rPr>
      </w:pPr>
    </w:p>
    <w:p w14:paraId="6348CFB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C62F99">
      <w:pPr>
        <w:pStyle w:val="Code"/>
        <w:keepNext w:val="0"/>
        <w:keepLines w:val="0"/>
        <w:rPr>
          <w:color w:val="000000"/>
          <w:lang w:eastAsia="zh-CN"/>
        </w:rPr>
      </w:pPr>
    </w:p>
    <w:p w14:paraId="23C1841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C62F99">
      <w:pPr>
        <w:pStyle w:val="Code"/>
        <w:keepNext w:val="0"/>
        <w:keepLines w:val="0"/>
        <w:rPr>
          <w:color w:val="000000"/>
          <w:lang w:eastAsia="zh-CN"/>
        </w:rPr>
      </w:pPr>
    </w:p>
    <w:p w14:paraId="7B64E5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BodyText"/>
      </w:pPr>
    </w:p>
    <w:p w14:paraId="1B4D9EBB" w14:textId="77777777" w:rsidR="00494C92" w:rsidRDefault="00494C92" w:rsidP="00494C92">
      <w:pPr>
        <w:pStyle w:val="BodyText"/>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BodyText"/>
      </w:pPr>
    </w:p>
    <w:p w14:paraId="1B50E1AF" w14:textId="77777777" w:rsidR="00494C92" w:rsidRDefault="00494C92" w:rsidP="00494C92">
      <w:pPr>
        <w:pStyle w:val="BodyText"/>
      </w:pPr>
      <w:r>
        <w:lastRenderedPageBreak/>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384B436A" w:rsidR="00494C92" w:rsidRPr="0058150D" w:rsidRDefault="00494C92" w:rsidP="0058150D">
      <w:pPr>
        <w:pStyle w:val="BodyText"/>
        <w:keepNext/>
        <w:keepLines/>
        <w:spacing w:after="0"/>
        <w:rPr>
          <w:rFonts w:ascii="Segoe UI" w:hAnsi="Segoe UI" w:cs="Segoe UI"/>
          <w:b/>
          <w:bCs/>
          <w:color w:val="000000" w:themeColor="text1"/>
          <w:lang w:val="fr-CA"/>
        </w:rPr>
      </w:pPr>
      <w:hyperlink r:id="rId366"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89" w:name="OLE_LINK93"/>
      <w:bookmarkStart w:id="290" w:name="OLE_LINK94"/>
      <w:r w:rsidR="007D7FB9"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7D7FB9"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7D7FB9"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xempleJFrameAvecSuperClassePourBotEtIti.java</w:t>
      </w:r>
      <w:bookmarkEnd w:id="289"/>
      <w:bookmarkEnd w:id="290"/>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C62F99">
      <w:pPr>
        <w:pStyle w:val="Code"/>
        <w:keepNext w:val="0"/>
        <w:keepLines w:val="0"/>
        <w:rPr>
          <w:color w:val="000000"/>
          <w:lang w:eastAsia="zh-CN"/>
        </w:rPr>
      </w:pPr>
    </w:p>
    <w:p w14:paraId="751904B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C62F99">
      <w:pPr>
        <w:pStyle w:val="Code"/>
        <w:keepNext w:val="0"/>
        <w:keepLines w:val="0"/>
        <w:rPr>
          <w:color w:val="000000"/>
          <w:lang w:val="en-CA" w:eastAsia="zh-CN"/>
        </w:rPr>
      </w:pPr>
    </w:p>
    <w:p w14:paraId="7B7E25E1" w14:textId="77777777" w:rsidR="007D7FB9" w:rsidRPr="007D7FB9" w:rsidRDefault="007D7FB9" w:rsidP="00C62F99">
      <w:pPr>
        <w:pStyle w:val="Code"/>
        <w:keepNext w:val="0"/>
        <w:keepLines w:val="0"/>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C62F99">
      <w:pPr>
        <w:pStyle w:val="Code"/>
        <w:keepNext w:val="0"/>
        <w:keepLines w:val="0"/>
        <w:rPr>
          <w:color w:val="000000"/>
          <w:lang w:eastAsia="zh-CN"/>
        </w:rPr>
      </w:pPr>
    </w:p>
    <w:p w14:paraId="1F49B04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C62F9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C62F9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C62F99">
      <w:pPr>
        <w:pStyle w:val="Code"/>
        <w:keepNext w:val="0"/>
        <w:keepLines w:val="0"/>
        <w:rPr>
          <w:color w:val="000000"/>
          <w:lang w:eastAsia="zh-CN"/>
        </w:rPr>
      </w:pPr>
    </w:p>
    <w:p w14:paraId="72D685A4"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C62F99">
      <w:pPr>
        <w:pStyle w:val="Code"/>
        <w:keepNext w:val="0"/>
        <w:keepLines w:val="0"/>
        <w:rPr>
          <w:color w:val="000000"/>
          <w:lang w:eastAsia="zh-CN"/>
        </w:rPr>
      </w:pPr>
    </w:p>
    <w:p w14:paraId="1F731297"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C62F99">
      <w:pPr>
        <w:pStyle w:val="Code"/>
        <w:keepNext w:val="0"/>
        <w:keepLines w:val="0"/>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C62F99">
      <w:pPr>
        <w:pStyle w:val="Code"/>
        <w:keepNext w:val="0"/>
        <w:keepLines w:val="0"/>
        <w:rPr>
          <w:color w:val="000000"/>
          <w:lang w:val="it-IT" w:eastAsia="zh-CN"/>
        </w:rPr>
      </w:pPr>
    </w:p>
    <w:p w14:paraId="130D46A6"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C62F99">
      <w:pPr>
        <w:pStyle w:val="Code"/>
        <w:keepNext w:val="0"/>
        <w:keepLines w:val="0"/>
        <w:rPr>
          <w:color w:val="000000"/>
          <w:lang w:eastAsia="zh-CN"/>
        </w:rPr>
      </w:pPr>
    </w:p>
    <w:p w14:paraId="2DB067D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lastRenderedPageBreak/>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C62F99">
      <w:pPr>
        <w:pStyle w:val="Code"/>
        <w:keepNext w:val="0"/>
        <w:keepLines w:val="0"/>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C62F99">
      <w:pPr>
        <w:pStyle w:val="Code"/>
        <w:keepNext w:val="0"/>
        <w:keepLines w:val="0"/>
        <w:rPr>
          <w:color w:val="000000"/>
          <w:lang w:val="it-IT" w:eastAsia="zh-CN"/>
        </w:rPr>
      </w:pPr>
    </w:p>
    <w:p w14:paraId="1DA4DD01"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6470E8BD" w14:textId="77777777" w:rsidR="007D7FB9" w:rsidRPr="009A50DE" w:rsidRDefault="007D7FB9" w:rsidP="00C62F99">
      <w:pPr>
        <w:pStyle w:val="Code"/>
        <w:keepNext w:val="0"/>
        <w:keepLines w:val="0"/>
        <w:rPr>
          <w:color w:val="000000"/>
          <w:lang w:val="en-CA" w:eastAsia="zh-CN"/>
        </w:rPr>
      </w:pPr>
    </w:p>
    <w:p w14:paraId="5A9D7639"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Default="003E5B17" w:rsidP="007D7FB9">
      <w:pPr>
        <w:pStyle w:val="Code"/>
        <w:rPr>
          <w:color w:val="000000"/>
          <w:lang w:eastAsia="zh-CN"/>
        </w:rPr>
      </w:pPr>
    </w:p>
    <w:p w14:paraId="1E833320" w14:textId="77777777" w:rsidR="00FA6A12" w:rsidRPr="007D7FB9" w:rsidRDefault="00FA6A12" w:rsidP="00FA6A12">
      <w:pPr>
        <w:pStyle w:val="BodyText"/>
        <w:rPr>
          <w:lang w:eastAsia="zh-CN"/>
        </w:rPr>
      </w:pPr>
    </w:p>
    <w:p w14:paraId="7EE13668" w14:textId="77777777" w:rsidR="00494C92" w:rsidRPr="00A5398B" w:rsidRDefault="00494C92" w:rsidP="00494C92">
      <w:pPr>
        <w:pStyle w:val="BodyText"/>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BodyText"/>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Heading1"/>
      </w:pPr>
      <w:r>
        <w:br w:type="page"/>
      </w:r>
      <w:bookmarkStart w:id="291" w:name="_Toc155813920"/>
      <w:bookmarkStart w:id="292" w:name="_Toc171682563"/>
      <w:bookmarkStart w:id="293" w:name="_Toc190437768"/>
      <w:r w:rsidR="00E34CFC">
        <w:lastRenderedPageBreak/>
        <w:t>Animation 2D et développement d’un jeu simple</w:t>
      </w:r>
      <w:bookmarkStart w:id="294" w:name="_Toc47239881"/>
      <w:bookmarkEnd w:id="291"/>
      <w:bookmarkEnd w:id="292"/>
      <w:bookmarkEnd w:id="293"/>
      <w:bookmarkEnd w:id="294"/>
    </w:p>
    <w:p w14:paraId="6CB7F7FE" w14:textId="77777777" w:rsidR="00E34CFC" w:rsidRDefault="00E34CFC" w:rsidP="00E34CFC">
      <w:pPr>
        <w:pStyle w:val="BodyText"/>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Heading2"/>
      </w:pPr>
      <w:bookmarkStart w:id="295" w:name="_Toc47239882"/>
      <w:bookmarkStart w:id="296" w:name="_Ref65651638"/>
      <w:bookmarkStart w:id="297" w:name="_Toc155813921"/>
      <w:bookmarkStart w:id="298" w:name="_Toc171682564"/>
      <w:bookmarkStart w:id="299" w:name="_Toc190437769"/>
      <w:r>
        <w:t xml:space="preserve">Animation avec un </w:t>
      </w:r>
      <w:r w:rsidRPr="16CBE89F">
        <w:rPr>
          <w:i/>
          <w:iCs/>
        </w:rPr>
        <w:t>Timer</w:t>
      </w:r>
      <w:r>
        <w:t xml:space="preserve"> dans une sous-classe de </w:t>
      </w:r>
      <w:r w:rsidRPr="16CBE89F">
        <w:rPr>
          <w:i/>
          <w:iCs/>
        </w:rPr>
        <w:t>JPanel</w:t>
      </w:r>
      <w:bookmarkEnd w:id="295"/>
      <w:bookmarkEnd w:id="296"/>
      <w:bookmarkEnd w:id="297"/>
      <w:bookmarkEnd w:id="298"/>
      <w:bookmarkEnd w:id="299"/>
    </w:p>
    <w:p w14:paraId="035FCC8B" w14:textId="77777777" w:rsidR="00E34CFC" w:rsidRDefault="00E34CFC" w:rsidP="00E34CFC">
      <w:pPr>
        <w:pStyle w:val="BodyText"/>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47C80BFA" w:rsidR="00E34CFC" w:rsidRDefault="00E34CFC" w:rsidP="00E34CFC">
      <w:pPr>
        <w:pStyle w:val="BodyText"/>
      </w:pPr>
      <w:r>
        <w:t>Plutôt que d’employer une boucle pour produire la séquence des scènes de l’animation, un objet de la classe</w:t>
      </w:r>
      <w:r w:rsidRPr="00910A20">
        <w:rPr>
          <w:i/>
          <w:iCs/>
        </w:rPr>
        <w:t xml:space="preserve"> javax.swing</w:t>
      </w:r>
      <w:r>
        <w:t>.</w:t>
      </w:r>
      <w:hyperlink r:id="rId367"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68"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BodyText"/>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4B520F1C" w:rsidR="00E34CFC" w:rsidRDefault="00E34CFC" w:rsidP="00E34CFC">
      <w:pPr>
        <w:pStyle w:val="BodyText"/>
      </w:pPr>
      <w:r>
        <w:t xml:space="preserve">D’autre part, plutôt que d’exploiter directement une sous-classe de </w:t>
      </w:r>
      <w:hyperlink r:id="rId369" w:tooltip="class in javax.swing" w:history="1">
        <w:r w:rsidRPr="00B27424">
          <w:rPr>
            <w:rStyle w:val="typenamelink1"/>
            <w:rFonts w:ascii="DejaVu Sans" w:hAnsi="DejaVu Sans"/>
            <w:color w:val="4A6782"/>
            <w:sz w:val="21"/>
            <w:szCs w:val="21"/>
            <w:lang w:val="fr-CA"/>
          </w:rPr>
          <w:t>JFrame</w:t>
        </w:r>
      </w:hyperlink>
      <w:r>
        <w:t>, une sous-classe de javax.swing.</w:t>
      </w:r>
      <w:hyperlink r:id="rId370"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w:t>
      </w:r>
      <w:r>
        <w:lastRenderedPageBreak/>
        <w:t xml:space="preserve">l’animation car l’objet </w:t>
      </w:r>
      <w:hyperlink r:id="rId37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72"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6F8E48E4" w:rsidR="00E34CFC" w:rsidRDefault="00E34CFC" w:rsidP="00E34CFC">
      <w:pPr>
        <w:pStyle w:val="BodyText"/>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7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7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75"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76"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77"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2C7F57" w:rsidP="00E34CFC">
      <w:pPr>
        <w:pStyle w:val="BodyText"/>
        <w:jc w:val="center"/>
      </w:pPr>
      <w:r>
        <w:rPr>
          <w:noProof/>
        </w:rPr>
        <w:object w:dxaOrig="12403" w:dyaOrig="11477" w14:anchorId="0117C486">
          <v:shape id="_x0000_i1031" type="#_x0000_t75" alt="" style="width:320pt;height:298pt;mso-width-percent:0;mso-height-percent:0;mso-width-percent:0;mso-height-percent:0" o:ole="">
            <v:imagedata r:id="rId378" o:title=""/>
          </v:shape>
          <o:OLEObject Type="Embed" ProgID="MSPhotoEd.3" ShapeID="_x0000_i1031" DrawAspect="Content" ObjectID="_1801050991" r:id="rId379"/>
        </w:object>
      </w:r>
    </w:p>
    <w:p w14:paraId="25DD7F6E" w14:textId="6F419379"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27</w:t>
      </w:r>
      <w:r>
        <w:fldChar w:fldCharType="end"/>
      </w:r>
      <w:r>
        <w:t>. Nouvelle organisation des classes qui passe par un JPanel.</w:t>
      </w:r>
    </w:p>
    <w:p w14:paraId="3D6E7009" w14:textId="03A5D056" w:rsidR="00E34CFC" w:rsidRDefault="00E34CFC" w:rsidP="00E34CFC">
      <w:pPr>
        <w:pStyle w:val="BodyText"/>
      </w:pPr>
      <w:r>
        <w:lastRenderedPageBreak/>
        <w:t xml:space="preserve">Le délai entre deux scènes de la séquence d’animation est contrôlé par un objet de la classe </w:t>
      </w:r>
      <w:hyperlink r:id="rId380"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2CF92266" w14:textId="18758B68" w:rsidR="00EF7B00" w:rsidRPr="00DC59B4" w:rsidRDefault="00E34CFC" w:rsidP="00795BA9">
      <w:pPr>
        <w:pStyle w:val="BodyText"/>
        <w:spacing w:after="0"/>
        <w:rPr>
          <w:rFonts w:ascii="Segoe UI" w:hAnsi="Segoe UI" w:cs="Segoe UI"/>
          <w:color w:val="000000" w:themeColor="text1"/>
          <w:lang w:val="fr-CA"/>
        </w:rPr>
      </w:pPr>
      <w:hyperlink r:id="rId381" w:history="1">
        <w:r w:rsidRPr="002011D3">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0" w:name="OLE_LINK40"/>
      <w:bookmarkStart w:id="301" w:name="OLE_LINK41"/>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w:t>
      </w:r>
    </w:p>
    <w:p w14:paraId="50CCD146" w14:textId="5F070FE1" w:rsidR="00E34CFC" w:rsidRPr="00DC59B4" w:rsidRDefault="009808AD" w:rsidP="00795BA9">
      <w:pPr>
        <w:pStyle w:val="BodyText"/>
        <w:spacing w:after="0"/>
        <w:rPr>
          <w:color w:val="000000" w:themeColor="text1"/>
        </w:rPr>
      </w:pPr>
      <w:r w:rsidRPr="00DC59B4">
        <w:rPr>
          <w:rFonts w:ascii="Segoe UI" w:hAnsi="Segoe UI" w:cs="Segoe UI"/>
          <w:color w:val="000000" w:themeColor="text1"/>
          <w:lang w:val="fr-CA"/>
        </w:rPr>
        <w:t>E</w:t>
      </w:r>
      <w:r w:rsidR="00E34CFC" w:rsidRPr="00DC59B4">
        <w:rPr>
          <w:rFonts w:ascii="Segoe UI" w:hAnsi="Segoe UI" w:cs="Segoe UI"/>
          <w:color w:val="000000" w:themeColor="text1"/>
          <w:lang w:val="fr-CA"/>
        </w:rPr>
        <w:t>xempleJPanelAvecAnimationParTimer.java</w:t>
      </w:r>
      <w:bookmarkEnd w:id="300"/>
      <w:bookmarkEnd w:id="301"/>
    </w:p>
    <w:p w14:paraId="662A69F3" w14:textId="77777777" w:rsidR="009808AD" w:rsidRPr="009808AD" w:rsidRDefault="009808AD" w:rsidP="009808AD">
      <w:pPr>
        <w:pStyle w:val="Code"/>
        <w:rPr>
          <w:color w:val="000000"/>
          <w:lang w:eastAsia="zh-CN"/>
        </w:rPr>
      </w:pPr>
      <w:r w:rsidRPr="009808AD">
        <w:rPr>
          <w:lang w:eastAsia="zh-CN"/>
        </w:rPr>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795BA9">
      <w:pPr>
        <w:pStyle w:val="Code"/>
        <w:keepNext w:val="0"/>
        <w:keepLines w:val="0"/>
        <w:rPr>
          <w:color w:val="000000"/>
          <w:lang w:val="it-IT" w:eastAsia="zh-CN"/>
        </w:rPr>
      </w:pPr>
    </w:p>
    <w:p w14:paraId="4242ABC5" w14:textId="77777777" w:rsidR="009808AD" w:rsidRPr="009808AD" w:rsidRDefault="009808AD" w:rsidP="00795BA9">
      <w:pPr>
        <w:pStyle w:val="Code"/>
        <w:keepNext w:val="0"/>
        <w:keepLines w:val="0"/>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795BA9">
      <w:pPr>
        <w:pStyle w:val="Code"/>
        <w:keepNext w:val="0"/>
        <w:keepLines w:val="0"/>
        <w:rPr>
          <w:color w:val="000000"/>
          <w:lang w:val="en-CA" w:eastAsia="zh-CN"/>
        </w:rPr>
      </w:pPr>
    </w:p>
    <w:p w14:paraId="7DEE0F2B"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795BA9">
      <w:pPr>
        <w:pStyle w:val="Code"/>
        <w:keepNext w:val="0"/>
        <w:keepLines w:val="0"/>
        <w:rPr>
          <w:color w:val="000000"/>
          <w:lang w:val="it-IT" w:eastAsia="zh-CN"/>
        </w:rPr>
      </w:pPr>
    </w:p>
    <w:p w14:paraId="62350B36"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795BA9">
      <w:pPr>
        <w:pStyle w:val="Code"/>
        <w:keepNext w:val="0"/>
        <w:keepLines w:val="0"/>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Default="009808AD" w:rsidP="00795BA9">
      <w:pPr>
        <w:pStyle w:val="Code"/>
        <w:keepNext w:val="0"/>
        <w:keepLines w:val="0"/>
        <w:rPr>
          <w:color w:val="800080"/>
          <w:lang w:eastAsia="zh-CN"/>
        </w:rPr>
      </w:pPr>
      <w:r w:rsidRPr="009808AD">
        <w:rPr>
          <w:color w:val="000000"/>
          <w:lang w:eastAsia="zh-CN"/>
        </w:rPr>
        <w:t xml:space="preserve">  </w:t>
      </w:r>
      <w:r w:rsidRPr="009808AD">
        <w:rPr>
          <w:color w:val="800080"/>
          <w:lang w:eastAsia="zh-CN"/>
        </w:rPr>
        <w:t>}</w:t>
      </w:r>
    </w:p>
    <w:p w14:paraId="6B26E65D" w14:textId="77777777" w:rsidR="00B70207" w:rsidRPr="009808AD" w:rsidRDefault="00B70207" w:rsidP="00795BA9">
      <w:pPr>
        <w:pStyle w:val="Code"/>
        <w:keepNext w:val="0"/>
        <w:keepLines w:val="0"/>
        <w:rPr>
          <w:color w:val="000000"/>
          <w:lang w:eastAsia="zh-CN"/>
        </w:rPr>
      </w:pPr>
    </w:p>
    <w:p w14:paraId="541F652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795BA9">
      <w:pPr>
        <w:pStyle w:val="Code"/>
        <w:keepNext w:val="0"/>
        <w:keepLines w:val="0"/>
        <w:rPr>
          <w:color w:val="000000"/>
          <w:lang w:eastAsia="zh-CN"/>
        </w:rPr>
      </w:pPr>
    </w:p>
    <w:p w14:paraId="7DAF93EF"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795BA9">
      <w:pPr>
        <w:pStyle w:val="Code"/>
        <w:keepNext w:val="0"/>
        <w:keepLines w:val="0"/>
        <w:rPr>
          <w:color w:val="000000"/>
          <w:lang w:eastAsia="zh-CN"/>
        </w:rPr>
      </w:pPr>
    </w:p>
    <w:p w14:paraId="0F3BF1B4" w14:textId="77777777" w:rsidR="009808AD" w:rsidRPr="009808AD" w:rsidRDefault="009808AD" w:rsidP="00795BA9">
      <w:pPr>
        <w:pStyle w:val="Code"/>
        <w:keepNext w:val="0"/>
        <w:keepLines w:val="0"/>
        <w:rPr>
          <w:color w:val="000000"/>
          <w:lang w:eastAsia="zh-CN"/>
        </w:rPr>
      </w:pPr>
      <w:r w:rsidRPr="009808AD">
        <w:rPr>
          <w:color w:val="000000"/>
          <w:lang w:eastAsia="zh-CN"/>
        </w:rPr>
        <w:lastRenderedPageBreak/>
        <w:t xml:space="preserve">  </w:t>
      </w:r>
      <w:r w:rsidRPr="009808AD">
        <w:rPr>
          <w:lang w:eastAsia="zh-CN"/>
        </w:rPr>
        <w:t>// paintComponent() est appelée indirectement par repaint()</w:t>
      </w:r>
    </w:p>
    <w:p w14:paraId="09B44F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795BA9">
      <w:pPr>
        <w:pStyle w:val="Code"/>
        <w:keepNext w:val="0"/>
        <w:keepLines w:val="0"/>
        <w:rPr>
          <w:color w:val="000000"/>
          <w:lang w:eastAsia="zh-CN"/>
        </w:rPr>
      </w:pPr>
    </w:p>
    <w:p w14:paraId="19F586B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BodyText"/>
      </w:pPr>
    </w:p>
    <w:p w14:paraId="45FEB901" w14:textId="77777777" w:rsidR="00E34CFC" w:rsidRPr="00CB233F" w:rsidRDefault="00E34CFC" w:rsidP="00E34CFC">
      <w:pPr>
        <w:pStyle w:val="BodyText"/>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BodyText"/>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BodyText"/>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BodyText"/>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lastRenderedPageBreak/>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41B1124D" w:rsidR="00E34CFC" w:rsidRPr="00697326" w:rsidRDefault="00E34CFC" w:rsidP="00E34CFC">
      <w:pPr>
        <w:pStyle w:val="BodyText"/>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82"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BodyText"/>
      </w:pPr>
    </w:p>
    <w:p w14:paraId="70E62FA8" w14:textId="7AD50FA1" w:rsidR="00E34CFC" w:rsidRDefault="00E34CFC" w:rsidP="00E34CFC">
      <w:pPr>
        <w:pStyle w:val="BodyText"/>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8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84"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BodyText"/>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BodyText"/>
      </w:pPr>
    </w:p>
    <w:p w14:paraId="415E1368" w14:textId="64F9EA80" w:rsidR="00E34CFC" w:rsidRPr="00CB233F" w:rsidRDefault="00E34CFC" w:rsidP="00E34CFC">
      <w:pPr>
        <w:pStyle w:val="BodyText"/>
      </w:pPr>
      <w:r>
        <w:lastRenderedPageBreak/>
        <w:t xml:space="preserve">La classe </w:t>
      </w:r>
      <w:r w:rsidRPr="00CD112D">
        <w:rPr>
          <w:i/>
          <w:iCs/>
        </w:rPr>
        <w:t>ExempleJFrameIncluantJPanelAvecAnimationParTimer</w:t>
      </w:r>
      <w:r>
        <w:t xml:space="preserve"> est une sous-classe de </w:t>
      </w:r>
      <w:hyperlink r:id="rId38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BodyText"/>
        <w:rPr>
          <w:lang w:val="fr-CA"/>
        </w:rPr>
      </w:pPr>
    </w:p>
    <w:p w14:paraId="34AB6882" w14:textId="77777777" w:rsidR="00E34CFC" w:rsidRPr="009A50DE" w:rsidRDefault="00E34CFC" w:rsidP="00E34CFC">
      <w:pPr>
        <w:pStyle w:val="BodyText"/>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186B8BD2" w:rsidR="00E34CFC" w:rsidRPr="00C50856" w:rsidRDefault="00E34CFC" w:rsidP="00E34CFC">
      <w:pPr>
        <w:pStyle w:val="BodyText"/>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86"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BodyText"/>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BodyText"/>
      </w:pPr>
    </w:p>
    <w:p w14:paraId="06C44044" w14:textId="77777777" w:rsidR="00E34CFC" w:rsidRPr="009D19D2" w:rsidRDefault="00E34CFC" w:rsidP="00E34CFC">
      <w:pPr>
        <w:pStyle w:val="BodyText"/>
      </w:pPr>
      <w:r w:rsidRPr="00347D83">
        <w:rPr>
          <w:b/>
        </w:rPr>
        <w:t>Exercice</w:t>
      </w:r>
      <w:r>
        <w:t>. Reprenez l’application précédente en incluant votre entité préférée.</w:t>
      </w:r>
    </w:p>
    <w:p w14:paraId="31E21C8A" w14:textId="77777777" w:rsidR="00E34CFC" w:rsidRDefault="00E34CFC" w:rsidP="00E34CFC">
      <w:pPr>
        <w:pStyle w:val="Heading2"/>
      </w:pPr>
      <w:bookmarkStart w:id="302" w:name="_Toc47239883"/>
      <w:bookmarkStart w:id="303" w:name="_Toc155813922"/>
      <w:bookmarkStart w:id="304" w:name="_Toc171682565"/>
      <w:bookmarkStart w:id="305" w:name="_Toc190437770"/>
      <w:r>
        <w:lastRenderedPageBreak/>
        <w:t>Isoler le monde à animer du mécanisme d’animation</w:t>
      </w:r>
      <w:bookmarkEnd w:id="302"/>
      <w:bookmarkEnd w:id="303"/>
      <w:bookmarkEnd w:id="304"/>
      <w:bookmarkEnd w:id="305"/>
    </w:p>
    <w:p w14:paraId="4A6D9793" w14:textId="77777777" w:rsidR="00E34CFC" w:rsidRDefault="00E34CFC" w:rsidP="00E34CFC">
      <w:pPr>
        <w:pStyle w:val="BodyText"/>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3915996A" w:rsidR="00E34CFC" w:rsidRPr="001B28E6" w:rsidRDefault="00E34CFC" w:rsidP="0058150D">
      <w:pPr>
        <w:pStyle w:val="BodyText"/>
        <w:spacing w:after="0"/>
      </w:pPr>
      <w:hyperlink r:id="rId387"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/M</w:t>
      </w:r>
      <w:r w:rsidRPr="00DC59B4">
        <w:rPr>
          <w:rFonts w:ascii="Segoe UI" w:hAnsi="Segoe UI" w:cs="Segoe UI"/>
          <w:color w:val="000000" w:themeColor="text1"/>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B242BE" w:rsidRDefault="009808AD" w:rsidP="009808AD">
      <w:pPr>
        <w:pStyle w:val="Code"/>
        <w:rPr>
          <w:color w:val="000000"/>
          <w:lang w:val="en-US" w:eastAsia="zh-CN"/>
        </w:rPr>
      </w:pPr>
      <w:r w:rsidRPr="00B242BE">
        <w:rPr>
          <w:b/>
          <w:bCs/>
          <w:color w:val="800000"/>
          <w:lang w:val="en-US" w:eastAsia="zh-CN"/>
        </w:rPr>
        <w:t>import</w:t>
      </w:r>
      <w:r w:rsidRPr="00B242BE">
        <w:rPr>
          <w:color w:val="004A43"/>
          <w:lang w:val="en-US" w:eastAsia="zh-CN"/>
        </w:rPr>
        <w:t xml:space="preserve"> java</w:t>
      </w:r>
      <w:r w:rsidRPr="00B242BE">
        <w:rPr>
          <w:color w:val="808030"/>
          <w:lang w:val="en-US" w:eastAsia="zh-CN"/>
        </w:rPr>
        <w:t>.</w:t>
      </w:r>
      <w:r w:rsidRPr="00B242BE">
        <w:rPr>
          <w:color w:val="004A43"/>
          <w:lang w:val="en-US" w:eastAsia="zh-CN"/>
        </w:rPr>
        <w:t>awt</w:t>
      </w:r>
      <w:r w:rsidRPr="00B242BE">
        <w:rPr>
          <w:color w:val="808030"/>
          <w:lang w:val="en-US" w:eastAsia="zh-CN"/>
        </w:rPr>
        <w:t>.</w:t>
      </w:r>
      <w:r w:rsidRPr="00B242BE">
        <w:rPr>
          <w:b/>
          <w:bCs/>
          <w:color w:val="800000"/>
          <w:lang w:val="en-US" w:eastAsia="zh-CN"/>
        </w:rPr>
        <w:t>*</w:t>
      </w:r>
      <w:r w:rsidRPr="00B242BE">
        <w:rPr>
          <w:color w:val="800080"/>
          <w:lang w:val="en-US" w:eastAsia="zh-CN"/>
        </w:rPr>
        <w:t>;</w:t>
      </w:r>
    </w:p>
    <w:p w14:paraId="668DC119" w14:textId="77777777" w:rsidR="009808AD" w:rsidRPr="00B242BE" w:rsidRDefault="009808AD" w:rsidP="009808AD">
      <w:pPr>
        <w:pStyle w:val="Code"/>
        <w:rPr>
          <w:color w:val="000000"/>
          <w:lang w:val="en-US" w:eastAsia="zh-CN"/>
        </w:rPr>
      </w:pPr>
    </w:p>
    <w:p w14:paraId="6735B984" w14:textId="77777777" w:rsidR="009808AD" w:rsidRPr="00B242BE" w:rsidRDefault="009808AD" w:rsidP="009808AD">
      <w:pPr>
        <w:pStyle w:val="Code"/>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MondeAnime </w:t>
      </w:r>
      <w:r w:rsidRPr="00B242BE">
        <w:rPr>
          <w:color w:val="800080"/>
          <w:lang w:val="en-US" w:eastAsia="zh-CN"/>
        </w:rPr>
        <w:t>{</w:t>
      </w:r>
    </w:p>
    <w:p w14:paraId="131AEA34" w14:textId="77777777" w:rsidR="009808AD" w:rsidRPr="009808AD" w:rsidRDefault="009808AD" w:rsidP="009808AD">
      <w:pPr>
        <w:pStyle w:val="Code"/>
        <w:rPr>
          <w:color w:val="000000"/>
          <w:lang w:eastAsia="zh-CN"/>
        </w:rPr>
      </w:pPr>
      <w:r w:rsidRPr="00B242BE">
        <w:rPr>
          <w:color w:val="000000"/>
          <w:lang w:val="en-US"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B70207">
      <w:pPr>
        <w:pStyle w:val="Code"/>
        <w:keepNext w:val="0"/>
        <w:keepLines w:val="0"/>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B36EED">
      <w:pPr>
        <w:pStyle w:val="Code"/>
        <w:keepNext w:val="0"/>
        <w:keepLines w:val="0"/>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B36EED">
      <w:pPr>
        <w:pStyle w:val="Code"/>
        <w:keepNext w:val="0"/>
        <w:keepLines w:val="0"/>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lastRenderedPageBreak/>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BodyText"/>
      </w:pPr>
    </w:p>
    <w:p w14:paraId="70E1ECAC" w14:textId="77777777" w:rsidR="00E34CFC" w:rsidRDefault="002C7F57" w:rsidP="00E34CFC">
      <w:pPr>
        <w:pStyle w:val="BodyText"/>
        <w:jc w:val="center"/>
      </w:pPr>
      <w:r>
        <w:rPr>
          <w:noProof/>
        </w:rPr>
        <w:object w:dxaOrig="12527" w:dyaOrig="10757" w14:anchorId="2CDCC15B">
          <v:shape id="_x0000_i1030" type="#_x0000_t75" alt="" style="width:272pt;height:232pt;mso-width-percent:0;mso-height-percent:0;mso-width-percent:0;mso-height-percent:0" o:ole="">
            <v:imagedata r:id="rId388" o:title=""/>
          </v:shape>
          <o:OLEObject Type="Embed" ProgID="MSPhotoEd.3" ShapeID="_x0000_i1030" DrawAspect="Content" ObjectID="_1801050992" r:id="rId389"/>
        </w:object>
      </w:r>
    </w:p>
    <w:p w14:paraId="26417B6C" w14:textId="61D06070" w:rsidR="00E34CFC" w:rsidRDefault="00E34CFC" w:rsidP="00B70207">
      <w:pPr>
        <w:pStyle w:val="Caption"/>
        <w:keepNext/>
        <w:keepLines/>
        <w:jc w:val="center"/>
      </w:pPr>
      <w:r>
        <w:t xml:space="preserve">Figure </w:t>
      </w:r>
      <w:r>
        <w:fldChar w:fldCharType="begin"/>
      </w:r>
      <w:r>
        <w:instrText xml:space="preserve"> SEQ Figure \* ARABIC </w:instrText>
      </w:r>
      <w:r>
        <w:fldChar w:fldCharType="separate"/>
      </w:r>
      <w:r w:rsidR="00AB64FB">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BodyText"/>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22DBD739" w:rsidR="00E34CFC" w:rsidRPr="0058150D" w:rsidRDefault="00E34CFC" w:rsidP="0058150D">
      <w:pPr>
        <w:pStyle w:val="BodyText"/>
        <w:keepNext/>
        <w:keepLines/>
        <w:spacing w:after="0"/>
        <w:rPr>
          <w:rFonts w:ascii="Segoe UI" w:hAnsi="Segoe UI" w:cs="Segoe UI"/>
          <w:b/>
          <w:bCs/>
          <w:color w:val="000000" w:themeColor="text1"/>
          <w:lang w:val="fr-CA"/>
        </w:rPr>
      </w:pPr>
      <w:hyperlink r:id="rId390"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6" w:name="OLE_LINK42"/>
      <w:bookmarkStart w:id="307" w:name="OLE_LINK43"/>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Pr="00DC59B4">
        <w:rPr>
          <w:rFonts w:ascii="Segoe UI" w:hAnsi="Segoe UI" w:cs="Segoe UI"/>
          <w:color w:val="000000" w:themeColor="text1"/>
          <w:lang w:val="fr-CA"/>
        </w:rPr>
        <w:t>PanelAvecTimerAnimeMondeAnime.java</w:t>
      </w:r>
      <w:bookmarkEnd w:id="306"/>
      <w:bookmarkEnd w:id="307"/>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C62F99">
      <w:pPr>
        <w:pStyle w:val="Code"/>
        <w:keepNext w:val="0"/>
        <w:keepLines w:val="0"/>
        <w:rPr>
          <w:color w:val="000000"/>
          <w:lang w:eastAsia="zh-CN"/>
        </w:rPr>
      </w:pPr>
    </w:p>
    <w:p w14:paraId="1CE4DCB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C62F99">
      <w:pPr>
        <w:pStyle w:val="Code"/>
        <w:keepNext w:val="0"/>
        <w:keepLines w:val="0"/>
        <w:rPr>
          <w:color w:val="000000"/>
          <w:lang w:eastAsia="zh-CN"/>
        </w:rPr>
      </w:pPr>
    </w:p>
    <w:p w14:paraId="4D6F2AD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C62F99">
      <w:pPr>
        <w:pStyle w:val="Code"/>
        <w:keepNext w:val="0"/>
        <w:keepLines w:val="0"/>
        <w:rPr>
          <w:color w:val="000000"/>
          <w:lang w:eastAsia="zh-CN"/>
        </w:rPr>
      </w:pPr>
    </w:p>
    <w:p w14:paraId="311FB12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C62F99">
      <w:pPr>
        <w:pStyle w:val="Code"/>
        <w:keepNext w:val="0"/>
        <w:keepLines w:val="0"/>
        <w:rPr>
          <w:color w:val="000000"/>
          <w:lang w:eastAsia="zh-CN"/>
        </w:rPr>
      </w:pPr>
    </w:p>
    <w:p w14:paraId="63AE7854"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C62F99">
      <w:pPr>
        <w:pStyle w:val="Code"/>
        <w:keepNext w:val="0"/>
        <w:keepLines w:val="0"/>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C62F99">
      <w:pPr>
        <w:pStyle w:val="Code"/>
        <w:keepNext w:val="0"/>
        <w:keepLines w:val="0"/>
        <w:rPr>
          <w:color w:val="000000"/>
          <w:lang w:val="en-CA" w:eastAsia="zh-CN"/>
        </w:rPr>
      </w:pPr>
    </w:p>
    <w:p w14:paraId="08E331A3"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C62F99">
      <w:pPr>
        <w:pStyle w:val="Code"/>
        <w:keepNext w:val="0"/>
        <w:keepLines w:val="0"/>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C62F99">
      <w:pPr>
        <w:pStyle w:val="Code"/>
        <w:keepNext w:val="0"/>
        <w:keepLines w:val="0"/>
        <w:rPr>
          <w:color w:val="000000"/>
          <w:lang w:eastAsia="zh-CN"/>
        </w:rPr>
      </w:pPr>
    </w:p>
    <w:p w14:paraId="461B484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BodyText"/>
      </w:pPr>
    </w:p>
    <w:p w14:paraId="2A8F21D5" w14:textId="77777777" w:rsidR="00E34CFC" w:rsidRDefault="00E34CFC" w:rsidP="00E34CFC">
      <w:pPr>
        <w:pStyle w:val="BodyText"/>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24A0B677" w:rsidR="00E34CFC" w:rsidRPr="00C62F99" w:rsidRDefault="00E34CFC" w:rsidP="0058150D">
      <w:pPr>
        <w:pStyle w:val="BodyText"/>
        <w:keepNext/>
        <w:keepLines/>
        <w:spacing w:after="0"/>
        <w:rPr>
          <w:rFonts w:ascii="Segoe UI" w:hAnsi="Segoe UI" w:cs="Segoe UI"/>
          <w:b/>
          <w:bCs/>
          <w:color w:val="586069"/>
          <w:lang w:val="fr-CA"/>
        </w:rPr>
      </w:pPr>
      <w:hyperlink r:id="rId391"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8" w:name="OLE_LINK44"/>
      <w:bookmarkStart w:id="309" w:name="OLE_LINK46"/>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xempleJFrameIncluantJPanelAnimeMondeAnime.java</w:t>
      </w:r>
      <w:bookmarkEnd w:id="308"/>
      <w:bookmarkEnd w:id="309"/>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2BF995B3" w14:textId="77777777" w:rsidR="00DC59B4" w:rsidRDefault="00EF04CB" w:rsidP="00DC59B4">
      <w:pPr>
        <w:pStyle w:val="Code"/>
        <w:jc w:val="left"/>
        <w:rPr>
          <w:color w:val="000000"/>
          <w:lang w:val="en-CA" w:eastAsia="zh-CN"/>
        </w:rPr>
      </w:pPr>
      <w:r w:rsidRPr="00EF04CB">
        <w:rPr>
          <w:color w:val="000000"/>
          <w:lang w:eastAsia="zh-CN"/>
        </w:rPr>
        <w:t xml:space="preserve">    </w:t>
      </w:r>
      <w:r w:rsidRPr="009A50DE">
        <w:rPr>
          <w:color w:val="000000"/>
          <w:lang w:val="en-CA" w:eastAsia="zh-CN"/>
        </w:rPr>
        <w:t>JPanelAvecTimerAnimeMondeAnime</w:t>
      </w:r>
      <w:r w:rsidR="00DC59B4">
        <w:rPr>
          <w:color w:val="000000"/>
          <w:lang w:val="en-CA" w:eastAsia="zh-CN"/>
        </w:rPr>
        <w:t xml:space="preserve"> </w:t>
      </w:r>
      <w:r w:rsidRPr="009A50DE">
        <w:rPr>
          <w:color w:val="000000"/>
          <w:lang w:val="en-CA" w:eastAsia="zh-CN"/>
        </w:rPr>
        <w:t xml:space="preserve">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
    <w:p w14:paraId="6271B67F" w14:textId="57475C73" w:rsidR="00EF04CB" w:rsidRPr="009A50DE" w:rsidRDefault="00DC59B4" w:rsidP="00DC59B4">
      <w:pPr>
        <w:pStyle w:val="Code"/>
        <w:jc w:val="left"/>
        <w:rPr>
          <w:color w:val="000000"/>
          <w:lang w:val="en-CA" w:eastAsia="zh-CN"/>
        </w:rPr>
      </w:pPr>
      <w:r>
        <w:rPr>
          <w:color w:val="000000"/>
          <w:lang w:val="en-CA" w:eastAsia="zh-CN"/>
        </w:rPr>
        <w:t xml:space="preserve">        </w:t>
      </w:r>
      <w:r w:rsidR="00EF04CB" w:rsidRPr="009A50DE">
        <w:rPr>
          <w:color w:val="000000"/>
          <w:lang w:val="en-CA" w:eastAsia="zh-CN"/>
        </w:rPr>
        <w:t>JPanelAvecTimerAnimeMondeAnime</w:t>
      </w:r>
      <w:r w:rsidR="00EF04CB" w:rsidRPr="009A50DE">
        <w:rPr>
          <w:color w:val="808030"/>
          <w:lang w:val="en-CA" w:eastAsia="zh-CN"/>
        </w:rPr>
        <w:t>()</w:t>
      </w:r>
      <w:r w:rsidR="00EF04CB"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BodyText"/>
      </w:pPr>
    </w:p>
    <w:p w14:paraId="5160C4C2" w14:textId="358C922E" w:rsidR="00E34CFC" w:rsidRDefault="00E34CFC" w:rsidP="00E34CFC">
      <w:pPr>
        <w:pStyle w:val="BodyText"/>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AB64FB">
        <w:t>7.1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F7B00">
      <w:pPr>
        <w:pStyle w:val="BodyText"/>
        <w:keepNext/>
        <w:keepLines/>
        <w:numPr>
          <w:ilvl w:val="0"/>
          <w:numId w:val="17"/>
        </w:numPr>
        <w:rPr>
          <w:b/>
          <w:bCs/>
        </w:rPr>
      </w:pPr>
      <w:r w:rsidRPr="00752910">
        <w:rPr>
          <w:b/>
          <w:bCs/>
        </w:rPr>
        <w:t>Animation par boucle explicite</w:t>
      </w:r>
    </w:p>
    <w:p w14:paraId="43F855E0" w14:textId="1FE723B1" w:rsidR="00E34CFC" w:rsidRDefault="00E34CFC" w:rsidP="00EF7B00">
      <w:pPr>
        <w:pStyle w:val="BodyText"/>
        <w:keepNext/>
        <w:keepLines/>
      </w:pPr>
      <w:r>
        <w:t xml:space="preserve">Dans l’exemple suivant, un </w:t>
      </w:r>
      <w:hyperlink r:id="rId39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1AE10092" w:rsidR="00E34CFC" w:rsidRDefault="00E34CFC" w:rsidP="00E34CFC">
      <w:pPr>
        <w:pStyle w:val="BodyText"/>
      </w:pPr>
      <w:r w:rsidRPr="00A046EE">
        <w:rPr>
          <w:b/>
          <w:bCs/>
        </w:rPr>
        <w:t>Exemple</w:t>
      </w:r>
      <w:r>
        <w:t xml:space="preserve">. Voici le code de la sous-classe de </w:t>
      </w:r>
      <w:hyperlink r:id="rId39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04BD0221" w:rsidR="00E34CFC" w:rsidRPr="00C62F99" w:rsidRDefault="00E34CFC" w:rsidP="0058150D">
      <w:pPr>
        <w:pStyle w:val="BodyText"/>
        <w:keepNext/>
        <w:keepLines/>
        <w:spacing w:after="0"/>
        <w:rPr>
          <w:rFonts w:ascii="Segoe UI" w:hAnsi="Segoe UI" w:cs="Segoe UI"/>
          <w:b/>
          <w:bCs/>
          <w:color w:val="586069"/>
          <w:lang w:val="fr-CA"/>
        </w:rPr>
      </w:pPr>
      <w:hyperlink r:id="rId394"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10" w:name="OLE_LINK47"/>
      <w:bookmarkStart w:id="311" w:name="OLE_LINK48"/>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Pr="00DC59B4">
        <w:rPr>
          <w:rFonts w:ascii="Segoe UI" w:hAnsi="Segoe UI" w:cs="Segoe UI"/>
          <w:color w:val="000000" w:themeColor="text1"/>
          <w:lang w:val="fr-CA"/>
        </w:rPr>
        <w:t>PanelAvecBoucleAnimeMondeAnime.java</w:t>
      </w:r>
      <w:bookmarkEnd w:id="310"/>
      <w:bookmarkEnd w:id="311"/>
    </w:p>
    <w:p w14:paraId="777BC4AC" w14:textId="77777777" w:rsidR="00EF04CB" w:rsidRPr="00EF04CB" w:rsidRDefault="00EF04CB" w:rsidP="00FA6A12">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C62F99">
      <w:pPr>
        <w:pStyle w:val="Code"/>
        <w:keepNext w:val="0"/>
        <w:keepLines w:val="0"/>
        <w:rPr>
          <w:color w:val="000000"/>
          <w:lang w:val="en-CA" w:eastAsia="zh-CN"/>
        </w:rPr>
      </w:pPr>
    </w:p>
    <w:p w14:paraId="5F5CA1B2" w14:textId="77777777" w:rsidR="00EF04CB" w:rsidRPr="009A50DE" w:rsidRDefault="00EF04CB"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C62F99">
      <w:pPr>
        <w:pStyle w:val="Code"/>
        <w:keepNext w:val="0"/>
        <w:keepLines w:val="0"/>
        <w:rPr>
          <w:color w:val="000000"/>
          <w:lang w:val="en-CA" w:eastAsia="zh-CN"/>
        </w:rPr>
      </w:pPr>
    </w:p>
    <w:p w14:paraId="3ACB9CF2"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C62F99">
      <w:pPr>
        <w:pStyle w:val="Code"/>
        <w:keepNext w:val="0"/>
        <w:keepLines w:val="0"/>
        <w:rPr>
          <w:color w:val="000000"/>
          <w:lang w:eastAsia="zh-CN"/>
        </w:rPr>
      </w:pPr>
    </w:p>
    <w:p w14:paraId="25E5C7F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évènement à chaque intervalle</w:t>
      </w:r>
    </w:p>
    <w:p w14:paraId="7B34E6C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C62F99">
      <w:pPr>
        <w:pStyle w:val="Code"/>
        <w:keepNext w:val="0"/>
        <w:keepLines w:val="0"/>
        <w:rPr>
          <w:color w:val="000000"/>
          <w:lang w:eastAsia="zh-CN"/>
        </w:rPr>
      </w:pPr>
    </w:p>
    <w:p w14:paraId="69AA85E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C62F99">
      <w:pPr>
        <w:pStyle w:val="Code"/>
        <w:keepNext w:val="0"/>
        <w:keepLines w:val="0"/>
        <w:rPr>
          <w:color w:val="000000"/>
          <w:lang w:eastAsia="zh-CN"/>
        </w:rPr>
      </w:pPr>
    </w:p>
    <w:p w14:paraId="7EDA55BF"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C62F99">
      <w:pPr>
        <w:pStyle w:val="Code"/>
        <w:keepNext w:val="0"/>
        <w:keepLines w:val="0"/>
        <w:rPr>
          <w:color w:val="000000"/>
          <w:lang w:val="en-CA" w:eastAsia="zh-CN"/>
        </w:rPr>
      </w:pPr>
    </w:p>
    <w:p w14:paraId="7101EF0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C62F99">
      <w:pPr>
        <w:pStyle w:val="Code"/>
        <w:keepNext w:val="0"/>
        <w:keepLines w:val="0"/>
        <w:rPr>
          <w:color w:val="000000"/>
          <w:lang w:eastAsia="zh-CN"/>
        </w:rPr>
      </w:pPr>
    </w:p>
    <w:p w14:paraId="2082DBA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C62F99">
      <w:pPr>
        <w:pStyle w:val="Code"/>
        <w:keepNext w:val="0"/>
        <w:keepLines w:val="0"/>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C62F99">
      <w:pPr>
        <w:pStyle w:val="Code"/>
        <w:keepNext w:val="0"/>
        <w:keepLines w:val="0"/>
        <w:rPr>
          <w:color w:val="000000"/>
          <w:lang w:val="fr-FR" w:eastAsia="zh-CN"/>
        </w:rPr>
      </w:pPr>
    </w:p>
    <w:p w14:paraId="1DAC4EE5"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BodyText"/>
      </w:pPr>
    </w:p>
    <w:p w14:paraId="437EF145" w14:textId="3F84235B" w:rsidR="00E34CFC" w:rsidRDefault="00E34CFC" w:rsidP="00E34CFC">
      <w:pPr>
        <w:pStyle w:val="BodyText"/>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395"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w:t>
      </w:r>
      <w:r>
        <w:lastRenderedPageBreak/>
        <w:t xml:space="preserve">boucle,  </w:t>
      </w:r>
      <w:r w:rsidRPr="004A58E3">
        <w:rPr>
          <w:i/>
          <w:iCs/>
        </w:rPr>
        <w:t>repaint</w:t>
      </w:r>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68A7F470" w:rsidR="00E34CFC" w:rsidRPr="009A50DE" w:rsidRDefault="00E34CFC" w:rsidP="00E34CFC">
      <w:pPr>
        <w:pStyle w:val="BodyText"/>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396"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E1CE3A2" w14:textId="77777777" w:rsidR="00676FF0" w:rsidRPr="00DC59B4" w:rsidRDefault="00E34CFC" w:rsidP="00676FF0">
      <w:pPr>
        <w:pStyle w:val="BodyText"/>
        <w:keepNext/>
        <w:spacing w:after="0"/>
        <w:rPr>
          <w:rFonts w:ascii="Segoe UI" w:hAnsi="Segoe UI" w:cs="Segoe UI"/>
          <w:color w:val="000000" w:themeColor="text1"/>
          <w:lang w:val="fr-CA"/>
        </w:rPr>
      </w:pPr>
      <w:hyperlink r:id="rId397" w:history="1">
        <w:r w:rsidRPr="009A50DE">
          <w:rPr>
            <w:rFonts w:ascii="Segoe UI" w:hAnsi="Segoe UI" w:cs="Segoe UI"/>
            <w:color w:val="0366D6"/>
            <w:lang w:val="fr-CA"/>
          </w:rPr>
          <w:t>JavaPasAPas</w:t>
        </w:r>
      </w:hyperlink>
      <w:r w:rsidRPr="00DC59B4">
        <w:rPr>
          <w:rFonts w:ascii="Segoe UI" w:hAnsi="Segoe UI" w:cs="Segoe UI"/>
          <w:color w:val="000000" w:themeColor="text1"/>
          <w:lang w:val="fr-CA"/>
        </w:rPr>
        <w:t>/</w:t>
      </w:r>
      <w:r w:rsidR="00676FF0" w:rsidRPr="00DC59B4">
        <w:rPr>
          <w:rFonts w:ascii="Segoe UI" w:hAnsi="Segoe UI" w:cs="Segoe UI"/>
          <w:color w:val="000000" w:themeColor="text1"/>
          <w:lang w:val="fr-CA"/>
        </w:rPr>
        <w:t>chapitre_7/</w:t>
      </w:r>
    </w:p>
    <w:p w14:paraId="17F5D0E3" w14:textId="57D4E9DF" w:rsidR="00E34CFC" w:rsidRPr="00DC59B4" w:rsidRDefault="00E34CFC" w:rsidP="00676FF0">
      <w:pPr>
        <w:pStyle w:val="BodyText"/>
        <w:keepNext/>
        <w:spacing w:after="0"/>
        <w:rPr>
          <w:rFonts w:ascii="Segoe UI" w:hAnsi="Segoe UI" w:cs="Segoe UI"/>
          <w:color w:val="000000" w:themeColor="text1"/>
          <w:lang w:val="fr-CA"/>
        </w:rPr>
      </w:pPr>
      <w:r w:rsidRPr="00DC59B4">
        <w:rPr>
          <w:rFonts w:ascii="Segoe UI" w:hAnsi="Segoe UI" w:cs="Segoe UI"/>
          <w:color w:val="000000" w:themeColor="text1"/>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5A4C4BEE" w14:textId="3CDB4E8B" w:rsidR="00E34CFC" w:rsidRPr="00676FF0" w:rsidRDefault="00E34CFC" w:rsidP="00676FF0">
      <w:pPr>
        <w:rPr>
          <w:rFonts w:ascii="Courier New" w:hAnsi="Courier New" w:cs="Courier New"/>
        </w:rPr>
      </w:pPr>
      <w:r w:rsidRPr="00E40C10">
        <w:rPr>
          <w:rFonts w:ascii="Courier New" w:hAnsi="Courier New" w:cs="Courier New"/>
        </w:rPr>
        <w:t>}</w:t>
      </w:r>
    </w:p>
    <w:p w14:paraId="3C09DAE7" w14:textId="77777777" w:rsidR="00E34CFC" w:rsidRDefault="00E34CFC" w:rsidP="00E34CFC">
      <w:pPr>
        <w:pStyle w:val="Heading2"/>
      </w:pPr>
      <w:bookmarkStart w:id="312" w:name="_Toc47239884"/>
      <w:bookmarkStart w:id="313" w:name="_Toc155813923"/>
      <w:bookmarkStart w:id="314" w:name="_Toc171682566"/>
      <w:bookmarkStart w:id="315" w:name="_Toc190437771"/>
      <w:r>
        <w:t>Développement du jeu</w:t>
      </w:r>
      <w:bookmarkEnd w:id="312"/>
      <w:bookmarkEnd w:id="313"/>
      <w:bookmarkEnd w:id="314"/>
      <w:bookmarkEnd w:id="315"/>
    </w:p>
    <w:p w14:paraId="611FA9E8" w14:textId="77777777" w:rsidR="00E34CFC" w:rsidRDefault="00E34CFC" w:rsidP="00E34CFC">
      <w:pPr>
        <w:pStyle w:val="BodyText"/>
      </w:pPr>
      <w:r>
        <w:t xml:space="preserve">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w:t>
      </w:r>
      <w:r>
        <w:lastRenderedPageBreak/>
        <w:t>à animer en ajoutant des comportements plus sophistiqués (gestes, cris). La figure suivante montre les classes à développer.</w:t>
      </w:r>
    </w:p>
    <w:p w14:paraId="16C608E5" w14:textId="54E6034C" w:rsidR="00E34CFC" w:rsidRDefault="002C7F57" w:rsidP="007256AA">
      <w:pPr>
        <w:pStyle w:val="BodyText"/>
        <w:jc w:val="center"/>
      </w:pPr>
      <w:r>
        <w:rPr>
          <w:noProof/>
        </w:rPr>
        <w:object w:dxaOrig="8431" w:dyaOrig="6329" w14:anchorId="50A45D5D">
          <v:shape id="_x0000_i1029" type="#_x0000_t75" alt="" style="width:352pt;height:268pt;mso-width-percent:0;mso-height-percent:0;mso-width-percent:0;mso-height-percent:0" o:ole="">
            <v:imagedata r:id="rId398" o:title=""/>
          </v:shape>
          <o:OLEObject Type="Embed" ProgID="MSPhotoEd.3" ShapeID="_x0000_i1029" DrawAspect="Content" ObjectID="_1801050993" r:id="rId399"/>
        </w:object>
      </w:r>
    </w:p>
    <w:p w14:paraId="464FE3FA" w14:textId="0A2446C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29</w:t>
      </w:r>
      <w:r>
        <w:fldChar w:fldCharType="end"/>
      </w:r>
      <w:r>
        <w:t>. Classes du jeu simple.</w:t>
      </w:r>
    </w:p>
    <w:p w14:paraId="01E9BCCD" w14:textId="77777777" w:rsidR="00E34CFC" w:rsidRDefault="00E34CFC" w:rsidP="00E34CFC">
      <w:pPr>
        <w:pStyle w:val="BodyText"/>
      </w:pPr>
      <w:r>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BodyText"/>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BodyText"/>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BodyText"/>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w:t>
      </w:r>
      <w:r>
        <w:lastRenderedPageBreak/>
        <w:t xml:space="preserve">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0D414D4" w:rsidR="00E34CFC" w:rsidRPr="002C23EA" w:rsidRDefault="00E34CFC" w:rsidP="00DC59B4">
      <w:pPr>
        <w:pStyle w:val="BodyText"/>
        <w:keepNext/>
        <w:keepLines/>
        <w:spacing w:after="0"/>
      </w:pPr>
      <w:hyperlink r:id="rId400"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01"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C62F99">
      <w:pPr>
        <w:pStyle w:val="Code"/>
        <w:keepNext w:val="0"/>
        <w:keepLines w:val="0"/>
        <w:rPr>
          <w:color w:val="000000"/>
          <w:lang w:eastAsia="zh-CN"/>
        </w:rPr>
      </w:pPr>
    </w:p>
    <w:p w14:paraId="47BDA7A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C62F99">
      <w:pPr>
        <w:pStyle w:val="Code"/>
        <w:keepNext w:val="0"/>
        <w:keepLines w:val="0"/>
        <w:rPr>
          <w:color w:val="000000"/>
          <w:lang w:eastAsia="zh-CN"/>
        </w:rPr>
      </w:pPr>
    </w:p>
    <w:p w14:paraId="599005A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C62F99">
      <w:pPr>
        <w:pStyle w:val="Code"/>
        <w:keepNext w:val="0"/>
        <w:keepLines w:val="0"/>
        <w:rPr>
          <w:color w:val="000000"/>
          <w:lang w:eastAsia="zh-CN"/>
        </w:rPr>
      </w:pPr>
    </w:p>
    <w:p w14:paraId="41224FB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C62F99">
      <w:pPr>
        <w:pStyle w:val="Code"/>
        <w:keepNext w:val="0"/>
        <w:keepLines w:val="0"/>
        <w:rPr>
          <w:color w:val="000000"/>
          <w:lang w:eastAsia="zh-CN"/>
        </w:rPr>
      </w:pPr>
    </w:p>
    <w:p w14:paraId="29BBD01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2DD815B9" w14:textId="77777777" w:rsidR="00FA6A12" w:rsidRPr="00EF04CB" w:rsidRDefault="00FA6A12" w:rsidP="00C62F99">
      <w:pPr>
        <w:pStyle w:val="Code"/>
        <w:keepNext w:val="0"/>
        <w:keepLines w:val="0"/>
        <w:rPr>
          <w:color w:val="000000"/>
          <w:lang w:eastAsia="zh-CN"/>
        </w:rPr>
      </w:pPr>
    </w:p>
    <w:p w14:paraId="437FE39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5B7A0C88" w14:textId="77777777" w:rsidR="00FA6A12" w:rsidRPr="00EF04CB" w:rsidRDefault="00FA6A12" w:rsidP="00C62F99">
      <w:pPr>
        <w:pStyle w:val="Code"/>
        <w:keepNext w:val="0"/>
        <w:keepLines w:val="0"/>
        <w:rPr>
          <w:color w:val="000000"/>
          <w:lang w:eastAsia="zh-CN"/>
        </w:rPr>
      </w:pPr>
    </w:p>
    <w:p w14:paraId="0F38E9E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C62F99">
      <w:pPr>
        <w:pStyle w:val="Code"/>
        <w:keepNext w:val="0"/>
        <w:keepLines w:val="0"/>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13655652" w14:textId="77777777" w:rsidR="00FA6A12" w:rsidRPr="00EF04CB" w:rsidRDefault="00FA6A12" w:rsidP="00C62F99">
      <w:pPr>
        <w:pStyle w:val="Code"/>
        <w:keepNext w:val="0"/>
        <w:keepLines w:val="0"/>
        <w:rPr>
          <w:color w:val="000000"/>
          <w:lang w:val="en-CA" w:eastAsia="zh-CN"/>
        </w:rPr>
      </w:pPr>
    </w:p>
    <w:p w14:paraId="17CBE4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Default="00EF04CB" w:rsidP="00C62F99">
      <w:pPr>
        <w:pStyle w:val="Code"/>
        <w:keepNext w:val="0"/>
        <w:keepLines w:val="0"/>
        <w:rPr>
          <w:color w:val="800080"/>
          <w:lang w:val="en-CA" w:eastAsia="zh-CN"/>
        </w:rPr>
      </w:pPr>
      <w:r w:rsidRPr="00EF04CB">
        <w:rPr>
          <w:color w:val="000000"/>
          <w:lang w:val="en-CA" w:eastAsia="zh-CN"/>
        </w:rPr>
        <w:t xml:space="preserve">  </w:t>
      </w:r>
      <w:r w:rsidRPr="00EF04CB">
        <w:rPr>
          <w:color w:val="800080"/>
          <w:lang w:val="en-CA" w:eastAsia="zh-CN"/>
        </w:rPr>
        <w:t>}</w:t>
      </w:r>
    </w:p>
    <w:p w14:paraId="64FC8861" w14:textId="77777777" w:rsidR="00FA6A12" w:rsidRPr="00EF04CB" w:rsidRDefault="00FA6A12" w:rsidP="00C62F99">
      <w:pPr>
        <w:pStyle w:val="Code"/>
        <w:keepNext w:val="0"/>
        <w:keepLines w:val="0"/>
        <w:rPr>
          <w:color w:val="000000"/>
          <w:lang w:val="en-CA" w:eastAsia="zh-CN"/>
        </w:rPr>
      </w:pPr>
    </w:p>
    <w:p w14:paraId="0730D96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Default="00EF04CB" w:rsidP="00C62F99">
      <w:pPr>
        <w:pStyle w:val="Code"/>
        <w:keepNext w:val="0"/>
        <w:keepLines w:val="0"/>
        <w:rPr>
          <w:color w:val="800080"/>
          <w:lang w:eastAsia="zh-CN"/>
        </w:rPr>
      </w:pPr>
      <w:r w:rsidRPr="00EF04CB">
        <w:rPr>
          <w:color w:val="000000"/>
          <w:lang w:val="en-CA" w:eastAsia="zh-CN"/>
        </w:rPr>
        <w:t xml:space="preserve">  </w:t>
      </w:r>
      <w:r w:rsidRPr="009A50DE">
        <w:rPr>
          <w:color w:val="800080"/>
          <w:lang w:eastAsia="zh-CN"/>
        </w:rPr>
        <w:t>}</w:t>
      </w:r>
    </w:p>
    <w:p w14:paraId="1AEACFA3" w14:textId="77777777" w:rsidR="00FA6A12" w:rsidRPr="009A50DE" w:rsidRDefault="00FA6A12" w:rsidP="00C62F99">
      <w:pPr>
        <w:pStyle w:val="Code"/>
        <w:keepNext w:val="0"/>
        <w:keepLines w:val="0"/>
        <w:rPr>
          <w:color w:val="000000"/>
          <w:lang w:eastAsia="zh-CN"/>
        </w:rPr>
      </w:pPr>
    </w:p>
    <w:p w14:paraId="64F2C95F"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0DD6CEFD" w14:textId="77777777" w:rsidR="00FA6A12" w:rsidRPr="00EF04CB" w:rsidRDefault="00FA6A12" w:rsidP="00C62F99">
      <w:pPr>
        <w:pStyle w:val="Code"/>
        <w:keepNext w:val="0"/>
        <w:keepLines w:val="0"/>
        <w:rPr>
          <w:color w:val="000000"/>
          <w:lang w:val="en-CA" w:eastAsia="zh-CN"/>
        </w:rPr>
      </w:pPr>
    </w:p>
    <w:p w14:paraId="7FE5CD3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C62F99">
      <w:pPr>
        <w:pStyle w:val="Code"/>
        <w:keepNext w:val="0"/>
        <w:keepLines w:val="0"/>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C62F99">
      <w:pPr>
        <w:pStyle w:val="Code"/>
        <w:keepNext w:val="0"/>
        <w:keepLines w:val="0"/>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C62F99">
      <w:pPr>
        <w:pStyle w:val="Code"/>
        <w:keepNext w:val="0"/>
        <w:keepLines w:val="0"/>
        <w:rPr>
          <w:color w:val="000000"/>
          <w:lang w:val="fr-FR" w:eastAsia="zh-CN"/>
        </w:rPr>
      </w:pPr>
    </w:p>
    <w:p w14:paraId="5874EF9E"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C62F99">
      <w:pPr>
        <w:pStyle w:val="Code"/>
        <w:keepNext w:val="0"/>
        <w:keepLines w:val="0"/>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C62F99">
      <w:pPr>
        <w:pStyle w:val="Code"/>
        <w:keepNext w:val="0"/>
        <w:keepLines w:val="0"/>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C62F99">
      <w:pPr>
        <w:pStyle w:val="Code"/>
        <w:keepNext w:val="0"/>
        <w:keepLines w:val="0"/>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C62F99">
      <w:pPr>
        <w:pStyle w:val="Code"/>
        <w:keepNext w:val="0"/>
        <w:keepLines w:val="0"/>
        <w:rPr>
          <w:color w:val="000000"/>
          <w:lang w:val="fr-FR" w:eastAsia="zh-CN"/>
        </w:rPr>
      </w:pPr>
    </w:p>
    <w:p w14:paraId="0E5478B2"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Méthode abstraite de dessin de l'entité</w:t>
      </w:r>
    </w:p>
    <w:p w14:paraId="59A6FEC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FA6A12">
      <w:pPr>
        <w:pStyle w:val="Code"/>
        <w:keepNext w:val="0"/>
        <w:keepLines w:val="0"/>
        <w:rPr>
          <w:color w:val="000000"/>
          <w:lang w:val="fr-FR" w:eastAsia="zh-CN"/>
        </w:rPr>
      </w:pPr>
    </w:p>
    <w:p w14:paraId="5B079CE3" w14:textId="77777777" w:rsidR="00EF04CB" w:rsidRPr="00EF04CB" w:rsidRDefault="00EF04CB" w:rsidP="00B70207">
      <w:pPr>
        <w:pStyle w:val="Code"/>
        <w:rPr>
          <w:color w:val="000000"/>
          <w:lang w:val="fr-FR" w:eastAsia="zh-CN"/>
        </w:rPr>
      </w:pPr>
      <w:r w:rsidRPr="00EF04CB">
        <w:rPr>
          <w:color w:val="000000"/>
          <w:lang w:val="fr-FR" w:eastAsia="zh-CN"/>
        </w:rPr>
        <w:lastRenderedPageBreak/>
        <w:t xml:space="preserve">  </w:t>
      </w:r>
      <w:r w:rsidRPr="00EF04CB">
        <w:rPr>
          <w:color w:val="696969"/>
          <w:lang w:val="fr-FR" w:eastAsia="zh-CN"/>
        </w:rPr>
        <w:t>// Effacer l'entité</w:t>
      </w:r>
    </w:p>
    <w:p w14:paraId="4E1A8BE0" w14:textId="77777777" w:rsidR="00EF04CB" w:rsidRPr="00EF04CB" w:rsidRDefault="00EF04CB" w:rsidP="00B7020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B7020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B70207">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Default="00EF04CB" w:rsidP="00B70207">
      <w:pPr>
        <w:pStyle w:val="Code"/>
        <w:rPr>
          <w:color w:val="800080"/>
          <w:lang w:val="en-CA" w:eastAsia="zh-CN"/>
        </w:rPr>
      </w:pPr>
      <w:r w:rsidRPr="00EF04CB">
        <w:rPr>
          <w:color w:val="800080"/>
          <w:lang w:val="en-CA" w:eastAsia="zh-CN"/>
        </w:rPr>
        <w:t>}</w:t>
      </w:r>
    </w:p>
    <w:p w14:paraId="3B036149" w14:textId="77777777" w:rsidR="00FA6A12" w:rsidRPr="00EF04CB" w:rsidRDefault="00FA6A12" w:rsidP="00FA6A12">
      <w:pPr>
        <w:pStyle w:val="BodyText"/>
        <w:rPr>
          <w:lang w:val="en-CA" w:eastAsia="zh-CN"/>
        </w:rPr>
      </w:pPr>
    </w:p>
    <w:p w14:paraId="2B354248" w14:textId="77777777" w:rsidR="00E34CFC" w:rsidRDefault="002C7F57" w:rsidP="00E34CFC">
      <w:pPr>
        <w:pStyle w:val="BodyText"/>
        <w:jc w:val="center"/>
      </w:pPr>
      <w:r>
        <w:rPr>
          <w:noProof/>
        </w:rPr>
        <w:object w:dxaOrig="8596" w:dyaOrig="11624" w14:anchorId="2B250F6D">
          <v:shape id="_x0000_i1028" type="#_x0000_t75" alt="" style="width:282pt;height:381pt;mso-width-percent:0;mso-height-percent:0;mso-width-percent:0;mso-height-percent:0" o:ole="">
            <v:imagedata r:id="rId402" o:title=""/>
          </v:shape>
          <o:OLEObject Type="Embed" ProgID="MSPhotoEd.3" ShapeID="_x0000_i1028" DrawAspect="Content" ObjectID="_1801050994" r:id="rId403"/>
        </w:object>
      </w:r>
    </w:p>
    <w:p w14:paraId="353C8472" w14:textId="019E8A1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30</w:t>
      </w:r>
      <w:r>
        <w:fldChar w:fldCharType="end"/>
      </w:r>
      <w:r>
        <w:t>. Hiérarchie des entités animées.</w:t>
      </w:r>
    </w:p>
    <w:p w14:paraId="75CAAD11" w14:textId="77777777" w:rsidR="003E5B17" w:rsidRPr="003E5B17" w:rsidRDefault="003E5B17" w:rsidP="003E5B17">
      <w:pPr>
        <w:pStyle w:val="BodyText"/>
      </w:pPr>
    </w:p>
    <w:p w14:paraId="6DB1DD68" w14:textId="77777777" w:rsidR="00E34CFC" w:rsidRPr="00E700C0" w:rsidRDefault="00E34CFC" w:rsidP="00676FF0">
      <w:pPr>
        <w:pStyle w:val="BodyText"/>
        <w:keepNext/>
        <w:numPr>
          <w:ilvl w:val="0"/>
          <w:numId w:val="18"/>
        </w:numPr>
        <w:ind w:left="714" w:hanging="357"/>
        <w:rPr>
          <w:b/>
          <w:bCs/>
        </w:rPr>
      </w:pPr>
      <w:r w:rsidRPr="00E700C0">
        <w:rPr>
          <w:b/>
          <w:bCs/>
        </w:rPr>
        <w:lastRenderedPageBreak/>
        <w:t xml:space="preserve">Traitement du son avec </w:t>
      </w:r>
      <w:r w:rsidRPr="00E700C0">
        <w:rPr>
          <w:b/>
          <w:bCs/>
          <w:i/>
          <w:iCs/>
        </w:rPr>
        <w:t>AudioClip</w:t>
      </w:r>
    </w:p>
    <w:p w14:paraId="5B87D05F" w14:textId="77777777" w:rsidR="00E34CFC" w:rsidRDefault="00E34CFC" w:rsidP="00B70207">
      <w:pPr>
        <w:pStyle w:val="BodyText"/>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1566B9FD" w:rsidR="00E34CFC" w:rsidRPr="002C23EA" w:rsidRDefault="00E34CFC" w:rsidP="00DC59B4">
      <w:pPr>
        <w:pStyle w:val="BodyText"/>
        <w:keepNext/>
        <w:keepLines/>
        <w:spacing w:after="0"/>
      </w:pPr>
      <w:hyperlink r:id="rId404"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05"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/EntiteAnimeAvecCri.java</w:t>
      </w:r>
    </w:p>
    <w:p w14:paraId="3C37AF29"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B36EED">
      <w:pPr>
        <w:pStyle w:val="Code"/>
        <w:rPr>
          <w:color w:val="000000"/>
          <w:lang w:eastAsia="zh-CN"/>
        </w:rPr>
      </w:pPr>
    </w:p>
    <w:p w14:paraId="359DC2C4" w14:textId="77777777" w:rsidR="00C44445" w:rsidRPr="00C44445" w:rsidRDefault="00C44445" w:rsidP="00B36EED">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B70207">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62F99">
      <w:pPr>
        <w:pStyle w:val="Code"/>
        <w:keepNext w:val="0"/>
        <w:keepLines w:val="0"/>
        <w:rPr>
          <w:color w:val="000000"/>
          <w:lang w:eastAsia="zh-CN"/>
        </w:rPr>
      </w:pPr>
    </w:p>
    <w:p w14:paraId="4E8A79C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2A9BB68D" w:rsidR="00E34CFC" w:rsidRDefault="00E34CFC" w:rsidP="00E34CFC">
      <w:pPr>
        <w:pStyle w:val="BodyText"/>
      </w:pPr>
      <w:r>
        <w:t xml:space="preserve">La variable d’objet </w:t>
      </w:r>
      <w:r w:rsidRPr="00C96ACC">
        <w:rPr>
          <w:i/>
          <w:iCs/>
        </w:rPr>
        <w:t>unCri</w:t>
      </w:r>
      <w:r>
        <w:t xml:space="preserve"> de la classe java.applet.</w:t>
      </w:r>
      <w:hyperlink r:id="rId406"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BodyText"/>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BodyText"/>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lastRenderedPageBreak/>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BodyText"/>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BodyText"/>
        <w:rPr>
          <w:lang w:val="en-CA"/>
        </w:rPr>
      </w:pPr>
    </w:p>
    <w:p w14:paraId="2E4BF232" w14:textId="77777777" w:rsidR="00E34CFC" w:rsidRDefault="00E34CFC" w:rsidP="00E34CFC">
      <w:pPr>
        <w:pStyle w:val="BodyText"/>
      </w:pPr>
      <w:r>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3E408036" w:rsidR="00E34CFC" w:rsidRPr="00B45738" w:rsidRDefault="00E34CFC" w:rsidP="0055559F">
      <w:pPr>
        <w:pStyle w:val="BodyText"/>
        <w:keepNext/>
        <w:keepLines/>
        <w:spacing w:after="0"/>
      </w:pPr>
      <w:hyperlink r:id="rId407"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08"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/BotAnimeAvecCri.java</w:t>
      </w:r>
    </w:p>
    <w:p w14:paraId="69E16C39" w14:textId="77777777" w:rsidR="00C44445" w:rsidRPr="00C44445" w:rsidRDefault="00C44445" w:rsidP="00C62F99">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62F99">
      <w:pPr>
        <w:pStyle w:val="Code"/>
        <w:rPr>
          <w:color w:val="000000"/>
          <w:lang w:eastAsia="zh-CN"/>
        </w:rPr>
      </w:pPr>
    </w:p>
    <w:p w14:paraId="45DCD9F7" w14:textId="77777777" w:rsidR="00C44445" w:rsidRPr="00C44445" w:rsidRDefault="00C44445" w:rsidP="00C62F99">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62F99">
      <w:pPr>
        <w:pStyle w:val="Code"/>
        <w:rPr>
          <w:color w:val="000000"/>
          <w:lang w:eastAsia="zh-CN"/>
        </w:rPr>
      </w:pPr>
    </w:p>
    <w:p w14:paraId="30953D9E" w14:textId="77777777" w:rsidR="00C44445" w:rsidRPr="00C44445" w:rsidRDefault="00C44445" w:rsidP="00C62F99">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62F99">
      <w:pPr>
        <w:pStyle w:val="Code"/>
        <w:rPr>
          <w:color w:val="000000"/>
          <w:lang w:eastAsia="zh-CN"/>
        </w:rPr>
      </w:pPr>
    </w:p>
    <w:p w14:paraId="381C9708" w14:textId="77777777" w:rsidR="00C44445" w:rsidRPr="00C44445" w:rsidRDefault="00C44445" w:rsidP="00C62F99">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62F99">
      <w:pPr>
        <w:pStyle w:val="Code"/>
        <w:keepNext w:val="0"/>
        <w:keepLines w:val="0"/>
        <w:rPr>
          <w:color w:val="000000"/>
          <w:lang w:val="en-CA" w:eastAsia="zh-CN"/>
        </w:rPr>
      </w:pPr>
    </w:p>
    <w:p w14:paraId="68B3B2F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62F99">
      <w:pPr>
        <w:pStyle w:val="Code"/>
        <w:keepNext w:val="0"/>
        <w:keepLines w:val="0"/>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62F99">
      <w:pPr>
        <w:pStyle w:val="Code"/>
        <w:keepNext w:val="0"/>
        <w:keepLines w:val="0"/>
        <w:rPr>
          <w:color w:val="000000"/>
          <w:lang w:eastAsia="zh-CN"/>
        </w:rPr>
      </w:pPr>
    </w:p>
    <w:p w14:paraId="7FEA1BA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BodyText"/>
      </w:pPr>
    </w:p>
    <w:p w14:paraId="609F9B03" w14:textId="77777777" w:rsidR="00E34CFC" w:rsidRPr="006568FF" w:rsidRDefault="00E34CFC" w:rsidP="00E34CFC">
      <w:pPr>
        <w:pStyle w:val="BodyText"/>
        <w:numPr>
          <w:ilvl w:val="0"/>
          <w:numId w:val="18"/>
        </w:numPr>
        <w:rPr>
          <w:b/>
        </w:rPr>
      </w:pPr>
      <w:r w:rsidRPr="006568FF">
        <w:rPr>
          <w:b/>
        </w:rPr>
        <w:t>Animation vectorielle de gestes (par opérations de dessin)</w:t>
      </w:r>
    </w:p>
    <w:p w14:paraId="660AA2BF" w14:textId="77777777" w:rsidR="00E34CFC" w:rsidRDefault="00E34CFC" w:rsidP="00E34CFC">
      <w:pPr>
        <w:pStyle w:val="BodyText"/>
      </w:pPr>
      <w:r>
        <w:lastRenderedPageBreak/>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BodyText"/>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BodyText"/>
        <w:numPr>
          <w:ilvl w:val="0"/>
          <w:numId w:val="19"/>
        </w:numPr>
      </w:pPr>
      <w:r w:rsidRPr="001255D5">
        <w:rPr>
          <w:i/>
        </w:rPr>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BodyText"/>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29E57CF4" w:rsidR="00E34CFC" w:rsidRPr="00B45738" w:rsidRDefault="00E34CFC" w:rsidP="0055559F">
      <w:pPr>
        <w:pStyle w:val="BodyText"/>
        <w:keepNext/>
        <w:keepLines/>
        <w:spacing w:after="0"/>
      </w:pPr>
      <w:hyperlink r:id="rId409" w:history="1">
        <w:r w:rsidRPr="00537DEA">
          <w:rPr>
            <w:rFonts w:ascii="Segoe UI" w:hAnsi="Segoe UI" w:cs="Segoe UI"/>
            <w:color w:val="0366D6"/>
            <w:lang w:val="fr-CA"/>
          </w:rPr>
          <w:t>JavaPasAPas</w:t>
        </w:r>
      </w:hyperlink>
      <w:r w:rsidRPr="0055559F">
        <w:rPr>
          <w:rFonts w:ascii="Segoe UI" w:hAnsi="Segoe UI" w:cs="Segoe UI"/>
          <w:color w:val="000000" w:themeColor="text1"/>
          <w:lang w:val="fr-CA"/>
        </w:rPr>
        <w:t>/</w:t>
      </w:r>
      <w:hyperlink r:id="rId410" w:history="1">
        <w:r w:rsidRPr="0055559F">
          <w:rPr>
            <w:rFonts w:ascii="Segoe UI" w:hAnsi="Segoe UI" w:cs="Segoe UI"/>
            <w:color w:val="000000" w:themeColor="text1"/>
            <w:lang w:val="fr-CA"/>
          </w:rPr>
          <w:t>JeuSimple</w:t>
        </w:r>
      </w:hyperlink>
      <w:r w:rsidRPr="0055559F">
        <w:rPr>
          <w:rFonts w:ascii="Segoe UI" w:hAnsi="Segoe UI" w:cs="Segoe UI"/>
          <w:color w:val="000000" w:themeColor="text1"/>
          <w:lang w:val="fr-CA"/>
        </w:rPr>
        <w:t>/EntiteAnimeAvecCriEtGestes.java</w:t>
      </w:r>
    </w:p>
    <w:p w14:paraId="7AC80712"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62F99">
      <w:pPr>
        <w:pStyle w:val="Code"/>
        <w:keepNext w:val="0"/>
        <w:keepLines w:val="0"/>
        <w:rPr>
          <w:color w:val="000000"/>
          <w:lang w:eastAsia="zh-CN"/>
        </w:rPr>
      </w:pPr>
    </w:p>
    <w:p w14:paraId="57C5779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B36EED">
      <w:pPr>
        <w:pStyle w:val="Code"/>
        <w:keepNext w:val="0"/>
        <w:keepLines w:val="0"/>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BodyText"/>
      </w:pPr>
    </w:p>
    <w:p w14:paraId="5C708050" w14:textId="77777777" w:rsidR="00E34CFC" w:rsidRDefault="00E34CFC" w:rsidP="00E34CFC">
      <w:pPr>
        <w:pStyle w:val="BodyText"/>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55851215" w:rsidR="00E34CFC" w:rsidRPr="00B45738" w:rsidRDefault="00E34CFC" w:rsidP="00A173BE">
      <w:pPr>
        <w:pStyle w:val="BodyText"/>
        <w:keepNext/>
        <w:keepLines/>
        <w:spacing w:after="0"/>
      </w:pPr>
      <w:hyperlink r:id="rId411"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12"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62F99">
      <w:pPr>
        <w:pStyle w:val="Code"/>
        <w:keepNext w:val="0"/>
        <w:keepLines w:val="0"/>
        <w:rPr>
          <w:color w:val="000000"/>
          <w:lang w:eastAsia="zh-CN"/>
        </w:rPr>
      </w:pPr>
    </w:p>
    <w:p w14:paraId="25FF5E1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Default="00C44445" w:rsidP="00C62F99">
      <w:pPr>
        <w:pStyle w:val="Code"/>
        <w:keepNext w:val="0"/>
        <w:keepLines w:val="0"/>
        <w:rPr>
          <w:color w:val="80008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282355C" w14:textId="77777777" w:rsidR="00B36EED" w:rsidRPr="00C44445" w:rsidRDefault="00B36EED" w:rsidP="00C62F99">
      <w:pPr>
        <w:pStyle w:val="Code"/>
        <w:keepNext w:val="0"/>
        <w:keepLines w:val="0"/>
        <w:rPr>
          <w:color w:val="000000"/>
          <w:lang w:eastAsia="zh-CN"/>
        </w:rPr>
      </w:pPr>
    </w:p>
    <w:p w14:paraId="67CCB7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Default="00C44445" w:rsidP="00C62F99">
      <w:pPr>
        <w:pStyle w:val="Code"/>
        <w:keepNext w:val="0"/>
        <w:keepLines w:val="0"/>
        <w:rPr>
          <w:color w:val="80008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7901C6C0" w14:textId="77777777" w:rsidR="00B36EED" w:rsidRPr="00C44445" w:rsidRDefault="00B36EED" w:rsidP="00C62F99">
      <w:pPr>
        <w:pStyle w:val="Code"/>
        <w:keepNext w:val="0"/>
        <w:keepLines w:val="0"/>
        <w:rPr>
          <w:color w:val="000000"/>
          <w:lang w:eastAsia="zh-CN"/>
        </w:rPr>
      </w:pPr>
    </w:p>
    <w:p w14:paraId="5FF8C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BodyText"/>
      </w:pPr>
    </w:p>
    <w:p w14:paraId="73E932DA" w14:textId="77777777" w:rsidR="00E34CFC" w:rsidRPr="00617A47" w:rsidRDefault="00E34CFC" w:rsidP="00E34CFC">
      <w:pPr>
        <w:pStyle w:val="BodyText"/>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BodyText"/>
      </w:pPr>
      <w:r>
        <w:t xml:space="preserve">La sous-classe </w:t>
      </w:r>
      <w:r w:rsidRPr="0088194E">
        <w:rPr>
          <w:i/>
          <w:iCs/>
        </w:rPr>
        <w:t>EntiteAnimeAvecCriEtSequenceImages</w:t>
      </w:r>
      <w:r>
        <w:t xml:space="preserve"> illustre une autre manière de produire l’animation :</w:t>
      </w:r>
    </w:p>
    <w:p w14:paraId="0C2808CC" w14:textId="668FF58F" w:rsidR="00EF7B00" w:rsidRPr="00A173BE" w:rsidRDefault="00E34CFC" w:rsidP="00676FF0">
      <w:pPr>
        <w:pStyle w:val="BodyText"/>
        <w:keepNext/>
        <w:keepLines/>
        <w:spacing w:after="0"/>
        <w:rPr>
          <w:rFonts w:ascii="Segoe UI" w:hAnsi="Segoe UI" w:cs="Segoe UI"/>
          <w:color w:val="000000" w:themeColor="text1"/>
          <w:lang w:val="fr-CA"/>
        </w:rPr>
      </w:pPr>
      <w:hyperlink r:id="rId413"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14"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w:t>
      </w:r>
    </w:p>
    <w:p w14:paraId="3BC13FAF" w14:textId="2D6B65AA" w:rsidR="00E34CFC" w:rsidRPr="00A173BE" w:rsidRDefault="00E34CFC" w:rsidP="00676FF0">
      <w:pPr>
        <w:pStyle w:val="BodyText"/>
        <w:keepNext/>
        <w:keepLines/>
        <w:spacing w:after="0"/>
        <w:rPr>
          <w:color w:val="000000" w:themeColor="text1"/>
        </w:rPr>
      </w:pPr>
      <w:r w:rsidRPr="00A173BE">
        <w:rPr>
          <w:rFonts w:ascii="Segoe UI" w:hAnsi="Segoe UI" w:cs="Segoe UI"/>
          <w:color w:val="000000" w:themeColor="text1"/>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62F99">
      <w:pPr>
        <w:pStyle w:val="Code"/>
        <w:keepNext w:val="0"/>
        <w:keepLines w:val="0"/>
        <w:rPr>
          <w:color w:val="000000"/>
          <w:lang w:eastAsia="zh-CN"/>
        </w:rPr>
      </w:pPr>
    </w:p>
    <w:p w14:paraId="4353203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62F99">
      <w:pPr>
        <w:pStyle w:val="Code"/>
        <w:keepNext w:val="0"/>
        <w:keepLines w:val="0"/>
        <w:rPr>
          <w:color w:val="000000"/>
          <w:lang w:eastAsia="zh-CN"/>
        </w:rPr>
      </w:pPr>
    </w:p>
    <w:p w14:paraId="01CF3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62F99">
      <w:pPr>
        <w:pStyle w:val="Code"/>
        <w:keepNext w:val="0"/>
        <w:keepLines w:val="0"/>
        <w:rPr>
          <w:color w:val="000000"/>
          <w:lang w:eastAsia="zh-CN"/>
        </w:rPr>
      </w:pPr>
    </w:p>
    <w:p w14:paraId="39B830F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de la forme nomDossiern.gif, n = 1 .. nombreEtats</w:t>
      </w:r>
    </w:p>
    <w:p w14:paraId="415055D4"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62F99">
      <w:pPr>
        <w:pStyle w:val="Code"/>
        <w:keepNext w:val="0"/>
        <w:keepLines w:val="0"/>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62F99">
      <w:pPr>
        <w:pStyle w:val="Code"/>
        <w:keepNext w:val="0"/>
        <w:keepLines w:val="0"/>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62F99">
      <w:pPr>
        <w:pStyle w:val="Code"/>
        <w:keepNext w:val="0"/>
        <w:keepLines w:val="0"/>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664AF3EA" w14:textId="77777777" w:rsidR="00B37E71" w:rsidRDefault="00B37E71" w:rsidP="00E34CFC">
      <w:pPr>
        <w:pStyle w:val="BodyText"/>
      </w:pPr>
    </w:p>
    <w:p w14:paraId="17D4A8F0" w14:textId="14CF0DA3" w:rsidR="00E34CFC" w:rsidRDefault="00E34CFC" w:rsidP="00E34CFC">
      <w:pPr>
        <w:pStyle w:val="BodyText"/>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BodyText"/>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2C7F57" w:rsidP="00E34CFC">
      <w:pPr>
        <w:pStyle w:val="BodyText"/>
      </w:pPr>
      <w:r>
        <w:rPr>
          <w:noProof/>
        </w:rPr>
        <w:object w:dxaOrig="19244" w:dyaOrig="4276" w14:anchorId="5FF4858A">
          <v:shape id="_x0000_i1027" type="#_x0000_t75" alt="" style="width:331pt;height:74pt;mso-width-percent:0;mso-height-percent:0;mso-width-percent:0;mso-height-percent:0" o:ole="">
            <v:imagedata r:id="rId415" o:title=""/>
          </v:shape>
          <o:OLEObject Type="Embed" ProgID="Visio.Drawing.11" ShapeID="_x0000_i1027" DrawAspect="Content" ObjectID="_1801050995" r:id="rId416"/>
        </w:object>
      </w:r>
    </w:p>
    <w:p w14:paraId="2D0060D6" w14:textId="2E7F0FF4"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BodyText"/>
        <w:numPr>
          <w:ilvl w:val="0"/>
          <w:numId w:val="18"/>
        </w:numPr>
        <w:rPr>
          <w:b/>
          <w:bCs/>
        </w:rPr>
      </w:pPr>
      <w:r w:rsidRPr="00B54D90">
        <w:rPr>
          <w:b/>
          <w:bCs/>
        </w:rPr>
        <w:t>Notion de tableau</w:t>
      </w:r>
    </w:p>
    <w:p w14:paraId="5D77135B" w14:textId="77777777" w:rsidR="00E34CFC" w:rsidRDefault="00E34CFC" w:rsidP="00E34CFC">
      <w:pPr>
        <w:pStyle w:val="BodyText"/>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BodyText"/>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30796ECA" w14:textId="76E62C02" w:rsidR="00E5463B" w:rsidRPr="00EF7B00" w:rsidRDefault="00E34CFC" w:rsidP="00EF7B00">
      <w:pPr>
        <w:rPr>
          <w:rFonts w:ascii="Courier New" w:hAnsi="Courier New" w:cs="Courier New"/>
        </w:rPr>
      </w:pPr>
      <w:r w:rsidRPr="00E5463B">
        <w:rPr>
          <w:rFonts w:ascii="Courier New" w:hAnsi="Courier New" w:cs="Courier New"/>
        </w:rPr>
        <w:lastRenderedPageBreak/>
        <w:t xml:space="preserve">    protected Image imagesAnimation[];</w:t>
      </w:r>
    </w:p>
    <w:p w14:paraId="790611CC" w14:textId="743BAD6F" w:rsidR="00E34CFC" w:rsidRDefault="00E34CFC" w:rsidP="00E34CFC">
      <w:pPr>
        <w:pStyle w:val="BodyText"/>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BodyText"/>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BodyText"/>
      </w:pPr>
    </w:p>
    <w:p w14:paraId="2E54E3F4" w14:textId="77777777" w:rsidR="00E34CFC" w:rsidRDefault="00E34CFC" w:rsidP="00E34CFC">
      <w:pPr>
        <w:pStyle w:val="BodyText"/>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BodyText"/>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BodyText"/>
      </w:pPr>
    </w:p>
    <w:p w14:paraId="54EA5342" w14:textId="6ACD62C9" w:rsidR="00E34CFC" w:rsidRDefault="00E34CFC" w:rsidP="00E34CFC">
      <w:pPr>
        <w:pStyle w:val="BodyText"/>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BodyText"/>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BodyText"/>
      </w:pPr>
      <w:r>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BodyText"/>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w:t>
      </w:r>
      <w:r>
        <w:lastRenderedPageBreak/>
        <w:t xml:space="preserve">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BodyText"/>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3E47B8A1"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BodyText"/>
      </w:pPr>
    </w:p>
    <w:p w14:paraId="196745D2" w14:textId="77777777" w:rsidR="00E34CFC" w:rsidRPr="00867A88" w:rsidRDefault="00E34CFC" w:rsidP="00E34CFC">
      <w:pPr>
        <w:pStyle w:val="BodyText"/>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BodyText"/>
        <w:rPr>
          <w:b/>
        </w:rPr>
      </w:pPr>
      <w:r w:rsidRPr="00B3481C">
        <w:rPr>
          <w:b/>
        </w:rPr>
        <w:t>Caractéristiques des tableaux Java</w:t>
      </w:r>
    </w:p>
    <w:p w14:paraId="4FD4DD48" w14:textId="77777777" w:rsidR="00E34CFC" w:rsidRDefault="00E34CFC" w:rsidP="00E34CFC">
      <w:pPr>
        <w:pStyle w:val="BodyText"/>
      </w:pPr>
      <w:r>
        <w:lastRenderedPageBreak/>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BodyText"/>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Default="00E34CFC" w:rsidP="00E34CFC">
      <w:pPr>
        <w:rPr>
          <w:rFonts w:ascii="Courier New" w:hAnsi="Courier New" w:cs="Courier New"/>
          <w:lang w:val="fr-CA"/>
        </w:rPr>
      </w:pPr>
      <w:r w:rsidRPr="008C1272">
        <w:rPr>
          <w:rFonts w:ascii="Courier New" w:hAnsi="Courier New" w:cs="Courier New"/>
          <w:lang w:val="fr-CA"/>
        </w:rPr>
        <w:t>}</w:t>
      </w:r>
    </w:p>
    <w:p w14:paraId="48791449" w14:textId="77777777" w:rsidR="00EF7B00" w:rsidRPr="008C1272" w:rsidRDefault="00EF7B00" w:rsidP="00E34CFC">
      <w:pPr>
        <w:rPr>
          <w:rFonts w:ascii="Courier New" w:hAnsi="Courier New" w:cs="Courier New"/>
          <w:lang w:val="fr-CA"/>
        </w:rPr>
      </w:pPr>
    </w:p>
    <w:p w14:paraId="1D413ABF" w14:textId="765D2CE0" w:rsidR="00E34CFC" w:rsidRPr="00A67E11" w:rsidRDefault="00E34CFC" w:rsidP="00E34CFC">
      <w:pPr>
        <w:pStyle w:val="BodyText"/>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BodyText"/>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BodyText"/>
        <w:rPr>
          <w:lang w:val="en-CA"/>
        </w:rPr>
      </w:pPr>
    </w:p>
    <w:p w14:paraId="7F431DBC" w14:textId="77777777" w:rsidR="00E34CFC" w:rsidRDefault="00E34CFC" w:rsidP="00E34CFC">
      <w:pPr>
        <w:pStyle w:val="BodyText"/>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
    <w:p w14:paraId="149F6B3A" w14:textId="77777777" w:rsidR="00E34CFC" w:rsidRPr="009A50DE" w:rsidRDefault="00E34CFC" w:rsidP="00E34CFC">
      <w:pPr>
        <w:pStyle w:val="BodyText"/>
        <w:rPr>
          <w:lang w:val="en-CA"/>
        </w:rPr>
      </w:pPr>
    </w:p>
    <w:p w14:paraId="42E13DB4" w14:textId="24367736" w:rsidR="00E34CFC" w:rsidRDefault="00E34CFC" w:rsidP="00E34CFC">
      <w:pPr>
        <w:pStyle w:val="BodyText"/>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w:t>
      </w:r>
      <w:r>
        <w:rPr>
          <w:lang w:val="fr-CA"/>
        </w:rPr>
        <w:lastRenderedPageBreak/>
        <w:t>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BodyText"/>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BodyText"/>
        <w:rPr>
          <w:b/>
          <w:lang w:val="fr-CA"/>
        </w:rPr>
      </w:pPr>
      <w:r w:rsidRPr="0037551C">
        <w:rPr>
          <w:b/>
          <w:lang w:val="fr-CA"/>
        </w:rPr>
        <w:t>Tableaux multi-dimensionnels</w:t>
      </w:r>
    </w:p>
    <w:p w14:paraId="5C7C7D84" w14:textId="77777777" w:rsidR="00E34CFC" w:rsidRDefault="00E34CFC" w:rsidP="00E34CFC">
      <w:pPr>
        <w:pStyle w:val="BodyText"/>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6D7BD3">
      <w:pPr>
        <w:pStyle w:val="BodyText"/>
        <w:keepNext/>
        <w:keepLines/>
        <w:rPr>
          <w:lang w:val="fr-CA"/>
        </w:rPr>
      </w:pPr>
      <w:r w:rsidRPr="00724C9F">
        <w:rPr>
          <w:b/>
          <w:lang w:val="fr-CA"/>
        </w:rPr>
        <w:t>Exemple</w:t>
      </w:r>
      <w:r>
        <w:rPr>
          <w:lang w:val="fr-CA"/>
        </w:rPr>
        <w:t>. L’exemple suivant illustre l’utilisation d’un tableau à deux dimensions (matrice).</w:t>
      </w:r>
    </w:p>
    <w:p w14:paraId="04AB2FA7" w14:textId="77777777" w:rsidR="006D7BD3" w:rsidRPr="00B37E71" w:rsidRDefault="006D7BD3" w:rsidP="006D7BD3">
      <w:pPr>
        <w:pStyle w:val="Code"/>
        <w:rPr>
          <w:lang w:val="en-US" w:eastAsia="fr-CA"/>
        </w:rPr>
      </w:pPr>
      <w:r w:rsidRPr="00B37E71">
        <w:rPr>
          <w:b/>
          <w:bCs/>
          <w:color w:val="800000"/>
          <w:lang w:val="en-US" w:eastAsia="fr-CA"/>
        </w:rPr>
        <w:t>public</w:t>
      </w:r>
      <w:r w:rsidRPr="00B37E71">
        <w:rPr>
          <w:lang w:val="en-US" w:eastAsia="fr-CA"/>
        </w:rPr>
        <w:t xml:space="preserve"> </w:t>
      </w:r>
      <w:r w:rsidRPr="00B37E71">
        <w:rPr>
          <w:b/>
          <w:bCs/>
          <w:color w:val="800000"/>
          <w:lang w:val="en-US" w:eastAsia="fr-CA"/>
        </w:rPr>
        <w:t>class</w:t>
      </w:r>
      <w:r w:rsidRPr="00B37E71">
        <w:rPr>
          <w:lang w:val="en-US" w:eastAsia="fr-CA"/>
        </w:rPr>
        <w:t xml:space="preserve"> ExempleTableau </w:t>
      </w:r>
      <w:r w:rsidRPr="00B37E71">
        <w:rPr>
          <w:color w:val="800080"/>
          <w:lang w:val="en-US" w:eastAsia="fr-CA"/>
        </w:rPr>
        <w:t>{</w:t>
      </w:r>
    </w:p>
    <w:p w14:paraId="364FC5A7"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public</w:t>
      </w:r>
      <w:r w:rsidRPr="00B37E71">
        <w:rPr>
          <w:lang w:val="en-US" w:eastAsia="fr-CA"/>
        </w:rPr>
        <w:t xml:space="preserve"> </w:t>
      </w:r>
      <w:r w:rsidRPr="00B37E71">
        <w:rPr>
          <w:b/>
          <w:bCs/>
          <w:color w:val="800000"/>
          <w:lang w:val="en-US" w:eastAsia="fr-CA"/>
        </w:rPr>
        <w:t>static</w:t>
      </w:r>
      <w:r w:rsidRPr="00B37E71">
        <w:rPr>
          <w:lang w:val="en-US" w:eastAsia="fr-CA"/>
        </w:rPr>
        <w:t xml:space="preserve"> </w:t>
      </w:r>
      <w:r w:rsidRPr="00B37E71">
        <w:rPr>
          <w:color w:val="BB7977"/>
          <w:lang w:val="en-US" w:eastAsia="fr-CA"/>
        </w:rPr>
        <w:t>void</w:t>
      </w:r>
      <w:r w:rsidRPr="00B37E71">
        <w:rPr>
          <w:lang w:val="en-US" w:eastAsia="fr-CA"/>
        </w:rPr>
        <w:t xml:space="preserve"> main</w:t>
      </w:r>
      <w:r w:rsidRPr="00B37E71">
        <w:rPr>
          <w:color w:val="808030"/>
          <w:lang w:val="en-US" w:eastAsia="fr-CA"/>
        </w:rPr>
        <w:t>(</w:t>
      </w:r>
      <w:r w:rsidRPr="00B37E71">
        <w:rPr>
          <w:b/>
          <w:bCs/>
          <w:color w:val="BB7977"/>
          <w:lang w:val="en-US" w:eastAsia="fr-CA"/>
        </w:rPr>
        <w:t>String</w:t>
      </w:r>
      <w:r w:rsidRPr="00B37E71">
        <w:rPr>
          <w:color w:val="808030"/>
          <w:lang w:val="en-US" w:eastAsia="fr-CA"/>
        </w:rPr>
        <w:t>[]</w:t>
      </w:r>
      <w:r w:rsidRPr="00B37E71">
        <w:rPr>
          <w:lang w:val="en-US" w:eastAsia="fr-CA"/>
        </w:rPr>
        <w:t xml:space="preserve"> args</w:t>
      </w:r>
      <w:r w:rsidRPr="00B37E71">
        <w:rPr>
          <w:color w:val="808030"/>
          <w:lang w:val="en-US" w:eastAsia="fr-CA"/>
        </w:rPr>
        <w:t>)</w:t>
      </w:r>
      <w:r w:rsidRPr="00B37E71">
        <w:rPr>
          <w:lang w:val="en-US" w:eastAsia="fr-CA"/>
        </w:rPr>
        <w:t xml:space="preserve"> </w:t>
      </w:r>
      <w:r w:rsidRPr="00B37E71">
        <w:rPr>
          <w:color w:val="800080"/>
          <w:lang w:val="en-US" w:eastAsia="fr-CA"/>
        </w:rPr>
        <w:t>{</w:t>
      </w:r>
    </w:p>
    <w:p w14:paraId="2D5E630C" w14:textId="77777777" w:rsidR="006D7BD3" w:rsidRPr="00B37E71" w:rsidRDefault="006D7BD3" w:rsidP="006D7BD3">
      <w:pPr>
        <w:pStyle w:val="Code"/>
        <w:rPr>
          <w:lang w:val="en-US" w:eastAsia="fr-CA"/>
        </w:rPr>
      </w:pPr>
      <w:r w:rsidRPr="00B37E71">
        <w:rPr>
          <w:lang w:val="en-US" w:eastAsia="fr-CA"/>
        </w:rPr>
        <w:t xml:space="preserve">        </w:t>
      </w:r>
      <w:r w:rsidRPr="00B37E71">
        <w:rPr>
          <w:color w:val="BB7977"/>
          <w:lang w:val="en-US" w:eastAsia="fr-CA"/>
        </w:rPr>
        <w:t>int</w:t>
      </w:r>
      <w:r w:rsidRPr="00B37E71">
        <w:rPr>
          <w:lang w:val="en-US" w:eastAsia="fr-CA"/>
        </w:rPr>
        <w:t xml:space="preserve"> tableauDe5Int</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lang w:val="en-US" w:eastAsia="fr-CA"/>
        </w:rPr>
        <w:t xml:space="preserve"> </w:t>
      </w:r>
      <w:r w:rsidRPr="00B37E71">
        <w:rPr>
          <w:color w:val="800080"/>
          <w:lang w:val="en-US" w:eastAsia="fr-CA"/>
        </w:rPr>
        <w:t>{</w:t>
      </w:r>
      <w:r w:rsidRPr="00B37E71">
        <w:rPr>
          <w:color w:val="008C00"/>
          <w:lang w:val="en-US" w:eastAsia="fr-CA"/>
        </w:rPr>
        <w:t>12</w:t>
      </w:r>
      <w:r w:rsidRPr="00B37E71">
        <w:rPr>
          <w:color w:val="808030"/>
          <w:lang w:val="en-US" w:eastAsia="fr-CA"/>
        </w:rPr>
        <w:t>,</w:t>
      </w:r>
      <w:r w:rsidRPr="00B37E71">
        <w:rPr>
          <w:lang w:val="en-US" w:eastAsia="fr-CA"/>
        </w:rPr>
        <w:t xml:space="preserve"> </w:t>
      </w:r>
      <w:r w:rsidRPr="00B37E71">
        <w:rPr>
          <w:color w:val="008C00"/>
          <w:lang w:val="en-US" w:eastAsia="fr-CA"/>
        </w:rPr>
        <w:t>3</w:t>
      </w:r>
      <w:r w:rsidRPr="00B37E71">
        <w:rPr>
          <w:color w:val="808030"/>
          <w:lang w:val="en-US" w:eastAsia="fr-CA"/>
        </w:rPr>
        <w:t>,</w:t>
      </w:r>
      <w:r w:rsidRPr="00B37E71">
        <w:rPr>
          <w:lang w:val="en-US" w:eastAsia="fr-CA"/>
        </w:rPr>
        <w:t xml:space="preserve"> </w:t>
      </w:r>
      <w:r w:rsidRPr="00B37E71">
        <w:rPr>
          <w:color w:val="008C00"/>
          <w:lang w:val="en-US" w:eastAsia="fr-CA"/>
        </w:rPr>
        <w:t>154</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color w:val="008C00"/>
          <w:lang w:val="en-US" w:eastAsia="fr-CA"/>
        </w:rPr>
        <w:t>5</w:t>
      </w:r>
      <w:r w:rsidRPr="00B37E71">
        <w:rPr>
          <w:color w:val="808030"/>
          <w:lang w:val="en-US" w:eastAsia="fr-CA"/>
        </w:rPr>
        <w:t>,</w:t>
      </w:r>
      <w:r w:rsidRPr="00B37E71">
        <w:rPr>
          <w:lang w:val="en-US" w:eastAsia="fr-CA"/>
        </w:rPr>
        <w:t xml:space="preserve"> </w:t>
      </w:r>
      <w:r w:rsidRPr="00B37E71">
        <w:rPr>
          <w:color w:val="008C00"/>
          <w:lang w:val="en-US" w:eastAsia="fr-CA"/>
        </w:rPr>
        <w:t>17</w:t>
      </w:r>
      <w:r w:rsidRPr="00B37E71">
        <w:rPr>
          <w:color w:val="800080"/>
          <w:lang w:val="en-US" w:eastAsia="fr-CA"/>
        </w:rPr>
        <w:t>};</w:t>
      </w:r>
    </w:p>
    <w:p w14:paraId="190A92D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i </w:t>
      </w:r>
      <w:r w:rsidRPr="00B37E71">
        <w:rPr>
          <w:color w:val="808030"/>
          <w:lang w:val="en-US" w:eastAsia="fr-CA"/>
        </w:rPr>
        <w:t>=</w:t>
      </w:r>
      <w:r w:rsidRPr="00B37E71">
        <w:rPr>
          <w:lang w:val="en-US" w:eastAsia="fr-CA"/>
        </w:rPr>
        <w:t xml:space="preserve"> </w:t>
      </w:r>
      <w:r w:rsidRPr="00B37E71">
        <w:rPr>
          <w:color w:val="008C00"/>
          <w:lang w:val="en-US" w:eastAsia="fr-CA"/>
        </w:rPr>
        <w:t>0</w:t>
      </w:r>
      <w:r w:rsidRPr="00B37E71">
        <w:rPr>
          <w:color w:val="800080"/>
          <w:lang w:val="en-US" w:eastAsia="fr-CA"/>
        </w:rPr>
        <w:t>;</w:t>
      </w:r>
      <w:r w:rsidRPr="00B37E71">
        <w:rPr>
          <w:lang w:val="en-US" w:eastAsia="fr-CA"/>
        </w:rPr>
        <w:t xml:space="preserve"> i </w:t>
      </w:r>
      <w:r w:rsidRPr="00B37E71">
        <w:rPr>
          <w:color w:val="808030"/>
          <w:lang w:val="en-US" w:eastAsia="fr-CA"/>
        </w:rPr>
        <w:t>&lt;</w:t>
      </w:r>
      <w:r w:rsidRPr="00B37E71">
        <w:rPr>
          <w:lang w:val="en-US" w:eastAsia="fr-CA"/>
        </w:rPr>
        <w:t xml:space="preserve"> tableauDe5Int</w:t>
      </w:r>
      <w:r w:rsidRPr="00B37E71">
        <w:rPr>
          <w:color w:val="808030"/>
          <w:lang w:val="en-US" w:eastAsia="fr-CA"/>
        </w:rPr>
        <w:t>.</w:t>
      </w:r>
      <w:r w:rsidRPr="00B37E71">
        <w:rPr>
          <w:lang w:val="en-US" w:eastAsia="fr-CA"/>
        </w:rPr>
        <w:t>length</w:t>
      </w:r>
      <w:r w:rsidRPr="00B37E71">
        <w:rPr>
          <w:color w:val="800080"/>
          <w:lang w:val="en-US" w:eastAsia="fr-CA"/>
        </w:rPr>
        <w:t>;</w:t>
      </w:r>
      <w:r w:rsidRPr="00B37E71">
        <w:rPr>
          <w:lang w:val="en-US" w:eastAsia="fr-CA"/>
        </w:rPr>
        <w:t xml:space="preserve"> i</w:t>
      </w:r>
      <w:r w:rsidRPr="00B37E71">
        <w:rPr>
          <w:color w:val="808030"/>
          <w:lang w:val="en-US" w:eastAsia="fr-CA"/>
        </w:rPr>
        <w:t>++)</w:t>
      </w:r>
      <w:r w:rsidRPr="00B37E71">
        <w:rPr>
          <w:lang w:val="en-US" w:eastAsia="fr-CA"/>
        </w:rPr>
        <w:t xml:space="preserve">           </w:t>
      </w:r>
    </w:p>
    <w:p w14:paraId="45B0D10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0000E6"/>
          <w:lang w:val="en-US" w:eastAsia="fr-CA"/>
        </w:rPr>
        <w: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800080"/>
          <w:lang w:val="en-US" w:eastAsia="fr-CA"/>
        </w:rPr>
        <w:t>;</w:t>
      </w:r>
    </w:p>
    <w:p w14:paraId="2B508C02"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unInt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 xml:space="preserve">            </w:t>
      </w:r>
    </w:p>
    <w:p w14:paraId="4C17E99D"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unInt</w:t>
      </w:r>
      <w:r w:rsidRPr="00B37E71">
        <w:rPr>
          <w:color w:val="808030"/>
          <w:lang w:val="en-US" w:eastAsia="fr-CA"/>
        </w:rPr>
        <w:t>)</w:t>
      </w:r>
      <w:r w:rsidRPr="00B37E71">
        <w:rPr>
          <w:color w:val="800080"/>
          <w:lang w:val="en-US" w:eastAsia="fr-CA"/>
        </w:rPr>
        <w:t>;</w:t>
      </w:r>
    </w:p>
    <w:p w14:paraId="4C6A116A" w14:textId="77777777" w:rsidR="006D7BD3" w:rsidRPr="006D7BD3" w:rsidRDefault="006D7BD3" w:rsidP="006D7BD3">
      <w:pPr>
        <w:pStyle w:val="Code"/>
        <w:rPr>
          <w:lang w:eastAsia="fr-CA"/>
        </w:rPr>
      </w:pPr>
      <w:r w:rsidRPr="00B37E71">
        <w:rPr>
          <w:lang w:val="en-US" w:eastAsia="fr-CA"/>
        </w:rPr>
        <w:t xml:space="preserve">    </w:t>
      </w:r>
      <w:r w:rsidRPr="006D7BD3">
        <w:rPr>
          <w:color w:val="800080"/>
          <w:lang w:eastAsia="fr-CA"/>
        </w:rPr>
        <w:t>}</w:t>
      </w:r>
    </w:p>
    <w:p w14:paraId="1C2AE022" w14:textId="77777777" w:rsidR="006D7BD3" w:rsidRPr="006D7BD3" w:rsidRDefault="006D7BD3" w:rsidP="006D7BD3">
      <w:pPr>
        <w:pStyle w:val="Code"/>
        <w:rPr>
          <w:lang w:eastAsia="fr-CA"/>
        </w:rPr>
      </w:pPr>
      <w:r w:rsidRPr="006D7BD3">
        <w:rPr>
          <w:color w:val="800080"/>
          <w:lang w:eastAsia="fr-CA"/>
        </w:rPr>
        <w:t>}</w:t>
      </w:r>
    </w:p>
    <w:p w14:paraId="07504938" w14:textId="77777777" w:rsidR="00E34CFC" w:rsidRDefault="00E34CFC" w:rsidP="00E34CFC">
      <w:pPr>
        <w:pStyle w:val="BodyText"/>
        <w:rPr>
          <w:lang w:val="fr-CA"/>
        </w:rPr>
      </w:pPr>
    </w:p>
    <w:p w14:paraId="2E15AF8E" w14:textId="77777777" w:rsidR="00E34CFC" w:rsidRDefault="00E34CFC" w:rsidP="00E34CFC">
      <w:pPr>
        <w:pStyle w:val="BodyText"/>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t xml:space="preserve">        int matrice2par3 [][] = {{11, 3, 2}, {-5, 7, 2 }};</w:t>
      </w:r>
    </w:p>
    <w:p w14:paraId="4505206C" w14:textId="77777777" w:rsidR="00E34CFC" w:rsidRDefault="00E34CFC" w:rsidP="00E34CFC">
      <w:pPr>
        <w:pStyle w:val="BodyText"/>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BodyText"/>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BodyText"/>
        <w:rPr>
          <w:lang w:val="fr-CA"/>
        </w:rPr>
      </w:pPr>
    </w:p>
    <w:p w14:paraId="51081DD8" w14:textId="77777777" w:rsidR="00E34CFC" w:rsidRPr="00750966" w:rsidRDefault="00E34CFC" w:rsidP="00E34CFC">
      <w:pPr>
        <w:pStyle w:val="BodyText"/>
        <w:rPr>
          <w:lang w:val="fr-CA"/>
        </w:rPr>
      </w:pPr>
      <w:r w:rsidRPr="00750966">
        <w:rPr>
          <w:lang w:val="fr-CA"/>
        </w:rPr>
        <w:lastRenderedPageBreak/>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BodyText"/>
        <w:rPr>
          <w:lang w:val="fr-CA"/>
        </w:rPr>
      </w:pPr>
    </w:p>
    <w:p w14:paraId="54976DD0" w14:textId="77777777" w:rsidR="00E34CFC" w:rsidRPr="00F50F51" w:rsidRDefault="00E34CFC" w:rsidP="00E34CFC">
      <w:pPr>
        <w:pStyle w:val="BodyText"/>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BodyText"/>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BodyText"/>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61DAFE73" w:rsidR="00E34CFC" w:rsidRPr="00E66BE9" w:rsidRDefault="00E34CFC" w:rsidP="00A173BE">
      <w:pPr>
        <w:pStyle w:val="BodyText"/>
        <w:keepNext/>
        <w:keepLines/>
        <w:spacing w:after="0"/>
      </w:pPr>
      <w:hyperlink r:id="rId417"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18"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7B11D2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62F99">
      <w:pPr>
        <w:pStyle w:val="Code"/>
        <w:keepNext w:val="0"/>
        <w:keepLines w:val="0"/>
        <w:rPr>
          <w:color w:val="000000"/>
          <w:lang w:val="en-CA" w:eastAsia="zh-CN"/>
        </w:rPr>
      </w:pPr>
    </w:p>
    <w:p w14:paraId="55E44BA6" w14:textId="77777777" w:rsidR="00C44445" w:rsidRPr="00B242BE" w:rsidRDefault="00C44445" w:rsidP="00C62F99">
      <w:pPr>
        <w:pStyle w:val="Code"/>
        <w:keepNext w:val="0"/>
        <w:keepLines w:val="0"/>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MondeDuJeu </w:t>
      </w:r>
      <w:r w:rsidRPr="00B242BE">
        <w:rPr>
          <w:color w:val="800080"/>
          <w:lang w:val="en-US" w:eastAsia="zh-CN"/>
        </w:rPr>
        <w:t>{</w:t>
      </w:r>
    </w:p>
    <w:p w14:paraId="3236F8C5" w14:textId="77777777" w:rsidR="00C44445" w:rsidRPr="00B242BE" w:rsidRDefault="00C44445" w:rsidP="00C62F99">
      <w:pPr>
        <w:pStyle w:val="Code"/>
        <w:keepNext w:val="0"/>
        <w:keepLines w:val="0"/>
        <w:rPr>
          <w:color w:val="000000"/>
          <w:lang w:val="en-US" w:eastAsia="zh-CN"/>
        </w:rPr>
      </w:pPr>
    </w:p>
    <w:p w14:paraId="01F272C4" w14:textId="77777777" w:rsidR="00C44445" w:rsidRPr="00C44445" w:rsidRDefault="00C44445" w:rsidP="00C62F99">
      <w:pPr>
        <w:pStyle w:val="Code"/>
        <w:keepNext w:val="0"/>
        <w:keepLines w:val="0"/>
        <w:rPr>
          <w:color w:val="000000"/>
          <w:lang w:eastAsia="zh-CN"/>
        </w:rPr>
      </w:pPr>
      <w:r w:rsidRPr="00B242BE">
        <w:rPr>
          <w:color w:val="000000"/>
          <w:lang w:val="en-US" w:eastAsia="zh-CN"/>
        </w:rPr>
        <w:t xml:space="preserve">  </w:t>
      </w:r>
      <w:r w:rsidRPr="00C44445">
        <w:rPr>
          <w:color w:val="696969"/>
          <w:lang w:eastAsia="zh-CN"/>
        </w:rPr>
        <w:t>// Taille du monde</w:t>
      </w:r>
    </w:p>
    <w:p w14:paraId="4D296A79" w14:textId="77777777" w:rsidR="00C44445" w:rsidRPr="00B242BE" w:rsidRDefault="00C44445" w:rsidP="00C62F99">
      <w:pPr>
        <w:pStyle w:val="Code"/>
        <w:keepNext w:val="0"/>
        <w:keepLines w:val="0"/>
        <w:rPr>
          <w:color w:val="000000"/>
          <w:lang w:eastAsia="zh-CN"/>
        </w:rPr>
      </w:pPr>
      <w:r w:rsidRPr="00C44445">
        <w:rPr>
          <w:color w:val="000000"/>
          <w:lang w:eastAsia="zh-CN"/>
        </w:rPr>
        <w:t xml:space="preserve">  </w:t>
      </w:r>
      <w:r w:rsidRPr="00B242BE">
        <w:rPr>
          <w:b/>
          <w:bCs/>
          <w:color w:val="800000"/>
          <w:lang w:eastAsia="zh-CN"/>
        </w:rPr>
        <w:t>public</w:t>
      </w:r>
      <w:r w:rsidRPr="00B242BE">
        <w:rPr>
          <w:color w:val="000000"/>
          <w:lang w:eastAsia="zh-CN"/>
        </w:rPr>
        <w:t xml:space="preserve"> </w:t>
      </w:r>
      <w:r w:rsidRPr="00B242BE">
        <w:rPr>
          <w:b/>
          <w:bCs/>
          <w:color w:val="800000"/>
          <w:lang w:eastAsia="zh-CN"/>
        </w:rPr>
        <w:t>static</w:t>
      </w:r>
      <w:r w:rsidRPr="00B242BE">
        <w:rPr>
          <w:color w:val="000000"/>
          <w:lang w:eastAsia="zh-CN"/>
        </w:rPr>
        <w:t xml:space="preserve"> </w:t>
      </w:r>
      <w:r w:rsidRPr="00B242BE">
        <w:rPr>
          <w:b/>
          <w:bCs/>
          <w:color w:val="800000"/>
          <w:lang w:eastAsia="zh-CN"/>
        </w:rPr>
        <w:t>final</w:t>
      </w:r>
      <w:r w:rsidRPr="00B242BE">
        <w:rPr>
          <w:color w:val="000000"/>
          <w:lang w:eastAsia="zh-CN"/>
        </w:rPr>
        <w:t xml:space="preserve"> </w:t>
      </w:r>
      <w:r w:rsidRPr="00B242BE">
        <w:rPr>
          <w:color w:val="BB7977"/>
          <w:lang w:eastAsia="zh-CN"/>
        </w:rPr>
        <w:t>int</w:t>
      </w:r>
      <w:r w:rsidRPr="00B242BE">
        <w:rPr>
          <w:color w:val="000000"/>
          <w:lang w:eastAsia="zh-CN"/>
        </w:rPr>
        <w:t xml:space="preserve"> LARGEURMONDE </w:t>
      </w:r>
      <w:r w:rsidRPr="00B242BE">
        <w:rPr>
          <w:color w:val="808030"/>
          <w:lang w:eastAsia="zh-CN"/>
        </w:rPr>
        <w:t>=</w:t>
      </w:r>
      <w:r w:rsidRPr="00B242BE">
        <w:rPr>
          <w:color w:val="000000"/>
          <w:lang w:eastAsia="zh-CN"/>
        </w:rPr>
        <w:t xml:space="preserve"> </w:t>
      </w:r>
      <w:r w:rsidRPr="00B242BE">
        <w:rPr>
          <w:color w:val="008C00"/>
          <w:lang w:eastAsia="zh-CN"/>
        </w:rPr>
        <w:t>1000</w:t>
      </w:r>
      <w:r w:rsidRPr="00B242BE">
        <w:rPr>
          <w:color w:val="800080"/>
          <w:lang w:eastAsia="zh-CN"/>
        </w:rPr>
        <w:t>;</w:t>
      </w:r>
    </w:p>
    <w:p w14:paraId="48E67050" w14:textId="77777777" w:rsidR="00C44445" w:rsidRPr="009A50DE" w:rsidRDefault="00C44445" w:rsidP="00C62F99">
      <w:pPr>
        <w:pStyle w:val="Code"/>
        <w:keepNext w:val="0"/>
        <w:keepLines w:val="0"/>
        <w:rPr>
          <w:color w:val="000000"/>
          <w:lang w:eastAsia="zh-CN"/>
        </w:rPr>
      </w:pPr>
      <w:r w:rsidRPr="00B242B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62F99">
      <w:pPr>
        <w:pStyle w:val="Code"/>
        <w:keepNext w:val="0"/>
        <w:keepLines w:val="0"/>
        <w:rPr>
          <w:color w:val="000000"/>
          <w:lang w:eastAsia="zh-CN"/>
        </w:rPr>
      </w:pPr>
    </w:p>
    <w:p w14:paraId="0ED0F20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62F99">
      <w:pPr>
        <w:pStyle w:val="Code"/>
        <w:keepNext w:val="0"/>
        <w:keepLines w:val="0"/>
        <w:rPr>
          <w:color w:val="000000"/>
          <w:lang w:eastAsia="zh-CN"/>
        </w:rPr>
      </w:pPr>
    </w:p>
    <w:p w14:paraId="6C0AD613"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62F99">
      <w:pPr>
        <w:pStyle w:val="Code"/>
        <w:keepNext w:val="0"/>
        <w:keepLines w:val="0"/>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62F99">
      <w:pPr>
        <w:pStyle w:val="Code"/>
        <w:keepNext w:val="0"/>
        <w:keepLines w:val="0"/>
        <w:rPr>
          <w:color w:val="000000"/>
          <w:lang w:eastAsia="zh-CN"/>
        </w:rPr>
      </w:pPr>
    </w:p>
    <w:p w14:paraId="289398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62F99">
      <w:pPr>
        <w:pStyle w:val="Code"/>
        <w:keepNext w:val="0"/>
        <w:keepLines w:val="0"/>
        <w:rPr>
          <w:color w:val="000000"/>
          <w:lang w:val="en-CA" w:eastAsia="zh-CN"/>
        </w:rPr>
      </w:pPr>
    </w:p>
    <w:p w14:paraId="384E1054"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76F81096" w14:textId="77777777" w:rsidR="00B70207" w:rsidRPr="00C44445" w:rsidRDefault="00B70207" w:rsidP="00C62F99">
      <w:pPr>
        <w:pStyle w:val="Code"/>
        <w:keepNext w:val="0"/>
        <w:keepLines w:val="0"/>
        <w:rPr>
          <w:color w:val="000000"/>
          <w:lang w:val="fr-FR" w:eastAsia="zh-CN"/>
        </w:rPr>
      </w:pPr>
    </w:p>
    <w:p w14:paraId="7FD0CABC"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BodyText"/>
      </w:pPr>
    </w:p>
    <w:p w14:paraId="530FE690" w14:textId="77777777" w:rsidR="00E34CFC" w:rsidRPr="003D271B" w:rsidRDefault="00E34CFC" w:rsidP="00E34CFC">
      <w:pPr>
        <w:pStyle w:val="BodyText"/>
        <w:numPr>
          <w:ilvl w:val="0"/>
          <w:numId w:val="20"/>
        </w:numPr>
        <w:rPr>
          <w:b/>
        </w:rPr>
      </w:pPr>
      <w:r w:rsidRPr="003D271B">
        <w:rPr>
          <w:b/>
        </w:rPr>
        <w:t>Collections en Java</w:t>
      </w:r>
    </w:p>
    <w:p w14:paraId="240CF70F" w14:textId="709C0E96" w:rsidR="00E34CFC" w:rsidRDefault="00E34CFC" w:rsidP="00E34CFC">
      <w:pPr>
        <w:pStyle w:val="BodyText"/>
      </w:pPr>
      <w:r>
        <w:t xml:space="preserve">L’ensemble des entités du jeu est représenté par un objet </w:t>
      </w:r>
      <w:r w:rsidRPr="00173EE3">
        <w:rPr>
          <w:i/>
        </w:rPr>
        <w:t>vecteurEntités</w:t>
      </w:r>
      <w:r>
        <w:t xml:space="preserve"> de la classe java.util.</w:t>
      </w:r>
      <w:hyperlink r:id="rId419" w:tooltip="class in java.util" w:history="1">
        <w:r w:rsidRPr="000753F7">
          <w:rPr>
            <w:rStyle w:val="typenamelink1"/>
            <w:rFonts w:ascii="DejaVu Sans" w:hAnsi="DejaVu Sans"/>
            <w:color w:val="4A6782"/>
            <w:sz w:val="21"/>
            <w:szCs w:val="21"/>
            <w:lang w:val="fr-CA"/>
          </w:rPr>
          <w:t>Vector</w:t>
        </w:r>
      </w:hyperlink>
      <w:r w:rsidR="00B70207">
        <w:rPr>
          <w:rStyle w:val="typenamelink1"/>
          <w:rFonts w:ascii="DejaVu Sans" w:hAnsi="DejaVu Sans"/>
          <w:color w:val="4A6782"/>
          <w:sz w:val="21"/>
          <w:szCs w:val="21"/>
          <w:lang w:val="fr-CA"/>
        </w:rPr>
        <w:t> </w:t>
      </w:r>
      <w:r>
        <w:t>:</w:t>
      </w:r>
    </w:p>
    <w:p w14:paraId="539431EE" w14:textId="3F015772" w:rsidR="00E34CFC" w:rsidRPr="00B70207" w:rsidRDefault="00E34CFC" w:rsidP="00B70207">
      <w:pPr>
        <w:rPr>
          <w:rFonts w:ascii="Courier New" w:hAnsi="Courier New" w:cs="Courier New"/>
        </w:rPr>
      </w:pPr>
      <w:r w:rsidRPr="00E47324">
        <w:rPr>
          <w:rFonts w:ascii="Courier New" w:hAnsi="Courier New" w:cs="Courier New"/>
        </w:rPr>
        <w:t xml:space="preserve">        vecteurEntités = new Vector();</w:t>
      </w:r>
    </w:p>
    <w:p w14:paraId="774C5292" w14:textId="58806F13" w:rsidR="00E34CFC" w:rsidRDefault="00E34CFC" w:rsidP="00E34CFC">
      <w:pPr>
        <w:pStyle w:val="BodyText"/>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20"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21"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2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aurait aussi bien pu employer un tableau Java étant donné que le nombre d’entités du jeu est connu à l’avance. Un </w:t>
      </w:r>
      <w:hyperlink r:id="rId42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0D60389" w:rsidR="00E34CFC" w:rsidRDefault="00E34CFC" w:rsidP="00E34CFC">
      <w:pPr>
        <w:pStyle w:val="BodyText"/>
      </w:pPr>
      <w:r>
        <w:lastRenderedPageBreak/>
        <w:t xml:space="preserve">La classe </w:t>
      </w:r>
      <w:hyperlink r:id="rId42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25"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3DFC7A85" w:rsidR="00E34CFC" w:rsidRDefault="00E34CFC" w:rsidP="00E34CFC">
      <w:pPr>
        <w:pStyle w:val="BodyText"/>
      </w:pPr>
      <w:r>
        <w:t xml:space="preserve">La méthode </w:t>
      </w:r>
      <w:hyperlink r:id="rId426"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27"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28"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29"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BodyText"/>
      </w:pPr>
    </w:p>
    <w:p w14:paraId="7C2486E6" w14:textId="7B9A8A7D" w:rsidR="00E34CFC" w:rsidRDefault="00E34CFC" w:rsidP="00E34CFC">
      <w:pPr>
        <w:pStyle w:val="BodyText"/>
      </w:pPr>
      <w:r>
        <w:t xml:space="preserve">L’objet est toujours ajouté à la suite des autres objets déjà contenus dans le </w:t>
      </w:r>
      <w:hyperlink r:id="rId430"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31"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405FCA43" w:rsidR="00E34CFC" w:rsidRDefault="00E34CFC" w:rsidP="00E34CFC">
      <w:pPr>
        <w:pStyle w:val="BodyText"/>
      </w:pPr>
      <w:r>
        <w:t xml:space="preserve">On peut parcourir les objets du </w:t>
      </w:r>
      <w:hyperlink r:id="rId432"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33"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34"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42EC9944" w14:textId="42FB2555" w:rsidR="00E34CFC" w:rsidRDefault="00E34CFC" w:rsidP="00B70207">
      <w:pPr>
        <w:rPr>
          <w:rFonts w:ascii="Courier New" w:hAnsi="Courier New" w:cs="Courier New"/>
        </w:rPr>
      </w:pPr>
      <w:r w:rsidRPr="00277097">
        <w:rPr>
          <w:rFonts w:ascii="Courier New" w:hAnsi="Courier New" w:cs="Courier New"/>
        </w:rPr>
        <w:t xml:space="preserve">        }</w:t>
      </w:r>
    </w:p>
    <w:p w14:paraId="5A252771" w14:textId="77777777" w:rsidR="00B70207" w:rsidRPr="00B70207" w:rsidRDefault="00B70207" w:rsidP="00B70207">
      <w:pPr>
        <w:rPr>
          <w:rFonts w:ascii="Courier New" w:hAnsi="Courier New" w:cs="Courier New"/>
        </w:rPr>
      </w:pPr>
    </w:p>
    <w:p w14:paraId="09C098A7" w14:textId="08488A8C" w:rsidR="00E34CFC" w:rsidRDefault="00E34CFC" w:rsidP="00E34CFC">
      <w:pPr>
        <w:pStyle w:val="BodyText"/>
      </w:pPr>
      <w:r>
        <w:t xml:space="preserve">Pour accéder aux objets, un objet </w:t>
      </w:r>
      <w:hyperlink r:id="rId435"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36"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37"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38" w:tooltip="class in java.util" w:history="1">
        <w:r w:rsidRPr="000753F7">
          <w:rPr>
            <w:rStyle w:val="typenamelink1"/>
            <w:rFonts w:ascii="DejaVu Sans" w:hAnsi="DejaVu Sans"/>
            <w:color w:val="4A6782"/>
            <w:sz w:val="21"/>
            <w:szCs w:val="21"/>
            <w:lang w:val="fr-CA"/>
          </w:rPr>
          <w:t>Vector</w:t>
        </w:r>
      </w:hyperlink>
      <w:r>
        <w:t xml:space="preserve">. La méthode </w:t>
      </w:r>
      <w:hyperlink r:id="rId439"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40"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4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w:t>
      </w:r>
      <w:r>
        <w:lastRenderedPageBreak/>
        <w:t xml:space="preserve">suivant en fonction de la position courante dans le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43"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BodyText"/>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BodyText"/>
      </w:pPr>
    </w:p>
    <w:p w14:paraId="73DA163A" w14:textId="7DCC04B5" w:rsidR="00E34CFC" w:rsidRPr="0067486F" w:rsidRDefault="00E34CFC" w:rsidP="00E34CFC">
      <w:pPr>
        <w:pStyle w:val="BodyText"/>
        <w:rPr>
          <w:iCs/>
        </w:rPr>
      </w:pPr>
      <w:r>
        <w:t xml:space="preserve">La méthode </w:t>
      </w:r>
      <w:hyperlink r:id="rId444"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suite appeler une méthode sur tous les objets de la collection par une itération même si le traitement effectué varie en fonction de la classe de l’objet.</w:t>
      </w:r>
    </w:p>
    <w:p w14:paraId="1093B14D" w14:textId="77777777" w:rsidR="00E34CFC" w:rsidRDefault="00E34CFC" w:rsidP="00E34CFC">
      <w:pPr>
        <w:pStyle w:val="BodyText"/>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BodyText"/>
      </w:pPr>
    </w:p>
    <w:p w14:paraId="02F4E563" w14:textId="33069FFB" w:rsidR="00E34CFC" w:rsidRDefault="00E34CFC" w:rsidP="00E34CFC">
      <w:pPr>
        <w:pStyle w:val="BodyText"/>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lastRenderedPageBreak/>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BodyText"/>
      </w:pPr>
    </w:p>
    <w:p w14:paraId="306FAB0D" w14:textId="77777777" w:rsidR="00E34CFC" w:rsidRDefault="00E34CFC" w:rsidP="00E34CFC">
      <w:pPr>
        <w:pStyle w:val="BodyText"/>
      </w:pPr>
      <w:r>
        <w:t xml:space="preserve">Voici le code de la classe </w:t>
      </w:r>
      <w:r w:rsidRPr="00FE0CEC">
        <w:rPr>
          <w:i/>
        </w:rPr>
        <w:t>JPanelPourMondeJeuSimple</w:t>
      </w:r>
      <w:r>
        <w:t>.</w:t>
      </w:r>
    </w:p>
    <w:p w14:paraId="4701CFFD" w14:textId="68B21053" w:rsidR="00E34CFC" w:rsidRPr="00DC59B4" w:rsidRDefault="00E34CFC" w:rsidP="00DC59B4">
      <w:pPr>
        <w:pStyle w:val="BodyText"/>
        <w:keepNext/>
        <w:keepLines/>
        <w:spacing w:after="0"/>
        <w:rPr>
          <w:color w:val="000000" w:themeColor="text1"/>
        </w:rPr>
      </w:pPr>
      <w:hyperlink r:id="rId445"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46"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62F99">
      <w:pPr>
        <w:pStyle w:val="Code"/>
        <w:keepNext w:val="0"/>
        <w:keepLines w:val="0"/>
        <w:rPr>
          <w:color w:val="000000"/>
          <w:lang w:eastAsia="zh-CN"/>
        </w:rPr>
      </w:pPr>
    </w:p>
    <w:p w14:paraId="6B2BC839"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62F99">
      <w:pPr>
        <w:pStyle w:val="Code"/>
        <w:keepNext w:val="0"/>
        <w:keepLines w:val="0"/>
        <w:rPr>
          <w:color w:val="000000"/>
          <w:lang w:eastAsia="zh-CN"/>
        </w:rPr>
      </w:pPr>
    </w:p>
    <w:p w14:paraId="548126A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62F99">
      <w:pPr>
        <w:pStyle w:val="Code"/>
        <w:keepNext w:val="0"/>
        <w:keepLines w:val="0"/>
        <w:rPr>
          <w:color w:val="000000"/>
          <w:lang w:eastAsia="zh-CN"/>
        </w:rPr>
      </w:pPr>
    </w:p>
    <w:p w14:paraId="200E0BA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62F99">
      <w:pPr>
        <w:pStyle w:val="Code"/>
        <w:keepNext w:val="0"/>
        <w:keepLines w:val="0"/>
        <w:rPr>
          <w:color w:val="000000"/>
          <w:lang w:eastAsia="zh-CN"/>
        </w:rPr>
      </w:pPr>
    </w:p>
    <w:p w14:paraId="31E41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62F99">
      <w:pPr>
        <w:pStyle w:val="Code"/>
        <w:keepNext w:val="0"/>
        <w:keepLines w:val="0"/>
        <w:rPr>
          <w:color w:val="000000"/>
          <w:lang w:eastAsia="zh-CN"/>
        </w:rPr>
      </w:pPr>
    </w:p>
    <w:p w14:paraId="30C2A505"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62F99">
      <w:pPr>
        <w:pStyle w:val="Code"/>
        <w:keepNext w:val="0"/>
        <w:keepLines w:val="0"/>
        <w:rPr>
          <w:color w:val="000000"/>
          <w:lang w:val="en-CA" w:eastAsia="zh-CN"/>
        </w:rPr>
      </w:pPr>
    </w:p>
    <w:p w14:paraId="12D03545"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1F091541" w14:textId="77777777" w:rsidR="00B70207" w:rsidRPr="00C44445" w:rsidRDefault="00B70207" w:rsidP="00C62F99">
      <w:pPr>
        <w:pStyle w:val="Code"/>
        <w:keepNext w:val="0"/>
        <w:keepLines w:val="0"/>
        <w:rPr>
          <w:color w:val="000000"/>
          <w:lang w:val="fr-FR" w:eastAsia="zh-CN"/>
        </w:rPr>
      </w:pPr>
    </w:p>
    <w:p w14:paraId="0AC720CD"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62F99">
      <w:pPr>
        <w:pStyle w:val="Code"/>
        <w:keepNext w:val="0"/>
        <w:keepLines w:val="0"/>
        <w:rPr>
          <w:color w:val="000000"/>
          <w:lang w:val="fr-FR" w:eastAsia="zh-CN"/>
        </w:rPr>
      </w:pPr>
    </w:p>
    <w:p w14:paraId="0476FC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62F99">
      <w:pPr>
        <w:pStyle w:val="Code"/>
        <w:keepNext w:val="0"/>
        <w:keepLines w:val="0"/>
        <w:rPr>
          <w:color w:val="000000"/>
          <w:lang w:val="fr-FR" w:eastAsia="zh-CN"/>
        </w:rPr>
      </w:pPr>
    </w:p>
    <w:p w14:paraId="60E94E6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62F99">
      <w:pPr>
        <w:pStyle w:val="Code"/>
        <w:keepNext w:val="0"/>
        <w:keepLines w:val="0"/>
        <w:rPr>
          <w:color w:val="000000"/>
          <w:lang w:val="en-CA" w:eastAsia="zh-CN"/>
        </w:rPr>
      </w:pPr>
    </w:p>
    <w:p w14:paraId="39D5418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62F99">
      <w:pPr>
        <w:pStyle w:val="Code"/>
        <w:keepNext w:val="0"/>
        <w:keepLines w:val="0"/>
        <w:rPr>
          <w:color w:val="000000"/>
          <w:lang w:val="en-CA" w:eastAsia="zh-CN"/>
        </w:rPr>
      </w:pPr>
    </w:p>
    <w:p w14:paraId="18F31F0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62F99">
      <w:pPr>
        <w:pStyle w:val="Code"/>
        <w:keepNext w:val="0"/>
        <w:keepLines w:val="0"/>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BodyText"/>
      </w:pPr>
    </w:p>
    <w:p w14:paraId="1839FC8C" w14:textId="030B49C9" w:rsidR="00E34CFC" w:rsidRDefault="00E34CFC" w:rsidP="00E34CFC">
      <w:pPr>
        <w:pStyle w:val="BodyText"/>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47"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48"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49"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BodyText"/>
      </w:pPr>
    </w:p>
    <w:p w14:paraId="583BD941" w14:textId="030BE6CB" w:rsidR="00E34CFC" w:rsidRDefault="00E34CFC" w:rsidP="00E34CFC">
      <w:pPr>
        <w:pStyle w:val="BodyText"/>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50"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BodyText"/>
      </w:pPr>
    </w:p>
    <w:p w14:paraId="2887B064" w14:textId="54BFAC42" w:rsidR="00E34CFC" w:rsidRDefault="00E34CFC" w:rsidP="00E34CFC">
      <w:pPr>
        <w:pStyle w:val="BodyText"/>
      </w:pPr>
      <w:r>
        <w:t xml:space="preserve">La méthode </w:t>
      </w:r>
      <w:hyperlink r:id="rId451"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52"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BodyText"/>
      </w:pPr>
    </w:p>
    <w:p w14:paraId="0D479264" w14:textId="34F0C1D6" w:rsidR="00E34CFC" w:rsidRDefault="00E34CFC" w:rsidP="00E34CFC">
      <w:pPr>
        <w:pStyle w:val="BodyText"/>
      </w:pPr>
      <w:r>
        <w:lastRenderedPageBreak/>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5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5EA2F71A" w:rsidR="00E34CFC" w:rsidRPr="00C62F99" w:rsidRDefault="00E34CFC" w:rsidP="00DC59B4">
      <w:pPr>
        <w:pStyle w:val="BodyText"/>
        <w:spacing w:after="0"/>
        <w:rPr>
          <w:rFonts w:ascii="Segoe UI" w:hAnsi="Segoe UI" w:cs="Segoe UI"/>
          <w:color w:val="586069"/>
          <w:lang w:val="fr-CA"/>
        </w:rPr>
      </w:pPr>
      <w:hyperlink r:id="rId454"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55"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Pr="00DC59B4">
        <w:rPr>
          <w:rFonts w:ascii="Segoe UI" w:hAnsi="Segoe UI" w:cs="Segoe UI"/>
          <w:color w:val="000000" w:themeColor="text1"/>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B70207">
      <w:pPr>
        <w:pStyle w:val="Code"/>
        <w:keepNext w:val="0"/>
        <w:keepLines w:val="0"/>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62F99">
      <w:pPr>
        <w:pStyle w:val="Code"/>
        <w:keepNext w:val="0"/>
        <w:keepLines w:val="0"/>
        <w:rPr>
          <w:color w:val="000000"/>
          <w:lang w:eastAsia="zh-CN"/>
        </w:rPr>
      </w:pPr>
    </w:p>
    <w:p w14:paraId="4061313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BodyText"/>
      </w:pPr>
    </w:p>
    <w:p w14:paraId="63487EC7" w14:textId="77777777" w:rsidR="00E34CFC" w:rsidRDefault="00E34CFC" w:rsidP="00E34CFC">
      <w:pPr>
        <w:pStyle w:val="Heading2"/>
      </w:pPr>
      <w:bookmarkStart w:id="316" w:name="_Toc155813924"/>
      <w:bookmarkStart w:id="317" w:name="_Toc171682567"/>
      <w:bookmarkStart w:id="318" w:name="_Toc190437772"/>
      <w:r>
        <w:t>Génériques</w:t>
      </w:r>
      <w:bookmarkEnd w:id="316"/>
      <w:bookmarkEnd w:id="317"/>
      <w:bookmarkEnd w:id="318"/>
    </w:p>
    <w:p w14:paraId="6F349007" w14:textId="77777777" w:rsidR="00E34CFC" w:rsidRDefault="00E34CFC" w:rsidP="00E34CFC">
      <w:pPr>
        <w:pStyle w:val="BodyText"/>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BodyText"/>
      </w:pPr>
    </w:p>
    <w:p w14:paraId="4957E70A" w14:textId="77777777" w:rsidR="00E34CFC" w:rsidRDefault="00E34CFC" w:rsidP="00E34CFC">
      <w:pPr>
        <w:pStyle w:val="BodyText"/>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BodyText"/>
      </w:pPr>
    </w:p>
    <w:p w14:paraId="64502290" w14:textId="77777777" w:rsidR="00E34CFC" w:rsidRDefault="00E34CFC" w:rsidP="00E34CFC">
      <w:pPr>
        <w:pStyle w:val="BodyText"/>
      </w:pPr>
      <w:r>
        <w:lastRenderedPageBreak/>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BodyText"/>
      </w:pPr>
    </w:p>
    <w:p w14:paraId="66816C38" w14:textId="77777777" w:rsidR="00E34CFC" w:rsidRDefault="00E34CFC" w:rsidP="00E34CFC">
      <w:pPr>
        <w:pStyle w:val="BodyText"/>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EEC81A4"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62F99">
      <w:pPr>
        <w:pStyle w:val="Code"/>
        <w:keepNext w:val="0"/>
        <w:keepLines w:val="0"/>
        <w:rPr>
          <w:color w:val="000000"/>
          <w:lang w:val="en-CA" w:eastAsia="zh-CN"/>
        </w:rPr>
      </w:pPr>
    </w:p>
    <w:p w14:paraId="345F71D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62F99">
      <w:pPr>
        <w:pStyle w:val="Code"/>
        <w:keepNext w:val="0"/>
        <w:keepLines w:val="0"/>
        <w:rPr>
          <w:color w:val="000000"/>
          <w:lang w:val="en-CA" w:eastAsia="zh-CN"/>
        </w:rPr>
      </w:pPr>
    </w:p>
    <w:p w14:paraId="2E4E1833" w14:textId="77777777" w:rsidR="00C44445" w:rsidRPr="00C44445" w:rsidRDefault="00C44445" w:rsidP="00C62F99">
      <w:pPr>
        <w:pStyle w:val="Code"/>
        <w:keepNext w:val="0"/>
        <w:keepLines w:val="0"/>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62F99">
      <w:pPr>
        <w:pStyle w:val="Code"/>
        <w:keepNext w:val="0"/>
        <w:keepLines w:val="0"/>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62F99">
      <w:pPr>
        <w:pStyle w:val="Code"/>
        <w:keepNext w:val="0"/>
        <w:keepLines w:val="0"/>
        <w:rPr>
          <w:color w:val="000000"/>
          <w:lang w:eastAsia="zh-CN"/>
        </w:rPr>
      </w:pPr>
    </w:p>
    <w:p w14:paraId="4B9785F1"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62F99">
      <w:pPr>
        <w:pStyle w:val="Code"/>
        <w:keepNext w:val="0"/>
        <w:keepLines w:val="0"/>
        <w:rPr>
          <w:color w:val="000000"/>
          <w:lang w:eastAsia="zh-CN"/>
        </w:rPr>
      </w:pPr>
    </w:p>
    <w:p w14:paraId="34CE9DF2"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62F99">
      <w:pPr>
        <w:pStyle w:val="Code"/>
        <w:keepNext w:val="0"/>
        <w:keepLines w:val="0"/>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C62F99">
      <w:pPr>
        <w:pStyle w:val="Code"/>
        <w:keepNext w:val="0"/>
        <w:keepLines w:val="0"/>
        <w:rPr>
          <w:color w:val="000000"/>
          <w:lang w:eastAsia="zh-CN"/>
        </w:rPr>
      </w:pPr>
    </w:p>
    <w:p w14:paraId="1E52133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62F99">
      <w:pPr>
        <w:pStyle w:val="Code"/>
        <w:keepNext w:val="0"/>
        <w:keepLines w:val="0"/>
        <w:rPr>
          <w:color w:val="000000"/>
          <w:lang w:eastAsia="zh-CN"/>
        </w:rPr>
      </w:pPr>
    </w:p>
    <w:p w14:paraId="7C51A4B5"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BodyText"/>
      </w:pPr>
    </w:p>
    <w:p w14:paraId="7F7BC98A" w14:textId="77777777" w:rsidR="00E34CFC" w:rsidRDefault="00E34CFC" w:rsidP="00E34CFC">
      <w:pPr>
        <w:pStyle w:val="Heading2"/>
      </w:pPr>
      <w:bookmarkStart w:id="319" w:name="_Toc155813925"/>
      <w:bookmarkStart w:id="320" w:name="_Toc171682568"/>
      <w:bookmarkStart w:id="321" w:name="_Toc190437773"/>
      <w:r>
        <w:t>Autres collections</w:t>
      </w:r>
      <w:bookmarkEnd w:id="319"/>
      <w:bookmarkEnd w:id="320"/>
      <w:bookmarkEnd w:id="321"/>
    </w:p>
    <w:p w14:paraId="68807ED5" w14:textId="4E2B498D" w:rsidR="00E34CFC" w:rsidRDefault="00E34CFC" w:rsidP="00E34CFC">
      <w:pPr>
        <w:pStyle w:val="BodyText"/>
      </w:pPr>
      <w:r>
        <w:t xml:space="preserve">En plus de la classe </w:t>
      </w:r>
      <w:hyperlink r:id="rId456"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57"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58" w:tooltip="class in java.util" w:history="1">
        <w:r w:rsidRPr="000531BF">
          <w:rPr>
            <w:rStyle w:val="Hyperlink"/>
            <w:rFonts w:ascii="&amp;quot" w:hAnsi="&amp;quot"/>
            <w:b/>
            <w:bCs/>
            <w:color w:val="4A6782"/>
            <w:sz w:val="20"/>
            <w:szCs w:val="20"/>
            <w:u w:val="none"/>
          </w:rPr>
          <w:t>ArrayList</w:t>
        </w:r>
      </w:hyperlink>
      <w:r>
        <w:t>.</w:t>
      </w:r>
    </w:p>
    <w:p w14:paraId="248E9FAD" w14:textId="4E766CE1" w:rsidR="00E34CFC" w:rsidRDefault="00E34CFC" w:rsidP="00E34CFC">
      <w:pPr>
        <w:pStyle w:val="BodyText"/>
      </w:pPr>
      <w:r w:rsidRPr="0058311A">
        <w:rPr>
          <w:b/>
        </w:rPr>
        <w:t>Exercice</w:t>
      </w:r>
      <w:r>
        <w:t xml:space="preserve">. Reprendre le jeu avec une collection </w:t>
      </w:r>
      <w:hyperlink r:id="rId459" w:tooltip="class in java.util" w:history="1">
        <w:r w:rsidRPr="000531BF">
          <w:rPr>
            <w:rStyle w:val="Hyperlink"/>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Heading1"/>
      </w:pPr>
      <w:bookmarkStart w:id="322" w:name="_Toc16917468"/>
      <w:bookmarkStart w:id="323" w:name="_Toc155813926"/>
      <w:bookmarkStart w:id="324" w:name="_Toc171682569"/>
      <w:bookmarkStart w:id="325" w:name="_Toc190437774"/>
      <w:r>
        <w:lastRenderedPageBreak/>
        <w:t>T</w:t>
      </w:r>
      <w:r w:rsidR="007E66E1">
        <w:t>raitement de fichiers</w:t>
      </w:r>
      <w:bookmarkEnd w:id="322"/>
      <w:bookmarkEnd w:id="323"/>
      <w:bookmarkEnd w:id="324"/>
      <w:bookmarkEnd w:id="325"/>
    </w:p>
    <w:p w14:paraId="7CE4ABFE" w14:textId="17855AB0" w:rsidR="007E66E1" w:rsidRDefault="00FA44E1" w:rsidP="007E66E1">
      <w:pPr>
        <w:pStyle w:val="BodyText"/>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105CB227" w:rsidR="007E66E1" w:rsidRDefault="007E66E1" w:rsidP="007E66E1">
      <w:pPr>
        <w:pStyle w:val="BodyText"/>
      </w:pPr>
      <w:r>
        <w:t xml:space="preserve">Dans le cas de Java, le package </w:t>
      </w:r>
      <w:hyperlink r:id="rId460" w:history="1">
        <w:r w:rsidR="00E62C7D">
          <w:rPr>
            <w:rStyle w:val="Hyperlink"/>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61" w:history="1">
        <w:r>
          <w:rPr>
            <w:rStyle w:val="Hyperlink"/>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BodyText"/>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BodyText"/>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64533D94" w:rsidR="007E66E1" w:rsidRDefault="007E66E1" w:rsidP="007E66E1">
      <w:pPr>
        <w:pStyle w:val="BodyText"/>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62" w:tooltip="class in java.io" w:history="1">
        <w:r>
          <w:rPr>
            <w:rStyle w:val="Hyperlink"/>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63" w:tooltip="class in java.io" w:history="1">
        <w:r>
          <w:rPr>
            <w:rStyle w:val="Hyperlink"/>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64" w:anchor="read--" w:history="1">
        <w:r w:rsidR="00CA1B80">
          <w:rPr>
            <w:rStyle w:val="Hyperlink"/>
            <w:rFonts w:ascii="&amp;quot" w:hAnsi="&amp;quot" w:cs="Courier New"/>
            <w:b/>
            <w:bCs/>
            <w:color w:val="BB7A2A"/>
            <w:sz w:val="21"/>
            <w:szCs w:val="21"/>
          </w:rPr>
          <w:t>read</w:t>
        </w:r>
      </w:hyperlink>
      <w:r w:rsidR="00CA1B80">
        <w:rPr>
          <w:rStyle w:val="HTMLCode"/>
          <w:rFonts w:ascii="&amp;quot" w:hAnsi="&amp;quot"/>
          <w:color w:val="353833"/>
          <w:sz w:val="21"/>
          <w:szCs w:val="21"/>
        </w:rPr>
        <w:t>()</w:t>
      </w:r>
      <w:r w:rsidR="001D490E">
        <w:t xml:space="preserve"> de </w:t>
      </w:r>
      <w:hyperlink r:id="rId465" w:tooltip="class in java.io" w:history="1">
        <w:r w:rsidR="00CA1B80">
          <w:rPr>
            <w:rStyle w:val="Hyperlink"/>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66" w:anchor="write-int-" w:history="1">
        <w:r w:rsidR="00672002">
          <w:rPr>
            <w:rStyle w:val="Hyperlink"/>
            <w:rFonts w:ascii="&amp;quot" w:hAnsi="&amp;quot" w:cs="Courier New"/>
            <w:b/>
            <w:bCs/>
            <w:color w:val="4A6782"/>
            <w:sz w:val="21"/>
            <w:szCs w:val="21"/>
          </w:rPr>
          <w:t>write</w:t>
        </w:r>
      </w:hyperlink>
      <w:r w:rsidR="00672002">
        <w:rPr>
          <w:rStyle w:val="HTMLCode"/>
          <w:rFonts w:ascii="&amp;quot" w:hAnsi="&amp;quot"/>
          <w:color w:val="353833"/>
          <w:sz w:val="21"/>
          <w:szCs w:val="21"/>
        </w:rPr>
        <w:t>(int b)</w:t>
      </w:r>
      <w:r w:rsidR="006773FC">
        <w:t xml:space="preserve"> </w:t>
      </w:r>
      <w:r w:rsidR="004751DF">
        <w:t xml:space="preserve">de </w:t>
      </w:r>
      <w:hyperlink r:id="rId467" w:tooltip="class in java.io" w:history="1">
        <w:r w:rsidR="00672002">
          <w:rPr>
            <w:rStyle w:val="Hyperlink"/>
            <w:rFonts w:ascii="&amp;quot" w:hAnsi="&amp;quot"/>
            <w:b/>
            <w:bCs/>
            <w:color w:val="4A6782"/>
            <w:sz w:val="20"/>
          </w:rPr>
          <w:t>OutputStream</w:t>
        </w:r>
      </w:hyperlink>
      <w:r w:rsidR="00672002">
        <w:rPr>
          <w:rStyle w:val="Hyperlink"/>
          <w:rFonts w:ascii="&amp;quot" w:hAnsi="&amp;quot"/>
          <w:b/>
          <w:bCs/>
          <w:color w:val="4A6782"/>
          <w:sz w:val="20"/>
        </w:rPr>
        <w:t xml:space="preserve"> </w:t>
      </w:r>
      <w:r w:rsidR="004751DF">
        <w:t>ajoute un octet au flux de sortie</w:t>
      </w:r>
      <w:r w:rsidR="009C0A31">
        <w:t>.</w:t>
      </w:r>
    </w:p>
    <w:p w14:paraId="04110674" w14:textId="275828F4" w:rsidR="00B76348" w:rsidRDefault="002C7F57" w:rsidP="007E66E1">
      <w:pPr>
        <w:pStyle w:val="Caption"/>
        <w:jc w:val="center"/>
      </w:pPr>
      <w:r>
        <w:rPr>
          <w:noProof/>
        </w:rPr>
        <w:object w:dxaOrig="10397" w:dyaOrig="2896" w14:anchorId="50E54DB0">
          <v:shape id="_x0000_i1026" type="#_x0000_t75" alt="" style="width:332pt;height:92pt;mso-width-percent:0;mso-height-percent:0;mso-width-percent:0;mso-height-percent:0" o:ole="" fillcolor="window">
            <v:imagedata r:id="rId468" o:title=""/>
          </v:shape>
          <o:OLEObject Type="Embed" ProgID="Visio.Drawing.11" ShapeID="_x0000_i1026" DrawAspect="Content" ObjectID="_1801050996" r:id="rId469"/>
        </w:object>
      </w:r>
    </w:p>
    <w:p w14:paraId="07165FC6" w14:textId="3DC70462"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BodyText"/>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240D109" w:rsidR="007E66E1" w:rsidRDefault="007E66E1" w:rsidP="007E66E1">
      <w:pPr>
        <w:pStyle w:val="BodyText"/>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70" w:tooltip="class in java.io" w:history="1">
        <w:r>
          <w:rPr>
            <w:rStyle w:val="Hyperlink"/>
            <w:rFonts w:ascii="&amp;quot" w:hAnsi="&amp;quot"/>
            <w:b/>
            <w:bCs/>
            <w:color w:val="4A6782"/>
            <w:sz w:val="20"/>
          </w:rPr>
          <w:t>RandomAccessFile</w:t>
        </w:r>
      </w:hyperlink>
      <w:r>
        <w:t xml:space="preserve"> qui permet un accès direct à n’importe quel octet d’un fichier.</w:t>
      </w:r>
    </w:p>
    <w:p w14:paraId="258A6697" w14:textId="1E211E30" w:rsidR="007E66E1" w:rsidRDefault="007E66E1" w:rsidP="007E66E1">
      <w:pPr>
        <w:pStyle w:val="BodyText"/>
      </w:pPr>
      <w:r>
        <w:t xml:space="preserve">La </w:t>
      </w:r>
      <w:r>
        <w:fldChar w:fldCharType="begin"/>
      </w:r>
      <w:r>
        <w:instrText xml:space="preserve"> REF _Ref519223415 \h </w:instrText>
      </w:r>
      <w:r>
        <w:fldChar w:fldCharType="separate"/>
      </w:r>
      <w:r w:rsidR="00AB64FB">
        <w:t xml:space="preserve">Figure </w:t>
      </w:r>
      <w:r w:rsidR="00AB64FB">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AB64FB">
        <w:t xml:space="preserve">Figure </w:t>
      </w:r>
      <w:r w:rsidR="00AB64FB">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AB64FB">
        <w:t xml:space="preserve">Figure </w:t>
      </w:r>
      <w:r w:rsidR="00AB64FB">
        <w:rPr>
          <w:noProof/>
        </w:rPr>
        <w:t>35</w:t>
      </w:r>
      <w:r>
        <w:fldChar w:fldCharType="end"/>
      </w:r>
      <w:r>
        <w:t xml:space="preserve"> montre la classe </w:t>
      </w:r>
      <w:hyperlink r:id="rId471" w:tooltip="class in java.io" w:history="1">
        <w:r>
          <w:rPr>
            <w:rStyle w:val="Hyperlink"/>
            <w:rFonts w:ascii="&amp;quot" w:hAnsi="&amp;quot"/>
            <w:b/>
            <w:bCs/>
            <w:color w:val="4A6782"/>
            <w:sz w:val="20"/>
          </w:rPr>
          <w:t>RandomAccessFile</w:t>
        </w:r>
      </w:hyperlink>
      <w:r>
        <w:t xml:space="preserve"> qui sert à la fois d’entrée et de sortie. Les flux de base </w:t>
      </w:r>
      <w:hyperlink r:id="rId472" w:tooltip="class in java.io" w:history="1">
        <w:r>
          <w:rPr>
            <w:rStyle w:val="Hyperlink"/>
            <w:rFonts w:ascii="&amp;quot" w:hAnsi="&amp;quot"/>
            <w:b/>
            <w:bCs/>
            <w:color w:val="4A6782"/>
            <w:sz w:val="20"/>
          </w:rPr>
          <w:t>InputStream</w:t>
        </w:r>
      </w:hyperlink>
      <w:r>
        <w:t xml:space="preserve"> et </w:t>
      </w:r>
      <w:hyperlink r:id="rId473" w:tooltip="class in java.io" w:history="1">
        <w:r>
          <w:rPr>
            <w:rStyle w:val="Hyperlink"/>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BodyText"/>
      </w:pPr>
      <w:r>
        <w:rPr>
          <w:noProof/>
          <w:lang w:val="en-US" w:eastAsia="en-US"/>
        </w:rPr>
        <w:lastRenderedPageBreak/>
        <w:drawing>
          <wp:inline distT="0" distB="0" distL="0" distR="0" wp14:anchorId="49E0D91C" wp14:editId="29A3EDDF">
            <wp:extent cx="4250387" cy="289330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75889" cy="2910662"/>
                    </a:xfrm>
                    <a:prstGeom prst="rect">
                      <a:avLst/>
                    </a:prstGeom>
                    <a:noFill/>
                    <a:ln>
                      <a:noFill/>
                    </a:ln>
                  </pic:spPr>
                </pic:pic>
              </a:graphicData>
            </a:graphic>
          </wp:inline>
        </w:drawing>
      </w:r>
    </w:p>
    <w:p w14:paraId="7A9AD7CB" w14:textId="0F1D88F4" w:rsidR="007E66E1" w:rsidRDefault="007E66E1" w:rsidP="007E66E1">
      <w:pPr>
        <w:pStyle w:val="Caption"/>
        <w:jc w:val="center"/>
      </w:pPr>
      <w:bookmarkStart w:id="326" w:name="_Ref519223415"/>
      <w:r>
        <w:t xml:space="preserve">Figure </w:t>
      </w:r>
      <w:r>
        <w:fldChar w:fldCharType="begin"/>
      </w:r>
      <w:r>
        <w:instrText xml:space="preserve"> SEQ Figure \* ARABIC </w:instrText>
      </w:r>
      <w:r>
        <w:fldChar w:fldCharType="separate"/>
      </w:r>
      <w:r w:rsidR="00AB64FB">
        <w:rPr>
          <w:noProof/>
        </w:rPr>
        <w:t>33</w:t>
      </w:r>
      <w:r>
        <w:fldChar w:fldCharType="end"/>
      </w:r>
      <w:bookmarkEnd w:id="326"/>
      <w:r>
        <w:t>. Classes de java.io pour les flux d’entrée d’octets (</w:t>
      </w:r>
      <w:r>
        <w:rPr>
          <w:i/>
        </w:rPr>
        <w:t>InputStream</w:t>
      </w:r>
      <w:r>
        <w:t>).</w:t>
      </w:r>
    </w:p>
    <w:p w14:paraId="21557365" w14:textId="77777777" w:rsidR="007E66E1" w:rsidRDefault="007E66E1" w:rsidP="007E66E1">
      <w:pPr>
        <w:pStyle w:val="BodyText"/>
      </w:pPr>
      <w:r>
        <w:rPr>
          <w:noProof/>
          <w:lang w:val="en-US" w:eastAsia="en-US"/>
        </w:rPr>
        <w:drawing>
          <wp:inline distT="0" distB="0" distL="0" distR="0" wp14:anchorId="63836234" wp14:editId="55CD078B">
            <wp:extent cx="4141790" cy="228090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710" cy="2299581"/>
                    </a:xfrm>
                    <a:prstGeom prst="rect">
                      <a:avLst/>
                    </a:prstGeom>
                    <a:noFill/>
                    <a:ln>
                      <a:noFill/>
                    </a:ln>
                  </pic:spPr>
                </pic:pic>
              </a:graphicData>
            </a:graphic>
          </wp:inline>
        </w:drawing>
      </w:r>
    </w:p>
    <w:p w14:paraId="6638ABDA" w14:textId="15839F70" w:rsidR="007E66E1" w:rsidRDefault="007E66E1" w:rsidP="007E66E1">
      <w:pPr>
        <w:pStyle w:val="Caption"/>
        <w:jc w:val="center"/>
      </w:pPr>
      <w:bookmarkStart w:id="327" w:name="_Ref519224512"/>
      <w:r>
        <w:t xml:space="preserve">Figure </w:t>
      </w:r>
      <w:r>
        <w:fldChar w:fldCharType="begin"/>
      </w:r>
      <w:r>
        <w:instrText xml:space="preserve"> SEQ Figure \* ARABIC </w:instrText>
      </w:r>
      <w:r>
        <w:fldChar w:fldCharType="separate"/>
      </w:r>
      <w:r w:rsidR="00AB64FB">
        <w:rPr>
          <w:noProof/>
        </w:rPr>
        <w:t>34</w:t>
      </w:r>
      <w:r>
        <w:fldChar w:fldCharType="end"/>
      </w:r>
      <w:bookmarkEnd w:id="327"/>
      <w:r>
        <w:t>. Classes de java.io pour les flux de sortie d’octets.</w:t>
      </w:r>
    </w:p>
    <w:p w14:paraId="2725B2F2" w14:textId="77777777" w:rsidR="007E66E1" w:rsidRDefault="007E66E1" w:rsidP="007E66E1">
      <w:pPr>
        <w:pStyle w:val="BodyText"/>
      </w:pPr>
    </w:p>
    <w:p w14:paraId="6C4EC534" w14:textId="77777777" w:rsidR="007E66E1" w:rsidRDefault="007E66E1" w:rsidP="007E66E1">
      <w:pPr>
        <w:pStyle w:val="BodyText"/>
        <w:jc w:val="center"/>
        <w:rPr>
          <w:noProof/>
        </w:rPr>
      </w:pPr>
      <w:r>
        <w:rPr>
          <w:noProof/>
          <w:lang w:val="en-US" w:eastAsia="en-US"/>
        </w:rPr>
        <w:lastRenderedPageBreak/>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7733E799" w:rsidR="007E66E1" w:rsidRDefault="007E66E1" w:rsidP="007E66E1">
      <w:pPr>
        <w:pStyle w:val="Caption"/>
        <w:jc w:val="center"/>
      </w:pPr>
      <w:bookmarkStart w:id="328" w:name="_Ref519258375"/>
      <w:r>
        <w:t xml:space="preserve">Figure </w:t>
      </w:r>
      <w:r>
        <w:fldChar w:fldCharType="begin"/>
      </w:r>
      <w:r>
        <w:instrText xml:space="preserve"> SEQ Figure \* ARABIC </w:instrText>
      </w:r>
      <w:r>
        <w:fldChar w:fldCharType="separate"/>
      </w:r>
      <w:r w:rsidR="00AB64FB">
        <w:rPr>
          <w:noProof/>
        </w:rPr>
        <w:t>35</w:t>
      </w:r>
      <w:r>
        <w:fldChar w:fldCharType="end"/>
      </w:r>
      <w:bookmarkEnd w:id="328"/>
      <w:r>
        <w:t xml:space="preserve">. Classe </w:t>
      </w:r>
      <w:r>
        <w:rPr>
          <w:i/>
        </w:rPr>
        <w:t>RandomAccessFile</w:t>
      </w:r>
      <w:r>
        <w:t>.</w:t>
      </w:r>
    </w:p>
    <w:p w14:paraId="31CDD021" w14:textId="77777777" w:rsidR="007E66E1" w:rsidRDefault="007E66E1" w:rsidP="007E66E1">
      <w:pPr>
        <w:pStyle w:val="BodyText"/>
        <w:numPr>
          <w:ilvl w:val="0"/>
          <w:numId w:val="22"/>
        </w:numPr>
      </w:pPr>
      <w:r>
        <w:t>Lecture d’un flux d’octets provenant d’un fichier</w:t>
      </w:r>
    </w:p>
    <w:p w14:paraId="3FB6437A" w14:textId="05A5B1AD" w:rsidR="007E66E1" w:rsidRDefault="007E66E1" w:rsidP="007E66E1">
      <w:pPr>
        <w:pStyle w:val="BodyText"/>
      </w:pPr>
      <w:r>
        <w:t xml:space="preserve">L’exemple suivant introduit les concepts de base concernant la lecture d’un fichier vu comme une suite d’octets. Le programme utilise la classe </w:t>
      </w:r>
      <w:hyperlink r:id="rId477" w:tooltip="class in java.io" w:history="1">
        <w:r>
          <w:rPr>
            <w:rStyle w:val="Hyperlink"/>
            <w:rFonts w:ascii="&amp;quot" w:hAnsi="&amp;quot"/>
            <w:b/>
            <w:bCs/>
            <w:color w:val="4A6782"/>
            <w:sz w:val="20"/>
          </w:rPr>
          <w:t>FileInputStream</w:t>
        </w:r>
      </w:hyperlink>
      <w:r w:rsidR="009614D3">
        <w:t xml:space="preserve">, </w:t>
      </w:r>
      <w:r>
        <w:t xml:space="preserve">sous-classe de </w:t>
      </w:r>
      <w:hyperlink r:id="rId478" w:tooltip="class in java.io" w:history="1">
        <w:r>
          <w:rPr>
            <w:rStyle w:val="Hyperlink"/>
            <w:rFonts w:ascii="&amp;quot" w:hAnsi="&amp;quot"/>
            <w:b/>
            <w:bCs/>
            <w:color w:val="4A6782"/>
            <w:sz w:val="20"/>
          </w:rPr>
          <w:t>InputStream</w:t>
        </w:r>
      </w:hyperlink>
      <w:r w:rsidR="006203C2">
        <w:t xml:space="preserve">, </w:t>
      </w:r>
      <w:r>
        <w:t>dédiée au traitement des fichiers.</w:t>
      </w:r>
    </w:p>
    <w:p w14:paraId="4E476FB8" w14:textId="04F422D9" w:rsidR="007E66E1" w:rsidRDefault="007E66E1" w:rsidP="007E66E1">
      <w:pPr>
        <w:pStyle w:val="BodyText"/>
      </w:pPr>
      <w:r>
        <w:rPr>
          <w:b/>
        </w:rPr>
        <w:t>Exemple</w:t>
      </w:r>
      <w:r>
        <w:t xml:space="preserve">. Le programme Java suivant lit le contenu du fichier en consommant les octets, un octet à la fois, par l’utilisation de la classe </w:t>
      </w:r>
      <w:hyperlink r:id="rId479" w:tooltip="class in java.io" w:history="1">
        <w:r>
          <w:rPr>
            <w:rStyle w:val="Hyperlink"/>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76E479AC" w:rsidR="00943FF9" w:rsidRDefault="00943FF9" w:rsidP="0058150D">
      <w:pPr>
        <w:pStyle w:val="BodyText"/>
        <w:spacing w:after="0"/>
      </w:pPr>
      <w:hyperlink r:id="rId480"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62F99">
      <w:pPr>
        <w:pStyle w:val="Code"/>
        <w:keepNext w:val="0"/>
        <w:keepLines w:val="0"/>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027F6AA6" w:rsidR="007E66E1" w:rsidRDefault="007E66E1" w:rsidP="007E66E1">
      <w:pPr>
        <w:pStyle w:val="BodyText"/>
      </w:pPr>
      <w:r>
        <w:lastRenderedPageBreak/>
        <w:t>L</w:t>
      </w:r>
      <w:r w:rsidR="00CA3A27">
        <w:t>’énoncé</w:t>
      </w:r>
      <w:r w:rsidR="00EA5AD2">
        <w:t xml:space="preserve"> suivant crée un</w:t>
      </w:r>
      <w:r w:rsidR="002A0579">
        <w:t xml:space="preserve"> objet de la classe </w:t>
      </w:r>
      <w:hyperlink r:id="rId481" w:tooltip="class in java.io" w:history="1">
        <w:r w:rsidR="002821B8">
          <w:rPr>
            <w:rStyle w:val="Hyperlink"/>
            <w:rFonts w:ascii="&amp;quot" w:hAnsi="&amp;quot"/>
            <w:b/>
            <w:bCs/>
            <w:color w:val="4A6782"/>
            <w:sz w:val="20"/>
          </w:rPr>
          <w:t>FileInputStream</w:t>
        </w:r>
      </w:hyperlink>
      <w:r w:rsidR="002821B8">
        <w:rPr>
          <w:rStyle w:val="Hyperlink"/>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BodyText"/>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29D560FC" w:rsidR="007E66E1" w:rsidRDefault="007E66E1" w:rsidP="007E66E1">
      <w:pPr>
        <w:pStyle w:val="BodyText"/>
      </w:pPr>
      <w:r>
        <w:t xml:space="preserve">Si le fichier est inexistant, une exception est levée. Le constructeur de la classe </w:t>
      </w:r>
      <w:hyperlink r:id="rId482" w:tooltip="class in java.io" w:history="1">
        <w:r>
          <w:rPr>
            <w:rStyle w:val="Hyperlink"/>
            <w:rFonts w:ascii="&amp;quot" w:hAnsi="&amp;quot"/>
            <w:b/>
            <w:bCs/>
            <w:color w:val="4A6782"/>
            <w:sz w:val="20"/>
          </w:rPr>
          <w:t>FileInputStream</w:t>
        </w:r>
      </w:hyperlink>
      <w:r>
        <w:t xml:space="preserve"> retourne une référence à un objet qui représente le fichier</w:t>
      </w:r>
      <w:r>
        <w:rPr>
          <w:rStyle w:val="FootnoteReference"/>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BodyText"/>
      </w:pPr>
    </w:p>
    <w:p w14:paraId="1090074E" w14:textId="077B9934" w:rsidR="007E66E1" w:rsidRDefault="007E66E1" w:rsidP="007E66E1">
      <w:pPr>
        <w:pStyle w:val="BodyText"/>
      </w:pPr>
      <w:r>
        <w:t xml:space="preserve">La méthode </w:t>
      </w:r>
      <w:hyperlink r:id="rId483"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84" w:tooltip="class in java.io" w:history="1">
        <w:r>
          <w:rPr>
            <w:rStyle w:val="Hyperlink"/>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FootnoteReference"/>
        </w:rPr>
        <w:footnoteReference w:id="29"/>
      </w:r>
      <w:r>
        <w:t xml:space="preserve"> par </w:t>
      </w:r>
      <w:hyperlink r:id="rId485"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455776C4" w:rsidR="007E66E1" w:rsidRDefault="007E66E1" w:rsidP="007E66E1">
      <w:pPr>
        <w:pStyle w:val="BodyText"/>
      </w:pPr>
      <w:r>
        <w:t xml:space="preserve">Enfin, la méthode </w:t>
      </w:r>
      <w:hyperlink r:id="rId486" w:anchor="close--" w:history="1">
        <w:r w:rsidR="00E64C97">
          <w:rPr>
            <w:rStyle w:val="Hyperlink"/>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BodyText"/>
      </w:pPr>
    </w:p>
    <w:p w14:paraId="2005E1DB" w14:textId="3E7FC84F" w:rsidR="007E66E1" w:rsidRDefault="007E66E1" w:rsidP="007E66E1">
      <w:pPr>
        <w:pStyle w:val="BodyText"/>
      </w:pPr>
      <w:r>
        <w:t>Après avoir fermé le fichier, les ressources associées sont libérées et le fichier n’est plus accessible par le programme.</w:t>
      </w:r>
    </w:p>
    <w:p w14:paraId="47345AA3" w14:textId="16F98DBA" w:rsidR="002975C4" w:rsidRDefault="002975C4" w:rsidP="007E66E1">
      <w:pPr>
        <w:pStyle w:val="BodyText"/>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BodyText"/>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6D7BD3">
      <w:pPr>
        <w:pStyle w:val="BodyText"/>
        <w:keepNext/>
        <w:keepLines/>
      </w:pPr>
      <w:r w:rsidRPr="004B7FAD">
        <w:rPr>
          <w:b/>
        </w:rPr>
        <w:lastRenderedPageBreak/>
        <w:t>Exemple</w:t>
      </w:r>
      <w:r>
        <w:t xml:space="preserve">. </w:t>
      </w:r>
    </w:p>
    <w:p w14:paraId="252CBD09" w14:textId="24FB53FA" w:rsidR="000126F7" w:rsidRDefault="00D307AF" w:rsidP="0058150D">
      <w:pPr>
        <w:pStyle w:val="BodyText"/>
        <w:keepNext/>
        <w:keepLines/>
        <w:spacing w:after="0"/>
      </w:pPr>
      <w:hyperlink r:id="rId487"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BodyText"/>
        <w:rPr>
          <w:lang w:val="fr-CA"/>
        </w:rPr>
      </w:pPr>
    </w:p>
    <w:p w14:paraId="37AD2432" w14:textId="77777777" w:rsidR="00844CA0" w:rsidRPr="00764F60" w:rsidRDefault="00844CA0" w:rsidP="00844CA0">
      <w:pPr>
        <w:pStyle w:val="BodyText"/>
        <w:rPr>
          <w:lang w:val="fr-CA"/>
        </w:rPr>
      </w:pPr>
      <w:r w:rsidRPr="00764F60">
        <w:rPr>
          <w:lang w:val="fr-CA"/>
        </w:rPr>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BodyText"/>
      </w:pPr>
      <w:r>
        <w:t>ouvre le fichier désigné par son chemin en vue de l'écriture. Si le fichier n'existe pas, il est créé. S'il existe déjà, le contenu précédent sera détruit et remplacé par les octets écrits par la suite.</w:t>
      </w:r>
    </w:p>
    <w:p w14:paraId="7E8983A7" w14:textId="5AD469E3" w:rsidR="003A1361" w:rsidRDefault="00514A75" w:rsidP="00844CA0">
      <w:pPr>
        <w:pStyle w:val="BodyText"/>
      </w:pPr>
      <w:r>
        <w:t>La méthode</w:t>
      </w:r>
      <w:r w:rsidR="00EB16C2">
        <w:t xml:space="preserve"> </w:t>
      </w:r>
      <w:hyperlink r:id="rId488" w:anchor="write-int-" w:history="1">
        <w:r w:rsidR="00EB16C2">
          <w:rPr>
            <w:rStyle w:val="Hyperlink"/>
            <w:rFonts w:ascii="&amp;quot" w:hAnsi="&amp;quot" w:cs="Courier New"/>
            <w:b/>
            <w:bCs/>
            <w:color w:val="4A6782"/>
            <w:sz w:val="21"/>
            <w:szCs w:val="21"/>
          </w:rPr>
          <w:t>write</w:t>
        </w:r>
      </w:hyperlink>
      <w:r w:rsidR="00EB16C2">
        <w:rPr>
          <w:rStyle w:val="HTMLCode"/>
          <w:rFonts w:ascii="&amp;quot" w:hAnsi="&amp;quot"/>
          <w:color w:val="353833"/>
          <w:sz w:val="21"/>
          <w:szCs w:val="21"/>
        </w:rPr>
        <w:t>(int b)</w:t>
      </w:r>
      <w:r w:rsidR="00784B96">
        <w:rPr>
          <w:rStyle w:val="HTMLCode"/>
          <w:rFonts w:ascii="&amp;quot" w:hAnsi="&amp;quot"/>
          <w:color w:val="353833"/>
          <w:sz w:val="21"/>
          <w:szCs w:val="21"/>
        </w:rPr>
        <w:t xml:space="preserve"> de </w:t>
      </w:r>
      <w:r>
        <w:t xml:space="preserve"> </w:t>
      </w:r>
      <w:hyperlink r:id="rId489" w:tooltip="class in java.io" w:history="1">
        <w:r w:rsidR="00552823" w:rsidRPr="00784B96">
          <w:rPr>
            <w:rStyle w:val="Hyperlink"/>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BodyText"/>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Heading2"/>
      </w:pPr>
      <w:bookmarkStart w:id="329" w:name="_Toc16917469"/>
      <w:bookmarkStart w:id="330" w:name="_Toc155813927"/>
      <w:bookmarkStart w:id="331" w:name="_Toc171682570"/>
      <w:bookmarkStart w:id="332" w:name="_Toc190437775"/>
      <w:r>
        <w:t>F</w:t>
      </w:r>
      <w:r w:rsidR="007E66E1">
        <w:t>ichier binaire (FileOutputStream, FileInputStream)</w:t>
      </w:r>
      <w:bookmarkEnd w:id="329"/>
      <w:bookmarkEnd w:id="330"/>
      <w:bookmarkEnd w:id="331"/>
      <w:bookmarkEnd w:id="332"/>
    </w:p>
    <w:p w14:paraId="18DC1040" w14:textId="4CCE78A2" w:rsidR="007E66E1" w:rsidRDefault="00620DA7" w:rsidP="007E66E1">
      <w:pPr>
        <w:pStyle w:val="BodyText"/>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6C9793E4" w:rsidR="00A14D72" w:rsidRDefault="00A14D72" w:rsidP="007E66E1">
      <w:pPr>
        <w:pStyle w:val="BodyText"/>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490" w:tooltip="class in java.io" w:history="1">
        <w:r w:rsidR="00FA359A" w:rsidRPr="00784B96">
          <w:rPr>
            <w:rStyle w:val="Hyperlink"/>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w:t>
      </w:r>
      <w:r w:rsidR="00FA359A">
        <w:lastRenderedPageBreak/>
        <w:t>entier, un réel ou une chaîne de caractères</w:t>
      </w:r>
      <w:r w:rsidR="00FA359A">
        <w:rPr>
          <w:rStyle w:val="FootnoteReference"/>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2F97BBCD" w:rsidR="00FA359A" w:rsidRPr="00CB2EA4" w:rsidRDefault="00CB2EA4" w:rsidP="0058150D">
      <w:pPr>
        <w:pStyle w:val="BodyText"/>
        <w:spacing w:after="0"/>
        <w:rPr>
          <w:lang w:val="fr-CA"/>
        </w:rPr>
      </w:pPr>
      <w:hyperlink r:id="rId491"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62F99">
      <w:pPr>
        <w:pStyle w:val="Code"/>
        <w:keepNext w:val="0"/>
        <w:keepLines w:val="0"/>
        <w:rPr>
          <w:color w:val="000000"/>
          <w:lang w:val="en-CA" w:eastAsia="zh-CN"/>
        </w:rPr>
      </w:pPr>
    </w:p>
    <w:p w14:paraId="2A6C720F"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62F99">
      <w:pPr>
        <w:pStyle w:val="Code"/>
        <w:keepNext w:val="0"/>
        <w:keepLines w:val="0"/>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62F99">
      <w:pPr>
        <w:pStyle w:val="Code"/>
        <w:keepNext w:val="0"/>
        <w:keepLines w:val="0"/>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62F99">
      <w:pPr>
        <w:pStyle w:val="Code"/>
        <w:keepNext w:val="0"/>
        <w:keepLines w:val="0"/>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62F99">
      <w:pPr>
        <w:pStyle w:val="Code"/>
        <w:keepNext w:val="0"/>
        <w:keepLines w:val="0"/>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BodyText"/>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BodyText"/>
      </w:pPr>
      <w:r w:rsidRPr="00C50856">
        <w:t>ouvre le fichier</w:t>
      </w:r>
      <w:r w:rsidR="00F0115E" w:rsidRPr="00C50856">
        <w:t>.</w:t>
      </w:r>
    </w:p>
    <w:p w14:paraId="6893AF5A" w14:textId="0D4AEFF1" w:rsidR="007E66E1" w:rsidRDefault="00922142" w:rsidP="007E66E1">
      <w:pPr>
        <w:pStyle w:val="BodyText"/>
      </w:pPr>
      <w:r>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BodyText"/>
      </w:pPr>
      <w:r>
        <w:rPr>
          <w:noProof/>
          <w:lang w:val="en-US" w:eastAsia="en-US"/>
        </w:rPr>
        <w:lastRenderedPageBreak/>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492">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05B84E5E" w:rsidR="007E66E1" w:rsidRDefault="007E66E1" w:rsidP="007E66E1">
      <w:pPr>
        <w:pStyle w:val="BodyText"/>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493" w:tooltip="class in java.io" w:history="1">
        <w:r>
          <w:rPr>
            <w:rStyle w:val="Hyperlink"/>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BodyText"/>
      </w:pPr>
      <w:r w:rsidRPr="00E826BC">
        <w:rPr>
          <w:b/>
        </w:rPr>
        <w:t>Exemple</w:t>
      </w:r>
      <w:r>
        <w:t>.</w:t>
      </w:r>
    </w:p>
    <w:p w14:paraId="395DA687" w14:textId="7210A166" w:rsidR="00CB2EA4" w:rsidRDefault="00D16DD5" w:rsidP="0058150D">
      <w:pPr>
        <w:pStyle w:val="BodyText"/>
        <w:spacing w:after="0"/>
      </w:pPr>
      <w:hyperlink r:id="rId49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62F99">
      <w:pPr>
        <w:pStyle w:val="Code"/>
        <w:keepNext w:val="0"/>
        <w:keepLines w:val="0"/>
        <w:rPr>
          <w:color w:val="000000"/>
          <w:lang w:val="en-CA" w:eastAsia="zh-CN"/>
        </w:rPr>
      </w:pPr>
    </w:p>
    <w:p w14:paraId="05B8D118"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62F99">
      <w:pPr>
        <w:pStyle w:val="Code"/>
        <w:keepNext w:val="0"/>
        <w:keepLines w:val="0"/>
        <w:rPr>
          <w:color w:val="000000"/>
          <w:lang w:eastAsia="zh-CN"/>
        </w:rPr>
      </w:pPr>
    </w:p>
    <w:p w14:paraId="35AD502B"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62F99">
      <w:pPr>
        <w:pStyle w:val="Code"/>
        <w:keepNext w:val="0"/>
        <w:keepLines w:val="0"/>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62F99">
      <w:pPr>
        <w:pStyle w:val="Code"/>
        <w:keepNext w:val="0"/>
        <w:keepLines w:val="0"/>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BodyText"/>
      </w:pPr>
      <w:r>
        <w:t>Résultat :</w:t>
      </w:r>
    </w:p>
    <w:p w14:paraId="4E5832E0" w14:textId="77777777" w:rsidR="007E66E1" w:rsidRDefault="007E66E1" w:rsidP="007E66E1">
      <w:pPr>
        <w:pStyle w:val="BodyText"/>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BodyText"/>
      </w:pPr>
      <w:r w:rsidRPr="009B7219">
        <w:rPr>
          <w:b/>
        </w:rPr>
        <w:lastRenderedPageBreak/>
        <w:t>Exercice</w:t>
      </w:r>
      <w:r>
        <w:t>. Etendre l’exemple précédent en écrivant une suite de 3 entiers dans un fichier. Ensuite relire les trois entiers du fichier dans un autre programme.</w:t>
      </w:r>
    </w:p>
    <w:p w14:paraId="28A4AAA5" w14:textId="10321527" w:rsidR="007E66E1" w:rsidRDefault="007E66E1" w:rsidP="007E66E1">
      <w:pPr>
        <w:pStyle w:val="BodyText"/>
      </w:pPr>
      <w:r>
        <w:t xml:space="preserve">Les classes </w:t>
      </w:r>
      <w:hyperlink r:id="rId495" w:tooltip="class in java.io" w:history="1">
        <w:hyperlink r:id="rId496" w:tooltip="class in java.io" w:history="1">
          <w:r>
            <w:rPr>
              <w:rStyle w:val="Hyperlink"/>
              <w:rFonts w:ascii="&amp;quot" w:hAnsi="&amp;quot"/>
              <w:b/>
              <w:bCs/>
              <w:color w:val="4A6782"/>
              <w:sz w:val="20"/>
            </w:rPr>
            <w:t>InputStream</w:t>
          </w:r>
        </w:hyperlink>
      </w:hyperlink>
      <w:r>
        <w:t xml:space="preserve"> et </w:t>
      </w:r>
      <w:hyperlink r:id="rId497" w:tooltip="class in java.io" w:history="1">
        <w:r>
          <w:rPr>
            <w:rStyle w:val="Hyperlink"/>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498" w:tooltip="class in java.io" w:history="1">
        <w:r w:rsidR="00AA5827" w:rsidRPr="00123C5E">
          <w:rPr>
            <w:rStyle w:val="Hyperlink"/>
            <w:rFonts w:ascii="&amp;quot" w:hAnsi="&amp;quot"/>
            <w:b/>
            <w:color w:val="4A6782"/>
            <w:sz w:val="20"/>
            <w:szCs w:val="20"/>
          </w:rPr>
          <w:t>DataInputStream</w:t>
        </w:r>
      </w:hyperlink>
      <w:r w:rsidR="00AA5827">
        <w:t xml:space="preserve"> </w:t>
      </w:r>
      <w:r>
        <w:t xml:space="preserve">et </w:t>
      </w:r>
      <w:hyperlink r:id="rId499" w:tooltip="class in java.io" w:history="1">
        <w:r w:rsidR="00C948D6" w:rsidRPr="00123C5E">
          <w:rPr>
            <w:rStyle w:val="Hyperlink"/>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00" w:tooltip="class in java.io" w:history="1">
        <w:r w:rsidR="008B0B55" w:rsidRPr="00123C5E">
          <w:rPr>
            <w:rStyle w:val="Hyperlink"/>
            <w:rFonts w:ascii="&amp;quot" w:hAnsi="&amp;quot"/>
            <w:b/>
            <w:color w:val="4A6782"/>
            <w:sz w:val="20"/>
            <w:szCs w:val="20"/>
          </w:rPr>
          <w:t>ObjectInputStream</w:t>
        </w:r>
      </w:hyperlink>
      <w:r w:rsidR="008B0B55">
        <w:t xml:space="preserve"> </w:t>
      </w:r>
      <w:r>
        <w:t xml:space="preserve">et </w:t>
      </w:r>
      <w:hyperlink r:id="rId501" w:tooltip="class in java.io" w:history="1">
        <w:r w:rsidR="002F489E" w:rsidRPr="00123C5E">
          <w:rPr>
            <w:rStyle w:val="Hyperlink"/>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02" w:tooltip="class in java.io" w:history="1">
        <w:r w:rsidR="00E44BFD" w:rsidRPr="00123C5E">
          <w:rPr>
            <w:rStyle w:val="Hyperlink"/>
            <w:rFonts w:ascii="&amp;quot" w:hAnsi="&amp;quot"/>
            <w:b/>
            <w:color w:val="4A6782"/>
            <w:sz w:val="20"/>
            <w:szCs w:val="20"/>
          </w:rPr>
          <w:t>Reader</w:t>
        </w:r>
      </w:hyperlink>
      <w:r w:rsidR="00E44BFD">
        <w:t xml:space="preserve"> </w:t>
      </w:r>
      <w:r>
        <w:t xml:space="preserve">et </w:t>
      </w:r>
      <w:hyperlink r:id="rId503" w:tooltip="class in java.io" w:history="1">
        <w:r w:rsidR="00886B68" w:rsidRPr="00123C5E">
          <w:rPr>
            <w:rStyle w:val="Hyperlink"/>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Heading2"/>
      </w:pPr>
      <w:bookmarkStart w:id="333" w:name="_Toc16917470"/>
      <w:bookmarkStart w:id="334" w:name="_Toc155813928"/>
      <w:bookmarkStart w:id="335" w:name="_Toc171682571"/>
      <w:bookmarkStart w:id="336" w:name="_Toc190437776"/>
      <w:r>
        <w:t>DataInputStream et DataOutputStream</w:t>
      </w:r>
      <w:bookmarkEnd w:id="333"/>
      <w:bookmarkEnd w:id="334"/>
      <w:bookmarkEnd w:id="335"/>
      <w:bookmarkEnd w:id="336"/>
    </w:p>
    <w:p w14:paraId="5AEA9CC9" w14:textId="72D1CE78" w:rsidR="007E66E1" w:rsidRDefault="007E66E1" w:rsidP="007E66E1">
      <w:pPr>
        <w:pStyle w:val="BodyText"/>
      </w:pPr>
      <w:r>
        <w:t xml:space="preserve">Les classes </w:t>
      </w:r>
      <w:hyperlink r:id="rId504" w:tooltip="class in java.io" w:history="1">
        <w:r w:rsidR="00035371" w:rsidRPr="00123C5E">
          <w:rPr>
            <w:rStyle w:val="Hyperlink"/>
            <w:rFonts w:ascii="&amp;quot" w:hAnsi="&amp;quot"/>
            <w:b/>
            <w:color w:val="4A6782"/>
            <w:sz w:val="20"/>
            <w:szCs w:val="20"/>
          </w:rPr>
          <w:t>DataInputStream</w:t>
        </w:r>
      </w:hyperlink>
      <w:r w:rsidR="00035371">
        <w:t xml:space="preserve"> et </w:t>
      </w:r>
      <w:hyperlink r:id="rId505" w:tooltip="class in java.io" w:history="1">
        <w:r w:rsidR="00035371" w:rsidRPr="00123C5E">
          <w:rPr>
            <w:rStyle w:val="Hyperlink"/>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BodyText"/>
        <w:rPr>
          <w:noProof/>
        </w:rPr>
      </w:pPr>
      <w:r>
        <w:rPr>
          <w:noProof/>
          <w:lang w:val="en-US" w:eastAsia="en-US"/>
        </w:rPr>
        <w:drawing>
          <wp:inline distT="0" distB="0" distL="0" distR="0" wp14:anchorId="7AFC60E3" wp14:editId="6BB6DDDD">
            <wp:extent cx="4215862" cy="238835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36526" cy="2400066"/>
                    </a:xfrm>
                    <a:prstGeom prst="rect">
                      <a:avLst/>
                    </a:prstGeom>
                    <a:noFill/>
                    <a:ln>
                      <a:noFill/>
                    </a:ln>
                  </pic:spPr>
                </pic:pic>
              </a:graphicData>
            </a:graphic>
          </wp:inline>
        </w:drawing>
      </w:r>
    </w:p>
    <w:p w14:paraId="58CBDD22" w14:textId="2B57D913"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BodyText"/>
      </w:pPr>
      <w:r>
        <w:t>Pour illustrer l’utilisation de ces classes, reprenons l’exemple précédent d’écriture et de lecture d’un entier.</w:t>
      </w:r>
    </w:p>
    <w:p w14:paraId="37E6D6AA" w14:textId="32D4CA34" w:rsidR="007E66E1" w:rsidRDefault="007E66E1" w:rsidP="007E66E1">
      <w:pPr>
        <w:pStyle w:val="BodyText"/>
      </w:pPr>
      <w:r>
        <w:rPr>
          <w:b/>
        </w:rPr>
        <w:lastRenderedPageBreak/>
        <w:t>Exemple</w:t>
      </w:r>
      <w:r>
        <w:t xml:space="preserve">. Comme dans l’exemple précédent, le programme suivant stocke un entier dans un fichier, mais cette fois-ci, en utilisant la méthode </w:t>
      </w:r>
      <w:hyperlink r:id="rId507" w:anchor="writeInt-int-" w:history="1">
        <w:r w:rsidR="00C211DD">
          <w:rPr>
            <w:rStyle w:val="Hyperlink"/>
            <w:rFonts w:ascii="&amp;quot" w:hAnsi="&amp;quot" w:cs="Courier New"/>
            <w:b/>
            <w:bCs/>
            <w:color w:val="4A6782"/>
            <w:sz w:val="21"/>
            <w:szCs w:val="21"/>
          </w:rPr>
          <w:t>writeInt</w:t>
        </w:r>
      </w:hyperlink>
      <w:r w:rsidR="00C211DD">
        <w:rPr>
          <w:rStyle w:val="HTMLCode"/>
          <w:rFonts w:ascii="&amp;quot" w:hAnsi="&amp;quot"/>
          <w:color w:val="353833"/>
          <w:sz w:val="21"/>
          <w:szCs w:val="21"/>
        </w:rPr>
        <w:t>(int v)</w:t>
      </w:r>
      <w:r>
        <w:t xml:space="preserve"> de la classe </w:t>
      </w:r>
      <w:hyperlink r:id="rId508" w:tooltip="class in java.io" w:history="1">
        <w:r w:rsidR="00DF4DD7" w:rsidRPr="00485C76">
          <w:rPr>
            <w:rStyle w:val="Hyperlink"/>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38824828" w:rsidR="008209B6" w:rsidRDefault="00780216" w:rsidP="0058150D">
      <w:pPr>
        <w:pStyle w:val="BodyText"/>
        <w:spacing w:after="0"/>
      </w:pPr>
      <w:hyperlink r:id="rId50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5F6E718A" w14:textId="77777777" w:rsidR="0082113B"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p>
    <w:p w14:paraId="3D1A9950" w14:textId="0A9E87AA" w:rsidR="00C50856" w:rsidRDefault="0082113B" w:rsidP="00C50856">
      <w:pPr>
        <w:pStyle w:val="Code"/>
        <w:rPr>
          <w:lang w:val="fr-FR" w:eastAsia="zh-CN"/>
        </w:rPr>
      </w:pPr>
      <w:r>
        <w:rPr>
          <w:color w:val="000000"/>
          <w:lang w:val="fr-FR" w:eastAsia="zh-CN"/>
        </w:rPr>
        <w:t xml:space="preserve">      </w:t>
      </w:r>
      <w:r w:rsidR="00C50856" w:rsidRPr="00C50856">
        <w:rPr>
          <w:lang w:val="fr-FR" w:eastAsia="zh-CN"/>
        </w:rPr>
        <w:t>// (97*2^24)+(35*2^16)+(50&lt;&lt;2^8)+49 = "a#21" en String;</w:t>
      </w:r>
    </w:p>
    <w:p w14:paraId="3AC27E9C" w14:textId="77777777" w:rsidR="0082113B" w:rsidRPr="00C50856" w:rsidRDefault="0082113B" w:rsidP="0082113B">
      <w:pPr>
        <w:pStyle w:val="Code"/>
        <w:keepNext w:val="0"/>
        <w:keepLines w:val="0"/>
        <w:rPr>
          <w:color w:val="000000"/>
          <w:lang w:val="fr-FR" w:eastAsia="zh-CN"/>
        </w:rPr>
      </w:pP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Default="00C50856" w:rsidP="00C50856">
      <w:pPr>
        <w:pStyle w:val="Code"/>
        <w:rPr>
          <w:color w:val="80008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1E04F0CC" w14:textId="77777777" w:rsidR="0082113B" w:rsidRPr="00C50856" w:rsidRDefault="0082113B" w:rsidP="0082113B">
      <w:pPr>
        <w:pStyle w:val="Code"/>
        <w:keepNext w:val="0"/>
        <w:keepLines w:val="0"/>
        <w:rPr>
          <w:color w:val="000000"/>
          <w:lang w:val="fr-FR" w:eastAsia="zh-CN"/>
        </w:rPr>
      </w:pP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BodyText"/>
      </w:pPr>
    </w:p>
    <w:p w14:paraId="11C070EA" w14:textId="293E796F" w:rsidR="007E66E1" w:rsidRDefault="007E66E1" w:rsidP="007E66E1">
      <w:pPr>
        <w:pStyle w:val="BodyText"/>
      </w:pPr>
      <w:r>
        <w:t xml:space="preserve">L’objet </w:t>
      </w:r>
      <w:hyperlink r:id="rId510" w:tooltip="class in java.io" w:history="1">
        <w:r w:rsidR="00933C82" w:rsidRPr="00485C76">
          <w:rPr>
            <w:rStyle w:val="Hyperlink"/>
            <w:rFonts w:ascii="&amp;quot" w:hAnsi="&amp;quot"/>
            <w:b/>
            <w:color w:val="4A6782"/>
            <w:sz w:val="20"/>
            <w:szCs w:val="20"/>
          </w:rPr>
          <w:t>DataOutputStream</w:t>
        </w:r>
      </w:hyperlink>
      <w:r w:rsidR="00933C82">
        <w:t xml:space="preserve"> </w:t>
      </w:r>
      <w:r>
        <w:t xml:space="preserve">est construit à partir d’un </w:t>
      </w:r>
      <w:hyperlink r:id="rId511" w:tooltip="class in java.io" w:history="1">
        <w:r w:rsidR="00C107AC" w:rsidRPr="00784B96">
          <w:rPr>
            <w:rStyle w:val="Hyperlink"/>
            <w:rFonts w:ascii="&amp;quot" w:hAnsi="&amp;quot"/>
            <w:b/>
            <w:color w:val="4A6782"/>
            <w:sz w:val="20"/>
            <w:szCs w:val="20"/>
          </w:rPr>
          <w:t>FileOutputStream</w:t>
        </w:r>
      </w:hyperlink>
      <w:r w:rsidR="00C107AC">
        <w:t xml:space="preserve"> </w:t>
      </w:r>
      <w:r>
        <w:t>avec l’instruction</w:t>
      </w:r>
      <w:r>
        <w:rPr>
          <w:rStyle w:val="FootnoteReference"/>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BodyText"/>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BodyText"/>
      </w:pPr>
    </w:p>
    <w:p w14:paraId="128E2A51" w14:textId="1C6DF720" w:rsidR="007E66E1" w:rsidRDefault="007E66E1" w:rsidP="007E66E1">
      <w:pPr>
        <w:pStyle w:val="BodyText"/>
        <w:rPr>
          <w:i/>
        </w:rPr>
      </w:pPr>
      <w:r>
        <w:rPr>
          <w:b/>
        </w:rPr>
        <w:t>Exemple</w:t>
      </w:r>
      <w:r>
        <w:t xml:space="preserve">. Le programme suivant lit l’entier avec </w:t>
      </w:r>
      <w:hyperlink r:id="rId512" w:anchor="readInt--" w:history="1">
        <w:r w:rsidR="00997E21">
          <w:rPr>
            <w:rStyle w:val="Hyperlink"/>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016D9A16" w:rsidR="00780216" w:rsidRDefault="00F05CB0" w:rsidP="0058150D">
      <w:pPr>
        <w:pStyle w:val="BodyText"/>
        <w:keepNext/>
        <w:keepLines/>
        <w:spacing w:after="0"/>
      </w:pPr>
      <w:hyperlink r:id="rId513"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337" w:name="OLE_LINK25"/>
      <w:r w:rsidRPr="00D95704">
        <w:rPr>
          <w:color w:val="800080"/>
          <w:lang w:val="fr-FR" w:eastAsia="zh-CN"/>
        </w:rPr>
        <w:t>}</w:t>
      </w:r>
      <w:bookmarkEnd w:id="337"/>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BodyText"/>
      </w:pPr>
    </w:p>
    <w:p w14:paraId="6CCFED30" w14:textId="789577A2" w:rsidR="00726D4B" w:rsidRDefault="00726D4B" w:rsidP="007E66E1">
      <w:pPr>
        <w:pStyle w:val="BodyText"/>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Heading2"/>
      </w:pPr>
      <w:bookmarkStart w:id="338" w:name="_Toc16917471"/>
      <w:bookmarkStart w:id="339" w:name="_Toc155813929"/>
      <w:bookmarkStart w:id="340" w:name="_Toc171682572"/>
      <w:bookmarkStart w:id="341" w:name="_Toc190437777"/>
      <w:r>
        <w:t>Fichier texte</w:t>
      </w:r>
      <w:bookmarkEnd w:id="338"/>
      <w:bookmarkEnd w:id="339"/>
      <w:bookmarkEnd w:id="340"/>
      <w:bookmarkEnd w:id="341"/>
    </w:p>
    <w:p w14:paraId="64E53B7D" w14:textId="1D474241" w:rsidR="007E66E1" w:rsidRDefault="007E66E1" w:rsidP="007E66E1">
      <w:pPr>
        <w:pStyle w:val="BodyText"/>
      </w:pPr>
      <w:r>
        <w:t xml:space="preserve">Les classes abstraites </w:t>
      </w:r>
      <w:hyperlink r:id="rId514" w:tooltip="class in java.io" w:history="1">
        <w:r w:rsidR="009075BE" w:rsidRPr="00485C76">
          <w:rPr>
            <w:rStyle w:val="Hyperlink"/>
            <w:rFonts w:ascii="&amp;quot" w:hAnsi="&amp;quot"/>
            <w:b/>
            <w:color w:val="4A6782"/>
            <w:sz w:val="20"/>
            <w:szCs w:val="20"/>
          </w:rPr>
          <w:t>Reader</w:t>
        </w:r>
      </w:hyperlink>
      <w:r w:rsidR="009075BE">
        <w:t xml:space="preserve"> et </w:t>
      </w:r>
      <w:hyperlink r:id="rId515" w:tooltip="class in java.io" w:history="1">
        <w:r w:rsidR="009075BE" w:rsidRPr="00485C76">
          <w:rPr>
            <w:rStyle w:val="Hyperlink"/>
            <w:rFonts w:ascii="&amp;quot" w:hAnsi="&amp;quot"/>
            <w:b/>
            <w:color w:val="4A6782"/>
            <w:sz w:val="20"/>
            <w:szCs w:val="20"/>
          </w:rPr>
          <w:t>Writer</w:t>
        </w:r>
      </w:hyperlink>
      <w:r w:rsidR="009075BE">
        <w:t xml:space="preserve"> </w:t>
      </w:r>
      <w:r>
        <w:t xml:space="preserve">sont analogues aux classes </w:t>
      </w:r>
      <w:hyperlink r:id="rId516" w:tooltip="class in java.io" w:history="1">
        <w:hyperlink r:id="rId517" w:tooltip="class in java.io" w:history="1">
          <w:r>
            <w:rPr>
              <w:rStyle w:val="Hyperlink"/>
              <w:rFonts w:ascii="&amp;quot" w:hAnsi="&amp;quot"/>
              <w:b/>
              <w:bCs/>
              <w:color w:val="4A6782"/>
              <w:sz w:val="20"/>
            </w:rPr>
            <w:t>InputStream</w:t>
          </w:r>
        </w:hyperlink>
      </w:hyperlink>
      <w:r>
        <w:t xml:space="preserve"> et </w:t>
      </w:r>
      <w:hyperlink r:id="rId518" w:tooltip="class in java.io" w:history="1">
        <w:r>
          <w:rPr>
            <w:rStyle w:val="Hyperlink"/>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BodyText"/>
      </w:pPr>
    </w:p>
    <w:p w14:paraId="24E65B7C" w14:textId="77777777" w:rsidR="007E66E1" w:rsidRDefault="007E66E1" w:rsidP="007E66E1">
      <w:pPr>
        <w:pStyle w:val="BodyText"/>
        <w:rPr>
          <w:noProof/>
        </w:rPr>
      </w:pPr>
      <w:r>
        <w:rPr>
          <w:noProof/>
          <w:lang w:val="en-US" w:eastAsia="en-US"/>
        </w:rPr>
        <w:drawing>
          <wp:inline distT="0" distB="0" distL="0" distR="0" wp14:anchorId="76A6DF36" wp14:editId="4AD322CF">
            <wp:extent cx="4285643" cy="140805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26929" cy="1421616"/>
                    </a:xfrm>
                    <a:prstGeom prst="rect">
                      <a:avLst/>
                    </a:prstGeom>
                    <a:noFill/>
                    <a:ln>
                      <a:noFill/>
                    </a:ln>
                  </pic:spPr>
                </pic:pic>
              </a:graphicData>
            </a:graphic>
          </wp:inline>
        </w:drawing>
      </w:r>
    </w:p>
    <w:p w14:paraId="34506FCD" w14:textId="30D3ADE4" w:rsidR="007E66E1" w:rsidRDefault="007E66E1" w:rsidP="007E66E1">
      <w:pPr>
        <w:pStyle w:val="Caption"/>
        <w:jc w:val="center"/>
        <w:rPr>
          <w:noProof/>
        </w:rPr>
      </w:pPr>
      <w:r>
        <w:t xml:space="preserve">Figure </w:t>
      </w:r>
      <w:r>
        <w:fldChar w:fldCharType="begin"/>
      </w:r>
      <w:r>
        <w:instrText xml:space="preserve"> SEQ Figure \* ARABIC </w:instrText>
      </w:r>
      <w:r>
        <w:fldChar w:fldCharType="separate"/>
      </w:r>
      <w:r w:rsidR="00AB64FB">
        <w:rPr>
          <w:noProof/>
        </w:rPr>
        <w:t>37</w:t>
      </w:r>
      <w:r>
        <w:fldChar w:fldCharType="end"/>
      </w:r>
      <w:r>
        <w:t>. Sous-hiérarchie des classes Writer.</w:t>
      </w:r>
    </w:p>
    <w:p w14:paraId="0CDDD774" w14:textId="77777777" w:rsidR="007E66E1" w:rsidRDefault="007E66E1" w:rsidP="007E66E1">
      <w:pPr>
        <w:pStyle w:val="BodyText"/>
        <w:rPr>
          <w:noProof/>
        </w:rPr>
      </w:pPr>
      <w:r>
        <w:rPr>
          <w:noProof/>
          <w:lang w:val="en-US" w:eastAsia="en-US"/>
        </w:rPr>
        <w:lastRenderedPageBreak/>
        <w:drawing>
          <wp:inline distT="0" distB="0" distL="0" distR="0" wp14:anchorId="51324D3D" wp14:editId="730FF907">
            <wp:extent cx="4268356" cy="138019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16034" cy="1395610"/>
                    </a:xfrm>
                    <a:prstGeom prst="rect">
                      <a:avLst/>
                    </a:prstGeom>
                    <a:noFill/>
                    <a:ln>
                      <a:noFill/>
                    </a:ln>
                  </pic:spPr>
                </pic:pic>
              </a:graphicData>
            </a:graphic>
          </wp:inline>
        </w:drawing>
      </w:r>
    </w:p>
    <w:p w14:paraId="507340A6" w14:textId="50898437" w:rsidR="007E66E1" w:rsidRDefault="007E66E1" w:rsidP="0084674A">
      <w:pPr>
        <w:pStyle w:val="Caption"/>
        <w:jc w:val="center"/>
        <w:rPr>
          <w:noProof/>
        </w:rPr>
      </w:pPr>
      <w:r>
        <w:t xml:space="preserve">Figure </w:t>
      </w:r>
      <w:r>
        <w:fldChar w:fldCharType="begin"/>
      </w:r>
      <w:r>
        <w:instrText xml:space="preserve"> SEQ Figure \* ARABIC </w:instrText>
      </w:r>
      <w:r>
        <w:fldChar w:fldCharType="separate"/>
      </w:r>
      <w:r w:rsidR="00AB64FB">
        <w:rPr>
          <w:noProof/>
        </w:rPr>
        <w:t>38</w:t>
      </w:r>
      <w:r>
        <w:fldChar w:fldCharType="end"/>
      </w:r>
      <w:r>
        <w:t xml:space="preserve">. Sous-hiérarchie des classes </w:t>
      </w:r>
      <w:r>
        <w:rPr>
          <w:i/>
        </w:rPr>
        <w:t>Reader</w:t>
      </w:r>
      <w:r>
        <w:t>.</w:t>
      </w:r>
    </w:p>
    <w:p w14:paraId="708411BE" w14:textId="7FD97079" w:rsidR="007E66E1" w:rsidRDefault="007E66E1" w:rsidP="007E66E1">
      <w:pPr>
        <w:pStyle w:val="BodyText"/>
      </w:pPr>
      <w:r>
        <w:rPr>
          <w:b/>
        </w:rPr>
        <w:t>Exemple</w:t>
      </w:r>
      <w:r>
        <w:t>. L’exemple suivant écrit une chaîne de caractère qui représente un entier</w:t>
      </w:r>
      <w:r w:rsidR="000D1A3B">
        <w:t xml:space="preserve"> dans un fichier</w:t>
      </w:r>
      <w:r>
        <w:t>.</w:t>
      </w:r>
    </w:p>
    <w:p w14:paraId="53BCCAF7" w14:textId="2C945206" w:rsidR="00FE7A10" w:rsidRDefault="0034240F" w:rsidP="0058150D">
      <w:pPr>
        <w:pStyle w:val="BodyText"/>
        <w:spacing w:after="0"/>
      </w:pPr>
      <w:hyperlink r:id="rId521"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BodyText"/>
      </w:pPr>
    </w:p>
    <w:p w14:paraId="67FFFD39" w14:textId="20C86A1C" w:rsidR="007E66E1" w:rsidRDefault="007E66E1" w:rsidP="007E66E1">
      <w:pPr>
        <w:pStyle w:val="BodyText"/>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BodyText"/>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22">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5560851E" w:rsidR="007E66E1" w:rsidRDefault="007E66E1" w:rsidP="007E66E1">
      <w:pPr>
        <w:pStyle w:val="BodyText"/>
      </w:pPr>
      <w:r>
        <w:rPr>
          <w:noProof/>
        </w:rPr>
        <w:lastRenderedPageBreak/>
        <w:t>Le même effet est obtenu par le programme suivant qui utilise plutôt un</w:t>
      </w:r>
      <w:r w:rsidR="00B32122">
        <w:t xml:space="preserve"> </w:t>
      </w:r>
      <w:hyperlink r:id="rId523"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BodyText"/>
        <w:rPr>
          <w:noProof/>
        </w:rPr>
      </w:pPr>
      <w:r w:rsidRPr="0034240F">
        <w:rPr>
          <w:b/>
          <w:noProof/>
        </w:rPr>
        <w:t>Exemple</w:t>
      </w:r>
      <w:r>
        <w:rPr>
          <w:noProof/>
        </w:rPr>
        <w:t>.</w:t>
      </w:r>
    </w:p>
    <w:p w14:paraId="4242B342" w14:textId="09706664" w:rsidR="0034240F" w:rsidRDefault="0057755D" w:rsidP="0058150D">
      <w:pPr>
        <w:pStyle w:val="BodyText"/>
        <w:keepNext/>
        <w:keepLines/>
        <w:spacing w:after="0"/>
        <w:rPr>
          <w:noProof/>
        </w:rPr>
      </w:pPr>
      <w:hyperlink r:id="rId52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crireEntierTextePrintWriter.java</w:t>
      </w:r>
    </w:p>
    <w:p w14:paraId="37295CDB" w14:textId="77777777" w:rsidR="008C15F5" w:rsidRPr="008C15F5" w:rsidRDefault="008C15F5" w:rsidP="00492058">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B36EED">
      <w:pPr>
        <w:pStyle w:val="Code"/>
        <w:keepNext w:val="0"/>
        <w:keepLines w:val="0"/>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Caption"/>
        <w:jc w:val="center"/>
      </w:pPr>
    </w:p>
    <w:p w14:paraId="3EBF68D1" w14:textId="2D104619" w:rsidR="002E03AE" w:rsidRDefault="002E03AE" w:rsidP="007E66E1">
      <w:pPr>
        <w:pStyle w:val="BodyText"/>
        <w:pBdr>
          <w:top w:val="single" w:sz="4" w:space="1" w:color="auto"/>
          <w:left w:val="single" w:sz="4" w:space="4" w:color="auto"/>
          <w:bottom w:val="single" w:sz="4" w:space="1" w:color="auto"/>
          <w:right w:val="single" w:sz="4" w:space="4" w:color="auto"/>
        </w:pBdr>
      </w:pPr>
      <w:hyperlink r:id="rId525" w:tooltip="class in java.io" w:history="1">
        <w:r>
          <w:rPr>
            <w:rStyle w:val="Hyperlink"/>
            <w:rFonts w:ascii="&amp;quot" w:hAnsi="&amp;quot"/>
            <w:b/>
            <w:bCs/>
            <w:color w:val="4A6782"/>
            <w:sz w:val="21"/>
            <w:szCs w:val="21"/>
          </w:rPr>
          <w:t>PrintStream</w:t>
        </w:r>
      </w:hyperlink>
      <w:r>
        <w:t xml:space="preserve"> </w:t>
      </w:r>
    </w:p>
    <w:p w14:paraId="59A99973" w14:textId="71E184AE" w:rsidR="007E66E1" w:rsidRDefault="007E66E1" w:rsidP="007E66E1">
      <w:pPr>
        <w:pStyle w:val="BodyText"/>
        <w:pBdr>
          <w:top w:val="single" w:sz="4" w:space="1" w:color="auto"/>
          <w:left w:val="single" w:sz="4" w:space="4" w:color="auto"/>
          <w:bottom w:val="single" w:sz="4" w:space="1" w:color="auto"/>
          <w:right w:val="single" w:sz="4" w:space="4" w:color="auto"/>
        </w:pBdr>
      </w:pPr>
      <w:r>
        <w:t xml:space="preserve">La classe </w:t>
      </w:r>
      <w:hyperlink r:id="rId526" w:tooltip="class in java.io" w:history="1">
        <w:r w:rsidR="000E311B">
          <w:rPr>
            <w:rStyle w:val="Hyperlink"/>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27" w:tooltip="class in java.io" w:history="1">
        <w:r w:rsidR="000E311B">
          <w:rPr>
            <w:rStyle w:val="Hyperlink"/>
            <w:rFonts w:ascii="&amp;quot" w:hAnsi="&amp;quot"/>
            <w:b/>
            <w:bCs/>
            <w:color w:val="4A6782"/>
            <w:sz w:val="21"/>
            <w:szCs w:val="21"/>
          </w:rPr>
          <w:t>PrintStream</w:t>
        </w:r>
      </w:hyperlink>
      <w:r>
        <w:t xml:space="preserve"> plutôt que des </w:t>
      </w:r>
      <w:hyperlink r:id="rId528" w:tooltip="class in java.io" w:history="1">
        <w:r w:rsidR="00B32122">
          <w:rPr>
            <w:rStyle w:val="typenamelink"/>
            <w:rFonts w:ascii="&amp;quot" w:hAnsi="&amp;quot"/>
            <w:b/>
            <w:bCs/>
            <w:color w:val="4A6782"/>
            <w:sz w:val="21"/>
            <w:szCs w:val="21"/>
          </w:rPr>
          <w:t>PrintWriter</w:t>
        </w:r>
      </w:hyperlink>
      <w:r>
        <w:t>.</w:t>
      </w:r>
    </w:p>
    <w:p w14:paraId="5A70A78B" w14:textId="5F22C68C" w:rsidR="007E66E1" w:rsidRDefault="007E66E1" w:rsidP="007E66E1">
      <w:pPr>
        <w:pStyle w:val="BodyText"/>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29" w:tooltip="class in java.lang" w:history="1">
        <w:r w:rsidR="00824AA6">
          <w:rPr>
            <w:rStyle w:val="typenamelink"/>
            <w:rFonts w:ascii="&amp;quot" w:hAnsi="&amp;quot"/>
            <w:b/>
            <w:bCs/>
            <w:color w:val="4A6782"/>
            <w:sz w:val="21"/>
            <w:szCs w:val="21"/>
          </w:rPr>
          <w:t>Integer</w:t>
        </w:r>
      </w:hyperlink>
      <w:r>
        <w:rPr>
          <w:i/>
        </w:rPr>
        <w:t>.</w:t>
      </w:r>
      <w:hyperlink r:id="rId530" w:anchor="parseInt-java.lang.String-" w:history="1">
        <w:r w:rsidR="005F6745">
          <w:rPr>
            <w:rStyle w:val="Hyperlink"/>
            <w:rFonts w:ascii="&amp;quot" w:hAnsi="&amp;quot" w:cs="Courier New"/>
            <w:b/>
            <w:bCs/>
            <w:color w:val="4A6782"/>
            <w:sz w:val="21"/>
            <w:szCs w:val="21"/>
          </w:rPr>
          <w:t>parseInt</w:t>
        </w:r>
      </w:hyperlink>
      <w:r w:rsidR="005F6745">
        <w:rPr>
          <w:rStyle w:val="HTMLCode"/>
          <w:rFonts w:ascii="&amp;quot" w:hAnsi="&amp;quot"/>
          <w:color w:val="353833"/>
          <w:sz w:val="21"/>
          <w:szCs w:val="21"/>
        </w:rPr>
        <w:t>(</w:t>
      </w:r>
      <w:hyperlink r:id="rId531" w:tooltip="class in java.lang" w:history="1">
        <w:r w:rsidR="005F6745">
          <w:rPr>
            <w:rStyle w:val="Hyperlink"/>
            <w:rFonts w:ascii="&amp;quot" w:hAnsi="&amp;quot" w:cs="Courier New"/>
            <w:b/>
            <w:bCs/>
            <w:color w:val="4A6782"/>
            <w:sz w:val="21"/>
            <w:szCs w:val="21"/>
          </w:rPr>
          <w:t>String</w:t>
        </w:r>
      </w:hyperlink>
      <w:r w:rsidR="005F6745">
        <w:rPr>
          <w:rStyle w:val="HTMLCode"/>
          <w:rFonts w:ascii="&amp;quot" w:hAnsi="&amp;quot"/>
          <w:color w:val="353833"/>
          <w:sz w:val="21"/>
          <w:szCs w:val="21"/>
        </w:rPr>
        <w:t> s)</w:t>
      </w:r>
      <w:r>
        <w:t>.</w:t>
      </w:r>
    </w:p>
    <w:p w14:paraId="3BF95881" w14:textId="0EB11A49" w:rsidR="0057755D" w:rsidRDefault="006D257B" w:rsidP="0058150D">
      <w:pPr>
        <w:pStyle w:val="BodyText"/>
        <w:keepNext/>
        <w:keepLines/>
        <w:spacing w:after="0"/>
      </w:pPr>
      <w:hyperlink r:id="rId532"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ireEntierTexte.java</w:t>
      </w:r>
    </w:p>
    <w:p w14:paraId="1C1EB560" w14:textId="77777777" w:rsidR="00233E8F" w:rsidRPr="00233E8F" w:rsidRDefault="00233E8F" w:rsidP="00492058">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492058">
      <w:pPr>
        <w:pStyle w:val="Code"/>
        <w:rPr>
          <w:color w:val="000000"/>
          <w:lang w:eastAsia="zh-CN"/>
        </w:rPr>
      </w:pPr>
    </w:p>
    <w:p w14:paraId="43B60C15"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B36EED">
      <w:pPr>
        <w:pStyle w:val="Code"/>
        <w:keepNext w:val="0"/>
        <w:keepLines w:val="0"/>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BodyText"/>
      </w:pPr>
    </w:p>
    <w:p w14:paraId="19F49F9E" w14:textId="7573B094" w:rsidR="007E66E1" w:rsidRDefault="007E66E1" w:rsidP="007E66E1">
      <w:pPr>
        <w:pStyle w:val="BodyText"/>
      </w:pPr>
      <w:r>
        <w:t xml:space="preserve">Une difficulté importante de la lecture de données sous forme de texte est que la taille de la donnée à lire n’est pas toujours connue à l’avance et peut être variable. Dans l’appel à </w:t>
      </w:r>
      <w:hyperlink r:id="rId533" w:anchor="read-char:A-int-int-" w:history="1">
        <w:r w:rsidR="001B1DE7" w:rsidRPr="001B1DE7">
          <w:rPr>
            <w:rStyle w:val="Hyperlink"/>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BodyText"/>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Heading3"/>
      </w:pPr>
      <w:bookmarkStart w:id="342" w:name="_Toc16917472"/>
      <w:bookmarkStart w:id="343" w:name="_Toc155813930"/>
      <w:bookmarkStart w:id="344" w:name="_Toc171682573"/>
      <w:bookmarkStart w:id="345" w:name="_Toc190437778"/>
      <w:r>
        <w:t>Représentation interne des caractères et traitement des fins de ligne</w:t>
      </w:r>
      <w:bookmarkEnd w:id="342"/>
      <w:bookmarkEnd w:id="343"/>
      <w:bookmarkEnd w:id="344"/>
      <w:bookmarkEnd w:id="345"/>
    </w:p>
    <w:p w14:paraId="3AD06BE6" w14:textId="77777777" w:rsidR="007E66E1" w:rsidRDefault="007E66E1" w:rsidP="007E66E1">
      <w:pPr>
        <w:pStyle w:val="BodyText"/>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6D7BD3">
      <w:pPr>
        <w:pStyle w:val="BodyText"/>
        <w:jc w:val="center"/>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34">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BodyText"/>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BodyText"/>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BodyText"/>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FootnoteReference"/>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BodyText"/>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BodyText"/>
      </w:pPr>
    </w:p>
    <w:p w14:paraId="6DEB360F" w14:textId="691276B5" w:rsidR="007E66E1" w:rsidRDefault="007E66E1" w:rsidP="007E66E1">
      <w:pPr>
        <w:pStyle w:val="BodyText"/>
      </w:pPr>
      <w:r>
        <w:t xml:space="preserve">Pour un </w:t>
      </w:r>
      <w:hyperlink r:id="rId535" w:tooltip="class in java.io" w:history="1">
        <w:r w:rsidR="00A00145">
          <w:rPr>
            <w:rStyle w:val="Hyperlink"/>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36" w:tooltip="class in java.io" w:history="1">
        <w:r>
          <w:rPr>
            <w:rStyle w:val="Hyperlink"/>
            <w:rFonts w:ascii="&amp;quot" w:hAnsi="&amp;quot"/>
            <w:b/>
            <w:bCs/>
            <w:color w:val="4A6782"/>
            <w:sz w:val="20"/>
          </w:rPr>
          <w:t>InputStream</w:t>
        </w:r>
      </w:hyperlink>
      <w:r>
        <w:t xml:space="preserve"> voit donc un fichier sous forme binaire, c’est-à-dire sans interpréter les octets lus.</w:t>
      </w:r>
    </w:p>
    <w:p w14:paraId="7385CD77" w14:textId="1291F004" w:rsidR="007E66E1" w:rsidRDefault="006D257B" w:rsidP="007E66E1">
      <w:pPr>
        <w:pStyle w:val="BodyText"/>
        <w:rPr>
          <w:rStyle w:val="Hyperlink"/>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37" w:tooltip="class in java.io" w:history="1">
        <w:r w:rsidR="008F1ECB" w:rsidRPr="00784B96">
          <w:rPr>
            <w:rStyle w:val="Hyperlink"/>
            <w:rFonts w:ascii="&amp;quot" w:hAnsi="&amp;quot"/>
            <w:b/>
            <w:color w:val="4A6782"/>
            <w:sz w:val="20"/>
            <w:szCs w:val="20"/>
          </w:rPr>
          <w:t>FileOutputStream</w:t>
        </w:r>
      </w:hyperlink>
      <w:r>
        <w:rPr>
          <w:rStyle w:val="Hyperlink"/>
          <w:rFonts w:ascii="&amp;quot" w:hAnsi="&amp;quot"/>
          <w:b/>
          <w:color w:val="4A6782"/>
          <w:sz w:val="20"/>
          <w:szCs w:val="20"/>
        </w:rPr>
        <w:t>.</w:t>
      </w:r>
    </w:p>
    <w:p w14:paraId="5A585605" w14:textId="27DDFF69" w:rsidR="006D257B" w:rsidRDefault="00127AE9" w:rsidP="0058150D">
      <w:pPr>
        <w:pStyle w:val="BodyText"/>
        <w:keepNext/>
        <w:keepLines/>
        <w:spacing w:after="0"/>
      </w:pPr>
      <w:hyperlink r:id="rId538"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crireOctetsFichier.java</w:t>
      </w:r>
    </w:p>
    <w:p w14:paraId="6F68B4F4" w14:textId="77777777" w:rsidR="00233E8F" w:rsidRPr="00233E8F" w:rsidRDefault="00233E8F" w:rsidP="00492058">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492058">
      <w:pPr>
        <w:pStyle w:val="Code"/>
        <w:rPr>
          <w:color w:val="000000"/>
          <w:lang w:val="en-CA" w:eastAsia="zh-CN"/>
        </w:rPr>
      </w:pPr>
    </w:p>
    <w:p w14:paraId="479A6CE3" w14:textId="77777777" w:rsidR="00233E8F" w:rsidRPr="009A50DE" w:rsidRDefault="00233E8F" w:rsidP="001A3D9B">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1A3D9B">
      <w:pPr>
        <w:pStyle w:val="Code"/>
        <w:keepNext w:val="0"/>
        <w:keepLines w:val="0"/>
        <w:rPr>
          <w:color w:val="000000"/>
          <w:lang w:val="en-CA" w:eastAsia="zh-CN"/>
        </w:rPr>
      </w:pPr>
    </w:p>
    <w:p w14:paraId="62E90513" w14:textId="77777777" w:rsidR="00233E8F" w:rsidRPr="00233E8F" w:rsidRDefault="00233E8F" w:rsidP="001A3D9B">
      <w:pPr>
        <w:pStyle w:val="Code"/>
        <w:keepNext w:val="0"/>
        <w:keepLines w:val="0"/>
        <w:rPr>
          <w:color w:val="000000"/>
          <w:lang w:val="it-IT" w:eastAsia="zh-CN"/>
        </w:rPr>
      </w:pPr>
      <w:r w:rsidRPr="00233E8F">
        <w:rPr>
          <w:color w:val="000000"/>
          <w:lang w:val="en-CA" w:eastAsia="zh-CN"/>
        </w:rPr>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1A3D9B">
      <w:pPr>
        <w:pStyle w:val="Code"/>
        <w:keepNext w:val="0"/>
        <w:keepLines w:val="0"/>
        <w:rPr>
          <w:color w:val="000000"/>
          <w:lang w:val="it-IT" w:eastAsia="zh-CN"/>
        </w:rPr>
      </w:pPr>
    </w:p>
    <w:p w14:paraId="40C5F30C"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26A303EB" w:rsidR="007E66E1" w:rsidRDefault="007E66E1" w:rsidP="007E66E1">
      <w:pPr>
        <w:pStyle w:val="BodyText"/>
      </w:pPr>
      <w:r>
        <w:t xml:space="preserve">On peut produire le même effet avec les classes </w:t>
      </w:r>
      <w:hyperlink r:id="rId539"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08400892" w:rsidR="007E66E1" w:rsidRDefault="007E66E1" w:rsidP="007E66E1">
      <w:pPr>
        <w:pStyle w:val="BodyText"/>
      </w:pPr>
      <w:r>
        <w:rPr>
          <w:b/>
        </w:rPr>
        <w:t>Exemple</w:t>
      </w:r>
      <w:r>
        <w:t xml:space="preserve">. Production de </w:t>
      </w:r>
      <w:r>
        <w:rPr>
          <w:i/>
        </w:rPr>
        <w:t>Fichier1.txt</w:t>
      </w:r>
      <w:r>
        <w:t xml:space="preserve"> avec un </w:t>
      </w:r>
      <w:hyperlink r:id="rId540" w:tooltip="class in java.io" w:history="1">
        <w:r w:rsidR="00AC70C4">
          <w:rPr>
            <w:rStyle w:val="typenamelink"/>
            <w:rFonts w:ascii="&amp;quot" w:hAnsi="&amp;quot"/>
            <w:b/>
            <w:bCs/>
            <w:color w:val="4A6782"/>
            <w:sz w:val="21"/>
            <w:szCs w:val="21"/>
          </w:rPr>
          <w:t>PrintWriter</w:t>
        </w:r>
      </w:hyperlink>
      <w:r>
        <w:t>.</w:t>
      </w:r>
    </w:p>
    <w:p w14:paraId="62B2DD15" w14:textId="166E782A" w:rsidR="00127AE9" w:rsidRDefault="000165D9" w:rsidP="0058150D">
      <w:pPr>
        <w:pStyle w:val="BodyText"/>
        <w:keepNext/>
        <w:keepLines/>
        <w:spacing w:after="0"/>
      </w:pPr>
      <w:hyperlink r:id="rId541"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crireTexteabc12.java</w:t>
      </w:r>
    </w:p>
    <w:p w14:paraId="22B6483A" w14:textId="77777777" w:rsidR="00233E8F" w:rsidRPr="00233E8F" w:rsidRDefault="00233E8F" w:rsidP="00492058">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1A3D9B">
      <w:pPr>
        <w:pStyle w:val="Code"/>
        <w:keepNext w:val="0"/>
        <w:keepLines w:val="0"/>
        <w:rPr>
          <w:color w:val="000000"/>
          <w:lang w:val="en-CA" w:eastAsia="zh-CN"/>
        </w:rPr>
      </w:pPr>
    </w:p>
    <w:p w14:paraId="385FF9FC"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Default="00233E8F" w:rsidP="001A3D9B">
      <w:pPr>
        <w:pStyle w:val="Code"/>
        <w:keepNext w:val="0"/>
        <w:keepLines w:val="0"/>
        <w:rPr>
          <w:color w:val="80008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0AA4C703" w14:textId="77777777" w:rsidR="00B36EED" w:rsidRPr="00233E8F" w:rsidRDefault="00B36EED" w:rsidP="001A3D9B">
      <w:pPr>
        <w:pStyle w:val="Code"/>
        <w:keepNext w:val="0"/>
        <w:keepLines w:val="0"/>
        <w:rPr>
          <w:color w:val="000000"/>
          <w:lang w:val="en-CA" w:eastAsia="zh-CN"/>
        </w:rPr>
      </w:pPr>
    </w:p>
    <w:p w14:paraId="6F7FA5D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lastRenderedPageBreak/>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BodyText"/>
      </w:pPr>
    </w:p>
    <w:p w14:paraId="03EC2E55" w14:textId="77777777" w:rsidR="007E66E1" w:rsidRDefault="007E66E1" w:rsidP="007E66E1">
      <w:pPr>
        <w:pStyle w:val="Heading3"/>
      </w:pPr>
      <w:bookmarkStart w:id="346" w:name="_Toc16917473"/>
      <w:bookmarkStart w:id="347" w:name="_Toc155813931"/>
      <w:bookmarkStart w:id="348" w:name="_Toc171682574"/>
      <w:bookmarkStart w:id="349" w:name="_Toc190437779"/>
      <w:r>
        <w:t>Analyse lexicale avec la classe StreamTokenizer</w:t>
      </w:r>
      <w:bookmarkEnd w:id="346"/>
      <w:bookmarkEnd w:id="347"/>
      <w:bookmarkEnd w:id="348"/>
      <w:bookmarkEnd w:id="349"/>
    </w:p>
    <w:p w14:paraId="16BA30C6" w14:textId="71644747" w:rsidR="007E66E1" w:rsidRDefault="007E66E1" w:rsidP="007E66E1">
      <w:pPr>
        <w:pStyle w:val="BodyText"/>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BodyText"/>
      </w:pPr>
      <w:r>
        <w:rPr>
          <w:noProof/>
          <w:lang w:val="en-US" w:eastAsia="en-US"/>
        </w:rPr>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42">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1DA7CBD7" w:rsidR="007E66E1" w:rsidRDefault="007E66E1" w:rsidP="007E66E1">
      <w:pPr>
        <w:pStyle w:val="BodyText"/>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43"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46388DAD" w:rsidR="007E66E1" w:rsidRDefault="007E66E1" w:rsidP="007E66E1">
      <w:pPr>
        <w:pStyle w:val="BodyText"/>
      </w:pPr>
      <w:r>
        <w:rPr>
          <w:b/>
        </w:rPr>
        <w:lastRenderedPageBreak/>
        <w:t>Exemple</w:t>
      </w:r>
      <w:r>
        <w:t xml:space="preserve">. Le programme suivant illustre l’utilisation d’un </w:t>
      </w:r>
      <w:hyperlink r:id="rId544"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350" w:name="OLE_LINK17"/>
    <w:bookmarkStart w:id="351" w:name="OLE_LINK18"/>
    <w:p w14:paraId="607775C5" w14:textId="5A0100FF" w:rsidR="000165D9" w:rsidRDefault="00521747" w:rsidP="0058150D">
      <w:pPr>
        <w:pStyle w:val="BodyText"/>
        <w:spacing w:after="0"/>
      </w:pPr>
      <w:r w:rsidRPr="00DC59B4">
        <w:fldChar w:fldCharType="begin"/>
      </w:r>
      <w:r w:rsidRPr="00DC59B4">
        <w:instrText xml:space="preserve"> HYPERLINK "https://github.com/RobertGodin/JavaPasAPas" </w:instrText>
      </w:r>
      <w:r w:rsidRPr="00DC59B4">
        <w:fldChar w:fldCharType="separate"/>
      </w:r>
      <w:r w:rsidR="00C34A74" w:rsidRPr="00DC59B4">
        <w:rPr>
          <w:rStyle w:val="Hyperlink"/>
          <w:rFonts w:ascii="Segoe UI" w:hAnsi="Segoe UI" w:cs="Segoe UI"/>
          <w:color w:val="0366D6"/>
          <w:u w:val="none"/>
        </w:rPr>
        <w:t>JavaPasAPas</w:t>
      </w:r>
      <w:r w:rsidRPr="00DC59B4">
        <w:rPr>
          <w:rStyle w:val="Hyperlink"/>
          <w:rFonts w:ascii="Segoe UI" w:hAnsi="Segoe UI" w:cs="Segoe UI"/>
          <w:b/>
          <w:bCs/>
          <w:color w:val="0366D6"/>
          <w:u w:val="none"/>
        </w:rPr>
        <w:fldChar w:fldCharType="end"/>
      </w:r>
      <w:r w:rsidR="00C34A74">
        <w:rPr>
          <w:rStyle w:val="separator"/>
          <w:rFonts w:ascii="Segoe UI" w:hAnsi="Segoe UI" w:cs="Segoe UI"/>
          <w:color w:val="586069"/>
        </w:rPr>
        <w:t>/</w:t>
      </w:r>
      <w:r w:rsidR="00233E8F" w:rsidRPr="00DC59B4">
        <w:rPr>
          <w:rStyle w:val="Strong"/>
          <w:rFonts w:ascii="Segoe UI" w:hAnsi="Segoe UI" w:cs="Segoe UI"/>
          <w:b w:val="0"/>
          <w:bCs w:val="0"/>
          <w:color w:val="000000" w:themeColor="text1"/>
        </w:rPr>
        <w:t>chapitre_</w:t>
      </w:r>
      <w:r w:rsidR="00676FF0" w:rsidRPr="00DC59B4">
        <w:rPr>
          <w:rStyle w:val="Strong"/>
          <w:rFonts w:ascii="Segoe UI" w:hAnsi="Segoe UI" w:cs="Segoe UI"/>
          <w:b w:val="0"/>
          <w:bCs w:val="0"/>
          <w:color w:val="000000" w:themeColor="text1"/>
        </w:rPr>
        <w:t>8</w:t>
      </w:r>
      <w:r w:rsidR="00233E8F" w:rsidRPr="00DC59B4">
        <w:rPr>
          <w:rStyle w:val="Strong"/>
          <w:rFonts w:ascii="Segoe UI" w:hAnsi="Segoe UI" w:cs="Segoe UI"/>
          <w:b w:val="0"/>
          <w:bCs w:val="0"/>
          <w:color w:val="000000" w:themeColor="text1"/>
        </w:rPr>
        <w:t>/E</w:t>
      </w:r>
      <w:r w:rsidR="00C34A74" w:rsidRPr="00DC59B4">
        <w:rPr>
          <w:rStyle w:val="Strong"/>
          <w:rFonts w:ascii="Segoe UI" w:hAnsi="Segoe UI" w:cs="Segoe UI"/>
          <w:b w:val="0"/>
          <w:bCs w:val="0"/>
          <w:color w:val="000000" w:themeColor="text1"/>
        </w:rPr>
        <w:t>xempleStreamTokenizer.java</w:t>
      </w:r>
    </w:p>
    <w:bookmarkEnd w:id="350"/>
    <w:bookmarkEnd w:id="351"/>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1A3D9B">
      <w:pPr>
        <w:pStyle w:val="Code"/>
        <w:keepNext w:val="0"/>
        <w:keepLines w:val="0"/>
        <w:rPr>
          <w:color w:val="000000"/>
          <w:lang w:eastAsia="zh-CN"/>
        </w:rPr>
      </w:pPr>
    </w:p>
    <w:p w14:paraId="6BE79AE0"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1A3D9B">
      <w:pPr>
        <w:pStyle w:val="Code"/>
        <w:keepNext w:val="0"/>
        <w:keepLines w:val="0"/>
        <w:rPr>
          <w:color w:val="000000"/>
          <w:lang w:val="en-CA" w:eastAsia="zh-CN"/>
        </w:rPr>
      </w:pPr>
    </w:p>
    <w:p w14:paraId="213575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1A3D9B">
      <w:pPr>
        <w:pStyle w:val="Code"/>
        <w:keepNext w:val="0"/>
        <w:keepLines w:val="0"/>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1A3D9B">
      <w:pPr>
        <w:pStyle w:val="Code"/>
        <w:keepNext w:val="0"/>
        <w:keepLines w:val="0"/>
        <w:rPr>
          <w:color w:val="000000"/>
          <w:lang w:val="en-CA" w:eastAsia="zh-CN"/>
        </w:rPr>
      </w:pPr>
    </w:p>
    <w:p w14:paraId="3A0C34C3" w14:textId="77777777" w:rsidR="00233E8F" w:rsidRPr="009A50DE" w:rsidRDefault="00233E8F" w:rsidP="001A3D9B">
      <w:pPr>
        <w:pStyle w:val="Code"/>
        <w:keepNext w:val="0"/>
        <w:keepLines w:val="0"/>
        <w:rPr>
          <w:color w:val="000000"/>
          <w:lang w:val="en-CA" w:eastAsia="zh-CN"/>
        </w:rPr>
      </w:pPr>
      <w:r w:rsidRPr="00233E8F">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1A3D9B">
      <w:pPr>
        <w:pStyle w:val="Code"/>
        <w:keepNext w:val="0"/>
        <w:keepLines w:val="0"/>
        <w:rPr>
          <w:color w:val="000000"/>
          <w:lang w:val="en-CA" w:eastAsia="zh-CN"/>
        </w:rPr>
      </w:pPr>
    </w:p>
    <w:p w14:paraId="04CA9639"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Default="00233E8F" w:rsidP="001A3D9B">
      <w:pPr>
        <w:pStyle w:val="Code"/>
        <w:keepNext w:val="0"/>
        <w:keepLines w:val="0"/>
        <w:rPr>
          <w:color w:val="800080"/>
          <w:lang w:eastAsia="zh-CN"/>
        </w:rPr>
      </w:pPr>
      <w:r w:rsidRPr="00233E8F">
        <w:rPr>
          <w:color w:val="000000"/>
          <w:lang w:eastAsia="zh-CN"/>
        </w:rPr>
        <w:t xml:space="preserve">        </w:t>
      </w:r>
      <w:r w:rsidRPr="00233E8F">
        <w:rPr>
          <w:color w:val="800080"/>
          <w:lang w:eastAsia="zh-CN"/>
        </w:rPr>
        <w:t>}</w:t>
      </w:r>
    </w:p>
    <w:p w14:paraId="71BB85A3" w14:textId="77777777" w:rsidR="00B36EED" w:rsidRPr="00233E8F" w:rsidRDefault="00B36EED" w:rsidP="001A3D9B">
      <w:pPr>
        <w:pStyle w:val="Code"/>
        <w:keepNext w:val="0"/>
        <w:keepLines w:val="0"/>
        <w:rPr>
          <w:color w:val="000000"/>
          <w:lang w:eastAsia="zh-CN"/>
        </w:rPr>
      </w:pPr>
    </w:p>
    <w:p w14:paraId="13F166B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1A3D9B">
      <w:pPr>
        <w:pStyle w:val="Code"/>
        <w:keepNext w:val="0"/>
        <w:keepLines w:val="0"/>
        <w:rPr>
          <w:color w:val="000000"/>
          <w:lang w:eastAsia="zh-CN"/>
        </w:rPr>
      </w:pPr>
      <w:r w:rsidRPr="00233E8F">
        <w:rPr>
          <w:color w:val="000000"/>
          <w:lang w:eastAsia="zh-CN"/>
        </w:rPr>
        <w:lastRenderedPageBreak/>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1A3D9B">
      <w:pPr>
        <w:pStyle w:val="Code"/>
        <w:keepNext w:val="0"/>
        <w:keepLines w:val="0"/>
        <w:rPr>
          <w:color w:val="000000"/>
          <w:lang w:eastAsia="zh-CN"/>
        </w:rPr>
      </w:pPr>
    </w:p>
    <w:p w14:paraId="10B1BB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BodyText"/>
      </w:pPr>
    </w:p>
    <w:p w14:paraId="5206B26B" w14:textId="3A77C128" w:rsidR="00795C5E" w:rsidRPr="00233E8F" w:rsidRDefault="00233E8F" w:rsidP="0058150D">
      <w:pPr>
        <w:pStyle w:val="BodyText"/>
        <w:spacing w:after="0"/>
      </w:pPr>
      <w:hyperlink r:id="rId545"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Pr="00DC59B4">
        <w:rPr>
          <w:rStyle w:val="Strong"/>
          <w:rFonts w:ascii="Segoe UI" w:hAnsi="Segoe UI" w:cs="Segoe UI"/>
          <w:b w:val="0"/>
          <w:bCs w:val="0"/>
          <w:color w:val="24292E"/>
        </w:rPr>
        <w:t>/Plant.java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1A3D9B">
      <w:pPr>
        <w:pStyle w:val="Code"/>
        <w:keepNext w:val="0"/>
        <w:keepLines w:val="0"/>
        <w:rPr>
          <w:color w:val="000000"/>
          <w:lang w:val="fr-FR" w:eastAsia="zh-CN"/>
        </w:rPr>
      </w:pPr>
    </w:p>
    <w:p w14:paraId="1612D7B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1A3D9B">
      <w:pPr>
        <w:pStyle w:val="Code"/>
        <w:keepNext w:val="0"/>
        <w:keepLines w:val="0"/>
        <w:rPr>
          <w:color w:val="000000"/>
          <w:lang w:val="fr-FR" w:eastAsia="zh-CN"/>
        </w:rPr>
      </w:pPr>
    </w:p>
    <w:p w14:paraId="1D732D2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1A3D9B">
      <w:pPr>
        <w:pStyle w:val="Code"/>
        <w:keepNext w:val="0"/>
        <w:keepLines w:val="0"/>
        <w:rPr>
          <w:color w:val="000000"/>
          <w:lang w:val="en-CA" w:eastAsia="zh-CN"/>
        </w:rPr>
      </w:pPr>
    </w:p>
    <w:p w14:paraId="6839D4B3"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1A3D9B">
      <w:pPr>
        <w:pStyle w:val="Code"/>
        <w:keepNext w:val="0"/>
        <w:keepLines w:val="0"/>
        <w:rPr>
          <w:color w:val="000000"/>
          <w:lang w:val="en-CA" w:eastAsia="zh-CN"/>
        </w:rPr>
      </w:pPr>
    </w:p>
    <w:p w14:paraId="41A539E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1A3D9B">
      <w:pPr>
        <w:pStyle w:val="Code"/>
        <w:keepNext w:val="0"/>
        <w:keepLines w:val="0"/>
        <w:rPr>
          <w:color w:val="000000"/>
          <w:lang w:val="en-CA" w:eastAsia="zh-CN"/>
        </w:rPr>
      </w:pPr>
    </w:p>
    <w:p w14:paraId="62A4678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1A3D9B">
      <w:pPr>
        <w:pStyle w:val="Code"/>
        <w:keepNext w:val="0"/>
        <w:keepLines w:val="0"/>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1A3D9B">
      <w:pPr>
        <w:pStyle w:val="Code"/>
        <w:keepNext w:val="0"/>
        <w:keepLines w:val="0"/>
        <w:rPr>
          <w:color w:val="000000"/>
          <w:lang w:val="fr-FR" w:eastAsia="zh-CN"/>
        </w:rPr>
      </w:pPr>
    </w:p>
    <w:p w14:paraId="3F615A4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1A3D9B">
      <w:pPr>
        <w:pStyle w:val="Code"/>
        <w:keepNext w:val="0"/>
        <w:keepLines w:val="0"/>
        <w:rPr>
          <w:color w:val="000000"/>
          <w:lang w:val="fr-FR" w:eastAsia="zh-CN"/>
        </w:rPr>
      </w:pPr>
    </w:p>
    <w:p w14:paraId="0A12421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1A3D9B">
      <w:pPr>
        <w:pStyle w:val="Code"/>
        <w:keepNext w:val="0"/>
        <w:keepLines w:val="0"/>
        <w:rPr>
          <w:color w:val="000000"/>
          <w:lang w:val="fr-FR" w:eastAsia="zh-CN"/>
        </w:rPr>
      </w:pPr>
    </w:p>
    <w:p w14:paraId="358B6B8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lastRenderedPageBreak/>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1A3D9B">
      <w:pPr>
        <w:pStyle w:val="Code"/>
        <w:keepNext w:val="0"/>
        <w:keepLines w:val="0"/>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1A3D9B">
      <w:pPr>
        <w:pStyle w:val="Code"/>
        <w:keepNext w:val="0"/>
        <w:keepLines w:val="0"/>
        <w:rPr>
          <w:color w:val="000000"/>
          <w:lang w:val="fr-FR" w:eastAsia="zh-CN"/>
        </w:rPr>
      </w:pPr>
    </w:p>
    <w:p w14:paraId="532DD8E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1A3D9B">
      <w:pPr>
        <w:pStyle w:val="Code"/>
        <w:keepNext w:val="0"/>
        <w:keepLines w:val="0"/>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1A3D9B">
      <w:pPr>
        <w:pStyle w:val="Code"/>
        <w:keepNext w:val="0"/>
        <w:keepLines w:val="0"/>
        <w:rPr>
          <w:color w:val="000000"/>
          <w:lang w:eastAsia="zh-CN"/>
        </w:rPr>
      </w:pPr>
    </w:p>
    <w:p w14:paraId="77DA970F"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BodyText"/>
      </w:pPr>
    </w:p>
    <w:p w14:paraId="6E7917B3" w14:textId="0C20D3A3" w:rsidR="007E66E1" w:rsidRDefault="007E66E1" w:rsidP="007E66E1">
      <w:pPr>
        <w:pStyle w:val="BodyText"/>
      </w:pPr>
      <w:r>
        <w:t xml:space="preserve">La méthode </w:t>
      </w:r>
      <w:hyperlink r:id="rId546" w:anchor="nextToken--" w:history="1">
        <w:r w:rsidR="0055580B">
          <w:rPr>
            <w:rStyle w:val="Hyperlink"/>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BodyText"/>
        <w:numPr>
          <w:ilvl w:val="0"/>
          <w:numId w:val="23"/>
        </w:numPr>
      </w:pPr>
      <w:r>
        <w:rPr>
          <w:i/>
        </w:rPr>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BodyText"/>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BodyText"/>
        <w:numPr>
          <w:ilvl w:val="0"/>
          <w:numId w:val="23"/>
        </w:numPr>
      </w:pPr>
      <w:r>
        <w:rPr>
          <w:i/>
        </w:rPr>
        <w:t>StreamTokenizer.TT_EOF</w:t>
      </w:r>
      <w:r>
        <w:t> : la fin du fichier a été rencontrée.</w:t>
      </w:r>
    </w:p>
    <w:p w14:paraId="0850CD17" w14:textId="77777777" w:rsidR="007E66E1" w:rsidRDefault="007E66E1" w:rsidP="007E66E1">
      <w:pPr>
        <w:pStyle w:val="BodyText"/>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BodyText"/>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BodyText"/>
        <w:numPr>
          <w:ilvl w:val="0"/>
          <w:numId w:val="23"/>
        </w:numPr>
      </w:pPr>
      <w:r>
        <w:lastRenderedPageBreak/>
        <w:t>Dans le cas de caractères spéciaux, c’est la valeur entière du caractère lui-même qui est retourné.</w:t>
      </w:r>
    </w:p>
    <w:p w14:paraId="587C7E7B" w14:textId="77777777" w:rsidR="007E66E1" w:rsidRDefault="007E66E1" w:rsidP="007E66E1">
      <w:pPr>
        <w:pStyle w:val="BodyText"/>
      </w:pPr>
      <w:r>
        <w:t xml:space="preserve">Plusieurs paramètres qui contrôlent le </w:t>
      </w:r>
      <w:r>
        <w:rPr>
          <w:i/>
        </w:rPr>
        <w:t>StreamTokenizer</w:t>
      </w:r>
      <w:r>
        <w:t xml:space="preserve"> peuvent être modifiés au besoin par les méthodes suivantes entre autres :</w:t>
      </w:r>
    </w:p>
    <w:p w14:paraId="3B0D28C0" w14:textId="29C27989" w:rsidR="007E66E1" w:rsidRDefault="005E4129" w:rsidP="007E66E1">
      <w:pPr>
        <w:pStyle w:val="BodyText"/>
        <w:numPr>
          <w:ilvl w:val="0"/>
          <w:numId w:val="24"/>
        </w:numPr>
      </w:pPr>
      <w:hyperlink r:id="rId547" w:anchor="whitespaceChars-int-int-" w:history="1">
        <w:r w:rsidRPr="005E4129">
          <w:rPr>
            <w:rStyle w:val="Hyperlink"/>
            <w:rFonts w:ascii="&amp;quot" w:hAnsi="&amp;quot"/>
            <w:b/>
            <w:bCs/>
            <w:color w:val="4A6782"/>
            <w:sz w:val="21"/>
            <w:szCs w:val="21"/>
            <w:lang w:val="en-CA"/>
          </w:rPr>
          <w:t>whitespaceChars</w:t>
        </w:r>
      </w:hyperlink>
      <w:r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09C848DD" w:rsidR="007E66E1" w:rsidRDefault="00CE206E" w:rsidP="007E66E1">
      <w:pPr>
        <w:pStyle w:val="BodyText"/>
        <w:numPr>
          <w:ilvl w:val="0"/>
          <w:numId w:val="24"/>
        </w:numPr>
      </w:pPr>
      <w:hyperlink r:id="rId548" w:anchor="quoteChar-int-" w:history="1">
        <w:r>
          <w:rPr>
            <w:rStyle w:val="Hyperlink"/>
            <w:rFonts w:ascii="&amp;quot" w:hAnsi="&amp;quot"/>
            <w:b/>
            <w:bCs/>
            <w:color w:val="4A6782"/>
            <w:sz w:val="21"/>
            <w:szCs w:val="21"/>
          </w:rPr>
          <w:t>quoteChar</w:t>
        </w:r>
      </w:hyperlink>
      <w:r>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BodyText"/>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BodyText"/>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0AD8E40B" w:rsidR="007E66E1" w:rsidRDefault="007E66E1" w:rsidP="007E66E1">
      <w:pPr>
        <w:pStyle w:val="BodyText"/>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352"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nk"/>
          <w:i/>
        </w:rPr>
        <w:t>eX</w:t>
      </w:r>
      <w:r w:rsidRPr="00F94631">
        <w:rPr>
          <w:rStyle w:val="Hyperlink"/>
          <w:i/>
        </w:rPr>
        <w:t>tensible Markup Language</w:t>
      </w:r>
      <w:bookmarkEnd w:id="352"/>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Heading3"/>
      </w:pPr>
      <w:bookmarkStart w:id="353" w:name="_Toc16917474"/>
      <w:bookmarkStart w:id="354" w:name="_Toc155813932"/>
      <w:bookmarkStart w:id="355" w:name="_Toc171682575"/>
      <w:bookmarkStart w:id="356" w:name="_Toc190437780"/>
      <w:r>
        <w:t>Traitement d’un document XML avec SAX et DOM</w:t>
      </w:r>
      <w:bookmarkEnd w:id="353"/>
      <w:bookmarkEnd w:id="354"/>
      <w:bookmarkEnd w:id="355"/>
      <w:bookmarkEnd w:id="356"/>
    </w:p>
    <w:p w14:paraId="28100FCB" w14:textId="0649D99F" w:rsidR="00D26321" w:rsidRPr="0042135C" w:rsidRDefault="004B5E78" w:rsidP="0042135C">
      <w:pPr>
        <w:pStyle w:val="BodyText"/>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BodyText"/>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4C4313F5" w:rsidR="00275DCA" w:rsidRPr="00882539" w:rsidRDefault="00280F83" w:rsidP="0058150D">
      <w:pPr>
        <w:pStyle w:val="BodyText"/>
        <w:keepNext/>
        <w:keepLines/>
        <w:spacing w:after="0"/>
        <w:rPr>
          <w:b/>
        </w:rPr>
      </w:pPr>
      <w:hyperlink r:id="rId54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/P</w:t>
      </w:r>
      <w:r w:rsidRPr="00DC59B4">
        <w:rPr>
          <w:rStyle w:val="Strong"/>
          <w:rFonts w:ascii="Segoe UI" w:hAnsi="Segoe UI" w:cs="Segoe UI"/>
          <w:b w:val="0"/>
          <w:bCs w:val="0"/>
          <w:color w:val="24292E"/>
        </w:rPr>
        <w:t>lants.xml</w:t>
      </w:r>
    </w:p>
    <w:p w14:paraId="168F2177" w14:textId="77777777" w:rsidR="00117845" w:rsidRDefault="00233E8F" w:rsidP="00B0199A">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1A3D9B">
      <w:pPr>
        <w:pStyle w:val="Code"/>
        <w:keepNext w:val="0"/>
        <w:keepLines w:val="0"/>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1A3D9B">
      <w:pPr>
        <w:pStyle w:val="Code"/>
        <w:keepNext w:val="0"/>
        <w:keepLines w:val="0"/>
        <w:rPr>
          <w:color w:val="000000"/>
          <w:lang w:eastAsia="zh-CN"/>
        </w:rPr>
      </w:pPr>
    </w:p>
    <w:p w14:paraId="379765A3" w14:textId="77777777" w:rsidR="00233E8F" w:rsidRPr="00233E8F" w:rsidRDefault="00233E8F" w:rsidP="001A3D9B">
      <w:pPr>
        <w:pStyle w:val="Code"/>
        <w:keepNext w:val="0"/>
        <w:keepLines w:val="0"/>
        <w:rPr>
          <w:color w:val="000000"/>
          <w:lang w:eastAsia="zh-CN"/>
        </w:rPr>
      </w:pPr>
      <w:r w:rsidRPr="00233E8F">
        <w:rPr>
          <w:color w:val="A65700"/>
          <w:lang w:eastAsia="zh-CN"/>
        </w:rPr>
        <w:t>&lt;</w:t>
      </w:r>
      <w:r w:rsidRPr="00233E8F">
        <w:rPr>
          <w:color w:val="5F5035"/>
          <w:lang w:eastAsia="zh-CN"/>
        </w:rPr>
        <w:t>Catalogue</w:t>
      </w:r>
      <w:r w:rsidRPr="00233E8F">
        <w:rPr>
          <w:color w:val="A65700"/>
          <w:lang w:eastAsia="zh-CN"/>
        </w:rPr>
        <w:t>&gt;</w:t>
      </w:r>
    </w:p>
    <w:p w14:paraId="4622EB9E"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3F0DA666" w:rsidR="00233E8F" w:rsidRDefault="00233E8F" w:rsidP="001A3D9B">
      <w:pPr>
        <w:pStyle w:val="Code"/>
        <w:keepNext w:val="0"/>
        <w:keepLines w:val="0"/>
        <w:rPr>
          <w:color w:val="A657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F2944D8" w14:textId="77777777" w:rsidR="00B70207" w:rsidRPr="00233E8F" w:rsidRDefault="00B70207" w:rsidP="001A3D9B">
      <w:pPr>
        <w:pStyle w:val="Code"/>
        <w:keepNext w:val="0"/>
        <w:keepLines w:val="0"/>
        <w:rPr>
          <w:color w:val="000000"/>
          <w:lang w:eastAsia="zh-CN"/>
        </w:rPr>
      </w:pPr>
    </w:p>
    <w:p w14:paraId="71B1CED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1A3D9B">
      <w:pPr>
        <w:pStyle w:val="Code"/>
        <w:keepNext w:val="0"/>
        <w:keepLines w:val="0"/>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242C7F15" w14:textId="77777777" w:rsidR="00B36EED" w:rsidRPr="00233E8F" w:rsidRDefault="00B36EED" w:rsidP="001A3D9B">
      <w:pPr>
        <w:pStyle w:val="Code"/>
        <w:keepNext w:val="0"/>
        <w:keepLines w:val="0"/>
        <w:rPr>
          <w:color w:val="000000"/>
          <w:lang w:val="fr-FR" w:eastAsia="zh-CN"/>
        </w:rPr>
      </w:pPr>
    </w:p>
    <w:p w14:paraId="7A0E6D4C" w14:textId="168401AF" w:rsidR="00B36EED" w:rsidRPr="00B36EED"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47395AF" w14:textId="77777777" w:rsidR="00B36EED" w:rsidRPr="00233E8F" w:rsidRDefault="00B36EED" w:rsidP="001A3D9B">
      <w:pPr>
        <w:pStyle w:val="Code"/>
        <w:keepNext w:val="0"/>
        <w:keepLines w:val="0"/>
        <w:rPr>
          <w:color w:val="000000"/>
          <w:lang w:val="fr-FR" w:eastAsia="zh-CN"/>
        </w:rPr>
      </w:pPr>
    </w:p>
    <w:p w14:paraId="3E1507A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BodyText"/>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BodyText"/>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lastRenderedPageBreak/>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XML sous forme d’un arbre. Des méthodes permettent de naviguer dans la structure d’arbre DOM afin </w:t>
      </w:r>
      <w:r w:rsidR="004B5E78" w:rsidRPr="00D34A72">
        <w:rPr>
          <w:rFonts w:ascii="Garamond" w:hAnsi="Garamond"/>
        </w:rPr>
        <w:lastRenderedPageBreak/>
        <w:t xml:space="preserve">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433236CF" w:rsidR="00280F83" w:rsidRDefault="00C561EB" w:rsidP="004B5E78">
      <w:pPr>
        <w:pStyle w:val="Corpslivre"/>
      </w:pPr>
      <w:hyperlink r:id="rId550"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1A3D9B">
      <w:pPr>
        <w:pStyle w:val="Code"/>
        <w:keepNext w:val="0"/>
        <w:keepLines w:val="0"/>
        <w:rPr>
          <w:color w:val="000000"/>
          <w:lang w:val="en-CA" w:eastAsia="zh-CN"/>
        </w:rPr>
      </w:pPr>
    </w:p>
    <w:p w14:paraId="290EEC88"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1A3D9B">
      <w:pPr>
        <w:pStyle w:val="Code"/>
        <w:keepNext w:val="0"/>
        <w:keepLines w:val="0"/>
        <w:rPr>
          <w:color w:val="000000"/>
          <w:lang w:val="en-CA" w:eastAsia="zh-CN"/>
        </w:rPr>
      </w:pPr>
    </w:p>
    <w:p w14:paraId="38514F6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1A3D9B">
      <w:pPr>
        <w:pStyle w:val="Code"/>
        <w:keepNext w:val="0"/>
        <w:keepLines w:val="0"/>
        <w:rPr>
          <w:color w:val="000000"/>
          <w:lang w:val="en-CA" w:eastAsia="zh-CN"/>
        </w:rPr>
      </w:pPr>
    </w:p>
    <w:p w14:paraId="0A81AF3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1A3D9B">
      <w:pPr>
        <w:pStyle w:val="Code"/>
        <w:keepNext w:val="0"/>
        <w:keepLines w:val="0"/>
        <w:rPr>
          <w:color w:val="000000"/>
          <w:lang w:val="en-CA" w:eastAsia="zh-CN"/>
        </w:rPr>
      </w:pPr>
    </w:p>
    <w:p w14:paraId="2DB4599D"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1A3D9B">
      <w:pPr>
        <w:pStyle w:val="Code"/>
        <w:keepNext w:val="0"/>
        <w:keepLines w:val="0"/>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1A3D9B">
      <w:pPr>
        <w:pStyle w:val="Code"/>
        <w:keepNext w:val="0"/>
        <w:keepLines w:val="0"/>
        <w:rPr>
          <w:color w:val="000000"/>
          <w:lang w:eastAsia="zh-CN"/>
        </w:rPr>
      </w:pPr>
    </w:p>
    <w:p w14:paraId="7D7D0BCA" w14:textId="2A3DEC8F"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A3D9B">
      <w:pPr>
        <w:pStyle w:val="Code"/>
        <w:keepNext w:val="0"/>
        <w:keepLines w:val="0"/>
        <w:rPr>
          <w:color w:val="000000"/>
          <w:lang w:val="en-CA" w:eastAsia="zh-CN"/>
        </w:rPr>
      </w:pPr>
    </w:p>
    <w:p w14:paraId="299E213E"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1A3D9B">
      <w:pPr>
        <w:pStyle w:val="Code"/>
        <w:keepNext w:val="0"/>
        <w:keepLines w:val="0"/>
        <w:rPr>
          <w:color w:val="000000"/>
          <w:lang w:val="en-CA" w:eastAsia="zh-CN"/>
        </w:rPr>
      </w:pPr>
      <w:r w:rsidRPr="00233E8F">
        <w:rPr>
          <w:color w:val="000000"/>
          <w:lang w:eastAsia="zh-CN"/>
        </w:rPr>
        <w:lastRenderedPageBreak/>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1A3D9B">
      <w:pPr>
        <w:pStyle w:val="Code"/>
        <w:keepNext w:val="0"/>
        <w:keepLines w:val="0"/>
        <w:rPr>
          <w:color w:val="000000"/>
          <w:lang w:val="en-CA" w:eastAsia="zh-CN"/>
        </w:rPr>
      </w:pPr>
    </w:p>
    <w:p w14:paraId="48DF8CC2"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1A3D9B">
      <w:pPr>
        <w:pStyle w:val="Code"/>
        <w:keepNext w:val="0"/>
        <w:keepLines w:val="0"/>
        <w:rPr>
          <w:color w:val="000000"/>
          <w:lang w:val="en-CA" w:eastAsia="zh-CN"/>
        </w:rPr>
      </w:pPr>
    </w:p>
    <w:p w14:paraId="4F3BC910" w14:textId="77777777" w:rsidR="00233E8F" w:rsidRPr="009A50DE" w:rsidRDefault="00233E8F" w:rsidP="001A3D9B">
      <w:pPr>
        <w:pStyle w:val="Code"/>
        <w:keepNext w:val="0"/>
        <w:keepLines w:val="0"/>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1A3D9B">
      <w:pPr>
        <w:pStyle w:val="Code"/>
        <w:keepNext w:val="0"/>
        <w:keepLines w:val="0"/>
        <w:rPr>
          <w:color w:val="000000"/>
          <w:lang w:eastAsia="zh-CN"/>
        </w:rPr>
      </w:pPr>
    </w:p>
    <w:p w14:paraId="7E022FE8"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1A3D9B">
      <w:pPr>
        <w:pStyle w:val="Code"/>
        <w:keepNext w:val="0"/>
        <w:keepLines w:val="0"/>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3D7E3318"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51" w:history="1">
        <w:r w:rsidRPr="000D3D45">
          <w:rPr>
            <w:rStyle w:val="Hyperlink"/>
            <w:rFonts w:ascii="Garamond" w:hAnsi="Garamond"/>
          </w:rPr>
          <w:t>DOM</w:t>
        </w:r>
      </w:hyperlink>
      <w:r w:rsidRPr="005C3488">
        <w:rPr>
          <w:rFonts w:ascii="Garamond" w:hAnsi="Garamond"/>
        </w:rPr>
        <w:t xml:space="preserve"> est assez compliquée et nous ne présentons pas une description exhaustive du sujet.</w:t>
      </w:r>
    </w:p>
    <w:p w14:paraId="40B2E04C" w14:textId="611B1C40"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52" w:history="1">
        <w:r w:rsidRPr="00330DD7">
          <w:rPr>
            <w:rStyle w:val="Hyperlink"/>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1B8B144D" w:rsidR="004B5E78" w:rsidRPr="00F1678C" w:rsidRDefault="004B5E78" w:rsidP="004B5E78">
      <w:pPr>
        <w:pStyle w:val="Corpslivre"/>
        <w:rPr>
          <w:rFonts w:ascii="Garamond" w:hAnsi="Garamond"/>
        </w:rPr>
      </w:pPr>
      <w:r w:rsidRPr="00F1678C">
        <w:rPr>
          <w:rFonts w:ascii="Garamond" w:hAnsi="Garamond"/>
        </w:rPr>
        <w:lastRenderedPageBreak/>
        <w:t xml:space="preserve">Chacun des nœuds de l’arbre selon la norme DOM est un objet de la classe </w:t>
      </w:r>
      <w:hyperlink r:id="rId553"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54"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55"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56"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57"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BodyText"/>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Heading2"/>
      </w:pPr>
      <w:bookmarkStart w:id="357" w:name="_Toc16917475"/>
      <w:bookmarkStart w:id="358" w:name="_Toc155813933"/>
      <w:bookmarkStart w:id="359" w:name="_Toc171682576"/>
      <w:bookmarkStart w:id="360" w:name="_Toc190437781"/>
      <w:r>
        <w:t>Gestion de</w:t>
      </w:r>
      <w:r w:rsidR="009D20FA">
        <w:t xml:space="preserve"> fichiers </w:t>
      </w:r>
      <w:r w:rsidR="004B16FF">
        <w:t xml:space="preserve">et répertoires </w:t>
      </w:r>
      <w:r w:rsidR="009D20FA">
        <w:t>avec</w:t>
      </w:r>
      <w:r w:rsidR="007E66E1">
        <w:t xml:space="preserve"> java.io.File</w:t>
      </w:r>
      <w:bookmarkEnd w:id="357"/>
      <w:bookmarkEnd w:id="358"/>
      <w:bookmarkEnd w:id="359"/>
      <w:bookmarkEnd w:id="360"/>
    </w:p>
    <w:p w14:paraId="1DFB6D0D" w14:textId="4A4398A9" w:rsidR="007E66E1" w:rsidRPr="00413DEB" w:rsidRDefault="007E66E1" w:rsidP="007E66E1">
      <w:pPr>
        <w:pStyle w:val="Corpslivre"/>
        <w:rPr>
          <w:rFonts w:ascii="Garamond" w:hAnsi="Garamond"/>
        </w:rPr>
      </w:pPr>
      <w:r w:rsidRPr="00413DEB">
        <w:rPr>
          <w:rFonts w:ascii="Garamond" w:hAnsi="Garamond"/>
        </w:rPr>
        <w:t>La classe java.io.</w:t>
      </w:r>
      <w:hyperlink r:id="rId558"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B36EED">
      <w:pPr>
        <w:pStyle w:val="Corpslivre"/>
        <w:keepNext/>
        <w:keepLines/>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B36EED">
      <w:pPr>
        <w:pStyle w:val="Corpslivre"/>
        <w:keepNext/>
        <w:keepLines/>
        <w:rPr>
          <w:rFonts w:ascii="Garamond" w:hAnsi="Garamond"/>
        </w:rPr>
      </w:pPr>
    </w:p>
    <w:p w14:paraId="5117EDD5" w14:textId="1B1737A6" w:rsidR="007E66E1" w:rsidRDefault="007E66E1" w:rsidP="00B36EED">
      <w:pPr>
        <w:pStyle w:val="Corpslivre"/>
        <w:keepNext/>
        <w:keepLines/>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0206E19B" w14:textId="77777777" w:rsidR="00DC59B4" w:rsidRDefault="00DC59B4" w:rsidP="00DC59B4">
      <w:pPr>
        <w:pStyle w:val="Corpslivre"/>
        <w:rPr>
          <w:rFonts w:ascii="Garamond" w:hAnsi="Garamond"/>
        </w:rPr>
      </w:pPr>
    </w:p>
    <w:p w14:paraId="1E0BF560" w14:textId="562EE695" w:rsidR="007E66E1" w:rsidRPr="0082113B" w:rsidRDefault="00246B8A" w:rsidP="00492058">
      <w:pPr>
        <w:pStyle w:val="Corpslivre"/>
        <w:keepNext/>
        <w:keepLines/>
        <w:rPr>
          <w:rFonts w:ascii="Garamond" w:hAnsi="Garamond"/>
        </w:rPr>
      </w:pPr>
      <w:hyperlink r:id="rId55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/V</w:t>
      </w:r>
      <w:r w:rsidRPr="00DC59B4">
        <w:rPr>
          <w:rStyle w:val="Strong"/>
          <w:rFonts w:ascii="Segoe UI" w:hAnsi="Segoe UI" w:cs="Segoe UI"/>
          <w:b w:val="0"/>
          <w:bCs w:val="0"/>
          <w:color w:val="24292E"/>
        </w:rPr>
        <w:t>erifierExistenceFichier.java</w:t>
      </w:r>
    </w:p>
    <w:p w14:paraId="7D8E0474" w14:textId="77777777" w:rsidR="00113F21" w:rsidRPr="00113F21" w:rsidRDefault="00113F21" w:rsidP="00492058">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492058">
      <w:pPr>
        <w:pStyle w:val="Code"/>
        <w:rPr>
          <w:color w:val="000000"/>
          <w:lang w:eastAsia="zh-CN"/>
        </w:rPr>
      </w:pPr>
    </w:p>
    <w:p w14:paraId="6291CF5D"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A3D9B">
      <w:pPr>
        <w:pStyle w:val="Code"/>
        <w:keepNext w:val="0"/>
        <w:keepLines w:val="0"/>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Default="00113F21" w:rsidP="001A3D9B">
      <w:pPr>
        <w:pStyle w:val="Code"/>
        <w:keepNext w:val="0"/>
        <w:keepLines w:val="0"/>
        <w:rPr>
          <w:color w:val="80008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2041A7F9" w14:textId="77777777" w:rsidR="00840F5E" w:rsidRPr="00113F21" w:rsidRDefault="00840F5E" w:rsidP="001A3D9B">
      <w:pPr>
        <w:pStyle w:val="Code"/>
        <w:keepNext w:val="0"/>
        <w:keepLines w:val="0"/>
        <w:rPr>
          <w:color w:val="000000"/>
          <w:lang w:val="en-CA" w:eastAsia="zh-CN"/>
        </w:rPr>
      </w:pPr>
    </w:p>
    <w:p w14:paraId="1868342C"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lastRenderedPageBreak/>
        <w:t xml:space="preserve">        </w:t>
      </w:r>
      <w:r w:rsidRPr="00113F21">
        <w:rPr>
          <w:color w:val="800080"/>
          <w:lang w:val="en-CA" w:eastAsia="zh-CN"/>
        </w:rPr>
        <w:t>}</w:t>
      </w:r>
    </w:p>
    <w:p w14:paraId="59819D0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A3D9B">
      <w:pPr>
        <w:pStyle w:val="Code"/>
        <w:keepNext w:val="0"/>
        <w:keepLines w:val="0"/>
        <w:rPr>
          <w:color w:val="000000"/>
          <w:lang w:val="en-CA" w:eastAsia="zh-CN"/>
        </w:rPr>
      </w:pPr>
    </w:p>
    <w:p w14:paraId="400B61C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Default="00113F21" w:rsidP="001A3D9B">
      <w:pPr>
        <w:pStyle w:val="Code"/>
        <w:keepNext w:val="0"/>
        <w:keepLines w:val="0"/>
        <w:rPr>
          <w:color w:val="80008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37CB26C" w14:textId="77777777" w:rsidR="00840F5E" w:rsidRPr="00113F21" w:rsidRDefault="00840F5E" w:rsidP="001A3D9B">
      <w:pPr>
        <w:pStyle w:val="Code"/>
        <w:keepNext w:val="0"/>
        <w:keepLines w:val="0"/>
        <w:rPr>
          <w:color w:val="000000"/>
          <w:lang w:val="it-IT" w:eastAsia="zh-CN"/>
        </w:rPr>
      </w:pP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344E583C"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60"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6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03754DD" w:rsidR="007E66E1" w:rsidRPr="00246EAC" w:rsidRDefault="007E66E1" w:rsidP="007E66E1">
      <w:pPr>
        <w:pStyle w:val="Corpslivre"/>
        <w:rPr>
          <w:rFonts w:ascii="Garamond" w:hAnsi="Garamond"/>
        </w:rPr>
      </w:pPr>
      <w:r w:rsidRPr="00246EAC">
        <w:rPr>
          <w:rFonts w:ascii="Garamond" w:hAnsi="Garamond"/>
        </w:rPr>
        <w:t xml:space="preserve">La classe </w:t>
      </w:r>
      <w:hyperlink r:id="rId562"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361" w:name="OLE_LINK49"/>
      <w:r>
        <w:t>package LivreJava;</w:t>
      </w:r>
    </w:p>
    <w:p w14:paraId="541D4990" w14:textId="77777777" w:rsidR="007E66E1" w:rsidRDefault="007E66E1" w:rsidP="007E66E1">
      <w:pPr>
        <w:pStyle w:val="CodeJava"/>
      </w:pPr>
      <w:r>
        <w:lastRenderedPageBreak/>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361"/>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3AED6D1F" w:rsidR="007E66E1" w:rsidRPr="00046F4A" w:rsidRDefault="007E66E1" w:rsidP="007E66E1">
      <w:pPr>
        <w:pStyle w:val="Corpslivre"/>
        <w:rPr>
          <w:rFonts w:ascii="Garamond" w:hAnsi="Garamond"/>
        </w:rPr>
      </w:pPr>
      <w:r w:rsidRPr="00046F4A">
        <w:rPr>
          <w:rFonts w:ascii="Garamond" w:hAnsi="Garamond"/>
        </w:rPr>
        <w:t xml:space="preserve">La méthode </w:t>
      </w:r>
      <w:hyperlink r:id="rId563" w:anchor="mkdirs--" w:history="1">
        <w:r w:rsidR="00D966A6">
          <w:rPr>
            <w:rStyle w:val="Hyperlink"/>
            <w:rFonts w:ascii="&amp;quot" w:hAnsi="&amp;quot" w:cs="Courier New"/>
            <w:b/>
            <w:bCs/>
            <w:color w:val="4A6782"/>
            <w:sz w:val="21"/>
            <w:szCs w:val="21"/>
          </w:rPr>
          <w:t>mkdirs</w:t>
        </w:r>
      </w:hyperlink>
      <w:r w:rsidR="00D966A6">
        <w:rPr>
          <w:rStyle w:val="HTMLCode"/>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Heading3"/>
      </w:pPr>
      <w:bookmarkStart w:id="362" w:name="_Toc16917476"/>
      <w:bookmarkStart w:id="363" w:name="_Toc155813934"/>
      <w:bookmarkStart w:id="364" w:name="_Toc171682577"/>
      <w:bookmarkStart w:id="365" w:name="_Toc190437782"/>
      <w:r>
        <w:t xml:space="preserve">Dialogue de sélection de fichier avec la classe </w:t>
      </w:r>
      <w:r w:rsidRPr="16CBE89F">
        <w:rPr>
          <w:i/>
          <w:iCs/>
        </w:rPr>
        <w:t>JFileChooser</w:t>
      </w:r>
      <w:bookmarkEnd w:id="362"/>
      <w:bookmarkEnd w:id="363"/>
      <w:bookmarkEnd w:id="364"/>
      <w:bookmarkEnd w:id="365"/>
    </w:p>
    <w:p w14:paraId="01299D18" w14:textId="68B0E00F"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64"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15E2F98C"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6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7E6FEF33" w:rsidR="001A2048" w:rsidRDefault="00C10330" w:rsidP="00492058">
      <w:pPr>
        <w:pStyle w:val="Corpslivre"/>
        <w:keepNext/>
        <w:keepLines/>
      </w:pPr>
      <w:hyperlink r:id="rId566"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reerFichierFileChooser.java</w:t>
      </w:r>
    </w:p>
    <w:p w14:paraId="6CAB2E3B"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492058">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492058">
      <w:pPr>
        <w:pStyle w:val="Code"/>
        <w:rPr>
          <w:color w:val="000000"/>
          <w:lang w:val="en-CA" w:eastAsia="zh-CN"/>
        </w:rPr>
      </w:pPr>
    </w:p>
    <w:p w14:paraId="603652E5" w14:textId="77777777" w:rsidR="00113F21" w:rsidRPr="009A50DE" w:rsidRDefault="00113F21" w:rsidP="00492058">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492058">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A3D9B">
      <w:pPr>
        <w:pStyle w:val="Code"/>
        <w:keepNext w:val="0"/>
        <w:keepLines w:val="0"/>
        <w:rPr>
          <w:color w:val="000000"/>
          <w:lang w:val="en-CA" w:eastAsia="zh-CN"/>
        </w:rPr>
      </w:pPr>
    </w:p>
    <w:p w14:paraId="7929A78F"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0A78267E"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A3D9B">
      <w:pPr>
        <w:pStyle w:val="Code"/>
        <w:keepNext w:val="0"/>
        <w:keepLines w:val="0"/>
        <w:rPr>
          <w:color w:val="000000"/>
          <w:lang w:val="it-IT" w:eastAsia="zh-CN"/>
        </w:rPr>
      </w:pPr>
    </w:p>
    <w:p w14:paraId="0553A9E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A3D9B">
      <w:pPr>
        <w:pStyle w:val="Code"/>
        <w:keepNext w:val="0"/>
        <w:keepLines w:val="0"/>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A3D9B">
      <w:pPr>
        <w:pStyle w:val="Code"/>
        <w:keepNext w:val="0"/>
        <w:keepLines w:val="0"/>
        <w:rPr>
          <w:color w:val="000000"/>
          <w:lang w:val="en-CA" w:eastAsia="zh-CN"/>
        </w:rPr>
      </w:pPr>
    </w:p>
    <w:p w14:paraId="386AF3B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0EDCB09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67"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lastRenderedPageBreak/>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48905F64"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68"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4FE167E2" w:rsidR="007E66E1" w:rsidRDefault="00596E1B" w:rsidP="00492058">
      <w:pPr>
        <w:pStyle w:val="Corpslivre"/>
        <w:keepNext/>
        <w:keepLines/>
        <w:rPr>
          <w:noProof/>
        </w:rPr>
      </w:pPr>
      <w:hyperlink r:id="rId56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ireFichierFileChooser.java</w:t>
      </w:r>
    </w:p>
    <w:p w14:paraId="7045A955"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492058">
      <w:pPr>
        <w:pStyle w:val="Code"/>
        <w:rPr>
          <w:color w:val="000000"/>
          <w:lang w:eastAsia="zh-CN"/>
        </w:rPr>
      </w:pPr>
    </w:p>
    <w:p w14:paraId="2B753A4F" w14:textId="77777777" w:rsidR="00113F21" w:rsidRPr="00113F21" w:rsidRDefault="00113F21" w:rsidP="00492058">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492058">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492058">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B36EED">
      <w:pPr>
        <w:pStyle w:val="Code"/>
        <w:keepNext w:val="0"/>
        <w:keepLines w:val="0"/>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B36EED">
      <w:pPr>
        <w:pStyle w:val="Code"/>
        <w:keepNext w:val="0"/>
        <w:keepLines w:val="0"/>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lastRenderedPageBreak/>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Heading2"/>
      </w:pPr>
      <w:bookmarkStart w:id="366" w:name="_Toc16917497"/>
      <w:bookmarkStart w:id="367" w:name="_Toc155813935"/>
      <w:bookmarkStart w:id="368" w:name="_Toc171682578"/>
      <w:bookmarkStart w:id="369" w:name="_Toc190437783"/>
      <w:r>
        <w:t>Fichier d’objets</w:t>
      </w:r>
      <w:r w:rsidR="007E66E1">
        <w:t xml:space="preserve"> en Java</w:t>
      </w:r>
      <w:bookmarkEnd w:id="366"/>
      <w:bookmarkEnd w:id="367"/>
      <w:bookmarkEnd w:id="368"/>
      <w:bookmarkEnd w:id="369"/>
    </w:p>
    <w:p w14:paraId="44DCA46A" w14:textId="0D9309DD" w:rsidR="007E66E1" w:rsidRDefault="004A2B42" w:rsidP="007E66E1">
      <w:pPr>
        <w:pStyle w:val="BodyText"/>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Heading3"/>
      </w:pPr>
      <w:bookmarkStart w:id="370" w:name="_Ref520339747"/>
      <w:bookmarkStart w:id="371" w:name="_Toc16917498"/>
      <w:bookmarkStart w:id="372" w:name="_Toc155813936"/>
      <w:bookmarkStart w:id="373" w:name="_Toc171682579"/>
      <w:bookmarkStart w:id="374" w:name="_Toc190437784"/>
      <w:r>
        <w:t>Fichier sériel d’objets en Java</w:t>
      </w:r>
      <w:bookmarkEnd w:id="370"/>
      <w:bookmarkEnd w:id="371"/>
      <w:bookmarkEnd w:id="372"/>
      <w:bookmarkEnd w:id="373"/>
      <w:bookmarkEnd w:id="374"/>
    </w:p>
    <w:p w14:paraId="4B7EEDEA" w14:textId="44187C98" w:rsidR="007E66E1" w:rsidRDefault="007E66E1" w:rsidP="007E66E1">
      <w:pPr>
        <w:pStyle w:val="BodyText"/>
      </w:pPr>
      <w:r>
        <w:t xml:space="preserve">Voyons d’abord comment créer un fichier </w:t>
      </w:r>
      <w:r w:rsidR="00D348D1">
        <w:t>qui contient une suite</w:t>
      </w:r>
      <w:r>
        <w:t xml:space="preserve"> d’</w:t>
      </w:r>
      <w:r w:rsidR="00463559">
        <w:t>objets</w:t>
      </w:r>
      <w:r>
        <w:t xml:space="preserve"> en Java avec la classe </w:t>
      </w:r>
      <w:hyperlink r:id="rId570"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71" w:anchor="writeObject-java.lang.Object-" w:history="1">
        <w:r w:rsidR="00EE7527">
          <w:rPr>
            <w:rStyle w:val="Hyperlink"/>
            <w:rFonts w:ascii="&amp;quot" w:hAnsi="&amp;quot"/>
            <w:b/>
            <w:bCs/>
            <w:color w:val="4A6782"/>
            <w:sz w:val="21"/>
            <w:szCs w:val="21"/>
          </w:rPr>
          <w:t>writeObject</w:t>
        </w:r>
      </w:hyperlink>
      <w:r w:rsidR="00EE7527">
        <w:rPr>
          <w:rFonts w:ascii="DejaVu Sans Mono" w:hAnsi="DejaVu Sans Mono"/>
          <w:color w:val="353833"/>
          <w:sz w:val="21"/>
          <w:szCs w:val="21"/>
        </w:rPr>
        <w:t>(</w:t>
      </w:r>
      <w:hyperlink r:id="rId572" w:tooltip="class in java.lang" w:history="1">
        <w:r w:rsidR="00EE7527">
          <w:rPr>
            <w:rStyle w:val="Hyperlink"/>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73"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74" w:anchor="readObject--" w:history="1">
        <w:r w:rsidR="00260AC5">
          <w:rPr>
            <w:rStyle w:val="Hyperlink"/>
            <w:rFonts w:ascii="&amp;quot" w:hAnsi="&amp;quot" w:cs="Courier New"/>
            <w:b/>
            <w:bCs/>
            <w:color w:val="4A6782"/>
            <w:sz w:val="21"/>
            <w:szCs w:val="21"/>
          </w:rPr>
          <w:t>readObject</w:t>
        </w:r>
      </w:hyperlink>
      <w:r w:rsidR="00260AC5">
        <w:rPr>
          <w:rStyle w:val="HTMLCode"/>
          <w:rFonts w:ascii="&amp;quot" w:hAnsi="&amp;quot"/>
          <w:color w:val="353833"/>
          <w:sz w:val="21"/>
          <w:szCs w:val="21"/>
        </w:rPr>
        <w:t>()</w:t>
      </w:r>
      <w:r>
        <w:t xml:space="preserve"> de la classe </w:t>
      </w:r>
      <w:hyperlink r:id="rId575"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62235121" w:rsidR="007E66E1" w:rsidRDefault="007E66E1" w:rsidP="007E66E1">
      <w:pPr>
        <w:pStyle w:val="BodyText"/>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76"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w:t>
      </w:r>
      <w:r>
        <w:lastRenderedPageBreak/>
        <w:t xml:space="preserve">suite d’octets. La classe </w:t>
      </w:r>
      <w:hyperlink r:id="rId57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BodyText"/>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BodyText"/>
      </w:pPr>
      <w:r>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1A21890B" w:rsidR="00B13015" w:rsidRDefault="00026094" w:rsidP="0058150D">
      <w:pPr>
        <w:pStyle w:val="BodyText"/>
        <w:keepNext/>
        <w:keepLines/>
        <w:spacing w:after="0"/>
      </w:pPr>
      <w:hyperlink r:id="rId578"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crireFluxPlants.java</w:t>
      </w:r>
    </w:p>
    <w:p w14:paraId="45245306" w14:textId="77777777" w:rsidR="00113F21" w:rsidRPr="00113F21" w:rsidRDefault="00113F21" w:rsidP="00492058">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492058">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492058">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492058">
      <w:pPr>
        <w:pStyle w:val="Code"/>
        <w:rPr>
          <w:color w:val="000000"/>
          <w:lang w:eastAsia="zh-CN"/>
        </w:rPr>
      </w:pPr>
    </w:p>
    <w:p w14:paraId="5F81243F" w14:textId="77777777" w:rsidR="00113F21" w:rsidRPr="00113F21" w:rsidRDefault="00113F21" w:rsidP="00492058">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A3D9B">
      <w:pPr>
        <w:pStyle w:val="Code"/>
        <w:keepNext w:val="0"/>
        <w:keepLines w:val="0"/>
        <w:rPr>
          <w:color w:val="000000"/>
          <w:lang w:val="en-CA" w:eastAsia="zh-CN"/>
        </w:rPr>
      </w:pPr>
    </w:p>
    <w:p w14:paraId="709D66A3" w14:textId="77777777" w:rsidR="00113F21" w:rsidRPr="00113F21" w:rsidRDefault="00113F21" w:rsidP="001A3D9B">
      <w:pPr>
        <w:pStyle w:val="Code"/>
        <w:keepNext w:val="0"/>
        <w:keepLines w:val="0"/>
        <w:rPr>
          <w:color w:val="000000"/>
          <w:lang w:eastAsia="zh-CN"/>
        </w:rPr>
      </w:pPr>
      <w:r w:rsidRPr="00113F21">
        <w:rPr>
          <w:color w:val="000000"/>
          <w:lang w:val="en-CA" w:eastAsia="zh-CN"/>
        </w:rPr>
        <w:t xml:space="preserve">    </w:t>
      </w:r>
      <w:r w:rsidRPr="00113F21">
        <w:rPr>
          <w:lang w:eastAsia="zh-CN"/>
        </w:rPr>
        <w:t>// Les 5 lignes suivantes ne sont pas nécessaires car les paramètres</w:t>
      </w:r>
    </w:p>
    <w:p w14:paraId="61776709"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A3D9B">
      <w:pPr>
        <w:pStyle w:val="Code"/>
        <w:keepNext w:val="0"/>
        <w:keepLines w:val="0"/>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A3D9B">
      <w:pPr>
        <w:pStyle w:val="Code"/>
        <w:keepNext w:val="0"/>
        <w:keepLines w:val="0"/>
        <w:rPr>
          <w:color w:val="000000"/>
          <w:lang w:val="en-CA" w:eastAsia="zh-CN"/>
        </w:rPr>
      </w:pPr>
    </w:p>
    <w:p w14:paraId="1A507510" w14:textId="77777777" w:rsidR="00113F21" w:rsidRPr="009A50DE" w:rsidRDefault="00113F21" w:rsidP="001A3D9B">
      <w:pPr>
        <w:pStyle w:val="Code"/>
        <w:keepNext w:val="0"/>
        <w:keepLines w:val="0"/>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A3D9B">
      <w:pPr>
        <w:pStyle w:val="Code"/>
        <w:keepNext w:val="0"/>
        <w:keepLines w:val="0"/>
        <w:rPr>
          <w:color w:val="000000"/>
          <w:lang w:val="en-CA" w:eastAsia="zh-CN"/>
        </w:rPr>
      </w:pPr>
    </w:p>
    <w:p w14:paraId="5EB99DAE" w14:textId="77777777" w:rsidR="00113F21" w:rsidRPr="00113F21" w:rsidRDefault="00113F21"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A3D9B">
      <w:pPr>
        <w:pStyle w:val="Code"/>
        <w:keepNext w:val="0"/>
        <w:keepLines w:val="0"/>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A3D9B">
      <w:pPr>
        <w:pStyle w:val="Code"/>
        <w:keepNext w:val="0"/>
        <w:keepLines w:val="0"/>
        <w:rPr>
          <w:color w:val="000000"/>
          <w:lang w:val="fr-FR" w:eastAsia="zh-CN"/>
        </w:rPr>
      </w:pPr>
    </w:p>
    <w:p w14:paraId="0A0B088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A3D9B">
      <w:pPr>
        <w:pStyle w:val="Code"/>
        <w:keepNext w:val="0"/>
        <w:keepLines w:val="0"/>
        <w:rPr>
          <w:color w:val="000000"/>
          <w:lang w:val="fr-FR" w:eastAsia="zh-CN"/>
        </w:rPr>
      </w:pPr>
    </w:p>
    <w:p w14:paraId="7E3EE2E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La méthode suivante écrit les objets de vecteurDePlants les uns à la suite</w:t>
      </w:r>
    </w:p>
    <w:p w14:paraId="4D9336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A3D9B">
      <w:pPr>
        <w:pStyle w:val="Code"/>
        <w:keepNext w:val="0"/>
        <w:keepLines w:val="0"/>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A3D9B">
      <w:pPr>
        <w:pStyle w:val="Code"/>
        <w:keepNext w:val="0"/>
        <w:keepLines w:val="0"/>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82113B" w:rsidRDefault="00113F21" w:rsidP="001A3D9B">
      <w:pPr>
        <w:pStyle w:val="Code"/>
        <w:keepNext w:val="0"/>
        <w:keepLines w:val="0"/>
        <w:rPr>
          <w:color w:val="000000"/>
          <w:lang w:val="en-US" w:eastAsia="zh-CN"/>
        </w:rPr>
      </w:pPr>
      <w:r w:rsidRPr="009A50DE">
        <w:rPr>
          <w:lang w:eastAsia="zh-CN"/>
        </w:rPr>
        <w:t>    </w:t>
      </w:r>
      <w:r w:rsidRPr="0082113B">
        <w:rPr>
          <w:lang w:val="en-US" w:eastAsia="zh-CN"/>
        </w:rPr>
        <w:t>Enumeration enumerationPlants = vecteurDePlants.elements();</w:t>
      </w:r>
    </w:p>
    <w:p w14:paraId="75C6B054" w14:textId="77777777" w:rsidR="00113F21" w:rsidRPr="0082113B" w:rsidRDefault="00113F21" w:rsidP="001A3D9B">
      <w:pPr>
        <w:pStyle w:val="Code"/>
        <w:keepNext w:val="0"/>
        <w:keepLines w:val="0"/>
        <w:rPr>
          <w:color w:val="000000"/>
          <w:lang w:val="en-US" w:eastAsia="zh-CN"/>
        </w:rPr>
      </w:pPr>
      <w:r w:rsidRPr="0082113B">
        <w:rPr>
          <w:lang w:val="en-US" w:eastAsia="zh-CN"/>
        </w:rPr>
        <w:t>    while (enumerationPlants.hasMoreElements()){</w:t>
      </w:r>
    </w:p>
    <w:p w14:paraId="62677209" w14:textId="77777777" w:rsidR="00113F21" w:rsidRPr="00113F21" w:rsidRDefault="00113F21" w:rsidP="001A3D9B">
      <w:pPr>
        <w:pStyle w:val="Code"/>
        <w:keepNext w:val="0"/>
        <w:keepLines w:val="0"/>
        <w:rPr>
          <w:color w:val="000000"/>
          <w:lang w:val="fr-FR" w:eastAsia="zh-CN"/>
        </w:rPr>
      </w:pPr>
      <w:r w:rsidRPr="0082113B">
        <w:rPr>
          <w:lang w:val="en-US" w:eastAsia="zh-CN"/>
        </w:rPr>
        <w:t>        </w:t>
      </w:r>
      <w:r w:rsidRPr="00113F21">
        <w:rPr>
          <w:lang w:val="fr-FR" w:eastAsia="zh-CN"/>
        </w:rPr>
        <w:t>// le writeObject ajoute le nouvel objet à la fin du fichier</w:t>
      </w:r>
    </w:p>
    <w:p w14:paraId="358EB649" w14:textId="77777777" w:rsidR="00113F21" w:rsidRPr="00113F21" w:rsidRDefault="00113F21" w:rsidP="001A3D9B">
      <w:pPr>
        <w:pStyle w:val="Code"/>
        <w:keepNext w:val="0"/>
        <w:keepLines w:val="0"/>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A3D9B">
      <w:pPr>
        <w:pStyle w:val="Code"/>
        <w:keepNext w:val="0"/>
        <w:keepLines w:val="0"/>
        <w:rPr>
          <w:color w:val="000000"/>
          <w:lang w:val="fr-FR" w:eastAsia="zh-CN"/>
        </w:rPr>
      </w:pPr>
      <w:r w:rsidRPr="00113F21">
        <w:rPr>
          <w:lang w:val="fr-FR" w:eastAsia="zh-CN"/>
        </w:rPr>
        <w:t>    }*/</w:t>
      </w:r>
    </w:p>
    <w:p w14:paraId="2D1A8F1F"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A3D9B">
      <w:pPr>
        <w:pStyle w:val="Code"/>
        <w:keepNext w:val="0"/>
        <w:keepLines w:val="0"/>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A3D9B">
      <w:pPr>
        <w:pStyle w:val="Code"/>
        <w:keepNext w:val="0"/>
        <w:keepLines w:val="0"/>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BodyText"/>
      </w:pPr>
    </w:p>
    <w:p w14:paraId="36FC4358" w14:textId="0F488D8A" w:rsidR="007E66E1" w:rsidRDefault="007E66E1" w:rsidP="007E66E1">
      <w:pPr>
        <w:pStyle w:val="BodyText"/>
      </w:pPr>
      <w:r>
        <w:lastRenderedPageBreak/>
        <w:t xml:space="preserve">Pour ajouter un objet de la classe </w:t>
      </w:r>
      <w:r>
        <w:rPr>
          <w:i/>
        </w:rPr>
        <w:t>Plant</w:t>
      </w:r>
      <w:r>
        <w:t xml:space="preserve"> dans le fichier, il suffit d’appeler </w:t>
      </w:r>
      <w:hyperlink r:id="rId579"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0"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81"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2"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BodyText"/>
      </w:pPr>
    </w:p>
    <w:p w14:paraId="70B4E2FC" w14:textId="77777777" w:rsidR="007E66E1" w:rsidRDefault="007E66E1" w:rsidP="007E66E1">
      <w:pPr>
        <w:pStyle w:val="BodyText"/>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BodyText"/>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BodyText"/>
      </w:pPr>
      <w:r>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w:t>
      </w:r>
      <w:r>
        <w:lastRenderedPageBreak/>
        <w:t xml:space="preserve">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BodyText"/>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BodyText"/>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BodyText"/>
      </w:pPr>
      <w:r>
        <w:rPr>
          <w:b/>
        </w:rPr>
        <w:t>Exemple</w:t>
      </w:r>
      <w:r>
        <w:t xml:space="preserve">. Le programme </w:t>
      </w:r>
      <w:r>
        <w:rPr>
          <w:i/>
        </w:rPr>
        <w:t>LireFluxPlants</w:t>
      </w:r>
      <w:r>
        <w:t xml:space="preserve"> lit les objets un par un en partant du premier jusqu’à ce que la fin du fichier soit atteinte.</w:t>
      </w:r>
    </w:p>
    <w:p w14:paraId="2F72A896" w14:textId="60164F3C" w:rsidR="00DF3DDE" w:rsidRDefault="00DF3DDE" w:rsidP="0058150D">
      <w:pPr>
        <w:pStyle w:val="BodyText"/>
        <w:keepNext/>
        <w:keepLines/>
        <w:spacing w:after="0"/>
      </w:pPr>
      <w:hyperlink r:id="rId583"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58150D"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1A3D9B">
      <w:pPr>
        <w:pStyle w:val="Code"/>
        <w:keepNext w:val="0"/>
        <w:keepLines w:val="0"/>
        <w:rPr>
          <w:color w:val="000000"/>
          <w:lang w:val="en-CA" w:eastAsia="zh-CN"/>
        </w:rPr>
      </w:pPr>
    </w:p>
    <w:p w14:paraId="4F808B36" w14:textId="77777777" w:rsidR="008C15F5" w:rsidRPr="008C15F5" w:rsidRDefault="008C15F5" w:rsidP="001A3D9B">
      <w:pPr>
        <w:pStyle w:val="Code"/>
        <w:keepNext w:val="0"/>
        <w:keepLines w:val="0"/>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1A3D9B">
      <w:pPr>
        <w:pStyle w:val="Code"/>
        <w:keepNext w:val="0"/>
        <w:keepLines w:val="0"/>
        <w:rPr>
          <w:color w:val="000000"/>
          <w:lang w:val="en-CA" w:eastAsia="zh-CN"/>
        </w:rPr>
      </w:pPr>
    </w:p>
    <w:p w14:paraId="157F0501"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1A3D9B">
      <w:pPr>
        <w:pStyle w:val="Code"/>
        <w:keepNext w:val="0"/>
        <w:keepLines w:val="0"/>
        <w:rPr>
          <w:color w:val="000000"/>
          <w:lang w:val="en-CA" w:eastAsia="zh-CN"/>
        </w:rPr>
      </w:pPr>
    </w:p>
    <w:p w14:paraId="3D735DFF"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1A3D9B">
      <w:pPr>
        <w:pStyle w:val="Code"/>
        <w:keepNext w:val="0"/>
        <w:keepLines w:val="0"/>
        <w:rPr>
          <w:color w:val="000000"/>
          <w:lang w:val="en-CA" w:eastAsia="zh-CN"/>
        </w:rPr>
      </w:pPr>
    </w:p>
    <w:p w14:paraId="6E8519D9"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1A3D9B">
      <w:pPr>
        <w:pStyle w:val="Code"/>
        <w:keepNext w:val="0"/>
        <w:keepLines w:val="0"/>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1A3D9B">
      <w:pPr>
        <w:pStyle w:val="Code"/>
        <w:keepNext w:val="0"/>
        <w:keepLines w:val="0"/>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1A3D9B">
      <w:pPr>
        <w:pStyle w:val="Code"/>
        <w:keepNext w:val="0"/>
        <w:keepLines w:val="0"/>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1A3D9B">
      <w:pPr>
        <w:pStyle w:val="Code"/>
        <w:keepNext w:val="0"/>
        <w:keepLines w:val="0"/>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1A7A59">
      <w:pPr>
        <w:pStyle w:val="Code"/>
        <w:jc w:val="left"/>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5E7C18" w:rsidRDefault="008C15F5" w:rsidP="001A7A59">
      <w:pPr>
        <w:pStyle w:val="Code"/>
        <w:jc w:val="left"/>
        <w:rPr>
          <w:color w:val="000000"/>
          <w:lang w:eastAsia="zh-CN"/>
        </w:rPr>
      </w:pPr>
      <w:r w:rsidRPr="009A50DE">
        <w:rPr>
          <w:color w:val="000000"/>
          <w:lang w:val="en-CA" w:eastAsia="zh-CN"/>
        </w:rPr>
        <w:t xml:space="preserve">          </w:t>
      </w:r>
      <w:r w:rsidRPr="005E7C18">
        <w:rPr>
          <w:color w:val="000000"/>
          <w:lang w:eastAsia="zh-CN"/>
        </w:rPr>
        <w:t>unPlant</w:t>
      </w:r>
      <w:r w:rsidRPr="005E7C18">
        <w:rPr>
          <w:color w:val="808030"/>
          <w:lang w:eastAsia="zh-CN"/>
        </w:rPr>
        <w:t>.</w:t>
      </w:r>
      <w:r w:rsidRPr="005E7C18">
        <w:rPr>
          <w:color w:val="000000"/>
          <w:lang w:eastAsia="zh-CN"/>
        </w:rPr>
        <w:t>getNoPlant</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getDescription</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getPrixUnitaire</w:t>
      </w:r>
      <w:r w:rsidRPr="005E7C18">
        <w:rPr>
          <w:color w:val="808030"/>
          <w:lang w:eastAsia="zh-CN"/>
        </w:rPr>
        <w:t>())</w:t>
      </w:r>
      <w:r w:rsidRPr="005E7C18">
        <w:rPr>
          <w:color w:val="800080"/>
          <w:lang w:eastAsia="zh-CN"/>
        </w:rPr>
        <w:t>;</w:t>
      </w:r>
    </w:p>
    <w:p w14:paraId="23FA91EB" w14:textId="77777777" w:rsidR="008C15F5" w:rsidRPr="008C15F5" w:rsidRDefault="008C15F5" w:rsidP="008C15F5">
      <w:pPr>
        <w:pStyle w:val="Code"/>
        <w:rPr>
          <w:color w:val="000000"/>
          <w:lang w:eastAsia="zh-CN"/>
        </w:rPr>
      </w:pPr>
      <w:r w:rsidRPr="005E7C18">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BodyText"/>
      </w:pPr>
      <w:r>
        <w:t xml:space="preserve">L’appel à </w:t>
      </w:r>
      <w:r>
        <w:rPr>
          <w:i/>
        </w:rPr>
        <w:t>readObject</w:t>
      </w:r>
      <w:r>
        <w:t>() retourne le prochain objet lu relativement à la position courante dans le fichier</w:t>
      </w:r>
      <w:r w:rsidR="004E0101">
        <w:t xml:space="preserve"> par le mécanisme de désérialisation</w:t>
      </w:r>
      <w:r>
        <w:t xml:space="preserve">. Lors de </w:t>
      </w:r>
      <w:r>
        <w:lastRenderedPageBreak/>
        <w:t>l’ouverture du fichier, la position courante est le début du fichier. Une exception est levée lorsque la fin du fichier est atteinte.</w:t>
      </w:r>
    </w:p>
    <w:p w14:paraId="3F397475" w14:textId="77777777" w:rsidR="007E66E1" w:rsidRDefault="007E66E1" w:rsidP="007E66E1">
      <w:pPr>
        <w:pStyle w:val="BodyText"/>
      </w:pPr>
      <w:r>
        <w:t>Cette manière d’organiser un fichier est très restrictive. En particulier, supposons que l’on veuille simplement modifier une donnée, par exemple, le prix d’un plant. La seule façon de procéder consiste à lire tous les objets et à les réécrire dans un nouveau fichier en modifiant le prix au passage. Ceci serait très inefficace en particulier dans le cas d’un gros volume de données.</w:t>
      </w:r>
    </w:p>
    <w:p w14:paraId="1A35775C" w14:textId="0D9F5780" w:rsidR="007E66E1" w:rsidRDefault="007E66E1" w:rsidP="007E66E1">
      <w:pPr>
        <w:pStyle w:val="BodyText"/>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BodyText"/>
        <w:numPr>
          <w:ilvl w:val="0"/>
          <w:numId w:val="30"/>
        </w:numPr>
      </w:pPr>
      <w:r>
        <w:t>Écriture d’un objet complexe</w:t>
      </w:r>
    </w:p>
    <w:p w14:paraId="3AAF45D6" w14:textId="76AB5E4A" w:rsidR="007E66E1" w:rsidRDefault="007E66E1" w:rsidP="007E66E1">
      <w:pPr>
        <w:pStyle w:val="BodyText"/>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BodyText"/>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CE9A9F9" w:rsidR="00C375EE" w:rsidRDefault="006178F3" w:rsidP="0058150D">
      <w:pPr>
        <w:pStyle w:val="BodyText"/>
        <w:keepNext/>
        <w:keepLines/>
        <w:spacing w:after="0"/>
      </w:pPr>
      <w:hyperlink r:id="rId58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1A3D9B">
      <w:pPr>
        <w:pStyle w:val="Code"/>
        <w:keepNext w:val="0"/>
        <w:keepLines w:val="0"/>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1A3D9B">
      <w:pPr>
        <w:pStyle w:val="Code"/>
        <w:keepNext w:val="0"/>
        <w:keepLines w:val="0"/>
        <w:rPr>
          <w:color w:val="000000"/>
          <w:lang w:eastAsia="zh-CN"/>
        </w:rPr>
      </w:pPr>
    </w:p>
    <w:p w14:paraId="63B25352" w14:textId="77777777" w:rsidR="004D3995" w:rsidRPr="004D3995" w:rsidRDefault="004D3995" w:rsidP="001A3D9B">
      <w:pPr>
        <w:pStyle w:val="Code"/>
        <w:keepNext w:val="0"/>
        <w:keepLines w:val="0"/>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1A3D9B">
      <w:pPr>
        <w:pStyle w:val="Code"/>
        <w:keepNext w:val="0"/>
        <w:keepLines w:val="0"/>
        <w:rPr>
          <w:color w:val="000000"/>
          <w:lang w:eastAsia="zh-CN"/>
        </w:rPr>
      </w:pPr>
    </w:p>
    <w:p w14:paraId="0E04432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1A3D9B">
      <w:pPr>
        <w:pStyle w:val="Code"/>
        <w:keepNext w:val="0"/>
        <w:keepLines w:val="0"/>
        <w:rPr>
          <w:color w:val="000000"/>
          <w:lang w:val="en-CA" w:eastAsia="zh-CN"/>
        </w:rPr>
      </w:pPr>
    </w:p>
    <w:p w14:paraId="79D59C81"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1A3D9B">
      <w:pPr>
        <w:pStyle w:val="Code"/>
        <w:keepNext w:val="0"/>
        <w:keepLines w:val="0"/>
        <w:rPr>
          <w:color w:val="000000"/>
          <w:lang w:val="en-CA" w:eastAsia="zh-CN"/>
        </w:rPr>
      </w:pPr>
    </w:p>
    <w:p w14:paraId="778EF556" w14:textId="77777777" w:rsidR="004D3995" w:rsidRPr="004D3995" w:rsidRDefault="004D3995" w:rsidP="001A3D9B">
      <w:pPr>
        <w:pStyle w:val="Code"/>
        <w:keepNext w:val="0"/>
        <w:keepLines w:val="0"/>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1A3D9B">
      <w:pPr>
        <w:pStyle w:val="Code"/>
        <w:keepNext w:val="0"/>
        <w:keepLines w:val="0"/>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lastRenderedPageBreak/>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1A3D9B">
      <w:pPr>
        <w:pStyle w:val="Code"/>
        <w:keepNext w:val="0"/>
        <w:keepLines w:val="0"/>
        <w:rPr>
          <w:color w:val="000000"/>
          <w:lang w:val="en-CA" w:eastAsia="zh-CN"/>
        </w:rPr>
      </w:pPr>
    </w:p>
    <w:p w14:paraId="482A586E" w14:textId="77777777" w:rsidR="004D3995" w:rsidRPr="009A50DE" w:rsidRDefault="004D3995" w:rsidP="001A3D9B">
      <w:pPr>
        <w:pStyle w:val="Code"/>
        <w:keepNext w:val="0"/>
        <w:keepLines w:val="0"/>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1A3D9B">
      <w:pPr>
        <w:pStyle w:val="Code"/>
        <w:keepNext w:val="0"/>
        <w:keepLines w:val="0"/>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1A3D9B">
      <w:pPr>
        <w:pStyle w:val="Code"/>
        <w:keepNext w:val="0"/>
        <w:keepLines w:val="0"/>
        <w:rPr>
          <w:color w:val="000000"/>
          <w:lang w:val="en-CA" w:eastAsia="zh-CN"/>
        </w:rPr>
      </w:pPr>
    </w:p>
    <w:p w14:paraId="603B1220" w14:textId="77777777" w:rsidR="004D3995" w:rsidRPr="004D3995" w:rsidRDefault="004D3995" w:rsidP="001A3D9B">
      <w:pPr>
        <w:pStyle w:val="Code"/>
        <w:keepNext w:val="0"/>
        <w:keepLines w:val="0"/>
        <w:rPr>
          <w:color w:val="000000"/>
          <w:lang w:eastAsia="zh-CN"/>
        </w:rPr>
      </w:pPr>
      <w:r w:rsidRPr="001B06C8">
        <w:rPr>
          <w:color w:val="000000"/>
          <w:lang w:val="en-CA" w:eastAsia="zh-CN"/>
        </w:rPr>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1A3D9B">
      <w:pPr>
        <w:pStyle w:val="Code"/>
        <w:keepNext w:val="0"/>
        <w:keepLines w:val="0"/>
        <w:rPr>
          <w:color w:val="000000"/>
          <w:lang w:eastAsia="zh-CN"/>
        </w:rPr>
      </w:pPr>
    </w:p>
    <w:p w14:paraId="6F5A3CF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1A3D9B">
      <w:pPr>
        <w:pStyle w:val="Code"/>
        <w:keepNext w:val="0"/>
        <w:keepLines w:val="0"/>
        <w:rPr>
          <w:color w:val="000000"/>
          <w:lang w:eastAsia="zh-CN"/>
        </w:rPr>
      </w:pPr>
    </w:p>
    <w:p w14:paraId="059F70F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1A3D9B">
      <w:pPr>
        <w:pStyle w:val="Code"/>
        <w:keepNext w:val="0"/>
        <w:keepLines w:val="0"/>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1A3D9B">
      <w:pPr>
        <w:pStyle w:val="Code"/>
        <w:keepNext w:val="0"/>
        <w:keepLines w:val="0"/>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lastRenderedPageBreak/>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BodyText"/>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BodyText"/>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BodyText"/>
      </w:pPr>
      <w:r>
        <w:t>Inversement, on peut lire tout le vecteur d’un coup.</w:t>
      </w:r>
    </w:p>
    <w:p w14:paraId="0DAD3951" w14:textId="757A4F6E" w:rsidR="007E66E1" w:rsidRDefault="007E66E1" w:rsidP="007E66E1">
      <w:pPr>
        <w:pStyle w:val="BodyText"/>
      </w:pPr>
      <w:r>
        <w:rPr>
          <w:b/>
        </w:rPr>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32F216D1" w:rsidR="006178F3" w:rsidRDefault="00E440CA" w:rsidP="0058150D">
      <w:pPr>
        <w:pStyle w:val="BodyText"/>
        <w:spacing w:after="0"/>
      </w:pPr>
      <w:hyperlink r:id="rId585"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1A7A59">
      <w:pPr>
        <w:pStyle w:val="Code"/>
        <w:jc w:val="left"/>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B37E71" w:rsidRDefault="004D3995" w:rsidP="001A7A59">
      <w:pPr>
        <w:pStyle w:val="Code"/>
        <w:jc w:val="left"/>
        <w:rPr>
          <w:color w:val="000000"/>
          <w:lang w:val="en-CA" w:eastAsia="zh-CN"/>
        </w:rPr>
      </w:pPr>
      <w:r w:rsidRPr="004D3995">
        <w:rPr>
          <w:color w:val="000000"/>
          <w:lang w:val="en-CA" w:eastAsia="zh-CN"/>
        </w:rPr>
        <w:t xml:space="preserve">          </w:t>
      </w:r>
      <w:r w:rsidRPr="00B37E71">
        <w:rPr>
          <w:color w:val="000000"/>
          <w:lang w:val="en-CA" w:eastAsia="zh-CN"/>
        </w:rPr>
        <w:t>unPlant</w:t>
      </w:r>
      <w:r w:rsidRPr="00B37E71">
        <w:rPr>
          <w:color w:val="808030"/>
          <w:lang w:val="en-CA" w:eastAsia="zh-CN"/>
        </w:rPr>
        <w:t>.</w:t>
      </w:r>
      <w:r w:rsidRPr="00B37E71">
        <w:rPr>
          <w:color w:val="000000"/>
          <w:lang w:val="en-CA" w:eastAsia="zh-CN"/>
        </w:rPr>
        <w:t>getNoPlant</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getDescription</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getPrixUnitaire</w:t>
      </w:r>
      <w:r w:rsidRPr="00B37E71">
        <w:rPr>
          <w:color w:val="808030"/>
          <w:lang w:val="en-CA" w:eastAsia="zh-CN"/>
        </w:rPr>
        <w:t>())</w:t>
      </w:r>
      <w:r w:rsidRPr="00B37E71">
        <w:rPr>
          <w:color w:val="800080"/>
          <w:lang w:val="en-CA" w:eastAsia="zh-CN"/>
        </w:rPr>
        <w:t>;</w:t>
      </w:r>
    </w:p>
    <w:p w14:paraId="253D38A3" w14:textId="77777777" w:rsidR="004D3995" w:rsidRPr="00D95704" w:rsidRDefault="004D3995" w:rsidP="004D3995">
      <w:pPr>
        <w:pStyle w:val="Code"/>
        <w:rPr>
          <w:color w:val="000000"/>
          <w:lang w:val="fr-FR" w:eastAsia="zh-CN"/>
        </w:rPr>
      </w:pPr>
      <w:r w:rsidRPr="00B37E71">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BodyText"/>
      </w:pPr>
    </w:p>
    <w:p w14:paraId="14521C38" w14:textId="77777777" w:rsidR="007E66E1" w:rsidRDefault="007E66E1" w:rsidP="007E66E1">
      <w:pPr>
        <w:pStyle w:val="BodyText"/>
      </w:pPr>
      <w:r>
        <w:t xml:space="preserve">L’instruction suivante lit le vecteur dans une seule invocation </w:t>
      </w:r>
      <w:r>
        <w:rPr>
          <w:i/>
        </w:rPr>
        <w:t>readObjet</w:t>
      </w:r>
      <w:r>
        <w:t>() :</w:t>
      </w:r>
    </w:p>
    <w:p w14:paraId="0C43AB5E" w14:textId="70EC5C28" w:rsidR="007E66E1" w:rsidRDefault="007E66E1" w:rsidP="00B37E71">
      <w:pPr>
        <w:pStyle w:val="CodeJava"/>
        <w:ind w:firstLine="0"/>
        <w:jc w:val="left"/>
      </w:pPr>
      <w:r>
        <w:rPr>
          <w:highlight w:val="yellow"/>
        </w:rPr>
        <w:t>Vector vecteurDePlants = (Vector) fichierFluxPlants.readObject();</w:t>
      </w:r>
    </w:p>
    <w:p w14:paraId="195DF091" w14:textId="6BFE25E3" w:rsidR="007E66E1" w:rsidRDefault="00B37E71" w:rsidP="007E66E1">
      <w:pPr>
        <w:pStyle w:val="BodyText"/>
      </w:pPr>
      <w:r>
        <w:lastRenderedPageBreak/>
        <w:t>L</w:t>
      </w:r>
      <w:r w:rsidR="007E66E1">
        <w:t xml:space="preserve">a sérialisation du vecteur de plants va occuper plus d’espace que la séquence des objets </w:t>
      </w:r>
      <w:r w:rsidR="007E66E1">
        <w:rPr>
          <w:i/>
        </w:rPr>
        <w:t>Plant</w:t>
      </w:r>
      <w:r w:rsidR="007E66E1">
        <w:t xml:space="preserve"> sérialisés. En effet, la structure de données utilisées pour le vecteur lui-même doit aussi être sérialisée.</w:t>
      </w:r>
    </w:p>
    <w:p w14:paraId="43E2A9C4" w14:textId="38CEE375" w:rsidR="007E66E1" w:rsidRDefault="007E66E1" w:rsidP="007E66E1">
      <w:pPr>
        <w:pStyle w:val="Heading3"/>
      </w:pPr>
      <w:bookmarkStart w:id="375" w:name="_Toc16917499"/>
      <w:bookmarkStart w:id="376" w:name="_Toc155813937"/>
      <w:bookmarkStart w:id="377" w:name="_Toc171682580"/>
      <w:bookmarkStart w:id="378" w:name="_Toc190437785"/>
      <w:r>
        <w:t>Fichier à adressage relatif en Java</w:t>
      </w:r>
      <w:r w:rsidR="003A758E">
        <w:t xml:space="preserve"> avec RandomAccessFile</w:t>
      </w:r>
      <w:bookmarkEnd w:id="375"/>
      <w:bookmarkEnd w:id="376"/>
      <w:bookmarkEnd w:id="377"/>
      <w:bookmarkEnd w:id="378"/>
    </w:p>
    <w:p w14:paraId="69979BCB" w14:textId="2E01F3E6" w:rsidR="007E66E1" w:rsidRDefault="007E66E1" w:rsidP="007E66E1">
      <w:pPr>
        <w:pStyle w:val="BodyText"/>
      </w:pPr>
      <w:r>
        <w:t xml:space="preserve">Cette section présente un exemple d’implémentation d’un fichier à adressage relatif en Java en passant par la classe </w:t>
      </w:r>
      <w:hyperlink r:id="rId586" w:tooltip="class in java.io" w:history="1">
        <w:r w:rsidR="003D3F12">
          <w:rPr>
            <w:rStyle w:val="Hyperlink"/>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BodyText"/>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BodyText"/>
      </w:pPr>
      <w:r>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BodyText"/>
        <w:ind w:left="708"/>
      </w:pPr>
      <w:r>
        <w:rPr>
          <w:i/>
        </w:rPr>
        <w:t>Position du premier octet</w:t>
      </w:r>
      <w:r>
        <w:t xml:space="preserve"> = NER * 50 + 4</w:t>
      </w:r>
    </w:p>
    <w:p w14:paraId="5DBC657A" w14:textId="686F9314" w:rsidR="007E66E1" w:rsidRDefault="007E66E1" w:rsidP="007E66E1">
      <w:pPr>
        <w:pStyle w:val="BodyText"/>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BodyText"/>
      </w:pPr>
      <w:r>
        <w:lastRenderedPageBreak/>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676FF0">
      <w:pPr>
        <w:pStyle w:val="BodyText"/>
        <w:keepNext/>
        <w:keepLines/>
      </w:pPr>
      <w:r>
        <w:rPr>
          <w:b/>
        </w:rPr>
        <w:t>Exemple</w:t>
      </w:r>
      <w:r>
        <w:t xml:space="preserve">. Classe </w:t>
      </w:r>
      <w:r>
        <w:rPr>
          <w:i/>
        </w:rPr>
        <w:t>Plant</w:t>
      </w:r>
      <w:r>
        <w:t xml:space="preserve"> modifiée</w:t>
      </w:r>
      <w:r w:rsidR="00FE3D90">
        <w:t>.</w:t>
      </w:r>
    </w:p>
    <w:p w14:paraId="60E22DA3" w14:textId="5D7EE89F" w:rsidR="00FE3D90" w:rsidRDefault="00A43FEB" w:rsidP="0058150D">
      <w:pPr>
        <w:pStyle w:val="BodyText"/>
        <w:keepNext/>
        <w:keepLines/>
        <w:spacing w:after="0"/>
      </w:pPr>
      <w:hyperlink r:id="rId587"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521747"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521747" w:rsidRPr="00DC59B4">
        <w:rPr>
          <w:rStyle w:val="Strong"/>
          <w:rFonts w:ascii="Segoe UI" w:hAnsi="Segoe UI" w:cs="Segoe UI"/>
          <w:b w:val="0"/>
          <w:bCs w:val="0"/>
          <w:color w:val="24292E"/>
        </w:rPr>
        <w:t>/P</w:t>
      </w:r>
      <w:r w:rsidRPr="00DC59B4">
        <w:rPr>
          <w:rStyle w:val="Strong"/>
          <w:rFonts w:ascii="Segoe UI" w:hAnsi="Segoe UI" w:cs="Segoe UI"/>
          <w:b w:val="0"/>
          <w:bCs w:val="0"/>
          <w:color w:val="24292E"/>
        </w:rPr>
        <w:t>lant.java</w:t>
      </w:r>
    </w:p>
    <w:p w14:paraId="79793A8D" w14:textId="77777777" w:rsidR="00521747" w:rsidRPr="00C62F99" w:rsidRDefault="00521747" w:rsidP="00492058">
      <w:pPr>
        <w:pStyle w:val="Code"/>
        <w:rPr>
          <w:color w:val="000000"/>
          <w:lang w:val="en-US" w:eastAsia="zh-CN"/>
        </w:rPr>
      </w:pPr>
      <w:r w:rsidRPr="00C62F99">
        <w:rPr>
          <w:b/>
          <w:bCs/>
          <w:lang w:val="en-US" w:eastAsia="zh-CN"/>
        </w:rPr>
        <w:t>import</w:t>
      </w:r>
      <w:r w:rsidRPr="00C62F99">
        <w:rPr>
          <w:color w:val="004A43"/>
          <w:lang w:val="en-US" w:eastAsia="zh-CN"/>
        </w:rPr>
        <w:t xml:space="preserve"> java</w:t>
      </w:r>
      <w:r w:rsidRPr="00C62F99">
        <w:rPr>
          <w:color w:val="808030"/>
          <w:lang w:val="en-US" w:eastAsia="zh-CN"/>
        </w:rPr>
        <w:t>.</w:t>
      </w:r>
      <w:r w:rsidRPr="00C62F99">
        <w:rPr>
          <w:color w:val="004A43"/>
          <w:lang w:val="en-US" w:eastAsia="zh-CN"/>
        </w:rPr>
        <w:t>io</w:t>
      </w:r>
      <w:r w:rsidRPr="00C62F99">
        <w:rPr>
          <w:color w:val="808030"/>
          <w:lang w:val="en-US" w:eastAsia="zh-CN"/>
        </w:rPr>
        <w:t>.</w:t>
      </w:r>
      <w:r w:rsidRPr="00C62F99">
        <w:rPr>
          <w:b/>
          <w:bCs/>
          <w:lang w:val="en-US" w:eastAsia="zh-CN"/>
        </w:rPr>
        <w:t>*</w:t>
      </w:r>
      <w:r w:rsidRPr="00C62F99">
        <w:rPr>
          <w:color w:val="800080"/>
          <w:lang w:val="en-US" w:eastAsia="zh-CN"/>
        </w:rPr>
        <w:t>;</w:t>
      </w:r>
    </w:p>
    <w:p w14:paraId="3AC81D52" w14:textId="77777777" w:rsidR="00521747" w:rsidRPr="00C62F99" w:rsidRDefault="00521747" w:rsidP="00492058">
      <w:pPr>
        <w:pStyle w:val="Code"/>
        <w:rPr>
          <w:color w:val="000000"/>
          <w:lang w:val="en-US" w:eastAsia="zh-CN"/>
        </w:rPr>
      </w:pPr>
    </w:p>
    <w:p w14:paraId="2A19B46C" w14:textId="77777777" w:rsidR="00521747" w:rsidRPr="00D95704" w:rsidRDefault="00521747" w:rsidP="00492058">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492058">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1A3D9B">
      <w:pPr>
        <w:pStyle w:val="Code"/>
        <w:keepNext w:val="0"/>
        <w:keepLines w:val="0"/>
        <w:rPr>
          <w:color w:val="000000"/>
          <w:lang w:val="fr-FR" w:eastAsia="zh-CN"/>
        </w:rPr>
      </w:pPr>
    </w:p>
    <w:p w14:paraId="51E030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1A3D9B">
      <w:pPr>
        <w:pStyle w:val="Code"/>
        <w:keepNext w:val="0"/>
        <w:keepLines w:val="0"/>
        <w:rPr>
          <w:color w:val="000000"/>
          <w:lang w:val="fr-FR" w:eastAsia="zh-CN"/>
        </w:rPr>
      </w:pPr>
    </w:p>
    <w:p w14:paraId="3D10D8C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1A3D9B">
      <w:pPr>
        <w:pStyle w:val="Code"/>
        <w:keepNext w:val="0"/>
        <w:keepLines w:val="0"/>
        <w:rPr>
          <w:color w:val="000000"/>
          <w:lang w:val="en-CA" w:eastAsia="zh-CN"/>
        </w:rPr>
      </w:pPr>
    </w:p>
    <w:p w14:paraId="4F2ED43E"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1A3D9B">
      <w:pPr>
        <w:pStyle w:val="Code"/>
        <w:keepNext w:val="0"/>
        <w:keepLines w:val="0"/>
        <w:rPr>
          <w:color w:val="000000"/>
          <w:lang w:val="en-CA" w:eastAsia="zh-CN"/>
        </w:rPr>
      </w:pPr>
    </w:p>
    <w:p w14:paraId="2D205FB4"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1A3D9B">
      <w:pPr>
        <w:pStyle w:val="Code"/>
        <w:keepNext w:val="0"/>
        <w:keepLines w:val="0"/>
        <w:rPr>
          <w:color w:val="000000"/>
          <w:lang w:val="en-CA" w:eastAsia="zh-CN"/>
        </w:rPr>
      </w:pPr>
    </w:p>
    <w:p w14:paraId="35FCB4F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1A3D9B">
      <w:pPr>
        <w:pStyle w:val="Code"/>
        <w:keepNext w:val="0"/>
        <w:keepLines w:val="0"/>
        <w:rPr>
          <w:color w:val="000000"/>
          <w:lang w:val="fr-FR" w:eastAsia="zh-CN"/>
        </w:rPr>
      </w:pPr>
    </w:p>
    <w:p w14:paraId="373D867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1A3D9B">
      <w:pPr>
        <w:pStyle w:val="Code"/>
        <w:keepNext w:val="0"/>
        <w:keepLines w:val="0"/>
        <w:rPr>
          <w:color w:val="000000"/>
          <w:lang w:val="fr-FR" w:eastAsia="zh-CN"/>
        </w:rPr>
      </w:pPr>
    </w:p>
    <w:p w14:paraId="1F49614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1A3D9B">
      <w:pPr>
        <w:pStyle w:val="Code"/>
        <w:keepNext w:val="0"/>
        <w:keepLines w:val="0"/>
        <w:rPr>
          <w:color w:val="000000"/>
          <w:lang w:val="fr-FR" w:eastAsia="zh-CN"/>
        </w:rPr>
      </w:pPr>
    </w:p>
    <w:p w14:paraId="2DDBAF2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1A3D9B">
      <w:pPr>
        <w:pStyle w:val="Code"/>
        <w:keepNext w:val="0"/>
        <w:keepLines w:val="0"/>
        <w:rPr>
          <w:color w:val="000000"/>
          <w:lang w:val="fr-FR" w:eastAsia="zh-CN"/>
        </w:rPr>
      </w:pPr>
    </w:p>
    <w:p w14:paraId="1529CA0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1A3D9B">
      <w:pPr>
        <w:pStyle w:val="Code"/>
        <w:keepNext w:val="0"/>
        <w:keepLines w:val="0"/>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1A3D9B">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BodyText"/>
        <w:jc w:val="center"/>
      </w:pPr>
    </w:p>
    <w:p w14:paraId="27356D35" w14:textId="4BE89DF4" w:rsidR="007E66E1" w:rsidRDefault="002C7F57" w:rsidP="007E66E1">
      <w:pPr>
        <w:pStyle w:val="BodyText"/>
        <w:jc w:val="center"/>
      </w:pPr>
      <w:r>
        <w:rPr>
          <w:noProof/>
        </w:rPr>
        <w:object w:dxaOrig="5160" w:dyaOrig="2640" w14:anchorId="006F1E63">
          <v:shape id="_x0000_i1025" type="#_x0000_t75" alt="" style="width:259pt;height:133pt;mso-width-percent:0;mso-height-percent:0;mso-width-percent:0;mso-height-percent:0" o:ole="" fillcolor="window">
            <v:imagedata r:id="rId588" o:title=""/>
          </v:shape>
          <o:OLEObject Type="Embed" ProgID="Visio.Drawing.11" ShapeID="_x0000_i1025" DrawAspect="Content" ObjectID="_1801050997" r:id="rId589"/>
        </w:object>
      </w:r>
    </w:p>
    <w:p w14:paraId="47AB4692" w14:textId="13DB599F"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39</w:t>
      </w:r>
      <w:r>
        <w:fldChar w:fldCharType="end"/>
      </w:r>
      <w:r>
        <w:t>. Organisation du fichier à adressage relatif.</w:t>
      </w:r>
    </w:p>
    <w:p w14:paraId="10BF3159" w14:textId="77777777" w:rsidR="007E66E1" w:rsidRDefault="007E66E1" w:rsidP="007E66E1">
      <w:pPr>
        <w:pStyle w:val="BodyText"/>
      </w:pPr>
      <w:r>
        <w:t>Pour simplifier l’exemple, les seules opérations permises sont :</w:t>
      </w:r>
    </w:p>
    <w:p w14:paraId="11D4E2CD" w14:textId="77777777" w:rsidR="007E66E1" w:rsidRPr="00C677A8" w:rsidRDefault="007E66E1" w:rsidP="007E66E1">
      <w:pPr>
        <w:pStyle w:val="BodyText"/>
        <w:numPr>
          <w:ilvl w:val="0"/>
          <w:numId w:val="29"/>
        </w:numPr>
      </w:pPr>
      <w:r w:rsidRPr="00C677A8">
        <w:t xml:space="preserve">Créer un nouvel enregistrement. </w:t>
      </w:r>
    </w:p>
    <w:p w14:paraId="2F0D802E" w14:textId="77777777" w:rsidR="007E66E1" w:rsidRDefault="007E66E1" w:rsidP="007E66E1">
      <w:pPr>
        <w:pStyle w:val="BodyText"/>
        <w:numPr>
          <w:ilvl w:val="0"/>
          <w:numId w:val="29"/>
        </w:numPr>
      </w:pPr>
      <w:r>
        <w:t>Sélectionner un enregistrement à partir du NER.</w:t>
      </w:r>
    </w:p>
    <w:p w14:paraId="33FB36E9" w14:textId="77777777" w:rsidR="007E66E1" w:rsidRDefault="007E66E1" w:rsidP="007E66E1">
      <w:pPr>
        <w:pStyle w:val="BodyText"/>
        <w:numPr>
          <w:ilvl w:val="0"/>
          <w:numId w:val="29"/>
        </w:numPr>
      </w:pPr>
      <w:r>
        <w:t>Modifier le prix d’un enregistrement sélectionné à partir du NER.</w:t>
      </w:r>
    </w:p>
    <w:p w14:paraId="47764616" w14:textId="25192BBB" w:rsidR="007E66E1" w:rsidRDefault="007E66E1" w:rsidP="006D7BD3">
      <w:pPr>
        <w:pStyle w:val="BodyText"/>
        <w:keepNext/>
        <w:keepLines/>
      </w:pPr>
      <w:r>
        <w:rPr>
          <w:b/>
        </w:rPr>
        <w:lastRenderedPageBreak/>
        <w:t>Exemple</w:t>
      </w:r>
      <w:r>
        <w:t>. Le programme suivant illustre l’accès direct et l’adressage relatif.</w:t>
      </w:r>
    </w:p>
    <w:p w14:paraId="51AF78DA" w14:textId="7BA0BB73" w:rsidR="00A43FEB" w:rsidRDefault="00546902" w:rsidP="0058150D">
      <w:pPr>
        <w:pStyle w:val="BodyText"/>
        <w:keepNext/>
        <w:keepLines/>
        <w:spacing w:after="0"/>
      </w:pPr>
      <w:hyperlink r:id="rId590"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/A</w:t>
      </w:r>
      <w:r w:rsidRPr="00DC59B4">
        <w:rPr>
          <w:rStyle w:val="Strong"/>
          <w:rFonts w:ascii="Segoe UI" w:hAnsi="Segoe UI" w:cs="Segoe UI"/>
          <w:b w:val="0"/>
          <w:bCs w:val="0"/>
          <w:color w:val="24292E"/>
        </w:rPr>
        <w:t>ccesDirect.java</w:t>
      </w:r>
    </w:p>
    <w:p w14:paraId="2BF5D575" w14:textId="77777777" w:rsidR="00521747" w:rsidRPr="00521747" w:rsidRDefault="00521747" w:rsidP="006D7BD3">
      <w:pPr>
        <w:pStyle w:val="Code"/>
        <w:rPr>
          <w:color w:val="000000"/>
          <w:lang w:eastAsia="zh-CN"/>
        </w:rPr>
      </w:pPr>
      <w:r w:rsidRPr="00521747">
        <w:rPr>
          <w:lang w:eastAsia="zh-CN"/>
        </w:rPr>
        <w:t>/* Illustration de l'accès direct avec un fichier à adressage relatif</w:t>
      </w:r>
    </w:p>
    <w:p w14:paraId="110ABCD4" w14:textId="77777777" w:rsidR="00521747" w:rsidRPr="00521747" w:rsidRDefault="00521747" w:rsidP="006D7BD3">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1A3D9B">
      <w:pPr>
        <w:pStyle w:val="Code"/>
        <w:keepNext w:val="0"/>
        <w:keepLines w:val="0"/>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1A3D9B">
      <w:pPr>
        <w:pStyle w:val="Code"/>
        <w:keepNext w:val="0"/>
        <w:keepLines w:val="0"/>
        <w:rPr>
          <w:color w:val="000000"/>
          <w:lang w:val="en-CA" w:eastAsia="zh-CN"/>
        </w:rPr>
      </w:pPr>
    </w:p>
    <w:p w14:paraId="53C9772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1A3D9B">
      <w:pPr>
        <w:pStyle w:val="Code"/>
        <w:keepNext w:val="0"/>
        <w:keepLines w:val="0"/>
        <w:rPr>
          <w:color w:val="000000"/>
          <w:lang w:val="en-CA" w:eastAsia="zh-CN"/>
        </w:rPr>
      </w:pPr>
    </w:p>
    <w:p w14:paraId="29E789C4" w14:textId="77777777" w:rsidR="00521747" w:rsidRPr="00521747" w:rsidRDefault="00521747" w:rsidP="001A3D9B">
      <w:pPr>
        <w:pStyle w:val="Code"/>
        <w:keepNext w:val="0"/>
        <w:keepLines w:val="0"/>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1A3D9B">
      <w:pPr>
        <w:pStyle w:val="Code"/>
        <w:keepNext w:val="0"/>
        <w:keepLines w:val="0"/>
        <w:rPr>
          <w:color w:val="000000"/>
          <w:lang w:val="en-CA" w:eastAsia="zh-CN"/>
        </w:rPr>
      </w:pPr>
    </w:p>
    <w:p w14:paraId="4ACAE92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1A3D9B">
      <w:pPr>
        <w:pStyle w:val="Code"/>
        <w:keepNext w:val="0"/>
        <w:keepLines w:val="0"/>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1A3D9B">
      <w:pPr>
        <w:pStyle w:val="Code"/>
        <w:keepNext w:val="0"/>
        <w:keepLines w:val="0"/>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1A3D9B">
      <w:pPr>
        <w:pStyle w:val="Code"/>
        <w:keepNext w:val="0"/>
        <w:keepLines w:val="0"/>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1A3D9B">
      <w:pPr>
        <w:pStyle w:val="Code"/>
        <w:keepNext w:val="0"/>
        <w:keepLines w:val="0"/>
        <w:rPr>
          <w:color w:val="000000"/>
          <w:lang w:eastAsia="zh-CN"/>
        </w:rPr>
      </w:pPr>
    </w:p>
    <w:p w14:paraId="50D0210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1A3D9B">
      <w:pPr>
        <w:pStyle w:val="Code"/>
        <w:keepNext w:val="0"/>
        <w:keepLines w:val="0"/>
        <w:rPr>
          <w:color w:val="000000"/>
          <w:lang w:val="en-CA" w:eastAsia="zh-CN"/>
        </w:rPr>
      </w:pPr>
    </w:p>
    <w:p w14:paraId="6C35A69C"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1A3D9B">
      <w:pPr>
        <w:pStyle w:val="Code"/>
        <w:keepNext w:val="0"/>
        <w:keepLines w:val="0"/>
        <w:rPr>
          <w:color w:val="000000"/>
          <w:lang w:val="fr-FR" w:eastAsia="zh-CN"/>
        </w:rPr>
      </w:pPr>
    </w:p>
    <w:p w14:paraId="26A431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1A3D9B">
      <w:pPr>
        <w:pStyle w:val="Code"/>
        <w:keepNext w:val="0"/>
        <w:keepLines w:val="0"/>
        <w:rPr>
          <w:color w:val="000000"/>
          <w:lang w:val="fr-FR" w:eastAsia="zh-CN"/>
        </w:rPr>
      </w:pPr>
    </w:p>
    <w:p w14:paraId="6F3589BC"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lastRenderedPageBreak/>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1A3D9B">
      <w:pPr>
        <w:pStyle w:val="Code"/>
        <w:keepNext w:val="0"/>
        <w:keepLines w:val="0"/>
        <w:rPr>
          <w:color w:val="000000"/>
          <w:lang w:eastAsia="zh-CN"/>
        </w:rPr>
      </w:pPr>
    </w:p>
    <w:p w14:paraId="033B749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1A3D9B">
      <w:pPr>
        <w:pStyle w:val="Code"/>
        <w:keepNext w:val="0"/>
        <w:keepLines w:val="0"/>
        <w:rPr>
          <w:color w:val="000000"/>
          <w:lang w:eastAsia="zh-CN"/>
        </w:rPr>
      </w:pPr>
    </w:p>
    <w:p w14:paraId="251C8272"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1A3D9B">
      <w:pPr>
        <w:pStyle w:val="Code"/>
        <w:keepNext w:val="0"/>
        <w:keepLines w:val="0"/>
        <w:rPr>
          <w:color w:val="000000"/>
          <w:lang w:eastAsia="zh-CN"/>
        </w:rPr>
      </w:pPr>
    </w:p>
    <w:p w14:paraId="31F1F56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1A3D9B">
      <w:pPr>
        <w:pStyle w:val="Code"/>
        <w:keepNext w:val="0"/>
        <w:keepLines w:val="0"/>
        <w:rPr>
          <w:color w:val="000000"/>
          <w:lang w:val="fr-FR" w:eastAsia="zh-CN"/>
        </w:rPr>
      </w:pPr>
    </w:p>
    <w:p w14:paraId="2625C1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1A3D9B">
      <w:pPr>
        <w:pStyle w:val="Code"/>
        <w:keepNext w:val="0"/>
        <w:keepLines w:val="0"/>
        <w:rPr>
          <w:color w:val="000000"/>
          <w:lang w:val="fr-FR" w:eastAsia="zh-CN"/>
        </w:rPr>
      </w:pPr>
    </w:p>
    <w:p w14:paraId="50012F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1A3D9B">
      <w:pPr>
        <w:pStyle w:val="Code"/>
        <w:keepNext w:val="0"/>
        <w:keepLines w:val="0"/>
        <w:rPr>
          <w:color w:val="000000"/>
          <w:lang w:eastAsia="zh-CN"/>
        </w:rPr>
      </w:pPr>
    </w:p>
    <w:p w14:paraId="499A473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1A3D9B">
      <w:pPr>
        <w:pStyle w:val="Code"/>
        <w:keepNext w:val="0"/>
        <w:keepLines w:val="0"/>
        <w:rPr>
          <w:color w:val="000000"/>
          <w:lang w:val="fr-FR" w:eastAsia="zh-CN"/>
        </w:rPr>
      </w:pPr>
    </w:p>
    <w:p w14:paraId="2AF843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1A3D9B">
      <w:pPr>
        <w:pStyle w:val="Code"/>
        <w:keepNext w:val="0"/>
        <w:keepLines w:val="0"/>
        <w:rPr>
          <w:color w:val="000000"/>
          <w:lang w:val="fr-FR" w:eastAsia="zh-CN"/>
        </w:rPr>
      </w:pPr>
    </w:p>
    <w:p w14:paraId="3E781B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w:t>
      </w:r>
      <w:r w:rsidRPr="00521747">
        <w:rPr>
          <w:color w:val="0000E6"/>
          <w:lang w:val="fr-FR" w:eastAsia="zh-CN"/>
        </w:rPr>
        <w:t>"NER :"</w:t>
      </w:r>
    </w:p>
    <w:p w14:paraId="0A60AC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1A3D9B">
      <w:pPr>
        <w:pStyle w:val="Code"/>
        <w:keepNext w:val="0"/>
        <w:keepLines w:val="0"/>
        <w:rPr>
          <w:color w:val="000000"/>
          <w:lang w:val="fr-FR" w:eastAsia="zh-CN"/>
        </w:rPr>
      </w:pPr>
    </w:p>
    <w:p w14:paraId="5748CA3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Incrémenter le nombre d'enregistrements alloués</w:t>
      </w:r>
    </w:p>
    <w:p w14:paraId="1E81E2F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1A3D9B">
      <w:pPr>
        <w:pStyle w:val="Code"/>
        <w:keepNext w:val="0"/>
        <w:keepLines w:val="0"/>
        <w:rPr>
          <w:color w:val="000000"/>
          <w:lang w:val="en-CA" w:eastAsia="zh-CN"/>
        </w:rPr>
      </w:pPr>
    </w:p>
    <w:p w14:paraId="403FB9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1A3D9B">
      <w:pPr>
        <w:pStyle w:val="Code"/>
        <w:keepNext w:val="0"/>
        <w:keepLines w:val="0"/>
        <w:rPr>
          <w:color w:val="000000"/>
          <w:lang w:val="en-CA" w:eastAsia="zh-CN"/>
        </w:rPr>
      </w:pPr>
    </w:p>
    <w:p w14:paraId="68CE56B4"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1A3D9B">
      <w:pPr>
        <w:pStyle w:val="Code"/>
        <w:keepNext w:val="0"/>
        <w:keepLines w:val="0"/>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BodyText"/>
      </w:pPr>
    </w:p>
    <w:p w14:paraId="03D2976C" w14:textId="6FD901DC" w:rsidR="007E66E1" w:rsidRDefault="007E66E1" w:rsidP="007E66E1">
      <w:pPr>
        <w:pStyle w:val="BodyText"/>
      </w:pPr>
      <w:r>
        <w:t xml:space="preserve">La méthode </w:t>
      </w:r>
      <w:r>
        <w:rPr>
          <w:i/>
        </w:rPr>
        <w:t>seek</w:t>
      </w:r>
      <w:r>
        <w:t xml:space="preserve">() de </w:t>
      </w:r>
      <w:hyperlink r:id="rId591" w:tooltip="class in java.io" w:history="1">
        <w:r w:rsidR="00E75D66">
          <w:rPr>
            <w:rStyle w:val="Hyperlink"/>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BodyText"/>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BodyText"/>
      </w:pPr>
      <w:r>
        <w:t>lit l’enregistrement à cette position.</w:t>
      </w:r>
    </w:p>
    <w:p w14:paraId="1AAC44E7" w14:textId="77777777" w:rsidR="007E66E1" w:rsidRDefault="007E66E1" w:rsidP="007E66E1">
      <w:pPr>
        <w:pStyle w:val="BodyText"/>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BodyText"/>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BodyText"/>
      </w:pPr>
      <w:r>
        <w:lastRenderedPageBreak/>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BodyText"/>
      </w:pPr>
      <w:r>
        <w:rPr>
          <w:b/>
        </w:rPr>
        <w:t>Exemple</w:t>
      </w:r>
      <w:r>
        <w:t>. Le scénario suivant illustre le principe de l’exécution du programme :</w:t>
      </w:r>
    </w:p>
    <w:p w14:paraId="7E21B021" w14:textId="77777777" w:rsidR="007E66E1" w:rsidRDefault="007E66E1" w:rsidP="006D7BD3">
      <w:pPr>
        <w:pStyle w:val="BodyText"/>
        <w:jc w:val="center"/>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592">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6D7BD3">
      <w:pPr>
        <w:pStyle w:val="BodyText"/>
        <w:jc w:val="center"/>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593">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6D7BD3">
      <w:pPr>
        <w:pStyle w:val="BodyText"/>
        <w:jc w:val="center"/>
      </w:pPr>
      <w:r>
        <w:rPr>
          <w:noProof/>
          <w:lang w:val="en-US" w:eastAsia="en-US"/>
        </w:rPr>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594">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6D7BD3">
      <w:pPr>
        <w:pStyle w:val="BodyText"/>
        <w:jc w:val="center"/>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595">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BodyText"/>
        <w:rPr>
          <w:noProof/>
        </w:rPr>
      </w:pPr>
    </w:p>
    <w:p w14:paraId="3352711D" w14:textId="77777777" w:rsidR="007E66E1" w:rsidRDefault="007E66E1" w:rsidP="006D7BD3">
      <w:pPr>
        <w:pStyle w:val="BodyText"/>
        <w:jc w:val="center"/>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596">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6D7BD3">
      <w:pPr>
        <w:pStyle w:val="BodyText"/>
        <w:jc w:val="center"/>
      </w:pPr>
      <w:r>
        <w:rPr>
          <w:noProof/>
          <w:lang w:val="en-US" w:eastAsia="en-US"/>
        </w:rPr>
        <w:lastRenderedPageBreak/>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592">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6D7BD3">
      <w:pPr>
        <w:pStyle w:val="BodyText"/>
        <w:jc w:val="center"/>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597">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6D7BD3">
      <w:pPr>
        <w:pStyle w:val="BodyText"/>
        <w:jc w:val="center"/>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598">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6D7BD3">
      <w:pPr>
        <w:pStyle w:val="BodyText"/>
        <w:jc w:val="center"/>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599">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6D7BD3">
      <w:pPr>
        <w:pStyle w:val="BodyText"/>
        <w:jc w:val="center"/>
        <w:rPr>
          <w:noProof/>
        </w:rPr>
      </w:pPr>
      <w:r>
        <w:rPr>
          <w:noProof/>
          <w:lang w:val="en-US" w:eastAsia="en-US"/>
        </w:rPr>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00">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6D7BD3">
      <w:pPr>
        <w:pStyle w:val="BodyText"/>
        <w:jc w:val="center"/>
        <w:rPr>
          <w:noProof/>
        </w:rPr>
      </w:pPr>
      <w:r>
        <w:rPr>
          <w:noProof/>
          <w:lang w:val="en-US" w:eastAsia="en-US"/>
        </w:rPr>
        <w:lastRenderedPageBreak/>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01">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6D7BD3">
      <w:pPr>
        <w:pStyle w:val="BodyText"/>
        <w:jc w:val="center"/>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02">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6D7BD3">
      <w:pPr>
        <w:pStyle w:val="BodyText"/>
        <w:jc w:val="center"/>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596">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6D7BD3">
      <w:pPr>
        <w:pStyle w:val="BodyText"/>
        <w:jc w:val="center"/>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03">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6D7BD3">
      <w:pPr>
        <w:pStyle w:val="BodyText"/>
        <w:jc w:val="center"/>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04">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6D7BD3">
      <w:pPr>
        <w:pStyle w:val="BodyText"/>
        <w:jc w:val="center"/>
        <w:rPr>
          <w:noProof/>
        </w:rPr>
      </w:pPr>
      <w:r>
        <w:rPr>
          <w:noProof/>
          <w:lang w:val="en-US" w:eastAsia="en-US"/>
        </w:rPr>
        <w:lastRenderedPageBreak/>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05">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6D7BD3">
      <w:pPr>
        <w:pStyle w:val="BodyText"/>
        <w:jc w:val="center"/>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06">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BodyText"/>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2B5F6BD7" w:rsidR="00254882" w:rsidRDefault="004E1242" w:rsidP="0058150D">
      <w:pPr>
        <w:pStyle w:val="BodyText"/>
        <w:keepNext/>
        <w:keepLines/>
        <w:spacing w:after="0"/>
      </w:pPr>
      <w:hyperlink r:id="rId607"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reerFichierD</w:t>
      </w:r>
      <w:r w:rsidR="00C50856" w:rsidRPr="00DC59B4">
        <w:rPr>
          <w:rStyle w:val="Strong"/>
          <w:rFonts w:ascii="Segoe UI" w:hAnsi="Segoe UI" w:cs="Segoe UI"/>
          <w:b w:val="0"/>
          <w:bCs w:val="0"/>
          <w:color w:val="24292E"/>
        </w:rPr>
        <w:t>i</w:t>
      </w:r>
      <w:r w:rsidRPr="00DC59B4">
        <w:rPr>
          <w:rStyle w:val="Strong"/>
          <w:rFonts w:ascii="Segoe UI" w:hAnsi="Segoe UI" w:cs="Segoe UI"/>
          <w:b w:val="0"/>
          <w:bCs w:val="0"/>
          <w:color w:val="24292E"/>
        </w:rPr>
        <w:t>rect.java</w:t>
      </w:r>
    </w:p>
    <w:p w14:paraId="0B58D2E0" w14:textId="77777777" w:rsidR="00C50856" w:rsidRPr="00C50856" w:rsidRDefault="00C50856" w:rsidP="00B37E71">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62F99">
      <w:pPr>
        <w:pStyle w:val="Code"/>
        <w:keepNext w:val="0"/>
        <w:keepLines w:val="0"/>
        <w:rPr>
          <w:color w:val="000000"/>
          <w:lang w:eastAsia="zh-CN"/>
        </w:rPr>
      </w:pPr>
    </w:p>
    <w:p w14:paraId="1976C8F3"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62F99">
      <w:pPr>
        <w:pStyle w:val="Code"/>
        <w:keepNext w:val="0"/>
        <w:keepLines w:val="0"/>
        <w:rPr>
          <w:color w:val="000000"/>
          <w:lang w:eastAsia="zh-CN"/>
        </w:rPr>
      </w:pPr>
    </w:p>
    <w:p w14:paraId="2DC4741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62F99">
      <w:pPr>
        <w:pStyle w:val="Code"/>
        <w:keepNext w:val="0"/>
        <w:keepLines w:val="0"/>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62F99">
      <w:pPr>
        <w:pStyle w:val="Code"/>
        <w:keepNext w:val="0"/>
        <w:keepLines w:val="0"/>
        <w:rPr>
          <w:color w:val="000000"/>
          <w:lang w:val="en-CA" w:eastAsia="zh-CN"/>
        </w:rPr>
      </w:pPr>
    </w:p>
    <w:p w14:paraId="0BD53922"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62F99">
      <w:pPr>
        <w:pStyle w:val="Code"/>
        <w:keepNext w:val="0"/>
        <w:keepLines w:val="0"/>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62F99">
      <w:pPr>
        <w:pStyle w:val="Code"/>
        <w:keepNext w:val="0"/>
        <w:keepLines w:val="0"/>
        <w:rPr>
          <w:color w:val="000000"/>
          <w:lang w:val="en-CA" w:eastAsia="zh-CN"/>
        </w:rPr>
      </w:pPr>
    </w:p>
    <w:p w14:paraId="2E3B6959"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62F99">
      <w:pPr>
        <w:pStyle w:val="Code"/>
        <w:keepNext w:val="0"/>
        <w:keepLines w:val="0"/>
        <w:rPr>
          <w:color w:val="000000"/>
          <w:lang w:val="en-CA" w:eastAsia="zh-CN"/>
        </w:rPr>
      </w:pPr>
    </w:p>
    <w:p w14:paraId="60B408FF" w14:textId="77777777" w:rsidR="00C50856" w:rsidRPr="009A50DE" w:rsidRDefault="00C50856" w:rsidP="00C62F99">
      <w:pPr>
        <w:pStyle w:val="Code"/>
        <w:keepNext w:val="0"/>
        <w:keepLines w:val="0"/>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62F99">
      <w:pPr>
        <w:pStyle w:val="Code"/>
        <w:keepNext w:val="0"/>
        <w:keepLines w:val="0"/>
        <w:rPr>
          <w:color w:val="000000"/>
          <w:lang w:val="en-CA" w:eastAsia="zh-CN"/>
        </w:rPr>
      </w:pPr>
    </w:p>
    <w:p w14:paraId="2062C88A"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62F99">
      <w:pPr>
        <w:pStyle w:val="Code"/>
        <w:keepNext w:val="0"/>
        <w:keepLines w:val="0"/>
        <w:rPr>
          <w:color w:val="000000"/>
          <w:lang w:eastAsia="zh-CN"/>
        </w:rPr>
      </w:pPr>
      <w:r w:rsidRPr="00C50856">
        <w:rPr>
          <w:color w:val="000000"/>
          <w:lang w:eastAsia="zh-CN"/>
        </w:rPr>
        <w:lastRenderedPageBreak/>
        <w:t xml:space="preserve">      </w:t>
      </w:r>
      <w:r w:rsidRPr="00C50856">
        <w:rPr>
          <w:lang w:eastAsia="zh-CN"/>
        </w:rPr>
        <w:t>// Lecture du noPlant</w:t>
      </w:r>
    </w:p>
    <w:p w14:paraId="7D715C6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Default="00C50856" w:rsidP="00C62F99">
      <w:pPr>
        <w:pStyle w:val="Code"/>
        <w:keepNext w:val="0"/>
        <w:keepLines w:val="0"/>
        <w:rPr>
          <w:color w:val="800080"/>
          <w:lang w:eastAsia="zh-CN"/>
        </w:rPr>
      </w:pPr>
      <w:r w:rsidRPr="00C50856">
        <w:rPr>
          <w:color w:val="000000"/>
          <w:lang w:eastAsia="zh-CN"/>
        </w:rPr>
        <w:t xml:space="preserve">      </w:t>
      </w:r>
      <w:r w:rsidRPr="00C50856">
        <w:rPr>
          <w:color w:val="800080"/>
          <w:lang w:eastAsia="zh-CN"/>
        </w:rPr>
        <w:t>}</w:t>
      </w:r>
    </w:p>
    <w:p w14:paraId="5224BA44" w14:textId="77777777" w:rsidR="00B37E71" w:rsidRPr="00C50856" w:rsidRDefault="00B37E71" w:rsidP="00C62F99">
      <w:pPr>
        <w:pStyle w:val="Code"/>
        <w:keepNext w:val="0"/>
        <w:keepLines w:val="0"/>
        <w:rPr>
          <w:color w:val="000000"/>
          <w:lang w:eastAsia="zh-CN"/>
        </w:rPr>
      </w:pPr>
    </w:p>
    <w:p w14:paraId="6F9FBB3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62F99">
      <w:pPr>
        <w:pStyle w:val="Code"/>
        <w:keepNext w:val="0"/>
        <w:keepLines w:val="0"/>
        <w:rPr>
          <w:color w:val="000000"/>
          <w:lang w:val="fr-FR" w:eastAsia="zh-CN"/>
        </w:rPr>
      </w:pPr>
    </w:p>
    <w:p w14:paraId="4B291E1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62F99">
      <w:pPr>
        <w:pStyle w:val="Code"/>
        <w:keepNext w:val="0"/>
        <w:keepLines w:val="0"/>
        <w:rPr>
          <w:color w:val="000000"/>
          <w:lang w:val="fr-FR" w:eastAsia="zh-CN"/>
        </w:rPr>
      </w:pPr>
    </w:p>
    <w:p w14:paraId="2C6B2F2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66C71D7D" w14:textId="77777777" w:rsidR="00B70207" w:rsidRPr="00C50856" w:rsidRDefault="00B70207" w:rsidP="00C62F99">
      <w:pPr>
        <w:pStyle w:val="Code"/>
        <w:keepNext w:val="0"/>
        <w:keepLines w:val="0"/>
        <w:rPr>
          <w:color w:val="000000"/>
          <w:lang w:val="fr-FR" w:eastAsia="zh-CN"/>
        </w:rPr>
      </w:pPr>
    </w:p>
    <w:p w14:paraId="266D09E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color w:val="800080"/>
          <w:lang w:val="fr-FR" w:eastAsia="zh-CN"/>
        </w:rPr>
        <w:t>}</w:t>
      </w:r>
    </w:p>
    <w:p w14:paraId="4F9FDC98" w14:textId="77777777" w:rsidR="00B70207" w:rsidRPr="00C50856" w:rsidRDefault="00B70207" w:rsidP="00C62F99">
      <w:pPr>
        <w:pStyle w:val="Code"/>
        <w:keepNext w:val="0"/>
        <w:keepLines w:val="0"/>
        <w:rPr>
          <w:color w:val="000000"/>
          <w:lang w:val="fr-FR" w:eastAsia="zh-CN"/>
        </w:rPr>
      </w:pPr>
    </w:p>
    <w:p w14:paraId="4BAE1C7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lastRenderedPageBreak/>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62F99">
      <w:pPr>
        <w:pStyle w:val="Code"/>
        <w:keepNext w:val="0"/>
        <w:keepLines w:val="0"/>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62F99">
      <w:pPr>
        <w:pStyle w:val="Code"/>
        <w:keepNext w:val="0"/>
        <w:keepLines w:val="0"/>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BodyText"/>
      </w:pPr>
    </w:p>
    <w:p w14:paraId="51C1242A" w14:textId="4FC1C268" w:rsidR="001744EA" w:rsidRDefault="001744EA" w:rsidP="007E66E1">
      <w:pPr>
        <w:pStyle w:val="BodyText"/>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BodyText"/>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BodyText"/>
      </w:pPr>
      <w:r w:rsidRPr="00176C74">
        <w:rPr>
          <w:b/>
        </w:rPr>
        <w:t>Exercice</w:t>
      </w:r>
      <w:r>
        <w:t xml:space="preserve">. Ajoutez la possibilité de supprimer un </w:t>
      </w:r>
      <w:r w:rsidRPr="00176C74">
        <w:rPr>
          <w:i/>
        </w:rPr>
        <w:t>Plant</w:t>
      </w:r>
      <w:r>
        <w:t xml:space="preserve">. </w:t>
      </w:r>
    </w:p>
    <w:sectPr w:rsidR="00B41630" w:rsidRPr="001F6504" w:rsidSect="00096FA2">
      <w:footerReference w:type="even" r:id="rId608"/>
      <w:footerReference w:type="default" r:id="rId609"/>
      <w:footerReference w:type="first" r:id="rId610"/>
      <w:type w:val="evenPage"/>
      <w:pgSz w:w="8640" w:h="12920" w:orient="landscape" w:code="1"/>
      <w:pgMar w:top="1077" w:right="720" w:bottom="1077" w:left="1077" w:header="0" w:footer="964" w:gutter="204"/>
      <w:pgNumType w:start="0"/>
      <w:cols w:space="720"/>
      <w:titlePg/>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3EB95" w14:textId="77777777" w:rsidR="002C7F57" w:rsidRDefault="002C7F57">
      <w:r>
        <w:separator/>
      </w:r>
    </w:p>
  </w:endnote>
  <w:endnote w:type="continuationSeparator" w:id="0">
    <w:p w14:paraId="2C25003B" w14:textId="77777777" w:rsidR="002C7F57" w:rsidRDefault="002C7F57">
      <w:r>
        <w:continuationSeparator/>
      </w:r>
    </w:p>
  </w:endnote>
  <w:endnote w:type="continuationNotice" w:id="1">
    <w:p w14:paraId="210FC159" w14:textId="77777777" w:rsidR="002C7F57" w:rsidRDefault="002C7F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Italic r:id="rId1" w:subsetted="1" w:fontKey="{50334E82-472B-7246-B2F0-925C0B9E1B07}"/>
  </w:font>
  <w:font w:name="Times New Roman">
    <w:panose1 w:val="02020603050405020304"/>
    <w:charset w:val="00"/>
    <w:family w:val="roman"/>
    <w:pitch w:val="variable"/>
    <w:sig w:usb0="E0002EFF" w:usb1="C000785B" w:usb2="00000009" w:usb3="00000000" w:csb0="000001FF" w:csb1="00000000"/>
    <w:embedRegular r:id="rId2" w:fontKey="{DD32CFE5-E48B-F84C-8AB5-1F9879FE6576}"/>
    <w:embedBold r:id="rId3" w:fontKey="{2ACD7471-ACAF-704E-A87D-7E1461F34656}"/>
    <w:embedItalic r:id="rId4" w:fontKey="{BA4C3FDB-F7DF-A443-BB37-0F97F45156B3}"/>
    <w:embedBoldItalic r:id="rId5" w:fontKey="{A673C04E-0805-9F48-8E5B-06330EC26580}"/>
  </w:font>
  <w:font w:name="Courier New">
    <w:panose1 w:val="02070309020205020404"/>
    <w:charset w:val="00"/>
    <w:family w:val="modern"/>
    <w:pitch w:val="fixed"/>
    <w:sig w:usb0="E0002EFF" w:usb1="C0007843" w:usb2="00000009" w:usb3="00000000" w:csb0="000001FF" w:csb1="00000000"/>
    <w:embedRegular r:id="rId6" w:fontKey="{C1DF683A-3B51-0B47-9DB5-A074BF72EF13}"/>
    <w:embedBold r:id="rId7" w:fontKey="{8DE66364-B7AD-7442-820A-E5D6EE74D1E3}"/>
    <w:embedItalic r:id="rId8" w:fontKey="{1F0831D3-5131-7C4A-A6A0-18E661E058B3}"/>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embedRegular r:id="rId9" w:fontKey="{A2C897DB-6916-E244-BAD1-486719687DDF}"/>
    <w:embedBold r:id="rId10" w:fontKey="{B6DF6B52-EC95-A244-988B-DED987112CB0}"/>
    <w:embedItalic r:id="rId11" w:fontKey="{B7B0EDAE-25A6-984C-B464-DCA7FD0F06C4}"/>
    <w:embedBoldItalic r:id="rId12" w:fontKey="{6D0CF5B7-D5FA-2C4E-B548-37EF9084A785}"/>
  </w:font>
  <w:font w:name="Arial Black">
    <w:panose1 w:val="020B0A04020102020204"/>
    <w:charset w:val="00"/>
    <w:family w:val="swiss"/>
    <w:pitch w:val="variable"/>
    <w:sig w:usb0="A00002AF" w:usb1="400078FB" w:usb2="00000000" w:usb3="00000000" w:csb0="0000009F" w:csb1="00000000"/>
    <w:embedRegular r:id="rId13" w:fontKey="{4D08FED7-6DA4-6C4B-96DB-95BD7CE158C2}"/>
    <w:embedBold r:id="rId14" w:fontKey="{0553E5F8-6CB5-084A-80A0-20FC5FE3BEA5}"/>
    <w:embedItalic r:id="rId15" w:fontKey="{A4B45DB9-E339-4247-9934-583F5E2BB533}"/>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embedBold r:id="rId18" w:fontKey="{915C31F8-4F78-7E4C-AD4D-EA270BBEF542}"/>
  </w:font>
  <w:font w:name="Courier">
    <w:altName w:val="Courier New"/>
    <w:panose1 w:val="00000000000000000000"/>
    <w:charset w:val="00"/>
    <w:family w:val="modern"/>
    <w:pitch w:val="fixed"/>
    <w:sig w:usb0="E0002AFF" w:usb1="C0007843" w:usb2="00000009" w:usb3="00000000" w:csb0="000001FF" w:csb1="00000000"/>
    <w:embedRegular r:id="rId19" w:subsetted="1" w:fontKey="{FB85D0B7-F99A-EC4C-8700-20CB2BC637FF}"/>
    <w:embedItalic r:id="rId20" w:subsetted="1" w:fontKey="{628AA40F-FBBC-0249-BF56-05649D2C5581}"/>
  </w:font>
  <w:font w:name="Segoe UI">
    <w:panose1 w:val="020B0502040204020203"/>
    <w:charset w:val="00"/>
    <w:family w:val="swiss"/>
    <w:pitch w:val="variable"/>
    <w:sig w:usb0="E4002EFF" w:usb1="C000E47F" w:usb2="00000009" w:usb3="00000000" w:csb0="000001FF" w:csb1="00000000"/>
    <w:embedRegular r:id="rId21" w:fontKey="{7351A6FD-418B-2542-AD40-FA7890EEE05C}"/>
    <w:embedBold r:id="rId22" w:fontKey="{127CE76A-B97F-AD47-B7B3-B8A879E85DEC}"/>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embedItalic r:id="rId23" w:fontKey="{C58029DF-4263-0E43-8FA1-5FFABB722F29}"/>
  </w:font>
  <w:font w:name="DejaVu Sans Mono">
    <w:altName w:val="Verdana"/>
    <w:panose1 w:val="020B0604020202020204"/>
    <w:charset w:val="00"/>
    <w:family w:val="auto"/>
    <w:pitch w:val="default"/>
  </w:font>
  <w:font w:name="&amp;quot">
    <w:altName w:val="Cambria"/>
    <w:panose1 w:val="020B0604020202020204"/>
    <w:charset w:val="00"/>
    <w:family w:val="roman"/>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32" w:subsetted="1" w:fontKey="{E8730D2F-E9A3-614E-8488-CC4F062E18E9}"/>
    <w:embedBold r:id="rId33" w:subsetted="1" w:fontKey="{16E7F69F-9ED6-FD41-AC3B-C69BC9BB2B3C}"/>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4417773"/>
      <w:docPartObj>
        <w:docPartGallery w:val="Page Numbers (Bottom of Page)"/>
        <w:docPartUnique/>
      </w:docPartObj>
    </w:sdtPr>
    <w:sdtContent>
      <w:p w14:paraId="37D5B21F" w14:textId="23B681AD" w:rsidR="00BE12D7" w:rsidRDefault="00BE12D7" w:rsidP="006A41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1E6E2F" w14:textId="77777777" w:rsidR="00BE12D7" w:rsidRDefault="00BE1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80545546"/>
      <w:docPartObj>
        <w:docPartGallery w:val="Page Numbers (Bottom of Page)"/>
        <w:docPartUnique/>
      </w:docPartObj>
    </w:sdtPr>
    <w:sdtContent>
      <w:p w14:paraId="65D5E800" w14:textId="61858ED1" w:rsidR="006A4199" w:rsidRDefault="006A4199" w:rsidP="00415A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5B6B08" w14:textId="504BEBCA" w:rsidR="00BE12D7" w:rsidRPr="006A4199" w:rsidRDefault="00C35F7B" w:rsidP="00C35F7B">
    <w:pPr>
      <w:pStyle w:val="Footer"/>
      <w:tabs>
        <w:tab w:val="left" w:pos="4210"/>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606FE" w14:textId="77777777" w:rsidR="001B2D0D" w:rsidRDefault="001B2D0D">
    <w:pPr>
      <w:pStyle w:val="Footer"/>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6A36F678" w14:textId="77777777" w:rsidR="001B2D0D" w:rsidRDefault="001B2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521A2" w14:textId="77777777" w:rsidR="002C7F57" w:rsidRDefault="002C7F57">
      <w:r>
        <w:separator/>
      </w:r>
    </w:p>
  </w:footnote>
  <w:footnote w:type="continuationSeparator" w:id="0">
    <w:p w14:paraId="0F0069F5" w14:textId="77777777" w:rsidR="002C7F57" w:rsidRDefault="002C7F57">
      <w:r>
        <w:continuationSeparator/>
      </w:r>
    </w:p>
  </w:footnote>
  <w:footnote w:type="continuationNotice" w:id="1">
    <w:p w14:paraId="4001D833" w14:textId="77777777" w:rsidR="002C7F57" w:rsidRDefault="002C7F57"/>
  </w:footnote>
  <w:footnote w:id="2">
    <w:p w14:paraId="5BE26C0F" w14:textId="77777777" w:rsidR="00113F21" w:rsidRPr="006C237D" w:rsidRDefault="00113F21">
      <w:pPr>
        <w:pStyle w:val="FootnoteText"/>
      </w:pPr>
      <w:r>
        <w:rPr>
          <w:rStyle w:val="FootnoteReference"/>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FootnoteText"/>
        <w:rPr>
          <w:lang w:val="fr-CA"/>
        </w:rPr>
      </w:pPr>
      <w:r>
        <w:rPr>
          <w:rStyle w:val="FootnoteReference"/>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nk"/>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FootnoteText"/>
      </w:pPr>
      <w:r>
        <w:rPr>
          <w:rStyle w:val="FootnoteReference"/>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FootnoteText"/>
      </w:pPr>
      <w:r>
        <w:rPr>
          <w:rStyle w:val="FootnoteReference"/>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FootnoteText"/>
      </w:pPr>
      <w:r>
        <w:rPr>
          <w:rStyle w:val="FootnoteReference"/>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FootnoteText"/>
      </w:pPr>
      <w:r>
        <w:rPr>
          <w:rStyle w:val="FootnoteReference"/>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FootnoteText"/>
        <w:rPr>
          <w:lang w:val="fr-CA"/>
        </w:rPr>
      </w:pPr>
      <w:r>
        <w:rPr>
          <w:rStyle w:val="FootnoteReference"/>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FootnoteText"/>
        <w:rPr>
          <w:lang w:val="fr-CA"/>
        </w:rPr>
      </w:pPr>
      <w:r>
        <w:rPr>
          <w:rStyle w:val="FootnoteReference"/>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FootnoteText"/>
        <w:rPr>
          <w:lang w:val="fr-CA"/>
        </w:rPr>
      </w:pPr>
      <w:r>
        <w:rPr>
          <w:rStyle w:val="FootnoteReference"/>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FootnoteText"/>
      </w:pPr>
      <w:r>
        <w:rPr>
          <w:rStyle w:val="FootnoteReference"/>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FootnoteText"/>
        <w:rPr>
          <w:lang w:val="fr-CA"/>
        </w:rPr>
      </w:pPr>
      <w:r>
        <w:rPr>
          <w:rStyle w:val="FootnoteReference"/>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FootnoteText"/>
        <w:rPr>
          <w:lang w:val="fr-CA"/>
        </w:rPr>
      </w:pPr>
      <w:r>
        <w:rPr>
          <w:rStyle w:val="FootnoteReference"/>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FootnoteText"/>
        <w:rPr>
          <w:lang w:val="fr-CA"/>
        </w:rPr>
      </w:pPr>
      <w:r>
        <w:rPr>
          <w:rStyle w:val="FootnoteReference"/>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FootnoteText"/>
        <w:rPr>
          <w:lang w:val="fr-CA"/>
        </w:rPr>
      </w:pPr>
      <w:r>
        <w:rPr>
          <w:rStyle w:val="FootnoteReference"/>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FootnoteText"/>
        <w:rPr>
          <w:lang w:val="fr-CA"/>
        </w:rPr>
      </w:pPr>
      <w:r>
        <w:rPr>
          <w:rStyle w:val="FootnoteReference"/>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nk"/>
            <w:lang w:val="fr-CA"/>
          </w:rPr>
          <w:t>https://github.com/RobertGodin/JavaPasAPas</w:t>
        </w:r>
      </w:hyperlink>
    </w:p>
    <w:p w14:paraId="153B5013" w14:textId="77777777" w:rsidR="00113F21" w:rsidRPr="00A549CF" w:rsidRDefault="00113F21" w:rsidP="001238C4">
      <w:pPr>
        <w:pStyle w:val="FootnoteText"/>
        <w:rPr>
          <w:lang w:val="fr-CA"/>
        </w:rPr>
      </w:pPr>
    </w:p>
  </w:footnote>
  <w:footnote w:id="17">
    <w:p w14:paraId="4560B970" w14:textId="6C5F5C89" w:rsidR="00113F21" w:rsidRPr="0032371A" w:rsidRDefault="00113F21">
      <w:pPr>
        <w:pStyle w:val="FootnoteText"/>
        <w:rPr>
          <w:lang w:val="fr-CA"/>
        </w:rPr>
      </w:pPr>
      <w:r>
        <w:rPr>
          <w:rStyle w:val="FootnoteReference"/>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FootnoteText"/>
      </w:pPr>
      <w:r>
        <w:rPr>
          <w:rStyle w:val="FootnoteReference"/>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FootnoteText"/>
        <w:rPr>
          <w:lang w:val="fr-CA"/>
        </w:rPr>
      </w:pPr>
      <w:r>
        <w:rPr>
          <w:rStyle w:val="FootnoteReference"/>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FootnoteText"/>
        <w:rPr>
          <w:lang w:val="fr-CA"/>
        </w:rPr>
      </w:pPr>
      <w:r>
        <w:rPr>
          <w:rStyle w:val="FootnoteReference"/>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FootnoteText"/>
      </w:pPr>
      <w:r>
        <w:rPr>
          <w:rStyle w:val="FootnoteReference"/>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FootnoteText"/>
        <w:rPr>
          <w:lang w:val="fr-CA"/>
        </w:rPr>
      </w:pPr>
      <w:r>
        <w:rPr>
          <w:rStyle w:val="FootnoteReference"/>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FootnoteText"/>
        <w:rPr>
          <w:lang w:val="fr-CA"/>
        </w:rPr>
      </w:pPr>
      <w:r>
        <w:rPr>
          <w:rStyle w:val="FootnoteReference"/>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FootnoteText"/>
      </w:pPr>
      <w:r>
        <w:rPr>
          <w:rStyle w:val="FootnoteReference"/>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FootnoteText"/>
      </w:pPr>
      <w:r>
        <w:rPr>
          <w:rStyle w:val="FootnoteReference"/>
        </w:rPr>
        <w:footnoteRef/>
      </w:r>
      <w:r>
        <w:t xml:space="preserve"> Tapez la letter c alors que la touche «ctrl» est enfoncée.</w:t>
      </w:r>
    </w:p>
  </w:footnote>
  <w:footnote w:id="26">
    <w:p w14:paraId="6BEAB4AA" w14:textId="77777777" w:rsidR="00113F21" w:rsidRPr="00F259D4" w:rsidRDefault="00113F21" w:rsidP="00494C92">
      <w:pPr>
        <w:pStyle w:val="FootnoteText"/>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FootnoteText"/>
        <w:rPr>
          <w:lang w:val="fr-CA"/>
        </w:rPr>
      </w:pPr>
      <w:r>
        <w:rPr>
          <w:rStyle w:val="FootnoteReference"/>
        </w:rPr>
        <w:footnoteRef/>
      </w:r>
      <w:r>
        <w:t xml:space="preserve"> Rappelons que le «.» dans le classpath représente le dossier courant</w:t>
      </w:r>
    </w:p>
  </w:footnote>
  <w:footnote w:id="28">
    <w:p w14:paraId="502B6242" w14:textId="5C1A8457" w:rsidR="00113F21" w:rsidRDefault="00113F21" w:rsidP="007E66E1">
      <w:pPr>
        <w:pStyle w:val="FootnoteText"/>
      </w:pPr>
      <w:r>
        <w:rPr>
          <w:rStyle w:val="FootnoteReference"/>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FootnoteText"/>
      </w:pPr>
      <w:r>
        <w:rPr>
          <w:rStyle w:val="FootnoteReference"/>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FootnoteText"/>
      </w:pPr>
      <w:r>
        <w:rPr>
          <w:rStyle w:val="FootnoteReference"/>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FootnoteText"/>
      </w:pPr>
      <w:r>
        <w:rPr>
          <w:rStyle w:val="FootnoteReference"/>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FootnoteText"/>
      </w:pPr>
      <w:r>
        <w:rPr>
          <w:rStyle w:val="FootnoteReference"/>
        </w:rPr>
        <w:footnoteRef/>
      </w:r>
      <w:r>
        <w:t xml:space="preserve"> La manière de représenter les fins de ligne peut différer en fonction de la plate-forme. Unix, par exemple, emploie uniquement le saut de ligne (&lt;LF&gt;).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 w:numId="34" w16cid:durableId="406921109">
    <w:abstractNumId w:val="3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bookFoldPrinting/>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6526"/>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6FA2"/>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47E4"/>
    <w:rsid w:val="000C5B57"/>
    <w:rsid w:val="000C6122"/>
    <w:rsid w:val="000C7FC0"/>
    <w:rsid w:val="000D0633"/>
    <w:rsid w:val="000D1A3B"/>
    <w:rsid w:val="000D3D45"/>
    <w:rsid w:val="000D3DC6"/>
    <w:rsid w:val="000D45EC"/>
    <w:rsid w:val="000D4989"/>
    <w:rsid w:val="000D5445"/>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42E6"/>
    <w:rsid w:val="00125A9E"/>
    <w:rsid w:val="00126EB3"/>
    <w:rsid w:val="00127AE9"/>
    <w:rsid w:val="0013336E"/>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1B8"/>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2BE4"/>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3D9B"/>
    <w:rsid w:val="001A478B"/>
    <w:rsid w:val="001A71FF"/>
    <w:rsid w:val="001A7A59"/>
    <w:rsid w:val="001B068E"/>
    <w:rsid w:val="001B06C8"/>
    <w:rsid w:val="001B1DE7"/>
    <w:rsid w:val="001B2D0D"/>
    <w:rsid w:val="001B3273"/>
    <w:rsid w:val="001B3304"/>
    <w:rsid w:val="001B35ED"/>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D76A6"/>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45E5"/>
    <w:rsid w:val="001F5DA0"/>
    <w:rsid w:val="001F6028"/>
    <w:rsid w:val="001F6071"/>
    <w:rsid w:val="001F6504"/>
    <w:rsid w:val="001F74F2"/>
    <w:rsid w:val="00200CAC"/>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057D"/>
    <w:rsid w:val="002710D1"/>
    <w:rsid w:val="00271571"/>
    <w:rsid w:val="002717C0"/>
    <w:rsid w:val="00272202"/>
    <w:rsid w:val="00272F34"/>
    <w:rsid w:val="00274C58"/>
    <w:rsid w:val="002753A2"/>
    <w:rsid w:val="002756F8"/>
    <w:rsid w:val="00275DCA"/>
    <w:rsid w:val="00276061"/>
    <w:rsid w:val="002765DC"/>
    <w:rsid w:val="00277097"/>
    <w:rsid w:val="00277608"/>
    <w:rsid w:val="0028001F"/>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1DBD"/>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2BFC"/>
    <w:rsid w:val="002C504C"/>
    <w:rsid w:val="002C5F4F"/>
    <w:rsid w:val="002C60C2"/>
    <w:rsid w:val="002C60D5"/>
    <w:rsid w:val="002C6DDB"/>
    <w:rsid w:val="002C71C8"/>
    <w:rsid w:val="002C7F57"/>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0B71"/>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5DAA"/>
    <w:rsid w:val="003966FC"/>
    <w:rsid w:val="003971B5"/>
    <w:rsid w:val="003A1361"/>
    <w:rsid w:val="003A1576"/>
    <w:rsid w:val="003A1E1C"/>
    <w:rsid w:val="003A216A"/>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0A61"/>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039"/>
    <w:rsid w:val="00467207"/>
    <w:rsid w:val="00467374"/>
    <w:rsid w:val="004675AC"/>
    <w:rsid w:val="00470C03"/>
    <w:rsid w:val="004720A6"/>
    <w:rsid w:val="00472D1B"/>
    <w:rsid w:val="00473D15"/>
    <w:rsid w:val="004751DF"/>
    <w:rsid w:val="00475442"/>
    <w:rsid w:val="004758D1"/>
    <w:rsid w:val="00476639"/>
    <w:rsid w:val="00481233"/>
    <w:rsid w:val="00481DCD"/>
    <w:rsid w:val="00482644"/>
    <w:rsid w:val="00483EC2"/>
    <w:rsid w:val="0048518C"/>
    <w:rsid w:val="00485C76"/>
    <w:rsid w:val="00485E91"/>
    <w:rsid w:val="00491CDF"/>
    <w:rsid w:val="00492058"/>
    <w:rsid w:val="004920A3"/>
    <w:rsid w:val="00492B5B"/>
    <w:rsid w:val="00493187"/>
    <w:rsid w:val="00494C92"/>
    <w:rsid w:val="00497A96"/>
    <w:rsid w:val="004A0026"/>
    <w:rsid w:val="004A1508"/>
    <w:rsid w:val="004A253D"/>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24814"/>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59F"/>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150D"/>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6C57"/>
    <w:rsid w:val="005A77B1"/>
    <w:rsid w:val="005B0E54"/>
    <w:rsid w:val="005B210C"/>
    <w:rsid w:val="005B3E93"/>
    <w:rsid w:val="005B430C"/>
    <w:rsid w:val="005C3488"/>
    <w:rsid w:val="005C511E"/>
    <w:rsid w:val="005C5B48"/>
    <w:rsid w:val="005C62F5"/>
    <w:rsid w:val="005C7657"/>
    <w:rsid w:val="005C769E"/>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E7C18"/>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196C"/>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04"/>
    <w:rsid w:val="00663D82"/>
    <w:rsid w:val="006649E8"/>
    <w:rsid w:val="00664F82"/>
    <w:rsid w:val="0066552E"/>
    <w:rsid w:val="00665C1A"/>
    <w:rsid w:val="0066636A"/>
    <w:rsid w:val="006664F1"/>
    <w:rsid w:val="00672002"/>
    <w:rsid w:val="006743D2"/>
    <w:rsid w:val="00674FA0"/>
    <w:rsid w:val="006769C0"/>
    <w:rsid w:val="00676FF0"/>
    <w:rsid w:val="006773FC"/>
    <w:rsid w:val="00677780"/>
    <w:rsid w:val="00680F29"/>
    <w:rsid w:val="00681516"/>
    <w:rsid w:val="00682029"/>
    <w:rsid w:val="0068204E"/>
    <w:rsid w:val="006828B4"/>
    <w:rsid w:val="006830D1"/>
    <w:rsid w:val="00683332"/>
    <w:rsid w:val="006838F2"/>
    <w:rsid w:val="00683BE1"/>
    <w:rsid w:val="006850FF"/>
    <w:rsid w:val="00685212"/>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199"/>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C13"/>
    <w:rsid w:val="006C3EE9"/>
    <w:rsid w:val="006C4335"/>
    <w:rsid w:val="006C5C92"/>
    <w:rsid w:val="006C6CF0"/>
    <w:rsid w:val="006C7059"/>
    <w:rsid w:val="006C7864"/>
    <w:rsid w:val="006C7C10"/>
    <w:rsid w:val="006C7C2F"/>
    <w:rsid w:val="006D1876"/>
    <w:rsid w:val="006D257B"/>
    <w:rsid w:val="006D3F0F"/>
    <w:rsid w:val="006D4D32"/>
    <w:rsid w:val="006D7BD3"/>
    <w:rsid w:val="006E065D"/>
    <w:rsid w:val="006E0875"/>
    <w:rsid w:val="006E11A6"/>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17704"/>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16"/>
    <w:rsid w:val="00735023"/>
    <w:rsid w:val="00735102"/>
    <w:rsid w:val="007354F1"/>
    <w:rsid w:val="00736DB8"/>
    <w:rsid w:val="00737510"/>
    <w:rsid w:val="0073789C"/>
    <w:rsid w:val="00744CA0"/>
    <w:rsid w:val="007459DA"/>
    <w:rsid w:val="00746EB5"/>
    <w:rsid w:val="007478AB"/>
    <w:rsid w:val="0075129F"/>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BA9"/>
    <w:rsid w:val="00795C5E"/>
    <w:rsid w:val="00796167"/>
    <w:rsid w:val="0079624B"/>
    <w:rsid w:val="00796C41"/>
    <w:rsid w:val="007973B5"/>
    <w:rsid w:val="0079774D"/>
    <w:rsid w:val="007A0EA3"/>
    <w:rsid w:val="007A12F6"/>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13B"/>
    <w:rsid w:val="0082145A"/>
    <w:rsid w:val="00822637"/>
    <w:rsid w:val="00822FF4"/>
    <w:rsid w:val="00823295"/>
    <w:rsid w:val="00824AA6"/>
    <w:rsid w:val="00825D9F"/>
    <w:rsid w:val="008273E1"/>
    <w:rsid w:val="00830091"/>
    <w:rsid w:val="00830436"/>
    <w:rsid w:val="00836F97"/>
    <w:rsid w:val="00837027"/>
    <w:rsid w:val="00840F5E"/>
    <w:rsid w:val="00841EF9"/>
    <w:rsid w:val="00842224"/>
    <w:rsid w:val="0084332C"/>
    <w:rsid w:val="008437F8"/>
    <w:rsid w:val="00843AB5"/>
    <w:rsid w:val="00844CA0"/>
    <w:rsid w:val="0084674A"/>
    <w:rsid w:val="00847B83"/>
    <w:rsid w:val="008502F5"/>
    <w:rsid w:val="008509AF"/>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04C"/>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1F3"/>
    <w:rsid w:val="008B32F8"/>
    <w:rsid w:val="008B351D"/>
    <w:rsid w:val="008B495B"/>
    <w:rsid w:val="008B6000"/>
    <w:rsid w:val="008B68BF"/>
    <w:rsid w:val="008B6EB4"/>
    <w:rsid w:val="008B707B"/>
    <w:rsid w:val="008B7B30"/>
    <w:rsid w:val="008B7BBF"/>
    <w:rsid w:val="008C0F8E"/>
    <w:rsid w:val="008C1272"/>
    <w:rsid w:val="008C15F5"/>
    <w:rsid w:val="008C230F"/>
    <w:rsid w:val="008C2A09"/>
    <w:rsid w:val="008C3126"/>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32C"/>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0D6B"/>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D7BE4"/>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076A2"/>
    <w:rsid w:val="00A1098D"/>
    <w:rsid w:val="00A12115"/>
    <w:rsid w:val="00A12653"/>
    <w:rsid w:val="00A1295B"/>
    <w:rsid w:val="00A12B0C"/>
    <w:rsid w:val="00A13BA9"/>
    <w:rsid w:val="00A14D72"/>
    <w:rsid w:val="00A152C0"/>
    <w:rsid w:val="00A15FBB"/>
    <w:rsid w:val="00A16311"/>
    <w:rsid w:val="00A17070"/>
    <w:rsid w:val="00A173BE"/>
    <w:rsid w:val="00A17724"/>
    <w:rsid w:val="00A17924"/>
    <w:rsid w:val="00A17AB8"/>
    <w:rsid w:val="00A17CDB"/>
    <w:rsid w:val="00A2020E"/>
    <w:rsid w:val="00A2074F"/>
    <w:rsid w:val="00A21488"/>
    <w:rsid w:val="00A22C66"/>
    <w:rsid w:val="00A2311C"/>
    <w:rsid w:val="00A23313"/>
    <w:rsid w:val="00A23D8C"/>
    <w:rsid w:val="00A247A1"/>
    <w:rsid w:val="00A260F8"/>
    <w:rsid w:val="00A268BC"/>
    <w:rsid w:val="00A26D50"/>
    <w:rsid w:val="00A27C30"/>
    <w:rsid w:val="00A3052A"/>
    <w:rsid w:val="00A30CDE"/>
    <w:rsid w:val="00A318A1"/>
    <w:rsid w:val="00A31CE4"/>
    <w:rsid w:val="00A32A37"/>
    <w:rsid w:val="00A34D62"/>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26D8"/>
    <w:rsid w:val="00AB3C67"/>
    <w:rsid w:val="00AB64FB"/>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199A"/>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2BE"/>
    <w:rsid w:val="00B24FA5"/>
    <w:rsid w:val="00B2644C"/>
    <w:rsid w:val="00B31197"/>
    <w:rsid w:val="00B3208A"/>
    <w:rsid w:val="00B32122"/>
    <w:rsid w:val="00B3246B"/>
    <w:rsid w:val="00B32EE8"/>
    <w:rsid w:val="00B338A9"/>
    <w:rsid w:val="00B34124"/>
    <w:rsid w:val="00B36181"/>
    <w:rsid w:val="00B36EED"/>
    <w:rsid w:val="00B37E71"/>
    <w:rsid w:val="00B40E22"/>
    <w:rsid w:val="00B415E4"/>
    <w:rsid w:val="00B41630"/>
    <w:rsid w:val="00B4256C"/>
    <w:rsid w:val="00B42602"/>
    <w:rsid w:val="00B42854"/>
    <w:rsid w:val="00B44691"/>
    <w:rsid w:val="00B46741"/>
    <w:rsid w:val="00B4774A"/>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0207"/>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C4745"/>
    <w:rsid w:val="00BC4A64"/>
    <w:rsid w:val="00BD0516"/>
    <w:rsid w:val="00BD294C"/>
    <w:rsid w:val="00BD33D7"/>
    <w:rsid w:val="00BD537A"/>
    <w:rsid w:val="00BD5638"/>
    <w:rsid w:val="00BD6272"/>
    <w:rsid w:val="00BD6757"/>
    <w:rsid w:val="00BD7F23"/>
    <w:rsid w:val="00BE11C3"/>
    <w:rsid w:val="00BE12D7"/>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5F7B"/>
    <w:rsid w:val="00C3645D"/>
    <w:rsid w:val="00C372E7"/>
    <w:rsid w:val="00C375EE"/>
    <w:rsid w:val="00C3779F"/>
    <w:rsid w:val="00C378C8"/>
    <w:rsid w:val="00C37927"/>
    <w:rsid w:val="00C40395"/>
    <w:rsid w:val="00C41D11"/>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2F99"/>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8F1"/>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4B01"/>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9B4"/>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8EC"/>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165C"/>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43B"/>
    <w:rsid w:val="00E25578"/>
    <w:rsid w:val="00E25664"/>
    <w:rsid w:val="00E275FB"/>
    <w:rsid w:val="00E302D2"/>
    <w:rsid w:val="00E3175E"/>
    <w:rsid w:val="00E322BD"/>
    <w:rsid w:val="00E32E72"/>
    <w:rsid w:val="00E33ED9"/>
    <w:rsid w:val="00E34CFC"/>
    <w:rsid w:val="00E37775"/>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1CC"/>
    <w:rsid w:val="00E8572C"/>
    <w:rsid w:val="00E87AD7"/>
    <w:rsid w:val="00E87F61"/>
    <w:rsid w:val="00E90569"/>
    <w:rsid w:val="00E9092C"/>
    <w:rsid w:val="00E9158F"/>
    <w:rsid w:val="00E91754"/>
    <w:rsid w:val="00E92B2A"/>
    <w:rsid w:val="00E92FB4"/>
    <w:rsid w:val="00E930DD"/>
    <w:rsid w:val="00E93587"/>
    <w:rsid w:val="00E93CFF"/>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1AF"/>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5FD1"/>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EF7B00"/>
    <w:rsid w:val="00F0115E"/>
    <w:rsid w:val="00F02ED7"/>
    <w:rsid w:val="00F0502F"/>
    <w:rsid w:val="00F05993"/>
    <w:rsid w:val="00F05CB0"/>
    <w:rsid w:val="00F05D36"/>
    <w:rsid w:val="00F0680D"/>
    <w:rsid w:val="00F0696E"/>
    <w:rsid w:val="00F126F0"/>
    <w:rsid w:val="00F13CE9"/>
    <w:rsid w:val="00F1410A"/>
    <w:rsid w:val="00F144A0"/>
    <w:rsid w:val="00F145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A12"/>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0AC"/>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f" fillcolor="white" stroke="f">
      <v:fill color="white" on="f"/>
      <v:stroke on="f"/>
    </o:shapedefaults>
    <o:shapelayout v:ext="edit">
      <o:idmap v:ext="edit" data="2"/>
    </o:shapelayout>
  </w:shapeDefaults>
  <w:decimalSymbol w:val="."/>
  <w:listSeparator w:val=","/>
  <w14:docId w14:val="106E27AF"/>
  <w14:defaultImageDpi w14:val="330"/>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Heading1">
    <w:name w:val="heading 1"/>
    <w:basedOn w:val="Normal"/>
    <w:next w:val="BodyText"/>
    <w:link w:val="Heading1Char"/>
    <w:qFormat/>
    <w:pPr>
      <w:keepNext/>
      <w:numPr>
        <w:numId w:val="3"/>
      </w:numPr>
      <w:spacing w:before="240" w:after="120"/>
      <w:outlineLvl w:val="0"/>
    </w:pPr>
    <w:rPr>
      <w:rFonts w:ascii="Arial Black" w:hAnsi="Arial Black"/>
      <w:color w:val="808080"/>
      <w:spacing w:val="-25"/>
      <w:kern w:val="28"/>
      <w:sz w:val="32"/>
      <w:szCs w:val="32"/>
    </w:rPr>
  </w:style>
  <w:style w:type="paragraph" w:styleId="Heading2">
    <w:name w:val="heading 2"/>
    <w:basedOn w:val="Normal"/>
    <w:next w:val="BodyText"/>
    <w:link w:val="Heading2Char"/>
    <w:qFormat/>
    <w:pPr>
      <w:keepNext/>
      <w:numPr>
        <w:ilvl w:val="1"/>
        <w:numId w:val="3"/>
      </w:numPr>
      <w:spacing w:line="240" w:lineRule="atLeast"/>
      <w:outlineLvl w:val="1"/>
    </w:pPr>
    <w:rPr>
      <w:rFonts w:ascii="Arial Black" w:hAnsi="Arial Black"/>
      <w:spacing w:val="-10"/>
      <w:kern w:val="28"/>
      <w:sz w:val="24"/>
      <w:szCs w:val="24"/>
    </w:rPr>
  </w:style>
  <w:style w:type="paragraph" w:styleId="Heading3">
    <w:name w:val="heading 3"/>
    <w:basedOn w:val="Normal"/>
    <w:next w:val="BodyText"/>
    <w:link w:val="Heading3Char"/>
    <w:qFormat/>
    <w:pPr>
      <w:keepNext/>
      <w:numPr>
        <w:ilvl w:val="2"/>
        <w:numId w:val="3"/>
      </w:numPr>
      <w:outlineLvl w:val="2"/>
    </w:pPr>
    <w:rPr>
      <w:rFonts w:ascii="Arial Black" w:hAnsi="Arial Black"/>
      <w:spacing w:val="-5"/>
      <w:sz w:val="18"/>
      <w:szCs w:val="18"/>
    </w:rPr>
  </w:style>
  <w:style w:type="paragraph" w:styleId="Heading4">
    <w:name w:val="heading 4"/>
    <w:basedOn w:val="Normal"/>
    <w:next w:val="BodyText"/>
    <w:link w:val="Heading4Char"/>
    <w:qFormat/>
    <w:pPr>
      <w:keepNext/>
      <w:numPr>
        <w:ilvl w:val="3"/>
        <w:numId w:val="3"/>
      </w:numPr>
      <w:spacing w:after="240"/>
      <w:jc w:val="center"/>
      <w:outlineLvl w:val="3"/>
    </w:pPr>
    <w:rPr>
      <w:caps/>
      <w:spacing w:val="30"/>
    </w:rPr>
  </w:style>
  <w:style w:type="paragraph" w:styleId="Heading5">
    <w:name w:val="heading 5"/>
    <w:basedOn w:val="Normal"/>
    <w:next w:val="BodyText"/>
    <w:link w:val="Heading5Char"/>
    <w:qFormat/>
    <w:pPr>
      <w:numPr>
        <w:ilvl w:val="4"/>
        <w:numId w:val="3"/>
      </w:numPr>
      <w:spacing w:before="40"/>
      <w:jc w:val="center"/>
      <w:outlineLvl w:val="4"/>
    </w:pPr>
    <w:rPr>
      <w:rFonts w:ascii="Arial Black" w:hAnsi="Arial Black"/>
      <w:spacing w:val="-5"/>
      <w:sz w:val="18"/>
      <w:szCs w:val="18"/>
    </w:rPr>
  </w:style>
  <w:style w:type="paragraph" w:styleId="Heading6">
    <w:name w:val="heading 6"/>
    <w:basedOn w:val="Normal"/>
    <w:next w:val="BodyText"/>
    <w:link w:val="Heading6Char"/>
    <w:qFormat/>
    <w:pPr>
      <w:keepNext/>
      <w:framePr w:w="1800" w:wrap="around" w:vAnchor="text" w:hAnchor="page" w:x="1201" w:y="1"/>
      <w:numPr>
        <w:ilvl w:val="5"/>
        <w:numId w:val="3"/>
      </w:numPr>
      <w:outlineLvl w:val="5"/>
    </w:pPr>
  </w:style>
  <w:style w:type="paragraph" w:styleId="Heading7">
    <w:name w:val="heading 7"/>
    <w:basedOn w:val="Normal"/>
    <w:next w:val="BodyText"/>
    <w:link w:val="Heading7Ch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Heading8">
    <w:name w:val="heading 8"/>
    <w:basedOn w:val="Normal"/>
    <w:next w:val="BodyText"/>
    <w:link w:val="Heading8Ch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Heading9">
    <w:name w:val="heading 9"/>
    <w:basedOn w:val="Normal"/>
    <w:next w:val="BodyText"/>
    <w:link w:val="Heading9Char"/>
    <w:qFormat/>
    <w:pPr>
      <w:keepNext/>
      <w:numPr>
        <w:ilvl w:val="8"/>
        <w:numId w:val="3"/>
      </w:numPr>
      <w:spacing w:before="80" w:after="60"/>
      <w:outlineLvl w:val="8"/>
    </w:pPr>
    <w:rPr>
      <w:b/>
      <w:bCs/>
      <w:i/>
      <w:i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szCs w:val="24"/>
    </w:rPr>
  </w:style>
  <w:style w:type="character" w:customStyle="1" w:styleId="BodyTextChar">
    <w:name w:val="Body Text Char"/>
    <w:link w:val="BodyText"/>
    <w:rsid w:val="001238C4"/>
    <w:rPr>
      <w:rFonts w:ascii="Garamond" w:hAnsi="Garamond"/>
      <w:spacing w:val="-5"/>
      <w:sz w:val="24"/>
      <w:szCs w:val="24"/>
      <w:lang w:val="fr-FR" w:eastAsia="fr-FR"/>
    </w:rPr>
  </w:style>
  <w:style w:type="character" w:customStyle="1" w:styleId="Heading1Char">
    <w:name w:val="Heading 1 Char"/>
    <w:basedOn w:val="DefaultParagraphFont"/>
    <w:link w:val="Heading1"/>
    <w:rsid w:val="007E66E1"/>
    <w:rPr>
      <w:rFonts w:ascii="Arial Black" w:hAnsi="Arial Black"/>
      <w:color w:val="808080"/>
      <w:spacing w:val="-25"/>
      <w:kern w:val="28"/>
      <w:sz w:val="32"/>
      <w:szCs w:val="32"/>
      <w:lang w:val="fr-FR" w:eastAsia="fr-FR"/>
    </w:rPr>
  </w:style>
  <w:style w:type="character" w:customStyle="1" w:styleId="Heading2Char">
    <w:name w:val="Heading 2 Char"/>
    <w:basedOn w:val="DefaultParagraphFont"/>
    <w:link w:val="Heading2"/>
    <w:rsid w:val="007E66E1"/>
    <w:rPr>
      <w:rFonts w:ascii="Arial Black" w:hAnsi="Arial Black"/>
      <w:spacing w:val="-10"/>
      <w:kern w:val="28"/>
      <w:sz w:val="24"/>
      <w:szCs w:val="24"/>
      <w:lang w:val="fr-FR" w:eastAsia="fr-FR"/>
    </w:rPr>
  </w:style>
  <w:style w:type="character" w:customStyle="1" w:styleId="Heading3Char">
    <w:name w:val="Heading 3 Char"/>
    <w:basedOn w:val="DefaultParagraphFont"/>
    <w:link w:val="Heading3"/>
    <w:rsid w:val="007E66E1"/>
    <w:rPr>
      <w:rFonts w:ascii="Arial Black" w:hAnsi="Arial Black"/>
      <w:spacing w:val="-5"/>
      <w:sz w:val="18"/>
      <w:szCs w:val="18"/>
      <w:lang w:val="fr-FR" w:eastAsia="fr-FR"/>
    </w:rPr>
  </w:style>
  <w:style w:type="character" w:customStyle="1" w:styleId="Heading4Char">
    <w:name w:val="Heading 4 Char"/>
    <w:basedOn w:val="DefaultParagraphFont"/>
    <w:link w:val="Heading4"/>
    <w:rsid w:val="007E66E1"/>
    <w:rPr>
      <w:rFonts w:ascii="Garamond" w:hAnsi="Garamond"/>
      <w:caps/>
      <w:spacing w:val="30"/>
      <w:sz w:val="16"/>
      <w:szCs w:val="16"/>
      <w:lang w:val="fr-FR" w:eastAsia="fr-FR"/>
    </w:rPr>
  </w:style>
  <w:style w:type="character" w:customStyle="1" w:styleId="Heading5Char">
    <w:name w:val="Heading 5 Char"/>
    <w:basedOn w:val="DefaultParagraphFont"/>
    <w:link w:val="Heading5"/>
    <w:rsid w:val="007E66E1"/>
    <w:rPr>
      <w:rFonts w:ascii="Arial Black" w:hAnsi="Arial Black"/>
      <w:spacing w:val="-5"/>
      <w:sz w:val="18"/>
      <w:szCs w:val="18"/>
      <w:lang w:val="fr-FR" w:eastAsia="fr-FR"/>
    </w:rPr>
  </w:style>
  <w:style w:type="character" w:customStyle="1" w:styleId="Heading6Char">
    <w:name w:val="Heading 6 Char"/>
    <w:basedOn w:val="DefaultParagraphFont"/>
    <w:link w:val="Heading6"/>
    <w:rsid w:val="007E66E1"/>
    <w:rPr>
      <w:rFonts w:ascii="Garamond" w:hAnsi="Garamond"/>
      <w:sz w:val="16"/>
      <w:szCs w:val="16"/>
      <w:lang w:val="fr-FR" w:eastAsia="fr-FR"/>
    </w:rPr>
  </w:style>
  <w:style w:type="character" w:customStyle="1" w:styleId="Heading7Char">
    <w:name w:val="Heading 7 Char"/>
    <w:basedOn w:val="DefaultParagraphFont"/>
    <w:link w:val="Heading7"/>
    <w:rsid w:val="007E66E1"/>
    <w:rPr>
      <w:rFonts w:ascii="Garamond" w:hAnsi="Garamond"/>
      <w:i/>
      <w:iCs/>
      <w:spacing w:val="-5"/>
      <w:sz w:val="28"/>
      <w:szCs w:val="28"/>
      <w:shd w:val="pct5" w:color="auto" w:fill="auto"/>
      <w:lang w:val="fr-FR" w:eastAsia="fr-FR"/>
    </w:rPr>
  </w:style>
  <w:style w:type="character" w:customStyle="1" w:styleId="Heading8Char">
    <w:name w:val="Heading 8 Char"/>
    <w:basedOn w:val="DefaultParagraphFont"/>
    <w:link w:val="Heading8"/>
    <w:rsid w:val="007E66E1"/>
    <w:rPr>
      <w:rFonts w:ascii="Arial Black" w:hAnsi="Arial Black"/>
      <w:caps/>
      <w:spacing w:val="60"/>
      <w:position w:val="4"/>
      <w:sz w:val="14"/>
      <w:szCs w:val="14"/>
      <w:lang w:val="fr-FR" w:eastAsia="fr-FR"/>
    </w:rPr>
  </w:style>
  <w:style w:type="character" w:customStyle="1" w:styleId="Heading9Char">
    <w:name w:val="Heading 9 Char"/>
    <w:basedOn w:val="DefaultParagraphFont"/>
    <w:link w:val="Heading9"/>
    <w:rsid w:val="007E66E1"/>
    <w:rPr>
      <w:rFonts w:ascii="Garamond" w:hAnsi="Garamond"/>
      <w:b/>
      <w:bCs/>
      <w:i/>
      <w:iCs/>
      <w:kern w:val="28"/>
      <w:sz w:val="16"/>
      <w:szCs w:val="16"/>
      <w:lang w:val="fr-FR" w:eastAsia="fr-FR"/>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left" w:pos="187"/>
      </w:tabs>
      <w:spacing w:after="120" w:line="220" w:lineRule="exact"/>
      <w:ind w:left="187" w:hanging="187"/>
    </w:pPr>
  </w:style>
  <w:style w:type="character" w:customStyle="1" w:styleId="CommentTextChar">
    <w:name w:val="Comment Text Char"/>
    <w:basedOn w:val="DefaultParagraphFont"/>
    <w:link w:val="CommentText"/>
    <w:semiHidden/>
    <w:rsid w:val="00F97D1A"/>
    <w:rPr>
      <w:rFonts w:ascii="Garamond" w:hAnsi="Garamond"/>
      <w:sz w:val="16"/>
      <w:szCs w:val="16"/>
      <w:lang w:val="fr-FR" w:eastAsia="fr-FR"/>
    </w:rPr>
  </w:style>
  <w:style w:type="paragraph" w:customStyle="1" w:styleId="Blocdecitation">
    <w:name w:val="Bloc de ci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BodyText"/>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BodyTextIndent">
    <w:name w:val="Body Text Indent"/>
    <w:basedOn w:val="BodyText"/>
    <w:link w:val="BodyTextIndentChar"/>
    <w:pPr>
      <w:ind w:firstLine="360"/>
    </w:pPr>
  </w:style>
  <w:style w:type="paragraph" w:customStyle="1" w:styleId="Corpsdetextegarder">
    <w:name w:val="Corps de texte garder"/>
    <w:basedOn w:val="BodyText"/>
    <w:next w:val="BodyText"/>
    <w:pPr>
      <w:keepNext/>
    </w:pPr>
  </w:style>
  <w:style w:type="paragraph" w:styleId="Caption">
    <w:name w:val="caption"/>
    <w:basedOn w:val="Normal"/>
    <w:next w:val="BodyText"/>
    <w:qFormat/>
    <w:pPr>
      <w:spacing w:after="240"/>
    </w:pPr>
    <w:rPr>
      <w:spacing w:val="-5"/>
      <w:sz w:val="20"/>
      <w:szCs w:val="20"/>
    </w:rPr>
  </w:style>
  <w:style w:type="paragraph" w:customStyle="1" w:styleId="tiquettedechapitre">
    <w:name w:val="Étiquette de chapitre"/>
    <w:basedOn w:val="Normal"/>
    <w:next w:val="BodyText"/>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BodyText"/>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BodyText"/>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Emphasis">
    <w:name w:val="Emphasis"/>
    <w:qFormat/>
    <w:rPr>
      <w:rFonts w:ascii="Arial Black" w:hAnsi="Arial Black"/>
      <w:sz w:val="18"/>
      <w:szCs w:val="18"/>
    </w:rPr>
  </w:style>
  <w:style w:type="character" w:styleId="EndnoteReference">
    <w:name w:val="endnote reference"/>
    <w:semiHidden/>
    <w:rPr>
      <w:sz w:val="18"/>
      <w:szCs w:val="18"/>
      <w:vertAlign w:val="superscript"/>
    </w:rPr>
  </w:style>
  <w:style w:type="paragraph" w:styleId="EndnoteText">
    <w:name w:val="endnote text"/>
    <w:basedOn w:val="Normal"/>
    <w:semiHidden/>
    <w:pPr>
      <w:tabs>
        <w:tab w:val="left" w:pos="187"/>
      </w:tabs>
      <w:spacing w:after="120" w:line="220" w:lineRule="exact"/>
      <w:ind w:left="187" w:hanging="187"/>
    </w:pPr>
    <w:rPr>
      <w:sz w:val="18"/>
      <w:szCs w:val="18"/>
    </w:rPr>
  </w:style>
  <w:style w:type="paragraph" w:styleId="Footer">
    <w:name w:val="footer"/>
    <w:basedOn w:val="Normal"/>
    <w:link w:val="FooterChar"/>
    <w:uiPriority w:val="99"/>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Footer"/>
  </w:style>
  <w:style w:type="paragraph" w:customStyle="1" w:styleId="PieddepagePremier">
    <w:name w:val="Pied de page (Premier)"/>
    <w:basedOn w:val="Footer"/>
    <w:pPr>
      <w:pBdr>
        <w:top w:val="none" w:sz="0" w:space="0" w:color="auto"/>
      </w:pBdr>
      <w:tabs>
        <w:tab w:val="clear" w:pos="8640"/>
      </w:tabs>
    </w:pPr>
    <w:rPr>
      <w:spacing w:val="-10"/>
    </w:rPr>
  </w:style>
  <w:style w:type="paragraph" w:customStyle="1" w:styleId="PieddepageImpair">
    <w:name w:val="Pied de page (Impair)"/>
    <w:basedOn w:val="Footer"/>
    <w:pPr>
      <w:tabs>
        <w:tab w:val="right" w:pos="0"/>
      </w:tabs>
    </w:pPr>
  </w:style>
  <w:style w:type="paragraph" w:customStyle="1" w:styleId="PieddepageBase">
    <w:name w:val="Pied de page (Base)"/>
    <w:basedOn w:val="Normal"/>
    <w:pPr>
      <w:spacing w:before="240"/>
    </w:pPr>
    <w:rPr>
      <w:sz w:val="18"/>
      <w:szCs w:val="18"/>
    </w:rPr>
  </w:style>
  <w:style w:type="character" w:styleId="FootnoteReference">
    <w:name w:val="footnote reference"/>
    <w:semiHidden/>
    <w:rPr>
      <w:sz w:val="18"/>
      <w:szCs w:val="18"/>
      <w:vertAlign w:val="superscript"/>
    </w:rPr>
  </w:style>
  <w:style w:type="paragraph" w:styleId="FootnoteText">
    <w:name w:val="footnote text"/>
    <w:basedOn w:val="PieddepageBase"/>
    <w:link w:val="FootnoteTextChar"/>
    <w:semiHidden/>
    <w:pPr>
      <w:spacing w:before="0"/>
    </w:pPr>
  </w:style>
  <w:style w:type="character" w:customStyle="1" w:styleId="FootnoteTextChar">
    <w:name w:val="Footnote Text Char"/>
    <w:basedOn w:val="DefaultParagraphFont"/>
    <w:link w:val="FootnoteText"/>
    <w:semiHidden/>
    <w:rsid w:val="007E66E1"/>
    <w:rPr>
      <w:rFonts w:ascii="Garamond" w:hAnsi="Garamond"/>
      <w:sz w:val="18"/>
      <w:szCs w:val="18"/>
      <w:lang w:val="fr-FR" w:eastAsia="fr-FR"/>
    </w:rPr>
  </w:style>
  <w:style w:type="paragraph" w:styleId="Header">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Header"/>
  </w:style>
  <w:style w:type="paragraph" w:customStyle="1" w:styleId="En-ttePremier">
    <w:name w:val="En-tête (Premier)"/>
    <w:basedOn w:val="Header"/>
    <w:pPr>
      <w:tabs>
        <w:tab w:val="clear" w:pos="8640"/>
      </w:tabs>
    </w:pPr>
    <w:rPr>
      <w:rFonts w:ascii="Garamond" w:hAnsi="Garamond"/>
      <w:b/>
      <w:bCs/>
    </w:rPr>
  </w:style>
  <w:style w:type="paragraph" w:customStyle="1" w:styleId="En-tteImpair">
    <w:name w:val="En-tête (Impair)"/>
    <w:basedOn w:val="Header"/>
    <w:pPr>
      <w:tabs>
        <w:tab w:val="right" w:pos="0"/>
      </w:tabs>
      <w:jc w:val="right"/>
    </w:pPr>
  </w:style>
  <w:style w:type="paragraph" w:customStyle="1" w:styleId="TitreBase">
    <w:name w:val="Titre Base"/>
    <w:basedOn w:val="Normal"/>
    <w:next w:val="BodyText"/>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IndexHeading">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LineNumber">
    <w:name w:val="line number"/>
    <w:rPr>
      <w:rFonts w:ascii="Arial" w:hAnsi="Arial"/>
      <w:sz w:val="18"/>
      <w:szCs w:val="18"/>
    </w:rPr>
  </w:style>
  <w:style w:type="paragraph" w:styleId="List">
    <w:name w:val="List"/>
    <w:basedOn w:val="BodyText"/>
    <w:pPr>
      <w:tabs>
        <w:tab w:val="left" w:pos="720"/>
      </w:tabs>
      <w:ind w:left="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Bullet">
    <w:name w:val="List Bullet"/>
    <w:basedOn w:val="List"/>
    <w:pPr>
      <w:numPr>
        <w:numId w:val="1"/>
      </w:numPr>
      <w:tabs>
        <w:tab w:val="clear" w:pos="360"/>
        <w:tab w:val="clear" w:pos="720"/>
      </w:tabs>
      <w:ind w:right="3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Bullet4">
    <w:name w:val="List Bullet 4"/>
    <w:basedOn w:val="ListBullet"/>
    <w:pPr>
      <w:ind w:left="1800"/>
    </w:pPr>
  </w:style>
  <w:style w:type="paragraph" w:styleId="ListBullet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Bullet"/>
    <w:next w:val="ListBullet"/>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Bullet"/>
    <w:next w:val="BodyText"/>
    <w:pPr>
      <w:ind w:right="0"/>
      <w:jc w:val="left"/>
    </w:pPr>
    <w:rPr>
      <w:rFonts w:ascii="Times New Roman" w:hAnsi="Times New Roman"/>
      <w:spacing w:val="0"/>
      <w:sz w:val="20"/>
      <w:szCs w:val="20"/>
    </w:r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ePremier">
    <w:name w:val="Liste (Premier)"/>
    <w:basedOn w:val="List"/>
    <w:next w:val="List"/>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
    <w:next w:val="BodyText"/>
    <w:pPr>
      <w:ind w:left="720" w:hanging="360"/>
      <w:jc w:val="left"/>
    </w:pPr>
    <w:rPr>
      <w:rFonts w:ascii="Times New Roman" w:hAnsi="Times New Roman"/>
      <w:spacing w:val="0"/>
      <w:sz w:val="20"/>
      <w:szCs w:val="20"/>
    </w:rPr>
  </w:style>
  <w:style w:type="paragraph" w:styleId="ListNumber">
    <w:name w:val="List Number"/>
    <w:basedOn w:val="List"/>
    <w:pPr>
      <w:tabs>
        <w:tab w:val="clear" w:pos="720"/>
      </w:tabs>
      <w:ind w:left="720" w:right="360" w:hanging="3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styleId="ListNumber4">
    <w:name w:val="List Number 4"/>
    <w:basedOn w:val="ListNumber"/>
    <w:pPr>
      <w:ind w:left="1800"/>
    </w:pPr>
  </w:style>
  <w:style w:type="paragraph" w:styleId="ListNumber5">
    <w:name w:val="List Number 5"/>
    <w:basedOn w:val="ListNumber"/>
    <w:pPr>
      <w:ind w:left="2160"/>
    </w:pPr>
  </w:style>
  <w:style w:type="paragraph" w:customStyle="1" w:styleId="NumrodelistePremier">
    <w:name w:val="Numéro de liste (Premier)"/>
    <w:basedOn w:val="ListNumber"/>
    <w:next w:val="ListNumber"/>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Number"/>
    <w:next w:val="BodyText"/>
    <w:pPr>
      <w:ind w:right="0"/>
      <w:jc w:val="left"/>
    </w:pPr>
    <w:rPr>
      <w:rFonts w:ascii="Times New Roman" w:hAnsi="Times New Roman"/>
      <w:spacing w:val="0"/>
      <w:sz w:val="20"/>
      <w:szCs w:val="20"/>
    </w:rPr>
  </w:style>
  <w:style w:type="paragraph" w:styleId="MacroText">
    <w:name w:val="macro"/>
    <w:basedOn w:val="BodyText"/>
    <w:semiHidden/>
    <w:pPr>
      <w:spacing w:after="120"/>
    </w:pPr>
    <w:rPr>
      <w:rFonts w:ascii="Courier New" w:hAnsi="Courier New" w:cs="Courier New"/>
    </w:rPr>
  </w:style>
  <w:style w:type="character" w:styleId="PageNumber">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BodyText"/>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BodyText"/>
    <w:next w:val="Caption"/>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BodyText"/>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ubtitle">
    <w:name w:val="Subtitle"/>
    <w:basedOn w:val="Title"/>
    <w:next w:val="BodyText"/>
    <w:qFormat/>
    <w:pPr>
      <w:spacing w:before="1940" w:after="0" w:line="200" w:lineRule="atLeast"/>
    </w:pPr>
    <w:rPr>
      <w:rFonts w:ascii="Garamond" w:hAnsi="Garamond"/>
      <w:b/>
      <w:bCs/>
      <w:caps/>
      <w:spacing w:val="30"/>
      <w:sz w:val="18"/>
      <w:szCs w:val="18"/>
    </w:rPr>
  </w:style>
  <w:style w:type="paragraph" w:styleId="Titl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ofAuthorities">
    <w:name w:val="table of authorities"/>
    <w:basedOn w:val="Normal"/>
    <w:semiHidden/>
    <w:pPr>
      <w:tabs>
        <w:tab w:val="right" w:leader="dot" w:pos="8640"/>
      </w:tabs>
      <w:spacing w:after="240"/>
    </w:pPr>
    <w:rPr>
      <w:sz w:val="20"/>
      <w:szCs w:val="20"/>
    </w:rPr>
  </w:style>
  <w:style w:type="paragraph" w:styleId="TableofFigure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OC1">
    <w:name w:val="toc 1"/>
    <w:basedOn w:val="Normal"/>
    <w:uiPriority w:val="39"/>
    <w:pPr>
      <w:spacing w:before="120" w:after="120"/>
    </w:pPr>
    <w:rPr>
      <w:rFonts w:ascii="Times New Roman" w:hAnsi="Times New Roman"/>
      <w:b/>
      <w:bCs/>
      <w:caps/>
      <w:sz w:val="20"/>
      <w:szCs w:val="20"/>
    </w:rPr>
  </w:style>
  <w:style w:type="paragraph" w:styleId="TOC2">
    <w:name w:val="toc 2"/>
    <w:basedOn w:val="TOC1"/>
    <w:uiPriority w:val="39"/>
    <w:pPr>
      <w:spacing w:before="0" w:after="0"/>
      <w:ind w:left="160"/>
    </w:pPr>
    <w:rPr>
      <w:b w:val="0"/>
      <w:bCs w:val="0"/>
      <w:caps w:val="0"/>
      <w:smallCaps/>
    </w:rPr>
  </w:style>
  <w:style w:type="paragraph" w:styleId="TOC3">
    <w:name w:val="toc 3"/>
    <w:basedOn w:val="Normal"/>
    <w:next w:val="Normal"/>
    <w:uiPriority w:val="39"/>
    <w:pPr>
      <w:ind w:left="320"/>
    </w:pPr>
    <w:rPr>
      <w:rFonts w:ascii="Times New Roman" w:hAnsi="Times New Roman"/>
      <w:i/>
      <w:iCs/>
      <w:sz w:val="20"/>
      <w:szCs w:val="20"/>
    </w:rPr>
  </w:style>
  <w:style w:type="paragraph" w:styleId="TOC4">
    <w:name w:val="toc 4"/>
    <w:basedOn w:val="Normal"/>
    <w:next w:val="Normal"/>
    <w:semiHidden/>
    <w:pPr>
      <w:ind w:left="480"/>
    </w:pPr>
    <w:rPr>
      <w:rFonts w:ascii="Times New Roman" w:hAnsi="Times New Roman"/>
      <w:sz w:val="18"/>
      <w:szCs w:val="18"/>
    </w:rPr>
  </w:style>
  <w:style w:type="paragraph" w:styleId="TOC5">
    <w:name w:val="toc 5"/>
    <w:basedOn w:val="Normal"/>
    <w:next w:val="Normal"/>
    <w:semiHidden/>
    <w:pPr>
      <w:ind w:left="640"/>
    </w:pPr>
    <w:rPr>
      <w:rFonts w:ascii="Times New Roman" w:hAnsi="Times New Roman"/>
      <w:sz w:val="18"/>
      <w:szCs w:val="18"/>
    </w:rPr>
  </w:style>
  <w:style w:type="paragraph" w:styleId="TOC6">
    <w:name w:val="toc 6"/>
    <w:basedOn w:val="Normal"/>
    <w:next w:val="Normal"/>
    <w:semiHidden/>
    <w:pPr>
      <w:ind w:left="800"/>
    </w:pPr>
    <w:rPr>
      <w:rFonts w:ascii="Times New Roman" w:hAnsi="Times New Roman"/>
      <w:sz w:val="18"/>
      <w:szCs w:val="18"/>
    </w:rPr>
  </w:style>
  <w:style w:type="paragraph" w:styleId="TOC7">
    <w:name w:val="toc 7"/>
    <w:basedOn w:val="Normal"/>
    <w:next w:val="Normal"/>
    <w:semiHidden/>
    <w:pPr>
      <w:ind w:left="960"/>
    </w:pPr>
    <w:rPr>
      <w:rFonts w:ascii="Times New Roman" w:hAnsi="Times New Roman"/>
      <w:sz w:val="18"/>
      <w:szCs w:val="18"/>
    </w:rPr>
  </w:style>
  <w:style w:type="paragraph" w:styleId="TOC8">
    <w:name w:val="toc 8"/>
    <w:basedOn w:val="Normal"/>
    <w:next w:val="Normal"/>
    <w:semiHidden/>
    <w:pPr>
      <w:ind w:left="1120"/>
    </w:pPr>
    <w:rPr>
      <w:rFonts w:ascii="Times New Roman" w:hAnsi="Times New Roman"/>
      <w:sz w:val="18"/>
      <w:szCs w:val="18"/>
    </w:rPr>
  </w:style>
  <w:style w:type="paragraph" w:styleId="TOC9">
    <w:name w:val="toc 9"/>
    <w:basedOn w:val="Normal"/>
    <w:next w:val="Normal"/>
    <w:semiHidden/>
    <w:pPr>
      <w:ind w:left="1280"/>
    </w:pPr>
    <w:rPr>
      <w:rFonts w:ascii="Times New Roman" w:hAnsi="Times New Roman"/>
      <w:sz w:val="18"/>
      <w:szCs w:val="18"/>
    </w:rPr>
  </w:style>
  <w:style w:type="paragraph" w:customStyle="1" w:styleId="TMBase">
    <w:name w:val="TM Base"/>
    <w:basedOn w:val="TOC2"/>
  </w:style>
  <w:style w:type="paragraph" w:styleId="DocumentMap">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Strong">
    <w:name w:val="Strong"/>
    <w:uiPriority w:val="22"/>
    <w:qFormat/>
    <w:rPr>
      <w:b/>
      <w:bCs/>
    </w:rPr>
  </w:style>
  <w:style w:type="paragraph" w:styleId="PlainTex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BodyText"/>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1B35ED"/>
    <w:pPr>
      <w:keepNext/>
      <w:keepLines/>
    </w:pPr>
    <w:rPr>
      <w:rFonts w:ascii="Monaco" w:hAnsi="Monaco"/>
      <w:sz w:val="13"/>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BalloonText">
    <w:name w:val="Balloon Text"/>
    <w:basedOn w:val="Normal"/>
    <w:link w:val="BalloonTextChar"/>
    <w:uiPriority w:val="99"/>
    <w:semiHidden/>
    <w:rsid w:val="0044393B"/>
    <w:rPr>
      <w:rFonts w:ascii="Tahoma" w:hAnsi="Tahoma" w:cs="Tahoma"/>
    </w:rPr>
  </w:style>
  <w:style w:type="character" w:customStyle="1" w:styleId="BalloonTextChar">
    <w:name w:val="Balloon Text Char"/>
    <w:basedOn w:val="DefaultParagraphFont"/>
    <w:link w:val="BalloonText"/>
    <w:uiPriority w:val="99"/>
    <w:semiHidden/>
    <w:rsid w:val="007E66E1"/>
    <w:rPr>
      <w:rFonts w:ascii="Tahoma" w:hAnsi="Tahoma" w:cs="Tahoma"/>
      <w:sz w:val="16"/>
      <w:szCs w:val="16"/>
      <w:lang w:val="fr-FR" w:eastAsia="fr-FR"/>
    </w:rPr>
  </w:style>
  <w:style w:type="table" w:styleId="TableGrid">
    <w:name w:val="Table Grid"/>
    <w:basedOn w:val="Table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HTMLCode">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CommentSubject">
    <w:name w:val="annotation subject"/>
    <w:basedOn w:val="CommentText"/>
    <w:next w:val="CommentText"/>
    <w:link w:val="CommentSubjectChar"/>
    <w:rsid w:val="00F97D1A"/>
    <w:pPr>
      <w:tabs>
        <w:tab w:val="clear" w:pos="187"/>
      </w:tabs>
      <w:spacing w:after="0" w:line="240" w:lineRule="auto"/>
      <w:ind w:left="0" w:firstLine="0"/>
    </w:pPr>
    <w:rPr>
      <w:b/>
      <w:bCs/>
      <w:sz w:val="20"/>
      <w:szCs w:val="20"/>
    </w:rPr>
  </w:style>
  <w:style w:type="character" w:customStyle="1" w:styleId="CommentSubjectChar">
    <w:name w:val="Comment Subject Char"/>
    <w:basedOn w:val="CommentTextChar"/>
    <w:link w:val="CommentSubject"/>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DefaultParagraphFont"/>
    <w:rsid w:val="00A51D73"/>
  </w:style>
  <w:style w:type="character" w:customStyle="1" w:styleId="interfacename">
    <w:name w:val="interfacename"/>
    <w:basedOn w:val="DefaultParagraphFont"/>
    <w:rsid w:val="00DD69C9"/>
  </w:style>
  <w:style w:type="character" w:customStyle="1" w:styleId="typenamelink">
    <w:name w:val="typenamelink"/>
    <w:basedOn w:val="DefaultParagraphFont"/>
    <w:rsid w:val="001C5DDC"/>
  </w:style>
  <w:style w:type="character" w:customStyle="1" w:styleId="js-path-segment">
    <w:name w:val="js-path-segment"/>
    <w:basedOn w:val="DefaultParagraphFont"/>
    <w:rsid w:val="00943FF9"/>
  </w:style>
  <w:style w:type="character" w:customStyle="1" w:styleId="separator">
    <w:name w:val="separator"/>
    <w:basedOn w:val="DefaultParagraphFont"/>
    <w:rsid w:val="00943FF9"/>
  </w:style>
  <w:style w:type="paragraph" w:customStyle="1" w:styleId="Cencadr">
    <w:name w:val="C encadré"/>
    <w:basedOn w:val="BodyText"/>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HTMLPreformatted">
    <w:name w:val="HTML Preformatted"/>
    <w:basedOn w:val="Normal"/>
    <w:link w:val="HTMLPreformattedCh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858A7"/>
    <w:rPr>
      <w:rFonts w:ascii="Courier New" w:hAnsi="Courier New" w:cs="Courier New"/>
      <w:lang w:val="en-US" w:eastAsia="en-US"/>
    </w:rPr>
  </w:style>
  <w:style w:type="character" w:styleId="UnresolvedMention">
    <w:name w:val="Unresolved Mention"/>
    <w:basedOn w:val="DefaultParagraphFont"/>
    <w:rsid w:val="00452667"/>
    <w:rPr>
      <w:color w:val="605E5C"/>
      <w:shd w:val="clear" w:color="auto" w:fill="E1DFDD"/>
    </w:rPr>
  </w:style>
  <w:style w:type="paragraph" w:customStyle="1" w:styleId="linkstyle">
    <w:name w:val="link style"/>
    <w:basedOn w:val="BodyText"/>
    <w:qFormat/>
    <w:rsid w:val="0001372D"/>
    <w:rPr>
      <w:rFonts w:ascii="Segoe UI" w:hAnsi="Segoe UI" w:cs="Segoe UI"/>
      <w:b/>
      <w:bCs/>
      <w:color w:val="586069"/>
      <w:lang w:val="fr-CA"/>
    </w:rPr>
  </w:style>
  <w:style w:type="paragraph" w:customStyle="1" w:styleId="exercicelinkstyle">
    <w:name w:val="exercice link style"/>
    <w:basedOn w:val="BodyText"/>
    <w:qFormat/>
    <w:rsid w:val="0070760A"/>
    <w:rPr>
      <w:rFonts w:ascii="Segoe UI" w:hAnsi="Segoe UI" w:cs="Segoe UI"/>
      <w:b/>
      <w:bCs/>
      <w:color w:val="586069"/>
      <w:lang w:val="fr-CA"/>
    </w:rPr>
  </w:style>
  <w:style w:type="paragraph" w:customStyle="1" w:styleId="aaaa">
    <w:name w:val="aaaa"/>
    <w:basedOn w:val="BodyText"/>
    <w:qFormat/>
    <w:rsid w:val="0070760A"/>
    <w:rPr>
      <w:rFonts w:ascii="Segoe UI" w:hAnsi="Segoe UI" w:cs="Segoe UI"/>
      <w:b/>
      <w:bCs/>
      <w:color w:val="586069"/>
      <w:lang w:val="fr-CA"/>
    </w:rPr>
  </w:style>
  <w:style w:type="character" w:customStyle="1" w:styleId="BodyTextIndentChar">
    <w:name w:val="Body Text Indent Char"/>
    <w:basedOn w:val="BodyTextChar"/>
    <w:link w:val="BodyTextIndent"/>
    <w:rsid w:val="0070760A"/>
    <w:rPr>
      <w:rFonts w:ascii="Garamond" w:hAnsi="Garamond"/>
      <w:spacing w:val="-5"/>
      <w:sz w:val="24"/>
      <w:szCs w:val="24"/>
      <w:lang w:val="fr-FR" w:eastAsia="fr-FR"/>
    </w:rPr>
  </w:style>
  <w:style w:type="paragraph" w:styleId="ListParagraph">
    <w:name w:val="List Paragraph"/>
    <w:basedOn w:val="Normal"/>
    <w:uiPriority w:val="34"/>
    <w:qFormat/>
    <w:rsid w:val="00C44445"/>
    <w:pPr>
      <w:ind w:left="720"/>
      <w:contextualSpacing/>
    </w:pPr>
  </w:style>
  <w:style w:type="paragraph" w:customStyle="1" w:styleId="encadr">
    <w:name w:val="encadré"/>
    <w:basedOn w:val="BodyText"/>
    <w:qFormat/>
    <w:rsid w:val="001D76A6"/>
    <w:pPr>
      <w:keepNext/>
      <w:keepLines/>
      <w:pBdr>
        <w:top w:val="single" w:sz="4" w:space="1" w:color="auto" w:shadow="1"/>
        <w:left w:val="single" w:sz="4" w:space="4" w:color="auto" w:shadow="1"/>
        <w:bottom w:val="single" w:sz="4" w:space="1" w:color="auto" w:shadow="1"/>
        <w:right w:val="single" w:sz="4" w:space="4" w:color="auto" w:shadow="1"/>
      </w:pBdr>
    </w:pPr>
  </w:style>
  <w:style w:type="character" w:customStyle="1" w:styleId="linewrapper">
    <w:name w:val="line_wrapper"/>
    <w:basedOn w:val="DefaultParagraphFont"/>
    <w:rsid w:val="006D7BD3"/>
  </w:style>
  <w:style w:type="paragraph" w:customStyle="1" w:styleId="toc">
    <w:name w:val="toc"/>
    <w:qFormat/>
    <w:rsid w:val="0087704C"/>
    <w:rPr>
      <w:rFonts w:ascii="Arial Black" w:hAnsi="Arial Black"/>
      <w:color w:val="808080"/>
      <w:spacing w:val="-25"/>
      <w:kern w:val="28"/>
      <w:sz w:val="32"/>
      <w:szCs w:val="32"/>
      <w:lang w:val="fr-FR" w:eastAsia="fr-FR"/>
    </w:rPr>
  </w:style>
  <w:style w:type="character" w:customStyle="1" w:styleId="FooterChar">
    <w:name w:val="Footer Char"/>
    <w:basedOn w:val="DefaultParagraphFont"/>
    <w:link w:val="Footer"/>
    <w:uiPriority w:val="99"/>
    <w:rsid w:val="00EB61AF"/>
    <w:rPr>
      <w:rFonts w:ascii="Arial Black" w:hAnsi="Arial Black"/>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7278713">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68490659">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75469109">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3031476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hyperlink" Target="http://www.oracle.com/technetwork/java/javase/downloads/index.html" TargetMode="External"/><Relationship Id="rId324" Type="http://schemas.openxmlformats.org/officeDocument/2006/relationships/image" Target="media/image77.emf"/><Relationship Id="rId531" Type="http://schemas.openxmlformats.org/officeDocument/2006/relationships/hyperlink" Target="https://docs.oracle.com/javase/8/docs/api/java/lang/String.html" TargetMode="External"/><Relationship Id="rId170" Type="http://schemas.openxmlformats.org/officeDocument/2006/relationships/hyperlink" Target="https://docs.oracle.com/javase/8/docs/api/" TargetMode="External"/><Relationship Id="rId268" Type="http://schemas.openxmlformats.org/officeDocument/2006/relationships/hyperlink" Target="https://docs.oracle.com/javase/8/docs/api/java/awt/Graphics.html" TargetMode="External"/><Relationship Id="rId475" Type="http://schemas.openxmlformats.org/officeDocument/2006/relationships/image" Target="media/image102.emf"/><Relationship Id="rId32" Type="http://schemas.openxmlformats.org/officeDocument/2006/relationships/hyperlink" Target="https://github.com/RobertGodin/JavaPasAPas" TargetMode="External"/><Relationship Id="rId128" Type="http://schemas.openxmlformats.org/officeDocument/2006/relationships/image" Target="media/image46.emf"/><Relationship Id="rId335" Type="http://schemas.openxmlformats.org/officeDocument/2006/relationships/hyperlink" Target="https://github.com/RobertGodin/JavaPasAPas" TargetMode="External"/><Relationship Id="rId542" Type="http://schemas.openxmlformats.org/officeDocument/2006/relationships/image" Target="media/image110.png"/><Relationship Id="rId181" Type="http://schemas.openxmlformats.org/officeDocument/2006/relationships/hyperlink" Target="https://docs.oracle.com/javase/8/docs/api/java/lang/String.html" TargetMode="External"/><Relationship Id="rId402" Type="http://schemas.openxmlformats.org/officeDocument/2006/relationships/image" Target="media/image98.png"/><Relationship Id="rId279" Type="http://schemas.openxmlformats.org/officeDocument/2006/relationships/hyperlink" Target="https://docs.oracle.com/javase/8/docs/api/java/awt/event/MouseListener.html" TargetMode="External"/><Relationship Id="rId486" Type="http://schemas.openxmlformats.org/officeDocument/2006/relationships/hyperlink" Target="https://docs.oracle.com/javase/8/docs/api/java/io/FileInputStream.html" TargetMode="External"/><Relationship Id="rId43" Type="http://schemas.openxmlformats.org/officeDocument/2006/relationships/image" Target="media/image23.emf"/><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hyperlink" Target="https://docs.oracle.com/javase/8/docs/api/org/w3c/dom/Node.html" TargetMode="External"/><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hyperlink" Target="https://github.com/RobertGodin/JavaPasAPas" TargetMode="External"/><Relationship Id="rId497" Type="http://schemas.openxmlformats.org/officeDocument/2006/relationships/hyperlink" Target="https://docs.oracle.com/javase/8/docs/api/java/io/OutputStream.html" TargetMode="External"/><Relationship Id="rId357" Type="http://schemas.openxmlformats.org/officeDocument/2006/relationships/hyperlink" Target="https://github.com/RobertGodin/JavaPasAPas" TargetMode="External"/><Relationship Id="rId54" Type="http://schemas.openxmlformats.org/officeDocument/2006/relationships/oleObject" Target="embeddings/oleObject10.bin"/><Relationship Id="rId217" Type="http://schemas.openxmlformats.org/officeDocument/2006/relationships/image" Target="media/image58.emf"/><Relationship Id="rId564" Type="http://schemas.openxmlformats.org/officeDocument/2006/relationships/hyperlink" Target="https://docs.oracle.com/javase/8/docs/api/javax/swing/JFileChooser.html" TargetMode="External"/><Relationship Id="rId424" Type="http://schemas.openxmlformats.org/officeDocument/2006/relationships/hyperlink" Target="https://docs.oracle.com/javase/8/docs/api/java/util/Vector.html" TargetMode="External"/><Relationship Id="rId270" Type="http://schemas.openxmlformats.org/officeDocument/2006/relationships/oleObject" Target="embeddings/oleObject35.bin"/><Relationship Id="rId65" Type="http://schemas.openxmlformats.org/officeDocument/2006/relationships/image" Target="media/image29.emf"/><Relationship Id="rId130" Type="http://schemas.openxmlformats.org/officeDocument/2006/relationships/hyperlink" Target="https://github.com/RobertGodin/JavaPasAPas" TargetMode="External"/><Relationship Id="rId368" Type="http://schemas.openxmlformats.org/officeDocument/2006/relationships/hyperlink" Target="https://docs.oracle.com/javase/8/docs/api/javax/swing/Timer.html" TargetMode="External"/><Relationship Id="rId575" Type="http://schemas.openxmlformats.org/officeDocument/2006/relationships/hyperlink" Target="https://docs.oracle.com/javase/8/docs/api/java/io/ObjectInputStream.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Iterator.html" TargetMode="External"/><Relationship Id="rId281" Type="http://schemas.openxmlformats.org/officeDocument/2006/relationships/hyperlink" Target="https://docs.oracle.com/javase/8/docs/api/java/awt/event/MouseListener.html" TargetMode="External"/><Relationship Id="rId502" Type="http://schemas.openxmlformats.org/officeDocument/2006/relationships/hyperlink" Target="https://docs.oracle.com/javase/8/docs/api/java/io/Reader.html" TargetMode="External"/><Relationship Id="rId76" Type="http://schemas.openxmlformats.org/officeDocument/2006/relationships/hyperlink" Target="https://docs.oracle.com/javase/8/docs/api/java/lang/String.html" TargetMode="External"/><Relationship Id="rId141" Type="http://schemas.openxmlformats.org/officeDocument/2006/relationships/hyperlink" Target="https://github.com/RobertGodin/JavaPasAPas" TargetMode="External"/><Relationship Id="rId379" Type="http://schemas.openxmlformats.org/officeDocument/2006/relationships/oleObject" Target="embeddings/oleObject55.bin"/><Relationship Id="rId586" Type="http://schemas.openxmlformats.org/officeDocument/2006/relationships/hyperlink" Target="https://docs.oracle.com/javase/8/docs/api/java/io/RandomAccessFile.html" TargetMode="External"/><Relationship Id="rId7" Type="http://schemas.openxmlformats.org/officeDocument/2006/relationships/endnotes" Target="endnotes.xml"/><Relationship Id="rId239" Type="http://schemas.openxmlformats.org/officeDocument/2006/relationships/hyperlink" Target="https://docs.oracle.com/javase/8/docs/api/java/awt/Graphics.html" TargetMode="External"/><Relationship Id="rId446" Type="http://schemas.openxmlformats.org/officeDocument/2006/relationships/hyperlink" Target="https://github.com/RobertGodin/JavaPasAPas/tree/master/JeuSimple" TargetMode="External"/><Relationship Id="rId292" Type="http://schemas.openxmlformats.org/officeDocument/2006/relationships/hyperlink" Target="https://docs.oracle.com/javase/8/docs/api/javax/swing/JFrame.html" TargetMode="External"/><Relationship Id="rId306" Type="http://schemas.openxmlformats.org/officeDocument/2006/relationships/hyperlink" Target="https://github.com/RobertGodin/JavaPasAPas" TargetMode="External"/><Relationship Id="rId87" Type="http://schemas.openxmlformats.org/officeDocument/2006/relationships/image" Target="media/image33.emf"/><Relationship Id="rId513" Type="http://schemas.openxmlformats.org/officeDocument/2006/relationships/hyperlink" Target="https://github.com/RobertGodin/JavaPasAPas" TargetMode="External"/><Relationship Id="rId597" Type="http://schemas.openxmlformats.org/officeDocument/2006/relationships/image" Target="media/image117.png"/><Relationship Id="rId152" Type="http://schemas.openxmlformats.org/officeDocument/2006/relationships/hyperlink" Target="https://docs.oracle.com/javase/8/docs/api/java/lang/String.html" TargetMode="External"/><Relationship Id="rId457" Type="http://schemas.openxmlformats.org/officeDocument/2006/relationships/hyperlink" Target="https://docs.oracle.com/javase/8/docs/api/java/util/Vector.html" TargetMode="External"/><Relationship Id="rId14" Type="http://schemas.openxmlformats.org/officeDocument/2006/relationships/image" Target="media/image4.wmf"/><Relationship Id="rId317" Type="http://schemas.openxmlformats.org/officeDocument/2006/relationships/oleObject" Target="embeddings/oleObject39.bin"/><Relationship Id="rId524" Type="http://schemas.openxmlformats.org/officeDocument/2006/relationships/hyperlink" Target="https://github.com/RobertGodin/JavaPasAPas" TargetMode="External"/><Relationship Id="rId98" Type="http://schemas.openxmlformats.org/officeDocument/2006/relationships/hyperlink" Target="https://docs.oracle.com/javase/8/docs/api/java/util/Scanner.html" TargetMode="External"/><Relationship Id="rId163" Type="http://schemas.openxmlformats.org/officeDocument/2006/relationships/hyperlink" Target="https://docs.oracle.com/javase/8/docs/api/java/lang/String.html" TargetMode="External"/><Relationship Id="rId370" Type="http://schemas.openxmlformats.org/officeDocument/2006/relationships/hyperlink" Target="https://docs.oracle.com/javase/8/docs/api/javax/swing/JPanel.html" TargetMode="External"/><Relationship Id="rId230" Type="http://schemas.openxmlformats.org/officeDocument/2006/relationships/hyperlink" Target="https://docs.oracle.com/javase/8/docs/api/java/lang/String.html" TargetMode="External"/><Relationship Id="rId468" Type="http://schemas.openxmlformats.org/officeDocument/2006/relationships/image" Target="media/image100.wmf"/><Relationship Id="rId25" Type="http://schemas.openxmlformats.org/officeDocument/2006/relationships/image" Target="media/image9.png"/><Relationship Id="rId67" Type="http://schemas.openxmlformats.org/officeDocument/2006/relationships/hyperlink" Target="https://docs.oracle.com/javase/8/docs/api/java/lang/String.html" TargetMode="External"/><Relationship Id="rId272" Type="http://schemas.openxmlformats.org/officeDocument/2006/relationships/image" Target="media/image66.png"/><Relationship Id="rId328" Type="http://schemas.openxmlformats.org/officeDocument/2006/relationships/image" Target="media/image79.emf"/><Relationship Id="rId535" Type="http://schemas.openxmlformats.org/officeDocument/2006/relationships/hyperlink" Target="https://docs.oracle.com/javase/8/docs/api/java/io/FileInputStream.html" TargetMode="External"/><Relationship Id="rId577" Type="http://schemas.openxmlformats.org/officeDocument/2006/relationships/hyperlink" Target="https://docs.oracle.com/javase/8/docs/api/java/io/ObjectOutputStream.html" TargetMode="External"/><Relationship Id="rId132" Type="http://schemas.openxmlformats.org/officeDocument/2006/relationships/image" Target="media/image48.png"/><Relationship Id="rId174" Type="http://schemas.openxmlformats.org/officeDocument/2006/relationships/hyperlink" Target="https://docs.oracle.com/javase/8/docs/api/java/lang/String.html" TargetMode="External"/><Relationship Id="rId381" Type="http://schemas.openxmlformats.org/officeDocument/2006/relationships/hyperlink" Target="https://github.com/RobertGodin/JavaPasAPas" TargetMode="External"/><Relationship Id="rId602" Type="http://schemas.openxmlformats.org/officeDocument/2006/relationships/image" Target="media/image122.png"/><Relationship Id="rId241" Type="http://schemas.openxmlformats.org/officeDocument/2006/relationships/hyperlink" Target="https://docs.oracle.com/javase/8/docs/api/java/awt/Graphics.html" TargetMode="External"/><Relationship Id="rId437" Type="http://schemas.openxmlformats.org/officeDocument/2006/relationships/hyperlink" Target="https://docs.oracle.com/javase/8/docs/api/java/util/Iterator.html" TargetMode="External"/><Relationship Id="rId479" Type="http://schemas.openxmlformats.org/officeDocument/2006/relationships/hyperlink" Target="https://docs.oracle.com/javase/8/docs/api/java/io/FileInputStream.html" TargetMode="External"/><Relationship Id="rId36" Type="http://schemas.openxmlformats.org/officeDocument/2006/relationships/image" Target="media/image19.emf"/><Relationship Id="rId283" Type="http://schemas.openxmlformats.org/officeDocument/2006/relationships/hyperlink" Target="https://docs.oracle.com/javase/8/docs/api/java/awt/event/MouseListener.html" TargetMode="External"/><Relationship Id="rId339" Type="http://schemas.openxmlformats.org/officeDocument/2006/relationships/image" Target="media/image84.emf"/><Relationship Id="rId490" Type="http://schemas.openxmlformats.org/officeDocument/2006/relationships/hyperlink" Target="https://docs.oracle.com/javase/8/docs/api/java/io/FileOutputStream.html" TargetMode="External"/><Relationship Id="rId504" Type="http://schemas.openxmlformats.org/officeDocument/2006/relationships/hyperlink" Target="https://docs.oracle.com/javase/8/docs/api/java/io/DataInputStream.html" TargetMode="External"/><Relationship Id="rId546" Type="http://schemas.openxmlformats.org/officeDocument/2006/relationships/hyperlink" Target="https://docs.oracle.com/javase/8/docs/api/java/io/StreamTokenizer.html" TargetMode="External"/><Relationship Id="rId78" Type="http://schemas.openxmlformats.org/officeDocument/2006/relationships/hyperlink" Target="https://docs.oracle.com/javase/8/docs/api/java/lang/String.html" TargetMode="External"/><Relationship Id="rId101" Type="http://schemas.openxmlformats.org/officeDocument/2006/relationships/image" Target="media/image37.png"/><Relationship Id="rId143" Type="http://schemas.openxmlformats.org/officeDocument/2006/relationships/hyperlink" Target="https://github.com/RobertGodin/JavaPasAPas" TargetMode="External"/><Relationship Id="rId185" Type="http://schemas.openxmlformats.org/officeDocument/2006/relationships/hyperlink" Target="https://docs.oracle.com/javase/8/docs/api/java/lang/String.html" TargetMode="External"/><Relationship Id="rId350" Type="http://schemas.openxmlformats.org/officeDocument/2006/relationships/hyperlink" Target="https://github.com/RobertGodin/JavaPasAPas" TargetMode="External"/><Relationship Id="rId406" Type="http://schemas.openxmlformats.org/officeDocument/2006/relationships/hyperlink" Target="https://docs.oracle.com/javase/8/docs/api/java/applet/AudioClip.html" TargetMode="External"/><Relationship Id="rId588" Type="http://schemas.openxmlformats.org/officeDocument/2006/relationships/image" Target="media/image111.wmf"/><Relationship Id="rId9" Type="http://schemas.openxmlformats.org/officeDocument/2006/relationships/oleObject" Target="embeddings/oleObject1.bin"/><Relationship Id="rId210" Type="http://schemas.openxmlformats.org/officeDocument/2006/relationships/hyperlink" Target="https://docs.oracle.com/javase/8/docs/api/java/lang/String.html" TargetMode="External"/><Relationship Id="rId392" Type="http://schemas.openxmlformats.org/officeDocument/2006/relationships/hyperlink" Target="https://docs.oracle.com/javase/8/docs/api/javax/swing/JPanel.html" TargetMode="External"/><Relationship Id="rId448" Type="http://schemas.openxmlformats.org/officeDocument/2006/relationships/hyperlink" Target="https://docs.oracle.com/javase/8/docs/api/java/awt/event/ActionListener.html" TargetMode="External"/><Relationship Id="rId613" Type="http://schemas.openxmlformats.org/officeDocument/2006/relationships/theme" Target="theme/theme1.xml"/><Relationship Id="rId252" Type="http://schemas.openxmlformats.org/officeDocument/2006/relationships/hyperlink" Target="https://docs.oracle.com/javase/8/docs/api/java/awt/Color.html" TargetMode="External"/><Relationship Id="rId294" Type="http://schemas.openxmlformats.org/officeDocument/2006/relationships/hyperlink" Target="https://docs.oracle.com/javase/8/docs/api/java/awt/Graphics.html" TargetMode="External"/><Relationship Id="rId308" Type="http://schemas.openxmlformats.org/officeDocument/2006/relationships/hyperlink" Target="https://docs.oracle.com/javase/8/docs/api/java/awt/Color.html" TargetMode="External"/><Relationship Id="rId515" Type="http://schemas.openxmlformats.org/officeDocument/2006/relationships/hyperlink" Target="https://docs.oracle.com/javase/8/docs/api/java/io/Writer.html" TargetMode="External"/><Relationship Id="rId47" Type="http://schemas.openxmlformats.org/officeDocument/2006/relationships/hyperlink" Target="https://docs.oracle.com/javase/8/docs/api/javax/swing/JOptionPane.html" TargetMode="External"/><Relationship Id="rId89" Type="http://schemas.openxmlformats.org/officeDocument/2006/relationships/hyperlink" Target="https://github.com/RobertGodin/JavaPasAPas" TargetMode="External"/><Relationship Id="rId112" Type="http://schemas.openxmlformats.org/officeDocument/2006/relationships/oleObject" Target="embeddings/oleObject19.bin"/><Relationship Id="rId154" Type="http://schemas.openxmlformats.org/officeDocument/2006/relationships/oleObject" Target="embeddings/oleObject25.bin"/><Relationship Id="rId361" Type="http://schemas.openxmlformats.org/officeDocument/2006/relationships/image" Target="media/image93.png"/><Relationship Id="rId557" Type="http://schemas.openxmlformats.org/officeDocument/2006/relationships/hyperlink" Target="https://docs.oracle.com/javase/8/docs/api/org/w3c/dom/Node.html" TargetMode="External"/><Relationship Id="rId599" Type="http://schemas.openxmlformats.org/officeDocument/2006/relationships/image" Target="media/image119.png"/><Relationship Id="rId196" Type="http://schemas.openxmlformats.org/officeDocument/2006/relationships/hyperlink" Target="https://docs.oracle.com/javase/8/docs/api/java/lang/String.html" TargetMode="External"/><Relationship Id="rId417" Type="http://schemas.openxmlformats.org/officeDocument/2006/relationships/hyperlink" Target="https://github.com/RobertGodin/JavaPasAPas" TargetMode="External"/><Relationship Id="rId459" Type="http://schemas.openxmlformats.org/officeDocument/2006/relationships/hyperlink" Target="https://docs.oracle.com/javase/8/docs/api/java/util/ArrayList.html" TargetMode="External"/><Relationship Id="rId16" Type="http://schemas.openxmlformats.org/officeDocument/2006/relationships/hyperlink" Target="http://www.unicode.org" TargetMode="External"/><Relationship Id="rId221" Type="http://schemas.openxmlformats.org/officeDocument/2006/relationships/image" Target="media/image59.emf"/><Relationship Id="rId263" Type="http://schemas.openxmlformats.org/officeDocument/2006/relationships/hyperlink" Target="https://github.com/RobertGodin/JavaPasAPas" TargetMode="External"/><Relationship Id="rId319" Type="http://schemas.openxmlformats.org/officeDocument/2006/relationships/oleObject" Target="embeddings/oleObject40.bin"/><Relationship Id="rId470" Type="http://schemas.openxmlformats.org/officeDocument/2006/relationships/hyperlink" Target="https://docs.oracle.com/javase/8/docs/api/java/io/RandomAccessFile.html" TargetMode="External"/><Relationship Id="rId526" Type="http://schemas.openxmlformats.org/officeDocument/2006/relationships/hyperlink" Target="https://docs.oracle.com/javase/8/docs/api/java/io/PrintStream.html" TargetMode="External"/><Relationship Id="rId58" Type="http://schemas.openxmlformats.org/officeDocument/2006/relationships/hyperlink" Target="https://docs.oracle.com/javase/8/docs/api/javax/swing/JOptionPane.html" TargetMode="External"/><Relationship Id="rId123" Type="http://schemas.openxmlformats.org/officeDocument/2006/relationships/hyperlink" Target="https://github.com/RobertGodin/JavaPasAPas" TargetMode="External"/><Relationship Id="rId330" Type="http://schemas.openxmlformats.org/officeDocument/2006/relationships/image" Target="media/image80.emf"/><Relationship Id="rId568" Type="http://schemas.openxmlformats.org/officeDocument/2006/relationships/hyperlink" Target="https://docs.oracle.com/javase/8/docs/api/javax/swing/JFileChooser.html" TargetMode="External"/><Relationship Id="rId165" Type="http://schemas.openxmlformats.org/officeDocument/2006/relationships/hyperlink" Target="https://docs.oracle.com/javase/8/docs/api/java/lang/String.html" TargetMode="External"/><Relationship Id="rId372" Type="http://schemas.openxmlformats.org/officeDocument/2006/relationships/hyperlink" Target="https://docs.oracle.com/javase/8/docs/api/javax/swing/JFrame.html" TargetMode="External"/><Relationship Id="rId428" Type="http://schemas.openxmlformats.org/officeDocument/2006/relationships/hyperlink" Target="https://docs.oracle.com/javase/8/docs/api/java/util/Vector.html" TargetMode="External"/><Relationship Id="rId232" Type="http://schemas.openxmlformats.org/officeDocument/2006/relationships/hyperlink" Target="https://docs.oracle.com/javase/8/docs/api/javax/swing/JFrame.html" TargetMode="External"/><Relationship Id="rId274" Type="http://schemas.openxmlformats.org/officeDocument/2006/relationships/image" Target="media/image67.png"/><Relationship Id="rId481" Type="http://schemas.openxmlformats.org/officeDocument/2006/relationships/hyperlink" Target="https://docs.oracle.com/javase/8/docs/api/java/io/FileInputStream.html" TargetMode="External"/><Relationship Id="rId27" Type="http://schemas.openxmlformats.org/officeDocument/2006/relationships/image" Target="media/image11.png"/><Relationship Id="rId69" Type="http://schemas.openxmlformats.org/officeDocument/2006/relationships/image" Target="media/image30.emf"/><Relationship Id="rId134" Type="http://schemas.openxmlformats.org/officeDocument/2006/relationships/image" Target="media/image50.emf"/><Relationship Id="rId537" Type="http://schemas.openxmlformats.org/officeDocument/2006/relationships/hyperlink" Target="https://docs.oracle.com/javase/8/docs/api/java/io/FileOutputStream.html" TargetMode="External"/><Relationship Id="rId579" Type="http://schemas.openxmlformats.org/officeDocument/2006/relationships/hyperlink" Target="https://docs.oracle.com/javase/8/docs/api/java/io/ObjectOutputStream.html" TargetMode="External"/><Relationship Id="rId80" Type="http://schemas.openxmlformats.org/officeDocument/2006/relationships/hyperlink" Target="https://docs.oracle.com/javase/8/docs/api/java/lang/String.html" TargetMode="External"/><Relationship Id="rId176" Type="http://schemas.openxmlformats.org/officeDocument/2006/relationships/hyperlink" Target="https://docs.oracle.com/javase/8/docs/api/java/lang/String.html" TargetMode="External"/><Relationship Id="rId341" Type="http://schemas.openxmlformats.org/officeDocument/2006/relationships/image" Target="media/image85.emf"/><Relationship Id="rId383" Type="http://schemas.openxmlformats.org/officeDocument/2006/relationships/hyperlink" Target="https://docs.oracle.com/javase/8/docs/api/javax/swing/JPanel.html" TargetMode="External"/><Relationship Id="rId439" Type="http://schemas.openxmlformats.org/officeDocument/2006/relationships/hyperlink" Target="https://docs.oracle.com/javase/8/docs/api/java/util/Iterator.html" TargetMode="External"/><Relationship Id="rId590" Type="http://schemas.openxmlformats.org/officeDocument/2006/relationships/hyperlink" Target="https://github.com/RobertGodin/JavaPasAPas" TargetMode="External"/><Relationship Id="rId604" Type="http://schemas.openxmlformats.org/officeDocument/2006/relationships/image" Target="media/image124.png"/><Relationship Id="rId201" Type="http://schemas.openxmlformats.org/officeDocument/2006/relationships/hyperlink" Target="https://docs.oracle.com/javase/8/docs/api/java/lang/String.html" TargetMode="External"/><Relationship Id="rId243" Type="http://schemas.openxmlformats.org/officeDocument/2006/relationships/hyperlink" Target="https://docs.oracle.com/javase/8/docs/api/javax/swing/JFrame.html" TargetMode="External"/><Relationship Id="rId285" Type="http://schemas.openxmlformats.org/officeDocument/2006/relationships/hyperlink" Target="https://docs.oracle.com/javase/8/docs/api/java/awt/event/MouseEvent.html" TargetMode="External"/><Relationship Id="rId450" Type="http://schemas.openxmlformats.org/officeDocument/2006/relationships/hyperlink" Target="https://docs.oracle.com/javase/8/docs/api/java/awt/event/MouseListener.html" TargetMode="External"/><Relationship Id="rId506" Type="http://schemas.openxmlformats.org/officeDocument/2006/relationships/image" Target="media/image105.emf"/><Relationship Id="rId38" Type="http://schemas.openxmlformats.org/officeDocument/2006/relationships/hyperlink" Target="https://fr.wikipedia.org/wiki/UML_(informatique)" TargetMode="External"/><Relationship Id="rId103" Type="http://schemas.openxmlformats.org/officeDocument/2006/relationships/image" Target="media/image38.emf"/><Relationship Id="rId310" Type="http://schemas.openxmlformats.org/officeDocument/2006/relationships/hyperlink" Target="https://docs.oracle.com/javase/8/docs/api/java/awt/Color.html" TargetMode="External"/><Relationship Id="rId492" Type="http://schemas.openxmlformats.org/officeDocument/2006/relationships/image" Target="media/image104.png"/><Relationship Id="rId548" Type="http://schemas.openxmlformats.org/officeDocument/2006/relationships/hyperlink" Target="https://docs.oracle.com/javase/8/docs/api/java/io/StreamTokenizer.html" TargetMode="External"/><Relationship Id="rId91" Type="http://schemas.openxmlformats.org/officeDocument/2006/relationships/hyperlink" Target="https://github.com/RobertGodin/JavaPasAPas" TargetMode="External"/><Relationship Id="rId145" Type="http://schemas.openxmlformats.org/officeDocument/2006/relationships/hyperlink" Target="https://github.com/RobertGodin/JavaPasAPas" TargetMode="External"/><Relationship Id="rId187" Type="http://schemas.openxmlformats.org/officeDocument/2006/relationships/hyperlink" Target="https://docs.oracle.com/javase/8/docs/api/java/lang/String.html" TargetMode="External"/><Relationship Id="rId352" Type="http://schemas.openxmlformats.org/officeDocument/2006/relationships/hyperlink" Target="https://github.com/RobertGodin/JavaPasAPas" TargetMode="External"/><Relationship Id="rId394" Type="http://schemas.openxmlformats.org/officeDocument/2006/relationships/hyperlink" Target="https://github.com/RobertGodin/JavaPasAPas" TargetMode="External"/><Relationship Id="rId408" Type="http://schemas.openxmlformats.org/officeDocument/2006/relationships/hyperlink" Target="https://github.com/RobertGodin/JavaPasAPas/tree/master/JeuSimple" TargetMode="External"/><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awt/Graphics.html" TargetMode="External"/><Relationship Id="rId49" Type="http://schemas.openxmlformats.org/officeDocument/2006/relationships/oleObject" Target="embeddings/oleObject8.bin"/><Relationship Id="rId114" Type="http://schemas.openxmlformats.org/officeDocument/2006/relationships/hyperlink" Target="https://github.com/RobertGodin/JavaPasAPas" TargetMode="External"/><Relationship Id="rId296" Type="http://schemas.openxmlformats.org/officeDocument/2006/relationships/hyperlink" Target="https://docs.oracle.com/javase/8/docs/api/java/lang/String.html" TargetMode="External"/><Relationship Id="rId461" Type="http://schemas.openxmlformats.org/officeDocument/2006/relationships/hyperlink" Target="https://docs.oracle.com/javase/8/docs/api/java/io/package-summary.html" TargetMode="External"/><Relationship Id="rId517" Type="http://schemas.openxmlformats.org/officeDocument/2006/relationships/hyperlink" Target="https://docs.oracle.com/javase/8/docs/api/java/io/InputStream.html" TargetMode="External"/><Relationship Id="rId559" Type="http://schemas.openxmlformats.org/officeDocument/2006/relationships/hyperlink" Target="https://github.com/RobertGodin/JavaPasAPas" TargetMode="External"/><Relationship Id="rId60" Type="http://schemas.openxmlformats.org/officeDocument/2006/relationships/hyperlink" Target="https://docs.oracle.com/javase/8/docs/api/java/lang/String.html" TargetMode="External"/><Relationship Id="rId156" Type="http://schemas.openxmlformats.org/officeDocument/2006/relationships/hyperlink" Target="https://docs.oracle.com/javase/8/docs/api/java/lang/String.html" TargetMode="External"/><Relationship Id="rId198" Type="http://schemas.openxmlformats.org/officeDocument/2006/relationships/hyperlink" Target="https://docs.oracle.com/javase/8/docs/api/java/lang/String.html" TargetMode="External"/><Relationship Id="rId321" Type="http://schemas.openxmlformats.org/officeDocument/2006/relationships/oleObject" Target="embeddings/oleObject41.bin"/><Relationship Id="rId363" Type="http://schemas.openxmlformats.org/officeDocument/2006/relationships/image" Target="media/image94.png"/><Relationship Id="rId419" Type="http://schemas.openxmlformats.org/officeDocument/2006/relationships/hyperlink" Target="https://docs.oracle.com/javase/8/docs/api/java/util/Vector.html" TargetMode="External"/><Relationship Id="rId570" Type="http://schemas.openxmlformats.org/officeDocument/2006/relationships/hyperlink" Target="https://docs.oracle.com/javase/8/docs/api/java/io/ObjectOutputStream.html" TargetMode="External"/><Relationship Id="rId223" Type="http://schemas.openxmlformats.org/officeDocument/2006/relationships/hyperlink" Target="https://docs.oracle.com/javase/8/docs/api/javax/swing/JFrame.html" TargetMode="External"/><Relationship Id="rId430" Type="http://schemas.openxmlformats.org/officeDocument/2006/relationships/hyperlink" Target="https://docs.oracle.com/javase/8/docs/api/java/util/Vector.html" TargetMode="External"/><Relationship Id="rId18" Type="http://schemas.openxmlformats.org/officeDocument/2006/relationships/oleObject" Target="embeddings/oleObject5.bin"/><Relationship Id="rId265" Type="http://schemas.openxmlformats.org/officeDocument/2006/relationships/hyperlink" Target="https://github.com/RobertGodin/JavaPasAPas" TargetMode="External"/><Relationship Id="rId472" Type="http://schemas.openxmlformats.org/officeDocument/2006/relationships/hyperlink" Target="https://docs.oracle.com/javase/8/docs/api/java/io/InputStream.html" TargetMode="External"/><Relationship Id="rId528" Type="http://schemas.openxmlformats.org/officeDocument/2006/relationships/hyperlink" Target="https://docs.oracle.com/javase/8/docs/api/java/io/PrintWriter.html" TargetMode="External"/><Relationship Id="rId125" Type="http://schemas.openxmlformats.org/officeDocument/2006/relationships/hyperlink" Target="https://github.com/RobertGodin/JavaPasAPas" TargetMode="External"/><Relationship Id="rId167" Type="http://schemas.openxmlformats.org/officeDocument/2006/relationships/hyperlink" Target="https://docs.oracle.com/javase/8/docs/api/java/lang/String.html" TargetMode="External"/><Relationship Id="rId332" Type="http://schemas.openxmlformats.org/officeDocument/2006/relationships/image" Target="media/image81.emf"/><Relationship Id="rId374" Type="http://schemas.openxmlformats.org/officeDocument/2006/relationships/hyperlink" Target="https://docs.oracle.com/javase/8/docs/api/javax/swing/JPanel.html" TargetMode="External"/><Relationship Id="rId581" Type="http://schemas.openxmlformats.org/officeDocument/2006/relationships/hyperlink" Target="https://docs.oracle.com/javase/8/docs/api/java/io/ObjectOutputStream.html" TargetMode="External"/><Relationship Id="rId71" Type="http://schemas.openxmlformats.org/officeDocument/2006/relationships/image" Target="media/image31.emf"/><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docs.oracle.com/javase/8/docs/api/javax/swing/JFrame.html" TargetMode="External"/><Relationship Id="rId441" Type="http://schemas.openxmlformats.org/officeDocument/2006/relationships/hyperlink" Target="https://docs.oracle.com/javase/8/docs/api/java/util/Iterator.html" TargetMode="External"/><Relationship Id="rId483" Type="http://schemas.openxmlformats.org/officeDocument/2006/relationships/hyperlink" Target="https://docs.oracle.com/javase/8/docs/api/java/io/File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21.emf"/><Relationship Id="rId136" Type="http://schemas.openxmlformats.org/officeDocument/2006/relationships/image" Target="media/image51.emf"/><Relationship Id="rId178" Type="http://schemas.openxmlformats.org/officeDocument/2006/relationships/hyperlink" Target="https://docs.oracle.com/javase/8/docs/api/java/lang/String.html" TargetMode="External"/><Relationship Id="rId301" Type="http://schemas.openxmlformats.org/officeDocument/2006/relationships/image" Target="media/image70.png"/><Relationship Id="rId343" Type="http://schemas.openxmlformats.org/officeDocument/2006/relationships/image" Target="media/image86.emf"/><Relationship Id="rId550" Type="http://schemas.openxmlformats.org/officeDocument/2006/relationships/hyperlink" Target="https://github.com/RobertGodin/JavaPasAPas" TargetMode="External"/><Relationship Id="rId82" Type="http://schemas.openxmlformats.org/officeDocument/2006/relationships/hyperlink" Target="https://docs.oracle.com/javase/8/docs/api/java/lang/String.html" TargetMode="External"/><Relationship Id="rId203" Type="http://schemas.openxmlformats.org/officeDocument/2006/relationships/hyperlink" Target="https://github.com/RobertGodin/JavaPasAPas" TargetMode="External"/><Relationship Id="rId385" Type="http://schemas.openxmlformats.org/officeDocument/2006/relationships/hyperlink" Target="https://docs.oracle.com/javase/8/docs/api/javax/swing/JFrame.html" TargetMode="External"/><Relationship Id="rId592" Type="http://schemas.openxmlformats.org/officeDocument/2006/relationships/image" Target="media/image112.png"/><Relationship Id="rId606" Type="http://schemas.openxmlformats.org/officeDocument/2006/relationships/image" Target="media/image12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awt/event/MouseEvent.html" TargetMode="External"/><Relationship Id="rId410" Type="http://schemas.openxmlformats.org/officeDocument/2006/relationships/hyperlink" Target="https://github.com/RobertGodin/JavaPasAPas/tree/master/JeuSimple" TargetMode="External"/><Relationship Id="rId452" Type="http://schemas.openxmlformats.org/officeDocument/2006/relationships/hyperlink" Target="https://docs.oracle.com/javase/8/docs/api/java/awt/event/MouseEvent.html" TargetMode="External"/><Relationship Id="rId494" Type="http://schemas.openxmlformats.org/officeDocument/2006/relationships/hyperlink" Target="https://github.com/RobertGodin/JavaPasAPas" TargetMode="External"/><Relationship Id="rId508" Type="http://schemas.openxmlformats.org/officeDocument/2006/relationships/hyperlink" Target="https://docs.oracle.com/javase/8/docs/api/java/io/DataOutputStream.html" TargetMode="External"/><Relationship Id="rId105" Type="http://schemas.openxmlformats.org/officeDocument/2006/relationships/oleObject" Target="embeddings/oleObject17.bin"/><Relationship Id="rId147" Type="http://schemas.openxmlformats.org/officeDocument/2006/relationships/hyperlink" Target="http://www.unicode.org/Public/UNIDATA/UnicodeData.txt" TargetMode="External"/><Relationship Id="rId312" Type="http://schemas.openxmlformats.org/officeDocument/2006/relationships/hyperlink" Target="https://docs.oracle.com/javase/8/docs/api/java/awt/Color.html" TargetMode="External"/><Relationship Id="rId354" Type="http://schemas.openxmlformats.org/officeDocument/2006/relationships/oleObject" Target="embeddings/oleObject52.bin"/><Relationship Id="rId51" Type="http://schemas.openxmlformats.org/officeDocument/2006/relationships/oleObject" Target="embeddings/oleObject9.bin"/><Relationship Id="rId93" Type="http://schemas.openxmlformats.org/officeDocument/2006/relationships/hyperlink" Target="https://github.com/RobertGodin/JavaPasAPas" TargetMode="External"/><Relationship Id="rId189" Type="http://schemas.openxmlformats.org/officeDocument/2006/relationships/hyperlink" Target="https://docs.oracle.com/javase/8/docs/api/java/lang/String.html" TargetMode="External"/><Relationship Id="rId396" Type="http://schemas.openxmlformats.org/officeDocument/2006/relationships/hyperlink" Target="https://docs.oracle.com/javase/8/docs/api/javax/swing/JFrame.html" TargetMode="External"/><Relationship Id="rId561" Type="http://schemas.openxmlformats.org/officeDocument/2006/relationships/hyperlink" Target="https://docs.oracle.com/javase/8/docs/api/java/io/File.html" TargetMode="External"/><Relationship Id="rId214" Type="http://schemas.openxmlformats.org/officeDocument/2006/relationships/hyperlink" Target="https://github.com/RobertGodin/JavaPasAPas" TargetMode="External"/><Relationship Id="rId256" Type="http://schemas.openxmlformats.org/officeDocument/2006/relationships/hyperlink" Target="https://docs.oracle.com/javase/8/docs/api/java/awt/Graphics.html" TargetMode="External"/><Relationship Id="rId298" Type="http://schemas.openxmlformats.org/officeDocument/2006/relationships/image" Target="media/image68.png"/><Relationship Id="rId421" Type="http://schemas.openxmlformats.org/officeDocument/2006/relationships/hyperlink" Target="https://docs.oracle.com/javase/8/docs/api/java/util/Vector.html" TargetMode="External"/><Relationship Id="rId463" Type="http://schemas.openxmlformats.org/officeDocument/2006/relationships/hyperlink" Target="https://docs.oracle.com/javase/8/docs/api/java/io/OutputStream.html" TargetMode="External"/><Relationship Id="rId519" Type="http://schemas.openxmlformats.org/officeDocument/2006/relationships/image" Target="media/image106.emf"/><Relationship Id="rId116" Type="http://schemas.openxmlformats.org/officeDocument/2006/relationships/hyperlink" Target="https://github.com/RobertGodin/JavaPasAPas" TargetMode="External"/><Relationship Id="rId158" Type="http://schemas.openxmlformats.org/officeDocument/2006/relationships/image" Target="media/image53.emf"/><Relationship Id="rId323" Type="http://schemas.openxmlformats.org/officeDocument/2006/relationships/oleObject" Target="embeddings/oleObject42.bin"/><Relationship Id="rId530" Type="http://schemas.openxmlformats.org/officeDocument/2006/relationships/hyperlink" Target="https://docs.oracle.com/javase/8/docs/api/java/lang/Integer.html" TargetMode="External"/><Relationship Id="rId20" Type="http://schemas.openxmlformats.org/officeDocument/2006/relationships/hyperlink" Target="https://www.youtube.com/watch?v=Tk6u3Wm___s" TargetMode="External"/><Relationship Id="rId62" Type="http://schemas.openxmlformats.org/officeDocument/2006/relationships/hyperlink" Target="https://docs.oracle.com/javase/8/docs/api/java/lang/String.html" TargetMode="External"/><Relationship Id="rId365" Type="http://schemas.openxmlformats.org/officeDocument/2006/relationships/hyperlink" Target="https://github.com/RobertGodin/JavaPasAPas" TargetMode="External"/><Relationship Id="rId572" Type="http://schemas.openxmlformats.org/officeDocument/2006/relationships/hyperlink" Target="https://docs.oracle.com/javase/8/docs/api/java/lang/Object.html" TargetMode="External"/><Relationship Id="rId225" Type="http://schemas.openxmlformats.org/officeDocument/2006/relationships/hyperlink" Target="https://docs.oracle.com/javase/8/docs/api/javax/swing/JFrame.html" TargetMode="External"/><Relationship Id="rId267" Type="http://schemas.openxmlformats.org/officeDocument/2006/relationships/oleObject" Target="embeddings/oleObject34.bin"/><Relationship Id="rId432" Type="http://schemas.openxmlformats.org/officeDocument/2006/relationships/hyperlink" Target="https://docs.oracle.com/javase/8/docs/api/java/util/Vector.html" TargetMode="External"/><Relationship Id="rId474" Type="http://schemas.openxmlformats.org/officeDocument/2006/relationships/image" Target="media/image101.emf"/><Relationship Id="rId127" Type="http://schemas.openxmlformats.org/officeDocument/2006/relationships/oleObject" Target="embeddings/oleObject22.bin"/><Relationship Id="rId31" Type="http://schemas.openxmlformats.org/officeDocument/2006/relationships/image" Target="media/image15.png"/><Relationship Id="rId73" Type="http://schemas.openxmlformats.org/officeDocument/2006/relationships/image" Target="media/image32.emf"/><Relationship Id="rId169" Type="http://schemas.openxmlformats.org/officeDocument/2006/relationships/hyperlink" Target="https://docs.oracle.com/javase/8/docs/api/java/lang/String.html" TargetMode="External"/><Relationship Id="rId334" Type="http://schemas.openxmlformats.org/officeDocument/2006/relationships/hyperlink" Target="https://github.com/RobertGodin/JavaPasAPas" TargetMode="External"/><Relationship Id="rId376" Type="http://schemas.openxmlformats.org/officeDocument/2006/relationships/hyperlink" Target="https://docs.oracle.com/javase/8/docs/api/javax/swing/JFrame.html" TargetMode="External"/><Relationship Id="rId541" Type="http://schemas.openxmlformats.org/officeDocument/2006/relationships/hyperlink" Target="https://github.com/RobertGodin/JavaPasAPas" TargetMode="External"/><Relationship Id="rId583" Type="http://schemas.openxmlformats.org/officeDocument/2006/relationships/hyperlink" Target="https://github.com/RobertGodin/JavaPasAPas" TargetMode="External"/><Relationship Id="rId4" Type="http://schemas.openxmlformats.org/officeDocument/2006/relationships/settings" Target="settings.xml"/><Relationship Id="rId180" Type="http://schemas.openxmlformats.org/officeDocument/2006/relationships/oleObject" Target="embeddings/oleObject28.bin"/><Relationship Id="rId236" Type="http://schemas.openxmlformats.org/officeDocument/2006/relationships/hyperlink" Target="https://docs.oracle.com/javase/8/docs/api/javax/swing/JFrame.html" TargetMode="External"/><Relationship Id="rId278" Type="http://schemas.openxmlformats.org/officeDocument/2006/relationships/hyperlink" Target="https://docs.oracle.com/javase/8/docs/api/java/awt/event/MouseListener.html" TargetMode="External"/><Relationship Id="rId401" Type="http://schemas.openxmlformats.org/officeDocument/2006/relationships/hyperlink" Target="https://github.com/RobertGodin/JavaPasAPas/tree/master/JeuSimple" TargetMode="External"/><Relationship Id="rId443" Type="http://schemas.openxmlformats.org/officeDocument/2006/relationships/hyperlink" Target="https://docs.oracle.com/javase/8/docs/api/java/util/Iterator.html" TargetMode="External"/><Relationship Id="rId303" Type="http://schemas.openxmlformats.org/officeDocument/2006/relationships/oleObject" Target="embeddings/oleObject37.bin"/><Relationship Id="rId485" Type="http://schemas.openxmlformats.org/officeDocument/2006/relationships/hyperlink" Target="https://docs.oracle.com/javase/8/docs/api/java/io/FileInputStream.html" TargetMode="External"/><Relationship Id="rId42" Type="http://schemas.openxmlformats.org/officeDocument/2006/relationships/hyperlink" Target="https://docs.oracle.com/javase/8/docs/api/java/lang/String.html" TargetMode="External"/><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github.com/RobertGodin/JavaPasAPas"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cs.fit.edu/~ryan/java/programs/xml/DOMEcho-java.html" TargetMode="External"/><Relationship Id="rId594" Type="http://schemas.openxmlformats.org/officeDocument/2006/relationships/image" Target="media/image114.png"/><Relationship Id="rId608" Type="http://schemas.openxmlformats.org/officeDocument/2006/relationships/footer" Target="footer1.xml"/><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oleObject" Target="embeddings/oleObject18.bin"/><Relationship Id="rId289" Type="http://schemas.openxmlformats.org/officeDocument/2006/relationships/hyperlink" Target="https://docs.oracle.com/javase/8/docs/api/javax/swing/JFrame.html" TargetMode="External"/><Relationship Id="rId454" Type="http://schemas.openxmlformats.org/officeDocument/2006/relationships/hyperlink" Target="https://github.com/RobertGodin/JavaPasAPas" TargetMode="External"/><Relationship Id="rId496" Type="http://schemas.openxmlformats.org/officeDocument/2006/relationships/hyperlink" Target="https://docs.oracle.com/javase/8/docs/api/java/io/InputStream.html" TargetMode="External"/><Relationship Id="rId11" Type="http://schemas.openxmlformats.org/officeDocument/2006/relationships/oleObject" Target="embeddings/oleObject2.bin"/><Relationship Id="rId53" Type="http://schemas.openxmlformats.org/officeDocument/2006/relationships/image" Target="media/image27.emf"/><Relationship Id="rId149" Type="http://schemas.openxmlformats.org/officeDocument/2006/relationships/hyperlink" Target="https://docs.oracle.com/javase/8/docs/api/java/lang/String.html" TargetMode="External"/><Relationship Id="rId314" Type="http://schemas.openxmlformats.org/officeDocument/2006/relationships/image" Target="media/image72.emf"/><Relationship Id="rId356" Type="http://schemas.openxmlformats.org/officeDocument/2006/relationships/image" Target="media/image89.png"/><Relationship Id="rId398" Type="http://schemas.openxmlformats.org/officeDocument/2006/relationships/image" Target="media/image97.png"/><Relationship Id="rId521" Type="http://schemas.openxmlformats.org/officeDocument/2006/relationships/hyperlink" Target="https://github.com/RobertGodin/JavaPasAPas" TargetMode="External"/><Relationship Id="rId563" Type="http://schemas.openxmlformats.org/officeDocument/2006/relationships/hyperlink" Target="https://docs.oracle.com/javase/8/docs/api/java/io/File.html" TargetMode="External"/><Relationship Id="rId95" Type="http://schemas.openxmlformats.org/officeDocument/2006/relationships/image" Target="media/image35.png"/><Relationship Id="rId160" Type="http://schemas.openxmlformats.org/officeDocument/2006/relationships/image" Target="media/image54.emf"/><Relationship Id="rId216" Type="http://schemas.openxmlformats.org/officeDocument/2006/relationships/image" Target="media/image57.png"/><Relationship Id="rId423" Type="http://schemas.openxmlformats.org/officeDocument/2006/relationships/hyperlink" Target="https://docs.oracle.com/javase/8/docs/api/java/util/Vector.html" TargetMode="External"/><Relationship Id="rId258" Type="http://schemas.openxmlformats.org/officeDocument/2006/relationships/hyperlink" Target="https://github.com/RobertGodin/JavaPasAPas" TargetMode="External"/><Relationship Id="rId465" Type="http://schemas.openxmlformats.org/officeDocument/2006/relationships/hyperlink" Target="https://docs.oracle.com/javase/8/docs/api/java/io/InputStream.html" TargetMode="External"/><Relationship Id="rId22" Type="http://schemas.openxmlformats.org/officeDocument/2006/relationships/image" Target="media/image6.png"/><Relationship Id="rId64" Type="http://schemas.openxmlformats.org/officeDocument/2006/relationships/oleObject" Target="embeddings/oleObject11.bin"/><Relationship Id="rId118" Type="http://schemas.openxmlformats.org/officeDocument/2006/relationships/hyperlink" Target="https://github.com/RobertGodin/JavaPasAPas" TargetMode="External"/><Relationship Id="rId325" Type="http://schemas.openxmlformats.org/officeDocument/2006/relationships/oleObject" Target="embeddings/oleObject43.bin"/><Relationship Id="rId367" Type="http://schemas.openxmlformats.org/officeDocument/2006/relationships/hyperlink" Target="https://docs.oracle.com/javase/8/docs/api/javax/swing/Timer.html" TargetMode="External"/><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ObjectInputStream.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1.bin"/><Relationship Id="rId269" Type="http://schemas.openxmlformats.org/officeDocument/2006/relationships/image" Target="media/image65.emf"/><Relationship Id="rId434" Type="http://schemas.openxmlformats.org/officeDocument/2006/relationships/hyperlink" Target="https://docs.oracle.com/javase/8/docs/api/java/util/Vector.html" TargetMode="External"/><Relationship Id="rId476" Type="http://schemas.openxmlformats.org/officeDocument/2006/relationships/image" Target="media/image103.emf"/><Relationship Id="rId33" Type="http://schemas.openxmlformats.org/officeDocument/2006/relationships/image" Target="media/image16.png"/><Relationship Id="rId129" Type="http://schemas.openxmlformats.org/officeDocument/2006/relationships/hyperlink" Target="https://github.com/RobertGodin/JavaPasAPas" TargetMode="External"/><Relationship Id="rId280" Type="http://schemas.openxmlformats.org/officeDocument/2006/relationships/hyperlink" Target="https://docs.oracle.com/javase/8/docs/api/java/awt/event/MouseListener.html" TargetMode="External"/><Relationship Id="rId336" Type="http://schemas.openxmlformats.org/officeDocument/2006/relationships/image" Target="media/image82.emf"/><Relationship Id="rId501" Type="http://schemas.openxmlformats.org/officeDocument/2006/relationships/hyperlink" Target="https://docs.oracle.com/javase/8/docs/api/java/io/ObjectOutputStream.html" TargetMode="External"/><Relationship Id="rId543" Type="http://schemas.openxmlformats.org/officeDocument/2006/relationships/hyperlink" Target="https://docs.oracle.com/javase/8/docs/api/java/io/StreamTokenizer.html" TargetMode="External"/><Relationship Id="rId75" Type="http://schemas.openxmlformats.org/officeDocument/2006/relationships/hyperlink" Target="https://docs.oracle.com/javase/8/docs/api/java/lang/String.html" TargetMode="External"/><Relationship Id="rId140" Type="http://schemas.openxmlformats.org/officeDocument/2006/relationships/hyperlink" Target="https://github.com/RobertGodin/JavaPasAPas" TargetMode="External"/><Relationship Id="rId182" Type="http://schemas.openxmlformats.org/officeDocument/2006/relationships/hyperlink" Target="https://docs.oracle.com/javase/8/docs/api/java/lang/String.html" TargetMode="External"/><Relationship Id="rId378" Type="http://schemas.openxmlformats.org/officeDocument/2006/relationships/image" Target="media/image95.png"/><Relationship Id="rId403" Type="http://schemas.openxmlformats.org/officeDocument/2006/relationships/oleObject" Target="embeddings/oleObject58.bin"/><Relationship Id="rId585" Type="http://schemas.openxmlformats.org/officeDocument/2006/relationships/hyperlink" Target="https://github.com/RobertGodin/JavaPasAPas" TargetMode="External"/><Relationship Id="rId6" Type="http://schemas.openxmlformats.org/officeDocument/2006/relationships/footnotes" Target="footnotes.xml"/><Relationship Id="rId238" Type="http://schemas.openxmlformats.org/officeDocument/2006/relationships/hyperlink" Target="https://docs.oracle.com/javase/8/docs/api/java/awt/Graphics.html" TargetMode="External"/><Relationship Id="rId445" Type="http://schemas.openxmlformats.org/officeDocument/2006/relationships/hyperlink" Target="https://github.com/RobertGodin/JavaPasAPas" TargetMode="External"/><Relationship Id="rId487" Type="http://schemas.openxmlformats.org/officeDocument/2006/relationships/hyperlink" Target="https://github.com/RobertGodin/JavaPasAPas" TargetMode="External"/><Relationship Id="rId610" Type="http://schemas.openxmlformats.org/officeDocument/2006/relationships/footer" Target="footer3.xml"/><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github.com/RobertGodin/JavaPasAPas" TargetMode="External"/><Relationship Id="rId347" Type="http://schemas.openxmlformats.org/officeDocument/2006/relationships/hyperlink" Target="https://github.com/RobertGodin/JavaPasAPas" TargetMode="External"/><Relationship Id="rId512" Type="http://schemas.openxmlformats.org/officeDocument/2006/relationships/hyperlink" Target="https://docs.oracle.com/javase/8/docs/api/java/io/DataInputStream.html" TargetMode="External"/><Relationship Id="rId44" Type="http://schemas.openxmlformats.org/officeDocument/2006/relationships/oleObject" Target="embeddings/oleObject7.bin"/><Relationship Id="rId86" Type="http://schemas.openxmlformats.org/officeDocument/2006/relationships/hyperlink" Target="https://docs.oracle.com/javase/8/docs/api/java/lang/String.html" TargetMode="External"/><Relationship Id="rId151" Type="http://schemas.openxmlformats.org/officeDocument/2006/relationships/hyperlink" Target="https://github.com/RobertGodin/JavaPasAPas" TargetMode="External"/><Relationship Id="rId389" Type="http://schemas.openxmlformats.org/officeDocument/2006/relationships/oleObject" Target="embeddings/oleObject56.bin"/><Relationship Id="rId554" Type="http://schemas.openxmlformats.org/officeDocument/2006/relationships/hyperlink" Target="https://docs.oracle.com/javase/8/docs/api/org/w3c/dom/Node.html" TargetMode="External"/><Relationship Id="rId596" Type="http://schemas.openxmlformats.org/officeDocument/2006/relationships/image" Target="media/image116.png"/><Relationship Id="rId193" Type="http://schemas.openxmlformats.org/officeDocument/2006/relationships/hyperlink" Target="https://docs.oracle.com/javase/8/docs/api/java/lang/String.html" TargetMode="External"/><Relationship Id="rId207" Type="http://schemas.openxmlformats.org/officeDocument/2006/relationships/hyperlink" Target="https://github.com/RobertGodin/JavaPasAPas" TargetMode="External"/><Relationship Id="rId249" Type="http://schemas.openxmlformats.org/officeDocument/2006/relationships/hyperlink" Target="https://docs.oracle.com/javase/8/docs/api/java/awt/Graphics.html" TargetMode="External"/><Relationship Id="rId414" Type="http://schemas.openxmlformats.org/officeDocument/2006/relationships/hyperlink" Target="https://github.com/RobertGodin/JavaPasAPas/tree/master/JeuSimple" TargetMode="External"/><Relationship Id="rId456" Type="http://schemas.openxmlformats.org/officeDocument/2006/relationships/hyperlink" Target="https://docs.oracle.com/javase/8/docs/api/java/util/Vector.html" TargetMode="External"/><Relationship Id="rId498" Type="http://schemas.openxmlformats.org/officeDocument/2006/relationships/hyperlink" Target="https://docs.oracle.com/javase/8/docs/api/java/io/DataInputStream.html" TargetMode="External"/><Relationship Id="rId13" Type="http://schemas.openxmlformats.org/officeDocument/2006/relationships/oleObject" Target="embeddings/oleObject3.bin"/><Relationship Id="rId109" Type="http://schemas.openxmlformats.org/officeDocument/2006/relationships/hyperlink" Target="https://github.com/RobertGodin/JavaPasAPas" TargetMode="External"/><Relationship Id="rId260" Type="http://schemas.openxmlformats.org/officeDocument/2006/relationships/hyperlink" Target="https://github.com/RobertGodin/JavaPasAPas" TargetMode="External"/><Relationship Id="rId316" Type="http://schemas.openxmlformats.org/officeDocument/2006/relationships/image" Target="media/image73.emf"/><Relationship Id="rId523" Type="http://schemas.openxmlformats.org/officeDocument/2006/relationships/hyperlink" Target="https://docs.oracle.com/javase/8/docs/api/java/io/PrintWriter.html" TargetMode="External"/><Relationship Id="rId55" Type="http://schemas.openxmlformats.org/officeDocument/2006/relationships/hyperlink" Target="https://docs.oracle.com/javase/8/docs/api/java/lang/String.html" TargetMode="External"/><Relationship Id="rId97" Type="http://schemas.openxmlformats.org/officeDocument/2006/relationships/oleObject" Target="embeddings/oleObject16.bin"/><Relationship Id="rId120" Type="http://schemas.openxmlformats.org/officeDocument/2006/relationships/oleObject" Target="embeddings/oleObject20.bin"/><Relationship Id="rId358" Type="http://schemas.openxmlformats.org/officeDocument/2006/relationships/image" Target="media/image90.png"/><Relationship Id="rId565" Type="http://schemas.openxmlformats.org/officeDocument/2006/relationships/hyperlink" Target="https://docs.oracle.com/javase/8/docs/api/javax/swing/JFileChooser.html" TargetMode="External"/><Relationship Id="rId162" Type="http://schemas.openxmlformats.org/officeDocument/2006/relationships/hyperlink" Target="https://docs.oracle.com/javase/8/docs/api/java/lang/String.html" TargetMode="External"/><Relationship Id="rId218" Type="http://schemas.openxmlformats.org/officeDocument/2006/relationships/oleObject" Target="embeddings/oleObject30.bin"/><Relationship Id="rId425" Type="http://schemas.openxmlformats.org/officeDocument/2006/relationships/hyperlink" Target="https://docs.oracle.com/javase/8/docs/api/java/util/Collection.html" TargetMode="External"/><Relationship Id="rId467" Type="http://schemas.openxmlformats.org/officeDocument/2006/relationships/hyperlink" Target="https://docs.oracle.com/javase/8/docs/api/java/io/OutputStream.html" TargetMode="External"/><Relationship Id="rId271" Type="http://schemas.openxmlformats.org/officeDocument/2006/relationships/hyperlink" Target="https://github.com/RobertGodin/JavaPasAPas" TargetMode="External"/><Relationship Id="rId24" Type="http://schemas.openxmlformats.org/officeDocument/2006/relationships/image" Target="media/image8.png"/><Relationship Id="rId66" Type="http://schemas.openxmlformats.org/officeDocument/2006/relationships/oleObject" Target="embeddings/oleObject12.bin"/><Relationship Id="rId131" Type="http://schemas.openxmlformats.org/officeDocument/2006/relationships/image" Target="media/image47.png"/><Relationship Id="rId327" Type="http://schemas.openxmlformats.org/officeDocument/2006/relationships/oleObject" Target="embeddings/oleObject44.bin"/><Relationship Id="rId369" Type="http://schemas.openxmlformats.org/officeDocument/2006/relationships/hyperlink" Target="https://docs.oracle.com/javase/8/docs/api/javax/swing/JFrame.html" TargetMode="External"/><Relationship Id="rId534" Type="http://schemas.openxmlformats.org/officeDocument/2006/relationships/image" Target="media/image109.png"/><Relationship Id="rId576" Type="http://schemas.openxmlformats.org/officeDocument/2006/relationships/hyperlink" Target="https://docs.oracle.com/javase/8/docs/api/java/io/ObjectOutputStream.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Timer.html" TargetMode="External"/><Relationship Id="rId436" Type="http://schemas.openxmlformats.org/officeDocument/2006/relationships/hyperlink" Target="https://docs.oracle.com/javase/8/docs/api/java/util/Vector.html" TargetMode="External"/><Relationship Id="rId601" Type="http://schemas.openxmlformats.org/officeDocument/2006/relationships/image" Target="media/image121.png"/><Relationship Id="rId240" Type="http://schemas.openxmlformats.org/officeDocument/2006/relationships/hyperlink" Target="https://docs.oracle.com/javase/8/docs/api/java/awt/Graphics.html" TargetMode="External"/><Relationship Id="rId478" Type="http://schemas.openxmlformats.org/officeDocument/2006/relationships/hyperlink" Target="https://docs.oracle.com/javase/8/docs/api/java/io/InputStream.html" TargetMode="External"/><Relationship Id="rId35" Type="http://schemas.openxmlformats.org/officeDocument/2006/relationships/image" Target="media/image18.png"/><Relationship Id="rId77" Type="http://schemas.openxmlformats.org/officeDocument/2006/relationships/hyperlink" Target="https://docs.oracle.com/javase/8/docs/api/java/lang/String.html" TargetMode="External"/><Relationship Id="rId100" Type="http://schemas.openxmlformats.org/officeDocument/2006/relationships/hyperlink" Target="https://docs.oracle.com/javase/8/docs/api/java/util/Scanner.html" TargetMode="External"/><Relationship Id="rId282" Type="http://schemas.openxmlformats.org/officeDocument/2006/relationships/hyperlink" Target="https://docs.oracle.com/javase/8/docs/api/java/awt/event/MouseListener.html" TargetMode="External"/><Relationship Id="rId338" Type="http://schemas.openxmlformats.org/officeDocument/2006/relationships/image" Target="media/image83.png"/><Relationship Id="rId503" Type="http://schemas.openxmlformats.org/officeDocument/2006/relationships/hyperlink" Target="https://docs.oracle.com/javase/8/docs/api/java/io/Writer.html" TargetMode="External"/><Relationship Id="rId545" Type="http://schemas.openxmlformats.org/officeDocument/2006/relationships/hyperlink" Target="https://github.com/RobertGodin/JavaPasAPas" TargetMode="External"/><Relationship Id="rId587" Type="http://schemas.openxmlformats.org/officeDocument/2006/relationships/hyperlink" Target="https://github.com/RobertGodin/JavaPasAPas" TargetMode="External"/><Relationship Id="rId8" Type="http://schemas.openxmlformats.org/officeDocument/2006/relationships/image" Target="media/image1.emf"/><Relationship Id="rId142" Type="http://schemas.openxmlformats.org/officeDocument/2006/relationships/hyperlink" Target="https://docs.oracle.com/javase/8/docs/api/java/lang/String.html" TargetMode="External"/><Relationship Id="rId184" Type="http://schemas.openxmlformats.org/officeDocument/2006/relationships/hyperlink" Target="https://docs.oracle.com/javase/8/docs/api/java/lang/String.html" TargetMode="External"/><Relationship Id="rId391" Type="http://schemas.openxmlformats.org/officeDocument/2006/relationships/hyperlink" Target="https://github.com/RobertGodin/JavaPasAPas" TargetMode="External"/><Relationship Id="rId405" Type="http://schemas.openxmlformats.org/officeDocument/2006/relationships/hyperlink" Target="https://github.com/RobertGodin/JavaPasAPas/tree/master/JeuSimple" TargetMode="External"/><Relationship Id="rId447" Type="http://schemas.openxmlformats.org/officeDocument/2006/relationships/hyperlink" Target="https://docs.oracle.com/javase/8/docs/api/java/awt/event/ActionListener.html" TargetMode="External"/><Relationship Id="rId612" Type="http://schemas.microsoft.com/office/2011/relationships/people" Target="people.xml"/><Relationship Id="rId251" Type="http://schemas.openxmlformats.org/officeDocument/2006/relationships/hyperlink" Target="https://docs.oracle.com/javase/8/docs/api/java/awt/Color.html" TargetMode="External"/><Relationship Id="rId489" Type="http://schemas.openxmlformats.org/officeDocument/2006/relationships/hyperlink" Target="https://docs.oracle.com/javase/8/docs/api/java/io/FileOutputStream.html" TargetMode="External"/><Relationship Id="rId46" Type="http://schemas.openxmlformats.org/officeDocument/2006/relationships/hyperlink" Target="https://docs.oracle.com/javase/8/docs/api/java/lang/String.html" TargetMode="External"/><Relationship Id="rId293" Type="http://schemas.openxmlformats.org/officeDocument/2006/relationships/hyperlink" Target="https://github.com/RobertGodin/JavaPasAPas" TargetMode="External"/><Relationship Id="rId307" Type="http://schemas.openxmlformats.org/officeDocument/2006/relationships/hyperlink" Target="https://docs.oracle.com/javase/8/docs/api/java/awt/Color.html" TargetMode="External"/><Relationship Id="rId349" Type="http://schemas.openxmlformats.org/officeDocument/2006/relationships/hyperlink" Target="https://github.com/RobertGodin/JavaPasAPas" TargetMode="External"/><Relationship Id="rId514" Type="http://schemas.openxmlformats.org/officeDocument/2006/relationships/hyperlink" Target="https://docs.oracle.com/javase/8/docs/api/java/io/Reader.html" TargetMode="External"/><Relationship Id="rId556" Type="http://schemas.openxmlformats.org/officeDocument/2006/relationships/hyperlink" Target="https://docs.oracle.com/javase/8/docs/api/org/w3c/dom/Node.html" TargetMode="External"/><Relationship Id="rId88" Type="http://schemas.openxmlformats.org/officeDocument/2006/relationships/image" Target="media/image34.png"/><Relationship Id="rId111" Type="http://schemas.openxmlformats.org/officeDocument/2006/relationships/image" Target="media/image41.emf"/><Relationship Id="rId153" Type="http://schemas.openxmlformats.org/officeDocument/2006/relationships/image" Target="media/image52.emf"/><Relationship Id="rId195" Type="http://schemas.openxmlformats.org/officeDocument/2006/relationships/hyperlink" Target="https://docs.oracle.com/javase/8/docs/api/java/lang/String.html" TargetMode="External"/><Relationship Id="rId209" Type="http://schemas.openxmlformats.org/officeDocument/2006/relationships/oleObject" Target="embeddings/oleObject29.bin"/><Relationship Id="rId360" Type="http://schemas.openxmlformats.org/officeDocument/2006/relationships/image" Target="media/image92.png"/><Relationship Id="rId416" Type="http://schemas.openxmlformats.org/officeDocument/2006/relationships/oleObject" Target="embeddings/oleObject59.bin"/><Relationship Id="rId598" Type="http://schemas.openxmlformats.org/officeDocument/2006/relationships/image" Target="media/image118.png"/><Relationship Id="rId220" Type="http://schemas.openxmlformats.org/officeDocument/2006/relationships/hyperlink" Target="https://docs.oracle.com/javase/8/docs/api/javax/swing/JFrame.html" TargetMode="External"/><Relationship Id="rId458" Type="http://schemas.openxmlformats.org/officeDocument/2006/relationships/hyperlink" Target="https://docs.oracle.com/javase/8/docs/api/java/util/ArrayList.html" TargetMode="External"/><Relationship Id="rId15" Type="http://schemas.openxmlformats.org/officeDocument/2006/relationships/oleObject" Target="embeddings/oleObject4.bin"/><Relationship Id="rId57" Type="http://schemas.openxmlformats.org/officeDocument/2006/relationships/hyperlink" Target="https://docs.oracle.com/javase/8/docs/api/java/lang/String.html" TargetMode="External"/><Relationship Id="rId262" Type="http://schemas.openxmlformats.org/officeDocument/2006/relationships/oleObject" Target="embeddings/oleObject33.bin"/><Relationship Id="rId318" Type="http://schemas.openxmlformats.org/officeDocument/2006/relationships/image" Target="media/image74.emf"/><Relationship Id="rId525" Type="http://schemas.openxmlformats.org/officeDocument/2006/relationships/hyperlink" Target="https://docs.oracle.com/javase/8/docs/api/java/io/PrintStream.html" TargetMode="External"/><Relationship Id="rId567" Type="http://schemas.openxmlformats.org/officeDocument/2006/relationships/hyperlink" Target="https://docs.oracle.com/javase/8/docs/api/javax/swing/JFileChooser.html" TargetMode="External"/><Relationship Id="rId99" Type="http://schemas.openxmlformats.org/officeDocument/2006/relationships/hyperlink" Target="https://docs.oracle.com/javase/8/docs/api/java/util/Scanner.html" TargetMode="External"/><Relationship Id="rId122" Type="http://schemas.openxmlformats.org/officeDocument/2006/relationships/oleObject" Target="embeddings/oleObject21.bin"/><Relationship Id="rId164" Type="http://schemas.openxmlformats.org/officeDocument/2006/relationships/hyperlink" Target="https://docs.oracle.com/javase/8/docs/api/java/lang/String.html" TargetMode="External"/><Relationship Id="rId371" Type="http://schemas.openxmlformats.org/officeDocument/2006/relationships/hyperlink" Target="https://docs.oracle.com/javase/8/docs/api/javax/swing/JPanel.html" TargetMode="External"/><Relationship Id="rId427" Type="http://schemas.openxmlformats.org/officeDocument/2006/relationships/hyperlink" Target="https://docs.oracle.com/javase/8/docs/api/java/util/Vector.html" TargetMode="External"/><Relationship Id="rId469" Type="http://schemas.openxmlformats.org/officeDocument/2006/relationships/oleObject" Target="embeddings/oleObject60.bin"/><Relationship Id="rId26" Type="http://schemas.openxmlformats.org/officeDocument/2006/relationships/image" Target="media/image10.png"/><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oleObject" Target="embeddings/oleObject45.bin"/><Relationship Id="rId480" Type="http://schemas.openxmlformats.org/officeDocument/2006/relationships/hyperlink" Target="https://github.com/RobertGodin/JavaPasAPas" TargetMode="External"/><Relationship Id="rId536" Type="http://schemas.openxmlformats.org/officeDocument/2006/relationships/hyperlink" Target="https://docs.oracle.com/javase/8/docs/api/java/io/Inpu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image" Target="media/image49.png"/><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9.bin"/><Relationship Id="rId578" Type="http://schemas.openxmlformats.org/officeDocument/2006/relationships/hyperlink" Target="https://github.com/RobertGodin/JavaPasAPas"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Timer.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23.png"/><Relationship Id="rId242" Type="http://schemas.openxmlformats.org/officeDocument/2006/relationships/hyperlink" Target="https://docs.oracle.com/javase/8/docs/api/javax/swing/JFrame.html" TargetMode="External"/><Relationship Id="rId284" Type="http://schemas.openxmlformats.org/officeDocument/2006/relationships/hyperlink" Target="https://docs.oracle.com/javase/8/docs/api/java/awt/event/MouseEvent.html"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docs.oracle.com/javase/8/docs/api/java/io/DataOutputStream.html" TargetMode="External"/><Relationship Id="rId37" Type="http://schemas.openxmlformats.org/officeDocument/2006/relationships/oleObject" Target="embeddings/oleObject6.bin"/><Relationship Id="rId79" Type="http://schemas.openxmlformats.org/officeDocument/2006/relationships/hyperlink" Target="https://docs.oracle.com/javase/8/docs/api/java/lang/String.html" TargetMode="External"/><Relationship Id="rId102" Type="http://schemas.openxmlformats.org/officeDocument/2006/relationships/hyperlink" Target="https://docs.oracle.com/javase/8/docs/api/java/util/Scanner.html" TargetMode="External"/><Relationship Id="rId144" Type="http://schemas.openxmlformats.org/officeDocument/2006/relationships/hyperlink" Target="https://github.com/RobertGodin/JavaPasAPas" TargetMode="External"/><Relationship Id="rId547" Type="http://schemas.openxmlformats.org/officeDocument/2006/relationships/hyperlink" Target="https://docs.oracle.com/javase/8/docs/api/java/io/StreamTokenizer.html" TargetMode="External"/><Relationship Id="rId589" Type="http://schemas.openxmlformats.org/officeDocument/2006/relationships/oleObject" Target="embeddings/oleObject61.bin"/><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hyperlink" Target="https://github.com/RobertGodin/JavaPasAPas" TargetMode="External"/><Relationship Id="rId393" Type="http://schemas.openxmlformats.org/officeDocument/2006/relationships/hyperlink" Target="https://docs.oracle.com/javase/8/docs/api/javax/swing/JPanel.html" TargetMode="External"/><Relationship Id="rId407" Type="http://schemas.openxmlformats.org/officeDocument/2006/relationships/hyperlink" Target="https://github.com/RobertGodin/JavaPasAPas" TargetMode="External"/><Relationship Id="rId449" Type="http://schemas.openxmlformats.org/officeDocument/2006/relationships/hyperlink" Target="https://docs.oracle.com/javase/8/docs/api/java/awt/event/ActionEvent.html" TargetMode="External"/><Relationship Id="rId211" Type="http://schemas.openxmlformats.org/officeDocument/2006/relationships/hyperlink" Target="https://github.com/RobertGodin/JavaPasAPas" TargetMode="External"/><Relationship Id="rId253" Type="http://schemas.openxmlformats.org/officeDocument/2006/relationships/hyperlink" Target="https://docs.oracle.com/javase/8/docs/api/java/awt/Graphics.html" TargetMode="External"/><Relationship Id="rId295" Type="http://schemas.openxmlformats.org/officeDocument/2006/relationships/hyperlink" Target="https://docs.oracle.com/javase/8/docs/api/java/lang/String.html" TargetMode="External"/><Relationship Id="rId309" Type="http://schemas.openxmlformats.org/officeDocument/2006/relationships/hyperlink" Target="https://docs.oracle.com/javase/8/docs/api/java/awt/Color.html" TargetMode="External"/><Relationship Id="rId460" Type="http://schemas.openxmlformats.org/officeDocument/2006/relationships/hyperlink" Target="https://docs.oracle.com/javase/8/docs/api/java/io/package-summary.html" TargetMode="External"/><Relationship Id="rId516" Type="http://schemas.openxmlformats.org/officeDocument/2006/relationships/hyperlink" Target="https://docs.oracle.com/javase/8/docs/api/java/io/InputStream.html" TargetMode="External"/><Relationship Id="rId48" Type="http://schemas.openxmlformats.org/officeDocument/2006/relationships/image" Target="media/image24.emf"/><Relationship Id="rId113" Type="http://schemas.openxmlformats.org/officeDocument/2006/relationships/image" Target="media/image42.emf"/><Relationship Id="rId320" Type="http://schemas.openxmlformats.org/officeDocument/2006/relationships/image" Target="media/image75.emf"/><Relationship Id="rId558" Type="http://schemas.openxmlformats.org/officeDocument/2006/relationships/hyperlink" Target="https://docs.oracle.com/javase/8/docs/api/java/io/File.html" TargetMode="External"/><Relationship Id="rId155" Type="http://schemas.openxmlformats.org/officeDocument/2006/relationships/hyperlink" Target="https://docs.oracle.com/javase/8/docs/api/java/lang/String.html" TargetMode="External"/><Relationship Id="rId197" Type="http://schemas.openxmlformats.org/officeDocument/2006/relationships/hyperlink" Target="https://docs.oracle.com/javase/8/docs/api/java/lang/String.html" TargetMode="External"/><Relationship Id="rId362" Type="http://schemas.openxmlformats.org/officeDocument/2006/relationships/oleObject" Target="embeddings/oleObject53.bin"/><Relationship Id="rId418" Type="http://schemas.openxmlformats.org/officeDocument/2006/relationships/hyperlink" Target="https://github.com/RobertGodin/JavaPasAPas/tree/master/JeuSimple" TargetMode="External"/><Relationship Id="rId222" Type="http://schemas.openxmlformats.org/officeDocument/2006/relationships/hyperlink" Target="https://docs.oracle.com/javase/8/docs/api/javax/swing/JFrame.html" TargetMode="External"/><Relationship Id="rId264" Type="http://schemas.openxmlformats.org/officeDocument/2006/relationships/hyperlink" Target="https://github.com/RobertGodin/JavaPasAPas" TargetMode="External"/><Relationship Id="rId471" Type="http://schemas.openxmlformats.org/officeDocument/2006/relationships/hyperlink" Target="https://docs.oracle.com/javase/8/docs/api/java/io/RandomAccessFile.html" TargetMode="External"/><Relationship Id="rId17" Type="http://schemas.openxmlformats.org/officeDocument/2006/relationships/image" Target="media/image5.wmf"/><Relationship Id="rId59" Type="http://schemas.openxmlformats.org/officeDocument/2006/relationships/hyperlink" Target="https://docs.oracle.com/javase/8/docs/api/java/lang/String.html" TargetMode="External"/><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PrintStream.html" TargetMode="External"/><Relationship Id="rId569" Type="http://schemas.openxmlformats.org/officeDocument/2006/relationships/hyperlink" Target="https://github.com/RobertGodin/JavaPasAPas" TargetMode="External"/><Relationship Id="rId70" Type="http://schemas.openxmlformats.org/officeDocument/2006/relationships/oleObject" Target="embeddings/oleObject13.bin"/><Relationship Id="rId166" Type="http://schemas.openxmlformats.org/officeDocument/2006/relationships/hyperlink" Target="https://docs.oracle.com/javase/8/docs/api/java/lang/String.html" TargetMode="External"/><Relationship Id="rId331" Type="http://schemas.openxmlformats.org/officeDocument/2006/relationships/oleObject" Target="embeddings/oleObject46.bin"/><Relationship Id="rId373" Type="http://schemas.openxmlformats.org/officeDocument/2006/relationships/hyperlink" Target="https://docs.oracle.com/javase/8/docs/api/javax/swing/JPanel.html" TargetMode="External"/><Relationship Id="rId429" Type="http://schemas.openxmlformats.org/officeDocument/2006/relationships/hyperlink" Target="https://docs.oracle.com/javase/8/docs/api/java/util/Vector.html" TargetMode="External"/><Relationship Id="rId580" Type="http://schemas.openxmlformats.org/officeDocument/2006/relationships/hyperlink" Target="https://docs.oracle.com/javase/8/docs/api/java/lang/Object.html" TargetMode="External"/><Relationship Id="rId1" Type="http://schemas.openxmlformats.org/officeDocument/2006/relationships/customXml" Target="../customXml/item1.xml"/><Relationship Id="rId233" Type="http://schemas.openxmlformats.org/officeDocument/2006/relationships/image" Target="media/image60.emf"/><Relationship Id="rId440" Type="http://schemas.openxmlformats.org/officeDocument/2006/relationships/hyperlink" Target="https://docs.oracle.com/javase/8/docs/api/java/util/Iterator.html" TargetMode="External"/><Relationship Id="rId28" Type="http://schemas.openxmlformats.org/officeDocument/2006/relationships/image" Target="media/image12.png"/><Relationship Id="rId275" Type="http://schemas.openxmlformats.org/officeDocument/2006/relationships/hyperlink" Target="https://github.com/RobertGodin/JavaPasAPas" TargetMode="External"/><Relationship Id="rId300" Type="http://schemas.openxmlformats.org/officeDocument/2006/relationships/oleObject" Target="embeddings/oleObject36.bin"/><Relationship Id="rId482" Type="http://schemas.openxmlformats.org/officeDocument/2006/relationships/hyperlink" Target="https://docs.oracle.com/javase/8/docs/api/java/io/FileInputStream.html" TargetMode="External"/><Relationship Id="rId538" Type="http://schemas.openxmlformats.org/officeDocument/2006/relationships/hyperlink" Target="https://github.com/RobertGodin/JavaPasAPas" TargetMode="External"/><Relationship Id="rId81" Type="http://schemas.openxmlformats.org/officeDocument/2006/relationships/hyperlink" Target="https://docs.oracle.com/javase/8/docs/api/java/lang/String.html" TargetMode="External"/><Relationship Id="rId135" Type="http://schemas.openxmlformats.org/officeDocument/2006/relationships/oleObject" Target="embeddings/oleObject23.bin"/><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50.bin"/><Relationship Id="rId384" Type="http://schemas.openxmlformats.org/officeDocument/2006/relationships/hyperlink" Target="https://docs.oracle.com/javase/8/docs/api/javax/swing/JFrame.html" TargetMode="External"/><Relationship Id="rId591" Type="http://schemas.openxmlformats.org/officeDocument/2006/relationships/hyperlink" Target="https://docs.oracle.com/javase/8/docs/api/java/io/RandomAccessFile.html" TargetMode="External"/><Relationship Id="rId605" Type="http://schemas.openxmlformats.org/officeDocument/2006/relationships/image" Target="media/image12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20.emf"/><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awt/event/MouseListene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DataOut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5.emf"/><Relationship Id="rId104" Type="http://schemas.openxmlformats.org/officeDocument/2006/relationships/image" Target="media/image39.emf"/><Relationship Id="rId146" Type="http://schemas.openxmlformats.org/officeDocument/2006/relationships/hyperlink" Target="http://www.unicode.org" TargetMode="External"/><Relationship Id="rId188" Type="http://schemas.openxmlformats.org/officeDocument/2006/relationships/hyperlink" Target="https://docs.oracle.com/javase/8/docs/api/java/lang/String.html" TargetMode="External"/><Relationship Id="rId311" Type="http://schemas.openxmlformats.org/officeDocument/2006/relationships/hyperlink" Target="https://docs.oracle.com/javase/8/docs/api/java/awt/Color.html" TargetMode="External"/><Relationship Id="rId353" Type="http://schemas.openxmlformats.org/officeDocument/2006/relationships/image" Target="media/image87.png"/><Relationship Id="rId395" Type="http://schemas.openxmlformats.org/officeDocument/2006/relationships/hyperlink" Target="https://docs.oracle.com/javase/8/docs/api/javax/swing/JPanel.html" TargetMode="External"/><Relationship Id="rId409" Type="http://schemas.openxmlformats.org/officeDocument/2006/relationships/hyperlink" Target="https://github.com/RobertGodin/JavaPasAPas" TargetMode="External"/><Relationship Id="rId560" Type="http://schemas.openxmlformats.org/officeDocument/2006/relationships/hyperlink" Target="https://docs.oracle.com/javase/8/docs/api/java/io/File.html"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github.com/RobertGodin/JavaPasAPas" TargetMode="External"/><Relationship Id="rId420" Type="http://schemas.openxmlformats.org/officeDocument/2006/relationships/hyperlink" Target="https://docs.oracle.com/javase/8/docs/api/java/util/Vector.html" TargetMode="External"/><Relationship Id="rId255" Type="http://schemas.openxmlformats.org/officeDocument/2006/relationships/hyperlink" Target="https://docs.oracle.com/javase/8/docs/api/java/awt/Graphics.html" TargetMode="External"/><Relationship Id="rId297" Type="http://schemas.openxmlformats.org/officeDocument/2006/relationships/hyperlink" Target="https://docs.oracle.com/javase/8/docs/api/java/lang/String.html" TargetMode="External"/><Relationship Id="rId462" Type="http://schemas.openxmlformats.org/officeDocument/2006/relationships/hyperlink" Target="https://docs.oracle.com/javase/8/docs/api/java/io/InputStream.html" TargetMode="External"/><Relationship Id="rId518" Type="http://schemas.openxmlformats.org/officeDocument/2006/relationships/hyperlink" Target="https://docs.oracle.com/javase/8/docs/api/java/io/OutputStream.html" TargetMode="External"/><Relationship Id="rId115" Type="http://schemas.openxmlformats.org/officeDocument/2006/relationships/hyperlink" Target="https://github.com/RobertGodin/JavaPasAPas" TargetMode="External"/><Relationship Id="rId157" Type="http://schemas.openxmlformats.org/officeDocument/2006/relationships/hyperlink" Target="https://docs.oracle.com/javase/8/docs/api/java/lang/String.html" TargetMode="External"/><Relationship Id="rId322" Type="http://schemas.openxmlformats.org/officeDocument/2006/relationships/image" Target="media/image76.emf"/><Relationship Id="rId364" Type="http://schemas.openxmlformats.org/officeDocument/2006/relationships/oleObject" Target="embeddings/oleObject54.bin"/><Relationship Id="rId61" Type="http://schemas.openxmlformats.org/officeDocument/2006/relationships/hyperlink" Target="https://docs.oracle.com/javase/8/docs/api/java/lang/String.html" TargetMode="External"/><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ObjectOutputStream.html" TargetMode="External"/><Relationship Id="rId19" Type="http://schemas.openxmlformats.org/officeDocument/2006/relationships/hyperlink" Target="https://adoptium.net/" TargetMode="External"/><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4.emf"/><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OutputStream.html" TargetMode="External"/><Relationship Id="rId529" Type="http://schemas.openxmlformats.org/officeDocument/2006/relationships/hyperlink" Target="https://docs.oracle.com/javase/8/docs/api/java/lang/Integer.html" TargetMode="External"/><Relationship Id="rId30" Type="http://schemas.openxmlformats.org/officeDocument/2006/relationships/image" Target="media/image14.png"/><Relationship Id="rId126" Type="http://schemas.openxmlformats.org/officeDocument/2006/relationships/image" Target="media/image45.emf"/><Relationship Id="rId168" Type="http://schemas.openxmlformats.org/officeDocument/2006/relationships/hyperlink" Target="https://docs.oracle.com/javase/8/docs/api/java/lang/String.html" TargetMode="External"/><Relationship Id="rId333" Type="http://schemas.openxmlformats.org/officeDocument/2006/relationships/oleObject" Target="embeddings/oleObject47.bin"/><Relationship Id="rId540" Type="http://schemas.openxmlformats.org/officeDocument/2006/relationships/hyperlink" Target="https://docs.oracle.com/javase/8/docs/api/java/io/PrintWriter.html" TargetMode="External"/><Relationship Id="rId72" Type="http://schemas.openxmlformats.org/officeDocument/2006/relationships/oleObject" Target="embeddings/oleObject14.bin"/><Relationship Id="rId375" Type="http://schemas.openxmlformats.org/officeDocument/2006/relationships/hyperlink" Target="https://docs.oracle.com/javase/8/docs/api/javax/swing/JPanel.html" TargetMode="External"/><Relationship Id="rId582" Type="http://schemas.openxmlformats.org/officeDocument/2006/relationships/hyperlink" Target="https://docs.oracle.com/javase/8/docs/api/java/lang/Object.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event/MouseListener.html" TargetMode="External"/><Relationship Id="rId400" Type="http://schemas.openxmlformats.org/officeDocument/2006/relationships/hyperlink" Target="https://github.com/RobertGodin/JavaPasAPas" TargetMode="External"/><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FileInputStream.html" TargetMode="External"/><Relationship Id="rId137" Type="http://schemas.openxmlformats.org/officeDocument/2006/relationships/oleObject" Target="embeddings/oleObject24.bin"/><Relationship Id="rId302" Type="http://schemas.openxmlformats.org/officeDocument/2006/relationships/image" Target="media/image71.emf"/><Relationship Id="rId344" Type="http://schemas.openxmlformats.org/officeDocument/2006/relationships/oleObject" Target="embeddings/oleObject51.bin"/><Relationship Id="rId41" Type="http://schemas.openxmlformats.org/officeDocument/2006/relationships/image" Target="media/image22.emf"/><Relationship Id="rId83" Type="http://schemas.openxmlformats.org/officeDocument/2006/relationships/hyperlink" Target="https://docs.oracle.com/javase/8/docs/api/java/lang/String.html" TargetMode="External"/><Relationship Id="rId179" Type="http://schemas.openxmlformats.org/officeDocument/2006/relationships/image" Target="media/image55.emf"/><Relationship Id="rId386" Type="http://schemas.openxmlformats.org/officeDocument/2006/relationships/hyperlink" Target="https://docs.oracle.com/javase/8/docs/api/javax/swing/JPanel.html" TargetMode="External"/><Relationship Id="rId551" Type="http://schemas.openxmlformats.org/officeDocument/2006/relationships/hyperlink" Target="https://www.w3.org/DOM/" TargetMode="External"/><Relationship Id="rId593" Type="http://schemas.openxmlformats.org/officeDocument/2006/relationships/image" Target="media/image113.png"/><Relationship Id="rId607" Type="http://schemas.openxmlformats.org/officeDocument/2006/relationships/hyperlink" Target="https://github.com/RobertGodin/JavaPasAPas" TargetMode="External"/><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x/swing/JFrame.html" TargetMode="External"/><Relationship Id="rId288" Type="http://schemas.openxmlformats.org/officeDocument/2006/relationships/hyperlink" Target="https://docs.oracle.com/javase/8/docs/api/java/awt/event/MouseEvent.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x/swing/JPanel.html" TargetMode="External"/><Relationship Id="rId509" Type="http://schemas.openxmlformats.org/officeDocument/2006/relationships/hyperlink" Target="https://github.com/RobertGodin/JavaPasAPas" TargetMode="External"/><Relationship Id="rId106" Type="http://schemas.openxmlformats.org/officeDocument/2006/relationships/image" Target="media/image40.emf"/><Relationship Id="rId313" Type="http://schemas.openxmlformats.org/officeDocument/2006/relationships/hyperlink" Target="https://docs.oracle.com/javase/8/docs/api/java/awt/Color.html" TargetMode="External"/><Relationship Id="rId495" Type="http://schemas.openxmlformats.org/officeDocument/2006/relationships/hyperlink" Target="https://docs.oracle.com/javase/8/docs/api/java/io/InputStream.html" TargetMode="External"/><Relationship Id="rId10" Type="http://schemas.openxmlformats.org/officeDocument/2006/relationships/image" Target="media/image2.wmf"/><Relationship Id="rId52" Type="http://schemas.openxmlformats.org/officeDocument/2006/relationships/image" Target="media/image26.png"/><Relationship Id="rId94" Type="http://schemas.openxmlformats.org/officeDocument/2006/relationships/hyperlink" Target="https://github.com/RobertGodin/JavaPasAPas" TargetMode="External"/><Relationship Id="rId148" Type="http://schemas.openxmlformats.org/officeDocument/2006/relationships/hyperlink" Target="https://docs.oracle.com/javase/8/docs/api/java/lang/String.html" TargetMode="External"/><Relationship Id="rId355" Type="http://schemas.openxmlformats.org/officeDocument/2006/relationships/image" Target="media/image88.png"/><Relationship Id="rId397" Type="http://schemas.openxmlformats.org/officeDocument/2006/relationships/hyperlink" Target="https://github.com/RobertGodin/JavaPasAPas" TargetMode="External"/><Relationship Id="rId520" Type="http://schemas.openxmlformats.org/officeDocument/2006/relationships/image" Target="media/image107.emf"/><Relationship Id="rId562" Type="http://schemas.openxmlformats.org/officeDocument/2006/relationships/hyperlink" Target="https://docs.oracle.com/javase/8/docs/api/java/io/File.html" TargetMode="External"/><Relationship Id="rId215" Type="http://schemas.openxmlformats.org/officeDocument/2006/relationships/hyperlink" Target="https://docs.oracle.com/javase/8/docs/api/javax/swing/JFrame.html" TargetMode="External"/><Relationship Id="rId257" Type="http://schemas.openxmlformats.org/officeDocument/2006/relationships/image" Target="media/image61.png"/><Relationship Id="rId422" Type="http://schemas.openxmlformats.org/officeDocument/2006/relationships/hyperlink" Target="https://docs.oracle.com/javase/8/docs/api/java/util/Vector.html" TargetMode="External"/><Relationship Id="rId464" Type="http://schemas.openxmlformats.org/officeDocument/2006/relationships/hyperlink" Target="https://docs.oracle.com/javase/8/docs/api/java/io/InputStream.html" TargetMode="External"/><Relationship Id="rId299" Type="http://schemas.openxmlformats.org/officeDocument/2006/relationships/image" Target="media/image69.emf"/><Relationship Id="rId63" Type="http://schemas.openxmlformats.org/officeDocument/2006/relationships/image" Target="media/image28.emf"/><Relationship Id="rId159" Type="http://schemas.openxmlformats.org/officeDocument/2006/relationships/oleObject" Target="embeddings/oleObject26.bin"/><Relationship Id="rId366" Type="http://schemas.openxmlformats.org/officeDocument/2006/relationships/hyperlink" Target="https://github.com/RobertGodin/JavaPasAPas" TargetMode="External"/><Relationship Id="rId573" Type="http://schemas.openxmlformats.org/officeDocument/2006/relationships/hyperlink" Target="https://docs.oracle.com/javase/8/docs/api/java/io/ObjectOutputStream.html" TargetMode="External"/><Relationship Id="rId226" Type="http://schemas.openxmlformats.org/officeDocument/2006/relationships/hyperlink" Target="https://docs.oracle.com/javase/8/docs/api/javax/swing/JFrame.html" TargetMode="External"/><Relationship Id="rId433" Type="http://schemas.openxmlformats.org/officeDocument/2006/relationships/hyperlink" Target="https://docs.oracle.com/javase/8/docs/api/java/util/Iterator.html" TargetMode="External"/><Relationship Id="rId74" Type="http://schemas.openxmlformats.org/officeDocument/2006/relationships/oleObject" Target="embeddings/oleObject15.bin"/><Relationship Id="rId377" Type="http://schemas.openxmlformats.org/officeDocument/2006/relationships/hyperlink" Target="https://docs.oracle.com/javase/8/docs/api/javax/swing/JPanel.html" TargetMode="External"/><Relationship Id="rId500" Type="http://schemas.openxmlformats.org/officeDocument/2006/relationships/hyperlink" Target="https://docs.oracle.com/javase/8/docs/api/java/io/ObjectInputStream.html" TargetMode="External"/><Relationship Id="rId584" Type="http://schemas.openxmlformats.org/officeDocument/2006/relationships/hyperlink" Target="https://github.com/RobertGodin/JavaPasAPas" TargetMode="External"/><Relationship Id="rId5" Type="http://schemas.openxmlformats.org/officeDocument/2006/relationships/webSettings" Target="webSettings.xml"/><Relationship Id="rId237" Type="http://schemas.openxmlformats.org/officeDocument/2006/relationships/hyperlink" Target="https://docs.oracle.com/javase/8/docs/api/java/awt/Graphics.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image" Target="media/image96.png"/><Relationship Id="rId511" Type="http://schemas.openxmlformats.org/officeDocument/2006/relationships/hyperlink" Target="https://docs.oracle.com/javase/8/docs/api/java/io/FileOutputStream.html" TargetMode="External"/><Relationship Id="rId609" Type="http://schemas.openxmlformats.org/officeDocument/2006/relationships/footer" Target="footer2.xml"/><Relationship Id="rId85" Type="http://schemas.openxmlformats.org/officeDocument/2006/relationships/hyperlink" Target="https://docs.oracle.com/javase/8/docs/api/java/lang/String.html" TargetMode="External"/><Relationship Id="rId150" Type="http://schemas.openxmlformats.org/officeDocument/2006/relationships/hyperlink" Target="https://docs.oracle.com/javase/8/docs/api/java/lang/String.html" TargetMode="External"/><Relationship Id="rId595" Type="http://schemas.openxmlformats.org/officeDocument/2006/relationships/image" Target="media/image115.png"/><Relationship Id="rId248" Type="http://schemas.openxmlformats.org/officeDocument/2006/relationships/hyperlink" Target="https://docs.oracle.com/javase/8/docs/api/java/awt/Color.html" TargetMode="External"/><Relationship Id="rId455" Type="http://schemas.openxmlformats.org/officeDocument/2006/relationships/hyperlink" Target="https://github.com/RobertGodin/JavaPasAPas/tree/master/JeuSimple" TargetMode="External"/><Relationship Id="rId12" Type="http://schemas.openxmlformats.org/officeDocument/2006/relationships/image" Target="media/image3.emf"/><Relationship Id="rId108" Type="http://schemas.openxmlformats.org/officeDocument/2006/relationships/hyperlink" Target="https://github.com/RobertGodin/JavaPasAPas" TargetMode="External"/><Relationship Id="rId315" Type="http://schemas.openxmlformats.org/officeDocument/2006/relationships/oleObject" Target="embeddings/oleObject38.bin"/><Relationship Id="rId522" Type="http://schemas.openxmlformats.org/officeDocument/2006/relationships/image" Target="media/image108.png"/><Relationship Id="rId96" Type="http://schemas.openxmlformats.org/officeDocument/2006/relationships/image" Target="media/image36.emf"/><Relationship Id="rId161" Type="http://schemas.openxmlformats.org/officeDocument/2006/relationships/oleObject" Target="embeddings/oleObject27.bin"/><Relationship Id="rId399" Type="http://schemas.openxmlformats.org/officeDocument/2006/relationships/oleObject" Target="embeddings/oleObject57.bin"/><Relationship Id="rId259" Type="http://schemas.openxmlformats.org/officeDocument/2006/relationships/image" Target="media/image62.png"/><Relationship Id="rId466" Type="http://schemas.openxmlformats.org/officeDocument/2006/relationships/hyperlink" Target="https://docs.oracle.com/javase/8/docs/api/java/io/OutputStream.html" TargetMode="External"/><Relationship Id="rId23" Type="http://schemas.openxmlformats.org/officeDocument/2006/relationships/image" Target="media/image7.png"/><Relationship Id="rId119" Type="http://schemas.openxmlformats.org/officeDocument/2006/relationships/image" Target="media/image43.emf"/><Relationship Id="rId326" Type="http://schemas.openxmlformats.org/officeDocument/2006/relationships/image" Target="media/image78.emf"/><Relationship Id="rId533" Type="http://schemas.openxmlformats.org/officeDocument/2006/relationships/hyperlink" Target="https://docs.oracle.com/javase/8/docs/api/java/io/Reader.html" TargetMode="External"/><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FileInputStream.html" TargetMode="External"/><Relationship Id="rId600" Type="http://schemas.openxmlformats.org/officeDocument/2006/relationships/image" Target="media/image120.png"/><Relationship Id="rId337" Type="http://schemas.openxmlformats.org/officeDocument/2006/relationships/oleObject" Target="embeddings/oleObject48.bin"/><Relationship Id="rId34" Type="http://schemas.openxmlformats.org/officeDocument/2006/relationships/image" Target="media/image17.png"/><Relationship Id="rId544" Type="http://schemas.openxmlformats.org/officeDocument/2006/relationships/hyperlink" Target="https://docs.oracle.com/javase/8/docs/api/java/io/StreamTokeniz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hyperlink" Target="https://github.com/RobertGodin/JavaPasAPas" TargetMode="External"/><Relationship Id="rId404" Type="http://schemas.openxmlformats.org/officeDocument/2006/relationships/hyperlink" Target="https://github.com/RobertGodin/JavaPasAPas" TargetMode="External"/><Relationship Id="rId611" Type="http://schemas.openxmlformats.org/officeDocument/2006/relationships/fontTable" Target="fontTable.xml"/><Relationship Id="rId250" Type="http://schemas.openxmlformats.org/officeDocument/2006/relationships/hyperlink" Target="https://docs.oracle.com/javase/8/docs/api/java/awt/Color.html" TargetMode="External"/><Relationship Id="rId488" Type="http://schemas.openxmlformats.org/officeDocument/2006/relationships/hyperlink" Target="https://docs.oracle.com/javase/8/docs/api/java/io/FileOutputStream.html" TargetMode="External"/><Relationship Id="rId45" Type="http://schemas.openxmlformats.org/officeDocument/2006/relationships/hyperlink" Target="https://docs.oracle.com/javase/8/docs/api/java/lang/String.html" TargetMode="External"/><Relationship Id="rId110" Type="http://schemas.openxmlformats.org/officeDocument/2006/relationships/hyperlink" Target="https://github.com/RobertGodin/JavaPasAPas" TargetMode="External"/><Relationship Id="rId348" Type="http://schemas.openxmlformats.org/officeDocument/2006/relationships/hyperlink" Target="https://github.com/RobertGodin/JavaPasAPas" TargetMode="External"/><Relationship Id="rId555" Type="http://schemas.openxmlformats.org/officeDocument/2006/relationships/hyperlink" Target="https://docs.oracle.com/javase/8/docs/api/org/w3c/dom/Node.html" TargetMode="External"/><Relationship Id="rId194" Type="http://schemas.openxmlformats.org/officeDocument/2006/relationships/hyperlink" Target="https://docs.oracle.com/javase/8/docs/api/java/lang/String.html" TargetMode="External"/><Relationship Id="rId208" Type="http://schemas.openxmlformats.org/officeDocument/2006/relationships/image" Target="media/image56.emf"/><Relationship Id="rId415" Type="http://schemas.openxmlformats.org/officeDocument/2006/relationships/image" Target="media/image99.emf"/><Relationship Id="rId261" Type="http://schemas.openxmlformats.org/officeDocument/2006/relationships/image" Target="media/image63.wmf"/><Relationship Id="rId499" Type="http://schemas.openxmlformats.org/officeDocument/2006/relationships/hyperlink" Target="https://docs.oracle.com/javase/8/docs/api/java/io/Data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image" Target="media/image91.png"/><Relationship Id="rId566" Type="http://schemas.openxmlformats.org/officeDocument/2006/relationships/hyperlink" Target="https://github.com/RobertGodin/JavaPasAPas" TargetMode="External"/><Relationship Id="rId121" Type="http://schemas.openxmlformats.org/officeDocument/2006/relationships/image" Target="media/image44.emf"/><Relationship Id="rId219" Type="http://schemas.openxmlformats.org/officeDocument/2006/relationships/hyperlink" Target="https://docs.oracle.com/javase/8/docs/api/javax/swing/JFrame.html" TargetMode="External"/><Relationship Id="rId426" Type="http://schemas.openxmlformats.org/officeDocument/2006/relationships/hyperlink" Target="https://docs.oracle.com/javase/8/docs/api/java/util/Vector.html"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1</TotalTime>
  <Pages>282</Pages>
  <Words>71718</Words>
  <Characters>408795</Characters>
  <Application>Microsoft Office Word</Application>
  <DocSecurity>0</DocSecurity>
  <Lines>3406</Lines>
  <Paragraphs>959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Java pas à pas</vt:lpstr>
      <vt:lpstr>Java pas à pas</vt:lpstr>
    </vt:vector>
  </TitlesOfParts>
  <Manager/>
  <Company/>
  <LinksUpToDate>false</LinksUpToDate>
  <CharactersWithSpaces>479554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dc:description/>
  <cp:lastModifiedBy>Lemire, Daniel</cp:lastModifiedBy>
  <cp:revision>3</cp:revision>
  <cp:lastPrinted>2024-01-11T02:21:00Z</cp:lastPrinted>
  <dcterms:created xsi:type="dcterms:W3CDTF">2025-02-14T19:58:00Z</dcterms:created>
  <dcterms:modified xsi:type="dcterms:W3CDTF">2025-02-14T20:05:00Z</dcterms:modified>
  <cp:category/>
</cp:coreProperties>
</file>