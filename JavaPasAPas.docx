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2776E" w14:textId="7CF4FEE6" w:rsidR="008900A0" w:rsidRPr="00035DA1" w:rsidRDefault="00035DA1" w:rsidP="00035DA1">
      <w:pPr>
        <w:rPr>
          <w:spacing w:val="-5"/>
          <w:sz w:val="72"/>
          <w:szCs w:val="72"/>
          <w:lang w:val="fr-CA"/>
        </w:rPr>
      </w:pPr>
      <w:r>
        <w:rPr>
          <w:noProof/>
          <w:spacing w:val="-5"/>
          <w:sz w:val="72"/>
          <w:szCs w:val="72"/>
          <w:lang w:val="fr-CA"/>
        </w:rPr>
        <w:drawing>
          <wp:inline distT="0" distB="0" distL="0" distR="0" wp14:anchorId="2E8E44AA" wp14:editId="63856710">
            <wp:extent cx="6858000" cy="6858000"/>
            <wp:effectExtent l="0" t="0" r="0" b="0"/>
            <wp:docPr id="16969296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9608" name="Image 1696929608"/>
                    <pic:cNvPicPr/>
                  </pic:nvPicPr>
                  <pic:blipFill>
                    <a:blip r:embed="rId8">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162CEC16" w14:textId="47CFF3A2" w:rsidR="00CF34EA" w:rsidRDefault="000B4659" w:rsidP="16CBE89F">
      <w:pPr>
        <w:pStyle w:val="Titre1"/>
        <w:numPr>
          <w:ilvl w:val="0"/>
          <w:numId w:val="0"/>
        </w:numPr>
        <w:jc w:val="center"/>
      </w:pPr>
      <w:bookmarkStart w:id="0" w:name="_Toc44667546"/>
      <w:r w:rsidRPr="16CBE89F">
        <w:rPr>
          <w:rStyle w:val="Accentuation"/>
          <w:sz w:val="32"/>
          <w:szCs w:val="32"/>
        </w:rPr>
        <w:t xml:space="preserve">Java </w:t>
      </w:r>
      <w:r w:rsidR="0089793A" w:rsidRPr="16CBE89F">
        <w:rPr>
          <w:rStyle w:val="Accentuation"/>
          <w:sz w:val="32"/>
          <w:szCs w:val="32"/>
        </w:rPr>
        <w:t>Pas à Pas</w:t>
      </w:r>
      <w:bookmarkEnd w:id="0"/>
    </w:p>
    <w:p w14:paraId="744761D8" w14:textId="7F633A82" w:rsidR="005C511E" w:rsidRPr="00035DA1" w:rsidRDefault="00A060EE" w:rsidP="00035DA1">
      <w:pPr>
        <w:pStyle w:val="Titre1"/>
        <w:numPr>
          <w:ilvl w:val="0"/>
          <w:numId w:val="0"/>
        </w:numPr>
        <w:jc w:val="center"/>
      </w:pPr>
      <w:bookmarkStart w:id="1" w:name="_Toc44667547"/>
      <w:r w:rsidRPr="16CBE89F">
        <w:rPr>
          <w:rStyle w:val="Accentuation"/>
          <w:sz w:val="32"/>
          <w:szCs w:val="32"/>
        </w:rPr>
        <w:t>I</w:t>
      </w:r>
      <w:r w:rsidR="00CF34EA" w:rsidRPr="16CBE89F">
        <w:rPr>
          <w:rStyle w:val="Accentuation"/>
          <w:sz w:val="32"/>
          <w:szCs w:val="32"/>
        </w:rPr>
        <w:t xml:space="preserve">ntroduction à la </w:t>
      </w:r>
      <w:r w:rsidRPr="16CBE89F">
        <w:rPr>
          <w:rStyle w:val="Accentuation"/>
          <w:sz w:val="32"/>
          <w:szCs w:val="32"/>
        </w:rPr>
        <w:t>P</w:t>
      </w:r>
      <w:r w:rsidR="00CF34EA" w:rsidRPr="16CBE89F">
        <w:rPr>
          <w:rStyle w:val="Accentuation"/>
          <w:sz w:val="32"/>
          <w:szCs w:val="32"/>
        </w:rPr>
        <w:t xml:space="preserve">rogrammation et au </w:t>
      </w:r>
      <w:r w:rsidRPr="16CBE89F">
        <w:rPr>
          <w:rStyle w:val="Accentuation"/>
          <w:sz w:val="32"/>
          <w:szCs w:val="32"/>
        </w:rPr>
        <w:t>L</w:t>
      </w:r>
      <w:r w:rsidR="00CF34EA" w:rsidRPr="16CBE89F">
        <w:rPr>
          <w:rStyle w:val="Accentuation"/>
          <w:sz w:val="32"/>
          <w:szCs w:val="32"/>
        </w:rPr>
        <w:t>angage Java</w:t>
      </w:r>
      <w:bookmarkEnd w:id="1"/>
    </w:p>
    <w:p w14:paraId="03D780E4" w14:textId="3C194E19" w:rsidR="008900A0" w:rsidRDefault="005C511E" w:rsidP="00035DA1">
      <w:pPr>
        <w:pStyle w:val="Corpsdetexte"/>
        <w:jc w:val="center"/>
      </w:pPr>
      <w:r w:rsidRPr="00682029">
        <w:rPr>
          <w:rStyle w:val="Accentuation"/>
          <w:sz w:val="24"/>
          <w:szCs w:val="24"/>
        </w:rPr>
        <w:t>Robert Godin</w:t>
      </w:r>
      <w:r w:rsidR="00F9726A" w:rsidRPr="00682029">
        <w:rPr>
          <w:rStyle w:val="Accentuation"/>
          <w:sz w:val="24"/>
          <w:szCs w:val="24"/>
        </w:rPr>
        <w:t>, Daniel Lemire</w:t>
      </w:r>
    </w:p>
    <w:p w14:paraId="0C0C78D7" w14:textId="558491AB" w:rsidR="008900A0" w:rsidRDefault="008900A0" w:rsidP="00035DA1">
      <w:pPr>
        <w:pStyle w:val="Corpsdetexte"/>
      </w:pPr>
    </w:p>
    <w:p w14:paraId="59D5247C" w14:textId="60E5A14E" w:rsidR="008900A0" w:rsidRDefault="008900A0" w:rsidP="0089793A">
      <w:pPr>
        <w:pStyle w:val="Corpsdetexte"/>
        <w:jc w:val="center"/>
      </w:pPr>
    </w:p>
    <w:p w14:paraId="2FCA29BA" w14:textId="77777777" w:rsidR="00481233" w:rsidRDefault="00481233" w:rsidP="00035DA1">
      <w:pPr>
        <w:pStyle w:val="Corpsdetexte"/>
        <w:jc w:val="center"/>
      </w:pPr>
    </w:p>
    <w:p w14:paraId="0ABD2D30" w14:textId="77777777" w:rsidR="00481233" w:rsidRDefault="00481233" w:rsidP="00035DA1">
      <w:pPr>
        <w:pStyle w:val="Corpsdetexte"/>
        <w:jc w:val="center"/>
      </w:pPr>
    </w:p>
    <w:p w14:paraId="0F21C8C1" w14:textId="77777777" w:rsidR="00481233" w:rsidRDefault="00481233" w:rsidP="00035DA1">
      <w:pPr>
        <w:pStyle w:val="Corpsdetexte"/>
        <w:jc w:val="center"/>
      </w:pPr>
    </w:p>
    <w:p w14:paraId="62D51D48" w14:textId="77777777" w:rsidR="00481233" w:rsidRDefault="00481233" w:rsidP="00035DA1">
      <w:pPr>
        <w:pStyle w:val="Corpsdetexte"/>
        <w:jc w:val="center"/>
      </w:pPr>
    </w:p>
    <w:p w14:paraId="0805A0D2" w14:textId="77777777" w:rsidR="00481233" w:rsidRDefault="00481233" w:rsidP="00035DA1">
      <w:pPr>
        <w:pStyle w:val="Corpsdetexte"/>
        <w:jc w:val="center"/>
      </w:pPr>
    </w:p>
    <w:p w14:paraId="5CA3CA0E" w14:textId="77777777" w:rsidR="00481233" w:rsidRDefault="00481233" w:rsidP="00035DA1">
      <w:pPr>
        <w:pStyle w:val="Corpsdetexte"/>
        <w:jc w:val="center"/>
      </w:pPr>
    </w:p>
    <w:p w14:paraId="0728EF8E" w14:textId="77777777" w:rsidR="00481233" w:rsidRDefault="00481233" w:rsidP="00035DA1">
      <w:pPr>
        <w:pStyle w:val="Corpsdetexte"/>
        <w:jc w:val="center"/>
      </w:pPr>
    </w:p>
    <w:p w14:paraId="2D22CC40" w14:textId="77777777" w:rsidR="00481233" w:rsidRDefault="00481233" w:rsidP="00035DA1">
      <w:pPr>
        <w:pStyle w:val="Corpsdetexte"/>
        <w:jc w:val="center"/>
      </w:pPr>
    </w:p>
    <w:p w14:paraId="185C4607" w14:textId="77777777" w:rsidR="00481233" w:rsidRDefault="00481233" w:rsidP="00035DA1">
      <w:pPr>
        <w:pStyle w:val="Corpsdetexte"/>
        <w:jc w:val="center"/>
      </w:pPr>
    </w:p>
    <w:p w14:paraId="73E9A4C5" w14:textId="77777777" w:rsidR="00481233" w:rsidRDefault="00481233" w:rsidP="00035DA1">
      <w:pPr>
        <w:pStyle w:val="Corpsdetexte"/>
        <w:jc w:val="center"/>
      </w:pPr>
    </w:p>
    <w:p w14:paraId="24569DF5" w14:textId="77777777" w:rsidR="00481233" w:rsidRDefault="00481233" w:rsidP="00035DA1">
      <w:pPr>
        <w:pStyle w:val="Corpsdetexte"/>
        <w:jc w:val="center"/>
      </w:pPr>
    </w:p>
    <w:p w14:paraId="72C6B8AB" w14:textId="77777777" w:rsidR="00481233" w:rsidRDefault="00481233" w:rsidP="00035DA1">
      <w:pPr>
        <w:pStyle w:val="Corpsdetexte"/>
        <w:jc w:val="center"/>
      </w:pPr>
    </w:p>
    <w:p w14:paraId="4B33AE33" w14:textId="77777777" w:rsidR="00481233" w:rsidRDefault="00481233" w:rsidP="00035DA1">
      <w:pPr>
        <w:pStyle w:val="Corpsdetexte"/>
        <w:jc w:val="center"/>
      </w:pPr>
    </w:p>
    <w:p w14:paraId="04218B1B" w14:textId="77777777" w:rsidR="00481233" w:rsidRDefault="00481233" w:rsidP="00035DA1">
      <w:pPr>
        <w:pStyle w:val="Corpsdetexte"/>
        <w:jc w:val="center"/>
      </w:pPr>
    </w:p>
    <w:p w14:paraId="226574BD" w14:textId="77777777" w:rsidR="00481233" w:rsidRDefault="00481233" w:rsidP="00035DA1">
      <w:pPr>
        <w:pStyle w:val="Corpsdetexte"/>
        <w:jc w:val="center"/>
      </w:pPr>
    </w:p>
    <w:p w14:paraId="0682175D" w14:textId="77777777" w:rsidR="00481233" w:rsidRDefault="00481233" w:rsidP="00035DA1">
      <w:pPr>
        <w:pStyle w:val="Corpsdetexte"/>
        <w:jc w:val="center"/>
      </w:pPr>
    </w:p>
    <w:p w14:paraId="356BE0AA" w14:textId="77777777" w:rsidR="00481233" w:rsidRDefault="00481233" w:rsidP="00035DA1">
      <w:pPr>
        <w:pStyle w:val="Corpsdetexte"/>
        <w:jc w:val="center"/>
      </w:pPr>
    </w:p>
    <w:p w14:paraId="5B474ADA" w14:textId="77777777" w:rsidR="00481233" w:rsidRDefault="00481233" w:rsidP="00035DA1">
      <w:pPr>
        <w:pStyle w:val="Corpsdetexte"/>
        <w:jc w:val="center"/>
      </w:pPr>
    </w:p>
    <w:p w14:paraId="412C9C35" w14:textId="77777777" w:rsidR="00481233" w:rsidRDefault="00481233" w:rsidP="00035DA1">
      <w:pPr>
        <w:pStyle w:val="Corpsdetexte"/>
        <w:jc w:val="center"/>
      </w:pPr>
    </w:p>
    <w:p w14:paraId="04B69F21" w14:textId="77777777" w:rsidR="00481233" w:rsidRDefault="00481233" w:rsidP="00035DA1">
      <w:pPr>
        <w:pStyle w:val="Corpsdetexte"/>
        <w:jc w:val="center"/>
      </w:pPr>
    </w:p>
    <w:p w14:paraId="38E4F6B8" w14:textId="77777777" w:rsidR="00481233" w:rsidRDefault="00481233" w:rsidP="00035DA1">
      <w:pPr>
        <w:pStyle w:val="Corpsdetexte"/>
        <w:jc w:val="center"/>
      </w:pPr>
    </w:p>
    <w:p w14:paraId="37B1B3B7" w14:textId="77777777" w:rsidR="00481233" w:rsidRDefault="00481233" w:rsidP="00035DA1">
      <w:pPr>
        <w:pStyle w:val="Corpsdetexte"/>
        <w:jc w:val="center"/>
      </w:pPr>
    </w:p>
    <w:p w14:paraId="681C3EE1" w14:textId="77777777" w:rsidR="00481233" w:rsidRDefault="00481233" w:rsidP="00035DA1">
      <w:pPr>
        <w:pStyle w:val="Corpsdetexte"/>
        <w:jc w:val="center"/>
      </w:pPr>
    </w:p>
    <w:p w14:paraId="3FCE0BB2" w14:textId="77777777" w:rsidR="00481233" w:rsidRDefault="00481233" w:rsidP="00035DA1">
      <w:pPr>
        <w:pStyle w:val="Corpsdetexte"/>
        <w:jc w:val="center"/>
      </w:pPr>
    </w:p>
    <w:p w14:paraId="40CA089B" w14:textId="77777777" w:rsidR="00481233" w:rsidRDefault="00481233" w:rsidP="00035DA1">
      <w:pPr>
        <w:pStyle w:val="Corpsdetexte"/>
        <w:jc w:val="center"/>
      </w:pPr>
    </w:p>
    <w:p w14:paraId="51A5445B" w14:textId="77777777" w:rsidR="00481233" w:rsidRDefault="00481233" w:rsidP="00035DA1">
      <w:pPr>
        <w:pStyle w:val="Corpsdetexte"/>
        <w:jc w:val="center"/>
      </w:pPr>
    </w:p>
    <w:p w14:paraId="52968E3E" w14:textId="21B90298" w:rsidR="004C4678" w:rsidRDefault="00F85499" w:rsidP="00035DA1">
      <w:pPr>
        <w:pStyle w:val="Corpsdetexte"/>
        <w:jc w:val="center"/>
      </w:pPr>
      <w:r>
        <w:t>Version 1.</w:t>
      </w:r>
      <w:r w:rsidR="007616BC">
        <w:t>1</w:t>
      </w:r>
      <w:r w:rsidR="009615C0">
        <w:t>9</w:t>
      </w:r>
      <w:r>
        <w:t xml:space="preserve"> (</w:t>
      </w:r>
      <w:r w:rsidR="009615C0">
        <w:t>décembre</w:t>
      </w:r>
      <w:r w:rsidR="00946A4A">
        <w:t xml:space="preserve"> </w:t>
      </w:r>
      <w:r w:rsidR="0060702D">
        <w:t>202</w:t>
      </w:r>
      <w:r w:rsidR="009A50DE">
        <w:t>3</w:t>
      </w:r>
      <w:r>
        <w:t>)</w:t>
      </w:r>
    </w:p>
    <w:p w14:paraId="6D7ABA31" w14:textId="61BE0A1B" w:rsidR="00DD0863" w:rsidRPr="004C4678" w:rsidRDefault="00A17924" w:rsidP="00A17924">
      <w:pPr>
        <w:pStyle w:val="tiquettedesection"/>
        <w:rPr>
          <w:spacing w:val="-100"/>
          <w:u w:val="single"/>
        </w:rPr>
        <w:sectPr w:rsidR="00DD0863" w:rsidRPr="004C4678" w:rsidSect="009E50CE">
          <w:footerReference w:type="default" r:id="rId9"/>
          <w:type w:val="continuous"/>
          <w:pgSz w:w="12240" w:h="15840" w:code="1"/>
          <w:pgMar w:top="720" w:right="720" w:bottom="720" w:left="720" w:header="0" w:footer="958" w:gutter="0"/>
          <w:pgNumType w:fmt="lowerRoman" w:start="1"/>
          <w:cols w:space="720"/>
          <w:titlePg/>
          <w:docGrid w:linePitch="218"/>
        </w:sectPr>
      </w:pPr>
      <w:r w:rsidRPr="004C4678">
        <w:rPr>
          <w:spacing w:val="-100"/>
          <w:u w:val="single"/>
        </w:rPr>
        <w:lastRenderedPageBreak/>
        <w:t>T</w:t>
      </w:r>
      <w:r w:rsidR="00DD0863" w:rsidRPr="004C4678">
        <w:rPr>
          <w:u w:val="single"/>
        </w:rPr>
        <w:t>able des matières</w:t>
      </w:r>
    </w:p>
    <w:p w14:paraId="3993EDE1" w14:textId="23409182" w:rsidR="0015570D" w:rsidRDefault="00064A95">
      <w:pPr>
        <w:pStyle w:val="TM1"/>
        <w:tabs>
          <w:tab w:val="right" w:leader="dot" w:pos="10790"/>
        </w:tabs>
        <w:rPr>
          <w:rFonts w:asciiTheme="minorHAnsi" w:eastAsiaTheme="minorEastAsia" w:hAnsiTheme="minorHAnsi" w:cstheme="minorBidi"/>
          <w:b w:val="0"/>
          <w:bCs w:val="0"/>
          <w:caps w:val="0"/>
          <w:noProof/>
          <w:sz w:val="24"/>
          <w:szCs w:val="24"/>
          <w:lang w:val="en-US" w:eastAsia="en-US"/>
        </w:rPr>
      </w:pPr>
      <w:r>
        <w:fldChar w:fldCharType="begin"/>
      </w:r>
      <w:r>
        <w:instrText xml:space="preserve"> TOC \o "1-3" \h \z \u </w:instrText>
      </w:r>
      <w:r>
        <w:fldChar w:fldCharType="separate"/>
      </w:r>
      <w:hyperlink w:anchor="_Toc44667546" w:history="1">
        <w:r w:rsidR="0015570D" w:rsidRPr="00251DDE">
          <w:rPr>
            <w:rStyle w:val="Hyperlien"/>
            <w:noProof/>
          </w:rPr>
          <w:t>Java Pas à Pas</w:t>
        </w:r>
        <w:r w:rsidR="0015570D">
          <w:rPr>
            <w:noProof/>
            <w:webHidden/>
          </w:rPr>
          <w:tab/>
        </w:r>
        <w:r w:rsidR="0015570D">
          <w:rPr>
            <w:noProof/>
            <w:webHidden/>
          </w:rPr>
          <w:fldChar w:fldCharType="begin"/>
        </w:r>
        <w:r w:rsidR="0015570D">
          <w:rPr>
            <w:noProof/>
            <w:webHidden/>
          </w:rPr>
          <w:instrText xml:space="preserve"> PAGEREF _Toc44667546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7B19B66A" w14:textId="5CF3F0F9"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7" w:history="1">
        <w:r w:rsidR="0015570D" w:rsidRPr="00251DDE">
          <w:rPr>
            <w:rStyle w:val="Hyperlien"/>
            <w:noProof/>
          </w:rPr>
          <w:t>Introduction à la Programmation et au Langage Java</w:t>
        </w:r>
        <w:r w:rsidR="0015570D">
          <w:rPr>
            <w:noProof/>
            <w:webHidden/>
          </w:rPr>
          <w:tab/>
        </w:r>
        <w:r w:rsidR="0015570D">
          <w:rPr>
            <w:noProof/>
            <w:webHidden/>
          </w:rPr>
          <w:fldChar w:fldCharType="begin"/>
        </w:r>
        <w:r w:rsidR="0015570D">
          <w:rPr>
            <w:noProof/>
            <w:webHidden/>
          </w:rPr>
          <w:instrText xml:space="preserve"> PAGEREF _Toc44667547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2477ED02" w14:textId="14FC87FD"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8" w:history="1">
        <w:r w:rsidR="0015570D" w:rsidRPr="00251DDE">
          <w:rPr>
            <w:rStyle w:val="Hyperlien"/>
            <w:noProof/>
          </w:rPr>
          <w:t>Préface</w:t>
        </w:r>
        <w:r w:rsidR="0015570D">
          <w:rPr>
            <w:noProof/>
            <w:webHidden/>
          </w:rPr>
          <w:tab/>
        </w:r>
        <w:r w:rsidR="0015570D">
          <w:rPr>
            <w:noProof/>
            <w:webHidden/>
          </w:rPr>
          <w:fldChar w:fldCharType="begin"/>
        </w:r>
        <w:r w:rsidR="0015570D">
          <w:rPr>
            <w:noProof/>
            <w:webHidden/>
          </w:rPr>
          <w:instrText xml:space="preserve"> PAGEREF _Toc44667548 \h </w:instrText>
        </w:r>
        <w:r w:rsidR="0015570D">
          <w:rPr>
            <w:noProof/>
            <w:webHidden/>
          </w:rPr>
        </w:r>
        <w:r w:rsidR="0015570D">
          <w:rPr>
            <w:noProof/>
            <w:webHidden/>
          </w:rPr>
          <w:fldChar w:fldCharType="separate"/>
        </w:r>
        <w:r w:rsidR="00CF67E3">
          <w:rPr>
            <w:noProof/>
            <w:webHidden/>
          </w:rPr>
          <w:t>4</w:t>
        </w:r>
        <w:r w:rsidR="0015570D">
          <w:rPr>
            <w:noProof/>
            <w:webHidden/>
          </w:rPr>
          <w:fldChar w:fldCharType="end"/>
        </w:r>
      </w:hyperlink>
    </w:p>
    <w:p w14:paraId="27CC19CE" w14:textId="22B23028"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49" w:history="1">
        <w:r w:rsidR="0015570D" w:rsidRPr="00251DDE">
          <w:rPr>
            <w:rStyle w:val="Hyperlien"/>
            <w:noProof/>
          </w:rPr>
          <w:t>1.</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Concepts de base</w:t>
        </w:r>
        <w:r w:rsidR="0015570D">
          <w:rPr>
            <w:noProof/>
            <w:webHidden/>
          </w:rPr>
          <w:tab/>
        </w:r>
        <w:r w:rsidR="0015570D">
          <w:rPr>
            <w:noProof/>
            <w:webHidden/>
          </w:rPr>
          <w:fldChar w:fldCharType="begin"/>
        </w:r>
        <w:r w:rsidR="0015570D">
          <w:rPr>
            <w:noProof/>
            <w:webHidden/>
          </w:rPr>
          <w:instrText xml:space="preserve"> PAGEREF _Toc44667549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5C06B087" w14:textId="55029CB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0" w:history="1">
        <w:r w:rsidR="0015570D" w:rsidRPr="00251DDE">
          <w:rPr>
            <w:rStyle w:val="Hyperlien"/>
            <w:noProof/>
          </w:rPr>
          <w:t>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Composantes matérielles d'un ordinateur (</w:t>
        </w:r>
        <w:r w:rsidR="0015570D" w:rsidRPr="00251DDE">
          <w:rPr>
            <w:rStyle w:val="Hyperlien"/>
            <w:i/>
            <w:iCs/>
            <w:noProof/>
          </w:rPr>
          <w:t>hardware</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_Toc44667550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07AF09D5" w14:textId="0ED68109"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1" w:history="1">
        <w:r w:rsidR="0015570D" w:rsidRPr="00251DDE">
          <w:rPr>
            <w:rStyle w:val="Hyperlien"/>
            <w:noProof/>
          </w:rPr>
          <w:t>1.1.1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Processeur et mémoire</w:t>
        </w:r>
        <w:r w:rsidR="0015570D">
          <w:rPr>
            <w:noProof/>
            <w:webHidden/>
          </w:rPr>
          <w:tab/>
        </w:r>
        <w:r w:rsidR="0015570D">
          <w:rPr>
            <w:noProof/>
            <w:webHidden/>
          </w:rPr>
          <w:fldChar w:fldCharType="begin"/>
        </w:r>
        <w:r w:rsidR="0015570D">
          <w:rPr>
            <w:noProof/>
            <w:webHidden/>
          </w:rPr>
          <w:instrText xml:space="preserve"> PAGEREF _Toc44667551 \h </w:instrText>
        </w:r>
        <w:r w:rsidR="0015570D">
          <w:rPr>
            <w:noProof/>
            <w:webHidden/>
          </w:rPr>
        </w:r>
        <w:r w:rsidR="0015570D">
          <w:rPr>
            <w:noProof/>
            <w:webHidden/>
          </w:rPr>
          <w:fldChar w:fldCharType="separate"/>
        </w:r>
        <w:r w:rsidR="00CF67E3">
          <w:rPr>
            <w:noProof/>
            <w:webHidden/>
          </w:rPr>
          <w:t>6</w:t>
        </w:r>
        <w:r w:rsidR="0015570D">
          <w:rPr>
            <w:noProof/>
            <w:webHidden/>
          </w:rPr>
          <w:fldChar w:fldCharType="end"/>
        </w:r>
      </w:hyperlink>
    </w:p>
    <w:p w14:paraId="6118DB3C" w14:textId="47A2D6D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2" w:history="1">
        <w:r w:rsidR="0015570D" w:rsidRPr="00251DDE">
          <w:rPr>
            <w:rStyle w:val="Hyperlien"/>
            <w:noProof/>
          </w:rPr>
          <w:t>1.1.2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Unités périphériques</w:t>
        </w:r>
        <w:r w:rsidR="0015570D">
          <w:rPr>
            <w:noProof/>
            <w:webHidden/>
          </w:rPr>
          <w:tab/>
        </w:r>
        <w:r w:rsidR="0015570D">
          <w:rPr>
            <w:noProof/>
            <w:webHidden/>
          </w:rPr>
          <w:fldChar w:fldCharType="begin"/>
        </w:r>
        <w:r w:rsidR="0015570D">
          <w:rPr>
            <w:noProof/>
            <w:webHidden/>
          </w:rPr>
          <w:instrText xml:space="preserve"> PAGEREF _Toc44667552 \h </w:instrText>
        </w:r>
        <w:r w:rsidR="0015570D">
          <w:rPr>
            <w:noProof/>
            <w:webHidden/>
          </w:rPr>
        </w:r>
        <w:r w:rsidR="0015570D">
          <w:rPr>
            <w:noProof/>
            <w:webHidden/>
          </w:rPr>
          <w:fldChar w:fldCharType="separate"/>
        </w:r>
        <w:r w:rsidR="00CF67E3">
          <w:rPr>
            <w:noProof/>
            <w:webHidden/>
          </w:rPr>
          <w:t>9</w:t>
        </w:r>
        <w:r w:rsidR="0015570D">
          <w:rPr>
            <w:noProof/>
            <w:webHidden/>
          </w:rPr>
          <w:fldChar w:fldCharType="end"/>
        </w:r>
      </w:hyperlink>
    </w:p>
    <w:p w14:paraId="119F891B" w14:textId="441223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3" w:history="1">
        <w:r w:rsidR="0015570D" w:rsidRPr="00251DDE">
          <w:rPr>
            <w:rStyle w:val="Hyperlien"/>
            <w:noProof/>
          </w:rPr>
          <w:t>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logiciel</w:t>
        </w:r>
        <w:r w:rsidR="0015570D">
          <w:rPr>
            <w:noProof/>
            <w:webHidden/>
          </w:rPr>
          <w:tab/>
        </w:r>
        <w:r w:rsidR="0015570D">
          <w:rPr>
            <w:noProof/>
            <w:webHidden/>
          </w:rPr>
          <w:fldChar w:fldCharType="begin"/>
        </w:r>
        <w:r w:rsidR="0015570D">
          <w:rPr>
            <w:noProof/>
            <w:webHidden/>
          </w:rPr>
          <w:instrText xml:space="preserve"> PAGEREF _Toc44667553 \h </w:instrText>
        </w:r>
        <w:r w:rsidR="0015570D">
          <w:rPr>
            <w:noProof/>
            <w:webHidden/>
          </w:rPr>
        </w:r>
        <w:r w:rsidR="0015570D">
          <w:rPr>
            <w:noProof/>
            <w:webHidden/>
          </w:rPr>
          <w:fldChar w:fldCharType="separate"/>
        </w:r>
        <w:r w:rsidR="00CF67E3">
          <w:rPr>
            <w:noProof/>
            <w:webHidden/>
          </w:rPr>
          <w:t>11</w:t>
        </w:r>
        <w:r w:rsidR="0015570D">
          <w:rPr>
            <w:noProof/>
            <w:webHidden/>
          </w:rPr>
          <w:fldChar w:fldCharType="end"/>
        </w:r>
      </w:hyperlink>
    </w:p>
    <w:p w14:paraId="305B9166" w14:textId="71E90D6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4" w:history="1">
        <w:r w:rsidR="0015570D" w:rsidRPr="00251DDE">
          <w:rPr>
            <w:rStyle w:val="Hyperlien"/>
            <w:noProof/>
          </w:rPr>
          <w:t>1.2.1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Le binaire, le langage machine et la compilation</w:t>
        </w:r>
        <w:r w:rsidR="0015570D">
          <w:rPr>
            <w:noProof/>
            <w:webHidden/>
          </w:rPr>
          <w:tab/>
        </w:r>
        <w:r w:rsidR="0015570D">
          <w:rPr>
            <w:noProof/>
            <w:webHidden/>
          </w:rPr>
          <w:fldChar w:fldCharType="begin"/>
        </w:r>
        <w:r w:rsidR="0015570D">
          <w:rPr>
            <w:noProof/>
            <w:webHidden/>
          </w:rPr>
          <w:instrText xml:space="preserve"> PAGEREF _Toc44667554 \h </w:instrText>
        </w:r>
        <w:r w:rsidR="0015570D">
          <w:rPr>
            <w:noProof/>
            <w:webHidden/>
          </w:rPr>
        </w:r>
        <w:r w:rsidR="0015570D">
          <w:rPr>
            <w:noProof/>
            <w:webHidden/>
          </w:rPr>
          <w:fldChar w:fldCharType="separate"/>
        </w:r>
        <w:r w:rsidR="00CF67E3">
          <w:rPr>
            <w:noProof/>
            <w:webHidden/>
          </w:rPr>
          <w:t>13</w:t>
        </w:r>
        <w:r w:rsidR="0015570D">
          <w:rPr>
            <w:noProof/>
            <w:webHidden/>
          </w:rPr>
          <w:fldChar w:fldCharType="end"/>
        </w:r>
      </w:hyperlink>
    </w:p>
    <w:p w14:paraId="43E5BF8F" w14:textId="46E73D9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5" w:history="1">
        <w:r w:rsidR="0015570D" w:rsidRPr="00251DDE">
          <w:rPr>
            <w:rStyle w:val="Hyperlien"/>
            <w:noProof/>
          </w:rPr>
          <w:t>1.2.2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Étapes de création et d’exécution d’un programme Java avec l'environnement JSE sous Windows</w:t>
        </w:r>
        <w:r w:rsidR="0015570D">
          <w:rPr>
            <w:noProof/>
            <w:webHidden/>
          </w:rPr>
          <w:tab/>
        </w:r>
        <w:r w:rsidR="0015570D">
          <w:rPr>
            <w:noProof/>
            <w:webHidden/>
          </w:rPr>
          <w:fldChar w:fldCharType="begin"/>
        </w:r>
        <w:r w:rsidR="0015570D">
          <w:rPr>
            <w:noProof/>
            <w:webHidden/>
          </w:rPr>
          <w:instrText xml:space="preserve"> PAGEREF _Toc44667555 \h </w:instrText>
        </w:r>
        <w:r w:rsidR="0015570D">
          <w:rPr>
            <w:noProof/>
            <w:webHidden/>
          </w:rPr>
        </w:r>
        <w:r w:rsidR="0015570D">
          <w:rPr>
            <w:noProof/>
            <w:webHidden/>
          </w:rPr>
          <w:fldChar w:fldCharType="separate"/>
        </w:r>
        <w:r w:rsidR="00CF67E3">
          <w:rPr>
            <w:noProof/>
            <w:webHidden/>
          </w:rPr>
          <w:t>17</w:t>
        </w:r>
        <w:r w:rsidR="0015570D">
          <w:rPr>
            <w:noProof/>
            <w:webHidden/>
          </w:rPr>
          <w:fldChar w:fldCharType="end"/>
        </w:r>
      </w:hyperlink>
    </w:p>
    <w:p w14:paraId="5FF2B20E" w14:textId="3F8E7DF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56" w:history="1">
        <w:r w:rsidR="0015570D" w:rsidRPr="00251DDE">
          <w:rPr>
            <w:rStyle w:val="Hyperlien"/>
            <w:noProof/>
          </w:rPr>
          <w:t>2.</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 programmation Java</w:t>
        </w:r>
        <w:r w:rsidR="0015570D">
          <w:rPr>
            <w:noProof/>
            <w:webHidden/>
          </w:rPr>
          <w:tab/>
        </w:r>
        <w:r w:rsidR="0015570D">
          <w:rPr>
            <w:noProof/>
            <w:webHidden/>
          </w:rPr>
          <w:fldChar w:fldCharType="begin"/>
        </w:r>
        <w:r w:rsidR="0015570D">
          <w:rPr>
            <w:noProof/>
            <w:webHidden/>
          </w:rPr>
          <w:instrText xml:space="preserve"> PAGEREF _Toc44667556 \h </w:instrText>
        </w:r>
        <w:r w:rsidR="0015570D">
          <w:rPr>
            <w:noProof/>
            <w:webHidden/>
          </w:rPr>
        </w:r>
        <w:r w:rsidR="0015570D">
          <w:rPr>
            <w:noProof/>
            <w:webHidden/>
          </w:rPr>
          <w:fldChar w:fldCharType="separate"/>
        </w:r>
        <w:r w:rsidR="00CF67E3">
          <w:rPr>
            <w:noProof/>
            <w:webHidden/>
          </w:rPr>
          <w:t>24</w:t>
        </w:r>
        <w:r w:rsidR="0015570D">
          <w:rPr>
            <w:noProof/>
            <w:webHidden/>
          </w:rPr>
          <w:fldChar w:fldCharType="end"/>
        </w:r>
      </w:hyperlink>
    </w:p>
    <w:p w14:paraId="7CA5AC82" w14:textId="4F3748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7" w:history="1">
        <w:r w:rsidR="0015570D" w:rsidRPr="00251DDE">
          <w:rPr>
            <w:rStyle w:val="Hyperlien"/>
            <w:noProof/>
          </w:rPr>
          <w:t>2.1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Commentaire Java</w:t>
        </w:r>
        <w:r w:rsidR="0015570D">
          <w:rPr>
            <w:noProof/>
            <w:webHidden/>
          </w:rPr>
          <w:tab/>
        </w:r>
        <w:r w:rsidR="0015570D">
          <w:rPr>
            <w:noProof/>
            <w:webHidden/>
          </w:rPr>
          <w:fldChar w:fldCharType="begin"/>
        </w:r>
        <w:r w:rsidR="0015570D">
          <w:rPr>
            <w:noProof/>
            <w:webHidden/>
          </w:rPr>
          <w:instrText xml:space="preserve"> PAGEREF _Toc44667557 \h </w:instrText>
        </w:r>
        <w:r w:rsidR="0015570D">
          <w:rPr>
            <w:noProof/>
            <w:webHidden/>
          </w:rPr>
        </w:r>
        <w:r w:rsidR="0015570D">
          <w:rPr>
            <w:noProof/>
            <w:webHidden/>
          </w:rPr>
          <w:fldChar w:fldCharType="separate"/>
        </w:r>
        <w:r w:rsidR="00CF67E3">
          <w:rPr>
            <w:noProof/>
            <w:webHidden/>
          </w:rPr>
          <w:t>25</w:t>
        </w:r>
        <w:r w:rsidR="0015570D">
          <w:rPr>
            <w:noProof/>
            <w:webHidden/>
          </w:rPr>
          <w:fldChar w:fldCharType="end"/>
        </w:r>
      </w:hyperlink>
    </w:p>
    <w:p w14:paraId="7AD7E6DE" w14:textId="7E001D6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8" w:history="1">
        <w:r w:rsidR="0015570D" w:rsidRPr="00251DDE">
          <w:rPr>
            <w:rStyle w:val="Hyperlien"/>
            <w:noProof/>
          </w:rPr>
          <w:t>2.2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Importation de classes</w:t>
        </w:r>
        <w:r w:rsidR="0015570D">
          <w:rPr>
            <w:noProof/>
            <w:webHidden/>
          </w:rPr>
          <w:tab/>
        </w:r>
        <w:r w:rsidR="0015570D">
          <w:rPr>
            <w:noProof/>
            <w:webHidden/>
          </w:rPr>
          <w:fldChar w:fldCharType="begin"/>
        </w:r>
        <w:r w:rsidR="0015570D">
          <w:rPr>
            <w:noProof/>
            <w:webHidden/>
          </w:rPr>
          <w:instrText xml:space="preserve"> PAGEREF _Toc44667558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7C0C55D" w14:textId="412DEF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9" w:history="1">
        <w:r w:rsidR="0015570D" w:rsidRPr="00251DDE">
          <w:rPr>
            <w:rStyle w:val="Hyperlien"/>
            <w:noProof/>
          </w:rPr>
          <w:t>2.3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Packages</w:t>
        </w:r>
        <w:r w:rsidR="0015570D">
          <w:rPr>
            <w:noProof/>
            <w:webHidden/>
          </w:rPr>
          <w:tab/>
        </w:r>
        <w:r w:rsidR="0015570D">
          <w:rPr>
            <w:noProof/>
            <w:webHidden/>
          </w:rPr>
          <w:fldChar w:fldCharType="begin"/>
        </w:r>
        <w:r w:rsidR="0015570D">
          <w:rPr>
            <w:noProof/>
            <w:webHidden/>
          </w:rPr>
          <w:instrText xml:space="preserve"> PAGEREF _Toc44667559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9605E38" w14:textId="1CBD94C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0" w:history="1">
        <w:r w:rsidR="0015570D" w:rsidRPr="00251DDE">
          <w:rPr>
            <w:rStyle w:val="Hyperlien"/>
            <w:noProof/>
          </w:rPr>
          <w:t>2.4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Notion de classe et de méthode</w:t>
        </w:r>
        <w:r w:rsidR="0015570D">
          <w:rPr>
            <w:noProof/>
            <w:webHidden/>
          </w:rPr>
          <w:tab/>
        </w:r>
        <w:r w:rsidR="0015570D">
          <w:rPr>
            <w:noProof/>
            <w:webHidden/>
          </w:rPr>
          <w:fldChar w:fldCharType="begin"/>
        </w:r>
        <w:r w:rsidR="0015570D">
          <w:rPr>
            <w:noProof/>
            <w:webHidden/>
          </w:rPr>
          <w:instrText xml:space="preserve"> PAGEREF _Toc44667560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110B7798" w14:textId="6A61AB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1" w:history="1">
        <w:r w:rsidR="0015570D" w:rsidRPr="00251DDE">
          <w:rPr>
            <w:rStyle w:val="Hyperlien"/>
            <w:noProof/>
          </w:rPr>
          <w:t>2.5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nom d’une classe</w:t>
        </w:r>
        <w:r w:rsidR="0015570D">
          <w:rPr>
            <w:noProof/>
            <w:webHidden/>
          </w:rPr>
          <w:tab/>
        </w:r>
        <w:r w:rsidR="0015570D">
          <w:rPr>
            <w:noProof/>
            <w:webHidden/>
          </w:rPr>
          <w:fldChar w:fldCharType="begin"/>
        </w:r>
        <w:r w:rsidR="0015570D">
          <w:rPr>
            <w:noProof/>
            <w:webHidden/>
          </w:rPr>
          <w:instrText xml:space="preserve"> PAGEREF _Toc44667561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7FF7AF3F" w14:textId="7F21A18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2" w:history="1">
        <w:r w:rsidR="0015570D" w:rsidRPr="00251DDE">
          <w:rPr>
            <w:rStyle w:val="Hyperlien"/>
            <w:noProof/>
          </w:rPr>
          <w:t>2.6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La méthode </w:t>
        </w:r>
        <w:r w:rsidR="0015570D" w:rsidRPr="00251DDE">
          <w:rPr>
            <w:rStyle w:val="Hyperlien"/>
            <w:i/>
            <w:iCs/>
            <w:noProof/>
          </w:rPr>
          <w:t>main</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_Toc44667562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5C0B0A75" w14:textId="530298D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3" w:history="1">
        <w:r w:rsidR="0015570D" w:rsidRPr="00251DDE">
          <w:rPr>
            <w:rStyle w:val="Hyperlien"/>
            <w:noProof/>
          </w:rPr>
          <w:t>2.7</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Corps d’une méthode</w:t>
        </w:r>
        <w:r w:rsidR="0015570D">
          <w:rPr>
            <w:noProof/>
            <w:webHidden/>
          </w:rPr>
          <w:tab/>
        </w:r>
        <w:r w:rsidR="0015570D">
          <w:rPr>
            <w:noProof/>
            <w:webHidden/>
          </w:rPr>
          <w:fldChar w:fldCharType="begin"/>
        </w:r>
        <w:r w:rsidR="0015570D">
          <w:rPr>
            <w:noProof/>
            <w:webHidden/>
          </w:rPr>
          <w:instrText xml:space="preserve"> PAGEREF _Toc44667563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2E9D0D09" w14:textId="0CB01024"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4" w:history="1">
        <w:r w:rsidR="0015570D" w:rsidRPr="00251DDE">
          <w:rPr>
            <w:rStyle w:val="Hyperlien"/>
            <w:noProof/>
          </w:rPr>
          <w:t>2.7.1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Déclaration de variables</w:t>
        </w:r>
        <w:r w:rsidR="0015570D">
          <w:rPr>
            <w:noProof/>
            <w:webHidden/>
          </w:rPr>
          <w:tab/>
        </w:r>
        <w:r w:rsidR="0015570D">
          <w:rPr>
            <w:noProof/>
            <w:webHidden/>
          </w:rPr>
          <w:fldChar w:fldCharType="begin"/>
        </w:r>
        <w:r w:rsidR="0015570D">
          <w:rPr>
            <w:noProof/>
            <w:webHidden/>
          </w:rPr>
          <w:instrText xml:space="preserve"> PAGEREF _Toc44667564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5A09E6A3" w14:textId="008855D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5" w:history="1">
        <w:r w:rsidR="0015570D" w:rsidRPr="00251DDE">
          <w:rPr>
            <w:rStyle w:val="Hyperlien"/>
            <w:noProof/>
          </w:rPr>
          <w:t>2.7.2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Types prédéfinis de Java</w:t>
        </w:r>
        <w:r w:rsidR="0015570D">
          <w:rPr>
            <w:noProof/>
            <w:webHidden/>
          </w:rPr>
          <w:tab/>
        </w:r>
        <w:r w:rsidR="0015570D">
          <w:rPr>
            <w:noProof/>
            <w:webHidden/>
          </w:rPr>
          <w:fldChar w:fldCharType="begin"/>
        </w:r>
        <w:r w:rsidR="0015570D">
          <w:rPr>
            <w:noProof/>
            <w:webHidden/>
          </w:rPr>
          <w:instrText xml:space="preserve"> PAGEREF _Toc44667565 \h </w:instrText>
        </w:r>
        <w:r w:rsidR="0015570D">
          <w:rPr>
            <w:noProof/>
            <w:webHidden/>
          </w:rPr>
        </w:r>
        <w:r w:rsidR="0015570D">
          <w:rPr>
            <w:noProof/>
            <w:webHidden/>
          </w:rPr>
          <w:fldChar w:fldCharType="separate"/>
        </w:r>
        <w:r w:rsidR="00CF67E3">
          <w:rPr>
            <w:noProof/>
            <w:webHidden/>
          </w:rPr>
          <w:t>30</w:t>
        </w:r>
        <w:r w:rsidR="0015570D">
          <w:rPr>
            <w:noProof/>
            <w:webHidden/>
          </w:rPr>
          <w:fldChar w:fldCharType="end"/>
        </w:r>
      </w:hyperlink>
    </w:p>
    <w:p w14:paraId="48E1E949" w14:textId="0B87E62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6" w:history="1">
        <w:r w:rsidR="0015570D" w:rsidRPr="00251DDE">
          <w:rPr>
            <w:rStyle w:val="Hyperlien"/>
            <w:noProof/>
          </w:rPr>
          <w:t>2.7.3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Appel de méthode de classe, paramètres et énoncé d’affectation</w:t>
        </w:r>
        <w:r w:rsidR="0015570D">
          <w:rPr>
            <w:noProof/>
            <w:webHidden/>
          </w:rPr>
          <w:tab/>
        </w:r>
        <w:r w:rsidR="0015570D">
          <w:rPr>
            <w:noProof/>
            <w:webHidden/>
          </w:rPr>
          <w:fldChar w:fldCharType="begin"/>
        </w:r>
        <w:r w:rsidR="0015570D">
          <w:rPr>
            <w:noProof/>
            <w:webHidden/>
          </w:rPr>
          <w:instrText xml:space="preserve"> PAGEREF _Toc44667566 \h </w:instrText>
        </w:r>
        <w:r w:rsidR="0015570D">
          <w:rPr>
            <w:noProof/>
            <w:webHidden/>
          </w:rPr>
        </w:r>
        <w:r w:rsidR="0015570D">
          <w:rPr>
            <w:noProof/>
            <w:webHidden/>
          </w:rPr>
          <w:fldChar w:fldCharType="separate"/>
        </w:r>
        <w:r w:rsidR="00CF67E3">
          <w:rPr>
            <w:noProof/>
            <w:webHidden/>
          </w:rPr>
          <w:t>31</w:t>
        </w:r>
        <w:r w:rsidR="0015570D">
          <w:rPr>
            <w:noProof/>
            <w:webHidden/>
          </w:rPr>
          <w:fldChar w:fldCharType="end"/>
        </w:r>
      </w:hyperlink>
    </w:p>
    <w:p w14:paraId="1DBF68D8" w14:textId="1A10367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7" w:history="1">
        <w:r w:rsidR="0015570D" w:rsidRPr="00251DDE">
          <w:rPr>
            <w:rStyle w:val="Hyperlien"/>
            <w:noProof/>
          </w:rPr>
          <w:t>2.7.4</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w:t>
        </w:r>
        <w:r w:rsidR="0015570D">
          <w:rPr>
            <w:noProof/>
            <w:webHidden/>
          </w:rPr>
          <w:tab/>
        </w:r>
        <w:r w:rsidR="0015570D">
          <w:rPr>
            <w:noProof/>
            <w:webHidden/>
          </w:rPr>
          <w:fldChar w:fldCharType="begin"/>
        </w:r>
        <w:r w:rsidR="0015570D">
          <w:rPr>
            <w:noProof/>
            <w:webHidden/>
          </w:rPr>
          <w:instrText xml:space="preserve"> PAGEREF _Toc44667567 \h </w:instrText>
        </w:r>
        <w:r w:rsidR="0015570D">
          <w:rPr>
            <w:noProof/>
            <w:webHidden/>
          </w:rPr>
        </w:r>
        <w:r w:rsidR="0015570D">
          <w:rPr>
            <w:noProof/>
            <w:webHidden/>
          </w:rPr>
          <w:fldChar w:fldCharType="separate"/>
        </w:r>
        <w:r w:rsidR="00CF67E3">
          <w:rPr>
            <w:noProof/>
            <w:webHidden/>
          </w:rPr>
          <w:t>34</w:t>
        </w:r>
        <w:r w:rsidR="0015570D">
          <w:rPr>
            <w:noProof/>
            <w:webHidden/>
          </w:rPr>
          <w:fldChar w:fldCharType="end"/>
        </w:r>
      </w:hyperlink>
    </w:p>
    <w:p w14:paraId="5325D958" w14:textId="60C4133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8" w:history="1">
        <w:r w:rsidR="0015570D" w:rsidRPr="00251DDE">
          <w:rPr>
            <w:rStyle w:val="Hyperlien"/>
            <w:noProof/>
          </w:rPr>
          <w:t>2.7.5</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 de type String</w:t>
        </w:r>
        <w:r w:rsidR="0015570D">
          <w:rPr>
            <w:noProof/>
            <w:webHidden/>
          </w:rPr>
          <w:tab/>
        </w:r>
        <w:r w:rsidR="0015570D">
          <w:rPr>
            <w:noProof/>
            <w:webHidden/>
          </w:rPr>
          <w:fldChar w:fldCharType="begin"/>
        </w:r>
        <w:r w:rsidR="0015570D">
          <w:rPr>
            <w:noProof/>
            <w:webHidden/>
          </w:rPr>
          <w:instrText xml:space="preserve"> PAGEREF _Toc44667568 \h </w:instrText>
        </w:r>
        <w:r w:rsidR="0015570D">
          <w:rPr>
            <w:noProof/>
            <w:webHidden/>
          </w:rPr>
        </w:r>
        <w:r w:rsidR="0015570D">
          <w:rPr>
            <w:noProof/>
            <w:webHidden/>
          </w:rPr>
          <w:fldChar w:fldCharType="separate"/>
        </w:r>
        <w:r w:rsidR="00CF67E3">
          <w:rPr>
            <w:noProof/>
            <w:webHidden/>
          </w:rPr>
          <w:t>35</w:t>
        </w:r>
        <w:r w:rsidR="0015570D">
          <w:rPr>
            <w:noProof/>
            <w:webHidden/>
          </w:rPr>
          <w:fldChar w:fldCharType="end"/>
        </w:r>
      </w:hyperlink>
    </w:p>
    <w:p w14:paraId="6E0FEB9E" w14:textId="7748C8D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9" w:history="1">
        <w:r w:rsidR="0015570D" w:rsidRPr="00251DDE">
          <w:rPr>
            <w:rStyle w:val="Hyperlien"/>
            <w:noProof/>
          </w:rPr>
          <w:t>2.8</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Diagramme de séquence UML</w:t>
        </w:r>
        <w:r w:rsidR="0015570D">
          <w:rPr>
            <w:noProof/>
            <w:webHidden/>
          </w:rPr>
          <w:tab/>
        </w:r>
        <w:r w:rsidR="0015570D">
          <w:rPr>
            <w:noProof/>
            <w:webHidden/>
          </w:rPr>
          <w:fldChar w:fldCharType="begin"/>
        </w:r>
        <w:r w:rsidR="0015570D">
          <w:rPr>
            <w:noProof/>
            <w:webHidden/>
          </w:rPr>
          <w:instrText xml:space="preserve"> PAGEREF _Toc44667569 \h </w:instrText>
        </w:r>
        <w:r w:rsidR="0015570D">
          <w:rPr>
            <w:noProof/>
            <w:webHidden/>
          </w:rPr>
        </w:r>
        <w:r w:rsidR="0015570D">
          <w:rPr>
            <w:noProof/>
            <w:webHidden/>
          </w:rPr>
          <w:fldChar w:fldCharType="separate"/>
        </w:r>
        <w:r w:rsidR="00CF67E3">
          <w:rPr>
            <w:noProof/>
            <w:webHidden/>
          </w:rPr>
          <w:t>36</w:t>
        </w:r>
        <w:r w:rsidR="0015570D">
          <w:rPr>
            <w:noProof/>
            <w:webHidden/>
          </w:rPr>
          <w:fldChar w:fldCharType="end"/>
        </w:r>
      </w:hyperlink>
    </w:p>
    <w:p w14:paraId="73CF06C1" w14:textId="6AD76C8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0" w:history="1">
        <w:r w:rsidR="0015570D" w:rsidRPr="00251DDE">
          <w:rPr>
            <w:rStyle w:val="Hyperlien"/>
            <w:noProof/>
          </w:rPr>
          <w:t>2.9</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Exceptions</w:t>
        </w:r>
        <w:r w:rsidR="0015570D">
          <w:rPr>
            <w:noProof/>
            <w:webHidden/>
          </w:rPr>
          <w:tab/>
        </w:r>
        <w:r w:rsidR="0015570D">
          <w:rPr>
            <w:noProof/>
            <w:webHidden/>
          </w:rPr>
          <w:fldChar w:fldCharType="begin"/>
        </w:r>
        <w:r w:rsidR="0015570D">
          <w:rPr>
            <w:noProof/>
            <w:webHidden/>
          </w:rPr>
          <w:instrText xml:space="preserve"> PAGEREF _Toc44667570 \h </w:instrText>
        </w:r>
        <w:r w:rsidR="0015570D">
          <w:rPr>
            <w:noProof/>
            <w:webHidden/>
          </w:rPr>
        </w:r>
        <w:r w:rsidR="0015570D">
          <w:rPr>
            <w:noProof/>
            <w:webHidden/>
          </w:rPr>
          <w:fldChar w:fldCharType="separate"/>
        </w:r>
        <w:r w:rsidR="00CF67E3">
          <w:rPr>
            <w:noProof/>
            <w:webHidden/>
          </w:rPr>
          <w:t>37</w:t>
        </w:r>
        <w:r w:rsidR="0015570D">
          <w:rPr>
            <w:noProof/>
            <w:webHidden/>
          </w:rPr>
          <w:fldChar w:fldCharType="end"/>
        </w:r>
      </w:hyperlink>
    </w:p>
    <w:p w14:paraId="68430BC7" w14:textId="1036807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1" w:history="1">
        <w:r w:rsidR="0015570D" w:rsidRPr="00251DDE">
          <w:rPr>
            <w:rStyle w:val="Hyperlien"/>
            <w:noProof/>
          </w:rPr>
          <w:t>2.10</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Syntaxe des identificateurs Java</w:t>
        </w:r>
        <w:r w:rsidR="0015570D">
          <w:rPr>
            <w:noProof/>
            <w:webHidden/>
          </w:rPr>
          <w:tab/>
        </w:r>
        <w:r w:rsidR="0015570D">
          <w:rPr>
            <w:noProof/>
            <w:webHidden/>
          </w:rPr>
          <w:fldChar w:fldCharType="begin"/>
        </w:r>
        <w:r w:rsidR="0015570D">
          <w:rPr>
            <w:noProof/>
            <w:webHidden/>
          </w:rPr>
          <w:instrText xml:space="preserve"> PAGEREF _Toc44667571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F27C042" w14:textId="0A0C83D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2" w:history="1">
        <w:r w:rsidR="0015570D" w:rsidRPr="00251DDE">
          <w:rPr>
            <w:rStyle w:val="Hyperlien"/>
            <w:noProof/>
          </w:rPr>
          <w:t>2.11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Disposition du texte</w:t>
        </w:r>
        <w:r w:rsidR="0015570D">
          <w:rPr>
            <w:noProof/>
            <w:webHidden/>
          </w:rPr>
          <w:tab/>
        </w:r>
        <w:r w:rsidR="0015570D">
          <w:rPr>
            <w:noProof/>
            <w:webHidden/>
          </w:rPr>
          <w:fldChar w:fldCharType="begin"/>
        </w:r>
        <w:r w:rsidR="0015570D">
          <w:rPr>
            <w:noProof/>
            <w:webHidden/>
          </w:rPr>
          <w:instrText xml:space="preserve"> PAGEREF _Toc44667572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307A48D" w14:textId="02D7C031"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3" w:history="1">
        <w:r w:rsidR="0015570D" w:rsidRPr="00251DDE">
          <w:rPr>
            <w:rStyle w:val="Hyperlien"/>
            <w:noProof/>
          </w:rPr>
          <w:t>2.12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Initialisation de variable à la déclaration</w:t>
        </w:r>
        <w:r w:rsidR="0015570D">
          <w:rPr>
            <w:noProof/>
            <w:webHidden/>
          </w:rPr>
          <w:tab/>
        </w:r>
        <w:r w:rsidR="0015570D">
          <w:rPr>
            <w:noProof/>
            <w:webHidden/>
          </w:rPr>
          <w:fldChar w:fldCharType="begin"/>
        </w:r>
        <w:r w:rsidR="0015570D">
          <w:rPr>
            <w:noProof/>
            <w:webHidden/>
          </w:rPr>
          <w:instrText xml:space="preserve"> PAGEREF _Toc44667573 \h </w:instrText>
        </w:r>
        <w:r w:rsidR="0015570D">
          <w:rPr>
            <w:noProof/>
            <w:webHidden/>
          </w:rPr>
        </w:r>
        <w:r w:rsidR="0015570D">
          <w:rPr>
            <w:noProof/>
            <w:webHidden/>
          </w:rPr>
          <w:fldChar w:fldCharType="separate"/>
        </w:r>
        <w:r w:rsidR="00CF67E3">
          <w:rPr>
            <w:noProof/>
            <w:webHidden/>
          </w:rPr>
          <w:t>39</w:t>
        </w:r>
        <w:r w:rsidR="0015570D">
          <w:rPr>
            <w:noProof/>
            <w:webHidden/>
          </w:rPr>
          <w:fldChar w:fldCharType="end"/>
        </w:r>
      </w:hyperlink>
    </w:p>
    <w:p w14:paraId="3740A9BD" w14:textId="30F03FE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4" w:history="1">
        <w:r w:rsidR="0015570D" w:rsidRPr="00251DDE">
          <w:rPr>
            <w:rStyle w:val="Hyperlien"/>
            <w:noProof/>
          </w:rPr>
          <w:t>2.13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Méthode System.out.println()</w:t>
        </w:r>
        <w:r w:rsidR="0015570D">
          <w:rPr>
            <w:noProof/>
            <w:webHidden/>
          </w:rPr>
          <w:tab/>
        </w:r>
        <w:r w:rsidR="0015570D">
          <w:rPr>
            <w:noProof/>
            <w:webHidden/>
          </w:rPr>
          <w:fldChar w:fldCharType="begin"/>
        </w:r>
        <w:r w:rsidR="0015570D">
          <w:rPr>
            <w:noProof/>
            <w:webHidden/>
          </w:rPr>
          <w:instrText xml:space="preserve"> PAGEREF _Toc44667574 \h </w:instrText>
        </w:r>
        <w:r w:rsidR="0015570D">
          <w:rPr>
            <w:noProof/>
            <w:webHidden/>
          </w:rPr>
        </w:r>
        <w:r w:rsidR="0015570D">
          <w:rPr>
            <w:noProof/>
            <w:webHidden/>
          </w:rPr>
          <w:fldChar w:fldCharType="separate"/>
        </w:r>
        <w:r w:rsidR="00CF67E3">
          <w:rPr>
            <w:noProof/>
            <w:webHidden/>
          </w:rPr>
          <w:t>41</w:t>
        </w:r>
        <w:r w:rsidR="0015570D">
          <w:rPr>
            <w:noProof/>
            <w:webHidden/>
          </w:rPr>
          <w:fldChar w:fldCharType="end"/>
        </w:r>
      </w:hyperlink>
    </w:p>
    <w:p w14:paraId="46BC7C72" w14:textId="5621F48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5" w:history="1">
        <w:r w:rsidR="0015570D" w:rsidRPr="00251DDE">
          <w:rPr>
            <w:rStyle w:val="Hyperlien"/>
            <w:noProof/>
          </w:rPr>
          <w:t>2.14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Classe Scanner</w:t>
        </w:r>
        <w:r w:rsidR="0015570D">
          <w:rPr>
            <w:noProof/>
            <w:webHidden/>
          </w:rPr>
          <w:tab/>
        </w:r>
        <w:r w:rsidR="0015570D">
          <w:rPr>
            <w:noProof/>
            <w:webHidden/>
          </w:rPr>
          <w:fldChar w:fldCharType="begin"/>
        </w:r>
        <w:r w:rsidR="0015570D">
          <w:rPr>
            <w:noProof/>
            <w:webHidden/>
          </w:rPr>
          <w:instrText xml:space="preserve"> PAGEREF _Toc44667575 \h </w:instrText>
        </w:r>
        <w:r w:rsidR="0015570D">
          <w:rPr>
            <w:noProof/>
            <w:webHidden/>
          </w:rPr>
        </w:r>
        <w:r w:rsidR="0015570D">
          <w:rPr>
            <w:noProof/>
            <w:webHidden/>
          </w:rPr>
          <w:fldChar w:fldCharType="separate"/>
        </w:r>
        <w:r w:rsidR="00CF67E3">
          <w:rPr>
            <w:noProof/>
            <w:webHidden/>
          </w:rPr>
          <w:t>43</w:t>
        </w:r>
        <w:r w:rsidR="0015570D">
          <w:rPr>
            <w:noProof/>
            <w:webHidden/>
          </w:rPr>
          <w:fldChar w:fldCharType="end"/>
        </w:r>
      </w:hyperlink>
    </w:p>
    <w:p w14:paraId="47FEF183" w14:textId="178E061C"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76" w:history="1">
        <w:r w:rsidR="0015570D" w:rsidRPr="00251DDE">
          <w:rPr>
            <w:rStyle w:val="Hyperlien"/>
            <w:noProof/>
          </w:rPr>
          <w:t>3.</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Structures de contrôle</w:t>
        </w:r>
        <w:r w:rsidR="0015570D">
          <w:rPr>
            <w:noProof/>
            <w:webHidden/>
          </w:rPr>
          <w:tab/>
        </w:r>
        <w:r w:rsidR="0015570D">
          <w:rPr>
            <w:noProof/>
            <w:webHidden/>
          </w:rPr>
          <w:fldChar w:fldCharType="begin"/>
        </w:r>
        <w:r w:rsidR="0015570D">
          <w:rPr>
            <w:noProof/>
            <w:webHidden/>
          </w:rPr>
          <w:instrText xml:space="preserve"> PAGEREF _Toc44667576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1A840F1A" w14:textId="499E664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7" w:history="1">
        <w:r w:rsidR="0015570D" w:rsidRPr="00251DDE">
          <w:rPr>
            <w:rStyle w:val="Hyperlien"/>
            <w:noProof/>
          </w:rPr>
          <w:t>3.1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séquence</w:t>
        </w:r>
        <w:r w:rsidR="0015570D">
          <w:rPr>
            <w:noProof/>
            <w:webHidden/>
          </w:rPr>
          <w:tab/>
        </w:r>
        <w:r w:rsidR="0015570D">
          <w:rPr>
            <w:noProof/>
            <w:webHidden/>
          </w:rPr>
          <w:fldChar w:fldCharType="begin"/>
        </w:r>
        <w:r w:rsidR="0015570D">
          <w:rPr>
            <w:noProof/>
            <w:webHidden/>
          </w:rPr>
          <w:instrText xml:space="preserve"> PAGEREF _Toc44667577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57440A1F" w14:textId="4CF51D5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8" w:history="1">
        <w:r w:rsidR="0015570D" w:rsidRPr="00251DDE">
          <w:rPr>
            <w:rStyle w:val="Hyperlien"/>
            <w:noProof/>
          </w:rPr>
          <w:t>3.2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while</w:t>
        </w:r>
        <w:r w:rsidR="0015570D">
          <w:rPr>
            <w:noProof/>
            <w:webHidden/>
          </w:rPr>
          <w:tab/>
        </w:r>
        <w:r w:rsidR="0015570D">
          <w:rPr>
            <w:noProof/>
            <w:webHidden/>
          </w:rPr>
          <w:fldChar w:fldCharType="begin"/>
        </w:r>
        <w:r w:rsidR="0015570D">
          <w:rPr>
            <w:noProof/>
            <w:webHidden/>
          </w:rPr>
          <w:instrText xml:space="preserve"> PAGEREF _Toc44667578 \h </w:instrText>
        </w:r>
        <w:r w:rsidR="0015570D">
          <w:rPr>
            <w:noProof/>
            <w:webHidden/>
          </w:rPr>
        </w:r>
        <w:r w:rsidR="0015570D">
          <w:rPr>
            <w:noProof/>
            <w:webHidden/>
          </w:rPr>
          <w:fldChar w:fldCharType="separate"/>
        </w:r>
        <w:r w:rsidR="00CF67E3">
          <w:rPr>
            <w:noProof/>
            <w:webHidden/>
          </w:rPr>
          <w:t>47</w:t>
        </w:r>
        <w:r w:rsidR="0015570D">
          <w:rPr>
            <w:noProof/>
            <w:webHidden/>
          </w:rPr>
          <w:fldChar w:fldCharType="end"/>
        </w:r>
      </w:hyperlink>
    </w:p>
    <w:p w14:paraId="68453182" w14:textId="3DCF810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9" w:history="1">
        <w:r w:rsidR="0015570D" w:rsidRPr="00251DDE">
          <w:rPr>
            <w:rStyle w:val="Hyperlien"/>
            <w:noProof/>
          </w:rPr>
          <w:t>3.3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b/>
            <w:bCs/>
            <w:noProof/>
            <w:lang w:val="fr-CA"/>
          </w:rPr>
          <w:t>Qualité du logiciel, tests et débogage</w:t>
        </w:r>
        <w:r w:rsidR="0015570D">
          <w:rPr>
            <w:noProof/>
            <w:webHidden/>
          </w:rPr>
          <w:tab/>
        </w:r>
        <w:r w:rsidR="0015570D">
          <w:rPr>
            <w:noProof/>
            <w:webHidden/>
          </w:rPr>
          <w:fldChar w:fldCharType="begin"/>
        </w:r>
        <w:r w:rsidR="0015570D">
          <w:rPr>
            <w:noProof/>
            <w:webHidden/>
          </w:rPr>
          <w:instrText xml:space="preserve"> PAGEREF _Toc44667579 \h </w:instrText>
        </w:r>
        <w:r w:rsidR="0015570D">
          <w:rPr>
            <w:noProof/>
            <w:webHidden/>
          </w:rPr>
        </w:r>
        <w:r w:rsidR="0015570D">
          <w:rPr>
            <w:noProof/>
            <w:webHidden/>
          </w:rPr>
          <w:fldChar w:fldCharType="separate"/>
        </w:r>
        <w:r w:rsidR="00CF67E3">
          <w:rPr>
            <w:noProof/>
            <w:webHidden/>
          </w:rPr>
          <w:t>52</w:t>
        </w:r>
        <w:r w:rsidR="0015570D">
          <w:rPr>
            <w:noProof/>
            <w:webHidden/>
          </w:rPr>
          <w:fldChar w:fldCharType="end"/>
        </w:r>
      </w:hyperlink>
    </w:p>
    <w:p w14:paraId="418937CC" w14:textId="5D998D9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0" w:history="1">
        <w:r w:rsidR="0015570D" w:rsidRPr="00251DDE">
          <w:rPr>
            <w:rStyle w:val="Hyperlien"/>
            <w:noProof/>
          </w:rPr>
          <w:t>3.4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for</w:t>
        </w:r>
        <w:r w:rsidR="0015570D">
          <w:rPr>
            <w:noProof/>
            <w:webHidden/>
          </w:rPr>
          <w:tab/>
        </w:r>
        <w:r w:rsidR="0015570D">
          <w:rPr>
            <w:noProof/>
            <w:webHidden/>
          </w:rPr>
          <w:fldChar w:fldCharType="begin"/>
        </w:r>
        <w:r w:rsidR="0015570D">
          <w:rPr>
            <w:noProof/>
            <w:webHidden/>
          </w:rPr>
          <w:instrText xml:space="preserve"> PAGEREF _Toc44667580 \h </w:instrText>
        </w:r>
        <w:r w:rsidR="0015570D">
          <w:rPr>
            <w:noProof/>
            <w:webHidden/>
          </w:rPr>
        </w:r>
        <w:r w:rsidR="0015570D">
          <w:rPr>
            <w:noProof/>
            <w:webHidden/>
          </w:rPr>
          <w:fldChar w:fldCharType="separate"/>
        </w:r>
        <w:r w:rsidR="00CF67E3">
          <w:rPr>
            <w:noProof/>
            <w:webHidden/>
          </w:rPr>
          <w:t>53</w:t>
        </w:r>
        <w:r w:rsidR="0015570D">
          <w:rPr>
            <w:noProof/>
            <w:webHidden/>
          </w:rPr>
          <w:fldChar w:fldCharType="end"/>
        </w:r>
      </w:hyperlink>
    </w:p>
    <w:p w14:paraId="482E5258" w14:textId="7677377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1" w:history="1">
        <w:r w:rsidR="0015570D" w:rsidRPr="00251DDE">
          <w:rPr>
            <w:rStyle w:val="Hyperlien"/>
            <w:noProof/>
          </w:rPr>
          <w:t>3.5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décision avec if</w:t>
        </w:r>
        <w:r w:rsidR="0015570D">
          <w:rPr>
            <w:noProof/>
            <w:webHidden/>
          </w:rPr>
          <w:tab/>
        </w:r>
        <w:r w:rsidR="0015570D">
          <w:rPr>
            <w:noProof/>
            <w:webHidden/>
          </w:rPr>
          <w:fldChar w:fldCharType="begin"/>
        </w:r>
        <w:r w:rsidR="0015570D">
          <w:rPr>
            <w:noProof/>
            <w:webHidden/>
          </w:rPr>
          <w:instrText xml:space="preserve"> PAGEREF _Toc44667581 \h </w:instrText>
        </w:r>
        <w:r w:rsidR="0015570D">
          <w:rPr>
            <w:noProof/>
            <w:webHidden/>
          </w:rPr>
        </w:r>
        <w:r w:rsidR="0015570D">
          <w:rPr>
            <w:noProof/>
            <w:webHidden/>
          </w:rPr>
          <w:fldChar w:fldCharType="separate"/>
        </w:r>
        <w:r w:rsidR="00CF67E3">
          <w:rPr>
            <w:noProof/>
            <w:webHidden/>
          </w:rPr>
          <w:t>55</w:t>
        </w:r>
        <w:r w:rsidR="0015570D">
          <w:rPr>
            <w:noProof/>
            <w:webHidden/>
          </w:rPr>
          <w:fldChar w:fldCharType="end"/>
        </w:r>
      </w:hyperlink>
    </w:p>
    <w:p w14:paraId="3419CD84" w14:textId="4298A69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82" w:history="1">
        <w:r w:rsidR="0015570D" w:rsidRPr="00251DDE">
          <w:rPr>
            <w:rStyle w:val="Hyperlien"/>
            <w:noProof/>
          </w:rPr>
          <w:t>4.</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Types et expressions Java</w:t>
        </w:r>
        <w:r w:rsidR="0015570D">
          <w:rPr>
            <w:noProof/>
            <w:webHidden/>
          </w:rPr>
          <w:tab/>
        </w:r>
        <w:r w:rsidR="0015570D">
          <w:rPr>
            <w:noProof/>
            <w:webHidden/>
          </w:rPr>
          <w:fldChar w:fldCharType="begin"/>
        </w:r>
        <w:r w:rsidR="0015570D">
          <w:rPr>
            <w:noProof/>
            <w:webHidden/>
          </w:rPr>
          <w:instrText xml:space="preserve"> PAGEREF _Toc44667582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5CEE08BC" w14:textId="20531C4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3" w:history="1">
        <w:r w:rsidR="0015570D" w:rsidRPr="00251DDE">
          <w:rPr>
            <w:rStyle w:val="Hyperlien"/>
            <w:noProof/>
          </w:rPr>
          <w:t>4.1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Type primitif et littéral</w:t>
        </w:r>
        <w:r w:rsidR="0015570D">
          <w:rPr>
            <w:noProof/>
            <w:webHidden/>
          </w:rPr>
          <w:tab/>
        </w:r>
        <w:r w:rsidR="0015570D">
          <w:rPr>
            <w:noProof/>
            <w:webHidden/>
          </w:rPr>
          <w:fldChar w:fldCharType="begin"/>
        </w:r>
        <w:r w:rsidR="0015570D">
          <w:rPr>
            <w:noProof/>
            <w:webHidden/>
          </w:rPr>
          <w:instrText xml:space="preserve"> PAGEREF _Toc44667583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32D1EE96" w14:textId="08DC119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4" w:history="1">
        <w:r w:rsidR="0015570D" w:rsidRPr="00251DDE">
          <w:rPr>
            <w:rStyle w:val="Hyperlien"/>
            <w:noProof/>
            <w:lang w:val="fr-CA"/>
          </w:rPr>
          <w:t>4.2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Types et expressions numériques</w:t>
        </w:r>
        <w:r w:rsidR="0015570D">
          <w:rPr>
            <w:noProof/>
            <w:webHidden/>
          </w:rPr>
          <w:tab/>
        </w:r>
        <w:r w:rsidR="0015570D">
          <w:rPr>
            <w:noProof/>
            <w:webHidden/>
          </w:rPr>
          <w:fldChar w:fldCharType="begin"/>
        </w:r>
        <w:r w:rsidR="0015570D">
          <w:rPr>
            <w:noProof/>
            <w:webHidden/>
          </w:rPr>
          <w:instrText xml:space="preserve"> PAGEREF _Toc44667584 \h </w:instrText>
        </w:r>
        <w:r w:rsidR="0015570D">
          <w:rPr>
            <w:noProof/>
            <w:webHidden/>
          </w:rPr>
        </w:r>
        <w:r w:rsidR="0015570D">
          <w:rPr>
            <w:noProof/>
            <w:webHidden/>
          </w:rPr>
          <w:fldChar w:fldCharType="separate"/>
        </w:r>
        <w:r w:rsidR="00CF67E3">
          <w:rPr>
            <w:noProof/>
            <w:webHidden/>
          </w:rPr>
          <w:t>64</w:t>
        </w:r>
        <w:r w:rsidR="0015570D">
          <w:rPr>
            <w:noProof/>
            <w:webHidden/>
          </w:rPr>
          <w:fldChar w:fldCharType="end"/>
        </w:r>
      </w:hyperlink>
    </w:p>
    <w:p w14:paraId="3ABAC59D" w14:textId="50A977F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5" w:history="1">
        <w:r w:rsidR="0015570D" w:rsidRPr="00251DDE">
          <w:rPr>
            <w:rStyle w:val="Hyperlien"/>
            <w:noProof/>
            <w:lang w:val="fr-CA"/>
          </w:rPr>
          <w:t>4.3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Expressions booléennes</w:t>
        </w:r>
        <w:r w:rsidR="0015570D">
          <w:rPr>
            <w:noProof/>
            <w:webHidden/>
          </w:rPr>
          <w:tab/>
        </w:r>
        <w:r w:rsidR="0015570D">
          <w:rPr>
            <w:noProof/>
            <w:webHidden/>
          </w:rPr>
          <w:fldChar w:fldCharType="begin"/>
        </w:r>
        <w:r w:rsidR="0015570D">
          <w:rPr>
            <w:noProof/>
            <w:webHidden/>
          </w:rPr>
          <w:instrText xml:space="preserve"> PAGEREF _Toc44667585 \h </w:instrText>
        </w:r>
        <w:r w:rsidR="0015570D">
          <w:rPr>
            <w:noProof/>
            <w:webHidden/>
          </w:rPr>
        </w:r>
        <w:r w:rsidR="0015570D">
          <w:rPr>
            <w:noProof/>
            <w:webHidden/>
          </w:rPr>
          <w:fldChar w:fldCharType="separate"/>
        </w:r>
        <w:r w:rsidR="00CF67E3">
          <w:rPr>
            <w:noProof/>
            <w:webHidden/>
          </w:rPr>
          <w:t>68</w:t>
        </w:r>
        <w:r w:rsidR="0015570D">
          <w:rPr>
            <w:noProof/>
            <w:webHidden/>
          </w:rPr>
          <w:fldChar w:fldCharType="end"/>
        </w:r>
      </w:hyperlink>
    </w:p>
    <w:p w14:paraId="2A3BD8B3" w14:textId="1FB7D68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6" w:history="1">
        <w:r w:rsidR="0015570D" w:rsidRPr="00251DDE">
          <w:rPr>
            <w:rStyle w:val="Hyperlien"/>
            <w:noProof/>
            <w:lang w:val="fr-CA"/>
          </w:rPr>
          <w:t>4.4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Traitement de caractères</w:t>
        </w:r>
        <w:r w:rsidR="0015570D">
          <w:rPr>
            <w:noProof/>
            <w:webHidden/>
          </w:rPr>
          <w:tab/>
        </w:r>
        <w:r w:rsidR="0015570D">
          <w:rPr>
            <w:noProof/>
            <w:webHidden/>
          </w:rPr>
          <w:fldChar w:fldCharType="begin"/>
        </w:r>
        <w:r w:rsidR="0015570D">
          <w:rPr>
            <w:noProof/>
            <w:webHidden/>
          </w:rPr>
          <w:instrText xml:space="preserve"> PAGEREF _Toc44667586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4F51B80" w14:textId="3652A61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87" w:history="1">
        <w:r w:rsidR="0015570D" w:rsidRPr="00251DDE">
          <w:rPr>
            <w:rStyle w:val="Hyperlien"/>
            <w:noProof/>
            <w:lang w:val="fr-CA"/>
          </w:rPr>
          <w:t>4.4.1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lang w:val="fr-CA"/>
          </w:rPr>
          <w:t>Type String, objets et classes</w:t>
        </w:r>
        <w:r w:rsidR="0015570D">
          <w:rPr>
            <w:noProof/>
            <w:webHidden/>
          </w:rPr>
          <w:tab/>
        </w:r>
        <w:r w:rsidR="0015570D">
          <w:rPr>
            <w:noProof/>
            <w:webHidden/>
          </w:rPr>
          <w:fldChar w:fldCharType="begin"/>
        </w:r>
        <w:r w:rsidR="0015570D">
          <w:rPr>
            <w:noProof/>
            <w:webHidden/>
          </w:rPr>
          <w:instrText xml:space="preserve"> PAGEREF _Toc44667587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A2CDA7C" w14:textId="5706B19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8" w:history="1">
        <w:r w:rsidR="0015570D" w:rsidRPr="00251DDE">
          <w:rPr>
            <w:rStyle w:val="Hyperlien"/>
            <w:noProof/>
            <w:lang w:val="fr-CA"/>
          </w:rPr>
          <w:t>4.5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Fonctions mathématiques : java.lang.Math</w:t>
        </w:r>
        <w:r w:rsidR="0015570D">
          <w:rPr>
            <w:noProof/>
            <w:webHidden/>
          </w:rPr>
          <w:tab/>
        </w:r>
        <w:r w:rsidR="0015570D">
          <w:rPr>
            <w:noProof/>
            <w:webHidden/>
          </w:rPr>
          <w:fldChar w:fldCharType="begin"/>
        </w:r>
        <w:r w:rsidR="0015570D">
          <w:rPr>
            <w:noProof/>
            <w:webHidden/>
          </w:rPr>
          <w:instrText xml:space="preserve"> PAGEREF _Toc44667588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05C6B0D9" w14:textId="76F09F6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9" w:history="1">
        <w:r w:rsidR="0015570D" w:rsidRPr="00251DDE">
          <w:rPr>
            <w:rStyle w:val="Hyperlien"/>
            <w:noProof/>
            <w:lang w:val="fr-CA"/>
          </w:rPr>
          <w:t>4.6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Sommaire des opérations et priorités</w:t>
        </w:r>
        <w:r w:rsidR="0015570D">
          <w:rPr>
            <w:noProof/>
            <w:webHidden/>
          </w:rPr>
          <w:tab/>
        </w:r>
        <w:r w:rsidR="0015570D">
          <w:rPr>
            <w:noProof/>
            <w:webHidden/>
          </w:rPr>
          <w:fldChar w:fldCharType="begin"/>
        </w:r>
        <w:r w:rsidR="0015570D">
          <w:rPr>
            <w:noProof/>
            <w:webHidden/>
          </w:rPr>
          <w:instrText xml:space="preserve"> PAGEREF _Toc44667589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327B3A97" w14:textId="39339E34"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0" w:history="1">
        <w:r w:rsidR="0015570D" w:rsidRPr="00251DDE">
          <w:rPr>
            <w:rStyle w:val="Hyperlien"/>
            <w:noProof/>
          </w:rPr>
          <w:t>5.</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Graphisme 2D et concepts de programmation objet</w:t>
        </w:r>
        <w:r w:rsidR="0015570D">
          <w:rPr>
            <w:noProof/>
            <w:webHidden/>
          </w:rPr>
          <w:tab/>
        </w:r>
        <w:r w:rsidR="0015570D">
          <w:rPr>
            <w:noProof/>
            <w:webHidden/>
          </w:rPr>
          <w:fldChar w:fldCharType="begin"/>
        </w:r>
        <w:r w:rsidR="0015570D">
          <w:rPr>
            <w:noProof/>
            <w:webHidden/>
          </w:rPr>
          <w:instrText xml:space="preserve"> PAGEREF _Toc44667590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3C8390D1" w14:textId="6A330DD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1" w:history="1">
        <w:r w:rsidR="0015570D" w:rsidRPr="00251DDE">
          <w:rPr>
            <w:rStyle w:val="Hyperlien"/>
            <w:noProof/>
          </w:rPr>
          <w:t>5.1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Dessin avec les classes Graphics et une sous-classe de JFrame</w:t>
        </w:r>
        <w:r w:rsidR="0015570D">
          <w:rPr>
            <w:noProof/>
            <w:webHidden/>
          </w:rPr>
          <w:tab/>
        </w:r>
        <w:r w:rsidR="0015570D">
          <w:rPr>
            <w:noProof/>
            <w:webHidden/>
          </w:rPr>
          <w:fldChar w:fldCharType="begin"/>
        </w:r>
        <w:r w:rsidR="0015570D">
          <w:rPr>
            <w:noProof/>
            <w:webHidden/>
          </w:rPr>
          <w:instrText xml:space="preserve"> PAGEREF _Toc44667591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1E57733A" w14:textId="6C3E0BB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2" w:history="1">
        <w:r w:rsidR="0015570D" w:rsidRPr="00251DDE">
          <w:rPr>
            <w:rStyle w:val="Hyperlien"/>
            <w:noProof/>
          </w:rPr>
          <w:t>5.2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Simplification du programme par une méthode avec paramètres</w:t>
        </w:r>
        <w:r w:rsidR="0015570D">
          <w:rPr>
            <w:noProof/>
            <w:webHidden/>
          </w:rPr>
          <w:tab/>
        </w:r>
        <w:r w:rsidR="0015570D">
          <w:rPr>
            <w:noProof/>
            <w:webHidden/>
          </w:rPr>
          <w:fldChar w:fldCharType="begin"/>
        </w:r>
        <w:r w:rsidR="0015570D">
          <w:rPr>
            <w:noProof/>
            <w:webHidden/>
          </w:rPr>
          <w:instrText xml:space="preserve"> PAGEREF _Toc44667592 \h </w:instrText>
        </w:r>
        <w:r w:rsidR="0015570D">
          <w:rPr>
            <w:noProof/>
            <w:webHidden/>
          </w:rPr>
        </w:r>
        <w:r w:rsidR="0015570D">
          <w:rPr>
            <w:noProof/>
            <w:webHidden/>
          </w:rPr>
          <w:fldChar w:fldCharType="separate"/>
        </w:r>
        <w:r w:rsidR="00CF67E3">
          <w:rPr>
            <w:noProof/>
            <w:webHidden/>
          </w:rPr>
          <w:t>90</w:t>
        </w:r>
        <w:r w:rsidR="0015570D">
          <w:rPr>
            <w:noProof/>
            <w:webHidden/>
          </w:rPr>
          <w:fldChar w:fldCharType="end"/>
        </w:r>
      </w:hyperlink>
    </w:p>
    <w:p w14:paraId="1BEC2E9F" w14:textId="635000C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3" w:history="1">
        <w:r w:rsidR="0015570D" w:rsidRPr="00251DDE">
          <w:rPr>
            <w:rStyle w:val="Hyperlien"/>
            <w:noProof/>
          </w:rPr>
          <w:t>5.3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Traitement des événements de souris (interface </w:t>
        </w:r>
        <w:r w:rsidR="0015570D" w:rsidRPr="00251DDE">
          <w:rPr>
            <w:rStyle w:val="Hyperlien"/>
            <w:i/>
            <w:iCs/>
            <w:noProof/>
          </w:rPr>
          <w:t>MouseListener</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_Toc44667593 \h </w:instrText>
        </w:r>
        <w:r w:rsidR="0015570D">
          <w:rPr>
            <w:noProof/>
            <w:webHidden/>
          </w:rPr>
        </w:r>
        <w:r w:rsidR="0015570D">
          <w:rPr>
            <w:noProof/>
            <w:webHidden/>
          </w:rPr>
          <w:fldChar w:fldCharType="separate"/>
        </w:r>
        <w:r w:rsidR="00CF67E3">
          <w:rPr>
            <w:noProof/>
            <w:webHidden/>
          </w:rPr>
          <w:t>102</w:t>
        </w:r>
        <w:r w:rsidR="0015570D">
          <w:rPr>
            <w:noProof/>
            <w:webHidden/>
          </w:rPr>
          <w:fldChar w:fldCharType="end"/>
        </w:r>
      </w:hyperlink>
    </w:p>
    <w:p w14:paraId="4EC5463A" w14:textId="41DD0F8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4" w:history="1">
        <w:r w:rsidR="0015570D" w:rsidRPr="00251DDE">
          <w:rPr>
            <w:rStyle w:val="Hyperlien"/>
            <w:noProof/>
          </w:rPr>
          <w:t>5.4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Constantes (final)</w:t>
        </w:r>
        <w:r w:rsidR="0015570D">
          <w:rPr>
            <w:noProof/>
            <w:webHidden/>
          </w:rPr>
          <w:tab/>
        </w:r>
        <w:r w:rsidR="0015570D">
          <w:rPr>
            <w:noProof/>
            <w:webHidden/>
          </w:rPr>
          <w:fldChar w:fldCharType="begin"/>
        </w:r>
        <w:r w:rsidR="0015570D">
          <w:rPr>
            <w:noProof/>
            <w:webHidden/>
          </w:rPr>
          <w:instrText xml:space="preserve"> PAGEREF _Toc44667594 \h </w:instrText>
        </w:r>
        <w:r w:rsidR="0015570D">
          <w:rPr>
            <w:noProof/>
            <w:webHidden/>
          </w:rPr>
        </w:r>
        <w:r w:rsidR="0015570D">
          <w:rPr>
            <w:noProof/>
            <w:webHidden/>
          </w:rPr>
          <w:fldChar w:fldCharType="separate"/>
        </w:r>
        <w:r w:rsidR="00CF67E3">
          <w:rPr>
            <w:noProof/>
            <w:webHidden/>
          </w:rPr>
          <w:t>116</w:t>
        </w:r>
        <w:r w:rsidR="0015570D">
          <w:rPr>
            <w:noProof/>
            <w:webHidden/>
          </w:rPr>
          <w:fldChar w:fldCharType="end"/>
        </w:r>
      </w:hyperlink>
    </w:p>
    <w:p w14:paraId="01240F51" w14:textId="7DD3F7F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5" w:history="1">
        <w:r w:rsidR="0015570D" w:rsidRPr="00251DDE">
          <w:rPr>
            <w:rStyle w:val="Hyperlien"/>
            <w:noProof/>
          </w:rPr>
          <w:t>5.5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Sommaire d’une déclaration de classe</w:t>
        </w:r>
        <w:r w:rsidR="0015570D">
          <w:rPr>
            <w:noProof/>
            <w:webHidden/>
          </w:rPr>
          <w:tab/>
        </w:r>
        <w:r w:rsidR="0015570D">
          <w:rPr>
            <w:noProof/>
            <w:webHidden/>
          </w:rPr>
          <w:fldChar w:fldCharType="begin"/>
        </w:r>
        <w:r w:rsidR="0015570D">
          <w:rPr>
            <w:noProof/>
            <w:webHidden/>
          </w:rPr>
          <w:instrText xml:space="preserve"> PAGEREF _Toc44667595 \h </w:instrText>
        </w:r>
        <w:r w:rsidR="0015570D">
          <w:rPr>
            <w:noProof/>
            <w:webHidden/>
          </w:rPr>
        </w:r>
        <w:r w:rsidR="0015570D">
          <w:rPr>
            <w:noProof/>
            <w:webHidden/>
          </w:rPr>
          <w:fldChar w:fldCharType="separate"/>
        </w:r>
        <w:r w:rsidR="00CF67E3">
          <w:rPr>
            <w:noProof/>
            <w:webHidden/>
          </w:rPr>
          <w:t>119</w:t>
        </w:r>
        <w:r w:rsidR="0015570D">
          <w:rPr>
            <w:noProof/>
            <w:webHidden/>
          </w:rPr>
          <w:fldChar w:fldCharType="end"/>
        </w:r>
      </w:hyperlink>
    </w:p>
    <w:p w14:paraId="5F6C4DA5" w14:textId="121BB9B6"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6" w:history="1">
        <w:r w:rsidR="0015570D" w:rsidRPr="00251DDE">
          <w:rPr>
            <w:rStyle w:val="Hyperlien"/>
            <w:noProof/>
          </w:rPr>
          <w:t>6.</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l’animation 2D</w:t>
        </w:r>
        <w:r w:rsidR="0015570D">
          <w:rPr>
            <w:noProof/>
            <w:webHidden/>
          </w:rPr>
          <w:tab/>
        </w:r>
        <w:r w:rsidR="0015570D">
          <w:rPr>
            <w:noProof/>
            <w:webHidden/>
          </w:rPr>
          <w:fldChar w:fldCharType="begin"/>
        </w:r>
        <w:r w:rsidR="0015570D">
          <w:rPr>
            <w:noProof/>
            <w:webHidden/>
          </w:rPr>
          <w:instrText xml:space="preserve"> PAGEREF _Toc44667596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58EBAE20" w14:textId="1FB5DA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7" w:history="1">
        <w:r w:rsidR="0015570D" w:rsidRPr="00251DDE">
          <w:rPr>
            <w:rStyle w:val="Hyperlien"/>
            <w:noProof/>
          </w:rPr>
          <w:t>6.1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Une première tentative d’animation</w:t>
        </w:r>
        <w:r w:rsidR="0015570D">
          <w:rPr>
            <w:noProof/>
            <w:webHidden/>
          </w:rPr>
          <w:tab/>
        </w:r>
        <w:r w:rsidR="0015570D">
          <w:rPr>
            <w:noProof/>
            <w:webHidden/>
          </w:rPr>
          <w:fldChar w:fldCharType="begin"/>
        </w:r>
        <w:r w:rsidR="0015570D">
          <w:rPr>
            <w:noProof/>
            <w:webHidden/>
          </w:rPr>
          <w:instrText xml:space="preserve"> PAGEREF _Toc44667597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6483D83D" w14:textId="0081740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8" w:history="1">
        <w:r w:rsidR="0015570D" w:rsidRPr="00251DDE">
          <w:rPr>
            <w:rStyle w:val="Hyperlien"/>
            <w:noProof/>
          </w:rPr>
          <w:t>6.2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Animation par double tampon</w:t>
        </w:r>
        <w:r w:rsidR="0015570D">
          <w:rPr>
            <w:noProof/>
            <w:webHidden/>
          </w:rPr>
          <w:tab/>
        </w:r>
        <w:r w:rsidR="0015570D">
          <w:rPr>
            <w:noProof/>
            <w:webHidden/>
          </w:rPr>
          <w:fldChar w:fldCharType="begin"/>
        </w:r>
        <w:r w:rsidR="0015570D">
          <w:rPr>
            <w:noProof/>
            <w:webHidden/>
          </w:rPr>
          <w:instrText xml:space="preserve"> PAGEREF _Toc44667598 \h </w:instrText>
        </w:r>
        <w:r w:rsidR="0015570D">
          <w:rPr>
            <w:noProof/>
            <w:webHidden/>
          </w:rPr>
        </w:r>
        <w:r w:rsidR="0015570D">
          <w:rPr>
            <w:noProof/>
            <w:webHidden/>
          </w:rPr>
          <w:fldChar w:fldCharType="separate"/>
        </w:r>
        <w:r w:rsidR="00CF67E3">
          <w:rPr>
            <w:noProof/>
            <w:webHidden/>
          </w:rPr>
          <w:t>126</w:t>
        </w:r>
        <w:r w:rsidR="0015570D">
          <w:rPr>
            <w:noProof/>
            <w:webHidden/>
          </w:rPr>
          <w:fldChar w:fldCharType="end"/>
        </w:r>
      </w:hyperlink>
    </w:p>
    <w:p w14:paraId="310B9B77" w14:textId="57E93A39"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9" w:history="1">
        <w:r w:rsidR="0015570D" w:rsidRPr="00251DDE">
          <w:rPr>
            <w:rStyle w:val="Hyperlien"/>
            <w:noProof/>
          </w:rPr>
          <w:t>7.</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Développement de classes : conception objet</w:t>
        </w:r>
        <w:r w:rsidR="0015570D">
          <w:rPr>
            <w:noProof/>
            <w:webHidden/>
          </w:rPr>
          <w:tab/>
        </w:r>
        <w:r w:rsidR="0015570D">
          <w:rPr>
            <w:noProof/>
            <w:webHidden/>
          </w:rPr>
          <w:fldChar w:fldCharType="begin"/>
        </w:r>
        <w:r w:rsidR="0015570D">
          <w:rPr>
            <w:noProof/>
            <w:webHidden/>
          </w:rPr>
          <w:instrText xml:space="preserve"> PAGEREF _Toc44667599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2557EF03" w14:textId="1AFBC02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0" w:history="1">
        <w:r w:rsidR="0015570D" w:rsidRPr="00251DDE">
          <w:rPr>
            <w:rStyle w:val="Hyperlien"/>
            <w:noProof/>
          </w:rPr>
          <w:t>7.1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Découpage d’un programme en classes</w:t>
        </w:r>
        <w:r w:rsidR="0015570D">
          <w:rPr>
            <w:noProof/>
            <w:webHidden/>
          </w:rPr>
          <w:tab/>
        </w:r>
        <w:r w:rsidR="0015570D">
          <w:rPr>
            <w:noProof/>
            <w:webHidden/>
          </w:rPr>
          <w:fldChar w:fldCharType="begin"/>
        </w:r>
        <w:r w:rsidR="0015570D">
          <w:rPr>
            <w:noProof/>
            <w:webHidden/>
          </w:rPr>
          <w:instrText xml:space="preserve"> PAGEREF _Toc44667600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39790435" w14:textId="6F60723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1" w:history="1">
        <w:r w:rsidR="0015570D" w:rsidRPr="00251DDE">
          <w:rPr>
            <w:rStyle w:val="Hyperlien"/>
            <w:noProof/>
          </w:rPr>
          <w:t>7.2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Compilation et exécution d’un programme composé de plusieurs classes et de packages</w:t>
        </w:r>
        <w:r w:rsidR="0015570D">
          <w:rPr>
            <w:noProof/>
            <w:webHidden/>
          </w:rPr>
          <w:tab/>
        </w:r>
        <w:r w:rsidR="0015570D">
          <w:rPr>
            <w:noProof/>
            <w:webHidden/>
          </w:rPr>
          <w:fldChar w:fldCharType="begin"/>
        </w:r>
        <w:r w:rsidR="0015570D">
          <w:rPr>
            <w:noProof/>
            <w:webHidden/>
          </w:rPr>
          <w:instrText xml:space="preserve"> PAGEREF _Toc44667601 \h </w:instrText>
        </w:r>
        <w:r w:rsidR="0015570D">
          <w:rPr>
            <w:noProof/>
            <w:webHidden/>
          </w:rPr>
        </w:r>
        <w:r w:rsidR="0015570D">
          <w:rPr>
            <w:noProof/>
            <w:webHidden/>
          </w:rPr>
          <w:fldChar w:fldCharType="separate"/>
        </w:r>
        <w:r w:rsidR="00CF67E3">
          <w:rPr>
            <w:noProof/>
            <w:webHidden/>
          </w:rPr>
          <w:t>147</w:t>
        </w:r>
        <w:r w:rsidR="0015570D">
          <w:rPr>
            <w:noProof/>
            <w:webHidden/>
          </w:rPr>
          <w:fldChar w:fldCharType="end"/>
        </w:r>
      </w:hyperlink>
    </w:p>
    <w:p w14:paraId="72A32EFB" w14:textId="4F1397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2" w:history="1">
        <w:r w:rsidR="0015570D" w:rsidRPr="00251DDE">
          <w:rPr>
            <w:rStyle w:val="Hyperlien"/>
            <w:noProof/>
          </w:rPr>
          <w:t>7.3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Limiter la répétition de code par la création d’une super-classe</w:t>
        </w:r>
        <w:r w:rsidR="0015570D">
          <w:rPr>
            <w:noProof/>
            <w:webHidden/>
          </w:rPr>
          <w:tab/>
        </w:r>
        <w:r w:rsidR="0015570D">
          <w:rPr>
            <w:noProof/>
            <w:webHidden/>
          </w:rPr>
          <w:fldChar w:fldCharType="begin"/>
        </w:r>
        <w:r w:rsidR="0015570D">
          <w:rPr>
            <w:noProof/>
            <w:webHidden/>
          </w:rPr>
          <w:instrText xml:space="preserve"> PAGEREF _Toc44667602 \h </w:instrText>
        </w:r>
        <w:r w:rsidR="0015570D">
          <w:rPr>
            <w:noProof/>
            <w:webHidden/>
          </w:rPr>
        </w:r>
        <w:r w:rsidR="0015570D">
          <w:rPr>
            <w:noProof/>
            <w:webHidden/>
          </w:rPr>
          <w:fldChar w:fldCharType="separate"/>
        </w:r>
        <w:r w:rsidR="00CF67E3">
          <w:rPr>
            <w:noProof/>
            <w:webHidden/>
          </w:rPr>
          <w:t>152</w:t>
        </w:r>
        <w:r w:rsidR="0015570D">
          <w:rPr>
            <w:noProof/>
            <w:webHidden/>
          </w:rPr>
          <w:fldChar w:fldCharType="end"/>
        </w:r>
      </w:hyperlink>
    </w:p>
    <w:p w14:paraId="794E4931" w14:textId="3263DBE7"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3" w:history="1">
        <w:r w:rsidR="0015570D" w:rsidRPr="00251DDE">
          <w:rPr>
            <w:rStyle w:val="Hyperlien"/>
            <w:noProof/>
          </w:rPr>
          <w:t>8.</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Animation 2D et développement d’un jeu simple</w:t>
        </w:r>
        <w:r w:rsidR="0015570D">
          <w:rPr>
            <w:noProof/>
            <w:webHidden/>
          </w:rPr>
          <w:tab/>
        </w:r>
        <w:r w:rsidR="0015570D">
          <w:rPr>
            <w:noProof/>
            <w:webHidden/>
          </w:rPr>
          <w:fldChar w:fldCharType="begin"/>
        </w:r>
        <w:r w:rsidR="0015570D">
          <w:rPr>
            <w:noProof/>
            <w:webHidden/>
          </w:rPr>
          <w:instrText xml:space="preserve"> PAGEREF _Toc44667603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4B5AE04D" w14:textId="34A6B7F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4" w:history="1">
        <w:r w:rsidR="0015570D" w:rsidRPr="00251DDE">
          <w:rPr>
            <w:rStyle w:val="Hyperlien"/>
            <w:noProof/>
          </w:rPr>
          <w:t>8.1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Animation avec un </w:t>
        </w:r>
        <w:r w:rsidR="0015570D" w:rsidRPr="00251DDE">
          <w:rPr>
            <w:rStyle w:val="Hyperlien"/>
            <w:i/>
            <w:iCs/>
            <w:noProof/>
          </w:rPr>
          <w:t>Timer</w:t>
        </w:r>
        <w:r w:rsidR="0015570D" w:rsidRPr="00251DDE">
          <w:rPr>
            <w:rStyle w:val="Hyperlien"/>
            <w:noProof/>
          </w:rPr>
          <w:t xml:space="preserve"> dans une sous-classe de </w:t>
        </w:r>
        <w:r w:rsidR="0015570D" w:rsidRPr="00251DDE">
          <w:rPr>
            <w:rStyle w:val="Hyperlien"/>
            <w:i/>
            <w:iCs/>
            <w:noProof/>
          </w:rPr>
          <w:t>JPanel</w:t>
        </w:r>
        <w:r w:rsidR="0015570D">
          <w:rPr>
            <w:noProof/>
            <w:webHidden/>
          </w:rPr>
          <w:tab/>
        </w:r>
        <w:r w:rsidR="0015570D">
          <w:rPr>
            <w:noProof/>
            <w:webHidden/>
          </w:rPr>
          <w:fldChar w:fldCharType="begin"/>
        </w:r>
        <w:r w:rsidR="0015570D">
          <w:rPr>
            <w:noProof/>
            <w:webHidden/>
          </w:rPr>
          <w:instrText xml:space="preserve"> PAGEREF _Toc44667604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785BBB6B" w14:textId="5CC8D44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5" w:history="1">
        <w:r w:rsidR="0015570D" w:rsidRPr="00251DDE">
          <w:rPr>
            <w:rStyle w:val="Hyperlien"/>
            <w:noProof/>
          </w:rPr>
          <w:t>8.2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Isoler le monde à animer du mécanisme d’animation</w:t>
        </w:r>
        <w:r w:rsidR="0015570D">
          <w:rPr>
            <w:noProof/>
            <w:webHidden/>
          </w:rPr>
          <w:tab/>
        </w:r>
        <w:r w:rsidR="0015570D">
          <w:rPr>
            <w:noProof/>
            <w:webHidden/>
          </w:rPr>
          <w:fldChar w:fldCharType="begin"/>
        </w:r>
        <w:r w:rsidR="0015570D">
          <w:rPr>
            <w:noProof/>
            <w:webHidden/>
          </w:rPr>
          <w:instrText xml:space="preserve"> PAGEREF _Toc44667605 \h </w:instrText>
        </w:r>
        <w:r w:rsidR="0015570D">
          <w:rPr>
            <w:noProof/>
            <w:webHidden/>
          </w:rPr>
        </w:r>
        <w:r w:rsidR="0015570D">
          <w:rPr>
            <w:noProof/>
            <w:webHidden/>
          </w:rPr>
          <w:fldChar w:fldCharType="separate"/>
        </w:r>
        <w:r w:rsidR="00CF67E3">
          <w:rPr>
            <w:noProof/>
            <w:webHidden/>
          </w:rPr>
          <w:t>161</w:t>
        </w:r>
        <w:r w:rsidR="0015570D">
          <w:rPr>
            <w:noProof/>
            <w:webHidden/>
          </w:rPr>
          <w:fldChar w:fldCharType="end"/>
        </w:r>
      </w:hyperlink>
    </w:p>
    <w:p w14:paraId="7231E2B7" w14:textId="26D5CBB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6" w:history="1">
        <w:r w:rsidR="0015570D" w:rsidRPr="00251DDE">
          <w:rPr>
            <w:rStyle w:val="Hyperlien"/>
            <w:noProof/>
          </w:rPr>
          <w:t>8.3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Développement du jeu</w:t>
        </w:r>
        <w:r w:rsidR="0015570D">
          <w:rPr>
            <w:noProof/>
            <w:webHidden/>
          </w:rPr>
          <w:tab/>
        </w:r>
        <w:r w:rsidR="0015570D">
          <w:rPr>
            <w:noProof/>
            <w:webHidden/>
          </w:rPr>
          <w:fldChar w:fldCharType="begin"/>
        </w:r>
        <w:r w:rsidR="0015570D">
          <w:rPr>
            <w:noProof/>
            <w:webHidden/>
          </w:rPr>
          <w:instrText xml:space="preserve"> PAGEREF _Toc44667606 \h </w:instrText>
        </w:r>
        <w:r w:rsidR="0015570D">
          <w:rPr>
            <w:noProof/>
            <w:webHidden/>
          </w:rPr>
        </w:r>
        <w:r w:rsidR="0015570D">
          <w:rPr>
            <w:noProof/>
            <w:webHidden/>
          </w:rPr>
          <w:fldChar w:fldCharType="separate"/>
        </w:r>
        <w:r w:rsidR="00CF67E3">
          <w:rPr>
            <w:noProof/>
            <w:webHidden/>
          </w:rPr>
          <w:t>167</w:t>
        </w:r>
        <w:r w:rsidR="0015570D">
          <w:rPr>
            <w:noProof/>
            <w:webHidden/>
          </w:rPr>
          <w:fldChar w:fldCharType="end"/>
        </w:r>
      </w:hyperlink>
    </w:p>
    <w:p w14:paraId="7ED38794" w14:textId="13E983F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7" w:history="1">
        <w:r w:rsidR="0015570D" w:rsidRPr="00251DDE">
          <w:rPr>
            <w:rStyle w:val="Hyperlien"/>
            <w:noProof/>
          </w:rPr>
          <w:t>8.4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Génériques</w:t>
        </w:r>
        <w:r w:rsidR="0015570D">
          <w:rPr>
            <w:noProof/>
            <w:webHidden/>
          </w:rPr>
          <w:tab/>
        </w:r>
        <w:r w:rsidR="0015570D">
          <w:rPr>
            <w:noProof/>
            <w:webHidden/>
          </w:rPr>
          <w:fldChar w:fldCharType="begin"/>
        </w:r>
        <w:r w:rsidR="0015570D">
          <w:rPr>
            <w:noProof/>
            <w:webHidden/>
          </w:rPr>
          <w:instrText xml:space="preserve"> PAGEREF _Toc44667607 \h </w:instrText>
        </w:r>
        <w:r w:rsidR="0015570D">
          <w:rPr>
            <w:noProof/>
            <w:webHidden/>
          </w:rPr>
        </w:r>
        <w:r w:rsidR="0015570D">
          <w:rPr>
            <w:noProof/>
            <w:webHidden/>
          </w:rPr>
          <w:fldChar w:fldCharType="separate"/>
        </w:r>
        <w:r w:rsidR="00CF67E3">
          <w:rPr>
            <w:noProof/>
            <w:webHidden/>
          </w:rPr>
          <w:t>184</w:t>
        </w:r>
        <w:r w:rsidR="0015570D">
          <w:rPr>
            <w:noProof/>
            <w:webHidden/>
          </w:rPr>
          <w:fldChar w:fldCharType="end"/>
        </w:r>
      </w:hyperlink>
    </w:p>
    <w:p w14:paraId="140537C6" w14:textId="42D622E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8" w:history="1">
        <w:r w:rsidR="0015570D" w:rsidRPr="00251DDE">
          <w:rPr>
            <w:rStyle w:val="Hyperlien"/>
            <w:noProof/>
          </w:rPr>
          <w:t>8.5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Autres collections</w:t>
        </w:r>
        <w:r w:rsidR="0015570D">
          <w:rPr>
            <w:noProof/>
            <w:webHidden/>
          </w:rPr>
          <w:tab/>
        </w:r>
        <w:r w:rsidR="0015570D">
          <w:rPr>
            <w:noProof/>
            <w:webHidden/>
          </w:rPr>
          <w:fldChar w:fldCharType="begin"/>
        </w:r>
        <w:r w:rsidR="0015570D">
          <w:rPr>
            <w:noProof/>
            <w:webHidden/>
          </w:rPr>
          <w:instrText xml:space="preserve"> PAGEREF _Toc44667608 \h </w:instrText>
        </w:r>
        <w:r w:rsidR="0015570D">
          <w:rPr>
            <w:noProof/>
            <w:webHidden/>
          </w:rPr>
        </w:r>
        <w:r w:rsidR="0015570D">
          <w:rPr>
            <w:noProof/>
            <w:webHidden/>
          </w:rPr>
          <w:fldChar w:fldCharType="separate"/>
        </w:r>
        <w:r w:rsidR="00CF67E3">
          <w:rPr>
            <w:noProof/>
            <w:webHidden/>
          </w:rPr>
          <w:t>186</w:t>
        </w:r>
        <w:r w:rsidR="0015570D">
          <w:rPr>
            <w:noProof/>
            <w:webHidden/>
          </w:rPr>
          <w:fldChar w:fldCharType="end"/>
        </w:r>
      </w:hyperlink>
    </w:p>
    <w:p w14:paraId="273955E9" w14:textId="09694081"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9" w:history="1">
        <w:r w:rsidR="0015570D" w:rsidRPr="00251DDE">
          <w:rPr>
            <w:rStyle w:val="Hyperlien"/>
            <w:noProof/>
          </w:rPr>
          <w:t>9.</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Traitement de fichiers</w:t>
        </w:r>
        <w:r w:rsidR="0015570D">
          <w:rPr>
            <w:noProof/>
            <w:webHidden/>
          </w:rPr>
          <w:tab/>
        </w:r>
        <w:r w:rsidR="0015570D">
          <w:rPr>
            <w:noProof/>
            <w:webHidden/>
          </w:rPr>
          <w:fldChar w:fldCharType="begin"/>
        </w:r>
        <w:r w:rsidR="0015570D">
          <w:rPr>
            <w:noProof/>
            <w:webHidden/>
          </w:rPr>
          <w:instrText xml:space="preserve"> PAGEREF _Toc44667609 \h </w:instrText>
        </w:r>
        <w:r w:rsidR="0015570D">
          <w:rPr>
            <w:noProof/>
            <w:webHidden/>
          </w:rPr>
        </w:r>
        <w:r w:rsidR="0015570D">
          <w:rPr>
            <w:noProof/>
            <w:webHidden/>
          </w:rPr>
          <w:fldChar w:fldCharType="separate"/>
        </w:r>
        <w:r w:rsidR="00CF67E3">
          <w:rPr>
            <w:noProof/>
            <w:webHidden/>
          </w:rPr>
          <w:t>187</w:t>
        </w:r>
        <w:r w:rsidR="0015570D">
          <w:rPr>
            <w:noProof/>
            <w:webHidden/>
          </w:rPr>
          <w:fldChar w:fldCharType="end"/>
        </w:r>
      </w:hyperlink>
    </w:p>
    <w:p w14:paraId="5DA1A136" w14:textId="0E8266C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0" w:history="1">
        <w:r w:rsidR="0015570D" w:rsidRPr="00251DDE">
          <w:rPr>
            <w:rStyle w:val="Hyperlien"/>
            <w:noProof/>
          </w:rPr>
          <w:t>9.1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binaire (FileOutputStream, FileInputStream)</w:t>
        </w:r>
        <w:r w:rsidR="0015570D">
          <w:rPr>
            <w:noProof/>
            <w:webHidden/>
          </w:rPr>
          <w:tab/>
        </w:r>
        <w:r w:rsidR="0015570D">
          <w:rPr>
            <w:noProof/>
            <w:webHidden/>
          </w:rPr>
          <w:fldChar w:fldCharType="begin"/>
        </w:r>
        <w:r w:rsidR="0015570D">
          <w:rPr>
            <w:noProof/>
            <w:webHidden/>
          </w:rPr>
          <w:instrText xml:space="preserve"> PAGEREF _Toc44667610 \h </w:instrText>
        </w:r>
        <w:r w:rsidR="0015570D">
          <w:rPr>
            <w:noProof/>
            <w:webHidden/>
          </w:rPr>
        </w:r>
        <w:r w:rsidR="0015570D">
          <w:rPr>
            <w:noProof/>
            <w:webHidden/>
          </w:rPr>
          <w:fldChar w:fldCharType="separate"/>
        </w:r>
        <w:r w:rsidR="00CF67E3">
          <w:rPr>
            <w:noProof/>
            <w:webHidden/>
          </w:rPr>
          <w:t>191</w:t>
        </w:r>
        <w:r w:rsidR="0015570D">
          <w:rPr>
            <w:noProof/>
            <w:webHidden/>
          </w:rPr>
          <w:fldChar w:fldCharType="end"/>
        </w:r>
      </w:hyperlink>
    </w:p>
    <w:p w14:paraId="1CB27F18" w14:textId="06A727D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1" w:history="1">
        <w:r w:rsidR="0015570D" w:rsidRPr="00251DDE">
          <w:rPr>
            <w:rStyle w:val="Hyperlien"/>
            <w:noProof/>
          </w:rPr>
          <w:t>9.2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DataInputStream et DataOutputStream</w:t>
        </w:r>
        <w:r w:rsidR="0015570D">
          <w:rPr>
            <w:noProof/>
            <w:webHidden/>
          </w:rPr>
          <w:tab/>
        </w:r>
        <w:r w:rsidR="0015570D">
          <w:rPr>
            <w:noProof/>
            <w:webHidden/>
          </w:rPr>
          <w:fldChar w:fldCharType="begin"/>
        </w:r>
        <w:r w:rsidR="0015570D">
          <w:rPr>
            <w:noProof/>
            <w:webHidden/>
          </w:rPr>
          <w:instrText xml:space="preserve"> PAGEREF _Toc44667611 \h </w:instrText>
        </w:r>
        <w:r w:rsidR="0015570D">
          <w:rPr>
            <w:noProof/>
            <w:webHidden/>
          </w:rPr>
        </w:r>
        <w:r w:rsidR="0015570D">
          <w:rPr>
            <w:noProof/>
            <w:webHidden/>
          </w:rPr>
          <w:fldChar w:fldCharType="separate"/>
        </w:r>
        <w:r w:rsidR="00CF67E3">
          <w:rPr>
            <w:noProof/>
            <w:webHidden/>
          </w:rPr>
          <w:t>193</w:t>
        </w:r>
        <w:r w:rsidR="0015570D">
          <w:rPr>
            <w:noProof/>
            <w:webHidden/>
          </w:rPr>
          <w:fldChar w:fldCharType="end"/>
        </w:r>
      </w:hyperlink>
    </w:p>
    <w:p w14:paraId="06C27378" w14:textId="4EC3C31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2" w:history="1">
        <w:r w:rsidR="0015570D" w:rsidRPr="00251DDE">
          <w:rPr>
            <w:rStyle w:val="Hyperlien"/>
            <w:noProof/>
          </w:rPr>
          <w:t>9.3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texte</w:t>
        </w:r>
        <w:r w:rsidR="0015570D">
          <w:rPr>
            <w:noProof/>
            <w:webHidden/>
          </w:rPr>
          <w:tab/>
        </w:r>
        <w:r w:rsidR="0015570D">
          <w:rPr>
            <w:noProof/>
            <w:webHidden/>
          </w:rPr>
          <w:fldChar w:fldCharType="begin"/>
        </w:r>
        <w:r w:rsidR="0015570D">
          <w:rPr>
            <w:noProof/>
            <w:webHidden/>
          </w:rPr>
          <w:instrText xml:space="preserve"> PAGEREF _Toc44667612 \h </w:instrText>
        </w:r>
        <w:r w:rsidR="0015570D">
          <w:rPr>
            <w:noProof/>
            <w:webHidden/>
          </w:rPr>
        </w:r>
        <w:r w:rsidR="0015570D">
          <w:rPr>
            <w:noProof/>
            <w:webHidden/>
          </w:rPr>
          <w:fldChar w:fldCharType="separate"/>
        </w:r>
        <w:r w:rsidR="00CF67E3">
          <w:rPr>
            <w:noProof/>
            <w:webHidden/>
          </w:rPr>
          <w:t>194</w:t>
        </w:r>
        <w:r w:rsidR="0015570D">
          <w:rPr>
            <w:noProof/>
            <w:webHidden/>
          </w:rPr>
          <w:fldChar w:fldCharType="end"/>
        </w:r>
      </w:hyperlink>
    </w:p>
    <w:p w14:paraId="6CD47B76" w14:textId="1F2DB89F"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3" w:history="1">
        <w:r w:rsidR="0015570D" w:rsidRPr="00251DDE">
          <w:rPr>
            <w:rStyle w:val="Hyperlien"/>
            <w:noProof/>
          </w:rPr>
          <w:t>9.3.1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Représentation interne des caractères et traitement des fins de ligne</w:t>
        </w:r>
        <w:r w:rsidR="0015570D">
          <w:rPr>
            <w:noProof/>
            <w:webHidden/>
          </w:rPr>
          <w:tab/>
        </w:r>
        <w:r w:rsidR="0015570D">
          <w:rPr>
            <w:noProof/>
            <w:webHidden/>
          </w:rPr>
          <w:fldChar w:fldCharType="begin"/>
        </w:r>
        <w:r w:rsidR="0015570D">
          <w:rPr>
            <w:noProof/>
            <w:webHidden/>
          </w:rPr>
          <w:instrText xml:space="preserve"> PAGEREF _Toc44667613 \h </w:instrText>
        </w:r>
        <w:r w:rsidR="0015570D">
          <w:rPr>
            <w:noProof/>
            <w:webHidden/>
          </w:rPr>
        </w:r>
        <w:r w:rsidR="0015570D">
          <w:rPr>
            <w:noProof/>
            <w:webHidden/>
          </w:rPr>
          <w:fldChar w:fldCharType="separate"/>
        </w:r>
        <w:r w:rsidR="00CF67E3">
          <w:rPr>
            <w:noProof/>
            <w:webHidden/>
          </w:rPr>
          <w:t>197</w:t>
        </w:r>
        <w:r w:rsidR="0015570D">
          <w:rPr>
            <w:noProof/>
            <w:webHidden/>
          </w:rPr>
          <w:fldChar w:fldCharType="end"/>
        </w:r>
      </w:hyperlink>
    </w:p>
    <w:p w14:paraId="2E9158E7" w14:textId="696FBE51"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4" w:history="1">
        <w:r w:rsidR="0015570D" w:rsidRPr="00251DDE">
          <w:rPr>
            <w:rStyle w:val="Hyperlien"/>
            <w:noProof/>
          </w:rPr>
          <w:t>9.3.2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Analyse lexicale avec la classe StreamTokenizer</w:t>
        </w:r>
        <w:r w:rsidR="0015570D">
          <w:rPr>
            <w:noProof/>
            <w:webHidden/>
          </w:rPr>
          <w:tab/>
        </w:r>
        <w:r w:rsidR="0015570D">
          <w:rPr>
            <w:noProof/>
            <w:webHidden/>
          </w:rPr>
          <w:fldChar w:fldCharType="begin"/>
        </w:r>
        <w:r w:rsidR="0015570D">
          <w:rPr>
            <w:noProof/>
            <w:webHidden/>
          </w:rPr>
          <w:instrText xml:space="preserve"> PAGEREF _Toc44667614 \h </w:instrText>
        </w:r>
        <w:r w:rsidR="0015570D">
          <w:rPr>
            <w:noProof/>
            <w:webHidden/>
          </w:rPr>
        </w:r>
        <w:r w:rsidR="0015570D">
          <w:rPr>
            <w:noProof/>
            <w:webHidden/>
          </w:rPr>
          <w:fldChar w:fldCharType="separate"/>
        </w:r>
        <w:r w:rsidR="00CF67E3">
          <w:rPr>
            <w:noProof/>
            <w:webHidden/>
          </w:rPr>
          <w:t>199</w:t>
        </w:r>
        <w:r w:rsidR="0015570D">
          <w:rPr>
            <w:noProof/>
            <w:webHidden/>
          </w:rPr>
          <w:fldChar w:fldCharType="end"/>
        </w:r>
      </w:hyperlink>
    </w:p>
    <w:p w14:paraId="190C5349" w14:textId="3849F95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5" w:history="1">
        <w:r w:rsidR="0015570D" w:rsidRPr="00251DDE">
          <w:rPr>
            <w:rStyle w:val="Hyperlien"/>
            <w:noProof/>
          </w:rPr>
          <w:t>9.3.3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Traitement d’un document XML avec SAX et DOM</w:t>
        </w:r>
        <w:r w:rsidR="0015570D">
          <w:rPr>
            <w:noProof/>
            <w:webHidden/>
          </w:rPr>
          <w:tab/>
        </w:r>
        <w:r w:rsidR="0015570D">
          <w:rPr>
            <w:noProof/>
            <w:webHidden/>
          </w:rPr>
          <w:fldChar w:fldCharType="begin"/>
        </w:r>
        <w:r w:rsidR="0015570D">
          <w:rPr>
            <w:noProof/>
            <w:webHidden/>
          </w:rPr>
          <w:instrText xml:space="preserve"> PAGEREF _Toc44667615 \h </w:instrText>
        </w:r>
        <w:r w:rsidR="0015570D">
          <w:rPr>
            <w:noProof/>
            <w:webHidden/>
          </w:rPr>
        </w:r>
        <w:r w:rsidR="0015570D">
          <w:rPr>
            <w:noProof/>
            <w:webHidden/>
          </w:rPr>
          <w:fldChar w:fldCharType="separate"/>
        </w:r>
        <w:r w:rsidR="00CF67E3">
          <w:rPr>
            <w:noProof/>
            <w:webHidden/>
          </w:rPr>
          <w:t>203</w:t>
        </w:r>
        <w:r w:rsidR="0015570D">
          <w:rPr>
            <w:noProof/>
            <w:webHidden/>
          </w:rPr>
          <w:fldChar w:fldCharType="end"/>
        </w:r>
      </w:hyperlink>
    </w:p>
    <w:p w14:paraId="08E3E84C" w14:textId="7CD1602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6" w:history="1">
        <w:r w:rsidR="0015570D" w:rsidRPr="00251DDE">
          <w:rPr>
            <w:rStyle w:val="Hyperlien"/>
            <w:noProof/>
          </w:rPr>
          <w:t>9.4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Gestion de fichiers et répertoires avec java.io.File</w:t>
        </w:r>
        <w:r w:rsidR="0015570D">
          <w:rPr>
            <w:noProof/>
            <w:webHidden/>
          </w:rPr>
          <w:tab/>
        </w:r>
        <w:r w:rsidR="0015570D">
          <w:rPr>
            <w:noProof/>
            <w:webHidden/>
          </w:rPr>
          <w:fldChar w:fldCharType="begin"/>
        </w:r>
        <w:r w:rsidR="0015570D">
          <w:rPr>
            <w:noProof/>
            <w:webHidden/>
          </w:rPr>
          <w:instrText xml:space="preserve"> PAGEREF _Toc44667616 \h </w:instrText>
        </w:r>
        <w:r w:rsidR="0015570D">
          <w:rPr>
            <w:noProof/>
            <w:webHidden/>
          </w:rPr>
        </w:r>
        <w:r w:rsidR="0015570D">
          <w:rPr>
            <w:noProof/>
            <w:webHidden/>
          </w:rPr>
          <w:fldChar w:fldCharType="separate"/>
        </w:r>
        <w:r w:rsidR="00CF67E3">
          <w:rPr>
            <w:noProof/>
            <w:webHidden/>
          </w:rPr>
          <w:t>208</w:t>
        </w:r>
        <w:r w:rsidR="0015570D">
          <w:rPr>
            <w:noProof/>
            <w:webHidden/>
          </w:rPr>
          <w:fldChar w:fldCharType="end"/>
        </w:r>
      </w:hyperlink>
    </w:p>
    <w:p w14:paraId="2A5357BE" w14:textId="030599ED"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7" w:history="1">
        <w:r w:rsidR="0015570D" w:rsidRPr="00251DDE">
          <w:rPr>
            <w:rStyle w:val="Hyperlien"/>
            <w:noProof/>
          </w:rPr>
          <w:t>9.4.1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Dialogue de sélection de fichier avec la classe JFileChooser</w:t>
        </w:r>
        <w:r w:rsidR="0015570D">
          <w:rPr>
            <w:noProof/>
            <w:webHidden/>
          </w:rPr>
          <w:tab/>
        </w:r>
        <w:r w:rsidR="0015570D">
          <w:rPr>
            <w:noProof/>
            <w:webHidden/>
          </w:rPr>
          <w:fldChar w:fldCharType="begin"/>
        </w:r>
        <w:r w:rsidR="0015570D">
          <w:rPr>
            <w:noProof/>
            <w:webHidden/>
          </w:rPr>
          <w:instrText xml:space="preserve"> PAGEREF _Toc44667617 \h </w:instrText>
        </w:r>
        <w:r w:rsidR="0015570D">
          <w:rPr>
            <w:noProof/>
            <w:webHidden/>
          </w:rPr>
        </w:r>
        <w:r w:rsidR="0015570D">
          <w:rPr>
            <w:noProof/>
            <w:webHidden/>
          </w:rPr>
          <w:fldChar w:fldCharType="separate"/>
        </w:r>
        <w:r w:rsidR="00CF67E3">
          <w:rPr>
            <w:noProof/>
            <w:webHidden/>
          </w:rPr>
          <w:t>209</w:t>
        </w:r>
        <w:r w:rsidR="0015570D">
          <w:rPr>
            <w:noProof/>
            <w:webHidden/>
          </w:rPr>
          <w:fldChar w:fldCharType="end"/>
        </w:r>
      </w:hyperlink>
    </w:p>
    <w:p w14:paraId="5A59ED56" w14:textId="4EB777B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8" w:history="1">
        <w:r w:rsidR="0015570D" w:rsidRPr="00251DDE">
          <w:rPr>
            <w:rStyle w:val="Hyperlien"/>
            <w:noProof/>
          </w:rPr>
          <w:t>9.5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d’objets en Java</w:t>
        </w:r>
        <w:r w:rsidR="0015570D">
          <w:rPr>
            <w:noProof/>
            <w:webHidden/>
          </w:rPr>
          <w:tab/>
        </w:r>
        <w:r w:rsidR="0015570D">
          <w:rPr>
            <w:noProof/>
            <w:webHidden/>
          </w:rPr>
          <w:fldChar w:fldCharType="begin"/>
        </w:r>
        <w:r w:rsidR="0015570D">
          <w:rPr>
            <w:noProof/>
            <w:webHidden/>
          </w:rPr>
          <w:instrText xml:space="preserve"> PAGEREF _Toc44667618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46F2E9DD" w14:textId="03F04CCA"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9" w:history="1">
        <w:r w:rsidR="0015570D" w:rsidRPr="00251DDE">
          <w:rPr>
            <w:rStyle w:val="Hyperlien"/>
            <w:noProof/>
          </w:rPr>
          <w:t>9.5.1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sériel d’objets en Java</w:t>
        </w:r>
        <w:r w:rsidR="0015570D">
          <w:rPr>
            <w:noProof/>
            <w:webHidden/>
          </w:rPr>
          <w:tab/>
        </w:r>
        <w:r w:rsidR="0015570D">
          <w:rPr>
            <w:noProof/>
            <w:webHidden/>
          </w:rPr>
          <w:fldChar w:fldCharType="begin"/>
        </w:r>
        <w:r w:rsidR="0015570D">
          <w:rPr>
            <w:noProof/>
            <w:webHidden/>
          </w:rPr>
          <w:instrText xml:space="preserve"> PAGEREF _Toc44667619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70029328" w14:textId="0D089D1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20" w:history="1">
        <w:r w:rsidR="0015570D" w:rsidRPr="00251DDE">
          <w:rPr>
            <w:rStyle w:val="Hyperlien"/>
            <w:noProof/>
          </w:rPr>
          <w:t>9.5.2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à adressage relatif en Java avec RandomAccessFile</w:t>
        </w:r>
        <w:r w:rsidR="0015570D">
          <w:rPr>
            <w:noProof/>
            <w:webHidden/>
          </w:rPr>
          <w:tab/>
        </w:r>
        <w:r w:rsidR="0015570D">
          <w:rPr>
            <w:noProof/>
            <w:webHidden/>
          </w:rPr>
          <w:fldChar w:fldCharType="begin"/>
        </w:r>
        <w:r w:rsidR="0015570D">
          <w:rPr>
            <w:noProof/>
            <w:webHidden/>
          </w:rPr>
          <w:instrText xml:space="preserve"> PAGEREF _Toc44667620 \h </w:instrText>
        </w:r>
        <w:r w:rsidR="0015570D">
          <w:rPr>
            <w:noProof/>
            <w:webHidden/>
          </w:rPr>
        </w:r>
        <w:r w:rsidR="0015570D">
          <w:rPr>
            <w:noProof/>
            <w:webHidden/>
          </w:rPr>
          <w:fldChar w:fldCharType="separate"/>
        </w:r>
        <w:r w:rsidR="00CF67E3">
          <w:rPr>
            <w:noProof/>
            <w:webHidden/>
          </w:rPr>
          <w:t>218</w:t>
        </w:r>
        <w:r w:rsidR="0015570D">
          <w:rPr>
            <w:noProof/>
            <w:webHidden/>
          </w:rPr>
          <w:fldChar w:fldCharType="end"/>
        </w:r>
      </w:hyperlink>
    </w:p>
    <w:p w14:paraId="4EE44604" w14:textId="1FAA4FA4" w:rsidR="00DD0863" w:rsidRDefault="00064A95">
      <w:r>
        <w:rPr>
          <w:rFonts w:ascii="Times New Roman" w:hAnsi="Times New Roman"/>
          <w:sz w:val="20"/>
          <w:szCs w:val="20"/>
        </w:rPr>
        <w:fldChar w:fldCharType="end"/>
      </w:r>
      <w:r w:rsidR="00DD0863">
        <w:t xml:space="preserve"> </w:t>
      </w:r>
    </w:p>
    <w:p w14:paraId="265EDFB8" w14:textId="77777777" w:rsidR="00DD0863" w:rsidRDefault="00DD0863">
      <w:pPr>
        <w:sectPr w:rsidR="00DD0863" w:rsidSect="009E50CE">
          <w:type w:val="continuous"/>
          <w:pgSz w:w="12240" w:h="15840" w:code="1"/>
          <w:pgMar w:top="720" w:right="720" w:bottom="720" w:left="720" w:header="960" w:footer="960" w:gutter="0"/>
          <w:pgNumType w:fmt="lowerRoman" w:start="1"/>
          <w:cols w:space="720"/>
        </w:sectPr>
      </w:pPr>
    </w:p>
    <w:p w14:paraId="2598A5CF" w14:textId="77777777" w:rsidR="00DD0863" w:rsidRDefault="00DD0863">
      <w:pPr>
        <w:sectPr w:rsidR="00DD0863" w:rsidSect="009E50CE">
          <w:headerReference w:type="default" r:id="rId10"/>
          <w:footerReference w:type="default" r:id="rId11"/>
          <w:headerReference w:type="first" r:id="rId12"/>
          <w:footerReference w:type="first" r:id="rId13"/>
          <w:type w:val="continuous"/>
          <w:pgSz w:w="12240" w:h="15840" w:code="1"/>
          <w:pgMar w:top="720" w:right="720" w:bottom="720" w:left="720" w:header="960" w:footer="960" w:gutter="0"/>
          <w:pgNumType w:start="1" w:chapStyle="1"/>
          <w:cols w:space="360"/>
        </w:sectPr>
      </w:pPr>
    </w:p>
    <w:p w14:paraId="07414754" w14:textId="11697129" w:rsidR="00B57073" w:rsidRDefault="00B57073">
      <w:r>
        <w:br w:type="page"/>
      </w:r>
    </w:p>
    <w:p w14:paraId="1526EF1D" w14:textId="11AFEE60" w:rsidR="005835EA" w:rsidRDefault="005835EA"/>
    <w:p w14:paraId="25588D40" w14:textId="35E1329A" w:rsidR="005835EA" w:rsidRDefault="005835EA"/>
    <w:p w14:paraId="073C08A8" w14:textId="5E33FD1F" w:rsidR="005835EA" w:rsidRDefault="005835EA" w:rsidP="16CBE89F">
      <w:pPr>
        <w:pStyle w:val="Titre1"/>
        <w:numPr>
          <w:ilvl w:val="0"/>
          <w:numId w:val="0"/>
        </w:numPr>
      </w:pPr>
      <w:bookmarkStart w:id="2" w:name="_Toc44667548"/>
      <w:r>
        <w:t>Préface</w:t>
      </w:r>
      <w:bookmarkEnd w:id="2"/>
    </w:p>
    <w:p w14:paraId="403D5AB0" w14:textId="4B7843D1" w:rsidR="00F977F3" w:rsidRDefault="005835EA" w:rsidP="005835EA">
      <w:pPr>
        <w:pStyle w:val="Corpsdetexte"/>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Corpsdetexte"/>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Corpsdetexte"/>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Corpsdetexte"/>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Nous vous encourageons à faire preuve de 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459DBDEB" w14:textId="7B5DE65D" w:rsidR="00231C5E" w:rsidRDefault="00231C5E" w:rsidP="005835EA">
      <w:pPr>
        <w:pStyle w:val="Corpsdetexte"/>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1B5F1F34" w14:textId="76CBBE99" w:rsidR="005835EA" w:rsidRDefault="005835EA"/>
    <w:p w14:paraId="015BE255" w14:textId="6A30E686" w:rsidR="005835EA" w:rsidRDefault="005835EA"/>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52EF3FAC" w14:textId="77777777" w:rsidR="005835EA" w:rsidRDefault="005835EA">
      <w:pPr>
        <w:rPr>
          <w:rFonts w:ascii="Arial Black" w:hAnsi="Arial Black"/>
          <w:color w:val="808080"/>
          <w:spacing w:val="-25"/>
          <w:kern w:val="28"/>
          <w:sz w:val="32"/>
          <w:szCs w:val="32"/>
        </w:rPr>
      </w:pPr>
    </w:p>
    <w:p w14:paraId="6C1DBF2D" w14:textId="3063FF2E" w:rsidR="00DD0863" w:rsidRDefault="00DD0863" w:rsidP="0015570D">
      <w:pPr>
        <w:pStyle w:val="Titre1"/>
      </w:pPr>
      <w:bookmarkStart w:id="3" w:name="_Toc44667549"/>
      <w:r>
        <w:t>Concepts de base</w:t>
      </w:r>
      <w:bookmarkEnd w:id="3"/>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Corpsdetexte"/>
      </w:pPr>
      <w:r>
        <w:t xml:space="preserve">n ordinateur doit être programmé pour </w:t>
      </w:r>
      <w:r w:rsidR="00D8374B">
        <w:t>accomplir</w:t>
      </w:r>
      <w:r>
        <w:t xml:space="preserve"> une tâche. </w:t>
      </w:r>
    </w:p>
    <w:p w14:paraId="74884CBA" w14:textId="77777777" w:rsidR="00DD0863" w:rsidRDefault="00DD0863">
      <w:pPr>
        <w:pStyle w:val="Corpsdetexte"/>
      </w:pPr>
    </w:p>
    <w:p w14:paraId="2BF46885" w14:textId="29A0808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xml:space="preserve">, C#, JavaScript, Swift, </w:t>
      </w:r>
      <w:proofErr w:type="gramStart"/>
      <w:r w:rsidR="00973EE8">
        <w:t>PHP,  Scala</w:t>
      </w:r>
      <w:proofErr w:type="gramEnd"/>
      <w:r w:rsidR="00973EE8">
        <w:t>, Go, R</w:t>
      </w:r>
      <w:r>
        <w:t xml:space="preserve">, etc. </w:t>
      </w:r>
    </w:p>
    <w:p w14:paraId="5A5A6DFD" w14:textId="14C1F662" w:rsidR="00DD0863" w:rsidRDefault="00E84C88" w:rsidP="006B7C79">
      <w:pPr>
        <w:pStyle w:val="Corpsdetexte"/>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Corpsdetexte"/>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Titre2"/>
      </w:pPr>
      <w:bookmarkStart w:id="4" w:name="_Toc44667550"/>
      <w:r>
        <w:t>Composantes matérielles d'un ordinateur (</w:t>
      </w:r>
      <w:r w:rsidRPr="16CBE89F">
        <w:rPr>
          <w:i/>
          <w:iCs/>
        </w:rPr>
        <w:t>hardware</w:t>
      </w:r>
      <w:r>
        <w:t>)</w:t>
      </w:r>
      <w:bookmarkEnd w:id="4"/>
    </w:p>
    <w:p w14:paraId="2B9A6FEC" w14:textId="3FB28381" w:rsidR="00DD0863" w:rsidRDefault="002F65E0" w:rsidP="0031169C">
      <w:pPr>
        <w:pStyle w:val="Corpsdetexte"/>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CF67E3">
        <w:t xml:space="preserve">Figure </w:t>
      </w:r>
      <w:r w:rsidR="00CF67E3">
        <w:rPr>
          <w:noProof/>
        </w:rPr>
        <w:t>1</w:t>
      </w:r>
      <w:r>
        <w:fldChar w:fldCharType="end"/>
      </w:r>
      <w:r w:rsidR="27868218">
        <w:t xml:space="preserve"> </w:t>
      </w:r>
      <w:r w:rsidR="0098040C">
        <w:t>: processeur central, mémoire centrale, bus et unités périphériques.</w:t>
      </w:r>
    </w:p>
    <w:p w14:paraId="5EC47717" w14:textId="0F8831DA" w:rsidR="00DD0863" w:rsidRDefault="009E50CE">
      <w:pPr>
        <w:pStyle w:val="Corpsdetexte"/>
        <w:jc w:val="center"/>
      </w:pPr>
      <w:r>
        <w:rPr>
          <w:noProof/>
        </w:rPr>
        <w:object w:dxaOrig="8842" w:dyaOrig="4295" w14:anchorId="560C7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5in;height:176.75pt;mso-width-percent:0;mso-height-percent:0;mso-width-percent:0;mso-height-percent:0" o:ole="">
            <v:imagedata r:id="rId14" o:title=""/>
          </v:shape>
          <o:OLEObject Type="Embed" ProgID="Visio.Drawing.11" ShapeID="_x0000_i1085" DrawAspect="Content" ObjectID="_1765268472" r:id="rId15"/>
        </w:object>
      </w:r>
    </w:p>
    <w:p w14:paraId="32199CB3" w14:textId="108C87EC" w:rsidR="00DD0863" w:rsidRDefault="00DD0863">
      <w:pPr>
        <w:pStyle w:val="Lgende"/>
        <w:jc w:val="center"/>
      </w:pPr>
      <w:bookmarkStart w:id="5" w:name="_Ref492960704"/>
      <w:r>
        <w:t xml:space="preserve">Figure </w:t>
      </w:r>
      <w:r>
        <w:fldChar w:fldCharType="begin"/>
      </w:r>
      <w:r>
        <w:instrText xml:space="preserve"> SEQ Figure \* ARABIC </w:instrText>
      </w:r>
      <w:r>
        <w:fldChar w:fldCharType="separate"/>
      </w:r>
      <w:r w:rsidR="00CF67E3">
        <w:rPr>
          <w:noProof/>
        </w:rPr>
        <w:t>1</w:t>
      </w:r>
      <w:r>
        <w:fldChar w:fldCharType="end"/>
      </w:r>
      <w:bookmarkEnd w:id="5"/>
      <w:r>
        <w:t>. Composantes matérielles (</w:t>
      </w:r>
      <w:r>
        <w:rPr>
          <w:i/>
        </w:rPr>
        <w:t>hardware</w:t>
      </w:r>
      <w:r>
        <w:t>)</w:t>
      </w:r>
      <w:r w:rsidR="0031169C">
        <w:t xml:space="preserve"> </w:t>
      </w:r>
      <w:r>
        <w:t>d'un ordinateur typique.</w:t>
      </w:r>
    </w:p>
    <w:p w14:paraId="1B9D55B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Bus</w:t>
      </w:r>
    </w:p>
    <w:p w14:paraId="7DEE53C0" w14:textId="77777777" w:rsidR="00DD0863" w:rsidRDefault="00DD0863" w:rsidP="00BE3DA9">
      <w:pPr>
        <w:pStyle w:val="Corpsdetexte"/>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Corpsdetexte"/>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Titre3"/>
      </w:pPr>
      <w:bookmarkStart w:id="6" w:name="_Toc44667551"/>
      <w:r>
        <w:t>Processeur et mémoire</w:t>
      </w:r>
      <w:bookmarkEnd w:id="6"/>
    </w:p>
    <w:p w14:paraId="3EEAB850" w14:textId="213C5FBE" w:rsidR="00DD0863" w:rsidRDefault="00DD0863" w:rsidP="006021CF">
      <w:pPr>
        <w:pStyle w:val="Corpsdetexte"/>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Corpsdetexte"/>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Corpsdetexte"/>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Corpsdetexte"/>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Corpsdetexte"/>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Appelnotedebasdep"/>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Corpsdetexte"/>
      </w:pPr>
      <w:r>
        <w:t>Les cases de la mémoire centrale peuvent contenir des instructions ou des données. Le contenu des cases peut être modifié par les instructions des programmes.</w:t>
      </w:r>
    </w:p>
    <w:p w14:paraId="6FA253E8" w14:textId="04AA6206" w:rsidR="00DD0863" w:rsidRDefault="009E50CE">
      <w:pPr>
        <w:pStyle w:val="Corpsdetexte"/>
        <w:jc w:val="center"/>
      </w:pPr>
      <w:r>
        <w:rPr>
          <w:noProof/>
        </w:rPr>
        <w:object w:dxaOrig="3799" w:dyaOrig="3638" w14:anchorId="71E16C56">
          <v:shape id="_x0000_i1084" type="#_x0000_t75" alt="" style="width:176.75pt;height:163.65pt;mso-width-percent:0;mso-height-percent:0;mso-width-percent:0;mso-height-percent:0" o:ole="" fillcolor="window">
            <v:imagedata r:id="rId16" o:title=""/>
          </v:shape>
          <o:OLEObject Type="Embed" ProgID="Visio.Drawing.11" ShapeID="_x0000_i1084" DrawAspect="Content" ObjectID="_1765268473" r:id="rId17"/>
        </w:object>
      </w:r>
    </w:p>
    <w:p w14:paraId="4179E1D1" w14:textId="403A6776"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2</w:t>
      </w:r>
      <w:r>
        <w:fldChar w:fldCharType="end"/>
      </w:r>
      <w:r>
        <w:t>. Mémoire centrale.</w:t>
      </w:r>
    </w:p>
    <w:p w14:paraId="6BCAAF9D" w14:textId="08318F99" w:rsidR="005E6FA1" w:rsidRDefault="007B7AF8" w:rsidP="000069F9">
      <w:pPr>
        <w:pStyle w:val="Corpsdetexte"/>
      </w:pPr>
      <w:r>
        <w:lastRenderedPageBreak/>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Corpsdetexte"/>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Corpsdetexte"/>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Appelnotedebasdep"/>
        </w:rPr>
        <w:footnoteReference w:id="3"/>
      </w:r>
    </w:p>
    <w:p w14:paraId="7CB8D28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Corpsdetexte"/>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9E50CE" w:rsidP="002717C0">
      <w:pPr>
        <w:pStyle w:val="Corpsdetexte"/>
        <w:jc w:val="center"/>
      </w:pPr>
      <w:r>
        <w:rPr>
          <w:noProof/>
        </w:rPr>
        <w:object w:dxaOrig="6358" w:dyaOrig="2307" w14:anchorId="2002CCBA">
          <v:shape id="_x0000_i1083" type="#_x0000_t75" alt="" style="width:248.75pt;height:91.65pt;mso-width-percent:0;mso-height-percent:0;mso-width-percent:0;mso-height-percent:0" o:ole="">
            <v:imagedata r:id="rId18" o:title=""/>
          </v:shape>
          <o:OLEObject Type="Embed" ProgID="Visio.Drawing.11" ShapeID="_x0000_i1083" DrawAspect="Content" ObjectID="_1765268474" r:id="rId19"/>
        </w:object>
      </w:r>
    </w:p>
    <w:p w14:paraId="1B8696C9" w14:textId="65A66961" w:rsidR="003C646B" w:rsidRDefault="003C646B" w:rsidP="003C646B">
      <w:pPr>
        <w:pStyle w:val="Lgende"/>
        <w:jc w:val="center"/>
      </w:pPr>
      <w:bookmarkStart w:id="7" w:name="_Ref44667815"/>
      <w:bookmarkStart w:id="8" w:name="_Ref44667774"/>
      <w:r>
        <w:t xml:space="preserve">Figure </w:t>
      </w:r>
      <w:r>
        <w:fldChar w:fldCharType="begin"/>
      </w:r>
      <w:r>
        <w:instrText xml:space="preserve"> SEQ Figure \* ARABIC </w:instrText>
      </w:r>
      <w:r>
        <w:fldChar w:fldCharType="separate"/>
      </w:r>
      <w:r w:rsidR="00CF67E3">
        <w:rPr>
          <w:noProof/>
        </w:rPr>
        <w:t>3</w:t>
      </w:r>
      <w:r>
        <w:fldChar w:fldCharType="end"/>
      </w:r>
      <w:bookmarkEnd w:id="7"/>
      <w:r>
        <w:t>. Instruction effectuée par le processeur central.</w:t>
      </w:r>
      <w:bookmarkEnd w:id="8"/>
    </w:p>
    <w:p w14:paraId="7C3ACFDA" w14:textId="7A0F1BC7" w:rsidR="009035A7" w:rsidRDefault="00576ECB">
      <w:pPr>
        <w:pStyle w:val="Corpsdetexte"/>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CF67E3">
        <w:t xml:space="preserve">Figure </w:t>
      </w:r>
      <w:r w:rsidR="00CF67E3">
        <w:rPr>
          <w:noProof/>
        </w:rPr>
        <w:t>3</w:t>
      </w:r>
      <w:r w:rsidR="0015570D">
        <w:fldChar w:fldCharType="end"/>
      </w:r>
      <w:r w:rsidR="0015570D">
        <w:t>.</w:t>
      </w:r>
      <w:r w:rsidR="009035A7">
        <w:t xml:space="preserve"> </w:t>
      </w:r>
    </w:p>
    <w:p w14:paraId="088E9508" w14:textId="2C75516D" w:rsidR="009035A7" w:rsidRDefault="0E560A4A">
      <w:pPr>
        <w:pStyle w:val="Corpsdetexte"/>
      </w:pPr>
      <w:r>
        <w:lastRenderedPageBreak/>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 xml:space="preserve">au </w:t>
      </w:r>
      <w:proofErr w:type="gramStart"/>
      <w:r w:rsidR="0015570D">
        <w:t>plus</w:t>
      </w:r>
      <w:r w:rsidR="70C782C6">
        <w:t>:</w:t>
      </w:r>
      <w:proofErr w:type="gramEnd"/>
      <w:r w:rsidR="70C782C6">
        <w:t xml:space="preserve">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Corpsdetexte"/>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Corpsdetexte"/>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0894BA7D" w:rsidR="25B6F8FD" w:rsidRDefault="25B6F8FD" w:rsidP="10030626">
      <w:pPr>
        <w:pStyle w:val="Corpsdetexte"/>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w:t>
      </w:r>
      <w:proofErr w:type="gramStart"/>
      <w:r w:rsidR="00C7119C">
        <w:t>performance,  il</w:t>
      </w:r>
      <w:proofErr w:type="gramEnd"/>
      <w:r w:rsidR="00C7119C">
        <w:t xml:space="preserve"> importe peu de savoir combien d’opérations sont traités par cycle.  </w:t>
      </w:r>
    </w:p>
    <w:p w14:paraId="380D4C44" w14:textId="1DBD84E4" w:rsidR="00DD0863" w:rsidRDefault="00DD0863">
      <w:pPr>
        <w:pStyle w:val="Corpsdetexte"/>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Corpsdetexte"/>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Corpsdetexte"/>
        <w:numPr>
          <w:ilvl w:val="0"/>
          <w:numId w:val="4"/>
        </w:numPr>
      </w:pPr>
      <w:r>
        <w:rPr>
          <w:i/>
          <w:iCs/>
        </w:rPr>
        <w:t>La boucle</w:t>
      </w:r>
      <w:r w:rsidR="00DD0863">
        <w:t xml:space="preserve"> </w:t>
      </w:r>
      <w:r w:rsidR="001A1D28">
        <w:t>D</w:t>
      </w:r>
      <w:r w:rsidR="00DD0863">
        <w:t xml:space="preserve">es instructions </w:t>
      </w:r>
      <w:proofErr w:type="gramStart"/>
      <w:r w:rsidR="00DD0863">
        <w:t>peuvent</w:t>
      </w:r>
      <w:proofErr w:type="gramEnd"/>
      <w:r w:rsidR="00DD0863">
        <w:t xml:space="preserve">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Corpsdetexte"/>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Corpsdetexte"/>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Corpsdetexte"/>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mêmes ressources matérielles.</w:t>
      </w:r>
      <w:r w:rsidR="6119F5D6">
        <w:t xml:space="preserve"> L’unité centrale doit coordonner les processeurs.</w:t>
      </w:r>
    </w:p>
    <w:p w14:paraId="6B3A273B" w14:textId="03A5A483" w:rsidR="6FDA8DA1" w:rsidRDefault="6FDA8DA1" w:rsidP="16CBE89F">
      <w:pPr>
        <w:pStyle w:val="Corpsdetexte"/>
      </w:pPr>
      <w:r>
        <w:lastRenderedPageBreak/>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Titre3"/>
      </w:pPr>
      <w:bookmarkStart w:id="9" w:name="_Toc44667552"/>
      <w:r>
        <w:t>Unités périphériques</w:t>
      </w:r>
      <w:bookmarkEnd w:id="9"/>
    </w:p>
    <w:p w14:paraId="573F737D" w14:textId="77777777" w:rsidR="00DD0863" w:rsidRDefault="00DD0863">
      <w:pPr>
        <w:pStyle w:val="Corpsdetexte"/>
      </w:pPr>
      <w:r>
        <w:t>Les unités périphériques</w:t>
      </w:r>
      <w:r w:rsidR="00D21B84">
        <w:t xml:space="preserve"> </w:t>
      </w:r>
      <w:r>
        <w:t>permettent d'échanger de l'information entre la mémoire centrale de l’ordinateur et le monde extérieur.</w:t>
      </w:r>
    </w:p>
    <w:p w14:paraId="383E5582" w14:textId="77777777" w:rsidR="00DD0863" w:rsidRDefault="009E50CE">
      <w:pPr>
        <w:pStyle w:val="Corpsdetexte"/>
        <w:jc w:val="center"/>
      </w:pPr>
      <w:r>
        <w:rPr>
          <w:noProof/>
        </w:rPr>
        <w:object w:dxaOrig="5239" w:dyaOrig="1118" w14:anchorId="12967499">
          <v:shape id="_x0000_i1082" type="#_x0000_t75" alt="" style="width:261.8pt;height:58.9pt;mso-width-percent:0;mso-height-percent:0;mso-width-percent:0;mso-height-percent:0" o:ole="" fillcolor="window">
            <v:imagedata r:id="rId20" o:title=""/>
          </v:shape>
          <o:OLEObject Type="Embed" ProgID="Visio.Drawing.11" ShapeID="_x0000_i1082" DrawAspect="Content" ObjectID="_1765268475" r:id="rId21"/>
        </w:object>
      </w:r>
    </w:p>
    <w:p w14:paraId="4A632090" w14:textId="279F23AF"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4</w:t>
      </w:r>
      <w:r>
        <w:fldChar w:fldCharType="end"/>
      </w:r>
      <w:r>
        <w:t>. Opération d'entrée/lecture et de sortie/écriture</w:t>
      </w:r>
    </w:p>
    <w:p w14:paraId="57E500F7"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Entrée, lecture </w:t>
      </w:r>
      <w:r>
        <w:rPr>
          <w:b/>
        </w:rPr>
        <w:t>(</w:t>
      </w:r>
      <w:r>
        <w:rPr>
          <w:b/>
          <w:i/>
        </w:rPr>
        <w:t>input</w:t>
      </w:r>
      <w:r>
        <w:rPr>
          <w:b/>
        </w:rPr>
        <w:t>)</w:t>
      </w:r>
    </w:p>
    <w:p w14:paraId="0762D69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75CFA7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pPr>
        <w:pStyle w:val="Corpsdetexte"/>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3202B394"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pPr>
        <w:pStyle w:val="Corpsdetexte"/>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3A476A51" w14:textId="2F58D15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Périphérique de sortie</w:t>
      </w:r>
    </w:p>
    <w:p w14:paraId="60C67286" w14:textId="617DDAAD"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Corpsdetexte"/>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 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Corpsdetexte"/>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Corpsdetexte"/>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Corpsdetexte"/>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Corpsdetexte"/>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Default="00DD0863">
      <w:pPr>
        <w:pStyle w:val="Corpsdetexte"/>
      </w:pPr>
      <w:r>
        <w:t>Une interface réseau permet à l'ordinateur de communiquer avec d'autres ordinateurs par l'intermédiaire d'un réseau</w:t>
      </w:r>
      <w:r w:rsidR="00F81898">
        <w:t xml:space="preserve"> d’ordinateurs</w:t>
      </w:r>
      <w:r>
        <w:t xml:space="preserve">. </w:t>
      </w:r>
      <w:r w:rsidR="008E4EDF">
        <w:t>Il y a différents types de réseau</w:t>
      </w:r>
      <w:r w:rsidR="0028131C">
        <w:t>x d’ordinateurs</w:t>
      </w:r>
      <w:r w:rsidR="008E4EDF">
        <w:t xml:space="preserve"> et la manière de brancher un ordinateur à un réseau varie d’un type de réseau à un autre.</w:t>
      </w:r>
    </w:p>
    <w:p w14:paraId="4804EC5D" w14:textId="77777777" w:rsidR="00585771" w:rsidRPr="001D3796" w:rsidRDefault="00585771" w:rsidP="001D3796">
      <w:pPr>
        <w:pStyle w:val="Corpsdetexte"/>
        <w:pBdr>
          <w:top w:val="single" w:sz="4" w:space="1" w:color="auto"/>
          <w:left w:val="single" w:sz="4" w:space="4" w:color="auto"/>
          <w:bottom w:val="single" w:sz="4" w:space="1" w:color="auto"/>
          <w:right w:val="single" w:sz="4" w:space="4" w:color="auto"/>
        </w:pBdr>
        <w:rPr>
          <w:b/>
        </w:rPr>
      </w:pPr>
      <w:r w:rsidRPr="001D3796">
        <w:rPr>
          <w:b/>
          <w:i/>
        </w:rPr>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3796">
      <w:pPr>
        <w:pStyle w:val="Corpsdetexte"/>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Appelnotedebasdep"/>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Corpsdetexte"/>
      </w:pPr>
      <w:r>
        <w:lastRenderedPageBreak/>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Titre2"/>
      </w:pPr>
      <w:bookmarkStart w:id="10" w:name="_Toc44667553"/>
      <w:r>
        <w:t>Le logiciel</w:t>
      </w:r>
      <w:bookmarkEnd w:id="10"/>
    </w:p>
    <w:p w14:paraId="04CB1003" w14:textId="77777777" w:rsidR="00DD0863" w:rsidRDefault="00DD0863" w:rsidP="00FD3D58">
      <w:pPr>
        <w:pStyle w:val="Corpsdetexte"/>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Appelnotedebasdep"/>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mémoire centrale un plus gros programme appelé le </w:t>
      </w:r>
      <w:r>
        <w:rPr>
          <w:i/>
        </w:rPr>
        <w:t>système d'exploitation</w:t>
      </w:r>
      <w:r>
        <w:rPr>
          <w:rStyle w:val="Appelnotedebasdep"/>
          <w:i/>
        </w:rPr>
        <w:footnoteReference w:id="6"/>
      </w:r>
      <w:r>
        <w:t xml:space="preserve">, à partir d'une mémoire secondaire, </w:t>
      </w:r>
      <w:r w:rsidR="009E0334">
        <w:t>habituellement</w:t>
      </w:r>
      <w:r>
        <w:t xml:space="preserve"> le disque dur</w:t>
      </w:r>
      <w:r>
        <w:rPr>
          <w:rStyle w:val="Appelnotedebasdep"/>
        </w:rPr>
        <w:footnoteReference w:id="7"/>
      </w:r>
      <w:r>
        <w:t>.</w:t>
      </w:r>
    </w:p>
    <w:p w14:paraId="7D31F91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Corpsdetexte"/>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Corpsdetexte"/>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Corpsdetexte"/>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Corpsdetexte"/>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Corpsdetexte"/>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Corpsdetexte"/>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w:t>
      </w:r>
      <w:proofErr w:type="gramStart"/>
      <w:r w:rsidR="008D2543">
        <w:t xml:space="preserve"> «\</w:t>
      </w:r>
      <w:proofErr w:type="gramEnd"/>
      <w:r w:rsidR="008D2543">
        <w:t xml:space="preserve">»). </w:t>
      </w:r>
      <w:r w:rsidR="00A74ADF">
        <w:t xml:space="preserve">Le nom de volume identifie une unité périphérique d’entrée/sortie telle </w:t>
      </w:r>
      <w:r w:rsidR="007811AB">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w:t>
      </w:r>
      <w:proofErr w:type="gramStart"/>
      <w:r w:rsidR="00FF281E">
        <w:t>puis ensuite</w:t>
      </w:r>
      <w:proofErr w:type="gramEnd"/>
      <w:r w:rsidR="00FF281E">
        <w:t xml:space="preserv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Corpsdetexte"/>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Corpsdetexte"/>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Corpsdetexte"/>
      </w:pPr>
      <w:r>
        <w:t xml:space="preserve">D’autres systèmes d’exploitation comme Linux, FreeBSD ou macOS utilisent des chemins qui </w:t>
      </w:r>
      <w:r w:rsidR="3E323264">
        <w:t xml:space="preserve">débutant toujours par la racine </w:t>
      </w:r>
      <w:proofErr w:type="gramStart"/>
      <w:r w:rsidR="3E323264">
        <w:t>(«/</w:t>
      </w:r>
      <w:proofErr w:type="gramEnd"/>
      <w:r w:rsidR="3E323264">
        <w:t>») et omettant le nom du volume.</w:t>
      </w:r>
    </w:p>
    <w:p w14:paraId="4A97CA8F" w14:textId="6795F931" w:rsidR="3E323264" w:rsidRDefault="3E323264" w:rsidP="10030626">
      <w:pPr>
        <w:pStyle w:val="Corpsdetexte"/>
        <w:ind w:firstLine="720"/>
        <w:rPr>
          <w:lang w:val="fr-CA"/>
        </w:rPr>
      </w:pPr>
      <w:r w:rsidRPr="10030626">
        <w:rPr>
          <w:lang w:val="fr-CA"/>
        </w:rPr>
        <w:t>/users/lemire/Documents/HelloWord.java</w:t>
      </w:r>
    </w:p>
    <w:p w14:paraId="38711E7F" w14:textId="035EC455" w:rsidR="002E62C0" w:rsidRPr="00D14641" w:rsidRDefault="00206B55" w:rsidP="00B12EED">
      <w:pPr>
        <w:pStyle w:val="Corpsdetexte"/>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Parallélisme simulé : pseudo-parallélisme</w:t>
      </w:r>
    </w:p>
    <w:p w14:paraId="0C28600D" w14:textId="7AAE6D57"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3713387" w14:textId="14E0B910"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37A93029" w14:textId="77777777" w:rsidR="00DD0863" w:rsidRDefault="00DD0863">
      <w:pPr>
        <w:pStyle w:val="Corpsdetexte"/>
      </w:pPr>
    </w:p>
    <w:p w14:paraId="70A95987" w14:textId="77777777" w:rsidR="00DD0863" w:rsidRDefault="00DD0863">
      <w:pPr>
        <w:pStyle w:val="Titre3"/>
      </w:pPr>
      <w:bookmarkStart w:id="11" w:name="_Toc44667554"/>
      <w:r>
        <w:t>Le binaire, le langage machine et la compilation</w:t>
      </w:r>
      <w:bookmarkEnd w:id="11"/>
    </w:p>
    <w:p w14:paraId="290B7CF6" w14:textId="52BC498A" w:rsidR="00F203AD" w:rsidRDefault="00F203AD" w:rsidP="00F203AD">
      <w:pPr>
        <w:pStyle w:val="Corpsdetexte"/>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Appelnotedebasdep"/>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Appelnotedebasdep"/>
        </w:rPr>
        <w:footnoteReference w:id="9"/>
      </w:r>
    </w:p>
    <w:p w14:paraId="38C5BFFC" w14:textId="77777777" w:rsidR="00F203AD" w:rsidRDefault="00F203AD" w:rsidP="00F203AD">
      <w:pPr>
        <w:pStyle w:val="Corpsdetexte"/>
      </w:pPr>
      <w:r>
        <w:t xml:space="preserve">Les données manipulées par un programme sont aussi codées en mémoire sous forme binaire. Par exemple, un nombre entier est souvent représenté par une séquence de 32 bits (4 octets). Le nombre entier est codé selon un système de numération </w:t>
      </w:r>
      <w:hyperlink r:id="rId22" w:history="1">
        <w:r w:rsidRPr="00C05338">
          <w:rPr>
            <w:rStyle w:val="Hyperlien"/>
          </w:rPr>
          <w:t>binaire</w:t>
        </w:r>
      </w:hyperlink>
      <w:r>
        <w:t xml:space="preserve"> (base 2). Par exemple, l’entier 25 en décimal est représenté sur huit bits (un octet) </w:t>
      </w:r>
      <w:proofErr w:type="gramStart"/>
      <w:r>
        <w:t>par:</w:t>
      </w:r>
      <w:proofErr w:type="gramEnd"/>
    </w:p>
    <w:p w14:paraId="1562FF7D" w14:textId="77777777" w:rsidR="00F203AD" w:rsidRPr="00880D57" w:rsidRDefault="00000000" w:rsidP="00F203AD">
      <w:pPr>
        <w:pStyle w:val="Corpsdetexte"/>
        <w:jc w:val="left"/>
        <w:rPr>
          <w:lang w:val="fr-CA"/>
        </w:rPr>
      </w:pPr>
      <m:oMathPara>
        <m:oMath>
          <m:sSub>
            <m:sSubPr>
              <m:ctrlPr>
                <w:ins w:id="12" w:author="Lemire, Daniel" w:date="2023-12-28T10:30: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13"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14"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15"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r>
            <w:rPr>
              <w:rFonts w:ascii="Cambria Math" w:hAnsi="Cambria Math"/>
              <w:lang w:val="en-CA"/>
            </w:rPr>
            <m:t>+1×</m:t>
          </m:r>
          <m:sSup>
            <m:sSupPr>
              <m:ctrlPr>
                <w:ins w:id="16"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17"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r>
            <w:rPr>
              <w:rFonts w:ascii="Cambria Math" w:hAnsi="Cambria Math"/>
              <w:lang w:val="en-CA"/>
            </w:rPr>
            <m:t>+0×</m:t>
          </m:r>
          <m:sSup>
            <m:sSupPr>
              <m:ctrlPr>
                <w:ins w:id="18"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19"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20"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r>
            <w:rPr>
              <w:rFonts w:ascii="Cambria Math" w:hAnsi="Cambria Math"/>
              <w:lang w:val="en-CA"/>
            </w:rPr>
            <m:t>=</m:t>
          </m:r>
          <m:sSub>
            <m:sSubPr>
              <m:ctrlPr>
                <w:ins w:id="21" w:author="Lemire, Daniel" w:date="2023-12-28T10:30: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Corpsdetexte"/>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77777777" w:rsidR="00F203AD" w:rsidRDefault="00F203AD" w:rsidP="00F203AD">
      <w:pPr>
        <w:pStyle w:val="Corpsdetexte"/>
      </w:pPr>
      <w:r>
        <w:t xml:space="preserve">Les mémoires modernes ont des tailles impressionnantes. Les unités de mesure suivantes sont employées pour les tailles des mémoires et données. Elles sont basées sur le </w:t>
      </w:r>
      <w:hyperlink r:id="rId23" w:history="1">
        <w:r w:rsidRPr="003B7CBB">
          <w:rPr>
            <w:rStyle w:val="Hyperlien"/>
          </w:rPr>
          <w:t>système international</w:t>
        </w:r>
      </w:hyperlink>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lastRenderedPageBreak/>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proofErr w:type="gramStart"/>
            <w:r w:rsidRPr="00FA1BCD">
              <w:t>yottaoctet</w:t>
            </w:r>
            <w:proofErr w:type="gramEnd"/>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Corpsdetexte"/>
      </w:pPr>
    </w:p>
    <w:p w14:paraId="0048D2EF" w14:textId="66A4F6A5" w:rsidR="00F203AD" w:rsidRDefault="00F203AD" w:rsidP="00F203AD">
      <w:pPr>
        <w:pStyle w:val="Corpsdetexte"/>
      </w:pPr>
      <w:r>
        <w:t xml:space="preserve">En anglais, on emploi les acronymes KB, MB, GB, TB, PB où B correspond à </w:t>
      </w:r>
      <w:r w:rsidRPr="0097273F">
        <w:rPr>
          <w:i/>
        </w:rPr>
        <w:t>Byte</w:t>
      </w:r>
      <w:r>
        <w:t>.</w:t>
      </w:r>
      <w:r w:rsidR="00334F28">
        <w:rPr>
          <w:rStyle w:val="Appelnotedebasdep"/>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kibioctet</w:t>
            </w:r>
            <w:proofErr w:type="gramEnd"/>
            <w:r w:rsidRPr="00FA1BCD">
              <w:t xml:space="preserve">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mébioctet</w:t>
            </w:r>
            <w:proofErr w:type="gramEnd"/>
            <w:r w:rsidRPr="00FA1BCD">
              <w:t xml:space="preserve">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gibioctet</w:t>
            </w:r>
            <w:proofErr w:type="gramEnd"/>
            <w:r w:rsidRPr="00FA1BCD">
              <w:t xml:space="preserve">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tébioctet</w:t>
            </w:r>
            <w:proofErr w:type="gramEnd"/>
            <w:r w:rsidRPr="00FA1BCD">
              <w:t xml:space="preserve">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pébioctet</w:t>
            </w:r>
            <w:proofErr w:type="gramEnd"/>
            <w:r w:rsidRPr="00FA1BCD">
              <w:t xml:space="preserve">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exbioctet</w:t>
            </w:r>
            <w:proofErr w:type="gramEnd"/>
            <w:r w:rsidRPr="00FA1BCD">
              <w:t xml:space="preserve">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zébioctet</w:t>
            </w:r>
            <w:proofErr w:type="gramEnd"/>
            <w:r w:rsidRPr="00FA1BCD">
              <w:t xml:space="preserve">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proofErr w:type="gramStart"/>
            <w:r w:rsidRPr="00FA1BCD">
              <w:t>yobioctet</w:t>
            </w:r>
            <w:proofErr w:type="gramEnd"/>
            <w:r w:rsidRPr="00FA1BCD">
              <w:t xml:space="preserve">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Corpsdetexte"/>
      </w:pPr>
    </w:p>
    <w:p w14:paraId="51716F84" w14:textId="3ADA96A1" w:rsidR="00F203AD" w:rsidRPr="00DF6672" w:rsidRDefault="00F203AD" w:rsidP="00F203AD">
      <w:pPr>
        <w:pStyle w:val="Corpsdetexte"/>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Corpsdetexte"/>
        <w:rPr>
          <w:rFonts w:ascii="Courier New" w:hAnsi="Courier New"/>
          <w:sz w:val="18"/>
          <w:szCs w:val="18"/>
          <w:lang w:val="fr-CA"/>
        </w:rPr>
      </w:pPr>
      <w:proofErr w:type="gramStart"/>
      <w:r w:rsidRPr="00C7604E">
        <w:rPr>
          <w:rFonts w:ascii="Courier New" w:hAnsi="Courier New"/>
          <w:sz w:val="18"/>
          <w:szCs w:val="18"/>
          <w:lang w:val="fr-CA"/>
        </w:rPr>
        <w:t>a</w:t>
      </w:r>
      <w:proofErr w:type="gramEnd"/>
      <w:r w:rsidRPr="00C7604E">
        <w:rPr>
          <w:rFonts w:ascii="Courier New" w:hAnsi="Courier New"/>
          <w:sz w:val="18"/>
          <w:szCs w:val="18"/>
          <w:lang w:val="fr-CA"/>
        </w:rPr>
        <w:t xml:space="preserve">        b        c        \r       \n       1        2        \r       \n</w:t>
      </w:r>
    </w:p>
    <w:p w14:paraId="41C9CDD2" w14:textId="25D9ACD2" w:rsidR="00F203AD" w:rsidRDefault="00F203AD" w:rsidP="00F203AD">
      <w:pPr>
        <w:pStyle w:val="Corpsdetexte"/>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Appelnotedebasdep"/>
        </w:rPr>
        <w:footnoteReference w:id="11"/>
      </w:r>
      <w:r>
        <w:t xml:space="preserve">. Le code ASCII ne permet pas de traiter les caractères de toutes les langues. La norme </w:t>
      </w:r>
      <w:r w:rsidRPr="10030626">
        <w:rPr>
          <w:i/>
          <w:iCs/>
        </w:rPr>
        <w:t>Unicode</w:t>
      </w:r>
      <w:r>
        <w:t xml:space="preserve"> (</w:t>
      </w:r>
      <w:hyperlink r:id="rId24" w:history="1">
        <w:r>
          <w:rPr>
            <w:rStyle w:val="Hyperlien"/>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w:t>
      </w:r>
      <w:r w:rsidR="4F2DA832">
        <w:lastRenderedPageBreak/>
        <w:t>8 par le fait que leur bit de poids fort est 0. Unicode permet aussi de combiner plusieurs graphèmes pour faire un même caractère.</w:t>
      </w:r>
      <w:r w:rsidR="4F18673F">
        <w:t xml:space="preserve"> Le Java utilise le code UTF-16 qui représente chaque graphème en utilisant 2 ou 4 </w:t>
      </w:r>
      <w:proofErr w:type="gramStart"/>
      <w:r w:rsidR="4F18673F">
        <w:t>octets;</w:t>
      </w:r>
      <w:proofErr w:type="gramEnd"/>
      <w:r w:rsidR="4F18673F">
        <w:t xml:space="preserve">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0925E9E" w:rsidR="00F203AD" w:rsidRDefault="00F203AD" w:rsidP="00F203AD">
      <w:pPr>
        <w:pStyle w:val="Corpsdetexte"/>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hyperlink r:id="rId25" w:history="1">
        <w:r w:rsidRPr="0075071E">
          <w:rPr>
            <w:rStyle w:val="Hyperlien"/>
          </w:rPr>
          <w:t>RVB</w:t>
        </w:r>
      </w:hyperlink>
      <w:r>
        <w:t xml:space="preserve"> (RGB) encode chacun des pixels par trois entiers entre 0 et 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Corpsdetexte"/>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6F1C6BFD" w:rsidR="00DD0863" w:rsidRDefault="00DD0863">
      <w:pPr>
        <w:pStyle w:val="Corpsdetexte"/>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CF67E3">
        <w:t xml:space="preserve">Figure </w:t>
      </w:r>
      <w:r w:rsidR="00CF67E3">
        <w:rPr>
          <w:noProof/>
        </w:rPr>
        <w:t>5</w:t>
      </w:r>
      <w:r>
        <w:fldChar w:fldCharType="end"/>
      </w:r>
      <w:r>
        <w:t>.</w:t>
      </w:r>
    </w:p>
    <w:p w14:paraId="1191E2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Appelnotedebasdep"/>
        </w:rPr>
        <w:footnoteReference w:id="12"/>
      </w:r>
    </w:p>
    <w:p w14:paraId="2914607F" w14:textId="77A1E358"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Appelnotedebasdep"/>
          <w:b/>
          <w:i/>
        </w:rPr>
        <w:footnoteReference w:id="13"/>
      </w:r>
    </w:p>
    <w:p w14:paraId="0DC6C008" w14:textId="37E93F64"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lastRenderedPageBreak/>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9E50CE">
      <w:pPr>
        <w:pStyle w:val="Corpsdetexte"/>
        <w:jc w:val="center"/>
      </w:pPr>
      <w:r>
        <w:rPr>
          <w:noProof/>
        </w:rPr>
        <w:object w:dxaOrig="8069" w:dyaOrig="9162" w14:anchorId="6BB49E1E">
          <v:shape id="_x0000_i1081" type="#_x0000_t75" alt="" style="width:4in;height:320.75pt;mso-width-percent:0;mso-height-percent:0;mso-width-percent:0;mso-height-percent:0" o:ole="" fillcolor="window">
            <v:imagedata r:id="rId26" o:title=""/>
          </v:shape>
          <o:OLEObject Type="Embed" ProgID="Visio.Drawing.11" ShapeID="_x0000_i1081" DrawAspect="Content" ObjectID="_1765268476" r:id="rId27"/>
        </w:object>
      </w:r>
    </w:p>
    <w:p w14:paraId="009D95A6" w14:textId="588DDCBD" w:rsidR="00DD0863" w:rsidRDefault="00DD0863">
      <w:pPr>
        <w:pStyle w:val="Lgende"/>
        <w:jc w:val="center"/>
      </w:pPr>
      <w:bookmarkStart w:id="22" w:name="_Ref493428450"/>
      <w:r>
        <w:t xml:space="preserve">Figure </w:t>
      </w:r>
      <w:r>
        <w:fldChar w:fldCharType="begin"/>
      </w:r>
      <w:r>
        <w:instrText xml:space="preserve"> SEQ Figure \* ARABIC </w:instrText>
      </w:r>
      <w:r>
        <w:fldChar w:fldCharType="separate"/>
      </w:r>
      <w:r w:rsidR="00CF67E3">
        <w:rPr>
          <w:noProof/>
        </w:rPr>
        <w:t>5</w:t>
      </w:r>
      <w:r>
        <w:fldChar w:fldCharType="end"/>
      </w:r>
      <w:bookmarkEnd w:id="22"/>
      <w:r>
        <w:t>. Compilation et exécution d'un programme Java.</w:t>
      </w:r>
    </w:p>
    <w:p w14:paraId="3882ACEA" w14:textId="77777777" w:rsidR="008001AA" w:rsidRDefault="008001AA" w:rsidP="008001AA">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73575FAE" w:rsidR="008A7AB3" w:rsidRDefault="008001AA" w:rsidP="009F6604">
      <w:pPr>
        <w:pStyle w:val="Corpsdetexte"/>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tel que Python, Javascript, etc.</w:t>
      </w:r>
      <w:r w:rsidR="00F82FE9">
        <w:t xml:space="preserve"> Certains langages normalement </w:t>
      </w:r>
      <w:r w:rsidR="00F82FE9">
        <w:lastRenderedPageBreak/>
        <w:t>interprétés (Python, JavaScript) bénéficient aussi d’un compilateur qui</w:t>
      </w:r>
      <w:r w:rsidR="00B2181D">
        <w:t xml:space="preserve"> </w:t>
      </w:r>
      <w:r w:rsidR="00223F14">
        <w:t xml:space="preserve">permet d’accélérer une partie du code. Dans la pratique, il </w:t>
      </w:r>
      <w:r w:rsidR="00AB2499">
        <w:t xml:space="preserve">y a donc souvent des modèles hybrides, utilisant à la fois </w:t>
      </w:r>
      <w:proofErr w:type="gramStart"/>
      <w:r w:rsidR="00AB2499">
        <w:t>des interprète</w:t>
      </w:r>
      <w:proofErr w:type="gramEnd"/>
      <w:r w:rsidR="00AB2499">
        <w:t xml:space="preserve"> et des compilateurs.</w:t>
      </w:r>
    </w:p>
    <w:p w14:paraId="4242C2DA" w14:textId="77777777" w:rsidR="00DD0863" w:rsidRDefault="00DD0863">
      <w:pPr>
        <w:pStyle w:val="Titre3"/>
      </w:pPr>
      <w:bookmarkStart w:id="23" w:name="_Toc44667555"/>
      <w:r>
        <w:t>Étapes de création et d’exécution d’un progra</w:t>
      </w:r>
      <w:r w:rsidR="00B1070C">
        <w:t>mme Java avec l'environnement J</w:t>
      </w:r>
      <w:r>
        <w:t>SE sous Windows</w:t>
      </w:r>
      <w:bookmarkEnd w:id="23"/>
    </w:p>
    <w:p w14:paraId="1639EA6F" w14:textId="5C525DF9" w:rsidR="00B1070C" w:rsidRDefault="008117CC" w:rsidP="00F77761">
      <w:pPr>
        <w:pStyle w:val="Corpsdetexte"/>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Appelnotedebasdep"/>
        </w:rPr>
        <w:footnoteReference w:id="14"/>
      </w:r>
      <w:r w:rsidR="00B1070C">
        <w:t xml:space="preserve"> Le lien actuel est à l’adresse suivante :</w:t>
      </w:r>
    </w:p>
    <w:p w14:paraId="14DB228B" w14:textId="6E073B73" w:rsidR="009152CF" w:rsidRDefault="00000000" w:rsidP="00AB3C67">
      <w:pPr>
        <w:pStyle w:val="Corpsdetexte"/>
        <w:spacing w:before="240"/>
      </w:pPr>
      <w:hyperlink r:id="rId28" w:history="1">
        <w:r w:rsidR="009152CF" w:rsidRPr="00C876F2">
          <w:rPr>
            <w:rStyle w:val="Hyperlien"/>
          </w:rPr>
          <w:t>https://adoptium.net/</w:t>
        </w:r>
      </w:hyperlink>
    </w:p>
    <w:p w14:paraId="5A2F55F6" w14:textId="39EEAFCD" w:rsidR="00AB3C67" w:rsidRDefault="00AB3C67" w:rsidP="00AB3C67">
      <w:pPr>
        <w:pStyle w:val="Corpsdetexte"/>
        <w:spacing w:before="240"/>
      </w:pPr>
      <w:r>
        <w:t>Pour une démonstration d’installation, vous pouvez vous rendre sur le site YouTube suivant :</w:t>
      </w:r>
    </w:p>
    <w:p w14:paraId="5A2F1776" w14:textId="0B6EEF4C" w:rsidR="009152CF" w:rsidRDefault="00000000" w:rsidP="00F77761">
      <w:pPr>
        <w:pStyle w:val="Corpsdetexte"/>
        <w:spacing w:before="240"/>
      </w:pPr>
      <w:hyperlink r:id="rId29" w:history="1">
        <w:r w:rsidR="009152CF" w:rsidRPr="00C876F2">
          <w:rPr>
            <w:rStyle w:val="Hyperlien"/>
          </w:rPr>
          <w:t>https://www.youtube.com/watch?v=Tk6u3Wm___s</w:t>
        </w:r>
      </w:hyperlink>
    </w:p>
    <w:p w14:paraId="5469814F" w14:textId="289ECB81" w:rsidR="009152CF" w:rsidRDefault="009152CF" w:rsidP="00F77761">
      <w:pPr>
        <w:pStyle w:val="Corpsdetexte"/>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Corpsdetexte"/>
        <w:spacing w:before="240"/>
      </w:pPr>
      <w:r>
        <w:t>Il est aussi parfaitement possible de passer par le site d’Oracle :</w:t>
      </w:r>
    </w:p>
    <w:p w14:paraId="46E35182" w14:textId="4EBD6B2D" w:rsidR="00081EA6" w:rsidRDefault="00000000" w:rsidP="00F77761">
      <w:pPr>
        <w:pStyle w:val="Corpsdetexte"/>
        <w:spacing w:before="240"/>
      </w:pPr>
      <w:hyperlink r:id="rId30" w:history="1">
        <w:r w:rsidR="00AB3C67" w:rsidRPr="007F0E6E">
          <w:rPr>
            <w:rStyle w:val="Hyperlien"/>
          </w:rPr>
          <w:t>http://www.oracle.com/technetwork/java/javase/downloads/index.html</w:t>
        </w:r>
      </w:hyperlink>
    </w:p>
    <w:p w14:paraId="2DA08BB7" w14:textId="55E40395" w:rsidR="00452667" w:rsidRDefault="00452667" w:rsidP="00F77761">
      <w:pPr>
        <w:pStyle w:val="Corpsdetexte"/>
        <w:spacing w:before="240"/>
      </w:pPr>
      <w:r>
        <w:t>Bien que le logiciel d’Oracle soit un excellent choix, plusieurs trouveront préférable de passer par Adopt</w:t>
      </w:r>
      <w:r w:rsidR="00AB3C67">
        <w:t>OpenJDK.</w:t>
      </w:r>
    </w:p>
    <w:p w14:paraId="19BAB003" w14:textId="199DDE73" w:rsidR="00DD0863" w:rsidRDefault="00DD0863" w:rsidP="00F77761">
      <w:pPr>
        <w:pStyle w:val="Corpsdetexte"/>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24" w:name="OLE_LINK45"/>
    </w:p>
    <w:p w14:paraId="29FF1704" w14:textId="6E7EF439" w:rsidR="00DD0863" w:rsidRDefault="002D0387" w:rsidP="00323332">
      <w:pPr>
        <w:pStyle w:val="Corpsdetexte"/>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 xml:space="preserve">Windows </w:t>
      </w:r>
      <w:r w:rsidR="00B1070C">
        <w:rPr>
          <w:b/>
          <w:bCs/>
        </w:rPr>
        <w:t>10</w:t>
      </w:r>
    </w:p>
    <w:p w14:paraId="3A22C993" w14:textId="4A104DA1" w:rsidR="00DD0863" w:rsidRDefault="00DD0863">
      <w:pPr>
        <w:pStyle w:val="Corpsdetexte"/>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Corpsdetexte"/>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89346A">
      <w:pPr>
        <w:pStyle w:val="Corpsdetexte"/>
        <w:spacing w:before="240"/>
      </w:pPr>
      <w:r>
        <w:rPr>
          <w:noProof/>
          <w:lang w:val="en-US" w:eastAsia="en-US"/>
        </w:rPr>
        <w:lastRenderedPageBreak/>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1">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Corpsdetexte"/>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Corpsdetexte"/>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pPr>
        <w:pStyle w:val="Corpsdetexte"/>
        <w:spacing w:before="240"/>
        <w:rPr>
          <w:noProof/>
        </w:rPr>
      </w:pPr>
      <w:r>
        <w:rPr>
          <w:noProof/>
          <w:lang w:val="en-US" w:eastAsia="en-US"/>
        </w:rPr>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32">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Corpsdetexte"/>
        <w:spacing w:before="240"/>
      </w:pPr>
      <w:r>
        <w:rPr>
          <w:noProof/>
        </w:rPr>
        <w:t>La fenêtre de dialogue suivante indique que le processus s’est déroulé correctement.</w:t>
      </w:r>
    </w:p>
    <w:p w14:paraId="0F65009C" w14:textId="41C4FCBF" w:rsidR="00DD0863" w:rsidRDefault="004B7EE2">
      <w:pPr>
        <w:pStyle w:val="Corpsdetexte"/>
        <w:spacing w:before="240"/>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33">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Corpsdetexte"/>
        <w:spacing w:before="240"/>
      </w:pPr>
    </w:p>
    <w:p w14:paraId="53A9AB59" w14:textId="3EAAAA76" w:rsidR="0014093B" w:rsidRDefault="0014093B" w:rsidP="0014093B">
      <w:pPr>
        <w:pStyle w:val="Corpsdetexte"/>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Corpsdetexte"/>
        <w:numPr>
          <w:ilvl w:val="0"/>
          <w:numId w:val="7"/>
        </w:numPr>
        <w:spacing w:before="240"/>
      </w:pPr>
      <w:r>
        <w:t>Télécharger le programme d’installation</w:t>
      </w:r>
    </w:p>
    <w:p w14:paraId="5D9D8EA2" w14:textId="77777777" w:rsidR="0014093B" w:rsidRDefault="0014093B" w:rsidP="0014093B">
      <w:pPr>
        <w:pStyle w:val="Corpsdetexte"/>
        <w:numPr>
          <w:ilvl w:val="0"/>
          <w:numId w:val="7"/>
        </w:numPr>
        <w:spacing w:before="240"/>
      </w:pPr>
      <w:r>
        <w:t>Exécuter le programme d’installation. Une fenêtre indique que le programme d’installation s’exécute.</w:t>
      </w:r>
    </w:p>
    <w:p w14:paraId="0075B39F" w14:textId="07CBA487" w:rsidR="0014093B" w:rsidRDefault="0014093B" w:rsidP="0014093B">
      <w:pPr>
        <w:pStyle w:val="Corpsdetexte"/>
        <w:spacing w:before="240"/>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Corpsdetexte"/>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Corpsdetexte"/>
        <w:spacing w:before="240"/>
      </w:pPr>
      <w:r>
        <w:rPr>
          <w:noProof/>
        </w:rPr>
        <w:t>La fenêtre de dialogue suivante indique que le processus s’est déroulé correctement.</w:t>
      </w:r>
    </w:p>
    <w:p w14:paraId="2982A4FA" w14:textId="093FC518" w:rsidR="0014093B" w:rsidRDefault="0014093B" w:rsidP="0014093B">
      <w:pPr>
        <w:pStyle w:val="Corpsdetexte"/>
        <w:spacing w:before="240"/>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Corpsdetexte"/>
        <w:spacing w:before="240"/>
        <w:rPr>
          <w:noProof/>
        </w:rPr>
      </w:pPr>
    </w:p>
    <w:bookmarkEnd w:id="24"/>
    <w:p w14:paraId="30D513B3" w14:textId="1AF02243" w:rsidR="00B2220A" w:rsidRDefault="00B2220A" w:rsidP="00B2220A">
      <w:pPr>
        <w:pStyle w:val="Corpsdetexte"/>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Corpsdetexte"/>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Corpsdetexte"/>
        <w:numPr>
          <w:ilvl w:val="0"/>
          <w:numId w:val="6"/>
        </w:numPr>
        <w:rPr>
          <w:b/>
          <w:bCs/>
        </w:rPr>
      </w:pPr>
      <w:r>
        <w:rPr>
          <w:b/>
          <w:bCs/>
        </w:rPr>
        <w:lastRenderedPageBreak/>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Corpsdetexte"/>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proofErr w:type="gramStart"/>
      <w:r w:rsidRPr="009152CF">
        <w:rPr>
          <w:b/>
          <w:bCs/>
          <w:color w:val="800000"/>
        </w:rPr>
        <w:t>public</w:t>
      </w:r>
      <w:proofErr w:type="gramEnd"/>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w:t>
      </w:r>
      <w:proofErr w:type="gramStart"/>
      <w:r w:rsidRPr="00C14FD5">
        <w:rPr>
          <w:lang w:val="en-CA"/>
        </w:rPr>
        <w:t>main</w:t>
      </w:r>
      <w:r w:rsidRPr="00C14FD5">
        <w:rPr>
          <w:color w:val="808030"/>
          <w:lang w:val="en-CA"/>
        </w:rPr>
        <w:t>(</w:t>
      </w:r>
      <w:proofErr w:type="gramEnd"/>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proofErr w:type="gramStart"/>
      <w:r w:rsidRPr="00C14FD5">
        <w:rPr>
          <w:color w:val="808030"/>
          <w:lang w:val="en-CA"/>
        </w:rPr>
        <w:t>)</w:t>
      </w:r>
      <w:r w:rsidRPr="00C14FD5">
        <w:rPr>
          <w:color w:val="800080"/>
          <w:lang w:val="en-CA"/>
        </w:rPr>
        <w:t>;</w:t>
      </w:r>
      <w:proofErr w:type="gramEnd"/>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Corpsdetexte"/>
      </w:pPr>
    </w:p>
    <w:p w14:paraId="14DAA134" w14:textId="7213826C" w:rsidR="005737AA" w:rsidRDefault="00345085" w:rsidP="00345085">
      <w:pPr>
        <w:pStyle w:val="Corpsdetexte"/>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Corpsdetexte"/>
      </w:pPr>
      <w:r>
        <w:rPr>
          <w:noProof/>
          <w:lang w:val="en-US" w:eastAsia="en-US"/>
        </w:rPr>
        <w:drawing>
          <wp:inline distT="0" distB="0" distL="0" distR="0" wp14:anchorId="6607FB56" wp14:editId="1E5F857F">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Corpsdetexte"/>
      </w:pPr>
    </w:p>
    <w:p w14:paraId="4D2CFF62" w14:textId="77777777" w:rsidR="00345085" w:rsidRDefault="00CF35C9" w:rsidP="00B2220A">
      <w:pPr>
        <w:pStyle w:val="Corpsdetexte"/>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Corpsdetexte"/>
        <w:ind w:firstLine="720"/>
      </w:pPr>
      <w:r w:rsidRPr="00CA5710">
        <w:t>C:\Users\Robert\Documents</w:t>
      </w:r>
    </w:p>
    <w:p w14:paraId="1B7C0331" w14:textId="77777777" w:rsidR="00B2220A" w:rsidRDefault="00B2220A" w:rsidP="00B2220A">
      <w:pPr>
        <w:pStyle w:val="Corpsdetexte"/>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Corpsdetexte"/>
        <w:numPr>
          <w:ilvl w:val="0"/>
          <w:numId w:val="6"/>
        </w:numPr>
        <w:rPr>
          <w:b/>
          <w:bCs/>
        </w:rPr>
      </w:pPr>
      <w:r>
        <w:rPr>
          <w:b/>
          <w:bCs/>
        </w:rPr>
        <w:t>Invocation d’une fenêtre de commande Windows</w:t>
      </w:r>
    </w:p>
    <w:p w14:paraId="4CA7B7AB" w14:textId="77777777" w:rsidR="00B2220A" w:rsidRDefault="00B2220A" w:rsidP="00B2220A">
      <w:pPr>
        <w:pStyle w:val="Corpsdetexte"/>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Corpsdetexte"/>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37">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Corpsdetexte"/>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Corpsdetexte"/>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Corpsdetexte"/>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Corpsdetexte"/>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8">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Corpsdetexte"/>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Appelnotedebasdep"/>
        </w:rPr>
        <w:footnoteReference w:id="15"/>
      </w:r>
      <w:r w:rsidR="001D72C8">
        <w:t xml:space="preserve"> </w:t>
      </w:r>
      <w:r>
        <w:t>:</w:t>
      </w:r>
    </w:p>
    <w:p w14:paraId="4B1CE630" w14:textId="4701FE51" w:rsidR="00B2220A" w:rsidRPr="007616BC" w:rsidRDefault="00C96DDC" w:rsidP="00B2220A">
      <w:pPr>
        <w:pStyle w:val="codeCompact"/>
        <w:rPr>
          <w:lang w:val="en-US"/>
        </w:rPr>
      </w:pPr>
      <w:r w:rsidRPr="007616BC">
        <w:rPr>
          <w:color w:val="0000E6"/>
          <w:lang w:val="en-US"/>
        </w:rPr>
        <w:t>"</w:t>
      </w:r>
      <w:r w:rsidR="00C372E7" w:rsidRPr="007616BC">
        <w:rPr>
          <w:lang w:val="en-US"/>
        </w:rPr>
        <w:t>C:\</w:t>
      </w:r>
      <w:r w:rsidR="001D72C8" w:rsidRPr="007616BC">
        <w:rPr>
          <w:lang w:val="en-US"/>
        </w:rPr>
        <w:t>Program Files\Java\jdk-9.0.1\bin\</w:t>
      </w:r>
      <w:r w:rsidR="00B2220A" w:rsidRPr="007616BC">
        <w:rPr>
          <w:lang w:val="en-US"/>
        </w:rPr>
        <w:t>javac</w:t>
      </w:r>
      <w:r w:rsidRPr="007616BC">
        <w:rPr>
          <w:color w:val="0000E6"/>
          <w:lang w:val="en-US"/>
        </w:rPr>
        <w:t>"</w:t>
      </w:r>
      <w:r w:rsidR="00B2220A" w:rsidRPr="007616BC">
        <w:rPr>
          <w:lang w:val="en-US"/>
        </w:rPr>
        <w:t xml:space="preserve"> </w:t>
      </w:r>
      <w:r w:rsidR="001D72C8" w:rsidRPr="007616BC">
        <w:rPr>
          <w:lang w:val="en-US"/>
        </w:rPr>
        <w:t>HelloWorld</w:t>
      </w:r>
      <w:r w:rsidR="00B2220A" w:rsidRPr="007616BC">
        <w:rPr>
          <w:lang w:val="en-US"/>
        </w:rPr>
        <w:t>.java</w:t>
      </w:r>
    </w:p>
    <w:p w14:paraId="2EB78AAB" w14:textId="77777777" w:rsidR="00B2220A" w:rsidRPr="007616BC" w:rsidRDefault="00B2220A" w:rsidP="00B2220A">
      <w:pPr>
        <w:pStyle w:val="Corpsdetexte"/>
        <w:rPr>
          <w:lang w:val="en-US"/>
        </w:rPr>
      </w:pPr>
    </w:p>
    <w:p w14:paraId="524F83AF" w14:textId="77777777" w:rsidR="004A1508" w:rsidRDefault="004A1508" w:rsidP="00B2220A">
      <w:pPr>
        <w:pStyle w:val="Corpsdetexte"/>
      </w:pPr>
      <w:r>
        <w:t>Dans cet exemple, le chemin est encadré par des guillemets parce qu’il contient un espace. L’extension « .java » est optionnelle.</w:t>
      </w:r>
    </w:p>
    <w:p w14:paraId="4F7BA7F1" w14:textId="752587CC" w:rsidR="00B2220A" w:rsidRDefault="004B7EE2" w:rsidP="00B2220A">
      <w:pPr>
        <w:pStyle w:val="Corpsdetexte"/>
      </w:pPr>
      <w:r>
        <w:rPr>
          <w:noProof/>
          <w:lang w:val="en-US" w:eastAsia="en-US"/>
        </w:rPr>
        <w:drawing>
          <wp:inline distT="0" distB="0" distL="0" distR="0" wp14:anchorId="7B54A5B0" wp14:editId="3496F5C6">
            <wp:extent cx="6145696" cy="744933"/>
            <wp:effectExtent l="0" t="0" r="7620"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5696" cy="744933"/>
                    </a:xfrm>
                    <a:prstGeom prst="rect">
                      <a:avLst/>
                    </a:prstGeom>
                  </pic:spPr>
                </pic:pic>
              </a:graphicData>
            </a:graphic>
          </wp:inline>
        </w:drawing>
      </w:r>
    </w:p>
    <w:p w14:paraId="55E69A72" w14:textId="77777777" w:rsidR="00B2220A" w:rsidRDefault="00C80105" w:rsidP="00B2220A">
      <w:pPr>
        <w:pStyle w:val="Corpsdetexte"/>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Corpsdetexte"/>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Corpsdetexte"/>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Corpsdetexte"/>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Corpsdetexte"/>
      </w:pPr>
      <w:r>
        <w:rPr>
          <w:noProof/>
          <w:lang w:val="en-US" w:eastAsia="en-US"/>
        </w:rPr>
        <w:drawing>
          <wp:inline distT="0" distB="0" distL="0" distR="0" wp14:anchorId="79655C60" wp14:editId="586BA49D">
            <wp:extent cx="6016487" cy="729271"/>
            <wp:effectExtent l="0" t="0" r="3810" b="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6487" cy="729271"/>
                    </a:xfrm>
                    <a:prstGeom prst="rect">
                      <a:avLst/>
                    </a:prstGeom>
                  </pic:spPr>
                </pic:pic>
              </a:graphicData>
            </a:graphic>
          </wp:inline>
        </w:drawing>
      </w:r>
    </w:p>
    <w:p w14:paraId="1B900B09" w14:textId="77777777" w:rsidR="00230BC8" w:rsidRDefault="00485E91" w:rsidP="00230BC8">
      <w:pPr>
        <w:pStyle w:val="Corpsdetexte"/>
      </w:pPr>
      <w:r>
        <w:lastRenderedPageBreak/>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Corpsdetexte"/>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Corpsdetexte"/>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Corpsdetexte"/>
      </w:pPr>
      <w:r>
        <w:t xml:space="preserve">C’est seulement après la vérification que le programme est effectivement exécuté. </w:t>
      </w:r>
    </w:p>
    <w:p w14:paraId="7AE831AA" w14:textId="77777777" w:rsidR="002B77F8" w:rsidRPr="00C50E94" w:rsidRDefault="002B77F8" w:rsidP="00940C03">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940C03">
      <w:pPr>
        <w:pStyle w:val="Corpsdetexte"/>
        <w:keepNext/>
        <w:keepLines/>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53183C">
      <w:pPr>
        <w:pStyle w:val="Corpsdetexte"/>
        <w:numPr>
          <w:ilvl w:val="0"/>
          <w:numId w:val="8"/>
        </w:numPr>
        <w:spacing w:before="240"/>
        <w:rPr>
          <w:b/>
          <w:bCs/>
        </w:rPr>
      </w:pPr>
      <w:r>
        <w:rPr>
          <w:b/>
          <w:bCs/>
        </w:rPr>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B13BA4">
      <w:pPr>
        <w:pStyle w:val="Corpsdetexte"/>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Corpsdetexte"/>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Corpsdetexte"/>
        <w:spacing w:before="240"/>
      </w:pPr>
      <w:r>
        <w:t xml:space="preserve">La variable d’environnement </w:t>
      </w:r>
      <w:r w:rsidRPr="00B13BA4">
        <w:rPr>
          <w:i/>
        </w:rPr>
        <w:t>Classpath</w:t>
      </w:r>
      <w:r>
        <w:t xml:space="preserve"> contient par défaut le chemin </w:t>
      </w:r>
      <w:proofErr w:type="gramStart"/>
      <w:r>
        <w:t>« .</w:t>
      </w:r>
      <w:proofErr w:type="gramEnd"/>
      <w:r>
        <w:t xml:space="preserve">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Corpsdetexte"/>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Corpsdetexte"/>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Corpsdetexte"/>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proofErr w:type="gramStart"/>
      <w:r w:rsidR="004E0978">
        <w:t>« .profile</w:t>
      </w:r>
      <w:proofErr w:type="gramEnd"/>
      <w:r w:rsidR="004E0978">
        <w:t xml:space="preserve"> » (en le créant au besoin) dans le répertoire de l’utilisateur comme /home/monnom ou </w:t>
      </w:r>
      <w:r w:rsidR="00F27484">
        <w:t xml:space="preserve">/Users/monnom. </w:t>
      </w:r>
      <w:r w:rsidR="00AA6387">
        <w:t xml:space="preserve">Il suffit d’y ajouter la ligne « </w:t>
      </w:r>
      <w:r w:rsidR="00B32EE8">
        <w:t xml:space="preserve">export </w:t>
      </w:r>
      <w:r w:rsidR="00AA6387">
        <w:lastRenderedPageBreak/>
        <w:t>PATH=</w:t>
      </w:r>
      <w:r w:rsidR="00312102">
        <w:t>/</w:t>
      </w:r>
      <w:r w:rsidR="00715B91">
        <w:t>chemin/vers/</w:t>
      </w:r>
      <w:proofErr w:type="gramStart"/>
      <w:r w:rsidR="00715B91">
        <w:t>java:</w:t>
      </w:r>
      <w:r w:rsidR="00B32EE8">
        <w:t>$</w:t>
      </w:r>
      <w:proofErr w:type="gramEnd"/>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Corpsdetexte"/>
        <w:spacing w:before="240"/>
      </w:pPr>
    </w:p>
    <w:p w14:paraId="2F54BDB8" w14:textId="77777777" w:rsidR="00E60D6B" w:rsidRPr="00E60D6B" w:rsidRDefault="00877E41" w:rsidP="007E12B0">
      <w:pPr>
        <w:pStyle w:val="Corpsdetexte"/>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Corpsdetexte"/>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Corpsdetexte"/>
        <w:rPr>
          <w:i/>
        </w:rPr>
      </w:pPr>
    </w:p>
    <w:p w14:paraId="27852651" w14:textId="77777777" w:rsidR="001B402F" w:rsidRDefault="001B402F" w:rsidP="001B402F">
      <w:pPr>
        <w:pStyle w:val="Corpsdetexte"/>
        <w:rPr>
          <w:i/>
        </w:rPr>
      </w:pPr>
    </w:p>
    <w:p w14:paraId="542725D8" w14:textId="06E46BF9" w:rsidR="001B402F" w:rsidRDefault="006041FF" w:rsidP="001B402F">
      <w:pPr>
        <w:pStyle w:val="Corpsdetexte"/>
        <w:rPr>
          <w:i/>
        </w:rPr>
      </w:pPr>
      <w:r>
        <w:rPr>
          <w:i/>
        </w:rPr>
        <w:br w:type="page"/>
      </w:r>
    </w:p>
    <w:p w14:paraId="6029360A" w14:textId="77777777" w:rsidR="001238C4" w:rsidRDefault="001238C4" w:rsidP="001238C4">
      <w:pPr>
        <w:pStyle w:val="Titre1"/>
      </w:pPr>
      <w:bookmarkStart w:id="25" w:name="_Toc508790365"/>
      <w:bookmarkStart w:id="26" w:name="_Toc44667556"/>
      <w:r>
        <w:lastRenderedPageBreak/>
        <w:t>Introduction à la programmation Java</w:t>
      </w:r>
      <w:bookmarkEnd w:id="25"/>
      <w:bookmarkEnd w:id="26"/>
    </w:p>
    <w:p w14:paraId="280B070F" w14:textId="77777777" w:rsidR="001238C4" w:rsidRDefault="001238C4" w:rsidP="001238C4">
      <w:pPr>
        <w:pStyle w:val="Corpsdetexte"/>
      </w:pPr>
      <w:r>
        <w:t xml:space="preserve">Ce chapitre introduit les principes de base de la programmation avec le langage Java. Le programme suivant est utilisé pour introduire quelques concepts fondamentaux. Dans un premier </w:t>
      </w:r>
      <w:proofErr w:type="gramStart"/>
      <w:r>
        <w:t>temps,  chacune</w:t>
      </w:r>
      <w:proofErr w:type="gramEnd"/>
      <w:r>
        <w:t xml:space="preserve"> des lignes du programme sera examinée l’une après l’autre.</w:t>
      </w:r>
    </w:p>
    <w:p w14:paraId="4A1A93BB" w14:textId="59321DC8" w:rsidR="001238C4" w:rsidRDefault="001238C4" w:rsidP="001238C4">
      <w:pPr>
        <w:pStyle w:val="Corpsdetexte"/>
      </w:pPr>
      <w:r w:rsidRPr="00210933">
        <w:rPr>
          <w:b/>
          <w:bCs/>
        </w:rPr>
        <w:t>Exemple</w:t>
      </w:r>
      <w:r>
        <w:t xml:space="preserve">. </w:t>
      </w:r>
      <w:hyperlink r:id="rId41"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9672DF" w:rsidRPr="00D35A89">
        <w:rPr>
          <w:rFonts w:ascii="Segoe UI" w:hAnsi="Segoe UI" w:cs="Segoe UI"/>
          <w:b/>
          <w:bCs/>
          <w:color w:val="586069"/>
          <w:lang w:val="fr-CA"/>
        </w:rPr>
        <w:t>chapitre_2</w:t>
      </w:r>
      <w:r w:rsidR="009672DF">
        <w:rPr>
          <w:rFonts w:ascii="Segoe UI" w:hAnsi="Segoe UI" w:cs="Segoe UI"/>
          <w:color w:val="586069"/>
          <w:lang w:val="fr-CA"/>
        </w:rPr>
        <w:t>/</w:t>
      </w:r>
      <w:r w:rsidRPr="00A549CF">
        <w:rPr>
          <w:rFonts w:ascii="Segoe UI" w:hAnsi="Segoe UI" w:cs="Segoe UI"/>
          <w:b/>
          <w:bCs/>
          <w:color w:val="586069"/>
          <w:lang w:val="fr-CA"/>
        </w:rPr>
        <w:t>Exemple1.java</w:t>
      </w:r>
      <w:r>
        <w:rPr>
          <w:rStyle w:val="Appelnotedebasdep"/>
          <w:rFonts w:ascii="Segoe UI" w:hAnsi="Segoe UI" w:cs="Segoe UI"/>
          <w:b/>
          <w:bCs/>
          <w:color w:val="586069"/>
          <w:lang w:val="fr-CA"/>
        </w:rPr>
        <w:footnoteReference w:id="16"/>
      </w:r>
    </w:p>
    <w:p w14:paraId="78A23922" w14:textId="268268D9" w:rsidR="001238C4" w:rsidRDefault="001238C4" w:rsidP="001238C4">
      <w:pPr>
        <w:pStyle w:val="Corpsdetexte"/>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7B799774" w14:textId="77777777" w:rsidR="007858A7" w:rsidRPr="007858A7" w:rsidRDefault="007858A7" w:rsidP="00DE55EF">
      <w:pPr>
        <w:pStyle w:val="Code"/>
        <w:rPr>
          <w:color w:val="000000"/>
          <w:lang w:eastAsia="en-US"/>
        </w:rPr>
      </w:pPr>
      <w:proofErr w:type="gramStart"/>
      <w:r w:rsidRPr="007858A7">
        <w:rPr>
          <w:b/>
          <w:bCs/>
          <w:color w:val="800000"/>
          <w:lang w:eastAsia="en-US"/>
        </w:rPr>
        <w:t>import</w:t>
      </w:r>
      <w:proofErr w:type="gramEnd"/>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Importe la 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w:t>
      </w:r>
      <w:proofErr w:type="gramStart"/>
      <w:r w:rsidRPr="00C14FD5">
        <w:rPr>
          <w:color w:val="000000"/>
          <w:lang w:val="en-CA" w:eastAsia="en-US"/>
        </w:rPr>
        <w:t>args</w:t>
      </w:r>
      <w:r w:rsidRPr="00C14FD5">
        <w:rPr>
          <w:color w:val="808030"/>
          <w:lang w:val="en-CA" w:eastAsia="en-US"/>
        </w:rPr>
        <w:t>[</w:t>
      </w:r>
      <w:proofErr w:type="gramEnd"/>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7612673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w:t>
      </w:r>
      <w:proofErr w:type="gramStart"/>
      <w:r w:rsidRPr="007858A7">
        <w:rPr>
          <w:color w:val="000000"/>
          <w:lang w:eastAsia="en-US"/>
        </w:rPr>
        <w:t>2</w:t>
      </w:r>
      <w:r w:rsidRPr="007858A7">
        <w:rPr>
          <w:color w:val="800080"/>
          <w:lang w:eastAsia="en-US"/>
        </w:rPr>
        <w:t>;</w:t>
      </w:r>
      <w:r w:rsidRPr="007858A7">
        <w:rPr>
          <w:color w:val="000000"/>
          <w:lang w:eastAsia="en-US"/>
        </w:rPr>
        <w:t xml:space="preserve">   </w:t>
      </w:r>
      <w:proofErr w:type="gramEnd"/>
      <w:r w:rsidRPr="007858A7">
        <w:rPr>
          <w:color w:val="000000"/>
          <w:lang w:eastAsia="en-US"/>
        </w:rPr>
        <w:t xml:space="preserve">   </w:t>
      </w:r>
      <w:r w:rsidRPr="007858A7">
        <w:rPr>
          <w:color w:val="696969"/>
          <w:lang w:eastAsia="en-US"/>
        </w:rPr>
        <w:t>// Les entiers lus sous forme de String</w:t>
      </w:r>
    </w:p>
    <w:p w14:paraId="5ECDB699" w14:textId="2D809B5C"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BB7977"/>
          <w:lang w:eastAsia="en-US"/>
        </w:rPr>
        <w:t>int</w:t>
      </w:r>
      <w:proofErr w:type="gramEnd"/>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Les entiers à additionner et la somme</w:t>
      </w:r>
    </w:p>
    <w:p w14:paraId="14E30784"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Saisir les deux chaînes de caractères qui représentent des nombres entiers</w:t>
      </w:r>
    </w:p>
    <w:p w14:paraId="64A41710" w14:textId="77777777"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000000"/>
          <w:lang w:eastAsia="en-US"/>
        </w:rPr>
        <w:t>chaine</w:t>
      </w:r>
      <w:proofErr w:type="gramEnd"/>
      <w:r w:rsidRPr="007858A7">
        <w:rPr>
          <w:color w:val="000000"/>
          <w:lang w:eastAsia="en-US"/>
        </w:rPr>
        <w:t xml:space="preserv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premier nombre entier"</w:t>
      </w:r>
      <w:r w:rsidRPr="007858A7">
        <w:rPr>
          <w:color w:val="808030"/>
          <w:lang w:eastAsia="en-US"/>
        </w:rPr>
        <w:t>)</w:t>
      </w:r>
      <w:r w:rsidRPr="007858A7">
        <w:rPr>
          <w:color w:val="800080"/>
          <w:lang w:eastAsia="en-US"/>
        </w:rPr>
        <w:t>;</w:t>
      </w:r>
    </w:p>
    <w:p w14:paraId="067EA2F9" w14:textId="5042CB5D"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000000"/>
          <w:lang w:eastAsia="en-US"/>
        </w:rPr>
        <w:t>chaine</w:t>
      </w:r>
      <w:proofErr w:type="gramEnd"/>
      <w:r w:rsidRPr="007858A7">
        <w:rPr>
          <w:color w:val="000000"/>
          <w:lang w:eastAsia="en-US"/>
        </w:rPr>
        <w:t xml:space="preserv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second nombre entier"</w:t>
      </w:r>
      <w:r w:rsidRPr="007858A7">
        <w:rPr>
          <w:color w:val="808030"/>
          <w:lang w:eastAsia="en-US"/>
        </w:rPr>
        <w:t>)</w:t>
      </w:r>
      <w:r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000000"/>
          <w:lang w:eastAsia="en-US"/>
        </w:rPr>
        <w:t>entier</w:t>
      </w:r>
      <w:proofErr w:type="gramEnd"/>
      <w:r w:rsidRPr="007858A7">
        <w:rPr>
          <w:color w:val="000000"/>
          <w:lang w:eastAsia="en-US"/>
        </w:rPr>
        <w:t xml:space="preserve">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000000"/>
          <w:lang w:eastAsia="en-US"/>
        </w:rPr>
        <w:t>entier</w:t>
      </w:r>
      <w:proofErr w:type="gramEnd"/>
      <w:r w:rsidRPr="007858A7">
        <w:rPr>
          <w:color w:val="000000"/>
          <w:lang w:eastAsia="en-US"/>
        </w:rPr>
        <w:t xml:space="preserve">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w:t>
      </w:r>
      <w:proofErr w:type="gramStart"/>
      <w:r w:rsidRPr="007858A7">
        <w:rPr>
          <w:color w:val="000000"/>
          <w:lang w:eastAsia="en-US"/>
        </w:rPr>
        <w:t>somme</w:t>
      </w:r>
      <w:proofErr w:type="gramEnd"/>
      <w:r w:rsidRPr="007858A7">
        <w:rPr>
          <w:color w:val="000000"/>
          <w:lang w:eastAsia="en-US"/>
        </w:rPr>
        <w:t xml:space="preserv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4352C281"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JOptionPane.showInputDialog 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Corpsdetexte"/>
      </w:pPr>
      <w:r w:rsidRPr="00A549CF">
        <w:rPr>
          <w:b/>
        </w:rPr>
        <w:t>Exercice</w:t>
      </w:r>
      <w:r>
        <w:t xml:space="preserve">. Éditer, compiler et faire exécuter ce programme. </w:t>
      </w:r>
    </w:p>
    <w:p w14:paraId="074B2BFF" w14:textId="27AFEAFB" w:rsidR="001238C4" w:rsidRDefault="001238C4" w:rsidP="001238C4">
      <w:pPr>
        <w:pStyle w:val="Corpsdetexte"/>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Corpsdetexte"/>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42">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Corpsdetexte"/>
      </w:pPr>
      <w:r>
        <w:t>Ensuite, la fenêtre de dialogue suivante est affichée et permet de saisir un second nombre entier.</w:t>
      </w:r>
    </w:p>
    <w:p w14:paraId="12460E82" w14:textId="39297273" w:rsidR="001238C4" w:rsidRDefault="004B7EE2" w:rsidP="001238C4">
      <w:pPr>
        <w:pStyle w:val="Corpsdetexte"/>
        <w:rPr>
          <w:noProof/>
        </w:rPr>
      </w:pPr>
      <w:r>
        <w:rPr>
          <w:noProof/>
          <w:lang w:val="en-US" w:eastAsia="en-US"/>
        </w:rPr>
        <w:lastRenderedPageBreak/>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43">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Corpsdetexte"/>
      </w:pPr>
      <w:r>
        <w:t>Enfin, la fenêtre suivante affiche la somme des deux entiers lus. Il faut cliquer sur le bouton OK pour terminer le programme.</w:t>
      </w:r>
    </w:p>
    <w:p w14:paraId="40E974B7" w14:textId="6B3A8C1F" w:rsidR="001238C4" w:rsidRDefault="004B7EE2" w:rsidP="001238C4">
      <w:pPr>
        <w:pStyle w:val="Corpsdetexte"/>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44">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Corpsdetexte"/>
      </w:pPr>
      <w:r>
        <w:t>Examinons maintenant les détails du code du programme.</w:t>
      </w:r>
    </w:p>
    <w:p w14:paraId="53534356" w14:textId="77777777" w:rsidR="001238C4" w:rsidRDefault="001238C4" w:rsidP="001238C4">
      <w:pPr>
        <w:pStyle w:val="Titre2"/>
      </w:pPr>
      <w:bookmarkStart w:id="27" w:name="_Toc508790366"/>
      <w:bookmarkStart w:id="28" w:name="_Toc44667557"/>
      <w:r>
        <w:t>Commentaire Java</w:t>
      </w:r>
      <w:bookmarkEnd w:id="27"/>
      <w:bookmarkEnd w:id="28"/>
    </w:p>
    <w:p w14:paraId="3C4B1F2C" w14:textId="77777777" w:rsidR="001238C4" w:rsidRDefault="001238C4" w:rsidP="001238C4">
      <w:pPr>
        <w:pStyle w:val="Corpsdetexte"/>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Corpsdetexte"/>
      </w:pPr>
      <w:r>
        <w:t>Toute portion du texte source qui débute par /* et se termine par */ est considérée comme un commentaire en Java et n'a aucun effet du point de vue de l’exécution du programme.  En d’autres termes, on peut enlever tous 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Corpsdetexte"/>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Corpsdetexte"/>
      </w:pPr>
      <w:r>
        <w:t>Une autre façon de spécifier un commentaire consiste à le débuter par /</w:t>
      </w:r>
      <w:proofErr w:type="gramStart"/>
      <w:r>
        <w:t>/  comme</w:t>
      </w:r>
      <w:proofErr w:type="gramEnd"/>
      <w:r>
        <w:t xml:space="preserve"> dans :</w:t>
      </w:r>
    </w:p>
    <w:p w14:paraId="076CD14B" w14:textId="7B9C7EE0" w:rsidR="001238C4" w:rsidRPr="00D91E33" w:rsidRDefault="001238C4" w:rsidP="00D91E33">
      <w:pPr>
        <w:pStyle w:val="SQL"/>
        <w:ind w:firstLine="142"/>
        <w:rPr>
          <w:sz w:val="18"/>
        </w:rPr>
      </w:pPr>
      <w:proofErr w:type="gramStart"/>
      <w:r w:rsidRPr="008C0F8E">
        <w:rPr>
          <w:sz w:val="18"/>
        </w:rPr>
        <w:t>import</w:t>
      </w:r>
      <w:proofErr w:type="gramEnd"/>
      <w:r w:rsidRPr="008C0F8E">
        <w:rPr>
          <w:sz w:val="18"/>
        </w:rPr>
        <w:t xml:space="preserve"> javax.swing.JOptionPane; // Importe la classe javax.swing.JOptionPane</w:t>
      </w:r>
    </w:p>
    <w:p w14:paraId="7EDD0A79" w14:textId="77777777" w:rsidR="00D91E33" w:rsidRDefault="00D91E33" w:rsidP="001238C4">
      <w:pPr>
        <w:pStyle w:val="Corpsdetexte"/>
      </w:pPr>
    </w:p>
    <w:p w14:paraId="74A5EB5B" w14:textId="3DBC60DE" w:rsidR="001238C4" w:rsidRDefault="001238C4" w:rsidP="001238C4">
      <w:pPr>
        <w:pStyle w:val="Corpsdetexte"/>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Corpsdetexte"/>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Corpsdetexte"/>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Corpsdetexte"/>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Corpsdetexte"/>
        <w:keepNext/>
        <w:keepLines/>
        <w:pBdr>
          <w:top w:val="single" w:sz="4" w:space="1" w:color="auto"/>
          <w:left w:val="single" w:sz="4" w:space="4" w:color="auto"/>
          <w:bottom w:val="single" w:sz="4" w:space="1" w:color="auto"/>
          <w:right w:val="single" w:sz="4" w:space="4" w:color="auto"/>
        </w:pBdr>
        <w:rPr>
          <w:b/>
          <w:i/>
        </w:rPr>
      </w:pPr>
      <w:r w:rsidRPr="000A287F">
        <w:rPr>
          <w:b/>
          <w:i/>
        </w:rPr>
        <w:lastRenderedPageBreak/>
        <w:t>Diagramme syntaxique</w:t>
      </w:r>
    </w:p>
    <w:p w14:paraId="4F2FA652" w14:textId="77777777" w:rsidR="001238C4" w:rsidRDefault="001238C4" w:rsidP="004E6F3F">
      <w:pPr>
        <w:pStyle w:val="Corpsdetexte"/>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77777777" w:rsidR="001238C4" w:rsidRDefault="001238C4" w:rsidP="001238C4">
      <w:pPr>
        <w:pStyle w:val="Corpsdetexte"/>
      </w:pPr>
      <w:r>
        <w:t xml:space="preserve">Dans le diagramme suivant, le rectangle contenant le titre « texte quelconque sans */ </w:t>
      </w:r>
      <w:proofErr w:type="gramStart"/>
      <w:r>
        <w:t>»  représente</w:t>
      </w:r>
      <w:proofErr w:type="gramEnd"/>
      <w:r>
        <w:t xml:space="preserve"> une séquence de caractères quelconque qui ne peut 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9E50CE" w:rsidP="001238C4">
      <w:pPr>
        <w:pStyle w:val="Corpsdetexte"/>
      </w:pPr>
      <w:r>
        <w:rPr>
          <w:noProof/>
        </w:rPr>
        <w:object w:dxaOrig="10110" w:dyaOrig="1678" w14:anchorId="3AD7F270">
          <v:shape id="_x0000_i1080" type="#_x0000_t75" alt="" style="width:392.75pt;height:65.45pt;mso-width-percent:0;mso-height-percent:0;mso-width-percent:0;mso-height-percent:0" o:ole="">
            <v:imagedata r:id="rId45" o:title=""/>
          </v:shape>
          <o:OLEObject Type="Embed" ProgID="Visio.Drawing.11" ShapeID="_x0000_i1080" DrawAspect="Content" ObjectID="_1765268477" r:id="rId46"/>
        </w:object>
      </w:r>
    </w:p>
    <w:p w14:paraId="0F17FD42" w14:textId="77777777" w:rsidR="001238C4" w:rsidRPr="0000754E" w:rsidRDefault="001238C4" w:rsidP="001238C4">
      <w:pPr>
        <w:pStyle w:val="Titre2"/>
      </w:pPr>
      <w:bookmarkStart w:id="29" w:name="_Toc508790367"/>
      <w:bookmarkStart w:id="30" w:name="_Toc44667558"/>
      <w:r>
        <w:t>Importation de classes</w:t>
      </w:r>
      <w:bookmarkEnd w:id="29"/>
      <w:bookmarkEnd w:id="30"/>
    </w:p>
    <w:p w14:paraId="265B85C6" w14:textId="2AA95655" w:rsidR="001238C4" w:rsidRDefault="00D20EF5" w:rsidP="001238C4">
      <w:pPr>
        <w:pStyle w:val="Corpsdetexte"/>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proofErr w:type="gramStart"/>
      <w:r w:rsidRPr="008C0F8E">
        <w:rPr>
          <w:sz w:val="18"/>
        </w:rPr>
        <w:t>import</w:t>
      </w:r>
      <w:proofErr w:type="gramEnd"/>
      <w:r w:rsidRPr="008C0F8E">
        <w:rPr>
          <w:sz w:val="18"/>
        </w:rPr>
        <w:t xml:space="preserve"> javax.swing.JOptionPane; // Importe la classe javax.swing.JOptionPane</w:t>
      </w:r>
    </w:p>
    <w:p w14:paraId="4C179C43" w14:textId="03587A39" w:rsidR="001238C4" w:rsidRDefault="001238C4" w:rsidP="001238C4">
      <w:pPr>
        <w:pStyle w:val="Corpsdetexte"/>
      </w:pPr>
      <w:proofErr w:type="gramStart"/>
      <w:r>
        <w:t>indique</w:t>
      </w:r>
      <w:proofErr w:type="gramEnd"/>
      <w:r>
        <w:t xml:space="preserv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proofErr w:type="gramStart"/>
      <w:r w:rsidRPr="00507223">
        <w:rPr>
          <w:i/>
          <w:iCs/>
        </w:rPr>
        <w:t>javax.swing</w:t>
      </w:r>
      <w:proofErr w:type="gramEnd"/>
      <w:r w:rsidRPr="00507223">
        <w:rPr>
          <w:i/>
          <w:iCs/>
        </w:rPr>
        <w:t>.JOptionPane</w:t>
      </w:r>
      <w:r>
        <w:t xml:space="preserve">. </w:t>
      </w:r>
      <w:proofErr w:type="gramStart"/>
      <w:r>
        <w:t xml:space="preserve">Le </w:t>
      </w:r>
      <w:r w:rsidRPr="005F3EE1">
        <w:rPr>
          <w:i/>
          <w:iCs/>
        </w:rPr>
        <w:t>import</w:t>
      </w:r>
      <w:proofErr w:type="gramEnd"/>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proofErr w:type="gramStart"/>
      <w:r w:rsidR="00776D47" w:rsidRPr="00776D47">
        <w:rPr>
          <w:i/>
          <w:iCs/>
        </w:rPr>
        <w:t>javax.swing</w:t>
      </w:r>
      <w:proofErr w:type="gramEnd"/>
      <w:r w:rsidR="00776D47" w:rsidRPr="00776D47">
        <w:rPr>
          <w:i/>
          <w:iCs/>
        </w:rPr>
        <w:t>.JOptionPane</w:t>
      </w:r>
      <w:r w:rsidR="00776D47">
        <w:t>.</w:t>
      </w:r>
    </w:p>
    <w:p w14:paraId="699B3182" w14:textId="77777777" w:rsidR="002D3AE5" w:rsidRDefault="002D3AE5" w:rsidP="001238C4">
      <w:pPr>
        <w:pStyle w:val="Corpsdetexte"/>
      </w:pPr>
    </w:p>
    <w:p w14:paraId="40D2949A" w14:textId="77777777" w:rsidR="001238C4" w:rsidRPr="0000754E" w:rsidRDefault="001238C4" w:rsidP="001238C4">
      <w:pPr>
        <w:pStyle w:val="Titre2"/>
      </w:pPr>
      <w:bookmarkStart w:id="31" w:name="_Toc508790368"/>
      <w:bookmarkStart w:id="32" w:name="_Toc44667559"/>
      <w:proofErr w:type="gramStart"/>
      <w:r>
        <w:t>Packages</w:t>
      </w:r>
      <w:bookmarkEnd w:id="31"/>
      <w:bookmarkEnd w:id="32"/>
      <w:proofErr w:type="gramEnd"/>
    </w:p>
    <w:p w14:paraId="699B9EC0" w14:textId="6924D733" w:rsidR="001238C4" w:rsidRDefault="001238C4" w:rsidP="001238C4">
      <w:pPr>
        <w:pStyle w:val="Corpsdetexte"/>
      </w:pPr>
      <w:r>
        <w:t>Le préfixe « </w:t>
      </w:r>
      <w:proofErr w:type="gramStart"/>
      <w:r w:rsidRPr="00507223">
        <w:rPr>
          <w:i/>
          <w:iCs/>
        </w:rPr>
        <w:t>javax.swing</w:t>
      </w:r>
      <w:proofErr w:type="gramEnd"/>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Appelnotedebasdep"/>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2B3A24B6" w:rsidR="001238C4" w:rsidRDefault="001238C4" w:rsidP="001238C4">
      <w:pPr>
        <w:pStyle w:val="Corpsdetexte"/>
      </w:pPr>
      <w:r>
        <w:t xml:space="preserve">La figure suivante montre les trois </w:t>
      </w:r>
      <w:r w:rsidRPr="00353336">
        <w:rPr>
          <w:i/>
          <w:iCs/>
        </w:rPr>
        <w:t>packages</w:t>
      </w:r>
      <w:r>
        <w:t xml:space="preserve"> principaux de Java avec la notation UML. UML (</w:t>
      </w:r>
      <w:hyperlink r:id="rId47" w:history="1">
        <w:r w:rsidRPr="007F67CC">
          <w:rPr>
            <w:rStyle w:val="Hyperlien"/>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Appelnotedebasdep"/>
        </w:rPr>
        <w:footnoteReference w:id="18"/>
      </w:r>
    </w:p>
    <w:p w14:paraId="5B6E7876" w14:textId="1D87E32D" w:rsidR="001238C4" w:rsidRDefault="004B7EE2" w:rsidP="001238C4">
      <w:pPr>
        <w:pStyle w:val="Corpsdetexte"/>
        <w:jc w:val="center"/>
      </w:pPr>
      <w:r>
        <w:rPr>
          <w:noProof/>
          <w:lang w:val="en-US" w:eastAsia="en-US"/>
        </w:rPr>
        <w:lastRenderedPageBreak/>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571F7ABE"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6</w:t>
      </w:r>
      <w:r>
        <w:fldChar w:fldCharType="end"/>
      </w:r>
      <w:r>
        <w:t>. Principaux packages de Java.</w:t>
      </w:r>
    </w:p>
    <w:p w14:paraId="5F02A312" w14:textId="77777777" w:rsidR="001238C4" w:rsidRDefault="001238C4" w:rsidP="001238C4">
      <w:pPr>
        <w:pStyle w:val="Corpsdetexte"/>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Corpsdetexte"/>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5BB6DC2C"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7</w:t>
      </w:r>
      <w:r>
        <w:fldChar w:fldCharType="end"/>
      </w:r>
      <w:r>
        <w:t xml:space="preserve">. Sous-packages de </w:t>
      </w:r>
      <w:r w:rsidRPr="00FD6E00">
        <w:rPr>
          <w:i/>
          <w:iCs/>
        </w:rPr>
        <w:t>javax</w:t>
      </w:r>
      <w:r>
        <w:t>.</w:t>
      </w:r>
    </w:p>
    <w:p w14:paraId="2B85376E" w14:textId="77777777" w:rsidR="001238C4" w:rsidRDefault="001238C4" w:rsidP="001238C4">
      <w:pPr>
        <w:pStyle w:val="Corpsdetexte"/>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Corpsdetexte"/>
        <w:jc w:val="center"/>
      </w:pPr>
      <w:r>
        <w:rPr>
          <w:noProof/>
          <w:lang w:val="en-US" w:eastAsia="en-US"/>
        </w:rPr>
        <w:drawing>
          <wp:inline distT="0" distB="0" distL="0" distR="0" wp14:anchorId="30D72FF4" wp14:editId="6FE8AD6A">
            <wp:extent cx="5563235" cy="157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3235" cy="1574800"/>
                    </a:xfrm>
                    <a:prstGeom prst="rect">
                      <a:avLst/>
                    </a:prstGeom>
                    <a:noFill/>
                    <a:ln>
                      <a:noFill/>
                    </a:ln>
                  </pic:spPr>
                </pic:pic>
              </a:graphicData>
            </a:graphic>
          </wp:inline>
        </w:drawing>
      </w:r>
    </w:p>
    <w:p w14:paraId="5B74135D" w14:textId="20D12670"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Corpsdetexte"/>
      </w:pPr>
      <w:r>
        <w:t xml:space="preserve">Ainsi, le nom complet de la classe </w:t>
      </w:r>
      <w:r w:rsidRPr="00752B2B">
        <w:rPr>
          <w:i/>
          <w:iCs/>
        </w:rPr>
        <w:t>JOptionPane</w:t>
      </w:r>
      <w:r>
        <w:t xml:space="preserve"> est </w:t>
      </w:r>
      <w:proofErr w:type="gramStart"/>
      <w:r w:rsidRPr="00752B2B">
        <w:rPr>
          <w:i/>
          <w:iCs/>
        </w:rPr>
        <w:t>javax.swing</w:t>
      </w:r>
      <w:proofErr w:type="gramEnd"/>
      <w:r w:rsidRPr="00752B2B">
        <w:rPr>
          <w:i/>
          <w:iCs/>
        </w:rPr>
        <w:t>.JOptionPane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Titre2"/>
      </w:pPr>
      <w:bookmarkStart w:id="33" w:name="_Toc508790369"/>
      <w:bookmarkStart w:id="34" w:name="_Toc44667560"/>
      <w:r>
        <w:t>Notion de classe et de méthode</w:t>
      </w:r>
      <w:bookmarkEnd w:id="33"/>
      <w:bookmarkEnd w:id="34"/>
    </w:p>
    <w:p w14:paraId="5D20B41B" w14:textId="1CBF68A5" w:rsidR="001238C4" w:rsidRDefault="001238C4" w:rsidP="00790DA8">
      <w:pPr>
        <w:pStyle w:val="Corpsdetexte"/>
      </w:pPr>
      <w:r>
        <w:t>Qu'est-ce qu'une classe ? Pour l'instant, il serait périlleux de tenter de décrire tous les détails de ce concept. En première approximation, un programme Java est composé d’un ensemble de classes.</w:t>
      </w:r>
      <w:r w:rsidR="00355E22">
        <w:rPr>
          <w:rStyle w:val="Appelnotedebasdep"/>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lastRenderedPageBreak/>
        <w:t>(</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Corpsdetexte"/>
      </w:pPr>
      <w:r>
        <w:t>N</w:t>
      </w:r>
      <w:r w:rsidR="001238C4">
        <w:t xml:space="preserve">otre programme appelle la méthode </w:t>
      </w:r>
      <w:proofErr w:type="gramStart"/>
      <w:r w:rsidR="001238C4">
        <w:rPr>
          <w:i/>
        </w:rPr>
        <w:t>showInputDialog</w:t>
      </w:r>
      <w:r w:rsidR="001238C4">
        <w:rPr>
          <w:iCs/>
        </w:rPr>
        <w:t>(</w:t>
      </w:r>
      <w:proofErr w:type="gramEnd"/>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Corpsdetexte"/>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Titre2"/>
      </w:pPr>
      <w:bookmarkStart w:id="35" w:name="_Toc508790370"/>
      <w:bookmarkStart w:id="36" w:name="_Toc44667561"/>
      <w:r>
        <w:t>Le nom d’une classe</w:t>
      </w:r>
      <w:bookmarkEnd w:id="35"/>
      <w:bookmarkEnd w:id="36"/>
    </w:p>
    <w:p w14:paraId="4A1882C6" w14:textId="77777777" w:rsidR="001238C4" w:rsidRDefault="001238C4" w:rsidP="001238C4">
      <w:pPr>
        <w:pStyle w:val="Corpsdetexte"/>
      </w:pPr>
      <w:r>
        <w:t xml:space="preserve">Notre petit exemple de programme est formé d’une seule classe. Le nom de classe (ici </w:t>
      </w:r>
      <w:r>
        <w:rPr>
          <w:i/>
        </w:rPr>
        <w:t>Exemple1</w:t>
      </w:r>
      <w:r>
        <w:t>) est défini à la ligne suivante :</w:t>
      </w:r>
    </w:p>
    <w:p w14:paraId="295DC012" w14:textId="77777777" w:rsidR="001238C4" w:rsidRDefault="001238C4" w:rsidP="001238C4">
      <w:pPr>
        <w:pStyle w:val="SQL"/>
        <w:rPr>
          <w:sz w:val="20"/>
        </w:rPr>
      </w:pPr>
      <w:proofErr w:type="gramStart"/>
      <w:r>
        <w:rPr>
          <w:sz w:val="20"/>
        </w:rPr>
        <w:t>public</w:t>
      </w:r>
      <w:proofErr w:type="gramEnd"/>
      <w:r>
        <w:rPr>
          <w:sz w:val="20"/>
        </w:rPr>
        <w:t xml:space="preserve"> class Exemple1{</w:t>
      </w:r>
    </w:p>
    <w:p w14:paraId="0C9E39B9" w14:textId="77777777" w:rsidR="001238C4" w:rsidRDefault="001238C4" w:rsidP="001238C4">
      <w:pPr>
        <w:pStyle w:val="Corpsdetexte"/>
      </w:pPr>
    </w:p>
    <w:p w14:paraId="2D19371D" w14:textId="77777777" w:rsidR="001238C4" w:rsidRDefault="001238C4" w:rsidP="001238C4">
      <w:pPr>
        <w:pStyle w:val="Corpsdetexte"/>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Titre2"/>
      </w:pPr>
      <w:bookmarkStart w:id="37" w:name="_Toc508790371"/>
      <w:bookmarkStart w:id="38" w:name="_Toc44667562"/>
      <w:r>
        <w:t xml:space="preserve">La méthode </w:t>
      </w:r>
      <w:proofErr w:type="gramStart"/>
      <w:r w:rsidRPr="16CBE89F">
        <w:rPr>
          <w:i/>
          <w:iCs/>
        </w:rPr>
        <w:t>main</w:t>
      </w:r>
      <w:r>
        <w:t>(</w:t>
      </w:r>
      <w:proofErr w:type="gramEnd"/>
      <w:r>
        <w:t>)</w:t>
      </w:r>
      <w:bookmarkEnd w:id="37"/>
      <w:bookmarkEnd w:id="38"/>
    </w:p>
    <w:p w14:paraId="0BA97F02" w14:textId="11137717" w:rsidR="001238C4" w:rsidRDefault="00D03816" w:rsidP="001238C4">
      <w:pPr>
        <w:pStyle w:val="Corpsdetexte"/>
      </w:pPr>
      <w:r>
        <w:t xml:space="preserve">Au sein de la classe </w:t>
      </w:r>
      <w:r w:rsidRPr="004A4E5D">
        <w:rPr>
          <w:i/>
          <w:iCs/>
        </w:rPr>
        <w:t>Exemple1</w:t>
      </w:r>
      <w:r>
        <w:t>, l</w:t>
      </w:r>
      <w:r w:rsidR="001238C4">
        <w:t xml:space="preserve">a ligne </w:t>
      </w:r>
    </w:p>
    <w:p w14:paraId="007A3603" w14:textId="77777777" w:rsidR="001238C4" w:rsidRDefault="001238C4" w:rsidP="001238C4">
      <w:pPr>
        <w:pStyle w:val="SQL"/>
        <w:ind w:firstLine="142"/>
        <w:rPr>
          <w:sz w:val="18"/>
          <w:lang w:val="en-CA"/>
        </w:rPr>
      </w:pPr>
      <w:r>
        <w:rPr>
          <w:sz w:val="18"/>
          <w:lang w:val="en-CA"/>
        </w:rPr>
        <w:t xml:space="preserve">public static void main (String </w:t>
      </w:r>
      <w:proofErr w:type="gramStart"/>
      <w:r>
        <w:rPr>
          <w:sz w:val="18"/>
          <w:lang w:val="en-CA"/>
        </w:rPr>
        <w:t>args[</w:t>
      </w:r>
      <w:proofErr w:type="gramEnd"/>
      <w:r>
        <w:rPr>
          <w:sz w:val="18"/>
          <w:lang w:val="en-CA"/>
        </w:rPr>
        <w:t>]) {</w:t>
      </w:r>
    </w:p>
    <w:p w14:paraId="6B76D319" w14:textId="77777777" w:rsidR="001238C4" w:rsidRDefault="001238C4" w:rsidP="001238C4">
      <w:pPr>
        <w:pStyle w:val="Corpsdetexte"/>
        <w:rPr>
          <w:lang w:val="en-CA"/>
        </w:rPr>
      </w:pPr>
    </w:p>
    <w:p w14:paraId="01DB4A76" w14:textId="049F7670" w:rsidR="0088533B" w:rsidRPr="0088533B" w:rsidRDefault="001238C4" w:rsidP="00841EF9">
      <w:pPr>
        <w:pStyle w:val="Corpsdetexte"/>
      </w:pPr>
      <w:proofErr w:type="gramStart"/>
      <w:r>
        <w:t>débute</w:t>
      </w:r>
      <w:proofErr w:type="gramEnd"/>
      <w:r>
        <w:t xml:space="preserve"> la définition de la méthode nommée </w:t>
      </w:r>
      <w:r>
        <w:rPr>
          <w:i/>
        </w:rPr>
        <w:t>main</w:t>
      </w:r>
      <w:r>
        <w:t>.</w:t>
      </w:r>
      <w:r w:rsidR="00900E21">
        <w:t xml:space="preserve"> </w:t>
      </w:r>
      <w:r w:rsidR="0088533B" w:rsidRPr="0088533B">
        <w:t>Après l</w:t>
      </w:r>
      <w:r w:rsidR="0088533B">
        <w:t>e nom</w:t>
      </w:r>
      <w:r w:rsidR="0088533B" w:rsidRPr="0088533B">
        <w:t xml:space="preserve"> </w:t>
      </w:r>
      <w:proofErr w:type="gramStart"/>
      <w:r w:rsidR="0088533B" w:rsidRPr="0088533B">
        <w:rPr>
          <w:i/>
        </w:rPr>
        <w:t>main</w:t>
      </w:r>
      <w:r w:rsidR="0088533B" w:rsidRPr="0088533B">
        <w:t>(</w:t>
      </w:r>
      <w:proofErr w:type="gramEnd"/>
      <w:r w:rsidR="0088533B" w:rsidRPr="0088533B">
        <w:t>), une liste de paramètres formels est spécifiée entre parenthèses :</w:t>
      </w:r>
    </w:p>
    <w:p w14:paraId="54C43BF3" w14:textId="77777777" w:rsidR="0088533B" w:rsidRPr="0088533B" w:rsidRDefault="0088533B" w:rsidP="0088533B">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 xml:space="preserve">(String </w:t>
      </w:r>
      <w:proofErr w:type="gramStart"/>
      <w:r w:rsidRPr="0088533B">
        <w:rPr>
          <w:rFonts w:ascii="Courier New" w:hAnsi="Courier New" w:cs="Courier New"/>
          <w:spacing w:val="-5"/>
          <w:sz w:val="18"/>
          <w:szCs w:val="18"/>
        </w:rPr>
        <w:t>args[</w:t>
      </w:r>
      <w:proofErr w:type="gramEnd"/>
      <w:r w:rsidRPr="0088533B">
        <w:rPr>
          <w:rFonts w:ascii="Courier New" w:hAnsi="Courier New" w:cs="Courier New"/>
          <w:spacing w:val="-5"/>
          <w:sz w:val="18"/>
          <w:szCs w:val="18"/>
        </w:rPr>
        <w:t>])</w:t>
      </w:r>
    </w:p>
    <w:p w14:paraId="073CC422" w14:textId="77777777" w:rsidR="0088533B" w:rsidRPr="0088533B" w:rsidRDefault="0088533B" w:rsidP="0088533B">
      <w:pPr>
        <w:spacing w:after="240"/>
        <w:jc w:val="both"/>
        <w:rPr>
          <w:spacing w:val="-5"/>
          <w:sz w:val="24"/>
          <w:szCs w:val="24"/>
        </w:rPr>
      </w:pPr>
    </w:p>
    <w:p w14:paraId="1B15C715" w14:textId="70243D4D" w:rsidR="007020C5" w:rsidRDefault="0088533B" w:rsidP="00841EF9">
      <w:pPr>
        <w:pStyle w:val="Corpsdetexte"/>
      </w:pPr>
      <w:r>
        <w:t>La méthode a donc</w:t>
      </w:r>
      <w:r w:rsidR="00587779">
        <w:t xml:space="preserve"> seul paramètre, de type </w:t>
      </w:r>
      <w:proofErr w:type="gramStart"/>
      <w:r w:rsidR="00587779" w:rsidRPr="00872ED6">
        <w:rPr>
          <w:i/>
        </w:rPr>
        <w:t>String</w:t>
      </w:r>
      <w:r w:rsidR="00587779">
        <w:rPr>
          <w:iCs/>
        </w:rPr>
        <w:t>[</w:t>
      </w:r>
      <w:proofErr w:type="gramEnd"/>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Corpsdetexte"/>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proofErr w:type="gramStart"/>
      <w:r>
        <w:rPr>
          <w:i/>
        </w:rPr>
        <w:t>main</w:t>
      </w:r>
      <w:r w:rsidRPr="00CE7E1F">
        <w:rPr>
          <w:iCs/>
        </w:rPr>
        <w:t>(</w:t>
      </w:r>
      <w:proofErr w:type="gramEnd"/>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73BF3A0C" w14:textId="77777777" w:rsidR="001238C4" w:rsidRPr="000A1A23" w:rsidRDefault="001238C4" w:rsidP="001238C4">
      <w:pPr>
        <w:pStyle w:val="SQL"/>
        <w:rPr>
          <w:sz w:val="18"/>
          <w:szCs w:val="18"/>
        </w:rPr>
      </w:pPr>
      <w:proofErr w:type="gramStart"/>
      <w:r w:rsidRPr="000A1A23">
        <w:rPr>
          <w:sz w:val="18"/>
          <w:szCs w:val="18"/>
        </w:rPr>
        <w:t>java</w:t>
      </w:r>
      <w:proofErr w:type="gramEnd"/>
      <w:r w:rsidRPr="000A1A23">
        <w:rPr>
          <w:sz w:val="18"/>
          <w:szCs w:val="18"/>
        </w:rPr>
        <w:t xml:space="preserve"> Exemple1</w:t>
      </w:r>
    </w:p>
    <w:p w14:paraId="0A22CDDB" w14:textId="77777777" w:rsidR="001238C4" w:rsidRDefault="001238C4" w:rsidP="001238C4">
      <w:pPr>
        <w:pStyle w:val="Corpsdetexte"/>
      </w:pPr>
    </w:p>
    <w:p w14:paraId="744008D2" w14:textId="4478208D" w:rsidR="001238C4" w:rsidRDefault="001238C4" w:rsidP="001238C4">
      <w:pPr>
        <w:pStyle w:val="Corpsdetexte"/>
      </w:pPr>
      <w:proofErr w:type="gramStart"/>
      <w:r>
        <w:lastRenderedPageBreak/>
        <w:t>que</w:t>
      </w:r>
      <w:proofErr w:type="gramEnd"/>
      <w:r>
        <w:t xml:space="preserv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Corpsdetexte"/>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pouvez ignorer le sens de ces </w:t>
      </w:r>
      <w:r w:rsidR="00F94BEA">
        <w:t>caractéristiques</w:t>
      </w:r>
      <w:r>
        <w:t>. Pour les curieux, voici une description sommaire :</w:t>
      </w:r>
    </w:p>
    <w:p w14:paraId="17F23759" w14:textId="4C9B5430" w:rsidR="001238C4" w:rsidRDefault="001238C4" w:rsidP="001238C4">
      <w:pPr>
        <w:pStyle w:val="Corpsdetexte"/>
        <w:numPr>
          <w:ilvl w:val="0"/>
          <w:numId w:val="10"/>
        </w:numPr>
      </w:pPr>
      <w:proofErr w:type="gramStart"/>
      <w:r w:rsidRPr="00E052E6">
        <w:rPr>
          <w:i/>
          <w:iCs/>
        </w:rPr>
        <w:t>public</w:t>
      </w:r>
      <w:proofErr w:type="gramEnd"/>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Corpsdetexte"/>
        <w:numPr>
          <w:ilvl w:val="0"/>
          <w:numId w:val="10"/>
        </w:numPr>
      </w:pPr>
      <w:proofErr w:type="gramStart"/>
      <w:r w:rsidRPr="00E052E6">
        <w:rPr>
          <w:i/>
          <w:iCs/>
        </w:rPr>
        <w:t>static</w:t>
      </w:r>
      <w:proofErr w:type="gramEnd"/>
      <w:r>
        <w:t xml:space="preserve"> signifie que c’est une méthode de classe (par opposition à une méthode d’objet)</w:t>
      </w:r>
      <w:r w:rsidR="003574D6">
        <w:t> ;</w:t>
      </w:r>
    </w:p>
    <w:p w14:paraId="7C6E4BF5" w14:textId="2A2F0F37" w:rsidR="001238C4" w:rsidRDefault="001238C4" w:rsidP="001238C4">
      <w:pPr>
        <w:pStyle w:val="Corpsdetexte"/>
        <w:numPr>
          <w:ilvl w:val="0"/>
          <w:numId w:val="10"/>
        </w:numPr>
      </w:pPr>
      <w:proofErr w:type="gramStart"/>
      <w:r>
        <w:rPr>
          <w:i/>
          <w:iCs/>
        </w:rPr>
        <w:t>void</w:t>
      </w:r>
      <w:proofErr w:type="gramEnd"/>
      <w:r>
        <w:rPr>
          <w:i/>
          <w:iCs/>
        </w:rPr>
        <w:t xml:space="preserve"> </w:t>
      </w:r>
      <w:r w:rsidRPr="00E052E6">
        <w:t>signifie que la méthode ne retourne rien</w:t>
      </w:r>
      <w:r w:rsidR="003574D6">
        <w:t>.</w:t>
      </w:r>
    </w:p>
    <w:p w14:paraId="241DD51E" w14:textId="77777777" w:rsidR="001238C4" w:rsidRPr="00A54751" w:rsidRDefault="001238C4" w:rsidP="001238C4">
      <w:pPr>
        <w:pStyle w:val="Titre2"/>
      </w:pPr>
      <w:bookmarkStart w:id="39" w:name="_Toc508790372"/>
      <w:bookmarkStart w:id="40" w:name="_Toc44667563"/>
      <w:r>
        <w:t>Corps d’une méthode</w:t>
      </w:r>
      <w:bookmarkEnd w:id="39"/>
      <w:bookmarkEnd w:id="40"/>
    </w:p>
    <w:p w14:paraId="2785B7CB" w14:textId="171AADEA" w:rsidR="001238C4" w:rsidRDefault="001238C4" w:rsidP="001238C4">
      <w:pPr>
        <w:pStyle w:val="Corpsdetexte"/>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Titre3"/>
      </w:pPr>
      <w:bookmarkStart w:id="41" w:name="_Toc508790373"/>
      <w:bookmarkStart w:id="42" w:name="_Toc44667564"/>
      <w:r>
        <w:t>Déclaration de variables</w:t>
      </w:r>
      <w:bookmarkEnd w:id="41"/>
      <w:bookmarkEnd w:id="42"/>
    </w:p>
    <w:p w14:paraId="29D02A1D" w14:textId="77777777" w:rsidR="001238C4" w:rsidRDefault="001238C4" w:rsidP="001238C4">
      <w:pPr>
        <w:pStyle w:val="Corpsdetexte"/>
      </w:pPr>
      <w:r>
        <w:t xml:space="preserve">La ligne suivante dans le corps de la méthode </w:t>
      </w:r>
      <w:proofErr w:type="gramStart"/>
      <w:r w:rsidRPr="00A2742C">
        <w:rPr>
          <w:i/>
        </w:rPr>
        <w:t>main</w:t>
      </w:r>
      <w:r>
        <w:t>(</w:t>
      </w:r>
      <w:proofErr w:type="gramEnd"/>
      <w:r>
        <w:t>)</w:t>
      </w:r>
    </w:p>
    <w:p w14:paraId="31EC5F05" w14:textId="5130807A" w:rsidR="001238C4" w:rsidRPr="008C0F8E" w:rsidRDefault="001238C4" w:rsidP="001238C4">
      <w:pPr>
        <w:pStyle w:val="SQL"/>
        <w:ind w:firstLine="142"/>
        <w:rPr>
          <w:sz w:val="18"/>
        </w:rPr>
      </w:pPr>
      <w:r w:rsidRPr="008C0F8E">
        <w:rPr>
          <w:sz w:val="18"/>
        </w:rPr>
        <w:t xml:space="preserve">        String chaine1, chaine</w:t>
      </w:r>
      <w:proofErr w:type="gramStart"/>
      <w:r w:rsidRPr="008C0F8E">
        <w:rPr>
          <w:sz w:val="18"/>
        </w:rPr>
        <w:t xml:space="preserve">2;   </w:t>
      </w:r>
      <w:proofErr w:type="gramEnd"/>
      <w:r w:rsidRPr="008C0F8E">
        <w:rPr>
          <w:sz w:val="18"/>
        </w:rPr>
        <w:t>// Les entiers sous forme de chaînes</w:t>
      </w:r>
    </w:p>
    <w:p w14:paraId="54061D67" w14:textId="23B0A66A" w:rsidR="001238C4" w:rsidRDefault="001238C4" w:rsidP="001238C4">
      <w:pPr>
        <w:pStyle w:val="Corpsdetexte"/>
      </w:pPr>
      <w:proofErr w:type="gramStart"/>
      <w:r>
        <w:t>est</w:t>
      </w:r>
      <w:proofErr w:type="gramEnd"/>
      <w:r>
        <w:t xml:space="preserve">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Corpsdetexte"/>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Appelnotedebasdep"/>
        </w:rPr>
        <w:footnoteReference w:id="20"/>
      </w:r>
    </w:p>
    <w:p w14:paraId="60222CE8" w14:textId="77777777" w:rsidR="001238C4" w:rsidRDefault="001238C4" w:rsidP="001238C4">
      <w:pPr>
        <w:pStyle w:val="Corpsdetexte"/>
      </w:pPr>
      <w:r>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084EC6E2" w:rsidR="001238C4" w:rsidRDefault="001238C4" w:rsidP="001238C4">
      <w:pPr>
        <w:pStyle w:val="Corpsdetexte"/>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51"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Corpsdetexte"/>
      </w:pPr>
      <w:r>
        <w:lastRenderedPageBreak/>
        <w:t xml:space="preserve">La ligne suivante déclare deux variables qui serviront à mémoriser les entiers eux-mêmes, car </w:t>
      </w:r>
      <w:r w:rsidRPr="005A248C">
        <w:rPr>
          <w:i/>
          <w:iCs/>
        </w:rPr>
        <w:t>int</w:t>
      </w:r>
      <w:r>
        <w:t xml:space="preserve"> représente le type entier en Java.</w:t>
      </w:r>
    </w:p>
    <w:p w14:paraId="69CBD632"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int</w:t>
      </w:r>
      <w:proofErr w:type="gramEnd"/>
      <w:r w:rsidRPr="008C0F8E">
        <w:rPr>
          <w:sz w:val="18"/>
        </w:rPr>
        <w:t xml:space="preserve"> entier1, entier2, somme;  // Les entiers à additionner</w:t>
      </w:r>
    </w:p>
    <w:p w14:paraId="4BE5206B" w14:textId="77777777" w:rsidR="001238C4" w:rsidRDefault="001238C4" w:rsidP="001238C4">
      <w:pPr>
        <w:pStyle w:val="Corpsdetexte"/>
      </w:pPr>
    </w:p>
    <w:p w14:paraId="3019840F" w14:textId="3F7F41BB" w:rsidR="001238C4" w:rsidRDefault="001238C4" w:rsidP="001238C4">
      <w:pPr>
        <w:pStyle w:val="Corpsdetexte"/>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9E50CE" w:rsidP="001238C4">
      <w:pPr>
        <w:pStyle w:val="Corpsdetexte"/>
        <w:jc w:val="center"/>
      </w:pPr>
      <w:r>
        <w:rPr>
          <w:noProof/>
        </w:rPr>
        <w:object w:dxaOrig="4017" w:dyaOrig="3478" w14:anchorId="514BB578">
          <v:shape id="_x0000_i1079" type="#_x0000_t75" alt="" style="width:157.1pt;height:130.9pt;mso-width-percent:0;mso-height-percent:0;mso-width-percent:0;mso-height-percent:0" o:ole="">
            <v:imagedata r:id="rId52" o:title=""/>
          </v:shape>
          <o:OLEObject Type="Embed" ProgID="Visio.Drawing.11" ShapeID="_x0000_i1079" DrawAspect="Content" ObjectID="_1765268478" r:id="rId53"/>
        </w:object>
      </w:r>
    </w:p>
    <w:p w14:paraId="4419FDCE" w14:textId="45EE8A13" w:rsidR="001238C4" w:rsidRDefault="001238C4" w:rsidP="001238C4">
      <w:pPr>
        <w:pStyle w:val="Corpsdetexte"/>
      </w:pPr>
      <w:r>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Titre3"/>
      </w:pPr>
      <w:bookmarkStart w:id="43" w:name="_Toc508790374"/>
      <w:bookmarkStart w:id="44" w:name="_Toc44667565"/>
      <w:r>
        <w:t xml:space="preserve">Types </w:t>
      </w:r>
      <w:r w:rsidR="00811F86">
        <w:t>prédéfinis</w:t>
      </w:r>
      <w:r>
        <w:t xml:space="preserve"> de Java</w:t>
      </w:r>
      <w:bookmarkEnd w:id="43"/>
      <w:bookmarkEnd w:id="44"/>
    </w:p>
    <w:p w14:paraId="61CE63ED" w14:textId="07E42835" w:rsidR="001238C4" w:rsidRDefault="001238C4" w:rsidP="001238C4">
      <w:pPr>
        <w:pStyle w:val="Corpsdetexte"/>
      </w:pPr>
      <w:r>
        <w:t xml:space="preserve">Java inclut un ensemble de types </w:t>
      </w:r>
      <w:r w:rsidR="00811F86">
        <w:t>prédéfinis</w:t>
      </w:r>
      <w:r>
        <w:t xml:space="preserve">. Le tableau suivant énumère les types dits primitifs avec les valeurs possibles. </w:t>
      </w:r>
    </w:p>
    <w:tbl>
      <w:tblPr>
        <w:tblW w:w="9306"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1651"/>
        <w:gridCol w:w="7655"/>
      </w:tblGrid>
      <w:tr w:rsidR="001238C4" w:rsidRPr="0028616D" w14:paraId="737838F3" w14:textId="77777777" w:rsidTr="00AB1477">
        <w:tc>
          <w:tcPr>
            <w:tcW w:w="165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7655"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AB1477">
        <w:tc>
          <w:tcPr>
            <w:tcW w:w="165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boolean</w:t>
            </w:r>
            <w:proofErr w:type="gramEnd"/>
            <w:r w:rsidRPr="0028616D">
              <w:rPr>
                <w:rFonts w:ascii="Times New Roman" w:hAnsi="Times New Roman"/>
                <w:sz w:val="24"/>
                <w:szCs w:val="24"/>
                <w:lang w:val="fr-CA"/>
              </w:rPr>
              <w:t xml:space="preserve"> </w:t>
            </w:r>
          </w:p>
        </w:tc>
        <w:tc>
          <w:tcPr>
            <w:tcW w:w="7655"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true</w:t>
            </w:r>
            <w:proofErr w:type="gramEnd"/>
            <w:r w:rsidRPr="0028616D">
              <w:rPr>
                <w:rFonts w:ascii="Courier New" w:hAnsi="Courier New" w:cs="Courier New"/>
                <w:sz w:val="20"/>
                <w:lang w:val="fr-CA"/>
              </w:rPr>
              <w:t>/false</w:t>
            </w:r>
            <w:r w:rsidRPr="0028616D">
              <w:rPr>
                <w:rFonts w:ascii="Times New Roman" w:hAnsi="Times New Roman"/>
                <w:sz w:val="24"/>
                <w:szCs w:val="24"/>
                <w:lang w:val="fr-CA"/>
              </w:rPr>
              <w:t xml:space="preserve"> </w:t>
            </w:r>
          </w:p>
        </w:tc>
      </w:tr>
      <w:tr w:rsidR="001238C4" w:rsidRPr="0028616D" w14:paraId="7958880F" w14:textId="77777777" w:rsidTr="00AB1477">
        <w:tc>
          <w:tcPr>
            <w:tcW w:w="165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char</w:t>
            </w:r>
            <w:proofErr w:type="gramEnd"/>
            <w:r w:rsidRPr="0028616D">
              <w:rPr>
                <w:rFonts w:ascii="Times New Roman" w:hAnsi="Times New Roman"/>
                <w:sz w:val="24"/>
                <w:szCs w:val="24"/>
                <w:lang w:val="fr-CA"/>
              </w:rPr>
              <w:t xml:space="preserve"> </w:t>
            </w:r>
          </w:p>
        </w:tc>
        <w:tc>
          <w:tcPr>
            <w:tcW w:w="7655"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AB1477">
        <w:tc>
          <w:tcPr>
            <w:tcW w:w="165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byte</w:t>
            </w:r>
            <w:proofErr w:type="gramEnd"/>
            <w:r w:rsidRPr="0028616D">
              <w:rPr>
                <w:rFonts w:ascii="Times New Roman" w:hAnsi="Times New Roman"/>
                <w:sz w:val="24"/>
                <w:szCs w:val="24"/>
                <w:lang w:val="fr-CA"/>
              </w:rPr>
              <w:t xml:space="preserve"> </w:t>
            </w:r>
          </w:p>
        </w:tc>
        <w:tc>
          <w:tcPr>
            <w:tcW w:w="7655"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AB1477">
        <w:tc>
          <w:tcPr>
            <w:tcW w:w="165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short</w:t>
            </w:r>
            <w:proofErr w:type="gramEnd"/>
            <w:r w:rsidRPr="0028616D">
              <w:rPr>
                <w:rFonts w:ascii="Times New Roman" w:hAnsi="Times New Roman"/>
                <w:sz w:val="24"/>
                <w:szCs w:val="24"/>
                <w:lang w:val="fr-CA"/>
              </w:rPr>
              <w:t xml:space="preserve"> </w:t>
            </w:r>
          </w:p>
        </w:tc>
        <w:tc>
          <w:tcPr>
            <w:tcW w:w="7655"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proofErr w:type="gramStart"/>
            <w:r w:rsidRPr="002A37FB">
              <w:rPr>
                <w:sz w:val="20"/>
                <w:szCs w:val="20"/>
                <w:lang w:val="fr-CA"/>
              </w:rPr>
              <w:t>)  et</w:t>
            </w:r>
            <w:proofErr w:type="gramEnd"/>
            <w:r w:rsidRPr="002A37FB">
              <w:rPr>
                <w:sz w:val="20"/>
                <w:szCs w:val="20"/>
                <w:lang w:val="fr-CA"/>
              </w:rPr>
              <w:t xml:space="preserve">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AB1477">
        <w:tc>
          <w:tcPr>
            <w:tcW w:w="165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int</w:t>
            </w:r>
            <w:proofErr w:type="gramEnd"/>
            <w:r w:rsidRPr="0028616D">
              <w:rPr>
                <w:rFonts w:ascii="Times New Roman" w:hAnsi="Times New Roman"/>
                <w:sz w:val="24"/>
                <w:szCs w:val="24"/>
                <w:lang w:val="fr-CA"/>
              </w:rPr>
              <w:t xml:space="preserve"> </w:t>
            </w:r>
          </w:p>
        </w:tc>
        <w:tc>
          <w:tcPr>
            <w:tcW w:w="7655"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proofErr w:type="gramStart"/>
            <w:r w:rsidRPr="002A37FB">
              <w:rPr>
                <w:sz w:val="20"/>
                <w:szCs w:val="20"/>
                <w:lang w:val="fr-CA"/>
              </w:rPr>
              <w:t>)  et</w:t>
            </w:r>
            <w:proofErr w:type="gramEnd"/>
            <w:r w:rsidRPr="002A37FB">
              <w:rPr>
                <w:sz w:val="20"/>
                <w:szCs w:val="20"/>
                <w:lang w:val="fr-CA"/>
              </w:rPr>
              <w:t xml:space="preserve">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AB1477">
        <w:tc>
          <w:tcPr>
            <w:tcW w:w="165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long</w:t>
            </w:r>
            <w:proofErr w:type="gramEnd"/>
            <w:r w:rsidRPr="0028616D">
              <w:rPr>
                <w:rFonts w:ascii="Times New Roman" w:hAnsi="Times New Roman"/>
                <w:sz w:val="24"/>
                <w:szCs w:val="24"/>
                <w:lang w:val="fr-CA"/>
              </w:rPr>
              <w:t xml:space="preserve"> </w:t>
            </w:r>
          </w:p>
        </w:tc>
        <w:tc>
          <w:tcPr>
            <w:tcW w:w="7655"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AB1477">
        <w:tc>
          <w:tcPr>
            <w:tcW w:w="165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float</w:t>
            </w:r>
            <w:proofErr w:type="gramEnd"/>
            <w:r w:rsidRPr="0028616D">
              <w:rPr>
                <w:rFonts w:ascii="Times New Roman" w:hAnsi="Times New Roman"/>
                <w:sz w:val="24"/>
                <w:szCs w:val="24"/>
                <w:lang w:val="fr-CA"/>
              </w:rPr>
              <w:t xml:space="preserve"> </w:t>
            </w:r>
          </w:p>
        </w:tc>
        <w:tc>
          <w:tcPr>
            <w:tcW w:w="7655"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AB1477">
        <w:tc>
          <w:tcPr>
            <w:tcW w:w="165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proofErr w:type="gramStart"/>
            <w:r w:rsidRPr="0028616D">
              <w:rPr>
                <w:rFonts w:ascii="Courier New" w:hAnsi="Courier New" w:cs="Courier New"/>
                <w:sz w:val="20"/>
                <w:lang w:val="fr-CA"/>
              </w:rPr>
              <w:t>double</w:t>
            </w:r>
            <w:proofErr w:type="gramEnd"/>
            <w:r w:rsidRPr="0028616D">
              <w:rPr>
                <w:rFonts w:ascii="Times New Roman" w:hAnsi="Times New Roman"/>
                <w:sz w:val="24"/>
                <w:szCs w:val="24"/>
                <w:lang w:val="fr-CA"/>
              </w:rPr>
              <w:t xml:space="preserve"> </w:t>
            </w:r>
          </w:p>
        </w:tc>
        <w:tc>
          <w:tcPr>
            <w:tcW w:w="7655"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67537CE8" w:rsidR="001238C4" w:rsidRDefault="001238C4" w:rsidP="001238C4">
      <w:pPr>
        <w:pStyle w:val="Lgende"/>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CF67E3">
        <w:rPr>
          <w:noProof/>
        </w:rPr>
        <w:t>9</w:t>
      </w:r>
      <w:r>
        <w:fldChar w:fldCharType="end"/>
      </w:r>
      <w:r>
        <w:t>. Types primitifs de Java.</w:t>
      </w:r>
    </w:p>
    <w:p w14:paraId="7EFF0457" w14:textId="61D16575" w:rsidR="00110EA5" w:rsidRDefault="00110EA5" w:rsidP="001238C4">
      <w:pPr>
        <w:pStyle w:val="Corpsdetexte"/>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La division d’un nombre non nul par 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 xml:space="preserve">En général, il est possible de représenter </w:t>
      </w:r>
      <w:r w:rsidRPr="00110EA5">
        <w:lastRenderedPageBreak/>
        <w:t>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56E73592" w:rsidR="001238C4" w:rsidRPr="008C3B28" w:rsidRDefault="001238C4" w:rsidP="001238C4">
      <w:pPr>
        <w:pStyle w:val="Corpsdetexte"/>
        <w:rPr>
          <w:lang w:val="fr-CA"/>
        </w:rPr>
      </w:pPr>
      <w:r w:rsidRPr="00F23B2E">
        <w:rPr>
          <w:lang w:val="fr-CA"/>
        </w:rPr>
        <w:t xml:space="preserve">Le type </w:t>
      </w:r>
      <w:hyperlink r:id="rId54"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55"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proofErr w:type="gramStart"/>
      <w:r w:rsidRPr="003F7865">
        <w:rPr>
          <w:i/>
          <w:iCs/>
          <w:lang w:val="fr-CA"/>
        </w:rPr>
        <w:t>java.lang</w:t>
      </w:r>
      <w:proofErr w:type="gramEnd"/>
      <w:r w:rsidRPr="003F7865">
        <w:rPr>
          <w:i/>
          <w:iCs/>
          <w:lang w:val="fr-CA"/>
        </w:rPr>
        <w:t>.String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Titre3"/>
      </w:pPr>
      <w:bookmarkStart w:id="45" w:name="_Toc508790375"/>
      <w:bookmarkStart w:id="46" w:name="_Toc44667566"/>
      <w:r>
        <w:t>Appel de méthode de classe, paramètres et énoncé d’affectation</w:t>
      </w:r>
      <w:bookmarkEnd w:id="45"/>
      <w:bookmarkEnd w:id="46"/>
    </w:p>
    <w:p w14:paraId="29F888C5" w14:textId="77777777" w:rsidR="001238C4" w:rsidRDefault="001238C4" w:rsidP="001238C4">
      <w:pPr>
        <w:pStyle w:val="Corpsdetexte"/>
      </w:pPr>
      <w:r>
        <w:t xml:space="preserve">La ligne </w:t>
      </w:r>
    </w:p>
    <w:p w14:paraId="3EA3A743"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chaine</w:t>
      </w:r>
      <w:proofErr w:type="gramEnd"/>
      <w:r w:rsidRPr="008C0F8E">
        <w:rPr>
          <w:sz w:val="18"/>
        </w:rPr>
        <w:t>1 = JOptionPane.showInputDialog("Entrez un premier nombre entier");</w:t>
      </w:r>
    </w:p>
    <w:p w14:paraId="275489F0" w14:textId="77777777" w:rsidR="001238C4" w:rsidRDefault="001238C4" w:rsidP="001238C4">
      <w:pPr>
        <w:pStyle w:val="Corpsdetexte"/>
      </w:pPr>
    </w:p>
    <w:p w14:paraId="713C726F" w14:textId="01E828C2" w:rsidR="001238C4" w:rsidRDefault="001238C4" w:rsidP="001238C4">
      <w:pPr>
        <w:pStyle w:val="Corpsdetexte"/>
      </w:pPr>
      <w:proofErr w:type="gramStart"/>
      <w:r>
        <w:t>représente</w:t>
      </w:r>
      <w:proofErr w:type="gramEnd"/>
      <w:r>
        <w:t xml:space="preserv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56" w:anchor="showInputDialog-java.lang.Object-" w:history="1">
        <w:r w:rsidR="009B03E5" w:rsidRPr="009B03E5">
          <w:rPr>
            <w:rStyle w:val="Hyperlien"/>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Corpsdetexte"/>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proofErr w:type="gramStart"/>
      <w:r w:rsidRPr="00141808">
        <w:rPr>
          <w:i/>
          <w:iCs/>
        </w:rPr>
        <w:t>javax.swing</w:t>
      </w:r>
      <w:proofErr w:type="gramEnd"/>
      <w:r>
        <w:t xml:space="preserve">. » est omis étant donné la clause </w:t>
      </w:r>
      <w:r w:rsidRPr="00507586">
        <w:rPr>
          <w:i/>
          <w:iCs/>
        </w:rPr>
        <w:t>import</w:t>
      </w:r>
      <w:r>
        <w:t xml:space="preserve">. </w:t>
      </w:r>
    </w:p>
    <w:p w14:paraId="6EBC0961" w14:textId="77777777" w:rsidR="001238C4" w:rsidRDefault="001238C4" w:rsidP="001238C4">
      <w:pPr>
        <w:pStyle w:val="Corpsdetexte"/>
      </w:pPr>
      <w:r>
        <w:t xml:space="preserve">Cette ligne est un exemple d’un </w:t>
      </w:r>
      <w:r w:rsidRPr="00400841">
        <w:rPr>
          <w:i/>
          <w:iCs/>
        </w:rPr>
        <w:t>énoncé d’affectation</w:t>
      </w:r>
      <w:r>
        <w:t xml:space="preserve"> simple dont la forme générale est :</w:t>
      </w:r>
    </w:p>
    <w:p w14:paraId="3EC0B14B" w14:textId="77777777" w:rsidR="001238C4" w:rsidRDefault="009E50CE" w:rsidP="001238C4">
      <w:pPr>
        <w:pStyle w:val="Corpsdetexte"/>
      </w:pPr>
      <w:r>
        <w:rPr>
          <w:noProof/>
        </w:rPr>
        <w:object w:dxaOrig="5430" w:dyaOrig="958" w14:anchorId="3E0278D7">
          <v:shape id="_x0000_i1078" type="#_x0000_t75" alt="" style="width:274.9pt;height:52.35pt;mso-width-percent:0;mso-height-percent:0;mso-width-percent:0;mso-height-percent:0" o:ole="">
            <v:imagedata r:id="rId57" o:title=""/>
          </v:shape>
          <o:OLEObject Type="Embed" ProgID="Visio.Drawing.11" ShapeID="_x0000_i1078" DrawAspect="Content" ObjectID="_1765268479" r:id="rId58"/>
        </w:object>
      </w:r>
    </w:p>
    <w:p w14:paraId="015E692F" w14:textId="77777777" w:rsidR="001238C4" w:rsidRDefault="001238C4" w:rsidP="001238C4">
      <w:pPr>
        <w:pStyle w:val="Corpsdetexte"/>
      </w:pPr>
      <w:r>
        <w:t>L’expression dans notre exemple est un appel d’une méthode de classe dont la forme générale est :</w:t>
      </w:r>
    </w:p>
    <w:p w14:paraId="1DF5E8DF" w14:textId="77777777" w:rsidR="001238C4" w:rsidRDefault="009E50CE" w:rsidP="001238C4">
      <w:pPr>
        <w:pStyle w:val="Corpsdetexte"/>
      </w:pPr>
      <w:r>
        <w:rPr>
          <w:noProof/>
        </w:rPr>
        <w:object w:dxaOrig="10083" w:dyaOrig="958" w14:anchorId="21DBFB55">
          <v:shape id="_x0000_i1077" type="#_x0000_t75" alt="" style="width:497.45pt;height:45.8pt;mso-width-percent:0;mso-height-percent:0;mso-width-percent:0;mso-height-percent:0" o:ole="">
            <v:imagedata r:id="rId59" o:title=""/>
          </v:shape>
          <o:OLEObject Type="Embed" ProgID="Visio.Drawing.11" ShapeID="_x0000_i1077" DrawAspect="Content" ObjectID="_1765268480" r:id="rId60"/>
        </w:object>
      </w:r>
    </w:p>
    <w:p w14:paraId="7DF380B6" w14:textId="77777777" w:rsidR="001238C4" w:rsidRDefault="001238C4" w:rsidP="001238C4">
      <w:pPr>
        <w:pStyle w:val="Corpsdetexte"/>
      </w:pPr>
      <w:r>
        <w:t>La méthode provoque d’abord l’affichage de la fenêtre de dialogue suivante :</w:t>
      </w:r>
    </w:p>
    <w:p w14:paraId="019DB953" w14:textId="07309D9B" w:rsidR="001238C4" w:rsidRDefault="004B7EE2" w:rsidP="001238C4">
      <w:pPr>
        <w:pStyle w:val="Corpsdetexte"/>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61">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Corpsdetexte"/>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Corpsdetexte"/>
        <w:jc w:val="center"/>
        <w:rPr>
          <w:noProof/>
        </w:rPr>
      </w:pPr>
      <w:r>
        <w:rPr>
          <w:noProof/>
          <w:lang w:val="en-US" w:eastAsia="en-US"/>
        </w:rPr>
        <w:lastRenderedPageBreak/>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42">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Corpsdetexte"/>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9E50CE" w:rsidP="001238C4">
      <w:pPr>
        <w:pStyle w:val="Corpsdetexte"/>
        <w:jc w:val="center"/>
      </w:pPr>
      <w:r>
        <w:rPr>
          <w:noProof/>
        </w:rPr>
        <w:object w:dxaOrig="8947" w:dyaOrig="3478" w14:anchorId="24FA4A13">
          <v:shape id="_x0000_i1076" type="#_x0000_t75" alt="" style="width:373.1pt;height:2in;mso-width-percent:0;mso-height-percent:0;mso-width-percent:0;mso-height-percent:0" o:ole="">
            <v:imagedata r:id="rId62" o:title=""/>
          </v:shape>
          <o:OLEObject Type="Embed" ProgID="Visio.Drawing.11" ShapeID="_x0000_i1076" DrawAspect="Content" ObjectID="_1765268481" r:id="rId63"/>
        </w:object>
      </w:r>
    </w:p>
    <w:p w14:paraId="6908C87C" w14:textId="76669F6B"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roofErr w:type="gramStart"/>
      <w:r w:rsidRPr="008C0F8E">
        <w:rPr>
          <w:sz w:val="18"/>
        </w:rPr>
        <w:t>);</w:t>
      </w:r>
      <w:proofErr w:type="gramEnd"/>
    </w:p>
    <w:p w14:paraId="110038FB" w14:textId="1BD2AF49" w:rsidR="001238C4" w:rsidRDefault="001238C4" w:rsidP="001238C4">
      <w:pPr>
        <w:pStyle w:val="Corpsdetexte"/>
      </w:pPr>
      <w:r>
        <w:t xml:space="preserve">Un aspect important à saisir dans cette opération est le fait que la séquence de caractères lue n’est pas interprétée comme un nombre entier à ce point-ci mais comme une chaîne de caractères (type </w:t>
      </w:r>
      <w:hyperlink r:id="rId64"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Corpsdetexte"/>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414F505B" w14:textId="77777777" w:rsidR="001238C4" w:rsidRPr="008C0F8E" w:rsidRDefault="001238C4" w:rsidP="001238C4">
      <w:pPr>
        <w:pStyle w:val="SQL"/>
        <w:ind w:firstLine="142"/>
        <w:rPr>
          <w:sz w:val="18"/>
        </w:rPr>
      </w:pPr>
      <w:r>
        <w:rPr>
          <w:sz w:val="18"/>
        </w:rPr>
        <w:t xml:space="preserve">        </w:t>
      </w:r>
      <w:r w:rsidRPr="008C0F8E">
        <w:rPr>
          <w:sz w:val="18"/>
        </w:rPr>
        <w:t>"Entrez un premier nombre entier</w:t>
      </w:r>
      <w:r>
        <w:rPr>
          <w:sz w:val="18"/>
        </w:rPr>
        <w:t>"</w:t>
      </w:r>
    </w:p>
    <w:p w14:paraId="1ACA924C" w14:textId="77777777" w:rsidR="001238C4" w:rsidRDefault="001238C4" w:rsidP="001238C4">
      <w:pPr>
        <w:pStyle w:val="Corpsdetexte"/>
      </w:pPr>
      <w:r>
        <w:t xml:space="preserve"> </w:t>
      </w:r>
    </w:p>
    <w:p w14:paraId="3CB74BCE" w14:textId="5EE3F919" w:rsidR="00537FDA" w:rsidRDefault="001238C4" w:rsidP="001238C4">
      <w:pPr>
        <w:pStyle w:val="Corpsdetexte"/>
      </w:pPr>
      <w:proofErr w:type="gramStart"/>
      <w:r>
        <w:t>est</w:t>
      </w:r>
      <w:proofErr w:type="gramEnd"/>
      <w:r>
        <w:t xml:space="preserve"> la valeur du paramètre de la méthode </w:t>
      </w:r>
      <w:r w:rsidRPr="007D6B1C">
        <w:rPr>
          <w:i/>
          <w:iCs/>
        </w:rPr>
        <w:t>JOptionPane.</w:t>
      </w:r>
      <w:hyperlink r:id="rId65" w:anchor="showInputDialog-java.lang.Object-" w:history="1">
        <w:r w:rsidR="00A86260" w:rsidRPr="009B03E5">
          <w:rPr>
            <w:rStyle w:val="Hyperlien"/>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66"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67" w:anchor="showInputDialog-java.lang.Object-" w:history="1">
        <w:r w:rsidR="00A51D73" w:rsidRPr="009B03E5">
          <w:rPr>
            <w:rStyle w:val="Hyperlien"/>
            <w:rFonts w:ascii="&amp;quot" w:hAnsi="&amp;quot" w:cs="Courier New"/>
            <w:b/>
            <w:bCs/>
            <w:color w:val="4A6782"/>
            <w:sz w:val="21"/>
            <w:szCs w:val="21"/>
            <w:u w:val="none"/>
          </w:rPr>
          <w:t>showInputDialog</w:t>
        </w:r>
      </w:hyperlink>
      <w:r>
        <w:t xml:space="preserve">(), la méthode attend un paramètre de type </w:t>
      </w:r>
      <w:hyperlink r:id="rId68"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proofErr w:type="gramStart"/>
      <w:r w:rsidRPr="008D3258">
        <w:rPr>
          <w:i/>
          <w:iCs/>
        </w:rPr>
        <w:t>nomMéthode</w:t>
      </w:r>
      <w:r>
        <w:t>(</w:t>
      </w:r>
      <w:proofErr w:type="gramEnd"/>
      <w:r>
        <w:t xml:space="preserve">). Les paramètres ne sont pas toujours mentionnés. Pour </w:t>
      </w:r>
      <w:r w:rsidRPr="00BA6244">
        <w:rPr>
          <w:i/>
          <w:iCs/>
        </w:rPr>
        <w:t>showInputDialog</w:t>
      </w:r>
      <w:r>
        <w:t xml:space="preserve">, la notation </w:t>
      </w:r>
      <w:proofErr w:type="gramStart"/>
      <w:r w:rsidRPr="005C6EF9">
        <w:rPr>
          <w:i/>
          <w:iCs/>
        </w:rPr>
        <w:t>showInputDialog</w:t>
      </w:r>
      <w:r>
        <w:t>(</w:t>
      </w:r>
      <w:proofErr w:type="gramEnd"/>
      <w:r>
        <w:t>) a déjà été employée. Pour préciser la nature des paramètres, on utiliserait la notation</w:t>
      </w:r>
    </w:p>
    <w:p w14:paraId="7B5E7309"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ind w:firstLine="720"/>
      </w:pPr>
      <w:proofErr w:type="gramStart"/>
      <w:r w:rsidRPr="005C6EF9">
        <w:rPr>
          <w:i/>
          <w:iCs/>
        </w:rPr>
        <w:t>showInputDialog</w:t>
      </w:r>
      <w:r>
        <w:t>(</w:t>
      </w:r>
      <w:proofErr w:type="gramEnd"/>
      <w:r w:rsidRPr="00D6270F">
        <w:rPr>
          <w:i/>
          <w:iCs/>
        </w:rPr>
        <w:t>String</w:t>
      </w:r>
      <w:r>
        <w:t xml:space="preserve"> </w:t>
      </w:r>
      <w:r w:rsidRPr="00D6270F">
        <w:rPr>
          <w:i/>
          <w:iCs/>
        </w:rPr>
        <w:t>titre</w:t>
      </w:r>
      <w:r>
        <w:t>)</w:t>
      </w:r>
    </w:p>
    <w:p w14:paraId="71701F45" w14:textId="0270520A" w:rsidR="001238C4" w:rsidRDefault="001238C4" w:rsidP="001238C4">
      <w:pPr>
        <w:pStyle w:val="Corpsdetexte"/>
        <w:pBdr>
          <w:top w:val="single" w:sz="4" w:space="1" w:color="auto"/>
          <w:left w:val="single" w:sz="4" w:space="4" w:color="auto"/>
          <w:bottom w:val="single" w:sz="4" w:space="1" w:color="auto"/>
          <w:right w:val="single" w:sz="4" w:space="4" w:color="auto"/>
        </w:pBdr>
      </w:pPr>
      <w:r>
        <w:lastRenderedPageBreak/>
        <w:t xml:space="preserve">On peut ainsi observer que la méthode a besoin d’un paramètre appelé </w:t>
      </w:r>
      <w:r w:rsidRPr="00BA6244">
        <w:rPr>
          <w:i/>
          <w:iCs/>
        </w:rPr>
        <w:t>titre</w:t>
      </w:r>
      <w:r>
        <w:t xml:space="preserve"> de type </w:t>
      </w:r>
      <w:hyperlink r:id="rId69"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584A562D" w:rsidR="001238C4" w:rsidRDefault="001238C4" w:rsidP="001238C4">
      <w:pPr>
        <w:pStyle w:val="Corpsdetexte"/>
      </w:pPr>
      <w:r>
        <w:t xml:space="preserve">La méthode produit en résultat un autre </w:t>
      </w:r>
      <w:hyperlink r:id="rId70"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71"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Corpsdetexte"/>
      </w:pPr>
      <w:r>
        <w:t xml:space="preserve">La ligne suivante permet de saisir la séquence des chiffres du deuxième entier dans la variable </w:t>
      </w:r>
      <w:r w:rsidRPr="00837027">
        <w:rPr>
          <w:i/>
          <w:iCs/>
        </w:rPr>
        <w:t>chaine2</w:t>
      </w:r>
      <w:r>
        <w:t> :</w:t>
      </w:r>
    </w:p>
    <w:p w14:paraId="4FFBAC8E"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chaine</w:t>
      </w:r>
      <w:proofErr w:type="gramEnd"/>
      <w:r w:rsidRPr="008C0F8E">
        <w:rPr>
          <w:sz w:val="18"/>
        </w:rPr>
        <w:t>2 = JOptionPane.showInputDialog("Entrez un second nombre entier");</w:t>
      </w:r>
    </w:p>
    <w:p w14:paraId="0517A48C" w14:textId="77777777" w:rsidR="001238C4" w:rsidRDefault="001238C4" w:rsidP="001238C4">
      <w:pPr>
        <w:pStyle w:val="Corpsdetexte"/>
      </w:pPr>
    </w:p>
    <w:p w14:paraId="771043FB" w14:textId="77777777" w:rsidR="001238C4" w:rsidRDefault="001238C4" w:rsidP="001238C4">
      <w:pPr>
        <w:pStyle w:val="Corpsdetexte"/>
      </w:pPr>
      <w:r>
        <w:t>Dans la figure suivante, l’utilisateur a entré "5" :</w:t>
      </w:r>
    </w:p>
    <w:p w14:paraId="460CEC12" w14:textId="143A314F" w:rsidR="001238C4" w:rsidRDefault="009E50CE" w:rsidP="001238C4">
      <w:pPr>
        <w:pStyle w:val="Corpsdetexte"/>
        <w:jc w:val="center"/>
      </w:pPr>
      <w:r>
        <w:rPr>
          <w:noProof/>
        </w:rPr>
        <w:object w:dxaOrig="8991" w:dyaOrig="3478" w14:anchorId="1ED07ACF">
          <v:shape id="_x0000_i1075" type="#_x0000_t75" alt="" style="width:386.2pt;height:150.55pt;mso-width-percent:0;mso-height-percent:0;mso-width-percent:0;mso-height-percent:0" o:ole="">
            <v:imagedata r:id="rId72" o:title=""/>
          </v:shape>
          <o:OLEObject Type="Embed" ProgID="Visio.Drawing.11" ShapeID="_x0000_i1075" DrawAspect="Content" ObjectID="_1765268482" r:id="rId73"/>
        </w:object>
      </w:r>
    </w:p>
    <w:p w14:paraId="78C939FD" w14:textId="77777777" w:rsidR="001238C4" w:rsidRDefault="001238C4" w:rsidP="001238C4">
      <w:pPr>
        <w:pStyle w:val="Corpsdetexte"/>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5AC29BBD"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entier</w:t>
      </w:r>
      <w:proofErr w:type="gramEnd"/>
      <w:r w:rsidRPr="008C0F8E">
        <w:rPr>
          <w:sz w:val="18"/>
        </w:rPr>
        <w:t>1 = Integer.parseInt(chaine1);</w:t>
      </w:r>
    </w:p>
    <w:p w14:paraId="76DD932C" w14:textId="77777777" w:rsidR="001238C4" w:rsidRDefault="001238C4" w:rsidP="001238C4">
      <w:pPr>
        <w:pStyle w:val="Corpsdetexte"/>
      </w:pPr>
    </w:p>
    <w:p w14:paraId="093E7ED6" w14:textId="1A49ACCF" w:rsidR="00977610" w:rsidRDefault="00183A88" w:rsidP="001238C4">
      <w:pPr>
        <w:pStyle w:val="Corpsdetexte"/>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Corpsdetexte"/>
      </w:pPr>
      <w:r>
        <w:t>Voici l’effet dans notre exemple.</w:t>
      </w:r>
    </w:p>
    <w:p w14:paraId="7152B9F8" w14:textId="7CBB3F2A" w:rsidR="001238C4" w:rsidRDefault="009E50CE" w:rsidP="001238C4">
      <w:pPr>
        <w:pStyle w:val="Corpsdetexte"/>
      </w:pPr>
      <w:r>
        <w:rPr>
          <w:noProof/>
        </w:rPr>
        <w:object w:dxaOrig="4017" w:dyaOrig="3478" w14:anchorId="112F3EC7">
          <v:shape id="_x0000_i1074" type="#_x0000_t75" alt="" style="width:163.65pt;height:2in;mso-width-percent:0;mso-height-percent:0;mso-width-percent:0;mso-height-percent:0" o:ole="">
            <v:imagedata r:id="rId74" o:title=""/>
          </v:shape>
          <o:OLEObject Type="Embed" ProgID="Visio.Drawing.11" ShapeID="_x0000_i1074" DrawAspect="Content" ObjectID="_1765268483" r:id="rId75"/>
        </w:object>
      </w:r>
    </w:p>
    <w:p w14:paraId="0DB564EB" w14:textId="48908487" w:rsidR="001238C4" w:rsidRDefault="001238C4" w:rsidP="001238C4">
      <w:pPr>
        <w:pStyle w:val="Corpsdetexte"/>
      </w:pPr>
      <w:r>
        <w:t xml:space="preserve">La méthode </w:t>
      </w:r>
      <w:r w:rsidRPr="00C81073">
        <w:rPr>
          <w:i/>
          <w:iCs/>
        </w:rPr>
        <w:t>Integer.parseInt</w:t>
      </w:r>
      <w:r>
        <w:t xml:space="preserve">() accepte un paramètre </w:t>
      </w:r>
      <w:hyperlink r:id="rId76"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77"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Appelnotedebasdep"/>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proofErr w:type="gramStart"/>
      <w:r w:rsidRPr="0017385D">
        <w:rPr>
          <w:i/>
          <w:iCs/>
        </w:rPr>
        <w:t>java.lang</w:t>
      </w:r>
      <w:proofErr w:type="gramEnd"/>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Corpsdetexte"/>
      </w:pPr>
      <w:r>
        <w:t>La ligne suivante convertit le deuxième entier :</w:t>
      </w:r>
    </w:p>
    <w:p w14:paraId="64F24116"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entier</w:t>
      </w:r>
      <w:proofErr w:type="gramEnd"/>
      <w:r w:rsidRPr="008C0F8E">
        <w:rPr>
          <w:sz w:val="18"/>
        </w:rPr>
        <w:t>2 = Integer.parseInt(chaine2);</w:t>
      </w:r>
    </w:p>
    <w:p w14:paraId="3CB7CB14" w14:textId="77777777" w:rsidR="001238C4" w:rsidRDefault="001238C4" w:rsidP="001238C4">
      <w:pPr>
        <w:pStyle w:val="Corpsdetexte"/>
      </w:pPr>
    </w:p>
    <w:p w14:paraId="71F67FD3" w14:textId="77777777" w:rsidR="001238C4" w:rsidRDefault="001238C4" w:rsidP="001238C4">
      <w:pPr>
        <w:pStyle w:val="Corpsdetexte"/>
      </w:pPr>
      <w:r>
        <w:t>Dans notre exemple, cela produit l’effet suivant en mémoire :</w:t>
      </w:r>
    </w:p>
    <w:p w14:paraId="1892BF62" w14:textId="786EBD34" w:rsidR="001238C4" w:rsidRDefault="009E50CE" w:rsidP="001238C4">
      <w:pPr>
        <w:pStyle w:val="Corpsdetexte"/>
      </w:pPr>
      <w:r>
        <w:rPr>
          <w:noProof/>
        </w:rPr>
        <w:object w:dxaOrig="4017" w:dyaOrig="3478" w14:anchorId="7CB9223E">
          <v:shape id="_x0000_i1073" type="#_x0000_t75" alt="" style="width:163.65pt;height:2in;mso-width-percent:0;mso-height-percent:0;mso-width-percent:0;mso-height-percent:0" o:ole="">
            <v:imagedata r:id="rId78" o:title=""/>
          </v:shape>
          <o:OLEObject Type="Embed" ProgID="Visio.Drawing.11" ShapeID="_x0000_i1073" DrawAspect="Content" ObjectID="_1765268484" r:id="rId79"/>
        </w:object>
      </w:r>
    </w:p>
    <w:p w14:paraId="50C4E4A6" w14:textId="77777777" w:rsidR="001238C4" w:rsidRPr="00977D8F" w:rsidRDefault="001238C4" w:rsidP="001238C4">
      <w:pPr>
        <w:pStyle w:val="Titre3"/>
      </w:pPr>
      <w:bookmarkStart w:id="47" w:name="_Toc508790376"/>
      <w:bookmarkStart w:id="48" w:name="_Toc44667567"/>
      <w:r>
        <w:t>Expression</w:t>
      </w:r>
      <w:bookmarkEnd w:id="47"/>
      <w:bookmarkEnd w:id="48"/>
    </w:p>
    <w:p w14:paraId="2C848A2D" w14:textId="77777777" w:rsidR="001238C4" w:rsidRDefault="001238C4" w:rsidP="001238C4">
      <w:pPr>
        <w:pStyle w:val="Corpsdetexte"/>
      </w:pPr>
      <w:r>
        <w:t xml:space="preserve">La ligne suivante calcule la somme des deux entiers et affecte le résultat à la variable </w:t>
      </w:r>
      <w:r w:rsidRPr="00F8166C">
        <w:rPr>
          <w:i/>
          <w:iCs/>
        </w:rPr>
        <w:t>somme</w:t>
      </w:r>
      <w:r>
        <w:t> :</w:t>
      </w:r>
    </w:p>
    <w:p w14:paraId="73B599F7" w14:textId="77777777" w:rsidR="001238C4" w:rsidRPr="008C0F8E" w:rsidRDefault="001238C4" w:rsidP="001238C4">
      <w:pPr>
        <w:pStyle w:val="SQL"/>
        <w:ind w:firstLine="142"/>
        <w:rPr>
          <w:sz w:val="18"/>
        </w:rPr>
      </w:pPr>
      <w:r w:rsidRPr="008C0F8E">
        <w:rPr>
          <w:sz w:val="18"/>
        </w:rPr>
        <w:t xml:space="preserve">        </w:t>
      </w:r>
      <w:proofErr w:type="gramStart"/>
      <w:r w:rsidRPr="008C0F8E">
        <w:rPr>
          <w:sz w:val="18"/>
        </w:rPr>
        <w:t>somme</w:t>
      </w:r>
      <w:proofErr w:type="gramEnd"/>
      <w:r w:rsidRPr="008C0F8E">
        <w:rPr>
          <w:sz w:val="18"/>
        </w:rPr>
        <w:t xml:space="preserve"> = entier1 + entier2;</w:t>
      </w:r>
    </w:p>
    <w:p w14:paraId="18E08CB9" w14:textId="77777777" w:rsidR="001238C4" w:rsidRDefault="001238C4" w:rsidP="001238C4">
      <w:pPr>
        <w:pStyle w:val="Corpsdetexte"/>
      </w:pPr>
    </w:p>
    <w:p w14:paraId="79834F93" w14:textId="0D486DA5" w:rsidR="001238C4" w:rsidRDefault="001238C4" w:rsidP="001238C4">
      <w:pPr>
        <w:pStyle w:val="Corpsdetexte"/>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w:t>
      </w:r>
      <w:r>
        <w:lastRenderedPageBreak/>
        <w:t xml:space="preserve">parenthèses, </w:t>
      </w:r>
      <w:r w:rsidR="00B75375">
        <w:t>etc.</w:t>
      </w:r>
      <w:r>
        <w:rPr>
          <w:rStyle w:val="Appelnotedebasdep"/>
        </w:rPr>
        <w:footnoteReference w:id="22"/>
      </w:r>
      <w:r w:rsidR="00B75375">
        <w:t xml:space="preserve"> </w:t>
      </w:r>
      <w:r>
        <w:t xml:space="preserve">L’expression peut aussi inclure des appels de méthodes. Java inclut un grand nombre de méthodes pour les fonctions numériques (dans la classe </w:t>
      </w:r>
      <w:proofErr w:type="gramStart"/>
      <w:r w:rsidRPr="003C1205">
        <w:rPr>
          <w:i/>
          <w:iCs/>
        </w:rPr>
        <w:t>java.lang</w:t>
      </w:r>
      <w:proofErr w:type="gramEnd"/>
      <w:r w:rsidRPr="003C1205">
        <w:rPr>
          <w:i/>
          <w:iCs/>
        </w:rPr>
        <w:t>.Math</w:t>
      </w:r>
      <w:r>
        <w:t>).</w:t>
      </w:r>
    </w:p>
    <w:p w14:paraId="3D90A759" w14:textId="601AA55D" w:rsidR="001238C4" w:rsidRDefault="009E50CE" w:rsidP="001238C4">
      <w:pPr>
        <w:pStyle w:val="Corpsdetexte"/>
      </w:pPr>
      <w:r>
        <w:rPr>
          <w:noProof/>
        </w:rPr>
        <w:object w:dxaOrig="4558" w:dyaOrig="3478" w14:anchorId="5B4EDAFA">
          <v:shape id="_x0000_i1072" type="#_x0000_t75" alt="" style="width:176.75pt;height:130.9pt;mso-width-percent:0;mso-height-percent:0;mso-width-percent:0;mso-height-percent:0" o:ole="">
            <v:imagedata r:id="rId80" o:title=""/>
          </v:shape>
          <o:OLEObject Type="Embed" ProgID="Visio.Drawing.11" ShapeID="_x0000_i1072" DrawAspect="Content" ObjectID="_1765268485" r:id="rId81"/>
        </w:object>
      </w:r>
    </w:p>
    <w:p w14:paraId="7170DF5D" w14:textId="77777777" w:rsidR="001238C4" w:rsidRDefault="001238C4" w:rsidP="001238C4">
      <w:pPr>
        <w:pStyle w:val="Corpsdetexte"/>
      </w:pPr>
      <w:r>
        <w:t>La ligne suivante affiche la somme dans une fenêtre de dialogue :</w:t>
      </w:r>
    </w:p>
    <w:p w14:paraId="1235F16B" w14:textId="77777777" w:rsidR="001238C4" w:rsidRPr="008C0F8E" w:rsidRDefault="001238C4" w:rsidP="001238C4">
      <w:pPr>
        <w:pStyle w:val="SQL"/>
        <w:ind w:firstLine="142"/>
        <w:rPr>
          <w:sz w:val="18"/>
        </w:rPr>
      </w:pPr>
      <w:r w:rsidRPr="008C0F8E">
        <w:rPr>
          <w:sz w:val="18"/>
        </w:rPr>
        <w:t xml:space="preserve">        JOptionPane.showMessageDialog(null,"La somme des deux entiers est " + somme</w:t>
      </w:r>
      <w:proofErr w:type="gramStart"/>
      <w:r w:rsidRPr="008C0F8E">
        <w:rPr>
          <w:sz w:val="18"/>
        </w:rPr>
        <w:t>);</w:t>
      </w:r>
      <w:proofErr w:type="gramEnd"/>
    </w:p>
    <w:p w14:paraId="3A7B4873" w14:textId="77777777" w:rsidR="001238C4" w:rsidRDefault="001238C4" w:rsidP="001238C4">
      <w:pPr>
        <w:pStyle w:val="Corpsdetexte"/>
      </w:pPr>
    </w:p>
    <w:p w14:paraId="26972E8F" w14:textId="77777777" w:rsidR="001238C4" w:rsidRDefault="001238C4" w:rsidP="001238C4">
      <w:pPr>
        <w:pStyle w:val="Corpsdetexte"/>
      </w:pPr>
      <w:r>
        <w:t>Dans notre exemple, on obtient :</w:t>
      </w:r>
    </w:p>
    <w:p w14:paraId="10E1E211" w14:textId="2CE7B5F7" w:rsidR="001238C4" w:rsidRDefault="009E50CE" w:rsidP="001238C4">
      <w:pPr>
        <w:pStyle w:val="Corpsdetexte"/>
        <w:jc w:val="center"/>
      </w:pPr>
      <w:r>
        <w:rPr>
          <w:noProof/>
        </w:rPr>
        <w:object w:dxaOrig="8587" w:dyaOrig="3478" w14:anchorId="763570EA">
          <v:shape id="_x0000_i1071" type="#_x0000_t75" alt="" style="width:5in;height:2in;mso-width-percent:0;mso-height-percent:0;mso-width-percent:0;mso-height-percent:0" o:ole="">
            <v:imagedata r:id="rId82" o:title=""/>
          </v:shape>
          <o:OLEObject Type="Embed" ProgID="Visio.Drawing.11" ShapeID="_x0000_i1071" DrawAspect="Content" ObjectID="_1765268486" r:id="rId83"/>
        </w:object>
      </w:r>
    </w:p>
    <w:p w14:paraId="44AA6FE8" w14:textId="5B73E415" w:rsidR="001238C4" w:rsidRDefault="001238C4" w:rsidP="001238C4">
      <w:pPr>
        <w:pStyle w:val="Corpsdetexte"/>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84"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Titre3"/>
      </w:pPr>
      <w:bookmarkStart w:id="49" w:name="_Toc508790377"/>
      <w:bookmarkStart w:id="50" w:name="_Toc44667568"/>
      <w:r>
        <w:t xml:space="preserve">Expression de type </w:t>
      </w:r>
      <w:r w:rsidRPr="16CBE89F">
        <w:rPr>
          <w:i/>
          <w:iCs/>
        </w:rPr>
        <w:t>String</w:t>
      </w:r>
      <w:bookmarkEnd w:id="49"/>
      <w:bookmarkEnd w:id="50"/>
    </w:p>
    <w:p w14:paraId="1A0F1586" w14:textId="77777777" w:rsidR="001238C4" w:rsidRDefault="001238C4" w:rsidP="001238C4">
      <w:pPr>
        <w:pStyle w:val="Corpsdetexte"/>
      </w:pPr>
      <w:r>
        <w:t>Dans notre exemple, la valeur du paramètre est en réalité produite par une expression :</w:t>
      </w:r>
    </w:p>
    <w:p w14:paraId="4FB98015" w14:textId="77777777" w:rsidR="001238C4" w:rsidRPr="008C0F8E" w:rsidRDefault="001238C4" w:rsidP="001238C4">
      <w:pPr>
        <w:pStyle w:val="SQL"/>
        <w:ind w:firstLine="142"/>
        <w:rPr>
          <w:sz w:val="18"/>
        </w:rPr>
      </w:pPr>
      <w:r w:rsidRPr="008C0F8E">
        <w:rPr>
          <w:sz w:val="18"/>
        </w:rPr>
        <w:t xml:space="preserve">        "La somme </w:t>
      </w:r>
      <w:r>
        <w:rPr>
          <w:sz w:val="18"/>
        </w:rPr>
        <w:t>des deux entiers est " + somme</w:t>
      </w:r>
    </w:p>
    <w:p w14:paraId="1A738DA2" w14:textId="77777777" w:rsidR="001238C4" w:rsidRDefault="001238C4" w:rsidP="001238C4">
      <w:pPr>
        <w:pStyle w:val="Corpsdetexte"/>
      </w:pPr>
    </w:p>
    <w:p w14:paraId="5E0D37D2" w14:textId="74D7B61A" w:rsidR="001238C4" w:rsidRDefault="001238C4" w:rsidP="001238C4">
      <w:pPr>
        <w:pStyle w:val="Corpsdetexte"/>
      </w:pPr>
      <w:r>
        <w:t xml:space="preserve">Cette expression devrait paraître curieuse pour un non-initié. En effet, l’expression additionne un </w:t>
      </w:r>
      <w:hyperlink r:id="rId85"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w:t>
      </w:r>
      <w:r>
        <w:lastRenderedPageBreak/>
        <w:t xml:space="preserve">fait cette interprétation car le premier opérande est un </w:t>
      </w:r>
      <w:hyperlink r:id="rId86"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20848769" w:rsidR="001238C4" w:rsidRDefault="001238C4" w:rsidP="001238C4">
      <w:pPr>
        <w:pStyle w:val="Corpsdetexte"/>
      </w:pPr>
      <w:r>
        <w:t xml:space="preserve">La concaténation a pour effet de placer deux chaînes bout à bout. Mais, la variable </w:t>
      </w:r>
      <w:r w:rsidRPr="00C0618B">
        <w:rPr>
          <w:i/>
          <w:iCs/>
        </w:rPr>
        <w:t>somme</w:t>
      </w:r>
      <w:r>
        <w:t xml:space="preserve"> n’est pas un </w:t>
      </w:r>
      <w:hyperlink r:id="rId87"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88"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9"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90"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Corpsdetexte"/>
        <w:ind w:firstLine="720"/>
      </w:pPr>
      <w:r w:rsidRPr="0019733A">
        <w:t xml:space="preserve">"La somme des deux entiers </w:t>
      </w:r>
      <w:proofErr w:type="gramStart"/>
      <w:r w:rsidRPr="0019733A">
        <w:t xml:space="preserve">est </w:t>
      </w:r>
      <w:r>
        <w:t xml:space="preserve"> </w:t>
      </w:r>
      <w:r w:rsidRPr="0019733A">
        <w:t>"</w:t>
      </w:r>
      <w:proofErr w:type="gramEnd"/>
      <w:r>
        <w:t xml:space="preserve">+"20" </w:t>
      </w:r>
    </w:p>
    <w:p w14:paraId="00A7A869" w14:textId="4974ABDA" w:rsidR="001238C4" w:rsidRDefault="001238C4" w:rsidP="001238C4">
      <w:pPr>
        <w:pStyle w:val="Corpsdetexte"/>
      </w:pPr>
      <w:proofErr w:type="gramStart"/>
      <w:r>
        <w:t>produit</w:t>
      </w:r>
      <w:proofErr w:type="gramEnd"/>
      <w:r>
        <w:t xml:space="preserve"> le </w:t>
      </w:r>
      <w:hyperlink r:id="rId91"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Corpsdetexte"/>
        <w:ind w:firstLine="720"/>
      </w:pPr>
      <w:r w:rsidRPr="0019733A">
        <w:t xml:space="preserve">"La somme des deux entiers est </w:t>
      </w:r>
      <w:r>
        <w:t>20".</w:t>
      </w:r>
    </w:p>
    <w:p w14:paraId="5055D828" w14:textId="2BEB0D3C" w:rsidR="001238C4" w:rsidRDefault="001238C4" w:rsidP="001238C4">
      <w:pPr>
        <w:pStyle w:val="Corpsdetexte"/>
      </w:pPr>
      <w:r>
        <w:t xml:space="preserve">C’est ce </w:t>
      </w:r>
      <w:hyperlink r:id="rId92"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2C4DA7BC" w:rsidR="00B2336A" w:rsidRDefault="00B2336A" w:rsidP="001238C4">
      <w:pPr>
        <w:pStyle w:val="Corpsdetexte"/>
      </w:pPr>
      <w:r>
        <w:t xml:space="preserve">Cette conversion automatique, de type entier au type </w:t>
      </w:r>
      <w:hyperlink r:id="rId93"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proofErr w:type="gramStart"/>
      <w:r w:rsidR="00307606">
        <w:t>Par contre</w:t>
      </w:r>
      <w:proofErr w:type="gramEnd"/>
      <w:r w:rsidR="00307606">
        <w:t xml:space="preserve">, </w:t>
      </w:r>
      <w:r w:rsidR="0081090A">
        <w:t>on peut toujours écrire du code plus explicite :</w:t>
      </w:r>
    </w:p>
    <w:p w14:paraId="31B3BDD9" w14:textId="141DEB5B"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        "La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Corpsdetexte"/>
      </w:pPr>
    </w:p>
    <w:p w14:paraId="0852602F" w14:textId="544B010E" w:rsidR="001238C4" w:rsidRDefault="001238C4" w:rsidP="001238C4">
      <w:pPr>
        <w:pStyle w:val="Corpsdetexte"/>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B40A2E5" w14:textId="77777777" w:rsidR="001238C4" w:rsidRPr="008C0F8E" w:rsidRDefault="001238C4" w:rsidP="001238C4">
      <w:pPr>
        <w:pStyle w:val="SQL"/>
        <w:ind w:firstLine="142"/>
        <w:rPr>
          <w:sz w:val="18"/>
        </w:rPr>
      </w:pPr>
      <w:r w:rsidRPr="008C0F8E">
        <w:rPr>
          <w:sz w:val="18"/>
        </w:rPr>
        <w:t xml:space="preserve">        System.exit(0</w:t>
      </w:r>
      <w:proofErr w:type="gramStart"/>
      <w:r w:rsidRPr="008C0F8E">
        <w:rPr>
          <w:sz w:val="18"/>
        </w:rPr>
        <w:t>);</w:t>
      </w:r>
      <w:proofErr w:type="gramEnd"/>
    </w:p>
    <w:p w14:paraId="59B61164" w14:textId="60A28661" w:rsidR="001238C4" w:rsidRDefault="004519A4" w:rsidP="001238C4">
      <w:pPr>
        <w:pStyle w:val="Corpsdetexte"/>
      </w:pPr>
      <w:r>
        <w:t xml:space="preserve"> </w:t>
      </w:r>
    </w:p>
    <w:p w14:paraId="38C6203D" w14:textId="3EE3D270" w:rsidR="001238C4" w:rsidRDefault="001238C4" w:rsidP="001238C4">
      <w:pPr>
        <w:pStyle w:val="Titre2"/>
      </w:pPr>
      <w:bookmarkStart w:id="51" w:name="_Toc508790378"/>
      <w:bookmarkStart w:id="52" w:name="_Toc44667569"/>
      <w:r>
        <w:t>Diagramme de séquence UML</w:t>
      </w:r>
      <w:bookmarkEnd w:id="51"/>
      <w:bookmarkEnd w:id="52"/>
    </w:p>
    <w:p w14:paraId="23CFA81E" w14:textId="5B28DFF8" w:rsidR="001238C4" w:rsidRDefault="00DC4C60" w:rsidP="001238C4">
      <w:pPr>
        <w:pStyle w:val="Corpsdetexte"/>
      </w:pPr>
      <w:r>
        <w:t xml:space="preserve">La </w:t>
      </w:r>
      <w:r>
        <w:fldChar w:fldCharType="begin"/>
      </w:r>
      <w:r>
        <w:instrText xml:space="preserve"> REF _Ref45541682 \h </w:instrText>
      </w:r>
      <w:r>
        <w:fldChar w:fldCharType="separate"/>
      </w:r>
      <w:r w:rsidR="00CF67E3">
        <w:t xml:space="preserve">Figure </w:t>
      </w:r>
      <w:r w:rsidR="00CF67E3">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proofErr w:type="gramStart"/>
      <w:r w:rsidR="001238C4" w:rsidRPr="00280A10">
        <w:rPr>
          <w:i/>
          <w:iCs/>
        </w:rPr>
        <w:t>main</w:t>
      </w:r>
      <w:r w:rsidR="001238C4">
        <w:t>(</w:t>
      </w:r>
      <w:proofErr w:type="gramEnd"/>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proofErr w:type="gramStart"/>
      <w:r w:rsidR="001238C4" w:rsidRPr="00280A10">
        <w:rPr>
          <w:i/>
          <w:iCs/>
        </w:rPr>
        <w:t>main</w:t>
      </w:r>
      <w:r w:rsidR="001238C4">
        <w:t>(</w:t>
      </w:r>
      <w:proofErr w:type="gramEnd"/>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94"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proofErr w:type="gramStart"/>
      <w:r w:rsidR="001238C4" w:rsidRPr="00FD4AC4">
        <w:rPr>
          <w:i/>
          <w:iCs/>
        </w:rPr>
        <w:t>main</w:t>
      </w:r>
      <w:r w:rsidR="001238C4">
        <w:t>(</w:t>
      </w:r>
      <w:proofErr w:type="gramEnd"/>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9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proofErr w:type="gramStart"/>
      <w:r w:rsidR="001238C4" w:rsidRPr="00784D04">
        <w:rPr>
          <w:i/>
          <w:iCs/>
        </w:rPr>
        <w:t>main</w:t>
      </w:r>
      <w:r w:rsidR="001238C4">
        <w:t>(</w:t>
      </w:r>
      <w:proofErr w:type="gramEnd"/>
      <w:r w:rsidR="001238C4">
        <w:t xml:space="preserve">) appelle alors </w:t>
      </w:r>
      <w:r w:rsidR="001238C4" w:rsidRPr="007C1618">
        <w:rPr>
          <w:i/>
          <w:iCs/>
        </w:rPr>
        <w:t>parseInt</w:t>
      </w:r>
      <w:r w:rsidR="001238C4">
        <w:t xml:space="preserve">("15") de la classe </w:t>
      </w:r>
      <w:r w:rsidR="001238C4" w:rsidRPr="007A7BDF">
        <w:rPr>
          <w:i/>
          <w:iCs/>
        </w:rPr>
        <w:t>Integer</w:t>
      </w:r>
      <w:r w:rsidR="001238C4">
        <w:t xml:space="preserve"> qui retourne le </w:t>
      </w:r>
      <w:r w:rsidR="001238C4" w:rsidRPr="00A247A1">
        <w:rPr>
          <w:i/>
          <w:iCs/>
        </w:rPr>
        <w:t>int</w:t>
      </w:r>
      <w:r w:rsidR="001238C4">
        <w:t xml:space="preserve"> 15. Ensuite, </w:t>
      </w:r>
      <w:proofErr w:type="gramStart"/>
      <w:r w:rsidR="001238C4" w:rsidRPr="00784D04">
        <w:rPr>
          <w:i/>
          <w:iCs/>
        </w:rPr>
        <w:t>main</w:t>
      </w:r>
      <w:r w:rsidR="001238C4">
        <w:t>(</w:t>
      </w:r>
      <w:proofErr w:type="gramEnd"/>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proofErr w:type="gramStart"/>
      <w:r w:rsidR="001238C4" w:rsidRPr="00142D5D">
        <w:rPr>
          <w:i/>
          <w:iCs/>
        </w:rPr>
        <w:t>main</w:t>
      </w:r>
      <w:r w:rsidR="001238C4">
        <w:t>(</w:t>
      </w:r>
      <w:proofErr w:type="gramEnd"/>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proofErr w:type="gramStart"/>
      <w:r w:rsidR="001238C4" w:rsidRPr="007137BC">
        <w:rPr>
          <w:i/>
          <w:iCs/>
        </w:rPr>
        <w:t>main</w:t>
      </w:r>
      <w:r w:rsidR="001238C4">
        <w:t>(</w:t>
      </w:r>
      <w:proofErr w:type="gramEnd"/>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Corpsdetexte"/>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Corpsdetexte"/>
        <w:jc w:val="center"/>
      </w:pPr>
      <w:r>
        <w:rPr>
          <w:noProof/>
          <w:lang w:val="en-US" w:eastAsia="en-US"/>
        </w:rPr>
        <w:lastRenderedPageBreak/>
        <w:drawing>
          <wp:inline distT="0" distB="0" distL="0" distR="0" wp14:anchorId="41DA49B2" wp14:editId="713C0365">
            <wp:extent cx="5637686" cy="555511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8787" cy="5556197"/>
                    </a:xfrm>
                    <a:prstGeom prst="rect">
                      <a:avLst/>
                    </a:prstGeom>
                    <a:noFill/>
                    <a:ln>
                      <a:noFill/>
                    </a:ln>
                  </pic:spPr>
                </pic:pic>
              </a:graphicData>
            </a:graphic>
          </wp:inline>
        </w:drawing>
      </w:r>
    </w:p>
    <w:p w14:paraId="33E99CFA" w14:textId="467C5301" w:rsidR="001238C4" w:rsidRPr="00C254CC" w:rsidRDefault="001238C4" w:rsidP="001238C4">
      <w:pPr>
        <w:pStyle w:val="Lgende"/>
        <w:jc w:val="center"/>
      </w:pPr>
      <w:bookmarkStart w:id="53" w:name="_Ref45541682"/>
      <w:r>
        <w:t xml:space="preserve">Figure </w:t>
      </w:r>
      <w:r>
        <w:fldChar w:fldCharType="begin"/>
      </w:r>
      <w:r>
        <w:instrText xml:space="preserve"> SEQ Figure \* ARABIC </w:instrText>
      </w:r>
      <w:r>
        <w:fldChar w:fldCharType="separate"/>
      </w:r>
      <w:r w:rsidR="00CF67E3">
        <w:rPr>
          <w:noProof/>
        </w:rPr>
        <w:t>11</w:t>
      </w:r>
      <w:r>
        <w:fldChar w:fldCharType="end"/>
      </w:r>
      <w:bookmarkEnd w:id="53"/>
      <w:r>
        <w:t xml:space="preserve">. Diagramme de séquence de l’exécution de </w:t>
      </w:r>
      <w:r w:rsidRPr="008B32F8">
        <w:rPr>
          <w:i/>
          <w:iCs/>
        </w:rPr>
        <w:t>Exemple1</w:t>
      </w:r>
      <w:r>
        <w:t>.</w:t>
      </w:r>
    </w:p>
    <w:p w14:paraId="2437DF84" w14:textId="77777777" w:rsidR="001238C4" w:rsidRPr="00DB3BE8" w:rsidRDefault="001238C4" w:rsidP="001238C4">
      <w:pPr>
        <w:pStyle w:val="Titre2"/>
      </w:pPr>
      <w:bookmarkStart w:id="54" w:name="_Toc508790379"/>
      <w:bookmarkStart w:id="55" w:name="_Toc44667570"/>
      <w:r>
        <w:t>Exceptions</w:t>
      </w:r>
      <w:bookmarkEnd w:id="54"/>
      <w:bookmarkEnd w:id="55"/>
    </w:p>
    <w:p w14:paraId="0E868361" w14:textId="7B04249D" w:rsidR="001238C4" w:rsidRDefault="001238C4" w:rsidP="001238C4">
      <w:pPr>
        <w:pStyle w:val="Corpsdetexte"/>
      </w:pPr>
      <w:r>
        <w:t xml:space="preserve">Lors de l’exécution d’un programme, divers problèmes peuvent se produire. Par exemple, si l’utilisateur </w:t>
      </w:r>
      <w:r w:rsidR="007810E6">
        <w:t xml:space="preserve">entre </w:t>
      </w:r>
      <w:proofErr w:type="gramStart"/>
      <w:r w:rsidR="007810E6">
        <w:t>autres</w:t>
      </w:r>
      <w:r>
        <w:t xml:space="preserve"> chose</w:t>
      </w:r>
      <w:proofErr w:type="gramEnd"/>
      <w:r>
        <w:t xml:space="preserv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levée, le programme est interrompu et un message d’erreur est affiché. Ce message permet de retracer l’origine de l’exception.</w:t>
      </w:r>
    </w:p>
    <w:p w14:paraId="596ACB19" w14:textId="77777777" w:rsidR="001238C4" w:rsidRDefault="001238C4" w:rsidP="001238C4">
      <w:pPr>
        <w:pStyle w:val="Corpsdetexte"/>
      </w:pPr>
      <w:r>
        <w:t xml:space="preserve">Par exemple, supposons que l’utilisateur entre la chaîne "1R" plutôt que "15" : </w:t>
      </w:r>
    </w:p>
    <w:p w14:paraId="70FE5406" w14:textId="58046E78" w:rsidR="001238C4" w:rsidRDefault="004B7EE2" w:rsidP="001238C4">
      <w:pPr>
        <w:pStyle w:val="Corpsdetexte"/>
      </w:pPr>
      <w:r>
        <w:rPr>
          <w:noProof/>
          <w:lang w:val="en-US" w:eastAsia="en-US"/>
        </w:rPr>
        <w:lastRenderedPageBreak/>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97">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Corpsdetexte"/>
      </w:pPr>
      <w:r>
        <w:t xml:space="preserve">Lorsque l’appel de la méthode </w:t>
      </w:r>
      <w:r w:rsidRPr="00C81073">
        <w:rPr>
          <w:i/>
          <w:iCs/>
        </w:rPr>
        <w:t>Integer.parseInt</w:t>
      </w:r>
      <w:r>
        <w:t>("1R") est effectué, une exception est levée et le message d’erreur suivant est retourné :</w:t>
      </w:r>
    </w:p>
    <w:p w14:paraId="23374F02" w14:textId="77777777" w:rsidR="001238C4" w:rsidRDefault="001238C4" w:rsidP="001238C4">
      <w:pPr>
        <w:pStyle w:val="CodeJava"/>
      </w:pPr>
      <w:proofErr w:type="gramStart"/>
      <w:r w:rsidRPr="00DA1ED6">
        <w:rPr>
          <w:sz w:val="18"/>
          <w:szCs w:val="18"/>
        </w:rPr>
        <w:t>java.lang</w:t>
      </w:r>
      <w:proofErr w:type="gramEnd"/>
      <w:r w:rsidRPr="00DA1ED6">
        <w:rPr>
          <w:sz w:val="18"/>
          <w:szCs w:val="18"/>
        </w:rPr>
        <w:t>.NumberFormatException: 1R</w:t>
      </w:r>
      <w:r w:rsidRPr="00DA1ED6">
        <w:rPr>
          <w:sz w:val="18"/>
          <w:szCs w:val="18"/>
        </w:rPr>
        <w:cr/>
      </w:r>
      <w:r w:rsidRPr="00DA1ED6">
        <w:rPr>
          <w:sz w:val="18"/>
          <w:szCs w:val="18"/>
        </w:rPr>
        <w:tab/>
      </w:r>
      <w:proofErr w:type="gramStart"/>
      <w:r w:rsidRPr="00DA1ED6">
        <w:rPr>
          <w:sz w:val="18"/>
          <w:szCs w:val="18"/>
        </w:rPr>
        <w:t>int</w:t>
      </w:r>
      <w:proofErr w:type="gramEnd"/>
      <w:r w:rsidRPr="00DA1ED6">
        <w:rPr>
          <w:sz w:val="18"/>
          <w:szCs w:val="18"/>
        </w:rPr>
        <w:t xml:space="preserve"> java.lang.Integer.parseInt(java.lang.String, int)</w:t>
      </w:r>
      <w:r w:rsidRPr="00DA1ED6">
        <w:rPr>
          <w:sz w:val="18"/>
          <w:szCs w:val="18"/>
        </w:rPr>
        <w:cr/>
      </w:r>
      <w:r w:rsidRPr="00DA1ED6">
        <w:rPr>
          <w:sz w:val="18"/>
          <w:szCs w:val="18"/>
        </w:rPr>
        <w:tab/>
      </w:r>
      <w:proofErr w:type="gramStart"/>
      <w:r w:rsidRPr="00DA1ED6">
        <w:rPr>
          <w:sz w:val="18"/>
          <w:szCs w:val="18"/>
        </w:rPr>
        <w:t>int</w:t>
      </w:r>
      <w:proofErr w:type="gramEnd"/>
      <w:r w:rsidRPr="00DA1ED6">
        <w:rPr>
          <w:sz w:val="18"/>
          <w:szCs w:val="18"/>
        </w:rPr>
        <w:t xml:space="preserve"> java.lang.Integer.parseInt(java.lang.String)</w:t>
      </w:r>
      <w:r w:rsidRPr="00DA1ED6">
        <w:rPr>
          <w:sz w:val="18"/>
          <w:szCs w:val="18"/>
        </w:rPr>
        <w:cr/>
      </w:r>
      <w:r w:rsidRPr="00DA1ED6">
        <w:rPr>
          <w:sz w:val="18"/>
          <w:szCs w:val="18"/>
        </w:rPr>
        <w:tab/>
      </w:r>
      <w:proofErr w:type="gramStart"/>
      <w:r w:rsidRPr="00DA1ED6">
        <w:rPr>
          <w:sz w:val="18"/>
          <w:szCs w:val="18"/>
        </w:rPr>
        <w:t>void</w:t>
      </w:r>
      <w:proofErr w:type="gramEnd"/>
      <w:r w:rsidRPr="00DA1ED6">
        <w:rPr>
          <w:sz w:val="18"/>
          <w:szCs w:val="18"/>
        </w:rPr>
        <w:t xml:space="preserve"> Exemple1.main(java.lang.String[])</w:t>
      </w:r>
    </w:p>
    <w:p w14:paraId="1BDEC869" w14:textId="77777777" w:rsidR="001238C4" w:rsidRDefault="001238C4" w:rsidP="001238C4">
      <w:pPr>
        <w:pStyle w:val="Corpsdetexte"/>
        <w:rPr>
          <w:highlight w:val="red"/>
        </w:rPr>
      </w:pPr>
    </w:p>
    <w:p w14:paraId="4CBB1EF6" w14:textId="0A27452D" w:rsidR="001238C4" w:rsidRDefault="001238C4" w:rsidP="001238C4">
      <w:pPr>
        <w:pStyle w:val="Corpsdetexte"/>
      </w:pPr>
      <w:r w:rsidRPr="004129F1">
        <w:t>Ce message</w:t>
      </w:r>
      <w:r>
        <w:t xml:space="preserve"> indique la classe de l’exception (</w:t>
      </w:r>
      <w:proofErr w:type="gramStart"/>
      <w:r w:rsidRPr="00DF5A02">
        <w:rPr>
          <w:i/>
          <w:iCs/>
        </w:rPr>
        <w:t>java.lang</w:t>
      </w:r>
      <w:proofErr w:type="gramEnd"/>
      <w:r w:rsidRPr="00DF5A02">
        <w:rPr>
          <w:i/>
          <w:iCs/>
        </w:rPr>
        <w:t>.NumberFormatException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proofErr w:type="gramStart"/>
      <w:r w:rsidRPr="004129F1">
        <w:rPr>
          <w:i/>
          <w:iCs/>
        </w:rPr>
        <w:t>java.lang</w:t>
      </w:r>
      <w:proofErr w:type="gramEnd"/>
      <w:r w:rsidRPr="004129F1">
        <w:rPr>
          <w:i/>
          <w:iCs/>
        </w:rPr>
        <w:t>.Integer</w:t>
      </w:r>
      <w:r>
        <w:t xml:space="preserve">. La méthode </w:t>
      </w:r>
      <w:proofErr w:type="gramStart"/>
      <w:r w:rsidRPr="00C65BED">
        <w:rPr>
          <w:i/>
          <w:iCs/>
        </w:rPr>
        <w:t>java.lang</w:t>
      </w:r>
      <w:proofErr w:type="gramEnd"/>
      <w:r w:rsidRPr="00C65BED">
        <w:rPr>
          <w:i/>
          <w:iCs/>
        </w:rPr>
        <w:t>.Integer.parseInt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Titre2"/>
      </w:pPr>
      <w:bookmarkStart w:id="56" w:name="_Toc508790380"/>
      <w:bookmarkStart w:id="57" w:name="_Toc44667571"/>
      <w:r>
        <w:t>Syntaxe des identificateurs Java</w:t>
      </w:r>
      <w:bookmarkEnd w:id="56"/>
      <w:bookmarkEnd w:id="57"/>
    </w:p>
    <w:p w14:paraId="26C00500" w14:textId="0553B960" w:rsidR="001238C4" w:rsidRDefault="001238C4" w:rsidP="001238C4">
      <w:pPr>
        <w:pStyle w:val="Corpsdetexte"/>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chiffres, $ et _. Les lettres peuvent être majuscules ou minuscules et la casse est importante. Par exemple, « somme » et « Somme » sont deux identificateurs différents en Java. Certains identificateurs sont dits réservés et ne peuvent servir de nom de variable, 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Titre2"/>
      </w:pPr>
      <w:bookmarkStart w:id="58" w:name="_Toc508790381"/>
      <w:bookmarkStart w:id="59" w:name="_Toc44667572"/>
      <w:r>
        <w:t>Disposition du texte</w:t>
      </w:r>
      <w:bookmarkEnd w:id="58"/>
      <w:bookmarkEnd w:id="59"/>
    </w:p>
    <w:p w14:paraId="320363C7" w14:textId="0B3C9319" w:rsidR="00241467" w:rsidRDefault="001238C4" w:rsidP="001238C4">
      <w:pPr>
        <w:pStyle w:val="Corpsdetexte"/>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Corpsdetexte"/>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Corpsdetexte"/>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Titre2"/>
      </w:pPr>
      <w:bookmarkStart w:id="60" w:name="_Toc44667573"/>
      <w:bookmarkStart w:id="61" w:name="_Toc508790382"/>
      <w:r>
        <w:lastRenderedPageBreak/>
        <w:t>Initialisation de variable à la déclaration</w:t>
      </w:r>
      <w:bookmarkEnd w:id="60"/>
      <w:r>
        <w:t xml:space="preserve"> </w:t>
      </w:r>
      <w:bookmarkEnd w:id="61"/>
    </w:p>
    <w:p w14:paraId="44D615E9" w14:textId="77777777" w:rsidR="001238C4" w:rsidRDefault="001238C4" w:rsidP="001238C4">
      <w:pPr>
        <w:pStyle w:val="Corpsdetexte"/>
      </w:pPr>
      <w:r>
        <w:t xml:space="preserve">Dans </w:t>
      </w:r>
      <w:r w:rsidRPr="006865B0">
        <w:rPr>
          <w:i/>
          <w:iCs/>
        </w:rPr>
        <w:t>Exemple1</w:t>
      </w:r>
      <w:r>
        <w:t xml:space="preserve">, les variables sont déclarées au début du corps de la méthode </w:t>
      </w:r>
      <w:proofErr w:type="gramStart"/>
      <w:r w:rsidRPr="006865B0">
        <w:rPr>
          <w:i/>
          <w:iCs/>
        </w:rPr>
        <w:t>main</w:t>
      </w:r>
      <w:r>
        <w:t>(</w:t>
      </w:r>
      <w:proofErr w:type="gramEnd"/>
      <w:r>
        <w:t xml:space="preserve">). Ceci n’est pas obligatoire. En fait, il est possible de retarder la déclaration à sa première utilisation comme illustré dans </w:t>
      </w:r>
      <w:r w:rsidRPr="008F7A7E">
        <w:rPr>
          <w:i/>
          <w:iCs/>
        </w:rPr>
        <w:t>Exemple2</w:t>
      </w:r>
      <w:r>
        <w:t>.</w:t>
      </w:r>
    </w:p>
    <w:p w14:paraId="641360FC" w14:textId="0CA0421C" w:rsidR="001238C4" w:rsidRPr="008F7A7E" w:rsidRDefault="001238C4" w:rsidP="00940C03">
      <w:pPr>
        <w:pStyle w:val="Corpsdetexte"/>
        <w:keepNext/>
        <w:keepLines/>
      </w:pPr>
      <w:r w:rsidRPr="00A549CF">
        <w:rPr>
          <w:b/>
        </w:rPr>
        <w:t>Exemple</w:t>
      </w:r>
      <w:r>
        <w:t xml:space="preserve">. </w:t>
      </w:r>
      <w:hyperlink r:id="rId98"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D304E1" w:rsidRPr="00D35A89">
        <w:rPr>
          <w:rFonts w:ascii="Segoe UI" w:hAnsi="Segoe UI" w:cs="Segoe UI"/>
          <w:b/>
          <w:bCs/>
          <w:color w:val="586069"/>
          <w:lang w:val="fr-CA"/>
        </w:rPr>
        <w:t>chapitre_2</w:t>
      </w:r>
      <w:r w:rsidR="00D304E1">
        <w:rPr>
          <w:rFonts w:ascii="Segoe UI" w:hAnsi="Segoe UI" w:cs="Segoe UI"/>
          <w:color w:val="586069"/>
          <w:lang w:val="fr-CA"/>
        </w:rPr>
        <w:t>/</w:t>
      </w:r>
      <w:r w:rsidRPr="00A549CF">
        <w:rPr>
          <w:rFonts w:ascii="Segoe UI" w:hAnsi="Segoe UI" w:cs="Segoe UI"/>
          <w:b/>
          <w:bCs/>
          <w:color w:val="586069"/>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proofErr w:type="gramStart"/>
      <w:r w:rsidRPr="00C14FD5">
        <w:rPr>
          <w:b/>
          <w:bCs/>
          <w:color w:val="800000"/>
          <w:lang w:eastAsia="en-US"/>
        </w:rPr>
        <w:t>import</w:t>
      </w:r>
      <w:proofErr w:type="gramEnd"/>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w:t>
      </w:r>
      <w:proofErr w:type="gramStart"/>
      <w:r w:rsidRPr="00C14FD5">
        <w:rPr>
          <w:color w:val="000000"/>
          <w:lang w:val="en-CA" w:eastAsia="en-US"/>
        </w:rPr>
        <w:t>args</w:t>
      </w:r>
      <w:r w:rsidRPr="00C14FD5">
        <w:rPr>
          <w:color w:val="808030"/>
          <w:lang w:val="en-CA" w:eastAsia="en-US"/>
        </w:rPr>
        <w:t>[</w:t>
      </w:r>
      <w:proofErr w:type="gramEnd"/>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C14FD5">
      <w:pPr>
        <w:pStyle w:val="Code"/>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C14FD5">
      <w:pPr>
        <w:pStyle w:val="Code"/>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C14FD5">
      <w:pPr>
        <w:pStyle w:val="Code"/>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Corpsdetexte"/>
        <w:rPr>
          <w:b/>
          <w:bCs/>
        </w:rPr>
      </w:pPr>
    </w:p>
    <w:p w14:paraId="26F15F76" w14:textId="3C991F87" w:rsidR="001238C4" w:rsidRDefault="001238C4" w:rsidP="001238C4">
      <w:pPr>
        <w:pStyle w:val="Corpsdetexte"/>
      </w:pPr>
      <w:r>
        <w:t xml:space="preserve">La ligne suivante déclare le type de </w:t>
      </w:r>
      <w:r w:rsidRPr="00FB47AF">
        <w:rPr>
          <w:i/>
          <w:iCs/>
        </w:rPr>
        <w:t>chaine1</w:t>
      </w:r>
      <w:r>
        <w:t xml:space="preserve"> et l’initialise en même temps par l’appel à </w:t>
      </w:r>
      <w:proofErr w:type="gramStart"/>
      <w:r w:rsidR="006B2B74">
        <w:rPr>
          <w:i/>
          <w:iCs/>
        </w:rPr>
        <w:t>s</w:t>
      </w:r>
      <w:r w:rsidRPr="00FB47AF">
        <w:rPr>
          <w:i/>
          <w:iCs/>
        </w:rPr>
        <w:t>howInputDialog</w:t>
      </w:r>
      <w:r>
        <w:t>(</w:t>
      </w:r>
      <w:proofErr w:type="gramEnd"/>
      <w:r>
        <w:t xml:space="preserve">). </w:t>
      </w:r>
    </w:p>
    <w:p w14:paraId="14E80AF6" w14:textId="77777777" w:rsidR="001238C4" w:rsidRPr="00510776" w:rsidRDefault="001238C4" w:rsidP="001238C4">
      <w:pPr>
        <w:pStyle w:val="CodeJava9pt"/>
      </w:pPr>
      <w:r w:rsidRPr="00510776">
        <w:t xml:space="preserve">        String chaine1 = JOptionPane.showInputDialog("Entrez un premier nombre entier"</w:t>
      </w:r>
      <w:proofErr w:type="gramStart"/>
      <w:r w:rsidRPr="00510776">
        <w:t>);</w:t>
      </w:r>
      <w:proofErr w:type="gramEnd"/>
    </w:p>
    <w:p w14:paraId="24F931B9" w14:textId="77777777" w:rsidR="001238C4" w:rsidRDefault="001238C4" w:rsidP="001238C4">
      <w:pPr>
        <w:pStyle w:val="Corpsdetexte"/>
      </w:pPr>
    </w:p>
    <w:p w14:paraId="06F53C16" w14:textId="77777777" w:rsidR="001238C4" w:rsidRDefault="001238C4" w:rsidP="001238C4">
      <w:pPr>
        <w:pStyle w:val="Corpsdetexte"/>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Corpsdetexte"/>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Corpsdetexte"/>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Corpsdetexte"/>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16294CF6" w:rsidR="001238C4" w:rsidRDefault="001238C4" w:rsidP="001238C4">
      <w:pPr>
        <w:pStyle w:val="Corpsdetexte"/>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9"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4AD6C87" w:rsidR="001238C4" w:rsidRPr="001C4C05" w:rsidRDefault="00000000" w:rsidP="001238C4">
      <w:pPr>
        <w:pStyle w:val="Corpsdetexte"/>
      </w:pPr>
      <w:hyperlink r:id="rId100"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5B210C" w:rsidRPr="00D35A89">
        <w:rPr>
          <w:rFonts w:ascii="Segoe UI" w:hAnsi="Segoe UI" w:cs="Segoe UI"/>
          <w:b/>
          <w:bCs/>
          <w:color w:val="586069"/>
          <w:lang w:val="fr-CA"/>
        </w:rPr>
        <w:t>chapitre_2</w:t>
      </w:r>
      <w:r w:rsidR="005B210C">
        <w:rPr>
          <w:rFonts w:ascii="Segoe UI" w:hAnsi="Segoe UI" w:cs="Segoe UI"/>
          <w:color w:val="586069"/>
          <w:lang w:val="fr-CA"/>
        </w:rPr>
        <w:t>/</w:t>
      </w:r>
      <w:r w:rsidR="001238C4" w:rsidRPr="00A549CF">
        <w:rPr>
          <w:rFonts w:ascii="Segoe UI" w:hAnsi="Segoe UI" w:cs="Segoe UI"/>
          <w:b/>
          <w:bCs/>
          <w:color w:val="586069"/>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w:t>
      </w:r>
      <w:proofErr w:type="gramStart"/>
      <w:r w:rsidRPr="00C14FD5">
        <w:rPr>
          <w:color w:val="000000"/>
          <w:lang w:val="en-CA" w:eastAsia="en-US"/>
        </w:rPr>
        <w:t>args</w:t>
      </w:r>
      <w:r w:rsidRPr="00C14FD5">
        <w:rPr>
          <w:color w:val="808030"/>
          <w:lang w:val="en-CA" w:eastAsia="en-US"/>
        </w:rPr>
        <w:t>[</w:t>
      </w:r>
      <w:proofErr w:type="gramEnd"/>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Corpsdetexte"/>
      </w:pPr>
    </w:p>
    <w:p w14:paraId="05B50B70" w14:textId="6F5D155B" w:rsidR="001238C4" w:rsidRDefault="001238C4" w:rsidP="001238C4">
      <w:pPr>
        <w:pStyle w:val="Corpsdetexte"/>
      </w:pPr>
      <w:r w:rsidRPr="006B3E65">
        <w:rPr>
          <w:b/>
          <w:bCs/>
        </w:rPr>
        <w:t>Exercice</w:t>
      </w:r>
      <w:r>
        <w:t xml:space="preserve">. Écrivez un programme qui effectue le même traitement que le précédent mais en utilisant une seule variable de type </w:t>
      </w:r>
      <w:hyperlink r:id="rId101"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Corpsdetexte"/>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771479E5" w:rsidR="001238C4" w:rsidRPr="00C5191E" w:rsidRDefault="00000000" w:rsidP="00D35A89">
      <w:pPr>
        <w:pStyle w:val="Corpsdetexte"/>
        <w:keepNext/>
        <w:keepLines/>
      </w:pPr>
      <w:hyperlink r:id="rId102"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610BDA" w:rsidRPr="00D35A89">
        <w:rPr>
          <w:rFonts w:ascii="Segoe UI" w:hAnsi="Segoe UI" w:cs="Segoe UI"/>
          <w:b/>
          <w:bCs/>
          <w:color w:val="586069"/>
          <w:lang w:val="fr-CA"/>
        </w:rPr>
        <w:t>chapitre_2</w:t>
      </w:r>
      <w:r w:rsidR="00610BDA">
        <w:rPr>
          <w:rFonts w:ascii="Segoe UI" w:hAnsi="Segoe UI" w:cs="Segoe UI"/>
          <w:color w:val="586069"/>
          <w:lang w:val="fr-CA"/>
        </w:rPr>
        <w:t>/</w:t>
      </w:r>
      <w:r w:rsidR="001238C4" w:rsidRPr="00A549CF">
        <w:rPr>
          <w:rFonts w:ascii="Segoe UI" w:hAnsi="Segoe UI" w:cs="Segoe UI"/>
          <w:b/>
          <w:bCs/>
          <w:color w:val="586069"/>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w:t>
      </w:r>
      <w:proofErr w:type="gramStart"/>
      <w:r w:rsidRPr="00C14FD5">
        <w:rPr>
          <w:color w:val="000000"/>
          <w:lang w:val="en-CA" w:eastAsia="en-US"/>
        </w:rPr>
        <w:t>args</w:t>
      </w:r>
      <w:r w:rsidRPr="00C14FD5">
        <w:rPr>
          <w:color w:val="808030"/>
          <w:lang w:val="en-CA" w:eastAsia="en-US"/>
        </w:rPr>
        <w:t>[</w:t>
      </w:r>
      <w:proofErr w:type="gramEnd"/>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BB7977"/>
          <w:lang w:eastAsia="en-US"/>
        </w:rPr>
        <w:t>int</w:t>
      </w:r>
      <w:proofErr w:type="gramEnd"/>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000000"/>
          <w:lang w:eastAsia="en-US"/>
        </w:rPr>
        <w:t>chaine</w:t>
      </w:r>
      <w:proofErr w:type="gramEnd"/>
      <w:r w:rsidRPr="00C14FD5">
        <w:rPr>
          <w:color w:val="000000"/>
          <w:lang w:eastAsia="en-US"/>
        </w:rPr>
        <w:t xml:space="preserv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000000"/>
          <w:lang w:eastAsia="en-US"/>
        </w:rPr>
        <w:t>somme</w:t>
      </w:r>
      <w:proofErr w:type="gramEnd"/>
      <w:r w:rsidRPr="00C14FD5">
        <w:rPr>
          <w:color w:val="000000"/>
          <w:lang w:eastAsia="en-US"/>
        </w:rPr>
        <w:t xml:space="preserv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000000"/>
          <w:lang w:eastAsia="en-US"/>
        </w:rPr>
        <w:t>chaine</w:t>
      </w:r>
      <w:proofErr w:type="gramEnd"/>
      <w:r w:rsidRPr="00C14FD5">
        <w:rPr>
          <w:color w:val="000000"/>
          <w:lang w:eastAsia="en-US"/>
        </w:rPr>
        <w:t xml:space="preserv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w:t>
      </w:r>
      <w:proofErr w:type="gramStart"/>
      <w:r w:rsidRPr="00C14FD5">
        <w:rPr>
          <w:color w:val="000000"/>
          <w:lang w:eastAsia="en-US"/>
        </w:rPr>
        <w:t>somme</w:t>
      </w:r>
      <w:proofErr w:type="gramEnd"/>
      <w:r w:rsidRPr="00C14FD5">
        <w:rPr>
          <w:color w:val="000000"/>
          <w:lang w:eastAsia="en-US"/>
        </w:rPr>
        <w:t xml:space="preserv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Corpsdetexte"/>
      </w:pPr>
    </w:p>
    <w:p w14:paraId="665FD18C" w14:textId="77777777" w:rsidR="001238C4" w:rsidRPr="006D182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Titre2"/>
      </w:pPr>
      <w:bookmarkStart w:id="62" w:name="_Toc508790383"/>
      <w:bookmarkStart w:id="63" w:name="_Toc44667574"/>
      <w:r>
        <w:t>Méthode System.out.println()</w:t>
      </w:r>
      <w:bookmarkEnd w:id="62"/>
      <w:bookmarkEnd w:id="63"/>
    </w:p>
    <w:p w14:paraId="3658758E" w14:textId="762DE392" w:rsidR="001238C4" w:rsidRDefault="001238C4" w:rsidP="001238C4">
      <w:pPr>
        <w:pStyle w:val="Corpsdetexte"/>
      </w:pPr>
      <w:r>
        <w:t xml:space="preserve">Dans les exemples précédents, nous avons employé la méthode </w:t>
      </w:r>
      <w:proofErr w:type="gramStart"/>
      <w:r w:rsidRPr="00080248">
        <w:rPr>
          <w:i/>
          <w:iCs/>
        </w:rPr>
        <w:t>showMessageDialog</w:t>
      </w:r>
      <w:r>
        <w:t>(</w:t>
      </w:r>
      <w:proofErr w:type="gramEnd"/>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Corpsdetexte"/>
      </w:pPr>
      <w:r w:rsidRPr="00080248">
        <w:rPr>
          <w:b/>
          <w:bCs/>
        </w:rPr>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26131F2F" w:rsidR="001238C4" w:rsidRPr="00BE7EB9" w:rsidRDefault="00000000" w:rsidP="00D35A89">
      <w:pPr>
        <w:pStyle w:val="Corpsdetexte"/>
        <w:keepNext/>
        <w:keepLines/>
      </w:pPr>
      <w:hyperlink r:id="rId103"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071308" w:rsidRPr="00D35A89">
        <w:rPr>
          <w:rFonts w:ascii="Segoe UI" w:hAnsi="Segoe UI" w:cs="Segoe UI"/>
          <w:b/>
          <w:bCs/>
          <w:color w:val="586069"/>
          <w:lang w:val="fr-CA"/>
        </w:rPr>
        <w:t>chapitre_2</w:t>
      </w:r>
      <w:r w:rsidR="00071308">
        <w:rPr>
          <w:rFonts w:ascii="Segoe UI" w:hAnsi="Segoe UI" w:cs="Segoe UI"/>
          <w:color w:val="586069"/>
          <w:lang w:val="fr-CA"/>
        </w:rPr>
        <w:t>/</w:t>
      </w:r>
      <w:r w:rsidR="001238C4" w:rsidRPr="00A549CF">
        <w:rPr>
          <w:rFonts w:ascii="Segoe UI" w:hAnsi="Segoe UI" w:cs="Segoe UI"/>
          <w:b/>
          <w:bCs/>
          <w:color w:val="586069"/>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proofErr w:type="gramStart"/>
      <w:r w:rsidRPr="00262325">
        <w:rPr>
          <w:b/>
          <w:bCs/>
          <w:color w:val="800000"/>
          <w:lang w:eastAsia="en-US"/>
        </w:rPr>
        <w:t>import</w:t>
      </w:r>
      <w:proofErr w:type="gramEnd"/>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w:t>
      </w:r>
      <w:proofErr w:type="gramStart"/>
      <w:r w:rsidRPr="00262325">
        <w:rPr>
          <w:color w:val="000000"/>
          <w:lang w:val="en-CA" w:eastAsia="en-US"/>
        </w:rPr>
        <w:t>ExemplePrintln</w:t>
      </w:r>
      <w:r w:rsidRPr="00262325">
        <w:rPr>
          <w:color w:val="800080"/>
          <w:lang w:val="en-CA" w:eastAsia="en-US"/>
        </w:rPr>
        <w:t>{</w:t>
      </w:r>
      <w:proofErr w:type="gramEnd"/>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w:t>
      </w:r>
      <w:proofErr w:type="gramStart"/>
      <w:r w:rsidRPr="00262325">
        <w:rPr>
          <w:color w:val="000000"/>
          <w:lang w:val="en-CA" w:eastAsia="en-US"/>
        </w:rPr>
        <w:t>args</w:t>
      </w:r>
      <w:r w:rsidRPr="00262325">
        <w:rPr>
          <w:color w:val="808030"/>
          <w:lang w:val="en-CA" w:eastAsia="en-US"/>
        </w:rPr>
        <w:t>[</w:t>
      </w:r>
      <w:proofErr w:type="gramEnd"/>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w:t>
      </w:r>
      <w:proofErr w:type="gramStart"/>
      <w:r w:rsidRPr="00262325">
        <w:rPr>
          <w:color w:val="000000"/>
          <w:lang w:eastAsia="en-US"/>
        </w:rPr>
        <w:t>2</w:t>
      </w:r>
      <w:r w:rsidRPr="00262325">
        <w:rPr>
          <w:color w:val="800080"/>
          <w:lang w:eastAsia="en-US"/>
        </w:rPr>
        <w:t>;</w:t>
      </w:r>
      <w:r w:rsidRPr="00262325">
        <w:rPr>
          <w:color w:val="000000"/>
          <w:lang w:eastAsia="en-US"/>
        </w:rPr>
        <w:t xml:space="preserve">   </w:t>
      </w:r>
      <w:proofErr w:type="gramEnd"/>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BB7977"/>
          <w:lang w:eastAsia="en-US"/>
        </w:rPr>
        <w:t>int</w:t>
      </w:r>
      <w:proofErr w:type="gramEnd"/>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chaine</w:t>
      </w:r>
      <w:proofErr w:type="gramEnd"/>
      <w:r w:rsidRPr="00262325">
        <w:rPr>
          <w:color w:val="000000"/>
          <w:lang w:eastAsia="en-US"/>
        </w:rPr>
        <w:t xml:space="preserv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chaine</w:t>
      </w:r>
      <w:proofErr w:type="gramEnd"/>
      <w:r w:rsidRPr="00262325">
        <w:rPr>
          <w:color w:val="000000"/>
          <w:lang w:eastAsia="en-US"/>
        </w:rPr>
        <w:t xml:space="preserv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entier</w:t>
      </w:r>
      <w:proofErr w:type="gramEnd"/>
      <w:r w:rsidRPr="00262325">
        <w:rPr>
          <w:color w:val="000000"/>
          <w:lang w:eastAsia="en-US"/>
        </w:rPr>
        <w:t xml:space="preserve">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entier</w:t>
      </w:r>
      <w:proofErr w:type="gramEnd"/>
      <w:r w:rsidRPr="00262325">
        <w:rPr>
          <w:color w:val="000000"/>
          <w:lang w:eastAsia="en-US"/>
        </w:rPr>
        <w:t xml:space="preserve">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somme</w:t>
      </w:r>
      <w:proofErr w:type="gramEnd"/>
      <w:r w:rsidRPr="00262325">
        <w:rPr>
          <w:color w:val="000000"/>
          <w:lang w:eastAsia="en-US"/>
        </w:rPr>
        <w:t xml:space="preserv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Corpsdetexte"/>
      </w:pPr>
    </w:p>
    <w:p w14:paraId="12DDF1A7" w14:textId="6DA03991" w:rsidR="001238C4" w:rsidRDefault="00262325" w:rsidP="00262325">
      <w:pPr>
        <w:pStyle w:val="Corpsdetexte"/>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678C5CF2" w14:textId="5E27956C" w:rsidR="001238C4" w:rsidRDefault="00F22EE4" w:rsidP="00262325">
      <w:pPr>
        <w:pStyle w:val="Corpsdetexte"/>
        <w:keepNext/>
        <w:keepLines/>
      </w:pPr>
      <w:r>
        <w:rPr>
          <w:noProof/>
          <w:lang w:val="en-US" w:eastAsia="en-US"/>
        </w:rPr>
        <w:drawing>
          <wp:inline distT="0" distB="0" distL="0" distR="0" wp14:anchorId="19034C79" wp14:editId="0EEB345D">
            <wp:extent cx="5613255" cy="888377"/>
            <wp:effectExtent l="0" t="0" r="6985" b="6985"/>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4">
                      <a:extLst>
                        <a:ext uri="{28A0092B-C50C-407E-A947-70E740481C1C}">
                          <a14:useLocalDpi xmlns:a14="http://schemas.microsoft.com/office/drawing/2010/main" val="0"/>
                        </a:ext>
                      </a:extLst>
                    </a:blip>
                    <a:stretch>
                      <a:fillRect/>
                    </a:stretch>
                  </pic:blipFill>
                  <pic:spPr>
                    <a:xfrm>
                      <a:off x="0" y="0"/>
                      <a:ext cx="5613255" cy="888377"/>
                    </a:xfrm>
                    <a:prstGeom prst="rect">
                      <a:avLst/>
                    </a:prstGeom>
                  </pic:spPr>
                </pic:pic>
              </a:graphicData>
            </a:graphic>
          </wp:inline>
        </w:drawing>
      </w:r>
    </w:p>
    <w:p w14:paraId="7DEE8EA9" w14:textId="77777777" w:rsidR="00262325" w:rsidRDefault="00262325" w:rsidP="00262325">
      <w:pPr>
        <w:pStyle w:val="Corpsdetexte"/>
        <w:keepNext/>
        <w:keepLines/>
      </w:pPr>
    </w:p>
    <w:p w14:paraId="0ED6A27C" w14:textId="36CD52CF" w:rsidR="001238C4" w:rsidRDefault="001238C4" w:rsidP="001238C4">
      <w:pPr>
        <w:pStyle w:val="Corpsdetexte"/>
      </w:pPr>
      <w:r>
        <w:t xml:space="preserve">La méthode </w:t>
      </w:r>
      <w:proofErr w:type="gramStart"/>
      <w:r w:rsidRPr="00B93B9A">
        <w:rPr>
          <w:i/>
          <w:iCs/>
        </w:rPr>
        <w:t>println</w:t>
      </w:r>
      <w:r>
        <w:t>(</w:t>
      </w:r>
      <w:proofErr w:type="gramEnd"/>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9E50CE" w:rsidP="001238C4">
      <w:pPr>
        <w:pStyle w:val="Corpsdetexte"/>
      </w:pPr>
      <w:r>
        <w:rPr>
          <w:noProof/>
        </w:rPr>
        <w:object w:dxaOrig="10083" w:dyaOrig="958" w14:anchorId="783FDBE0">
          <v:shape id="_x0000_i1070" type="#_x0000_t75" alt="" style="width:6in;height:39.25pt;mso-width-percent:0;mso-height-percent:0;mso-width-percent:0;mso-height-percent:0" o:ole="">
            <v:imagedata r:id="rId105" o:title=""/>
          </v:shape>
          <o:OLEObject Type="Embed" ProgID="Visio.Drawing.11" ShapeID="_x0000_i1070" DrawAspect="Content" ObjectID="_1765268487" r:id="rId106"/>
        </w:object>
      </w:r>
    </w:p>
    <w:p w14:paraId="12BDB255" w14:textId="77777777" w:rsidR="001238C4" w:rsidRDefault="001238C4" w:rsidP="001238C4">
      <w:pPr>
        <w:pStyle w:val="Corpsdetexte"/>
      </w:pPr>
      <w:r>
        <w:lastRenderedPageBreak/>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Corpsdetexte"/>
      </w:pPr>
      <w:r>
        <w:t xml:space="preserve">La méthode </w:t>
      </w:r>
      <w:proofErr w:type="gramStart"/>
      <w:r w:rsidRPr="00417FE1">
        <w:rPr>
          <w:i/>
          <w:iCs/>
        </w:rPr>
        <w:t>println</w:t>
      </w:r>
      <w:r>
        <w:t>(</w:t>
      </w:r>
      <w:proofErr w:type="gramEnd"/>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Corpsdetexte"/>
      </w:pPr>
      <w:r>
        <w:t xml:space="preserve">A noter que l’appel de la méthode </w:t>
      </w:r>
      <w:proofErr w:type="gramStart"/>
      <w:r w:rsidRPr="00C97494">
        <w:rPr>
          <w:i/>
        </w:rPr>
        <w:t>println</w:t>
      </w:r>
      <w:r>
        <w:t>(</w:t>
      </w:r>
      <w:proofErr w:type="gramEnd"/>
      <w:r>
        <w:t xml:space="preserve">) ne retourne rien et l’appel n’est donc pas placé dans une affectation. Il y a des méthodes qui retournent des valeurs et d’autres qui ne retournent rien. Évidemment, même si la méthode ne retourne rien, elle peut avoir un effet ! Dans le cas de </w:t>
      </w:r>
      <w:proofErr w:type="gramStart"/>
      <w:r w:rsidRPr="00291477">
        <w:rPr>
          <w:i/>
          <w:iCs/>
        </w:rPr>
        <w:t>println</w:t>
      </w:r>
      <w:r>
        <w:t>(</w:t>
      </w:r>
      <w:proofErr w:type="gramEnd"/>
      <w:r>
        <w:t>), la méthode affiche quelque chose sur la fenêtre de commande.</w:t>
      </w:r>
    </w:p>
    <w:p w14:paraId="1D2377CF"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proofErr w:type="gramStart"/>
      <w:r w:rsidRPr="00020031">
        <w:rPr>
          <w:i/>
          <w:iCs/>
        </w:rPr>
        <w:t>Print</w:t>
      </w:r>
      <w:r>
        <w:t>(</w:t>
      </w:r>
      <w:proofErr w:type="gramEnd"/>
      <w:r>
        <w:t xml:space="preserve">) vs </w:t>
      </w:r>
      <w:r w:rsidRPr="00020031">
        <w:rPr>
          <w:i/>
          <w:iCs/>
        </w:rPr>
        <w:t>println</w:t>
      </w:r>
      <w:r>
        <w:t>()</w:t>
      </w:r>
    </w:p>
    <w:p w14:paraId="7BDA8D2F" w14:textId="3D476974" w:rsidR="003272EB" w:rsidRPr="003272EB" w:rsidRDefault="007125D0" w:rsidP="003272EB">
      <w:pPr>
        <w:pStyle w:val="Corpsdetexte"/>
        <w:pBdr>
          <w:top w:val="single" w:sz="4" w:space="1" w:color="auto"/>
          <w:left w:val="single" w:sz="4" w:space="4" w:color="auto"/>
          <w:bottom w:val="single" w:sz="4" w:space="1" w:color="auto"/>
          <w:right w:val="single" w:sz="4" w:space="4" w:color="auto"/>
        </w:pBdr>
      </w:pPr>
      <w:r>
        <w:t xml:space="preserve">La méthode </w:t>
      </w:r>
      <w:proofErr w:type="gramStart"/>
      <w:r w:rsidR="001238C4" w:rsidRPr="00524A5E">
        <w:rPr>
          <w:i/>
          <w:iCs/>
        </w:rPr>
        <w:t>println</w:t>
      </w:r>
      <w:r w:rsidR="001238C4">
        <w:t>(</w:t>
      </w:r>
      <w:proofErr w:type="gramEnd"/>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Corpsdetexte"/>
      </w:pPr>
      <w:r w:rsidRPr="009E2B77">
        <w:rPr>
          <w:b/>
          <w:bCs/>
        </w:rPr>
        <w:t>Exercice</w:t>
      </w:r>
      <w:r>
        <w:t>. Ecrivez un programme Java qui lit deux entiers et affiche la différence des deux nombres.</w:t>
      </w:r>
    </w:p>
    <w:p w14:paraId="720B783C" w14:textId="77777777" w:rsidR="001238C4" w:rsidRDefault="001238C4" w:rsidP="001238C4">
      <w:pPr>
        <w:pStyle w:val="Corpsdetexte"/>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Corpsdetexte"/>
      </w:pPr>
      <w:proofErr w:type="gramStart"/>
      <w:r w:rsidRPr="002066FA">
        <w:rPr>
          <w:i/>
        </w:rPr>
        <w:t>ab</w:t>
      </w:r>
      <w:proofErr w:type="gramEnd"/>
      <w:r>
        <w:t>-</w:t>
      </w:r>
      <w:r w:rsidRPr="002066FA">
        <w:rPr>
          <w:i/>
        </w:rPr>
        <w:t>c</w:t>
      </w:r>
      <w:r>
        <w:t>.</w:t>
      </w:r>
    </w:p>
    <w:p w14:paraId="3DB98DF5" w14:textId="77777777" w:rsidR="001238C4" w:rsidRDefault="001238C4" w:rsidP="001238C4">
      <w:pPr>
        <w:pStyle w:val="Corpsdetexte"/>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Corpsdetexte"/>
      </w:pPr>
      <w:r>
        <w:t>(</w:t>
      </w:r>
      <w:proofErr w:type="gramStart"/>
      <w:r w:rsidRPr="00F7430E">
        <w:rPr>
          <w:i/>
        </w:rPr>
        <w:t>a</w:t>
      </w:r>
      <w:proofErr w:type="gramEnd"/>
      <w:r>
        <w:t>-</w:t>
      </w:r>
      <w:r w:rsidRPr="00F7430E">
        <w:rPr>
          <w:i/>
        </w:rPr>
        <w:t>b</w:t>
      </w:r>
      <w:r>
        <w:t>)</w:t>
      </w:r>
      <w:r w:rsidRPr="00F7430E">
        <w:rPr>
          <w:i/>
        </w:rPr>
        <w:t>c</w:t>
      </w:r>
      <w:r>
        <w:t>.</w:t>
      </w:r>
    </w:p>
    <w:p w14:paraId="7AC7FE22" w14:textId="77777777" w:rsidR="001238C4" w:rsidRDefault="001238C4" w:rsidP="001238C4">
      <w:pPr>
        <w:pStyle w:val="Corpsdetexte"/>
      </w:pPr>
      <w:r w:rsidRPr="009E2B77">
        <w:rPr>
          <w:b/>
          <w:bCs/>
        </w:rPr>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Corpsdetexte"/>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Titre2"/>
      </w:pPr>
      <w:bookmarkStart w:id="64" w:name="_Toc44667575"/>
      <w:r>
        <w:t>Classe Scanner</w:t>
      </w:r>
      <w:bookmarkEnd w:id="64"/>
    </w:p>
    <w:p w14:paraId="1B309545" w14:textId="4A863B9C" w:rsidR="003272EB" w:rsidRDefault="00E8572C" w:rsidP="001238C4">
      <w:pPr>
        <w:pStyle w:val="Corpsdetexte"/>
      </w:pPr>
      <w:r>
        <w:t xml:space="preserve">La classe </w:t>
      </w:r>
      <w:hyperlink r:id="rId107" w:tooltip="class in java.util" w:history="1">
        <w:r w:rsidR="00153EB5" w:rsidRPr="00C81891">
          <w:rPr>
            <w:rStyle w:val="Hyperlien"/>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108" w:tooltip="class in java.util" w:history="1">
        <w:r w:rsidR="004638FB" w:rsidRPr="00C81891">
          <w:rPr>
            <w:rStyle w:val="Hyperlien"/>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7BB85FD9" w:rsidR="005D1A73" w:rsidRDefault="005D1A73" w:rsidP="001238C4">
      <w:pPr>
        <w:pStyle w:val="Corpsdetexte"/>
      </w:pPr>
      <w:r w:rsidRPr="004638FB">
        <w:rPr>
          <w:b/>
        </w:rPr>
        <w:t>Exemple</w:t>
      </w:r>
      <w:r>
        <w:t>.</w:t>
      </w:r>
      <w:r w:rsidR="00FC045F">
        <w:t xml:space="preserve"> Le programme suivant saisit deux entiers à la console </w:t>
      </w:r>
      <w:r w:rsidR="006C6CF0">
        <w:t xml:space="preserve">avec la classe </w:t>
      </w:r>
      <w:hyperlink r:id="rId109" w:tooltip="class in java.util" w:history="1">
        <w:r w:rsidR="00C81891" w:rsidRPr="00C81891">
          <w:rPr>
            <w:rStyle w:val="Hyperlien"/>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lastRenderedPageBreak/>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w:t>
      </w:r>
      <w:proofErr w:type="gramStart"/>
      <w:r w:rsidRPr="00262325">
        <w:rPr>
          <w:lang w:eastAsia="en-US"/>
        </w:rPr>
        <w:t>a</w:t>
      </w:r>
      <w:proofErr w:type="gramEnd"/>
      <w:r w:rsidRPr="00262325">
        <w:rPr>
          <w:lang w:eastAsia="en-US"/>
        </w:rPr>
        <w:t xml:space="preserve">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w:t>
      </w:r>
      <w:r w:rsidRPr="007616BC">
        <w:rPr>
          <w:color w:val="808030"/>
          <w:lang w:val="en-US" w:eastAsia="en-US"/>
        </w:rPr>
        <w:t>.</w:t>
      </w:r>
      <w:r w:rsidRPr="007616BC">
        <w:rPr>
          <w:color w:val="004A43"/>
          <w:lang w:val="en-US" w:eastAsia="en-US"/>
        </w:rPr>
        <w:t>util</w:t>
      </w:r>
      <w:proofErr w:type="gramEnd"/>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w:t>
      </w:r>
      <w:proofErr w:type="gramStart"/>
      <w:r w:rsidRPr="007616BC">
        <w:rPr>
          <w:color w:val="000000"/>
          <w:lang w:val="en-US" w:eastAsia="en-US"/>
        </w:rPr>
        <w:t>args</w:t>
      </w:r>
      <w:r w:rsidRPr="007616BC">
        <w:rPr>
          <w:color w:val="808030"/>
          <w:lang w:val="en-US" w:eastAsia="en-US"/>
        </w:rPr>
        <w:t>[</w:t>
      </w:r>
      <w:proofErr w:type="gramEnd"/>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proofErr w:type="gramStart"/>
      <w:r w:rsidRPr="00262325">
        <w:rPr>
          <w:color w:val="BB7977"/>
          <w:lang w:eastAsia="en-US"/>
        </w:rPr>
        <w:t>int</w:t>
      </w:r>
      <w:proofErr w:type="gramEnd"/>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proofErr w:type="gramStart"/>
      <w:r w:rsidRPr="00262325">
        <w:rPr>
          <w:b/>
          <w:bCs/>
          <w:color w:val="BB7977"/>
          <w:lang w:eastAsia="en-US"/>
        </w:rPr>
        <w:t>Scanner</w:t>
      </w:r>
      <w:r w:rsidRPr="00262325">
        <w:rPr>
          <w:color w:val="808030"/>
          <w:lang w:eastAsia="en-US"/>
        </w:rPr>
        <w:t>(</w:t>
      </w:r>
      <w:proofErr w:type="gramEnd"/>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entier</w:t>
      </w:r>
      <w:proofErr w:type="gramEnd"/>
      <w:r w:rsidRPr="00262325">
        <w:rPr>
          <w:color w:val="000000"/>
          <w:lang w:eastAsia="en-US"/>
        </w:rPr>
        <w:t xml:space="preserve">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entier</w:t>
      </w:r>
      <w:proofErr w:type="gramEnd"/>
      <w:r w:rsidRPr="00262325">
        <w:rPr>
          <w:color w:val="000000"/>
          <w:lang w:eastAsia="en-US"/>
        </w:rPr>
        <w:t xml:space="preserve">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w:t>
      </w:r>
      <w:proofErr w:type="gramStart"/>
      <w:r w:rsidRPr="00262325">
        <w:rPr>
          <w:color w:val="000000"/>
          <w:lang w:eastAsia="en-US"/>
        </w:rPr>
        <w:t>somme</w:t>
      </w:r>
      <w:proofErr w:type="gramEnd"/>
      <w:r w:rsidRPr="00262325">
        <w:rPr>
          <w:color w:val="000000"/>
          <w:lang w:eastAsia="en-US"/>
        </w:rPr>
        <w:t xml:space="preserv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Corpsdetexte"/>
      </w:pPr>
    </w:p>
    <w:p w14:paraId="0EBD5839" w14:textId="4231728B" w:rsidR="00340E08" w:rsidRDefault="004315E8" w:rsidP="001238C4">
      <w:pPr>
        <w:pStyle w:val="Corpsdetexte"/>
      </w:pPr>
      <w:r>
        <w:t>Exemple d’exécution :</w:t>
      </w:r>
    </w:p>
    <w:p w14:paraId="7E040680" w14:textId="1E5F2DC9" w:rsidR="004315E8" w:rsidRDefault="004D79CA" w:rsidP="001238C4">
      <w:pPr>
        <w:pStyle w:val="Corpsdetexte"/>
      </w:pPr>
      <w:r>
        <w:rPr>
          <w:noProof/>
          <w:lang w:val="en-US" w:eastAsia="en-US"/>
        </w:rPr>
        <w:drawing>
          <wp:inline distT="0" distB="0" distL="0" distR="0" wp14:anchorId="446C451F" wp14:editId="1CFD6889">
            <wp:extent cx="5547184" cy="1149465"/>
            <wp:effectExtent l="0" t="0" r="0" b="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0">
                      <a:extLst>
                        <a:ext uri="{28A0092B-C50C-407E-A947-70E740481C1C}">
                          <a14:useLocalDpi xmlns:a14="http://schemas.microsoft.com/office/drawing/2010/main" val="0"/>
                        </a:ext>
                      </a:extLst>
                    </a:blip>
                    <a:stretch>
                      <a:fillRect/>
                    </a:stretch>
                  </pic:blipFill>
                  <pic:spPr>
                    <a:xfrm>
                      <a:off x="0" y="0"/>
                      <a:ext cx="5547184" cy="1149465"/>
                    </a:xfrm>
                    <a:prstGeom prst="rect">
                      <a:avLst/>
                    </a:prstGeom>
                  </pic:spPr>
                </pic:pic>
              </a:graphicData>
            </a:graphic>
          </wp:inline>
        </w:drawing>
      </w:r>
    </w:p>
    <w:p w14:paraId="6FBF0B16" w14:textId="6029A85B" w:rsidR="00140A0D" w:rsidRDefault="00140A0D" w:rsidP="009A3977">
      <w:pPr>
        <w:pStyle w:val="Corpsdetexte"/>
        <w:tabs>
          <w:tab w:val="left" w:pos="9231"/>
        </w:tabs>
      </w:pPr>
      <w:r w:rsidRPr="001026F0">
        <w:rPr>
          <w:b/>
        </w:rPr>
        <w:t>Exercice</w:t>
      </w:r>
      <w:r>
        <w:t xml:space="preserve">. Reprenez les exercices précédents en </w:t>
      </w:r>
      <w:r w:rsidR="001026F0">
        <w:t xml:space="preserve">effectuant la saisie des données avec </w:t>
      </w:r>
      <w:hyperlink r:id="rId111" w:tooltip="class in java.util" w:history="1">
        <w:r w:rsidR="00C81891" w:rsidRPr="00C81891">
          <w:rPr>
            <w:rStyle w:val="Hyperlien"/>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Corpsdetexte"/>
      </w:pPr>
    </w:p>
    <w:p w14:paraId="07046344" w14:textId="4E60E0DF" w:rsidR="00027579" w:rsidRDefault="00027579" w:rsidP="001238C4">
      <w:pPr>
        <w:pStyle w:val="Corpsdetexte"/>
      </w:pPr>
    </w:p>
    <w:p w14:paraId="759FBB8D" w14:textId="77777777" w:rsidR="00027579" w:rsidRDefault="00027579" w:rsidP="001238C4">
      <w:pPr>
        <w:pStyle w:val="Corpsdetexte"/>
      </w:pPr>
    </w:p>
    <w:p w14:paraId="3EF1C25E" w14:textId="77777777" w:rsidR="003272EB" w:rsidRDefault="003272EB" w:rsidP="001238C4">
      <w:pPr>
        <w:pStyle w:val="Corpsdetexte"/>
      </w:pPr>
    </w:p>
    <w:p w14:paraId="73C002F3" w14:textId="77777777" w:rsidR="00522D83" w:rsidRPr="0041273D" w:rsidRDefault="00EF16C7" w:rsidP="00522D83">
      <w:pPr>
        <w:pStyle w:val="Titre1"/>
      </w:pPr>
      <w:r>
        <w:br w:type="page"/>
      </w:r>
      <w:bookmarkStart w:id="65" w:name="_Toc44667576"/>
      <w:r w:rsidR="00522D83">
        <w:lastRenderedPageBreak/>
        <w:t>Structures de contrôle</w:t>
      </w:r>
      <w:bookmarkStart w:id="66" w:name="_Toc508790678"/>
      <w:bookmarkEnd w:id="65"/>
      <w:bookmarkEnd w:id="66"/>
    </w:p>
    <w:p w14:paraId="283E1E43" w14:textId="2EC24047" w:rsidR="00522D83" w:rsidRDefault="00522D83" w:rsidP="00522D83">
      <w:pPr>
        <w:pStyle w:val="Corpsdetexte"/>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Titre2"/>
      </w:pPr>
      <w:bookmarkStart w:id="67" w:name="_Toc508790679"/>
      <w:bookmarkStart w:id="68" w:name="_Toc44667577"/>
      <w:r>
        <w:t>La séquence</w:t>
      </w:r>
      <w:bookmarkEnd w:id="67"/>
      <w:bookmarkEnd w:id="68"/>
    </w:p>
    <w:p w14:paraId="2D7EAB86" w14:textId="77777777" w:rsidR="00522D83" w:rsidRDefault="00522D83" w:rsidP="00522D83">
      <w:pPr>
        <w:pStyle w:val="Corpsdetexte"/>
      </w:pPr>
      <w:r>
        <w:t>Les exemples vus jusqu’à présent ont utilisé une séquence. Une séquence d’énoncés est de la forme générale suivante :</w:t>
      </w:r>
    </w:p>
    <w:p w14:paraId="6F870952" w14:textId="77777777" w:rsidR="00522D83" w:rsidRDefault="00522D83" w:rsidP="00522D83">
      <w:pPr>
        <w:pStyle w:val="Corpsdetexte"/>
        <w:ind w:firstLine="720"/>
      </w:pPr>
      <w:proofErr w:type="gramStart"/>
      <w:r w:rsidRPr="001A2855">
        <w:rPr>
          <w:i/>
        </w:rPr>
        <w:t>énoncé</w:t>
      </w:r>
      <w:proofErr w:type="gramEnd"/>
      <w:r w:rsidRPr="00264F0A">
        <w:rPr>
          <w:vertAlign w:val="subscript"/>
        </w:rPr>
        <w:t>1</w:t>
      </w:r>
      <w:r>
        <w:t xml:space="preserve">  </w:t>
      </w:r>
      <w:r w:rsidRPr="001A2855">
        <w:rPr>
          <w:i/>
        </w:rPr>
        <w:t>énonc</w:t>
      </w:r>
      <w:r>
        <w:t>é</w:t>
      </w:r>
      <w:r w:rsidRPr="00264F0A">
        <w:rPr>
          <w:vertAlign w:val="subscript"/>
        </w:rPr>
        <w:t>2</w:t>
      </w:r>
      <w:r>
        <w:t xml:space="preserve">  …  </w:t>
      </w:r>
      <w:proofErr w:type="gramStart"/>
      <w:r w:rsidRPr="001A2855">
        <w:rPr>
          <w:i/>
        </w:rPr>
        <w:t>énoncé</w:t>
      </w:r>
      <w:r w:rsidRPr="00264F0A">
        <w:rPr>
          <w:vertAlign w:val="subscript"/>
        </w:rPr>
        <w:t>n</w:t>
      </w:r>
      <w:proofErr w:type="gramEnd"/>
    </w:p>
    <w:p w14:paraId="2A7D803B" w14:textId="77777777" w:rsidR="00522D83" w:rsidRDefault="00522D83" w:rsidP="00522D83">
      <w:pPr>
        <w:pStyle w:val="Corpsdetexte"/>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522D83">
      <w:pPr>
        <w:pStyle w:val="Corpsdetexte"/>
        <w:jc w:val="center"/>
      </w:pPr>
      <w:r>
        <w:rPr>
          <w:noProof/>
          <w:lang w:val="en-US" w:eastAsia="en-US"/>
        </w:rPr>
        <w:drawing>
          <wp:inline distT="0" distB="0" distL="0" distR="0" wp14:anchorId="7B7DEB45" wp14:editId="72C56CA5">
            <wp:extent cx="2219960" cy="33826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9960" cy="3382645"/>
                    </a:xfrm>
                    <a:prstGeom prst="rect">
                      <a:avLst/>
                    </a:prstGeom>
                    <a:noFill/>
                    <a:ln>
                      <a:noFill/>
                    </a:ln>
                  </pic:spPr>
                </pic:pic>
              </a:graphicData>
            </a:graphic>
          </wp:inline>
        </w:drawing>
      </w:r>
    </w:p>
    <w:p w14:paraId="2E539B96" w14:textId="0780E973" w:rsidR="00522D83" w:rsidRPr="005C30E6"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12</w:t>
      </w:r>
      <w:r>
        <w:fldChar w:fldCharType="end"/>
      </w:r>
      <w:r>
        <w:t>. Diagramme d’activité UML pour une séquence</w:t>
      </w:r>
    </w:p>
    <w:p w14:paraId="58849265" w14:textId="77777777" w:rsidR="00522D83" w:rsidRDefault="00522D83" w:rsidP="00522D83">
      <w:pPr>
        <w:pStyle w:val="Corpsdetexte"/>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9E50CE" w:rsidP="00522D83">
      <w:pPr>
        <w:pStyle w:val="Corpsdetexte"/>
      </w:pPr>
      <w:r>
        <w:rPr>
          <w:noProof/>
        </w:rPr>
        <w:object w:dxaOrig="7140" w:dyaOrig="1227" w14:anchorId="3FD5AFC0">
          <v:shape id="_x0000_i1069" type="#_x0000_t75" alt="" style="width:301.1pt;height:52.35pt;mso-width-percent:0;mso-height-percent:0;mso-width-percent:0;mso-height-percent:0" o:ole="">
            <v:imagedata r:id="rId113" o:title=""/>
          </v:shape>
          <o:OLEObject Type="Embed" ProgID="Visio.Drawing.11" ShapeID="_x0000_i1069" DrawAspect="Content" ObjectID="_1765268488" r:id="rId114"/>
        </w:object>
      </w:r>
      <w:r w:rsidR="00522D83">
        <w:t xml:space="preserve">  </w:t>
      </w:r>
    </w:p>
    <w:p w14:paraId="6DD01052" w14:textId="5A76E1FF" w:rsidR="00522D83" w:rsidRDefault="00522D83" w:rsidP="00522D83">
      <w:pPr>
        <w:pStyle w:val="Corpsdetexte"/>
      </w:pPr>
      <w:r>
        <w:lastRenderedPageBreak/>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9E50CE" w:rsidP="00522D83">
      <w:pPr>
        <w:pStyle w:val="Corpsdetexte"/>
      </w:pPr>
      <w:r>
        <w:rPr>
          <w:noProof/>
        </w:rPr>
        <w:object w:dxaOrig="5223" w:dyaOrig="2487" w14:anchorId="06987D7B">
          <v:shape id="_x0000_i1068" type="#_x0000_t75" alt="" style="width:3in;height:104.75pt;mso-width-percent:0;mso-height-percent:0;mso-width-percent:0;mso-height-percent:0" o:ole="">
            <v:imagedata r:id="rId115" o:title=""/>
          </v:shape>
          <o:OLEObject Type="Embed" ProgID="Visio.Drawing.11" ShapeID="_x0000_i1068" DrawAspect="Content" ObjectID="_1765268489" r:id="rId116"/>
        </w:object>
      </w:r>
    </w:p>
    <w:p w14:paraId="757998A4" w14:textId="77777777" w:rsidR="00522D83" w:rsidRDefault="00522D83" w:rsidP="00522D83">
      <w:pPr>
        <w:pStyle w:val="Corpsdetexte"/>
      </w:pPr>
      <w:r>
        <w:t>On peut donc imbriquer un bloc Java dans un autre bloc Java.</w:t>
      </w:r>
    </w:p>
    <w:p w14:paraId="54E1CF9A" w14:textId="70D2323E" w:rsidR="00522D83" w:rsidRDefault="00522D83" w:rsidP="00305EEB">
      <w:pPr>
        <w:pStyle w:val="Corpsdetexte"/>
        <w:keepNext/>
        <w:keepLines/>
      </w:pPr>
      <w:r w:rsidRPr="00D31586">
        <w:rPr>
          <w:b/>
          <w:bCs/>
        </w:rPr>
        <w:t>Exemple</w:t>
      </w:r>
      <w:r>
        <w:t xml:space="preserve">. </w:t>
      </w:r>
      <w:hyperlink r:id="rId117" w:history="1">
        <w:r w:rsidRPr="00522D83">
          <w:rPr>
            <w:rFonts w:ascii="Segoe UI" w:hAnsi="Segoe UI" w:cs="Segoe UI"/>
            <w:color w:val="0366D6"/>
            <w:lang w:val="fr-CA"/>
          </w:rPr>
          <w:t>JavaPasAPas</w:t>
        </w:r>
      </w:hyperlink>
      <w:r w:rsidRPr="00522D83">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522D83">
        <w:rPr>
          <w:rFonts w:ascii="Segoe UI" w:hAnsi="Segoe UI" w:cs="Segoe UI"/>
          <w:b/>
          <w:bCs/>
          <w:color w:val="586069"/>
          <w:lang w:val="fr-CA"/>
        </w:rPr>
        <w:t>ExempleBloc.java</w:t>
      </w:r>
    </w:p>
    <w:p w14:paraId="75E622E1" w14:textId="77777777" w:rsidR="00522D83" w:rsidRDefault="00522D83" w:rsidP="00305EEB">
      <w:pPr>
        <w:pStyle w:val="Corpsdetexte"/>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proofErr w:type="gramStart"/>
      <w:r w:rsidRPr="00A169BE">
        <w:rPr>
          <w:i/>
          <w:iCs/>
        </w:rPr>
        <w:t>main</w:t>
      </w:r>
      <w:r>
        <w:t>(</w:t>
      </w:r>
      <w:proofErr w:type="gramEnd"/>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proofErr w:type="gramStart"/>
      <w:r w:rsidRPr="00841EF9">
        <w:rPr>
          <w:b/>
          <w:bCs/>
          <w:color w:val="800000"/>
          <w:lang w:eastAsia="en-US"/>
        </w:rPr>
        <w:t>import</w:t>
      </w:r>
      <w:proofErr w:type="gramEnd"/>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w:t>
      </w:r>
      <w:proofErr w:type="gramStart"/>
      <w:r w:rsidRPr="00841EF9">
        <w:rPr>
          <w:color w:val="000000"/>
          <w:lang w:val="en-CA" w:eastAsia="en-US"/>
        </w:rPr>
        <w:t>ExempleBloc</w:t>
      </w:r>
      <w:r w:rsidRPr="00841EF9">
        <w:rPr>
          <w:color w:val="800080"/>
          <w:lang w:val="en-CA" w:eastAsia="en-US"/>
        </w:rPr>
        <w:t>{</w:t>
      </w:r>
      <w:proofErr w:type="gramEnd"/>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w:t>
      </w:r>
      <w:proofErr w:type="gramStart"/>
      <w:r w:rsidRPr="00841EF9">
        <w:rPr>
          <w:color w:val="000000"/>
          <w:lang w:val="en-CA" w:eastAsia="en-US"/>
        </w:rPr>
        <w:t>args</w:t>
      </w:r>
      <w:r w:rsidRPr="00841EF9">
        <w:rPr>
          <w:color w:val="808030"/>
          <w:lang w:val="en-CA" w:eastAsia="en-US"/>
        </w:rPr>
        <w:t>[</w:t>
      </w:r>
      <w:proofErr w:type="gramEnd"/>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841EF9">
      <w:pPr>
        <w:pStyle w:val="Code"/>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w:t>
      </w:r>
      <w:proofErr w:type="gramStart"/>
      <w:r w:rsidRPr="00841EF9">
        <w:rPr>
          <w:color w:val="000000"/>
          <w:lang w:eastAsia="en-US"/>
        </w:rPr>
        <w:t>2</w:t>
      </w:r>
      <w:r w:rsidRPr="00841EF9">
        <w:rPr>
          <w:color w:val="800080"/>
          <w:lang w:eastAsia="en-US"/>
        </w:rPr>
        <w:t>;</w:t>
      </w:r>
      <w:r w:rsidRPr="00841EF9">
        <w:rPr>
          <w:color w:val="000000"/>
          <w:lang w:eastAsia="en-US"/>
        </w:rPr>
        <w:t xml:space="preserve">   </w:t>
      </w:r>
      <w:proofErr w:type="gramEnd"/>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proofErr w:type="gramStart"/>
      <w:r w:rsidRPr="00841EF9">
        <w:rPr>
          <w:color w:val="BB7977"/>
          <w:lang w:eastAsia="en-US"/>
        </w:rPr>
        <w:t>int</w:t>
      </w:r>
      <w:proofErr w:type="gramEnd"/>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841EF9">
      <w:pPr>
        <w:pStyle w:val="Code"/>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w:t>
      </w:r>
      <w:proofErr w:type="gramStart"/>
      <w:r w:rsidRPr="00841EF9">
        <w:rPr>
          <w:color w:val="000000"/>
          <w:highlight w:val="yellow"/>
          <w:lang w:eastAsia="en-US"/>
        </w:rPr>
        <w:t>chaine</w:t>
      </w:r>
      <w:proofErr w:type="gramEnd"/>
      <w:r w:rsidRPr="00841EF9">
        <w:rPr>
          <w:color w:val="000000"/>
          <w:highlight w:val="yellow"/>
          <w:lang w:eastAsia="en-US"/>
        </w:rPr>
        <w:t xml:space="preserv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w:t>
      </w:r>
      <w:proofErr w:type="gramStart"/>
      <w:r w:rsidRPr="00841EF9">
        <w:rPr>
          <w:color w:val="000000"/>
          <w:highlight w:val="yellow"/>
          <w:lang w:eastAsia="en-US"/>
        </w:rPr>
        <w:t>chaine</w:t>
      </w:r>
      <w:proofErr w:type="gramEnd"/>
      <w:r w:rsidRPr="00841EF9">
        <w:rPr>
          <w:color w:val="000000"/>
          <w:highlight w:val="yellow"/>
          <w:lang w:eastAsia="en-US"/>
        </w:rPr>
        <w:t xml:space="preserv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Pr="00841EF9" w:rsidRDefault="00841EF9" w:rsidP="00841EF9">
      <w:pPr>
        <w:pStyle w:val="Code"/>
        <w:rPr>
          <w:color w:val="000000"/>
          <w:lang w:eastAsia="en-US"/>
        </w:rPr>
      </w:pPr>
      <w:r w:rsidRPr="00841EF9">
        <w:rPr>
          <w:color w:val="000000"/>
          <w:highlight w:val="yellow"/>
          <w:lang w:eastAsia="en-US"/>
        </w:rPr>
        <w:t xml:space="preserve">        </w:t>
      </w:r>
      <w:r w:rsidRPr="00841EF9">
        <w:rPr>
          <w:color w:val="800080"/>
          <w:highlight w:val="yellow"/>
          <w:lang w:eastAsia="en-US"/>
        </w:rPr>
        <w:t>}</w:t>
      </w: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w:t>
      </w:r>
      <w:proofErr w:type="gramStart"/>
      <w:r w:rsidRPr="00841EF9">
        <w:rPr>
          <w:color w:val="000000"/>
          <w:lang w:eastAsia="en-US"/>
        </w:rPr>
        <w:t>entier</w:t>
      </w:r>
      <w:proofErr w:type="gramEnd"/>
      <w:r w:rsidRPr="00841EF9">
        <w:rPr>
          <w:color w:val="000000"/>
          <w:lang w:eastAsia="en-US"/>
        </w:rPr>
        <w:t xml:space="preserve">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w:t>
      </w:r>
      <w:proofErr w:type="gramStart"/>
      <w:r w:rsidRPr="00841EF9">
        <w:rPr>
          <w:color w:val="000000"/>
          <w:lang w:eastAsia="en-US"/>
        </w:rPr>
        <w:t>entier</w:t>
      </w:r>
      <w:proofErr w:type="gramEnd"/>
      <w:r w:rsidRPr="00841EF9">
        <w:rPr>
          <w:color w:val="000000"/>
          <w:lang w:eastAsia="en-US"/>
        </w:rPr>
        <w:t xml:space="preserve">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w:t>
      </w:r>
      <w:proofErr w:type="gramStart"/>
      <w:r w:rsidRPr="00841EF9">
        <w:rPr>
          <w:color w:val="000000"/>
          <w:lang w:eastAsia="en-US"/>
        </w:rPr>
        <w:t>somme</w:t>
      </w:r>
      <w:proofErr w:type="gramEnd"/>
      <w:r w:rsidRPr="00841EF9">
        <w:rPr>
          <w:color w:val="000000"/>
          <w:lang w:eastAsia="en-US"/>
        </w:rPr>
        <w:t xml:space="preserv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841EF9">
      <w:pPr>
        <w:pStyle w:val="Code"/>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Corpsdetexte"/>
      </w:pPr>
    </w:p>
    <w:p w14:paraId="5DF50F85" w14:textId="77777777" w:rsidR="00522D83" w:rsidRDefault="00522D83" w:rsidP="00522D83">
      <w:pPr>
        <w:pStyle w:val="Corpsdetexte"/>
      </w:pPr>
      <w:r>
        <w:lastRenderedPageBreak/>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Titre2"/>
      </w:pPr>
      <w:bookmarkStart w:id="69" w:name="_Toc508790680"/>
      <w:bookmarkStart w:id="70" w:name="_Toc44667578"/>
      <w:r>
        <w:t>L</w:t>
      </w:r>
      <w:r w:rsidR="00D02B96">
        <w:t>a boucle</w:t>
      </w:r>
      <w:r w:rsidR="00262325">
        <w:t xml:space="preserve"> </w:t>
      </w:r>
      <w:r>
        <w:t>avec l’énoncé while</w:t>
      </w:r>
      <w:bookmarkEnd w:id="69"/>
      <w:bookmarkEnd w:id="70"/>
    </w:p>
    <w:p w14:paraId="36B138FF" w14:textId="77777777" w:rsidR="00522D83" w:rsidRDefault="00522D83" w:rsidP="00522D83">
      <w:pPr>
        <w:pStyle w:val="Corpsdetexte"/>
      </w:pPr>
      <w:r>
        <w:t>Imaginons que l’on veuille afficher les entiers de 1 à 5. On pourrait produire ce résultat avec le programme suivant :</w:t>
      </w:r>
    </w:p>
    <w:p w14:paraId="47E46208" w14:textId="606FB3F6" w:rsidR="00522D83" w:rsidRDefault="00522D83" w:rsidP="00305EEB">
      <w:pPr>
        <w:pStyle w:val="Corpsdetexte"/>
        <w:keepNext/>
        <w:keepLines/>
      </w:pPr>
      <w:r w:rsidRPr="008629CF">
        <w:rPr>
          <w:b/>
          <w:bCs/>
        </w:rPr>
        <w:t>Exemple</w:t>
      </w:r>
      <w:r>
        <w:t xml:space="preserve">. </w:t>
      </w:r>
      <w:hyperlink r:id="rId118" w:history="1">
        <w:r w:rsidRPr="00A35FAA">
          <w:rPr>
            <w:rFonts w:ascii="Segoe UI" w:hAnsi="Segoe UI" w:cs="Segoe UI"/>
            <w:color w:val="0366D6"/>
            <w:lang w:val="fr-CA"/>
          </w:rPr>
          <w:t>JavaPasAPas</w:t>
        </w:r>
      </w:hyperlink>
      <w:r w:rsidRPr="00D35A89">
        <w:rPr>
          <w:rFonts w:ascii="Segoe UI" w:hAnsi="Segoe UI" w:cs="Segoe UI"/>
          <w:b/>
          <w:bCs/>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Afficher12345.java</w:t>
      </w:r>
    </w:p>
    <w:p w14:paraId="1F91AD1E" w14:textId="77777777" w:rsidR="00522D83" w:rsidRDefault="00522D83" w:rsidP="00305EEB">
      <w:pPr>
        <w:pStyle w:val="Corpsdetexte"/>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w:t>
      </w:r>
      <w:proofErr w:type="gramStart"/>
      <w:r w:rsidRPr="007616BC">
        <w:rPr>
          <w:color w:val="000000"/>
          <w:lang w:val="en-US" w:eastAsia="en-US"/>
        </w:rPr>
        <w:t>args</w:t>
      </w:r>
      <w:r w:rsidRPr="007616BC">
        <w:rPr>
          <w:color w:val="808030"/>
          <w:lang w:val="en-US" w:eastAsia="en-US"/>
        </w:rPr>
        <w:t>[</w:t>
      </w:r>
      <w:proofErr w:type="gramEnd"/>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Corpsdetexte"/>
      </w:pPr>
    </w:p>
    <w:p w14:paraId="5789F680" w14:textId="5C38E357" w:rsidR="00522D83" w:rsidRDefault="00522D83" w:rsidP="00522D83">
      <w:pPr>
        <w:pStyle w:val="Corpsdetexte"/>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5D690410" w:rsidR="00522D83" w:rsidRDefault="00522D83" w:rsidP="00522D83">
      <w:pPr>
        <w:pStyle w:val="Corpsdetexte"/>
      </w:pPr>
      <w:r w:rsidRPr="00D95247">
        <w:rPr>
          <w:b/>
          <w:bCs/>
        </w:rPr>
        <w:t>Exemple</w:t>
      </w:r>
      <w:r>
        <w:t xml:space="preserve">. </w:t>
      </w:r>
      <w:hyperlink r:id="rId11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ExempleWhile.java</w:t>
      </w:r>
    </w:p>
    <w:p w14:paraId="574184C0" w14:textId="77777777" w:rsidR="00522D83" w:rsidRPr="004E5565" w:rsidRDefault="00522D83" w:rsidP="00522D83">
      <w:pPr>
        <w:pStyle w:val="Corpsdetexte"/>
      </w:pPr>
      <w:r>
        <w:t xml:space="preserve"> </w:t>
      </w:r>
      <w:r w:rsidRPr="004C4B90">
        <w:rPr>
          <w:i/>
          <w:iCs/>
        </w:rPr>
        <w:t>ExempleWhile</w:t>
      </w:r>
      <w:r>
        <w:t xml:space="preserve"> illustre la notion de répétition avec compteur en employant un énoncé </w:t>
      </w:r>
      <w:r w:rsidRPr="00894FC8">
        <w:rPr>
          <w:i/>
          <w:iCs/>
        </w:rPr>
        <w:t>while</w:t>
      </w:r>
      <w:r>
        <w:t xml:space="preserve">. Ce programme a le même effet que le précédent.  </w:t>
      </w:r>
    </w:p>
    <w:p w14:paraId="57387286" w14:textId="77777777" w:rsidR="00D02B96" w:rsidRPr="00D02B96" w:rsidRDefault="00D02B96" w:rsidP="00D02B96">
      <w:pPr>
        <w:pStyle w:val="Code"/>
        <w:rPr>
          <w:color w:val="000000"/>
          <w:lang w:eastAsia="en-US"/>
        </w:rPr>
      </w:pPr>
      <w:r w:rsidRPr="00D02B96">
        <w:rPr>
          <w:lang w:eastAsia="en-US"/>
        </w:rPr>
        <w:lastRenderedPageBreak/>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w:t>
      </w:r>
      <w:proofErr w:type="gramStart"/>
      <w:r w:rsidRPr="00D02B96">
        <w:rPr>
          <w:color w:val="004A43"/>
          <w:lang w:val="en-CA" w:eastAsia="en-US"/>
        </w:rPr>
        <w:t>javax</w:t>
      </w:r>
      <w:r w:rsidRPr="00D02B96">
        <w:rPr>
          <w:color w:val="808030"/>
          <w:lang w:val="en-CA" w:eastAsia="en-US"/>
        </w:rPr>
        <w:t>.</w:t>
      </w:r>
      <w:r w:rsidRPr="00D02B96">
        <w:rPr>
          <w:color w:val="004A43"/>
          <w:lang w:val="en-CA" w:eastAsia="en-US"/>
        </w:rPr>
        <w:t>swing</w:t>
      </w:r>
      <w:proofErr w:type="gramEnd"/>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w:t>
      </w:r>
      <w:proofErr w:type="gramStart"/>
      <w:r w:rsidRPr="00D02B96">
        <w:rPr>
          <w:color w:val="000000"/>
          <w:lang w:val="en-CA" w:eastAsia="en-US"/>
        </w:rPr>
        <w:t>ExempleWhile</w:t>
      </w:r>
      <w:r w:rsidRPr="00D02B96">
        <w:rPr>
          <w:color w:val="800080"/>
          <w:lang w:val="en-CA" w:eastAsia="en-US"/>
        </w:rPr>
        <w:t>{</w:t>
      </w:r>
      <w:proofErr w:type="gramEnd"/>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w:t>
      </w:r>
      <w:proofErr w:type="gramStart"/>
      <w:r w:rsidRPr="00D02B96">
        <w:rPr>
          <w:color w:val="000000"/>
          <w:lang w:val="en-CA" w:eastAsia="en-US"/>
        </w:rPr>
        <w:t>args</w:t>
      </w:r>
      <w:r w:rsidRPr="00D02B96">
        <w:rPr>
          <w:color w:val="808030"/>
          <w:lang w:val="en-CA" w:eastAsia="en-US"/>
        </w:rPr>
        <w:t>[</w:t>
      </w:r>
      <w:proofErr w:type="gramEnd"/>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proofErr w:type="gramStart"/>
      <w:r w:rsidRPr="00D02B96">
        <w:rPr>
          <w:color w:val="BB7977"/>
          <w:lang w:eastAsia="en-US"/>
        </w:rPr>
        <w:t>int</w:t>
      </w:r>
      <w:proofErr w:type="gramEnd"/>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proofErr w:type="gramStart"/>
      <w:r w:rsidRPr="00D02B96">
        <w:rPr>
          <w:b/>
          <w:bCs/>
          <w:color w:val="800000"/>
          <w:highlight w:val="yellow"/>
          <w:lang w:eastAsia="en-US"/>
        </w:rPr>
        <w:t>while</w:t>
      </w:r>
      <w:r w:rsidRPr="00D02B96">
        <w:rPr>
          <w:color w:val="808030"/>
          <w:highlight w:val="yellow"/>
          <w:lang w:eastAsia="en-US"/>
        </w:rPr>
        <w:t>(</w:t>
      </w:r>
      <w:proofErr w:type="gramEnd"/>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proofErr w:type="gramStart"/>
      <w:r w:rsidRPr="00452667">
        <w:rPr>
          <w:color w:val="000000"/>
          <w:highlight w:val="yellow"/>
          <w:lang w:eastAsia="en-US"/>
        </w:rPr>
        <w:t>compteur</w:t>
      </w:r>
      <w:proofErr w:type="gramEnd"/>
      <w:r w:rsidRPr="00452667">
        <w:rPr>
          <w:color w:val="000000"/>
          <w:highlight w:val="yellow"/>
          <w:lang w:eastAsia="en-US"/>
        </w:rPr>
        <w:t xml:space="preserve">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Corpsdetexte"/>
        <w:rPr>
          <w:b/>
          <w:bCs/>
        </w:rPr>
      </w:pPr>
    </w:p>
    <w:p w14:paraId="0851C8B2" w14:textId="77777777" w:rsidR="00522D83" w:rsidRDefault="00522D83" w:rsidP="00522D83">
      <w:pPr>
        <w:pStyle w:val="Corpsdetexte"/>
      </w:pPr>
      <w:r>
        <w:t xml:space="preserve">Voici la syntaxe d’un énoncé </w:t>
      </w:r>
      <w:r w:rsidRPr="00DB0661">
        <w:rPr>
          <w:i/>
          <w:iCs/>
        </w:rPr>
        <w:t>while</w:t>
      </w:r>
      <w:r>
        <w:t> :</w:t>
      </w:r>
    </w:p>
    <w:p w14:paraId="448D01D9" w14:textId="62F6F52B" w:rsidR="00522D83" w:rsidRPr="00914EDA" w:rsidRDefault="009E50CE" w:rsidP="00522D83">
      <w:pPr>
        <w:pStyle w:val="Corpsdetexte"/>
      </w:pPr>
      <w:r>
        <w:rPr>
          <w:noProof/>
        </w:rPr>
        <w:object w:dxaOrig="7023" w:dyaOrig="958" w14:anchorId="1D856FB3">
          <v:shape id="_x0000_i1067" type="#_x0000_t75" alt="" style="width:4in;height:39.25pt;mso-width-percent:0;mso-height-percent:0;mso-width-percent:0;mso-height-percent:0" o:ole="">
            <v:imagedata r:id="rId120" o:title=""/>
          </v:shape>
          <o:OLEObject Type="Embed" ProgID="Visio.Drawing.11" ShapeID="_x0000_i1067" DrawAspect="Content" ObjectID="_1765268490" r:id="rId121"/>
        </w:object>
      </w:r>
    </w:p>
    <w:p w14:paraId="4617FD12" w14:textId="77777777" w:rsidR="00D02B96" w:rsidRDefault="00522D83" w:rsidP="00522D83">
      <w:pPr>
        <w:pStyle w:val="Corpsdetexte"/>
      </w:pPr>
      <w:r>
        <w:t xml:space="preserve">L’expression entre parenthèses doit être une </w:t>
      </w:r>
      <w:r w:rsidRPr="00CA468C">
        <w:rPr>
          <w:i/>
          <w:iCs/>
        </w:rPr>
        <w:t>expression booléenne</w:t>
      </w:r>
      <w:r>
        <w:t xml:space="preserve">, aussi appelée </w:t>
      </w:r>
      <w:proofErr w:type="gramStart"/>
      <w:r w:rsidRPr="00690D59">
        <w:rPr>
          <w:i/>
          <w:iCs/>
        </w:rPr>
        <w:t>condition</w:t>
      </w:r>
      <w:r>
        <w:t xml:space="preserve"> ,</w:t>
      </w:r>
      <w:proofErr w:type="gramEnd"/>
      <w:r>
        <w:t xml:space="preserve">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Corpsdetexte"/>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Corpsdetexte"/>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Corpsdetexte"/>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3107CA16" w:rsidR="00522D83" w:rsidRPr="00543633"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13</w:t>
      </w:r>
      <w:r>
        <w:fldChar w:fldCharType="end"/>
      </w:r>
      <w:r>
        <w:t>. Diagramme d’activité pour le programme.</w:t>
      </w:r>
    </w:p>
    <w:p w14:paraId="3F176415" w14:textId="77777777" w:rsidR="00522D83" w:rsidRDefault="00522D83" w:rsidP="00522D83">
      <w:pPr>
        <w:pStyle w:val="Corpsdetexte"/>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w:t>
      </w:r>
      <w:proofErr w:type="gramStart"/>
      <w:r w:rsidRPr="00D90CB2">
        <w:t>compteur</w:t>
      </w:r>
      <w:proofErr w:type="gramEnd"/>
      <w:r w:rsidRPr="00D90CB2">
        <w:t xml:space="preserve"> &lt;= 5){</w:t>
      </w:r>
    </w:p>
    <w:p w14:paraId="3A810E30" w14:textId="77777777" w:rsidR="00522D83" w:rsidRDefault="00522D83" w:rsidP="00522D83">
      <w:pPr>
        <w:pStyle w:val="Corpsdetexte"/>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 xml:space="preserve">JOptionPane.showMessageDialog(null,"Valeur du </w:t>
      </w:r>
      <w:proofErr w:type="gramStart"/>
      <w:r w:rsidRPr="00522D83">
        <w:rPr>
          <w:highlight w:val="lightGray"/>
        </w:rPr>
        <w:t>compteur:</w:t>
      </w:r>
      <w:proofErr w:type="gramEnd"/>
      <w:r w:rsidRPr="00522D83">
        <w:rPr>
          <w:highlight w:val="lightGray"/>
        </w:rPr>
        <w:t xml:space="preserve"> "+compteur);</w:t>
      </w:r>
    </w:p>
    <w:p w14:paraId="13553659" w14:textId="77777777" w:rsidR="00522D83" w:rsidRPr="00522D83" w:rsidRDefault="00522D83" w:rsidP="00522D83">
      <w:pPr>
        <w:pStyle w:val="CodeJava9pt"/>
        <w:rPr>
          <w:highlight w:val="lightGray"/>
        </w:rPr>
      </w:pPr>
      <w:r w:rsidRPr="00522D83">
        <w:rPr>
          <w:highlight w:val="lightGray"/>
        </w:rPr>
        <w:t xml:space="preserve">            </w:t>
      </w:r>
      <w:proofErr w:type="gramStart"/>
      <w:r w:rsidRPr="00522D83">
        <w:rPr>
          <w:highlight w:val="lightGray"/>
        </w:rPr>
        <w:t>compteur</w:t>
      </w:r>
      <w:proofErr w:type="gramEnd"/>
      <w:r w:rsidRPr="00522D83">
        <w:rPr>
          <w:highlight w:val="lightGray"/>
        </w:rPr>
        <w:t xml:space="preserve"> = compteur + 1;</w:t>
      </w:r>
    </w:p>
    <w:p w14:paraId="4712AFE6" w14:textId="77777777" w:rsidR="00522D83" w:rsidRDefault="00522D83" w:rsidP="00522D83">
      <w:pPr>
        <w:pStyle w:val="Corpsdetexte"/>
      </w:pPr>
      <w:proofErr w:type="gramStart"/>
      <w:r>
        <w:t>s’exécuteront</w:t>
      </w:r>
      <w:proofErr w:type="gramEnd"/>
      <w:r>
        <w:t xml:space="preserve">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Corpsdetexte"/>
        <w:rPr>
          <w:b/>
        </w:rPr>
      </w:pPr>
      <w:r w:rsidRPr="002D3E84">
        <w:rPr>
          <w:b/>
        </w:rPr>
        <w:t>Expression booléenne</w:t>
      </w:r>
    </w:p>
    <w:p w14:paraId="2D83CD98" w14:textId="77777777" w:rsidR="00522D83" w:rsidRDefault="00522D83" w:rsidP="00522D83">
      <w:pPr>
        <w:pStyle w:val="Corpsdetexte"/>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lastRenderedPageBreak/>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205B13AF" w:rsidR="00522D83" w:rsidRDefault="00522D83" w:rsidP="00522D83">
      <w:pPr>
        <w:pStyle w:val="Lgende"/>
      </w:pPr>
      <w:r>
        <w:t xml:space="preserve">Figure </w:t>
      </w:r>
      <w:r>
        <w:fldChar w:fldCharType="begin"/>
      </w:r>
      <w:r>
        <w:instrText xml:space="preserve"> SEQ Figure \* ARABIC </w:instrText>
      </w:r>
      <w:r>
        <w:fldChar w:fldCharType="separate"/>
      </w:r>
      <w:r w:rsidR="00CF67E3">
        <w:rPr>
          <w:noProof/>
        </w:rPr>
        <w:t>14</w:t>
      </w:r>
      <w:r>
        <w:fldChar w:fldCharType="end"/>
      </w:r>
      <w:r>
        <w:t>. Opérateurs de comparaison.</w:t>
      </w:r>
    </w:p>
    <w:p w14:paraId="530B3E72" w14:textId="77777777" w:rsidR="00522D83" w:rsidRDefault="00522D83" w:rsidP="00522D83">
      <w:pPr>
        <w:pStyle w:val="Corpsdetexte"/>
      </w:pPr>
      <w:r w:rsidRPr="00ED2A4C">
        <w:rPr>
          <w:b/>
          <w:bCs/>
        </w:rPr>
        <w:t>Exercice</w:t>
      </w:r>
      <w:r>
        <w:t>. Modifiez l’exemple précédent afin qu’il affiche les entiers 0, 2, 4, 6, 8, 10.</w:t>
      </w:r>
    </w:p>
    <w:p w14:paraId="71676E0F" w14:textId="3857D4E9" w:rsidR="00522D83" w:rsidRDefault="00522D83" w:rsidP="00522D83">
      <w:pPr>
        <w:pStyle w:val="Corpsdetexte"/>
      </w:pPr>
      <w:r w:rsidRPr="00C847AB">
        <w:rPr>
          <w:b/>
        </w:rPr>
        <w:t>Solution</w:t>
      </w:r>
      <w:r>
        <w:t xml:space="preserve">. </w:t>
      </w:r>
      <w:hyperlink r:id="rId12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ExerciceWhile1.java</w:t>
      </w:r>
    </w:p>
    <w:p w14:paraId="64E109D6" w14:textId="619F3D7F" w:rsidR="008502F5" w:rsidRPr="008502F5" w:rsidRDefault="008502F5" w:rsidP="008502F5">
      <w:pPr>
        <w:pStyle w:val="Code"/>
        <w:rPr>
          <w:color w:val="000000"/>
          <w:lang w:eastAsia="en-US"/>
        </w:rPr>
      </w:pPr>
      <w:r w:rsidRPr="008502F5">
        <w:rPr>
          <w:lang w:eastAsia="en-US"/>
        </w:rPr>
        <w:t>/*</w:t>
      </w:r>
      <w:r>
        <w:rPr>
          <w:lang w:eastAsia="en-US"/>
        </w:rPr>
        <w:t>*</w:t>
      </w:r>
    </w:p>
    <w:p w14:paraId="28433514" w14:textId="77777777" w:rsidR="008502F5" w:rsidRPr="008502F5" w:rsidRDefault="008502F5" w:rsidP="008502F5">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w:t>
      </w:r>
      <w:proofErr w:type="gramStart"/>
      <w:r w:rsidRPr="00452667">
        <w:rPr>
          <w:color w:val="004A43"/>
          <w:lang w:val="en-CA" w:eastAsia="en-US"/>
        </w:rPr>
        <w:t>javax</w:t>
      </w:r>
      <w:r w:rsidRPr="00452667">
        <w:rPr>
          <w:color w:val="808030"/>
          <w:lang w:val="en-CA" w:eastAsia="en-US"/>
        </w:rPr>
        <w:t>.</w:t>
      </w:r>
      <w:r w:rsidRPr="00452667">
        <w:rPr>
          <w:color w:val="004A43"/>
          <w:lang w:val="en-CA" w:eastAsia="en-US"/>
        </w:rPr>
        <w:t>swing</w:t>
      </w:r>
      <w:proofErr w:type="gramEnd"/>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w:t>
      </w:r>
      <w:proofErr w:type="gramStart"/>
      <w:r w:rsidRPr="008502F5">
        <w:rPr>
          <w:color w:val="000000"/>
          <w:lang w:val="en-CA" w:eastAsia="en-US"/>
        </w:rPr>
        <w:t>args</w:t>
      </w:r>
      <w:r w:rsidRPr="008502F5">
        <w:rPr>
          <w:color w:val="808030"/>
          <w:lang w:val="en-CA" w:eastAsia="en-US"/>
        </w:rPr>
        <w:t>[</w:t>
      </w:r>
      <w:proofErr w:type="gramEnd"/>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proofErr w:type="gramStart"/>
      <w:r w:rsidRPr="008502F5">
        <w:rPr>
          <w:color w:val="BB7977"/>
          <w:lang w:eastAsia="en-US"/>
        </w:rPr>
        <w:t>int</w:t>
      </w:r>
      <w:proofErr w:type="gramEnd"/>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b/>
          <w:bCs/>
          <w:color w:val="800000"/>
          <w:lang w:eastAsia="en-US"/>
        </w:rPr>
        <w:t>while</w:t>
      </w:r>
      <w:r w:rsidRPr="008502F5">
        <w:rPr>
          <w:color w:val="808030"/>
          <w:lang w:eastAsia="en-US"/>
        </w:rPr>
        <w:t>(</w:t>
      </w:r>
      <w:proofErr w:type="gramEnd"/>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proofErr w:type="gramStart"/>
      <w:r w:rsidRPr="00452667">
        <w:rPr>
          <w:color w:val="000000"/>
          <w:lang w:eastAsia="en-US"/>
        </w:rPr>
        <w:t>compteur</w:t>
      </w:r>
      <w:proofErr w:type="gramEnd"/>
      <w:r w:rsidRPr="00452667">
        <w:rPr>
          <w:color w:val="000000"/>
          <w:lang w:eastAsia="en-US"/>
        </w:rPr>
        <w:t xml:space="preserve">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Corpsdetexte"/>
        <w:rPr>
          <w:b/>
          <w:bCs/>
        </w:rPr>
      </w:pPr>
    </w:p>
    <w:p w14:paraId="178EFAF5" w14:textId="77777777" w:rsidR="00522D83" w:rsidRDefault="00522D83" w:rsidP="00522D83">
      <w:pPr>
        <w:pStyle w:val="Corpsdetexte"/>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1C8FC1BE" w:rsidR="00522D83" w:rsidRPr="00692D34" w:rsidRDefault="00522D83" w:rsidP="00305EEB">
      <w:pPr>
        <w:pStyle w:val="Corpsdetexte"/>
        <w:keepNext/>
        <w:keepLines/>
      </w:pPr>
      <w:r w:rsidRPr="00365931">
        <w:rPr>
          <w:b/>
        </w:rPr>
        <w:t>Solution</w:t>
      </w:r>
      <w:r>
        <w:t xml:space="preserve">. </w:t>
      </w:r>
      <w:hyperlink r:id="rId124"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ExerciceWhile2.java</w:t>
      </w:r>
    </w:p>
    <w:p w14:paraId="6F46F38F" w14:textId="77777777" w:rsidR="008502F5" w:rsidRPr="008502F5" w:rsidRDefault="008502F5" w:rsidP="00305EEB">
      <w:pPr>
        <w:pStyle w:val="Code"/>
        <w:rPr>
          <w:color w:val="000000"/>
          <w:lang w:eastAsia="en-US"/>
        </w:rPr>
      </w:pPr>
      <w:r w:rsidRPr="008502F5">
        <w:rPr>
          <w:lang w:eastAsia="en-US"/>
        </w:rPr>
        <w:t>/**</w:t>
      </w:r>
    </w:p>
    <w:p w14:paraId="0FFAA4E5"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w:t>
      </w:r>
      <w:proofErr w:type="gramStart"/>
      <w:r w:rsidRPr="008502F5">
        <w:rPr>
          <w:color w:val="004A43"/>
          <w:lang w:val="en-CA" w:eastAsia="en-US"/>
        </w:rPr>
        <w:t>javax</w:t>
      </w:r>
      <w:r w:rsidRPr="008502F5">
        <w:rPr>
          <w:color w:val="808030"/>
          <w:lang w:val="en-CA" w:eastAsia="en-US"/>
        </w:rPr>
        <w:t>.</w:t>
      </w:r>
      <w:r w:rsidRPr="008502F5">
        <w:rPr>
          <w:color w:val="004A43"/>
          <w:lang w:val="en-CA" w:eastAsia="en-US"/>
        </w:rPr>
        <w:t>swing</w:t>
      </w:r>
      <w:proofErr w:type="gramEnd"/>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w:t>
      </w:r>
      <w:proofErr w:type="gramStart"/>
      <w:r w:rsidRPr="008502F5">
        <w:rPr>
          <w:color w:val="000000"/>
          <w:lang w:val="en-CA" w:eastAsia="en-US"/>
        </w:rPr>
        <w:t>args</w:t>
      </w:r>
      <w:r w:rsidRPr="008502F5">
        <w:rPr>
          <w:color w:val="808030"/>
          <w:lang w:val="en-CA" w:eastAsia="en-US"/>
        </w:rPr>
        <w:t>[</w:t>
      </w:r>
      <w:proofErr w:type="gramEnd"/>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proofErr w:type="gramStart"/>
      <w:r w:rsidRPr="008502F5">
        <w:rPr>
          <w:color w:val="BB7977"/>
          <w:lang w:eastAsia="en-US"/>
        </w:rPr>
        <w:t>int</w:t>
      </w:r>
      <w:proofErr w:type="gramEnd"/>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compteur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b/>
          <w:bCs/>
          <w:color w:val="800000"/>
          <w:lang w:eastAsia="en-US"/>
        </w:rPr>
        <w:t>while</w:t>
      </w:r>
      <w:r w:rsidRPr="008502F5">
        <w:rPr>
          <w:color w:val="808030"/>
          <w:lang w:eastAsia="en-US"/>
        </w:rPr>
        <w:t>(</w:t>
      </w:r>
      <w:proofErr w:type="gramEnd"/>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compteur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Corpsdetexte"/>
        <w:rPr>
          <w:b/>
          <w:bCs/>
        </w:rPr>
      </w:pPr>
    </w:p>
    <w:p w14:paraId="6BB5FC6D" w14:textId="77777777" w:rsidR="00522D83" w:rsidRDefault="00522D83" w:rsidP="00522D83">
      <w:pPr>
        <w:pStyle w:val="Corpsdetexte"/>
      </w:pPr>
      <w:r w:rsidRPr="004B6A10">
        <w:rPr>
          <w:b/>
          <w:bCs/>
        </w:rPr>
        <w:lastRenderedPageBreak/>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52085A5B" w:rsidR="00522D83" w:rsidRDefault="00522D83" w:rsidP="00522D83">
      <w:pPr>
        <w:pStyle w:val="Corpsdetexte"/>
      </w:pPr>
      <w:r w:rsidRPr="00365931">
        <w:rPr>
          <w:b/>
        </w:rPr>
        <w:t>Solution</w:t>
      </w:r>
      <w:r>
        <w:t xml:space="preserve">. </w:t>
      </w:r>
      <w:hyperlink r:id="rId125"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ExerciceWhile3.java</w:t>
      </w:r>
    </w:p>
    <w:p w14:paraId="44A11019" w14:textId="77777777" w:rsidR="008502F5" w:rsidRPr="008502F5" w:rsidRDefault="008502F5" w:rsidP="008502F5">
      <w:pPr>
        <w:pStyle w:val="Code"/>
        <w:rPr>
          <w:color w:val="000000"/>
          <w:lang w:eastAsia="en-US"/>
        </w:rPr>
      </w:pPr>
      <w:r w:rsidRPr="008502F5">
        <w:rPr>
          <w:lang w:eastAsia="en-US"/>
        </w:rPr>
        <w:t>/**</w:t>
      </w:r>
    </w:p>
    <w:p w14:paraId="71F35F8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w:t>
      </w:r>
      <w:proofErr w:type="gramStart"/>
      <w:r w:rsidRPr="007616BC">
        <w:rPr>
          <w:color w:val="000000"/>
          <w:lang w:val="en-US" w:eastAsia="en-US"/>
        </w:rPr>
        <w:t>args</w:t>
      </w:r>
      <w:r w:rsidRPr="007616BC">
        <w:rPr>
          <w:color w:val="808030"/>
          <w:lang w:val="en-US" w:eastAsia="en-US"/>
        </w:rPr>
        <w:t>[</w:t>
      </w:r>
      <w:proofErr w:type="gramEnd"/>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662E72E8"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b/>
          <w:bCs/>
          <w:color w:val="800000"/>
          <w:lang w:eastAsia="en-US"/>
        </w:rPr>
        <w:t>while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serie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entier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somme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compteur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Corpsdetexte"/>
        <w:rPr>
          <w:b/>
          <w:bCs/>
        </w:rPr>
      </w:pPr>
    </w:p>
    <w:p w14:paraId="470DD4AC" w14:textId="60FD12AE" w:rsidR="00522D83" w:rsidRDefault="00522D83" w:rsidP="00522D83">
      <w:pPr>
        <w:pStyle w:val="Corpsdetexte"/>
      </w:pPr>
      <w:r w:rsidRPr="002C71C8">
        <w:rPr>
          <w:b/>
          <w:bCs/>
        </w:rPr>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B0765C9" w:rsidR="00522D83" w:rsidRDefault="00522D83" w:rsidP="00305EEB">
      <w:pPr>
        <w:pStyle w:val="Corpsdetexte"/>
        <w:keepNext/>
        <w:keepLines/>
      </w:pPr>
      <w:r w:rsidRPr="002C0483">
        <w:rPr>
          <w:b/>
        </w:rPr>
        <w:lastRenderedPageBreak/>
        <w:t>Solution</w:t>
      </w:r>
      <w:r>
        <w:t xml:space="preserve">. </w:t>
      </w:r>
      <w:hyperlink r:id="rId126"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D35A89" w:rsidRPr="00D35A89">
        <w:rPr>
          <w:rFonts w:ascii="Segoe UI" w:hAnsi="Segoe UI" w:cs="Segoe UI"/>
          <w:b/>
          <w:bCs/>
          <w:color w:val="586069"/>
          <w:lang w:val="fr-CA"/>
        </w:rPr>
        <w:t>chapitre_3</w:t>
      </w:r>
      <w:r w:rsidR="00D35A89">
        <w:rPr>
          <w:rFonts w:ascii="Segoe UI" w:hAnsi="Segoe UI" w:cs="Segoe UI"/>
          <w:color w:val="586069"/>
          <w:lang w:val="fr-CA"/>
        </w:rPr>
        <w:t>/</w:t>
      </w:r>
      <w:r w:rsidRPr="00A35FAA">
        <w:rPr>
          <w:rFonts w:ascii="Segoe UI" w:hAnsi="Segoe UI" w:cs="Segoe UI"/>
          <w:b/>
          <w:bCs/>
          <w:color w:val="586069"/>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8502F5">
      <w:pPr>
        <w:pStyle w:val="Code"/>
        <w:rPr>
          <w:color w:val="000000"/>
          <w:lang w:eastAsia="en-US"/>
        </w:rPr>
      </w:pPr>
      <w:r w:rsidRPr="008502F5">
        <w:rPr>
          <w:lang w:eastAsia="en-US"/>
        </w:rPr>
        <w:t> */</w:t>
      </w:r>
    </w:p>
    <w:p w14:paraId="269975C4" w14:textId="77777777" w:rsidR="008502F5" w:rsidRPr="008502F5" w:rsidRDefault="008502F5" w:rsidP="008502F5">
      <w:pPr>
        <w:pStyle w:val="Code"/>
        <w:rPr>
          <w:color w:val="000000"/>
          <w:lang w:eastAsia="en-US"/>
        </w:rPr>
      </w:pPr>
      <w:proofErr w:type="gramStart"/>
      <w:r w:rsidRPr="008502F5">
        <w:rPr>
          <w:b/>
          <w:bCs/>
          <w:color w:val="800000"/>
          <w:lang w:eastAsia="en-US"/>
        </w:rPr>
        <w:t>import</w:t>
      </w:r>
      <w:proofErr w:type="gramEnd"/>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790DA8" w:rsidRDefault="008502F5" w:rsidP="008502F5">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ExerciceWhileSentinelle </w:t>
      </w:r>
      <w:r w:rsidRPr="00790DA8">
        <w:rPr>
          <w:color w:val="800080"/>
          <w:lang w:val="en-CA" w:eastAsia="en-US"/>
        </w:rPr>
        <w:t>{</w:t>
      </w:r>
    </w:p>
    <w:p w14:paraId="20A261BA" w14:textId="77777777" w:rsidR="008502F5" w:rsidRPr="008502F5" w:rsidRDefault="008502F5" w:rsidP="008502F5">
      <w:pPr>
        <w:pStyle w:val="Code"/>
        <w:rPr>
          <w:color w:val="000000"/>
          <w:lang w:val="en-CA" w:eastAsia="en-US"/>
        </w:rPr>
      </w:pPr>
      <w:r w:rsidRPr="00790DA8">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w:t>
      </w:r>
      <w:proofErr w:type="gramStart"/>
      <w:r w:rsidRPr="008502F5">
        <w:rPr>
          <w:color w:val="000000"/>
          <w:lang w:val="en-CA" w:eastAsia="en-US"/>
        </w:rPr>
        <w:t>args</w:t>
      </w:r>
      <w:r w:rsidRPr="008502F5">
        <w:rPr>
          <w:color w:val="808030"/>
          <w:lang w:val="en-CA" w:eastAsia="en-US"/>
        </w:rPr>
        <w:t>[</w:t>
      </w:r>
      <w:proofErr w:type="gramEnd"/>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b/>
          <w:bCs/>
          <w:color w:val="800000"/>
          <w:lang w:eastAsia="en-US"/>
        </w:rPr>
        <w:t>while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serie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entier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somme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proofErr w:type="gramStart"/>
      <w:r w:rsidRPr="008502F5">
        <w:rPr>
          <w:color w:val="808030"/>
          <w:lang w:val="en-CA" w:eastAsia="en-US"/>
        </w:rPr>
        <w:t>)</w:t>
      </w:r>
      <w:r w:rsidRPr="008502F5">
        <w:rPr>
          <w:color w:val="800080"/>
          <w:lang w:val="en-CA" w:eastAsia="en-US"/>
        </w:rPr>
        <w:t>;</w:t>
      </w:r>
      <w:proofErr w:type="gramEnd"/>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Corpsdetexte"/>
      </w:pPr>
    </w:p>
    <w:p w14:paraId="2A310887" w14:textId="62A5AD20" w:rsidR="00F05993" w:rsidRPr="00991CB5" w:rsidRDefault="00F05993" w:rsidP="0001372D">
      <w:pPr>
        <w:pStyle w:val="Titre2"/>
      </w:pPr>
      <w:bookmarkStart w:id="71" w:name="_Toc44667579"/>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71"/>
    </w:p>
    <w:p w14:paraId="3620FA2F" w14:textId="77777777" w:rsidR="00F05993" w:rsidRDefault="00F05993" w:rsidP="00F05993">
      <w:pPr>
        <w:pStyle w:val="Corpsdetexte"/>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Corpsdetexte"/>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0" w:type="auto"/>
        <w:tblLook w:val="04A0" w:firstRow="1" w:lastRow="0" w:firstColumn="1" w:lastColumn="0" w:noHBand="0" w:noVBand="1"/>
      </w:tblPr>
      <w:tblGrid>
        <w:gridCol w:w="1680"/>
        <w:gridCol w:w="4174"/>
        <w:gridCol w:w="4226"/>
      </w:tblGrid>
      <w:tr w:rsidR="00F05993" w:rsidRPr="00BB4E71" w14:paraId="48D6A199" w14:textId="77777777" w:rsidTr="008D06F8">
        <w:tc>
          <w:tcPr>
            <w:tcW w:w="1696" w:type="dxa"/>
          </w:tcPr>
          <w:p w14:paraId="45251041" w14:textId="77777777" w:rsidR="00F05993" w:rsidRPr="00BB4E71" w:rsidRDefault="00F05993" w:rsidP="008D06F8">
            <w:pPr>
              <w:pStyle w:val="Corpsdetexte"/>
              <w:rPr>
                <w:bCs/>
                <w:lang w:val="fr-CA"/>
              </w:rPr>
            </w:pPr>
            <w:r w:rsidRPr="00BB4E71">
              <w:rPr>
                <w:bCs/>
                <w:lang w:val="fr-CA"/>
              </w:rPr>
              <w:t>Numéro de test</w:t>
            </w:r>
          </w:p>
        </w:tc>
        <w:tc>
          <w:tcPr>
            <w:tcW w:w="4253" w:type="dxa"/>
          </w:tcPr>
          <w:p w14:paraId="39ED74B7" w14:textId="77777777" w:rsidR="00F05993" w:rsidRPr="00BB4E71" w:rsidRDefault="00F05993" w:rsidP="008D06F8">
            <w:pPr>
              <w:pStyle w:val="Corpsdetexte"/>
              <w:rPr>
                <w:bCs/>
                <w:lang w:val="fr-CA"/>
              </w:rPr>
            </w:pPr>
            <w:r w:rsidRPr="00BB4E71">
              <w:rPr>
                <w:bCs/>
                <w:lang w:val="fr-CA"/>
              </w:rPr>
              <w:t>Input</w:t>
            </w:r>
          </w:p>
        </w:tc>
        <w:tc>
          <w:tcPr>
            <w:tcW w:w="4296" w:type="dxa"/>
          </w:tcPr>
          <w:p w14:paraId="65A367EB" w14:textId="77777777" w:rsidR="00F05993" w:rsidRPr="00BB4E71" w:rsidRDefault="00F05993" w:rsidP="008D06F8">
            <w:pPr>
              <w:pStyle w:val="Corpsdetexte"/>
              <w:rPr>
                <w:bCs/>
                <w:lang w:val="fr-CA"/>
              </w:rPr>
            </w:pPr>
            <w:r w:rsidRPr="00BB4E71">
              <w:rPr>
                <w:bCs/>
                <w:lang w:val="fr-CA"/>
              </w:rPr>
              <w:t>Output</w:t>
            </w:r>
          </w:p>
        </w:tc>
      </w:tr>
      <w:tr w:rsidR="00F05993" w:rsidRPr="00BB4E71" w14:paraId="146B23F8" w14:textId="77777777" w:rsidTr="008D06F8">
        <w:tc>
          <w:tcPr>
            <w:tcW w:w="1696" w:type="dxa"/>
          </w:tcPr>
          <w:p w14:paraId="6D0254C1" w14:textId="77777777" w:rsidR="00F05993" w:rsidRPr="00BB4E71" w:rsidRDefault="00F05993" w:rsidP="008D06F8">
            <w:pPr>
              <w:pStyle w:val="Corpsdetexte"/>
              <w:rPr>
                <w:bCs/>
                <w:lang w:val="fr-CA"/>
              </w:rPr>
            </w:pPr>
            <w:r w:rsidRPr="00BB4E71">
              <w:rPr>
                <w:bCs/>
                <w:lang w:val="fr-CA"/>
              </w:rPr>
              <w:t>1</w:t>
            </w:r>
          </w:p>
        </w:tc>
        <w:tc>
          <w:tcPr>
            <w:tcW w:w="4253" w:type="dxa"/>
          </w:tcPr>
          <w:p w14:paraId="0D7A58B7" w14:textId="77777777" w:rsidR="00F05993" w:rsidRPr="00BB4E71" w:rsidRDefault="00F05993" w:rsidP="008D06F8">
            <w:pPr>
              <w:pStyle w:val="Corpsdetexte"/>
              <w:rPr>
                <w:bCs/>
                <w:lang w:val="fr-CA"/>
              </w:rPr>
            </w:pPr>
            <w:r w:rsidRPr="00BB4E71">
              <w:rPr>
                <w:bCs/>
                <w:lang w:val="fr-CA"/>
              </w:rPr>
              <w:t>15</w:t>
            </w:r>
          </w:p>
          <w:p w14:paraId="29AA2DD6" w14:textId="77777777" w:rsidR="00F05993" w:rsidRPr="00BB4E71" w:rsidRDefault="00F05993" w:rsidP="008D06F8">
            <w:pPr>
              <w:pStyle w:val="Corpsdetexte"/>
              <w:rPr>
                <w:bCs/>
                <w:lang w:val="fr-CA"/>
              </w:rPr>
            </w:pPr>
            <w:r w:rsidRPr="00BB4E71">
              <w:rPr>
                <w:bCs/>
                <w:lang w:val="fr-CA"/>
              </w:rPr>
              <w:t>120</w:t>
            </w:r>
          </w:p>
          <w:p w14:paraId="00AD3DEB" w14:textId="77777777" w:rsidR="00F05993" w:rsidRPr="00BB4E71" w:rsidRDefault="00F05993" w:rsidP="008D06F8">
            <w:pPr>
              <w:pStyle w:val="Corpsdetexte"/>
              <w:rPr>
                <w:bCs/>
                <w:lang w:val="fr-CA"/>
              </w:rPr>
            </w:pPr>
            <w:r w:rsidRPr="00BB4E71">
              <w:rPr>
                <w:bCs/>
                <w:lang w:val="fr-CA"/>
              </w:rPr>
              <w:t>30</w:t>
            </w:r>
          </w:p>
          <w:p w14:paraId="112D0550" w14:textId="77777777" w:rsidR="00F05993" w:rsidRPr="00BB4E71" w:rsidRDefault="00F05993" w:rsidP="008D06F8">
            <w:pPr>
              <w:pStyle w:val="Corpsdetexte"/>
              <w:rPr>
                <w:bCs/>
                <w:lang w:val="fr-CA"/>
              </w:rPr>
            </w:pPr>
            <w:r w:rsidRPr="00BB4E71">
              <w:rPr>
                <w:bCs/>
                <w:lang w:val="fr-CA"/>
              </w:rPr>
              <w:t>0</w:t>
            </w:r>
          </w:p>
        </w:tc>
        <w:tc>
          <w:tcPr>
            <w:tcW w:w="4296" w:type="dxa"/>
          </w:tcPr>
          <w:p w14:paraId="07319699" w14:textId="77777777" w:rsidR="00F05993" w:rsidRPr="00BB4E71" w:rsidRDefault="00F05993" w:rsidP="008D06F8">
            <w:pPr>
              <w:pStyle w:val="Corpsdetexte"/>
              <w:rPr>
                <w:bCs/>
                <w:lang w:val="fr-CA"/>
              </w:rPr>
            </w:pPr>
            <w:r w:rsidRPr="00BB4E71">
              <w:rPr>
                <w:bCs/>
                <w:lang w:val="fr-CA"/>
              </w:rPr>
              <w:t>165</w:t>
            </w:r>
          </w:p>
        </w:tc>
      </w:tr>
      <w:tr w:rsidR="00F05993" w:rsidRPr="00BB4E71" w14:paraId="02435C28" w14:textId="77777777" w:rsidTr="008D06F8">
        <w:tc>
          <w:tcPr>
            <w:tcW w:w="1696" w:type="dxa"/>
          </w:tcPr>
          <w:p w14:paraId="6D4F9BA6" w14:textId="77777777" w:rsidR="00F05993" w:rsidRPr="00BB4E71" w:rsidRDefault="00F05993" w:rsidP="008D06F8">
            <w:pPr>
              <w:pStyle w:val="Corpsdetexte"/>
              <w:rPr>
                <w:bCs/>
                <w:lang w:val="fr-CA"/>
              </w:rPr>
            </w:pPr>
            <w:r w:rsidRPr="00BB4E71">
              <w:rPr>
                <w:bCs/>
                <w:lang w:val="fr-CA"/>
              </w:rPr>
              <w:t>2</w:t>
            </w:r>
          </w:p>
        </w:tc>
        <w:tc>
          <w:tcPr>
            <w:tcW w:w="4253" w:type="dxa"/>
          </w:tcPr>
          <w:p w14:paraId="22131A7E" w14:textId="77777777" w:rsidR="00F05993" w:rsidRPr="00BB4E71" w:rsidRDefault="00F05993" w:rsidP="008D06F8">
            <w:pPr>
              <w:pStyle w:val="Corpsdetexte"/>
              <w:rPr>
                <w:bCs/>
                <w:lang w:val="fr-CA"/>
              </w:rPr>
            </w:pPr>
            <w:r w:rsidRPr="00BB4E71">
              <w:rPr>
                <w:bCs/>
                <w:lang w:val="fr-CA"/>
              </w:rPr>
              <w:t>10</w:t>
            </w:r>
          </w:p>
          <w:p w14:paraId="51EC1449" w14:textId="77777777" w:rsidR="00F05993" w:rsidRPr="00BB4E71" w:rsidRDefault="00F05993" w:rsidP="008D06F8">
            <w:pPr>
              <w:pStyle w:val="Corpsdetexte"/>
              <w:rPr>
                <w:bCs/>
                <w:lang w:val="fr-CA"/>
              </w:rPr>
            </w:pPr>
            <w:r w:rsidRPr="00BB4E71">
              <w:rPr>
                <w:bCs/>
                <w:lang w:val="fr-CA"/>
              </w:rPr>
              <w:t>-5</w:t>
            </w:r>
          </w:p>
          <w:p w14:paraId="68D31D6B" w14:textId="77777777" w:rsidR="00F05993" w:rsidRDefault="00F05993" w:rsidP="008D06F8">
            <w:pPr>
              <w:pStyle w:val="Corpsdetexte"/>
              <w:rPr>
                <w:bCs/>
                <w:lang w:val="fr-CA"/>
              </w:rPr>
            </w:pPr>
            <w:r w:rsidRPr="00BB4E71">
              <w:rPr>
                <w:bCs/>
                <w:lang w:val="fr-CA"/>
              </w:rPr>
              <w:t>20</w:t>
            </w:r>
          </w:p>
          <w:p w14:paraId="061C771A" w14:textId="77777777" w:rsidR="00F05993" w:rsidRPr="00BB4E71" w:rsidRDefault="00F05993" w:rsidP="008D06F8">
            <w:pPr>
              <w:pStyle w:val="Corpsdetexte"/>
              <w:rPr>
                <w:bCs/>
                <w:lang w:val="fr-CA"/>
              </w:rPr>
            </w:pPr>
            <w:r>
              <w:rPr>
                <w:bCs/>
                <w:lang w:val="fr-CA"/>
              </w:rPr>
              <w:t>0</w:t>
            </w:r>
          </w:p>
        </w:tc>
        <w:tc>
          <w:tcPr>
            <w:tcW w:w="4296" w:type="dxa"/>
          </w:tcPr>
          <w:p w14:paraId="0D11E323" w14:textId="77777777" w:rsidR="00F05993" w:rsidRPr="00BB4E71" w:rsidRDefault="00F05993" w:rsidP="008D06F8">
            <w:pPr>
              <w:pStyle w:val="Corpsdetexte"/>
              <w:rPr>
                <w:bCs/>
                <w:lang w:val="fr-CA"/>
              </w:rPr>
            </w:pPr>
            <w:r w:rsidRPr="00BB4E71">
              <w:rPr>
                <w:bCs/>
                <w:lang w:val="fr-CA"/>
              </w:rPr>
              <w:t>30</w:t>
            </w:r>
          </w:p>
        </w:tc>
      </w:tr>
      <w:tr w:rsidR="00F05993" w:rsidRPr="00BB4E71" w14:paraId="716FFCCA" w14:textId="77777777" w:rsidTr="008D06F8">
        <w:tc>
          <w:tcPr>
            <w:tcW w:w="1696" w:type="dxa"/>
          </w:tcPr>
          <w:p w14:paraId="6D3324F9" w14:textId="77777777" w:rsidR="00F05993" w:rsidRPr="00BB4E71" w:rsidRDefault="00F05993" w:rsidP="008D06F8">
            <w:pPr>
              <w:pStyle w:val="Corpsdetexte"/>
              <w:rPr>
                <w:bCs/>
                <w:lang w:val="fr-CA"/>
              </w:rPr>
            </w:pPr>
            <w:r w:rsidRPr="00BB4E71">
              <w:rPr>
                <w:bCs/>
                <w:lang w:val="fr-CA"/>
              </w:rPr>
              <w:t>3</w:t>
            </w:r>
          </w:p>
        </w:tc>
        <w:tc>
          <w:tcPr>
            <w:tcW w:w="4253" w:type="dxa"/>
          </w:tcPr>
          <w:p w14:paraId="5E1E585F" w14:textId="77777777" w:rsidR="00F05993" w:rsidRPr="00BB4E71" w:rsidRDefault="00F05993" w:rsidP="008D06F8">
            <w:pPr>
              <w:pStyle w:val="Corpsdetexte"/>
              <w:rPr>
                <w:bCs/>
                <w:lang w:val="fr-CA"/>
              </w:rPr>
            </w:pPr>
            <w:r w:rsidRPr="00BB4E71">
              <w:rPr>
                <w:bCs/>
                <w:lang w:val="fr-CA"/>
              </w:rPr>
              <w:t>0</w:t>
            </w:r>
          </w:p>
        </w:tc>
        <w:tc>
          <w:tcPr>
            <w:tcW w:w="4296" w:type="dxa"/>
          </w:tcPr>
          <w:p w14:paraId="4D312547" w14:textId="77777777" w:rsidR="00F05993" w:rsidRPr="00BB4E71" w:rsidRDefault="00F05993" w:rsidP="008D06F8">
            <w:pPr>
              <w:pStyle w:val="Corpsdetexte"/>
              <w:rPr>
                <w:bCs/>
                <w:lang w:val="fr-CA"/>
              </w:rPr>
            </w:pPr>
            <w:r w:rsidRPr="00BB4E71">
              <w:rPr>
                <w:bCs/>
                <w:lang w:val="fr-CA"/>
              </w:rPr>
              <w:t>0</w:t>
            </w:r>
          </w:p>
        </w:tc>
      </w:tr>
      <w:tr w:rsidR="00F05993" w:rsidRPr="00BB4E71" w14:paraId="6E019974" w14:textId="77777777" w:rsidTr="008D06F8">
        <w:tc>
          <w:tcPr>
            <w:tcW w:w="1696" w:type="dxa"/>
          </w:tcPr>
          <w:p w14:paraId="7041D614" w14:textId="77777777" w:rsidR="00F05993" w:rsidRPr="00BB4E71" w:rsidRDefault="00F05993" w:rsidP="008D06F8">
            <w:pPr>
              <w:pStyle w:val="Corpsdetexte"/>
              <w:rPr>
                <w:bCs/>
                <w:lang w:val="fr-CA"/>
              </w:rPr>
            </w:pPr>
            <w:r w:rsidRPr="00BB4E71">
              <w:rPr>
                <w:bCs/>
                <w:lang w:val="fr-CA"/>
              </w:rPr>
              <w:lastRenderedPageBreak/>
              <w:t>4</w:t>
            </w:r>
          </w:p>
        </w:tc>
        <w:tc>
          <w:tcPr>
            <w:tcW w:w="4253" w:type="dxa"/>
          </w:tcPr>
          <w:p w14:paraId="28BEB17B" w14:textId="77777777" w:rsidR="00F05993" w:rsidRPr="00BB4E71" w:rsidRDefault="00F05993" w:rsidP="008D06F8">
            <w:pPr>
              <w:pStyle w:val="Corpsdetexte"/>
              <w:rPr>
                <w:bCs/>
                <w:lang w:val="fr-CA"/>
              </w:rPr>
            </w:pPr>
            <w:r w:rsidRPr="00BB4E71">
              <w:rPr>
                <w:bCs/>
                <w:lang w:val="fr-CA"/>
              </w:rPr>
              <w:t>2a</w:t>
            </w:r>
          </w:p>
        </w:tc>
        <w:tc>
          <w:tcPr>
            <w:tcW w:w="4296" w:type="dxa"/>
          </w:tcPr>
          <w:p w14:paraId="36AB8B09" w14:textId="77777777" w:rsidR="00F05993" w:rsidRPr="00BB4E71" w:rsidRDefault="00F05993" w:rsidP="008D06F8">
            <w:pPr>
              <w:pStyle w:val="Corpsdetexte"/>
              <w:rPr>
                <w:bCs/>
                <w:lang w:val="fr-CA"/>
              </w:rPr>
            </w:pPr>
            <w:r w:rsidRPr="00BB4E71">
              <w:rPr>
                <w:bCs/>
                <w:lang w:val="fr-CA"/>
              </w:rPr>
              <w:t>Exception</w:t>
            </w:r>
          </w:p>
        </w:tc>
      </w:tr>
    </w:tbl>
    <w:p w14:paraId="4E68F864" w14:textId="77777777" w:rsidR="00F05993" w:rsidRPr="00BB4E71" w:rsidRDefault="00F05993" w:rsidP="00F05993">
      <w:pPr>
        <w:pStyle w:val="Corpsdetexte"/>
        <w:rPr>
          <w:bCs/>
          <w:lang w:val="fr-CA"/>
        </w:rPr>
      </w:pPr>
    </w:p>
    <w:p w14:paraId="2C0DFAE8" w14:textId="1D923BF9" w:rsidR="00F05993" w:rsidRDefault="00F05993" w:rsidP="00F05993">
      <w:pPr>
        <w:pStyle w:val="Corpsdetexte"/>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Corpsdetexte"/>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Corpsdetexte"/>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Corpsdetexte"/>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Corpsdetexte"/>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Titre2"/>
      </w:pPr>
      <w:bookmarkStart w:id="72" w:name="_Toc508790681"/>
      <w:bookmarkStart w:id="73" w:name="_Toc44667580"/>
      <w:r>
        <w:t>L</w:t>
      </w:r>
      <w:r w:rsidR="00D02B96">
        <w:t>a boucle</w:t>
      </w:r>
      <w:r w:rsidR="00841EF9">
        <w:t xml:space="preserve"> </w:t>
      </w:r>
      <w:r>
        <w:t>avec l’énoncé for</w:t>
      </w:r>
      <w:bookmarkEnd w:id="72"/>
      <w:bookmarkEnd w:id="73"/>
    </w:p>
    <w:p w14:paraId="338FA02D" w14:textId="77777777" w:rsidR="00522D83" w:rsidRDefault="00522D83" w:rsidP="00522D83">
      <w:pPr>
        <w:pStyle w:val="Corpsdetexte"/>
      </w:pPr>
      <w:r>
        <w:t xml:space="preserve">L’utilisation d’une répétition avec compteur est très fréquente. La boucle </w:t>
      </w:r>
      <w:r w:rsidRPr="00B82494">
        <w:rPr>
          <w:i/>
          <w:iCs/>
        </w:rPr>
        <w:t>for</w:t>
      </w:r>
      <w:r>
        <w:t xml:space="preserve"> simplifie l’écriture de telles boucles.</w:t>
      </w:r>
    </w:p>
    <w:p w14:paraId="2800B305" w14:textId="257F4813" w:rsidR="00522D83" w:rsidRDefault="00522D83" w:rsidP="00522D83">
      <w:pPr>
        <w:pStyle w:val="Corpsdetexte"/>
      </w:pPr>
      <w:r w:rsidRPr="009541B0">
        <w:rPr>
          <w:b/>
          <w:bCs/>
        </w:rPr>
        <w:t>Exemple</w:t>
      </w:r>
      <w:r>
        <w:t xml:space="preserve">. </w:t>
      </w:r>
      <w:hyperlink r:id="rId12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ExempleForSimple.java</w:t>
      </w:r>
    </w:p>
    <w:p w14:paraId="3DE08409" w14:textId="2781AE6B" w:rsidR="00522D83" w:rsidRDefault="00522D83" w:rsidP="00522D83">
      <w:pPr>
        <w:pStyle w:val="Corpsdetexte"/>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8502F5">
      <w:pPr>
        <w:pStyle w:val="Code"/>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w:t>
      </w:r>
      <w:proofErr w:type="gramStart"/>
      <w:r w:rsidRPr="008502F5">
        <w:rPr>
          <w:color w:val="000000"/>
          <w:lang w:val="en-CA" w:eastAsia="en-US"/>
        </w:rPr>
        <w:t>args</w:t>
      </w:r>
      <w:r w:rsidRPr="008502F5">
        <w:rPr>
          <w:color w:val="808030"/>
          <w:lang w:val="en-CA" w:eastAsia="en-US"/>
        </w:rPr>
        <w:t>[</w:t>
      </w:r>
      <w:proofErr w:type="gramEnd"/>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8502F5">
      <w:pPr>
        <w:pStyle w:val="Code"/>
        <w:rPr>
          <w:color w:val="000000"/>
          <w:lang w:eastAsia="en-US"/>
        </w:rPr>
      </w:pPr>
      <w:r w:rsidRPr="008502F5">
        <w:rPr>
          <w:color w:val="000000"/>
          <w:lang w:val="en-CA" w:eastAsia="en-US"/>
        </w:rPr>
        <w:t xml:space="preserve">    </w:t>
      </w:r>
      <w:proofErr w:type="gramStart"/>
      <w:r w:rsidRPr="008502F5">
        <w:rPr>
          <w:b/>
          <w:bCs/>
          <w:color w:val="800000"/>
          <w:highlight w:val="yellow"/>
          <w:lang w:eastAsia="en-US"/>
        </w:rPr>
        <w:t>for</w:t>
      </w:r>
      <w:proofErr w:type="gramEnd"/>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Corpsdetexte"/>
      </w:pPr>
    </w:p>
    <w:p w14:paraId="37A796DC" w14:textId="77777777" w:rsidR="00522D83" w:rsidRDefault="00522D83" w:rsidP="00522D83">
      <w:pPr>
        <w:pStyle w:val="Corpsdetexte"/>
      </w:pPr>
      <w:r>
        <w:lastRenderedPageBreak/>
        <w:t>Une abréviation syntaxique souvent employée est l’emploi de l’opérateur de post-incrémentation (++) qui a l’effet d’incrémenter de 1.</w:t>
      </w:r>
    </w:p>
    <w:p w14:paraId="335359CD" w14:textId="77777777" w:rsidR="00522D83" w:rsidRDefault="00522D83" w:rsidP="00522D83">
      <w:pPr>
        <w:pStyle w:val="Corpsdetexte"/>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proofErr w:type="gramStart"/>
      <w:r w:rsidRPr="007768A9">
        <w:t>for</w:t>
      </w:r>
      <w:proofErr w:type="gramEnd"/>
      <w:r w:rsidRPr="007768A9">
        <w:t xml:space="preserve">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Corpsdetexte"/>
      </w:pPr>
    </w:p>
    <w:p w14:paraId="08C91D95" w14:textId="77777777" w:rsidR="00522D83" w:rsidRDefault="00522D83" w:rsidP="00522D83">
      <w:pPr>
        <w:pStyle w:val="Corpsdetexte"/>
      </w:pPr>
      <w:r>
        <w:t xml:space="preserve">La syntaxe du </w:t>
      </w:r>
      <w:r w:rsidRPr="00660264">
        <w:rPr>
          <w:i/>
        </w:rPr>
        <w:t>for</w:t>
      </w:r>
      <w:r>
        <w:t xml:space="preserve"> est :</w:t>
      </w:r>
    </w:p>
    <w:p w14:paraId="26809D58" w14:textId="77777777" w:rsidR="00522D83" w:rsidRDefault="009E50CE" w:rsidP="00522D83">
      <w:pPr>
        <w:pStyle w:val="Corpsdetexte"/>
      </w:pPr>
      <w:r>
        <w:rPr>
          <w:noProof/>
        </w:rPr>
        <w:object w:dxaOrig="12063" w:dyaOrig="958" w14:anchorId="1CDAB7A3">
          <v:shape id="_x0000_i1066" type="#_x0000_t75" alt="" style="width:497.45pt;height:39.25pt;mso-width-percent:0;mso-height-percent:0;mso-width-percent:0;mso-height-percent:0" o:ole="">
            <v:imagedata r:id="rId128" o:title=""/>
          </v:shape>
          <o:OLEObject Type="Embed" ProgID="Visio.Drawing.11" ShapeID="_x0000_i1066" DrawAspect="Content" ObjectID="_1765268491" r:id="rId129"/>
        </w:object>
      </w:r>
    </w:p>
    <w:p w14:paraId="2F2105FF" w14:textId="77777777" w:rsidR="00522D83" w:rsidRDefault="00522D83" w:rsidP="00522D83">
      <w:pPr>
        <w:pStyle w:val="Corpsdetexte"/>
      </w:pPr>
      <w:r>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Corpsdetexte"/>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w:t>
      </w:r>
      <w:proofErr w:type="gramStart"/>
      <w:r>
        <w:t>suffit tout simplement</w:t>
      </w:r>
      <w:proofErr w:type="gramEnd"/>
      <w:r>
        <w:t xml:space="preserve">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9E50CE" w:rsidP="00522D83">
      <w:pPr>
        <w:pStyle w:val="Corpsdetexte"/>
      </w:pPr>
      <w:r>
        <w:rPr>
          <w:noProof/>
        </w:rPr>
        <w:object w:dxaOrig="12063" w:dyaOrig="2398" w14:anchorId="557609CA">
          <v:shape id="_x0000_i1065" type="#_x0000_t75" alt="" style="width:399.25pt;height:78.55pt;mso-width-percent:0;mso-height-percent:0;mso-width-percent:0;mso-height-percent:0" o:ole="">
            <v:imagedata r:id="rId130" o:title=""/>
          </v:shape>
          <o:OLEObject Type="Embed" ProgID="Visio.Drawing.11" ShapeID="_x0000_i1065" DrawAspect="Content" ObjectID="_1765268492" r:id="rId131"/>
        </w:object>
      </w:r>
    </w:p>
    <w:p w14:paraId="1927BEF9" w14:textId="77777777" w:rsidR="00522D83" w:rsidRDefault="00522D83" w:rsidP="00522D83">
      <w:pPr>
        <w:pStyle w:val="Corpsdetexte"/>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proofErr w:type="gramStart"/>
      <w:r w:rsidRPr="007F4C71">
        <w:rPr>
          <w:highlight w:val="yellow"/>
        </w:rPr>
        <w:t>for</w:t>
      </w:r>
      <w:proofErr w:type="gramEnd"/>
      <w:r w:rsidRPr="007F4C71">
        <w:rPr>
          <w:highlight w:val="yellow"/>
        </w:rPr>
        <w:t xml:space="preserve">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w:t>
      </w:r>
      <w:proofErr w:type="gramStart"/>
      <w:r w:rsidRPr="00B50A75">
        <w:t>compteur:</w:t>
      </w:r>
      <w:proofErr w:type="gramEnd"/>
      <w:r w:rsidRPr="00B50A75">
        <w:t xml:space="preserve"> "+compteur);</w:t>
      </w:r>
    </w:p>
    <w:p w14:paraId="2804B40D" w14:textId="77777777" w:rsidR="00522D83" w:rsidRDefault="00522D83" w:rsidP="00522D83">
      <w:pPr>
        <w:pStyle w:val="Corpsdetexte"/>
      </w:pPr>
    </w:p>
    <w:p w14:paraId="577C1789" w14:textId="77777777" w:rsidR="00522D83" w:rsidRPr="004D0C25" w:rsidRDefault="00522D83" w:rsidP="00522D83">
      <w:pPr>
        <w:pStyle w:val="CodeJava9pt"/>
        <w:rPr>
          <w:highlight w:val="yellow"/>
        </w:rPr>
      </w:pPr>
      <w:r w:rsidRPr="0028775E">
        <w:t xml:space="preserve">        </w:t>
      </w:r>
      <w:proofErr w:type="gramStart"/>
      <w:r w:rsidRPr="0028775E">
        <w:rPr>
          <w:highlight w:val="cyan"/>
        </w:rPr>
        <w:t>int</w:t>
      </w:r>
      <w:proofErr w:type="gramEnd"/>
      <w:r w:rsidRPr="0028775E">
        <w:rPr>
          <w:highlight w:val="cyan"/>
        </w:rPr>
        <w:t xml:space="preserve">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t>
      </w:r>
      <w:proofErr w:type="gramStart"/>
      <w:r w:rsidRPr="004D0C25">
        <w:rPr>
          <w:highlight w:val="yellow"/>
        </w:rPr>
        <w:t>while(</w:t>
      </w:r>
      <w:proofErr w:type="gramEnd"/>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w:t>
      </w:r>
      <w:proofErr w:type="gramStart"/>
      <w:r w:rsidRPr="004D0C25">
        <w:rPr>
          <w:highlight w:val="yellow"/>
        </w:rPr>
        <w:t>compteur:</w:t>
      </w:r>
      <w:proofErr w:type="gramEnd"/>
      <w:r w:rsidRPr="004D0C25">
        <w:rPr>
          <w:highlight w:val="yellow"/>
        </w:rPr>
        <w:t xml:space="preserve"> "+compteur);</w:t>
      </w:r>
    </w:p>
    <w:p w14:paraId="0AAA0AB1" w14:textId="77777777" w:rsidR="00522D83" w:rsidRPr="004D0C25" w:rsidRDefault="00522D83" w:rsidP="00522D83">
      <w:pPr>
        <w:pStyle w:val="CodeJava9pt"/>
        <w:rPr>
          <w:highlight w:val="yellow"/>
        </w:rPr>
      </w:pPr>
      <w:r w:rsidRPr="004D0C25">
        <w:rPr>
          <w:highlight w:val="yellow"/>
        </w:rPr>
        <w:t xml:space="preserve">            </w:t>
      </w:r>
      <w:proofErr w:type="gramStart"/>
      <w:r w:rsidRPr="0028775E">
        <w:rPr>
          <w:highlight w:val="magenta"/>
        </w:rPr>
        <w:t>compteur</w:t>
      </w:r>
      <w:proofErr w:type="gramEnd"/>
      <w:r w:rsidRPr="0028775E">
        <w:rPr>
          <w:highlight w:val="magenta"/>
        </w:rPr>
        <w:t xml:space="preserve">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Corpsdetexte"/>
      </w:pPr>
    </w:p>
    <w:p w14:paraId="042612B9" w14:textId="77777777" w:rsidR="00522D83" w:rsidRDefault="00522D83" w:rsidP="00522D83">
      <w:pPr>
        <w:pStyle w:val="Corpsdetexte"/>
      </w:pPr>
      <w:r>
        <w:t xml:space="preserve">Il est possible d’omettre l’initialisation, l’expression ou la mise-à-jour du </w:t>
      </w:r>
      <w:r w:rsidRPr="00E615B6">
        <w:rPr>
          <w:i/>
          <w:iCs/>
        </w:rPr>
        <w:t>for</w:t>
      </w:r>
      <w:r>
        <w:t xml:space="preserve"> mais en laissant les « ; ». </w:t>
      </w:r>
    </w:p>
    <w:p w14:paraId="43A8FCE7" w14:textId="1EFCD3C6" w:rsidR="00522D83" w:rsidRDefault="00522D83" w:rsidP="00305EEB">
      <w:pPr>
        <w:pStyle w:val="Corpsdetexte"/>
        <w:keepNext/>
        <w:keepLines/>
      </w:pPr>
      <w:r w:rsidRPr="00B917B1">
        <w:rPr>
          <w:b/>
          <w:bCs/>
        </w:rPr>
        <w:lastRenderedPageBreak/>
        <w:t>Exemple</w:t>
      </w:r>
      <w:r>
        <w:t>.</w:t>
      </w:r>
      <w:r w:rsidRPr="00A35FAA">
        <w:rPr>
          <w:rFonts w:ascii="Segoe UI" w:hAnsi="Segoe UI" w:cs="Segoe UI"/>
          <w:color w:val="586069"/>
          <w:sz w:val="27"/>
          <w:szCs w:val="27"/>
          <w:lang w:val="fr-CA"/>
        </w:rPr>
        <w:t xml:space="preserve"> </w:t>
      </w:r>
      <w:hyperlink r:id="rId132"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ExempleForSentinelle.java</w:t>
      </w:r>
    </w:p>
    <w:p w14:paraId="44FAFE83" w14:textId="77777777" w:rsidR="00522D83" w:rsidRDefault="00522D83" w:rsidP="00305EEB">
      <w:pPr>
        <w:pStyle w:val="Corpsdetexte"/>
        <w:keepNext/>
        <w:keepLines/>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305EEB">
      <w:pPr>
        <w:pStyle w:val="Code"/>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w:t>
      </w:r>
      <w:proofErr w:type="gramStart"/>
      <w:r w:rsidRPr="007616BC">
        <w:rPr>
          <w:color w:val="000000"/>
          <w:lang w:val="en-US" w:eastAsia="en-US"/>
        </w:rPr>
        <w:t>args</w:t>
      </w:r>
      <w:r w:rsidRPr="007616BC">
        <w:rPr>
          <w:color w:val="808030"/>
          <w:lang w:val="en-US" w:eastAsia="en-US"/>
        </w:rPr>
        <w:t>[</w:t>
      </w:r>
      <w:proofErr w:type="gramEnd"/>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BB7977"/>
          <w:lang w:eastAsia="en-US"/>
        </w:rPr>
        <w:t>int</w:t>
      </w:r>
      <w:proofErr w:type="gramEnd"/>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b/>
          <w:bCs/>
          <w:color w:val="800000"/>
          <w:lang w:eastAsia="en-US"/>
        </w:rPr>
        <w:t>for</w:t>
      </w:r>
      <w:proofErr w:type="gramEnd"/>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serie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entier</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8502F5">
      <w:pPr>
        <w:pStyle w:val="Code"/>
        <w:rPr>
          <w:color w:val="000000"/>
          <w:lang w:eastAsia="en-US"/>
        </w:rPr>
      </w:pPr>
      <w:r w:rsidRPr="008502F5">
        <w:rPr>
          <w:color w:val="000000"/>
          <w:lang w:eastAsia="en-US"/>
        </w:rPr>
        <w:t xml:space="preserve">            </w:t>
      </w:r>
      <w:proofErr w:type="gramStart"/>
      <w:r w:rsidRPr="008502F5">
        <w:rPr>
          <w:color w:val="000000"/>
          <w:lang w:eastAsia="en-US"/>
        </w:rPr>
        <w:t>somme</w:t>
      </w:r>
      <w:proofErr w:type="gramEnd"/>
      <w:r w:rsidRPr="008502F5">
        <w:rPr>
          <w:color w:val="000000"/>
          <w:lang w:eastAsia="en-US"/>
        </w:rPr>
        <w:t xml:space="preserv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Corpsdetexte"/>
        <w:rPr>
          <w:b/>
          <w:bCs/>
        </w:rPr>
      </w:pPr>
    </w:p>
    <w:p w14:paraId="339028CD" w14:textId="77777777" w:rsidR="00522D83" w:rsidRPr="008B0DC4" w:rsidRDefault="00522D83" w:rsidP="00522D83">
      <w:pPr>
        <w:pStyle w:val="Corpsdetexte"/>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Corpsdetexte"/>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Corpsdetexte"/>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Corpsdetexte"/>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Corpsdetexte"/>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Corpsdetexte"/>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t>12345678</w:t>
      </w:r>
      <w:r>
        <w:cr/>
        <w:t>123456789</w:t>
      </w:r>
    </w:p>
    <w:p w14:paraId="6E366B72" w14:textId="77777777" w:rsidR="00522D83" w:rsidRDefault="00522D83" w:rsidP="00522D83">
      <w:pPr>
        <w:pStyle w:val="Corpsdetexte"/>
      </w:pPr>
    </w:p>
    <w:p w14:paraId="38C4D718" w14:textId="645528B8" w:rsidR="00522D83" w:rsidRPr="00A35FAA" w:rsidRDefault="00522D83" w:rsidP="00305EEB">
      <w:pPr>
        <w:pStyle w:val="Corpsdetexte"/>
        <w:keepNext/>
        <w:keepLines/>
        <w:rPr>
          <w:rFonts w:ascii="Segoe UI" w:hAnsi="Segoe UI" w:cs="Segoe UI"/>
          <w:color w:val="586069"/>
          <w:sz w:val="27"/>
          <w:szCs w:val="27"/>
          <w:lang w:val="fr-CA"/>
        </w:rPr>
      </w:pPr>
      <w:r w:rsidRPr="00A202E8">
        <w:rPr>
          <w:b/>
        </w:rPr>
        <w:lastRenderedPageBreak/>
        <w:t>Solution</w:t>
      </w:r>
      <w:r>
        <w:rPr>
          <w:b/>
        </w:rPr>
        <w:t xml:space="preserve">. </w:t>
      </w:r>
      <w:hyperlink r:id="rId13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ExerciceForFor.java</w:t>
      </w:r>
      <w:r w:rsidRPr="00A35FAA">
        <w:rPr>
          <w:rFonts w:ascii="Segoe UI" w:hAnsi="Segoe UI" w:cs="Segoe UI"/>
          <w:color w:val="586069"/>
          <w:lang w:val="fr-CA"/>
        </w:rPr>
        <w:t xml:space="preserve"> </w:t>
      </w:r>
    </w:p>
    <w:p w14:paraId="727C9619" w14:textId="77777777" w:rsidR="00522D83" w:rsidRDefault="00522D83" w:rsidP="00305EEB">
      <w:pPr>
        <w:pStyle w:val="Corpsdetexte"/>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305EEB">
      <w:pPr>
        <w:pStyle w:val="Code"/>
        <w:rPr>
          <w:color w:val="000000"/>
          <w:lang w:eastAsia="en-US"/>
        </w:rPr>
      </w:pPr>
      <w:proofErr w:type="gramStart"/>
      <w:r w:rsidRPr="00305EEB">
        <w:rPr>
          <w:b/>
          <w:bCs/>
          <w:color w:val="800000"/>
          <w:lang w:eastAsia="en-US"/>
        </w:rPr>
        <w:t>import</w:t>
      </w:r>
      <w:proofErr w:type="gramEnd"/>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305EEB">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305EEB">
      <w:pPr>
        <w:pStyle w:val="Code"/>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305EEB">
      <w:pPr>
        <w:pStyle w:val="Code"/>
        <w:rPr>
          <w:color w:val="000000"/>
          <w:lang w:eastAsia="en-US"/>
        </w:rPr>
      </w:pPr>
      <w:r w:rsidRPr="00305EEB">
        <w:rPr>
          <w:color w:val="000000"/>
          <w:lang w:val="en-CA" w:eastAsia="en-US"/>
        </w:rPr>
        <w:t xml:space="preserve">    </w:t>
      </w:r>
      <w:proofErr w:type="gramStart"/>
      <w:r w:rsidRPr="00305EEB">
        <w:rPr>
          <w:b/>
          <w:bCs/>
          <w:color w:val="800000"/>
          <w:lang w:eastAsia="en-US"/>
        </w:rPr>
        <w:t>for</w:t>
      </w:r>
      <w:proofErr w:type="gramEnd"/>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for</w:t>
      </w:r>
      <w:proofErr w:type="gramEnd"/>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305EEB">
      <w:pPr>
        <w:pStyle w:val="Code"/>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305EEB">
      <w:pPr>
        <w:pStyle w:val="Code"/>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305EEB">
      <w:pPr>
        <w:pStyle w:val="Code"/>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305EEB">
      <w:pPr>
        <w:pStyle w:val="Code"/>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Corpsdetexte"/>
      </w:pPr>
    </w:p>
    <w:p w14:paraId="037FB119" w14:textId="77777777" w:rsidR="00522D83" w:rsidRDefault="00522D83" w:rsidP="00522D83">
      <w:pPr>
        <w:pStyle w:val="Titre2"/>
      </w:pPr>
      <w:bookmarkStart w:id="74" w:name="_Toc508790682"/>
      <w:bookmarkStart w:id="75" w:name="_Toc44667581"/>
      <w:r>
        <w:t>La décision avec if</w:t>
      </w:r>
      <w:bookmarkEnd w:id="74"/>
      <w:bookmarkEnd w:id="75"/>
    </w:p>
    <w:p w14:paraId="54B9B61E" w14:textId="77777777" w:rsidR="00522D83" w:rsidRDefault="00522D83" w:rsidP="00522D83">
      <w:pPr>
        <w:pStyle w:val="Corpsdetexte"/>
      </w:pPr>
      <w:r>
        <w:t xml:space="preserve">L’énoncé </w:t>
      </w:r>
      <w:r w:rsidRPr="00633314">
        <w:rPr>
          <w:i/>
        </w:rPr>
        <w:t>if</w:t>
      </w:r>
      <w:r>
        <w:t xml:space="preserve"> permet au programme de prendre une décision au sujet des actions à exécuter en fonction d’une condition à évaluer.</w:t>
      </w:r>
    </w:p>
    <w:p w14:paraId="738C72EA" w14:textId="32081A39" w:rsidR="00522D83" w:rsidRDefault="00522D83" w:rsidP="00522D83">
      <w:pPr>
        <w:pStyle w:val="Corpsdetexte"/>
      </w:pPr>
      <w:r w:rsidRPr="00606822">
        <w:rPr>
          <w:b/>
          <w:bCs/>
        </w:rPr>
        <w:t>Exemple</w:t>
      </w:r>
      <w:r>
        <w:t xml:space="preserve">. </w:t>
      </w:r>
      <w:hyperlink r:id="rId134" w:history="1">
        <w:r w:rsidRPr="00CA6C3A">
          <w:rPr>
            <w:rFonts w:ascii="Segoe UI" w:hAnsi="Segoe UI" w:cs="Segoe UI"/>
            <w:color w:val="0366D6"/>
            <w:lang w:val="fr-CA"/>
          </w:rPr>
          <w:t>JavaPasAPas</w:t>
        </w:r>
      </w:hyperlink>
      <w:r w:rsidRPr="00CA6C3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CA6C3A">
        <w:rPr>
          <w:rFonts w:ascii="Segoe UI" w:hAnsi="Segoe UI" w:cs="Segoe UI"/>
          <w:b/>
          <w:bCs/>
          <w:color w:val="586069"/>
          <w:lang w:val="fr-CA"/>
        </w:rPr>
        <w:t>ExempleIf.java</w:t>
      </w:r>
    </w:p>
    <w:p w14:paraId="6E2168ED" w14:textId="6B804644" w:rsidR="00522D83" w:rsidRDefault="00522D83" w:rsidP="00522D83">
      <w:pPr>
        <w:pStyle w:val="Corpsdetexte"/>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xml:space="preserve">). Selon le résultat de la condition, </w:t>
      </w:r>
      <w:proofErr w:type="gramStart"/>
      <w:r>
        <w:t>le</w:t>
      </w:r>
      <w:r w:rsidR="002E69C8">
        <w:t xml:space="preserve"> </w:t>
      </w:r>
      <w:r w:rsidRPr="00033B4A">
        <w:rPr>
          <w:i/>
          <w:iCs/>
        </w:rPr>
        <w:t>if</w:t>
      </w:r>
      <w:proofErr w:type="gramEnd"/>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w:t>
      </w:r>
      <w:proofErr w:type="gramStart"/>
      <w:r w:rsidRPr="007616BC">
        <w:rPr>
          <w:color w:val="000000"/>
          <w:lang w:val="en-US" w:eastAsia="en-US"/>
        </w:rPr>
        <w:t>ExempleIf</w:t>
      </w:r>
      <w:r w:rsidRPr="007616BC">
        <w:rPr>
          <w:color w:val="800080"/>
          <w:lang w:val="en-US" w:eastAsia="en-US"/>
        </w:rPr>
        <w:t>{</w:t>
      </w:r>
      <w:proofErr w:type="gramEnd"/>
    </w:p>
    <w:p w14:paraId="0CA784BA" w14:textId="77777777" w:rsidR="00305EEB" w:rsidRPr="007616BC" w:rsidRDefault="00305EEB" w:rsidP="00305EEB">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w:t>
      </w:r>
      <w:proofErr w:type="gramStart"/>
      <w:r w:rsidRPr="007616BC">
        <w:rPr>
          <w:color w:val="000000"/>
          <w:lang w:val="en-US" w:eastAsia="en-US"/>
        </w:rPr>
        <w:t>args</w:t>
      </w:r>
      <w:r w:rsidRPr="007616BC">
        <w:rPr>
          <w:color w:val="808030"/>
          <w:lang w:val="en-US" w:eastAsia="en-US"/>
        </w:rPr>
        <w:t>[</w:t>
      </w:r>
      <w:proofErr w:type="gramEnd"/>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305EEB">
      <w:pPr>
        <w:pStyle w:val="Code"/>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305EEB">
      <w:pPr>
        <w:pStyle w:val="Code"/>
        <w:rPr>
          <w:color w:val="000000"/>
          <w:lang w:eastAsia="en-US"/>
        </w:rPr>
      </w:pPr>
    </w:p>
    <w:p w14:paraId="38DC199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unInt</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1CC76564"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unInt</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305EEB">
      <w:pPr>
        <w:pStyle w:val="Code"/>
        <w:rPr>
          <w:color w:val="000000"/>
          <w:lang w:eastAsia="en-US"/>
        </w:rPr>
      </w:pPr>
    </w:p>
    <w:p w14:paraId="3D7560EB"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Corpsdetexte"/>
      </w:pPr>
    </w:p>
    <w:p w14:paraId="042F13A7" w14:textId="20BF1535" w:rsidR="00522D83" w:rsidRDefault="00522D83" w:rsidP="00522D83">
      <w:pPr>
        <w:pStyle w:val="Corpsdetexte"/>
      </w:pPr>
      <w:r>
        <w:t xml:space="preserve">La syntaxe </w:t>
      </w:r>
      <w:proofErr w:type="gramStart"/>
      <w:r>
        <w:t xml:space="preserve">du </w:t>
      </w:r>
      <w:r w:rsidRPr="000942A1">
        <w:rPr>
          <w:i/>
        </w:rPr>
        <w:t>if</w:t>
      </w:r>
      <w:proofErr w:type="gramEnd"/>
      <w:r>
        <w:t xml:space="preserve"> est :</w:t>
      </w:r>
    </w:p>
    <w:p w14:paraId="1D119DDA" w14:textId="41E2F461" w:rsidR="00522D83" w:rsidRDefault="009E50CE" w:rsidP="00522D83">
      <w:pPr>
        <w:pStyle w:val="Corpsdetexte"/>
      </w:pPr>
      <w:r>
        <w:rPr>
          <w:noProof/>
        </w:rPr>
        <w:object w:dxaOrig="9903" w:dyaOrig="1200" w14:anchorId="2F94D896">
          <v:shape id="_x0000_i1064" type="#_x0000_t75" alt="" style="width:386.2pt;height:45.8pt;mso-width-percent:0;mso-height-percent:0;mso-width-percent:0;mso-height-percent:0" o:ole="">
            <v:imagedata r:id="rId135" o:title=""/>
          </v:shape>
          <o:OLEObject Type="Embed" ProgID="Visio.Drawing.11" ShapeID="_x0000_i1064" DrawAspect="Content" ObjectID="_1765268493" r:id="rId136"/>
        </w:object>
      </w:r>
    </w:p>
    <w:p w14:paraId="47E176CC" w14:textId="77777777" w:rsidR="00522D83" w:rsidRDefault="00522D83" w:rsidP="00522D83">
      <w:pPr>
        <w:pStyle w:val="Corpsdetexte"/>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w:t>
      </w:r>
      <w:proofErr w:type="gramStart"/>
      <w:r w:rsidRPr="00522D83">
        <w:rPr>
          <w:highlight w:val="lightGray"/>
        </w:rPr>
        <w:t>unInt</w:t>
      </w:r>
      <w:proofErr w:type="gramEnd"/>
      <w:r w:rsidRPr="00522D83">
        <w:rPr>
          <w:highlight w:val="lightGray"/>
        </w:rPr>
        <w:t xml:space="preserve"> &gt; 10)</w:t>
      </w:r>
    </w:p>
    <w:p w14:paraId="5A740B9E" w14:textId="77777777" w:rsidR="00522D83" w:rsidRDefault="00522D83" w:rsidP="00522D83">
      <w:pPr>
        <w:pStyle w:val="Corpsdetexte"/>
      </w:pPr>
      <w:proofErr w:type="gramStart"/>
      <w:r>
        <w:t>se</w:t>
      </w:r>
      <w:proofErr w:type="gramEnd"/>
      <w:r>
        <w:t xml:space="preserve"> révèle vraie, l’énoncé</w:t>
      </w:r>
    </w:p>
    <w:p w14:paraId="30EE9E11" w14:textId="77777777" w:rsidR="00522D83" w:rsidRPr="00BD4AD5" w:rsidRDefault="00522D83" w:rsidP="00522D83">
      <w:pPr>
        <w:pStyle w:val="CodeJava9pt"/>
      </w:pPr>
      <w:r w:rsidRPr="00BD4AD5">
        <w:t xml:space="preserve">            JOptionPane.showMessageDialog(</w:t>
      </w:r>
      <w:proofErr w:type="gramStart"/>
      <w:r w:rsidRPr="00BD4AD5">
        <w:t>null,unInt</w:t>
      </w:r>
      <w:proofErr w:type="gramEnd"/>
      <w:r w:rsidRPr="00BD4AD5">
        <w:t xml:space="preserve"> + " est plus grand que 10");</w:t>
      </w:r>
    </w:p>
    <w:p w14:paraId="4D32BAB5" w14:textId="107D2519" w:rsidR="00522D83" w:rsidRDefault="00522D83" w:rsidP="00522D83">
      <w:pPr>
        <w:pStyle w:val="Corpsdetexte"/>
      </w:pPr>
      <w:proofErr w:type="gramStart"/>
      <w:r>
        <w:t>sera</w:t>
      </w:r>
      <w:proofErr w:type="gramEnd"/>
      <w:r>
        <w:t xml:space="preserve">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w:t>
      </w:r>
      <w:proofErr w:type="gramStart"/>
      <w:r w:rsidRPr="00BD4AD5">
        <w:t>null,unInt</w:t>
      </w:r>
      <w:proofErr w:type="gramEnd"/>
      <w:r w:rsidRPr="00BD4AD5">
        <w:t xml:space="preserve"> + " n'est pas plus grand que 10");            </w:t>
      </w:r>
    </w:p>
    <w:p w14:paraId="3CC82346" w14:textId="77777777" w:rsidR="00522D83" w:rsidRDefault="00522D83" w:rsidP="00522D83">
      <w:pPr>
        <w:pStyle w:val="Corpsdetexte"/>
      </w:pPr>
    </w:p>
    <w:p w14:paraId="64FDF8D6" w14:textId="77777777" w:rsidR="00522D83" w:rsidRDefault="00522D83" w:rsidP="00522D83">
      <w:pPr>
        <w:pStyle w:val="Corpsdetexte"/>
      </w:pPr>
      <w:r>
        <w:t>Le diagramme d’activité suivant illustre cet enchaînement.</w:t>
      </w:r>
    </w:p>
    <w:p w14:paraId="7E4023B9" w14:textId="5239AD0E" w:rsidR="00522D83" w:rsidRPr="008771AA" w:rsidRDefault="004B7EE2" w:rsidP="00522D83">
      <w:pPr>
        <w:pStyle w:val="Corpsdetexte"/>
      </w:pPr>
      <w:r>
        <w:rPr>
          <w:noProof/>
          <w:lang w:val="en-US" w:eastAsia="en-US"/>
        </w:rPr>
        <w:drawing>
          <wp:inline distT="0" distB="0" distL="0" distR="0" wp14:anchorId="73CE6C6A" wp14:editId="7F4341A1">
            <wp:extent cx="5473065" cy="22015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3065" cy="2201545"/>
                    </a:xfrm>
                    <a:prstGeom prst="rect">
                      <a:avLst/>
                    </a:prstGeom>
                    <a:noFill/>
                    <a:ln>
                      <a:noFill/>
                    </a:ln>
                  </pic:spPr>
                </pic:pic>
              </a:graphicData>
            </a:graphic>
          </wp:inline>
        </w:drawing>
      </w:r>
    </w:p>
    <w:p w14:paraId="7DA76551" w14:textId="6224D410" w:rsidR="00522D83" w:rsidRDefault="00522D83" w:rsidP="00522D83">
      <w:pPr>
        <w:pStyle w:val="Corpsdetexte"/>
      </w:pPr>
      <w:r>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Appelnotedebasdep"/>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7BE2CE73" w:rsidR="00522D83" w:rsidRDefault="00522D83" w:rsidP="00305EEB">
      <w:pPr>
        <w:pStyle w:val="Corpsdetexte"/>
        <w:keepNext/>
        <w:keepLines/>
      </w:pPr>
      <w:r w:rsidRPr="00534DDE">
        <w:rPr>
          <w:b/>
          <w:bCs/>
        </w:rPr>
        <w:lastRenderedPageBreak/>
        <w:t>Exemple</w:t>
      </w:r>
      <w:r>
        <w:t>.</w:t>
      </w:r>
      <w:r w:rsidRPr="00A35FAA">
        <w:rPr>
          <w:rFonts w:ascii="Segoe UI" w:hAnsi="Segoe UI" w:cs="Segoe UI"/>
          <w:color w:val="586069"/>
          <w:sz w:val="27"/>
          <w:szCs w:val="27"/>
          <w:lang w:val="fr-CA"/>
        </w:rPr>
        <w:t xml:space="preserve"> </w:t>
      </w:r>
      <w:hyperlink r:id="rId13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ExempleElseAmbigu.java</w:t>
      </w:r>
    </w:p>
    <w:p w14:paraId="46EDFC71" w14:textId="77777777" w:rsidR="00522D83" w:rsidRDefault="00522D83" w:rsidP="00305EEB">
      <w:pPr>
        <w:pStyle w:val="Corpsdetexte"/>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w:t>
      </w:r>
      <w:proofErr w:type="gramStart"/>
      <w:r w:rsidRPr="00305EEB">
        <w:rPr>
          <w:color w:val="004A43"/>
          <w:lang w:val="en-CA" w:eastAsia="en-US"/>
        </w:rPr>
        <w:t>javax</w:t>
      </w:r>
      <w:r w:rsidRPr="00305EEB">
        <w:rPr>
          <w:color w:val="808030"/>
          <w:lang w:val="en-CA" w:eastAsia="en-US"/>
        </w:rPr>
        <w:t>.</w:t>
      </w:r>
      <w:r w:rsidRPr="00305EEB">
        <w:rPr>
          <w:color w:val="004A43"/>
          <w:lang w:val="en-CA" w:eastAsia="en-US"/>
        </w:rPr>
        <w:t>swing</w:t>
      </w:r>
      <w:proofErr w:type="gramEnd"/>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w:t>
      </w:r>
      <w:proofErr w:type="gramStart"/>
      <w:r w:rsidRPr="00305EEB">
        <w:rPr>
          <w:color w:val="000000"/>
          <w:lang w:val="en-CA" w:eastAsia="en-US"/>
        </w:rPr>
        <w:t>ExempleElseAmbigu</w:t>
      </w:r>
      <w:r w:rsidRPr="00305EEB">
        <w:rPr>
          <w:color w:val="800080"/>
          <w:lang w:val="en-CA" w:eastAsia="en-US"/>
        </w:rPr>
        <w:t>{</w:t>
      </w:r>
      <w:proofErr w:type="gramEnd"/>
    </w:p>
    <w:p w14:paraId="56BABF7D"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305EEB">
      <w:pPr>
        <w:pStyle w:val="Code"/>
        <w:rPr>
          <w:color w:val="000000"/>
          <w:lang w:eastAsia="en-US"/>
        </w:rPr>
      </w:pPr>
    </w:p>
    <w:p w14:paraId="62251EA1"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entier</w:t>
      </w:r>
      <w:proofErr w:type="gramEnd"/>
      <w:r w:rsidRPr="00305EEB">
        <w:rPr>
          <w:color w:val="000000"/>
          <w:lang w:eastAsia="en-US"/>
        </w:rPr>
        <w:t xml:space="preserve">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1E49612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entier</w:t>
      </w:r>
      <w:proofErr w:type="gramEnd"/>
      <w:r w:rsidRPr="00305EEB">
        <w:rPr>
          <w:color w:val="000000"/>
          <w:lang w:eastAsia="en-US"/>
        </w:rPr>
        <w:t xml:space="preserve">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Corpsdetexte"/>
      </w:pPr>
    </w:p>
    <w:p w14:paraId="49561A3B" w14:textId="2ED571C2" w:rsidR="00522D83" w:rsidRDefault="00522D83" w:rsidP="00522D83">
      <w:pPr>
        <w:pStyle w:val="Corpsdetexte"/>
      </w:pPr>
      <w:r>
        <w:t xml:space="preserve">Voici un </w:t>
      </w:r>
      <w:r w:rsidR="000250CB">
        <w:t>scénario</w:t>
      </w:r>
      <w:r>
        <w:t xml:space="preserve"> possible avec ce programme ! Voyez-vous le problème ?</w:t>
      </w:r>
    </w:p>
    <w:p w14:paraId="0F01957B" w14:textId="77777777" w:rsidR="00522D83" w:rsidRDefault="00522D83" w:rsidP="00522D83">
      <w:pPr>
        <w:pStyle w:val="Corpsdetexte"/>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w:t>
      </w:r>
      <w:proofErr w:type="gramStart"/>
      <w:r>
        <w:t xml:space="preserve">au </w:t>
      </w:r>
      <w:r w:rsidRPr="00B135AC">
        <w:rPr>
          <w:i/>
          <w:iCs/>
        </w:rPr>
        <w:t>if</w:t>
      </w:r>
      <w:proofErr w:type="gramEnd"/>
      <w:r>
        <w:t xml:space="preserve"> le plus rapproché ! La disposition suivante suggère la bonne interprétation :</w:t>
      </w:r>
    </w:p>
    <w:p w14:paraId="4AD0590A" w14:textId="77777777" w:rsidR="00522D83" w:rsidRPr="00534DDE" w:rsidRDefault="00522D83" w:rsidP="00522D83">
      <w:pPr>
        <w:pStyle w:val="CodeJava9pt"/>
      </w:pPr>
      <w:r w:rsidRPr="00534DDE">
        <w:t xml:space="preserve">        </w:t>
      </w:r>
      <w:proofErr w:type="gramStart"/>
      <w:r w:rsidRPr="00534DDE">
        <w:t>if</w:t>
      </w:r>
      <w:proofErr w:type="gramEnd"/>
      <w:r w:rsidRPr="00534DDE">
        <w:t xml:space="preserve"> (entier1 &gt; 10)</w:t>
      </w:r>
    </w:p>
    <w:p w14:paraId="35F4A7CE" w14:textId="77777777" w:rsidR="00522D83" w:rsidRPr="00534DDE" w:rsidRDefault="00522D83" w:rsidP="00522D83">
      <w:pPr>
        <w:pStyle w:val="CodeJava9pt"/>
      </w:pPr>
      <w:r w:rsidRPr="00534DDE">
        <w:t xml:space="preserve">          </w:t>
      </w:r>
      <w:proofErr w:type="gramStart"/>
      <w:r w:rsidRPr="00534DDE">
        <w:t>if</w:t>
      </w:r>
      <w:proofErr w:type="gramEnd"/>
      <w:r w:rsidRPr="00534DDE">
        <w:t xml:space="preserve"> (entier2 &gt; 10)</w:t>
      </w:r>
    </w:p>
    <w:p w14:paraId="05D65525" w14:textId="77777777" w:rsidR="00522D83" w:rsidRPr="00BE78DD" w:rsidRDefault="00522D83" w:rsidP="00522D83">
      <w:pPr>
        <w:pStyle w:val="CodeJava9pt"/>
      </w:pPr>
      <w:r w:rsidRPr="00534DDE">
        <w:t xml:space="preserve">            </w:t>
      </w:r>
      <w:r w:rsidRPr="00BE78DD">
        <w:t>JOptionPane.showMessageDialog(</w:t>
      </w:r>
      <w:proofErr w:type="gramStart"/>
      <w:r w:rsidRPr="00BE78DD">
        <w:t>null,entier</w:t>
      </w:r>
      <w:proofErr w:type="gramEnd"/>
      <w:r w:rsidRPr="00BE78DD">
        <w:t>1 + " et "+ entier2 + " sont plus grands que 10");</w:t>
      </w:r>
    </w:p>
    <w:p w14:paraId="0A8D0E9D" w14:textId="77777777" w:rsidR="00522D83" w:rsidRPr="00BE78DD" w:rsidRDefault="00522D83" w:rsidP="00522D83">
      <w:pPr>
        <w:pStyle w:val="CodeJava9pt"/>
      </w:pPr>
      <w:r w:rsidRPr="00BE78DD">
        <w:t xml:space="preserve">        </w:t>
      </w:r>
      <w:r>
        <w:t xml:space="preserve">  </w:t>
      </w:r>
      <w:proofErr w:type="gramStart"/>
      <w:r w:rsidRPr="00BE78DD">
        <w:t>else</w:t>
      </w:r>
      <w:proofErr w:type="gramEnd"/>
    </w:p>
    <w:p w14:paraId="607649EA" w14:textId="77777777" w:rsidR="00522D83" w:rsidRPr="00BE78DD" w:rsidRDefault="00522D83" w:rsidP="00522D83">
      <w:pPr>
        <w:pStyle w:val="CodeJava9pt"/>
      </w:pPr>
      <w:r w:rsidRPr="00BE78DD">
        <w:t xml:space="preserve">            JOptionPane.showMessageDialog(</w:t>
      </w:r>
      <w:proofErr w:type="gramStart"/>
      <w:r w:rsidRPr="00BE78DD">
        <w:t>null,entier</w:t>
      </w:r>
      <w:proofErr w:type="gramEnd"/>
      <w:r w:rsidRPr="00BE78DD">
        <w:t xml:space="preserve">1 + " est inférieur ou égal à 10");            </w:t>
      </w:r>
    </w:p>
    <w:p w14:paraId="34FE8EA5" w14:textId="77777777" w:rsidR="00522D83" w:rsidRDefault="00522D83" w:rsidP="00522D83">
      <w:pPr>
        <w:pStyle w:val="Corpsdetexte"/>
      </w:pPr>
    </w:p>
    <w:p w14:paraId="24B3145A" w14:textId="77777777" w:rsidR="00522D83" w:rsidRDefault="00522D83" w:rsidP="00522D83">
      <w:pPr>
        <w:pStyle w:val="Corpsdetexte"/>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7171880" w:rsidR="00522D83" w:rsidRDefault="00522D83" w:rsidP="00305EEB">
      <w:pPr>
        <w:pStyle w:val="Corpsdetexte"/>
        <w:keepNext/>
        <w:keepLines/>
      </w:pPr>
      <w:r w:rsidRPr="00BC43C3">
        <w:rPr>
          <w:b/>
          <w:bCs/>
        </w:rPr>
        <w:lastRenderedPageBreak/>
        <w:t>Exemple</w:t>
      </w:r>
      <w:r>
        <w:t xml:space="preserve">. </w:t>
      </w:r>
      <w:hyperlink r:id="rId13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ExempleIfIfElse.java</w:t>
      </w:r>
    </w:p>
    <w:p w14:paraId="4DE6B62D" w14:textId="77777777" w:rsidR="00522D83" w:rsidRDefault="00522D83" w:rsidP="00305EEB">
      <w:pPr>
        <w:pStyle w:val="Corpsdetexte"/>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w:t>
      </w:r>
      <w:proofErr w:type="gramStart"/>
      <w:r w:rsidRPr="007616BC">
        <w:rPr>
          <w:color w:val="000000"/>
          <w:lang w:val="en-US" w:eastAsia="en-US"/>
        </w:rPr>
        <w:t>ExempleIfIfElse</w:t>
      </w:r>
      <w:r w:rsidRPr="007616BC">
        <w:rPr>
          <w:color w:val="800080"/>
          <w:lang w:val="en-US" w:eastAsia="en-US"/>
        </w:rPr>
        <w:t>{</w:t>
      </w:r>
      <w:proofErr w:type="gramEnd"/>
    </w:p>
    <w:p w14:paraId="4ADBE705"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305EEB">
      <w:pPr>
        <w:pStyle w:val="Code"/>
        <w:rPr>
          <w:color w:val="000000"/>
          <w:lang w:eastAsia="en-US"/>
        </w:rPr>
      </w:pPr>
    </w:p>
    <w:p w14:paraId="129F1A55"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entier</w:t>
      </w:r>
      <w:proofErr w:type="gramEnd"/>
      <w:r w:rsidRPr="00305EEB">
        <w:rPr>
          <w:color w:val="000000"/>
          <w:lang w:eastAsia="en-US"/>
        </w:rPr>
        <w:t xml:space="preserve">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57E8689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proofErr w:type="gramStart"/>
      <w:r w:rsidRPr="00305EEB">
        <w:rPr>
          <w:b/>
          <w:bCs/>
          <w:color w:val="800000"/>
          <w:lang w:eastAsia="en-US"/>
        </w:rPr>
        <w:t>null</w:t>
      </w:r>
      <w:r w:rsidRPr="00305EEB">
        <w:rPr>
          <w:color w:val="808030"/>
          <w:lang w:eastAsia="en-US"/>
        </w:rPr>
        <w:t>,</w:t>
      </w:r>
      <w:r w:rsidRPr="00305EEB">
        <w:rPr>
          <w:color w:val="000000"/>
          <w:lang w:eastAsia="en-US"/>
        </w:rPr>
        <w:t>entier</w:t>
      </w:r>
      <w:proofErr w:type="gramEnd"/>
      <w:r w:rsidRPr="00305EEB">
        <w:rPr>
          <w:color w:val="000000"/>
          <w:lang w:eastAsia="en-US"/>
        </w:rPr>
        <w:t xml:space="preserve">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Corpsdetexte"/>
      </w:pPr>
    </w:p>
    <w:p w14:paraId="31A8FEC6" w14:textId="77777777" w:rsidR="00522D83" w:rsidRDefault="00522D83" w:rsidP="00522D83">
      <w:pPr>
        <w:pStyle w:val="Corpsdetexte"/>
      </w:pPr>
      <w:r>
        <w:t>Voici un scénario avec cette nouvelle version :</w:t>
      </w:r>
    </w:p>
    <w:p w14:paraId="3B42B152" w14:textId="37E848DA" w:rsidR="00522D83" w:rsidRDefault="004B7EE2" w:rsidP="00522D83">
      <w:pPr>
        <w:pStyle w:val="Corpsdetexte"/>
      </w:pPr>
      <w:r>
        <w:rPr>
          <w:noProof/>
          <w:lang w:val="en-US" w:eastAsia="en-US"/>
        </w:rPr>
        <w:drawing>
          <wp:inline distT="0" distB="0" distL="0" distR="0" wp14:anchorId="412795E7" wp14:editId="615EC003">
            <wp:extent cx="2188210" cy="98552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40">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089963E5" w14:textId="2611B20C" w:rsidR="00522D83" w:rsidRDefault="004B7EE2" w:rsidP="00522D83">
      <w:pPr>
        <w:pStyle w:val="Corpsdetexte"/>
      </w:pPr>
      <w:r>
        <w:rPr>
          <w:noProof/>
          <w:lang w:val="en-US" w:eastAsia="en-US"/>
        </w:rPr>
        <w:drawing>
          <wp:inline distT="0" distB="0" distL="0" distR="0" wp14:anchorId="26AE99BC" wp14:editId="353CF2CC">
            <wp:extent cx="2188210" cy="98552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41">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7F99F824" w14:textId="66BDBBFC" w:rsidR="00522D83" w:rsidRDefault="004B7EE2" w:rsidP="00522D83">
      <w:pPr>
        <w:pStyle w:val="Corpsdetexte"/>
      </w:pPr>
      <w:r>
        <w:rPr>
          <w:noProof/>
          <w:lang w:val="en-US" w:eastAsia="en-US"/>
        </w:rPr>
        <w:drawing>
          <wp:inline distT="0" distB="0" distL="0" distR="0" wp14:anchorId="134C7A78" wp14:editId="0F7F4004">
            <wp:extent cx="2193290" cy="100965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142">
                      <a:extLst>
                        <a:ext uri="{28A0092B-C50C-407E-A947-70E740481C1C}">
                          <a14:useLocalDpi xmlns:a14="http://schemas.microsoft.com/office/drawing/2010/main" val="0"/>
                        </a:ext>
                      </a:extLst>
                    </a:blip>
                    <a:stretch>
                      <a:fillRect/>
                    </a:stretch>
                  </pic:blipFill>
                  <pic:spPr>
                    <a:xfrm>
                      <a:off x="0" y="0"/>
                      <a:ext cx="2193290" cy="1009650"/>
                    </a:xfrm>
                    <a:prstGeom prst="rect">
                      <a:avLst/>
                    </a:prstGeom>
                  </pic:spPr>
                </pic:pic>
              </a:graphicData>
            </a:graphic>
          </wp:inline>
        </w:drawing>
      </w:r>
    </w:p>
    <w:p w14:paraId="50D186DF" w14:textId="7A628447" w:rsidR="00522D83" w:rsidRDefault="00522D83" w:rsidP="00522D83">
      <w:pPr>
        <w:pStyle w:val="Corpsdetexte"/>
      </w:pPr>
      <w:r w:rsidRPr="004F4C03">
        <w:lastRenderedPageBreak/>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9E50CE" w:rsidP="00522D83">
      <w:pPr>
        <w:pStyle w:val="Corpsdetexte"/>
      </w:pPr>
      <w:r>
        <w:rPr>
          <w:noProof/>
        </w:rPr>
        <w:object w:dxaOrig="5223" w:dyaOrig="4558" w14:anchorId="1F64505C">
          <v:shape id="_x0000_i1063" type="#_x0000_t75" alt="" style="width:209.45pt;height:183.25pt;mso-width-percent:0;mso-height-percent:0;mso-width-percent:0;mso-height-percent:0" o:ole="">
            <v:imagedata r:id="rId143" o:title=""/>
          </v:shape>
          <o:OLEObject Type="Embed" ProgID="Visio.Drawing.11" ShapeID="_x0000_i1063" DrawAspect="Content" ObjectID="_1765268494" r:id="rId144"/>
        </w:object>
      </w:r>
    </w:p>
    <w:p w14:paraId="77BDE447" w14:textId="77777777" w:rsidR="00522D83" w:rsidRPr="004F4C03" w:rsidRDefault="009E50CE" w:rsidP="00522D83">
      <w:pPr>
        <w:pStyle w:val="Corpsdetexte"/>
      </w:pPr>
      <w:r>
        <w:rPr>
          <w:noProof/>
        </w:rPr>
        <w:object w:dxaOrig="7140" w:dyaOrig="1227" w14:anchorId="0B94D826">
          <v:shape id="_x0000_i1062" type="#_x0000_t75" alt="" style="width:294.55pt;height:52.35pt;mso-width-percent:0;mso-height-percent:0;mso-width-percent:0;mso-height-percent:0" o:ole="">
            <v:imagedata r:id="rId145" o:title=""/>
          </v:shape>
          <o:OLEObject Type="Embed" ProgID="Visio.Drawing.11" ShapeID="_x0000_i1062" DrawAspect="Content" ObjectID="_1765268495" r:id="rId146"/>
        </w:object>
      </w:r>
    </w:p>
    <w:p w14:paraId="4AEB71DA" w14:textId="77777777" w:rsidR="00522D83" w:rsidRPr="00EB290D" w:rsidRDefault="00522D83" w:rsidP="00522D83">
      <w:pPr>
        <w:pStyle w:val="Corpsdetexte"/>
      </w:pPr>
      <w:r>
        <w:t xml:space="preserve">Dans un bloc d’énoncé, il peut y avoir un while, dans le while, un if et dans </w:t>
      </w:r>
      <w:proofErr w:type="gramStart"/>
      <w:r>
        <w:t>le if</w:t>
      </w:r>
      <w:proofErr w:type="gramEnd"/>
      <w:r>
        <w:t>, un bloc, etc.</w:t>
      </w:r>
    </w:p>
    <w:p w14:paraId="29AABC44" w14:textId="16055618" w:rsidR="000F50A8" w:rsidRDefault="00522D83" w:rsidP="000F50A8">
      <w:pPr>
        <w:pStyle w:val="Corpsdetexte"/>
      </w:pPr>
      <w:r w:rsidRPr="001A7F7B">
        <w:rPr>
          <w:b/>
          <w:bCs/>
        </w:rPr>
        <w:t>Exercice</w:t>
      </w:r>
      <w:r>
        <w:t>. Lire deux entiers et afficher la division du premier par le deuxième. Si le diviseur est 0, afficher un message à cet effet.</w:t>
      </w:r>
    </w:p>
    <w:p w14:paraId="3002FBED" w14:textId="5C13B0C1" w:rsidR="00522D83" w:rsidRDefault="00522D83" w:rsidP="000F50A8">
      <w:pPr>
        <w:pStyle w:val="Corpsdetexte"/>
        <w:keepLines/>
      </w:pPr>
      <w:r w:rsidRPr="00454016">
        <w:rPr>
          <w:b/>
        </w:rPr>
        <w:t>Solution</w:t>
      </w:r>
      <w:r>
        <w:t xml:space="preserve">. </w:t>
      </w:r>
      <w:hyperlink r:id="rId14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305EEB">
      <w:pPr>
        <w:pStyle w:val="Code"/>
        <w:rPr>
          <w:color w:val="000000"/>
          <w:lang w:val="en-US" w:eastAsia="en-US"/>
        </w:rPr>
      </w:pPr>
    </w:p>
    <w:p w14:paraId="41985D7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0F50A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305EEB">
      <w:pPr>
        <w:pStyle w:val="Code"/>
        <w:rPr>
          <w:color w:val="000000"/>
          <w:lang w:eastAsia="en-US"/>
        </w:rPr>
      </w:pPr>
      <w:r w:rsidRPr="00305EEB">
        <w:rPr>
          <w:color w:val="000000"/>
          <w:lang w:eastAsia="en-US"/>
        </w:rPr>
        <w:t xml:space="preserve">        </w:t>
      </w:r>
      <w:proofErr w:type="gramStart"/>
      <w:r w:rsidRPr="00452667">
        <w:rPr>
          <w:b/>
          <w:bCs/>
          <w:color w:val="800000"/>
          <w:lang w:eastAsia="en-US"/>
        </w:rPr>
        <w:t>else</w:t>
      </w:r>
      <w:proofErr w:type="gramEnd"/>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proofErr w:type="gramStart"/>
      <w:r w:rsidRPr="00452667">
        <w:rPr>
          <w:b/>
          <w:bCs/>
          <w:color w:val="800000"/>
          <w:lang w:eastAsia="en-US"/>
        </w:rPr>
        <w:t>null</w:t>
      </w:r>
      <w:r w:rsidRPr="00452667">
        <w:rPr>
          <w:color w:val="808030"/>
          <w:lang w:eastAsia="en-US"/>
        </w:rPr>
        <w:t>,</w:t>
      </w:r>
      <w:r w:rsidRPr="00452667">
        <w:rPr>
          <w:color w:val="000000"/>
          <w:lang w:eastAsia="en-US"/>
        </w:rPr>
        <w:t>entier</w:t>
      </w:r>
      <w:proofErr w:type="gramEnd"/>
      <w:r w:rsidRPr="00452667">
        <w:rPr>
          <w:color w:val="000000"/>
          <w:lang w:eastAsia="en-US"/>
        </w:rPr>
        <w:t xml:space="preserve">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Corpsdetexte"/>
      </w:pPr>
    </w:p>
    <w:p w14:paraId="1DCC2791" w14:textId="77777777" w:rsidR="00522D83" w:rsidRDefault="00522D83" w:rsidP="00522D83">
      <w:pPr>
        <w:pStyle w:val="Corpsdetexte"/>
      </w:pPr>
      <w:r w:rsidRPr="006D779F">
        <w:rPr>
          <w:b/>
          <w:bCs/>
        </w:rPr>
        <w:t>Exercice</w:t>
      </w:r>
      <w:r>
        <w:t>. Lire deux entiers et afficher le maximum des deux. S’ils sont égaux, afficher n’importe lequel des deux.</w:t>
      </w:r>
    </w:p>
    <w:p w14:paraId="3C16B15B" w14:textId="7A70B62D" w:rsidR="00522D83" w:rsidRDefault="00522D83" w:rsidP="00522D83">
      <w:pPr>
        <w:pStyle w:val="Corpsdetexte"/>
      </w:pPr>
      <w:r w:rsidRPr="00454016">
        <w:rPr>
          <w:b/>
        </w:rPr>
        <w:t>Solution</w:t>
      </w:r>
      <w:r>
        <w:t xml:space="preserve">. </w:t>
      </w:r>
      <w:hyperlink r:id="rId14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ExerciceIfMax2.java</w:t>
      </w:r>
    </w:p>
    <w:p w14:paraId="4B87F780" w14:textId="77777777" w:rsidR="00305EEB" w:rsidRPr="00305EEB" w:rsidRDefault="00305EEB" w:rsidP="00305EEB">
      <w:pPr>
        <w:pStyle w:val="Code"/>
        <w:rPr>
          <w:color w:val="000000"/>
          <w:lang w:eastAsia="en-US"/>
        </w:rPr>
      </w:pPr>
      <w:r w:rsidRPr="00305EEB">
        <w:rPr>
          <w:lang w:eastAsia="en-US"/>
        </w:rPr>
        <w:t>/**</w:t>
      </w:r>
    </w:p>
    <w:p w14:paraId="3A2ECC2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305EEB">
      <w:pPr>
        <w:pStyle w:val="Code"/>
        <w:rPr>
          <w:color w:val="000000"/>
          <w:lang w:val="en-US" w:eastAsia="en-US"/>
        </w:rPr>
      </w:pPr>
    </w:p>
    <w:p w14:paraId="64DE5DF7"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2755F249"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305EEB">
      <w:pPr>
        <w:pStyle w:val="Code"/>
        <w:rPr>
          <w:color w:val="000000"/>
          <w:lang w:eastAsia="en-US"/>
        </w:rPr>
      </w:pPr>
      <w:r w:rsidRPr="00305EEB">
        <w:rPr>
          <w:color w:val="000000"/>
          <w:lang w:eastAsia="en-US"/>
        </w:rPr>
        <w:t xml:space="preserve">    </w:t>
      </w:r>
    </w:p>
    <w:p w14:paraId="3F260F5D"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305EEB">
      <w:pPr>
        <w:pStyle w:val="Code"/>
        <w:rPr>
          <w:color w:val="000000"/>
          <w:lang w:eastAsia="en-US"/>
        </w:rPr>
      </w:pPr>
      <w:r w:rsidRPr="00305EEB">
        <w:rPr>
          <w:color w:val="000000"/>
          <w:lang w:eastAsia="en-US"/>
        </w:rPr>
        <w:t xml:space="preserve">    </w:t>
      </w:r>
    </w:p>
    <w:p w14:paraId="49B364C7"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185503EE"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Corpsdetexte"/>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Corpsdetexte"/>
      </w:pPr>
      <w:r w:rsidRPr="006D779F">
        <w:rPr>
          <w:b/>
          <w:bCs/>
        </w:rPr>
        <w:t>Exercice</w:t>
      </w:r>
      <w:r>
        <w:t>. Lire trois entiers et afficher le maximum des trois.</w:t>
      </w:r>
    </w:p>
    <w:p w14:paraId="077F6DCC" w14:textId="75D89A92" w:rsidR="00522D83" w:rsidRDefault="00522D83" w:rsidP="00305EEB">
      <w:pPr>
        <w:pStyle w:val="Corpsdetexte"/>
        <w:keepNext/>
        <w:keepLines/>
      </w:pPr>
      <w:r w:rsidRPr="00454016">
        <w:rPr>
          <w:b/>
        </w:rPr>
        <w:t>Solution</w:t>
      </w:r>
      <w:r>
        <w:t xml:space="preserve">. </w:t>
      </w:r>
      <w:hyperlink r:id="rId14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841EF9">
        <w:rPr>
          <w:rFonts w:ascii="Segoe UI" w:hAnsi="Segoe UI" w:cs="Segoe UI"/>
          <w:b/>
          <w:bCs/>
          <w:color w:val="586069"/>
          <w:lang w:val="fr-CA"/>
        </w:rPr>
        <w:t>chapitre_3</w:t>
      </w:r>
      <w:r w:rsidR="00841EF9">
        <w:rPr>
          <w:rFonts w:ascii="Segoe UI" w:hAnsi="Segoe UI" w:cs="Segoe UI"/>
          <w:b/>
          <w:bCs/>
          <w:color w:val="586069"/>
          <w:lang w:val="fr-CA"/>
        </w:rPr>
        <w:t>/E</w:t>
      </w:r>
      <w:r w:rsidRPr="00A35FAA">
        <w:rPr>
          <w:rFonts w:ascii="Segoe UI" w:hAnsi="Segoe UI" w:cs="Segoe UI"/>
          <w:b/>
          <w:bCs/>
          <w:color w:val="586069"/>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4850FC46"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305EEB">
      <w:pPr>
        <w:pStyle w:val="Code"/>
        <w:rPr>
          <w:color w:val="000000"/>
          <w:lang w:eastAsia="en-US"/>
        </w:rPr>
      </w:pPr>
      <w:r w:rsidRPr="00305EEB">
        <w:rPr>
          <w:color w:val="000000"/>
          <w:lang w:eastAsia="en-US"/>
        </w:rPr>
        <w:t xml:space="preserve">    </w:t>
      </w:r>
    </w:p>
    <w:p w14:paraId="79425D60"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305EEB">
      <w:pPr>
        <w:pStyle w:val="Code"/>
        <w:rPr>
          <w:color w:val="000000"/>
          <w:lang w:eastAsia="en-US"/>
        </w:rPr>
      </w:pPr>
      <w:r w:rsidRPr="00305EEB">
        <w:rPr>
          <w:color w:val="000000"/>
          <w:lang w:eastAsia="en-US"/>
        </w:rPr>
        <w:lastRenderedPageBreak/>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654480D6"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3C738FB9"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305EEB">
      <w:pPr>
        <w:pStyle w:val="Code"/>
        <w:rPr>
          <w:color w:val="000000"/>
          <w:lang w:eastAsia="en-US"/>
        </w:rPr>
      </w:pPr>
      <w:r w:rsidRPr="00305EEB">
        <w:rPr>
          <w:color w:val="000000"/>
          <w:lang w:eastAsia="en-US"/>
        </w:rPr>
        <w:t xml:space="preserve">        </w:t>
      </w:r>
      <w:proofErr w:type="gramStart"/>
      <w:r w:rsidRPr="00305EEB">
        <w:rPr>
          <w:b/>
          <w:bCs/>
          <w:color w:val="800000"/>
          <w:lang w:eastAsia="en-US"/>
        </w:rPr>
        <w:t>else</w:t>
      </w:r>
      <w:proofErr w:type="gramEnd"/>
    </w:p>
    <w:p w14:paraId="5EBD377D"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Corpsdetexte"/>
      </w:pPr>
    </w:p>
    <w:p w14:paraId="09E46D2C" w14:textId="7F824C41" w:rsidR="00522D83" w:rsidRPr="008A0B34" w:rsidRDefault="00522D83" w:rsidP="00522D83">
      <w:pPr>
        <w:pStyle w:val="Corpsdetexte"/>
      </w:pPr>
      <w:r>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Corpsdetexte"/>
      </w:pPr>
      <w:r w:rsidRPr="0019590D">
        <w:rPr>
          <w:b/>
          <w:bCs/>
        </w:rPr>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11AEC8FB" w:rsidR="00522D83" w:rsidRPr="00AD3B7F" w:rsidRDefault="00522D83" w:rsidP="00305EEB">
      <w:pPr>
        <w:pStyle w:val="Corpsdetexte"/>
        <w:keepNext/>
        <w:keepLines/>
      </w:pPr>
      <w:r w:rsidRPr="00201AA7">
        <w:rPr>
          <w:b/>
        </w:rPr>
        <w:t>Solution</w:t>
      </w:r>
      <w:r>
        <w:t xml:space="preserve">. </w:t>
      </w:r>
      <w:hyperlink r:id="rId15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w:t>
      </w:r>
      <w:proofErr w:type="gramStart"/>
      <w:r w:rsidRPr="007616BC">
        <w:rPr>
          <w:color w:val="000000"/>
          <w:lang w:val="en-US" w:eastAsia="en-US"/>
        </w:rPr>
        <w:t>ExerciceWhileIf</w:t>
      </w:r>
      <w:r w:rsidRPr="007616BC">
        <w:rPr>
          <w:color w:val="800080"/>
          <w:lang w:val="en-US" w:eastAsia="en-US"/>
        </w:rPr>
        <w:t>{</w:t>
      </w:r>
      <w:proofErr w:type="gramEnd"/>
    </w:p>
    <w:p w14:paraId="43E8530A" w14:textId="19275CB9"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w:t>
      </w:r>
      <w:proofErr w:type="gramStart"/>
      <w:r w:rsidRPr="00305EEB">
        <w:rPr>
          <w:color w:val="000000"/>
          <w:lang w:val="en-CA" w:eastAsia="en-US"/>
        </w:rPr>
        <w:t>args</w:t>
      </w:r>
      <w:r w:rsidRPr="00305EEB">
        <w:rPr>
          <w:color w:val="808030"/>
          <w:lang w:val="en-CA" w:eastAsia="en-US"/>
        </w:rPr>
        <w:t>[</w:t>
      </w:r>
      <w:proofErr w:type="gramEnd"/>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305EEB">
      <w:pPr>
        <w:pStyle w:val="Code"/>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b/>
          <w:bCs/>
          <w:color w:val="800000"/>
          <w:lang w:eastAsia="en-US"/>
        </w:rPr>
        <w:t>for</w:t>
      </w:r>
      <w:proofErr w:type="gramEnd"/>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color w:val="000000"/>
          <w:lang w:eastAsia="en-US"/>
        </w:rPr>
        <w:t>chaine</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color w:val="BB7977"/>
          <w:lang w:eastAsia="en-US"/>
        </w:rPr>
        <w:t>int</w:t>
      </w:r>
      <w:proofErr w:type="gramEnd"/>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b/>
          <w:bCs/>
          <w:color w:val="800000"/>
          <w:lang w:eastAsia="en-US"/>
        </w:rPr>
        <w:t>if</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proofErr w:type="gramStart"/>
      <w:r w:rsidRPr="00305EEB">
        <w:rPr>
          <w:color w:val="000000"/>
          <w:lang w:eastAsia="en-US"/>
        </w:rPr>
        <w:t>plusGrand</w:t>
      </w:r>
      <w:proofErr w:type="gramEnd"/>
      <w:r w:rsidRPr="00305EEB">
        <w:rPr>
          <w:color w:val="000000"/>
          <w:lang w:eastAsia="en-US"/>
        </w:rPr>
        <w:t xml:space="preserve">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Corpsdetexte"/>
      </w:pPr>
    </w:p>
    <w:p w14:paraId="4D0DBEF2" w14:textId="6DC9AD37" w:rsidR="00522D83" w:rsidRDefault="00522D83" w:rsidP="00522D83">
      <w:pPr>
        <w:pStyle w:val="Corpsdetexte"/>
      </w:pPr>
      <w:r w:rsidRPr="008A0B34">
        <w:t>Cette</w:t>
      </w:r>
      <w:r>
        <w:t xml:space="preserve"> solution montre un exemple </w:t>
      </w:r>
      <w:proofErr w:type="gramStart"/>
      <w:r>
        <w:t xml:space="preserve">de </w:t>
      </w:r>
      <w:r w:rsidRPr="00875CE6">
        <w:rPr>
          <w:i/>
          <w:iCs/>
        </w:rPr>
        <w:t>if</w:t>
      </w:r>
      <w:proofErr w:type="gramEnd"/>
      <w:r>
        <w:t xml:space="preserve"> imbriqué dans un</w:t>
      </w:r>
      <w:r w:rsidR="009A50DE">
        <w:t>e boucle</w:t>
      </w:r>
      <w:r w:rsidR="009A50DE">
        <w:rPr>
          <w:i/>
          <w:iCs/>
        </w:rPr>
        <w:t>.</w:t>
      </w:r>
    </w:p>
    <w:p w14:paraId="23631CF0" w14:textId="2858E66C" w:rsidR="00522D83" w:rsidRDefault="00522D83" w:rsidP="00522D83">
      <w:pPr>
        <w:pStyle w:val="Corpsdetexte"/>
      </w:pPr>
      <w:r w:rsidRPr="00603136">
        <w:rPr>
          <w:b/>
          <w:bCs/>
        </w:rPr>
        <w:t>Exercice *</w:t>
      </w:r>
      <w:r>
        <w:t>. Afficher les nombres premiers plus petits que 100.</w:t>
      </w:r>
    </w:p>
    <w:p w14:paraId="2B0002EF" w14:textId="77777777" w:rsidR="00562729" w:rsidRDefault="00562729" w:rsidP="00562729">
      <w:pPr>
        <w:pStyle w:val="Corpsdetexte"/>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Corpsdetexte"/>
              <w:spacing w:after="0"/>
            </w:pPr>
            <w:r>
              <w:t>0&lt;=note&lt;60</w:t>
            </w:r>
          </w:p>
        </w:tc>
        <w:tc>
          <w:tcPr>
            <w:tcW w:w="425" w:type="dxa"/>
          </w:tcPr>
          <w:p w14:paraId="73F3C8D0" w14:textId="77777777" w:rsidR="00562729" w:rsidRDefault="00562729" w:rsidP="00682029">
            <w:pPr>
              <w:pStyle w:val="Corpsdetexte"/>
              <w:spacing w:after="0"/>
            </w:pPr>
            <w:r>
              <w:t>E</w:t>
            </w:r>
          </w:p>
        </w:tc>
      </w:tr>
      <w:tr w:rsidR="00562729" w14:paraId="1D5DC638" w14:textId="77777777" w:rsidTr="00682029">
        <w:tc>
          <w:tcPr>
            <w:tcW w:w="1838" w:type="dxa"/>
          </w:tcPr>
          <w:p w14:paraId="41FEC21C" w14:textId="77777777" w:rsidR="00562729" w:rsidRDefault="00562729" w:rsidP="00682029">
            <w:pPr>
              <w:pStyle w:val="Corpsdetexte"/>
              <w:spacing w:after="0"/>
            </w:pPr>
            <w:r>
              <w:t>60&lt;=note&lt;70</w:t>
            </w:r>
          </w:p>
        </w:tc>
        <w:tc>
          <w:tcPr>
            <w:tcW w:w="425" w:type="dxa"/>
          </w:tcPr>
          <w:p w14:paraId="65698D47" w14:textId="77777777" w:rsidR="00562729" w:rsidRDefault="00562729" w:rsidP="00682029">
            <w:pPr>
              <w:pStyle w:val="Corpsdetexte"/>
              <w:spacing w:after="0"/>
            </w:pPr>
            <w:r>
              <w:t>D</w:t>
            </w:r>
          </w:p>
        </w:tc>
      </w:tr>
      <w:tr w:rsidR="00562729" w14:paraId="6D3786F0" w14:textId="77777777" w:rsidTr="00682029">
        <w:tc>
          <w:tcPr>
            <w:tcW w:w="1838" w:type="dxa"/>
          </w:tcPr>
          <w:p w14:paraId="318A1BA0" w14:textId="77777777" w:rsidR="00562729" w:rsidRDefault="00562729" w:rsidP="00682029">
            <w:pPr>
              <w:pStyle w:val="Corpsdetexte"/>
              <w:spacing w:after="0"/>
            </w:pPr>
            <w:r>
              <w:t>70&lt;=note&lt;80</w:t>
            </w:r>
          </w:p>
        </w:tc>
        <w:tc>
          <w:tcPr>
            <w:tcW w:w="425" w:type="dxa"/>
          </w:tcPr>
          <w:p w14:paraId="1A529554" w14:textId="77777777" w:rsidR="00562729" w:rsidRDefault="00562729" w:rsidP="00682029">
            <w:pPr>
              <w:pStyle w:val="Corpsdetexte"/>
              <w:spacing w:after="0"/>
            </w:pPr>
            <w:r>
              <w:t>C</w:t>
            </w:r>
          </w:p>
        </w:tc>
      </w:tr>
      <w:tr w:rsidR="00562729" w14:paraId="29667E11" w14:textId="77777777" w:rsidTr="00682029">
        <w:tc>
          <w:tcPr>
            <w:tcW w:w="1838" w:type="dxa"/>
          </w:tcPr>
          <w:p w14:paraId="064093B6" w14:textId="77777777" w:rsidR="00562729" w:rsidRDefault="00562729" w:rsidP="00682029">
            <w:pPr>
              <w:pStyle w:val="Corpsdetexte"/>
              <w:spacing w:after="0"/>
            </w:pPr>
            <w:r>
              <w:lastRenderedPageBreak/>
              <w:t>80&lt;=note&lt;90</w:t>
            </w:r>
          </w:p>
        </w:tc>
        <w:tc>
          <w:tcPr>
            <w:tcW w:w="425" w:type="dxa"/>
          </w:tcPr>
          <w:p w14:paraId="766F5D98" w14:textId="77777777" w:rsidR="00562729" w:rsidRDefault="00562729" w:rsidP="00682029">
            <w:pPr>
              <w:pStyle w:val="Corpsdetexte"/>
              <w:spacing w:after="0"/>
            </w:pPr>
            <w:r>
              <w:t>B</w:t>
            </w:r>
          </w:p>
        </w:tc>
      </w:tr>
      <w:tr w:rsidR="00562729" w14:paraId="138A7FD1" w14:textId="77777777" w:rsidTr="00682029">
        <w:tc>
          <w:tcPr>
            <w:tcW w:w="1838" w:type="dxa"/>
          </w:tcPr>
          <w:p w14:paraId="5BFF10BD" w14:textId="77777777" w:rsidR="00562729" w:rsidRDefault="00562729" w:rsidP="00682029">
            <w:pPr>
              <w:pStyle w:val="Corpsdetexte"/>
              <w:spacing w:after="0"/>
            </w:pPr>
            <w:r>
              <w:t>90&lt;=note&lt;=100</w:t>
            </w:r>
          </w:p>
        </w:tc>
        <w:tc>
          <w:tcPr>
            <w:tcW w:w="425" w:type="dxa"/>
          </w:tcPr>
          <w:p w14:paraId="63321633" w14:textId="77777777" w:rsidR="00562729" w:rsidRDefault="00562729" w:rsidP="00682029">
            <w:pPr>
              <w:pStyle w:val="Corpsdetexte"/>
              <w:spacing w:after="0"/>
            </w:pPr>
            <w:r>
              <w:t>A</w:t>
            </w:r>
          </w:p>
        </w:tc>
      </w:tr>
    </w:tbl>
    <w:p w14:paraId="43562DDF" w14:textId="77777777" w:rsidR="00562729" w:rsidRDefault="00562729" w:rsidP="00562729">
      <w:pPr>
        <w:pStyle w:val="Corpsdetexte"/>
      </w:pPr>
    </w:p>
    <w:p w14:paraId="758C8610" w14:textId="77777777" w:rsidR="00562729" w:rsidRDefault="00562729" w:rsidP="00522D83">
      <w:pPr>
        <w:pStyle w:val="Corpsdetexte"/>
      </w:pPr>
    </w:p>
    <w:p w14:paraId="791029BB" w14:textId="77777777" w:rsidR="00591BAF" w:rsidRPr="008A0B34" w:rsidRDefault="00591BAF" w:rsidP="00522D83">
      <w:pPr>
        <w:pStyle w:val="Corpsdetexte"/>
      </w:pPr>
    </w:p>
    <w:p w14:paraId="3F360665" w14:textId="77777777" w:rsidR="00F97D1A" w:rsidRPr="0041273D" w:rsidRDefault="00CA6C3A" w:rsidP="00F97D1A">
      <w:pPr>
        <w:pStyle w:val="Titre1"/>
      </w:pPr>
      <w:r>
        <w:br w:type="page"/>
      </w:r>
      <w:bookmarkStart w:id="76" w:name="_Toc44667582"/>
      <w:r w:rsidR="00F97D1A">
        <w:lastRenderedPageBreak/>
        <w:t>Types et expressions Java</w:t>
      </w:r>
      <w:bookmarkStart w:id="77" w:name="_Toc508791575"/>
      <w:bookmarkEnd w:id="76"/>
      <w:bookmarkEnd w:id="77"/>
    </w:p>
    <w:p w14:paraId="16A03061" w14:textId="62A4296B" w:rsidR="00F97D1A" w:rsidRDefault="00F97D1A" w:rsidP="00F97D1A">
      <w:pPr>
        <w:pStyle w:val="Corpsdetexte"/>
      </w:pPr>
      <w:r>
        <w:t xml:space="preserve">Dans les premiers chapitres, nous avons rencontré les types </w:t>
      </w:r>
      <w:r w:rsidRPr="00A815F1">
        <w:rPr>
          <w:i/>
          <w:iCs/>
        </w:rPr>
        <w:t>int</w:t>
      </w:r>
      <w:r>
        <w:t xml:space="preserve"> et </w:t>
      </w:r>
      <w:hyperlink r:id="rId151"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Titre2"/>
      </w:pPr>
      <w:bookmarkStart w:id="78" w:name="_Toc508791576"/>
      <w:bookmarkStart w:id="79" w:name="_Toc44667583"/>
      <w:r>
        <w:t xml:space="preserve">Type primitif et </w:t>
      </w:r>
      <w:r w:rsidR="000250CB">
        <w:t>littéral</w:t>
      </w:r>
      <w:bookmarkEnd w:id="78"/>
      <w:bookmarkEnd w:id="79"/>
    </w:p>
    <w:p w14:paraId="55E89D20" w14:textId="77777777" w:rsidR="00F97D1A" w:rsidRDefault="00F97D1A" w:rsidP="00F97D1A">
      <w:pPr>
        <w:pStyle w:val="Corpsdetexte"/>
      </w:pPr>
      <w:r>
        <w:t xml:space="preserve">Rappelons que Java inclut les types </w:t>
      </w:r>
      <w:r w:rsidRPr="00463372">
        <w:rPr>
          <w:i/>
          <w:iCs/>
        </w:rPr>
        <w:t>primitifs</w:t>
      </w:r>
      <w:r>
        <w:t xml:space="preserve"> du tableau suivant. </w:t>
      </w:r>
    </w:p>
    <w:tbl>
      <w:tblPr>
        <w:tblW w:w="9497"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2126"/>
        <w:gridCol w:w="1134"/>
        <w:gridCol w:w="5244"/>
      </w:tblGrid>
      <w:tr w:rsidR="00F97D1A" w:rsidRPr="00AB1786" w14:paraId="0CFA52A4" w14:textId="77777777" w:rsidTr="008D06F8">
        <w:tc>
          <w:tcPr>
            <w:tcW w:w="993" w:type="dxa"/>
            <w:vAlign w:val="center"/>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2126" w:type="dxa"/>
            <w:vAlign w:val="center"/>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5244"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8D06F8">
        <w:tc>
          <w:tcPr>
            <w:tcW w:w="993" w:type="dxa"/>
            <w:vAlign w:val="center"/>
          </w:tcPr>
          <w:p w14:paraId="7A412821"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boolean</w:t>
            </w:r>
            <w:proofErr w:type="gramEnd"/>
            <w:r w:rsidRPr="00AB1786">
              <w:rPr>
                <w:rFonts w:ascii="Courier New" w:hAnsi="Courier New" w:cs="Courier New"/>
                <w:lang w:val="fr-CA"/>
              </w:rPr>
              <w:t xml:space="preserve"> </w:t>
            </w:r>
          </w:p>
        </w:tc>
        <w:tc>
          <w:tcPr>
            <w:tcW w:w="2126" w:type="dxa"/>
            <w:vAlign w:val="center"/>
          </w:tcPr>
          <w:p w14:paraId="30AD6FED"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true</w:t>
            </w:r>
            <w:proofErr w:type="gramEnd"/>
            <w:r w:rsidRPr="00AB1786">
              <w:rPr>
                <w:rFonts w:ascii="Courier New" w:hAnsi="Courier New" w:cs="Courier New"/>
                <w:lang w:val="fr-CA"/>
              </w:rPr>
              <w:t xml:space="preserv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true</w:t>
            </w:r>
            <w:proofErr w:type="gramEnd"/>
          </w:p>
          <w:p w14:paraId="3D25BF11"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false</w:t>
            </w:r>
            <w:proofErr w:type="gramEnd"/>
          </w:p>
        </w:tc>
        <w:tc>
          <w:tcPr>
            <w:tcW w:w="5244"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faux</w:t>
            </w:r>
            <w:proofErr w:type="gramEnd"/>
          </w:p>
        </w:tc>
      </w:tr>
      <w:tr w:rsidR="00F97D1A" w:rsidRPr="00AB1786" w14:paraId="5FDB6BD2" w14:textId="77777777" w:rsidTr="008D06F8">
        <w:tc>
          <w:tcPr>
            <w:tcW w:w="993" w:type="dxa"/>
            <w:vAlign w:val="center"/>
          </w:tcPr>
          <w:p w14:paraId="1A3277B0"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char</w:t>
            </w:r>
            <w:proofErr w:type="gramEnd"/>
            <w:r w:rsidRPr="00AB1786">
              <w:rPr>
                <w:rFonts w:ascii="Courier New" w:hAnsi="Courier New" w:cs="Courier New"/>
                <w:lang w:val="fr-CA"/>
              </w:rPr>
              <w:t xml:space="preserve"> </w:t>
            </w:r>
          </w:p>
        </w:tc>
        <w:tc>
          <w:tcPr>
            <w:tcW w:w="2126" w:type="dxa"/>
            <w:vAlign w:val="center"/>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5244"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8D06F8">
        <w:tc>
          <w:tcPr>
            <w:tcW w:w="993" w:type="dxa"/>
            <w:vAlign w:val="center"/>
          </w:tcPr>
          <w:p w14:paraId="7FC44E46"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byte</w:t>
            </w:r>
            <w:proofErr w:type="gramEnd"/>
            <w:r w:rsidRPr="00AB1786">
              <w:rPr>
                <w:rFonts w:ascii="Courier New" w:hAnsi="Courier New" w:cs="Courier New"/>
                <w:lang w:val="fr-CA"/>
              </w:rPr>
              <w:t xml:space="preserve"> </w:t>
            </w:r>
          </w:p>
        </w:tc>
        <w:tc>
          <w:tcPr>
            <w:tcW w:w="2126" w:type="dxa"/>
            <w:vAlign w:val="center"/>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w:t>
            </w:r>
            <w:proofErr w:type="gramStart"/>
            <w:r>
              <w:rPr>
                <w:rFonts w:ascii="Courier New" w:hAnsi="Courier New" w:cs="Courier New"/>
                <w:lang w:val="fr-CA"/>
              </w:rPr>
              <w:t>byte</w:t>
            </w:r>
            <w:proofErr w:type="gramEnd"/>
            <w:r>
              <w:rPr>
                <w:rFonts w:ascii="Courier New" w:hAnsi="Courier New" w:cs="Courier New"/>
                <w:lang w:val="fr-CA"/>
              </w:rPr>
              <w:t>)15</w:t>
            </w:r>
          </w:p>
        </w:tc>
        <w:tc>
          <w:tcPr>
            <w:tcW w:w="5244"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8D06F8">
        <w:tc>
          <w:tcPr>
            <w:tcW w:w="993" w:type="dxa"/>
            <w:vAlign w:val="center"/>
          </w:tcPr>
          <w:p w14:paraId="062FA75E"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short</w:t>
            </w:r>
            <w:proofErr w:type="gramEnd"/>
            <w:r w:rsidRPr="00AB1786">
              <w:rPr>
                <w:rFonts w:ascii="Courier New" w:hAnsi="Courier New" w:cs="Courier New"/>
                <w:lang w:val="fr-CA"/>
              </w:rPr>
              <w:t xml:space="preserve"> </w:t>
            </w:r>
          </w:p>
        </w:tc>
        <w:tc>
          <w:tcPr>
            <w:tcW w:w="2126" w:type="dxa"/>
            <w:vAlign w:val="center"/>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proofErr w:type="gramStart"/>
            <w:r w:rsidRPr="00AB1786">
              <w:rPr>
                <w:rFonts w:ascii="Courier New" w:hAnsi="Courier New" w:cs="Courier New"/>
                <w:lang w:val="fr-CA"/>
              </w:rPr>
              <w:t>)  et</w:t>
            </w:r>
            <w:proofErr w:type="gramEnd"/>
            <w:r w:rsidRPr="00AB1786">
              <w:rPr>
                <w:rFonts w:ascii="Courier New" w:hAnsi="Courier New" w:cs="Courier New"/>
                <w:lang w:val="fr-CA"/>
              </w:rPr>
              <w:t xml:space="preserve">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w:t>
            </w:r>
            <w:proofErr w:type="gramStart"/>
            <w:r>
              <w:rPr>
                <w:rFonts w:ascii="Courier New" w:hAnsi="Courier New" w:cs="Courier New"/>
                <w:lang w:val="fr-CA"/>
              </w:rPr>
              <w:t>short</w:t>
            </w:r>
            <w:proofErr w:type="gramEnd"/>
            <w:r>
              <w:rPr>
                <w:rFonts w:ascii="Courier New" w:hAnsi="Courier New" w:cs="Courier New"/>
                <w:lang w:val="fr-CA"/>
              </w:rPr>
              <w:t>)325</w:t>
            </w:r>
          </w:p>
        </w:tc>
        <w:tc>
          <w:tcPr>
            <w:tcW w:w="5244"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8D06F8">
        <w:tc>
          <w:tcPr>
            <w:tcW w:w="993" w:type="dxa"/>
            <w:vAlign w:val="center"/>
          </w:tcPr>
          <w:p w14:paraId="4745BD57"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int</w:t>
            </w:r>
            <w:proofErr w:type="gramEnd"/>
            <w:r w:rsidRPr="00AB1786">
              <w:rPr>
                <w:rFonts w:ascii="Courier New" w:hAnsi="Courier New" w:cs="Courier New"/>
                <w:lang w:val="fr-CA"/>
              </w:rPr>
              <w:t xml:space="preserve"> </w:t>
            </w:r>
          </w:p>
        </w:tc>
        <w:tc>
          <w:tcPr>
            <w:tcW w:w="2126" w:type="dxa"/>
            <w:vAlign w:val="center"/>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proofErr w:type="gramStart"/>
            <w:r w:rsidRPr="00AB1786">
              <w:rPr>
                <w:rFonts w:ascii="Courier New" w:hAnsi="Courier New" w:cs="Courier New"/>
                <w:lang w:val="fr-CA"/>
              </w:rPr>
              <w:t>)  et</w:t>
            </w:r>
            <w:proofErr w:type="gramEnd"/>
            <w:r w:rsidRPr="00AB1786">
              <w:rPr>
                <w:rFonts w:ascii="Courier New" w:hAnsi="Courier New" w:cs="Courier New"/>
                <w:lang w:val="fr-CA"/>
              </w:rPr>
              <w:t xml:space="preserve">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5244"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8D06F8">
        <w:tc>
          <w:tcPr>
            <w:tcW w:w="993" w:type="dxa"/>
            <w:vAlign w:val="center"/>
          </w:tcPr>
          <w:p w14:paraId="06EC49CB"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long</w:t>
            </w:r>
            <w:proofErr w:type="gramEnd"/>
            <w:r w:rsidRPr="00AB1786">
              <w:rPr>
                <w:rFonts w:ascii="Courier New" w:hAnsi="Courier New" w:cs="Courier New"/>
                <w:lang w:val="fr-CA"/>
              </w:rPr>
              <w:t xml:space="preserve"> </w:t>
            </w:r>
          </w:p>
        </w:tc>
        <w:tc>
          <w:tcPr>
            <w:tcW w:w="2126" w:type="dxa"/>
            <w:vAlign w:val="center"/>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5244"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8D06F8">
        <w:tc>
          <w:tcPr>
            <w:tcW w:w="993" w:type="dxa"/>
            <w:vAlign w:val="center"/>
          </w:tcPr>
          <w:p w14:paraId="7D02CA99"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float</w:t>
            </w:r>
            <w:proofErr w:type="gramEnd"/>
            <w:r w:rsidRPr="00AB1786">
              <w:rPr>
                <w:rFonts w:ascii="Courier New" w:hAnsi="Courier New" w:cs="Courier New"/>
                <w:lang w:val="fr-CA"/>
              </w:rPr>
              <w:t xml:space="preserve"> </w:t>
            </w:r>
          </w:p>
        </w:tc>
        <w:tc>
          <w:tcPr>
            <w:tcW w:w="2126" w:type="dxa"/>
            <w:vAlign w:val="center"/>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5244"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8D06F8">
        <w:tc>
          <w:tcPr>
            <w:tcW w:w="993" w:type="dxa"/>
            <w:vAlign w:val="center"/>
          </w:tcPr>
          <w:p w14:paraId="2AA91CDE" w14:textId="77777777" w:rsidR="00F97D1A" w:rsidRPr="00AB1786" w:rsidRDefault="00F97D1A" w:rsidP="008D06F8">
            <w:pPr>
              <w:autoSpaceDE w:val="0"/>
              <w:autoSpaceDN w:val="0"/>
              <w:adjustRightInd w:val="0"/>
              <w:rPr>
                <w:rFonts w:ascii="Courier New" w:hAnsi="Courier New" w:cs="Courier New"/>
                <w:lang w:val="fr-CA"/>
              </w:rPr>
            </w:pPr>
            <w:proofErr w:type="gramStart"/>
            <w:r w:rsidRPr="00AB1786">
              <w:rPr>
                <w:rFonts w:ascii="Courier New" w:hAnsi="Courier New" w:cs="Courier New"/>
                <w:lang w:val="fr-CA"/>
              </w:rPr>
              <w:t>double</w:t>
            </w:r>
            <w:proofErr w:type="gramEnd"/>
            <w:r w:rsidRPr="00AB1786">
              <w:rPr>
                <w:rFonts w:ascii="Courier New" w:hAnsi="Courier New" w:cs="Courier New"/>
                <w:lang w:val="fr-CA"/>
              </w:rPr>
              <w:t xml:space="preserve"> </w:t>
            </w:r>
          </w:p>
        </w:tc>
        <w:tc>
          <w:tcPr>
            <w:tcW w:w="2126" w:type="dxa"/>
            <w:vAlign w:val="center"/>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5244"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1E77C57F" w:rsidR="00F97D1A" w:rsidRDefault="00F97D1A" w:rsidP="00F97D1A">
      <w:pPr>
        <w:pStyle w:val="Lgende"/>
        <w:jc w:val="center"/>
        <w:rPr>
          <w:rFonts w:ascii="Times New Roman" w:hAnsi="Times New Roman"/>
          <w:sz w:val="24"/>
          <w:szCs w:val="24"/>
          <w:lang w:val="fr-CA"/>
        </w:rPr>
      </w:pPr>
      <w:bookmarkStart w:id="80" w:name="_Ref46198836"/>
      <w:r>
        <w:t xml:space="preserve">Figure </w:t>
      </w:r>
      <w:r>
        <w:fldChar w:fldCharType="begin"/>
      </w:r>
      <w:r>
        <w:instrText xml:space="preserve"> SEQ Figure \* ARABIC </w:instrText>
      </w:r>
      <w:r>
        <w:fldChar w:fldCharType="separate"/>
      </w:r>
      <w:r w:rsidR="00CF67E3">
        <w:rPr>
          <w:noProof/>
        </w:rPr>
        <w:t>15</w:t>
      </w:r>
      <w:r>
        <w:fldChar w:fldCharType="end"/>
      </w:r>
      <w:bookmarkEnd w:id="80"/>
      <w:r>
        <w:t>. Types primitifs de Java.</w:t>
      </w:r>
    </w:p>
    <w:p w14:paraId="7E94E854" w14:textId="6CF96A59" w:rsidR="00F97D1A" w:rsidRDefault="00F97D1A" w:rsidP="00F97D1A">
      <w:pPr>
        <w:pStyle w:val="Corpsdetexte"/>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Corpsdetexte"/>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lastRenderedPageBreak/>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Corpsdetexte"/>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Titre2"/>
        <w:rPr>
          <w:lang w:val="fr-CA"/>
        </w:rPr>
      </w:pPr>
      <w:bookmarkStart w:id="81" w:name="_Toc508791577"/>
      <w:bookmarkStart w:id="82" w:name="_Toc44667584"/>
      <w:r w:rsidRPr="16CBE89F">
        <w:rPr>
          <w:lang w:val="fr-CA"/>
        </w:rPr>
        <w:t>Types et expressions numériques</w:t>
      </w:r>
      <w:bookmarkEnd w:id="81"/>
      <w:bookmarkEnd w:id="82"/>
    </w:p>
    <w:p w14:paraId="239C4BC7" w14:textId="0619CE76" w:rsidR="005F5D14" w:rsidRDefault="00F97D1A" w:rsidP="00F97D1A">
      <w:pPr>
        <w:pStyle w:val="Corpsdetexte"/>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Corpsdetexte"/>
        <w:rPr>
          <w:lang w:val="fr-CA"/>
        </w:rPr>
      </w:pPr>
      <w:r>
        <w:rPr>
          <w:lang w:val="fr-CA"/>
        </w:rPr>
        <w:t xml:space="preserve">Les types </w:t>
      </w:r>
      <w:bookmarkStart w:id="83" w:name="OLE_LINK5"/>
      <w:bookmarkStart w:id="84"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83"/>
      <w:bookmarkEnd w:id="84"/>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85" w:name="OLE_LINK23"/>
      <w:bookmarkStart w:id="86" w:name="OLE_LINK24"/>
      <w:r w:rsidR="00EF4DF2" w:rsidRPr="00EF4DF2">
        <w:rPr>
          <w:lang w:val="fr-CA"/>
        </w:rPr>
        <w:t>π</w:t>
      </w:r>
      <w:bookmarkEnd w:id="85"/>
      <w:bookmarkEnd w:id="86"/>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w:t>
      </w:r>
      <w:proofErr w:type="gramStart"/>
      <w:r w:rsidR="000D557D">
        <w:rPr>
          <w:lang w:val="fr-CA"/>
        </w:rPr>
        <w:t>Par contre</w:t>
      </w:r>
      <w:proofErr w:type="gramEnd"/>
      <w:r w:rsidR="000D557D">
        <w:rPr>
          <w:lang w:val="fr-CA"/>
        </w:rPr>
        <w:t xml:space="preserv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65B91393" w:rsidR="000D557D" w:rsidRDefault="000D557D" w:rsidP="000D557D">
      <w:pPr>
        <w:pStyle w:val="Corpsdetexte"/>
        <w:rPr>
          <w:lang w:val="fr-CA"/>
        </w:rPr>
      </w:pPr>
      <w:r w:rsidRPr="00EC6C37">
        <w:rPr>
          <w:b/>
          <w:lang w:val="fr-CA"/>
        </w:rPr>
        <w:t>Exemple</w:t>
      </w:r>
      <w:r>
        <w:rPr>
          <w:lang w:val="fr-CA"/>
        </w:rPr>
        <w:t xml:space="preserve">. </w:t>
      </w:r>
      <w:hyperlink r:id="rId15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Zero</w:t>
      </w:r>
      <w:r w:rsidRPr="007C05BF">
        <w:rPr>
          <w:rFonts w:ascii="Segoe UI" w:hAnsi="Segoe UI" w:cs="Segoe UI"/>
          <w:b/>
          <w:bCs/>
          <w:color w:val="586069"/>
          <w:lang w:val="fr-CA"/>
        </w:rPr>
        <w:t>.java</w:t>
      </w:r>
    </w:p>
    <w:p w14:paraId="6A73B68D" w14:textId="523478D8" w:rsidR="000D557D" w:rsidRDefault="000D557D" w:rsidP="000D557D">
      <w:pPr>
        <w:pStyle w:val="Corpsdetexte"/>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194D9011" w14:textId="77777777" w:rsidR="00F276D8" w:rsidRPr="00241467" w:rsidRDefault="00F276D8" w:rsidP="00F276D8">
      <w:pPr>
        <w:pStyle w:val="BlocdecitationPremier"/>
        <w:rPr>
          <w:lang w:val="fr-CA"/>
        </w:rPr>
      </w:pPr>
      <w:proofErr w:type="gramStart"/>
      <w:r w:rsidRPr="00241467">
        <w:rPr>
          <w:lang w:val="fr-CA"/>
        </w:rPr>
        <w:t>true</w:t>
      </w:r>
      <w:proofErr w:type="gramEnd"/>
    </w:p>
    <w:p w14:paraId="4F9CA2AF" w14:textId="77777777" w:rsidR="00F276D8" w:rsidRPr="00241467" w:rsidRDefault="00F276D8" w:rsidP="00F276D8">
      <w:pPr>
        <w:pStyle w:val="BlocdecitationPremier"/>
        <w:rPr>
          <w:lang w:val="fr-CA"/>
        </w:rPr>
      </w:pPr>
      <w:r w:rsidRPr="00241467">
        <w:rPr>
          <w:lang w:val="fr-CA"/>
        </w:rPr>
        <w:t>-Infinity</w:t>
      </w:r>
    </w:p>
    <w:p w14:paraId="4719EA7E" w14:textId="77777777" w:rsidR="00F276D8" w:rsidRPr="00241467" w:rsidRDefault="00F276D8" w:rsidP="00F276D8">
      <w:pPr>
        <w:pStyle w:val="BlocdecitationPremier"/>
        <w:rPr>
          <w:lang w:val="fr-CA"/>
        </w:rPr>
      </w:pPr>
      <w:r w:rsidRPr="00241467">
        <w:rPr>
          <w:lang w:val="fr-CA"/>
        </w:rPr>
        <w:t>Infinity</w:t>
      </w:r>
    </w:p>
    <w:p w14:paraId="4845B239" w14:textId="77777777" w:rsidR="00F276D8" w:rsidRPr="00241467" w:rsidRDefault="00F276D8" w:rsidP="00F276D8">
      <w:pPr>
        <w:pStyle w:val="BlocdecitationPremier"/>
        <w:rPr>
          <w:lang w:val="fr-CA"/>
        </w:rPr>
      </w:pPr>
      <w:proofErr w:type="gramStart"/>
      <w:r w:rsidRPr="00241467">
        <w:rPr>
          <w:lang w:val="fr-CA"/>
        </w:rPr>
        <w:t>false</w:t>
      </w:r>
      <w:proofErr w:type="gramEnd"/>
    </w:p>
    <w:p w14:paraId="34D3155E" w14:textId="77777777" w:rsidR="00F276D8" w:rsidRPr="00F276D8" w:rsidRDefault="00F276D8" w:rsidP="00F276D8">
      <w:pPr>
        <w:pStyle w:val="BlocdecitationPremier"/>
        <w:rPr>
          <w:lang w:val="fr-CA"/>
        </w:rPr>
      </w:pPr>
      <w:r w:rsidRPr="00F276D8">
        <w:rPr>
          <w:lang w:val="fr-CA"/>
        </w:rPr>
        <w:t>NaN</w:t>
      </w:r>
    </w:p>
    <w:p w14:paraId="420CDB9F" w14:textId="20E776C4" w:rsidR="00F276D8" w:rsidRPr="00790DA8" w:rsidRDefault="00F276D8" w:rsidP="00F276D8">
      <w:pPr>
        <w:pStyle w:val="BlocdecitationPremier"/>
        <w:rPr>
          <w:lang w:val="fr-CA"/>
        </w:rPr>
      </w:pPr>
      <w:proofErr w:type="gramStart"/>
      <w:r w:rsidRPr="00790DA8">
        <w:rPr>
          <w:lang w:val="fr-CA"/>
        </w:rPr>
        <w:lastRenderedPageBreak/>
        <w:t>false</w:t>
      </w:r>
      <w:proofErr w:type="gramEnd"/>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w:t>
      </w:r>
      <w:proofErr w:type="gramStart"/>
      <w:r w:rsidRPr="00241467">
        <w:rPr>
          <w:lang w:val="en-CA" w:eastAsia="zh-CN"/>
        </w:rPr>
        <w:t>main</w:t>
      </w:r>
      <w:r w:rsidRPr="00241467">
        <w:rPr>
          <w:color w:val="808030"/>
          <w:lang w:val="en-CA" w:eastAsia="zh-CN"/>
        </w:rPr>
        <w:t>(</w:t>
      </w:r>
      <w:proofErr w:type="gramEnd"/>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proofErr w:type="gramStart"/>
      <w:r w:rsidRPr="000D557D">
        <w:rPr>
          <w:color w:val="BB7977"/>
          <w:lang w:val="fr-FR" w:eastAsia="zh-CN"/>
        </w:rPr>
        <w:t>double</w:t>
      </w:r>
      <w:proofErr w:type="gramEnd"/>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proofErr w:type="gramStart"/>
      <w:r w:rsidRPr="000D557D">
        <w:rPr>
          <w:color w:val="BB7977"/>
          <w:lang w:val="fr-FR" w:eastAsia="zh-CN"/>
        </w:rPr>
        <w:t>double</w:t>
      </w:r>
      <w:proofErr w:type="gramEnd"/>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proofErr w:type="gramStart"/>
      <w:r w:rsidRPr="000D557D">
        <w:rPr>
          <w:color w:val="808030"/>
          <w:lang w:val="fr-FR" w:eastAsia="zh-CN"/>
        </w:rPr>
        <w:t>)</w:t>
      </w:r>
      <w:r w:rsidRPr="000D557D">
        <w:rPr>
          <w:color w:val="800080"/>
          <w:lang w:val="fr-FR" w:eastAsia="zh-CN"/>
        </w:rPr>
        <w:t>;</w:t>
      </w:r>
      <w:proofErr w:type="gramEnd"/>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proofErr w:type="gramStart"/>
      <w:r w:rsidRPr="000D557D">
        <w:rPr>
          <w:color w:val="808030"/>
          <w:lang w:val="fr-FR" w:eastAsia="zh-CN"/>
        </w:rPr>
        <w:t>)</w:t>
      </w:r>
      <w:r w:rsidRPr="000D557D">
        <w:rPr>
          <w:color w:val="800080"/>
          <w:lang w:val="fr-FR" w:eastAsia="zh-CN"/>
        </w:rPr>
        <w:t>;</w:t>
      </w:r>
      <w:proofErr w:type="gramEnd"/>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proofErr w:type="gramStart"/>
      <w:r w:rsidRPr="000D557D">
        <w:rPr>
          <w:color w:val="808030"/>
          <w:lang w:val="fr-FR" w:eastAsia="zh-CN"/>
        </w:rPr>
        <w:t>)</w:t>
      </w:r>
      <w:r w:rsidRPr="000D557D">
        <w:rPr>
          <w:color w:val="800080"/>
          <w:lang w:val="fr-FR" w:eastAsia="zh-CN"/>
        </w:rPr>
        <w:t>;</w:t>
      </w:r>
      <w:proofErr w:type="gramEnd"/>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proofErr w:type="gramStart"/>
      <w:r w:rsidRPr="000D557D">
        <w:rPr>
          <w:color w:val="808030"/>
          <w:lang w:val="fr-FR" w:eastAsia="zh-CN"/>
        </w:rPr>
        <w:t>)</w:t>
      </w:r>
      <w:r w:rsidRPr="000D557D">
        <w:rPr>
          <w:color w:val="800080"/>
          <w:lang w:val="fr-FR" w:eastAsia="zh-CN"/>
        </w:rPr>
        <w:t>;</w:t>
      </w:r>
      <w:proofErr w:type="gramEnd"/>
    </w:p>
    <w:p w14:paraId="6DC10EE6" w14:textId="77777777" w:rsidR="000D557D" w:rsidRPr="000D557D" w:rsidRDefault="000D557D" w:rsidP="000D557D">
      <w:pPr>
        <w:pStyle w:val="Code"/>
        <w:rPr>
          <w:lang w:val="fr-FR" w:eastAsia="zh-CN"/>
        </w:rPr>
      </w:pPr>
      <w:r w:rsidRPr="000D557D">
        <w:rPr>
          <w:lang w:val="fr-FR" w:eastAsia="zh-CN"/>
        </w:rPr>
        <w:t xml:space="preserve">    </w:t>
      </w:r>
      <w:proofErr w:type="gramStart"/>
      <w:r w:rsidRPr="000D557D">
        <w:rPr>
          <w:color w:val="BB7977"/>
          <w:lang w:val="fr-FR" w:eastAsia="zh-CN"/>
        </w:rPr>
        <w:t>double</w:t>
      </w:r>
      <w:proofErr w:type="gramEnd"/>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proofErr w:type="gramStart"/>
      <w:r w:rsidRPr="000D557D">
        <w:rPr>
          <w:color w:val="808030"/>
          <w:lang w:val="fr-FR" w:eastAsia="zh-CN"/>
        </w:rPr>
        <w:t>)</w:t>
      </w:r>
      <w:r w:rsidRPr="000D557D">
        <w:rPr>
          <w:color w:val="800080"/>
          <w:lang w:val="fr-FR" w:eastAsia="zh-CN"/>
        </w:rPr>
        <w:t>;</w:t>
      </w:r>
      <w:proofErr w:type="gramEnd"/>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proofErr w:type="gramStart"/>
      <w:r w:rsidRPr="000D557D">
        <w:rPr>
          <w:color w:val="808030"/>
          <w:lang w:val="fr-FR" w:eastAsia="zh-CN"/>
        </w:rPr>
        <w:t>)</w:t>
      </w:r>
      <w:r w:rsidRPr="000D557D">
        <w:rPr>
          <w:color w:val="800080"/>
          <w:lang w:val="fr-FR" w:eastAsia="zh-CN"/>
        </w:rPr>
        <w:t>;</w:t>
      </w:r>
      <w:proofErr w:type="gramEnd"/>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Corpsdetexte"/>
        <w:rPr>
          <w:lang w:val="fr-CA"/>
        </w:rPr>
      </w:pPr>
    </w:p>
    <w:p w14:paraId="2F37E273" w14:textId="07F9CAF0" w:rsidR="00F97D1A" w:rsidRDefault="00F97D1A" w:rsidP="00941126">
      <w:pPr>
        <w:pStyle w:val="Corpsdetexte"/>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Opération binaire</w:t>
            </w:r>
          </w:p>
        </w:tc>
        <w:tc>
          <w:tcPr>
            <w:tcW w:w="3118" w:type="dxa"/>
            <w:shd w:val="clear" w:color="auto" w:fill="auto"/>
          </w:tcPr>
          <w:p w14:paraId="5CDF699B"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Signification</w:t>
            </w:r>
          </w:p>
        </w:tc>
      </w:tr>
      <w:tr w:rsidR="00F97D1A" w:rsidRPr="007B6966" w14:paraId="1F4FE41B" w14:textId="77777777" w:rsidTr="008D06F8">
        <w:tc>
          <w:tcPr>
            <w:tcW w:w="2093" w:type="dxa"/>
            <w:shd w:val="clear" w:color="auto" w:fill="auto"/>
          </w:tcPr>
          <w:p w14:paraId="082D94C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7B1A38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Addition</w:t>
            </w:r>
          </w:p>
          <w:p w14:paraId="54DB984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076E8ED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 + 5 donne 9</w:t>
            </w:r>
          </w:p>
          <w:p w14:paraId="376B02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9A0A8AD"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Soustraction</w:t>
            </w:r>
          </w:p>
          <w:p w14:paraId="4373BDC1"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4A4364D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5 - 2 donne 3</w:t>
            </w:r>
          </w:p>
          <w:p w14:paraId="168049C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CB47D17"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Multiplication</w:t>
            </w:r>
          </w:p>
          <w:p w14:paraId="532F948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6361C93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3 * 4 donne 12</w:t>
            </w:r>
          </w:p>
          <w:p w14:paraId="397162CE" w14:textId="77777777" w:rsidR="00F97D1A" w:rsidRPr="00EC23E6" w:rsidRDefault="00F97D1A" w:rsidP="00941126">
            <w:pPr>
              <w:pStyle w:val="Corpsdetexte"/>
              <w:keepNext/>
              <w:keepLines/>
              <w:spacing w:after="0"/>
              <w:rPr>
                <w:sz w:val="20"/>
                <w:szCs w:val="20"/>
                <w:lang w:val="fr-CA"/>
              </w:rPr>
            </w:pPr>
          </w:p>
        </w:tc>
      </w:tr>
      <w:tr w:rsidR="00F97D1A" w:rsidRPr="007B6966" w14:paraId="4C93A8B3" w14:textId="77777777" w:rsidTr="008D06F8">
        <w:tc>
          <w:tcPr>
            <w:tcW w:w="2093" w:type="dxa"/>
            <w:shd w:val="clear" w:color="auto" w:fill="auto"/>
          </w:tcPr>
          <w:p w14:paraId="617F8DA2"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7569791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Division</w:t>
            </w:r>
          </w:p>
          <w:p w14:paraId="6A5716C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A11F61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3</w:t>
            </w:r>
          </w:p>
          <w:p w14:paraId="0E1B68E4"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A88F29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Reste après division entière</w:t>
            </w:r>
          </w:p>
          <w:p w14:paraId="52D071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1A36230"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4 donne 0</w:t>
            </w:r>
          </w:p>
          <w:p w14:paraId="13FA903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1</w:t>
            </w:r>
          </w:p>
        </w:tc>
      </w:tr>
    </w:tbl>
    <w:p w14:paraId="17FADC43" w14:textId="77777777" w:rsidR="00E67D10" w:rsidRDefault="00E67D10" w:rsidP="00F97D1A">
      <w:pPr>
        <w:pStyle w:val="Corpsdetexte"/>
        <w:rPr>
          <w:lang w:val="fr-CA"/>
        </w:rPr>
      </w:pPr>
    </w:p>
    <w:p w14:paraId="0DE0C0E6" w14:textId="0047642B" w:rsidR="00E67D10" w:rsidRDefault="00E67D10" w:rsidP="00F97D1A">
      <w:pPr>
        <w:pStyle w:val="Corpsdetexte"/>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Corpsdetexte"/>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t>à virgule flottante est permise, mais elle génère une valeur infinie ou la valeur NaN.</w:t>
      </w:r>
    </w:p>
    <w:p w14:paraId="6E0DD1D4" w14:textId="79D7ECAE" w:rsidR="00B0289E" w:rsidRDefault="00B40E22" w:rsidP="00B0289E">
      <w:pPr>
        <w:pStyle w:val="Corpsdetexte"/>
        <w:rPr>
          <w:lang w:val="fr-CA"/>
        </w:rPr>
      </w:pPr>
      <w:r>
        <w:rPr>
          <w:lang w:val="fr-CA"/>
        </w:rPr>
        <w:lastRenderedPageBreak/>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Corpsdetexte"/>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w:t>
      </w:r>
      <w:proofErr w:type="gramStart"/>
      <w:r w:rsidRPr="00B0289E">
        <w:rPr>
          <w:lang w:val="fr-CA"/>
        </w:rPr>
        <w:t>int</w:t>
      </w:r>
      <w:proofErr w:type="gramEnd"/>
      <w:r w:rsidRPr="00B0289E">
        <w:rPr>
          <w:lang w:val="fr-CA"/>
        </w:rPr>
        <w:t xml:space="preserve"> x = 2000000000;</w:t>
      </w:r>
    </w:p>
    <w:p w14:paraId="38E38B46" w14:textId="79BC47B7" w:rsidR="00B0289E" w:rsidRDefault="00B0289E" w:rsidP="00B0289E">
      <w:pPr>
        <w:pStyle w:val="CodeJava9pt"/>
        <w:rPr>
          <w:lang w:val="fr-CA"/>
        </w:rPr>
      </w:pPr>
      <w:r w:rsidRPr="00B0289E">
        <w:rPr>
          <w:lang w:val="fr-CA"/>
        </w:rPr>
        <w:t xml:space="preserve">    </w:t>
      </w:r>
      <w:proofErr w:type="gramStart"/>
      <w:r w:rsidRPr="00B0289E">
        <w:rPr>
          <w:lang w:val="fr-CA"/>
        </w:rPr>
        <w:t>int</w:t>
      </w:r>
      <w:proofErr w:type="gramEnd"/>
      <w:r w:rsidRPr="00B0289E">
        <w:rPr>
          <w:lang w:val="fr-CA"/>
        </w:rPr>
        <w:t xml:space="preserve"> y = 2000000000;</w:t>
      </w:r>
    </w:p>
    <w:p w14:paraId="0C62D333" w14:textId="504BDD7E" w:rsidR="00B0289E" w:rsidRDefault="00B0289E" w:rsidP="00B0289E">
      <w:pPr>
        <w:pStyle w:val="CodeJava9pt"/>
        <w:rPr>
          <w:lang w:val="fr-CA"/>
        </w:rPr>
      </w:pPr>
      <w:r>
        <w:rPr>
          <w:lang w:val="fr-CA"/>
        </w:rPr>
        <w:t xml:space="preserve">    </w:t>
      </w:r>
      <w:proofErr w:type="gramStart"/>
      <w:r>
        <w:rPr>
          <w:lang w:val="fr-CA"/>
        </w:rPr>
        <w:t>int</w:t>
      </w:r>
      <w:proofErr w:type="gramEnd"/>
      <w:r>
        <w:rPr>
          <w:lang w:val="fr-CA"/>
        </w:rPr>
        <w:t xml:space="preserve"> z = x + y; // = </w:t>
      </w:r>
      <w:r w:rsidRPr="00B0289E">
        <w:rPr>
          <w:lang w:val="fr-CA"/>
        </w:rPr>
        <w:t>-294967296</w:t>
      </w:r>
      <w:r>
        <w:rPr>
          <w:lang w:val="fr-CA"/>
        </w:rPr>
        <w:t> </w:t>
      </w:r>
    </w:p>
    <w:p w14:paraId="12194236" w14:textId="77777777" w:rsidR="00B0289E" w:rsidRDefault="00B0289E" w:rsidP="00F97D1A">
      <w:pPr>
        <w:pStyle w:val="Corpsdetexte"/>
        <w:rPr>
          <w:lang w:val="fr-CA"/>
        </w:rPr>
      </w:pPr>
    </w:p>
    <w:p w14:paraId="79F2E502" w14:textId="0254E0C5" w:rsidR="00F97D1A" w:rsidRDefault="00F97D1A" w:rsidP="00F97D1A">
      <w:pPr>
        <w:pStyle w:val="Corpsdetexte"/>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7B22C8" w:rsidRDefault="00F97D1A" w:rsidP="008D06F8">
            <w:pPr>
              <w:pStyle w:val="Corpsdetexte"/>
              <w:spacing w:after="0"/>
              <w:rPr>
                <w:b/>
                <w:bCs/>
                <w:sz w:val="20"/>
                <w:szCs w:val="20"/>
                <w:lang w:val="fr-CA"/>
              </w:rPr>
            </w:pPr>
            <w:r w:rsidRPr="007B22C8">
              <w:rPr>
                <w:b/>
                <w:bCs/>
                <w:sz w:val="20"/>
                <w:szCs w:val="20"/>
                <w:lang w:val="fr-CA"/>
              </w:rPr>
              <w:t>Opération</w:t>
            </w:r>
          </w:p>
        </w:tc>
        <w:tc>
          <w:tcPr>
            <w:tcW w:w="1276" w:type="dxa"/>
            <w:shd w:val="clear" w:color="auto" w:fill="auto"/>
          </w:tcPr>
          <w:p w14:paraId="52C9AB2D" w14:textId="77777777" w:rsidR="00F97D1A" w:rsidRPr="007B22C8" w:rsidRDefault="00F97D1A" w:rsidP="008D06F8">
            <w:pPr>
              <w:pStyle w:val="Corpsdetexte"/>
              <w:spacing w:after="0"/>
              <w:rPr>
                <w:b/>
                <w:bCs/>
                <w:sz w:val="20"/>
                <w:szCs w:val="20"/>
                <w:lang w:val="fr-CA"/>
              </w:rPr>
            </w:pPr>
            <w:r w:rsidRPr="007B22C8">
              <w:rPr>
                <w:b/>
                <w:bCs/>
                <w:sz w:val="20"/>
                <w:szCs w:val="20"/>
                <w:lang w:val="fr-CA"/>
              </w:rPr>
              <w:t>Priorité</w:t>
            </w:r>
          </w:p>
        </w:tc>
      </w:tr>
      <w:tr w:rsidR="00F97D1A" w:rsidRPr="007B6966" w14:paraId="543ABDB1" w14:textId="77777777" w:rsidTr="008D06F8">
        <w:tc>
          <w:tcPr>
            <w:tcW w:w="2093" w:type="dxa"/>
            <w:shd w:val="clear" w:color="auto" w:fill="auto"/>
          </w:tcPr>
          <w:p w14:paraId="515B897D" w14:textId="77777777" w:rsidR="00F97D1A" w:rsidRPr="007B22C8" w:rsidRDefault="00F97D1A" w:rsidP="008D06F8">
            <w:pPr>
              <w:pStyle w:val="Corpsdetexte"/>
              <w:spacing w:after="0"/>
              <w:rPr>
                <w:sz w:val="20"/>
                <w:szCs w:val="20"/>
                <w:lang w:val="fr-CA"/>
              </w:rPr>
            </w:pPr>
            <w:r w:rsidRPr="007B22C8">
              <w:rPr>
                <w:sz w:val="20"/>
                <w:szCs w:val="20"/>
                <w:lang w:val="fr-CA"/>
              </w:rPr>
              <w:t>(,)</w:t>
            </w:r>
          </w:p>
        </w:tc>
        <w:tc>
          <w:tcPr>
            <w:tcW w:w="1276" w:type="dxa"/>
            <w:shd w:val="clear" w:color="auto" w:fill="auto"/>
          </w:tcPr>
          <w:p w14:paraId="3FB66B2F" w14:textId="77777777" w:rsidR="00F97D1A" w:rsidRPr="007B22C8" w:rsidRDefault="00F97D1A" w:rsidP="008D06F8">
            <w:pPr>
              <w:pStyle w:val="Corpsdetexte"/>
              <w:spacing w:after="0"/>
              <w:rPr>
                <w:sz w:val="20"/>
                <w:szCs w:val="20"/>
                <w:lang w:val="fr-CA"/>
              </w:rPr>
            </w:pPr>
            <w:r w:rsidRPr="007B22C8">
              <w:rPr>
                <w:sz w:val="20"/>
                <w:szCs w:val="20"/>
                <w:lang w:val="fr-CA"/>
              </w:rPr>
              <w:t>0</w:t>
            </w:r>
          </w:p>
        </w:tc>
      </w:tr>
      <w:tr w:rsidR="00F97D1A" w:rsidRPr="007B6966" w14:paraId="4481DE7E" w14:textId="77777777" w:rsidTr="008D06F8">
        <w:tc>
          <w:tcPr>
            <w:tcW w:w="2093" w:type="dxa"/>
            <w:shd w:val="clear" w:color="auto" w:fill="auto"/>
          </w:tcPr>
          <w:p w14:paraId="6C8C2469" w14:textId="77777777" w:rsidR="00F97D1A" w:rsidRPr="007B22C8" w:rsidRDefault="00F97D1A" w:rsidP="008D06F8">
            <w:pPr>
              <w:pStyle w:val="Corpsdetexte"/>
              <w:spacing w:after="0"/>
              <w:rPr>
                <w:sz w:val="20"/>
                <w:szCs w:val="20"/>
                <w:lang w:val="fr-CA"/>
              </w:rPr>
            </w:pPr>
            <w:r w:rsidRPr="007B22C8">
              <w:rPr>
                <w:sz w:val="20"/>
                <w:szCs w:val="20"/>
                <w:lang w:val="fr-CA"/>
              </w:rPr>
              <w:t>+, - unaires</w:t>
            </w:r>
          </w:p>
        </w:tc>
        <w:tc>
          <w:tcPr>
            <w:tcW w:w="1276" w:type="dxa"/>
            <w:shd w:val="clear" w:color="auto" w:fill="auto"/>
          </w:tcPr>
          <w:p w14:paraId="575DCCAD" w14:textId="77777777" w:rsidR="00F97D1A" w:rsidRPr="007B22C8" w:rsidRDefault="00F97D1A" w:rsidP="008D06F8">
            <w:pPr>
              <w:pStyle w:val="Corpsdetexte"/>
              <w:spacing w:after="0"/>
              <w:rPr>
                <w:sz w:val="20"/>
                <w:szCs w:val="20"/>
                <w:lang w:val="fr-CA"/>
              </w:rPr>
            </w:pPr>
            <w:r w:rsidRPr="007B22C8">
              <w:rPr>
                <w:sz w:val="20"/>
                <w:szCs w:val="20"/>
                <w:lang w:val="fr-CA"/>
              </w:rPr>
              <w:t>1</w:t>
            </w:r>
          </w:p>
        </w:tc>
      </w:tr>
      <w:tr w:rsidR="00F97D1A" w:rsidRPr="007B6966" w14:paraId="042E9DB0" w14:textId="77777777" w:rsidTr="008D06F8">
        <w:tc>
          <w:tcPr>
            <w:tcW w:w="2093" w:type="dxa"/>
            <w:shd w:val="clear" w:color="auto" w:fill="auto"/>
          </w:tcPr>
          <w:p w14:paraId="454152DA" w14:textId="77777777" w:rsidR="00F97D1A" w:rsidRPr="007B22C8" w:rsidRDefault="00F97D1A" w:rsidP="008D06F8">
            <w:pPr>
              <w:pStyle w:val="Corpsdetexte"/>
              <w:spacing w:after="0"/>
              <w:rPr>
                <w:sz w:val="20"/>
                <w:szCs w:val="20"/>
                <w:lang w:val="fr-CA"/>
              </w:rPr>
            </w:pPr>
            <w:r w:rsidRPr="007B22C8">
              <w:rPr>
                <w:sz w:val="20"/>
                <w:szCs w:val="20"/>
                <w:lang w:val="fr-CA"/>
              </w:rPr>
              <w:t>*, /, %</w:t>
            </w:r>
          </w:p>
        </w:tc>
        <w:tc>
          <w:tcPr>
            <w:tcW w:w="1276" w:type="dxa"/>
            <w:shd w:val="clear" w:color="auto" w:fill="auto"/>
          </w:tcPr>
          <w:p w14:paraId="76144F2E" w14:textId="77777777" w:rsidR="00F97D1A" w:rsidRPr="007B22C8" w:rsidRDefault="00F97D1A" w:rsidP="008D06F8">
            <w:pPr>
              <w:pStyle w:val="Corpsdetexte"/>
              <w:spacing w:after="0"/>
              <w:rPr>
                <w:sz w:val="20"/>
                <w:szCs w:val="20"/>
                <w:lang w:val="fr-CA"/>
              </w:rPr>
            </w:pPr>
            <w:r w:rsidRPr="007B22C8">
              <w:rPr>
                <w:sz w:val="20"/>
                <w:szCs w:val="20"/>
                <w:lang w:val="fr-CA"/>
              </w:rPr>
              <w:t>2</w:t>
            </w:r>
          </w:p>
        </w:tc>
      </w:tr>
      <w:tr w:rsidR="00F97D1A" w:rsidRPr="007B6966" w14:paraId="7D9722C8" w14:textId="77777777" w:rsidTr="008D06F8">
        <w:tc>
          <w:tcPr>
            <w:tcW w:w="2093" w:type="dxa"/>
            <w:shd w:val="clear" w:color="auto" w:fill="auto"/>
          </w:tcPr>
          <w:p w14:paraId="0B6413BA" w14:textId="77777777" w:rsidR="00F97D1A" w:rsidRPr="007B22C8" w:rsidRDefault="00F97D1A" w:rsidP="008D06F8">
            <w:pPr>
              <w:pStyle w:val="Corpsdetexte"/>
              <w:spacing w:after="0"/>
              <w:rPr>
                <w:sz w:val="20"/>
                <w:szCs w:val="20"/>
                <w:lang w:val="fr-CA"/>
              </w:rPr>
            </w:pPr>
            <w:r w:rsidRPr="007B22C8">
              <w:rPr>
                <w:sz w:val="20"/>
                <w:szCs w:val="20"/>
                <w:lang w:val="fr-CA"/>
              </w:rPr>
              <w:t>+, - binaires</w:t>
            </w:r>
          </w:p>
        </w:tc>
        <w:tc>
          <w:tcPr>
            <w:tcW w:w="1276" w:type="dxa"/>
            <w:shd w:val="clear" w:color="auto" w:fill="auto"/>
          </w:tcPr>
          <w:p w14:paraId="19556F2F" w14:textId="77777777" w:rsidR="00F97D1A" w:rsidRPr="007B22C8" w:rsidRDefault="00F97D1A" w:rsidP="008D06F8">
            <w:pPr>
              <w:pStyle w:val="Corpsdetexte"/>
              <w:spacing w:after="0"/>
              <w:rPr>
                <w:sz w:val="20"/>
                <w:szCs w:val="20"/>
                <w:lang w:val="fr-CA"/>
              </w:rPr>
            </w:pPr>
            <w:r w:rsidRPr="007B22C8">
              <w:rPr>
                <w:sz w:val="20"/>
                <w:szCs w:val="20"/>
                <w:lang w:val="fr-CA"/>
              </w:rPr>
              <w:t>3</w:t>
            </w:r>
          </w:p>
        </w:tc>
      </w:tr>
    </w:tbl>
    <w:p w14:paraId="2A1E4227" w14:textId="77777777" w:rsidR="00F97D1A" w:rsidRDefault="00F97D1A" w:rsidP="00F97D1A">
      <w:pPr>
        <w:pStyle w:val="Corpsdetexte"/>
        <w:rPr>
          <w:lang w:val="fr-CA"/>
        </w:rPr>
      </w:pPr>
    </w:p>
    <w:p w14:paraId="65DC906E" w14:textId="77777777" w:rsidR="00F97D1A" w:rsidRDefault="00F97D1A" w:rsidP="00F97D1A">
      <w:pPr>
        <w:pStyle w:val="Corpsdetexte"/>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Corpsdetexte"/>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Corpsdetexte"/>
        <w:rPr>
          <w:lang w:val="fr-CA"/>
        </w:rPr>
      </w:pPr>
      <w:proofErr w:type="gramStart"/>
      <w:r>
        <w:rPr>
          <w:lang w:val="fr-CA"/>
        </w:rPr>
        <w:t>est</w:t>
      </w:r>
      <w:proofErr w:type="gramEnd"/>
      <w:r>
        <w:rPr>
          <w:lang w:val="fr-CA"/>
        </w:rPr>
        <w:t xml:space="preserve"> équivalente à </w:t>
      </w:r>
    </w:p>
    <w:p w14:paraId="59D0DD05" w14:textId="77777777" w:rsidR="00F97D1A" w:rsidRPr="007F0CD0" w:rsidRDefault="00F97D1A" w:rsidP="00F97D1A">
      <w:pPr>
        <w:pStyle w:val="Corpsdetexte"/>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Corpsdetexte"/>
        <w:rPr>
          <w:lang w:val="fr-CA"/>
        </w:rPr>
      </w:pPr>
      <w:proofErr w:type="gramStart"/>
      <w:r w:rsidRPr="0045776B">
        <w:rPr>
          <w:lang w:val="fr-CA"/>
        </w:rPr>
        <w:t>dont</w:t>
      </w:r>
      <w:proofErr w:type="gramEnd"/>
      <w:r w:rsidRPr="0045776B">
        <w:rPr>
          <w:lang w:val="fr-CA"/>
        </w:rPr>
        <w:t xml:space="preserve"> le résultat est 4</w:t>
      </w:r>
      <w:r>
        <w:rPr>
          <w:lang w:val="fr-CA"/>
        </w:rPr>
        <w:t>. L’évaluation procède donc selon les étapes suivantes :</w:t>
      </w:r>
    </w:p>
    <w:p w14:paraId="11547D4A"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- 8)</w:t>
      </w:r>
    </w:p>
    <w:p w14:paraId="341C4C1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Corpsdetexte"/>
        <w:rPr>
          <w:lang w:val="fr-CA"/>
        </w:rPr>
      </w:pPr>
      <w:r>
        <w:rPr>
          <w:lang w:val="fr-CA"/>
        </w:rPr>
        <w:t>Les parenthèses permettent de modifier cet ordre d’évaluation au besoin.</w:t>
      </w:r>
    </w:p>
    <w:p w14:paraId="6B1E831E" w14:textId="77777777" w:rsidR="00CD65E8" w:rsidRDefault="00CD65E8" w:rsidP="00CD65E8">
      <w:pPr>
        <w:pStyle w:val="Corpsdetexte"/>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Corpsdetexte"/>
        <w:rPr>
          <w:lang w:val="fr-CA"/>
        </w:rPr>
      </w:pPr>
      <w:r>
        <w:rPr>
          <w:lang w:val="fr-CA"/>
        </w:rPr>
        <w:t>Réécrire l’expression avec des parenthèses qui reflètent la priorité d’évaluation des opérations.</w:t>
      </w:r>
    </w:p>
    <w:p w14:paraId="78C85D38" w14:textId="1479B394" w:rsidR="00F97D1A" w:rsidRPr="00981314"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Corpsdetexte"/>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Corpsdetexte"/>
        <w:rPr>
          <w:lang w:val="fr-CA"/>
        </w:rPr>
      </w:pPr>
      <w:r w:rsidRPr="00623C56">
        <w:rPr>
          <w:b/>
          <w:bCs/>
          <w:lang w:val="fr-CA"/>
        </w:rPr>
        <w:lastRenderedPageBreak/>
        <w:t>Exemple</w:t>
      </w:r>
      <w:r>
        <w:rPr>
          <w:lang w:val="fr-CA"/>
        </w:rPr>
        <w:t>. L’expression suivante</w:t>
      </w:r>
    </w:p>
    <w:p w14:paraId="1664C208" w14:textId="77777777" w:rsidR="00F97D1A" w:rsidRPr="006D3F0F" w:rsidRDefault="00F97D1A" w:rsidP="00F97D1A">
      <w:pPr>
        <w:pStyle w:val="Corpsdetexte"/>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Corpsdetexte"/>
        <w:rPr>
          <w:lang w:val="fr-CA"/>
        </w:rPr>
      </w:pPr>
      <w:proofErr w:type="gramStart"/>
      <w:r>
        <w:rPr>
          <w:lang w:val="fr-CA"/>
        </w:rPr>
        <w:t>fait</w:t>
      </w:r>
      <w:proofErr w:type="gramEnd"/>
      <w:r>
        <w:rPr>
          <w:lang w:val="fr-CA"/>
        </w:rPr>
        <w:t xml:space="preserve">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Corpsdetexte"/>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D063A0" w:rsidRDefault="00F97D1A" w:rsidP="008D06F8">
            <w:pPr>
              <w:pStyle w:val="Corpsdetexte"/>
              <w:spacing w:after="0"/>
              <w:rPr>
                <w:b/>
                <w:bCs/>
                <w:sz w:val="20"/>
                <w:szCs w:val="20"/>
                <w:lang w:val="fr-CA"/>
              </w:rPr>
            </w:pPr>
            <w:r w:rsidRPr="00D063A0">
              <w:rPr>
                <w:b/>
                <w:bCs/>
                <w:sz w:val="20"/>
                <w:szCs w:val="20"/>
                <w:lang w:val="fr-CA"/>
              </w:rPr>
              <w:t>Type</w:t>
            </w:r>
          </w:p>
        </w:tc>
        <w:tc>
          <w:tcPr>
            <w:tcW w:w="3685" w:type="dxa"/>
            <w:shd w:val="clear" w:color="auto" w:fill="auto"/>
          </w:tcPr>
          <w:p w14:paraId="0FB4C9E3" w14:textId="77777777" w:rsidR="00F97D1A" w:rsidRPr="00D063A0" w:rsidRDefault="00F97D1A" w:rsidP="008D06F8">
            <w:pPr>
              <w:pStyle w:val="Corpsdetexte"/>
              <w:spacing w:after="0"/>
              <w:rPr>
                <w:b/>
                <w:bCs/>
                <w:sz w:val="20"/>
                <w:szCs w:val="20"/>
                <w:lang w:val="fr-CA"/>
              </w:rPr>
            </w:pPr>
            <w:r w:rsidRPr="00D063A0">
              <w:rPr>
                <w:b/>
                <w:bCs/>
                <w:sz w:val="20"/>
                <w:szCs w:val="20"/>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double</w:t>
            </w:r>
            <w:proofErr w:type="gramEnd"/>
          </w:p>
        </w:tc>
        <w:tc>
          <w:tcPr>
            <w:tcW w:w="3685" w:type="dxa"/>
            <w:shd w:val="clear" w:color="auto" w:fill="auto"/>
          </w:tcPr>
          <w:p w14:paraId="14A24522"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aucune</w:t>
            </w:r>
            <w:proofErr w:type="gramEnd"/>
          </w:p>
        </w:tc>
      </w:tr>
      <w:tr w:rsidR="00F97D1A" w:rsidRPr="007B6966" w14:paraId="205CCE90" w14:textId="77777777" w:rsidTr="008D06F8">
        <w:tc>
          <w:tcPr>
            <w:tcW w:w="1101" w:type="dxa"/>
            <w:shd w:val="clear" w:color="auto" w:fill="auto"/>
          </w:tcPr>
          <w:p w14:paraId="0F63AB19"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float</w:t>
            </w:r>
            <w:proofErr w:type="gramEnd"/>
          </w:p>
        </w:tc>
        <w:tc>
          <w:tcPr>
            <w:tcW w:w="3685" w:type="dxa"/>
            <w:shd w:val="clear" w:color="auto" w:fill="auto"/>
          </w:tcPr>
          <w:p w14:paraId="7DA7906E"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double</w:t>
            </w:r>
            <w:proofErr w:type="gramEnd"/>
          </w:p>
        </w:tc>
      </w:tr>
      <w:tr w:rsidR="00F97D1A" w:rsidRPr="007B6966" w14:paraId="0DEC78CE" w14:textId="77777777" w:rsidTr="008D06F8">
        <w:tc>
          <w:tcPr>
            <w:tcW w:w="1101" w:type="dxa"/>
            <w:shd w:val="clear" w:color="auto" w:fill="auto"/>
          </w:tcPr>
          <w:p w14:paraId="236D34DE"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long</w:t>
            </w:r>
            <w:proofErr w:type="gramEnd"/>
          </w:p>
        </w:tc>
        <w:tc>
          <w:tcPr>
            <w:tcW w:w="3685" w:type="dxa"/>
            <w:shd w:val="clear" w:color="auto" w:fill="auto"/>
          </w:tcPr>
          <w:p w14:paraId="2F91F839"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float</w:t>
            </w:r>
            <w:proofErr w:type="gramEnd"/>
            <w:r w:rsidRPr="00D063A0">
              <w:rPr>
                <w:sz w:val="20"/>
                <w:szCs w:val="20"/>
                <w:lang w:val="fr-CA"/>
              </w:rPr>
              <w:t xml:space="preserve"> ou double</w:t>
            </w:r>
          </w:p>
        </w:tc>
      </w:tr>
      <w:tr w:rsidR="00F97D1A" w:rsidRPr="007B6966" w14:paraId="6F956032" w14:textId="77777777" w:rsidTr="008D06F8">
        <w:tc>
          <w:tcPr>
            <w:tcW w:w="1101" w:type="dxa"/>
            <w:shd w:val="clear" w:color="auto" w:fill="auto"/>
          </w:tcPr>
          <w:p w14:paraId="43E31EFF"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int</w:t>
            </w:r>
            <w:proofErr w:type="gramEnd"/>
          </w:p>
        </w:tc>
        <w:tc>
          <w:tcPr>
            <w:tcW w:w="3685" w:type="dxa"/>
            <w:shd w:val="clear" w:color="auto" w:fill="auto"/>
          </w:tcPr>
          <w:p w14:paraId="7B290442"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long</w:t>
            </w:r>
            <w:proofErr w:type="gramEnd"/>
            <w:r w:rsidRPr="00D063A0">
              <w:rPr>
                <w:sz w:val="20"/>
                <w:szCs w:val="20"/>
                <w:lang w:val="fr-CA"/>
              </w:rPr>
              <w:t>, float ou double</w:t>
            </w:r>
          </w:p>
        </w:tc>
      </w:tr>
      <w:tr w:rsidR="00F97D1A" w:rsidRPr="007B6966" w14:paraId="445B1DD9" w14:textId="77777777" w:rsidTr="008D06F8">
        <w:tc>
          <w:tcPr>
            <w:tcW w:w="1101" w:type="dxa"/>
            <w:shd w:val="clear" w:color="auto" w:fill="auto"/>
          </w:tcPr>
          <w:p w14:paraId="509840B2"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short</w:t>
            </w:r>
            <w:proofErr w:type="gramEnd"/>
          </w:p>
        </w:tc>
        <w:tc>
          <w:tcPr>
            <w:tcW w:w="3685" w:type="dxa"/>
            <w:shd w:val="clear" w:color="auto" w:fill="auto"/>
          </w:tcPr>
          <w:p w14:paraId="7BF6C11B"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int</w:t>
            </w:r>
            <w:proofErr w:type="gramEnd"/>
            <w:r w:rsidRPr="00D063A0">
              <w:rPr>
                <w:sz w:val="20"/>
                <w:szCs w:val="20"/>
                <w:lang w:val="fr-CA"/>
              </w:rPr>
              <w:t>, long, float ou double</w:t>
            </w:r>
          </w:p>
        </w:tc>
      </w:tr>
      <w:tr w:rsidR="00F97D1A" w:rsidRPr="007B6966" w14:paraId="469A8661" w14:textId="77777777" w:rsidTr="008D06F8">
        <w:tc>
          <w:tcPr>
            <w:tcW w:w="1101" w:type="dxa"/>
            <w:shd w:val="clear" w:color="auto" w:fill="auto"/>
          </w:tcPr>
          <w:p w14:paraId="7694DD2E"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byte</w:t>
            </w:r>
            <w:proofErr w:type="gramEnd"/>
          </w:p>
        </w:tc>
        <w:tc>
          <w:tcPr>
            <w:tcW w:w="3685" w:type="dxa"/>
            <w:shd w:val="clear" w:color="auto" w:fill="auto"/>
          </w:tcPr>
          <w:p w14:paraId="47F61543" w14:textId="77777777" w:rsidR="00F97D1A" w:rsidRPr="00D063A0" w:rsidRDefault="00F97D1A" w:rsidP="008D06F8">
            <w:pPr>
              <w:pStyle w:val="Corpsdetexte"/>
              <w:spacing w:after="0"/>
              <w:rPr>
                <w:sz w:val="20"/>
                <w:szCs w:val="20"/>
                <w:lang w:val="fr-CA"/>
              </w:rPr>
            </w:pPr>
            <w:proofErr w:type="gramStart"/>
            <w:r w:rsidRPr="00D063A0">
              <w:rPr>
                <w:sz w:val="20"/>
                <w:szCs w:val="20"/>
                <w:lang w:val="fr-CA"/>
              </w:rPr>
              <w:t>short</w:t>
            </w:r>
            <w:proofErr w:type="gramEnd"/>
            <w:r w:rsidRPr="00D063A0">
              <w:rPr>
                <w:sz w:val="20"/>
                <w:szCs w:val="20"/>
                <w:lang w:val="fr-CA"/>
              </w:rPr>
              <w:t>, int, long, float ou double</w:t>
            </w:r>
          </w:p>
        </w:tc>
      </w:tr>
    </w:tbl>
    <w:p w14:paraId="31220551" w14:textId="77777777" w:rsidR="00F97D1A" w:rsidRDefault="00F97D1A" w:rsidP="00F97D1A">
      <w:pPr>
        <w:pStyle w:val="Corpsdetexte"/>
        <w:rPr>
          <w:lang w:val="fr-CA"/>
        </w:rPr>
      </w:pPr>
    </w:p>
    <w:p w14:paraId="0132B23F" w14:textId="77777777" w:rsidR="00F97D1A" w:rsidRDefault="00F97D1A" w:rsidP="00F97D1A">
      <w:pPr>
        <w:pStyle w:val="Corpsdetexte"/>
        <w:rPr>
          <w:lang w:val="fr-CA"/>
        </w:rPr>
      </w:pPr>
      <w:r>
        <w:rPr>
          <w:lang w:val="fr-CA"/>
        </w:rPr>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proofErr w:type="gramStart"/>
      <w:r w:rsidRPr="00080FFD">
        <w:rPr>
          <w:lang w:val="fr-CA"/>
        </w:rPr>
        <w:t>nomDuType</w:t>
      </w:r>
      <w:proofErr w:type="gramEnd"/>
      <w:r>
        <w:rPr>
          <w:lang w:val="fr-CA"/>
        </w:rPr>
        <w:t>)</w:t>
      </w:r>
      <w:r w:rsidRPr="00080FFD">
        <w:rPr>
          <w:lang w:val="fr-CA"/>
        </w:rPr>
        <w:t>valeur</w:t>
      </w:r>
    </w:p>
    <w:p w14:paraId="66DE0128" w14:textId="77777777" w:rsidR="00F97D1A" w:rsidRDefault="00F97D1A" w:rsidP="00F97D1A">
      <w:pPr>
        <w:pStyle w:val="Corpsdetexte"/>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Corpsdetexte"/>
        <w:rPr>
          <w:lang w:val="fr-CA"/>
        </w:rPr>
      </w:pPr>
      <w:bookmarkStart w:id="87" w:name="OLE_LINK1"/>
      <w:bookmarkStart w:id="88"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proofErr w:type="gramStart"/>
      <w:r>
        <w:rPr>
          <w:lang w:val="fr-CA"/>
        </w:rPr>
        <w:t>int</w:t>
      </w:r>
      <w:proofErr w:type="gramEnd"/>
      <w:r>
        <w:rPr>
          <w:lang w:val="fr-CA"/>
        </w:rPr>
        <w:t xml:space="preserve"> </w:t>
      </w:r>
      <w:r w:rsidRPr="00161429">
        <w:rPr>
          <w:lang w:val="fr-CA"/>
        </w:rPr>
        <w:t>unInt</w:t>
      </w:r>
      <w:r>
        <w:rPr>
          <w:lang w:val="fr-CA"/>
        </w:rPr>
        <w:t xml:space="preserve"> = (int)15.2</w:t>
      </w:r>
    </w:p>
    <w:bookmarkEnd w:id="87"/>
    <w:bookmarkEnd w:id="88"/>
    <w:p w14:paraId="18E8293C" w14:textId="77777777" w:rsidR="00F97D1A" w:rsidRDefault="00F97D1A" w:rsidP="00F97D1A">
      <w:pPr>
        <w:pStyle w:val="Corpsdetexte"/>
        <w:rPr>
          <w:lang w:val="fr-CA"/>
        </w:rPr>
      </w:pPr>
    </w:p>
    <w:p w14:paraId="17C91F54" w14:textId="570AC6C3" w:rsidR="00EC4A40" w:rsidRDefault="00F97D1A" w:rsidP="00F97D1A">
      <w:pPr>
        <w:pStyle w:val="Corpsdetexte"/>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Corpsdetexte"/>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89" w:name="OLE_LINK3"/>
      <w:bookmarkStart w:id="90" w:name="OLE_LINK4"/>
      <w:proofErr w:type="gramStart"/>
      <w:r>
        <w:rPr>
          <w:lang w:val="fr-CA"/>
        </w:rPr>
        <w:t>short</w:t>
      </w:r>
      <w:proofErr w:type="gramEnd"/>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89"/>
    <w:bookmarkEnd w:id="90"/>
    <w:p w14:paraId="19C38C3F" w14:textId="77777777" w:rsidR="00EC4A40" w:rsidRDefault="00EC4A40" w:rsidP="00F97D1A">
      <w:pPr>
        <w:pStyle w:val="Corpsdetexte"/>
        <w:rPr>
          <w:lang w:val="fr-CA"/>
        </w:rPr>
      </w:pPr>
    </w:p>
    <w:p w14:paraId="35A66EC9" w14:textId="77777777" w:rsidR="00F97D1A" w:rsidRPr="00BA7D4B"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Corpsdetexte"/>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Corpsdetexte"/>
        <w:rPr>
          <w:lang w:val="fr-CA"/>
        </w:rPr>
      </w:pPr>
      <w:proofErr w:type="gramStart"/>
      <w:r>
        <w:rPr>
          <w:lang w:val="fr-CA"/>
        </w:rPr>
        <w:t>est</w:t>
      </w:r>
      <w:proofErr w:type="gramEnd"/>
      <w:r>
        <w:rPr>
          <w:lang w:val="fr-CA"/>
        </w:rPr>
        <w:t xml:space="preserve">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Corpsdetexte"/>
        <w:rPr>
          <w:lang w:val="fr-CA"/>
        </w:rPr>
      </w:pPr>
      <w:r>
        <w:rPr>
          <w:lang w:val="fr-CA"/>
        </w:rPr>
        <w:lastRenderedPageBreak/>
        <w:t>La deuxième formulation est préférable car elle clarifie la conversion désirée.</w:t>
      </w:r>
    </w:p>
    <w:p w14:paraId="2794AB14" w14:textId="77777777" w:rsidR="00F97D1A" w:rsidRDefault="00F97D1A" w:rsidP="00F97D1A">
      <w:pPr>
        <w:pStyle w:val="Titre2"/>
        <w:rPr>
          <w:lang w:val="fr-CA"/>
        </w:rPr>
      </w:pPr>
      <w:bookmarkStart w:id="91" w:name="_Toc508791578"/>
      <w:bookmarkStart w:id="92" w:name="_Toc44667585"/>
      <w:r w:rsidRPr="16CBE89F">
        <w:rPr>
          <w:lang w:val="fr-CA"/>
        </w:rPr>
        <w:t>Expressions booléennes</w:t>
      </w:r>
      <w:bookmarkEnd w:id="91"/>
      <w:bookmarkEnd w:id="92"/>
    </w:p>
    <w:p w14:paraId="0D73E2AE" w14:textId="5EC568FA" w:rsidR="00F97D1A" w:rsidRPr="00842525" w:rsidRDefault="00F97D1A" w:rsidP="00F97D1A">
      <w:pPr>
        <w:pStyle w:val="Corpsdetexte"/>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1242CF" w:rsidRDefault="00F97D1A" w:rsidP="008D06F8">
            <w:pPr>
              <w:pStyle w:val="Corpsdetexte"/>
              <w:spacing w:after="0"/>
              <w:rPr>
                <w:b/>
                <w:bCs/>
                <w:sz w:val="20"/>
                <w:szCs w:val="20"/>
                <w:lang w:val="fr-CA"/>
              </w:rPr>
            </w:pPr>
            <w:r w:rsidRPr="001242CF">
              <w:rPr>
                <w:b/>
                <w:bCs/>
                <w:sz w:val="20"/>
                <w:szCs w:val="20"/>
                <w:lang w:val="fr-CA"/>
              </w:rPr>
              <w:t>Opérateur logique</w:t>
            </w:r>
          </w:p>
        </w:tc>
        <w:tc>
          <w:tcPr>
            <w:tcW w:w="1559" w:type="dxa"/>
            <w:shd w:val="clear" w:color="auto" w:fill="auto"/>
          </w:tcPr>
          <w:p w14:paraId="7488FC57" w14:textId="77777777" w:rsidR="00F97D1A" w:rsidRPr="001242CF" w:rsidRDefault="00F97D1A" w:rsidP="008D06F8">
            <w:pPr>
              <w:pStyle w:val="Corpsdetexte"/>
              <w:spacing w:after="0"/>
              <w:rPr>
                <w:b/>
                <w:bCs/>
                <w:sz w:val="20"/>
                <w:szCs w:val="20"/>
                <w:lang w:val="fr-CA"/>
              </w:rPr>
            </w:pPr>
            <w:r w:rsidRPr="001242CF">
              <w:rPr>
                <w:b/>
                <w:bCs/>
                <w:sz w:val="20"/>
                <w:szCs w:val="20"/>
                <w:lang w:val="fr-CA"/>
              </w:rPr>
              <w:t>Signification</w:t>
            </w:r>
          </w:p>
        </w:tc>
      </w:tr>
      <w:tr w:rsidR="00F97D1A" w:rsidRPr="007B6966" w14:paraId="7B215AA3" w14:textId="77777777" w:rsidTr="008D06F8">
        <w:tc>
          <w:tcPr>
            <w:tcW w:w="2093" w:type="dxa"/>
            <w:shd w:val="clear" w:color="auto" w:fill="auto"/>
          </w:tcPr>
          <w:p w14:paraId="76041E5B" w14:textId="77777777" w:rsidR="00F97D1A" w:rsidRPr="001242CF" w:rsidRDefault="00F97D1A" w:rsidP="008D06F8">
            <w:pPr>
              <w:pStyle w:val="Corpsdetexte"/>
              <w:spacing w:after="0"/>
              <w:rPr>
                <w:sz w:val="20"/>
                <w:szCs w:val="20"/>
                <w:lang w:val="fr-CA"/>
              </w:rPr>
            </w:pPr>
            <w:r w:rsidRPr="001242CF">
              <w:rPr>
                <w:sz w:val="20"/>
                <w:szCs w:val="20"/>
                <w:lang w:val="fr-CA"/>
              </w:rPr>
              <w:t xml:space="preserve">&amp; </w:t>
            </w:r>
          </w:p>
        </w:tc>
        <w:tc>
          <w:tcPr>
            <w:tcW w:w="1559" w:type="dxa"/>
            <w:shd w:val="clear" w:color="auto" w:fill="auto"/>
          </w:tcPr>
          <w:p w14:paraId="170D7A81" w14:textId="77777777" w:rsidR="00F97D1A" w:rsidRPr="001242CF" w:rsidRDefault="00F97D1A" w:rsidP="008D06F8">
            <w:pPr>
              <w:pStyle w:val="Corpsdetexte"/>
              <w:spacing w:after="0"/>
              <w:rPr>
                <w:sz w:val="20"/>
                <w:szCs w:val="20"/>
                <w:lang w:val="fr-CA"/>
              </w:rPr>
            </w:pPr>
            <w:proofErr w:type="gramStart"/>
            <w:r w:rsidRPr="001242CF">
              <w:rPr>
                <w:sz w:val="20"/>
                <w:szCs w:val="20"/>
                <w:lang w:val="fr-CA"/>
              </w:rPr>
              <w:t>et</w:t>
            </w:r>
            <w:proofErr w:type="gramEnd"/>
          </w:p>
        </w:tc>
      </w:tr>
      <w:tr w:rsidR="00F97D1A" w:rsidRPr="007B6966" w14:paraId="6353F7DA" w14:textId="77777777" w:rsidTr="008D06F8">
        <w:tc>
          <w:tcPr>
            <w:tcW w:w="2093" w:type="dxa"/>
            <w:shd w:val="clear" w:color="auto" w:fill="auto"/>
          </w:tcPr>
          <w:p w14:paraId="499F0CC2" w14:textId="77777777" w:rsidR="00F97D1A" w:rsidRPr="001242CF" w:rsidRDefault="00F97D1A" w:rsidP="008D06F8">
            <w:pPr>
              <w:pStyle w:val="Corpsdetexte"/>
              <w:spacing w:after="0"/>
              <w:rPr>
                <w:sz w:val="20"/>
                <w:szCs w:val="20"/>
                <w:lang w:val="fr-CA"/>
              </w:rPr>
            </w:pPr>
            <w:r w:rsidRPr="001242CF">
              <w:rPr>
                <w:sz w:val="20"/>
                <w:szCs w:val="20"/>
                <w:lang w:val="fr-CA"/>
              </w:rPr>
              <w:t xml:space="preserve">| </w:t>
            </w:r>
          </w:p>
        </w:tc>
        <w:tc>
          <w:tcPr>
            <w:tcW w:w="1559" w:type="dxa"/>
            <w:shd w:val="clear" w:color="auto" w:fill="auto"/>
          </w:tcPr>
          <w:p w14:paraId="75B95DE4" w14:textId="77777777" w:rsidR="00F97D1A" w:rsidRPr="001242CF" w:rsidRDefault="00F97D1A" w:rsidP="008D06F8">
            <w:pPr>
              <w:pStyle w:val="Corpsdetexte"/>
              <w:spacing w:after="0"/>
              <w:rPr>
                <w:sz w:val="20"/>
                <w:szCs w:val="20"/>
                <w:lang w:val="fr-CA"/>
              </w:rPr>
            </w:pPr>
            <w:proofErr w:type="gramStart"/>
            <w:r w:rsidRPr="001242CF">
              <w:rPr>
                <w:sz w:val="20"/>
                <w:szCs w:val="20"/>
                <w:lang w:val="fr-CA"/>
              </w:rPr>
              <w:t>ou</w:t>
            </w:r>
            <w:proofErr w:type="gramEnd"/>
          </w:p>
        </w:tc>
      </w:tr>
      <w:tr w:rsidR="00F97D1A" w:rsidRPr="007B6966" w14:paraId="64D00DE0" w14:textId="77777777" w:rsidTr="008D06F8">
        <w:tc>
          <w:tcPr>
            <w:tcW w:w="2093" w:type="dxa"/>
            <w:shd w:val="clear" w:color="auto" w:fill="auto"/>
          </w:tcPr>
          <w:p w14:paraId="27584222" w14:textId="77777777" w:rsidR="00F97D1A" w:rsidRPr="001242CF" w:rsidRDefault="00F97D1A" w:rsidP="008D06F8">
            <w:pPr>
              <w:pStyle w:val="Corpsdetexte"/>
              <w:spacing w:after="0"/>
              <w:rPr>
                <w:sz w:val="20"/>
                <w:szCs w:val="20"/>
                <w:lang w:val="fr-CA"/>
              </w:rPr>
            </w:pPr>
            <w:r w:rsidRPr="001242CF">
              <w:rPr>
                <w:sz w:val="20"/>
                <w:szCs w:val="20"/>
                <w:lang w:val="fr-CA"/>
              </w:rPr>
              <w:t>!</w:t>
            </w:r>
          </w:p>
        </w:tc>
        <w:tc>
          <w:tcPr>
            <w:tcW w:w="1559" w:type="dxa"/>
            <w:shd w:val="clear" w:color="auto" w:fill="auto"/>
          </w:tcPr>
          <w:p w14:paraId="7FEDE751" w14:textId="77777777" w:rsidR="00F97D1A" w:rsidRPr="001242CF" w:rsidRDefault="00F97D1A" w:rsidP="008D06F8">
            <w:pPr>
              <w:pStyle w:val="Corpsdetexte"/>
              <w:spacing w:after="0"/>
              <w:rPr>
                <w:sz w:val="20"/>
                <w:szCs w:val="20"/>
                <w:lang w:val="fr-CA"/>
              </w:rPr>
            </w:pPr>
            <w:proofErr w:type="gramStart"/>
            <w:r w:rsidRPr="001242CF">
              <w:rPr>
                <w:sz w:val="20"/>
                <w:szCs w:val="20"/>
                <w:lang w:val="fr-CA"/>
              </w:rPr>
              <w:t>négation</w:t>
            </w:r>
            <w:proofErr w:type="gramEnd"/>
          </w:p>
        </w:tc>
      </w:tr>
    </w:tbl>
    <w:p w14:paraId="1CB14988" w14:textId="77777777" w:rsidR="00F97D1A" w:rsidRDefault="00F97D1A" w:rsidP="00F97D1A">
      <w:pPr>
        <w:pStyle w:val="Corpsdetexte"/>
        <w:rPr>
          <w:lang w:val="fr-CA"/>
        </w:rPr>
      </w:pPr>
    </w:p>
    <w:p w14:paraId="585EA33F" w14:textId="7994EC69" w:rsidR="00F97D1A" w:rsidRDefault="00F97D1A" w:rsidP="0038346A">
      <w:pPr>
        <w:pStyle w:val="Corpsdetexte"/>
        <w:keepNext/>
        <w:keepLines/>
        <w:rPr>
          <w:lang w:val="fr-CA"/>
        </w:rPr>
      </w:pPr>
      <w:r w:rsidRPr="00E46FA5">
        <w:rPr>
          <w:b/>
          <w:bCs/>
          <w:lang w:val="fr-CA"/>
        </w:rPr>
        <w:t>Exemple</w:t>
      </w:r>
      <w:r>
        <w:rPr>
          <w:lang w:val="fr-CA"/>
        </w:rPr>
        <w:t xml:space="preserve">. </w:t>
      </w:r>
      <w:hyperlink r:id="rId153" w:history="1">
        <w:r w:rsidRPr="006D167C">
          <w:rPr>
            <w:rFonts w:ascii="Segoe UI" w:hAnsi="Segoe UI" w:cs="Segoe UI"/>
            <w:color w:val="0366D6"/>
            <w:lang w:val="en"/>
          </w:rPr>
          <w:t>JavaPasAPas</w:t>
        </w:r>
      </w:hyperlink>
      <w:r w:rsidRPr="006D167C">
        <w:rPr>
          <w:rFonts w:ascii="Segoe UI" w:hAnsi="Segoe UI" w:cs="Segoe UI"/>
          <w:color w:val="586069"/>
          <w:lang w:val="en"/>
        </w:rPr>
        <w:t>/</w:t>
      </w:r>
      <w:r w:rsidR="0038346A" w:rsidRPr="00D35A89">
        <w:rPr>
          <w:rFonts w:ascii="Segoe UI" w:hAnsi="Segoe UI" w:cs="Segoe UI"/>
          <w:b/>
          <w:bCs/>
          <w:color w:val="586069"/>
          <w:lang w:val="en"/>
        </w:rPr>
        <w:t>chapitre_4</w:t>
      </w:r>
      <w:r w:rsidR="0038346A">
        <w:rPr>
          <w:rFonts w:ascii="Segoe UI" w:hAnsi="Segoe UI" w:cs="Segoe UI"/>
          <w:color w:val="586069"/>
          <w:lang w:val="en"/>
        </w:rPr>
        <w:t>/</w:t>
      </w:r>
      <w:r w:rsidRPr="006D167C">
        <w:rPr>
          <w:rFonts w:ascii="Segoe UI" w:hAnsi="Segoe UI" w:cs="Segoe UI"/>
          <w:b/>
          <w:bCs/>
          <w:color w:val="586069"/>
          <w:lang w:val="en"/>
        </w:rPr>
        <w:t>ExempleLogique.java</w:t>
      </w:r>
    </w:p>
    <w:p w14:paraId="41A9949C" w14:textId="77777777" w:rsidR="00F97D1A" w:rsidRDefault="00F97D1A" w:rsidP="0038346A">
      <w:pPr>
        <w:pStyle w:val="Corpsdetexte"/>
        <w:keepNext/>
        <w:keepLines/>
        <w:rPr>
          <w:lang w:val="fr-CA"/>
        </w:rPr>
      </w:pPr>
      <w:r>
        <w:rPr>
          <w:lang w:val="fr-CA"/>
        </w:rPr>
        <w:t xml:space="preserve">Le programme suivant illustre les opérateurs logiques &amp;, | </w:t>
      </w:r>
      <w:proofErr w:type="gramStart"/>
      <w:r>
        <w:rPr>
          <w:lang w:val="fr-CA"/>
        </w:rPr>
        <w:t>et !.</w:t>
      </w:r>
      <w:proofErr w:type="gramEnd"/>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w:t>
      </w:r>
      <w:proofErr w:type="gramStart"/>
      <w:r w:rsidRPr="007616BC">
        <w:rPr>
          <w:color w:val="004A43"/>
          <w:lang w:val="en-US"/>
        </w:rPr>
        <w:t>javax</w:t>
      </w:r>
      <w:r w:rsidRPr="007616BC">
        <w:rPr>
          <w:color w:val="808030"/>
          <w:lang w:val="en-US"/>
        </w:rPr>
        <w:t>.</w:t>
      </w:r>
      <w:r w:rsidRPr="007616BC">
        <w:rPr>
          <w:color w:val="004A43"/>
          <w:lang w:val="en-US"/>
        </w:rPr>
        <w:t>swing</w:t>
      </w:r>
      <w:proofErr w:type="gramEnd"/>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w:t>
      </w:r>
      <w:proofErr w:type="gramStart"/>
      <w:r w:rsidRPr="007616BC">
        <w:rPr>
          <w:color w:val="000000"/>
          <w:lang w:val="en-US"/>
        </w:rPr>
        <w:t>ExempleLogique</w:t>
      </w:r>
      <w:r w:rsidRPr="007616BC">
        <w:rPr>
          <w:color w:val="800080"/>
          <w:lang w:val="en-US"/>
        </w:rPr>
        <w:t>{</w:t>
      </w:r>
      <w:proofErr w:type="gramEnd"/>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w:t>
      </w:r>
      <w:proofErr w:type="gramStart"/>
      <w:r w:rsidRPr="00452667">
        <w:rPr>
          <w:color w:val="000000"/>
          <w:lang w:val="en-CA"/>
        </w:rPr>
        <w:t>args</w:t>
      </w:r>
      <w:r w:rsidRPr="00452667">
        <w:rPr>
          <w:color w:val="808030"/>
          <w:lang w:val="en-CA"/>
        </w:rPr>
        <w:t>[</w:t>
      </w:r>
      <w:proofErr w:type="gramEnd"/>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proofErr w:type="gramStart"/>
      <w:r w:rsidRPr="007616BC">
        <w:rPr>
          <w:color w:val="BB7977"/>
          <w:lang w:val="fr-CA"/>
        </w:rPr>
        <w:t>int</w:t>
      </w:r>
      <w:proofErr w:type="gramEnd"/>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proofErr w:type="gramStart"/>
      <w:r w:rsidRPr="007616BC">
        <w:rPr>
          <w:b/>
          <w:bCs/>
          <w:color w:val="800000"/>
          <w:lang w:val="fr-CA"/>
        </w:rPr>
        <w:t>if</w:t>
      </w:r>
      <w:proofErr w:type="gramEnd"/>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proofErr w:type="gramStart"/>
      <w:r w:rsidRPr="007616BC">
        <w:rPr>
          <w:b/>
          <w:bCs/>
          <w:color w:val="800000"/>
          <w:lang w:val="fr-CA"/>
        </w:rPr>
        <w:t>if</w:t>
      </w:r>
      <w:proofErr w:type="gramEnd"/>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proofErr w:type="gramStart"/>
      <w:r w:rsidRPr="007616BC">
        <w:rPr>
          <w:b/>
          <w:bCs/>
          <w:color w:val="800000"/>
          <w:lang w:val="fr-CA"/>
        </w:rPr>
        <w:t>if</w:t>
      </w:r>
      <w:proofErr w:type="gramEnd"/>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proofErr w:type="gramStart"/>
      <w:r>
        <w:rPr>
          <w:color w:val="808030"/>
        </w:rPr>
        <w:t>)</w:t>
      </w:r>
      <w:r>
        <w:rPr>
          <w:color w:val="800080"/>
        </w:rPr>
        <w:t>;</w:t>
      </w:r>
      <w:proofErr w:type="gramEnd"/>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Corpsdetexte"/>
        <w:rPr>
          <w:lang w:val="fr-CA"/>
        </w:rPr>
      </w:pPr>
      <w:r>
        <w:rPr>
          <w:lang w:val="fr-CA"/>
        </w:rPr>
        <w:t xml:space="preserve">La condition </w:t>
      </w:r>
    </w:p>
    <w:p w14:paraId="16A896AF" w14:textId="77777777" w:rsidR="00F97D1A" w:rsidRPr="00A744A1" w:rsidRDefault="00F97D1A" w:rsidP="00F97D1A">
      <w:pPr>
        <w:pStyle w:val="CodeJava9pt"/>
        <w:rPr>
          <w:lang w:val="fr-CA"/>
        </w:rPr>
      </w:pPr>
      <w:r>
        <w:rPr>
          <w:lang w:val="fr-CA"/>
        </w:rPr>
        <w:t xml:space="preserve">        (</w:t>
      </w:r>
      <w:proofErr w:type="gramStart"/>
      <w:r w:rsidRPr="00A744A1">
        <w:rPr>
          <w:lang w:val="fr-CA"/>
        </w:rPr>
        <w:t>unInt</w:t>
      </w:r>
      <w:proofErr w:type="gramEnd"/>
      <w:r w:rsidRPr="00A744A1">
        <w:rPr>
          <w:lang w:val="fr-CA"/>
        </w:rPr>
        <w:t xml:space="preserve"> &gt; 10</w:t>
      </w:r>
      <w:r>
        <w:rPr>
          <w:lang w:val="fr-CA"/>
        </w:rPr>
        <w:t xml:space="preserve"> &amp;</w:t>
      </w:r>
      <w:r w:rsidRPr="00A744A1">
        <w:rPr>
          <w:lang w:val="fr-CA"/>
        </w:rPr>
        <w:t xml:space="preserve"> unInt &lt; 20)</w:t>
      </w:r>
    </w:p>
    <w:p w14:paraId="5CA98007" w14:textId="77777777" w:rsidR="00F97D1A" w:rsidRDefault="00F97D1A" w:rsidP="00F97D1A">
      <w:pPr>
        <w:pStyle w:val="Corpsdetexte"/>
        <w:rPr>
          <w:lang w:val="fr-CA"/>
        </w:rPr>
      </w:pPr>
    </w:p>
    <w:p w14:paraId="6DA17F2E" w14:textId="77777777" w:rsidR="00F97D1A" w:rsidRDefault="00F97D1A" w:rsidP="00F97D1A">
      <w:pPr>
        <w:pStyle w:val="Corpsdetexte"/>
        <w:rPr>
          <w:lang w:val="fr-CA"/>
        </w:rPr>
      </w:pPr>
      <w:proofErr w:type="gramStart"/>
      <w:r>
        <w:rPr>
          <w:lang w:val="fr-CA"/>
        </w:rPr>
        <w:t>est</w:t>
      </w:r>
      <w:proofErr w:type="gramEnd"/>
      <w:r>
        <w:rPr>
          <w:lang w:val="fr-CA"/>
        </w:rPr>
        <w:t xml:space="preserve">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Corpsdetexte"/>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t xml:space="preserve">        </w:t>
      </w:r>
      <w:proofErr w:type="gramStart"/>
      <w:r w:rsidRPr="00A744A1">
        <w:rPr>
          <w:lang w:val="fr-CA"/>
        </w:rPr>
        <w:t>if</w:t>
      </w:r>
      <w:proofErr w:type="gramEnd"/>
      <w:r w:rsidRPr="00A744A1">
        <w:rPr>
          <w:lang w:val="fr-CA"/>
        </w:rPr>
        <w:t xml:space="preserve"> (unInt == 100</w:t>
      </w:r>
      <w:r>
        <w:rPr>
          <w:lang w:val="fr-CA"/>
        </w:rPr>
        <w:t xml:space="preserve"> |</w:t>
      </w:r>
      <w:r w:rsidRPr="00A744A1">
        <w:rPr>
          <w:lang w:val="fr-CA"/>
        </w:rPr>
        <w:t xml:space="preserve"> unInt == 200)</w:t>
      </w:r>
    </w:p>
    <w:p w14:paraId="50C55E80" w14:textId="77777777" w:rsidR="00F97D1A" w:rsidRDefault="00F97D1A" w:rsidP="00F97D1A">
      <w:pPr>
        <w:pStyle w:val="Corpsdetexte"/>
        <w:rPr>
          <w:lang w:val="fr-CA"/>
        </w:rPr>
      </w:pPr>
      <w:proofErr w:type="gramStart"/>
      <w:r>
        <w:rPr>
          <w:lang w:val="fr-CA"/>
        </w:rPr>
        <w:t>est</w:t>
      </w:r>
      <w:proofErr w:type="gramEnd"/>
      <w:r>
        <w:rPr>
          <w:lang w:val="fr-CA"/>
        </w:rPr>
        <w:t xml:space="preserve">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Corpsdetexte"/>
        <w:rPr>
          <w:lang w:val="fr-CA"/>
        </w:rPr>
      </w:pPr>
      <w:r>
        <w:rPr>
          <w:lang w:val="fr-CA"/>
        </w:rPr>
        <w:t>La condition</w:t>
      </w:r>
    </w:p>
    <w:p w14:paraId="7B1887F6" w14:textId="77777777" w:rsidR="00F97D1A" w:rsidRPr="00A744A1" w:rsidRDefault="00F97D1A" w:rsidP="00F97D1A">
      <w:pPr>
        <w:pStyle w:val="CodeJava9pt"/>
        <w:rPr>
          <w:lang w:val="fr-CA"/>
        </w:rPr>
      </w:pPr>
      <w:r>
        <w:rPr>
          <w:lang w:val="fr-CA"/>
        </w:rPr>
        <w:lastRenderedPageBreak/>
        <w:t xml:space="preserve">        </w:t>
      </w:r>
      <w:proofErr w:type="gramStart"/>
      <w:r>
        <w:rPr>
          <w:lang w:val="fr-CA"/>
        </w:rPr>
        <w:t>!(</w:t>
      </w:r>
      <w:proofErr w:type="gramEnd"/>
      <w:r>
        <w:rPr>
          <w:lang w:val="fr-CA"/>
        </w:rPr>
        <w:t>unInt &gt; 30)</w:t>
      </w:r>
    </w:p>
    <w:p w14:paraId="7724F24F" w14:textId="77777777" w:rsidR="00F97D1A" w:rsidRDefault="00F97D1A" w:rsidP="00F97D1A">
      <w:pPr>
        <w:pStyle w:val="Corpsdetexte"/>
        <w:rPr>
          <w:lang w:val="fr-CA"/>
        </w:rPr>
      </w:pPr>
      <w:proofErr w:type="gramStart"/>
      <w:r>
        <w:rPr>
          <w:lang w:val="fr-CA"/>
        </w:rPr>
        <w:t>est</w:t>
      </w:r>
      <w:proofErr w:type="gramEnd"/>
      <w:r>
        <w:rPr>
          <w:lang w:val="fr-CA"/>
        </w:rPr>
        <w:t xml:space="preserve">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Corpsdetexte"/>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Corpsdetexte"/>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Corpsdetexte"/>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Corpsdetexte"/>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Corpsdetexte"/>
              <w:spacing w:after="0"/>
              <w:rPr>
                <w:sz w:val="20"/>
                <w:szCs w:val="20"/>
                <w:lang w:val="fr-CA"/>
              </w:rPr>
            </w:pPr>
            <w:proofErr w:type="gramStart"/>
            <w:r w:rsidRPr="00E25578">
              <w:rPr>
                <w:sz w:val="20"/>
                <w:szCs w:val="20"/>
                <w:lang w:val="fr-CA"/>
              </w:rPr>
              <w:t>et</w:t>
            </w:r>
            <w:proofErr w:type="gramEnd"/>
            <w:r w:rsidRPr="00E25578">
              <w:rPr>
                <w:sz w:val="20"/>
                <w:szCs w:val="20"/>
                <w:lang w:val="fr-CA"/>
              </w:rPr>
              <w:t xml:space="preserve">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Corpsdetexte"/>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Corpsdetexte"/>
              <w:spacing w:after="0"/>
              <w:rPr>
                <w:sz w:val="20"/>
                <w:szCs w:val="20"/>
                <w:lang w:val="fr-CA"/>
              </w:rPr>
            </w:pPr>
            <w:proofErr w:type="gramStart"/>
            <w:r w:rsidRPr="00E25578">
              <w:rPr>
                <w:sz w:val="20"/>
                <w:szCs w:val="20"/>
                <w:lang w:val="fr-CA"/>
              </w:rPr>
              <w:t>ou</w:t>
            </w:r>
            <w:proofErr w:type="gramEnd"/>
            <w:r w:rsidRPr="00E25578">
              <w:rPr>
                <w:sz w:val="20"/>
                <w:szCs w:val="20"/>
                <w:lang w:val="fr-CA"/>
              </w:rPr>
              <w:t xml:space="preserve"> (évaluation court-circuité)</w:t>
            </w:r>
          </w:p>
        </w:tc>
      </w:tr>
    </w:tbl>
    <w:p w14:paraId="4B3134D6" w14:textId="77777777" w:rsidR="00F97D1A" w:rsidRDefault="00F97D1A" w:rsidP="00F97D1A">
      <w:pPr>
        <w:pStyle w:val="Corpsdetexte"/>
        <w:rPr>
          <w:lang w:val="fr-CA"/>
        </w:rPr>
      </w:pPr>
    </w:p>
    <w:p w14:paraId="39C4C0E5" w14:textId="77777777" w:rsidR="00F97D1A" w:rsidRDefault="00F97D1A" w:rsidP="00D56842">
      <w:pPr>
        <w:pStyle w:val="Corpsdetexte"/>
        <w:keepNext/>
        <w:keepLines/>
        <w:rPr>
          <w:lang w:val="fr-CA"/>
        </w:rPr>
      </w:pPr>
      <w:r w:rsidRPr="005E6004">
        <w:rPr>
          <w:b/>
          <w:bCs/>
          <w:lang w:val="fr-CA"/>
        </w:rPr>
        <w:t>Exemple</w:t>
      </w:r>
      <w:r>
        <w:rPr>
          <w:lang w:val="fr-CA"/>
        </w:rPr>
        <w:t>. L’expression</w:t>
      </w:r>
    </w:p>
    <w:p w14:paraId="4C28F226" w14:textId="77777777" w:rsidR="00F97D1A" w:rsidRDefault="00F97D1A" w:rsidP="00D56842">
      <w:pPr>
        <w:pStyle w:val="Corpsdetexte"/>
        <w:keepNext/>
        <w:keepLines/>
        <w:ind w:left="720"/>
        <w:rPr>
          <w:lang w:val="fr-CA"/>
        </w:rPr>
      </w:pPr>
      <w:r>
        <w:rPr>
          <w:lang w:val="fr-CA"/>
        </w:rPr>
        <w:t xml:space="preserve">2 &gt; 3 &amp;&amp; 2 &lt; 10 </w:t>
      </w:r>
    </w:p>
    <w:p w14:paraId="59DE774A" w14:textId="1B7B57BA" w:rsidR="00F97D1A" w:rsidRDefault="00F97D1A" w:rsidP="00F97D1A">
      <w:pPr>
        <w:pStyle w:val="Corpsdetexte"/>
        <w:rPr>
          <w:lang w:val="fr-CA"/>
        </w:rPr>
      </w:pPr>
      <w:proofErr w:type="gramStart"/>
      <w:r>
        <w:rPr>
          <w:lang w:val="fr-CA"/>
        </w:rPr>
        <w:t>donne</w:t>
      </w:r>
      <w:proofErr w:type="gramEnd"/>
      <w:r>
        <w:rPr>
          <w:lang w:val="fr-CA"/>
        </w:rPr>
        <w:t xml:space="preserv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10C22F96" w:rsidR="00F97D1A" w:rsidRDefault="00F97D1A" w:rsidP="00F97D1A">
      <w:pPr>
        <w:pStyle w:val="Corpsdetexte"/>
        <w:rPr>
          <w:lang w:val="fr-CA"/>
        </w:rPr>
      </w:pPr>
      <w:r w:rsidRPr="0025579E">
        <w:rPr>
          <w:b/>
          <w:bCs/>
          <w:lang w:val="fr-CA"/>
        </w:rPr>
        <w:t>Exemple</w:t>
      </w:r>
      <w:r>
        <w:rPr>
          <w:lang w:val="fr-CA"/>
        </w:rPr>
        <w:t xml:space="preserve">. </w:t>
      </w:r>
      <w:hyperlink r:id="rId154"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6C4335" w:rsidRPr="00D35A89">
        <w:rPr>
          <w:rFonts w:ascii="Segoe UI" w:hAnsi="Segoe UI" w:cs="Segoe UI"/>
          <w:b/>
          <w:bCs/>
          <w:color w:val="586069"/>
          <w:lang w:val="fr-CA"/>
        </w:rPr>
        <w:t>chapitre_</w:t>
      </w:r>
      <w:r w:rsidR="009E31B7">
        <w:rPr>
          <w:rFonts w:ascii="Segoe UI" w:hAnsi="Segoe UI" w:cs="Segoe UI"/>
          <w:b/>
          <w:bCs/>
          <w:color w:val="586069"/>
          <w:lang w:val="fr-CA"/>
        </w:rPr>
        <w:t>4</w:t>
      </w:r>
      <w:r w:rsidR="006C4335">
        <w:rPr>
          <w:rFonts w:ascii="Segoe UI" w:hAnsi="Segoe UI" w:cs="Segoe UI"/>
          <w:color w:val="586069"/>
          <w:lang w:val="fr-CA"/>
        </w:rPr>
        <w:t>/</w:t>
      </w:r>
      <w:r w:rsidRPr="007C05BF">
        <w:rPr>
          <w:rFonts w:ascii="Segoe UI" w:hAnsi="Segoe UI" w:cs="Segoe UI"/>
          <w:b/>
          <w:bCs/>
          <w:color w:val="586069"/>
          <w:lang w:val="fr-CA"/>
        </w:rPr>
        <w:t>ExempleEtCourtcircuite.java</w:t>
      </w:r>
    </w:p>
    <w:p w14:paraId="1B81D606" w14:textId="2C461A52" w:rsidR="00F97D1A" w:rsidRDefault="00F97D1A" w:rsidP="00F97D1A">
      <w:pPr>
        <w:pStyle w:val="Corpsdetexte"/>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w:t>
      </w:r>
      <w:proofErr w:type="gramStart"/>
      <w:r w:rsidRPr="007616BC">
        <w:rPr>
          <w:color w:val="004A43"/>
          <w:lang w:val="en-US" w:eastAsia="en-US"/>
        </w:rPr>
        <w:t>javax</w:t>
      </w:r>
      <w:r w:rsidRPr="007616BC">
        <w:rPr>
          <w:color w:val="808030"/>
          <w:lang w:val="en-US" w:eastAsia="en-US"/>
        </w:rPr>
        <w:t>.</w:t>
      </w:r>
      <w:r w:rsidRPr="007616BC">
        <w:rPr>
          <w:color w:val="004A43"/>
          <w:lang w:val="en-US" w:eastAsia="en-US"/>
        </w:rPr>
        <w:t>swing</w:t>
      </w:r>
      <w:proofErr w:type="gramEnd"/>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w:t>
      </w:r>
      <w:proofErr w:type="gramStart"/>
      <w:r w:rsidRPr="007616BC">
        <w:rPr>
          <w:color w:val="000000"/>
          <w:lang w:val="en-US" w:eastAsia="en-US"/>
        </w:rPr>
        <w:t>ExempleEtCourtcircuite</w:t>
      </w:r>
      <w:r w:rsidRPr="007616BC">
        <w:rPr>
          <w:color w:val="800080"/>
          <w:lang w:val="en-US" w:eastAsia="en-US"/>
        </w:rPr>
        <w:t>{</w:t>
      </w:r>
      <w:proofErr w:type="gramEnd"/>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w:t>
      </w:r>
      <w:proofErr w:type="gramStart"/>
      <w:r w:rsidRPr="006C4335">
        <w:rPr>
          <w:color w:val="000000"/>
          <w:lang w:val="en-CA" w:eastAsia="en-US"/>
        </w:rPr>
        <w:t>args</w:t>
      </w:r>
      <w:r w:rsidRPr="006C4335">
        <w:rPr>
          <w:color w:val="808030"/>
          <w:lang w:val="en-CA" w:eastAsia="en-US"/>
        </w:rPr>
        <w:t>[</w:t>
      </w:r>
      <w:proofErr w:type="gramEnd"/>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proofErr w:type="gramStart"/>
      <w:r w:rsidRPr="006C4335">
        <w:rPr>
          <w:color w:val="BB7977"/>
          <w:lang w:eastAsia="en-US"/>
        </w:rPr>
        <w:t>int</w:t>
      </w:r>
      <w:proofErr w:type="gramEnd"/>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proofErr w:type="gramStart"/>
      <w:r w:rsidRPr="006C4335">
        <w:rPr>
          <w:b/>
          <w:bCs/>
          <w:color w:val="800000"/>
          <w:lang w:eastAsia="en-US"/>
        </w:rPr>
        <w:t>if</w:t>
      </w:r>
      <w:proofErr w:type="gramEnd"/>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proofErr w:type="gramStart"/>
      <w:r w:rsidRPr="006C4335">
        <w:rPr>
          <w:b/>
          <w:bCs/>
          <w:color w:val="800000"/>
          <w:lang w:eastAsia="en-US"/>
        </w:rPr>
        <w:t>null</w:t>
      </w:r>
      <w:r w:rsidRPr="006C4335">
        <w:rPr>
          <w:color w:val="808030"/>
          <w:lang w:eastAsia="en-US"/>
        </w:rPr>
        <w:t>,</w:t>
      </w:r>
      <w:r w:rsidRPr="006C4335">
        <w:rPr>
          <w:color w:val="000000"/>
          <w:lang w:eastAsia="en-US"/>
        </w:rPr>
        <w:t>unInt</w:t>
      </w:r>
      <w:proofErr w:type="gramEnd"/>
      <w:r w:rsidRPr="006C4335">
        <w:rPr>
          <w:color w:val="000000"/>
          <w:lang w:eastAsia="en-US"/>
        </w:rPr>
        <w:t xml:space="preserve">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proofErr w:type="gramStart"/>
      <w:r w:rsidRPr="006C4335">
        <w:rPr>
          <w:b/>
          <w:bCs/>
          <w:color w:val="800000"/>
          <w:lang w:eastAsia="en-US"/>
        </w:rPr>
        <w:t>else</w:t>
      </w:r>
      <w:proofErr w:type="gramEnd"/>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proofErr w:type="gramStart"/>
      <w:r w:rsidRPr="006C4335">
        <w:rPr>
          <w:b/>
          <w:bCs/>
          <w:color w:val="800000"/>
          <w:lang w:eastAsia="en-US"/>
        </w:rPr>
        <w:t>null</w:t>
      </w:r>
      <w:r w:rsidRPr="006C4335">
        <w:rPr>
          <w:color w:val="808030"/>
          <w:lang w:eastAsia="en-US"/>
        </w:rPr>
        <w:t>,</w:t>
      </w:r>
      <w:r w:rsidRPr="006C4335">
        <w:rPr>
          <w:color w:val="000000"/>
          <w:lang w:eastAsia="en-US"/>
        </w:rPr>
        <w:t>unInt</w:t>
      </w:r>
      <w:proofErr w:type="gramEnd"/>
      <w:r w:rsidRPr="006C4335">
        <w:rPr>
          <w:color w:val="000000"/>
          <w:lang w:eastAsia="en-US"/>
        </w:rPr>
        <w:t xml:space="preserve">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Corpsdetexte"/>
        <w:rPr>
          <w:lang w:val="fr-CA"/>
        </w:rPr>
      </w:pPr>
    </w:p>
    <w:p w14:paraId="18C1AA2F" w14:textId="5CB3F3BB" w:rsidR="00F97D1A" w:rsidRDefault="00F97D1A" w:rsidP="00F97D1A">
      <w:pPr>
        <w:pStyle w:val="Corpsdetexte"/>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Titre2"/>
        <w:rPr>
          <w:lang w:val="fr-CA"/>
        </w:rPr>
      </w:pPr>
      <w:bookmarkStart w:id="93" w:name="_Toc508791579"/>
      <w:bookmarkStart w:id="94" w:name="_Toc44667586"/>
      <w:r w:rsidRPr="16CBE89F">
        <w:rPr>
          <w:lang w:val="fr-CA"/>
        </w:rPr>
        <w:lastRenderedPageBreak/>
        <w:t>Traitement de caractères</w:t>
      </w:r>
      <w:bookmarkEnd w:id="93"/>
      <w:bookmarkEnd w:id="94"/>
    </w:p>
    <w:p w14:paraId="23B2E920" w14:textId="19E6616D" w:rsidR="00F97D1A" w:rsidRDefault="00F97D1A" w:rsidP="00F97D1A">
      <w:pPr>
        <w:pStyle w:val="Corpsdetexte"/>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55" w:history="1">
        <w:r w:rsidRPr="004537E9">
          <w:rPr>
            <w:rStyle w:val="Hyperlien"/>
            <w:lang w:val="fr-CA"/>
          </w:rPr>
          <w:t>www.unicode.org</w:t>
        </w:r>
      </w:hyperlink>
      <w:r>
        <w:rPr>
          <w:lang w:val="fr-CA"/>
        </w:rPr>
        <w:t>). Les codes sont énumérés dans </w:t>
      </w:r>
    </w:p>
    <w:p w14:paraId="21A62F44" w14:textId="77777777" w:rsidR="00F97D1A" w:rsidRDefault="00000000" w:rsidP="00F97D1A">
      <w:pPr>
        <w:pStyle w:val="Corpsdetexte"/>
        <w:ind w:firstLine="720"/>
        <w:rPr>
          <w:lang w:val="fr-CA"/>
        </w:rPr>
      </w:pPr>
      <w:hyperlink r:id="rId156" w:history="1">
        <w:r w:rsidR="00F97D1A" w:rsidRPr="004537E9">
          <w:rPr>
            <w:rStyle w:val="Hyperlien"/>
            <w:lang w:val="fr-CA"/>
          </w:rPr>
          <w:t>http://www.unicode.org/Public/UNIDATA/UnicodeData.txt</w:t>
        </w:r>
      </w:hyperlink>
    </w:p>
    <w:p w14:paraId="54C30370" w14:textId="51C08863" w:rsidR="006C4335" w:rsidRDefault="006C4335" w:rsidP="00F97D1A">
      <w:pPr>
        <w:pStyle w:val="Corpsdetexte"/>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Corpsdetexte"/>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774A116D" w:rsidR="00F97D1A" w:rsidRDefault="00F97D1A" w:rsidP="00F97D1A">
      <w:pPr>
        <w:pStyle w:val="Corpsdetexte"/>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Corpsdetexte"/>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Corpsdetexte"/>
        <w:rPr>
          <w:lang w:val="fr-CA"/>
        </w:rPr>
      </w:pPr>
      <w:proofErr w:type="gramStart"/>
      <w:r>
        <w:rPr>
          <w:lang w:val="fr-CA"/>
        </w:rPr>
        <w:t>où</w:t>
      </w:r>
      <w:proofErr w:type="gramEnd"/>
      <w:r>
        <w:rPr>
          <w:lang w:val="fr-CA"/>
        </w:rPr>
        <w:t xml:space="preserve">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Corpsdetexte"/>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Corpsdetexte"/>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rPr>
              <w:t>tabulation</w:t>
            </w:r>
            <w:proofErr w:type="gramEnd"/>
            <w:r w:rsidRPr="0066122B">
              <w:rPr>
                <w:sz w:val="20"/>
                <w:szCs w:val="20"/>
              </w:rPr>
              <w:t xml:space="preserve">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Corpsdetexte"/>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Corpsdetexte"/>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rPr>
              <w:t>saut</w:t>
            </w:r>
            <w:proofErr w:type="gramEnd"/>
            <w:r w:rsidRPr="0066122B">
              <w:rPr>
                <w:sz w:val="20"/>
                <w:szCs w:val="20"/>
              </w:rPr>
              <w:t xml:space="preserve">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Corpsdetexte"/>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Corpsdetexte"/>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rPr>
              <w:t>saut</w:t>
            </w:r>
            <w:proofErr w:type="gramEnd"/>
            <w:r w:rsidRPr="0066122B">
              <w:rPr>
                <w:sz w:val="20"/>
                <w:szCs w:val="20"/>
              </w:rPr>
              <w:t xml:space="preserve">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Corpsdetexte"/>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Corpsdetexte"/>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rPr>
              <w:t>retour</w:t>
            </w:r>
            <w:proofErr w:type="gramEnd"/>
            <w:r w:rsidRPr="0066122B">
              <w:rPr>
                <w:sz w:val="20"/>
                <w:szCs w:val="20"/>
              </w:rPr>
              <w:t xml:space="preserve">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lang w:val="fr-CA"/>
              </w:rPr>
              <w:t>guillemets</w:t>
            </w:r>
            <w:proofErr w:type="gramEnd"/>
            <w:r w:rsidRPr="0066122B">
              <w:rPr>
                <w:sz w:val="20"/>
                <w:szCs w:val="20"/>
                <w:lang w:val="fr-CA"/>
              </w:rPr>
              <w:t xml:space="preserve">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lang w:val="fr-CA"/>
              </w:rPr>
              <w:t>apostrophe</w:t>
            </w:r>
            <w:proofErr w:type="gramEnd"/>
            <w:r w:rsidRPr="0066122B">
              <w:rPr>
                <w:sz w:val="20"/>
                <w:szCs w:val="20"/>
                <w:lang w:val="fr-CA"/>
              </w:rPr>
              <w:t xml:space="preserv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Corpsdetexte"/>
              <w:keepNext/>
              <w:keepLines/>
              <w:spacing w:after="0"/>
              <w:rPr>
                <w:sz w:val="20"/>
                <w:szCs w:val="20"/>
                <w:lang w:val="fr-CA"/>
              </w:rPr>
            </w:pPr>
            <w:proofErr w:type="gramStart"/>
            <w:r w:rsidRPr="0066122B">
              <w:rPr>
                <w:sz w:val="20"/>
                <w:szCs w:val="20"/>
                <w:lang w:val="fr-CA"/>
              </w:rPr>
              <w:t>backslash</w:t>
            </w:r>
            <w:proofErr w:type="gramEnd"/>
            <w:r w:rsidRPr="0066122B">
              <w:rPr>
                <w:sz w:val="20"/>
                <w:szCs w:val="20"/>
                <w:lang w:val="fr-CA"/>
              </w:rPr>
              <w:t xml:space="preserve"> \</w:t>
            </w:r>
          </w:p>
        </w:tc>
      </w:tr>
    </w:tbl>
    <w:p w14:paraId="633CB7E7" w14:textId="77777777" w:rsidR="00F97D1A" w:rsidRDefault="00F97D1A" w:rsidP="00F97D1A">
      <w:pPr>
        <w:pStyle w:val="Corpsdetexte"/>
        <w:rPr>
          <w:lang w:val="fr-CA"/>
        </w:rPr>
      </w:pPr>
    </w:p>
    <w:p w14:paraId="2B680830" w14:textId="77777777" w:rsidR="00F97D1A" w:rsidRPr="004B7135" w:rsidRDefault="00F97D1A" w:rsidP="00F97D1A">
      <w:pPr>
        <w:pStyle w:val="Titre3"/>
        <w:rPr>
          <w:lang w:val="fr-CA"/>
        </w:rPr>
      </w:pPr>
      <w:bookmarkStart w:id="95" w:name="_Toc508791580"/>
      <w:bookmarkStart w:id="96" w:name="_Toc44667587"/>
      <w:r w:rsidRPr="16CBE89F">
        <w:rPr>
          <w:lang w:val="fr-CA"/>
        </w:rPr>
        <w:t xml:space="preserve">Type </w:t>
      </w:r>
      <w:r w:rsidRPr="16CBE89F">
        <w:rPr>
          <w:i/>
          <w:iCs/>
          <w:lang w:val="fr-CA"/>
        </w:rPr>
        <w:t>String</w:t>
      </w:r>
      <w:r w:rsidRPr="16CBE89F">
        <w:rPr>
          <w:lang w:val="fr-CA"/>
        </w:rPr>
        <w:t>, objets et classes</w:t>
      </w:r>
      <w:bookmarkEnd w:id="95"/>
      <w:bookmarkEnd w:id="96"/>
    </w:p>
    <w:p w14:paraId="510EE929" w14:textId="0E0B8B3F" w:rsidR="00F97D1A" w:rsidRDefault="00F97D1A" w:rsidP="00F97D1A">
      <w:pPr>
        <w:pStyle w:val="Corpsdetexte"/>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57"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58"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9"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proofErr w:type="gramStart"/>
      <w:r w:rsidRPr="003F7865">
        <w:rPr>
          <w:i/>
          <w:iCs/>
          <w:lang w:val="fr-CA"/>
        </w:rPr>
        <w:t>java.lang</w:t>
      </w:r>
      <w:proofErr w:type="gramEnd"/>
      <w:r w:rsidRPr="003F7865">
        <w:rPr>
          <w:i/>
          <w:iCs/>
          <w:lang w:val="fr-CA"/>
        </w:rPr>
        <w:t>.String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ressortir certains aspects fondamentaux qui distinguent les objets (de classes) et les valeurs (de types primitifs).</w:t>
      </w:r>
    </w:p>
    <w:p w14:paraId="4413ADED" w14:textId="77777777" w:rsidR="00F97D1A" w:rsidRPr="00377B37" w:rsidRDefault="00F97D1A" w:rsidP="00F97D1A">
      <w:pPr>
        <w:pStyle w:val="Corpsdetexte"/>
        <w:numPr>
          <w:ilvl w:val="0"/>
          <w:numId w:val="11"/>
        </w:numPr>
        <w:rPr>
          <w:b/>
          <w:bCs/>
          <w:lang w:val="fr-CA"/>
        </w:rPr>
      </w:pPr>
      <w:r w:rsidRPr="00377B37">
        <w:rPr>
          <w:b/>
          <w:bCs/>
          <w:lang w:val="fr-CA"/>
        </w:rPr>
        <w:t>Constructeur d’objet</w:t>
      </w:r>
    </w:p>
    <w:p w14:paraId="42042361" w14:textId="77777777" w:rsidR="00F97D1A" w:rsidRDefault="00F97D1A" w:rsidP="00F97D1A">
      <w:pPr>
        <w:pStyle w:val="Corpsdetexte"/>
        <w:rPr>
          <w:lang w:val="fr-CA"/>
        </w:rPr>
      </w:pPr>
      <w:r>
        <w:rPr>
          <w:lang w:val="fr-CA"/>
        </w:rPr>
        <w:lastRenderedPageBreak/>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27DC9EA4" w:rsidR="00F97D1A" w:rsidRDefault="00F97D1A" w:rsidP="00F97D1A">
      <w:pPr>
        <w:pStyle w:val="Corpsdetexte"/>
      </w:pPr>
      <w:r w:rsidRPr="00823D71">
        <w:rPr>
          <w:b/>
          <w:bCs/>
        </w:rPr>
        <w:t>Exemple</w:t>
      </w:r>
      <w:r>
        <w:t xml:space="preserve">. </w:t>
      </w:r>
      <w:hyperlink r:id="rId16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w:t>
      </w:r>
      <w:r w:rsidR="009E31B7">
        <w:rPr>
          <w:rFonts w:ascii="Segoe UI" w:hAnsi="Segoe UI" w:cs="Segoe UI"/>
          <w:b/>
          <w:bCs/>
          <w:color w:val="586069"/>
          <w:lang w:val="fr-CA"/>
        </w:rPr>
        <w:t>4</w:t>
      </w:r>
      <w:r w:rsidR="009E31B7">
        <w:rPr>
          <w:rFonts w:ascii="Segoe UI" w:hAnsi="Segoe UI" w:cs="Segoe UI"/>
          <w:color w:val="586069"/>
          <w:lang w:val="fr-CA"/>
        </w:rPr>
        <w:t>/</w:t>
      </w:r>
      <w:r w:rsidRPr="007C05BF">
        <w:rPr>
          <w:rFonts w:ascii="Segoe UI" w:hAnsi="Segoe UI" w:cs="Segoe UI"/>
          <w:b/>
          <w:bCs/>
          <w:color w:val="586069"/>
          <w:lang w:val="fr-CA"/>
        </w:rPr>
        <w:t>ExempleCreationObjetString.java</w:t>
      </w:r>
    </w:p>
    <w:p w14:paraId="06F8E9DA" w14:textId="769BA677" w:rsidR="00F97D1A" w:rsidRPr="00A54D59" w:rsidRDefault="00F97D1A" w:rsidP="00F97D1A">
      <w:pPr>
        <w:pStyle w:val="Corpsdetexte"/>
      </w:pPr>
      <w:r>
        <w:t xml:space="preserve">L’exemple de programme suivant permet d’illustrer concrètement la notion d’objet et de constructeur d’objet pour la classe </w:t>
      </w:r>
      <w:hyperlink r:id="rId161"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proofErr w:type="gramStart"/>
      <w:r w:rsidRPr="00606331">
        <w:rPr>
          <w:b/>
          <w:bCs/>
          <w:color w:val="800000"/>
          <w:lang w:eastAsia="en-US"/>
        </w:rPr>
        <w:t>import</w:t>
      </w:r>
      <w:proofErr w:type="gramEnd"/>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w:t>
      </w:r>
      <w:proofErr w:type="gramStart"/>
      <w:r w:rsidRPr="00606331">
        <w:rPr>
          <w:color w:val="000000"/>
          <w:lang w:val="en-CA" w:eastAsia="en-US"/>
        </w:rPr>
        <w:t>ExempleCreationObjetString</w:t>
      </w:r>
      <w:r w:rsidRPr="00606331">
        <w:rPr>
          <w:color w:val="800080"/>
          <w:lang w:val="en-CA" w:eastAsia="en-US"/>
        </w:rPr>
        <w:t>{</w:t>
      </w:r>
      <w:proofErr w:type="gramEnd"/>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w:t>
      </w:r>
      <w:proofErr w:type="gramStart"/>
      <w:r w:rsidRPr="00606331">
        <w:rPr>
          <w:color w:val="000000"/>
          <w:lang w:val="en-CA" w:eastAsia="en-US"/>
        </w:rPr>
        <w:t>args</w:t>
      </w:r>
      <w:r w:rsidRPr="00606331">
        <w:rPr>
          <w:color w:val="808030"/>
          <w:lang w:val="en-CA" w:eastAsia="en-US"/>
        </w:rPr>
        <w:t>[</w:t>
      </w:r>
      <w:proofErr w:type="gramEnd"/>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proofErr w:type="gramStart"/>
      <w:r w:rsidRPr="00606331">
        <w:rPr>
          <w:color w:val="808030"/>
          <w:lang w:val="en-CA" w:eastAsia="en-US"/>
        </w:rPr>
        <w:t>)</w:t>
      </w:r>
      <w:r w:rsidRPr="00606331">
        <w:rPr>
          <w:color w:val="800080"/>
          <w:lang w:val="en-CA" w:eastAsia="en-US"/>
        </w:rPr>
        <w:t>;</w:t>
      </w:r>
      <w:proofErr w:type="gramEnd"/>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w:t>
      </w:r>
      <w:proofErr w:type="gramStart"/>
      <w:r w:rsidRPr="00606331">
        <w:rPr>
          <w:color w:val="000000"/>
          <w:lang w:val="en-CA" w:eastAsia="en-US"/>
        </w:rPr>
        <w:t>string1</w:t>
      </w:r>
      <w:r w:rsidRPr="00606331">
        <w:rPr>
          <w:color w:val="800080"/>
          <w:lang w:val="en-CA" w:eastAsia="en-US"/>
        </w:rPr>
        <w:t>;</w:t>
      </w:r>
      <w:proofErr w:type="gramEnd"/>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proofErr w:type="gramStart"/>
      <w:r w:rsidRPr="00606331">
        <w:rPr>
          <w:color w:val="808030"/>
          <w:lang w:val="en-CA" w:eastAsia="en-US"/>
        </w:rPr>
        <w:t>)</w:t>
      </w:r>
      <w:r w:rsidRPr="00606331">
        <w:rPr>
          <w:color w:val="800080"/>
          <w:lang w:val="en-CA" w:eastAsia="en-US"/>
        </w:rPr>
        <w:t>;</w:t>
      </w:r>
      <w:proofErr w:type="gramEnd"/>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xml:space="preserve">// </w:t>
      </w:r>
      <w:proofErr w:type="gramStart"/>
      <w:r w:rsidRPr="00606331">
        <w:rPr>
          <w:lang w:eastAsia="en-US"/>
        </w:rPr>
        <w:t>par contre</w:t>
      </w:r>
      <w:proofErr w:type="gramEnd"/>
      <w:r w:rsidRPr="00606331">
        <w:rPr>
          <w:lang w:eastAsia="en-US"/>
        </w:rPr>
        <w:t>,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Corpsdetexte"/>
        <w:rPr>
          <w:lang w:val="en-US"/>
        </w:rPr>
      </w:pPr>
    </w:p>
    <w:p w14:paraId="76A90946" w14:textId="77777777" w:rsidR="00F97D1A" w:rsidRPr="00CF67E3" w:rsidRDefault="00F97D1A" w:rsidP="00606331">
      <w:pPr>
        <w:pStyle w:val="Corpsdetexte"/>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roofErr w:type="gramStart"/>
      <w:r w:rsidRPr="000D7ADD">
        <w:rPr>
          <w:lang w:val="en-CA"/>
        </w:rPr>
        <w:t>);</w:t>
      </w:r>
      <w:proofErr w:type="gramEnd"/>
    </w:p>
    <w:p w14:paraId="1C11789B" w14:textId="77777777" w:rsidR="00F97D1A" w:rsidRPr="000D7ADD" w:rsidRDefault="00F97D1A" w:rsidP="00F97D1A">
      <w:pPr>
        <w:pStyle w:val="CodeJava9pt"/>
        <w:rPr>
          <w:lang w:val="en-CA"/>
        </w:rPr>
      </w:pPr>
      <w:r w:rsidRPr="000D7ADD">
        <w:rPr>
          <w:lang w:val="en-CA"/>
        </w:rPr>
        <w:t xml:space="preserve">      String string2 = </w:t>
      </w:r>
      <w:proofErr w:type="gramStart"/>
      <w:r w:rsidRPr="000D7ADD">
        <w:rPr>
          <w:lang w:val="en-CA"/>
        </w:rPr>
        <w:t>string1;</w:t>
      </w:r>
      <w:proofErr w:type="gramEnd"/>
    </w:p>
    <w:p w14:paraId="654C8735" w14:textId="77777777" w:rsidR="00F97D1A" w:rsidRPr="000D7ADD" w:rsidRDefault="00F97D1A" w:rsidP="00F97D1A">
      <w:pPr>
        <w:pStyle w:val="CodeJava9pt"/>
        <w:rPr>
          <w:lang w:val="en-CA"/>
        </w:rPr>
      </w:pPr>
      <w:r w:rsidRPr="000D7ADD">
        <w:rPr>
          <w:lang w:val="en-CA"/>
        </w:rPr>
        <w:t xml:space="preserve">      String string3 = new String("abcdef"</w:t>
      </w:r>
      <w:proofErr w:type="gramStart"/>
      <w:r w:rsidRPr="000D7ADD">
        <w:rPr>
          <w:lang w:val="en-CA"/>
        </w:rPr>
        <w:t>);</w:t>
      </w:r>
      <w:proofErr w:type="gramEnd"/>
    </w:p>
    <w:p w14:paraId="43EBDF3C" w14:textId="77777777" w:rsidR="00F97D1A" w:rsidRDefault="00F97D1A" w:rsidP="00F97D1A">
      <w:pPr>
        <w:pStyle w:val="Corpsdetexte"/>
        <w:rPr>
          <w:lang w:val="fr-CA"/>
        </w:rPr>
      </w:pPr>
      <w:proofErr w:type="gramStart"/>
      <w:r>
        <w:rPr>
          <w:lang w:val="fr-CA"/>
        </w:rPr>
        <w:t>le</w:t>
      </w:r>
      <w:proofErr w:type="gramEnd"/>
      <w:r>
        <w:rPr>
          <w:lang w:val="fr-CA"/>
        </w:rPr>
        <w:t xml:space="preserve"> résultat suivant est produit :</w:t>
      </w:r>
    </w:p>
    <w:p w14:paraId="4ADFD89D" w14:textId="7EEE6164" w:rsidR="00F97D1A" w:rsidRDefault="009E50CE" w:rsidP="00F97D1A">
      <w:pPr>
        <w:pStyle w:val="Corpsdetexte"/>
        <w:rPr>
          <w:lang w:val="fr-CA"/>
        </w:rPr>
      </w:pPr>
      <w:r>
        <w:rPr>
          <w:noProof/>
        </w:rPr>
        <w:object w:dxaOrig="7977" w:dyaOrig="2577" w14:anchorId="1071E098">
          <v:shape id="_x0000_i1061" type="#_x0000_t75" alt="" style="width:320.75pt;height:104.75pt;mso-width-percent:0;mso-height-percent:0;mso-width-percent:0;mso-height-percent:0" o:ole="">
            <v:imagedata r:id="rId162" o:title=""/>
          </v:shape>
          <o:OLEObject Type="Embed" ProgID="Visio.Drawing.11" ShapeID="_x0000_i1061" DrawAspect="Content" ObjectID="_1765268496" r:id="rId163"/>
        </w:object>
      </w:r>
    </w:p>
    <w:p w14:paraId="0885D462" w14:textId="77777777" w:rsidR="00F97D1A" w:rsidRDefault="00F97D1A" w:rsidP="00F97D1A">
      <w:pPr>
        <w:pStyle w:val="Corpsdetexte"/>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roofErr w:type="gramStart"/>
      <w:r w:rsidRPr="000D7ADD">
        <w:rPr>
          <w:lang w:val="en-CA"/>
        </w:rPr>
        <w:t>);</w:t>
      </w:r>
      <w:proofErr w:type="gramEnd"/>
    </w:p>
    <w:p w14:paraId="2EA8634F" w14:textId="6B64A601" w:rsidR="00F97D1A" w:rsidRDefault="00F97D1A" w:rsidP="00F97D1A">
      <w:pPr>
        <w:pStyle w:val="Corpsdetexte"/>
      </w:pPr>
      <w:proofErr w:type="gramStart"/>
      <w:r>
        <w:t>c</w:t>
      </w:r>
      <w:r w:rsidRPr="00974354">
        <w:t>rée</w:t>
      </w:r>
      <w:proofErr w:type="gramEnd"/>
      <w:r w:rsidRPr="00974354">
        <w:t xml:space="preserve"> un objet de la classe </w:t>
      </w:r>
      <w:hyperlink r:id="rId164"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Corpsdetexte"/>
        <w:rPr>
          <w:lang w:val="en-CA"/>
        </w:rPr>
      </w:pPr>
      <w:r w:rsidRPr="007C05BF">
        <w:rPr>
          <w:lang w:val="en-CA"/>
        </w:rPr>
        <w:lastRenderedPageBreak/>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roofErr w:type="gramStart"/>
      <w:r w:rsidRPr="000D7ADD">
        <w:rPr>
          <w:lang w:val="en-CA"/>
        </w:rPr>
        <w:t>);</w:t>
      </w:r>
      <w:proofErr w:type="gramEnd"/>
    </w:p>
    <w:p w14:paraId="5CD28DFE" w14:textId="00BDDA0F" w:rsidR="00F97D1A" w:rsidRDefault="00F97D1A" w:rsidP="00F97D1A">
      <w:pPr>
        <w:pStyle w:val="Corpsdetexte"/>
      </w:pPr>
      <w:proofErr w:type="gramStart"/>
      <w:r>
        <w:t>l</w:t>
      </w:r>
      <w:r w:rsidRPr="00A9430B">
        <w:t>’objet</w:t>
      </w:r>
      <w:proofErr w:type="gramEnd"/>
      <w:r w:rsidRPr="00A9430B">
        <w:t xml:space="preserve"> </w:t>
      </w:r>
      <w:r>
        <w:t xml:space="preserve">de la classe </w:t>
      </w:r>
      <w:hyperlink r:id="rId165"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Appelnotedebasdep"/>
        </w:rPr>
        <w:footnoteReference w:id="24"/>
      </w:r>
      <w:r>
        <w:t xml:space="preserve">. C’est pourquoi, le type de </w:t>
      </w:r>
      <w:r w:rsidRPr="0076679D">
        <w:rPr>
          <w:i/>
          <w:iCs/>
        </w:rPr>
        <w:t>string1</w:t>
      </w:r>
      <w:r>
        <w:t xml:space="preserve"> est </w:t>
      </w:r>
      <w:hyperlink r:id="rId166"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proofErr w:type="gramStart"/>
      <w:r w:rsidRPr="00A00119">
        <w:rPr>
          <w:i/>
          <w:iCs/>
        </w:rPr>
        <w:t>ClasseX</w:t>
      </w:r>
      <w:r>
        <w:t>(</w:t>
      </w:r>
      <w:proofErr w:type="gramEnd"/>
      <w:r>
        <w:t>).</w:t>
      </w:r>
    </w:p>
    <w:p w14:paraId="149E2D02" w14:textId="77777777" w:rsidR="00F97D1A" w:rsidRDefault="00F97D1A" w:rsidP="00F97D1A">
      <w:pPr>
        <w:pStyle w:val="Corpsdetexte"/>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qu’illustré dans la figure suivante car les valeurs exactes des OID sont sans importance. Ce qui compte, c’est que la variable fasse référence au bon objet.</w:t>
      </w:r>
    </w:p>
    <w:p w14:paraId="13315024" w14:textId="32320F62" w:rsidR="00F97D1A" w:rsidRDefault="009E50CE" w:rsidP="00F97D1A">
      <w:pPr>
        <w:pStyle w:val="Corpsdetexte"/>
      </w:pPr>
      <w:r>
        <w:rPr>
          <w:noProof/>
        </w:rPr>
        <w:object w:dxaOrig="7977" w:dyaOrig="2577" w14:anchorId="7F962AD4">
          <v:shape id="_x0000_i1060" type="#_x0000_t75" alt="" style="width:314.2pt;height:104.75pt;mso-width-percent:0;mso-height-percent:0;mso-width-percent:0;mso-height-percent:0" o:ole="">
            <v:imagedata r:id="rId167" o:title=""/>
          </v:shape>
          <o:OLEObject Type="Embed" ProgID="Visio.Drawing.11" ShapeID="_x0000_i1060" DrawAspect="Content" ObjectID="_1765268497" r:id="rId168"/>
        </w:object>
      </w:r>
      <w:r w:rsidR="00F97D1A">
        <w:t xml:space="preserve"> </w:t>
      </w:r>
    </w:p>
    <w:p w14:paraId="65DC2135" w14:textId="77777777" w:rsidR="00F97D1A" w:rsidRDefault="00F97D1A" w:rsidP="00F97D1A">
      <w:pPr>
        <w:pStyle w:val="Corpsdetexte"/>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9E50CE" w:rsidP="00F97D1A">
      <w:pPr>
        <w:pStyle w:val="Corpsdetexte"/>
      </w:pPr>
      <w:r>
        <w:rPr>
          <w:noProof/>
        </w:rPr>
        <w:object w:dxaOrig="8463" w:dyaOrig="958" w14:anchorId="15E4EE4C">
          <v:shape id="_x0000_i1059" type="#_x0000_t75" alt="" style="width:373.1pt;height:39.25pt;mso-width-percent:0;mso-height-percent:0;mso-width-percent:0;mso-height-percent:0" o:ole="">
            <v:imagedata r:id="rId169" o:title=""/>
          </v:shape>
          <o:OLEObject Type="Embed" ProgID="Visio.Drawing.11" ShapeID="_x0000_i1059" DrawAspect="Content" ObjectID="_1765268498" r:id="rId170"/>
        </w:object>
      </w:r>
    </w:p>
    <w:p w14:paraId="2A9EB115" w14:textId="6B0FC19B" w:rsidR="00F97D1A" w:rsidRDefault="00F97D1A" w:rsidP="00F97D1A">
      <w:pPr>
        <w:pStyle w:val="Corpsdetexte"/>
      </w:pPr>
      <w:r>
        <w:t xml:space="preserve">Un constructeur porte le même nom que la classe. De ce point de vue, une classe est comme un moule à objet.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72"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4FA9B651" w:rsidR="00D35A89" w:rsidRDefault="00D35A89" w:rsidP="00F97D1A">
      <w:pPr>
        <w:pStyle w:val="Corpsdetexte"/>
      </w:pPr>
      <w:r>
        <w:t xml:space="preserve">Une valeur de type </w:t>
      </w:r>
      <w:hyperlink r:id="rId173"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74"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Corpsdetexte"/>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Corpsdetexte"/>
      </w:pPr>
      <w:proofErr w:type="gramStart"/>
      <w:r>
        <w:t>affecte</w:t>
      </w:r>
      <w:proofErr w:type="gramEnd"/>
      <w:r>
        <w:t xml:space="preserv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Corpsdetexte"/>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roofErr w:type="gramStart"/>
      <w:r w:rsidRPr="00CF67E3">
        <w:rPr>
          <w:lang w:val="en-US"/>
        </w:rPr>
        <w:t>);</w:t>
      </w:r>
      <w:proofErr w:type="gramEnd"/>
    </w:p>
    <w:p w14:paraId="37861D8B" w14:textId="12C5BDAC" w:rsidR="00F97D1A" w:rsidRDefault="00F97D1A" w:rsidP="00F97D1A">
      <w:pPr>
        <w:pStyle w:val="Corpsdetexte"/>
      </w:pPr>
      <w:proofErr w:type="gramStart"/>
      <w:r>
        <w:t>c</w:t>
      </w:r>
      <w:r w:rsidRPr="00897758">
        <w:t>rée</w:t>
      </w:r>
      <w:proofErr w:type="gramEnd"/>
      <w:r w:rsidRPr="00897758">
        <w:t xml:space="preserve"> un </w:t>
      </w:r>
      <w:r w:rsidRPr="00897758">
        <w:rPr>
          <w:b/>
          <w:bCs/>
        </w:rPr>
        <w:t>autre</w:t>
      </w:r>
      <w:r w:rsidRPr="00897758">
        <w:t xml:space="preserve"> objet de 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Corpsdetexte"/>
      </w:pPr>
      <w:r>
        <w:lastRenderedPageBreak/>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Corpsdetexte"/>
        <w:rPr>
          <w:lang w:val="en-US"/>
        </w:rPr>
      </w:pPr>
      <w:r>
        <w:t xml:space="preserve">Dans le cas </w:t>
      </w:r>
      <w:proofErr w:type="gramStart"/>
      <w:r>
        <w:t xml:space="preserve">d’objets, </w:t>
      </w:r>
      <w:r w:rsidRPr="0038114A">
        <w:t xml:space="preserve"> le</w:t>
      </w:r>
      <w:proofErr w:type="gramEnd"/>
      <w:r w:rsidRPr="0038114A">
        <w:t xml:space="preserv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w:t>
      </w:r>
      <w:proofErr w:type="gramStart"/>
      <w:r w:rsidRPr="00CF67E3">
        <w:rPr>
          <w:i/>
          <w:iCs/>
          <w:lang w:val="en-US"/>
        </w:rPr>
        <w:t>2</w:t>
      </w:r>
      <w:r w:rsidRPr="00CF67E3">
        <w:rPr>
          <w:lang w:val="en-US"/>
        </w:rPr>
        <w:t xml:space="preserve">  dans</w:t>
      </w:r>
      <w:proofErr w:type="gramEnd"/>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Corpsdetexte"/>
      </w:pPr>
      <w:proofErr w:type="gramStart"/>
      <w:r w:rsidRPr="0038114A">
        <w:t>produit</w:t>
      </w:r>
      <w:proofErr w:type="gramEnd"/>
      <w:r w:rsidRPr="0038114A">
        <w:t xml:space="preserve">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1A567A96" w:rsidR="00F97D1A" w:rsidRPr="00FD250C" w:rsidRDefault="00F97D1A" w:rsidP="00F97D1A">
      <w:pPr>
        <w:pStyle w:val="Corpsdetexte"/>
        <w:rPr>
          <w:lang w:val="en-CA"/>
        </w:rPr>
      </w:pPr>
      <w:proofErr w:type="gramStart"/>
      <w:r>
        <w:t>est</w:t>
      </w:r>
      <w:proofErr w:type="gramEnd"/>
      <w:r>
        <w:t xml:space="preserve">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76"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proofErr w:type="gramStart"/>
      <w:r w:rsidRPr="0038114A">
        <w:rPr>
          <w:i/>
          <w:iCs/>
        </w:rPr>
        <w:t>equals</w:t>
      </w:r>
      <w:r>
        <w:t>(</w:t>
      </w:r>
      <w:proofErr w:type="gramEnd"/>
      <w:r>
        <w:t xml:space="preserve">) de la classe </w:t>
      </w:r>
      <w:hyperlink r:id="rId177"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Corpsdetexte"/>
      </w:pPr>
      <w:proofErr w:type="gramStart"/>
      <w:r>
        <w:t>p</w:t>
      </w:r>
      <w:r w:rsidRPr="00FB5981">
        <w:t>roduit</w:t>
      </w:r>
      <w:proofErr w:type="gramEnd"/>
      <w:r w:rsidRPr="00FB5981">
        <w:t xml:space="preserve">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proofErr w:type="gramStart"/>
      <w:r w:rsidRPr="004E6558">
        <w:rPr>
          <w:i/>
        </w:rPr>
        <w:t>equals</w:t>
      </w:r>
      <w:r>
        <w:t>(</w:t>
      </w:r>
      <w:proofErr w:type="gramEnd"/>
      <w:r>
        <w:t>).</w:t>
      </w:r>
    </w:p>
    <w:p w14:paraId="7A313072" w14:textId="1BAC5EB6" w:rsidR="00F97D1A" w:rsidRDefault="00F97D1A" w:rsidP="00F97D1A">
      <w:pPr>
        <w:pStyle w:val="Corpsdetexte"/>
      </w:pPr>
      <w:r>
        <w:t xml:space="preserve">La méthode </w:t>
      </w:r>
      <w:proofErr w:type="gramStart"/>
      <w:r w:rsidRPr="00EE7AB4">
        <w:rPr>
          <w:i/>
          <w:iCs/>
        </w:rPr>
        <w:t>equal</w:t>
      </w:r>
      <w:r>
        <w:rPr>
          <w:i/>
          <w:iCs/>
        </w:rPr>
        <w:t>s</w:t>
      </w:r>
      <w:r w:rsidRPr="00EE7AB4">
        <w:t>(</w:t>
      </w:r>
      <w:proofErr w:type="gramEnd"/>
      <w:r w:rsidRPr="00EE7AB4">
        <w:t>)</w:t>
      </w:r>
      <w:r>
        <w:rPr>
          <w:i/>
          <w:iCs/>
        </w:rPr>
        <w:t xml:space="preserve"> </w:t>
      </w:r>
      <w:r>
        <w:t xml:space="preserve">de la classe </w:t>
      </w:r>
      <w:hyperlink r:id="rId178"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Corpsdetexte"/>
        <w:numPr>
          <w:ilvl w:val="0"/>
          <w:numId w:val="11"/>
        </w:numPr>
        <w:rPr>
          <w:b/>
          <w:bCs/>
        </w:rPr>
      </w:pPr>
      <w:r>
        <w:rPr>
          <w:b/>
          <w:bCs/>
        </w:rPr>
        <w:t>Documentation des classes et méthodes</w:t>
      </w:r>
    </w:p>
    <w:p w14:paraId="7C2DBC5A" w14:textId="3E5B8DE2" w:rsidR="00F97D1A" w:rsidRDefault="00F97D1A" w:rsidP="00F97D1A">
      <w:pPr>
        <w:pStyle w:val="Corpsdetexte"/>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documentation des classes et méthodes </w:t>
      </w:r>
      <w:r w:rsidR="00157BA9">
        <w:t>prédéfinies</w:t>
      </w:r>
      <w:r>
        <w:t xml:space="preserve">. Cette documentation est accessible sur le site </w:t>
      </w:r>
      <w:proofErr w:type="gramStart"/>
      <w:r>
        <w:t>de Oracle</w:t>
      </w:r>
      <w:proofErr w:type="gramEnd"/>
      <w:r>
        <w:t>. Pour la version 8, vous pouvez y accéder par :</w:t>
      </w:r>
    </w:p>
    <w:p w14:paraId="019FD052" w14:textId="77777777" w:rsidR="00F97D1A" w:rsidRDefault="00000000" w:rsidP="00F97D1A">
      <w:pPr>
        <w:pStyle w:val="Corpsdetexte"/>
      </w:pPr>
      <w:hyperlink r:id="rId179" w:history="1">
        <w:r w:rsidR="00F97D1A" w:rsidRPr="004028C1">
          <w:rPr>
            <w:rStyle w:val="Hyperlien"/>
          </w:rPr>
          <w:t>https://docs.oracle.com/javase/8/docs/api/</w:t>
        </w:r>
      </w:hyperlink>
    </w:p>
    <w:p w14:paraId="6B078492" w14:textId="125507A2" w:rsidR="00F97D1A" w:rsidRDefault="00F97D1A" w:rsidP="00F97D1A">
      <w:pPr>
        <w:pStyle w:val="Corpsdetexte"/>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2B99D566" w:rsidR="00F97D1A" w:rsidRDefault="007F0201" w:rsidP="00F97D1A">
      <w:pPr>
        <w:pStyle w:val="Corpsdetexte"/>
      </w:pPr>
      <w:r>
        <w:rPr>
          <w:b/>
          <w:bCs/>
        </w:rPr>
        <w:t>Exercice</w:t>
      </w:r>
      <w:r w:rsidR="00F97D1A">
        <w:t xml:space="preserve">. À ce point-ci, vous devriez vous familiariser un peu avec cette documentation en cherchant la classe </w:t>
      </w:r>
      <w:hyperlink r:id="rId180"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Corpsdetexte"/>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Corpsdetexte"/>
        <w:numPr>
          <w:ilvl w:val="1"/>
          <w:numId w:val="11"/>
        </w:numPr>
      </w:pPr>
      <w:r>
        <w:t xml:space="preserve">L’identificateur réservé </w:t>
      </w:r>
      <w:r w:rsidRPr="00E931DA">
        <w:rPr>
          <w:i/>
          <w:iCs/>
        </w:rPr>
        <w:t>void</w:t>
      </w:r>
      <w:r>
        <w:t xml:space="preserve"> signifie que la méthode ne retourne rien.</w:t>
      </w:r>
    </w:p>
    <w:p w14:paraId="0B4F1B93" w14:textId="77777777" w:rsidR="00F97D1A" w:rsidRDefault="00F97D1A" w:rsidP="00F97D1A">
      <w:pPr>
        <w:pStyle w:val="Corpsdetexte"/>
        <w:numPr>
          <w:ilvl w:val="0"/>
          <w:numId w:val="11"/>
        </w:numPr>
      </w:pPr>
      <w:r>
        <w:lastRenderedPageBreak/>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82"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w:t>
      </w:r>
      <w:proofErr w:type="gramStart"/>
      <w:r w:rsidRPr="00BF5250">
        <w:rPr>
          <w:rFonts w:ascii="DejaVu Sans Mono" w:hAnsi="DejaVu Sans Mono" w:cs="Courier New"/>
          <w:color w:val="353833"/>
          <w:spacing w:val="0"/>
          <w:sz w:val="21"/>
          <w:szCs w:val="21"/>
        </w:rPr>
        <w:t>char[</w:t>
      </w:r>
      <w:proofErr w:type="gramEnd"/>
      <w:r w:rsidRPr="00BF5250">
        <w:rPr>
          <w:rFonts w:ascii="DejaVu Sans Mono" w:hAnsi="DejaVu Sans Mono" w:cs="Courier New"/>
          <w:color w:val="353833"/>
          <w:spacing w:val="0"/>
          <w:sz w:val="21"/>
          <w:szCs w:val="21"/>
        </w:rPr>
        <w:t>] data)</w:t>
      </w:r>
      <w:r w:rsidRPr="00BF5250">
        <w:rPr>
          <w:rFonts w:ascii="DejaVu Sans" w:hAnsi="DejaVu Sans"/>
          <w:color w:val="353833"/>
          <w:spacing w:val="0"/>
          <w:sz w:val="20"/>
          <w:szCs w:val="20"/>
        </w:rPr>
        <w:t xml:space="preserve"> </w:t>
      </w:r>
      <w:r>
        <w:t xml:space="preserve"> est une méthode de classe alors que </w:t>
      </w:r>
      <w:hyperlink r:id="rId183"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Corpsdetexte"/>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Corpsdetexte"/>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0A1D8008" w:rsidR="00F97D1A" w:rsidRDefault="00F97D1A" w:rsidP="00F97D1A">
      <w:pPr>
        <w:pStyle w:val="Corpsdetexte"/>
      </w:pPr>
      <w:r>
        <w:t xml:space="preserve">La classe </w:t>
      </w:r>
      <w:hyperlink r:id="rId184"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399EFC22" w:rsidR="00F97D1A" w:rsidRDefault="00F97D1A" w:rsidP="00F97D1A">
      <w:pPr>
        <w:pStyle w:val="Corpsdetexte"/>
      </w:pPr>
      <w:r w:rsidRPr="004A7BA7">
        <w:rPr>
          <w:b/>
          <w:bCs/>
        </w:rPr>
        <w:t>Exemple</w:t>
      </w:r>
      <w:r>
        <w:t xml:space="preserve">. Le programme suivant illustre quelques méthodes de la classe </w:t>
      </w:r>
      <w:hyperlink r:id="rId185"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proofErr w:type="gramStart"/>
      <w:r w:rsidRPr="00D35A89">
        <w:rPr>
          <w:b/>
          <w:bCs/>
          <w:color w:val="800000"/>
          <w:lang w:eastAsia="en-US"/>
        </w:rPr>
        <w:t>import</w:t>
      </w:r>
      <w:proofErr w:type="gramEnd"/>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w:t>
      </w:r>
      <w:proofErr w:type="gramStart"/>
      <w:r w:rsidRPr="00D35A89">
        <w:rPr>
          <w:color w:val="000000"/>
          <w:lang w:val="en-CA" w:eastAsia="en-US"/>
        </w:rPr>
        <w:t>ExempleMethodesDeString</w:t>
      </w:r>
      <w:r w:rsidRPr="00D35A89">
        <w:rPr>
          <w:color w:val="800080"/>
          <w:lang w:val="en-CA" w:eastAsia="en-US"/>
        </w:rPr>
        <w:t>{</w:t>
      </w:r>
      <w:proofErr w:type="gramEnd"/>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w:t>
      </w:r>
      <w:proofErr w:type="gramStart"/>
      <w:r w:rsidRPr="00D35A89">
        <w:rPr>
          <w:color w:val="000000"/>
          <w:lang w:val="en-CA" w:eastAsia="en-US"/>
        </w:rPr>
        <w:t>args</w:t>
      </w:r>
      <w:r w:rsidRPr="00D35A89">
        <w:rPr>
          <w:color w:val="808030"/>
          <w:lang w:val="en-CA" w:eastAsia="en-US"/>
        </w:rPr>
        <w:t>[</w:t>
      </w:r>
      <w:proofErr w:type="gramEnd"/>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proofErr w:type="gramStart"/>
      <w:r w:rsidRPr="00D35A89">
        <w:rPr>
          <w:color w:val="808030"/>
          <w:lang w:val="en-CA" w:eastAsia="en-US"/>
        </w:rPr>
        <w:t>)</w:t>
      </w:r>
      <w:r w:rsidRPr="00D35A89">
        <w:rPr>
          <w:color w:val="800080"/>
          <w:lang w:val="en-CA" w:eastAsia="en-US"/>
        </w:rPr>
        <w:t>;</w:t>
      </w:r>
      <w:proofErr w:type="gramEnd"/>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proofErr w:type="gramStart"/>
      <w:r w:rsidRPr="00D35A89">
        <w:rPr>
          <w:color w:val="808030"/>
          <w:lang w:val="en-CA" w:eastAsia="en-US"/>
        </w:rPr>
        <w:t>)</w:t>
      </w:r>
      <w:r w:rsidRPr="00D35A89">
        <w:rPr>
          <w:color w:val="800080"/>
          <w:lang w:val="en-CA" w:eastAsia="en-US"/>
        </w:rPr>
        <w:t>;</w:t>
      </w:r>
      <w:proofErr w:type="gramEnd"/>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proofErr w:type="gramStart"/>
      <w:r w:rsidRPr="00D35A89">
        <w:rPr>
          <w:color w:val="808030"/>
          <w:lang w:val="en-CA" w:eastAsia="en-US"/>
        </w:rPr>
        <w:t>)</w:t>
      </w:r>
      <w:r w:rsidRPr="00D35A89">
        <w:rPr>
          <w:color w:val="800080"/>
          <w:lang w:val="en-CA" w:eastAsia="en-US"/>
        </w:rPr>
        <w:t>;</w:t>
      </w:r>
      <w:proofErr w:type="gramEnd"/>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proofErr w:type="gramStart"/>
      <w:r w:rsidRPr="00D35A89">
        <w:rPr>
          <w:color w:val="808030"/>
          <w:lang w:val="en-CA" w:eastAsia="en-US"/>
        </w:rPr>
        <w:t>)</w:t>
      </w:r>
      <w:r w:rsidRPr="00D35A89">
        <w:rPr>
          <w:color w:val="800080"/>
          <w:lang w:val="en-CA" w:eastAsia="en-US"/>
        </w:rPr>
        <w:t>;</w:t>
      </w:r>
      <w:proofErr w:type="gramEnd"/>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Corpsdetexte"/>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w:t>
      </w:r>
      <w:proofErr w:type="gramStart"/>
      <w:r w:rsidRPr="00710DD1">
        <w:t xml:space="preserve"> :cdef</w:t>
      </w:r>
      <w:proofErr w:type="gramEnd"/>
      <w:r w:rsidRPr="00710DD1">
        <w:cr/>
        <w:t>La sous-chaine qui débute en position 2 et fini en 4 est</w:t>
      </w:r>
      <w:proofErr w:type="gramStart"/>
      <w:r w:rsidRPr="00710DD1">
        <w:t xml:space="preserve"> :cde</w:t>
      </w:r>
      <w:proofErr w:type="gramEnd"/>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w:t>
      </w:r>
      <w:proofErr w:type="gramStart"/>
      <w:r w:rsidRPr="00710DD1">
        <w:t xml:space="preserve"> :abcdefcd</w:t>
      </w:r>
      <w:proofErr w:type="gramEnd"/>
    </w:p>
    <w:p w14:paraId="4670CE07" w14:textId="77777777" w:rsidR="00F97D1A" w:rsidRDefault="00F97D1A" w:rsidP="00F97D1A">
      <w:pPr>
        <w:pStyle w:val="Corpsdetexte"/>
      </w:pPr>
    </w:p>
    <w:p w14:paraId="709CCBF7" w14:textId="74E989B3" w:rsidR="00F97D1A" w:rsidRDefault="00F97D1A" w:rsidP="00F97D1A">
      <w:pPr>
        <w:pStyle w:val="Corpsdetexte"/>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73461475" w:rsidR="00F97D1A" w:rsidRDefault="00F97D1A" w:rsidP="00F97D1A">
      <w:pPr>
        <w:pStyle w:val="Corpsdetexte"/>
      </w:pPr>
      <w:r>
        <w:t xml:space="preserve">La méthode </w:t>
      </w:r>
      <w:hyperlink r:id="rId186"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87"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lastRenderedPageBreak/>
        <w:t xml:space="preserve">      System.out.println("La longueur de string1 est :" + string1.length()</w:t>
      </w:r>
      <w:proofErr w:type="gramStart"/>
      <w:r w:rsidRPr="00710DD1">
        <w:t>);</w:t>
      </w:r>
      <w:proofErr w:type="gramEnd"/>
      <w:r w:rsidRPr="00710DD1">
        <w:t xml:space="preserve">      </w:t>
      </w:r>
    </w:p>
    <w:p w14:paraId="0736636F" w14:textId="77777777" w:rsidR="00F97D1A" w:rsidRDefault="00F97D1A" w:rsidP="00F97D1A">
      <w:pPr>
        <w:pStyle w:val="Corpsdetexte"/>
      </w:pPr>
    </w:p>
    <w:p w14:paraId="4C91593D" w14:textId="4EF7CEFD" w:rsidR="00F97D1A" w:rsidRDefault="00F97D1A" w:rsidP="00F97D1A">
      <w:pPr>
        <w:pStyle w:val="Corpsdetexte"/>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9E50CE" w:rsidP="00F97D1A">
      <w:pPr>
        <w:pStyle w:val="Corpsdetexte"/>
        <w:jc w:val="center"/>
      </w:pPr>
      <w:r>
        <w:rPr>
          <w:noProof/>
        </w:rPr>
        <w:object w:dxaOrig="4017" w:dyaOrig="777" w14:anchorId="0328A210">
          <v:shape id="_x0000_i1058" type="#_x0000_t75" alt="" style="width:202.9pt;height:39.25pt;mso-width-percent:0;mso-height-percent:0;mso-width-percent:0;mso-height-percent:0" o:ole="">
            <v:imagedata r:id="rId188" o:title=""/>
          </v:shape>
          <o:OLEObject Type="Embed" ProgID="Visio.Drawing.11" ShapeID="_x0000_i1058" DrawAspect="Content" ObjectID="_1765268499" r:id="rId189"/>
        </w:object>
      </w:r>
    </w:p>
    <w:p w14:paraId="0938DCAF" w14:textId="2E6B4858" w:rsidR="00F97D1A" w:rsidRDefault="00F97D1A" w:rsidP="00F97D1A">
      <w:pPr>
        <w:pStyle w:val="Lgende"/>
        <w:jc w:val="center"/>
      </w:pPr>
      <w:r>
        <w:t xml:space="preserve">Figure </w:t>
      </w:r>
      <w:r>
        <w:fldChar w:fldCharType="begin"/>
      </w:r>
      <w:r>
        <w:instrText xml:space="preserve"> SEQ Figure \* ARABIC </w:instrText>
      </w:r>
      <w:r>
        <w:fldChar w:fldCharType="separate"/>
      </w:r>
      <w:r w:rsidR="00CF67E3">
        <w:rPr>
          <w:noProof/>
        </w:rPr>
        <w:t>16</w:t>
      </w:r>
      <w:r>
        <w:fldChar w:fldCharType="end"/>
      </w:r>
      <w:r>
        <w:t>. Numérotation des positions des caractères à partir de 0 !</w:t>
      </w:r>
    </w:p>
    <w:p w14:paraId="6576E556" w14:textId="77777777" w:rsidR="00F97D1A" w:rsidRDefault="00F97D1A" w:rsidP="00F97D1A">
      <w:pPr>
        <w:pStyle w:val="Corpsdetexte"/>
      </w:pPr>
      <w:r>
        <w:t>Le fait d’inclure 0 comme indice peut sembler étrange à un non-initié …</w:t>
      </w:r>
    </w:p>
    <w:p w14:paraId="1D490430" w14:textId="24843402" w:rsidR="00F97D1A" w:rsidRDefault="00F97D1A" w:rsidP="00F97D1A">
      <w:pPr>
        <w:pStyle w:val="Corpsdetexte"/>
      </w:pPr>
      <w:r>
        <w:t xml:space="preserve">L’appel </w:t>
      </w:r>
      <w:r w:rsidRPr="00421F82">
        <w:rPr>
          <w:i/>
          <w:iCs/>
        </w:rPr>
        <w:t>string1.substring</w:t>
      </w:r>
      <w:r>
        <w:t xml:space="preserve">(2) de la ligne suivante retourne un objet de la classe </w:t>
      </w:r>
      <w:hyperlink r:id="rId190"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77777777" w:rsidR="00F97D1A" w:rsidRPr="00F34B67" w:rsidRDefault="00F97D1A" w:rsidP="00F97D1A">
      <w:pPr>
        <w:pStyle w:val="CodeJava9pt"/>
      </w:pPr>
      <w:r w:rsidRPr="00421F82">
        <w:t xml:space="preserve">      </w:t>
      </w:r>
      <w:r w:rsidRPr="00F34B67">
        <w:t>System.out.println("La sous-chaine en position 2 de string1 est :" + string1.substring(2)</w:t>
      </w:r>
      <w:proofErr w:type="gramStart"/>
      <w:r w:rsidRPr="00F34B67">
        <w:t>);</w:t>
      </w:r>
      <w:proofErr w:type="gramEnd"/>
    </w:p>
    <w:p w14:paraId="49AC021C" w14:textId="77777777" w:rsidR="00F97D1A" w:rsidRDefault="00F97D1A" w:rsidP="00F97D1A">
      <w:pPr>
        <w:pStyle w:val="Corpsdetexte"/>
      </w:pPr>
    </w:p>
    <w:p w14:paraId="66D9B5D3" w14:textId="1F984244" w:rsidR="00F97D1A" w:rsidRDefault="00F97D1A" w:rsidP="00F97D1A">
      <w:pPr>
        <w:pStyle w:val="Corpsdetexte"/>
      </w:pPr>
      <w:r>
        <w:t>L’appel</w:t>
      </w:r>
      <w:r w:rsidRPr="00421F82">
        <w:rPr>
          <w:i/>
          <w:iCs/>
        </w:rPr>
        <w:t xml:space="preserve"> string1.substring</w:t>
      </w:r>
      <w:r>
        <w:t xml:space="preserve">(2,5) de la ligne suivante retourne un objet de la classe </w:t>
      </w:r>
      <w:hyperlink r:id="rId19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roofErr w:type="gramStart"/>
      <w:r w:rsidRPr="00F34B67">
        <w:t>);</w:t>
      </w:r>
      <w:proofErr w:type="gramEnd"/>
    </w:p>
    <w:p w14:paraId="1DD4E3D9" w14:textId="77777777" w:rsidR="00F97D1A" w:rsidRDefault="00F97D1A" w:rsidP="00F97D1A">
      <w:pPr>
        <w:pStyle w:val="Corpsdetexte"/>
      </w:pPr>
    </w:p>
    <w:p w14:paraId="0B35C5DD" w14:textId="77777777" w:rsidR="00F97D1A" w:rsidRDefault="00F97D1A" w:rsidP="00F97D1A">
      <w:pPr>
        <w:pStyle w:val="Corpsdetexte"/>
      </w:pPr>
      <w:r>
        <w:t xml:space="preserve">A noter que les deux appels utilisent le même nom de méthode mais avec des paramètres différents !  En réalité, ces deux appels invoquent deux méthodes différentes. D’ailleurs, dans l’extrait suivant de la documentation, la méthode </w:t>
      </w:r>
      <w:proofErr w:type="gramStart"/>
      <w:r w:rsidRPr="00A44484">
        <w:rPr>
          <w:i/>
          <w:iCs/>
        </w:rPr>
        <w:t>substring</w:t>
      </w:r>
      <w:r>
        <w:t>(</w:t>
      </w:r>
      <w:proofErr w:type="gramEnd"/>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814"/>
        <w:gridCol w:w="5442"/>
      </w:tblGrid>
      <w:tr w:rsidR="00F97D1A" w:rsidRPr="001F3D65"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77777777" w:rsidR="00F97D1A" w:rsidRPr="004F4131" w:rsidRDefault="00000000" w:rsidP="008D06F8">
            <w:pPr>
              <w:rPr>
                <w:rFonts w:ascii="DejaVu Sans" w:hAnsi="DejaVu Sans"/>
                <w:color w:val="353833"/>
                <w:sz w:val="20"/>
                <w:szCs w:val="20"/>
                <w:lang w:val="en-CA" w:eastAsia="en-CA"/>
              </w:rPr>
            </w:pPr>
            <w:hyperlink r:id="rId192"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77777777" w:rsidR="00F97D1A" w:rsidRPr="004F4131" w:rsidRDefault="00000000" w:rsidP="008D06F8">
            <w:pPr>
              <w:rPr>
                <w:rFonts w:ascii="DejaVu Sans" w:hAnsi="DejaVu Sans"/>
                <w:color w:val="353833"/>
                <w:sz w:val="20"/>
                <w:szCs w:val="20"/>
                <w:lang w:val="en-CA" w:eastAsia="en-CA"/>
              </w:rPr>
            </w:pPr>
            <w:hyperlink r:id="rId193" w:anchor="substring-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w:t>
            </w:r>
            <w:r w:rsidR="00F97D1A"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1F3D65"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77777777" w:rsidR="00F97D1A" w:rsidRPr="004F4131" w:rsidRDefault="00000000" w:rsidP="008D06F8">
            <w:pPr>
              <w:rPr>
                <w:rFonts w:ascii="DejaVu Sans" w:hAnsi="DejaVu Sans"/>
                <w:color w:val="353833"/>
                <w:sz w:val="20"/>
                <w:szCs w:val="20"/>
                <w:lang w:val="en-CA" w:eastAsia="en-CA"/>
              </w:rPr>
            </w:pPr>
            <w:hyperlink r:id="rId194"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7777777" w:rsidR="00F97D1A" w:rsidRPr="004F4131" w:rsidRDefault="00000000" w:rsidP="008D06F8">
            <w:pPr>
              <w:rPr>
                <w:rFonts w:ascii="DejaVu Sans" w:hAnsi="DejaVu Sans"/>
                <w:color w:val="353833"/>
                <w:sz w:val="20"/>
                <w:szCs w:val="20"/>
                <w:lang w:val="en-CA" w:eastAsia="en-CA"/>
              </w:rPr>
            </w:pPr>
            <w:hyperlink r:id="rId195" w:anchor="substring-int-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 int endIndex)</w:t>
            </w:r>
            <w:r w:rsidR="00F97D1A"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26F04443" w:rsidR="00F97D1A" w:rsidRDefault="00F97D1A" w:rsidP="00F97D1A">
      <w:pPr>
        <w:pStyle w:val="Corpsdetexte"/>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96"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97"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98"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9"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CodeHTML"/>
        </w:rPr>
        <w:t xml:space="preserve">, </w:t>
      </w:r>
      <w:r w:rsidRPr="007410AE">
        <w:t xml:space="preserve">il y a deux paramètres et la méthode retourne un objet </w:t>
      </w:r>
      <w:hyperlink r:id="rId200"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CodeHTML"/>
        </w:rPr>
        <w:t>beginIndex</w:t>
      </w:r>
      <w:r w:rsidRPr="007410AE">
        <w:t xml:space="preserve"> </w:t>
      </w:r>
      <w:r>
        <w:t xml:space="preserve">et se termine à la position </w:t>
      </w:r>
      <w:r w:rsidRPr="00EB5908">
        <w:rPr>
          <w:rStyle w:val="CodeHTML"/>
        </w:rPr>
        <w:t>endIndex</w:t>
      </w:r>
      <w:r>
        <w:t>. Ce sont bien deux méthodes différentes mais apparentées.</w:t>
      </w:r>
    </w:p>
    <w:p w14:paraId="50C8D2AC" w14:textId="77777777" w:rsidR="00F97D1A" w:rsidRPr="0071580B" w:rsidRDefault="00F97D1A" w:rsidP="00F97D1A">
      <w:pPr>
        <w:pStyle w:val="Corpsdetexte"/>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Corpsdetexte"/>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Corpsdetexte"/>
      </w:pPr>
      <w:r>
        <w:lastRenderedPageBreak/>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w:t>
      </w:r>
      <w:proofErr w:type="gramStart"/>
      <w:r w:rsidRPr="00F34B67">
        <w:t>);</w:t>
      </w:r>
      <w:proofErr w:type="gramEnd"/>
      <w:r w:rsidRPr="00F34B67">
        <w:t xml:space="preserve">    </w:t>
      </w:r>
    </w:p>
    <w:p w14:paraId="04F7BEB1" w14:textId="70522BB4" w:rsidR="00F97D1A" w:rsidRDefault="00F97D1A" w:rsidP="00F97D1A">
      <w:pPr>
        <w:pStyle w:val="Corpsdetexte"/>
      </w:pPr>
      <w:r>
        <w:t xml:space="preserve">Enfin, l’appel </w:t>
      </w:r>
      <w:r w:rsidRPr="001149C5">
        <w:rPr>
          <w:i/>
          <w:iCs/>
        </w:rPr>
        <w:t>string1.concat</w:t>
      </w:r>
      <w:r w:rsidRPr="00F34B67">
        <w:t>(</w:t>
      </w:r>
      <w:r w:rsidRPr="001149C5">
        <w:rPr>
          <w:i/>
          <w:iCs/>
        </w:rPr>
        <w:t>string2</w:t>
      </w:r>
      <w:r w:rsidRPr="00F34B67">
        <w:t>)</w:t>
      </w:r>
      <w:r>
        <w:t xml:space="preserve"> retourne un objet </w:t>
      </w:r>
      <w:hyperlink r:id="rId201"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w:t>
      </w:r>
      <w:proofErr w:type="gramStart"/>
      <w:r>
        <w:t xml:space="preserve">de  </w:t>
      </w:r>
      <w:r w:rsidRPr="001149C5">
        <w:rPr>
          <w:i/>
          <w:iCs/>
        </w:rPr>
        <w:t>string</w:t>
      </w:r>
      <w:proofErr w:type="gramEnd"/>
      <w:r w:rsidRPr="001149C5">
        <w:rPr>
          <w:i/>
          <w:iCs/>
        </w:rPr>
        <w:t>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System.out.println("La concaténation de string2 à string1 donne :" + string1.concat(string2)</w:t>
      </w:r>
      <w:proofErr w:type="gramStart"/>
      <w:r w:rsidRPr="00F34B67">
        <w:t>);</w:t>
      </w:r>
      <w:proofErr w:type="gramEnd"/>
      <w:r w:rsidRPr="00F34B67">
        <w:t xml:space="preserve">    </w:t>
      </w:r>
    </w:p>
    <w:p w14:paraId="592C382A" w14:textId="77777777" w:rsidR="00F97D1A" w:rsidRDefault="00F97D1A" w:rsidP="00F97D1A">
      <w:pPr>
        <w:pStyle w:val="Corpsdetexte"/>
      </w:pPr>
    </w:p>
    <w:p w14:paraId="107387AA" w14:textId="020F9921" w:rsidR="00F97D1A" w:rsidRDefault="00F97D1A" w:rsidP="00F97D1A">
      <w:pPr>
        <w:pStyle w:val="Corpsdetexte"/>
      </w:pPr>
      <w:r w:rsidRPr="001149C5">
        <w:rPr>
          <w:b/>
          <w:bCs/>
        </w:rPr>
        <w:t>Exercice</w:t>
      </w:r>
      <w:r>
        <w:t xml:space="preserve">. Lire un </w:t>
      </w:r>
      <w:hyperlink r:id="rId202"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203"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F97D1A">
      <w:pPr>
        <w:pStyle w:val="Corpsdetexte"/>
        <w:numPr>
          <w:ilvl w:val="0"/>
          <w:numId w:val="11"/>
        </w:numPr>
        <w:rPr>
          <w:b/>
          <w:bCs/>
          <w:lang w:val="fr-CA"/>
        </w:rPr>
      </w:pPr>
      <w:r w:rsidRPr="00870464">
        <w:rPr>
          <w:b/>
          <w:bCs/>
          <w:lang w:val="fr-CA"/>
        </w:rPr>
        <w:t>Littéral</w:t>
      </w:r>
      <w:r w:rsidR="00F97D1A" w:rsidRPr="00870464">
        <w:rPr>
          <w:b/>
          <w:bCs/>
          <w:lang w:val="fr-CA"/>
        </w:rPr>
        <w:t xml:space="preserve"> </w:t>
      </w:r>
      <w:r w:rsidR="00F97D1A" w:rsidRPr="00870464">
        <w:rPr>
          <w:b/>
          <w:bCs/>
          <w:i/>
          <w:iCs/>
          <w:lang w:val="fr-CA"/>
        </w:rPr>
        <w:t>String</w:t>
      </w:r>
    </w:p>
    <w:p w14:paraId="134C8D17" w14:textId="3AB8A044" w:rsidR="00F97D1A" w:rsidRDefault="00F97D1A" w:rsidP="00F97D1A">
      <w:pPr>
        <w:pStyle w:val="Corpsdetexte"/>
        <w:rPr>
          <w:lang w:val="fr-CA"/>
        </w:rPr>
      </w:pPr>
      <w:r>
        <w:rPr>
          <w:lang w:val="fr-CA"/>
        </w:rPr>
        <w:t xml:space="preserve">À cause de l’importance de la manipulation de chaînes de caractères, Java prévoit un raccourci pour la création d’objets de la classe </w:t>
      </w:r>
      <w:hyperlink r:id="rId204"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206"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207"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6EB7712" w:rsidR="00F97D1A" w:rsidRDefault="00F97D1A" w:rsidP="00F97D1A">
      <w:pPr>
        <w:pStyle w:val="Corpsdetexte"/>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208"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34291E23" w14:textId="77777777" w:rsidR="00F97D1A" w:rsidRPr="00CE11D2" w:rsidRDefault="00F97D1A" w:rsidP="00F97D1A">
      <w:pPr>
        <w:pStyle w:val="CodeJava9pt"/>
        <w:rPr>
          <w:lang w:val="fr-CA"/>
        </w:rPr>
      </w:pPr>
      <w:r w:rsidRPr="002E0172">
        <w:t xml:space="preserve">      </w:t>
      </w:r>
      <w:r w:rsidRPr="00CE11D2">
        <w:rPr>
          <w:lang w:val="fr-CA"/>
        </w:rPr>
        <w:t>String string1 = "abc";</w:t>
      </w:r>
    </w:p>
    <w:p w14:paraId="2875FAF6" w14:textId="77777777" w:rsidR="00F97D1A" w:rsidRDefault="00F97D1A" w:rsidP="00F97D1A">
      <w:pPr>
        <w:pStyle w:val="Corpsdetexte"/>
        <w:rPr>
          <w:lang w:val="fr-CA"/>
        </w:rPr>
      </w:pPr>
    </w:p>
    <w:p w14:paraId="51296577" w14:textId="7FF71E8F" w:rsidR="00F97D1A" w:rsidRDefault="00F97D1A" w:rsidP="00F97D1A">
      <w:pPr>
        <w:pStyle w:val="Corpsdetexte"/>
        <w:rPr>
          <w:lang w:val="fr-CA"/>
        </w:rPr>
      </w:pPr>
      <w:r>
        <w:rPr>
          <w:lang w:val="fr-CA"/>
        </w:rPr>
        <w:t xml:space="preserve">Cette utilisation de </w:t>
      </w:r>
      <w:r w:rsidR="00D36E85">
        <w:rPr>
          <w:lang w:val="fr-CA"/>
        </w:rPr>
        <w:t>littéraux</w:t>
      </w:r>
      <w:r>
        <w:rPr>
          <w:lang w:val="fr-CA"/>
        </w:rPr>
        <w:t xml:space="preserve"> donne l’illusion que </w:t>
      </w:r>
      <w:hyperlink r:id="rId209"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1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1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3C26659D" w14:textId="77777777" w:rsidR="00F97D1A" w:rsidRPr="007C05BF" w:rsidRDefault="00F97D1A" w:rsidP="00F97D1A">
      <w:pPr>
        <w:pStyle w:val="CodeJava9pt"/>
        <w:rPr>
          <w:lang w:val="fr-CA"/>
        </w:rPr>
      </w:pPr>
      <w:r w:rsidRPr="00E678B9">
        <w:rPr>
          <w:lang w:val="fr-CA"/>
        </w:rPr>
        <w:t xml:space="preserve">      </w:t>
      </w:r>
      <w:r w:rsidRPr="007C05BF">
        <w:rPr>
          <w:lang w:val="fr-CA"/>
        </w:rPr>
        <w:t>String string1 = new String("abc");</w:t>
      </w:r>
    </w:p>
    <w:p w14:paraId="28151AA4" w14:textId="77777777" w:rsidR="00F97D1A" w:rsidRPr="007C05BF" w:rsidRDefault="00F97D1A" w:rsidP="00F97D1A">
      <w:pPr>
        <w:pStyle w:val="Corpsdetexte"/>
        <w:rPr>
          <w:lang w:val="fr-CA"/>
        </w:rPr>
      </w:pPr>
    </w:p>
    <w:p w14:paraId="4CABE0EA" w14:textId="77777777" w:rsidR="00F97D1A" w:rsidRPr="007B4962" w:rsidRDefault="00F97D1A" w:rsidP="00F97D1A">
      <w:pPr>
        <w:pStyle w:val="Corpsdetexte"/>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7E618568" w:rsidR="00F97D1A" w:rsidRDefault="00F97D1A" w:rsidP="00F97D1A">
      <w:pPr>
        <w:pStyle w:val="Corpsdetexte"/>
        <w:rPr>
          <w:lang w:val="fr-CA"/>
        </w:rPr>
      </w:pPr>
      <w:r w:rsidRPr="000C1E76">
        <w:rPr>
          <w:b/>
          <w:bCs/>
          <w:lang w:val="fr-CA"/>
        </w:rPr>
        <w:t>Exemple</w:t>
      </w:r>
      <w:r>
        <w:rPr>
          <w:lang w:val="fr-CA"/>
        </w:rPr>
        <w:t xml:space="preserve">. </w:t>
      </w:r>
      <w:hyperlink r:id="rId21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ExemplesString.java</w:t>
      </w:r>
    </w:p>
    <w:p w14:paraId="520E3CB3" w14:textId="33F3AE60" w:rsidR="00F97D1A" w:rsidRDefault="00F97D1A" w:rsidP="00F97D1A">
      <w:pPr>
        <w:pStyle w:val="Corpsdetexte"/>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13"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14"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w:t>
      </w:r>
      <w:proofErr w:type="gramStart"/>
      <w:r w:rsidRPr="002E0279">
        <w:rPr>
          <w:lang w:val="en-CA" w:eastAsia="en-US"/>
        </w:rPr>
        <w:t>ExemplesString</w:t>
      </w:r>
      <w:r w:rsidRPr="002E0279">
        <w:rPr>
          <w:color w:val="800080"/>
          <w:lang w:val="en-CA" w:eastAsia="en-US"/>
        </w:rPr>
        <w:t>{</w:t>
      </w:r>
      <w:proofErr w:type="gramEnd"/>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w:t>
      </w:r>
      <w:proofErr w:type="gramStart"/>
      <w:r w:rsidRPr="002E0279">
        <w:rPr>
          <w:lang w:val="en-CA" w:eastAsia="en-US"/>
        </w:rPr>
        <w:t>args</w:t>
      </w:r>
      <w:r w:rsidRPr="002E0279">
        <w:rPr>
          <w:color w:val="808030"/>
          <w:lang w:val="en-CA" w:eastAsia="en-US"/>
        </w:rPr>
        <w:t>[</w:t>
      </w:r>
      <w:proofErr w:type="gramEnd"/>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proofErr w:type="gramStart"/>
      <w:r w:rsidRPr="002E0279">
        <w:rPr>
          <w:color w:val="0000E6"/>
          <w:lang w:val="en-CA" w:eastAsia="en-US"/>
        </w:rPr>
        <w:t>"</w:t>
      </w:r>
      <w:r w:rsidRPr="002E0279">
        <w:rPr>
          <w:color w:val="800080"/>
          <w:lang w:val="en-CA" w:eastAsia="en-US"/>
        </w:rPr>
        <w:t>;</w:t>
      </w:r>
      <w:proofErr w:type="gramEnd"/>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proofErr w:type="gramStart"/>
      <w:r w:rsidRPr="002E0279">
        <w:rPr>
          <w:color w:val="0000E6"/>
          <w:lang w:val="en-CA" w:eastAsia="en-US"/>
        </w:rPr>
        <w:t>"</w:t>
      </w:r>
      <w:r w:rsidRPr="002E0279">
        <w:rPr>
          <w:color w:val="800080"/>
          <w:lang w:val="en-CA" w:eastAsia="en-US"/>
        </w:rPr>
        <w:t>;</w:t>
      </w:r>
      <w:proofErr w:type="gramEnd"/>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proofErr w:type="gramStart"/>
      <w:r w:rsidRPr="002E0279">
        <w:rPr>
          <w:color w:val="0000E6"/>
          <w:lang w:val="en-CA" w:eastAsia="en-US"/>
        </w:rPr>
        <w:t>"</w:t>
      </w:r>
      <w:r w:rsidRPr="002E0279">
        <w:rPr>
          <w:color w:val="800080"/>
          <w:lang w:val="en-CA" w:eastAsia="en-US"/>
        </w:rPr>
        <w:t>;</w:t>
      </w:r>
      <w:proofErr w:type="gramEnd"/>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proofErr w:type="gramStart"/>
      <w:r w:rsidRPr="002E0279">
        <w:rPr>
          <w:color w:val="808030"/>
          <w:lang w:val="en-CA" w:eastAsia="en-US"/>
        </w:rPr>
        <w:t>)</w:t>
      </w:r>
      <w:r w:rsidRPr="002E0279">
        <w:rPr>
          <w:color w:val="800080"/>
          <w:lang w:val="en-CA" w:eastAsia="en-US"/>
        </w:rPr>
        <w:t>;</w:t>
      </w:r>
      <w:proofErr w:type="gramEnd"/>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D35A89" w:rsidRDefault="00D35A89" w:rsidP="00D35A89">
      <w:pPr>
        <w:pStyle w:val="Code"/>
        <w:rPr>
          <w:lang w:eastAsia="en-US"/>
        </w:rPr>
      </w:pPr>
      <w:r w:rsidRPr="00D35A89">
        <w:rPr>
          <w:lang w:eastAsia="en-US"/>
        </w:rPr>
        <w:t xml:space="preserve">      </w:t>
      </w:r>
      <w:r w:rsidRPr="00D35A89">
        <w:rPr>
          <w:b/>
          <w:bCs/>
          <w:color w:val="BB7977"/>
          <w:lang w:eastAsia="en-US"/>
        </w:rPr>
        <w:t>System</w:t>
      </w:r>
      <w:r w:rsidRPr="00D35A89">
        <w:rPr>
          <w:color w:val="808030"/>
          <w:lang w:eastAsia="en-US"/>
        </w:rPr>
        <w:t>.</w:t>
      </w:r>
      <w:r w:rsidRPr="00D35A89">
        <w:rPr>
          <w:lang w:eastAsia="en-US"/>
        </w:rPr>
        <w:t>out</w:t>
      </w:r>
      <w:r w:rsidRPr="00D35A89">
        <w:rPr>
          <w:color w:val="808030"/>
          <w:lang w:eastAsia="en-US"/>
        </w:rPr>
        <w:t>.</w:t>
      </w:r>
      <w:r w:rsidRPr="00D35A89">
        <w:rPr>
          <w:lang w:eastAsia="en-US"/>
        </w:rPr>
        <w:t>println</w:t>
      </w:r>
      <w:r w:rsidRPr="00D35A89">
        <w:rPr>
          <w:color w:val="808030"/>
          <w:lang w:eastAsia="en-US"/>
        </w:rPr>
        <w:t>(</w:t>
      </w:r>
      <w:r w:rsidRPr="00D35A89">
        <w:rPr>
          <w:lang w:eastAsia="en-US"/>
        </w:rPr>
        <w:t xml:space="preserve">string4 </w:t>
      </w:r>
      <w:r w:rsidRPr="00D35A89">
        <w:rPr>
          <w:color w:val="808030"/>
          <w:lang w:eastAsia="en-US"/>
        </w:rPr>
        <w:t>==</w:t>
      </w:r>
      <w:r w:rsidRPr="00D35A89">
        <w:rPr>
          <w:lang w:eastAsia="en-US"/>
        </w:rPr>
        <w:t xml:space="preserve"> </w:t>
      </w:r>
      <w:r w:rsidRPr="00D35A89">
        <w:rPr>
          <w:color w:val="0000E6"/>
          <w:lang w:eastAsia="en-US"/>
        </w:rPr>
        <w:t>"abcdef"</w:t>
      </w:r>
      <w:r w:rsidRPr="00D35A89">
        <w:rPr>
          <w:color w:val="808030"/>
          <w:lang w:eastAsia="en-US"/>
        </w:rPr>
        <w:t>)</w:t>
      </w:r>
      <w:r w:rsidRPr="00D35A89">
        <w:rPr>
          <w:color w:val="800080"/>
          <w:lang w:eastAsia="en-US"/>
        </w:rPr>
        <w:t>;</w:t>
      </w:r>
      <w:r w:rsidRPr="00D35A89">
        <w:rPr>
          <w:lang w:eastAsia="en-US"/>
        </w:rPr>
        <w:t xml:space="preserve"> </w:t>
      </w:r>
      <w:r w:rsidRPr="00D35A89">
        <w:rPr>
          <w:color w:val="696969"/>
          <w:lang w:eastAsia="en-US"/>
        </w:rPr>
        <w:t>//false</w:t>
      </w:r>
    </w:p>
    <w:p w14:paraId="5819BD01" w14:textId="77777777" w:rsidR="00D35A89" w:rsidRPr="00D35A89" w:rsidRDefault="00D35A89" w:rsidP="00D35A89">
      <w:pPr>
        <w:pStyle w:val="Code"/>
        <w:rPr>
          <w:lang w:eastAsia="en-US"/>
        </w:rPr>
      </w:pPr>
    </w:p>
    <w:p w14:paraId="6E74AB39"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xml:space="preserve">// La méthode </w:t>
      </w:r>
      <w:proofErr w:type="gramStart"/>
      <w:r w:rsidRPr="00D35A89">
        <w:rPr>
          <w:color w:val="696969"/>
          <w:lang w:eastAsia="en-US"/>
        </w:rPr>
        <w:t>intern(</w:t>
      </w:r>
      <w:proofErr w:type="gramEnd"/>
      <w:r w:rsidRPr="00D35A89">
        <w:rPr>
          <w:color w:val="696969"/>
          <w:lang w:eastAsia="en-US"/>
        </w:rPr>
        <w:t xml:space="preserve">)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proofErr w:type="gramStart"/>
      <w:r w:rsidRPr="008B351D">
        <w:rPr>
          <w:color w:val="808030"/>
          <w:lang w:val="en-US" w:eastAsia="en-US"/>
        </w:rPr>
        <w:t>).</w:t>
      </w:r>
      <w:r w:rsidRPr="008B351D">
        <w:rPr>
          <w:lang w:val="en-US" w:eastAsia="en-US"/>
        </w:rPr>
        <w:t>intern</w:t>
      </w:r>
      <w:proofErr w:type="gramEnd"/>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xml:space="preserve">// La méthode </w:t>
      </w:r>
      <w:proofErr w:type="gramStart"/>
      <w:r w:rsidRPr="00D35A89">
        <w:rPr>
          <w:color w:val="696969"/>
          <w:lang w:eastAsia="en-US"/>
        </w:rPr>
        <w:t>equals(</w:t>
      </w:r>
      <w:proofErr w:type="gramEnd"/>
      <w:r w:rsidRPr="00D35A89">
        <w:rPr>
          <w:color w:val="696969"/>
          <w:lang w:eastAsia="en-US"/>
        </w:rPr>
        <w:t>)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proofErr w:type="gramStart"/>
      <w:r w:rsidRPr="002E0279">
        <w:rPr>
          <w:color w:val="808030"/>
          <w:lang w:val="en-CA" w:eastAsia="en-US"/>
        </w:rPr>
        <w:t>).</w:t>
      </w:r>
      <w:r w:rsidRPr="002E0279">
        <w:rPr>
          <w:lang w:val="en-CA" w:eastAsia="en-US"/>
        </w:rPr>
        <w:t>equals</w:t>
      </w:r>
      <w:proofErr w:type="gramEnd"/>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Corpsdetexte"/>
        <w:rPr>
          <w:lang w:val="fr-CA"/>
        </w:rPr>
      </w:pPr>
    </w:p>
    <w:p w14:paraId="3025A0D1" w14:textId="77777777" w:rsidR="00F97D1A" w:rsidRPr="008B351D" w:rsidRDefault="00F97D1A" w:rsidP="00F97D1A">
      <w:pPr>
        <w:pStyle w:val="Corpsdetexte"/>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Corpsdetexte"/>
        <w:rPr>
          <w:lang w:val="fr-CA"/>
        </w:rPr>
      </w:pPr>
      <w:proofErr w:type="gramStart"/>
      <w:r>
        <w:rPr>
          <w:lang w:val="fr-CA"/>
        </w:rPr>
        <w:t>retourne</w:t>
      </w:r>
      <w:proofErr w:type="gramEnd"/>
      <w:r>
        <w:rPr>
          <w:lang w:val="fr-CA"/>
        </w:rPr>
        <w:t xml:space="preserv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Corpsdetexte"/>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Corpsdetexte"/>
        <w:rPr>
          <w:lang w:val="fr-CA"/>
        </w:rPr>
      </w:pPr>
      <w:proofErr w:type="gramStart"/>
      <w:r>
        <w:rPr>
          <w:lang w:val="fr-CA"/>
        </w:rPr>
        <w:t>retourne</w:t>
      </w:r>
      <w:proofErr w:type="gramEnd"/>
      <w:r>
        <w:rPr>
          <w:lang w:val="fr-CA"/>
        </w:rPr>
        <w:t xml:space="preserv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Corpsdetexte"/>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Corpsdetexte"/>
        <w:rPr>
          <w:lang w:val="fr-CA"/>
        </w:rPr>
      </w:pPr>
      <w:proofErr w:type="gramStart"/>
      <w:r>
        <w:rPr>
          <w:lang w:val="fr-CA"/>
        </w:rPr>
        <w:t>retourne</w:t>
      </w:r>
      <w:proofErr w:type="gramEnd"/>
      <w:r>
        <w:rPr>
          <w:lang w:val="fr-CA"/>
        </w:rPr>
        <w:t xml:space="preserv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Corpsdetexte"/>
        <w:rPr>
          <w:lang w:val="fr-CA"/>
        </w:rPr>
      </w:pPr>
      <w:r>
        <w:rPr>
          <w:lang w:val="fr-CA"/>
        </w:rPr>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Corpsdetexte"/>
        <w:rPr>
          <w:lang w:val="fr-CA"/>
        </w:rPr>
      </w:pPr>
      <w:proofErr w:type="gramStart"/>
      <w:r>
        <w:rPr>
          <w:lang w:val="fr-CA"/>
        </w:rPr>
        <w:t>retourne</w:t>
      </w:r>
      <w:proofErr w:type="gramEnd"/>
      <w:r>
        <w:rPr>
          <w:lang w:val="fr-CA"/>
        </w:rPr>
        <w:t xml:space="preserv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Corpsdetexte"/>
        <w:rPr>
          <w:lang w:val="en-US"/>
        </w:rPr>
      </w:pPr>
      <w:r w:rsidRPr="008B351D">
        <w:rPr>
          <w:lang w:val="en-US"/>
        </w:rPr>
        <w:lastRenderedPageBreak/>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w:t>
      </w:r>
      <w:proofErr w:type="gramStart"/>
      <w:r w:rsidRPr="008B351D">
        <w:rPr>
          <w:lang w:val="en-US"/>
        </w:rPr>
        <w:t>).intern</w:t>
      </w:r>
      <w:proofErr w:type="gramEnd"/>
      <w:r w:rsidRPr="008B351D">
        <w:rPr>
          <w:lang w:val="en-US"/>
        </w:rPr>
        <w:t>()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Corpsdetexte"/>
      </w:pPr>
      <w:proofErr w:type="gramStart"/>
      <w:r>
        <w:t>r</w:t>
      </w:r>
      <w:r w:rsidRPr="00947077">
        <w:t>etournent</w:t>
      </w:r>
      <w:proofErr w:type="gramEnd"/>
      <w:r w:rsidRPr="00947077">
        <w:t xml:space="preserve">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Corpsdetexte"/>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w:t>
      </w:r>
      <w:proofErr w:type="gramStart"/>
      <w:r w:rsidRPr="008B351D">
        <w:rPr>
          <w:lang w:val="en-US"/>
        </w:rPr>
        <w:t>).equals</w:t>
      </w:r>
      <w:proofErr w:type="gramEnd"/>
      <w:r w:rsidRPr="008B351D">
        <w:rPr>
          <w:lang w:val="en-US"/>
        </w:rPr>
        <w:t>("abcdef"));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2E2D2B09" w:rsidR="00F97D1A" w:rsidRDefault="00F97D1A" w:rsidP="00F97D1A">
      <w:pPr>
        <w:pStyle w:val="Corpsdetexte"/>
      </w:pPr>
      <w:proofErr w:type="gramStart"/>
      <w:r>
        <w:t>retournent</w:t>
      </w:r>
      <w:proofErr w:type="gramEnd"/>
      <w:r>
        <w:t xml:space="preserve">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15"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proofErr w:type="gramStart"/>
      <w:r w:rsidRPr="00B970A6">
        <w:rPr>
          <w:i/>
          <w:iCs/>
        </w:rPr>
        <w:t>equals</w:t>
      </w:r>
      <w:r>
        <w:t>(</w:t>
      </w:r>
      <w:proofErr w:type="gramEnd"/>
      <w:r>
        <w:t>).</w:t>
      </w:r>
    </w:p>
    <w:p w14:paraId="4D620D37" w14:textId="77777777" w:rsidR="00F97D1A" w:rsidRDefault="00F97D1A" w:rsidP="00F97D1A">
      <w:pPr>
        <w:pStyle w:val="Corpsdetexte"/>
      </w:pPr>
      <w:r>
        <w:t xml:space="preserve">Un autre aspect qui porte souvent à confusion pour un novice est la distinction entre </w:t>
      </w:r>
    </w:p>
    <w:p w14:paraId="45A1E0EE" w14:textId="543EBFA9" w:rsidR="00F97D1A" w:rsidRDefault="00F97D1A" w:rsidP="00F97D1A">
      <w:pPr>
        <w:pStyle w:val="Corpsdetexte"/>
        <w:numPr>
          <w:ilvl w:val="0"/>
          <w:numId w:val="11"/>
        </w:numPr>
      </w:pPr>
      <w:proofErr w:type="gramStart"/>
      <w:r>
        <w:t>le</w:t>
      </w:r>
      <w:proofErr w:type="gramEnd"/>
      <w:r>
        <w:t xml:space="preserve"> </w:t>
      </w:r>
      <w:r w:rsidR="004C38F7">
        <w:t>littéral</w:t>
      </w:r>
      <w:r>
        <w:t xml:space="preserve"> qui représente la chaîne vide ""</w:t>
      </w:r>
    </w:p>
    <w:p w14:paraId="6E3EE99E" w14:textId="27CBE392" w:rsidR="00F97D1A" w:rsidRPr="00947077" w:rsidRDefault="00F97D1A" w:rsidP="00F97D1A">
      <w:pPr>
        <w:pStyle w:val="Corpsdetexte"/>
        <w:numPr>
          <w:ilvl w:val="0"/>
          <w:numId w:val="11"/>
        </w:numPr>
      </w:pPr>
      <w:proofErr w:type="gramStart"/>
      <w:r>
        <w:t>le</w:t>
      </w:r>
      <w:proofErr w:type="gramEnd"/>
      <w:r>
        <w:t xml:space="preserve"> </w:t>
      </w:r>
      <w:r w:rsidR="004C38F7">
        <w:t>littéral</w:t>
      </w:r>
      <w:r>
        <w:t xml:space="preserve"> </w:t>
      </w:r>
      <w:r w:rsidRPr="001B10C0">
        <w:rPr>
          <w:i/>
          <w:iCs/>
        </w:rPr>
        <w:t>null</w:t>
      </w:r>
    </w:p>
    <w:p w14:paraId="7E954675" w14:textId="5E29350B" w:rsidR="00F97D1A" w:rsidRDefault="00F97D1A" w:rsidP="00F97D1A">
      <w:pPr>
        <w:pStyle w:val="Corpsdetexte"/>
        <w:rPr>
          <w:lang w:val="fr-CA"/>
        </w:rPr>
      </w:pPr>
      <w:r w:rsidRPr="00842D81">
        <w:rPr>
          <w:b/>
          <w:bCs/>
          <w:lang w:val="fr-CA"/>
        </w:rPr>
        <w:t>Exemple</w:t>
      </w:r>
      <w:r>
        <w:rPr>
          <w:lang w:val="fr-CA"/>
        </w:rPr>
        <w:t xml:space="preserve">. </w:t>
      </w:r>
      <w:hyperlink r:id="rId216" w:history="1">
        <w:r w:rsidRPr="00D35A89">
          <w:rPr>
            <w:rFonts w:ascii="Segoe UI" w:hAnsi="Segoe UI" w:cs="Segoe UI"/>
            <w:color w:val="0366D6"/>
            <w:lang w:val="fr-CA"/>
          </w:rPr>
          <w:t>JavaPasAPas</w:t>
        </w:r>
      </w:hyperlink>
      <w:r w:rsidRPr="00D35A89">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sidRPr="00D35A89">
        <w:rPr>
          <w:rFonts w:ascii="Segoe UI" w:hAnsi="Segoe UI" w:cs="Segoe UI"/>
          <w:color w:val="586069"/>
          <w:lang w:val="fr-CA"/>
        </w:rPr>
        <w:t>/</w:t>
      </w:r>
      <w:r w:rsidRPr="00D35A89">
        <w:rPr>
          <w:rFonts w:ascii="Segoe UI" w:hAnsi="Segoe UI" w:cs="Segoe UI"/>
          <w:b/>
          <w:bCs/>
          <w:color w:val="586069"/>
          <w:lang w:val="fr-CA"/>
        </w:rPr>
        <w:t>ExemplesStringVide.java</w:t>
      </w:r>
    </w:p>
    <w:p w14:paraId="3FBD04A5" w14:textId="77777777" w:rsidR="00F97D1A" w:rsidRPr="00842D81" w:rsidRDefault="00F97D1A" w:rsidP="00F97D1A">
      <w:pPr>
        <w:pStyle w:val="Corpsdetexte"/>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w:t>
      </w:r>
      <w:proofErr w:type="gramStart"/>
      <w:r w:rsidRPr="002E0279">
        <w:rPr>
          <w:lang w:val="en-CA" w:eastAsia="en-US"/>
        </w:rPr>
        <w:t>ExemplesStringVide</w:t>
      </w:r>
      <w:r w:rsidRPr="002E0279">
        <w:rPr>
          <w:color w:val="800080"/>
          <w:lang w:val="en-CA" w:eastAsia="en-US"/>
        </w:rPr>
        <w:t>{</w:t>
      </w:r>
      <w:proofErr w:type="gramEnd"/>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w:t>
      </w:r>
      <w:proofErr w:type="gramStart"/>
      <w:r w:rsidRPr="002E0279">
        <w:rPr>
          <w:lang w:val="en-CA" w:eastAsia="en-US"/>
        </w:rPr>
        <w:t>args</w:t>
      </w:r>
      <w:r w:rsidRPr="002E0279">
        <w:rPr>
          <w:color w:val="808030"/>
          <w:lang w:val="en-CA" w:eastAsia="en-US"/>
        </w:rPr>
        <w:t>[</w:t>
      </w:r>
      <w:proofErr w:type="gramEnd"/>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D35A89">
      <w:pPr>
        <w:pStyle w:val="Code"/>
        <w:rPr>
          <w:lang w:val="en-CA" w:eastAsia="en-US"/>
        </w:rPr>
      </w:pPr>
    </w:p>
    <w:p w14:paraId="28076CF2"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proofErr w:type="gramStart"/>
      <w:r w:rsidRPr="002E0279">
        <w:rPr>
          <w:color w:val="0000E6"/>
          <w:lang w:val="en-CA" w:eastAsia="en-US"/>
        </w:rPr>
        <w:t>"</w:t>
      </w:r>
      <w:r w:rsidRPr="002E0279">
        <w:rPr>
          <w:color w:val="800080"/>
          <w:lang w:val="en-CA" w:eastAsia="en-US"/>
        </w:rPr>
        <w:t>;</w:t>
      </w:r>
      <w:proofErr w:type="gramEnd"/>
    </w:p>
    <w:p w14:paraId="3FEB523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proofErr w:type="gramStart"/>
      <w:r w:rsidRPr="002E0279">
        <w:rPr>
          <w:b/>
          <w:bCs/>
          <w:color w:val="BB7977"/>
          <w:lang w:val="en-CA" w:eastAsia="en-US"/>
        </w:rPr>
        <w:t>String</w:t>
      </w:r>
      <w:r w:rsidRPr="002E0279">
        <w:rPr>
          <w:color w:val="808030"/>
          <w:lang w:val="en-CA" w:eastAsia="en-US"/>
        </w:rPr>
        <w:t>(</w:t>
      </w:r>
      <w:proofErr w:type="gramEnd"/>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proofErr w:type="gramStart"/>
      <w:r w:rsidRPr="002E0279">
        <w:rPr>
          <w:b/>
          <w:bCs/>
          <w:color w:val="BB7977"/>
          <w:lang w:val="en-CA" w:eastAsia="en-US"/>
        </w:rPr>
        <w:t>String</w:t>
      </w:r>
      <w:r w:rsidRPr="002E0279">
        <w:rPr>
          <w:color w:val="808030"/>
          <w:lang w:val="en-CA" w:eastAsia="en-US"/>
        </w:rPr>
        <w:t>(</w:t>
      </w:r>
      <w:proofErr w:type="gramEnd"/>
      <w:r w:rsidRPr="002E0279">
        <w:rPr>
          <w:color w:val="808030"/>
          <w:lang w:val="en-CA" w:eastAsia="en-US"/>
        </w:rPr>
        <w:t>)</w:t>
      </w:r>
      <w:r w:rsidRPr="002E0279">
        <w:rPr>
          <w:color w:val="800080"/>
          <w:lang w:val="en-CA" w:eastAsia="en-US"/>
        </w:rPr>
        <w:t>;</w:t>
      </w:r>
    </w:p>
    <w:p w14:paraId="0118BB75"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proofErr w:type="gramStart"/>
      <w:r w:rsidRPr="002E0279">
        <w:rPr>
          <w:b/>
          <w:bCs/>
          <w:color w:val="800000"/>
          <w:lang w:val="en-CA" w:eastAsia="en-US"/>
        </w:rPr>
        <w:t>null</w:t>
      </w:r>
      <w:r w:rsidRPr="002E0279">
        <w:rPr>
          <w:color w:val="800080"/>
          <w:lang w:val="en-CA" w:eastAsia="en-US"/>
        </w:rPr>
        <w:t>;</w:t>
      </w:r>
      <w:proofErr w:type="gramEnd"/>
    </w:p>
    <w:p w14:paraId="2CDC1FE4" w14:textId="77777777" w:rsidR="00D35A89" w:rsidRPr="002E0279" w:rsidRDefault="00D35A89" w:rsidP="00D35A89">
      <w:pPr>
        <w:pStyle w:val="Code"/>
        <w:rPr>
          <w:lang w:val="en-CA" w:eastAsia="en-US"/>
        </w:rPr>
      </w:pPr>
    </w:p>
    <w:p w14:paraId="13C0440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D35A89">
      <w:pPr>
        <w:pStyle w:val="Code"/>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D35A89">
      <w:pPr>
        <w:pStyle w:val="Code"/>
        <w:rPr>
          <w:lang w:val="sv-SE" w:eastAsia="en-US"/>
        </w:rPr>
      </w:pPr>
      <w:r w:rsidRPr="002E0279">
        <w:rPr>
          <w:lang w:val="sv-SE" w:eastAsia="en-US"/>
        </w:rPr>
        <w:t xml:space="preserve">      </w:t>
      </w:r>
    </w:p>
    <w:p w14:paraId="657C0C6A"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D35A89">
      <w:pPr>
        <w:pStyle w:val="Code"/>
        <w:rPr>
          <w:lang w:val="sv-SE" w:eastAsia="en-US"/>
        </w:rPr>
      </w:pPr>
    </w:p>
    <w:p w14:paraId="248E6DB5"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D35A89">
      <w:pPr>
        <w:pStyle w:val="Code"/>
        <w:rPr>
          <w:lang w:val="sv-SE" w:eastAsia="en-US"/>
        </w:rPr>
      </w:pPr>
    </w:p>
    <w:p w14:paraId="15C27EA3"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D35A89">
      <w:pPr>
        <w:pStyle w:val="Code"/>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Corpsdetexte"/>
      </w:pPr>
      <w:r w:rsidRPr="00AD2134">
        <w:t>La figure suivante montre l’effet du programme.</w:t>
      </w:r>
    </w:p>
    <w:p w14:paraId="4EF3482A" w14:textId="501B3673" w:rsidR="00F97D1A" w:rsidRDefault="009E50CE" w:rsidP="00F97D1A">
      <w:pPr>
        <w:pStyle w:val="Corpsdetexte"/>
      </w:pPr>
      <w:r>
        <w:rPr>
          <w:noProof/>
        </w:rPr>
        <w:object w:dxaOrig="9417" w:dyaOrig="4017" w14:anchorId="616807B3">
          <v:shape id="_x0000_i1057" type="#_x0000_t75" alt="" style="width:379.65pt;height:163.65pt;mso-width-percent:0;mso-height-percent:0;mso-width-percent:0;mso-height-percent:0" o:ole="">
            <v:imagedata r:id="rId217" o:title=""/>
          </v:shape>
          <o:OLEObject Type="Embed" ProgID="Visio.Drawing.11" ShapeID="_x0000_i1057" DrawAspect="Content" ObjectID="_1765268500" r:id="rId218"/>
        </w:object>
      </w:r>
    </w:p>
    <w:p w14:paraId="662451E4" w14:textId="7EC48360" w:rsidR="00F97D1A" w:rsidRDefault="00F97D1A" w:rsidP="00F97D1A">
      <w:pPr>
        <w:pStyle w:val="Corpsdetexte"/>
      </w:pPr>
      <w:r w:rsidRPr="00E578D8">
        <w:rPr>
          <w:i/>
          <w:iCs/>
        </w:rPr>
        <w:t>String1</w:t>
      </w:r>
      <w:r w:rsidRPr="00A663FB">
        <w:t xml:space="preserve"> fait </w:t>
      </w:r>
      <w:r w:rsidR="004C38F7" w:rsidRPr="00A663FB">
        <w:t>référence</w:t>
      </w:r>
      <w:r w:rsidRPr="00A663FB">
        <w:t xml:space="preserve"> à l’objet </w:t>
      </w:r>
      <w:hyperlink r:id="rId219"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proofErr w:type="gramStart"/>
      <w:r w:rsidRPr="00E578D8">
        <w:rPr>
          <w:i/>
          <w:iCs/>
        </w:rPr>
        <w:t>String</w:t>
      </w:r>
      <w:r>
        <w:t>(</w:t>
      </w:r>
      <w:proofErr w:type="gramEnd"/>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proofErr w:type="gramStart"/>
      <w:r w:rsidRPr="0080573A">
        <w:rPr>
          <w:i/>
        </w:rPr>
        <w:t>equals</w:t>
      </w:r>
      <w:r>
        <w:t>(</w:t>
      </w:r>
      <w:proofErr w:type="gramEnd"/>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w:t>
      </w:r>
      <w:proofErr w:type="gramStart"/>
      <w:r w:rsidRPr="00563032">
        <w:t>);</w:t>
      </w:r>
      <w:proofErr w:type="gramEnd"/>
      <w:r w:rsidRPr="00563032">
        <w:t xml:space="preserve"> provoquerait une exception à l'exécution</w:t>
      </w:r>
    </w:p>
    <w:p w14:paraId="69820381" w14:textId="77777777" w:rsidR="00F97D1A" w:rsidRDefault="00F97D1A" w:rsidP="00F97D1A">
      <w:pPr>
        <w:pStyle w:val="Corpsdetexte"/>
      </w:pPr>
    </w:p>
    <w:p w14:paraId="3BCD5211" w14:textId="49284B5E" w:rsidR="00F97D1A" w:rsidRDefault="00F97D1A" w:rsidP="00F97D1A">
      <w:pPr>
        <w:pStyle w:val="Corpsdetexte"/>
      </w:pPr>
      <w:r>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90A0AFD" w:rsidR="00F97D1A" w:rsidRDefault="00F97D1A" w:rsidP="00F97D1A">
      <w:pPr>
        <w:pStyle w:val="Corpsdetexte"/>
      </w:pPr>
      <w:bookmarkStart w:id="97" w:name="OLE_LINK19"/>
      <w:bookmarkStart w:id="98" w:name="OLE_LINK20"/>
      <w:r w:rsidRPr="00840FA7">
        <w:rPr>
          <w:b/>
          <w:bCs/>
        </w:rPr>
        <w:t>Exemple</w:t>
      </w:r>
      <w:r>
        <w:t xml:space="preserve">. </w:t>
      </w:r>
      <w:hyperlink r:id="rId22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ExempleStringNonInitialise.java</w:t>
      </w:r>
    </w:p>
    <w:p w14:paraId="6F246B29" w14:textId="506A5909" w:rsidR="00F97D1A" w:rsidRPr="00A663FB" w:rsidRDefault="00F97D1A" w:rsidP="00F97D1A">
      <w:pPr>
        <w:pStyle w:val="Corpsdetexte"/>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w:t>
      </w:r>
      <w:proofErr w:type="gramStart"/>
      <w:r w:rsidRPr="00241467">
        <w:rPr>
          <w:lang w:val="en-CA" w:eastAsia="en-US"/>
        </w:rPr>
        <w:t>ExempleStringNonInitialise</w:t>
      </w:r>
      <w:r w:rsidRPr="00241467">
        <w:rPr>
          <w:color w:val="800080"/>
          <w:lang w:val="en-CA" w:eastAsia="en-US"/>
        </w:rPr>
        <w:t>{</w:t>
      </w:r>
      <w:proofErr w:type="gramEnd"/>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w:t>
      </w:r>
      <w:proofErr w:type="gramStart"/>
      <w:r w:rsidRPr="002E0279">
        <w:rPr>
          <w:lang w:val="en-CA" w:eastAsia="en-US"/>
        </w:rPr>
        <w:t>args</w:t>
      </w:r>
      <w:r w:rsidRPr="002E0279">
        <w:rPr>
          <w:color w:val="808030"/>
          <w:lang w:val="en-CA" w:eastAsia="en-US"/>
        </w:rPr>
        <w:t>[</w:t>
      </w:r>
      <w:proofErr w:type="gramEnd"/>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97"/>
    <w:bookmarkEnd w:id="98"/>
    <w:p w14:paraId="01894AEB" w14:textId="628BB6D3" w:rsidR="00F97D1A" w:rsidRDefault="00F97D1A" w:rsidP="00F97D1A">
      <w:pPr>
        <w:pStyle w:val="Corpsdetexte"/>
        <w:rPr>
          <w:lang w:val="fr-CA"/>
        </w:rPr>
      </w:pPr>
    </w:p>
    <w:p w14:paraId="3D657149" w14:textId="331AFE54" w:rsidR="00CE10C1" w:rsidRDefault="00CE10C1" w:rsidP="00CE10C1">
      <w:pPr>
        <w:pStyle w:val="Corpsdetexte"/>
      </w:pPr>
      <w:r w:rsidRPr="00840FA7">
        <w:rPr>
          <w:b/>
          <w:bCs/>
        </w:rPr>
        <w:t>Exemple</w:t>
      </w:r>
      <w:r>
        <w:t xml:space="preserve">. </w:t>
      </w:r>
      <w:hyperlink r:id="rId221"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w:t>
      </w:r>
      <w:r>
        <w:rPr>
          <w:rFonts w:ascii="Segoe UI" w:hAnsi="Segoe UI" w:cs="Segoe UI"/>
          <w:b/>
          <w:bCs/>
          <w:color w:val="586069"/>
          <w:lang w:val="fr-CA"/>
        </w:rPr>
        <w:t>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Emoji</w:t>
      </w:r>
      <w:r w:rsidRPr="007C05BF">
        <w:rPr>
          <w:rFonts w:ascii="Segoe UI" w:hAnsi="Segoe UI" w:cs="Segoe UI"/>
          <w:b/>
          <w:bCs/>
          <w:color w:val="586069"/>
          <w:lang w:val="fr-CA"/>
        </w:rPr>
        <w:t>.java</w:t>
      </w:r>
    </w:p>
    <w:p w14:paraId="188F3F40" w14:textId="0DAD17F0" w:rsidR="00D56842" w:rsidRPr="00D56842" w:rsidRDefault="00CE10C1" w:rsidP="00D56842">
      <w:pPr>
        <w:pStyle w:val="Corpsdetexte"/>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Corpsdetexte"/>
      </w:pPr>
      <w:r>
        <w:lastRenderedPageBreak/>
        <w:t xml:space="preserve"> </w:t>
      </w:r>
    </w:p>
    <w:p w14:paraId="7E8CA507" w14:textId="77777777" w:rsidR="00CE10C1" w:rsidRPr="00CE10C1" w:rsidRDefault="00CE10C1" w:rsidP="00CE10C1">
      <w:pPr>
        <w:pStyle w:val="Code"/>
        <w:rPr>
          <w:lang w:eastAsia="zh-CN"/>
        </w:rPr>
      </w:pPr>
      <w:proofErr w:type="gramStart"/>
      <w:r w:rsidRPr="00CE10C1">
        <w:rPr>
          <w:b/>
          <w:bCs/>
          <w:color w:val="800000"/>
          <w:lang w:eastAsia="zh-CN"/>
        </w:rPr>
        <w:t>public</w:t>
      </w:r>
      <w:proofErr w:type="gramEnd"/>
      <w:r w:rsidRPr="00CE10C1">
        <w:rPr>
          <w:lang w:eastAsia="zh-CN"/>
        </w:rPr>
        <w:t xml:space="preserve"> </w:t>
      </w:r>
      <w:r w:rsidRPr="00CE10C1">
        <w:rPr>
          <w:b/>
          <w:bCs/>
          <w:color w:val="800000"/>
          <w:lang w:eastAsia="zh-CN"/>
        </w:rPr>
        <w:t>class</w:t>
      </w:r>
      <w:r w:rsidRPr="00CE10C1">
        <w:rPr>
          <w:lang w:eastAsia="zh-CN"/>
        </w:rPr>
        <w:t xml:space="preserve"> ExempleEmoji </w:t>
      </w:r>
      <w:r w:rsidRPr="00CE10C1">
        <w:rPr>
          <w:color w:val="800080"/>
          <w:lang w:eastAsia="zh-CN"/>
        </w:rPr>
        <w:t>{</w:t>
      </w:r>
    </w:p>
    <w:p w14:paraId="74A3F4E7" w14:textId="77777777" w:rsidR="00CE10C1" w:rsidRPr="00CE10C1" w:rsidRDefault="00CE10C1" w:rsidP="00CE10C1">
      <w:pPr>
        <w:pStyle w:val="Code"/>
        <w:rPr>
          <w:lang w:eastAsia="zh-CN"/>
        </w:rPr>
      </w:pPr>
      <w:r w:rsidRPr="00CE10C1">
        <w:rPr>
          <w:lang w:eastAsia="zh-CN"/>
        </w:rPr>
        <w:t xml:space="preserve">  </w:t>
      </w:r>
      <w:proofErr w:type="gramStart"/>
      <w:r w:rsidRPr="00CE10C1">
        <w:rPr>
          <w:b/>
          <w:bCs/>
          <w:color w:val="800000"/>
          <w:lang w:eastAsia="zh-CN"/>
        </w:rPr>
        <w:t>public</w:t>
      </w:r>
      <w:proofErr w:type="gramEnd"/>
      <w:r w:rsidRPr="00CE10C1">
        <w:rPr>
          <w:lang w:eastAsia="zh-CN"/>
        </w:rPr>
        <w:t xml:space="preserve"> </w:t>
      </w:r>
      <w:r w:rsidRPr="00CE10C1">
        <w:rPr>
          <w:b/>
          <w:bCs/>
          <w:color w:val="800000"/>
          <w:lang w:eastAsia="zh-CN"/>
        </w:rPr>
        <w:t>static</w:t>
      </w:r>
      <w:r w:rsidRPr="00CE10C1">
        <w:rPr>
          <w:lang w:eastAsia="zh-CN"/>
        </w:rPr>
        <w:t xml:space="preserve"> </w:t>
      </w:r>
      <w:r w:rsidRPr="00CE10C1">
        <w:rPr>
          <w:color w:val="BB7977"/>
          <w:lang w:eastAsia="zh-CN"/>
        </w:rPr>
        <w:t>void</w:t>
      </w:r>
      <w:r w:rsidRPr="00CE10C1">
        <w:rPr>
          <w:lang w:eastAsia="zh-CN"/>
        </w:rPr>
        <w:t xml:space="preserve"> main</w:t>
      </w:r>
      <w:r w:rsidRPr="00CE10C1">
        <w:rPr>
          <w:color w:val="808030"/>
          <w:lang w:eastAsia="zh-CN"/>
        </w:rPr>
        <w:t>(</w:t>
      </w:r>
      <w:r w:rsidRPr="00CE10C1">
        <w:rPr>
          <w:b/>
          <w:bCs/>
          <w:color w:val="BB7977"/>
          <w:lang w:eastAsia="zh-CN"/>
        </w:rPr>
        <w:t>String</w:t>
      </w:r>
      <w:r w:rsidRPr="00CE10C1">
        <w:rPr>
          <w:color w:val="808030"/>
          <w:lang w:eastAsia="zh-CN"/>
        </w:rPr>
        <w:t>[]</w:t>
      </w:r>
      <w:r w:rsidRPr="00CE10C1">
        <w:rPr>
          <w:lang w:eastAsia="zh-CN"/>
        </w:rPr>
        <w:t xml:space="preserve"> args</w:t>
      </w:r>
      <w:r w:rsidRPr="00CE10C1">
        <w:rPr>
          <w:color w:val="808030"/>
          <w:lang w:eastAsia="zh-CN"/>
        </w:rPr>
        <w:t>)</w:t>
      </w:r>
      <w:r w:rsidRPr="00CE10C1">
        <w:rPr>
          <w:lang w:eastAsia="zh-CN"/>
        </w:rPr>
        <w:t xml:space="preserve"> </w:t>
      </w:r>
      <w:r w:rsidRPr="00CE10C1">
        <w:rPr>
          <w:color w:val="800080"/>
          <w:lang w:eastAsia="zh-CN"/>
        </w:rPr>
        <w:t>{</w:t>
      </w:r>
    </w:p>
    <w:p w14:paraId="50F72965" w14:textId="1DD9C619"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System</w:t>
      </w:r>
      <w:r w:rsidRPr="00CE10C1">
        <w:rPr>
          <w:color w:val="808030"/>
          <w:lang w:eastAsia="zh-CN"/>
        </w:rPr>
        <w:t>.</w:t>
      </w:r>
      <w:r w:rsidRPr="00CE10C1">
        <w:rPr>
          <w:lang w:eastAsia="zh-CN"/>
        </w:rPr>
        <w:t>out</w:t>
      </w:r>
      <w:r w:rsidRPr="00CE10C1">
        <w:rPr>
          <w:color w:val="808030"/>
          <w:lang w:eastAsia="zh-CN"/>
        </w:rPr>
        <w:t>.</w:t>
      </w:r>
      <w:r w:rsidRPr="00CE10C1">
        <w:rPr>
          <w:lang w:eastAsia="zh-CN"/>
        </w:rPr>
        <w:t>println</w:t>
      </w:r>
      <w:r w:rsidRPr="00CE10C1">
        <w:rPr>
          <w:color w:val="808030"/>
          <w:lang w:eastAsia="zh-CN"/>
        </w:rPr>
        <w:t>(</w:t>
      </w:r>
      <w:proofErr w:type="gramStart"/>
      <w:r w:rsidRPr="00CE10C1">
        <w:rPr>
          <w:lang w:eastAsia="zh-CN"/>
        </w:rPr>
        <w:t>s</w:t>
      </w:r>
      <w:r w:rsidRPr="00CE10C1">
        <w:rPr>
          <w:color w:val="808030"/>
          <w:lang w:eastAsia="zh-CN"/>
        </w:rPr>
        <w:t>.</w:t>
      </w:r>
      <w:r w:rsidRPr="00CE10C1">
        <w:rPr>
          <w:lang w:eastAsia="zh-CN"/>
        </w:rPr>
        <w:t>length</w:t>
      </w:r>
      <w:proofErr w:type="gramEnd"/>
      <w:r w:rsidRPr="00CE10C1">
        <w:rPr>
          <w:color w:val="808030"/>
          <w:lang w:eastAsia="zh-CN"/>
        </w:rPr>
        <w:t>())</w:t>
      </w:r>
      <w:r w:rsidRPr="00CE10C1">
        <w:rPr>
          <w:color w:val="800080"/>
          <w:lang w:eastAsia="zh-CN"/>
        </w:rPr>
        <w:t>;</w:t>
      </w:r>
    </w:p>
    <w:p w14:paraId="3D27BA2A" w14:textId="77777777" w:rsidR="00CE10C1" w:rsidRPr="008B351D" w:rsidRDefault="00CE10C1" w:rsidP="00CE10C1">
      <w:pPr>
        <w:pStyle w:val="Code"/>
        <w:rPr>
          <w:lang w:val="en-US" w:eastAsia="zh-CN"/>
        </w:rPr>
      </w:pPr>
      <w:r w:rsidRPr="00CE10C1">
        <w:rPr>
          <w:lang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proofErr w:type="gramStart"/>
      <w:r w:rsidRPr="008B351D">
        <w:rPr>
          <w:lang w:val="en-US" w:eastAsia="zh-CN"/>
        </w:rPr>
        <w:t>s</w:t>
      </w:r>
      <w:r w:rsidRPr="008B351D">
        <w:rPr>
          <w:color w:val="808030"/>
          <w:lang w:val="en-US" w:eastAsia="zh-CN"/>
        </w:rPr>
        <w:t>.</w:t>
      </w:r>
      <w:r w:rsidRPr="008B351D">
        <w:rPr>
          <w:lang w:val="en-US" w:eastAsia="zh-CN"/>
        </w:rPr>
        <w:t>charAt</w:t>
      </w:r>
      <w:proofErr w:type="gramEnd"/>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Corpsdetexte"/>
        <w:rPr>
          <w:lang w:val="fr-CA"/>
        </w:rPr>
      </w:pPr>
    </w:p>
    <w:p w14:paraId="0B0BDBD6" w14:textId="77777777" w:rsidR="00F97D1A" w:rsidRDefault="00F97D1A" w:rsidP="00F97D1A">
      <w:pPr>
        <w:pStyle w:val="Titre2"/>
        <w:rPr>
          <w:lang w:val="fr-CA"/>
        </w:rPr>
      </w:pPr>
      <w:bookmarkStart w:id="99" w:name="_Toc508791581"/>
      <w:bookmarkStart w:id="100" w:name="_Toc44667588"/>
      <w:r w:rsidRPr="16CBE89F">
        <w:rPr>
          <w:lang w:val="fr-CA"/>
        </w:rPr>
        <w:t xml:space="preserve">Fonctions mathématiques : </w:t>
      </w:r>
      <w:proofErr w:type="gramStart"/>
      <w:r w:rsidRPr="16CBE89F">
        <w:rPr>
          <w:lang w:val="fr-CA"/>
        </w:rPr>
        <w:t>java.lang</w:t>
      </w:r>
      <w:proofErr w:type="gramEnd"/>
      <w:r w:rsidRPr="16CBE89F">
        <w:rPr>
          <w:lang w:val="fr-CA"/>
        </w:rPr>
        <w:t>.Math</w:t>
      </w:r>
      <w:bookmarkEnd w:id="99"/>
      <w:bookmarkEnd w:id="100"/>
    </w:p>
    <w:p w14:paraId="60FD58A3" w14:textId="77777777" w:rsidR="00F97D1A" w:rsidRDefault="00F97D1A" w:rsidP="00F97D1A">
      <w:pPr>
        <w:pStyle w:val="Corpsdetexte"/>
        <w:rPr>
          <w:lang w:val="fr-CA"/>
        </w:rPr>
      </w:pPr>
      <w:r>
        <w:rPr>
          <w:lang w:val="fr-CA"/>
        </w:rPr>
        <w:t xml:space="preserve">Au-delà des opérations de base permises dans les expressions arithmétiques, le package </w:t>
      </w:r>
      <w:proofErr w:type="gramStart"/>
      <w:r w:rsidRPr="000863E5">
        <w:rPr>
          <w:i/>
          <w:iCs/>
          <w:lang w:val="fr-CA"/>
        </w:rPr>
        <w:t>java.</w:t>
      </w:r>
      <w:r>
        <w:rPr>
          <w:i/>
          <w:iCs/>
          <w:lang w:val="fr-CA"/>
        </w:rPr>
        <w:t>lang</w:t>
      </w:r>
      <w:proofErr w:type="gramEnd"/>
      <w:r>
        <w:rPr>
          <w:i/>
          <w:iCs/>
          <w:lang w:val="fr-CA"/>
        </w:rPr>
        <w:t>.</w:t>
      </w:r>
      <w:r w:rsidRPr="000863E5">
        <w:rPr>
          <w:i/>
          <w:iCs/>
          <w:lang w:val="fr-CA"/>
        </w:rPr>
        <w:t>Math</w:t>
      </w:r>
      <w:r>
        <w:rPr>
          <w:lang w:val="fr-CA"/>
        </w:rPr>
        <w:t xml:space="preserve"> contient plusieurs méthodes pour le calcul de fonctions mathématiques courantes. </w:t>
      </w:r>
    </w:p>
    <w:p w14:paraId="723E5DE2" w14:textId="17510960" w:rsidR="00F97D1A" w:rsidRDefault="00F97D1A" w:rsidP="00F97D1A">
      <w:pPr>
        <w:pStyle w:val="Corpsdetexte"/>
        <w:rPr>
          <w:lang w:val="fr-CA"/>
        </w:rPr>
      </w:pPr>
      <w:bookmarkStart w:id="101" w:name="OLE_LINK21"/>
      <w:bookmarkStart w:id="102" w:name="OLE_LINK22"/>
      <w:r w:rsidRPr="00EC6C37">
        <w:rPr>
          <w:b/>
          <w:lang w:val="fr-CA"/>
        </w:rPr>
        <w:t>Exemple</w:t>
      </w:r>
      <w:r>
        <w:rPr>
          <w:lang w:val="fr-CA"/>
        </w:rPr>
        <w:t xml:space="preserve">. </w:t>
      </w:r>
      <w:hyperlink r:id="rId22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chapitre_4</w:t>
      </w:r>
      <w:r w:rsidR="009E31B7">
        <w:rPr>
          <w:rFonts w:ascii="Segoe UI" w:hAnsi="Segoe UI" w:cs="Segoe UI"/>
          <w:color w:val="586069"/>
          <w:lang w:val="fr-CA"/>
        </w:rPr>
        <w:t>/</w:t>
      </w:r>
      <w:r w:rsidRPr="007C05BF">
        <w:rPr>
          <w:rFonts w:ascii="Segoe UI" w:hAnsi="Segoe UI" w:cs="Segoe UI"/>
          <w:b/>
          <w:bCs/>
          <w:color w:val="586069"/>
          <w:lang w:val="fr-CA"/>
        </w:rPr>
        <w:t>ExemplesMath.java</w:t>
      </w:r>
    </w:p>
    <w:p w14:paraId="5DA4A893" w14:textId="77777777" w:rsidR="00F97D1A" w:rsidRDefault="00F97D1A" w:rsidP="00F97D1A">
      <w:pPr>
        <w:pStyle w:val="Corpsdetexte"/>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w:t>
      </w:r>
      <w:proofErr w:type="gramStart"/>
      <w:r w:rsidRPr="002E0279">
        <w:rPr>
          <w:lang w:val="en-CA" w:eastAsia="en-US"/>
        </w:rPr>
        <w:t>args</w:t>
      </w:r>
      <w:r w:rsidRPr="002E0279">
        <w:rPr>
          <w:color w:val="808030"/>
          <w:lang w:val="en-CA" w:eastAsia="en-US"/>
        </w:rPr>
        <w:t>[</w:t>
      </w:r>
      <w:proofErr w:type="gramEnd"/>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w:t>
      </w:r>
      <w:proofErr w:type="gramStart"/>
      <w:r w:rsidRPr="002E0279">
        <w:rPr>
          <w:color w:val="0000E6"/>
          <w:lang w:val="en-CA" w:eastAsia="en-US"/>
        </w:rPr>
        <w:t>Math.log(</w:t>
      </w:r>
      <w:proofErr w:type="gramEnd"/>
      <w:r w:rsidRPr="002E0279">
        <w:rPr>
          <w:color w:val="0000E6"/>
          <w:lang w:val="en-CA" w:eastAsia="en-US"/>
        </w:rPr>
        <w:t>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w:t>
      </w:r>
      <w:proofErr w:type="gramStart"/>
      <w:r w:rsidRPr="002E0279">
        <w:rPr>
          <w:color w:val="0000E6"/>
          <w:lang w:val="en-CA" w:eastAsia="en-US"/>
        </w:rPr>
        <w:t>Math.exp(</w:t>
      </w:r>
      <w:proofErr w:type="gramEnd"/>
      <w:r w:rsidRPr="002E0279">
        <w:rPr>
          <w:color w:val="0000E6"/>
          <w:lang w:val="en-CA" w:eastAsia="en-US"/>
        </w:rPr>
        <w:t>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w:t>
      </w:r>
      <w:proofErr w:type="gramStart"/>
      <w:r w:rsidRPr="002E0279">
        <w:rPr>
          <w:color w:val="0000E6"/>
          <w:lang w:val="en-CA" w:eastAsia="en-US"/>
        </w:rPr>
        <w:t>0)=</w:t>
      </w:r>
      <w:proofErr w:type="gramEnd"/>
      <w:r w:rsidRPr="002E0279">
        <w:rPr>
          <w:color w:val="0000E6"/>
          <w:lang w:val="en-CA" w:eastAsia="en-US"/>
        </w:rPr>
        <w:t>"</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w:t>
      </w:r>
      <w:proofErr w:type="gramStart"/>
      <w:r w:rsidRPr="002E0279">
        <w:rPr>
          <w:color w:val="0000E6"/>
          <w:lang w:val="en-CA" w:eastAsia="en-US"/>
        </w:rPr>
        <w:t>0)=</w:t>
      </w:r>
      <w:proofErr w:type="gramEnd"/>
      <w:r w:rsidRPr="002E0279">
        <w:rPr>
          <w:color w:val="0000E6"/>
          <w:lang w:val="en-CA" w:eastAsia="en-US"/>
        </w:rPr>
        <w:t>"</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w:t>
      </w:r>
      <w:proofErr w:type="gramStart"/>
      <w:r w:rsidRPr="002E0279">
        <w:rPr>
          <w:color w:val="0000E6"/>
          <w:lang w:val="en-CA" w:eastAsia="en-US"/>
        </w:rPr>
        <w:t>4)=</w:t>
      </w:r>
      <w:proofErr w:type="gramEnd"/>
      <w:r w:rsidRPr="002E0279">
        <w:rPr>
          <w:color w:val="0000E6"/>
          <w:lang w:val="en-CA" w:eastAsia="en-US"/>
        </w:rPr>
        <w:t>"</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Corpsdetexte"/>
        <w:rPr>
          <w:lang w:val="fr-CA"/>
        </w:rPr>
      </w:pPr>
    </w:p>
    <w:bookmarkEnd w:id="101"/>
    <w:bookmarkEnd w:id="102"/>
    <w:p w14:paraId="37820555" w14:textId="77777777" w:rsidR="00F97D1A" w:rsidRDefault="00F97D1A" w:rsidP="00F97D1A">
      <w:pPr>
        <w:pStyle w:val="Corpsdetexte"/>
        <w:rPr>
          <w:lang w:val="fr-CA"/>
        </w:rPr>
      </w:pPr>
      <w:r>
        <w:rPr>
          <w:lang w:val="fr-CA"/>
        </w:rPr>
        <w:t>Résultat affiché :</w:t>
      </w:r>
    </w:p>
    <w:p w14:paraId="121367B9" w14:textId="77777777" w:rsidR="00F97D1A" w:rsidRPr="00C25ACF" w:rsidRDefault="00F97D1A" w:rsidP="00F97D1A">
      <w:pPr>
        <w:pStyle w:val="codeCompact"/>
        <w:rPr>
          <w:lang w:val="fr-CA"/>
        </w:rPr>
      </w:pPr>
      <w:proofErr w:type="gramStart"/>
      <w:r w:rsidRPr="00C25ACF">
        <w:rPr>
          <w:lang w:val="fr-CA"/>
        </w:rPr>
        <w:t>Math.log(</w:t>
      </w:r>
      <w:proofErr w:type="gramEnd"/>
      <w:r w:rsidRPr="00C25ACF">
        <w:rPr>
          <w:lang w:val="fr-CA"/>
        </w:rPr>
        <w:t>1.0)=0.0</w:t>
      </w:r>
    </w:p>
    <w:p w14:paraId="0D7ECF85" w14:textId="77777777" w:rsidR="00F97D1A" w:rsidRPr="00C25ACF" w:rsidRDefault="00F97D1A" w:rsidP="00F97D1A">
      <w:pPr>
        <w:pStyle w:val="codeCompact"/>
        <w:rPr>
          <w:lang w:val="fr-CA"/>
        </w:rPr>
      </w:pPr>
      <w:proofErr w:type="gramStart"/>
      <w:r w:rsidRPr="00C25ACF">
        <w:rPr>
          <w:lang w:val="fr-CA"/>
        </w:rPr>
        <w:t>Math.exp(</w:t>
      </w:r>
      <w:proofErr w:type="gramEnd"/>
      <w:r w:rsidRPr="00C25ACF">
        <w:rPr>
          <w:lang w:val="fr-CA"/>
        </w:rPr>
        <w:t>1.0)=2.718281828459045</w:t>
      </w:r>
    </w:p>
    <w:p w14:paraId="54EBD457" w14:textId="77777777" w:rsidR="00F97D1A" w:rsidRPr="00C25ACF" w:rsidRDefault="00F97D1A" w:rsidP="00F97D1A">
      <w:pPr>
        <w:pStyle w:val="codeCompact"/>
        <w:rPr>
          <w:lang w:val="fr-CA"/>
        </w:rPr>
      </w:pPr>
      <w:proofErr w:type="gramStart"/>
      <w:r w:rsidRPr="00C25ACF">
        <w:rPr>
          <w:lang w:val="fr-CA"/>
        </w:rPr>
        <w:t>Math.cos(</w:t>
      </w:r>
      <w:proofErr w:type="gramEnd"/>
      <w:r w:rsidRPr="00C25ACF">
        <w:rPr>
          <w:lang w:val="fr-CA"/>
        </w:rPr>
        <w:t>0)=1.0</w:t>
      </w:r>
    </w:p>
    <w:p w14:paraId="763E0231" w14:textId="77777777" w:rsidR="00F97D1A" w:rsidRPr="00EB3CDC" w:rsidRDefault="00F97D1A" w:rsidP="00F97D1A">
      <w:pPr>
        <w:pStyle w:val="codeCompact"/>
        <w:rPr>
          <w:lang w:val="fr-CA"/>
        </w:rPr>
      </w:pPr>
      <w:proofErr w:type="gramStart"/>
      <w:r w:rsidRPr="00EB3CDC">
        <w:rPr>
          <w:lang w:val="fr-CA"/>
        </w:rPr>
        <w:t>Math.sin(</w:t>
      </w:r>
      <w:proofErr w:type="gramEnd"/>
      <w:r w:rsidRPr="00EB3CDC">
        <w:rPr>
          <w:lang w:val="fr-CA"/>
        </w:rPr>
        <w:t>0)=0.0</w:t>
      </w:r>
    </w:p>
    <w:p w14:paraId="43E703EB" w14:textId="77777777" w:rsidR="00F97D1A" w:rsidRDefault="00F97D1A" w:rsidP="00F97D1A">
      <w:pPr>
        <w:pStyle w:val="codeCompact"/>
        <w:rPr>
          <w:lang w:val="fr-CA"/>
        </w:rPr>
      </w:pPr>
      <w:r w:rsidRPr="00EB3CDC">
        <w:rPr>
          <w:lang w:val="fr-CA"/>
        </w:rPr>
        <w:t>Math.sqrt(</w:t>
      </w:r>
      <w:proofErr w:type="gramStart"/>
      <w:r w:rsidRPr="00EB3CDC">
        <w:rPr>
          <w:lang w:val="fr-CA"/>
        </w:rPr>
        <w:t>4)=</w:t>
      </w:r>
      <w:proofErr w:type="gramEnd"/>
      <w:r w:rsidRPr="00EB3CDC">
        <w:rPr>
          <w:lang w:val="fr-CA"/>
        </w:rPr>
        <w:t>2.0</w:t>
      </w:r>
    </w:p>
    <w:p w14:paraId="108E1A6D" w14:textId="77777777" w:rsidR="00F97D1A" w:rsidRDefault="00F97D1A" w:rsidP="00F97D1A">
      <w:pPr>
        <w:pStyle w:val="Corpsdetexte"/>
        <w:rPr>
          <w:highlight w:val="red"/>
          <w:lang w:val="fr-CA"/>
        </w:rPr>
      </w:pPr>
    </w:p>
    <w:p w14:paraId="4DF0F00A" w14:textId="032E9A59" w:rsidR="00D56842" w:rsidRDefault="00F97D1A" w:rsidP="00D56842">
      <w:pPr>
        <w:pStyle w:val="Corpsdetexte"/>
        <w:rPr>
          <w:lang w:val="fr-CA"/>
        </w:rPr>
      </w:pPr>
      <w:r>
        <w:rPr>
          <w:lang w:val="fr-CA"/>
        </w:rPr>
        <w:t xml:space="preserve">Les classes </w:t>
      </w:r>
      <w:proofErr w:type="gramStart"/>
      <w:r w:rsidRPr="00D112C0">
        <w:rPr>
          <w:i/>
          <w:iCs/>
          <w:lang w:val="fr-CA"/>
        </w:rPr>
        <w:t>java.</w:t>
      </w:r>
      <w:r>
        <w:rPr>
          <w:i/>
          <w:iCs/>
          <w:lang w:val="fr-CA"/>
        </w:rPr>
        <w:t>math</w:t>
      </w:r>
      <w:proofErr w:type="gramEnd"/>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Titre2"/>
        <w:rPr>
          <w:lang w:val="fr-CA"/>
        </w:rPr>
      </w:pPr>
      <w:bookmarkStart w:id="103" w:name="_Toc508791582"/>
      <w:bookmarkStart w:id="104" w:name="_Toc44667589"/>
      <w:r w:rsidRPr="16CBE89F">
        <w:rPr>
          <w:lang w:val="fr-CA"/>
        </w:rPr>
        <w:t>Sommaire des opérations et priorités</w:t>
      </w:r>
      <w:bookmarkEnd w:id="103"/>
      <w:bookmarkEnd w:id="104"/>
    </w:p>
    <w:p w14:paraId="06068F5A" w14:textId="77777777" w:rsidR="00F97D1A" w:rsidRDefault="00F97D1A" w:rsidP="00F97D1A">
      <w:pPr>
        <w:pStyle w:val="Corpsdetexte"/>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4"/>
        <w:gridCol w:w="5036"/>
      </w:tblGrid>
      <w:tr w:rsidR="00F97D1A" w:rsidRPr="007B6966" w14:paraId="3F84B919" w14:textId="77777777" w:rsidTr="008D06F8">
        <w:tc>
          <w:tcPr>
            <w:tcW w:w="5056" w:type="dxa"/>
            <w:shd w:val="clear" w:color="auto" w:fill="auto"/>
          </w:tcPr>
          <w:p w14:paraId="44B610E3" w14:textId="77777777" w:rsidR="00F97D1A" w:rsidRPr="00C2325F" w:rsidRDefault="00F97D1A" w:rsidP="008D06F8">
            <w:pPr>
              <w:pStyle w:val="Corpsdetexte"/>
              <w:spacing w:after="0"/>
              <w:rPr>
                <w:sz w:val="20"/>
                <w:szCs w:val="20"/>
                <w:lang w:val="fr-CA"/>
              </w:rPr>
            </w:pPr>
            <w:r w:rsidRPr="00C2325F">
              <w:rPr>
                <w:sz w:val="20"/>
                <w:szCs w:val="20"/>
                <w:lang w:val="fr-CA"/>
              </w:rPr>
              <w:t>Opérateur</w:t>
            </w:r>
          </w:p>
        </w:tc>
        <w:tc>
          <w:tcPr>
            <w:tcW w:w="5056" w:type="dxa"/>
            <w:shd w:val="clear" w:color="auto" w:fill="auto"/>
          </w:tcPr>
          <w:p w14:paraId="17B2C037" w14:textId="77777777" w:rsidR="00F97D1A" w:rsidRPr="00C2325F" w:rsidRDefault="00F97D1A" w:rsidP="008D06F8">
            <w:pPr>
              <w:pStyle w:val="Corpsdetexte"/>
              <w:spacing w:after="0"/>
              <w:rPr>
                <w:sz w:val="20"/>
                <w:szCs w:val="20"/>
                <w:lang w:val="fr-CA"/>
              </w:rPr>
            </w:pPr>
          </w:p>
        </w:tc>
      </w:tr>
      <w:tr w:rsidR="00F97D1A" w:rsidRPr="007B6966" w14:paraId="48CAD2C7" w14:textId="77777777" w:rsidTr="008D06F8">
        <w:tc>
          <w:tcPr>
            <w:tcW w:w="5056" w:type="dxa"/>
            <w:shd w:val="clear" w:color="auto" w:fill="auto"/>
          </w:tcPr>
          <w:p w14:paraId="61BDD9FC"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B60739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E3F0F91" w14:textId="77777777" w:rsidR="00F97D1A" w:rsidRPr="00C2325F" w:rsidRDefault="00F97D1A" w:rsidP="008D06F8">
            <w:pPr>
              <w:pStyle w:val="Corpsdetexte"/>
              <w:spacing w:after="0"/>
              <w:rPr>
                <w:sz w:val="20"/>
                <w:szCs w:val="20"/>
                <w:lang w:val="fr-CA"/>
              </w:rPr>
            </w:pPr>
            <w:r w:rsidRPr="00C2325F">
              <w:rPr>
                <w:sz w:val="20"/>
                <w:szCs w:val="20"/>
                <w:lang w:val="fr-CA"/>
              </w:rPr>
              <w:t>Post-incrémentation</w:t>
            </w:r>
          </w:p>
          <w:p w14:paraId="644511DA" w14:textId="77777777" w:rsidR="00F97D1A" w:rsidRPr="00C2325F" w:rsidRDefault="00F97D1A" w:rsidP="008D06F8">
            <w:pPr>
              <w:pStyle w:val="Corpsdetexte"/>
              <w:spacing w:after="0"/>
              <w:rPr>
                <w:sz w:val="20"/>
                <w:szCs w:val="20"/>
                <w:lang w:val="fr-CA"/>
              </w:rPr>
            </w:pPr>
            <w:r w:rsidRPr="00C2325F">
              <w:rPr>
                <w:sz w:val="20"/>
                <w:szCs w:val="20"/>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254BD29"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p w14:paraId="67E9A662"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w:t>
            </w:r>
          </w:p>
          <w:p w14:paraId="09A0EB4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D6F9973"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D5EBE9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6C3BEB0" w14:textId="77777777" w:rsidR="00F97D1A" w:rsidRPr="00C2325F" w:rsidRDefault="00F97D1A" w:rsidP="008D06F8">
            <w:pPr>
              <w:pStyle w:val="Corpsdetexte"/>
              <w:spacing w:after="0"/>
              <w:rPr>
                <w:sz w:val="20"/>
                <w:szCs w:val="20"/>
                <w:lang w:val="fr-CA"/>
              </w:rPr>
            </w:pPr>
            <w:r w:rsidRPr="00C2325F">
              <w:rPr>
                <w:sz w:val="20"/>
                <w:szCs w:val="20"/>
                <w:lang w:val="fr-CA"/>
              </w:rPr>
              <w:t>(</w:t>
            </w:r>
            <w:proofErr w:type="gramStart"/>
            <w:r w:rsidRPr="00C2325F">
              <w:rPr>
                <w:sz w:val="20"/>
                <w:szCs w:val="20"/>
                <w:lang w:val="fr-CA"/>
              </w:rPr>
              <w:t>type</w:t>
            </w:r>
            <w:proofErr w:type="gramEnd"/>
            <w:r w:rsidRPr="00C2325F">
              <w:rPr>
                <w:sz w:val="20"/>
                <w:szCs w:val="20"/>
                <w:lang w:val="fr-CA"/>
              </w:rPr>
              <w:t>)</w:t>
            </w:r>
          </w:p>
        </w:tc>
        <w:tc>
          <w:tcPr>
            <w:tcW w:w="5056" w:type="dxa"/>
            <w:shd w:val="clear" w:color="auto" w:fill="auto"/>
          </w:tcPr>
          <w:p w14:paraId="4E77597A"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Pré-incrémentation</w:t>
            </w:r>
          </w:p>
          <w:p w14:paraId="53B07AC1" w14:textId="77777777" w:rsidR="00F97D1A" w:rsidRPr="00C2325F" w:rsidRDefault="00F97D1A" w:rsidP="008D06F8">
            <w:pPr>
              <w:pStyle w:val="Corpsdetexte"/>
              <w:spacing w:after="0"/>
              <w:rPr>
                <w:sz w:val="20"/>
                <w:szCs w:val="20"/>
                <w:lang w:val="fr-CA"/>
              </w:rPr>
            </w:pPr>
            <w:r w:rsidRPr="00C2325F">
              <w:rPr>
                <w:sz w:val="20"/>
                <w:szCs w:val="20"/>
                <w:lang w:val="fr-CA"/>
              </w:rPr>
              <w:t>Pré-décrémentation</w:t>
            </w:r>
          </w:p>
          <w:p w14:paraId="34622B5C"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 unaire</w:t>
            </w:r>
          </w:p>
          <w:p w14:paraId="35263BD1" w14:textId="77777777" w:rsidR="00F97D1A" w:rsidRPr="00C2325F" w:rsidRDefault="00F97D1A" w:rsidP="008D06F8">
            <w:pPr>
              <w:pStyle w:val="Corpsdetexte"/>
              <w:spacing w:after="0"/>
              <w:rPr>
                <w:sz w:val="20"/>
                <w:szCs w:val="20"/>
                <w:lang w:val="fr-CA"/>
              </w:rPr>
            </w:pPr>
            <w:r w:rsidRPr="00C2325F">
              <w:rPr>
                <w:sz w:val="20"/>
                <w:szCs w:val="20"/>
                <w:lang w:val="fr-CA"/>
              </w:rPr>
              <w:t>- unaire</w:t>
            </w:r>
          </w:p>
          <w:p w14:paraId="16D1A123" w14:textId="77777777" w:rsidR="00F97D1A" w:rsidRPr="00C2325F" w:rsidRDefault="00F97D1A" w:rsidP="008D06F8">
            <w:pPr>
              <w:pStyle w:val="Corpsdetexte"/>
              <w:spacing w:after="0"/>
              <w:rPr>
                <w:sz w:val="20"/>
                <w:szCs w:val="20"/>
                <w:lang w:val="fr-CA"/>
              </w:rPr>
            </w:pPr>
            <w:proofErr w:type="gramStart"/>
            <w:r w:rsidRPr="00C2325F">
              <w:rPr>
                <w:sz w:val="20"/>
                <w:szCs w:val="20"/>
                <w:lang w:val="fr-CA"/>
              </w:rPr>
              <w:t>négation</w:t>
            </w:r>
            <w:proofErr w:type="gramEnd"/>
            <w:r w:rsidRPr="00C2325F">
              <w:rPr>
                <w:sz w:val="20"/>
                <w:szCs w:val="20"/>
                <w:lang w:val="fr-CA"/>
              </w:rPr>
              <w:t xml:space="preserve"> logique</w:t>
            </w:r>
          </w:p>
          <w:p w14:paraId="031F77E3" w14:textId="77777777" w:rsidR="00F97D1A" w:rsidRPr="00C2325F" w:rsidRDefault="00F97D1A" w:rsidP="008D06F8">
            <w:pPr>
              <w:pStyle w:val="Corpsdetexte"/>
              <w:spacing w:after="0"/>
              <w:rPr>
                <w:sz w:val="20"/>
                <w:szCs w:val="20"/>
                <w:lang w:val="fr-CA"/>
              </w:rPr>
            </w:pPr>
            <w:proofErr w:type="gramStart"/>
            <w:r w:rsidRPr="00C2325F">
              <w:rPr>
                <w:sz w:val="20"/>
                <w:szCs w:val="20"/>
                <w:lang w:val="fr-CA"/>
              </w:rPr>
              <w:t>complément</w:t>
            </w:r>
            <w:proofErr w:type="gramEnd"/>
            <w:r w:rsidRPr="00C2325F">
              <w:rPr>
                <w:sz w:val="20"/>
                <w:szCs w:val="20"/>
                <w:lang w:val="fr-CA"/>
              </w:rPr>
              <w:t xml:space="preserve"> (niveau bit)</w:t>
            </w:r>
          </w:p>
          <w:p w14:paraId="6946ED78" w14:textId="77777777" w:rsidR="00F97D1A" w:rsidRPr="00C2325F" w:rsidRDefault="00F97D1A" w:rsidP="008D06F8">
            <w:pPr>
              <w:pStyle w:val="Corpsdetexte"/>
              <w:spacing w:after="0"/>
              <w:rPr>
                <w:sz w:val="20"/>
                <w:szCs w:val="20"/>
                <w:lang w:val="fr-CA"/>
              </w:rPr>
            </w:pPr>
            <w:proofErr w:type="gramStart"/>
            <w:r w:rsidRPr="00C2325F">
              <w:rPr>
                <w:sz w:val="20"/>
                <w:szCs w:val="20"/>
                <w:lang w:val="fr-CA"/>
              </w:rPr>
              <w:t>conversion</w:t>
            </w:r>
            <w:proofErr w:type="gramEnd"/>
            <w:r w:rsidRPr="00C2325F">
              <w:rPr>
                <w:sz w:val="20"/>
                <w:szCs w:val="20"/>
                <w:lang w:val="fr-CA"/>
              </w:rPr>
              <w:t xml:space="preserve"> de type</w:t>
            </w:r>
          </w:p>
        </w:tc>
      </w:tr>
      <w:tr w:rsidR="00F97D1A" w:rsidRPr="007B6966" w14:paraId="501F1E5F" w14:textId="77777777" w:rsidTr="008D06F8">
        <w:tc>
          <w:tcPr>
            <w:tcW w:w="5056" w:type="dxa"/>
            <w:shd w:val="clear" w:color="auto" w:fill="auto"/>
          </w:tcPr>
          <w:p w14:paraId="64A01E14"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w:t>
            </w:r>
          </w:p>
          <w:p w14:paraId="6DAEDBC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8332EF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0E9CF446" w14:textId="77777777" w:rsidR="00F97D1A" w:rsidRPr="00C2325F" w:rsidRDefault="00F97D1A" w:rsidP="008D06F8">
            <w:pPr>
              <w:pStyle w:val="Corpsdetexte"/>
              <w:spacing w:after="0"/>
              <w:rPr>
                <w:sz w:val="20"/>
                <w:szCs w:val="20"/>
                <w:lang w:val="fr-CA"/>
              </w:rPr>
            </w:pPr>
            <w:r w:rsidRPr="00C2325F">
              <w:rPr>
                <w:sz w:val="20"/>
                <w:szCs w:val="20"/>
                <w:lang w:val="fr-CA"/>
              </w:rPr>
              <w:t>Multiplication binaire</w:t>
            </w:r>
          </w:p>
          <w:p w14:paraId="3653ECA9" w14:textId="77777777" w:rsidR="00F97D1A" w:rsidRPr="00C2325F" w:rsidRDefault="00F97D1A" w:rsidP="008D06F8">
            <w:pPr>
              <w:pStyle w:val="Corpsdetexte"/>
              <w:spacing w:after="0"/>
              <w:rPr>
                <w:sz w:val="20"/>
                <w:szCs w:val="20"/>
                <w:lang w:val="fr-CA"/>
              </w:rPr>
            </w:pPr>
            <w:r w:rsidRPr="00C2325F">
              <w:rPr>
                <w:sz w:val="20"/>
                <w:szCs w:val="20"/>
                <w:lang w:val="fr-CA"/>
              </w:rPr>
              <w:t>Division</w:t>
            </w:r>
          </w:p>
          <w:p w14:paraId="4CAAD0F5" w14:textId="77777777" w:rsidR="00F97D1A" w:rsidRPr="00C2325F" w:rsidRDefault="00F97D1A" w:rsidP="008D06F8">
            <w:pPr>
              <w:pStyle w:val="Corpsdetexte"/>
              <w:spacing w:after="0"/>
              <w:rPr>
                <w:sz w:val="20"/>
                <w:szCs w:val="20"/>
                <w:lang w:val="fr-CA"/>
              </w:rPr>
            </w:pPr>
            <w:r w:rsidRPr="00C2325F">
              <w:rPr>
                <w:sz w:val="20"/>
                <w:szCs w:val="20"/>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B992814"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tc>
        <w:tc>
          <w:tcPr>
            <w:tcW w:w="5056" w:type="dxa"/>
            <w:shd w:val="clear" w:color="auto" w:fill="auto"/>
          </w:tcPr>
          <w:p w14:paraId="7DA34920" w14:textId="77777777" w:rsidR="00F97D1A" w:rsidRPr="00C2325F" w:rsidRDefault="00F97D1A" w:rsidP="008D06F8">
            <w:pPr>
              <w:pStyle w:val="Corpsdetexte"/>
              <w:spacing w:after="0"/>
              <w:rPr>
                <w:sz w:val="20"/>
                <w:szCs w:val="20"/>
                <w:lang w:val="fr-CA"/>
              </w:rPr>
            </w:pPr>
            <w:r w:rsidRPr="00C2325F">
              <w:rPr>
                <w:sz w:val="20"/>
                <w:szCs w:val="20"/>
                <w:lang w:val="fr-CA"/>
              </w:rPr>
              <w:t>Addition binaire</w:t>
            </w:r>
          </w:p>
          <w:p w14:paraId="7C3943DD" w14:textId="77777777" w:rsidR="00F97D1A" w:rsidRPr="00C2325F" w:rsidRDefault="00F97D1A" w:rsidP="008D06F8">
            <w:pPr>
              <w:pStyle w:val="Corpsdetexte"/>
              <w:spacing w:after="0"/>
              <w:rPr>
                <w:sz w:val="20"/>
                <w:szCs w:val="20"/>
                <w:lang w:val="fr-CA"/>
              </w:rPr>
            </w:pPr>
            <w:r w:rsidRPr="00C2325F">
              <w:rPr>
                <w:sz w:val="20"/>
                <w:szCs w:val="20"/>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B2AF051"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7952173C" w14:textId="77777777" w:rsidR="00F97D1A" w:rsidRPr="00C2325F" w:rsidRDefault="00F97D1A" w:rsidP="008D06F8">
            <w:pPr>
              <w:pStyle w:val="Corpsdetexte"/>
              <w:spacing w:after="0"/>
              <w:rPr>
                <w:sz w:val="20"/>
                <w:szCs w:val="20"/>
                <w:lang w:val="fr-CA"/>
              </w:rPr>
            </w:pPr>
            <w:r w:rsidRPr="00C2325F">
              <w:rPr>
                <w:sz w:val="20"/>
                <w:szCs w:val="20"/>
                <w:lang w:val="fr-CA"/>
              </w:rPr>
              <w:t>&gt;&gt;&gt;</w:t>
            </w:r>
          </w:p>
        </w:tc>
        <w:tc>
          <w:tcPr>
            <w:tcW w:w="5056" w:type="dxa"/>
            <w:shd w:val="clear" w:color="auto" w:fill="auto"/>
          </w:tcPr>
          <w:p w14:paraId="5D524165" w14:textId="77777777" w:rsidR="00F97D1A" w:rsidRPr="00C2325F" w:rsidRDefault="00F97D1A" w:rsidP="008D06F8">
            <w:pPr>
              <w:pStyle w:val="Corpsdetexte"/>
              <w:spacing w:after="0"/>
              <w:rPr>
                <w:sz w:val="20"/>
                <w:szCs w:val="20"/>
                <w:lang w:val="fr-CA"/>
              </w:rPr>
            </w:pPr>
            <w:r w:rsidRPr="00C2325F">
              <w:rPr>
                <w:sz w:val="20"/>
                <w:szCs w:val="20"/>
                <w:lang w:val="fr-CA"/>
              </w:rPr>
              <w:t>Décalage à gauche (niveau bit)</w:t>
            </w:r>
          </w:p>
          <w:p w14:paraId="37A3AF69"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(niveau bit)</w:t>
            </w:r>
          </w:p>
          <w:p w14:paraId="1D8D2251"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2420067A"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7BA54897"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0EDEB3A2"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109DFB30" w14:textId="77777777" w:rsidR="00F97D1A" w:rsidRPr="00C2325F" w:rsidRDefault="00F97D1A" w:rsidP="008D06F8">
            <w:pPr>
              <w:pStyle w:val="Corpsdetexte"/>
              <w:spacing w:after="0"/>
              <w:rPr>
                <w:sz w:val="20"/>
                <w:szCs w:val="20"/>
                <w:lang w:val="fr-CA"/>
              </w:rPr>
            </w:pPr>
            <w:proofErr w:type="gramStart"/>
            <w:r w:rsidRPr="00C2325F">
              <w:rPr>
                <w:sz w:val="20"/>
                <w:szCs w:val="20"/>
                <w:lang w:val="fr-CA"/>
              </w:rPr>
              <w:t>instanceof</w:t>
            </w:r>
            <w:proofErr w:type="gramEnd"/>
          </w:p>
        </w:tc>
        <w:tc>
          <w:tcPr>
            <w:tcW w:w="5056" w:type="dxa"/>
            <w:shd w:val="clear" w:color="auto" w:fill="auto"/>
          </w:tcPr>
          <w:p w14:paraId="17BA0FCC" w14:textId="77777777" w:rsidR="00F97D1A" w:rsidRPr="00C2325F" w:rsidRDefault="00F97D1A" w:rsidP="008D06F8">
            <w:pPr>
              <w:pStyle w:val="Corpsdetexte"/>
              <w:spacing w:after="0"/>
              <w:rPr>
                <w:sz w:val="20"/>
                <w:szCs w:val="20"/>
                <w:lang w:val="fr-CA"/>
              </w:rPr>
            </w:pPr>
            <w:r w:rsidRPr="00C2325F">
              <w:rPr>
                <w:sz w:val="20"/>
                <w:szCs w:val="20"/>
                <w:lang w:val="fr-CA"/>
              </w:rPr>
              <w:t>Plus petit que</w:t>
            </w:r>
          </w:p>
          <w:p w14:paraId="57FCB0CB" w14:textId="77777777" w:rsidR="00F97D1A" w:rsidRPr="00C2325F" w:rsidRDefault="00F97D1A" w:rsidP="008D06F8">
            <w:pPr>
              <w:pStyle w:val="Corpsdetexte"/>
              <w:spacing w:after="0"/>
              <w:rPr>
                <w:sz w:val="20"/>
                <w:szCs w:val="20"/>
                <w:lang w:val="fr-CA"/>
              </w:rPr>
            </w:pPr>
            <w:r w:rsidRPr="00C2325F">
              <w:rPr>
                <w:sz w:val="20"/>
                <w:szCs w:val="20"/>
                <w:lang w:val="fr-CA"/>
              </w:rPr>
              <w:t>Plus grand que</w:t>
            </w:r>
          </w:p>
          <w:p w14:paraId="1417319E" w14:textId="77777777" w:rsidR="00F97D1A" w:rsidRPr="00C2325F" w:rsidRDefault="00F97D1A" w:rsidP="008D06F8">
            <w:pPr>
              <w:pStyle w:val="Corpsdetexte"/>
              <w:spacing w:after="0"/>
              <w:rPr>
                <w:sz w:val="20"/>
                <w:szCs w:val="20"/>
                <w:lang w:val="fr-CA"/>
              </w:rPr>
            </w:pPr>
            <w:r w:rsidRPr="00C2325F">
              <w:rPr>
                <w:sz w:val="20"/>
                <w:szCs w:val="20"/>
                <w:lang w:val="fr-CA"/>
              </w:rPr>
              <w:t>Plus petit ou égal à</w:t>
            </w:r>
          </w:p>
          <w:p w14:paraId="58D73404" w14:textId="77777777" w:rsidR="00F97D1A" w:rsidRPr="00C2325F" w:rsidRDefault="00F97D1A" w:rsidP="008D06F8">
            <w:pPr>
              <w:pStyle w:val="Corpsdetexte"/>
              <w:spacing w:after="0"/>
              <w:rPr>
                <w:sz w:val="20"/>
                <w:szCs w:val="20"/>
                <w:lang w:val="fr-CA"/>
              </w:rPr>
            </w:pPr>
            <w:r w:rsidRPr="00C2325F">
              <w:rPr>
                <w:sz w:val="20"/>
                <w:szCs w:val="20"/>
                <w:lang w:val="fr-CA"/>
              </w:rPr>
              <w:t>Plus grand ou égal à</w:t>
            </w:r>
          </w:p>
          <w:p w14:paraId="52F37171" w14:textId="77777777" w:rsidR="00F97D1A" w:rsidRPr="00C2325F" w:rsidRDefault="00F97D1A" w:rsidP="008D06F8">
            <w:pPr>
              <w:pStyle w:val="Corpsdetexte"/>
              <w:spacing w:after="0"/>
              <w:rPr>
                <w:sz w:val="20"/>
                <w:szCs w:val="20"/>
                <w:lang w:val="fr-CA"/>
              </w:rPr>
            </w:pPr>
            <w:r w:rsidRPr="00C2325F">
              <w:rPr>
                <w:sz w:val="20"/>
                <w:szCs w:val="20"/>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6FADED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61435BB5" w14:textId="77777777" w:rsidR="00F97D1A" w:rsidRPr="00C2325F" w:rsidRDefault="00F97D1A" w:rsidP="008D06F8">
            <w:pPr>
              <w:pStyle w:val="Corpsdetexte"/>
              <w:spacing w:after="0"/>
              <w:rPr>
                <w:sz w:val="20"/>
                <w:szCs w:val="20"/>
                <w:lang w:val="fr-CA"/>
              </w:rPr>
            </w:pPr>
            <w:r w:rsidRPr="00C2325F">
              <w:rPr>
                <w:sz w:val="20"/>
                <w:szCs w:val="20"/>
                <w:lang w:val="fr-CA"/>
              </w:rPr>
              <w:t>Est égal à</w:t>
            </w:r>
          </w:p>
          <w:p w14:paraId="70220FC9" w14:textId="77777777" w:rsidR="00F97D1A" w:rsidRPr="00C2325F" w:rsidRDefault="00F97D1A" w:rsidP="008D06F8">
            <w:pPr>
              <w:pStyle w:val="Corpsdetexte"/>
              <w:spacing w:after="0"/>
              <w:rPr>
                <w:sz w:val="20"/>
                <w:szCs w:val="20"/>
                <w:lang w:val="fr-CA"/>
              </w:rPr>
            </w:pPr>
            <w:r w:rsidRPr="00C2325F">
              <w:rPr>
                <w:sz w:val="20"/>
                <w:szCs w:val="20"/>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C2325F" w:rsidRDefault="00F97D1A" w:rsidP="008D06F8">
            <w:pPr>
              <w:pStyle w:val="Corpsdetexte"/>
              <w:spacing w:after="0"/>
              <w:rPr>
                <w:sz w:val="20"/>
                <w:szCs w:val="20"/>
                <w:lang w:val="fr-CA"/>
              </w:rPr>
            </w:pPr>
            <w:r w:rsidRPr="00C2325F">
              <w:rPr>
                <w:sz w:val="20"/>
                <w:szCs w:val="20"/>
                <w:lang w:val="fr-CA"/>
              </w:rPr>
              <w:t>&amp;</w:t>
            </w:r>
          </w:p>
        </w:tc>
        <w:tc>
          <w:tcPr>
            <w:tcW w:w="5056" w:type="dxa"/>
            <w:shd w:val="clear" w:color="auto" w:fill="auto"/>
          </w:tcPr>
          <w:p w14:paraId="0F79F9C7" w14:textId="77777777" w:rsidR="00F97D1A" w:rsidRPr="00C2325F" w:rsidRDefault="00F97D1A" w:rsidP="008D06F8">
            <w:pPr>
              <w:pStyle w:val="Corpsdetexte"/>
              <w:spacing w:after="0"/>
              <w:rPr>
                <w:sz w:val="20"/>
                <w:szCs w:val="20"/>
                <w:lang w:val="fr-CA"/>
              </w:rPr>
            </w:pPr>
            <w:r w:rsidRPr="00C2325F">
              <w:rPr>
                <w:sz w:val="20"/>
                <w:szCs w:val="20"/>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12231CA9" w14:textId="77777777" w:rsidR="00F97D1A" w:rsidRPr="00C2325F" w:rsidRDefault="00F97D1A" w:rsidP="008D06F8">
            <w:pPr>
              <w:pStyle w:val="Corpsdetexte"/>
              <w:spacing w:after="0"/>
              <w:rPr>
                <w:sz w:val="20"/>
                <w:szCs w:val="20"/>
                <w:lang w:val="fr-CA"/>
              </w:rPr>
            </w:pPr>
            <w:r w:rsidRPr="00C2325F">
              <w:rPr>
                <w:sz w:val="20"/>
                <w:szCs w:val="20"/>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54EACE61" w14:textId="77777777" w:rsidR="00F97D1A" w:rsidRPr="00C2325F" w:rsidRDefault="00F97D1A" w:rsidP="008D06F8">
            <w:pPr>
              <w:pStyle w:val="Corpsdetexte"/>
              <w:spacing w:after="0"/>
              <w:rPr>
                <w:sz w:val="20"/>
                <w:szCs w:val="20"/>
                <w:lang w:val="fr-CA"/>
              </w:rPr>
            </w:pPr>
            <w:r w:rsidRPr="00C2325F">
              <w:rPr>
                <w:sz w:val="20"/>
                <w:szCs w:val="20"/>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C2325F" w:rsidRDefault="00F97D1A" w:rsidP="008D06F8">
            <w:pPr>
              <w:pStyle w:val="Corpsdetexte"/>
              <w:spacing w:after="0"/>
              <w:rPr>
                <w:sz w:val="20"/>
                <w:szCs w:val="20"/>
                <w:lang w:val="fr-CA"/>
              </w:rPr>
            </w:pPr>
            <w:r w:rsidRPr="00C2325F">
              <w:rPr>
                <w:sz w:val="20"/>
                <w:szCs w:val="20"/>
                <w:lang w:val="fr-CA"/>
              </w:rPr>
              <w:t>&amp;&amp;</w:t>
            </w:r>
          </w:p>
        </w:tc>
        <w:tc>
          <w:tcPr>
            <w:tcW w:w="5056" w:type="dxa"/>
            <w:shd w:val="clear" w:color="auto" w:fill="auto"/>
          </w:tcPr>
          <w:p w14:paraId="2F08F7A6" w14:textId="77777777" w:rsidR="00F97D1A" w:rsidRPr="00C2325F" w:rsidRDefault="00F97D1A" w:rsidP="008D06F8">
            <w:pPr>
              <w:pStyle w:val="Corpsdetexte"/>
              <w:spacing w:after="0"/>
              <w:rPr>
                <w:sz w:val="20"/>
                <w:szCs w:val="20"/>
                <w:lang w:val="fr-CA"/>
              </w:rPr>
            </w:pPr>
            <w:r w:rsidRPr="00C2325F">
              <w:rPr>
                <w:sz w:val="20"/>
                <w:szCs w:val="20"/>
                <w:lang w:val="fr-CA"/>
              </w:rPr>
              <w:t>Et logique</w:t>
            </w:r>
          </w:p>
        </w:tc>
      </w:tr>
      <w:tr w:rsidR="00F97D1A" w:rsidRPr="007B6966" w14:paraId="4183F488" w14:textId="77777777" w:rsidTr="008D06F8">
        <w:tc>
          <w:tcPr>
            <w:tcW w:w="5056" w:type="dxa"/>
            <w:shd w:val="clear" w:color="auto" w:fill="auto"/>
          </w:tcPr>
          <w:p w14:paraId="62BFEC8A"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77E2592C" w14:textId="77777777" w:rsidR="00F97D1A" w:rsidRPr="00C2325F" w:rsidRDefault="00F97D1A" w:rsidP="008D06F8">
            <w:pPr>
              <w:pStyle w:val="Corpsdetexte"/>
              <w:spacing w:after="0"/>
              <w:rPr>
                <w:sz w:val="20"/>
                <w:szCs w:val="20"/>
                <w:lang w:val="fr-CA"/>
              </w:rPr>
            </w:pPr>
            <w:r w:rsidRPr="00C2325F">
              <w:rPr>
                <w:sz w:val="20"/>
                <w:szCs w:val="20"/>
                <w:lang w:val="fr-CA"/>
              </w:rPr>
              <w:t>Ou logique</w:t>
            </w:r>
          </w:p>
        </w:tc>
      </w:tr>
      <w:tr w:rsidR="00F97D1A" w:rsidRPr="007B6966" w14:paraId="1F1B7B4D" w14:textId="77777777" w:rsidTr="008D06F8">
        <w:tc>
          <w:tcPr>
            <w:tcW w:w="5056" w:type="dxa"/>
            <w:shd w:val="clear" w:color="auto" w:fill="auto"/>
          </w:tcPr>
          <w:p w14:paraId="7E48CF8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A4DA0B7" w14:textId="77777777" w:rsidR="00F97D1A" w:rsidRPr="00C2325F" w:rsidRDefault="00F97D1A" w:rsidP="008D06F8">
            <w:pPr>
              <w:pStyle w:val="Corpsdetexte"/>
              <w:spacing w:after="0"/>
              <w:rPr>
                <w:sz w:val="20"/>
                <w:szCs w:val="20"/>
                <w:lang w:val="fr-CA"/>
              </w:rPr>
            </w:pPr>
            <w:r w:rsidRPr="00C2325F">
              <w:rPr>
                <w:sz w:val="20"/>
                <w:szCs w:val="20"/>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B143EA5"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22B4040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F0C44D4"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4B97E9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1B3B21C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68BB9D7"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965522E"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F0EB030"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3189F67B" w14:textId="77777777" w:rsidR="00F97D1A" w:rsidRPr="00C2325F" w:rsidRDefault="00F97D1A" w:rsidP="008D06F8">
            <w:pPr>
              <w:pStyle w:val="Corpsdetexte"/>
              <w:spacing w:after="0"/>
              <w:rPr>
                <w:sz w:val="20"/>
                <w:szCs w:val="20"/>
                <w:lang w:val="fr-CA"/>
              </w:rPr>
            </w:pPr>
            <w:r w:rsidRPr="00C2325F">
              <w:rPr>
                <w:sz w:val="20"/>
                <w:szCs w:val="20"/>
                <w:lang w:val="fr-CA"/>
              </w:rPr>
              <w:t>&gt;&gt;&gt;=</w:t>
            </w:r>
          </w:p>
          <w:p w14:paraId="14C1ACBF" w14:textId="77777777" w:rsidR="00F97D1A" w:rsidRPr="00C2325F" w:rsidRDefault="00F97D1A" w:rsidP="008D06F8">
            <w:pPr>
              <w:pStyle w:val="Corpsdetexte"/>
              <w:spacing w:after="0"/>
              <w:rPr>
                <w:sz w:val="20"/>
                <w:szCs w:val="20"/>
                <w:lang w:val="fr-CA"/>
              </w:rPr>
            </w:pPr>
          </w:p>
        </w:tc>
        <w:tc>
          <w:tcPr>
            <w:tcW w:w="5056" w:type="dxa"/>
            <w:shd w:val="clear" w:color="auto" w:fill="auto"/>
          </w:tcPr>
          <w:p w14:paraId="650CC99E" w14:textId="77777777" w:rsidR="00F97D1A" w:rsidRPr="00C2325F" w:rsidRDefault="00F97D1A" w:rsidP="008D06F8">
            <w:pPr>
              <w:pStyle w:val="Corpsdetexte"/>
              <w:spacing w:after="0"/>
              <w:rPr>
                <w:sz w:val="20"/>
                <w:szCs w:val="20"/>
                <w:lang w:val="fr-CA"/>
              </w:rPr>
            </w:pPr>
            <w:r w:rsidRPr="00C2325F">
              <w:rPr>
                <w:sz w:val="20"/>
                <w:szCs w:val="20"/>
                <w:lang w:val="fr-CA"/>
              </w:rPr>
              <w:t>Affectation</w:t>
            </w:r>
          </w:p>
          <w:p w14:paraId="369F8F03" w14:textId="77777777" w:rsidR="00F97D1A" w:rsidRPr="00C2325F" w:rsidRDefault="00F97D1A" w:rsidP="008D06F8">
            <w:pPr>
              <w:pStyle w:val="Corpsdetexte"/>
              <w:spacing w:after="0"/>
              <w:rPr>
                <w:sz w:val="20"/>
                <w:szCs w:val="20"/>
                <w:lang w:val="fr-CA"/>
              </w:rPr>
            </w:pPr>
            <w:r w:rsidRPr="00C2325F">
              <w:rPr>
                <w:sz w:val="20"/>
                <w:szCs w:val="20"/>
                <w:lang w:val="fr-CA"/>
              </w:rPr>
              <w:t>Auto-addition</w:t>
            </w:r>
          </w:p>
          <w:p w14:paraId="223E2D0D" w14:textId="77777777" w:rsidR="00F97D1A" w:rsidRPr="00C2325F" w:rsidRDefault="00F97D1A" w:rsidP="008D06F8">
            <w:pPr>
              <w:pStyle w:val="Corpsdetexte"/>
              <w:spacing w:after="0"/>
              <w:rPr>
                <w:sz w:val="20"/>
                <w:szCs w:val="20"/>
                <w:lang w:val="fr-CA"/>
              </w:rPr>
            </w:pPr>
            <w:r w:rsidRPr="00C2325F">
              <w:rPr>
                <w:sz w:val="20"/>
                <w:szCs w:val="20"/>
                <w:lang w:val="fr-CA"/>
              </w:rPr>
              <w:t>Auto-soustraction</w:t>
            </w:r>
          </w:p>
          <w:p w14:paraId="4652FFB9" w14:textId="77777777" w:rsidR="00F97D1A" w:rsidRPr="00C2325F" w:rsidRDefault="00F97D1A" w:rsidP="008D06F8">
            <w:pPr>
              <w:pStyle w:val="Corpsdetexte"/>
              <w:spacing w:after="0"/>
              <w:rPr>
                <w:sz w:val="20"/>
                <w:szCs w:val="20"/>
                <w:lang w:val="fr-CA"/>
              </w:rPr>
            </w:pPr>
            <w:r w:rsidRPr="00C2325F">
              <w:rPr>
                <w:sz w:val="20"/>
                <w:szCs w:val="20"/>
                <w:lang w:val="fr-CA"/>
              </w:rPr>
              <w:t>Auto-division</w:t>
            </w:r>
          </w:p>
          <w:p w14:paraId="7929384A" w14:textId="77777777" w:rsidR="00F97D1A" w:rsidRPr="00C2325F" w:rsidRDefault="00F97D1A" w:rsidP="008D06F8">
            <w:pPr>
              <w:pStyle w:val="Corpsdetexte"/>
              <w:spacing w:after="0"/>
              <w:rPr>
                <w:sz w:val="20"/>
                <w:szCs w:val="20"/>
                <w:lang w:val="fr-CA"/>
              </w:rPr>
            </w:pPr>
            <w:r w:rsidRPr="00C2325F">
              <w:rPr>
                <w:sz w:val="20"/>
                <w:szCs w:val="20"/>
                <w:lang w:val="fr-CA"/>
              </w:rPr>
              <w:t>Auto-reste</w:t>
            </w:r>
          </w:p>
          <w:p w14:paraId="3D617827" w14:textId="77777777" w:rsidR="00F97D1A" w:rsidRPr="00C2325F" w:rsidRDefault="00F97D1A" w:rsidP="008D06F8">
            <w:pPr>
              <w:pStyle w:val="Corpsdetexte"/>
              <w:spacing w:after="0"/>
              <w:rPr>
                <w:sz w:val="20"/>
                <w:szCs w:val="20"/>
                <w:lang w:val="fr-CA"/>
              </w:rPr>
            </w:pPr>
            <w:r w:rsidRPr="00C2325F">
              <w:rPr>
                <w:sz w:val="20"/>
                <w:szCs w:val="20"/>
                <w:lang w:val="fr-CA"/>
              </w:rPr>
              <w:t>Auto-ou-exclusif (niveau bit)</w:t>
            </w:r>
          </w:p>
          <w:p w14:paraId="5F4B4104" w14:textId="77777777" w:rsidR="00F97D1A" w:rsidRPr="00C2325F" w:rsidRDefault="00F97D1A" w:rsidP="008D06F8">
            <w:pPr>
              <w:pStyle w:val="Corpsdetexte"/>
              <w:spacing w:after="0"/>
              <w:rPr>
                <w:sz w:val="20"/>
                <w:szCs w:val="20"/>
                <w:lang w:val="fr-CA"/>
              </w:rPr>
            </w:pPr>
            <w:r w:rsidRPr="00C2325F">
              <w:rPr>
                <w:sz w:val="20"/>
                <w:szCs w:val="20"/>
                <w:lang w:val="fr-CA"/>
              </w:rPr>
              <w:t>Auto-ou (niveau bit)</w:t>
            </w:r>
          </w:p>
          <w:p w14:paraId="650A0FEA" w14:textId="77777777" w:rsidR="00F97D1A" w:rsidRPr="00C2325F" w:rsidRDefault="00F97D1A" w:rsidP="008D06F8">
            <w:pPr>
              <w:pStyle w:val="Corpsdetexte"/>
              <w:spacing w:after="0"/>
              <w:rPr>
                <w:sz w:val="20"/>
                <w:szCs w:val="20"/>
                <w:lang w:val="fr-CA"/>
              </w:rPr>
            </w:pPr>
            <w:r w:rsidRPr="00C2325F">
              <w:rPr>
                <w:sz w:val="20"/>
                <w:szCs w:val="20"/>
                <w:lang w:val="fr-CA"/>
              </w:rPr>
              <w:t>Auto-décalage à gauche (niveau bit)</w:t>
            </w:r>
          </w:p>
          <w:p w14:paraId="4E117F90"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(niveau bit)</w:t>
            </w:r>
          </w:p>
          <w:p w14:paraId="1057A54F"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sans signe (niveau bit)</w:t>
            </w:r>
          </w:p>
        </w:tc>
      </w:tr>
    </w:tbl>
    <w:p w14:paraId="3FD59415" w14:textId="77777777" w:rsidR="00F97D1A" w:rsidRPr="00E122C2" w:rsidRDefault="00F97D1A" w:rsidP="00F97D1A">
      <w:pPr>
        <w:pStyle w:val="Corpsdetexte"/>
        <w:rPr>
          <w:lang w:val="fr-CA"/>
        </w:rPr>
      </w:pPr>
    </w:p>
    <w:p w14:paraId="49D2DEBB" w14:textId="77777777" w:rsidR="00A03321" w:rsidRDefault="00F97D1A" w:rsidP="00A03321">
      <w:pPr>
        <w:pStyle w:val="Titre1"/>
      </w:pPr>
      <w:r w:rsidRPr="16CBE89F">
        <w:rPr>
          <w:lang w:val="fr-CA"/>
        </w:rPr>
        <w:br w:type="page"/>
      </w:r>
      <w:bookmarkStart w:id="105" w:name="_Toc44667590"/>
      <w:r w:rsidR="00A03321">
        <w:lastRenderedPageBreak/>
        <w:t>Graphisme 2D et concepts de programmation objet</w:t>
      </w:r>
      <w:bookmarkStart w:id="106" w:name="_Toc508793534"/>
      <w:bookmarkEnd w:id="105"/>
      <w:bookmarkEnd w:id="106"/>
    </w:p>
    <w:p w14:paraId="39B788B2" w14:textId="77777777" w:rsidR="00A03321" w:rsidRDefault="00A03321" w:rsidP="00A03321">
      <w:pPr>
        <w:pStyle w:val="Corpsdetexte"/>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Titre2"/>
      </w:pPr>
      <w:bookmarkStart w:id="107" w:name="_Toc44667591"/>
      <w:bookmarkStart w:id="108" w:name="_Toc508793535"/>
      <w:r>
        <w:t>Dessin avec les classes Graphics et une sous-classe de JFrame</w:t>
      </w:r>
      <w:bookmarkEnd w:id="107"/>
      <w:r>
        <w:t xml:space="preserve"> </w:t>
      </w:r>
      <w:bookmarkEnd w:id="108"/>
    </w:p>
    <w:p w14:paraId="1E23E513" w14:textId="631299A2" w:rsidR="00A03321" w:rsidRDefault="00A03321" w:rsidP="00A03321">
      <w:pPr>
        <w:pStyle w:val="Corpsdetexte"/>
      </w:pPr>
      <w:r>
        <w:t>Étudions d’abord un exemple de programme qui dessine un bonhomme simple dans une fenêtre.</w:t>
      </w:r>
    </w:p>
    <w:p w14:paraId="6217C060" w14:textId="283B8DCA" w:rsidR="00A03321" w:rsidRDefault="00A03321" w:rsidP="00A03321">
      <w:pPr>
        <w:pStyle w:val="Corpsdetexte"/>
      </w:pPr>
      <w:r>
        <w:rPr>
          <w:b/>
          <w:bCs/>
        </w:rPr>
        <w:t>Exemple</w:t>
      </w:r>
      <w:r>
        <w:t xml:space="preserve">. </w:t>
      </w:r>
      <w:hyperlink r:id="rId223" w:history="1">
        <w:r w:rsidRPr="009C74A7">
          <w:rPr>
            <w:rFonts w:ascii="Segoe UI" w:hAnsi="Segoe UI" w:cs="Segoe UI"/>
            <w:color w:val="0366D6"/>
            <w:sz w:val="27"/>
            <w:szCs w:val="27"/>
            <w:lang w:val="fr-CA"/>
          </w:rPr>
          <w:t>JavaPasAPas</w:t>
        </w:r>
      </w:hyperlink>
      <w:r w:rsidRPr="009C74A7">
        <w:rPr>
          <w:rFonts w:ascii="Segoe UI" w:hAnsi="Segoe UI" w:cs="Segoe UI"/>
          <w:color w:val="586069"/>
          <w:sz w:val="27"/>
          <w:szCs w:val="27"/>
          <w:lang w:val="fr-CA"/>
        </w:rPr>
        <w:t>/</w:t>
      </w:r>
      <w:bookmarkStart w:id="109" w:name="OLE_LINK7"/>
      <w:bookmarkStart w:id="110" w:name="OLE_LINK8"/>
      <w:r w:rsidR="002E0279">
        <w:rPr>
          <w:rFonts w:ascii="Segoe UI" w:hAnsi="Segoe UI" w:cs="Segoe UI"/>
          <w:b/>
          <w:bCs/>
          <w:color w:val="586069"/>
          <w:sz w:val="27"/>
          <w:szCs w:val="27"/>
          <w:lang w:val="fr-CA"/>
        </w:rPr>
        <w:t>chapitre_5/E</w:t>
      </w:r>
      <w:r w:rsidRPr="009C74A7">
        <w:rPr>
          <w:rFonts w:ascii="Segoe UI" w:hAnsi="Segoe UI" w:cs="Segoe UI"/>
          <w:b/>
          <w:bCs/>
          <w:color w:val="586069"/>
          <w:sz w:val="27"/>
          <w:szCs w:val="27"/>
          <w:lang w:val="fr-CA"/>
        </w:rPr>
        <w:t>xempleDessin2DDansJFrame.java</w:t>
      </w:r>
      <w:bookmarkEnd w:id="109"/>
      <w:bookmarkEnd w:id="110"/>
    </w:p>
    <w:p w14:paraId="443BFEBD" w14:textId="77777777" w:rsidR="00A03321" w:rsidRPr="00B64561" w:rsidRDefault="00A03321" w:rsidP="00A03321">
      <w:pPr>
        <w:pStyle w:val="Corpsdetexte"/>
        <w:rPr>
          <w:i/>
          <w:iCs/>
        </w:rPr>
      </w:pPr>
      <w:r>
        <w:t xml:space="preserve">Le programme </w:t>
      </w:r>
      <w:r>
        <w:rPr>
          <w:i/>
          <w:iCs/>
        </w:rPr>
        <w:t>ExempleDessin2DDansJFrame</w:t>
      </w:r>
      <w:r>
        <w:t>.</w:t>
      </w:r>
      <w:r>
        <w:rPr>
          <w:i/>
          <w:iCs/>
        </w:rPr>
        <w:t>java</w:t>
      </w:r>
      <w:r>
        <w:t xml:space="preserve"> dessine un bonhomme simple (appelons-le Bot) dans une fenêtre produite par la classe </w:t>
      </w:r>
      <w:proofErr w:type="gramStart"/>
      <w:r>
        <w:rPr>
          <w:i/>
          <w:iCs/>
        </w:rPr>
        <w:t>javax.swing</w:t>
      </w:r>
      <w:proofErr w:type="gramEnd"/>
      <w:r>
        <w:rPr>
          <w:i/>
          <w:iCs/>
        </w:rPr>
        <w:t>.</w:t>
      </w:r>
      <w:hyperlink r:id="rId224"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proofErr w:type="gramStart"/>
      <w:r w:rsidRPr="002E0279">
        <w:rPr>
          <w:b/>
          <w:bCs/>
          <w:color w:val="800000"/>
          <w:lang w:eastAsia="zh-CN"/>
        </w:rPr>
        <w:t>import</w:t>
      </w:r>
      <w:proofErr w:type="gramEnd"/>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proofErr w:type="gramStart"/>
      <w:r w:rsidRPr="002E0279">
        <w:rPr>
          <w:b/>
          <w:bCs/>
          <w:color w:val="800000"/>
          <w:lang w:eastAsia="zh-CN"/>
        </w:rPr>
        <w:t>import</w:t>
      </w:r>
      <w:proofErr w:type="gramEnd"/>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proofErr w:type="gramStart"/>
      <w:r w:rsidRPr="002E0279">
        <w:rPr>
          <w:b/>
          <w:bCs/>
          <w:color w:val="800000"/>
          <w:lang w:eastAsia="zh-CN"/>
        </w:rPr>
        <w:t>public</w:t>
      </w:r>
      <w:proofErr w:type="gramEnd"/>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4500F9">
      <w:pPr>
        <w:pStyle w:val="Code"/>
        <w:rPr>
          <w:color w:val="000000"/>
          <w:lang w:eastAsia="zh-CN"/>
        </w:rPr>
      </w:pPr>
    </w:p>
    <w:p w14:paraId="5616FDA2"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b/>
          <w:bCs/>
          <w:color w:val="800000"/>
          <w:lang w:eastAsia="zh-CN"/>
        </w:rPr>
        <w:t>public</w:t>
      </w:r>
      <w:proofErr w:type="gramEnd"/>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b/>
          <w:bCs/>
          <w:color w:val="800000"/>
          <w:lang w:eastAsia="zh-CN"/>
        </w:rPr>
        <w:t>super</w:t>
      </w:r>
      <w:r w:rsidRPr="002E0279">
        <w:rPr>
          <w:color w:val="808030"/>
          <w:lang w:eastAsia="zh-CN"/>
        </w:rPr>
        <w:t>(</w:t>
      </w:r>
      <w:proofErr w:type="gramEnd"/>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4500F9">
      <w:pPr>
        <w:pStyle w:val="Code"/>
        <w:rPr>
          <w:color w:val="000000"/>
          <w:lang w:val="en-CA" w:eastAsia="zh-CN"/>
        </w:rPr>
      </w:pPr>
      <w:r w:rsidRPr="002E0279">
        <w:rPr>
          <w:color w:val="000000"/>
          <w:lang w:eastAsia="zh-CN"/>
        </w:rPr>
        <w:t xml:space="preserve">    </w:t>
      </w:r>
      <w:proofErr w:type="gramStart"/>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proofErr w:type="gramEnd"/>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4500F9">
      <w:pPr>
        <w:pStyle w:val="Code"/>
        <w:rPr>
          <w:color w:val="000000"/>
          <w:lang w:val="en-CA" w:eastAsia="zh-CN"/>
        </w:rPr>
      </w:pPr>
      <w:r w:rsidRPr="002E0279">
        <w:rPr>
          <w:color w:val="000000"/>
          <w:lang w:val="en-CA" w:eastAsia="zh-CN"/>
        </w:rPr>
        <w:t xml:space="preserve">    </w:t>
      </w:r>
      <w:proofErr w:type="gramStart"/>
      <w:r w:rsidRPr="002E0279">
        <w:rPr>
          <w:b/>
          <w:bCs/>
          <w:color w:val="800000"/>
          <w:lang w:val="en-CA" w:eastAsia="zh-CN"/>
        </w:rPr>
        <w:t>this</w:t>
      </w:r>
      <w:r w:rsidRPr="002E0279">
        <w:rPr>
          <w:color w:val="808030"/>
          <w:lang w:val="en-CA" w:eastAsia="zh-CN"/>
        </w:rPr>
        <w:t>.</w:t>
      </w:r>
      <w:r w:rsidRPr="002E0279">
        <w:rPr>
          <w:color w:val="000000"/>
          <w:lang w:val="en-CA" w:eastAsia="zh-CN"/>
        </w:rPr>
        <w:t>setSize</w:t>
      </w:r>
      <w:proofErr w:type="gramEnd"/>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4500F9">
      <w:pPr>
        <w:pStyle w:val="Code"/>
        <w:rPr>
          <w:color w:val="000000"/>
          <w:lang w:val="en-CA" w:eastAsia="zh-CN"/>
        </w:rPr>
      </w:pPr>
      <w:r w:rsidRPr="002E0279">
        <w:rPr>
          <w:color w:val="000000"/>
          <w:lang w:val="en-CA" w:eastAsia="zh-CN"/>
        </w:rPr>
        <w:t xml:space="preserve">    </w:t>
      </w:r>
      <w:proofErr w:type="gramStart"/>
      <w:r w:rsidRPr="002E0279">
        <w:rPr>
          <w:b/>
          <w:bCs/>
          <w:color w:val="800000"/>
          <w:lang w:val="en-CA" w:eastAsia="zh-CN"/>
        </w:rPr>
        <w:t>this</w:t>
      </w:r>
      <w:r w:rsidRPr="002E0279">
        <w:rPr>
          <w:color w:val="808030"/>
          <w:lang w:val="en-CA" w:eastAsia="zh-CN"/>
        </w:rPr>
        <w:t>.</w:t>
      </w:r>
      <w:r w:rsidRPr="002E0279">
        <w:rPr>
          <w:color w:val="000000"/>
          <w:lang w:val="en-CA" w:eastAsia="zh-CN"/>
        </w:rPr>
        <w:t>setVisible</w:t>
      </w:r>
      <w:proofErr w:type="gramEnd"/>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0F50A8">
      <w:pPr>
        <w:pStyle w:val="Code"/>
        <w:keepNext w:val="0"/>
        <w:keepLines w:val="0"/>
        <w:rPr>
          <w:color w:val="000000"/>
          <w:lang w:eastAsia="zh-CN"/>
        </w:rPr>
      </w:pPr>
    </w:p>
    <w:p w14:paraId="2314CEE5" w14:textId="77777777" w:rsidR="000F50A8" w:rsidRPr="002E0279" w:rsidRDefault="000F50A8" w:rsidP="000F50A8">
      <w:pPr>
        <w:pStyle w:val="Code"/>
        <w:keepNext w:val="0"/>
        <w:keepLines w:val="0"/>
        <w:rPr>
          <w:color w:val="000000"/>
          <w:lang w:eastAsia="zh-CN"/>
        </w:rPr>
      </w:pPr>
    </w:p>
    <w:p w14:paraId="3BB7FAB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xml:space="preserve">// La méthode </w:t>
      </w:r>
      <w:proofErr w:type="gramStart"/>
      <w:r w:rsidRPr="002E0279">
        <w:rPr>
          <w:color w:val="696969"/>
          <w:lang w:eastAsia="zh-CN"/>
        </w:rPr>
        <w:t>paint(</w:t>
      </w:r>
      <w:proofErr w:type="gramEnd"/>
      <w:r w:rsidRPr="002E0279">
        <w:rPr>
          <w:color w:val="696969"/>
          <w:lang w:eastAsia="zh-CN"/>
        </w:rPr>
        <w:t xml:space="preserve">) est appelée automatiquement lors de la création </w:t>
      </w:r>
    </w:p>
    <w:p w14:paraId="1C1B1A86"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xml:space="preserve">// La méthode </w:t>
      </w:r>
      <w:proofErr w:type="gramStart"/>
      <w:r w:rsidRPr="002E0279">
        <w:rPr>
          <w:color w:val="696969"/>
          <w:lang w:eastAsia="zh-CN"/>
        </w:rPr>
        <w:t>paint(</w:t>
      </w:r>
      <w:proofErr w:type="gramEnd"/>
      <w:r w:rsidRPr="002E0279">
        <w:rPr>
          <w:color w:val="696969"/>
          <w:lang w:eastAsia="zh-CN"/>
        </w:rPr>
        <w:t>) fait un dessin d'un bonhomme</w:t>
      </w:r>
    </w:p>
    <w:p w14:paraId="5149927B"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b/>
          <w:bCs/>
          <w:color w:val="800000"/>
          <w:lang w:eastAsia="zh-CN"/>
        </w:rPr>
        <w:t>public</w:t>
      </w:r>
      <w:proofErr w:type="gramEnd"/>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4500F9">
      <w:pPr>
        <w:pStyle w:val="Code"/>
        <w:rPr>
          <w:color w:val="000000"/>
          <w:lang w:eastAsia="zh-CN"/>
        </w:rPr>
      </w:pPr>
    </w:p>
    <w:p w14:paraId="12BF7B72" w14:textId="77777777" w:rsidR="000F50A8" w:rsidRPr="002E0279" w:rsidRDefault="000F50A8" w:rsidP="004500F9">
      <w:pPr>
        <w:pStyle w:val="Code"/>
        <w:rPr>
          <w:color w:val="000000"/>
          <w:lang w:eastAsia="zh-CN"/>
        </w:rPr>
      </w:pPr>
    </w:p>
    <w:p w14:paraId="2DBE3934"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xml:space="preserve">// Il faut appeler la méthode </w:t>
      </w:r>
      <w:proofErr w:type="gramStart"/>
      <w:r w:rsidRPr="002E0279">
        <w:rPr>
          <w:color w:val="696969"/>
          <w:lang w:eastAsia="zh-CN"/>
        </w:rPr>
        <w:t>paint(</w:t>
      </w:r>
      <w:proofErr w:type="gramEnd"/>
      <w:r w:rsidRPr="002E0279">
        <w:rPr>
          <w:color w:val="696969"/>
          <w:lang w:eastAsia="zh-CN"/>
        </w:rPr>
        <w:t>) de la super-classe</w:t>
      </w:r>
    </w:p>
    <w:p w14:paraId="75A55083" w14:textId="77777777" w:rsidR="002E0279" w:rsidRPr="002E0279" w:rsidRDefault="002E0279" w:rsidP="004500F9">
      <w:pPr>
        <w:pStyle w:val="Code"/>
        <w:rPr>
          <w:color w:val="000000"/>
          <w:lang w:val="en-CA" w:eastAsia="zh-CN"/>
        </w:rPr>
      </w:pPr>
      <w:r w:rsidRPr="002E0279">
        <w:rPr>
          <w:color w:val="000000"/>
          <w:lang w:eastAsia="zh-CN"/>
        </w:rPr>
        <w:t xml:space="preserve">    </w:t>
      </w:r>
      <w:proofErr w:type="gramStart"/>
      <w:r w:rsidRPr="002E0279">
        <w:rPr>
          <w:b/>
          <w:bCs/>
          <w:color w:val="800000"/>
          <w:lang w:val="en-CA" w:eastAsia="zh-CN"/>
        </w:rPr>
        <w:t>super</w:t>
      </w:r>
      <w:r w:rsidRPr="002E0279">
        <w:rPr>
          <w:color w:val="808030"/>
          <w:lang w:val="en-CA" w:eastAsia="zh-CN"/>
        </w:rPr>
        <w:t>.</w:t>
      </w:r>
      <w:r w:rsidRPr="002E0279">
        <w:rPr>
          <w:color w:val="000000"/>
          <w:lang w:val="en-CA" w:eastAsia="zh-CN"/>
        </w:rPr>
        <w:t>paint</w:t>
      </w:r>
      <w:proofErr w:type="gramEnd"/>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4500F9">
      <w:pPr>
        <w:pStyle w:val="Code"/>
        <w:rPr>
          <w:color w:val="000000"/>
          <w:lang w:val="en-CA" w:eastAsia="zh-CN"/>
        </w:rPr>
      </w:pPr>
    </w:p>
    <w:p w14:paraId="65972F38" w14:textId="77777777" w:rsidR="002E0279" w:rsidRPr="002E0279" w:rsidRDefault="002E0279" w:rsidP="004500F9">
      <w:pPr>
        <w:pStyle w:val="Code"/>
        <w:rPr>
          <w:color w:val="000000"/>
          <w:lang w:val="en-CA" w:eastAsia="zh-CN"/>
        </w:rPr>
      </w:pPr>
      <w:r w:rsidRPr="002E0279">
        <w:rPr>
          <w:color w:val="000000"/>
          <w:lang w:val="en-CA" w:eastAsia="zh-CN"/>
        </w:rPr>
        <w:t xml:space="preserve">    </w:t>
      </w:r>
      <w:proofErr w:type="gramStart"/>
      <w:r w:rsidRPr="002E0279">
        <w:rPr>
          <w:color w:val="000000"/>
          <w:lang w:val="en-CA" w:eastAsia="zh-CN"/>
        </w:rPr>
        <w:t>g</w:t>
      </w:r>
      <w:r w:rsidRPr="002E0279">
        <w:rPr>
          <w:color w:val="808030"/>
          <w:lang w:val="en-CA" w:eastAsia="zh-CN"/>
        </w:rPr>
        <w:t>.</w:t>
      </w:r>
      <w:r w:rsidRPr="002E0279">
        <w:rPr>
          <w:color w:val="000000"/>
          <w:lang w:val="en-CA" w:eastAsia="zh-CN"/>
        </w:rPr>
        <w:t>setColor</w:t>
      </w:r>
      <w:proofErr w:type="gramEnd"/>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4500F9">
      <w:pPr>
        <w:pStyle w:val="Code"/>
        <w:rPr>
          <w:color w:val="000000"/>
          <w:lang w:eastAsia="zh-CN"/>
        </w:rPr>
      </w:pPr>
      <w:r w:rsidRPr="002E0279">
        <w:rPr>
          <w:color w:val="000000"/>
          <w:lang w:val="en-CA" w:eastAsia="zh-CN"/>
        </w:rPr>
        <w:t xml:space="preserve">    </w:t>
      </w:r>
      <w:proofErr w:type="gramStart"/>
      <w:r w:rsidRPr="002E0279">
        <w:rPr>
          <w:color w:val="000000"/>
          <w:lang w:eastAsia="zh-CN"/>
        </w:rPr>
        <w:t>g</w:t>
      </w:r>
      <w:r w:rsidRPr="002E0279">
        <w:rPr>
          <w:color w:val="808030"/>
          <w:lang w:eastAsia="zh-CN"/>
        </w:rPr>
        <w:t>.</w:t>
      </w:r>
      <w:r w:rsidRPr="002E0279">
        <w:rPr>
          <w:color w:val="000000"/>
          <w:lang w:eastAsia="zh-CN"/>
        </w:rPr>
        <w:t>fillOval</w:t>
      </w:r>
      <w:proofErr w:type="gramEnd"/>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4500F9">
      <w:pPr>
        <w:pStyle w:val="Code"/>
        <w:rPr>
          <w:color w:val="000000"/>
          <w:lang w:eastAsia="zh-CN"/>
        </w:rPr>
      </w:pPr>
    </w:p>
    <w:p w14:paraId="679985E9"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color w:val="000000"/>
          <w:lang w:eastAsia="zh-CN"/>
        </w:rPr>
        <w:t>g</w:t>
      </w:r>
      <w:r w:rsidRPr="002E0279">
        <w:rPr>
          <w:color w:val="808030"/>
          <w:lang w:eastAsia="zh-CN"/>
        </w:rPr>
        <w:t>.</w:t>
      </w:r>
      <w:r w:rsidRPr="002E0279">
        <w:rPr>
          <w:color w:val="000000"/>
          <w:lang w:eastAsia="zh-CN"/>
        </w:rPr>
        <w:t>setColor</w:t>
      </w:r>
      <w:proofErr w:type="gramEnd"/>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color w:val="000000"/>
          <w:lang w:eastAsia="zh-CN"/>
        </w:rPr>
        <w:t>g</w:t>
      </w:r>
      <w:r w:rsidRPr="002E0279">
        <w:rPr>
          <w:color w:val="808030"/>
          <w:lang w:eastAsia="zh-CN"/>
        </w:rPr>
        <w:t>.</w:t>
      </w:r>
      <w:r w:rsidRPr="002E0279">
        <w:rPr>
          <w:color w:val="000000"/>
          <w:lang w:eastAsia="zh-CN"/>
        </w:rPr>
        <w:t>fillRect</w:t>
      </w:r>
      <w:proofErr w:type="gramEnd"/>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color w:val="000000"/>
          <w:lang w:eastAsia="zh-CN"/>
        </w:rPr>
        <w:t>g</w:t>
      </w:r>
      <w:r w:rsidRPr="002E0279">
        <w:rPr>
          <w:color w:val="808030"/>
          <w:lang w:eastAsia="zh-CN"/>
        </w:rPr>
        <w:t>.</w:t>
      </w:r>
      <w:r w:rsidRPr="002E0279">
        <w:rPr>
          <w:color w:val="000000"/>
          <w:lang w:eastAsia="zh-CN"/>
        </w:rPr>
        <w:t>fillRect</w:t>
      </w:r>
      <w:proofErr w:type="gramEnd"/>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4500F9">
      <w:pPr>
        <w:pStyle w:val="Code"/>
        <w:rPr>
          <w:color w:val="000000"/>
          <w:lang w:eastAsia="zh-CN"/>
        </w:rPr>
      </w:pPr>
      <w:r w:rsidRPr="002E0279">
        <w:rPr>
          <w:color w:val="000000"/>
          <w:lang w:eastAsia="zh-CN"/>
        </w:rPr>
        <w:t xml:space="preserve">    </w:t>
      </w:r>
      <w:proofErr w:type="gramStart"/>
      <w:r w:rsidRPr="002E0279">
        <w:rPr>
          <w:color w:val="000000"/>
          <w:lang w:eastAsia="zh-CN"/>
        </w:rPr>
        <w:t>g</w:t>
      </w:r>
      <w:r w:rsidRPr="002E0279">
        <w:rPr>
          <w:color w:val="808030"/>
          <w:lang w:eastAsia="zh-CN"/>
        </w:rPr>
        <w:t>.</w:t>
      </w:r>
      <w:r w:rsidRPr="002E0279">
        <w:rPr>
          <w:color w:val="000000"/>
          <w:lang w:eastAsia="zh-CN"/>
        </w:rPr>
        <w:t>drawLine</w:t>
      </w:r>
      <w:proofErr w:type="gramEnd"/>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4500F9">
      <w:pPr>
        <w:pStyle w:val="Code"/>
        <w:rPr>
          <w:color w:val="000000"/>
          <w:lang w:eastAsia="zh-CN"/>
        </w:rPr>
      </w:pPr>
    </w:p>
    <w:p w14:paraId="10C6BE3B" w14:textId="77777777" w:rsidR="002E0279" w:rsidRPr="008B351D" w:rsidRDefault="002E0279" w:rsidP="004500F9">
      <w:pPr>
        <w:pStyle w:val="Code"/>
        <w:rPr>
          <w:color w:val="000000"/>
          <w:lang w:val="en-US" w:eastAsia="zh-CN"/>
        </w:rPr>
      </w:pPr>
      <w:r w:rsidRPr="002E0279">
        <w:rPr>
          <w:color w:val="000000"/>
          <w:lang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setColor</w:t>
      </w:r>
      <w:proofErr w:type="gramEnd"/>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4500F9">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fillRect</w:t>
      </w:r>
      <w:proofErr w:type="gramEnd"/>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4500F9">
      <w:pPr>
        <w:pStyle w:val="Code"/>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w:t>
      </w:r>
      <w:proofErr w:type="gramStart"/>
      <w:r w:rsidRPr="002E0279">
        <w:rPr>
          <w:color w:val="000000"/>
          <w:lang w:val="en-CA" w:eastAsia="zh-CN"/>
        </w:rPr>
        <w:t>main</w:t>
      </w:r>
      <w:r w:rsidRPr="002E0279">
        <w:rPr>
          <w:color w:val="808030"/>
          <w:lang w:val="en-CA" w:eastAsia="zh-CN"/>
        </w:rPr>
        <w:t>(</w:t>
      </w:r>
      <w:proofErr w:type="gramEnd"/>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proofErr w:type="gramStart"/>
      <w:r w:rsidRPr="002E0279">
        <w:rPr>
          <w:b/>
          <w:bCs/>
          <w:color w:val="800000"/>
          <w:lang w:eastAsia="zh-CN"/>
        </w:rPr>
        <w:t>new</w:t>
      </w:r>
      <w:proofErr w:type="gramEnd"/>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Corpsdetexte"/>
      </w:pPr>
    </w:p>
    <w:p w14:paraId="4112F5C0" w14:textId="77777777" w:rsidR="00A03321" w:rsidRDefault="00A03321" w:rsidP="000F50A8">
      <w:pPr>
        <w:pStyle w:val="Corpsdetexte"/>
        <w:keepLines/>
      </w:pPr>
      <w:r>
        <w:lastRenderedPageBreak/>
        <w:t>Voici le résultat de l’exécution du programme :</w:t>
      </w:r>
    </w:p>
    <w:p w14:paraId="0F6AA384" w14:textId="009A377F" w:rsidR="00A03321" w:rsidRDefault="004B7EE2" w:rsidP="000F50A8">
      <w:pPr>
        <w:pStyle w:val="Corpsdetexte"/>
        <w:keepLines/>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25">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Corpsdetexte"/>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9E50CE" w:rsidP="00A03321">
      <w:pPr>
        <w:pStyle w:val="Lgende"/>
        <w:jc w:val="center"/>
      </w:pPr>
      <w:r>
        <w:rPr>
          <w:noProof/>
        </w:rPr>
        <w:object w:dxaOrig="8292" w:dyaOrig="11370" w14:anchorId="6BFAAB88">
          <v:shape id="_x0000_i1056" type="#_x0000_t75" alt="" style="width:229.1pt;height:294.55pt;mso-width-percent:0;mso-height-percent:0;mso-width-percent:0;mso-height-percent:0" o:ole="">
            <v:imagedata r:id="rId226" o:title=""/>
          </v:shape>
          <o:OLEObject Type="Embed" ProgID="Visio.Drawing.11" ShapeID="_x0000_i1056" DrawAspect="Content" ObjectID="_1765268501" r:id="rId227"/>
        </w:object>
      </w:r>
    </w:p>
    <w:p w14:paraId="61CD8E75" w14:textId="50A5695C"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17</w:t>
      </w:r>
      <w:r>
        <w:fldChar w:fldCharType="end"/>
      </w:r>
      <w:r>
        <w:t>. Coordonnées du Bonhomme.</w:t>
      </w:r>
    </w:p>
    <w:p w14:paraId="25DEFA5E" w14:textId="77777777" w:rsidR="00A03321" w:rsidRDefault="00A03321" w:rsidP="00A03321">
      <w:pPr>
        <w:pStyle w:val="Corpsdetexte"/>
      </w:pPr>
      <w:r>
        <w:lastRenderedPageBreak/>
        <w:t xml:space="preserve">Certains aspects sembleront flous à ce point-ci et seront détaillés par la suite. La clause </w:t>
      </w:r>
      <w:r>
        <w:rPr>
          <w:i/>
          <w:iCs/>
        </w:rPr>
        <w:t xml:space="preserve">import </w:t>
      </w:r>
      <w:proofErr w:type="gramStart"/>
      <w:r>
        <w:rPr>
          <w:i/>
          <w:iCs/>
        </w:rPr>
        <w:t>java.awt.*</w:t>
      </w:r>
      <w:proofErr w:type="gramEnd"/>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proofErr w:type="gramStart"/>
      <w:r>
        <w:t>import</w:t>
      </w:r>
      <w:proofErr w:type="gramEnd"/>
      <w:r>
        <w:t xml:space="preserve"> java.awt.*;</w:t>
      </w:r>
    </w:p>
    <w:p w14:paraId="5253AD04" w14:textId="77777777" w:rsidR="00A03321" w:rsidRDefault="00A03321" w:rsidP="00A03321">
      <w:pPr>
        <w:pStyle w:val="Corpsdetexte"/>
      </w:pPr>
    </w:p>
    <w:p w14:paraId="6F214ACB" w14:textId="77777777" w:rsidR="00A03321" w:rsidRDefault="00A03321" w:rsidP="00A03321">
      <w:pPr>
        <w:pStyle w:val="Corpsdetexte"/>
      </w:pPr>
      <w:r>
        <w:t xml:space="preserve">La méthode </w:t>
      </w:r>
      <w:proofErr w:type="gramStart"/>
      <w:r>
        <w:rPr>
          <w:i/>
          <w:iCs/>
        </w:rPr>
        <w:t>main</w:t>
      </w:r>
      <w:r>
        <w:t>(</w:t>
      </w:r>
      <w:proofErr w:type="gramEnd"/>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w:t>
      </w:r>
      <w:proofErr w:type="gramStart"/>
      <w:r>
        <w:t>new</w:t>
      </w:r>
      <w:proofErr w:type="gramEnd"/>
      <w:r>
        <w:t xml:space="preserve"> ExempleDessin2DDansJFrame();</w:t>
      </w:r>
    </w:p>
    <w:p w14:paraId="71C18D18" w14:textId="77777777" w:rsidR="00A03321" w:rsidRDefault="00A03321" w:rsidP="00A03321">
      <w:pPr>
        <w:pStyle w:val="Corpsdetexte"/>
      </w:pPr>
    </w:p>
    <w:p w14:paraId="294ECCD4" w14:textId="77777777" w:rsidR="00A03321" w:rsidRDefault="00A03321" w:rsidP="00A03321">
      <w:pPr>
        <w:pStyle w:val="Corpsdetexte"/>
      </w:pPr>
      <w:r>
        <w:t>Cet objet représente la fenêtre dans laquelle est effectué le dessin.</w:t>
      </w:r>
    </w:p>
    <w:p w14:paraId="4F14A546" w14:textId="77777777" w:rsidR="00A03321" w:rsidRDefault="00A03321" w:rsidP="004500F9">
      <w:pPr>
        <w:pStyle w:val="Corpsdetexte"/>
        <w:keepNext/>
        <w:keepLines/>
        <w:numPr>
          <w:ilvl w:val="0"/>
          <w:numId w:val="12"/>
        </w:numPr>
        <w:rPr>
          <w:b/>
          <w:bCs/>
        </w:rPr>
      </w:pPr>
      <w:r>
        <w:rPr>
          <w:b/>
          <w:bCs/>
        </w:rPr>
        <w:t>Notion de sous-classe</w:t>
      </w:r>
    </w:p>
    <w:p w14:paraId="66155A79" w14:textId="77777777" w:rsidR="00A03321" w:rsidRDefault="00A03321" w:rsidP="004500F9">
      <w:pPr>
        <w:pStyle w:val="Corpsdetexte"/>
        <w:keepNext/>
        <w:keepLines/>
      </w:pPr>
      <w:r>
        <w:t xml:space="preserve">La classe </w:t>
      </w:r>
      <w:r>
        <w:rPr>
          <w:i/>
          <w:iCs/>
        </w:rPr>
        <w:t>ExempleDessin2DDansJFrame</w:t>
      </w:r>
      <w:r>
        <w:t xml:space="preserve"> est une sous-classe de la classe </w:t>
      </w:r>
      <w:hyperlink r:id="rId228"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proofErr w:type="gramStart"/>
      <w:r>
        <w:t>public</w:t>
      </w:r>
      <w:proofErr w:type="gramEnd"/>
      <w:r>
        <w:t xml:space="preserve"> class ExempleDessin2DDansJFrame extends JFrame {</w:t>
      </w:r>
    </w:p>
    <w:p w14:paraId="2436BF7C" w14:textId="77777777" w:rsidR="00A03321" w:rsidRDefault="00A03321" w:rsidP="00A03321">
      <w:pPr>
        <w:pStyle w:val="Corpsdetexte"/>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9"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A03321">
      <w:pPr>
        <w:pStyle w:val="Corpsdetexte"/>
        <w:jc w:val="center"/>
      </w:pPr>
      <w:r>
        <w:rPr>
          <w:noProof/>
          <w:lang w:val="en-US" w:eastAsia="en-US"/>
        </w:rPr>
        <w:drawing>
          <wp:inline distT="0" distB="0" distL="0" distR="0" wp14:anchorId="4BD6A7AD" wp14:editId="3769B563">
            <wp:extent cx="2806700" cy="2687955"/>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06700" cy="2687955"/>
                    </a:xfrm>
                    <a:prstGeom prst="rect">
                      <a:avLst/>
                    </a:prstGeom>
                    <a:noFill/>
                    <a:ln>
                      <a:noFill/>
                    </a:ln>
                  </pic:spPr>
                </pic:pic>
              </a:graphicData>
            </a:graphic>
          </wp:inline>
        </w:drawing>
      </w:r>
    </w:p>
    <w:p w14:paraId="759480B1" w14:textId="642A9BC4"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18</w:t>
      </w:r>
      <w:r>
        <w:fldChar w:fldCharType="end"/>
      </w:r>
      <w:r>
        <w:t>. Représentation d’une sous-classe en UML.</w:t>
      </w:r>
    </w:p>
    <w:p w14:paraId="4087C2C5" w14:textId="2EBE764D" w:rsidR="002E0279" w:rsidRDefault="00A03321" w:rsidP="00ED6FF3">
      <w:pPr>
        <w:pStyle w:val="Corpsdetexte"/>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31"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w:t>
      </w:r>
      <w:proofErr w:type="gramStart"/>
      <w:r>
        <w:t>de  méthodes</w:t>
      </w:r>
      <w:proofErr w:type="gramEnd"/>
      <w:r>
        <w:t xml:space="preserve"> définies dans la classe </w:t>
      </w:r>
      <w:r>
        <w:rPr>
          <w:i/>
          <w:iCs/>
        </w:rPr>
        <w:t>JFrame</w:t>
      </w:r>
      <w:r>
        <w:t xml:space="preserve"> pour la manipulation des fenêtres. </w:t>
      </w:r>
      <w:r w:rsidRPr="001E1542">
        <w:t xml:space="preserve">Ceci entraîne qu’un objet de la classe </w:t>
      </w:r>
      <w:bookmarkStart w:id="111" w:name="OLE_LINK13"/>
      <w:bookmarkStart w:id="112" w:name="OLE_LINK14"/>
      <w:r w:rsidRPr="001E1542">
        <w:rPr>
          <w:i/>
        </w:rPr>
        <w:lastRenderedPageBreak/>
        <w:t>ExempleDessin2DDansJFrame</w:t>
      </w:r>
      <w:r w:rsidRPr="001E1542">
        <w:t xml:space="preserve"> </w:t>
      </w:r>
      <w:bookmarkEnd w:id="111"/>
      <w:bookmarkEnd w:id="112"/>
      <w:r w:rsidRPr="001E1542">
        <w:t xml:space="preserve">est aussi considéré comme un objet de la super-classe </w:t>
      </w:r>
      <w:bookmarkStart w:id="113" w:name="OLE_LINK11"/>
      <w:bookmarkStart w:id="114"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113"/>
      <w:bookmarkEnd w:id="114"/>
      <w:r w:rsidRPr="001E1542">
        <w:t>.</w:t>
      </w:r>
      <w:r>
        <w:t xml:space="preserve"> </w:t>
      </w:r>
      <w:r w:rsidR="00ED6FF3">
        <w:t xml:space="preserve">Il s’agit d’un exemple de ce que nous 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32"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115" w:name="OLE_LINK9"/>
      <w:bookmarkStart w:id="116" w:name="OLE_LINK10"/>
    </w:p>
    <w:bookmarkEnd w:id="115"/>
    <w:bookmarkEnd w:id="116"/>
    <w:p w14:paraId="4B2A8C97" w14:textId="77777777" w:rsidR="00A03321" w:rsidRDefault="00A03321" w:rsidP="00A03321">
      <w:pPr>
        <w:pStyle w:val="Corpsdetexte"/>
      </w:pPr>
      <w:r>
        <w:t xml:space="preserve">Dans le diagramme, on ne répète pas les méthodes héritées dans la sous-classe. Ceci est implicite. Les méthodes d’objet héritées de la classe </w:t>
      </w:r>
      <w:hyperlink r:id="rId233"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3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proofErr w:type="gramStart"/>
      <w:r>
        <w:rPr>
          <w:i/>
          <w:iCs/>
        </w:rPr>
        <w:t>setDefaultCloseOperation</w:t>
      </w:r>
      <w:r>
        <w:t>(</w:t>
      </w:r>
      <w:proofErr w:type="gramEnd"/>
      <w:r>
        <w:t xml:space="preserve">), </w:t>
      </w:r>
      <w:r>
        <w:rPr>
          <w:i/>
          <w:iCs/>
        </w:rPr>
        <w:t>setSize</w:t>
      </w:r>
      <w:r>
        <w:t xml:space="preserve">(), </w:t>
      </w:r>
      <w:r>
        <w:rPr>
          <w:i/>
          <w:iCs/>
        </w:rPr>
        <w:t>setVisible</w:t>
      </w:r>
      <w:r>
        <w:t xml:space="preserve">(), </w:t>
      </w:r>
      <w:r>
        <w:rPr>
          <w:i/>
          <w:iCs/>
        </w:rPr>
        <w:t>paint</w:t>
      </w:r>
      <w:r>
        <w:t xml:space="preserve">() sont héritées de la classe </w:t>
      </w:r>
      <w:hyperlink r:id="rId23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Corpsdetexte"/>
      </w:pPr>
      <w:r>
        <w:t>Rappelons la syntaxe de la création d’un objet :</w:t>
      </w:r>
    </w:p>
    <w:p w14:paraId="1FD8FA96" w14:textId="1D37ACC8" w:rsidR="00A03321" w:rsidRDefault="009E50CE" w:rsidP="00A03321">
      <w:pPr>
        <w:pStyle w:val="Corpsdetexte"/>
      </w:pPr>
      <w:r>
        <w:rPr>
          <w:noProof/>
        </w:rPr>
        <w:object w:dxaOrig="8463" w:dyaOrig="958" w14:anchorId="4C40BB2F">
          <v:shape id="_x0000_i1055" type="#_x0000_t75" alt="" style="width:353.45pt;height:39.25pt;mso-width-percent:0;mso-height-percent:0;mso-width-percent:0;mso-height-percent:0" o:ole="">
            <v:imagedata r:id="rId169" o:title=""/>
          </v:shape>
          <o:OLEObject Type="Embed" ProgID="Visio.Drawing.11" ShapeID="_x0000_i1055" DrawAspect="Content" ObjectID="_1765268502" r:id="rId236"/>
        </w:object>
      </w:r>
    </w:p>
    <w:p w14:paraId="6211FE18" w14:textId="77777777" w:rsidR="00A03321" w:rsidRDefault="00A03321" w:rsidP="00A03321">
      <w:pPr>
        <w:pStyle w:val="Corpsdetexte"/>
      </w:pPr>
      <w:r>
        <w:t xml:space="preserve">Ainsi, le </w:t>
      </w:r>
      <w:r>
        <w:rPr>
          <w:i/>
          <w:iCs/>
        </w:rPr>
        <w:t>new</w:t>
      </w:r>
      <w:r>
        <w:t xml:space="preserve"> </w:t>
      </w:r>
      <w:r>
        <w:rPr>
          <w:i/>
          <w:iCs/>
        </w:rPr>
        <w:t>ExempleDessin2</w:t>
      </w:r>
      <w:proofErr w:type="gramStart"/>
      <w:r>
        <w:rPr>
          <w:i/>
          <w:iCs/>
        </w:rPr>
        <w:t>DDansJFrame</w:t>
      </w:r>
      <w:r>
        <w:t>(</w:t>
      </w:r>
      <w:proofErr w:type="gramEnd"/>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Corpsdetexte"/>
      </w:pPr>
      <w:r>
        <w:t xml:space="preserve">Dans notre exemple, le </w:t>
      </w:r>
      <w:r>
        <w:rPr>
          <w:i/>
          <w:iCs/>
        </w:rPr>
        <w:t>new</w:t>
      </w:r>
      <w:r>
        <w:t xml:space="preserve"> </w:t>
      </w:r>
      <w:r>
        <w:rPr>
          <w:i/>
          <w:iCs/>
        </w:rPr>
        <w:t>ExempleDessin2</w:t>
      </w:r>
      <w:proofErr w:type="gramStart"/>
      <w:r>
        <w:rPr>
          <w:i/>
          <w:iCs/>
        </w:rPr>
        <w:t>DDansJFrame</w:t>
      </w:r>
      <w:r>
        <w:t>(</w:t>
      </w:r>
      <w:proofErr w:type="gramEnd"/>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Corpsdetexte"/>
      </w:pPr>
      <w:r>
        <w:t>La ligne suivante déclare le constructeur d’objet :</w:t>
      </w:r>
    </w:p>
    <w:p w14:paraId="17752661" w14:textId="77777777" w:rsidR="00A03321" w:rsidRDefault="00A03321" w:rsidP="00A03321">
      <w:pPr>
        <w:pStyle w:val="CodeJava9ptCarCar"/>
      </w:pPr>
      <w:r>
        <w:t xml:space="preserve">    </w:t>
      </w:r>
      <w:proofErr w:type="gramStart"/>
      <w:r>
        <w:t>public</w:t>
      </w:r>
      <w:proofErr w:type="gramEnd"/>
      <w:r>
        <w:t xml:space="preserve"> ExempleDessin2DDansJFrame() {</w:t>
      </w:r>
    </w:p>
    <w:p w14:paraId="044E07F2" w14:textId="77777777" w:rsidR="00A03321" w:rsidRDefault="00A03321" w:rsidP="00A03321">
      <w:pPr>
        <w:pStyle w:val="Corpsdetexte"/>
      </w:pPr>
    </w:p>
    <w:p w14:paraId="409384F0" w14:textId="77777777" w:rsidR="00A03321" w:rsidRDefault="00A03321" w:rsidP="00A03321">
      <w:pPr>
        <w:pStyle w:val="Corpsdetexte"/>
      </w:pPr>
      <w:r>
        <w:t xml:space="preserve">La ligne suivante spécifie un titre qui apparaît dans le haut de la fenêtre. </w:t>
      </w:r>
    </w:p>
    <w:p w14:paraId="765FC39A" w14:textId="77777777" w:rsidR="00A03321" w:rsidRDefault="00A03321" w:rsidP="00A03321">
      <w:pPr>
        <w:pStyle w:val="CodeJava9ptCarCar"/>
      </w:pPr>
      <w:r>
        <w:t xml:space="preserve">        </w:t>
      </w:r>
      <w:proofErr w:type="gramStart"/>
      <w:r>
        <w:t>super(</w:t>
      </w:r>
      <w:proofErr w:type="gramEnd"/>
      <w:r>
        <w:t>"Exemples de méthodes de Graphics dans un JFrame");</w:t>
      </w:r>
    </w:p>
    <w:p w14:paraId="52DFD1AC" w14:textId="77777777" w:rsidR="00A03321" w:rsidRDefault="00A03321" w:rsidP="00A03321">
      <w:pPr>
        <w:pStyle w:val="Corpsdetexte"/>
      </w:pPr>
    </w:p>
    <w:p w14:paraId="6F7B8E85" w14:textId="4196910D" w:rsidR="00A03321" w:rsidRDefault="00A03321" w:rsidP="00A03321">
      <w:pPr>
        <w:pStyle w:val="Corpsdetexte"/>
      </w:pPr>
      <w:r>
        <w:t xml:space="preserve">L’identificateur réservé </w:t>
      </w:r>
      <w:r>
        <w:rPr>
          <w:i/>
          <w:iCs/>
        </w:rPr>
        <w:t>super</w:t>
      </w:r>
      <w:r>
        <w:t xml:space="preserve"> signifie d’appeler </w:t>
      </w:r>
      <w:proofErr w:type="gramStart"/>
      <w:r>
        <w:t>la méthode constructeur</w:t>
      </w:r>
      <w:proofErr w:type="gramEnd"/>
      <w:r>
        <w:t xml:space="preserve"> correspondante de la super-classe </w:t>
      </w:r>
      <w:hyperlink r:id="rId237"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38"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9"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77777777" w:rsidR="00A03321" w:rsidRDefault="00A03321" w:rsidP="00A03321">
      <w:pPr>
        <w:pStyle w:val="Corpsdetexte"/>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40"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41"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lastRenderedPageBreak/>
        <w:t xml:space="preserve">        </w:t>
      </w:r>
      <w:proofErr w:type="gramStart"/>
      <w:r>
        <w:rPr>
          <w:lang w:val="en-CA"/>
        </w:rPr>
        <w:t>this.setDefaultCloseOperation</w:t>
      </w:r>
      <w:proofErr w:type="gramEnd"/>
      <w:r>
        <w:rPr>
          <w:lang w:val="en-CA"/>
        </w:rPr>
        <w:t>(EXIT_ON_CLOSE);</w:t>
      </w:r>
    </w:p>
    <w:p w14:paraId="1E339949" w14:textId="77777777" w:rsidR="00A03321" w:rsidRPr="0099746E" w:rsidRDefault="00A03321" w:rsidP="00A03321">
      <w:pPr>
        <w:pStyle w:val="Corpsdetexte"/>
        <w:rPr>
          <w:lang w:val="en-CA"/>
        </w:rPr>
      </w:pPr>
    </w:p>
    <w:p w14:paraId="3C8C3E0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Corpsdetexte"/>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proofErr w:type="gramStart"/>
      <w:r>
        <w:rPr>
          <w:i/>
          <w:iCs/>
        </w:rPr>
        <w:t>this.setDefaultCloseOperation</w:t>
      </w:r>
      <w:proofErr w:type="gramEnd"/>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Corpsdetexte"/>
      </w:pPr>
      <w:r>
        <w:t>Voici le diagramme de syntaxe d’un appel de méthode d’objet tenant compte de ces deux nouvelles possibilités. Rappelons qu’une méthode d’objet est une méthode qu’on appelle sur un objet.</w:t>
      </w:r>
    </w:p>
    <w:p w14:paraId="3D35CD9B" w14:textId="32054166" w:rsidR="00A03321" w:rsidRDefault="009E50CE" w:rsidP="00A03321">
      <w:pPr>
        <w:pStyle w:val="Corpsdetexte"/>
      </w:pPr>
      <w:r>
        <w:rPr>
          <w:noProof/>
        </w:rPr>
        <w:object w:dxaOrig="10083" w:dyaOrig="1740" w14:anchorId="5ABEFE5C">
          <v:shape id="_x0000_i1054" type="#_x0000_t75" alt="" style="width:399.25pt;height:1in;mso-width-percent:0;mso-height-percent:0;mso-width-percent:0;mso-height-percent:0" o:ole="">
            <v:imagedata r:id="rId242" o:title=""/>
          </v:shape>
          <o:OLEObject Type="Embed" ProgID="Visio.Drawing.11" ShapeID="_x0000_i1054" DrawAspect="Content" ObjectID="_1765268503" r:id="rId243"/>
        </w:object>
      </w:r>
    </w:p>
    <w:p w14:paraId="541D7FCF" w14:textId="77777777" w:rsidR="00A03321" w:rsidRDefault="00A03321" w:rsidP="00A03321">
      <w:pPr>
        <w:pStyle w:val="Corpsdetexte"/>
      </w:pPr>
      <w:r>
        <w:t xml:space="preserve">La méthode </w:t>
      </w:r>
      <w:proofErr w:type="gramStart"/>
      <w:r w:rsidRPr="00D816D1">
        <w:rPr>
          <w:i/>
        </w:rPr>
        <w:t>setSize</w:t>
      </w:r>
      <w:r>
        <w:t>(</w:t>
      </w:r>
      <w:proofErr w:type="gramEnd"/>
      <w:r>
        <w:t>) spécifie la largeur (400) et la hauteur (600) de la fenêtre :</w:t>
      </w:r>
    </w:p>
    <w:p w14:paraId="0ABD1380" w14:textId="77777777" w:rsidR="00A03321" w:rsidRDefault="00A03321" w:rsidP="00A03321">
      <w:pPr>
        <w:pStyle w:val="CodeJava9ptCarCar"/>
      </w:pPr>
      <w:r>
        <w:t xml:space="preserve">        </w:t>
      </w:r>
      <w:proofErr w:type="gramStart"/>
      <w:r>
        <w:t>this.setSize</w:t>
      </w:r>
      <w:proofErr w:type="gramEnd"/>
      <w:r>
        <w:t>(400,600);</w:t>
      </w:r>
    </w:p>
    <w:p w14:paraId="12A1CD2D" w14:textId="77777777" w:rsidR="00A03321" w:rsidRDefault="00A03321" w:rsidP="00A03321">
      <w:pPr>
        <w:pStyle w:val="Corpsdetexte"/>
      </w:pPr>
      <w:r>
        <w:t xml:space="preserve">La méthode </w:t>
      </w:r>
      <w:proofErr w:type="gramStart"/>
      <w:r w:rsidRPr="00701E19">
        <w:rPr>
          <w:i/>
        </w:rPr>
        <w:t>setVisible</w:t>
      </w:r>
      <w:r>
        <w:t>(</w:t>
      </w:r>
      <w:proofErr w:type="gramEnd"/>
      <w:r>
        <w:t xml:space="preserve">) rend la fenêtre visible. Ceci provoque indirectement l’appel de la méthode </w:t>
      </w:r>
      <w:proofErr w:type="gramStart"/>
      <w:r>
        <w:rPr>
          <w:i/>
          <w:iCs/>
        </w:rPr>
        <w:t>paint</w:t>
      </w:r>
      <w:r>
        <w:t>(</w:t>
      </w:r>
      <w:proofErr w:type="gramEnd"/>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proofErr w:type="gramStart"/>
      <w:r w:rsidRPr="0099746E">
        <w:t>this.setVisible</w:t>
      </w:r>
      <w:proofErr w:type="gramEnd"/>
      <w:r w:rsidRPr="0099746E">
        <w:t>(true);</w:t>
      </w:r>
    </w:p>
    <w:p w14:paraId="5C29150A" w14:textId="77777777" w:rsidR="00A03321" w:rsidRDefault="00A03321" w:rsidP="00A03321">
      <w:pPr>
        <w:pStyle w:val="Corpsdetexte"/>
      </w:pPr>
    </w:p>
    <w:p w14:paraId="2F1903D7" w14:textId="77777777" w:rsidR="00A03321" w:rsidRDefault="00A03321" w:rsidP="00A03321">
      <w:pPr>
        <w:pStyle w:val="Corpsdetexte"/>
      </w:pPr>
      <w:r>
        <w:t xml:space="preserve">Le dessin du </w:t>
      </w:r>
      <w:r w:rsidRPr="00380BA8">
        <w:rPr>
          <w:i/>
        </w:rPr>
        <w:t>Bot</w:t>
      </w:r>
      <w:r>
        <w:t xml:space="preserve"> est alors effectué par la méthode </w:t>
      </w:r>
      <w:proofErr w:type="gramStart"/>
      <w:r>
        <w:rPr>
          <w:i/>
          <w:iCs/>
        </w:rPr>
        <w:t>paint</w:t>
      </w:r>
      <w:r>
        <w:t>(</w:t>
      </w:r>
      <w:proofErr w:type="gramEnd"/>
      <w:r>
        <w:t xml:space="preserve">). </w:t>
      </w:r>
    </w:p>
    <w:p w14:paraId="6DB51576" w14:textId="19BB1E07" w:rsidR="00A03321" w:rsidRPr="0088374D"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88374D">
        <w:rPr>
          <w:b/>
          <w:bCs/>
        </w:rPr>
        <w:t xml:space="preserve">La méthode </w:t>
      </w:r>
      <w:proofErr w:type="gramStart"/>
      <w:r w:rsidRPr="0088374D">
        <w:rPr>
          <w:b/>
          <w:bCs/>
          <w:i/>
          <w:iCs/>
        </w:rPr>
        <w:t>paint</w:t>
      </w:r>
      <w:r w:rsidRPr="0088374D">
        <w:rPr>
          <w:b/>
          <w:bCs/>
        </w:rPr>
        <w:t>(</w:t>
      </w:r>
      <w:proofErr w:type="gramEnd"/>
      <w:r w:rsidRPr="0088374D">
        <w:rPr>
          <w:b/>
          <w:bCs/>
        </w:rPr>
        <w:t xml:space="preserve">) et le </w:t>
      </w:r>
      <w:r w:rsidR="00493187" w:rsidRPr="0088374D">
        <w:rPr>
          <w:b/>
          <w:bCs/>
        </w:rPr>
        <w:t>multifenêtrage</w:t>
      </w:r>
    </w:p>
    <w:p w14:paraId="57053F36"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L’appel à </w:t>
      </w:r>
      <w:proofErr w:type="gramStart"/>
      <w:r>
        <w:rPr>
          <w:i/>
          <w:iCs/>
        </w:rPr>
        <w:t>paint</w:t>
      </w:r>
      <w:r>
        <w:t>(</w:t>
      </w:r>
      <w:proofErr w:type="gramEnd"/>
      <w:r>
        <w:t xml:space="preserve">) n’est pas visible dans notre programme. Cet appel se passe au niveau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proofErr w:type="gramStart"/>
      <w:r>
        <w:rPr>
          <w:i/>
          <w:iCs/>
        </w:rPr>
        <w:t>paint</w:t>
      </w:r>
      <w:r>
        <w:t>(</w:t>
      </w:r>
      <w:proofErr w:type="gramEnd"/>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Donc, à chaque fois qu’on utilise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la méthode </w:t>
      </w:r>
      <w:proofErr w:type="gramStart"/>
      <w:r>
        <w:rPr>
          <w:i/>
          <w:iCs/>
        </w:rPr>
        <w:t>paint</w:t>
      </w:r>
      <w:r>
        <w:t>(</w:t>
      </w:r>
      <w:proofErr w:type="gramEnd"/>
      <w:r>
        <w:t>) est employée pour afficher quelque chose à l’intérieur de la fenêtre. D’autres façons de procéder seront vues plus loin.</w:t>
      </w:r>
    </w:p>
    <w:p w14:paraId="40AE6359" w14:textId="77777777" w:rsidR="00A03321" w:rsidRDefault="00A03321" w:rsidP="00A03321">
      <w:pPr>
        <w:pStyle w:val="Corpsdetexte"/>
      </w:pPr>
      <w:r>
        <w:t xml:space="preserve">Regardons maintenant le détail de la méthode </w:t>
      </w:r>
      <w:proofErr w:type="gramStart"/>
      <w:r>
        <w:rPr>
          <w:i/>
          <w:iCs/>
        </w:rPr>
        <w:t>paint</w:t>
      </w:r>
      <w:r>
        <w:t>(</w:t>
      </w:r>
      <w:proofErr w:type="gramEnd"/>
      <w:r>
        <w:t>) qui effectue le dessin. La méthode est déclarée par :</w:t>
      </w:r>
    </w:p>
    <w:p w14:paraId="7D263242" w14:textId="77777777" w:rsidR="00A03321" w:rsidRDefault="00A03321" w:rsidP="00A03321">
      <w:pPr>
        <w:pStyle w:val="CodeJava9ptCarCar"/>
      </w:pPr>
      <w:r>
        <w:lastRenderedPageBreak/>
        <w:t xml:space="preserve">    </w:t>
      </w:r>
      <w:proofErr w:type="gramStart"/>
      <w:r>
        <w:t>public</w:t>
      </w:r>
      <w:proofErr w:type="gramEnd"/>
      <w:r>
        <w:t xml:space="preserve"> void paint (Graphics g) {</w:t>
      </w:r>
    </w:p>
    <w:p w14:paraId="3D630184" w14:textId="77777777" w:rsidR="00A03321" w:rsidRDefault="00A03321" w:rsidP="00A03321">
      <w:pPr>
        <w:pStyle w:val="Corpsdetexte"/>
      </w:pPr>
      <w:r>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Corpsdetexte"/>
      </w:pPr>
      <w:r>
        <w:t xml:space="preserve">Rappelons le sens des identificateurs réservés </w:t>
      </w:r>
      <w:r>
        <w:rPr>
          <w:i/>
          <w:iCs/>
        </w:rPr>
        <w:t>public void</w:t>
      </w:r>
      <w:r>
        <w:t> :</w:t>
      </w:r>
    </w:p>
    <w:p w14:paraId="57EE7D36" w14:textId="77777777" w:rsidR="00A03321" w:rsidRDefault="00A03321" w:rsidP="00A03321">
      <w:pPr>
        <w:pStyle w:val="Corpsdetexte"/>
        <w:numPr>
          <w:ilvl w:val="0"/>
          <w:numId w:val="10"/>
        </w:numPr>
      </w:pPr>
      <w:proofErr w:type="gramStart"/>
      <w:r>
        <w:rPr>
          <w:i/>
          <w:iCs/>
        </w:rPr>
        <w:t>public</w:t>
      </w:r>
      <w:proofErr w:type="gramEnd"/>
      <w:r>
        <w:t xml:space="preserve"> signifie que la méthode peut être appelée de partout</w:t>
      </w:r>
    </w:p>
    <w:p w14:paraId="73465402" w14:textId="77777777" w:rsidR="00A03321" w:rsidRDefault="00A03321" w:rsidP="00A03321">
      <w:pPr>
        <w:pStyle w:val="Corpsdetexte"/>
        <w:numPr>
          <w:ilvl w:val="0"/>
          <w:numId w:val="10"/>
        </w:numPr>
      </w:pPr>
      <w:proofErr w:type="gramStart"/>
      <w:r>
        <w:rPr>
          <w:i/>
          <w:iCs/>
        </w:rPr>
        <w:t>void</w:t>
      </w:r>
      <w:proofErr w:type="gramEnd"/>
      <w:r>
        <w:rPr>
          <w:i/>
          <w:iCs/>
        </w:rPr>
        <w:t xml:space="preserve"> </w:t>
      </w:r>
      <w:r>
        <w:t>signifie que la méthode ne retourne rien</w:t>
      </w:r>
    </w:p>
    <w:p w14:paraId="6C11D74C" w14:textId="77777777" w:rsidR="00A03321" w:rsidRDefault="00A03321" w:rsidP="00A03321">
      <w:pPr>
        <w:pStyle w:val="Corpsdetexte"/>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Corpsdetexte"/>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77777777" w:rsidR="00A03321" w:rsidRDefault="00A03321" w:rsidP="00A03321">
      <w:pPr>
        <w:pStyle w:val="Corpsdetexte"/>
      </w:pPr>
      <w:r>
        <w:t xml:space="preserve">La méthode </w:t>
      </w:r>
      <w:proofErr w:type="gramStart"/>
      <w:r w:rsidRPr="009D3D92">
        <w:rPr>
          <w:i/>
          <w:iCs/>
        </w:rPr>
        <w:t>paint</w:t>
      </w:r>
      <w:r>
        <w:t>(</w:t>
      </w:r>
      <w:proofErr w:type="gramEnd"/>
      <w:r>
        <w:t xml:space="preserve">) a un paramètre appelé </w:t>
      </w:r>
      <w:r>
        <w:rPr>
          <w:i/>
          <w:iCs/>
        </w:rPr>
        <w:t>g</w:t>
      </w:r>
      <w:r>
        <w:t xml:space="preserve"> dont le type est la classe </w:t>
      </w:r>
      <w:r>
        <w:rPr>
          <w:i/>
          <w:iCs/>
        </w:rPr>
        <w:t>java.awt.</w:t>
      </w:r>
      <w:hyperlink r:id="rId246"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47"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48"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proofErr w:type="gramStart"/>
      <w:r>
        <w:rPr>
          <w:i/>
          <w:iCs/>
        </w:rPr>
        <w:t>paint</w:t>
      </w:r>
      <w:r>
        <w:t>(</w:t>
      </w:r>
      <w:proofErr w:type="gramEnd"/>
      <w:r>
        <w:t xml:space="preserve">) seront effectuées en appelant des méthodes d’objet de l’objet </w:t>
      </w:r>
      <w:r>
        <w:rPr>
          <w:i/>
          <w:iCs/>
        </w:rPr>
        <w:t>g</w:t>
      </w:r>
      <w:r>
        <w:t xml:space="preserve">. Lorsque la méthode </w:t>
      </w:r>
      <w:proofErr w:type="gramStart"/>
      <w:r>
        <w:rPr>
          <w:i/>
          <w:iCs/>
        </w:rPr>
        <w:t>paint</w:t>
      </w:r>
      <w:r>
        <w:t>(</w:t>
      </w:r>
      <w:proofErr w:type="gramEnd"/>
      <w:r>
        <w:t xml:space="preserve">) est appelée (on ne voit pas l’appel ici), l’objet </w:t>
      </w:r>
      <w:hyperlink r:id="rId24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proofErr w:type="gramStart"/>
      <w:r w:rsidRPr="00721855">
        <w:rPr>
          <w:i/>
        </w:rPr>
        <w:t>paint</w:t>
      </w:r>
      <w:r>
        <w:t>(</w:t>
      </w:r>
      <w:proofErr w:type="gramEnd"/>
      <w:r>
        <w:t xml:space="preserve">), le programmeur curieux peut se sentir dans un état un peu flou … Comment est créé l’objet </w:t>
      </w:r>
      <w:hyperlink r:id="rId25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proofErr w:type="gramStart"/>
      <w:r w:rsidRPr="00047219">
        <w:rPr>
          <w:i/>
          <w:iCs/>
        </w:rPr>
        <w:t>paint</w:t>
      </w:r>
      <w:r>
        <w:t>(</w:t>
      </w:r>
      <w:proofErr w:type="gramEnd"/>
      <w:r>
        <w:t xml:space="preserve">) ? </w:t>
      </w:r>
    </w:p>
    <w:p w14:paraId="5243C15B" w14:textId="3845F554" w:rsidR="00A03321" w:rsidRDefault="00A03321" w:rsidP="00A03321">
      <w:pPr>
        <w:pStyle w:val="Corpsdetexte"/>
      </w:pPr>
      <w:r>
        <w:t xml:space="preserve">La méthode </w:t>
      </w:r>
      <w:proofErr w:type="gramStart"/>
      <w:r>
        <w:rPr>
          <w:i/>
          <w:iCs/>
        </w:rPr>
        <w:t>paint</w:t>
      </w:r>
      <w:r>
        <w:t>(</w:t>
      </w:r>
      <w:proofErr w:type="gramEnd"/>
      <w:r>
        <w:t xml:space="preserve">) de la classe </w:t>
      </w:r>
      <w:r>
        <w:rPr>
          <w:i/>
          <w:iCs/>
        </w:rPr>
        <w:t>ExempleDessin2DDansJFrame</w:t>
      </w:r>
      <w:r>
        <w:t xml:space="preserve"> appelle tout d’abord la méthode </w:t>
      </w:r>
      <w:r>
        <w:rPr>
          <w:i/>
          <w:iCs/>
        </w:rPr>
        <w:t>paint</w:t>
      </w:r>
      <w:r>
        <w:t xml:space="preserve">() de la super-classe </w:t>
      </w:r>
      <w:hyperlink r:id="rId251" w:tooltip="class in javax.swing" w:history="1">
        <w:r w:rsidRPr="001D395F">
          <w:rPr>
            <w:rStyle w:val="typenamelink1"/>
            <w:rFonts w:ascii="DejaVu Sans" w:hAnsi="DejaVu Sans"/>
            <w:color w:val="4A6782"/>
            <w:sz w:val="21"/>
            <w:szCs w:val="21"/>
            <w:lang w:val="fr-CA"/>
          </w:rPr>
          <w:t>JFrame</w:t>
        </w:r>
      </w:hyperlink>
      <w:r>
        <w:t xml:space="preserve">. Notez la syntaxe spéciale </w:t>
      </w:r>
      <w:proofErr w:type="gramStart"/>
      <w:r>
        <w:rPr>
          <w:i/>
          <w:iCs/>
        </w:rPr>
        <w:t>super.paint</w:t>
      </w:r>
      <w:proofErr w:type="gramEnd"/>
      <w:r>
        <w:t xml:space="preserve">(). Par convention Java, l’usage du préfixe </w:t>
      </w:r>
      <w:r w:rsidRPr="00B57F6B">
        <w:rPr>
          <w:i/>
          <w:iCs/>
        </w:rPr>
        <w:t>super</w:t>
      </w:r>
      <w:r>
        <w:t xml:space="preserve"> désigne la méthode de même nom et paramètres de la super-classe. L’appel à la méthode </w:t>
      </w:r>
      <w:proofErr w:type="gramStart"/>
      <w:r>
        <w:rPr>
          <w:i/>
          <w:iCs/>
        </w:rPr>
        <w:t>paint</w:t>
      </w:r>
      <w:r>
        <w:t>(</w:t>
      </w:r>
      <w:proofErr w:type="gramEnd"/>
      <w:r>
        <w:t xml:space="preserve">) de la super-classe est une convention </w:t>
      </w:r>
      <w:r w:rsidR="00493187">
        <w:t>préétablie</w:t>
      </w:r>
      <w:r>
        <w:t xml:space="preserve"> des classes d’interface graphique de Java, car la méthode </w:t>
      </w:r>
      <w:r>
        <w:rPr>
          <w:i/>
          <w:iCs/>
        </w:rPr>
        <w:t>paint</w:t>
      </w:r>
      <w:r>
        <w:t xml:space="preserve">() de la super-classe effectue certaines opérations nécessaires au bon fonctionnement de fenêtres à structure complexe tel qu’une fenêtre </w:t>
      </w:r>
      <w:hyperlink r:id="rId252"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w:t>
      </w:r>
      <w:proofErr w:type="gramStart"/>
      <w:r>
        <w:t>paint(</w:t>
      </w:r>
      <w:proofErr w:type="gramEnd"/>
      <w:r>
        <w:t>) de la super-classe</w:t>
      </w:r>
    </w:p>
    <w:p w14:paraId="7C537054" w14:textId="77777777" w:rsidR="00A03321" w:rsidRDefault="00A03321" w:rsidP="00A03321">
      <w:pPr>
        <w:pStyle w:val="CodeJava9ptCarCar"/>
      </w:pPr>
      <w:r>
        <w:t xml:space="preserve">        </w:t>
      </w:r>
      <w:proofErr w:type="gramStart"/>
      <w:r>
        <w:rPr>
          <w:highlight w:val="yellow"/>
        </w:rPr>
        <w:t>super.paint</w:t>
      </w:r>
      <w:proofErr w:type="gramEnd"/>
      <w:r>
        <w:rPr>
          <w:highlight w:val="yellow"/>
        </w:rPr>
        <w:t>(g);</w:t>
      </w:r>
    </w:p>
    <w:p w14:paraId="280947C5" w14:textId="77777777" w:rsidR="00A03321" w:rsidRDefault="00A03321" w:rsidP="00A03321">
      <w:pPr>
        <w:pStyle w:val="Corpsdetexte"/>
      </w:pPr>
    </w:p>
    <w:p w14:paraId="071310C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Après avoir appelé le </w:t>
      </w:r>
      <w:proofErr w:type="gramStart"/>
      <w:r>
        <w:rPr>
          <w:i/>
          <w:iCs/>
        </w:rPr>
        <w:t>paint</w:t>
      </w:r>
      <w:r>
        <w:t>(</w:t>
      </w:r>
      <w:proofErr w:type="gramEnd"/>
      <w:r>
        <w:t xml:space="preserve">) de la super-classe, le </w:t>
      </w:r>
      <w:r>
        <w:rPr>
          <w:i/>
          <w:iCs/>
        </w:rPr>
        <w:t>paint</w:t>
      </w:r>
      <w:r>
        <w:t xml:space="preserve">() de la sous-classe ajoute les opérations de dessin.  De ce point de vue la méthode </w:t>
      </w:r>
      <w:proofErr w:type="gramStart"/>
      <w:r>
        <w:rPr>
          <w:i/>
          <w:iCs/>
        </w:rPr>
        <w:t>paint</w:t>
      </w:r>
      <w:r>
        <w:t>(</w:t>
      </w:r>
      <w:proofErr w:type="gramEnd"/>
      <w:r>
        <w:t xml:space="preserve">) de la sous-classe est une spécialisation de la méthode </w:t>
      </w:r>
      <w:r>
        <w:rPr>
          <w:i/>
          <w:iCs/>
        </w:rPr>
        <w:t>paint</w:t>
      </w:r>
      <w:r>
        <w:t xml:space="preserve">() de la super-classe. On dit que la méthode </w:t>
      </w:r>
      <w:proofErr w:type="gramStart"/>
      <w:r>
        <w:rPr>
          <w:i/>
          <w:iCs/>
        </w:rPr>
        <w:t>paint</w:t>
      </w:r>
      <w:r>
        <w:t>(</w:t>
      </w:r>
      <w:proofErr w:type="gramEnd"/>
      <w:r>
        <w:t xml:space="preserve">) de la sous-classe </w:t>
      </w:r>
      <w:r>
        <w:rPr>
          <w:i/>
          <w:iCs/>
        </w:rPr>
        <w:t>ExempleDessin2DDansJFrame</w:t>
      </w:r>
      <w:r>
        <w:t xml:space="preserve"> est une redéfinition de la méthode </w:t>
      </w:r>
      <w:r>
        <w:rPr>
          <w:i/>
          <w:iCs/>
        </w:rPr>
        <w:t>paint</w:t>
      </w:r>
      <w:r>
        <w:t xml:space="preserve">() de la super-classe </w:t>
      </w:r>
      <w:hyperlink r:id="rId253"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proofErr w:type="gramStart"/>
      <w:r>
        <w:rPr>
          <w:i/>
          <w:iCs/>
        </w:rPr>
        <w:t>paint</w:t>
      </w:r>
      <w:r>
        <w:t>(</w:t>
      </w:r>
      <w:proofErr w:type="gramEnd"/>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54"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55"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w:t>
      </w:r>
      <w:proofErr w:type="gramStart"/>
      <w:r>
        <w:rPr>
          <w:i/>
          <w:iCs/>
        </w:rPr>
        <w:t>DDansJFrame</w:t>
      </w:r>
      <w:r>
        <w:t xml:space="preserve"> ,</w:t>
      </w:r>
      <w:proofErr w:type="gramEnd"/>
      <w:r>
        <w:t xml:space="preserve">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lastRenderedPageBreak/>
        <w:t xml:space="preserve">Lorsqu’une sous-classe redéfinie une méthode d’une super-classe, la syntaxe </w:t>
      </w:r>
      <w:proofErr w:type="gramStart"/>
      <w:r w:rsidRPr="00175AC9">
        <w:rPr>
          <w:i/>
          <w:iCs/>
        </w:rPr>
        <w:t>supe</w:t>
      </w:r>
      <w:r>
        <w:rPr>
          <w:i/>
          <w:iCs/>
        </w:rPr>
        <w:t>r.nomMéthode</w:t>
      </w:r>
      <w:proofErr w:type="gramEnd"/>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Corpsdetexte"/>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proofErr w:type="gramStart"/>
      <w:r>
        <w:rPr>
          <w:highlight w:val="yellow"/>
        </w:rPr>
        <w:t>g.setColor</w:t>
      </w:r>
      <w:proofErr w:type="gramEnd"/>
      <w:r>
        <w:rPr>
          <w:highlight w:val="yellow"/>
        </w:rPr>
        <w:t>(Color.green);</w:t>
      </w:r>
    </w:p>
    <w:p w14:paraId="518B40DA" w14:textId="77777777" w:rsidR="00A03321" w:rsidRDefault="00A03321" w:rsidP="00A03321">
      <w:pPr>
        <w:pStyle w:val="Corpsdetexte"/>
      </w:pPr>
      <w:r>
        <w:t xml:space="preserve">La méthode </w:t>
      </w:r>
      <w:hyperlink r:id="rId256"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57"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CodeHTML"/>
        </w:rPr>
        <w:t xml:space="preserve"> </w:t>
      </w:r>
      <w:r>
        <w:t xml:space="preserve">est une méthode d’objet de la classe </w:t>
      </w:r>
      <w:hyperlink r:id="rId258"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9"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6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verte. La notion de constante de classe sera détaillée par la suite.  La classe </w:t>
      </w:r>
      <w:hyperlink r:id="rId26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Corpsdetexte"/>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proofErr w:type="gramStart"/>
      <w:r>
        <w:rPr>
          <w:highlight w:val="yellow"/>
        </w:rPr>
        <w:t>g.fillOval</w:t>
      </w:r>
      <w:proofErr w:type="gramEnd"/>
      <w:r>
        <w:rPr>
          <w:highlight w:val="yellow"/>
        </w:rPr>
        <w:t>(100,100,200,200); // La tête</w:t>
      </w:r>
    </w:p>
    <w:p w14:paraId="5F6EDB2D" w14:textId="77777777" w:rsidR="00A03321" w:rsidRDefault="00A03321" w:rsidP="00A03321">
      <w:pPr>
        <w:pStyle w:val="Corpsdetexte"/>
      </w:pPr>
    </w:p>
    <w:p w14:paraId="3ADB4323" w14:textId="2E5CD4DF" w:rsidR="00A03321" w:rsidRDefault="00A03321" w:rsidP="00A03321">
      <w:pPr>
        <w:pStyle w:val="Corpsdetexte"/>
      </w:pPr>
      <w:r>
        <w:t xml:space="preserve">La méthode </w:t>
      </w:r>
      <w:hyperlink r:id="rId262"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proofErr w:type="gramStart"/>
      <w:r>
        <w:rPr>
          <w:i/>
          <w:iCs/>
        </w:rPr>
        <w:t>setColor</w:t>
      </w:r>
      <w:r>
        <w:t>(</w:t>
      </w:r>
      <w:proofErr w:type="gramEnd"/>
      <w:r>
        <w:t>).</w:t>
      </w:r>
    </w:p>
    <w:p w14:paraId="08AB5DE0" w14:textId="77777777" w:rsidR="00A03321" w:rsidRDefault="00A03321" w:rsidP="00A03321">
      <w:pPr>
        <w:pStyle w:val="Corpsdetexte"/>
      </w:pPr>
      <w:r>
        <w:t>La ligne suivante établit la couleur noire comme couleur courante.</w:t>
      </w:r>
    </w:p>
    <w:p w14:paraId="313D0AC8" w14:textId="77777777" w:rsidR="00A03321" w:rsidRDefault="00A03321" w:rsidP="00A03321">
      <w:pPr>
        <w:pStyle w:val="CodeJava9ptCarCar"/>
        <w:rPr>
          <w:highlight w:val="yellow"/>
        </w:rPr>
      </w:pPr>
      <w:r>
        <w:t xml:space="preserve">        </w:t>
      </w:r>
      <w:proofErr w:type="gramStart"/>
      <w:r>
        <w:rPr>
          <w:highlight w:val="yellow"/>
        </w:rPr>
        <w:t>g.setColor</w:t>
      </w:r>
      <w:proofErr w:type="gramEnd"/>
      <w:r>
        <w:rPr>
          <w:highlight w:val="yellow"/>
        </w:rPr>
        <w:t>(Color.black);</w:t>
      </w:r>
    </w:p>
    <w:p w14:paraId="0DD35B2C" w14:textId="77777777" w:rsidR="00A03321" w:rsidRDefault="00A03321" w:rsidP="00A03321">
      <w:pPr>
        <w:pStyle w:val="Corpsdetexte"/>
      </w:pPr>
      <w:r>
        <w:t xml:space="preserve"> La ligne suivante dessine un carré noir qui correspond l’œil gauche. Les paramètres de </w:t>
      </w:r>
      <w:hyperlink r:id="rId263"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proofErr w:type="gramStart"/>
      <w:r>
        <w:rPr>
          <w:i/>
          <w:iCs/>
        </w:rPr>
        <w:t>fillOval</w:t>
      </w:r>
      <w:r>
        <w:t>(</w:t>
      </w:r>
      <w:proofErr w:type="gramEnd"/>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proofErr w:type="gramStart"/>
      <w:r>
        <w:rPr>
          <w:highlight w:val="yellow"/>
        </w:rPr>
        <w:t>g.fillRect</w:t>
      </w:r>
      <w:proofErr w:type="gramEnd"/>
      <w:r>
        <w:rPr>
          <w:highlight w:val="yellow"/>
        </w:rPr>
        <w:t>(150,150,20,20); // L'oeil gauche</w:t>
      </w:r>
    </w:p>
    <w:p w14:paraId="1AA5F88C" w14:textId="77777777" w:rsidR="00A03321" w:rsidRDefault="00A03321" w:rsidP="00A03321">
      <w:pPr>
        <w:pStyle w:val="Corpsdetexte"/>
      </w:pPr>
      <w:r>
        <w:t xml:space="preserve"> La ligne suivante dessine l’œil droit.</w:t>
      </w:r>
    </w:p>
    <w:p w14:paraId="6C3CD58B" w14:textId="77777777" w:rsidR="00A03321" w:rsidRDefault="00A03321" w:rsidP="00A03321">
      <w:pPr>
        <w:pStyle w:val="CodeJava9ptCarCar"/>
        <w:rPr>
          <w:highlight w:val="yellow"/>
        </w:rPr>
      </w:pPr>
      <w:r>
        <w:t xml:space="preserve">        </w:t>
      </w:r>
      <w:proofErr w:type="gramStart"/>
      <w:r>
        <w:rPr>
          <w:highlight w:val="yellow"/>
        </w:rPr>
        <w:t>g.fillRect</w:t>
      </w:r>
      <w:proofErr w:type="gramEnd"/>
      <w:r>
        <w:rPr>
          <w:highlight w:val="yellow"/>
        </w:rPr>
        <w:t>(230,150,20,20); // L'oeil droit</w:t>
      </w:r>
    </w:p>
    <w:p w14:paraId="74D93707" w14:textId="77777777" w:rsidR="00A03321" w:rsidRDefault="00A03321" w:rsidP="00A03321">
      <w:pPr>
        <w:pStyle w:val="Corpsdetexte"/>
      </w:pPr>
      <w:r>
        <w:t>La ligne suivante dessine une ligne qui correspond à la bouche.</w:t>
      </w:r>
    </w:p>
    <w:p w14:paraId="4C20EB6C" w14:textId="77777777" w:rsidR="00A03321" w:rsidRDefault="00A03321" w:rsidP="00A03321">
      <w:pPr>
        <w:pStyle w:val="CodeJava9ptCarCar"/>
        <w:rPr>
          <w:highlight w:val="yellow"/>
        </w:rPr>
      </w:pPr>
      <w:r>
        <w:t xml:space="preserve">        </w:t>
      </w:r>
      <w:proofErr w:type="gramStart"/>
      <w:r>
        <w:rPr>
          <w:highlight w:val="yellow"/>
        </w:rPr>
        <w:t>g.drawLine</w:t>
      </w:r>
      <w:proofErr w:type="gramEnd"/>
      <w:r>
        <w:rPr>
          <w:highlight w:val="yellow"/>
        </w:rPr>
        <w:t>(150,250,250,250); // La bouche</w:t>
      </w:r>
    </w:p>
    <w:p w14:paraId="25F46D05" w14:textId="77777777" w:rsidR="00A03321" w:rsidRDefault="00A03321" w:rsidP="00A03321">
      <w:pPr>
        <w:pStyle w:val="Corpsdetexte"/>
      </w:pPr>
      <w:r>
        <w:t xml:space="preserve">La méthode </w:t>
      </w:r>
      <w:hyperlink r:id="rId264"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Corpsdetexte"/>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proofErr w:type="gramStart"/>
      <w:r>
        <w:rPr>
          <w:highlight w:val="yellow"/>
        </w:rPr>
        <w:t>g.setColor</w:t>
      </w:r>
      <w:proofErr w:type="gramEnd"/>
      <w:r>
        <w:rPr>
          <w:highlight w:val="yellow"/>
        </w:rPr>
        <w:t>(Color.red);</w:t>
      </w:r>
    </w:p>
    <w:p w14:paraId="0A97C95B" w14:textId="77777777" w:rsidR="00A03321" w:rsidRDefault="00A03321" w:rsidP="00A03321">
      <w:pPr>
        <w:pStyle w:val="CodeJava9ptCarCar"/>
      </w:pPr>
      <w:r>
        <w:t xml:space="preserve">        </w:t>
      </w:r>
      <w:proofErr w:type="gramStart"/>
      <w:r>
        <w:rPr>
          <w:highlight w:val="yellow"/>
        </w:rPr>
        <w:t>g.fillRect</w:t>
      </w:r>
      <w:proofErr w:type="gramEnd"/>
      <w:r>
        <w:rPr>
          <w:highlight w:val="yellow"/>
        </w:rPr>
        <w:t>(100,300,200,200); // Le corps</w:t>
      </w:r>
    </w:p>
    <w:p w14:paraId="7C14718F" w14:textId="77777777" w:rsidR="00A03321" w:rsidRDefault="00A03321" w:rsidP="00A03321">
      <w:pPr>
        <w:pStyle w:val="Corpsdetexte"/>
      </w:pPr>
    </w:p>
    <w:p w14:paraId="3755826C" w14:textId="77777777" w:rsidR="00A03321" w:rsidRDefault="00A03321" w:rsidP="00A03321">
      <w:pPr>
        <w:pStyle w:val="Corpsdetexte"/>
      </w:pPr>
      <w:r>
        <w:t xml:space="preserve">La classe </w:t>
      </w:r>
      <w:hyperlink r:id="rId265"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Corpsdetexte"/>
      </w:pPr>
      <w:r>
        <w:rPr>
          <w:b/>
          <w:bCs/>
        </w:rPr>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A03321">
      <w:pPr>
        <w:pStyle w:val="Corpsdetexte"/>
      </w:pPr>
      <w:r>
        <w:rPr>
          <w:noProof/>
          <w:lang w:val="en-US" w:eastAsia="en-US"/>
        </w:rPr>
        <w:lastRenderedPageBreak/>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66">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481E7F08" w14:textId="54093A59" w:rsidR="00A03321" w:rsidRDefault="00A03321" w:rsidP="00A03321">
      <w:pPr>
        <w:pStyle w:val="Corpsdetexte"/>
      </w:pPr>
      <w:r w:rsidRPr="00382C13">
        <w:rPr>
          <w:b/>
        </w:rPr>
        <w:t>Solution</w:t>
      </w:r>
      <w:r>
        <w:t xml:space="preserve">. </w:t>
      </w:r>
      <w:hyperlink r:id="rId267"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bookmarkStart w:id="117" w:name="OLE_LINK15"/>
      <w:bookmarkStart w:id="118" w:name="OLE_LINK16"/>
      <w:r w:rsidR="00ED6FF3">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xerciceDessinIti</w:t>
      </w:r>
      <w:bookmarkEnd w:id="117"/>
      <w:bookmarkEnd w:id="118"/>
      <w:r w:rsidRPr="00762F24">
        <w:rPr>
          <w:rFonts w:ascii="Segoe UI" w:hAnsi="Segoe UI" w:cs="Segoe UI"/>
          <w:b/>
          <w:bCs/>
          <w:color w:val="586069"/>
          <w:sz w:val="27"/>
          <w:szCs w:val="27"/>
          <w:lang w:val="fr-CA"/>
        </w:rPr>
        <w:t>.java</w:t>
      </w:r>
    </w:p>
    <w:p w14:paraId="3D0D4A19" w14:textId="77777777" w:rsidR="00ED6FF3" w:rsidRPr="00ED6FF3" w:rsidRDefault="00ED6FF3" w:rsidP="00ED6FF3">
      <w:pPr>
        <w:pStyle w:val="Code"/>
        <w:rPr>
          <w:color w:val="000000"/>
          <w:lang w:eastAsia="zh-CN"/>
        </w:rPr>
      </w:pPr>
      <w:proofErr w:type="gramStart"/>
      <w:r w:rsidRPr="00ED6FF3">
        <w:rPr>
          <w:b/>
          <w:bCs/>
          <w:color w:val="800000"/>
          <w:lang w:eastAsia="zh-CN"/>
        </w:rPr>
        <w:t>import</w:t>
      </w:r>
      <w:proofErr w:type="gramEnd"/>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D6FF3">
      <w:pPr>
        <w:pStyle w:val="Code"/>
        <w:rPr>
          <w:color w:val="000000"/>
          <w:lang w:eastAsia="zh-CN"/>
        </w:rPr>
      </w:pPr>
      <w:proofErr w:type="gramStart"/>
      <w:r w:rsidRPr="00ED6FF3">
        <w:rPr>
          <w:b/>
          <w:bCs/>
          <w:color w:val="800000"/>
          <w:lang w:eastAsia="zh-CN"/>
        </w:rPr>
        <w:t>import</w:t>
      </w:r>
      <w:proofErr w:type="gramEnd"/>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D6FF3">
      <w:pPr>
        <w:pStyle w:val="Code"/>
        <w:rPr>
          <w:color w:val="000000"/>
          <w:lang w:eastAsia="zh-CN"/>
        </w:rPr>
      </w:pPr>
    </w:p>
    <w:p w14:paraId="1BAB11F6" w14:textId="77777777" w:rsidR="00ED6FF3" w:rsidRPr="00941126" w:rsidRDefault="00ED6FF3" w:rsidP="00ED6FF3">
      <w:pPr>
        <w:pStyle w:val="Code"/>
        <w:rPr>
          <w:color w:val="000000"/>
          <w:lang w:eastAsia="zh-CN"/>
        </w:rPr>
      </w:pPr>
      <w:proofErr w:type="gramStart"/>
      <w:r w:rsidRPr="00941126">
        <w:rPr>
          <w:b/>
          <w:bCs/>
          <w:color w:val="800000"/>
          <w:lang w:eastAsia="zh-CN"/>
        </w:rPr>
        <w:t>public</w:t>
      </w:r>
      <w:proofErr w:type="gramEnd"/>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D6FF3">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proofErr w:type="gramStart"/>
      <w:r w:rsidRPr="00ED6FF3">
        <w:rPr>
          <w:b/>
          <w:bCs/>
          <w:color w:val="800000"/>
          <w:lang w:eastAsia="zh-CN"/>
        </w:rPr>
        <w:t>public</w:t>
      </w:r>
      <w:proofErr w:type="gramEnd"/>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b/>
          <w:bCs/>
          <w:color w:val="800000"/>
          <w:lang w:eastAsia="zh-CN"/>
        </w:rPr>
        <w:t>super</w:t>
      </w:r>
      <w:r w:rsidRPr="00ED6FF3">
        <w:rPr>
          <w:color w:val="808030"/>
          <w:lang w:eastAsia="zh-CN"/>
        </w:rPr>
        <w:t>(</w:t>
      </w:r>
      <w:proofErr w:type="gramEnd"/>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proofErr w:type="gramEnd"/>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setSize</w:t>
      </w:r>
      <w:proofErr w:type="gramEnd"/>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setVisible</w:t>
      </w:r>
      <w:proofErr w:type="gramEnd"/>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D6FF3">
      <w:pPr>
        <w:pStyle w:val="Code"/>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b/>
          <w:bCs/>
          <w:color w:val="800000"/>
          <w:lang w:eastAsia="zh-CN"/>
        </w:rPr>
        <w:t>public</w:t>
      </w:r>
      <w:proofErr w:type="gramEnd"/>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b/>
          <w:bCs/>
          <w:color w:val="800000"/>
          <w:lang w:eastAsia="zh-CN"/>
        </w:rPr>
        <w:t>super</w:t>
      </w:r>
      <w:r w:rsidRPr="00ED6FF3">
        <w:rPr>
          <w:color w:val="808030"/>
          <w:lang w:eastAsia="zh-CN"/>
        </w:rPr>
        <w:t>.</w:t>
      </w:r>
      <w:r w:rsidRPr="00ED6FF3">
        <w:rPr>
          <w:color w:val="000000"/>
          <w:lang w:eastAsia="zh-CN"/>
        </w:rPr>
        <w:t>paint</w:t>
      </w:r>
      <w:proofErr w:type="gramEnd"/>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941126" w:rsidRDefault="00ED6FF3" w:rsidP="00ED6FF3">
      <w:pPr>
        <w:pStyle w:val="Code"/>
        <w:rPr>
          <w:color w:val="000000"/>
          <w:lang w:val="fr-FR" w:eastAsia="zh-CN"/>
        </w:rPr>
      </w:pPr>
      <w:r w:rsidRPr="00ED6FF3">
        <w:rPr>
          <w:color w:val="000000"/>
          <w:lang w:eastAsia="zh-CN"/>
        </w:rPr>
        <w:t xml:space="preserve">    </w:t>
      </w:r>
      <w:proofErr w:type="gramStart"/>
      <w:r w:rsidRPr="00941126">
        <w:rPr>
          <w:color w:val="000000"/>
          <w:lang w:val="fr-FR" w:eastAsia="zh-CN"/>
        </w:rPr>
        <w:t>g</w:t>
      </w:r>
      <w:r w:rsidRPr="00941126">
        <w:rPr>
          <w:color w:val="808030"/>
          <w:lang w:val="fr-FR" w:eastAsia="zh-CN"/>
        </w:rPr>
        <w:t>.</w:t>
      </w:r>
      <w:r w:rsidRPr="00941126">
        <w:rPr>
          <w:color w:val="000000"/>
          <w:lang w:val="fr-FR" w:eastAsia="zh-CN"/>
        </w:rPr>
        <w:t>setColor</w:t>
      </w:r>
      <w:proofErr w:type="gramEnd"/>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pink</w:t>
      </w:r>
      <w:r w:rsidRPr="00941126">
        <w:rPr>
          <w:color w:val="808030"/>
          <w:lang w:val="fr-FR" w:eastAsia="zh-CN"/>
        </w:rPr>
        <w:t>)</w:t>
      </w:r>
      <w:r w:rsidRPr="00941126">
        <w:rPr>
          <w:color w:val="800080"/>
          <w:lang w:val="fr-FR" w:eastAsia="zh-CN"/>
        </w:rPr>
        <w:t>;</w:t>
      </w:r>
    </w:p>
    <w:p w14:paraId="1C6E2013" w14:textId="77777777" w:rsidR="00ED6FF3" w:rsidRPr="00941126" w:rsidRDefault="00ED6FF3" w:rsidP="00ED6FF3">
      <w:pPr>
        <w:pStyle w:val="Code"/>
        <w:rPr>
          <w:color w:val="000000"/>
          <w:lang w:val="fr-FR" w:eastAsia="zh-CN"/>
        </w:rPr>
      </w:pPr>
      <w:r w:rsidRPr="00941126">
        <w:rPr>
          <w:color w:val="000000"/>
          <w:lang w:val="fr-FR" w:eastAsia="zh-CN"/>
        </w:rPr>
        <w:t xml:space="preserve">    </w:t>
      </w:r>
      <w:proofErr w:type="gramStart"/>
      <w:r w:rsidRPr="00941126">
        <w:rPr>
          <w:color w:val="000000"/>
          <w:lang w:val="fr-FR" w:eastAsia="zh-CN"/>
        </w:rPr>
        <w:t>g</w:t>
      </w:r>
      <w:r w:rsidRPr="00941126">
        <w:rPr>
          <w:color w:val="808030"/>
          <w:lang w:val="fr-FR" w:eastAsia="zh-CN"/>
        </w:rPr>
        <w:t>.</w:t>
      </w:r>
      <w:r w:rsidRPr="00941126">
        <w:rPr>
          <w:color w:val="000000"/>
          <w:lang w:val="fr-FR" w:eastAsia="zh-CN"/>
        </w:rPr>
        <w:t>fillOval</w:t>
      </w:r>
      <w:proofErr w:type="gramEnd"/>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800080"/>
          <w:lang w:val="fr-FR" w:eastAsia="zh-CN"/>
        </w:rPr>
        <w:t>;</w:t>
      </w:r>
    </w:p>
    <w:p w14:paraId="47D1306D"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 sourire</w:t>
      </w:r>
    </w:p>
    <w:p w14:paraId="3F3B8FED" w14:textId="77777777" w:rsidR="00ED6FF3" w:rsidRPr="00941126" w:rsidRDefault="00ED6FF3" w:rsidP="00ED6FF3">
      <w:pPr>
        <w:pStyle w:val="Code"/>
        <w:rPr>
          <w:color w:val="000000"/>
          <w:lang w:val="fr-FR" w:eastAsia="zh-CN"/>
        </w:rPr>
      </w:pPr>
      <w:r w:rsidRPr="00ED6FF3">
        <w:rPr>
          <w:color w:val="000000"/>
          <w:lang w:eastAsia="zh-CN"/>
        </w:rPr>
        <w:t xml:space="preserve">    </w:t>
      </w:r>
      <w:proofErr w:type="gramStart"/>
      <w:r w:rsidRPr="00941126">
        <w:rPr>
          <w:color w:val="000000"/>
          <w:lang w:val="fr-FR" w:eastAsia="zh-CN"/>
        </w:rPr>
        <w:t>g</w:t>
      </w:r>
      <w:r w:rsidRPr="00941126">
        <w:rPr>
          <w:color w:val="808030"/>
          <w:lang w:val="fr-FR" w:eastAsia="zh-CN"/>
        </w:rPr>
        <w:t>.</w:t>
      </w:r>
      <w:r w:rsidRPr="00941126">
        <w:rPr>
          <w:color w:val="000000"/>
          <w:lang w:val="fr-FR" w:eastAsia="zh-CN"/>
        </w:rPr>
        <w:t>setColor</w:t>
      </w:r>
      <w:proofErr w:type="gramEnd"/>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black</w:t>
      </w:r>
      <w:r w:rsidRPr="00941126">
        <w:rPr>
          <w:color w:val="808030"/>
          <w:lang w:val="fr-FR" w:eastAsia="zh-CN"/>
        </w:rPr>
        <w:t>)</w:t>
      </w:r>
      <w:r w:rsidRPr="00941126">
        <w:rPr>
          <w:color w:val="800080"/>
          <w:lang w:val="fr-FR" w:eastAsia="zh-CN"/>
        </w:rPr>
        <w:t>;</w:t>
      </w:r>
    </w:p>
    <w:p w14:paraId="6B0D5821" w14:textId="77777777" w:rsidR="00ED6FF3" w:rsidRPr="00941126" w:rsidRDefault="00ED6FF3" w:rsidP="00ED6FF3">
      <w:pPr>
        <w:pStyle w:val="Code"/>
        <w:rPr>
          <w:color w:val="000000"/>
          <w:lang w:val="fr-FR" w:eastAsia="zh-CN"/>
        </w:rPr>
      </w:pPr>
      <w:r w:rsidRPr="00941126">
        <w:rPr>
          <w:color w:val="000000"/>
          <w:lang w:val="fr-FR" w:eastAsia="zh-CN"/>
        </w:rPr>
        <w:t xml:space="preserve">    </w:t>
      </w:r>
      <w:proofErr w:type="gramStart"/>
      <w:r w:rsidRPr="00941126">
        <w:rPr>
          <w:color w:val="000000"/>
          <w:lang w:val="fr-FR" w:eastAsia="zh-CN"/>
        </w:rPr>
        <w:t>g</w:t>
      </w:r>
      <w:r w:rsidRPr="00941126">
        <w:rPr>
          <w:color w:val="808030"/>
          <w:lang w:val="fr-FR" w:eastAsia="zh-CN"/>
        </w:rPr>
        <w:t>.</w:t>
      </w:r>
      <w:r w:rsidRPr="00941126">
        <w:rPr>
          <w:color w:val="000000"/>
          <w:lang w:val="fr-FR" w:eastAsia="zh-CN"/>
        </w:rPr>
        <w:t>drawArc</w:t>
      </w:r>
      <w:proofErr w:type="gramEnd"/>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34</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808030"/>
          <w:lang w:val="fr-FR" w:eastAsia="zh-CN"/>
        </w:rPr>
        <w:t>-</w:t>
      </w:r>
      <w:r w:rsidRPr="00941126">
        <w:rPr>
          <w:color w:val="008C00"/>
          <w:lang w:val="fr-FR" w:eastAsia="zh-CN"/>
        </w:rPr>
        <w:t>125</w:t>
      </w:r>
      <w:r w:rsidRPr="00941126">
        <w:rPr>
          <w:color w:val="808030"/>
          <w:lang w:val="fr-FR" w:eastAsia="zh-CN"/>
        </w:rPr>
        <w:t>,</w:t>
      </w:r>
      <w:r w:rsidRPr="00941126">
        <w:rPr>
          <w:color w:val="000000"/>
          <w:lang w:val="fr-FR" w:eastAsia="zh-CN"/>
        </w:rPr>
        <w:t xml:space="preserve"> </w:t>
      </w:r>
      <w:r w:rsidRPr="00941126">
        <w:rPr>
          <w:color w:val="008C00"/>
          <w:lang w:val="fr-FR" w:eastAsia="zh-CN"/>
        </w:rPr>
        <w:t>70</w:t>
      </w:r>
      <w:r w:rsidRPr="00941126">
        <w:rPr>
          <w:color w:val="808030"/>
          <w:lang w:val="fr-FR" w:eastAsia="zh-CN"/>
        </w:rPr>
        <w:t>)</w:t>
      </w:r>
      <w:r w:rsidRPr="00941126">
        <w:rPr>
          <w:color w:val="800080"/>
          <w:lang w:val="fr-FR" w:eastAsia="zh-CN"/>
        </w:rPr>
        <w:t>;</w:t>
      </w:r>
    </w:p>
    <w:p w14:paraId="79FACC71"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fillOval</w:t>
      </w:r>
      <w:proofErr w:type="gramEnd"/>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fillOval</w:t>
      </w:r>
      <w:proofErr w:type="gramEnd"/>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50A469B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drawLine</w:t>
      </w:r>
      <w:proofErr w:type="gramEnd"/>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drawLine</w:t>
      </w:r>
      <w:proofErr w:type="gramEnd"/>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drawLine</w:t>
      </w:r>
      <w:proofErr w:type="gramEnd"/>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drawLine</w:t>
      </w:r>
      <w:proofErr w:type="gramEnd"/>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drawLine</w:t>
      </w:r>
      <w:proofErr w:type="gramEnd"/>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D6FF3">
      <w:pPr>
        <w:pStyle w:val="Code"/>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w:t>
      </w:r>
      <w:proofErr w:type="gramStart"/>
      <w:r w:rsidRPr="00ED6FF3">
        <w:rPr>
          <w:color w:val="000000"/>
          <w:lang w:val="en-CA" w:eastAsia="zh-CN"/>
        </w:rPr>
        <w:t>main</w:t>
      </w:r>
      <w:r w:rsidRPr="00ED6FF3">
        <w:rPr>
          <w:color w:val="808030"/>
          <w:lang w:val="en-CA" w:eastAsia="zh-CN"/>
        </w:rPr>
        <w:t>(</w:t>
      </w:r>
      <w:proofErr w:type="gramEnd"/>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w:t>
      </w:r>
      <w:proofErr w:type="gramStart"/>
      <w:r w:rsidRPr="00ED6FF3">
        <w:rPr>
          <w:color w:val="000000"/>
          <w:lang w:val="en-CA" w:eastAsia="zh-CN"/>
        </w:rPr>
        <w:t>ExerciceDessinIti</w:t>
      </w:r>
      <w:r w:rsidRPr="00ED6FF3">
        <w:rPr>
          <w:color w:val="808030"/>
          <w:lang w:val="en-CA" w:eastAsia="zh-CN"/>
        </w:rPr>
        <w:t>(</w:t>
      </w:r>
      <w:proofErr w:type="gramEnd"/>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Corpsdetexte"/>
        <w:rPr>
          <w:b/>
          <w:bCs/>
        </w:rPr>
      </w:pPr>
    </w:p>
    <w:p w14:paraId="1D195BAD" w14:textId="77777777" w:rsidR="00A03321" w:rsidRDefault="00A03321" w:rsidP="00A03321">
      <w:pPr>
        <w:pStyle w:val="Corpsdetexte"/>
        <w:numPr>
          <w:ilvl w:val="0"/>
          <w:numId w:val="12"/>
        </w:numPr>
        <w:rPr>
          <w:b/>
          <w:bCs/>
        </w:rPr>
      </w:pPr>
      <w:r>
        <w:rPr>
          <w:b/>
          <w:bCs/>
        </w:rPr>
        <w:lastRenderedPageBreak/>
        <w:t>Création de plusieurs objets (fenêtres de dessin)</w:t>
      </w:r>
    </w:p>
    <w:p w14:paraId="70DECBCB" w14:textId="77777777" w:rsidR="00A03321" w:rsidRPr="00F65A09" w:rsidRDefault="00A03321" w:rsidP="00A03321">
      <w:pPr>
        <w:pStyle w:val="Corpsdetexte"/>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A03321">
      <w:pPr>
        <w:pStyle w:val="Corpsdetexte"/>
      </w:pPr>
      <w:r>
        <w:rPr>
          <w:b/>
          <w:bCs/>
        </w:rPr>
        <w:t>Exemple</w:t>
      </w:r>
      <w:r>
        <w:t>. Création de trois fenêtres de dessin.</w:t>
      </w:r>
    </w:p>
    <w:p w14:paraId="55CA44D4" w14:textId="77777777" w:rsidR="00ED6FF3" w:rsidRPr="00ED6FF3" w:rsidRDefault="00ED6FF3" w:rsidP="00ED6FF3">
      <w:pPr>
        <w:pStyle w:val="Code"/>
        <w:rPr>
          <w:color w:val="000000"/>
          <w:lang w:eastAsia="zh-CN"/>
        </w:rPr>
      </w:pPr>
      <w:proofErr w:type="gramStart"/>
      <w:r w:rsidRPr="00ED6FF3">
        <w:rPr>
          <w:b/>
          <w:bCs/>
          <w:color w:val="800000"/>
          <w:lang w:eastAsia="zh-CN"/>
        </w:rPr>
        <w:t>import</w:t>
      </w:r>
      <w:proofErr w:type="gramEnd"/>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proofErr w:type="gramStart"/>
      <w:r w:rsidRPr="00ED6FF3">
        <w:rPr>
          <w:b/>
          <w:bCs/>
          <w:color w:val="800000"/>
          <w:lang w:eastAsia="zh-CN"/>
        </w:rPr>
        <w:t>import</w:t>
      </w:r>
      <w:proofErr w:type="gramEnd"/>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proofErr w:type="gramStart"/>
      <w:r w:rsidRPr="00ED6FF3">
        <w:rPr>
          <w:b/>
          <w:bCs/>
          <w:color w:val="800000"/>
          <w:lang w:eastAsia="zh-CN"/>
        </w:rPr>
        <w:t>public</w:t>
      </w:r>
      <w:proofErr w:type="gramEnd"/>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b/>
          <w:bCs/>
          <w:color w:val="800000"/>
          <w:lang w:eastAsia="zh-CN"/>
        </w:rPr>
        <w:t>public</w:t>
      </w:r>
      <w:proofErr w:type="gramEnd"/>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b/>
          <w:bCs/>
          <w:color w:val="800000"/>
          <w:lang w:eastAsia="zh-CN"/>
        </w:rPr>
        <w:t>super</w:t>
      </w:r>
      <w:r w:rsidRPr="00ED6FF3">
        <w:rPr>
          <w:color w:val="808030"/>
          <w:lang w:eastAsia="zh-CN"/>
        </w:rPr>
        <w:t>(</w:t>
      </w:r>
      <w:proofErr w:type="gramEnd"/>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proofErr w:type="gramEnd"/>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setSize</w:t>
      </w:r>
      <w:proofErr w:type="gramEnd"/>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proofErr w:type="gramStart"/>
      <w:r w:rsidRPr="00ED6FF3">
        <w:rPr>
          <w:b/>
          <w:bCs/>
          <w:color w:val="800000"/>
          <w:lang w:val="en-CA" w:eastAsia="zh-CN"/>
        </w:rPr>
        <w:t>this</w:t>
      </w:r>
      <w:r w:rsidRPr="00ED6FF3">
        <w:rPr>
          <w:color w:val="808030"/>
          <w:lang w:val="en-CA" w:eastAsia="zh-CN"/>
        </w:rPr>
        <w:t>.</w:t>
      </w:r>
      <w:r w:rsidRPr="00ED6FF3">
        <w:rPr>
          <w:color w:val="000000"/>
          <w:lang w:val="en-CA" w:eastAsia="zh-CN"/>
        </w:rPr>
        <w:t>setVisible</w:t>
      </w:r>
      <w:proofErr w:type="gramEnd"/>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xml:space="preserve">// La méthode </w:t>
      </w:r>
      <w:proofErr w:type="gramStart"/>
      <w:r w:rsidRPr="00ED6FF3">
        <w:rPr>
          <w:color w:val="696969"/>
          <w:lang w:eastAsia="zh-CN"/>
        </w:rPr>
        <w:t>paint(</w:t>
      </w:r>
      <w:proofErr w:type="gramEnd"/>
      <w:r w:rsidRPr="00ED6FF3">
        <w:rPr>
          <w:color w:val="696969"/>
          <w:lang w:eastAsia="zh-CN"/>
        </w:rPr>
        <w: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xml:space="preserve">// La méthode </w:t>
      </w:r>
      <w:proofErr w:type="gramStart"/>
      <w:r w:rsidRPr="00ED6FF3">
        <w:rPr>
          <w:color w:val="696969"/>
          <w:lang w:eastAsia="zh-CN"/>
        </w:rPr>
        <w:t>paint(</w:t>
      </w:r>
      <w:proofErr w:type="gramEnd"/>
      <w:r w:rsidRPr="00ED6FF3">
        <w:rPr>
          <w:color w:val="696969"/>
          <w:lang w:eastAsia="zh-CN"/>
        </w:rPr>
        <w: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D6FF3">
      <w:pPr>
        <w:pStyle w:val="Code"/>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setColor</w:t>
      </w:r>
      <w:proofErr w:type="gramEnd"/>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fillOval</w:t>
      </w:r>
      <w:proofErr w:type="gramEnd"/>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setColor</w:t>
      </w:r>
      <w:proofErr w:type="gramEnd"/>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fillRect</w:t>
      </w:r>
      <w:proofErr w:type="gramEnd"/>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fillRect</w:t>
      </w:r>
      <w:proofErr w:type="gramEnd"/>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w:t>
      </w:r>
      <w:proofErr w:type="gramStart"/>
      <w:r w:rsidRPr="00ED6FF3">
        <w:rPr>
          <w:color w:val="000000"/>
          <w:lang w:eastAsia="zh-CN"/>
        </w:rPr>
        <w:t>g</w:t>
      </w:r>
      <w:r w:rsidRPr="00ED6FF3">
        <w:rPr>
          <w:color w:val="808030"/>
          <w:lang w:eastAsia="zh-CN"/>
        </w:rPr>
        <w:t>.</w:t>
      </w:r>
      <w:r w:rsidRPr="00ED6FF3">
        <w:rPr>
          <w:color w:val="000000"/>
          <w:lang w:eastAsia="zh-CN"/>
        </w:rPr>
        <w:t>drawLine</w:t>
      </w:r>
      <w:proofErr w:type="gramEnd"/>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setColor</w:t>
      </w:r>
      <w:proofErr w:type="gramEnd"/>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fillRect</w:t>
      </w:r>
      <w:proofErr w:type="gramEnd"/>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w:t>
      </w:r>
      <w:proofErr w:type="gramStart"/>
      <w:r w:rsidRPr="00ED6FF3">
        <w:rPr>
          <w:color w:val="000000"/>
          <w:lang w:val="en-CA" w:eastAsia="zh-CN"/>
        </w:rPr>
        <w:t>args</w:t>
      </w:r>
      <w:r w:rsidRPr="00ED6FF3">
        <w:rPr>
          <w:color w:val="808030"/>
          <w:lang w:val="en-CA" w:eastAsia="zh-CN"/>
        </w:rPr>
        <w:t>[</w:t>
      </w:r>
      <w:proofErr w:type="gramEnd"/>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proofErr w:type="gramStart"/>
      <w:r w:rsidRPr="008B351D">
        <w:rPr>
          <w:b/>
          <w:bCs/>
          <w:color w:val="800000"/>
          <w:lang w:eastAsia="zh-CN"/>
        </w:rPr>
        <w:t>new</w:t>
      </w:r>
      <w:proofErr w:type="gramEnd"/>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proofErr w:type="gramStart"/>
      <w:r w:rsidRPr="008B351D">
        <w:rPr>
          <w:b/>
          <w:bCs/>
          <w:color w:val="800000"/>
          <w:lang w:eastAsia="zh-CN"/>
        </w:rPr>
        <w:t>new</w:t>
      </w:r>
      <w:proofErr w:type="gramEnd"/>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proofErr w:type="gramStart"/>
      <w:r w:rsidRPr="008B351D">
        <w:rPr>
          <w:b/>
          <w:bCs/>
          <w:color w:val="800000"/>
          <w:lang w:eastAsia="zh-CN"/>
        </w:rPr>
        <w:t>new</w:t>
      </w:r>
      <w:proofErr w:type="gramEnd"/>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Corpsdetexte"/>
        <w:rPr>
          <w:b/>
          <w:bCs/>
          <w:lang w:val="fr-CA"/>
        </w:rPr>
      </w:pPr>
    </w:p>
    <w:p w14:paraId="6769BFFC" w14:textId="77777777" w:rsidR="00A03321" w:rsidRPr="008B351D" w:rsidRDefault="00A03321" w:rsidP="00A03321">
      <w:pPr>
        <w:pStyle w:val="Corpsdetexte"/>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w:t>
      </w:r>
      <w:proofErr w:type="gramStart"/>
      <w:r w:rsidRPr="008B351D">
        <w:rPr>
          <w:i/>
          <w:iCs/>
          <w:lang w:val="fr-CA"/>
        </w:rPr>
        <w:t>DDansJFrame</w:t>
      </w:r>
      <w:r w:rsidRPr="008B351D">
        <w:rPr>
          <w:lang w:val="fr-CA"/>
        </w:rPr>
        <w:t>(</w:t>
      </w:r>
      <w:proofErr w:type="gramEnd"/>
      <w:r w:rsidRPr="008B351D">
        <w:rPr>
          <w:lang w:val="fr-CA"/>
        </w:rPr>
        <w:t>) crée une nouvelle fenêtre.</w:t>
      </w:r>
    </w:p>
    <w:p w14:paraId="5EF7227A" w14:textId="77777777" w:rsidR="00A03321" w:rsidRDefault="00A03321" w:rsidP="00A03321">
      <w:pPr>
        <w:pStyle w:val="Corpsdetexte"/>
      </w:pPr>
      <w:r>
        <w:t>NB Si vous exécutez ce programme, les fenêtres sont superposées. Il faut les déplacer pour voir les trois.</w:t>
      </w:r>
    </w:p>
    <w:p w14:paraId="49F28CCB" w14:textId="77777777" w:rsidR="00A03321" w:rsidRDefault="00A03321" w:rsidP="00A03321">
      <w:pPr>
        <w:pStyle w:val="Titre2"/>
      </w:pPr>
      <w:bookmarkStart w:id="119" w:name="_Toc508793536"/>
      <w:bookmarkStart w:id="120" w:name="_Toc44667592"/>
      <w:r>
        <w:t>Simplification du programme par une méthode avec paramètres</w:t>
      </w:r>
      <w:bookmarkEnd w:id="119"/>
      <w:bookmarkEnd w:id="120"/>
    </w:p>
    <w:p w14:paraId="791025DA" w14:textId="77777777" w:rsidR="00A03321" w:rsidRDefault="00A03321" w:rsidP="00A03321">
      <w:pPr>
        <w:pStyle w:val="Corpsdetexte"/>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Corpsdetexte"/>
      </w:pPr>
      <w:proofErr w:type="gramStart"/>
      <w:r>
        <w:t>L’ exercice</w:t>
      </w:r>
      <w:proofErr w:type="gramEnd"/>
      <w:r>
        <w:t xml:space="preserve"> suivant permet de motiver l’utilisation d’une méthode avec paramètres.</w:t>
      </w:r>
    </w:p>
    <w:p w14:paraId="56E23D7D" w14:textId="77777777" w:rsidR="00A03321" w:rsidRDefault="00A03321" w:rsidP="000F50A8">
      <w:pPr>
        <w:pStyle w:val="Corpsdetexte"/>
        <w:keepLines/>
      </w:pPr>
      <w:r>
        <w:rPr>
          <w:b/>
          <w:bCs/>
        </w:rPr>
        <w:t>Exercice</w:t>
      </w:r>
      <w:r>
        <w:t>. Dessiner deux bonhommes de taille et position différentes tel qu’illustré par la figure suivante :</w:t>
      </w:r>
    </w:p>
    <w:p w14:paraId="405DCF09" w14:textId="03948AFE" w:rsidR="00A03321" w:rsidRDefault="004B7EE2" w:rsidP="000F50A8">
      <w:pPr>
        <w:pStyle w:val="Corpsdetexte"/>
        <w:keepLines/>
      </w:pPr>
      <w:r>
        <w:rPr>
          <w:noProof/>
          <w:lang w:val="en-US" w:eastAsia="en-US"/>
        </w:rPr>
        <w:lastRenderedPageBreak/>
        <w:drawing>
          <wp:inline distT="0" distB="0" distL="0" distR="0" wp14:anchorId="2855328C" wp14:editId="65B100EE">
            <wp:extent cx="1981200" cy="2946400"/>
            <wp:effectExtent l="0" t="0" r="0"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68">
                      <a:extLst>
                        <a:ext uri="{28A0092B-C50C-407E-A947-70E740481C1C}">
                          <a14:useLocalDpi xmlns:a14="http://schemas.microsoft.com/office/drawing/2010/main" val="0"/>
                        </a:ext>
                      </a:extLst>
                    </a:blip>
                    <a:srcRect l="3479" t="6186" r="6087" b="4118"/>
                    <a:stretch/>
                  </pic:blipFill>
                  <pic:spPr bwMode="auto">
                    <a:xfrm>
                      <a:off x="0" y="0"/>
                      <a:ext cx="1981200" cy="2946400"/>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Corpsdetexte"/>
      </w:pPr>
    </w:p>
    <w:p w14:paraId="69DC51F3" w14:textId="191D9F3F" w:rsidR="00A03321" w:rsidRDefault="00A03321" w:rsidP="00A90BCF">
      <w:pPr>
        <w:pStyle w:val="Corpsdetexte"/>
        <w:keepNext/>
        <w:keepLines/>
      </w:pPr>
      <w:r w:rsidRPr="005408CD">
        <w:rPr>
          <w:b/>
        </w:rPr>
        <w:t>Solution</w:t>
      </w:r>
      <w:r>
        <w:t xml:space="preserve">. </w:t>
      </w:r>
      <w:hyperlink r:id="rId269"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r w:rsidR="00A90BCF">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xercice2Bots.java</w:t>
      </w:r>
    </w:p>
    <w:p w14:paraId="18703C78" w14:textId="77777777" w:rsidR="00A90BCF" w:rsidRPr="00A90BCF" w:rsidRDefault="00A90BCF" w:rsidP="00A90BCF">
      <w:pPr>
        <w:pStyle w:val="Code"/>
        <w:rPr>
          <w:color w:val="000000"/>
          <w:lang w:eastAsia="zh-CN"/>
        </w:rPr>
      </w:pPr>
      <w:proofErr w:type="gramStart"/>
      <w:r w:rsidRPr="00A90BCF">
        <w:rPr>
          <w:b/>
          <w:bCs/>
          <w:color w:val="800000"/>
          <w:lang w:eastAsia="zh-CN"/>
        </w:rPr>
        <w:t>import</w:t>
      </w:r>
      <w:proofErr w:type="gramEnd"/>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proofErr w:type="gramStart"/>
      <w:r w:rsidRPr="008B351D">
        <w:rPr>
          <w:b/>
          <w:bCs/>
          <w:color w:val="800000"/>
          <w:lang w:eastAsia="zh-CN"/>
        </w:rPr>
        <w:t>import</w:t>
      </w:r>
      <w:proofErr w:type="gramEnd"/>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proofErr w:type="gramStart"/>
      <w:r w:rsidRPr="008B351D">
        <w:rPr>
          <w:b/>
          <w:bCs/>
          <w:color w:val="800000"/>
          <w:lang w:eastAsia="zh-CN"/>
        </w:rPr>
        <w:t>public</w:t>
      </w:r>
      <w:proofErr w:type="gramEnd"/>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proofErr w:type="gramStart"/>
      <w:r w:rsidRPr="00A90BCF">
        <w:rPr>
          <w:b/>
          <w:bCs/>
          <w:color w:val="800000"/>
          <w:lang w:eastAsia="zh-CN"/>
        </w:rPr>
        <w:t>public</w:t>
      </w:r>
      <w:proofErr w:type="gramEnd"/>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b/>
          <w:bCs/>
          <w:color w:val="800000"/>
          <w:lang w:eastAsia="zh-CN"/>
        </w:rPr>
        <w:t>super</w:t>
      </w:r>
      <w:r w:rsidRPr="00A90BCF">
        <w:rPr>
          <w:color w:val="808030"/>
          <w:lang w:eastAsia="zh-CN"/>
        </w:rPr>
        <w:t>(</w:t>
      </w:r>
      <w:proofErr w:type="gramEnd"/>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proofErr w:type="gramEnd"/>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setSize</w:t>
      </w:r>
      <w:proofErr w:type="gramEnd"/>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setVisible</w:t>
      </w:r>
      <w:proofErr w:type="gramEnd"/>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lastRenderedPageBreak/>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w:t>
      </w:r>
      <w:proofErr w:type="gramStart"/>
      <w:r w:rsidRPr="008B351D">
        <w:rPr>
          <w:color w:val="000000"/>
          <w:lang w:val="en-CA" w:eastAsia="zh-CN"/>
        </w:rPr>
        <w:t>paint</w:t>
      </w:r>
      <w:r w:rsidRPr="008B351D">
        <w:rPr>
          <w:color w:val="808030"/>
          <w:lang w:val="en-CA" w:eastAsia="zh-CN"/>
        </w:rPr>
        <w:t>(</w:t>
      </w:r>
      <w:proofErr w:type="gramEnd"/>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proofErr w:type="gramStart"/>
      <w:r w:rsidRPr="008B351D">
        <w:rPr>
          <w:b/>
          <w:bCs/>
          <w:color w:val="800000"/>
          <w:lang w:val="en-CA" w:eastAsia="zh-CN"/>
        </w:rPr>
        <w:t>super</w:t>
      </w:r>
      <w:r w:rsidRPr="008B351D">
        <w:rPr>
          <w:color w:val="808030"/>
          <w:lang w:val="en-CA" w:eastAsia="zh-CN"/>
        </w:rPr>
        <w:t>.</w:t>
      </w:r>
      <w:r w:rsidRPr="008B351D">
        <w:rPr>
          <w:color w:val="000000"/>
          <w:lang w:val="en-CA" w:eastAsia="zh-CN"/>
        </w:rPr>
        <w:t>paint</w:t>
      </w:r>
      <w:proofErr w:type="gramEnd"/>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w:t>
      </w:r>
      <w:proofErr w:type="gramStart"/>
      <w:r w:rsidRPr="008B351D">
        <w:rPr>
          <w:color w:val="000000"/>
          <w:lang w:val="en-CA" w:eastAsia="zh-CN"/>
        </w:rPr>
        <w:t>g</w:t>
      </w:r>
      <w:r w:rsidRPr="008B351D">
        <w:rPr>
          <w:color w:val="808030"/>
          <w:lang w:val="en-CA" w:eastAsia="zh-CN"/>
        </w:rPr>
        <w:t>.</w:t>
      </w:r>
      <w:r w:rsidRPr="008B351D">
        <w:rPr>
          <w:color w:val="000000"/>
          <w:lang w:val="en-CA" w:eastAsia="zh-CN"/>
        </w:rPr>
        <w:t>setColor</w:t>
      </w:r>
      <w:proofErr w:type="gramEnd"/>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w:t>
      </w:r>
      <w:proofErr w:type="gramStart"/>
      <w:r w:rsidRPr="008B351D">
        <w:rPr>
          <w:color w:val="000000"/>
          <w:lang w:val="en-CA" w:eastAsia="zh-CN"/>
        </w:rPr>
        <w:t>g</w:t>
      </w:r>
      <w:r w:rsidRPr="008B351D">
        <w:rPr>
          <w:color w:val="808030"/>
          <w:lang w:val="en-CA" w:eastAsia="zh-CN"/>
        </w:rPr>
        <w:t>.</w:t>
      </w:r>
      <w:r w:rsidRPr="008B351D">
        <w:rPr>
          <w:color w:val="000000"/>
          <w:lang w:val="en-CA" w:eastAsia="zh-CN"/>
        </w:rPr>
        <w:t>fillOval</w:t>
      </w:r>
      <w:proofErr w:type="gramEnd"/>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A90BCF">
      <w:pPr>
        <w:pStyle w:val="Code"/>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w:t>
      </w:r>
      <w:proofErr w:type="gramStart"/>
      <w:r w:rsidRPr="008B351D">
        <w:rPr>
          <w:color w:val="000000"/>
          <w:lang w:val="en-CA" w:eastAsia="zh-CN"/>
        </w:rPr>
        <w:t>g</w:t>
      </w:r>
      <w:r w:rsidRPr="008B351D">
        <w:rPr>
          <w:color w:val="808030"/>
          <w:lang w:val="en-CA" w:eastAsia="zh-CN"/>
        </w:rPr>
        <w:t>.</w:t>
      </w:r>
      <w:r w:rsidRPr="008B351D">
        <w:rPr>
          <w:color w:val="000000"/>
          <w:lang w:val="en-CA" w:eastAsia="zh-CN"/>
        </w:rPr>
        <w:t>setColor</w:t>
      </w:r>
      <w:proofErr w:type="gramEnd"/>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drawLine</w:t>
      </w:r>
      <w:proofErr w:type="gramEnd"/>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A90BCF">
      <w:pPr>
        <w:pStyle w:val="Code"/>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A90BCF">
      <w:pPr>
        <w:pStyle w:val="Code"/>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setColor</w:t>
      </w:r>
      <w:proofErr w:type="gramEnd"/>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fillOval</w:t>
      </w:r>
      <w:proofErr w:type="gramEnd"/>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A90BCF">
      <w:pPr>
        <w:pStyle w:val="Code"/>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setColor</w:t>
      </w:r>
      <w:proofErr w:type="gramEnd"/>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drawLine</w:t>
      </w:r>
      <w:proofErr w:type="gramEnd"/>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A90BCF">
      <w:pPr>
        <w:pStyle w:val="Code"/>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fillRect</w:t>
      </w:r>
      <w:proofErr w:type="gramEnd"/>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Corpsdetexte"/>
      </w:pPr>
    </w:p>
    <w:p w14:paraId="5E9CE77D" w14:textId="77777777" w:rsidR="00A03321" w:rsidRDefault="00A03321" w:rsidP="00A03321">
      <w:pPr>
        <w:pStyle w:val="Corpsdetexte"/>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proofErr w:type="gramStart"/>
      <w:r>
        <w:rPr>
          <w:i/>
          <w:iCs/>
        </w:rPr>
        <w:t>fillRect</w:t>
      </w:r>
      <w:r>
        <w:t>(</w:t>
      </w:r>
      <w:proofErr w:type="gramEnd"/>
      <w:r>
        <w:t xml:space="preserve">), quatre variables sont définies pour représenter le rectangle englobant : les coordonnées </w:t>
      </w:r>
      <w:r>
        <w:rPr>
          <w:i/>
          <w:iCs/>
        </w:rPr>
        <w:t>x</w:t>
      </w:r>
      <w:r>
        <w:t xml:space="preserve"> et </w:t>
      </w:r>
      <w:r>
        <w:rPr>
          <w:i/>
          <w:iCs/>
        </w:rPr>
        <w:t>y</w:t>
      </w:r>
      <w:r>
        <w:t xml:space="preserve"> du coin inférieur droit, la </w:t>
      </w:r>
      <w:r>
        <w:rPr>
          <w:i/>
          <w:iCs/>
        </w:rPr>
        <w:t>largeur</w:t>
      </w:r>
      <w:r>
        <w:t xml:space="preserve"> et la </w:t>
      </w:r>
      <w:r>
        <w:rPr>
          <w:i/>
          <w:iCs/>
        </w:rPr>
        <w:t>hauteur</w:t>
      </w:r>
      <w:r>
        <w:t xml:space="preserve"> du rectangle englobant.</w:t>
      </w:r>
    </w:p>
    <w:p w14:paraId="44698E30" w14:textId="7FEFB76E" w:rsidR="00A03321" w:rsidRDefault="009E50CE" w:rsidP="00A03321">
      <w:pPr>
        <w:pStyle w:val="Corpsdetexte"/>
      </w:pPr>
      <w:r>
        <w:rPr>
          <w:noProof/>
        </w:rPr>
        <w:lastRenderedPageBreak/>
        <w:object w:dxaOrig="1440" w:dyaOrig="1440" w14:anchorId="6EB868BC">
          <v:shape id="_x0000_s1026" type="#_x0000_t75" alt="" style="position:absolute;left:0;text-align:left;margin-left:0;margin-top:0;width:443.9pt;height:568.5pt;z-index:251659264;mso-wrap-edited:f;mso-width-percent:0;mso-height-percent:0;mso-width-percent:0;mso-height-percent:0" o:allowincell="f">
            <v:imagedata r:id="rId270" o:title=""/>
            <w10:wrap type="topAndBottom"/>
          </v:shape>
          <o:OLEObject Type="Embed" ProgID="Visio.Drawing.11" ShapeID="_x0000_s1026" DrawAspect="Content" ObjectID="_1765268532" r:id="rId271"/>
        </w:object>
      </w:r>
      <w:r w:rsidR="00A03321">
        <w:rPr>
          <w:b/>
          <w:bCs/>
        </w:rPr>
        <w:t>Exemple</w:t>
      </w:r>
      <w:r w:rsidR="00A03321">
        <w:t xml:space="preserve">. </w:t>
      </w:r>
      <w:hyperlink r:id="rId272" w:history="1">
        <w:r w:rsidR="00A03321" w:rsidRPr="00762F24">
          <w:rPr>
            <w:rFonts w:ascii="Segoe UI" w:hAnsi="Segoe UI" w:cs="Segoe UI"/>
            <w:color w:val="0366D6"/>
            <w:lang w:val="fr-CA"/>
          </w:rPr>
          <w:t>JavaPasAPas</w:t>
        </w:r>
      </w:hyperlink>
      <w:r w:rsidR="00A03321" w:rsidRPr="00762F24">
        <w:rPr>
          <w:rFonts w:ascii="Segoe UI" w:hAnsi="Segoe UI" w:cs="Segoe UI"/>
          <w:color w:val="586069"/>
          <w:lang w:val="fr-CA"/>
        </w:rPr>
        <w:t>/</w:t>
      </w:r>
      <w:bookmarkStart w:id="121" w:name="OLE_LINK26"/>
      <w:bookmarkStart w:id="122" w:name="OLE_LINK27"/>
      <w:r w:rsidR="00A90BCF">
        <w:rPr>
          <w:rFonts w:ascii="Segoe UI" w:hAnsi="Segoe UI" w:cs="Segoe UI"/>
          <w:b/>
          <w:bCs/>
          <w:color w:val="586069"/>
          <w:lang w:val="fr-CA"/>
        </w:rPr>
        <w:t>chapitre_5/E</w:t>
      </w:r>
      <w:r w:rsidR="00A03321" w:rsidRPr="00762F24">
        <w:rPr>
          <w:rFonts w:ascii="Segoe UI" w:hAnsi="Segoe UI" w:cs="Segoe UI"/>
          <w:b/>
          <w:bCs/>
          <w:color w:val="586069"/>
          <w:lang w:val="fr-CA"/>
        </w:rPr>
        <w:t>xempleBotRectangleEnglobant</w:t>
      </w:r>
      <w:bookmarkEnd w:id="121"/>
      <w:bookmarkEnd w:id="122"/>
      <w:r w:rsidR="00A03321" w:rsidRPr="00762F24">
        <w:rPr>
          <w:rFonts w:ascii="Segoe UI" w:hAnsi="Segoe UI" w:cs="Segoe UI"/>
          <w:b/>
          <w:bCs/>
          <w:color w:val="586069"/>
          <w:lang w:val="fr-CA"/>
        </w:rPr>
        <w:t>.java</w:t>
      </w:r>
    </w:p>
    <w:p w14:paraId="208090DF" w14:textId="77777777" w:rsidR="00A03321" w:rsidRDefault="00A03321" w:rsidP="00A03321">
      <w:pPr>
        <w:pStyle w:val="Corpsdetexte"/>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proofErr w:type="gramStart"/>
      <w:r w:rsidRPr="00A90BCF">
        <w:rPr>
          <w:b/>
          <w:bCs/>
          <w:color w:val="800000"/>
          <w:lang w:eastAsia="zh-CN"/>
        </w:rPr>
        <w:lastRenderedPageBreak/>
        <w:t>import</w:t>
      </w:r>
      <w:proofErr w:type="gramEnd"/>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proofErr w:type="gramStart"/>
      <w:r w:rsidRPr="00A90BCF">
        <w:rPr>
          <w:b/>
          <w:bCs/>
          <w:color w:val="800000"/>
          <w:lang w:eastAsia="zh-CN"/>
        </w:rPr>
        <w:t>import</w:t>
      </w:r>
      <w:proofErr w:type="gramEnd"/>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A90BCF">
      <w:pPr>
        <w:pStyle w:val="Code"/>
        <w:rPr>
          <w:color w:val="000000"/>
          <w:lang w:eastAsia="zh-CN"/>
        </w:rPr>
      </w:pPr>
    </w:p>
    <w:p w14:paraId="2CDB74F5" w14:textId="77777777" w:rsidR="00A90BCF" w:rsidRPr="00A90BCF" w:rsidRDefault="00A90BCF" w:rsidP="00A90BCF">
      <w:pPr>
        <w:pStyle w:val="Code"/>
        <w:rPr>
          <w:color w:val="000000"/>
          <w:lang w:eastAsia="zh-CN"/>
        </w:rPr>
      </w:pPr>
      <w:proofErr w:type="gramStart"/>
      <w:r w:rsidRPr="00A90BCF">
        <w:rPr>
          <w:b/>
          <w:bCs/>
          <w:color w:val="800000"/>
          <w:lang w:eastAsia="zh-CN"/>
        </w:rPr>
        <w:t>public</w:t>
      </w:r>
      <w:proofErr w:type="gramEnd"/>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A90BCF">
      <w:pPr>
        <w:pStyle w:val="Code"/>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b/>
          <w:bCs/>
          <w:color w:val="800000"/>
          <w:lang w:eastAsia="zh-CN"/>
        </w:rPr>
        <w:t>public</w:t>
      </w:r>
      <w:proofErr w:type="gramEnd"/>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b/>
          <w:bCs/>
          <w:color w:val="800000"/>
          <w:lang w:eastAsia="zh-CN"/>
        </w:rPr>
        <w:t>super</w:t>
      </w:r>
      <w:r w:rsidRPr="00A90BCF">
        <w:rPr>
          <w:color w:val="808030"/>
          <w:lang w:eastAsia="zh-CN"/>
        </w:rPr>
        <w:t>(</w:t>
      </w:r>
      <w:proofErr w:type="gramEnd"/>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8B351D" w:rsidRDefault="00A90BCF" w:rsidP="00A90BCF">
      <w:pPr>
        <w:pStyle w:val="Code"/>
        <w:rPr>
          <w:color w:val="000000"/>
          <w:lang w:val="fr-FR" w:eastAsia="zh-CN"/>
        </w:rPr>
      </w:pPr>
      <w:r w:rsidRPr="00A90BCF">
        <w:rPr>
          <w:color w:val="000000"/>
          <w:lang w:eastAsia="zh-CN"/>
        </w:rPr>
        <w:t xml:space="preserve">    </w:t>
      </w:r>
      <w:proofErr w:type="gramStart"/>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proofErr w:type="gramEnd"/>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3B115D11" w14:textId="77777777" w:rsidR="00A90BCF" w:rsidRPr="00A90BCF" w:rsidRDefault="00A90BCF" w:rsidP="00A90BCF">
      <w:pPr>
        <w:pStyle w:val="Code"/>
        <w:rPr>
          <w:color w:val="000000"/>
          <w:lang w:val="en-CA" w:eastAsia="zh-CN"/>
        </w:rPr>
      </w:pPr>
      <w:r w:rsidRPr="008B351D">
        <w:rPr>
          <w:color w:val="000000"/>
          <w:lang w:val="fr-FR"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setSize</w:t>
      </w:r>
      <w:proofErr w:type="gramEnd"/>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setVisible</w:t>
      </w:r>
      <w:proofErr w:type="gramEnd"/>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A90BCF">
      <w:pPr>
        <w:pStyle w:val="Code"/>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b/>
          <w:bCs/>
          <w:color w:val="800000"/>
          <w:lang w:eastAsia="zh-CN"/>
        </w:rPr>
        <w:t>public</w:t>
      </w:r>
      <w:proofErr w:type="gramEnd"/>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b/>
          <w:bCs/>
          <w:color w:val="800000"/>
          <w:lang w:eastAsia="zh-CN"/>
        </w:rPr>
        <w:t>super</w:t>
      </w:r>
      <w:r w:rsidRPr="00A90BCF">
        <w:rPr>
          <w:color w:val="808030"/>
          <w:lang w:eastAsia="zh-CN"/>
        </w:rPr>
        <w:t>.</w:t>
      </w:r>
      <w:r w:rsidRPr="00A90BCF">
        <w:rPr>
          <w:color w:val="000000"/>
          <w:lang w:eastAsia="zh-CN"/>
        </w:rPr>
        <w:t>paint</w:t>
      </w:r>
      <w:proofErr w:type="gramEnd"/>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A90BCF">
      <w:pPr>
        <w:pStyle w:val="Code"/>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xml:space="preserve">// par </w:t>
      </w:r>
      <w:proofErr w:type="gramStart"/>
      <w:r w:rsidRPr="00A90BCF">
        <w:rPr>
          <w:color w:val="696969"/>
          <w:lang w:eastAsia="zh-CN"/>
        </w:rPr>
        <w:t>x,y</w:t>
      </w:r>
      <w:proofErr w:type="gramEnd"/>
      <w:r w:rsidRPr="00A90BCF">
        <w:rPr>
          <w:color w:val="696969"/>
          <w:lang w:eastAsia="zh-CN"/>
        </w:rPr>
        <w:t>,largeur,hauteur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fillOval</w:t>
      </w:r>
      <w:proofErr w:type="gramEnd"/>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largeur</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hauteur</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drawLine</w:t>
      </w:r>
      <w:proofErr w:type="gramEnd"/>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A90BCF">
      <w:pPr>
        <w:pStyle w:val="Code"/>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A90BCF">
      <w:pPr>
        <w:pStyle w:val="Code"/>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w:t>
      </w:r>
      <w:proofErr w:type="gramStart"/>
      <w:r w:rsidRPr="00A90BCF">
        <w:rPr>
          <w:color w:val="000000"/>
          <w:lang w:val="en-CA" w:eastAsia="zh-CN"/>
        </w:rPr>
        <w:t>main</w:t>
      </w:r>
      <w:r w:rsidRPr="00A90BCF">
        <w:rPr>
          <w:color w:val="808030"/>
          <w:lang w:val="en-CA" w:eastAsia="zh-CN"/>
        </w:rPr>
        <w:t>(</w:t>
      </w:r>
      <w:proofErr w:type="gramEnd"/>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proofErr w:type="gramStart"/>
      <w:r w:rsidRPr="008B351D">
        <w:rPr>
          <w:b/>
          <w:bCs/>
          <w:color w:val="800000"/>
          <w:lang w:eastAsia="zh-CN"/>
        </w:rPr>
        <w:t>new</w:t>
      </w:r>
      <w:proofErr w:type="gramEnd"/>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Corpsdetexte"/>
        <w:rPr>
          <w:lang w:val="fr-CA"/>
        </w:rPr>
      </w:pPr>
    </w:p>
    <w:p w14:paraId="2E68C033" w14:textId="22301165" w:rsidR="00A03321" w:rsidRPr="008B351D" w:rsidRDefault="00A03321" w:rsidP="00A03321">
      <w:pPr>
        <w:pStyle w:val="Corpsdetexte"/>
        <w:rPr>
          <w:lang w:val="fr-CA"/>
        </w:rPr>
      </w:pPr>
      <w:r w:rsidRPr="008B351D">
        <w:rPr>
          <w:b/>
          <w:bCs/>
          <w:lang w:val="fr-CA"/>
        </w:rPr>
        <w:t>Exemple</w:t>
      </w:r>
      <w:r w:rsidRPr="008B351D">
        <w:rPr>
          <w:lang w:val="fr-CA"/>
        </w:rPr>
        <w:t xml:space="preserve">. </w:t>
      </w:r>
      <w:hyperlink r:id="rId273" w:history="1">
        <w:r w:rsidRPr="008B351D">
          <w:rPr>
            <w:rFonts w:ascii="Segoe UI" w:hAnsi="Segoe UI" w:cs="Segoe UI"/>
            <w:color w:val="0366D6"/>
            <w:lang w:val="fr-CA"/>
          </w:rPr>
          <w:t>JavaPasAPas</w:t>
        </w:r>
      </w:hyperlink>
      <w:r w:rsidRPr="008B351D">
        <w:rPr>
          <w:rFonts w:ascii="Segoe UI" w:hAnsi="Segoe UI" w:cs="Segoe UI"/>
          <w:color w:val="586069"/>
          <w:lang w:val="fr-CA"/>
        </w:rPr>
        <w:t>/</w:t>
      </w:r>
      <w:bookmarkStart w:id="123" w:name="OLE_LINK28"/>
      <w:bookmarkStart w:id="124" w:name="OLE_LINK29"/>
      <w:r w:rsidR="0084332C" w:rsidRPr="008B351D">
        <w:rPr>
          <w:rFonts w:ascii="Segoe UI" w:hAnsi="Segoe UI" w:cs="Segoe UI"/>
          <w:b/>
          <w:bCs/>
          <w:color w:val="586069"/>
          <w:lang w:val="fr-CA"/>
        </w:rPr>
        <w:t>chapiter_5/E</w:t>
      </w:r>
      <w:r w:rsidRPr="008B351D">
        <w:rPr>
          <w:rFonts w:ascii="Segoe UI" w:hAnsi="Segoe UI" w:cs="Segoe UI"/>
          <w:b/>
          <w:bCs/>
          <w:color w:val="586069"/>
          <w:lang w:val="fr-CA"/>
        </w:rPr>
        <w:t>xemple2BotsRectangleEnglobant</w:t>
      </w:r>
      <w:bookmarkEnd w:id="123"/>
      <w:bookmarkEnd w:id="124"/>
      <w:r w:rsidRPr="008B351D">
        <w:rPr>
          <w:rFonts w:ascii="Segoe UI" w:hAnsi="Segoe UI" w:cs="Segoe UI"/>
          <w:b/>
          <w:bCs/>
          <w:color w:val="586069"/>
          <w:lang w:val="fr-CA"/>
        </w:rPr>
        <w:t>.java</w:t>
      </w:r>
    </w:p>
    <w:p w14:paraId="03A23BBF" w14:textId="77777777" w:rsidR="00A03321" w:rsidRDefault="00A03321" w:rsidP="00A03321">
      <w:pPr>
        <w:pStyle w:val="Corpsdetexte"/>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proofErr w:type="gramStart"/>
      <w:r w:rsidRPr="00A90BCF">
        <w:rPr>
          <w:b/>
          <w:bCs/>
          <w:color w:val="800000"/>
          <w:lang w:eastAsia="zh-CN"/>
        </w:rPr>
        <w:lastRenderedPageBreak/>
        <w:t>import</w:t>
      </w:r>
      <w:proofErr w:type="gramEnd"/>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proofErr w:type="gramStart"/>
      <w:r w:rsidRPr="00A90BCF">
        <w:rPr>
          <w:b/>
          <w:bCs/>
          <w:color w:val="800000"/>
          <w:lang w:eastAsia="zh-CN"/>
        </w:rPr>
        <w:t>import</w:t>
      </w:r>
      <w:proofErr w:type="gramEnd"/>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proofErr w:type="gramStart"/>
      <w:r w:rsidRPr="00A90BCF">
        <w:rPr>
          <w:b/>
          <w:bCs/>
          <w:color w:val="800000"/>
          <w:lang w:eastAsia="zh-CN"/>
        </w:rPr>
        <w:t>public</w:t>
      </w:r>
      <w:proofErr w:type="gramEnd"/>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84332C">
      <w:pPr>
        <w:pStyle w:val="Code"/>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b/>
          <w:bCs/>
          <w:color w:val="800000"/>
          <w:lang w:eastAsia="zh-CN"/>
        </w:rPr>
        <w:t>public</w:t>
      </w:r>
      <w:proofErr w:type="gramEnd"/>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b/>
          <w:bCs/>
          <w:color w:val="800000"/>
          <w:lang w:eastAsia="zh-CN"/>
        </w:rPr>
        <w:t>super</w:t>
      </w:r>
      <w:r w:rsidRPr="00A90BCF">
        <w:rPr>
          <w:color w:val="808030"/>
          <w:lang w:eastAsia="zh-CN"/>
        </w:rPr>
        <w:t>(</w:t>
      </w:r>
      <w:proofErr w:type="gramEnd"/>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8B351D" w:rsidRDefault="00A90BCF" w:rsidP="0084332C">
      <w:pPr>
        <w:pStyle w:val="Code"/>
        <w:rPr>
          <w:color w:val="000000"/>
          <w:lang w:val="fr-FR" w:eastAsia="zh-CN"/>
        </w:rPr>
      </w:pPr>
      <w:r w:rsidRPr="00A90BCF">
        <w:rPr>
          <w:color w:val="000000"/>
          <w:lang w:eastAsia="zh-CN"/>
        </w:rPr>
        <w:t xml:space="preserve">    </w:t>
      </w:r>
      <w:proofErr w:type="gramStart"/>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proofErr w:type="gramEnd"/>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00C73E7C" w14:textId="77777777" w:rsidR="00A90BCF" w:rsidRPr="00A90BCF" w:rsidRDefault="00A90BCF" w:rsidP="0084332C">
      <w:pPr>
        <w:pStyle w:val="Code"/>
        <w:rPr>
          <w:color w:val="000000"/>
          <w:lang w:val="en-CA" w:eastAsia="zh-CN"/>
        </w:rPr>
      </w:pPr>
      <w:r w:rsidRPr="008B351D">
        <w:rPr>
          <w:color w:val="000000"/>
          <w:lang w:val="fr-FR"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setSize</w:t>
      </w:r>
      <w:proofErr w:type="gramEnd"/>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proofErr w:type="gramStart"/>
      <w:r w:rsidRPr="00A90BCF">
        <w:rPr>
          <w:b/>
          <w:bCs/>
          <w:color w:val="800000"/>
          <w:lang w:val="en-CA" w:eastAsia="zh-CN"/>
        </w:rPr>
        <w:t>this</w:t>
      </w:r>
      <w:r w:rsidRPr="00A90BCF">
        <w:rPr>
          <w:color w:val="808030"/>
          <w:lang w:val="en-CA" w:eastAsia="zh-CN"/>
        </w:rPr>
        <w:t>.</w:t>
      </w:r>
      <w:r w:rsidRPr="00A90BCF">
        <w:rPr>
          <w:color w:val="000000"/>
          <w:lang w:val="en-CA" w:eastAsia="zh-CN"/>
        </w:rPr>
        <w:t>setVisible</w:t>
      </w:r>
      <w:proofErr w:type="gramEnd"/>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84332C">
      <w:pPr>
        <w:pStyle w:val="Code"/>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t xml:space="preserve">  </w:t>
      </w:r>
      <w:proofErr w:type="gramStart"/>
      <w:r w:rsidRPr="00A90BCF">
        <w:rPr>
          <w:b/>
          <w:bCs/>
          <w:color w:val="800000"/>
          <w:lang w:eastAsia="zh-CN"/>
        </w:rPr>
        <w:t>public</w:t>
      </w:r>
      <w:proofErr w:type="gramEnd"/>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b/>
          <w:bCs/>
          <w:color w:val="800000"/>
          <w:lang w:eastAsia="zh-CN"/>
        </w:rPr>
        <w:t>super</w:t>
      </w:r>
      <w:r w:rsidRPr="00A90BCF">
        <w:rPr>
          <w:color w:val="808030"/>
          <w:lang w:eastAsia="zh-CN"/>
        </w:rPr>
        <w:t>.</w:t>
      </w:r>
      <w:r w:rsidRPr="00A90BCF">
        <w:rPr>
          <w:color w:val="000000"/>
          <w:lang w:eastAsia="zh-CN"/>
        </w:rPr>
        <w:t>paint</w:t>
      </w:r>
      <w:proofErr w:type="gramEnd"/>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BB7977"/>
          <w:lang w:eastAsia="zh-CN"/>
        </w:rPr>
        <w:t>int</w:t>
      </w:r>
      <w:proofErr w:type="gramEnd"/>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par </w:t>
      </w:r>
      <w:proofErr w:type="gramStart"/>
      <w:r w:rsidRPr="00A90BCF">
        <w:rPr>
          <w:color w:val="696969"/>
          <w:lang w:eastAsia="zh-CN"/>
        </w:rPr>
        <w:t>x,y</w:t>
      </w:r>
      <w:proofErr w:type="gramEnd"/>
      <w:r w:rsidRPr="00A90BCF">
        <w:rPr>
          <w:color w:val="696969"/>
          <w:lang w:eastAsia="zh-CN"/>
        </w:rPr>
        <w:t>,largeur,hauteur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fillOval</w:t>
      </w:r>
      <w:proofErr w:type="gramEnd"/>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largeur</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hauteur</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drawLine</w:t>
      </w:r>
      <w:proofErr w:type="gramEnd"/>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x</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y</w:t>
      </w:r>
      <w:proofErr w:type="gramEnd"/>
      <w:r w:rsidRPr="00A90BCF">
        <w:rPr>
          <w:color w:val="000000"/>
          <w:lang w:eastAsia="zh-CN"/>
        </w:rPr>
        <w:t xml:space="preserve">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setColor</w:t>
      </w:r>
      <w:proofErr w:type="gramEnd"/>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w:t>
      </w:r>
      <w:proofErr w:type="gramStart"/>
      <w:r w:rsidRPr="00A90BCF">
        <w:rPr>
          <w:color w:val="000000"/>
          <w:lang w:eastAsia="zh-CN"/>
        </w:rPr>
        <w:t>g</w:t>
      </w:r>
      <w:r w:rsidRPr="00A90BCF">
        <w:rPr>
          <w:color w:val="808030"/>
          <w:lang w:eastAsia="zh-CN"/>
        </w:rPr>
        <w:t>.</w:t>
      </w:r>
      <w:r w:rsidRPr="00A90BCF">
        <w:rPr>
          <w:color w:val="000000"/>
          <w:lang w:eastAsia="zh-CN"/>
        </w:rPr>
        <w:t>fillRect</w:t>
      </w:r>
      <w:proofErr w:type="gramEnd"/>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84332C">
      <w:pPr>
        <w:pStyle w:val="Code"/>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w:t>
      </w:r>
      <w:proofErr w:type="gramStart"/>
      <w:r w:rsidRPr="00A90BCF">
        <w:rPr>
          <w:color w:val="000000"/>
          <w:lang w:val="en-CA" w:eastAsia="zh-CN"/>
        </w:rPr>
        <w:t>main</w:t>
      </w:r>
      <w:r w:rsidRPr="00A90BCF">
        <w:rPr>
          <w:color w:val="808030"/>
          <w:lang w:val="en-CA" w:eastAsia="zh-CN"/>
        </w:rPr>
        <w:t>(</w:t>
      </w:r>
      <w:proofErr w:type="gramEnd"/>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Corpsdetexte"/>
      </w:pPr>
    </w:p>
    <w:p w14:paraId="1EA18344" w14:textId="77777777" w:rsidR="00A03321" w:rsidRDefault="00A03321" w:rsidP="00A03321">
      <w:pPr>
        <w:pStyle w:val="Corpsdetexte"/>
      </w:pPr>
      <w:r>
        <w:t>Cette solution oblige de répéter deux fois les mêmes énoncés. On peut éviter cette répétition en les regroupant dans une méthode et en appelant cette méthode à deux reprises.</w:t>
      </w:r>
    </w:p>
    <w:p w14:paraId="3535933B" w14:textId="636051EB" w:rsidR="00A03321" w:rsidRDefault="00A03321" w:rsidP="00A03321">
      <w:pPr>
        <w:pStyle w:val="Corpsdetexte"/>
      </w:pPr>
      <w:r>
        <w:rPr>
          <w:b/>
          <w:bCs/>
        </w:rPr>
        <w:t>Exemple</w:t>
      </w:r>
      <w:r>
        <w:t xml:space="preserve">. </w:t>
      </w:r>
      <w:hyperlink r:id="rId274" w:history="1">
        <w:r w:rsidRPr="00762F24">
          <w:rPr>
            <w:rFonts w:ascii="Segoe UI" w:hAnsi="Segoe UI" w:cs="Segoe UI"/>
            <w:color w:val="0366D6"/>
            <w:lang w:val="fr-CA"/>
          </w:rPr>
          <w:t>JavaPasAPas</w:t>
        </w:r>
      </w:hyperlink>
      <w:r w:rsidRPr="00762F24">
        <w:rPr>
          <w:rFonts w:ascii="Segoe UI" w:hAnsi="Segoe UI" w:cs="Segoe UI"/>
          <w:color w:val="586069"/>
          <w:lang w:val="fr-CA"/>
        </w:rPr>
        <w:t>/</w:t>
      </w:r>
      <w:bookmarkStart w:id="125" w:name="OLE_LINK30"/>
      <w:bookmarkStart w:id="126" w:name="OLE_LINK31"/>
      <w:r w:rsidR="0084332C">
        <w:rPr>
          <w:rFonts w:ascii="Segoe UI" w:hAnsi="Segoe UI" w:cs="Segoe UI"/>
          <w:b/>
          <w:bCs/>
          <w:color w:val="586069"/>
          <w:lang w:val="fr-CA"/>
        </w:rPr>
        <w:t>chapitre_5/E</w:t>
      </w:r>
      <w:r w:rsidRPr="00762F24">
        <w:rPr>
          <w:rFonts w:ascii="Segoe UI" w:hAnsi="Segoe UI" w:cs="Segoe UI"/>
          <w:b/>
          <w:bCs/>
          <w:color w:val="586069"/>
          <w:lang w:val="fr-CA"/>
        </w:rPr>
        <w:t>xempleMethodePaintBot</w:t>
      </w:r>
      <w:bookmarkEnd w:id="125"/>
      <w:bookmarkEnd w:id="126"/>
      <w:r w:rsidRPr="00762F24">
        <w:rPr>
          <w:rFonts w:ascii="Segoe UI" w:hAnsi="Segoe UI" w:cs="Segoe UI"/>
          <w:b/>
          <w:bCs/>
          <w:color w:val="586069"/>
          <w:lang w:val="fr-CA"/>
        </w:rPr>
        <w:t>.java</w:t>
      </w:r>
    </w:p>
    <w:p w14:paraId="635E1BDE" w14:textId="77777777" w:rsidR="00A03321" w:rsidRDefault="00A03321" w:rsidP="00A03321">
      <w:pPr>
        <w:pStyle w:val="Corpsdetexte"/>
      </w:pPr>
      <w:r>
        <w:t xml:space="preserve">Dans l’exemple suivant la méthode </w:t>
      </w:r>
      <w:proofErr w:type="gramStart"/>
      <w:r>
        <w:rPr>
          <w:i/>
          <w:iCs/>
        </w:rPr>
        <w:t>paintBot</w:t>
      </w:r>
      <w:r>
        <w:t>(</w:t>
      </w:r>
      <w:proofErr w:type="gramEnd"/>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w:t>
      </w:r>
      <w:proofErr w:type="gramStart"/>
      <w:r w:rsidRPr="008B351D">
        <w:rPr>
          <w:lang w:val="en-US" w:eastAsia="zh-CN"/>
        </w:rPr>
        <w:t>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proofErr w:type="gramEnd"/>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w:t>
      </w:r>
      <w:proofErr w:type="gramStart"/>
      <w:r w:rsidRPr="008B351D">
        <w:rPr>
          <w:lang w:val="en-US" w:eastAsia="zh-CN"/>
        </w:rPr>
        <w:t>javax</w:t>
      </w:r>
      <w:r w:rsidRPr="008B351D">
        <w:rPr>
          <w:color w:val="808030"/>
          <w:lang w:val="en-US" w:eastAsia="zh-CN"/>
        </w:rPr>
        <w:t>.</w:t>
      </w:r>
      <w:r w:rsidRPr="008B351D">
        <w:rPr>
          <w:lang w:val="en-US" w:eastAsia="zh-CN"/>
        </w:rPr>
        <w:t>swing</w:t>
      </w:r>
      <w:proofErr w:type="gramEnd"/>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w:t>
      </w:r>
      <w:proofErr w:type="gramStart"/>
      <w:r w:rsidRPr="008B351D">
        <w:rPr>
          <w:color w:val="000000"/>
          <w:lang w:val="en-US" w:eastAsia="zh-CN"/>
        </w:rPr>
        <w:t>ExempleMethodePaintBot</w:t>
      </w:r>
      <w:r w:rsidRPr="008B351D">
        <w:rPr>
          <w:color w:val="808030"/>
          <w:lang w:val="en-US" w:eastAsia="zh-CN"/>
        </w:rPr>
        <w:t>(</w:t>
      </w:r>
      <w:proofErr w:type="gramEnd"/>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proofErr w:type="gramEnd"/>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proofErr w:type="gramStart"/>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proofErr w:type="gramEnd"/>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proofErr w:type="gramStart"/>
      <w:r w:rsidRPr="0084332C">
        <w:rPr>
          <w:b/>
          <w:bCs/>
          <w:color w:val="800000"/>
          <w:lang w:val="en-CA" w:eastAsia="zh-CN"/>
        </w:rPr>
        <w:t>this</w:t>
      </w:r>
      <w:r w:rsidRPr="0084332C">
        <w:rPr>
          <w:color w:val="808030"/>
          <w:lang w:val="en-CA" w:eastAsia="zh-CN"/>
        </w:rPr>
        <w:t>.</w:t>
      </w:r>
      <w:r w:rsidRPr="0084332C">
        <w:rPr>
          <w:color w:val="000000"/>
          <w:lang w:val="en-CA" w:eastAsia="zh-CN"/>
        </w:rPr>
        <w:t>setSize</w:t>
      </w:r>
      <w:proofErr w:type="gramEnd"/>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proofErr w:type="gramStart"/>
      <w:r w:rsidRPr="0084332C">
        <w:rPr>
          <w:b/>
          <w:bCs/>
          <w:color w:val="800000"/>
          <w:lang w:val="en-CA" w:eastAsia="zh-CN"/>
        </w:rPr>
        <w:t>this</w:t>
      </w:r>
      <w:r w:rsidRPr="0084332C">
        <w:rPr>
          <w:color w:val="808030"/>
          <w:lang w:val="en-CA" w:eastAsia="zh-CN"/>
        </w:rPr>
        <w:t>.</w:t>
      </w:r>
      <w:r w:rsidRPr="0084332C">
        <w:rPr>
          <w:color w:val="000000"/>
          <w:lang w:val="en-CA" w:eastAsia="zh-CN"/>
        </w:rPr>
        <w:t>setVisible</w:t>
      </w:r>
      <w:proofErr w:type="gramEnd"/>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w:t>
      </w:r>
      <w:proofErr w:type="gramStart"/>
      <w:r w:rsidRPr="0084332C">
        <w:rPr>
          <w:color w:val="696969"/>
          <w:lang w:eastAsia="zh-CN"/>
        </w:rPr>
        <w:t>x,y</w:t>
      </w:r>
      <w:proofErr w:type="gramEnd"/>
      <w:r w:rsidRPr="0084332C">
        <w:rPr>
          <w:color w:val="696969"/>
          <w:lang w:eastAsia="zh-CN"/>
        </w:rPr>
        <w:t>,largeur,hauteur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b/>
          <w:bCs/>
          <w:color w:val="800000"/>
          <w:lang w:eastAsia="zh-CN"/>
        </w:rPr>
        <w:t>public</w:t>
      </w:r>
      <w:proofErr w:type="gramEnd"/>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setColor</w:t>
      </w:r>
      <w:proofErr w:type="gramEnd"/>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fillOval</w:t>
      </w:r>
      <w:proofErr w:type="gramEnd"/>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setColor</w:t>
      </w:r>
      <w:proofErr w:type="gramEnd"/>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fillRect</w:t>
      </w:r>
      <w:proofErr w:type="gramEnd"/>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fillRect</w:t>
      </w:r>
      <w:proofErr w:type="gramEnd"/>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x</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y</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largeur</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hauteur</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drawLine</w:t>
      </w:r>
      <w:proofErr w:type="gramEnd"/>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x</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y</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x</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y</w:t>
      </w:r>
      <w:proofErr w:type="gramEnd"/>
      <w:r w:rsidRPr="0084332C">
        <w:rPr>
          <w:color w:val="000000"/>
          <w:lang w:eastAsia="zh-CN"/>
        </w:rPr>
        <w:t xml:space="preserve">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setColor</w:t>
      </w:r>
      <w:proofErr w:type="gramEnd"/>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g</w:t>
      </w:r>
      <w:r w:rsidRPr="0084332C">
        <w:rPr>
          <w:color w:val="808030"/>
          <w:lang w:eastAsia="zh-CN"/>
        </w:rPr>
        <w:t>.</w:t>
      </w:r>
      <w:r w:rsidRPr="0084332C">
        <w:rPr>
          <w:color w:val="000000"/>
          <w:lang w:eastAsia="zh-CN"/>
        </w:rPr>
        <w:t>fillRect</w:t>
      </w:r>
      <w:proofErr w:type="gramEnd"/>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84332C">
      <w:pPr>
        <w:pStyle w:val="Code"/>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b/>
          <w:bCs/>
          <w:color w:val="800000"/>
          <w:lang w:eastAsia="zh-CN"/>
        </w:rPr>
        <w:t>public</w:t>
      </w:r>
      <w:proofErr w:type="gramEnd"/>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b/>
          <w:bCs/>
          <w:color w:val="800000"/>
          <w:lang w:eastAsia="zh-CN"/>
        </w:rPr>
        <w:t>super</w:t>
      </w:r>
      <w:r w:rsidRPr="0084332C">
        <w:rPr>
          <w:color w:val="808030"/>
          <w:lang w:eastAsia="zh-CN"/>
        </w:rPr>
        <w:t>.</w:t>
      </w:r>
      <w:r w:rsidRPr="0084332C">
        <w:rPr>
          <w:color w:val="000000"/>
          <w:lang w:eastAsia="zh-CN"/>
        </w:rPr>
        <w:t>paint</w:t>
      </w:r>
      <w:proofErr w:type="gramEnd"/>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w:t>
      </w:r>
      <w:proofErr w:type="gramStart"/>
      <w:r w:rsidRPr="0084332C">
        <w:rPr>
          <w:color w:val="000000"/>
          <w:lang w:eastAsia="zh-CN"/>
        </w:rPr>
        <w:t>paintBot</w:t>
      </w:r>
      <w:r w:rsidRPr="0084332C">
        <w:rPr>
          <w:color w:val="808030"/>
          <w:lang w:eastAsia="zh-CN"/>
        </w:rPr>
        <w:t>(</w:t>
      </w:r>
      <w:proofErr w:type="gramEnd"/>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proofErr w:type="gramStart"/>
      <w:r w:rsidRPr="0084332C">
        <w:rPr>
          <w:color w:val="000000"/>
          <w:lang w:val="en-CA" w:eastAsia="zh-CN"/>
        </w:rPr>
        <w:t>paintBot</w:t>
      </w:r>
      <w:r w:rsidRPr="0084332C">
        <w:rPr>
          <w:color w:val="808030"/>
          <w:lang w:val="en-CA" w:eastAsia="zh-CN"/>
        </w:rPr>
        <w:t>(</w:t>
      </w:r>
      <w:proofErr w:type="gramEnd"/>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w:t>
      </w:r>
      <w:proofErr w:type="gramStart"/>
      <w:r w:rsidRPr="0084332C">
        <w:rPr>
          <w:color w:val="000000"/>
          <w:lang w:val="en-CA" w:eastAsia="zh-CN"/>
        </w:rPr>
        <w:t>main</w:t>
      </w:r>
      <w:r w:rsidRPr="0084332C">
        <w:rPr>
          <w:color w:val="808030"/>
          <w:lang w:val="en-CA" w:eastAsia="zh-CN"/>
        </w:rPr>
        <w:t>(</w:t>
      </w:r>
      <w:proofErr w:type="gramEnd"/>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proofErr w:type="gramStart"/>
      <w:r w:rsidRPr="0084332C">
        <w:rPr>
          <w:b/>
          <w:bCs/>
          <w:color w:val="800000"/>
          <w:lang w:eastAsia="zh-CN"/>
        </w:rPr>
        <w:t>new</w:t>
      </w:r>
      <w:proofErr w:type="gramEnd"/>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Corpsdetexte"/>
      </w:pPr>
      <w:r>
        <w:t xml:space="preserve">La ligne suivante dans le code de l’exemple est une déclaration de la </w:t>
      </w:r>
      <w:r>
        <w:rPr>
          <w:i/>
          <w:iCs/>
        </w:rPr>
        <w:t>signature</w:t>
      </w:r>
      <w:r>
        <w:t xml:space="preserve"> de la méthode </w:t>
      </w:r>
      <w:proofErr w:type="gramStart"/>
      <w:r>
        <w:rPr>
          <w:i/>
          <w:iCs/>
        </w:rPr>
        <w:t>paintBot</w:t>
      </w:r>
      <w:r>
        <w:t>(</w:t>
      </w:r>
      <w:proofErr w:type="gramEnd"/>
      <w:r>
        <w:t xml:space="preserve">). Cette déclaration est similaire à celle de la méthode </w:t>
      </w:r>
      <w:proofErr w:type="gramStart"/>
      <w:r>
        <w:rPr>
          <w:i/>
          <w:iCs/>
        </w:rPr>
        <w:t>main</w:t>
      </w:r>
      <w:r>
        <w:t>(</w:t>
      </w:r>
      <w:proofErr w:type="gramEnd"/>
      <w:r>
        <w:t>) :</w:t>
      </w:r>
    </w:p>
    <w:p w14:paraId="10381E40" w14:textId="77777777" w:rsidR="00A03321" w:rsidRDefault="00A03321" w:rsidP="00A03321">
      <w:pPr>
        <w:pStyle w:val="CodeJava9ptCarCar"/>
      </w:pPr>
      <w:r>
        <w:t xml:space="preserve">    </w:t>
      </w:r>
      <w:proofErr w:type="gramStart"/>
      <w:r>
        <w:t>public</w:t>
      </w:r>
      <w:proofErr w:type="gramEnd"/>
      <w:r>
        <w:t xml:space="preserve"> static void paintBot (Graphics g, int x, int y, int largeur, int hauteur) {</w:t>
      </w:r>
    </w:p>
    <w:p w14:paraId="53ED3F56" w14:textId="77777777" w:rsidR="00A03321" w:rsidRDefault="00A03321" w:rsidP="00A03321">
      <w:pPr>
        <w:pStyle w:val="Corpsdetexte"/>
      </w:pPr>
    </w:p>
    <w:p w14:paraId="4FA3A80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Corpsdetexte"/>
      </w:pPr>
      <w:r>
        <w:t xml:space="preserve">La méthode </w:t>
      </w:r>
      <w:proofErr w:type="gramStart"/>
      <w:r w:rsidRPr="00132FD5">
        <w:rPr>
          <w:i/>
          <w:iCs/>
        </w:rPr>
        <w:t>paintBot</w:t>
      </w:r>
      <w:r>
        <w:t>(</w:t>
      </w:r>
      <w:proofErr w:type="gramEnd"/>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Corpsdetexte"/>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Corpsdetexte"/>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proofErr w:type="gramStart"/>
      <w:r w:rsidRPr="00132FD5">
        <w:rPr>
          <w:i/>
          <w:iCs/>
        </w:rPr>
        <w:t>paintBot</w:t>
      </w:r>
      <w:r w:rsidRPr="00C851E2">
        <w:rPr>
          <w:iCs/>
        </w:rPr>
        <w:t>(</w:t>
      </w:r>
      <w:proofErr w:type="gramEnd"/>
      <w:r w:rsidRPr="00C851E2">
        <w:rPr>
          <w:iCs/>
        </w:rPr>
        <w:t>)</w:t>
      </w:r>
      <w:r>
        <w:t> :</w:t>
      </w:r>
    </w:p>
    <w:p w14:paraId="2EB9A153" w14:textId="77777777" w:rsidR="00A03321" w:rsidRDefault="00A03321" w:rsidP="00A03321">
      <w:pPr>
        <w:pStyle w:val="CodeJava9ptCarCar"/>
      </w:pPr>
      <w:r>
        <w:t xml:space="preserve">        </w:t>
      </w:r>
      <w:proofErr w:type="gramStart"/>
      <w:r>
        <w:t>g.fillOval</w:t>
      </w:r>
      <w:proofErr w:type="gramEnd"/>
      <w:r>
        <w:t>(x,y,largeur,hauteur/2); // La tête</w:t>
      </w:r>
    </w:p>
    <w:p w14:paraId="226EBD1A" w14:textId="77777777" w:rsidR="00A03321" w:rsidRDefault="00A03321" w:rsidP="00A03321">
      <w:pPr>
        <w:pStyle w:val="Corpsdetexte"/>
      </w:pPr>
    </w:p>
    <w:p w14:paraId="0D596105" w14:textId="77777777" w:rsidR="00A03321" w:rsidRDefault="00A03321" w:rsidP="00A03321">
      <w:pPr>
        <w:pStyle w:val="Corpsdetexte"/>
      </w:pPr>
      <w:r>
        <w:t xml:space="preserve">Pour dessiner les deux </w:t>
      </w:r>
      <w:r w:rsidRPr="00CE2DB7">
        <w:rPr>
          <w:i/>
        </w:rPr>
        <w:t>Bot</w:t>
      </w:r>
      <w:r>
        <w:t xml:space="preserve">, la méthode </w:t>
      </w:r>
      <w:proofErr w:type="gramStart"/>
      <w:r>
        <w:rPr>
          <w:i/>
          <w:iCs/>
        </w:rPr>
        <w:t>paint</w:t>
      </w:r>
      <w:r>
        <w:t>(</w:t>
      </w:r>
      <w:proofErr w:type="gramEnd"/>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w:t>
      </w:r>
      <w:proofErr w:type="gramStart"/>
      <w:r>
        <w:t>paintBot(</w:t>
      </w:r>
      <w:proofErr w:type="gramEnd"/>
      <w:r>
        <w:t>g, 100, 100, 200, 400);</w:t>
      </w:r>
    </w:p>
    <w:p w14:paraId="45CE33CC" w14:textId="77777777" w:rsidR="00A03321" w:rsidRDefault="00A03321" w:rsidP="00A03321">
      <w:pPr>
        <w:pStyle w:val="Corpsdetexte"/>
      </w:pPr>
    </w:p>
    <w:p w14:paraId="12A5E95C" w14:textId="77777777" w:rsidR="00A03321" w:rsidRDefault="00A03321" w:rsidP="00A03321">
      <w:pPr>
        <w:pStyle w:val="Corpsdetexte"/>
      </w:pPr>
      <w:r>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9E50CE" w:rsidP="00A03321">
      <w:pPr>
        <w:pStyle w:val="Corpsdetexte"/>
      </w:pPr>
      <w:r>
        <w:rPr>
          <w:noProof/>
        </w:rPr>
        <w:object w:dxaOrig="6358" w:dyaOrig="1497" w14:anchorId="4A3B5D53">
          <v:shape id="_x0000_i1052" type="#_x0000_t75" alt="" style="width:261.8pt;height:58.9pt;mso-width-percent:0;mso-height-percent:0;mso-width-percent:0;mso-height-percent:0" o:ole="">
            <v:imagedata r:id="rId275" o:title=""/>
          </v:shape>
          <o:OLEObject Type="Embed" ProgID="Visio.Drawing.11" ShapeID="_x0000_i1052" DrawAspect="Content" ObjectID="_1765268504" r:id="rId276"/>
        </w:object>
      </w:r>
    </w:p>
    <w:p w14:paraId="5D95C2A9" w14:textId="4A77EDA8" w:rsidR="00A03321" w:rsidRDefault="00A03321" w:rsidP="00A03321">
      <w:pPr>
        <w:pStyle w:val="Corpsdetexte"/>
      </w:pPr>
      <w:r>
        <w:t xml:space="preserve">On obtient ainsi exactement le même effet que si l’on avait effectué la séquence suivante qui dessine le premier Bot dans </w:t>
      </w:r>
      <w:r>
        <w:rPr>
          <w:i/>
          <w:iCs/>
        </w:rPr>
        <w:t>Exemple2BotsRectangleEnglobant</w:t>
      </w:r>
      <w:r>
        <w:t xml:space="preserve"> :</w:t>
      </w:r>
      <w:bookmarkStart w:id="127" w:name="OLE_LINK63"/>
      <w:bookmarkStart w:id="128" w:name="OLE_LINK64"/>
    </w:p>
    <w:p w14:paraId="460E9585" w14:textId="38D6B734" w:rsidR="00320406" w:rsidRPr="00320406" w:rsidRDefault="00320406" w:rsidP="00320406">
      <w:pPr>
        <w:pStyle w:val="Code"/>
        <w:rPr>
          <w:lang w:eastAsia="zh-CN"/>
        </w:rPr>
      </w:pPr>
      <w:r w:rsidRPr="00320406">
        <w:rPr>
          <w:lang w:eastAsia="zh-CN"/>
        </w:rPr>
        <w:lastRenderedPageBreak/>
        <w:t xml:space="preserve">       </w:t>
      </w:r>
      <w:r>
        <w:rPr>
          <w:lang w:eastAsia="zh-CN"/>
        </w:rPr>
        <w:t xml:space="preserve"> </w:t>
      </w:r>
      <w:proofErr w:type="gramStart"/>
      <w:r w:rsidRPr="00320406">
        <w:rPr>
          <w:lang w:eastAsia="zh-CN"/>
        </w:rPr>
        <w:t>int</w:t>
      </w:r>
      <w:proofErr w:type="gramEnd"/>
      <w:r w:rsidRPr="00320406">
        <w:rPr>
          <w:lang w:eastAsia="zh-CN"/>
        </w:rPr>
        <w:t xml:space="preserve">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int</w:t>
      </w:r>
      <w:proofErr w:type="gramEnd"/>
      <w:r w:rsidRPr="00320406">
        <w:rPr>
          <w:lang w:eastAsia="zh-CN"/>
        </w:rPr>
        <w:t xml:space="preserve">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int</w:t>
      </w:r>
      <w:proofErr w:type="gramEnd"/>
      <w:r w:rsidRPr="00320406">
        <w:rPr>
          <w:lang w:eastAsia="zh-CN"/>
        </w:rPr>
        <w:t xml:space="preserve">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w:t>
      </w:r>
      <w:proofErr w:type="gramStart"/>
      <w:r w:rsidRPr="00320406">
        <w:rPr>
          <w:lang w:eastAsia="zh-CN"/>
        </w:rPr>
        <w:t>int</w:t>
      </w:r>
      <w:proofErr w:type="gramEnd"/>
      <w:r w:rsidRPr="00320406">
        <w:rPr>
          <w:lang w:eastAsia="zh-CN"/>
        </w:rPr>
        <w:t xml:space="preserve">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xml:space="preserve">// Bonhomme à l'échelle dans un rectangle englobant défini par </w:t>
      </w:r>
      <w:proofErr w:type="gramStart"/>
      <w:r w:rsidRPr="00320406">
        <w:rPr>
          <w:color w:val="696969"/>
          <w:lang w:eastAsia="zh-CN"/>
        </w:rPr>
        <w:t>x,y</w:t>
      </w:r>
      <w:proofErr w:type="gramEnd"/>
      <w:r w:rsidRPr="00320406">
        <w:rPr>
          <w:color w:val="696969"/>
          <w:lang w:eastAsia="zh-CN"/>
        </w:rPr>
        <w:t>,largeur,hauteur</w:t>
      </w:r>
    </w:p>
    <w:p w14:paraId="1A013DBF"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g.setColor</w:t>
      </w:r>
      <w:proofErr w:type="gramEnd"/>
      <w:r w:rsidRPr="00320406">
        <w:rPr>
          <w:lang w:eastAsia="zh-CN"/>
        </w:rPr>
        <w:t>(Color.green)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w:t>
      </w:r>
      <w:proofErr w:type="gramStart"/>
      <w:r w:rsidRPr="00320406">
        <w:rPr>
          <w:lang w:eastAsia="zh-CN"/>
        </w:rPr>
        <w:t>g.fillOval</w:t>
      </w:r>
      <w:proofErr w:type="gramEnd"/>
      <w:r w:rsidRPr="00320406">
        <w:rPr>
          <w:lang w:eastAsia="zh-CN"/>
        </w:rPr>
        <w:t>(x,y,largeur,hauteur/2)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g.setColor</w:t>
      </w:r>
      <w:proofErr w:type="gramEnd"/>
      <w:r w:rsidRPr="00320406">
        <w:rPr>
          <w:lang w:eastAsia="zh-CN"/>
        </w:rPr>
        <w:t>(Color.black)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g.fillRect</w:t>
      </w:r>
      <w:proofErr w:type="gramEnd"/>
      <w:r w:rsidRPr="00320406">
        <w:rPr>
          <w:lang w:eastAsia="zh-CN"/>
        </w:rPr>
        <w: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g.fillRect</w:t>
      </w:r>
      <w:proofErr w:type="gramEnd"/>
      <w:r w:rsidRPr="00320406">
        <w:rPr>
          <w:lang w:eastAsia="zh-CN"/>
        </w:rPr>
        <w: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w:t>
      </w:r>
      <w:proofErr w:type="gramStart"/>
      <w:r w:rsidRPr="00320406">
        <w:rPr>
          <w:lang w:eastAsia="zh-CN"/>
        </w:rPr>
        <w:t>g.drawLine</w:t>
      </w:r>
      <w:proofErr w:type="gramEnd"/>
      <w:r w:rsidRPr="00320406">
        <w:rPr>
          <w:lang w:eastAsia="zh-CN"/>
        </w:rPr>
        <w:t>(x+largeur/4,y+hauteur*3/8,x+largeur*3/4,y+hauteur*3/8)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g.setColor</w:t>
      </w:r>
      <w:proofErr w:type="gramEnd"/>
      <w:r w:rsidRPr="00320406">
        <w:rPr>
          <w:lang w:eastAsia="zh-CN"/>
        </w:rPr>
        <w:t>(Color.red)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w:t>
      </w:r>
      <w:proofErr w:type="gramStart"/>
      <w:r w:rsidRPr="00320406">
        <w:rPr>
          <w:lang w:eastAsia="zh-CN"/>
        </w:rPr>
        <w:t>g.fillRect</w:t>
      </w:r>
      <w:proofErr w:type="gramEnd"/>
      <w:r w:rsidRPr="00320406">
        <w:rPr>
          <w:lang w:eastAsia="zh-CN"/>
        </w:rPr>
        <w: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Corpsdetexte"/>
      </w:pPr>
    </w:p>
    <w:bookmarkEnd w:id="127"/>
    <w:bookmarkEnd w:id="128"/>
    <w:p w14:paraId="6DDC669F" w14:textId="77777777" w:rsidR="00A03321" w:rsidRPr="00155ECF"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Corpsdetexte"/>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77777777" w:rsidR="00A03321" w:rsidRDefault="00A03321" w:rsidP="00A03321">
      <w:pPr>
        <w:pStyle w:val="Corpsdetexte"/>
      </w:pPr>
      <w:r>
        <w:t xml:space="preserve">Pour le paramètre </w:t>
      </w:r>
      <w:r>
        <w:rPr>
          <w:i/>
          <w:iCs/>
        </w:rPr>
        <w:t>g</w:t>
      </w:r>
      <w:r>
        <w:t xml:space="preserve">, le contexte graphique (objet de la classe </w:t>
      </w:r>
      <w:hyperlink r:id="rId277" w:tooltip="class in java.awt" w:history="1">
        <w:r w:rsidRPr="00EC0BA1">
          <w:rPr>
            <w:rFonts w:ascii="DejaVu Sans Mono" w:hAnsi="DejaVu Sans Mono" w:cs="Courier New"/>
            <w:b/>
            <w:bCs/>
            <w:color w:val="4A6782"/>
            <w:spacing w:val="0"/>
            <w:sz w:val="21"/>
            <w:szCs w:val="21"/>
          </w:rPr>
          <w:t>Graphics</w:t>
        </w:r>
      </w:hyperlink>
      <w:r>
        <w:t xml:space="preserve">) de </w:t>
      </w:r>
      <w:proofErr w:type="gramStart"/>
      <w:r>
        <w:rPr>
          <w:i/>
          <w:iCs/>
        </w:rPr>
        <w:t>paint</w:t>
      </w:r>
      <w:r>
        <w:t>(</w:t>
      </w:r>
      <w:proofErr w:type="gramEnd"/>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proofErr w:type="gramStart"/>
      <w:r>
        <w:rPr>
          <w:i/>
          <w:iCs/>
        </w:rPr>
        <w:t>paintBot</w:t>
      </w:r>
      <w:r>
        <w:t>(</w:t>
      </w:r>
      <w:proofErr w:type="gramEnd"/>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proofErr w:type="gramStart"/>
      <w:r w:rsidRPr="00320406">
        <w:rPr>
          <w:b/>
          <w:bCs/>
          <w:color w:val="800000"/>
          <w:lang w:eastAsia="zh-CN"/>
        </w:rPr>
        <w:t>public</w:t>
      </w:r>
      <w:proofErr w:type="gramEnd"/>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proofErr w:type="gramStart"/>
      <w:r w:rsidRPr="00320406">
        <w:rPr>
          <w:lang w:eastAsia="zh-CN"/>
        </w:rPr>
        <w:t>x</w:t>
      </w:r>
      <w:r w:rsidRPr="00320406">
        <w:rPr>
          <w:color w:val="808030"/>
          <w:lang w:eastAsia="zh-CN"/>
        </w:rPr>
        <w:t>,</w:t>
      </w:r>
      <w:r w:rsidRPr="00320406">
        <w:rPr>
          <w:lang w:eastAsia="zh-CN"/>
        </w:rPr>
        <w:t>y</w:t>
      </w:r>
      <w:proofErr w:type="gramEnd"/>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proofErr w:type="gramStart"/>
      <w:r w:rsidRPr="00320406">
        <w:rPr>
          <w:color w:val="008C00"/>
          <w:lang w:eastAsia="zh-CN"/>
        </w:rPr>
        <w:t>4</w:t>
      </w:r>
      <w:r w:rsidRPr="00320406">
        <w:rPr>
          <w:color w:val="808030"/>
          <w:lang w:eastAsia="zh-CN"/>
        </w:rPr>
        <w:t>,</w:t>
      </w:r>
      <w:r w:rsidRPr="00320406">
        <w:rPr>
          <w:lang w:eastAsia="zh-CN"/>
        </w:rPr>
        <w:t>y</w:t>
      </w:r>
      <w:proofErr w:type="gramEnd"/>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proofErr w:type="gramStart"/>
      <w:r w:rsidRPr="00320406">
        <w:rPr>
          <w:color w:val="008C00"/>
          <w:lang w:eastAsia="zh-CN"/>
        </w:rPr>
        <w:t>10</w:t>
      </w:r>
      <w:r w:rsidRPr="00320406">
        <w:rPr>
          <w:color w:val="808030"/>
          <w:lang w:eastAsia="zh-CN"/>
        </w:rPr>
        <w:t>,</w:t>
      </w:r>
      <w:r w:rsidRPr="00320406">
        <w:rPr>
          <w:lang w:eastAsia="zh-CN"/>
        </w:rPr>
        <w:t>y</w:t>
      </w:r>
      <w:proofErr w:type="gramEnd"/>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proofErr w:type="gramStart"/>
      <w:r w:rsidRPr="00320406">
        <w:rPr>
          <w:color w:val="008C00"/>
          <w:lang w:eastAsia="zh-CN"/>
        </w:rPr>
        <w:t>4</w:t>
      </w:r>
      <w:r w:rsidRPr="00320406">
        <w:rPr>
          <w:color w:val="808030"/>
          <w:lang w:eastAsia="zh-CN"/>
        </w:rPr>
        <w:t>,</w:t>
      </w:r>
      <w:r w:rsidRPr="00320406">
        <w:rPr>
          <w:lang w:eastAsia="zh-CN"/>
        </w:rPr>
        <w:t>y</w:t>
      </w:r>
      <w:proofErr w:type="gramEnd"/>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proofErr w:type="gramStart"/>
      <w:r w:rsidRPr="00320406">
        <w:rPr>
          <w:lang w:eastAsia="zh-CN"/>
        </w:rPr>
        <w:t>x</w:t>
      </w:r>
      <w:r w:rsidRPr="00320406">
        <w:rPr>
          <w:color w:val="808030"/>
          <w:lang w:eastAsia="zh-CN"/>
        </w:rPr>
        <w:t>,</w:t>
      </w:r>
      <w:r w:rsidRPr="00320406">
        <w:rPr>
          <w:lang w:eastAsia="zh-CN"/>
        </w:rPr>
        <w:t>y</w:t>
      </w:r>
      <w:proofErr w:type="gramEnd"/>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Corpsdetexte"/>
      </w:pPr>
      <w:r>
        <w:t>Le nom en soi du paramètre formel n’a pas d’importance. L’important c’est de respecter l’ordre et le type des paramètres lors de l’appel.</w:t>
      </w:r>
    </w:p>
    <w:p w14:paraId="16F80C5A" w14:textId="77777777" w:rsidR="00A03321" w:rsidRDefault="00A03321" w:rsidP="00A03321">
      <w:pPr>
        <w:pStyle w:val="Corpsdetexte"/>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rPr>
          <w:b/>
          <w:bCs/>
        </w:rPr>
      </w:pPr>
      <w:r>
        <w:rPr>
          <w:b/>
          <w:bCs/>
        </w:rPr>
        <w:lastRenderedPageBreak/>
        <w:t>Raccourci pour l’appel d’une méthode de la même classe</w:t>
      </w:r>
    </w:p>
    <w:p w14:paraId="7511FD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pPr>
      <w:r>
        <w:t xml:space="preserve">La méthode </w:t>
      </w:r>
      <w:proofErr w:type="gramStart"/>
      <w:r>
        <w:rPr>
          <w:i/>
          <w:iCs/>
        </w:rPr>
        <w:t>paintBot</w:t>
      </w:r>
      <w:r>
        <w:t>(</w:t>
      </w:r>
      <w:proofErr w:type="gramEnd"/>
      <w:r>
        <w:t xml:space="preserve">)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w:t>
      </w:r>
      <w:proofErr w:type="gramStart"/>
      <w:r>
        <w:t>est</w:t>
      </w:r>
      <w:proofErr w:type="gramEnd"/>
      <w:r>
        <w:t xml:space="preserve"> permis lorsqu’une méthode en appelle une autre de la même classe.</w:t>
      </w:r>
    </w:p>
    <w:p w14:paraId="4E286434" w14:textId="77777777" w:rsidR="00A03321" w:rsidRDefault="00A03321" w:rsidP="00A03321">
      <w:pPr>
        <w:pStyle w:val="Corpsdetexte"/>
      </w:pPr>
      <w:r>
        <w:t>En considérant cette nouvelle possibilité, la syntaxe d’un appel de méthode de classe est donc :</w:t>
      </w:r>
    </w:p>
    <w:p w14:paraId="7E9905EA" w14:textId="2CE09D64" w:rsidR="00A03321" w:rsidRDefault="009E50CE" w:rsidP="006C3EE9">
      <w:pPr>
        <w:pStyle w:val="Corpsdetexte"/>
        <w:rPr>
          <w:b/>
          <w:bCs/>
        </w:rPr>
      </w:pPr>
      <w:r>
        <w:rPr>
          <w:noProof/>
        </w:rPr>
        <w:object w:dxaOrig="10083" w:dyaOrig="1200" w14:anchorId="7544B932">
          <v:shape id="_x0000_i1051" type="#_x0000_t75" alt="" style="width:438.55pt;height:52.35pt;mso-width-percent:0;mso-height-percent:0;mso-width-percent:0;mso-height-percent:0" o:ole="">
            <v:imagedata r:id="rId278" o:title=""/>
          </v:shape>
          <o:OLEObject Type="Embed" ProgID="Visio.Drawing.11" ShapeID="_x0000_i1051" DrawAspect="Content" ObjectID="_1765268505" r:id="rId279"/>
        </w:object>
      </w:r>
    </w:p>
    <w:p w14:paraId="4F84D8D8" w14:textId="77777777" w:rsidR="00A03321" w:rsidRDefault="00A03321" w:rsidP="006C3EE9">
      <w:pPr>
        <w:pStyle w:val="Corpsdetexte"/>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67FB39B" w14:textId="118A17B9" w:rsidR="00A03321" w:rsidRPr="00A92666" w:rsidRDefault="00A03321" w:rsidP="006C3EE9">
      <w:pPr>
        <w:pStyle w:val="Corpsdetexte"/>
        <w:keepNext/>
        <w:keepLines/>
        <w:rPr>
          <w:lang w:val="fr-CA"/>
        </w:rPr>
      </w:pPr>
      <w:r w:rsidRPr="0072409D">
        <w:rPr>
          <w:b/>
        </w:rPr>
        <w:t>Solution</w:t>
      </w:r>
      <w:r>
        <w:t xml:space="preserve"> avec Iti : </w:t>
      </w:r>
      <w:hyperlink r:id="rId280" w:history="1">
        <w:r w:rsidRPr="00A92666">
          <w:rPr>
            <w:rFonts w:ascii="Segoe UI" w:hAnsi="Segoe UI" w:cs="Segoe UI"/>
            <w:color w:val="0366D6"/>
            <w:lang w:val="fr-CA"/>
          </w:rPr>
          <w:t>JavaPasAPas</w:t>
        </w:r>
      </w:hyperlink>
      <w:r w:rsidRPr="00A92666">
        <w:rPr>
          <w:rFonts w:ascii="Segoe UI" w:hAnsi="Segoe UI" w:cs="Segoe UI"/>
          <w:color w:val="586069"/>
          <w:lang w:val="fr-CA"/>
        </w:rPr>
        <w:t>/</w:t>
      </w:r>
      <w:bookmarkStart w:id="129" w:name="OLE_LINK32"/>
      <w:bookmarkStart w:id="130" w:name="OLE_LINK33"/>
      <w:r w:rsidR="0084332C">
        <w:rPr>
          <w:rFonts w:ascii="Segoe UI" w:hAnsi="Segoe UI" w:cs="Segoe UI"/>
          <w:b/>
          <w:bCs/>
          <w:color w:val="586069"/>
          <w:lang w:val="fr-CA"/>
        </w:rPr>
        <w:t>chapitre_5/E</w:t>
      </w:r>
      <w:r w:rsidRPr="00A92666">
        <w:rPr>
          <w:rFonts w:ascii="Segoe UI" w:hAnsi="Segoe UI" w:cs="Segoe UI"/>
          <w:b/>
          <w:bCs/>
          <w:color w:val="586069"/>
          <w:lang w:val="fr-CA"/>
        </w:rPr>
        <w:t>xerciceMethodePaintIti</w:t>
      </w:r>
      <w:bookmarkEnd w:id="129"/>
      <w:bookmarkEnd w:id="130"/>
      <w:r w:rsidRPr="00A92666">
        <w:rPr>
          <w:rFonts w:ascii="Segoe UI" w:hAnsi="Segoe UI" w:cs="Segoe UI"/>
          <w:b/>
          <w:bCs/>
          <w:color w:val="586069"/>
          <w:lang w:val="fr-CA"/>
        </w:rPr>
        <w:t>.java</w:t>
      </w:r>
    </w:p>
    <w:p w14:paraId="71173523" w14:textId="77777777" w:rsidR="0084332C" w:rsidRPr="0084332C" w:rsidRDefault="0084332C" w:rsidP="0084332C">
      <w:pPr>
        <w:pStyle w:val="Code"/>
        <w:rPr>
          <w:color w:val="000000"/>
          <w:lang w:eastAsia="zh-CN"/>
        </w:rPr>
      </w:pPr>
      <w:proofErr w:type="gramStart"/>
      <w:r w:rsidRPr="0084332C">
        <w:rPr>
          <w:b/>
          <w:bCs/>
          <w:color w:val="800000"/>
          <w:lang w:eastAsia="zh-CN"/>
        </w:rPr>
        <w:t>import</w:t>
      </w:r>
      <w:proofErr w:type="gramEnd"/>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84332C" w:rsidRDefault="0084332C" w:rsidP="0084332C">
      <w:pPr>
        <w:pStyle w:val="Code"/>
        <w:rPr>
          <w:color w:val="000000"/>
          <w:lang w:eastAsia="zh-CN"/>
        </w:rPr>
      </w:pPr>
      <w:proofErr w:type="gramStart"/>
      <w:r w:rsidRPr="0084332C">
        <w:rPr>
          <w:b/>
          <w:bCs/>
          <w:color w:val="800000"/>
          <w:lang w:eastAsia="zh-CN"/>
        </w:rPr>
        <w:t>import</w:t>
      </w:r>
      <w:proofErr w:type="gramEnd"/>
      <w:r w:rsidRPr="0084332C">
        <w:rPr>
          <w:lang w:eastAsia="zh-CN"/>
        </w:rPr>
        <w:t xml:space="preserve"> javax</w:t>
      </w:r>
      <w:r w:rsidRPr="0084332C">
        <w:rPr>
          <w:color w:val="808030"/>
          <w:lang w:eastAsia="zh-CN"/>
        </w:rPr>
        <w:t>.</w:t>
      </w:r>
      <w:r w:rsidRPr="0084332C">
        <w:rPr>
          <w:lang w:eastAsia="zh-CN"/>
        </w:rPr>
        <w:t>swing</w:t>
      </w:r>
      <w:r w:rsidRPr="0084332C">
        <w:rPr>
          <w:color w:val="808030"/>
          <w:lang w:eastAsia="zh-CN"/>
        </w:rPr>
        <w:t>.</w:t>
      </w:r>
      <w:r w:rsidRPr="0084332C">
        <w:rPr>
          <w:lang w:eastAsia="zh-CN"/>
        </w:rPr>
        <w:t>JFrame</w:t>
      </w:r>
      <w:r w:rsidRPr="0084332C">
        <w:rPr>
          <w:color w:val="800080"/>
          <w:lang w:eastAsia="zh-CN"/>
        </w:rPr>
        <w:t>;</w:t>
      </w:r>
    </w:p>
    <w:p w14:paraId="1B08729B" w14:textId="77777777" w:rsidR="0084332C" w:rsidRPr="0084332C" w:rsidRDefault="0084332C" w:rsidP="0084332C">
      <w:pPr>
        <w:pStyle w:val="Code"/>
        <w:rPr>
          <w:color w:val="000000"/>
          <w:lang w:eastAsia="zh-CN"/>
        </w:rPr>
      </w:pPr>
    </w:p>
    <w:p w14:paraId="2E21619A" w14:textId="77777777" w:rsidR="0084332C" w:rsidRPr="008B351D" w:rsidRDefault="0084332C" w:rsidP="0084332C">
      <w:pPr>
        <w:pStyle w:val="Code"/>
        <w:rPr>
          <w:color w:val="000000"/>
          <w:lang w:eastAsia="zh-CN"/>
        </w:rPr>
      </w:pPr>
      <w:proofErr w:type="gramStart"/>
      <w:r w:rsidRPr="008B351D">
        <w:rPr>
          <w:b/>
          <w:bCs/>
          <w:color w:val="800000"/>
          <w:lang w:eastAsia="zh-CN"/>
        </w:rPr>
        <w:t>public</w:t>
      </w:r>
      <w:proofErr w:type="gramEnd"/>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ExerciceMethodePaintIti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51AA1AC0" w14:textId="77777777" w:rsidR="0084332C" w:rsidRPr="008B351D"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8B351D">
        <w:rPr>
          <w:color w:val="000000"/>
          <w:lang w:eastAsia="zh-CN"/>
        </w:rPr>
        <w:t xml:space="preserve">  </w:t>
      </w:r>
      <w:proofErr w:type="gramStart"/>
      <w:r w:rsidRPr="0084332C">
        <w:rPr>
          <w:b/>
          <w:bCs/>
          <w:color w:val="800000"/>
          <w:lang w:val="fr-FR" w:eastAsia="zh-CN"/>
        </w:rPr>
        <w:t>public</w:t>
      </w:r>
      <w:proofErr w:type="gramEnd"/>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b/>
          <w:bCs/>
          <w:color w:val="800000"/>
          <w:lang w:val="fr-FR" w:eastAsia="zh-CN"/>
        </w:rPr>
        <w:t>super</w:t>
      </w:r>
      <w:r w:rsidRPr="0084332C">
        <w:rPr>
          <w:color w:val="808030"/>
          <w:lang w:val="fr-FR" w:eastAsia="zh-CN"/>
        </w:rPr>
        <w:t>(</w:t>
      </w:r>
      <w:proofErr w:type="gramEnd"/>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8B351D" w:rsidRDefault="0084332C" w:rsidP="0084332C">
      <w:pPr>
        <w:pStyle w:val="Code"/>
        <w:rPr>
          <w:color w:val="000000"/>
          <w:lang w:eastAsia="zh-CN"/>
        </w:rPr>
      </w:pPr>
      <w:r w:rsidRPr="0084332C">
        <w:rPr>
          <w:color w:val="000000"/>
          <w:lang w:val="fr-FR" w:eastAsia="zh-CN"/>
        </w:rPr>
        <w:t xml:space="preserve">    </w:t>
      </w:r>
      <w:proofErr w:type="gramStart"/>
      <w:r w:rsidRPr="008B351D">
        <w:rPr>
          <w:b/>
          <w:bCs/>
          <w:color w:val="800000"/>
          <w:lang w:eastAsia="zh-CN"/>
        </w:rPr>
        <w:t>this</w:t>
      </w:r>
      <w:r w:rsidRPr="008B351D">
        <w:rPr>
          <w:color w:val="808030"/>
          <w:lang w:eastAsia="zh-CN"/>
        </w:rPr>
        <w:t>.</w:t>
      </w:r>
      <w:r w:rsidRPr="008B351D">
        <w:rPr>
          <w:color w:val="000000"/>
          <w:lang w:eastAsia="zh-CN"/>
        </w:rPr>
        <w:t>setDefaultCloseOperation</w:t>
      </w:r>
      <w:proofErr w:type="gramEnd"/>
      <w:r w:rsidRPr="008B351D">
        <w:rPr>
          <w:color w:val="808030"/>
          <w:lang w:eastAsia="zh-CN"/>
        </w:rPr>
        <w:t>(</w:t>
      </w:r>
      <w:r w:rsidRPr="008B351D">
        <w:rPr>
          <w:color w:val="000000"/>
          <w:lang w:eastAsia="zh-CN"/>
        </w:rPr>
        <w:t>EXIT_ON_CLOSE</w:t>
      </w:r>
      <w:r w:rsidRPr="008B351D">
        <w:rPr>
          <w:color w:val="808030"/>
          <w:lang w:eastAsia="zh-CN"/>
        </w:rPr>
        <w:t>)</w:t>
      </w:r>
      <w:r w:rsidRPr="008B351D">
        <w:rPr>
          <w:color w:val="800080"/>
          <w:lang w:eastAsia="zh-CN"/>
        </w:rPr>
        <w:t>;</w:t>
      </w:r>
    </w:p>
    <w:p w14:paraId="4EA412D4" w14:textId="77777777" w:rsidR="0084332C" w:rsidRPr="0084332C" w:rsidRDefault="0084332C" w:rsidP="0084332C">
      <w:pPr>
        <w:pStyle w:val="Code"/>
        <w:rPr>
          <w:color w:val="000000"/>
          <w:lang w:val="en-CA" w:eastAsia="zh-CN"/>
        </w:rPr>
      </w:pPr>
      <w:r w:rsidRPr="008B351D">
        <w:rPr>
          <w:color w:val="000000"/>
          <w:lang w:eastAsia="zh-CN"/>
        </w:rPr>
        <w:t xml:space="preserve">    </w:t>
      </w:r>
      <w:proofErr w:type="gramStart"/>
      <w:r w:rsidRPr="0084332C">
        <w:rPr>
          <w:b/>
          <w:bCs/>
          <w:color w:val="800000"/>
          <w:lang w:val="en-CA" w:eastAsia="zh-CN"/>
        </w:rPr>
        <w:t>this</w:t>
      </w:r>
      <w:r w:rsidRPr="0084332C">
        <w:rPr>
          <w:color w:val="808030"/>
          <w:lang w:val="en-CA" w:eastAsia="zh-CN"/>
        </w:rPr>
        <w:t>.</w:t>
      </w:r>
      <w:r w:rsidRPr="0084332C">
        <w:rPr>
          <w:color w:val="000000"/>
          <w:lang w:val="en-CA" w:eastAsia="zh-CN"/>
        </w:rPr>
        <w:t>setSize</w:t>
      </w:r>
      <w:proofErr w:type="gramEnd"/>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proofErr w:type="gramStart"/>
      <w:r w:rsidRPr="0084332C">
        <w:rPr>
          <w:b/>
          <w:bCs/>
          <w:color w:val="800000"/>
          <w:lang w:val="en-CA" w:eastAsia="zh-CN"/>
        </w:rPr>
        <w:t>this</w:t>
      </w:r>
      <w:r w:rsidRPr="0084332C">
        <w:rPr>
          <w:color w:val="808030"/>
          <w:lang w:val="en-CA" w:eastAsia="zh-CN"/>
        </w:rPr>
        <w:t>.</w:t>
      </w:r>
      <w:r w:rsidRPr="0084332C">
        <w:rPr>
          <w:color w:val="000000"/>
          <w:lang w:val="en-CA" w:eastAsia="zh-CN"/>
        </w:rPr>
        <w:t>setVisible</w:t>
      </w:r>
      <w:proofErr w:type="gramEnd"/>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proofErr w:type="gramStart"/>
      <w:r w:rsidR="00987493" w:rsidRPr="0084332C">
        <w:rPr>
          <w:color w:val="696969"/>
          <w:lang w:val="fr-FR" w:eastAsia="zh-CN"/>
        </w:rPr>
        <w:t>x,y</w:t>
      </w:r>
      <w:proofErr w:type="gramEnd"/>
      <w:r w:rsidR="00987493" w:rsidRPr="0084332C">
        <w:rPr>
          <w:color w:val="696969"/>
          <w:lang w:val="fr-FR" w:eastAsia="zh-CN"/>
        </w:rPr>
        <w:t>,largeur,hauteur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b/>
          <w:bCs/>
          <w:color w:val="800000"/>
          <w:lang w:val="fr-FR" w:eastAsia="zh-CN"/>
        </w:rPr>
        <w:t>public</w:t>
      </w:r>
      <w:proofErr w:type="gramEnd"/>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BB7977"/>
          <w:lang w:val="fr-FR" w:eastAsia="zh-CN"/>
        </w:rPr>
        <w:t>int</w:t>
      </w:r>
      <w:proofErr w:type="gramEnd"/>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BB7977"/>
          <w:lang w:val="fr-FR" w:eastAsia="zh-CN"/>
        </w:rPr>
        <w:t>int</w:t>
      </w:r>
      <w:proofErr w:type="gramEnd"/>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setColor</w:t>
      </w:r>
      <w:proofErr w:type="gramEnd"/>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fillOval</w:t>
      </w:r>
      <w:proofErr w:type="gramEnd"/>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setColor</w:t>
      </w:r>
      <w:proofErr w:type="gramEnd"/>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drawArc</w:t>
      </w:r>
      <w:proofErr w:type="gramEnd"/>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fillOval</w:t>
      </w:r>
      <w:proofErr w:type="gramEnd"/>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fillOval</w:t>
      </w:r>
      <w:proofErr w:type="gramEnd"/>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drawLine</w:t>
      </w:r>
      <w:proofErr w:type="gramEnd"/>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drawLine</w:t>
      </w:r>
      <w:proofErr w:type="gramEnd"/>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drawLine</w:t>
      </w:r>
      <w:proofErr w:type="gramEnd"/>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drawLine</w:t>
      </w:r>
      <w:proofErr w:type="gramEnd"/>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g</w:t>
      </w:r>
      <w:r w:rsidRPr="0084332C">
        <w:rPr>
          <w:color w:val="808030"/>
          <w:lang w:val="fr-FR" w:eastAsia="zh-CN"/>
        </w:rPr>
        <w:t>.</w:t>
      </w:r>
      <w:r w:rsidRPr="0084332C">
        <w:rPr>
          <w:color w:val="000000"/>
          <w:lang w:val="fr-FR" w:eastAsia="zh-CN"/>
        </w:rPr>
        <w:t>drawLine</w:t>
      </w:r>
      <w:proofErr w:type="gramEnd"/>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proofErr w:type="gramStart"/>
      <w:r w:rsidRPr="0084332C">
        <w:rPr>
          <w:b/>
          <w:bCs/>
          <w:color w:val="800000"/>
          <w:lang w:val="fr-FR" w:eastAsia="zh-CN"/>
        </w:rPr>
        <w:t>public</w:t>
      </w:r>
      <w:proofErr w:type="gramEnd"/>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b/>
          <w:bCs/>
          <w:color w:val="800000"/>
          <w:lang w:val="fr-FR" w:eastAsia="zh-CN"/>
        </w:rPr>
        <w:t>super</w:t>
      </w:r>
      <w:r w:rsidRPr="0084332C">
        <w:rPr>
          <w:color w:val="808030"/>
          <w:lang w:val="fr-FR" w:eastAsia="zh-CN"/>
        </w:rPr>
        <w:t>.</w:t>
      </w:r>
      <w:r w:rsidRPr="0084332C">
        <w:rPr>
          <w:color w:val="000000"/>
          <w:lang w:val="fr-FR" w:eastAsia="zh-CN"/>
        </w:rPr>
        <w:t>paint</w:t>
      </w:r>
      <w:proofErr w:type="gramEnd"/>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w:t>
      </w:r>
      <w:proofErr w:type="gramStart"/>
      <w:r w:rsidRPr="0084332C">
        <w:rPr>
          <w:color w:val="000000"/>
          <w:lang w:val="fr-FR" w:eastAsia="zh-CN"/>
        </w:rPr>
        <w:t>paintIti</w:t>
      </w:r>
      <w:r w:rsidRPr="0084332C">
        <w:rPr>
          <w:color w:val="808030"/>
          <w:lang w:val="fr-FR" w:eastAsia="zh-CN"/>
        </w:rPr>
        <w:t>(</w:t>
      </w:r>
      <w:proofErr w:type="gramEnd"/>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proofErr w:type="gramStart"/>
      <w:r w:rsidRPr="0084332C">
        <w:rPr>
          <w:color w:val="000000"/>
          <w:lang w:val="en-CA" w:eastAsia="zh-CN"/>
        </w:rPr>
        <w:t>paintIti</w:t>
      </w:r>
      <w:r w:rsidRPr="0084332C">
        <w:rPr>
          <w:color w:val="808030"/>
          <w:lang w:val="en-CA" w:eastAsia="zh-CN"/>
        </w:rPr>
        <w:t>(</w:t>
      </w:r>
      <w:proofErr w:type="gramEnd"/>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w:t>
      </w:r>
      <w:proofErr w:type="gramStart"/>
      <w:r w:rsidRPr="0084332C">
        <w:rPr>
          <w:color w:val="000000"/>
          <w:lang w:val="en-CA" w:eastAsia="zh-CN"/>
        </w:rPr>
        <w:t>main</w:t>
      </w:r>
      <w:r w:rsidRPr="0084332C">
        <w:rPr>
          <w:color w:val="808030"/>
          <w:lang w:val="en-CA" w:eastAsia="zh-CN"/>
        </w:rPr>
        <w:t>(</w:t>
      </w:r>
      <w:proofErr w:type="gramEnd"/>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w:t>
      </w:r>
      <w:proofErr w:type="gramStart"/>
      <w:r w:rsidRPr="0084332C">
        <w:rPr>
          <w:color w:val="000000"/>
          <w:lang w:val="en-CA" w:eastAsia="zh-CN"/>
        </w:rPr>
        <w:t>ExerciceMethodePaintIti</w:t>
      </w:r>
      <w:r w:rsidRPr="0084332C">
        <w:rPr>
          <w:color w:val="808030"/>
          <w:lang w:val="en-CA" w:eastAsia="zh-CN"/>
        </w:rPr>
        <w:t>(</w:t>
      </w:r>
      <w:proofErr w:type="gramEnd"/>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Corpsdetexte"/>
      </w:pPr>
    </w:p>
    <w:p w14:paraId="47D55935" w14:textId="6519DFCA" w:rsidR="00A03321" w:rsidRDefault="00A03321" w:rsidP="0084332C">
      <w:pPr>
        <w:pStyle w:val="Corpsdetexte"/>
        <w:keepNext/>
        <w:keepLines/>
      </w:pPr>
      <w:r>
        <w:t>Résultat :</w:t>
      </w:r>
    </w:p>
    <w:p w14:paraId="5ECC2197" w14:textId="7269E848" w:rsidR="00A03321" w:rsidRDefault="004B7EE2" w:rsidP="0084332C">
      <w:pPr>
        <w:pStyle w:val="Corpsdetexte"/>
        <w:keepNext/>
        <w:keepLines/>
      </w:pPr>
      <w:r>
        <w:rPr>
          <w:noProof/>
          <w:lang w:val="en-US" w:eastAsia="en-US"/>
        </w:rPr>
        <w:drawing>
          <wp:inline distT="0" distB="0" distL="0" distR="0" wp14:anchorId="73518705" wp14:editId="73477B2D">
            <wp:extent cx="1790700" cy="2603500"/>
            <wp:effectExtent l="0" t="0" r="0" b="0"/>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81">
                      <a:extLst>
                        <a:ext uri="{28A0092B-C50C-407E-A947-70E740481C1C}">
                          <a14:useLocalDpi xmlns:a14="http://schemas.microsoft.com/office/drawing/2010/main" val="0"/>
                        </a:ext>
                      </a:extLst>
                    </a:blip>
                    <a:srcRect l="4890" t="8967" r="8896" b="7479"/>
                    <a:stretch/>
                  </pic:blipFill>
                  <pic:spPr bwMode="auto">
                    <a:xfrm>
                      <a:off x="0" y="0"/>
                      <a:ext cx="1790700" cy="2603500"/>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A03321">
      <w:pPr>
        <w:pStyle w:val="Corpsdetexte"/>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77EA18F4" w:rsidR="00A03321" w:rsidRDefault="00A03321" w:rsidP="00320406">
      <w:pPr>
        <w:pStyle w:val="Corpsdetexte"/>
      </w:pPr>
      <w:r w:rsidRPr="00280739">
        <w:rPr>
          <w:b/>
        </w:rPr>
        <w:t>Solution</w:t>
      </w:r>
      <w:r>
        <w:t xml:space="preserve">. </w:t>
      </w:r>
      <w:hyperlink r:id="rId282" w:history="1">
        <w:r w:rsidRPr="00762F24">
          <w:rPr>
            <w:rFonts w:ascii="Segoe UI" w:hAnsi="Segoe UI" w:cs="Segoe UI"/>
            <w:color w:val="0366D6"/>
            <w:lang w:val="fr-CA"/>
          </w:rPr>
          <w:t>JavaPasAPas</w:t>
        </w:r>
      </w:hyperlink>
      <w:r w:rsidRPr="00762F24">
        <w:rPr>
          <w:rFonts w:ascii="Segoe UI" w:hAnsi="Segoe UI" w:cs="Segoe UI"/>
          <w:color w:val="586069"/>
          <w:lang w:val="fr-CA"/>
        </w:rPr>
        <w:t>/</w:t>
      </w:r>
      <w:r w:rsidR="00572565">
        <w:rPr>
          <w:rFonts w:ascii="Segoe UI" w:hAnsi="Segoe UI" w:cs="Segoe UI"/>
          <w:b/>
          <w:bCs/>
          <w:color w:val="586069"/>
          <w:lang w:val="fr-CA"/>
        </w:rPr>
        <w:t>chapitre_5/E</w:t>
      </w:r>
      <w:r w:rsidRPr="00762F24">
        <w:rPr>
          <w:rFonts w:ascii="Segoe UI" w:hAnsi="Segoe UI" w:cs="Segoe UI"/>
          <w:b/>
          <w:bCs/>
          <w:color w:val="586069"/>
          <w:lang w:val="fr-CA"/>
        </w:rPr>
        <w:t>xercicePlusieursBotEtIti.java</w:t>
      </w:r>
    </w:p>
    <w:p w14:paraId="7090A618"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import</w:t>
      </w:r>
      <w:proofErr w:type="gramEnd"/>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320406">
      <w:pPr>
        <w:pStyle w:val="Code"/>
        <w:keepNext w:val="0"/>
        <w:keepLines w:val="0"/>
        <w:rPr>
          <w:color w:val="000000"/>
          <w:lang w:eastAsia="zh-CN"/>
        </w:rPr>
      </w:pPr>
    </w:p>
    <w:p w14:paraId="3D649D72"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320406">
      <w:pPr>
        <w:pStyle w:val="Code"/>
        <w:keepNext w:val="0"/>
        <w:keepLines w:val="0"/>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public</w:t>
      </w:r>
      <w:proofErr w:type="gramEnd"/>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super</w:t>
      </w:r>
      <w:r w:rsidRPr="00572565">
        <w:rPr>
          <w:color w:val="808030"/>
          <w:lang w:eastAsia="zh-CN"/>
        </w:rPr>
        <w:t>(</w:t>
      </w:r>
      <w:proofErr w:type="gramEnd"/>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proofErr w:type="gramEnd"/>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setSize</w:t>
      </w:r>
      <w:proofErr w:type="gramEnd"/>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setVisible</w:t>
      </w:r>
      <w:proofErr w:type="gramEnd"/>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xml:space="preserve">// à l'échelle dans un rectangle englobant de paramètres </w:t>
      </w:r>
      <w:proofErr w:type="gramStart"/>
      <w:r w:rsidRPr="00572565">
        <w:rPr>
          <w:color w:val="696969"/>
          <w:lang w:eastAsia="zh-CN"/>
        </w:rPr>
        <w:t>x,y</w:t>
      </w:r>
      <w:proofErr w:type="gramEnd"/>
      <w:r w:rsidRPr="00572565">
        <w:rPr>
          <w:color w:val="696969"/>
          <w:lang w:eastAsia="zh-CN"/>
        </w:rPr>
        <w:t>,largeur,hauteur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setColor</w:t>
      </w:r>
      <w:proofErr w:type="gramEnd"/>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fillOval</w:t>
      </w:r>
      <w:proofErr w:type="gramEnd"/>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setColor</w:t>
      </w:r>
      <w:proofErr w:type="gramEnd"/>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fillRect</w:t>
      </w:r>
      <w:proofErr w:type="gramEnd"/>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largeur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hauteur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987493">
        <w:rPr>
          <w:color w:val="000000"/>
          <w:lang w:val="fr-FR" w:eastAsia="zh-CN"/>
        </w:rPr>
        <w:t>g</w:t>
      </w:r>
      <w:r w:rsidRPr="00987493">
        <w:rPr>
          <w:color w:val="808030"/>
          <w:lang w:val="fr-FR" w:eastAsia="zh-CN"/>
        </w:rPr>
        <w:t>.</w:t>
      </w:r>
      <w:r w:rsidRPr="00987493">
        <w:rPr>
          <w:color w:val="000000"/>
          <w:lang w:val="fr-FR" w:eastAsia="zh-CN"/>
        </w:rPr>
        <w:t>drawLine</w:t>
      </w:r>
      <w:proofErr w:type="gramEnd"/>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proofErr w:type="gramStart"/>
      <w:r w:rsidRPr="00572565">
        <w:rPr>
          <w:color w:val="000000"/>
          <w:lang w:eastAsia="zh-CN"/>
        </w:rPr>
        <w:t>x</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y</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x</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y</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setColor</w:t>
      </w:r>
      <w:proofErr w:type="gramEnd"/>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fillRect</w:t>
      </w:r>
      <w:proofErr w:type="gramEnd"/>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572565">
      <w:pPr>
        <w:pStyle w:val="Code"/>
        <w:rPr>
          <w:color w:val="000000"/>
          <w:lang w:eastAsia="zh-CN"/>
        </w:rPr>
      </w:pPr>
    </w:p>
    <w:p w14:paraId="4D4ED78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xml:space="preserve">// à l'échelle dans un rectangle englobant de paramètres </w:t>
      </w:r>
      <w:proofErr w:type="gramStart"/>
      <w:r w:rsidRPr="00572565">
        <w:rPr>
          <w:color w:val="696969"/>
          <w:lang w:eastAsia="zh-CN"/>
        </w:rPr>
        <w:t>x,y</w:t>
      </w:r>
      <w:proofErr w:type="gramEnd"/>
      <w:r w:rsidRPr="00572565">
        <w:rPr>
          <w:color w:val="696969"/>
          <w:lang w:eastAsia="zh-CN"/>
        </w:rPr>
        <w:t>,largeur,hauteur</w:t>
      </w:r>
    </w:p>
    <w:p w14:paraId="502ECDCC" w14:textId="77777777" w:rsidR="00572565" w:rsidRPr="00572565" w:rsidRDefault="00572565" w:rsidP="00572565">
      <w:pPr>
        <w:pStyle w:val="Code"/>
        <w:rPr>
          <w:color w:val="000000"/>
          <w:lang w:val="fr-FR" w:eastAsia="zh-CN"/>
        </w:rPr>
      </w:pPr>
      <w:r w:rsidRPr="00572565">
        <w:rPr>
          <w:color w:val="000000"/>
          <w:lang w:eastAsia="zh-CN"/>
        </w:rPr>
        <w:t xml:space="preserve">  </w:t>
      </w:r>
      <w:proofErr w:type="gramStart"/>
      <w:r w:rsidRPr="00572565">
        <w:rPr>
          <w:b/>
          <w:bCs/>
          <w:color w:val="800000"/>
          <w:lang w:val="fr-FR" w:eastAsia="zh-CN"/>
        </w:rPr>
        <w:t>public</w:t>
      </w:r>
      <w:proofErr w:type="gramEnd"/>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BB7977"/>
          <w:lang w:val="fr-FR" w:eastAsia="zh-CN"/>
        </w:rPr>
        <w:t>int</w:t>
      </w:r>
      <w:proofErr w:type="gramEnd"/>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BB7977"/>
          <w:lang w:val="fr-FR" w:eastAsia="zh-CN"/>
        </w:rPr>
        <w:t>int</w:t>
      </w:r>
      <w:proofErr w:type="gramEnd"/>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fillOval</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drawArc</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fillOval</w:t>
      </w:r>
      <w:proofErr w:type="gramEnd"/>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fillOval</w:t>
      </w:r>
      <w:proofErr w:type="gramEnd"/>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proofErr w:type="gramStart"/>
      <w:r w:rsidRPr="00572565">
        <w:rPr>
          <w:color w:val="000000"/>
          <w:lang w:val="it-IT" w:eastAsia="zh-CN"/>
        </w:rPr>
        <w:t>paintIti</w:t>
      </w:r>
      <w:r w:rsidRPr="00572565">
        <w:rPr>
          <w:color w:val="808030"/>
          <w:lang w:val="it-IT" w:eastAsia="zh-CN"/>
        </w:rPr>
        <w:t>(</w:t>
      </w:r>
      <w:proofErr w:type="gramEnd"/>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w:t>
      </w:r>
      <w:proofErr w:type="gramStart"/>
      <w:r w:rsidRPr="00572565">
        <w:rPr>
          <w:color w:val="000000"/>
          <w:lang w:val="it-IT" w:eastAsia="zh-CN"/>
        </w:rPr>
        <w:t>paintIti</w:t>
      </w:r>
      <w:r w:rsidRPr="00572565">
        <w:rPr>
          <w:color w:val="808030"/>
          <w:lang w:val="it-IT" w:eastAsia="zh-CN"/>
        </w:rPr>
        <w:t>(</w:t>
      </w:r>
      <w:proofErr w:type="gramEnd"/>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w:t>
      </w:r>
      <w:proofErr w:type="gramStart"/>
      <w:r w:rsidRPr="00572565">
        <w:rPr>
          <w:color w:val="000000"/>
          <w:lang w:val="it-IT" w:eastAsia="zh-CN"/>
        </w:rPr>
        <w:t>paintIti</w:t>
      </w:r>
      <w:r w:rsidRPr="00572565">
        <w:rPr>
          <w:color w:val="808030"/>
          <w:lang w:val="it-IT" w:eastAsia="zh-CN"/>
        </w:rPr>
        <w:t>(</w:t>
      </w:r>
      <w:proofErr w:type="gramEnd"/>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572565">
      <w:pPr>
        <w:pStyle w:val="Code"/>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main</w:t>
      </w:r>
      <w:r w:rsidRPr="00572565">
        <w:rPr>
          <w:color w:val="808030"/>
          <w:lang w:val="en-CA" w:eastAsia="zh-CN"/>
        </w:rPr>
        <w:t>(</w:t>
      </w:r>
      <w:proofErr w:type="gramEnd"/>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w:t>
      </w:r>
      <w:proofErr w:type="gramStart"/>
      <w:r w:rsidRPr="00572565">
        <w:rPr>
          <w:color w:val="000000"/>
          <w:lang w:val="en-CA" w:eastAsia="zh-CN"/>
        </w:rPr>
        <w:t>ExercicePlusieursBotEtIti</w:t>
      </w:r>
      <w:r w:rsidRPr="00572565">
        <w:rPr>
          <w:color w:val="808030"/>
          <w:lang w:val="en-CA" w:eastAsia="zh-CN"/>
        </w:rPr>
        <w:t>(</w:t>
      </w:r>
      <w:proofErr w:type="gramEnd"/>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Corpsdetexte"/>
      </w:pPr>
    </w:p>
    <w:p w14:paraId="2C4099B4" w14:textId="77777777" w:rsidR="00A03321" w:rsidRDefault="00A03321" w:rsidP="006C3EE9">
      <w:pPr>
        <w:pStyle w:val="Corpsdetexte"/>
        <w:keepNext/>
        <w:keepLines/>
      </w:pPr>
      <w:r>
        <w:lastRenderedPageBreak/>
        <w:t>Résultat :</w:t>
      </w:r>
    </w:p>
    <w:p w14:paraId="45555F9D" w14:textId="0E2799A2" w:rsidR="00A03321" w:rsidRDefault="004B7EE2" w:rsidP="006C3EE9">
      <w:pPr>
        <w:pStyle w:val="Corpsdetexte"/>
        <w:keepNext/>
        <w:keepLines/>
      </w:pPr>
      <w:r>
        <w:rPr>
          <w:noProof/>
          <w:lang w:val="en-US" w:eastAsia="en-US"/>
        </w:rPr>
        <w:drawing>
          <wp:inline distT="0" distB="0" distL="0" distR="0" wp14:anchorId="17735227" wp14:editId="1E29A109">
            <wp:extent cx="2209800" cy="3225800"/>
            <wp:effectExtent l="0" t="0" r="0" b="0"/>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83">
                      <a:extLst>
                        <a:ext uri="{28A0092B-C50C-407E-A947-70E740481C1C}">
                          <a14:useLocalDpi xmlns:a14="http://schemas.microsoft.com/office/drawing/2010/main" val="0"/>
                        </a:ext>
                      </a:extLst>
                    </a:blip>
                    <a:srcRect l="2638" t="6328" r="5565" b="4376"/>
                    <a:stretch/>
                  </pic:blipFill>
                  <pic:spPr bwMode="auto">
                    <a:xfrm>
                      <a:off x="0" y="0"/>
                      <a:ext cx="2209800" cy="3225800"/>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Corpsdetexte"/>
      </w:pPr>
    </w:p>
    <w:p w14:paraId="7741DFFA" w14:textId="77777777" w:rsidR="00A03321" w:rsidRDefault="00A03321" w:rsidP="006C3EE9">
      <w:pPr>
        <w:pStyle w:val="Titre2"/>
        <w:keepLines/>
        <w:spacing w:line="240" w:lineRule="auto"/>
      </w:pPr>
      <w:bookmarkStart w:id="131" w:name="_Toc508793537"/>
      <w:bookmarkStart w:id="132" w:name="_Toc44667593"/>
      <w:r>
        <w:t xml:space="preserve">Traitement des événements de souris (interface </w:t>
      </w:r>
      <w:r w:rsidRPr="16CBE89F">
        <w:rPr>
          <w:i/>
          <w:iCs/>
        </w:rPr>
        <w:t>MouseListener</w:t>
      </w:r>
      <w:r>
        <w:t>)</w:t>
      </w:r>
      <w:bookmarkEnd w:id="131"/>
      <w:bookmarkEnd w:id="132"/>
    </w:p>
    <w:p w14:paraId="353A60C6" w14:textId="77777777" w:rsidR="00A03321" w:rsidRDefault="00A03321" w:rsidP="006C3EE9">
      <w:pPr>
        <w:pStyle w:val="Corpsdetexte"/>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09E26523" w:rsidR="00A03321" w:rsidRDefault="00A03321" w:rsidP="006C3EE9">
      <w:pPr>
        <w:pStyle w:val="Corpsdetexte"/>
        <w:keepNext/>
        <w:keepLines/>
      </w:pPr>
      <w:r>
        <w:rPr>
          <w:b/>
          <w:bCs/>
        </w:rPr>
        <w:lastRenderedPageBreak/>
        <w:t>Exemple</w:t>
      </w:r>
      <w:r>
        <w:t xml:space="preserve">. </w:t>
      </w:r>
      <w:hyperlink r:id="rId284" w:history="1">
        <w:r w:rsidRPr="00C739DA">
          <w:rPr>
            <w:rFonts w:ascii="Segoe UI" w:hAnsi="Segoe UI" w:cs="Segoe UI"/>
            <w:color w:val="0366D6"/>
            <w:lang w:val="fr-CA"/>
          </w:rPr>
          <w:t>JavaPasAPas</w:t>
        </w:r>
      </w:hyperlink>
      <w:r w:rsidRPr="00C739DA">
        <w:rPr>
          <w:rFonts w:ascii="Segoe UI" w:hAnsi="Segoe UI" w:cs="Segoe UI"/>
          <w:color w:val="586069"/>
          <w:lang w:val="fr-CA"/>
        </w:rPr>
        <w:t>/</w:t>
      </w:r>
      <w:r w:rsidR="00572565">
        <w:rPr>
          <w:rFonts w:ascii="Segoe UI" w:hAnsi="Segoe UI" w:cs="Segoe UI"/>
          <w:b/>
          <w:bCs/>
          <w:color w:val="586069"/>
          <w:lang w:val="fr-CA"/>
        </w:rPr>
        <w:t>chapitre_5/E</w:t>
      </w:r>
      <w:r w:rsidRPr="00C739DA">
        <w:rPr>
          <w:rFonts w:ascii="Segoe UI" w:hAnsi="Segoe UI" w:cs="Segoe UI"/>
          <w:b/>
          <w:bCs/>
          <w:color w:val="586069"/>
          <w:lang w:val="fr-CA"/>
        </w:rPr>
        <w:t>xempleEvenementSouris.java</w:t>
      </w:r>
    </w:p>
    <w:p w14:paraId="4AA3242C" w14:textId="77777777" w:rsidR="00A03321" w:rsidRDefault="00A03321" w:rsidP="00572565">
      <w:pPr>
        <w:pStyle w:val="Corpsdetexte"/>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572565">
      <w:pPr>
        <w:pStyle w:val="Code"/>
        <w:rPr>
          <w:color w:val="000000"/>
          <w:lang w:eastAsia="zh-CN"/>
        </w:rPr>
      </w:pPr>
    </w:p>
    <w:p w14:paraId="5023B087"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public</w:t>
      </w:r>
      <w:proofErr w:type="gramEnd"/>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super</w:t>
      </w:r>
      <w:r w:rsidRPr="00572565">
        <w:rPr>
          <w:color w:val="808030"/>
          <w:lang w:eastAsia="zh-CN"/>
        </w:rPr>
        <w:t>(</w:t>
      </w:r>
      <w:proofErr w:type="gramEnd"/>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572565">
      <w:pPr>
        <w:pStyle w:val="Code"/>
        <w:rPr>
          <w:color w:val="000000"/>
          <w:lang w:eastAsia="zh-CN"/>
        </w:rPr>
      </w:pPr>
    </w:p>
    <w:p w14:paraId="3EE5C0E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xml:space="preserve">// Le paramètre this de </w:t>
      </w:r>
      <w:proofErr w:type="gramStart"/>
      <w:r w:rsidRPr="00572565">
        <w:rPr>
          <w:color w:val="696969"/>
          <w:lang w:eastAsia="zh-CN"/>
        </w:rPr>
        <w:t>addMouseListener(</w:t>
      </w:r>
      <w:proofErr w:type="gramEnd"/>
      <w:r w:rsidRPr="00572565">
        <w:rPr>
          <w:color w:val="696969"/>
          <w:lang w:eastAsia="zh-CN"/>
        </w:rPr>
        <w:t>) indique que l'objet qui doit</w:t>
      </w:r>
    </w:p>
    <w:p w14:paraId="0F26EF7C"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proofErr w:type="gramStart"/>
      <w:r w:rsidRPr="00572565">
        <w:rPr>
          <w:color w:val="808030"/>
          <w:lang w:val="en-CA" w:eastAsia="zh-CN"/>
        </w:rPr>
        <w:t>)</w:t>
      </w:r>
      <w:r w:rsidRPr="00572565">
        <w:rPr>
          <w:color w:val="800080"/>
          <w:lang w:val="en-CA" w:eastAsia="zh-CN"/>
        </w:rPr>
        <w:t>;</w:t>
      </w:r>
      <w:proofErr w:type="gramEnd"/>
    </w:p>
    <w:p w14:paraId="21521393" w14:textId="77777777" w:rsidR="00572565" w:rsidRPr="00572565" w:rsidRDefault="00572565" w:rsidP="00572565">
      <w:pPr>
        <w:pStyle w:val="Code"/>
        <w:rPr>
          <w:color w:val="000000"/>
          <w:lang w:val="en-CA" w:eastAsia="zh-CN"/>
        </w:rPr>
      </w:pPr>
    </w:p>
    <w:p w14:paraId="64C5B6DB"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proofErr w:type="gramEnd"/>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setSize</w:t>
      </w:r>
      <w:proofErr w:type="gramEnd"/>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setVisible</w:t>
      </w:r>
      <w:proofErr w:type="gramEnd"/>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572565">
      <w:pPr>
        <w:pStyle w:val="Code"/>
        <w:rPr>
          <w:color w:val="000000"/>
          <w:lang w:val="fr-FR" w:eastAsia="zh-CN"/>
        </w:rPr>
      </w:pPr>
    </w:p>
    <w:p w14:paraId="22FB3C1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mousePressed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572565">
      <w:pPr>
        <w:pStyle w:val="Code"/>
        <w:rPr>
          <w:color w:val="000000"/>
          <w:lang w:val="fr-FR" w:eastAsia="zh-CN"/>
        </w:rPr>
      </w:pPr>
      <w:r w:rsidRPr="00572565">
        <w:rPr>
          <w:color w:val="000000"/>
          <w:lang w:val="en-CA"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xml:space="preserve">// </w:t>
      </w:r>
      <w:proofErr w:type="gramStart"/>
      <w:r w:rsidRPr="00572565">
        <w:rPr>
          <w:color w:val="696969"/>
          <w:lang w:val="fr-FR" w:eastAsia="zh-CN"/>
        </w:rPr>
        <w:t>repaint(</w:t>
      </w:r>
      <w:proofErr w:type="gramEnd"/>
      <w:r w:rsidRPr="00572565">
        <w:rPr>
          <w:color w:val="696969"/>
          <w:lang w:val="fr-FR" w:eastAsia="zh-CN"/>
        </w:rPr>
        <w:t>) provoque un nouvel appel à paint()</w:t>
      </w:r>
    </w:p>
    <w:p w14:paraId="3886529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repaint</w:t>
      </w:r>
      <w:r w:rsidRPr="00572565">
        <w:rPr>
          <w:color w:val="808030"/>
          <w:lang w:val="fr-FR" w:eastAsia="zh-CN"/>
        </w:rPr>
        <w:t>(</w:t>
      </w:r>
      <w:proofErr w:type="gramEnd"/>
      <w:r w:rsidRPr="00572565">
        <w:rPr>
          <w:color w:val="808030"/>
          <w:lang w:val="fr-FR" w:eastAsia="zh-CN"/>
        </w:rPr>
        <w:t>)</w:t>
      </w:r>
      <w:r w:rsidRPr="00572565">
        <w:rPr>
          <w:color w:val="800080"/>
          <w:lang w:val="fr-FR" w:eastAsia="zh-CN"/>
        </w:rPr>
        <w:t>;</w:t>
      </w:r>
    </w:p>
    <w:p w14:paraId="141B654B"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572565">
      <w:pPr>
        <w:pStyle w:val="Code"/>
        <w:rPr>
          <w:color w:val="000000"/>
          <w:lang w:val="fr-FR" w:eastAsia="zh-CN"/>
        </w:rPr>
      </w:pPr>
    </w:p>
    <w:p w14:paraId="5D68D512"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mouseClicked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572565">
      <w:pPr>
        <w:pStyle w:val="Code"/>
        <w:rPr>
          <w:color w:val="000000"/>
          <w:lang w:val="en-CA" w:eastAsia="zh-CN"/>
        </w:rPr>
      </w:pPr>
    </w:p>
    <w:p w14:paraId="7709E0D0"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mouseEntered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572565">
      <w:pPr>
        <w:pStyle w:val="Code"/>
        <w:rPr>
          <w:color w:val="000000"/>
          <w:lang w:val="en-CA" w:eastAsia="zh-CN"/>
        </w:rPr>
      </w:pPr>
    </w:p>
    <w:p w14:paraId="6AE3A27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mouseExited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572565">
      <w:pPr>
        <w:pStyle w:val="Code"/>
        <w:rPr>
          <w:color w:val="000000"/>
          <w:lang w:val="en-CA" w:eastAsia="zh-CN"/>
        </w:rPr>
      </w:pPr>
    </w:p>
    <w:p w14:paraId="103E158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mouseReleased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572565">
      <w:pPr>
        <w:pStyle w:val="Code"/>
        <w:rPr>
          <w:color w:val="000000"/>
          <w:lang w:val="en-CA" w:eastAsia="zh-CN"/>
        </w:rPr>
      </w:pPr>
    </w:p>
    <w:p w14:paraId="4B4C22E1" w14:textId="77777777" w:rsidR="00572565" w:rsidRPr="00572565" w:rsidRDefault="00572565" w:rsidP="00572565">
      <w:pPr>
        <w:pStyle w:val="Code"/>
        <w:rPr>
          <w:color w:val="000000"/>
          <w:lang w:val="fr-FR" w:eastAsia="zh-CN"/>
        </w:rPr>
      </w:pPr>
      <w:r w:rsidRPr="00572565">
        <w:rPr>
          <w:color w:val="000000"/>
          <w:lang w:val="en-CA" w:eastAsia="zh-CN"/>
        </w:rPr>
        <w:t xml:space="preserve">  </w:t>
      </w:r>
      <w:proofErr w:type="gramStart"/>
      <w:r w:rsidRPr="00572565">
        <w:rPr>
          <w:b/>
          <w:bCs/>
          <w:color w:val="800000"/>
          <w:lang w:val="fr-FR" w:eastAsia="zh-CN"/>
        </w:rPr>
        <w:t>public</w:t>
      </w:r>
      <w:proofErr w:type="gramEnd"/>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fillOval</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572565">
      <w:pPr>
        <w:pStyle w:val="Code"/>
        <w:rPr>
          <w:color w:val="000000"/>
          <w:lang w:val="fr-FR" w:eastAsia="zh-CN"/>
        </w:rPr>
      </w:pPr>
    </w:p>
    <w:p w14:paraId="57966AED"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p>
    <w:p w14:paraId="6BA9F576"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largeur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hauteur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572565">
      <w:pPr>
        <w:pStyle w:val="Code"/>
        <w:rPr>
          <w:color w:val="000000"/>
          <w:lang w:val="fr-FR" w:eastAsia="zh-CN"/>
        </w:rPr>
      </w:pPr>
      <w:r w:rsidRPr="00572565">
        <w:rPr>
          <w:color w:val="000000"/>
          <w:lang w:val="fr-FR" w:eastAsia="zh-CN"/>
        </w:rPr>
        <w:lastRenderedPageBreak/>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p>
    <w:p w14:paraId="0422F947"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572565">
      <w:pPr>
        <w:pStyle w:val="Code"/>
        <w:rPr>
          <w:color w:val="000000"/>
          <w:lang w:val="fr-FR" w:eastAsia="zh-CN"/>
        </w:rPr>
      </w:pPr>
    </w:p>
    <w:p w14:paraId="79DCC555"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572565">
      <w:pPr>
        <w:pStyle w:val="Code"/>
        <w:rPr>
          <w:color w:val="000000"/>
          <w:lang w:val="en-US" w:eastAsia="zh-CN"/>
        </w:rPr>
      </w:pPr>
    </w:p>
    <w:p w14:paraId="44886E8E"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Corpsdetexte"/>
      </w:pPr>
    </w:p>
    <w:p w14:paraId="00462EEC" w14:textId="3BB25D54" w:rsidR="00A03321" w:rsidRDefault="00A03321" w:rsidP="00A03321">
      <w:pPr>
        <w:pStyle w:val="Corpsdetexte"/>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a une signature </w:t>
      </w:r>
      <w:r w:rsidR="00087F02">
        <w:t>prédéfinie</w:t>
      </w:r>
      <w:r>
        <w:t xml:space="preserve"> (e.g. </w:t>
      </w:r>
      <w:hyperlink r:id="rId285" w:anchor="mousePressed-java.awt.event.MouseEvent-" w:history="1">
        <w:r w:rsidRPr="00A038B5">
          <w:rPr>
            <w:rFonts w:ascii="DejaVu Sans Mono" w:hAnsi="DejaVu Sans Mono" w:cs="Courier New"/>
            <w:b/>
            <w:bCs/>
            <w:color w:val="4A6782"/>
            <w:spacing w:val="0"/>
            <w:sz w:val="21"/>
            <w:szCs w:val="21"/>
          </w:rPr>
          <w:t>mousePressed</w:t>
        </w:r>
      </w:hyperlink>
      <w:r w:rsidRPr="00A038B5">
        <w:rPr>
          <w:rFonts w:ascii="DejaVu Sans Mono" w:hAnsi="DejaVu Sans Mono" w:cs="Courier New"/>
          <w:color w:val="353833"/>
          <w:spacing w:val="0"/>
          <w:sz w:val="21"/>
          <w:szCs w:val="21"/>
        </w:rPr>
        <w:t>(</w:t>
      </w:r>
      <w:hyperlink r:id="rId286" w:tooltip="class in java.awt.event" w:history="1">
        <w:r w:rsidRPr="00A038B5">
          <w:rPr>
            <w:rFonts w:ascii="DejaVu Sans Mono" w:hAnsi="DejaVu Sans Mono" w:cs="Courier New"/>
            <w:b/>
            <w:bCs/>
            <w:color w:val="4A6782"/>
            <w:spacing w:val="0"/>
            <w:sz w:val="21"/>
            <w:szCs w:val="21"/>
          </w:rPr>
          <w:t>MouseEvent</w:t>
        </w:r>
      </w:hyperlink>
      <w:r w:rsidRPr="00A038B5">
        <w:rPr>
          <w:rFonts w:ascii="DejaVu Sans Mono" w:hAnsi="DejaVu Sans Mono" w:cs="Courier New"/>
          <w:color w:val="353833"/>
          <w:spacing w:val="0"/>
          <w:sz w:val="21"/>
          <w:szCs w:val="21"/>
        </w:rPr>
        <w: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77777777" w:rsidR="00A03321" w:rsidRDefault="00A03321" w:rsidP="00A03321">
      <w:pPr>
        <w:pStyle w:val="Corpsdetexte"/>
      </w:pPr>
      <w:r>
        <w:t xml:space="preserve">Dans notre exemple, l’objet écouteur est l’objet de la classe </w:t>
      </w:r>
      <w:r>
        <w:rPr>
          <w:i/>
          <w:iCs/>
        </w:rPr>
        <w:t>ExempleEvenementSouris</w:t>
      </w:r>
      <w:r>
        <w:t xml:space="preserve"> qui représente une fenêtre </w:t>
      </w:r>
      <w:hyperlink r:id="rId287"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w:t>
      </w:r>
      <w:proofErr w:type="gramStart"/>
      <w:r>
        <w:t>addMouseListener</w:t>
      </w:r>
      <w:proofErr w:type="gramEnd"/>
      <w:r>
        <w:t>(this);</w:t>
      </w:r>
    </w:p>
    <w:p w14:paraId="0F49C7F3" w14:textId="77777777" w:rsidR="00A03321" w:rsidRDefault="00A03321" w:rsidP="00A03321">
      <w:pPr>
        <w:pStyle w:val="Corpsdetexte"/>
      </w:pPr>
    </w:p>
    <w:p w14:paraId="1C887BA3" w14:textId="77777777" w:rsidR="00A03321" w:rsidRPr="003570DA" w:rsidRDefault="00A03321" w:rsidP="00A03321">
      <w:pPr>
        <w:pStyle w:val="Corpsdetexte"/>
        <w:numPr>
          <w:ilvl w:val="0"/>
          <w:numId w:val="13"/>
        </w:numPr>
        <w:rPr>
          <w:b/>
          <w:bCs/>
        </w:rPr>
      </w:pPr>
      <w:r>
        <w:rPr>
          <w:b/>
          <w:bCs/>
        </w:rPr>
        <w:t>Notion d’interface Java</w:t>
      </w:r>
    </w:p>
    <w:p w14:paraId="3AFBE532" w14:textId="2CD3DD30" w:rsidR="00A03321" w:rsidRDefault="00A03321" w:rsidP="00A03321">
      <w:pPr>
        <w:pStyle w:val="Corpsdetexte"/>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288"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6C9485DB" w14:textId="77777777" w:rsidR="00A03321" w:rsidRDefault="00A03321" w:rsidP="00A03321">
      <w:pPr>
        <w:pStyle w:val="CodeJava9ptCarCar"/>
      </w:pPr>
      <w:proofErr w:type="gramStart"/>
      <w:r>
        <w:t>public</w:t>
      </w:r>
      <w:proofErr w:type="gramEnd"/>
      <w:r>
        <w:t xml:space="preserve"> class ExempleEvenementSouris extends JFrame </w:t>
      </w:r>
      <w:r>
        <w:rPr>
          <w:highlight w:val="yellow"/>
        </w:rPr>
        <w:t>implements MouseListener</w:t>
      </w:r>
    </w:p>
    <w:p w14:paraId="18E00278" w14:textId="77777777" w:rsidR="00A03321" w:rsidRDefault="00A03321" w:rsidP="00A03321">
      <w:pPr>
        <w:pStyle w:val="Corpsdetexte"/>
      </w:pPr>
    </w:p>
    <w:p w14:paraId="64CB7C40" w14:textId="77777777" w:rsidR="00A03321" w:rsidRDefault="00A03321" w:rsidP="00A03321">
      <w:pPr>
        <w:pStyle w:val="Corpsdetexte"/>
      </w:pPr>
      <w:r>
        <w:t xml:space="preserve">Implémenter l’interface </w:t>
      </w:r>
      <w:proofErr w:type="gramStart"/>
      <w:r>
        <w:rPr>
          <w:i/>
          <w:iCs/>
        </w:rPr>
        <w:t>java.awt.event</w:t>
      </w:r>
      <w:proofErr w:type="gramEnd"/>
      <w:r>
        <w:rPr>
          <w:i/>
          <w:iCs/>
        </w:rPr>
        <w:t>.MouseListener</w:t>
      </w:r>
      <w:r>
        <w:t xml:space="preserve"> signifie que la classe doit contenir la définition d’un certain nombre de méthodes dont les signatures sont précisées dans </w:t>
      </w:r>
      <w:r w:rsidRPr="009C51D3">
        <w:rPr>
          <w:i/>
        </w:rPr>
        <w:t>l’interface</w:t>
      </w:r>
      <w:r>
        <w:t xml:space="preserve"> </w:t>
      </w:r>
      <w:r>
        <w:rPr>
          <w:iCs/>
        </w:rPr>
        <w:t xml:space="preserve">Java désignée par le nom </w:t>
      </w:r>
      <w:r>
        <w:rPr>
          <w:i/>
          <w:iCs/>
        </w:rPr>
        <w:t>java.awt.event.MouseListener</w:t>
      </w:r>
      <w:r>
        <w:t xml:space="preserve">. </w:t>
      </w:r>
    </w:p>
    <w:p w14:paraId="6D6A881A" w14:textId="77777777" w:rsidR="00A03321" w:rsidRDefault="00A03321" w:rsidP="00A03321">
      <w:pPr>
        <w:pStyle w:val="Corpsdetexte"/>
      </w:pPr>
      <w:r>
        <w:t xml:space="preserve">Qu’est-ce qu’une interface au sens de </w:t>
      </w:r>
      <w:proofErr w:type="gramStart"/>
      <w:r>
        <w:t>Java?</w:t>
      </w:r>
      <w:proofErr w:type="gramEnd"/>
      <w:r>
        <w:t xml:space="preserve"> Une interface Java est simplement un squelette de classe au sens où une interface contient la définition d’un ensemble de signatures de méthodes mais sans nécessairement spécifier le corps de la méthode. Par exemple,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289"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proofErr w:type="gramStart"/>
      <w:r w:rsidRPr="00320406">
        <w:rPr>
          <w:b/>
          <w:bCs/>
          <w:color w:val="800000"/>
          <w:lang w:eastAsia="zh-CN"/>
        </w:rPr>
        <w:lastRenderedPageBreak/>
        <w:t>package</w:t>
      </w:r>
      <w:proofErr w:type="gramEnd"/>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proofErr w:type="gramStart"/>
      <w:r w:rsidRPr="00320406">
        <w:rPr>
          <w:b/>
          <w:bCs/>
          <w:color w:val="800000"/>
          <w:lang w:eastAsia="zh-CN"/>
        </w:rPr>
        <w:t>public</w:t>
      </w:r>
      <w:proofErr w:type="gramEnd"/>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320406" w:rsidRDefault="00320406" w:rsidP="00320406">
      <w:pPr>
        <w:pStyle w:val="Code"/>
        <w:rPr>
          <w:color w:val="000000"/>
          <w:lang w:eastAsia="zh-CN"/>
        </w:rPr>
      </w:pPr>
      <w:r w:rsidRPr="00320406">
        <w:rPr>
          <w:color w:val="000000"/>
          <w:lang w:eastAsia="zh-CN"/>
        </w:rPr>
        <w:tab/>
      </w:r>
      <w:proofErr w:type="gramStart"/>
      <w:r w:rsidRPr="00320406">
        <w:rPr>
          <w:b/>
          <w:bCs/>
          <w:color w:val="800000"/>
          <w:lang w:eastAsia="zh-CN"/>
        </w:rPr>
        <w:t>public</w:t>
      </w:r>
      <w:proofErr w:type="gramEnd"/>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color w:val="BB7977"/>
          <w:lang w:eastAsia="zh-CN"/>
        </w:rPr>
        <w:t>void</w:t>
      </w:r>
      <w:r w:rsidRPr="00320406">
        <w:rPr>
          <w:color w:val="000000"/>
          <w:lang w:eastAsia="zh-CN"/>
        </w:rPr>
        <w:t xml:space="preserve"> mouseClicked</w:t>
      </w:r>
      <w:r w:rsidRPr="00320406">
        <w:rPr>
          <w:color w:val="808030"/>
          <w:lang w:eastAsia="zh-CN"/>
        </w:rPr>
        <w:t>(</w:t>
      </w:r>
      <w:r w:rsidRPr="00320406">
        <w:rPr>
          <w:color w:val="000000"/>
          <w:lang w:eastAsia="zh-CN"/>
        </w:rPr>
        <w:t>java</w:t>
      </w:r>
      <w:r w:rsidRPr="00320406">
        <w:rPr>
          <w:color w:val="808030"/>
          <w:lang w:eastAsia="zh-CN"/>
        </w:rPr>
        <w:t>.</w:t>
      </w:r>
      <w:r w:rsidRPr="00320406">
        <w:rPr>
          <w:color w:val="000000"/>
          <w:lang w:eastAsia="zh-CN"/>
        </w:rPr>
        <w:t>awt</w:t>
      </w:r>
      <w:r w:rsidRPr="00320406">
        <w:rPr>
          <w:color w:val="808030"/>
          <w:lang w:eastAsia="zh-CN"/>
        </w:rPr>
        <w:t>.</w:t>
      </w:r>
      <w:r w:rsidRPr="00320406">
        <w:rPr>
          <w:color w:val="000000"/>
          <w:lang w:eastAsia="zh-CN"/>
        </w:rPr>
        <w:t>event</w:t>
      </w:r>
      <w:r w:rsidRPr="00320406">
        <w:rPr>
          <w:color w:val="808030"/>
          <w:lang w:eastAsia="zh-CN"/>
        </w:rPr>
        <w:t>.</w:t>
      </w:r>
      <w:r w:rsidRPr="00320406">
        <w:rPr>
          <w:b/>
          <w:bCs/>
          <w:color w:val="BB7977"/>
          <w:lang w:eastAsia="zh-CN"/>
        </w:rPr>
        <w:t>MouseEvent</w:t>
      </w:r>
      <w:r w:rsidRPr="00320406">
        <w:rPr>
          <w:color w:val="000000"/>
          <w:lang w:eastAsia="zh-CN"/>
        </w:rPr>
        <w:t xml:space="preserve"> e</w:t>
      </w:r>
      <w:r w:rsidRPr="00320406">
        <w:rPr>
          <w:color w:val="808030"/>
          <w:lang w:eastAsia="zh-CN"/>
        </w:rPr>
        <w:t>)</w:t>
      </w:r>
      <w:r w:rsidRPr="00320406">
        <w:rPr>
          <w:color w:val="800080"/>
          <w:lang w:eastAsia="zh-CN"/>
        </w:rPr>
        <w:t>{}</w:t>
      </w:r>
    </w:p>
    <w:p w14:paraId="29B2B050" w14:textId="77777777" w:rsidR="00320406" w:rsidRPr="008B351D" w:rsidRDefault="00320406" w:rsidP="00320406">
      <w:pPr>
        <w:pStyle w:val="Code"/>
        <w:rPr>
          <w:color w:val="000000"/>
          <w:lang w:val="en-US" w:eastAsia="zh-CN"/>
        </w:rPr>
      </w:pPr>
      <w:r w:rsidRPr="00320406">
        <w:rPr>
          <w:color w:val="000000"/>
          <w:lang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mousePressed</w:t>
      </w:r>
      <w:r w:rsidRPr="008B351D">
        <w:rPr>
          <w:color w:val="808030"/>
          <w:lang w:val="en-US" w:eastAsia="zh-CN"/>
        </w:rPr>
        <w:t>(</w:t>
      </w:r>
      <w:proofErr w:type="gramEnd"/>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mouseReleased</w:t>
      </w:r>
      <w:r w:rsidRPr="00320406">
        <w:rPr>
          <w:color w:val="808030"/>
          <w:lang w:val="en-CA" w:eastAsia="zh-CN"/>
        </w:rPr>
        <w:t>(</w:t>
      </w:r>
      <w:proofErr w:type="gramEnd"/>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mouseEntered</w:t>
      </w:r>
      <w:r w:rsidRPr="00320406">
        <w:rPr>
          <w:color w:val="808030"/>
          <w:lang w:val="en-CA" w:eastAsia="zh-CN"/>
        </w:rPr>
        <w:t>(</w:t>
      </w:r>
      <w:proofErr w:type="gramEnd"/>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mouseExited</w:t>
      </w:r>
      <w:r w:rsidRPr="00320406">
        <w:rPr>
          <w:color w:val="808030"/>
          <w:lang w:val="en-CA" w:eastAsia="zh-CN"/>
        </w:rPr>
        <w:t>(</w:t>
      </w:r>
      <w:proofErr w:type="gramEnd"/>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Corpsdetexte"/>
      </w:pPr>
    </w:p>
    <w:p w14:paraId="2A6A6ACA" w14:textId="12DF4661" w:rsidR="00A03321" w:rsidRDefault="00A03321" w:rsidP="00A03321">
      <w:pPr>
        <w:pStyle w:val="Corpsdetexte"/>
      </w:pPr>
      <w:r>
        <w:t>Les méthodes de l’interface (</w:t>
      </w:r>
      <w:proofErr w:type="gramStart"/>
      <w:r>
        <w:rPr>
          <w:i/>
          <w:iCs/>
        </w:rPr>
        <w:t>mouseClicked</w:t>
      </w:r>
      <w:r>
        <w:t>(</w:t>
      </w:r>
      <w:proofErr w:type="gramEnd"/>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77777777" w:rsidR="00A03321" w:rsidRPr="0003697B" w:rsidRDefault="00A03321" w:rsidP="00A03321">
      <w:pPr>
        <w:pStyle w:val="Corpsdetexte"/>
        <w:rPr>
          <w:iCs/>
        </w:rPr>
      </w:pPr>
      <w:r>
        <w:t xml:space="preserve">Comme elle implémente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290"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291"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292"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93"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94"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95"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l’écouteur </w:t>
      </w:r>
      <w:r>
        <w:rPr>
          <w:i/>
          <w:iCs/>
        </w:rPr>
        <w:t>ExempleEvenementSouris</w:t>
      </w:r>
      <w:r>
        <w:t>. Ces méthodes seront appelées automatiquement lorsque les événements se produisent.</w:t>
      </w:r>
    </w:p>
    <w:p w14:paraId="53B5DE8D" w14:textId="77777777" w:rsidR="00A03321" w:rsidRDefault="00A03321" w:rsidP="00A03321">
      <w:pPr>
        <w:pStyle w:val="Corpsdetexte"/>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w:t>
      </w:r>
      <w:proofErr w:type="gramStart"/>
      <w:r w:rsidRPr="009D038D">
        <w:rPr>
          <w:lang w:val="en-CA" w:eastAsia="zh-CN"/>
        </w:rPr>
        <w:t>mousePressed(</w:t>
      </w:r>
      <w:proofErr w:type="gramEnd"/>
      <w:r w:rsidRPr="009D038D">
        <w:rPr>
          <w:lang w:val="en-CA" w:eastAsia="zh-CN"/>
        </w:rPr>
        <w:t>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proofErr w:type="gramStart"/>
      <w:r w:rsidRPr="00987493">
        <w:rPr>
          <w:lang w:val="fr-FR" w:eastAsia="zh-CN"/>
        </w:rPr>
        <w:t>x</w:t>
      </w:r>
      <w:proofErr w:type="gramEnd"/>
      <w:r w:rsidRPr="00987493">
        <w:rPr>
          <w:lang w:val="fr-FR" w:eastAsia="zh-CN"/>
        </w:rPr>
        <w:t xml:space="preserve">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w:t>
      </w:r>
      <w:proofErr w:type="gramStart"/>
      <w:r w:rsidRPr="00987493">
        <w:rPr>
          <w:lang w:val="fr-FR" w:eastAsia="zh-CN"/>
        </w:rPr>
        <w:t>y</w:t>
      </w:r>
      <w:proofErr w:type="gramEnd"/>
      <w:r w:rsidRPr="00987493">
        <w:rPr>
          <w:lang w:val="fr-FR" w:eastAsia="zh-CN"/>
        </w:rPr>
        <w:t xml:space="preserve">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xml:space="preserve">// </w:t>
      </w:r>
      <w:proofErr w:type="gramStart"/>
      <w:r w:rsidRPr="00987493">
        <w:rPr>
          <w:color w:val="696969"/>
          <w:lang w:val="fr-FR" w:eastAsia="zh-CN"/>
        </w:rPr>
        <w:t>repaint(</w:t>
      </w:r>
      <w:proofErr w:type="gramEnd"/>
      <w:r w:rsidRPr="00987493">
        <w:rPr>
          <w:color w:val="696969"/>
          <w:lang w:val="fr-FR" w:eastAsia="zh-CN"/>
        </w:rPr>
        <w: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proofErr w:type="gramStart"/>
      <w:r w:rsidRPr="00987493">
        <w:rPr>
          <w:lang w:eastAsia="zh-CN"/>
        </w:rPr>
        <w:t>repaint</w:t>
      </w:r>
      <w:r w:rsidRPr="00987493">
        <w:rPr>
          <w:color w:val="808030"/>
          <w:lang w:eastAsia="zh-CN"/>
        </w:rPr>
        <w:t>(</w:t>
      </w:r>
      <w:proofErr w:type="gramEnd"/>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77777777" w:rsidR="00A03321" w:rsidRDefault="00A03321" w:rsidP="00A03321">
      <w:pPr>
        <w:pStyle w:val="Corpsdetexte"/>
      </w:pPr>
      <w:r>
        <w:t xml:space="preserve">La méthode a un paramètre qui est un objet de la classe </w:t>
      </w:r>
      <w:hyperlink r:id="rId296"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97"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98"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99"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77777777" w:rsidR="00A03321" w:rsidRDefault="00A03321" w:rsidP="00A03321">
      <w:pPr>
        <w:pStyle w:val="Corpsdetexte"/>
      </w:pPr>
      <w:r>
        <w:t xml:space="preserve">Ensuite, la méthode </w:t>
      </w:r>
      <w:proofErr w:type="gramStart"/>
      <w:r>
        <w:rPr>
          <w:i/>
          <w:iCs/>
        </w:rPr>
        <w:t>repaint</w:t>
      </w:r>
      <w:r>
        <w:t>(</w:t>
      </w:r>
      <w:proofErr w:type="gramEnd"/>
      <w:r>
        <w:t xml:space="preserve">) est appelée. Cette méthode est héritée de la classe </w:t>
      </w:r>
      <w:hyperlink r:id="rId300"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proofErr w:type="gramStart"/>
      <w:r>
        <w:rPr>
          <w:i/>
          <w:iCs/>
        </w:rPr>
        <w:t>paint</w:t>
      </w:r>
      <w:r>
        <w:t>(</w:t>
      </w:r>
      <w:proofErr w:type="gramEnd"/>
      <w:r>
        <w:t>) qui dessine un nouveau Bot à la position courante de la souris.</w:t>
      </w:r>
    </w:p>
    <w:p w14:paraId="4BB3331D" w14:textId="77777777" w:rsidR="00A03321" w:rsidRPr="00D30B90"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sidRPr="00D30B90">
        <w:rPr>
          <w:b/>
          <w:bCs/>
        </w:rPr>
        <w:lastRenderedPageBreak/>
        <w:t xml:space="preserve">Méthodes </w:t>
      </w:r>
      <w:proofErr w:type="gramStart"/>
      <w:r w:rsidRPr="00D30B90">
        <w:rPr>
          <w:b/>
          <w:bCs/>
          <w:i/>
          <w:iCs/>
        </w:rPr>
        <w:t>paint</w:t>
      </w:r>
      <w:r w:rsidRPr="00D30B90">
        <w:rPr>
          <w:b/>
          <w:bCs/>
        </w:rPr>
        <w:t>(</w:t>
      </w:r>
      <w:proofErr w:type="gramEnd"/>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3A65B70C"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Pourquoi ne devrait-on pas appeler </w:t>
      </w:r>
      <w:proofErr w:type="gramStart"/>
      <w:r>
        <w:rPr>
          <w:i/>
          <w:iCs/>
        </w:rPr>
        <w:t>paint</w:t>
      </w:r>
      <w:r>
        <w:t>(</w:t>
      </w:r>
      <w:proofErr w:type="gramEnd"/>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proofErr w:type="gramStart"/>
      <w:r w:rsidRPr="00C77C46">
        <w:rPr>
          <w:i/>
          <w:iCs/>
        </w:rPr>
        <w:t>repaint</w:t>
      </w:r>
      <w:r>
        <w:t>(</w:t>
      </w:r>
      <w:proofErr w:type="gramEnd"/>
      <w:r>
        <w:t xml:space="preserve">) effectue cette coordination avant que </w:t>
      </w:r>
      <w:r>
        <w:rPr>
          <w:i/>
          <w:iCs/>
        </w:rPr>
        <w:t>paint</w:t>
      </w:r>
      <w:r>
        <w:t xml:space="preserve">() ne soit appelée. En </w:t>
      </w:r>
      <w:proofErr w:type="gramStart"/>
      <w:r>
        <w:t>particulier,  la</w:t>
      </w:r>
      <w:proofErr w:type="gramEnd"/>
      <w:r>
        <w:t xml:space="preserve">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proofErr w:type="gramStart"/>
      <w:r w:rsidRPr="00A928A5">
        <w:rPr>
          <w:i/>
          <w:iCs/>
        </w:rPr>
        <w:t>repaint</w:t>
      </w:r>
      <w:r>
        <w:t>(</w:t>
      </w:r>
      <w:proofErr w:type="gramEnd"/>
      <w:r>
        <w:t>) qui est appelée automatiquement lorsqu’il faut redessiner le contenu de la fenêtre lors des manipulations des fenêtres.</w:t>
      </w:r>
    </w:p>
    <w:p w14:paraId="47AD4336" w14:textId="77777777" w:rsidR="00A03321" w:rsidRDefault="00A03321" w:rsidP="00A03321">
      <w:pPr>
        <w:pStyle w:val="Corpsdetexte"/>
      </w:pPr>
      <w:r>
        <w:t xml:space="preserve">Les autres méthodes de l’interface </w:t>
      </w:r>
      <w:hyperlink r:id="rId301"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t xml:space="preserve">    </w:t>
      </w:r>
      <w:r>
        <w:rPr>
          <w:lang w:val="en-CA"/>
        </w:rPr>
        <w:t xml:space="preserve">public void </w:t>
      </w:r>
      <w:proofErr w:type="gramStart"/>
      <w:r>
        <w:rPr>
          <w:lang w:val="en-CA"/>
        </w:rPr>
        <w:t>mouseClicked(</w:t>
      </w:r>
      <w:proofErr w:type="gramEnd"/>
      <w:r>
        <w:rPr>
          <w:lang w:val="en-CA"/>
        </w:rPr>
        <w:t>MouseEvent leMouseEvent){}</w:t>
      </w:r>
    </w:p>
    <w:p w14:paraId="3A6B3469" w14:textId="77777777" w:rsidR="00A03321" w:rsidRDefault="00A03321" w:rsidP="00A03321">
      <w:pPr>
        <w:pStyle w:val="CodeJava9ptCarCar"/>
        <w:rPr>
          <w:lang w:val="en-CA"/>
        </w:rPr>
      </w:pPr>
      <w:r>
        <w:rPr>
          <w:lang w:val="en-CA"/>
        </w:rPr>
        <w:t xml:space="preserve">    public void </w:t>
      </w:r>
      <w:proofErr w:type="gramStart"/>
      <w:r>
        <w:rPr>
          <w:lang w:val="en-CA"/>
        </w:rPr>
        <w:t>mouseEntered(</w:t>
      </w:r>
      <w:proofErr w:type="gramEnd"/>
      <w:r>
        <w:rPr>
          <w:lang w:val="en-CA"/>
        </w:rPr>
        <w:t>MouseEvent leMouseEvent){}</w:t>
      </w:r>
    </w:p>
    <w:p w14:paraId="3DC67F27" w14:textId="77777777" w:rsidR="00A03321" w:rsidRDefault="00A03321" w:rsidP="00A03321">
      <w:pPr>
        <w:pStyle w:val="CodeJava9ptCarCar"/>
        <w:rPr>
          <w:lang w:val="en-CA"/>
        </w:rPr>
      </w:pPr>
      <w:r>
        <w:rPr>
          <w:lang w:val="en-CA"/>
        </w:rPr>
        <w:t xml:space="preserve">    public void </w:t>
      </w:r>
      <w:proofErr w:type="gramStart"/>
      <w:r>
        <w:rPr>
          <w:lang w:val="en-CA"/>
        </w:rPr>
        <w:t>mouseExited(</w:t>
      </w:r>
      <w:proofErr w:type="gramEnd"/>
      <w:r>
        <w:rPr>
          <w:lang w:val="en-CA"/>
        </w:rPr>
        <w:t>MouseEvent leMouseEvent){}</w:t>
      </w:r>
    </w:p>
    <w:p w14:paraId="0308E14D" w14:textId="77777777" w:rsidR="00A03321" w:rsidRDefault="00A03321" w:rsidP="00A03321">
      <w:pPr>
        <w:pStyle w:val="CodeJava9ptCarCar"/>
        <w:rPr>
          <w:lang w:val="en-CA"/>
        </w:rPr>
      </w:pPr>
      <w:r>
        <w:rPr>
          <w:lang w:val="en-CA"/>
        </w:rPr>
        <w:t xml:space="preserve">    public void </w:t>
      </w:r>
      <w:proofErr w:type="gramStart"/>
      <w:r>
        <w:rPr>
          <w:lang w:val="en-CA"/>
        </w:rPr>
        <w:t>mouseReleased(</w:t>
      </w:r>
      <w:proofErr w:type="gramEnd"/>
      <w:r>
        <w:rPr>
          <w:lang w:val="en-CA"/>
        </w:rPr>
        <w:t>MouseEvent leMouseEvent){}</w:t>
      </w:r>
    </w:p>
    <w:p w14:paraId="06B7EA31" w14:textId="77777777" w:rsidR="00A03321" w:rsidRDefault="00A03321" w:rsidP="00A03321">
      <w:pPr>
        <w:pStyle w:val="Corpsdetexte"/>
      </w:pPr>
      <w:r>
        <w:t xml:space="preserve">Elles doivent tout de même être déclarées dans la classe </w:t>
      </w:r>
      <w:r>
        <w:rPr>
          <w:i/>
          <w:iCs/>
        </w:rPr>
        <w:t>ExempleEvenementSouris</w:t>
      </w:r>
      <w:r>
        <w:t xml:space="preserve"> car elle implémente l’interface </w:t>
      </w:r>
      <w:hyperlink r:id="rId302"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5FA71F97" w:rsidR="00A03321" w:rsidRDefault="00A03321" w:rsidP="00A03321">
      <w:pPr>
        <w:pStyle w:val="Corpsdetexte"/>
      </w:pPr>
      <w:r>
        <w:t xml:space="preserve">Un peu comme pour la méthode </w:t>
      </w:r>
      <w:proofErr w:type="gramStart"/>
      <w:r>
        <w:rPr>
          <w:i/>
          <w:iCs/>
        </w:rPr>
        <w:t>paint</w:t>
      </w:r>
      <w:r>
        <w:t>(</w:t>
      </w:r>
      <w:proofErr w:type="gramEnd"/>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303"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Corpsdetexte"/>
        <w:numPr>
          <w:ilvl w:val="0"/>
          <w:numId w:val="13"/>
        </w:numPr>
        <w:rPr>
          <w:b/>
          <w:bCs/>
        </w:rPr>
      </w:pPr>
      <w:r>
        <w:rPr>
          <w:b/>
          <w:bCs/>
        </w:rPr>
        <w:t>Variables déclarées au niveau de la classe</w:t>
      </w:r>
    </w:p>
    <w:p w14:paraId="3BFA1822" w14:textId="77777777" w:rsidR="00A03321" w:rsidRDefault="00A03321" w:rsidP="00A03321">
      <w:pPr>
        <w:pStyle w:val="Corpsdetexte"/>
      </w:pPr>
      <w:r>
        <w:t xml:space="preserve">Vous avez peut-être noté que les variables </w:t>
      </w:r>
      <w:r>
        <w:rPr>
          <w:i/>
          <w:iCs/>
        </w:rPr>
        <w:t>x</w:t>
      </w:r>
      <w:r>
        <w:t xml:space="preserve"> et </w:t>
      </w:r>
      <w:r>
        <w:rPr>
          <w:i/>
          <w:iCs/>
        </w:rPr>
        <w:t>y</w:t>
      </w:r>
      <w:r>
        <w:t xml:space="preserve"> ne sont pas définies dans la méthode </w:t>
      </w:r>
      <w:proofErr w:type="gramStart"/>
      <w:r>
        <w:rPr>
          <w:i/>
          <w:iCs/>
        </w:rPr>
        <w:t>mousePressed</w:t>
      </w:r>
      <w:r>
        <w:t>(</w:t>
      </w:r>
      <w:proofErr w:type="gramEnd"/>
      <w:r>
        <w:t>) mais au début du corps de la classe dans les lignes suivantes :</w:t>
      </w:r>
    </w:p>
    <w:p w14:paraId="047C97C3" w14:textId="77777777" w:rsidR="00A03321" w:rsidRDefault="00A03321" w:rsidP="00A03321">
      <w:pPr>
        <w:pStyle w:val="CodeJava9ptCarCar"/>
      </w:pPr>
      <w:r>
        <w:t xml:space="preserve">    </w:t>
      </w:r>
      <w:proofErr w:type="gramStart"/>
      <w:r>
        <w:t>private</w:t>
      </w:r>
      <w:proofErr w:type="gramEnd"/>
      <w:r>
        <w:t xml:space="preserve"> int x = 0; // Coordonnée x du Bot à dessiner</w:t>
      </w:r>
    </w:p>
    <w:p w14:paraId="3AD6CB4A" w14:textId="77777777" w:rsidR="00A03321" w:rsidRDefault="00A03321" w:rsidP="00A03321">
      <w:pPr>
        <w:pStyle w:val="CodeJava9ptCarCar"/>
      </w:pPr>
      <w:r>
        <w:t xml:space="preserve">    </w:t>
      </w:r>
      <w:proofErr w:type="gramStart"/>
      <w:r>
        <w:t>private</w:t>
      </w:r>
      <w:proofErr w:type="gramEnd"/>
      <w:r>
        <w:t xml:space="preserve"> int y = 0; // Coordonnée y du Bot à dessiner</w:t>
      </w:r>
    </w:p>
    <w:p w14:paraId="5D41993E" w14:textId="77777777" w:rsidR="00A03321" w:rsidRDefault="00A03321" w:rsidP="00A03321">
      <w:pPr>
        <w:pStyle w:val="Corpsdetexte"/>
      </w:pPr>
    </w:p>
    <w:p w14:paraId="7FCECD66" w14:textId="4DF646EA" w:rsidR="00530BF8" w:rsidRDefault="00790DA8" w:rsidP="00A03321">
      <w:pPr>
        <w:pStyle w:val="Corpsdetexte"/>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133" w:name="OLE_LINK50"/>
      <w:bookmarkStart w:id="134" w:name="OLE_LINK51"/>
      <w:r w:rsidR="00530BF8">
        <w:t>dérivées</w:t>
      </w:r>
      <w:bookmarkEnd w:id="133"/>
      <w:bookmarkEnd w:id="134"/>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w:t>
      </w:r>
      <w:proofErr w:type="gramStart"/>
      <w:r w:rsidR="00530BF8">
        <w:t xml:space="preserve">la visibilité </w:t>
      </w:r>
      <w:r w:rsidR="00530BF8" w:rsidRPr="00530BF8">
        <w:rPr>
          <w:i/>
          <w:iCs/>
        </w:rPr>
        <w:t>public</w:t>
      </w:r>
      <w:proofErr w:type="gramEnd"/>
      <w:r w:rsidR="00530BF8">
        <w:t>.</w:t>
      </w:r>
    </w:p>
    <w:p w14:paraId="38A0C4AD" w14:textId="0D89F027" w:rsidR="00A03321" w:rsidRDefault="00530BF8" w:rsidP="00A03321">
      <w:pPr>
        <w:pStyle w:val="Corpsdetexte"/>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d’être accédées non seulement dans </w:t>
      </w:r>
      <w:proofErr w:type="gramStart"/>
      <w:r w:rsidR="00A03321" w:rsidRPr="00F169A4">
        <w:rPr>
          <w:i/>
        </w:rPr>
        <w:t>mousePressed</w:t>
      </w:r>
      <w:r w:rsidR="00A03321">
        <w:t>(</w:t>
      </w:r>
      <w:proofErr w:type="gramEnd"/>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w:t>
      </w:r>
      <w:proofErr w:type="gramStart"/>
      <w:r>
        <w:t>public</w:t>
      </w:r>
      <w:proofErr w:type="gramEnd"/>
      <w:r>
        <w:t xml:space="preserve"> void paint (Graphics g) {</w:t>
      </w:r>
    </w:p>
    <w:p w14:paraId="1DCB3563" w14:textId="4F5967FE" w:rsidR="00A03321" w:rsidRDefault="00790DA8" w:rsidP="00790DA8">
      <w:pPr>
        <w:pStyle w:val="CodeJava9ptCarCar"/>
      </w:pPr>
      <w:r>
        <w:t xml:space="preserve">        </w:t>
      </w:r>
      <w:proofErr w:type="gramStart"/>
      <w:r w:rsidR="00A03321">
        <w:t>super.paint</w:t>
      </w:r>
      <w:proofErr w:type="gramEnd"/>
      <w:r w:rsidR="00A03321">
        <w:t>(g);</w:t>
      </w:r>
    </w:p>
    <w:p w14:paraId="17CBD109" w14:textId="77777777" w:rsidR="00A03321" w:rsidRDefault="00A03321" w:rsidP="00A03321">
      <w:pPr>
        <w:pStyle w:val="CodeJava9ptCarCar"/>
      </w:pPr>
      <w:r>
        <w:t xml:space="preserve">        </w:t>
      </w:r>
      <w:proofErr w:type="gramStart"/>
      <w:r>
        <w:t>paintBot</w:t>
      </w:r>
      <w:proofErr w:type="gramEnd"/>
      <w:r>
        <w: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Corpsdetexte"/>
      </w:pPr>
    </w:p>
    <w:p w14:paraId="4CAF09A7" w14:textId="77777777" w:rsidR="00A03321" w:rsidRDefault="00A03321" w:rsidP="00A03321">
      <w:pPr>
        <w:pStyle w:val="Corpsdetexte"/>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proofErr w:type="gramStart"/>
      <w:r>
        <w:rPr>
          <w:i/>
          <w:iCs/>
        </w:rPr>
        <w:t>mousePressed</w:t>
      </w:r>
      <w:r>
        <w:t>(</w:t>
      </w:r>
      <w:proofErr w:type="gramEnd"/>
      <w:r>
        <w:t xml:space="preserve">), la méthode </w:t>
      </w:r>
      <w:r>
        <w:rPr>
          <w:i/>
          <w:iCs/>
        </w:rPr>
        <w:t>paint</w:t>
      </w:r>
      <w:r>
        <w:t>() n’aurait pu y accéder. D’ailleurs, ceci aurait provoqué une erreur de compilation.</w:t>
      </w:r>
    </w:p>
    <w:p w14:paraId="72121FEC" w14:textId="77777777" w:rsidR="00A03321" w:rsidRDefault="00A03321" w:rsidP="00320406">
      <w:pPr>
        <w:pStyle w:val="Corpsdetexte"/>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proofErr w:type="gramStart"/>
      <w:r>
        <w:rPr>
          <w:i/>
          <w:iCs/>
        </w:rPr>
        <w:t>paint</w:t>
      </w:r>
      <w:r>
        <w:t>(</w:t>
      </w:r>
      <w:proofErr w:type="gramEnd"/>
      <w:r>
        <w:t>) :</w:t>
      </w:r>
    </w:p>
    <w:p w14:paraId="4E849DF7" w14:textId="77777777" w:rsidR="00320406" w:rsidRPr="00320406" w:rsidRDefault="00320406" w:rsidP="00320406">
      <w:pPr>
        <w:pStyle w:val="Code"/>
        <w:rPr>
          <w:color w:val="000000"/>
          <w:lang w:eastAsia="zh-CN"/>
        </w:rPr>
      </w:pPr>
      <w:proofErr w:type="gramStart"/>
      <w:r w:rsidRPr="00320406">
        <w:rPr>
          <w:b/>
          <w:bCs/>
          <w:color w:val="800000"/>
          <w:lang w:eastAsia="zh-CN"/>
        </w:rPr>
        <w:t>import</w:t>
      </w:r>
      <w:proofErr w:type="gramEnd"/>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proofErr w:type="gramStart"/>
      <w:r w:rsidRPr="00320406">
        <w:rPr>
          <w:b/>
          <w:bCs/>
          <w:color w:val="800000"/>
          <w:lang w:eastAsia="zh-CN"/>
        </w:rPr>
        <w:t>import</w:t>
      </w:r>
      <w:proofErr w:type="gramEnd"/>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proofErr w:type="gramStart"/>
      <w:r w:rsidRPr="00320406">
        <w:rPr>
          <w:b/>
          <w:bCs/>
          <w:color w:val="800000"/>
          <w:lang w:eastAsia="zh-CN"/>
        </w:rPr>
        <w:t>import</w:t>
      </w:r>
      <w:proofErr w:type="gramEnd"/>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proofErr w:type="gramStart"/>
      <w:r w:rsidRPr="00320406">
        <w:rPr>
          <w:b/>
          <w:bCs/>
          <w:color w:val="800000"/>
          <w:lang w:eastAsia="zh-CN"/>
        </w:rPr>
        <w:t>public</w:t>
      </w:r>
      <w:proofErr w:type="gramEnd"/>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b/>
          <w:bCs/>
          <w:color w:val="800000"/>
          <w:lang w:eastAsia="zh-CN"/>
        </w:rPr>
        <w:t>public</w:t>
      </w:r>
      <w:proofErr w:type="gramEnd"/>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b/>
          <w:bCs/>
          <w:color w:val="800000"/>
          <w:lang w:eastAsia="zh-CN"/>
        </w:rPr>
        <w:t>super</w:t>
      </w:r>
      <w:r w:rsidRPr="00320406">
        <w:rPr>
          <w:color w:val="808030"/>
          <w:lang w:eastAsia="zh-CN"/>
        </w:rPr>
        <w:t>(</w:t>
      </w:r>
      <w:proofErr w:type="gramEnd"/>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320406">
      <w:pPr>
        <w:pStyle w:val="Code"/>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xml:space="preserve">// Le paramètre this de </w:t>
      </w:r>
      <w:proofErr w:type="gramStart"/>
      <w:r w:rsidRPr="00320406">
        <w:rPr>
          <w:color w:val="696969"/>
          <w:lang w:eastAsia="zh-CN"/>
        </w:rPr>
        <w:t>addMouseListener(</w:t>
      </w:r>
      <w:proofErr w:type="gramEnd"/>
      <w:r w:rsidRPr="00320406">
        <w:rPr>
          <w:color w:val="696969"/>
          <w:lang w:eastAsia="zh-CN"/>
        </w:rPr>
        <w:t>)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proofErr w:type="gramStart"/>
      <w:r w:rsidRPr="00320406">
        <w:rPr>
          <w:color w:val="808030"/>
          <w:lang w:val="en-CA" w:eastAsia="zh-CN"/>
        </w:rPr>
        <w:t>)</w:t>
      </w:r>
      <w:r w:rsidRPr="00320406">
        <w:rPr>
          <w:color w:val="800080"/>
          <w:lang w:val="en-CA" w:eastAsia="zh-CN"/>
        </w:rPr>
        <w:t>;</w:t>
      </w:r>
      <w:proofErr w:type="gramEnd"/>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proofErr w:type="gramStart"/>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proofErr w:type="gramEnd"/>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proofErr w:type="gramStart"/>
      <w:r w:rsidRPr="00320406">
        <w:rPr>
          <w:b/>
          <w:bCs/>
          <w:color w:val="800000"/>
          <w:lang w:val="en-CA" w:eastAsia="zh-CN"/>
        </w:rPr>
        <w:t>this</w:t>
      </w:r>
      <w:r w:rsidRPr="00320406">
        <w:rPr>
          <w:color w:val="808030"/>
          <w:lang w:val="en-CA" w:eastAsia="zh-CN"/>
        </w:rPr>
        <w:t>.</w:t>
      </w:r>
      <w:r w:rsidRPr="00320406">
        <w:rPr>
          <w:color w:val="000000"/>
          <w:lang w:val="en-CA" w:eastAsia="zh-CN"/>
        </w:rPr>
        <w:t>setSize</w:t>
      </w:r>
      <w:proofErr w:type="gramEnd"/>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proofErr w:type="gramStart"/>
      <w:r w:rsidRPr="00320406">
        <w:rPr>
          <w:b/>
          <w:bCs/>
          <w:color w:val="800000"/>
          <w:lang w:val="en-CA" w:eastAsia="zh-CN"/>
        </w:rPr>
        <w:t>this</w:t>
      </w:r>
      <w:r w:rsidRPr="00320406">
        <w:rPr>
          <w:color w:val="808030"/>
          <w:lang w:val="en-CA" w:eastAsia="zh-CN"/>
        </w:rPr>
        <w:t>.</w:t>
      </w:r>
      <w:r w:rsidRPr="00320406">
        <w:rPr>
          <w:color w:val="000000"/>
          <w:lang w:val="en-CA" w:eastAsia="zh-CN"/>
        </w:rPr>
        <w:t>setVisible</w:t>
      </w:r>
      <w:proofErr w:type="gramEnd"/>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320406">
      <w:pPr>
        <w:pStyle w:val="Code"/>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mousePressed</w:t>
      </w:r>
      <w:r w:rsidRPr="00320406">
        <w:rPr>
          <w:color w:val="808030"/>
          <w:lang w:val="en-CA" w:eastAsia="zh-CN"/>
        </w:rPr>
        <w:t>(</w:t>
      </w:r>
      <w:proofErr w:type="gramEnd"/>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proofErr w:type="gramStart"/>
      <w:r w:rsidRPr="00320406">
        <w:rPr>
          <w:color w:val="BB7977"/>
          <w:lang w:eastAsia="zh-CN"/>
        </w:rPr>
        <w:t>int</w:t>
      </w:r>
      <w:proofErr w:type="gramEnd"/>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BB7977"/>
          <w:lang w:eastAsia="zh-CN"/>
        </w:rPr>
        <w:t>int</w:t>
      </w:r>
      <w:proofErr w:type="gramEnd"/>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xml:space="preserve">// </w:t>
      </w:r>
      <w:proofErr w:type="gramStart"/>
      <w:r w:rsidRPr="00320406">
        <w:rPr>
          <w:color w:val="696969"/>
          <w:lang w:eastAsia="zh-CN"/>
        </w:rPr>
        <w:t>repaint(</w:t>
      </w:r>
      <w:proofErr w:type="gramEnd"/>
      <w:r w:rsidRPr="00320406">
        <w:rPr>
          <w:color w:val="696969"/>
          <w:lang w:eastAsia="zh-CN"/>
        </w:rPr>
        <w: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repaint</w:t>
      </w:r>
      <w:r w:rsidRPr="00320406">
        <w:rPr>
          <w:color w:val="808030"/>
          <w:lang w:eastAsia="zh-CN"/>
        </w:rPr>
        <w:t>(</w:t>
      </w:r>
      <w:proofErr w:type="gramEnd"/>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320406">
      <w:pPr>
        <w:pStyle w:val="Code"/>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xml:space="preserve">// événements de souris même </w:t>
      </w:r>
      <w:proofErr w:type="gramStart"/>
      <w:r w:rsidRPr="00320406">
        <w:rPr>
          <w:color w:val="696969"/>
          <w:lang w:eastAsia="zh-CN"/>
        </w:rPr>
        <w:t>s'il ne font</w:t>
      </w:r>
      <w:proofErr w:type="gramEnd"/>
      <w:r w:rsidRPr="00320406">
        <w:rPr>
          <w:color w:val="696969"/>
          <w:lang w:eastAsia="zh-CN"/>
        </w:rPr>
        <w:t xml:space="preserve">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mouseClicked</w:t>
      </w:r>
      <w:r w:rsidRPr="00320406">
        <w:rPr>
          <w:color w:val="808030"/>
          <w:lang w:val="en-CA" w:eastAsia="zh-CN"/>
        </w:rPr>
        <w:t>(</w:t>
      </w:r>
      <w:proofErr w:type="gramEnd"/>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mouseEntered</w:t>
      </w:r>
      <w:r w:rsidRPr="00320406">
        <w:rPr>
          <w:color w:val="808030"/>
          <w:lang w:val="en-CA" w:eastAsia="zh-CN"/>
        </w:rPr>
        <w:t>(</w:t>
      </w:r>
      <w:proofErr w:type="gramEnd"/>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mouseExited</w:t>
      </w:r>
      <w:r w:rsidRPr="00320406">
        <w:rPr>
          <w:color w:val="808030"/>
          <w:lang w:val="en-CA" w:eastAsia="zh-CN"/>
        </w:rPr>
        <w:t>(</w:t>
      </w:r>
      <w:proofErr w:type="gramEnd"/>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w:t>
      </w:r>
      <w:proofErr w:type="gramStart"/>
      <w:r w:rsidRPr="00320406">
        <w:rPr>
          <w:color w:val="000000"/>
          <w:lang w:val="en-CA" w:eastAsia="zh-CN"/>
        </w:rPr>
        <w:t>mouseReleased</w:t>
      </w:r>
      <w:r w:rsidRPr="00320406">
        <w:rPr>
          <w:color w:val="808030"/>
          <w:lang w:val="en-CA" w:eastAsia="zh-CN"/>
        </w:rPr>
        <w:t>(</w:t>
      </w:r>
      <w:proofErr w:type="gramEnd"/>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320406">
      <w:pPr>
        <w:pStyle w:val="Code"/>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proofErr w:type="gramStart"/>
      <w:r w:rsidRPr="00320406">
        <w:rPr>
          <w:b/>
          <w:bCs/>
          <w:color w:val="800000"/>
          <w:lang w:eastAsia="zh-CN"/>
        </w:rPr>
        <w:t>public</w:t>
      </w:r>
      <w:proofErr w:type="gramEnd"/>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setColor</w:t>
      </w:r>
      <w:proofErr w:type="gramEnd"/>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fillOval</w:t>
      </w:r>
      <w:proofErr w:type="gramEnd"/>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lastRenderedPageBreak/>
        <w:t xml:space="preserve">    </w:t>
      </w:r>
      <w:proofErr w:type="gramStart"/>
      <w:r w:rsidRPr="00320406">
        <w:rPr>
          <w:color w:val="000000"/>
          <w:lang w:eastAsia="zh-CN"/>
        </w:rPr>
        <w:t>g</w:t>
      </w:r>
      <w:r w:rsidRPr="00320406">
        <w:rPr>
          <w:color w:val="808030"/>
          <w:lang w:eastAsia="zh-CN"/>
        </w:rPr>
        <w:t>.</w:t>
      </w:r>
      <w:r w:rsidRPr="00320406">
        <w:rPr>
          <w:color w:val="000000"/>
          <w:lang w:eastAsia="zh-CN"/>
        </w:rPr>
        <w:t>setColor</w:t>
      </w:r>
      <w:proofErr w:type="gramEnd"/>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fillRect</w:t>
      </w:r>
      <w:proofErr w:type="gramEnd"/>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fillRect</w:t>
      </w:r>
      <w:proofErr w:type="gramEnd"/>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x</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y</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largeur</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hauteur</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drawLine</w:t>
      </w:r>
      <w:proofErr w:type="gramEnd"/>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x</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y</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x</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y</w:t>
      </w:r>
      <w:proofErr w:type="gramEnd"/>
      <w:r w:rsidRPr="00320406">
        <w:rPr>
          <w:color w:val="000000"/>
          <w:lang w:eastAsia="zh-CN"/>
        </w:rPr>
        <w:t xml:space="preserve">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setColor</w:t>
      </w:r>
      <w:proofErr w:type="gramEnd"/>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w:t>
      </w:r>
      <w:proofErr w:type="gramStart"/>
      <w:r w:rsidRPr="00320406">
        <w:rPr>
          <w:color w:val="000000"/>
          <w:lang w:eastAsia="zh-CN"/>
        </w:rPr>
        <w:t>g</w:t>
      </w:r>
      <w:r w:rsidRPr="00320406">
        <w:rPr>
          <w:color w:val="808030"/>
          <w:lang w:eastAsia="zh-CN"/>
        </w:rPr>
        <w:t>.</w:t>
      </w:r>
      <w:r w:rsidRPr="00320406">
        <w:rPr>
          <w:color w:val="000000"/>
          <w:lang w:eastAsia="zh-CN"/>
        </w:rPr>
        <w:t>fillRect</w:t>
      </w:r>
      <w:proofErr w:type="gramEnd"/>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320406">
      <w:pPr>
        <w:pStyle w:val="Code"/>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320406">
      <w:pPr>
        <w:pStyle w:val="Code"/>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proofErr w:type="gramStart"/>
      <w:r w:rsidRPr="00320406">
        <w:rPr>
          <w:b/>
          <w:bCs/>
          <w:color w:val="800000"/>
          <w:lang w:eastAsia="zh-CN"/>
        </w:rPr>
        <w:t>new</w:t>
      </w:r>
      <w:proofErr w:type="gramEnd"/>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Corpsdetexte"/>
      </w:pPr>
    </w:p>
    <w:p w14:paraId="78F714F4" w14:textId="77777777" w:rsidR="00A03321" w:rsidRDefault="00A03321" w:rsidP="00A03321">
      <w:pPr>
        <w:pStyle w:val="Corpsdetexte"/>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Corpsdetexte"/>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Corpsdetexte"/>
      </w:pPr>
      <w:r>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proofErr w:type="gramStart"/>
      <w:r>
        <w:rPr>
          <w:i/>
          <w:iCs/>
        </w:rPr>
        <w:t>mousePressed</w:t>
      </w:r>
      <w:r>
        <w:t>(</w:t>
      </w:r>
      <w:proofErr w:type="gramEnd"/>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Corpsdetexte"/>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Corpsdetexte"/>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Corpsdetexte"/>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Corpsdetexte"/>
      </w:pPr>
      <w:r>
        <w:rPr>
          <w:b/>
          <w:bCs/>
        </w:rPr>
        <w:lastRenderedPageBreak/>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w:t>
      </w:r>
      <w:proofErr w:type="gramStart"/>
      <w:r>
        <w:t>private</w:t>
      </w:r>
      <w:proofErr w:type="gramEnd"/>
      <w:r>
        <w:t xml:space="preserv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w:t>
      </w:r>
      <w:proofErr w:type="gramStart"/>
      <w:r>
        <w:t>private</w:t>
      </w:r>
      <w:proofErr w:type="gramEnd"/>
      <w:r>
        <w:t xml:space="preserve"> </w:t>
      </w:r>
      <w:r>
        <w:rPr>
          <w:highlight w:val="yellow"/>
        </w:rPr>
        <w:t>static</w:t>
      </w:r>
      <w:r>
        <w:t xml:space="preserve"> int y = 0; // Coordonnée y du Bot à dessiner</w:t>
      </w:r>
    </w:p>
    <w:p w14:paraId="5BCF8DA7" w14:textId="77777777" w:rsidR="00A03321" w:rsidRDefault="00A03321" w:rsidP="00A03321">
      <w:pPr>
        <w:pStyle w:val="Corpsdetexte"/>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Pr>
          <w:b/>
          <w:bCs/>
        </w:rPr>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Corpsdetexte"/>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476EEB9E" w14:textId="3EDC4553" w:rsidR="00A03321" w:rsidRDefault="00A03321" w:rsidP="00320406">
      <w:pPr>
        <w:pStyle w:val="Corpsdetexte"/>
      </w:pPr>
      <w:r>
        <w:rPr>
          <w:b/>
          <w:bCs/>
        </w:rPr>
        <w:t>Exemple</w:t>
      </w:r>
      <w:r>
        <w:t xml:space="preserve">. </w:t>
      </w:r>
      <w:hyperlink r:id="rId304"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xempleEvenementSouris2Fenetres.java</w:t>
      </w:r>
    </w:p>
    <w:p w14:paraId="0551F72D" w14:textId="77777777" w:rsidR="00A03321" w:rsidRDefault="00A03321" w:rsidP="00320406">
      <w:pPr>
        <w:pStyle w:val="Corpsdetexte"/>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import</w:t>
      </w:r>
      <w:proofErr w:type="gramEnd"/>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320406">
      <w:pPr>
        <w:pStyle w:val="Code"/>
        <w:keepNext w:val="0"/>
        <w:keepLines w:val="0"/>
        <w:rPr>
          <w:color w:val="000000"/>
          <w:lang w:eastAsia="zh-CN"/>
        </w:rPr>
      </w:pPr>
    </w:p>
    <w:p w14:paraId="3D3206BB" w14:textId="77777777" w:rsidR="00572565" w:rsidRPr="00572565" w:rsidRDefault="00572565" w:rsidP="00320406">
      <w:pPr>
        <w:pStyle w:val="Code"/>
        <w:keepNext w:val="0"/>
        <w:keepLines w:val="0"/>
        <w:rPr>
          <w:color w:val="000000"/>
          <w:lang w:eastAsia="zh-CN"/>
        </w:rPr>
      </w:pP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320406">
      <w:pPr>
        <w:pStyle w:val="Code"/>
        <w:keepNext w:val="0"/>
        <w:keepLines w:val="0"/>
        <w:rPr>
          <w:color w:val="000000"/>
          <w:lang w:eastAsia="zh-CN"/>
        </w:rPr>
      </w:pPr>
    </w:p>
    <w:p w14:paraId="69801FB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public</w:t>
      </w:r>
      <w:proofErr w:type="gramEnd"/>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proofErr w:type="gramStart"/>
      <w:r w:rsidRPr="00572565">
        <w:rPr>
          <w:b/>
          <w:bCs/>
          <w:color w:val="800000"/>
          <w:lang w:eastAsia="zh-CN"/>
        </w:rPr>
        <w:t>super</w:t>
      </w:r>
      <w:r w:rsidRPr="00572565">
        <w:rPr>
          <w:color w:val="808030"/>
          <w:lang w:eastAsia="zh-CN"/>
        </w:rPr>
        <w:t>(</w:t>
      </w:r>
      <w:proofErr w:type="gramEnd"/>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320406">
      <w:pPr>
        <w:pStyle w:val="Code"/>
        <w:keepNext w:val="0"/>
        <w:keepLines w:val="0"/>
        <w:rPr>
          <w:color w:val="000000"/>
          <w:lang w:eastAsia="zh-CN"/>
        </w:rPr>
      </w:pPr>
    </w:p>
    <w:p w14:paraId="65E2B16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xml:space="preserve">// Le paramètre this de </w:t>
      </w:r>
      <w:proofErr w:type="gramStart"/>
      <w:r w:rsidRPr="00572565">
        <w:rPr>
          <w:color w:val="696969"/>
          <w:lang w:eastAsia="zh-CN"/>
        </w:rPr>
        <w:t>addMouseListener(</w:t>
      </w:r>
      <w:proofErr w:type="gramEnd"/>
      <w:r w:rsidRPr="00572565">
        <w:rPr>
          <w:color w:val="696969"/>
          <w:lang w:eastAsia="zh-CN"/>
        </w:rPr>
        <w:t>) indique que l'objet qui doit</w:t>
      </w:r>
    </w:p>
    <w:p w14:paraId="44BC7EC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proofErr w:type="gramStart"/>
      <w:r w:rsidRPr="00572565">
        <w:rPr>
          <w:color w:val="808030"/>
          <w:lang w:val="en-CA" w:eastAsia="zh-CN"/>
        </w:rPr>
        <w:t>)</w:t>
      </w:r>
      <w:r w:rsidRPr="00572565">
        <w:rPr>
          <w:color w:val="800080"/>
          <w:lang w:val="en-CA" w:eastAsia="zh-CN"/>
        </w:rPr>
        <w:t>;</w:t>
      </w:r>
      <w:proofErr w:type="gramEnd"/>
    </w:p>
    <w:p w14:paraId="6B57AB6C" w14:textId="77777777" w:rsidR="00572565" w:rsidRPr="00572565" w:rsidRDefault="00572565" w:rsidP="00320406">
      <w:pPr>
        <w:pStyle w:val="Code"/>
        <w:keepNext w:val="0"/>
        <w:keepLines w:val="0"/>
        <w:rPr>
          <w:color w:val="000000"/>
          <w:lang w:val="en-CA" w:eastAsia="zh-CN"/>
        </w:rPr>
      </w:pPr>
    </w:p>
    <w:p w14:paraId="1D5836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proofErr w:type="gramEnd"/>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setSize</w:t>
      </w:r>
      <w:proofErr w:type="gramEnd"/>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setVisible</w:t>
      </w:r>
      <w:proofErr w:type="gramEnd"/>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320406">
      <w:pPr>
        <w:pStyle w:val="Code"/>
        <w:keepNext w:val="0"/>
        <w:keepLines w:val="0"/>
        <w:rPr>
          <w:color w:val="000000"/>
          <w:lang w:val="fr-FR" w:eastAsia="zh-CN"/>
        </w:rPr>
      </w:pPr>
    </w:p>
    <w:p w14:paraId="454590D6"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320406">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mousePressed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xml:space="preserve">// </w:t>
      </w:r>
      <w:proofErr w:type="gramStart"/>
      <w:r w:rsidRPr="00572565">
        <w:rPr>
          <w:color w:val="696969"/>
          <w:lang w:val="fr-FR" w:eastAsia="zh-CN"/>
        </w:rPr>
        <w:t>repaint(</w:t>
      </w:r>
      <w:proofErr w:type="gramEnd"/>
      <w:r w:rsidRPr="00572565">
        <w:rPr>
          <w:color w:val="696969"/>
          <w:lang w:val="fr-FR" w:eastAsia="zh-CN"/>
        </w:rPr>
        <w:t>) provoque un nouvel appel à paint()</w:t>
      </w:r>
    </w:p>
    <w:p w14:paraId="5926AF70"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proofErr w:type="gramStart"/>
      <w:r w:rsidRPr="00572565">
        <w:rPr>
          <w:color w:val="000000"/>
          <w:lang w:val="fr-FR" w:eastAsia="zh-CN"/>
        </w:rPr>
        <w:t>repaint</w:t>
      </w:r>
      <w:r w:rsidRPr="00572565">
        <w:rPr>
          <w:color w:val="808030"/>
          <w:lang w:val="fr-FR" w:eastAsia="zh-CN"/>
        </w:rPr>
        <w:t>(</w:t>
      </w:r>
      <w:proofErr w:type="gramEnd"/>
      <w:r w:rsidRPr="00572565">
        <w:rPr>
          <w:color w:val="808030"/>
          <w:lang w:val="fr-FR" w:eastAsia="zh-CN"/>
        </w:rPr>
        <w:t>)</w:t>
      </w:r>
      <w:r w:rsidRPr="00572565">
        <w:rPr>
          <w:color w:val="800080"/>
          <w:lang w:val="fr-FR" w:eastAsia="zh-CN"/>
        </w:rPr>
        <w:t>;</w:t>
      </w:r>
    </w:p>
    <w:p w14:paraId="3C253CC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320406">
      <w:pPr>
        <w:pStyle w:val="Code"/>
        <w:keepNext w:val="0"/>
        <w:keepLines w:val="0"/>
        <w:rPr>
          <w:color w:val="000000"/>
          <w:lang w:val="fr-FR" w:eastAsia="zh-CN"/>
        </w:rPr>
      </w:pPr>
    </w:p>
    <w:p w14:paraId="62F75E43" w14:textId="77777777" w:rsidR="00572565" w:rsidRPr="00572565" w:rsidRDefault="00572565" w:rsidP="00572565">
      <w:pPr>
        <w:pStyle w:val="Code"/>
        <w:rPr>
          <w:color w:val="000000"/>
          <w:lang w:val="fr-FR" w:eastAsia="zh-CN"/>
        </w:rPr>
      </w:pPr>
      <w:r w:rsidRPr="00572565">
        <w:rPr>
          <w:color w:val="000000"/>
          <w:lang w:val="fr-FR" w:eastAsia="zh-CN"/>
        </w:rPr>
        <w:lastRenderedPageBreak/>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xml:space="preserve">// événements de souris même </w:t>
      </w:r>
      <w:proofErr w:type="gramStart"/>
      <w:r w:rsidRPr="00572565">
        <w:rPr>
          <w:color w:val="696969"/>
          <w:lang w:val="fr-FR" w:eastAsia="zh-CN"/>
        </w:rPr>
        <w:t>s'il ne font</w:t>
      </w:r>
      <w:proofErr w:type="gramEnd"/>
      <w:r w:rsidRPr="00572565">
        <w:rPr>
          <w:color w:val="696969"/>
          <w:lang w:val="fr-FR" w:eastAsia="zh-CN"/>
        </w:rPr>
        <w:t xml:space="preserve"> rien</w:t>
      </w:r>
    </w:p>
    <w:p w14:paraId="5295AD72"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mouseClicked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572565">
      <w:pPr>
        <w:pStyle w:val="Code"/>
        <w:rPr>
          <w:color w:val="000000"/>
          <w:lang w:val="en-CA" w:eastAsia="zh-CN"/>
        </w:rPr>
      </w:pPr>
    </w:p>
    <w:p w14:paraId="538B61D1"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mouseEntered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572565">
      <w:pPr>
        <w:pStyle w:val="Code"/>
        <w:rPr>
          <w:color w:val="000000"/>
          <w:lang w:val="en-CA" w:eastAsia="zh-CN"/>
        </w:rPr>
      </w:pPr>
    </w:p>
    <w:p w14:paraId="6789EE8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mouseExited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572565">
      <w:pPr>
        <w:pStyle w:val="Code"/>
        <w:rPr>
          <w:color w:val="000000"/>
          <w:lang w:val="en-CA" w:eastAsia="zh-CN"/>
        </w:rPr>
      </w:pPr>
    </w:p>
    <w:p w14:paraId="137177A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mouseReleased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572565">
      <w:pPr>
        <w:pStyle w:val="Code"/>
        <w:rPr>
          <w:color w:val="000000"/>
          <w:lang w:val="en-CA" w:eastAsia="zh-CN"/>
        </w:rPr>
      </w:pPr>
    </w:p>
    <w:p w14:paraId="64FDCAF9" w14:textId="77777777" w:rsidR="00572565" w:rsidRPr="00572565" w:rsidRDefault="00572565" w:rsidP="00572565">
      <w:pPr>
        <w:pStyle w:val="Code"/>
        <w:rPr>
          <w:color w:val="000000"/>
          <w:lang w:val="fr-FR" w:eastAsia="zh-CN"/>
        </w:rPr>
      </w:pPr>
      <w:r w:rsidRPr="00572565">
        <w:rPr>
          <w:color w:val="000000"/>
          <w:lang w:val="en-CA" w:eastAsia="zh-CN"/>
        </w:rPr>
        <w:t xml:space="preserve">  </w:t>
      </w:r>
      <w:proofErr w:type="gramStart"/>
      <w:r w:rsidRPr="00572565">
        <w:rPr>
          <w:b/>
          <w:bCs/>
          <w:color w:val="800000"/>
          <w:lang w:val="fr-FR" w:eastAsia="zh-CN"/>
        </w:rPr>
        <w:t>public</w:t>
      </w:r>
      <w:proofErr w:type="gramEnd"/>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fillOval</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572565">
      <w:pPr>
        <w:pStyle w:val="Code"/>
        <w:rPr>
          <w:color w:val="000000"/>
          <w:lang w:val="fr-FR" w:eastAsia="zh-CN"/>
        </w:rPr>
      </w:pPr>
    </w:p>
    <w:p w14:paraId="21799EB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p>
    <w:p w14:paraId="30B8166C"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largeur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hauteur</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drawLine</w:t>
      </w:r>
      <w:proofErr w:type="gramEnd"/>
      <w:r w:rsidRPr="00572565">
        <w:rPr>
          <w:color w:val="808030"/>
          <w:lang w:val="fr-FR" w:eastAsia="zh-CN"/>
        </w:rPr>
        <w:t>(</w:t>
      </w:r>
    </w:p>
    <w:p w14:paraId="0D2BA45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572565">
      <w:pPr>
        <w:pStyle w:val="Code"/>
        <w:rPr>
          <w:color w:val="000000"/>
          <w:lang w:val="fr-FR" w:eastAsia="zh-CN"/>
        </w:rPr>
      </w:pPr>
    </w:p>
    <w:p w14:paraId="5C5FA56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572565">
      <w:pPr>
        <w:pStyle w:val="Code"/>
        <w:rPr>
          <w:color w:val="000000"/>
          <w:lang w:val="en-US" w:eastAsia="zh-CN"/>
        </w:rPr>
      </w:pPr>
    </w:p>
    <w:p w14:paraId="34DA8C9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drawString</w:t>
      </w:r>
      <w:proofErr w:type="gramEnd"/>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572565">
      <w:pPr>
        <w:pStyle w:val="Code"/>
        <w:rPr>
          <w:color w:val="000000"/>
          <w:lang w:val="en-US" w:eastAsia="zh-CN"/>
        </w:rPr>
      </w:pPr>
    </w:p>
    <w:p w14:paraId="3D8EEDC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Corpsdetexte"/>
      </w:pPr>
    </w:p>
    <w:p w14:paraId="6B894076" w14:textId="53EB1790" w:rsidR="00A03321" w:rsidRDefault="00A03321" w:rsidP="00A03321">
      <w:pPr>
        <w:pStyle w:val="Corpsdetexte"/>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proofErr w:type="gramStart"/>
      <w:r>
        <w:rPr>
          <w:i/>
          <w:iCs/>
        </w:rPr>
        <w:t>paint</w:t>
      </w:r>
      <w:r>
        <w:t>(</w:t>
      </w:r>
      <w:proofErr w:type="gramEnd"/>
      <w:r>
        <w:t xml:space="preserve">) pour afficher la valeur des variables </w:t>
      </w:r>
      <w:r>
        <w:rPr>
          <w:i/>
          <w:iCs/>
        </w:rPr>
        <w:t>x</w:t>
      </w:r>
      <w:r>
        <w:t xml:space="preserve"> et </w:t>
      </w:r>
      <w:r>
        <w:rPr>
          <w:i/>
          <w:iCs/>
        </w:rPr>
        <w:t>y</w:t>
      </w:r>
      <w:r>
        <w:t xml:space="preserve">. La méthode </w:t>
      </w:r>
      <w:hyperlink r:id="rId305"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306"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307"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308"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proofErr w:type="gramStart"/>
      <w:r w:rsidRPr="002E0279">
        <w:rPr>
          <w:lang w:val="es-ES"/>
        </w:rPr>
        <w:t>g.drawString</w:t>
      </w:r>
      <w:proofErr w:type="gramEnd"/>
      <w:r w:rsidRPr="002E0279">
        <w:rPr>
          <w:lang w:val="es-ES"/>
        </w:rPr>
        <w:t>("x="+x+" y="+y,10,550);</w:t>
      </w:r>
    </w:p>
    <w:p w14:paraId="064F15FF" w14:textId="77777777" w:rsidR="00A03321" w:rsidRDefault="00A03321" w:rsidP="00A03321">
      <w:pPr>
        <w:pStyle w:val="Corpsdetexte"/>
      </w:pPr>
      <w:r>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Corpsdetexte"/>
        <w:jc w:val="center"/>
      </w:pPr>
      <w:r>
        <w:rPr>
          <w:noProof/>
          <w:lang w:val="en-US" w:eastAsia="en-US"/>
        </w:rPr>
        <w:lastRenderedPageBreak/>
        <w:drawing>
          <wp:inline distT="0" distB="0" distL="0" distR="0" wp14:anchorId="7154F4D4" wp14:editId="3E6B0F1E">
            <wp:extent cx="5031742" cy="3768725"/>
            <wp:effectExtent l="0" t="0" r="0" b="0"/>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9">
                      <a:extLst>
                        <a:ext uri="{28A0092B-C50C-407E-A947-70E740481C1C}">
                          <a14:useLocalDpi xmlns:a14="http://schemas.microsoft.com/office/drawing/2010/main" val="0"/>
                        </a:ext>
                      </a:extLst>
                    </a:blip>
                    <a:stretch>
                      <a:fillRect/>
                    </a:stretch>
                  </pic:blipFill>
                  <pic:spPr>
                    <a:xfrm>
                      <a:off x="0" y="0"/>
                      <a:ext cx="5031742" cy="3768725"/>
                    </a:xfrm>
                    <a:prstGeom prst="rect">
                      <a:avLst/>
                    </a:prstGeom>
                  </pic:spPr>
                </pic:pic>
              </a:graphicData>
            </a:graphic>
          </wp:inline>
        </w:drawing>
      </w:r>
    </w:p>
    <w:p w14:paraId="0D7182E0" w14:textId="20D6DDA8" w:rsidR="00A03321" w:rsidRDefault="009E50CE" w:rsidP="00A03321">
      <w:pPr>
        <w:pStyle w:val="Corpsdetexte"/>
        <w:jc w:val="center"/>
      </w:pPr>
      <w:r>
        <w:rPr>
          <w:noProof/>
        </w:rPr>
        <w:object w:dxaOrig="6177" w:dyaOrig="2217" w14:anchorId="62C2A20C">
          <v:shape id="_x0000_i1050" type="#_x0000_t75" alt="" style="width:254.7pt;height:92.4pt;mso-width-percent:0;mso-height-percent:0;mso-width-percent:0;mso-height-percent:0" o:ole="">
            <v:imagedata r:id="rId310" o:title=""/>
          </v:shape>
          <o:OLEObject Type="Embed" ProgID="Visio.Drawing.11" ShapeID="_x0000_i1050" DrawAspect="Content" ObjectID="_1765268506" r:id="rId311"/>
        </w:object>
      </w:r>
    </w:p>
    <w:p w14:paraId="56B67449" w14:textId="2D7463C3"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19</w:t>
      </w:r>
      <w:r>
        <w:fldChar w:fldCharType="end"/>
      </w:r>
      <w:r>
        <w:t>. Variables de classe (static).</w:t>
      </w:r>
    </w:p>
    <w:p w14:paraId="3097F51A" w14:textId="77777777" w:rsidR="00A03321" w:rsidRDefault="00A03321" w:rsidP="00A03321">
      <w:pPr>
        <w:pStyle w:val="Corpsdetexte"/>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Corpsdetexte"/>
        <w:jc w:val="center"/>
      </w:pPr>
      <w:r>
        <w:rPr>
          <w:noProof/>
          <w:lang w:val="en-US" w:eastAsia="en-US"/>
        </w:rPr>
        <w:lastRenderedPageBreak/>
        <w:drawing>
          <wp:inline distT="0" distB="0" distL="0" distR="0" wp14:anchorId="471EFAB3" wp14:editId="0E9E14DF">
            <wp:extent cx="4051300" cy="2755900"/>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12">
                      <a:extLst>
                        <a:ext uri="{28A0092B-C50C-407E-A947-70E740481C1C}">
                          <a14:useLocalDpi xmlns:a14="http://schemas.microsoft.com/office/drawing/2010/main" val="0"/>
                        </a:ext>
                      </a:extLst>
                    </a:blip>
                    <a:srcRect l="11147" t="26608" r="13188" b="4656"/>
                    <a:stretch/>
                  </pic:blipFill>
                  <pic:spPr bwMode="auto">
                    <a:xfrm>
                      <a:off x="0" y="0"/>
                      <a:ext cx="4051300" cy="275590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Corpsdetexte"/>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proofErr w:type="gramStart"/>
      <w:r>
        <w:rPr>
          <w:i/>
          <w:iCs/>
        </w:rPr>
        <w:t>paint</w:t>
      </w:r>
      <w:r>
        <w:t>(</w:t>
      </w:r>
      <w:proofErr w:type="gramEnd"/>
      <w:r>
        <w:t xml:space="preserve">) sur l’objet qui correspond à la fenêtre de gauche. La méthode </w:t>
      </w:r>
      <w:proofErr w:type="gramStart"/>
      <w:r>
        <w:rPr>
          <w:i/>
          <w:iCs/>
        </w:rPr>
        <w:t>paint</w:t>
      </w:r>
      <w:r>
        <w:t>(</w:t>
      </w:r>
      <w:proofErr w:type="gramEnd"/>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proofErr w:type="gramStart"/>
      <w:r>
        <w:rPr>
          <w:i/>
          <w:iCs/>
        </w:rPr>
        <w:t>paint</w:t>
      </w:r>
      <w:r>
        <w:t>(</w:t>
      </w:r>
      <w:proofErr w:type="gramEnd"/>
      <w:r>
        <w:t xml:space="preserve">) dessine le </w:t>
      </w:r>
      <w:r w:rsidRPr="00966AC3">
        <w:rPr>
          <w:i/>
        </w:rPr>
        <w:t>Bot</w:t>
      </w:r>
      <w:r>
        <w:t xml:space="preserve"> au même endroit dans la fenêtre de gauche.</w:t>
      </w:r>
    </w:p>
    <w:p w14:paraId="6A04F5A5" w14:textId="77777777" w:rsidR="00A03321" w:rsidRDefault="00A03321" w:rsidP="00A03321">
      <w:pPr>
        <w:pStyle w:val="Corpsdetexte"/>
        <w:numPr>
          <w:ilvl w:val="0"/>
          <w:numId w:val="13"/>
        </w:numPr>
        <w:rPr>
          <w:b/>
          <w:bCs/>
        </w:rPr>
      </w:pPr>
      <w:r>
        <w:rPr>
          <w:b/>
          <w:bCs/>
        </w:rPr>
        <w:t>Variable d’objet</w:t>
      </w:r>
    </w:p>
    <w:p w14:paraId="5B50A304" w14:textId="77777777" w:rsidR="00A03321" w:rsidRDefault="00A03321" w:rsidP="00A03321">
      <w:pPr>
        <w:pStyle w:val="Corpsdetexte"/>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proofErr w:type="gramStart"/>
      <w:r>
        <w:rPr>
          <w:i/>
          <w:iCs/>
        </w:rPr>
        <w:t>paint</w:t>
      </w:r>
      <w:r>
        <w:t>(</w:t>
      </w:r>
      <w:proofErr w:type="gramEnd"/>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9E50CE" w:rsidP="00A03321">
      <w:pPr>
        <w:pStyle w:val="Corpsdetexte"/>
        <w:jc w:val="center"/>
      </w:pPr>
      <w:r>
        <w:rPr>
          <w:noProof/>
        </w:rPr>
        <w:object w:dxaOrig="6177" w:dyaOrig="1137" w14:anchorId="0C94232E">
          <v:shape id="_x0000_i1049" type="#_x0000_t75" alt="" style="width:262.2pt;height:51.6pt;mso-width-percent:0;mso-height-percent:0;mso-width-percent:0;mso-height-percent:0" o:ole="">
            <v:imagedata r:id="rId313" o:title=""/>
          </v:shape>
          <o:OLEObject Type="Embed" ProgID="Visio.Drawing.11" ShapeID="_x0000_i1049" DrawAspect="Content" ObjectID="_1765268507" r:id="rId314"/>
        </w:object>
      </w:r>
    </w:p>
    <w:p w14:paraId="476B9D22" w14:textId="4471A80E"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20</w:t>
      </w:r>
      <w:r>
        <w:fldChar w:fldCharType="end"/>
      </w:r>
      <w:r>
        <w:t>. Variables d’objet.</w:t>
      </w:r>
    </w:p>
    <w:p w14:paraId="0677EA09" w14:textId="5A29343F" w:rsidR="00A03321" w:rsidRDefault="00A03321" w:rsidP="00572565">
      <w:pPr>
        <w:pStyle w:val="Corpsdetexte"/>
        <w:keepNext/>
        <w:keepLines/>
      </w:pPr>
      <w:r>
        <w:rPr>
          <w:b/>
          <w:bCs/>
        </w:rPr>
        <w:lastRenderedPageBreak/>
        <w:t>Exemple</w:t>
      </w:r>
      <w:r>
        <w:t xml:space="preserve">. </w:t>
      </w:r>
      <w:hyperlink r:id="rId315"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xempleVariableDobjet.java</w:t>
      </w:r>
    </w:p>
    <w:p w14:paraId="415A1617" w14:textId="77777777" w:rsidR="00A03321" w:rsidRDefault="00A03321" w:rsidP="00572565">
      <w:pPr>
        <w:pStyle w:val="Corpsdetexte"/>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proofErr w:type="gramStart"/>
      <w:r w:rsidRPr="00572565">
        <w:rPr>
          <w:b/>
          <w:bCs/>
          <w:color w:val="800000"/>
          <w:lang w:eastAsia="zh-CN"/>
        </w:rPr>
        <w:t>import</w:t>
      </w:r>
      <w:proofErr w:type="gramEnd"/>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private</w:t>
      </w:r>
      <w:proofErr w:type="gramEnd"/>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572565">
      <w:pPr>
        <w:pStyle w:val="Code"/>
        <w:rPr>
          <w:color w:val="000000"/>
          <w:lang w:eastAsia="zh-CN"/>
        </w:rPr>
      </w:pPr>
    </w:p>
    <w:p w14:paraId="0677CA70"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public</w:t>
      </w:r>
      <w:proofErr w:type="gramEnd"/>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b/>
          <w:bCs/>
          <w:color w:val="800000"/>
          <w:lang w:eastAsia="zh-CN"/>
        </w:rPr>
        <w:t>super</w:t>
      </w:r>
      <w:r w:rsidRPr="00572565">
        <w:rPr>
          <w:color w:val="808030"/>
          <w:lang w:eastAsia="zh-CN"/>
        </w:rPr>
        <w:t>(</w:t>
      </w:r>
      <w:proofErr w:type="gramEnd"/>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572565">
      <w:pPr>
        <w:pStyle w:val="Code"/>
        <w:rPr>
          <w:color w:val="000000"/>
          <w:lang w:eastAsia="zh-CN"/>
        </w:rPr>
      </w:pPr>
    </w:p>
    <w:p w14:paraId="41C6336F"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xml:space="preserve">// Le paramètre this de </w:t>
      </w:r>
      <w:proofErr w:type="gramStart"/>
      <w:r w:rsidRPr="00572565">
        <w:rPr>
          <w:color w:val="696969"/>
          <w:lang w:eastAsia="zh-CN"/>
        </w:rPr>
        <w:t>addMouseListener(</w:t>
      </w:r>
      <w:proofErr w:type="gramEnd"/>
      <w:r w:rsidRPr="00572565">
        <w:rPr>
          <w:color w:val="696969"/>
          <w:lang w:eastAsia="zh-CN"/>
        </w:rPr>
        <w:t>) indique que l'objet qui doit</w:t>
      </w:r>
    </w:p>
    <w:p w14:paraId="6BB012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proofErr w:type="gramStart"/>
      <w:r w:rsidRPr="00572565">
        <w:rPr>
          <w:color w:val="808030"/>
          <w:lang w:val="en-CA" w:eastAsia="zh-CN"/>
        </w:rPr>
        <w:t>)</w:t>
      </w:r>
      <w:r w:rsidRPr="00572565">
        <w:rPr>
          <w:color w:val="800080"/>
          <w:lang w:val="en-CA" w:eastAsia="zh-CN"/>
        </w:rPr>
        <w:t>;</w:t>
      </w:r>
      <w:proofErr w:type="gramEnd"/>
    </w:p>
    <w:p w14:paraId="3E9D1613" w14:textId="77777777" w:rsidR="00572565" w:rsidRPr="00572565" w:rsidRDefault="00572565" w:rsidP="00572565">
      <w:pPr>
        <w:pStyle w:val="Code"/>
        <w:rPr>
          <w:color w:val="000000"/>
          <w:lang w:val="en-CA" w:eastAsia="zh-CN"/>
        </w:rPr>
      </w:pPr>
    </w:p>
    <w:p w14:paraId="2B64B6BD"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proofErr w:type="gramEnd"/>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setSize</w:t>
      </w:r>
      <w:proofErr w:type="gramEnd"/>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572565">
      <w:pPr>
        <w:pStyle w:val="Code"/>
        <w:rPr>
          <w:color w:val="000000"/>
          <w:lang w:val="en-CA" w:eastAsia="zh-CN"/>
        </w:rPr>
      </w:pPr>
      <w:r w:rsidRPr="00572565">
        <w:rPr>
          <w:color w:val="000000"/>
          <w:lang w:val="en-CA" w:eastAsia="zh-CN"/>
        </w:rPr>
        <w:t xml:space="preserve">    </w:t>
      </w:r>
      <w:proofErr w:type="gramStart"/>
      <w:r w:rsidRPr="00572565">
        <w:rPr>
          <w:b/>
          <w:bCs/>
          <w:color w:val="800000"/>
          <w:lang w:val="en-CA" w:eastAsia="zh-CN"/>
        </w:rPr>
        <w:t>this</w:t>
      </w:r>
      <w:r w:rsidRPr="00572565">
        <w:rPr>
          <w:color w:val="808030"/>
          <w:lang w:val="en-CA" w:eastAsia="zh-CN"/>
        </w:rPr>
        <w:t>.</w:t>
      </w:r>
      <w:r w:rsidRPr="00572565">
        <w:rPr>
          <w:color w:val="000000"/>
          <w:lang w:val="en-CA" w:eastAsia="zh-CN"/>
        </w:rPr>
        <w:t>setVisible</w:t>
      </w:r>
      <w:proofErr w:type="gramEnd"/>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572565">
      <w:pPr>
        <w:pStyle w:val="Code"/>
        <w:rPr>
          <w:color w:val="000000"/>
          <w:lang w:eastAsia="zh-CN"/>
        </w:rPr>
      </w:pPr>
    </w:p>
    <w:p w14:paraId="7A78057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mousePressed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572565">
      <w:pPr>
        <w:pStyle w:val="Code"/>
        <w:rPr>
          <w:color w:val="000000"/>
          <w:lang w:eastAsia="zh-CN"/>
        </w:rPr>
      </w:pPr>
      <w:r w:rsidRPr="00572565">
        <w:rPr>
          <w:color w:val="000000"/>
          <w:lang w:val="en-CA" w:eastAsia="zh-CN"/>
        </w:rPr>
        <w:t xml:space="preserve">    </w:t>
      </w:r>
      <w:proofErr w:type="gramStart"/>
      <w:r w:rsidRPr="00572565">
        <w:rPr>
          <w:color w:val="000000"/>
          <w:lang w:eastAsia="zh-CN"/>
        </w:rPr>
        <w:t>x</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y</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xml:space="preserve">// </w:t>
      </w:r>
      <w:proofErr w:type="gramStart"/>
      <w:r w:rsidRPr="00572565">
        <w:rPr>
          <w:color w:val="696969"/>
          <w:lang w:eastAsia="zh-CN"/>
        </w:rPr>
        <w:t>repaint(</w:t>
      </w:r>
      <w:proofErr w:type="gramEnd"/>
      <w:r w:rsidRPr="00572565">
        <w:rPr>
          <w:color w:val="696969"/>
          <w:lang w:eastAsia="zh-CN"/>
        </w:rPr>
        <w:t>) provoque un nouvel appel é paint()</w:t>
      </w:r>
    </w:p>
    <w:p w14:paraId="18CA7117"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repaint</w:t>
      </w:r>
      <w:r w:rsidRPr="00572565">
        <w:rPr>
          <w:color w:val="808030"/>
          <w:lang w:eastAsia="zh-CN"/>
        </w:rPr>
        <w:t>(</w:t>
      </w:r>
      <w:proofErr w:type="gramEnd"/>
      <w:r w:rsidRPr="00572565">
        <w:rPr>
          <w:color w:val="808030"/>
          <w:lang w:eastAsia="zh-CN"/>
        </w:rPr>
        <w:t>)</w:t>
      </w:r>
      <w:r w:rsidRPr="00572565">
        <w:rPr>
          <w:color w:val="800080"/>
          <w:lang w:eastAsia="zh-CN"/>
        </w:rPr>
        <w:t>;</w:t>
      </w:r>
    </w:p>
    <w:p w14:paraId="29612ED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572565">
      <w:pPr>
        <w:pStyle w:val="Code"/>
        <w:rPr>
          <w:color w:val="000000"/>
          <w:lang w:eastAsia="zh-CN"/>
        </w:rPr>
      </w:pPr>
    </w:p>
    <w:p w14:paraId="5703CAE8"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xml:space="preserve">// événements de souris même </w:t>
      </w:r>
      <w:proofErr w:type="gramStart"/>
      <w:r w:rsidRPr="00572565">
        <w:rPr>
          <w:color w:val="696969"/>
          <w:lang w:eastAsia="zh-CN"/>
        </w:rPr>
        <w:t>s'il ne font</w:t>
      </w:r>
      <w:proofErr w:type="gramEnd"/>
      <w:r w:rsidRPr="00572565">
        <w:rPr>
          <w:color w:val="696969"/>
          <w:lang w:eastAsia="zh-CN"/>
        </w:rPr>
        <w:t xml:space="preserve"> rien</w:t>
      </w:r>
    </w:p>
    <w:p w14:paraId="61F5EB09"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mouseClicked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572565">
      <w:pPr>
        <w:pStyle w:val="Code"/>
        <w:rPr>
          <w:color w:val="000000"/>
          <w:lang w:val="en-CA" w:eastAsia="zh-CN"/>
        </w:rPr>
      </w:pPr>
    </w:p>
    <w:p w14:paraId="58FB46DC"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mouseEntered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572565">
      <w:pPr>
        <w:pStyle w:val="Code"/>
        <w:rPr>
          <w:color w:val="000000"/>
          <w:lang w:val="en-CA" w:eastAsia="zh-CN"/>
        </w:rPr>
      </w:pPr>
    </w:p>
    <w:p w14:paraId="62E0E11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mouseExited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572565">
      <w:pPr>
        <w:pStyle w:val="Code"/>
        <w:rPr>
          <w:color w:val="000000"/>
          <w:lang w:val="en-CA" w:eastAsia="zh-CN"/>
        </w:rPr>
      </w:pPr>
    </w:p>
    <w:p w14:paraId="6C97E5D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w:t>
      </w:r>
      <w:proofErr w:type="gramStart"/>
      <w:r w:rsidRPr="00572565">
        <w:rPr>
          <w:color w:val="000000"/>
          <w:lang w:val="en-CA" w:eastAsia="zh-CN"/>
        </w:rPr>
        <w:t>mouseReleased</w:t>
      </w:r>
      <w:r w:rsidRPr="00572565">
        <w:rPr>
          <w:color w:val="808030"/>
          <w:lang w:val="en-CA" w:eastAsia="zh-CN"/>
        </w:rPr>
        <w:t>(</w:t>
      </w:r>
      <w:proofErr w:type="gramEnd"/>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572565">
      <w:pPr>
        <w:pStyle w:val="Code"/>
        <w:rPr>
          <w:color w:val="000000"/>
          <w:lang w:val="en-CA" w:eastAsia="zh-CN"/>
        </w:rPr>
      </w:pPr>
    </w:p>
    <w:p w14:paraId="201F47A1" w14:textId="77777777" w:rsidR="00572565" w:rsidRPr="00572565" w:rsidRDefault="00572565" w:rsidP="00572565">
      <w:pPr>
        <w:pStyle w:val="Code"/>
        <w:rPr>
          <w:color w:val="000000"/>
          <w:lang w:eastAsia="zh-CN"/>
        </w:rPr>
      </w:pPr>
      <w:r w:rsidRPr="00572565">
        <w:rPr>
          <w:color w:val="000000"/>
          <w:lang w:val="en-CA" w:eastAsia="zh-CN"/>
        </w:rPr>
        <w:t xml:space="preserve">  </w:t>
      </w:r>
      <w:proofErr w:type="gramStart"/>
      <w:r w:rsidRPr="00572565">
        <w:rPr>
          <w:b/>
          <w:bCs/>
          <w:color w:val="800000"/>
          <w:lang w:eastAsia="zh-CN"/>
        </w:rPr>
        <w:t>public</w:t>
      </w:r>
      <w:proofErr w:type="gramEnd"/>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setColor</w:t>
      </w:r>
      <w:proofErr w:type="gramEnd"/>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fillOval</w:t>
      </w:r>
      <w:proofErr w:type="gramEnd"/>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572565">
      <w:pPr>
        <w:pStyle w:val="Code"/>
        <w:rPr>
          <w:color w:val="000000"/>
          <w:lang w:eastAsia="zh-CN"/>
        </w:rPr>
      </w:pPr>
    </w:p>
    <w:p w14:paraId="743CA3C4"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setColor</w:t>
      </w:r>
      <w:proofErr w:type="gramEnd"/>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fillRect</w:t>
      </w:r>
      <w:proofErr w:type="gramEnd"/>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g</w:t>
      </w:r>
      <w:r w:rsidRPr="00572565">
        <w:rPr>
          <w:color w:val="808030"/>
          <w:lang w:eastAsia="zh-CN"/>
        </w:rPr>
        <w:t>.</w:t>
      </w:r>
      <w:r w:rsidRPr="00572565">
        <w:rPr>
          <w:color w:val="000000"/>
          <w:lang w:eastAsia="zh-CN"/>
        </w:rPr>
        <w:t>fillRect</w:t>
      </w:r>
      <w:proofErr w:type="gramEnd"/>
      <w:r w:rsidRPr="00572565">
        <w:rPr>
          <w:color w:val="808030"/>
          <w:lang w:eastAsia="zh-CN"/>
        </w:rPr>
        <w:t>(</w:t>
      </w:r>
    </w:p>
    <w:p w14:paraId="7D4539C6"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x</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y</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largeur</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hauteur</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572565">
      <w:pPr>
        <w:pStyle w:val="Code"/>
        <w:rPr>
          <w:color w:val="000000"/>
          <w:lang w:eastAsia="zh-CN"/>
        </w:rPr>
      </w:pPr>
      <w:r w:rsidRPr="00572565">
        <w:rPr>
          <w:color w:val="000000"/>
          <w:lang w:eastAsia="zh-CN"/>
        </w:rPr>
        <w:lastRenderedPageBreak/>
        <w:t xml:space="preserve">    </w:t>
      </w:r>
      <w:proofErr w:type="gramStart"/>
      <w:r w:rsidRPr="00572565">
        <w:rPr>
          <w:color w:val="000000"/>
          <w:lang w:eastAsia="zh-CN"/>
        </w:rPr>
        <w:t>g</w:t>
      </w:r>
      <w:r w:rsidRPr="00572565">
        <w:rPr>
          <w:color w:val="808030"/>
          <w:lang w:eastAsia="zh-CN"/>
        </w:rPr>
        <w:t>.</w:t>
      </w:r>
      <w:r w:rsidRPr="00572565">
        <w:rPr>
          <w:color w:val="000000"/>
          <w:lang w:eastAsia="zh-CN"/>
        </w:rPr>
        <w:t>drawLine</w:t>
      </w:r>
      <w:proofErr w:type="gramEnd"/>
      <w:r w:rsidRPr="00572565">
        <w:rPr>
          <w:color w:val="808030"/>
          <w:lang w:eastAsia="zh-CN"/>
        </w:rPr>
        <w:t>(</w:t>
      </w:r>
    </w:p>
    <w:p w14:paraId="7A5EE285"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x</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572565">
      <w:pPr>
        <w:pStyle w:val="Code"/>
        <w:rPr>
          <w:color w:val="000000"/>
          <w:lang w:eastAsia="zh-CN"/>
        </w:rPr>
      </w:pPr>
      <w:r w:rsidRPr="00572565">
        <w:rPr>
          <w:color w:val="000000"/>
          <w:lang w:eastAsia="zh-CN"/>
        </w:rPr>
        <w:t xml:space="preserve">        </w:t>
      </w:r>
      <w:proofErr w:type="gramStart"/>
      <w:r w:rsidRPr="00572565">
        <w:rPr>
          <w:color w:val="000000"/>
          <w:lang w:eastAsia="zh-CN"/>
        </w:rPr>
        <w:t>y</w:t>
      </w:r>
      <w:proofErr w:type="gramEnd"/>
      <w:r w:rsidRPr="00572565">
        <w:rPr>
          <w:color w:val="000000"/>
          <w:lang w:eastAsia="zh-CN"/>
        </w:rPr>
        <w:t xml:space="preserve">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572565">
      <w:pPr>
        <w:pStyle w:val="Code"/>
        <w:rPr>
          <w:color w:val="000000"/>
          <w:lang w:val="fr-FR" w:eastAsia="zh-CN"/>
        </w:rPr>
      </w:pPr>
      <w:r w:rsidRPr="00572565">
        <w:rPr>
          <w:color w:val="000000"/>
          <w:lang w:eastAsia="zh-CN"/>
        </w:rPr>
        <w:t xml:space="preserve">        </w:t>
      </w:r>
      <w:proofErr w:type="gramStart"/>
      <w:r w:rsidRPr="00572565">
        <w:rPr>
          <w:color w:val="000000"/>
          <w:lang w:val="fr-FR" w:eastAsia="zh-CN"/>
        </w:rPr>
        <w:t>x</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y</w:t>
      </w:r>
      <w:proofErr w:type="gramEnd"/>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572565">
      <w:pPr>
        <w:pStyle w:val="Code"/>
        <w:rPr>
          <w:color w:val="000000"/>
          <w:lang w:val="fr-FR" w:eastAsia="zh-CN"/>
        </w:rPr>
      </w:pPr>
    </w:p>
    <w:p w14:paraId="13B3D89A"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setColor</w:t>
      </w:r>
      <w:proofErr w:type="gramEnd"/>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572565">
      <w:pPr>
        <w:pStyle w:val="Code"/>
        <w:rPr>
          <w:color w:val="000000"/>
          <w:lang w:val="fr-FR" w:eastAsia="zh-CN"/>
        </w:rPr>
      </w:pPr>
      <w:r w:rsidRPr="00572565">
        <w:rPr>
          <w:color w:val="000000"/>
          <w:lang w:val="fr-FR" w:eastAsia="zh-CN"/>
        </w:rPr>
        <w:t xml:space="preserve">    </w:t>
      </w:r>
      <w:proofErr w:type="gramStart"/>
      <w:r w:rsidRPr="00572565">
        <w:rPr>
          <w:color w:val="000000"/>
          <w:lang w:val="fr-FR" w:eastAsia="zh-CN"/>
        </w:rPr>
        <w:t>g</w:t>
      </w:r>
      <w:r w:rsidRPr="00572565">
        <w:rPr>
          <w:color w:val="808030"/>
          <w:lang w:val="fr-FR" w:eastAsia="zh-CN"/>
        </w:rPr>
        <w:t>.</w:t>
      </w:r>
      <w:r w:rsidRPr="00572565">
        <w:rPr>
          <w:color w:val="000000"/>
          <w:lang w:val="fr-FR" w:eastAsia="zh-CN"/>
        </w:rPr>
        <w:t>fillRect</w:t>
      </w:r>
      <w:proofErr w:type="gramEnd"/>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572565">
      <w:pPr>
        <w:pStyle w:val="Code"/>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g</w:t>
      </w:r>
      <w:r w:rsidRPr="008B351D">
        <w:rPr>
          <w:color w:val="808030"/>
          <w:lang w:val="en-US" w:eastAsia="zh-CN"/>
        </w:rPr>
        <w:t>.</w:t>
      </w:r>
      <w:r w:rsidRPr="008B351D">
        <w:rPr>
          <w:color w:val="000000"/>
          <w:lang w:val="en-US" w:eastAsia="zh-CN"/>
        </w:rPr>
        <w:t>drawString</w:t>
      </w:r>
      <w:proofErr w:type="gramEnd"/>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Corpsdetexte"/>
      </w:pPr>
    </w:p>
    <w:p w14:paraId="0565FBBD" w14:textId="77777777" w:rsidR="00A03321" w:rsidRDefault="00A03321" w:rsidP="00A03321">
      <w:pPr>
        <w:pStyle w:val="Corpsdetexte"/>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A03321">
      <w:pPr>
        <w:pStyle w:val="Corpsdetexte"/>
        <w:numPr>
          <w:ilvl w:val="0"/>
          <w:numId w:val="13"/>
        </w:numPr>
        <w:rPr>
          <w:b/>
          <w:bCs/>
        </w:rPr>
      </w:pPr>
      <w:r>
        <w:rPr>
          <w:b/>
          <w:bCs/>
        </w:rPr>
        <w:t>Méthode d’objet ou de classe</w:t>
      </w:r>
    </w:p>
    <w:p w14:paraId="5E7D3785" w14:textId="77777777" w:rsidR="00A03321" w:rsidRDefault="00A03321" w:rsidP="00A03321">
      <w:pPr>
        <w:pStyle w:val="Corpsdetexte"/>
      </w:pPr>
      <w:r>
        <w:t xml:space="preserve">Une distinction analogue existe entre les méthodes d’objet et de classe. Une méthode de classe est appropriée lorsqu’elle n’utilise pas les variables d’objet. </w:t>
      </w:r>
      <w:proofErr w:type="gramStart"/>
      <w:r>
        <w:t>Par contre</w:t>
      </w:r>
      <w:proofErr w:type="gramEnd"/>
      <w:r>
        <w:t>, si la méthode utilise des variables d’objet, il faut en faire une méthode d’objet.</w:t>
      </w:r>
    </w:p>
    <w:p w14:paraId="04C7D67E" w14:textId="77777777" w:rsidR="00A03321" w:rsidRDefault="00A03321" w:rsidP="00A03321">
      <w:pPr>
        <w:pStyle w:val="Corpsdetexte"/>
      </w:pPr>
      <w:r>
        <w:t xml:space="preserve">Examinons le cas de la méthode </w:t>
      </w:r>
      <w:proofErr w:type="gramStart"/>
      <w:r>
        <w:rPr>
          <w:i/>
          <w:iCs/>
        </w:rPr>
        <w:t>paintBot</w:t>
      </w:r>
      <w:r>
        <w:t>(</w:t>
      </w:r>
      <w:proofErr w:type="gramEnd"/>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w:t>
      </w:r>
      <w:proofErr w:type="gramStart"/>
      <w:r>
        <w:t>g,x</w:t>
      </w:r>
      <w:proofErr w:type="gramEnd"/>
      <w:r>
        <w:t xml:space="preserve">,y,50,100) dans la méthode </w:t>
      </w:r>
      <w:r>
        <w:rPr>
          <w:i/>
          <w:iCs/>
        </w:rPr>
        <w:t>paint</w:t>
      </w:r>
      <w:r>
        <w:t xml:space="preserve">(). </w:t>
      </w:r>
    </w:p>
    <w:p w14:paraId="017C45D7" w14:textId="77777777" w:rsidR="00A03321" w:rsidRDefault="00A03321" w:rsidP="00A03321">
      <w:pPr>
        <w:pStyle w:val="CodeJava9ptCarCar"/>
      </w:pPr>
      <w:r>
        <w:t xml:space="preserve">    </w:t>
      </w:r>
      <w:proofErr w:type="gramStart"/>
      <w:r>
        <w:t>public</w:t>
      </w:r>
      <w:proofErr w:type="gramEnd"/>
      <w:r>
        <w:t xml:space="preserve"> void paint (Graphics g) {</w:t>
      </w:r>
    </w:p>
    <w:p w14:paraId="17900713" w14:textId="77777777" w:rsidR="00A03321" w:rsidRDefault="00A03321" w:rsidP="00A03321">
      <w:pPr>
        <w:pStyle w:val="CodeJava9ptCarCar"/>
      </w:pPr>
      <w:r>
        <w:t xml:space="preserve">        </w:t>
      </w:r>
      <w:proofErr w:type="gramStart"/>
      <w:r>
        <w:t>super.paint</w:t>
      </w:r>
      <w:proofErr w:type="gramEnd"/>
      <w:r>
        <w:t>(g);</w:t>
      </w:r>
    </w:p>
    <w:p w14:paraId="0B6C1FB3" w14:textId="77777777" w:rsidR="00A03321" w:rsidRDefault="00A03321" w:rsidP="00A03321">
      <w:pPr>
        <w:pStyle w:val="CodeJava9ptCarCar"/>
      </w:pPr>
      <w:r>
        <w:t xml:space="preserve">        </w:t>
      </w:r>
      <w:proofErr w:type="gramStart"/>
      <w:r>
        <w:rPr>
          <w:highlight w:val="yellow"/>
        </w:rPr>
        <w:t>paintBot</w:t>
      </w:r>
      <w:proofErr w:type="gramEnd"/>
      <w:r>
        <w:rPr>
          <w:highlight w:val="yellow"/>
        </w:rPr>
        <w:t>(g,x,y,50,100)</w:t>
      </w:r>
      <w:r>
        <w:t>;</w:t>
      </w:r>
    </w:p>
    <w:p w14:paraId="4E08D30E" w14:textId="77777777" w:rsidR="00A03321" w:rsidRDefault="00A03321" w:rsidP="00A03321">
      <w:pPr>
        <w:pStyle w:val="CodeJava9ptCarCar"/>
      </w:pPr>
      <w:r>
        <w:t xml:space="preserve">        </w:t>
      </w:r>
      <w:proofErr w:type="gramStart"/>
      <w:r>
        <w:t>g.drawString</w:t>
      </w:r>
      <w:proofErr w:type="gramEnd"/>
      <w:r>
        <w:t>("x="+x+" y="+y,10,550);</w:t>
      </w:r>
    </w:p>
    <w:p w14:paraId="4395AB0C" w14:textId="77777777" w:rsidR="00A03321" w:rsidRPr="00C8486C" w:rsidRDefault="00A03321" w:rsidP="00A03321">
      <w:pPr>
        <w:pStyle w:val="CodeJava9ptCarCar"/>
      </w:pPr>
      <w:r>
        <w:t xml:space="preserve">    </w:t>
      </w:r>
      <w:r w:rsidRPr="00C8486C">
        <w:t>}</w:t>
      </w:r>
    </w:p>
    <w:p w14:paraId="5FCFBD2E" w14:textId="77777777" w:rsidR="00A03321" w:rsidRDefault="00A03321" w:rsidP="00A03321">
      <w:pPr>
        <w:pStyle w:val="Corpsdetexte"/>
      </w:pPr>
    </w:p>
    <w:p w14:paraId="3F99750A" w14:textId="77777777" w:rsidR="00A03321" w:rsidRDefault="00A03321" w:rsidP="00A03321">
      <w:pPr>
        <w:pStyle w:val="Corpsdetexte"/>
      </w:pPr>
      <w:r>
        <w:t xml:space="preserve">Dans </w:t>
      </w:r>
      <w:proofErr w:type="gramStart"/>
      <w:r>
        <w:rPr>
          <w:i/>
          <w:iCs/>
        </w:rPr>
        <w:t>paint</w:t>
      </w:r>
      <w:r>
        <w:t>(</w:t>
      </w:r>
      <w:proofErr w:type="gramEnd"/>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w:t>
      </w:r>
      <w:proofErr w:type="gramStart"/>
      <w:r>
        <w:t>g,x</w:t>
      </w:r>
      <w:proofErr w:type="gramEnd"/>
      <w:r>
        <w:t>,y,50,100).</w:t>
      </w:r>
    </w:p>
    <w:p w14:paraId="7D2BC69D" w14:textId="77777777" w:rsidR="00A03321" w:rsidRDefault="00A03321" w:rsidP="00A03321">
      <w:pPr>
        <w:pStyle w:val="Corpsdetexte"/>
      </w:pPr>
      <w:r>
        <w:t xml:space="preserve">Regardons maintenant un autre exemple, où plutôt que de passer les valeurs de </w:t>
      </w:r>
      <w:r>
        <w:rPr>
          <w:i/>
          <w:iCs/>
        </w:rPr>
        <w:t>x</w:t>
      </w:r>
      <w:r>
        <w:t xml:space="preserve"> et </w:t>
      </w:r>
      <w:r>
        <w:rPr>
          <w:i/>
          <w:iCs/>
        </w:rPr>
        <w:t>y</w:t>
      </w:r>
      <w:r>
        <w:t xml:space="preserve"> à </w:t>
      </w:r>
      <w:proofErr w:type="gramStart"/>
      <w:r>
        <w:rPr>
          <w:i/>
          <w:iCs/>
        </w:rPr>
        <w:t>paintBot</w:t>
      </w:r>
      <w:r>
        <w:t>(</w:t>
      </w:r>
      <w:proofErr w:type="gramEnd"/>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12F928A" w:rsidR="00A03321" w:rsidRDefault="00A03321" w:rsidP="00790DA8">
      <w:pPr>
        <w:pStyle w:val="Corpsdetexte"/>
        <w:keepNext/>
        <w:keepLines/>
      </w:pPr>
      <w:r>
        <w:rPr>
          <w:b/>
          <w:bCs/>
        </w:rPr>
        <w:lastRenderedPageBreak/>
        <w:t>Exemple</w:t>
      </w:r>
      <w:r>
        <w:t xml:space="preserve">. </w:t>
      </w:r>
      <w:hyperlink r:id="rId316"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35" w:name="OLE_LINK38"/>
      <w:bookmarkStart w:id="136" w:name="OLE_LINK39"/>
      <w:r w:rsidR="00EA7A57">
        <w:rPr>
          <w:rFonts w:ascii="Segoe UI" w:hAnsi="Segoe UI" w:cs="Segoe UI"/>
          <w:b/>
          <w:bCs/>
          <w:color w:val="586069"/>
          <w:lang w:val="fr-CA"/>
        </w:rPr>
        <w:t>chapitre_5/E</w:t>
      </w:r>
      <w:r w:rsidRPr="00EE5807">
        <w:rPr>
          <w:rFonts w:ascii="Segoe UI" w:hAnsi="Segoe UI" w:cs="Segoe UI"/>
          <w:b/>
          <w:bCs/>
          <w:color w:val="586069"/>
          <w:lang w:val="fr-CA"/>
        </w:rPr>
        <w:t>xempleMethodeDobjetPaintBot</w:t>
      </w:r>
      <w:bookmarkEnd w:id="135"/>
      <w:bookmarkEnd w:id="136"/>
      <w:r w:rsidRPr="00EE5807">
        <w:rPr>
          <w:rFonts w:ascii="Segoe UI" w:hAnsi="Segoe UI" w:cs="Segoe UI"/>
          <w:b/>
          <w:bCs/>
          <w:color w:val="586069"/>
          <w:lang w:val="fr-CA"/>
        </w:rPr>
        <w:t>.java</w:t>
      </w:r>
    </w:p>
    <w:p w14:paraId="34A7E0C7" w14:textId="77777777" w:rsidR="00EA7A57" w:rsidRPr="00EA7A57" w:rsidRDefault="00EA7A57" w:rsidP="00790DA8">
      <w:pPr>
        <w:pStyle w:val="Code"/>
        <w:rPr>
          <w:color w:val="000000"/>
          <w:lang w:eastAsia="zh-CN"/>
        </w:rPr>
      </w:pPr>
      <w:proofErr w:type="gramStart"/>
      <w:r w:rsidRPr="00EA7A57">
        <w:rPr>
          <w:b/>
          <w:bCs/>
          <w:color w:val="800000"/>
          <w:lang w:eastAsia="zh-CN"/>
        </w:rPr>
        <w:t>import</w:t>
      </w:r>
      <w:proofErr w:type="gramEnd"/>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EA7A57">
      <w:pPr>
        <w:pStyle w:val="Code"/>
        <w:rPr>
          <w:color w:val="000000"/>
          <w:lang w:eastAsia="zh-CN"/>
        </w:rPr>
      </w:pPr>
      <w:proofErr w:type="gramStart"/>
      <w:r w:rsidRPr="00EA7A57">
        <w:rPr>
          <w:b/>
          <w:bCs/>
          <w:color w:val="800000"/>
          <w:lang w:eastAsia="zh-CN"/>
        </w:rPr>
        <w:t>import</w:t>
      </w:r>
      <w:proofErr w:type="gramEnd"/>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EA7A57">
      <w:pPr>
        <w:pStyle w:val="Code"/>
        <w:rPr>
          <w:color w:val="000000"/>
          <w:lang w:eastAsia="zh-CN"/>
        </w:rPr>
      </w:pPr>
      <w:proofErr w:type="gramStart"/>
      <w:r w:rsidRPr="00EA7A57">
        <w:rPr>
          <w:b/>
          <w:bCs/>
          <w:color w:val="800000"/>
          <w:lang w:eastAsia="zh-CN"/>
        </w:rPr>
        <w:t>import</w:t>
      </w:r>
      <w:proofErr w:type="gramEnd"/>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EA7A57">
      <w:pPr>
        <w:pStyle w:val="Code"/>
        <w:rPr>
          <w:color w:val="000000"/>
          <w:lang w:eastAsia="zh-CN"/>
        </w:rPr>
      </w:pPr>
    </w:p>
    <w:p w14:paraId="259F1FBB" w14:textId="77777777" w:rsidR="00EA7A57" w:rsidRPr="00EA7A57" w:rsidRDefault="00EA7A57" w:rsidP="00EA7A57">
      <w:pPr>
        <w:pStyle w:val="Code"/>
        <w:rPr>
          <w:color w:val="000000"/>
          <w:lang w:eastAsia="zh-CN"/>
        </w:rPr>
      </w:pPr>
      <w:proofErr w:type="gramStart"/>
      <w:r w:rsidRPr="00EA7A57">
        <w:rPr>
          <w:b/>
          <w:bCs/>
          <w:color w:val="800000"/>
          <w:lang w:eastAsia="zh-CN"/>
        </w:rPr>
        <w:t>public</w:t>
      </w:r>
      <w:proofErr w:type="gramEnd"/>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b/>
          <w:bCs/>
          <w:color w:val="800000"/>
          <w:lang w:eastAsia="zh-CN"/>
        </w:rPr>
        <w:t>private</w:t>
      </w:r>
      <w:proofErr w:type="gramEnd"/>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b/>
          <w:bCs/>
          <w:color w:val="800000"/>
          <w:lang w:eastAsia="zh-CN"/>
        </w:rPr>
        <w:t>private</w:t>
      </w:r>
      <w:proofErr w:type="gramEnd"/>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EA7A57">
      <w:pPr>
        <w:pStyle w:val="Code"/>
        <w:rPr>
          <w:color w:val="000000"/>
          <w:lang w:eastAsia="zh-CN"/>
        </w:rPr>
      </w:pPr>
    </w:p>
    <w:p w14:paraId="211C0EBC"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b/>
          <w:bCs/>
          <w:color w:val="800000"/>
          <w:lang w:eastAsia="zh-CN"/>
        </w:rPr>
        <w:t>public</w:t>
      </w:r>
      <w:proofErr w:type="gramEnd"/>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b/>
          <w:bCs/>
          <w:color w:val="800000"/>
          <w:lang w:eastAsia="zh-CN"/>
        </w:rPr>
        <w:t>super</w:t>
      </w:r>
      <w:r w:rsidRPr="00EA7A57">
        <w:rPr>
          <w:color w:val="808030"/>
          <w:lang w:eastAsia="zh-CN"/>
        </w:rPr>
        <w:t>(</w:t>
      </w:r>
      <w:proofErr w:type="gramEnd"/>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EA7A57">
      <w:pPr>
        <w:pStyle w:val="Code"/>
        <w:rPr>
          <w:color w:val="000000"/>
          <w:lang w:eastAsia="zh-CN"/>
        </w:rPr>
      </w:pPr>
    </w:p>
    <w:p w14:paraId="289DC20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xml:space="preserve">// Le paramètre this de </w:t>
      </w:r>
      <w:proofErr w:type="gramStart"/>
      <w:r w:rsidRPr="00EA7A57">
        <w:rPr>
          <w:color w:val="696969"/>
          <w:lang w:eastAsia="zh-CN"/>
        </w:rPr>
        <w:t>addMouseListener(</w:t>
      </w:r>
      <w:proofErr w:type="gramEnd"/>
      <w:r w:rsidRPr="00EA7A57">
        <w:rPr>
          <w:color w:val="696969"/>
          <w:lang w:eastAsia="zh-CN"/>
        </w:rPr>
        <w:t>) indique que l'objet qui doit</w:t>
      </w:r>
    </w:p>
    <w:p w14:paraId="4729361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proofErr w:type="gramStart"/>
      <w:r w:rsidRPr="00EA7A57">
        <w:rPr>
          <w:color w:val="808030"/>
          <w:lang w:val="en-CA" w:eastAsia="zh-CN"/>
        </w:rPr>
        <w:t>)</w:t>
      </w:r>
      <w:r w:rsidRPr="00EA7A57">
        <w:rPr>
          <w:color w:val="800080"/>
          <w:lang w:val="en-CA" w:eastAsia="zh-CN"/>
        </w:rPr>
        <w:t>;</w:t>
      </w:r>
      <w:proofErr w:type="gramEnd"/>
    </w:p>
    <w:p w14:paraId="51EDFB27" w14:textId="77777777" w:rsidR="00EA7A57" w:rsidRPr="00EA7A57" w:rsidRDefault="00EA7A57" w:rsidP="00EA7A57">
      <w:pPr>
        <w:pStyle w:val="Code"/>
        <w:rPr>
          <w:color w:val="000000"/>
          <w:lang w:val="en-CA" w:eastAsia="zh-CN"/>
        </w:rPr>
      </w:pPr>
    </w:p>
    <w:p w14:paraId="31C8F098" w14:textId="77777777" w:rsidR="00EA7A57" w:rsidRPr="00EA7A57" w:rsidRDefault="00EA7A57" w:rsidP="00EA7A57">
      <w:pPr>
        <w:pStyle w:val="Code"/>
        <w:rPr>
          <w:color w:val="000000"/>
          <w:lang w:val="en-CA" w:eastAsia="zh-CN"/>
        </w:rPr>
      </w:pPr>
      <w:r w:rsidRPr="00EA7A57">
        <w:rPr>
          <w:color w:val="000000"/>
          <w:lang w:val="en-CA" w:eastAsia="zh-CN"/>
        </w:rPr>
        <w:t xml:space="preserve">    </w:t>
      </w:r>
      <w:proofErr w:type="gramStart"/>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proofErr w:type="gramEnd"/>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EA7A57">
      <w:pPr>
        <w:pStyle w:val="Code"/>
        <w:rPr>
          <w:color w:val="000000"/>
          <w:lang w:val="en-CA" w:eastAsia="zh-CN"/>
        </w:rPr>
      </w:pPr>
      <w:r w:rsidRPr="00EA7A57">
        <w:rPr>
          <w:color w:val="000000"/>
          <w:lang w:val="en-CA" w:eastAsia="zh-CN"/>
        </w:rPr>
        <w:t xml:space="preserve">    </w:t>
      </w:r>
      <w:proofErr w:type="gramStart"/>
      <w:r w:rsidRPr="00EA7A57">
        <w:rPr>
          <w:b/>
          <w:bCs/>
          <w:color w:val="800000"/>
          <w:lang w:val="en-CA" w:eastAsia="zh-CN"/>
        </w:rPr>
        <w:t>this</w:t>
      </w:r>
      <w:r w:rsidRPr="00EA7A57">
        <w:rPr>
          <w:color w:val="808030"/>
          <w:lang w:val="en-CA" w:eastAsia="zh-CN"/>
        </w:rPr>
        <w:t>.</w:t>
      </w:r>
      <w:r w:rsidRPr="00EA7A57">
        <w:rPr>
          <w:color w:val="000000"/>
          <w:lang w:val="en-CA" w:eastAsia="zh-CN"/>
        </w:rPr>
        <w:t>setSize</w:t>
      </w:r>
      <w:proofErr w:type="gramEnd"/>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EA7A57">
      <w:pPr>
        <w:pStyle w:val="Code"/>
        <w:rPr>
          <w:color w:val="000000"/>
          <w:lang w:val="en-CA" w:eastAsia="zh-CN"/>
        </w:rPr>
      </w:pPr>
      <w:r w:rsidRPr="00EA7A57">
        <w:rPr>
          <w:color w:val="000000"/>
          <w:lang w:val="en-CA" w:eastAsia="zh-CN"/>
        </w:rPr>
        <w:t xml:space="preserve">    </w:t>
      </w:r>
      <w:proofErr w:type="gramStart"/>
      <w:r w:rsidRPr="00EA7A57">
        <w:rPr>
          <w:b/>
          <w:bCs/>
          <w:color w:val="800000"/>
          <w:lang w:val="en-CA" w:eastAsia="zh-CN"/>
        </w:rPr>
        <w:t>this</w:t>
      </w:r>
      <w:r w:rsidRPr="00EA7A57">
        <w:rPr>
          <w:color w:val="808030"/>
          <w:lang w:val="en-CA" w:eastAsia="zh-CN"/>
        </w:rPr>
        <w:t>.</w:t>
      </w:r>
      <w:r w:rsidRPr="00EA7A57">
        <w:rPr>
          <w:color w:val="000000"/>
          <w:lang w:val="en-CA" w:eastAsia="zh-CN"/>
        </w:rPr>
        <w:t>setVisible</w:t>
      </w:r>
      <w:proofErr w:type="gramEnd"/>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EA7A57">
      <w:pPr>
        <w:pStyle w:val="Code"/>
        <w:rPr>
          <w:color w:val="000000"/>
          <w:lang w:eastAsia="zh-CN"/>
        </w:rPr>
      </w:pPr>
    </w:p>
    <w:p w14:paraId="3E04187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mousePressed</w:t>
      </w:r>
      <w:r w:rsidRPr="00EA7A57">
        <w:rPr>
          <w:color w:val="808030"/>
          <w:lang w:val="en-CA" w:eastAsia="zh-CN"/>
        </w:rPr>
        <w:t>(</w:t>
      </w:r>
      <w:proofErr w:type="gramEnd"/>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EA7A57">
      <w:pPr>
        <w:pStyle w:val="Code"/>
        <w:rPr>
          <w:color w:val="000000"/>
          <w:lang w:eastAsia="zh-CN"/>
        </w:rPr>
      </w:pPr>
      <w:r w:rsidRPr="00EA7A57">
        <w:rPr>
          <w:color w:val="000000"/>
          <w:lang w:val="en-CA" w:eastAsia="zh-CN"/>
        </w:rPr>
        <w:t xml:space="preserve">    </w:t>
      </w:r>
      <w:proofErr w:type="gramStart"/>
      <w:r w:rsidRPr="00EA7A57">
        <w:rPr>
          <w:color w:val="000000"/>
          <w:lang w:eastAsia="zh-CN"/>
        </w:rPr>
        <w:t>x</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y</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xml:space="preserve">// </w:t>
      </w:r>
      <w:proofErr w:type="gramStart"/>
      <w:r w:rsidRPr="00EA7A57">
        <w:rPr>
          <w:color w:val="696969"/>
          <w:lang w:eastAsia="zh-CN"/>
        </w:rPr>
        <w:t>repaint(</w:t>
      </w:r>
      <w:proofErr w:type="gramEnd"/>
      <w:r w:rsidRPr="00EA7A57">
        <w:rPr>
          <w:color w:val="696969"/>
          <w:lang w:eastAsia="zh-CN"/>
        </w:rPr>
        <w:t xml:space="preserve">)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repaint</w:t>
      </w:r>
      <w:r w:rsidRPr="00EA7A57">
        <w:rPr>
          <w:color w:val="808030"/>
          <w:lang w:eastAsia="zh-CN"/>
        </w:rPr>
        <w:t>(</w:t>
      </w:r>
      <w:proofErr w:type="gramEnd"/>
      <w:r w:rsidRPr="00EA7A57">
        <w:rPr>
          <w:color w:val="808030"/>
          <w:lang w:eastAsia="zh-CN"/>
        </w:rPr>
        <w:t>)</w:t>
      </w:r>
      <w:r w:rsidRPr="00EA7A57">
        <w:rPr>
          <w:color w:val="800080"/>
          <w:lang w:eastAsia="zh-CN"/>
        </w:rPr>
        <w:t>;</w:t>
      </w:r>
    </w:p>
    <w:p w14:paraId="71BFE99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EA7A57">
      <w:pPr>
        <w:pStyle w:val="Code"/>
        <w:rPr>
          <w:color w:val="000000"/>
          <w:lang w:eastAsia="zh-CN"/>
        </w:rPr>
      </w:pPr>
    </w:p>
    <w:p w14:paraId="40C339A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mouseClicked</w:t>
      </w:r>
      <w:r w:rsidRPr="00EA7A57">
        <w:rPr>
          <w:color w:val="808030"/>
          <w:lang w:val="en-CA" w:eastAsia="zh-CN"/>
        </w:rPr>
        <w:t>(</w:t>
      </w:r>
      <w:proofErr w:type="gramEnd"/>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EA7A57">
      <w:pPr>
        <w:pStyle w:val="Code"/>
        <w:rPr>
          <w:color w:val="000000"/>
          <w:lang w:val="en-CA" w:eastAsia="zh-CN"/>
        </w:rPr>
      </w:pPr>
    </w:p>
    <w:p w14:paraId="0617E551"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mouseEntered</w:t>
      </w:r>
      <w:r w:rsidRPr="00EA7A57">
        <w:rPr>
          <w:color w:val="808030"/>
          <w:lang w:val="en-CA" w:eastAsia="zh-CN"/>
        </w:rPr>
        <w:t>(</w:t>
      </w:r>
      <w:proofErr w:type="gramEnd"/>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EA7A57">
      <w:pPr>
        <w:pStyle w:val="Code"/>
        <w:rPr>
          <w:color w:val="000000"/>
          <w:lang w:val="en-CA" w:eastAsia="zh-CN"/>
        </w:rPr>
      </w:pPr>
    </w:p>
    <w:p w14:paraId="6D707C3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mouseExited</w:t>
      </w:r>
      <w:r w:rsidRPr="00EA7A57">
        <w:rPr>
          <w:color w:val="808030"/>
          <w:lang w:val="en-CA" w:eastAsia="zh-CN"/>
        </w:rPr>
        <w:t>(</w:t>
      </w:r>
      <w:proofErr w:type="gramEnd"/>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EA7A57">
      <w:pPr>
        <w:pStyle w:val="Code"/>
        <w:rPr>
          <w:color w:val="000000"/>
          <w:lang w:val="en-CA" w:eastAsia="zh-CN"/>
        </w:rPr>
      </w:pPr>
    </w:p>
    <w:p w14:paraId="77A57AC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mouseReleased</w:t>
      </w:r>
      <w:r w:rsidRPr="00EA7A57">
        <w:rPr>
          <w:color w:val="808030"/>
          <w:lang w:val="en-CA" w:eastAsia="zh-CN"/>
        </w:rPr>
        <w:t>(</w:t>
      </w:r>
      <w:proofErr w:type="gramEnd"/>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EA7A57">
      <w:pPr>
        <w:pStyle w:val="Code"/>
        <w:rPr>
          <w:color w:val="000000"/>
          <w:lang w:val="en-CA" w:eastAsia="zh-CN"/>
        </w:rPr>
      </w:pPr>
    </w:p>
    <w:p w14:paraId="5A735506" w14:textId="77777777" w:rsidR="00EA7A57" w:rsidRPr="00EA7A57" w:rsidRDefault="00EA7A57" w:rsidP="00EA7A57">
      <w:pPr>
        <w:pStyle w:val="Code"/>
        <w:rPr>
          <w:color w:val="000000"/>
          <w:lang w:eastAsia="zh-CN"/>
        </w:rPr>
      </w:pPr>
      <w:r w:rsidRPr="00EA7A57">
        <w:rPr>
          <w:color w:val="000000"/>
          <w:lang w:val="en-CA" w:eastAsia="zh-CN"/>
        </w:rPr>
        <w:t xml:space="preserve">  </w:t>
      </w:r>
      <w:proofErr w:type="gramStart"/>
      <w:r w:rsidRPr="00EA7A57">
        <w:rPr>
          <w:b/>
          <w:bCs/>
          <w:color w:val="800000"/>
          <w:lang w:eastAsia="zh-CN"/>
        </w:rPr>
        <w:t>public</w:t>
      </w:r>
      <w:proofErr w:type="gramEnd"/>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setColor</w:t>
      </w:r>
      <w:proofErr w:type="gramEnd"/>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fillOval</w:t>
      </w:r>
      <w:proofErr w:type="gramEnd"/>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EA7A57">
      <w:pPr>
        <w:pStyle w:val="Code"/>
        <w:rPr>
          <w:color w:val="000000"/>
          <w:lang w:eastAsia="zh-CN"/>
        </w:rPr>
      </w:pPr>
    </w:p>
    <w:p w14:paraId="380B07D7"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setColor</w:t>
      </w:r>
      <w:proofErr w:type="gramEnd"/>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fillRect</w:t>
      </w:r>
      <w:proofErr w:type="gramEnd"/>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fillRect</w:t>
      </w:r>
      <w:proofErr w:type="gramEnd"/>
      <w:r w:rsidRPr="00EA7A57">
        <w:rPr>
          <w:color w:val="808030"/>
          <w:lang w:eastAsia="zh-CN"/>
        </w:rPr>
        <w:t>(</w:t>
      </w:r>
    </w:p>
    <w:p w14:paraId="18BF5BF9"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x</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y</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largeur</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hauteur</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drawLine</w:t>
      </w:r>
      <w:proofErr w:type="gramEnd"/>
      <w:r w:rsidRPr="00EA7A57">
        <w:rPr>
          <w:color w:val="808030"/>
          <w:lang w:eastAsia="zh-CN"/>
        </w:rPr>
        <w:t>(</w:t>
      </w:r>
    </w:p>
    <w:p w14:paraId="3FB7E119"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x</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y</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x</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EA7A57">
      <w:pPr>
        <w:pStyle w:val="Code"/>
        <w:rPr>
          <w:color w:val="000000"/>
          <w:lang w:eastAsia="zh-CN"/>
        </w:rPr>
      </w:pPr>
      <w:r w:rsidRPr="00EA7A57">
        <w:rPr>
          <w:color w:val="000000"/>
          <w:lang w:eastAsia="zh-CN"/>
        </w:rPr>
        <w:lastRenderedPageBreak/>
        <w:t xml:space="preserve">        </w:t>
      </w:r>
      <w:proofErr w:type="gramStart"/>
      <w:r w:rsidRPr="00EA7A57">
        <w:rPr>
          <w:color w:val="000000"/>
          <w:lang w:eastAsia="zh-CN"/>
        </w:rPr>
        <w:t>y</w:t>
      </w:r>
      <w:proofErr w:type="gramEnd"/>
      <w:r w:rsidRPr="00EA7A57">
        <w:rPr>
          <w:color w:val="000000"/>
          <w:lang w:eastAsia="zh-CN"/>
        </w:rPr>
        <w:t xml:space="preserve">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EA7A57">
      <w:pPr>
        <w:pStyle w:val="Code"/>
        <w:rPr>
          <w:color w:val="000000"/>
          <w:lang w:eastAsia="zh-CN"/>
        </w:rPr>
      </w:pPr>
    </w:p>
    <w:p w14:paraId="0A1B6B60"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setColor</w:t>
      </w:r>
      <w:proofErr w:type="gramEnd"/>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EA7A57">
      <w:pPr>
        <w:pStyle w:val="Code"/>
        <w:rPr>
          <w:color w:val="000000"/>
          <w:lang w:eastAsia="zh-CN"/>
        </w:rPr>
      </w:pPr>
      <w:r w:rsidRPr="00EA7A57">
        <w:rPr>
          <w:color w:val="000000"/>
          <w:lang w:eastAsia="zh-CN"/>
        </w:rPr>
        <w:t xml:space="preserve">    </w:t>
      </w:r>
      <w:proofErr w:type="gramStart"/>
      <w:r w:rsidRPr="00EA7A57">
        <w:rPr>
          <w:color w:val="000000"/>
          <w:lang w:eastAsia="zh-CN"/>
        </w:rPr>
        <w:t>g</w:t>
      </w:r>
      <w:r w:rsidRPr="00EA7A57">
        <w:rPr>
          <w:color w:val="808030"/>
          <w:lang w:eastAsia="zh-CN"/>
        </w:rPr>
        <w:t>.</w:t>
      </w:r>
      <w:r w:rsidRPr="00EA7A57">
        <w:rPr>
          <w:color w:val="000000"/>
          <w:lang w:eastAsia="zh-CN"/>
        </w:rPr>
        <w:t>fillRect</w:t>
      </w:r>
      <w:proofErr w:type="gramEnd"/>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EA7A57">
      <w:pPr>
        <w:pStyle w:val="Code"/>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EA7A57">
      <w:pPr>
        <w:pStyle w:val="Code"/>
        <w:rPr>
          <w:color w:val="000000"/>
          <w:lang w:val="en-US" w:eastAsia="zh-CN"/>
        </w:rPr>
      </w:pPr>
    </w:p>
    <w:p w14:paraId="1D97AAB6"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paint</w:t>
      </w:r>
      <w:r w:rsidRPr="008B351D">
        <w:rPr>
          <w:color w:val="808030"/>
          <w:lang w:val="en-US" w:eastAsia="zh-CN"/>
        </w:rPr>
        <w:t>(</w:t>
      </w:r>
      <w:proofErr w:type="gramEnd"/>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proofErr w:type="gramStart"/>
      <w:r w:rsidRPr="008B351D">
        <w:rPr>
          <w:b/>
          <w:bCs/>
          <w:color w:val="800000"/>
          <w:lang w:val="en-US" w:eastAsia="zh-CN"/>
        </w:rPr>
        <w:t>super</w:t>
      </w:r>
      <w:r w:rsidRPr="008B351D">
        <w:rPr>
          <w:color w:val="808030"/>
          <w:lang w:val="en-US" w:eastAsia="zh-CN"/>
        </w:rPr>
        <w:t>.</w:t>
      </w:r>
      <w:r w:rsidRPr="008B351D">
        <w:rPr>
          <w:color w:val="000000"/>
          <w:lang w:val="en-US" w:eastAsia="zh-CN"/>
        </w:rPr>
        <w:t>paint</w:t>
      </w:r>
      <w:proofErr w:type="gramEnd"/>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w:t>
      </w:r>
      <w:proofErr w:type="gramStart"/>
      <w:r w:rsidRPr="008B351D">
        <w:rPr>
          <w:color w:val="000000"/>
          <w:lang w:val="en-US" w:eastAsia="zh-CN"/>
        </w:rPr>
        <w:t>paintBot</w:t>
      </w:r>
      <w:r w:rsidRPr="008B351D">
        <w:rPr>
          <w:color w:val="808030"/>
          <w:lang w:val="en-US" w:eastAsia="zh-CN"/>
        </w:rPr>
        <w:t>(</w:t>
      </w:r>
      <w:proofErr w:type="gramEnd"/>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proofErr w:type="gramStart"/>
      <w:r w:rsidRPr="00EA7A57">
        <w:rPr>
          <w:color w:val="000000"/>
          <w:lang w:val="es-ES" w:eastAsia="zh-CN"/>
        </w:rPr>
        <w:t>g</w:t>
      </w:r>
      <w:r w:rsidRPr="00EA7A57">
        <w:rPr>
          <w:color w:val="808030"/>
          <w:lang w:val="es-ES" w:eastAsia="zh-CN"/>
        </w:rPr>
        <w:t>.</w:t>
      </w:r>
      <w:r w:rsidRPr="00EA7A57">
        <w:rPr>
          <w:color w:val="000000"/>
          <w:lang w:val="es-ES" w:eastAsia="zh-CN"/>
        </w:rPr>
        <w:t>drawString</w:t>
      </w:r>
      <w:proofErr w:type="gramEnd"/>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w:t>
      </w:r>
      <w:proofErr w:type="gramStart"/>
      <w:r w:rsidRPr="00EA7A57">
        <w:rPr>
          <w:color w:val="000000"/>
          <w:lang w:val="en-CA" w:eastAsia="zh-CN"/>
        </w:rPr>
        <w:t>main</w:t>
      </w:r>
      <w:r w:rsidRPr="00EA7A57">
        <w:rPr>
          <w:color w:val="808030"/>
          <w:lang w:val="en-CA" w:eastAsia="zh-CN"/>
        </w:rPr>
        <w:t>(</w:t>
      </w:r>
      <w:proofErr w:type="gramEnd"/>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Corpsdetexte"/>
      </w:pPr>
    </w:p>
    <w:p w14:paraId="3BCA8F81" w14:textId="77777777" w:rsidR="00A03321" w:rsidRDefault="00A03321" w:rsidP="00A03321">
      <w:pPr>
        <w:pStyle w:val="Corpsdetexte"/>
      </w:pPr>
      <w:r>
        <w:t xml:space="preserve">Dans cet exemple, la méthode d’objet </w:t>
      </w:r>
      <w:proofErr w:type="gramStart"/>
      <w:r>
        <w:rPr>
          <w:i/>
          <w:iCs/>
        </w:rPr>
        <w:t>paintBot</w:t>
      </w:r>
      <w:r>
        <w:t>(</w:t>
      </w:r>
      <w:proofErr w:type="gramEnd"/>
      <w:r>
        <w:t xml:space="preserve">) ne peut être une méthode de classe car elle accède aux variables d’objet </w:t>
      </w:r>
      <w:r>
        <w:rPr>
          <w:i/>
          <w:iCs/>
        </w:rPr>
        <w:t>x</w:t>
      </w:r>
      <w:r>
        <w:t xml:space="preserve"> et </w:t>
      </w:r>
      <w:r>
        <w:rPr>
          <w:i/>
          <w:iCs/>
        </w:rPr>
        <w:t>y</w:t>
      </w:r>
      <w:r>
        <w:t xml:space="preserve">. Si la méthode </w:t>
      </w:r>
      <w:proofErr w:type="gramStart"/>
      <w:r>
        <w:rPr>
          <w:i/>
          <w:iCs/>
        </w:rPr>
        <w:t>paintBot</w:t>
      </w:r>
      <w:r>
        <w:t>(</w:t>
      </w:r>
      <w:proofErr w:type="gramEnd"/>
      <w:r>
        <w:t xml:space="preserve">) était déclarée </w:t>
      </w:r>
      <w:r>
        <w:rPr>
          <w:i/>
          <w:iCs/>
        </w:rPr>
        <w:t>static</w:t>
      </w:r>
      <w:r>
        <w:t>, une erreur de compilation serait signalée.</w:t>
      </w:r>
    </w:p>
    <w:p w14:paraId="64F02A51" w14:textId="77777777" w:rsidR="00A03321" w:rsidRDefault="00A03321" w:rsidP="00A03321">
      <w:pPr>
        <w:pStyle w:val="Titre2"/>
      </w:pPr>
      <w:bookmarkStart w:id="137" w:name="_Toc508793538"/>
      <w:bookmarkStart w:id="138" w:name="_Toc44667594"/>
      <w:r>
        <w:t>Constantes (final)</w:t>
      </w:r>
      <w:bookmarkEnd w:id="137"/>
      <w:bookmarkEnd w:id="138"/>
    </w:p>
    <w:p w14:paraId="6C945930" w14:textId="77777777" w:rsidR="00A03321" w:rsidRDefault="00A03321" w:rsidP="00A03321">
      <w:pPr>
        <w:pStyle w:val="Corpsdetexte"/>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xml:space="preserve">. Ceci améliore la lisibilité du programme.  D’autre part, si le programmeur doit changer la valeur de la </w:t>
      </w:r>
      <w:proofErr w:type="gramStart"/>
      <w:r>
        <w:t>constante,  il</w:t>
      </w:r>
      <w:proofErr w:type="gramEnd"/>
      <w:r>
        <w:t xml:space="preserve"> évite d’avoir à parcourir le programme pour retrouver toutes les occurrences de la valeur constante pour la modifier.</w:t>
      </w:r>
    </w:p>
    <w:p w14:paraId="122E78A2" w14:textId="04E7FB40" w:rsidR="00A03321" w:rsidRDefault="00A03321" w:rsidP="00A03321">
      <w:pPr>
        <w:pStyle w:val="Corpsdetexte"/>
      </w:pPr>
      <w:r>
        <w:rPr>
          <w:b/>
          <w:bCs/>
        </w:rPr>
        <w:t>Exemple</w:t>
      </w:r>
      <w:r>
        <w:t xml:space="preserve">. </w:t>
      </w:r>
      <w:hyperlink r:id="rId317" w:history="1">
        <w:r w:rsidRPr="00FA4097">
          <w:rPr>
            <w:rFonts w:ascii="Segoe UI" w:hAnsi="Segoe UI" w:cs="Segoe UI"/>
            <w:color w:val="0366D6"/>
            <w:lang w:val="fr-CA"/>
          </w:rPr>
          <w:t>JavaPasAPas</w:t>
        </w:r>
      </w:hyperlink>
      <w:r w:rsidRPr="00FA4097">
        <w:rPr>
          <w:rFonts w:ascii="Segoe UI" w:hAnsi="Segoe UI" w:cs="Segoe UI"/>
          <w:color w:val="586069"/>
          <w:lang w:val="fr-CA"/>
        </w:rPr>
        <w:t>/</w:t>
      </w:r>
      <w:bookmarkStart w:id="139" w:name="OLE_LINK36"/>
      <w:bookmarkStart w:id="140" w:name="OLE_LINK37"/>
      <w:r w:rsidR="001B4E1C">
        <w:rPr>
          <w:rFonts w:ascii="Segoe UI" w:hAnsi="Segoe UI" w:cs="Segoe UI"/>
          <w:b/>
          <w:bCs/>
          <w:color w:val="586069"/>
          <w:lang w:val="fr-CA"/>
        </w:rPr>
        <w:t>chapitre_5/E</w:t>
      </w:r>
      <w:r w:rsidRPr="00FA4097">
        <w:rPr>
          <w:rFonts w:ascii="Segoe UI" w:hAnsi="Segoe UI" w:cs="Segoe UI"/>
          <w:b/>
          <w:bCs/>
          <w:color w:val="586069"/>
          <w:lang w:val="fr-CA"/>
        </w:rPr>
        <w:t>xempleConstantesFinal</w:t>
      </w:r>
      <w:bookmarkEnd w:id="139"/>
      <w:bookmarkEnd w:id="140"/>
      <w:r w:rsidRPr="00FA4097">
        <w:rPr>
          <w:rFonts w:ascii="Segoe UI" w:hAnsi="Segoe UI" w:cs="Segoe UI"/>
          <w:b/>
          <w:bCs/>
          <w:color w:val="586069"/>
          <w:lang w:val="fr-CA"/>
        </w:rPr>
        <w:t>.java</w:t>
      </w:r>
    </w:p>
    <w:p w14:paraId="1BD68B70" w14:textId="77777777" w:rsidR="00A03321" w:rsidRDefault="00A03321" w:rsidP="00A03321">
      <w:pPr>
        <w:pStyle w:val="Corpsdetexte"/>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proofErr w:type="gramStart"/>
      <w:r>
        <w:rPr>
          <w:i/>
          <w:iCs/>
        </w:rPr>
        <w:t>ExempleConstantesFinal</w:t>
      </w:r>
      <w:r>
        <w:t>(</w:t>
      </w:r>
      <w:proofErr w:type="gramEnd"/>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proofErr w:type="gramStart"/>
      <w:r w:rsidRPr="001B4E1C">
        <w:rPr>
          <w:b/>
          <w:bCs/>
          <w:color w:val="800000"/>
          <w:lang w:eastAsia="zh-CN"/>
        </w:rPr>
        <w:t>import</w:t>
      </w:r>
      <w:proofErr w:type="gramEnd"/>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proofErr w:type="gramStart"/>
      <w:r w:rsidRPr="001B4E1C">
        <w:rPr>
          <w:b/>
          <w:bCs/>
          <w:color w:val="800000"/>
          <w:lang w:eastAsia="zh-CN"/>
        </w:rPr>
        <w:t>import</w:t>
      </w:r>
      <w:proofErr w:type="gramEnd"/>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proofErr w:type="gramStart"/>
      <w:r w:rsidRPr="001B4E1C">
        <w:rPr>
          <w:b/>
          <w:bCs/>
          <w:color w:val="800000"/>
          <w:lang w:eastAsia="zh-CN"/>
        </w:rPr>
        <w:t>import</w:t>
      </w:r>
      <w:proofErr w:type="gramEnd"/>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1B4E1C">
      <w:pPr>
        <w:pStyle w:val="Code"/>
        <w:rPr>
          <w:color w:val="000000"/>
          <w:lang w:eastAsia="zh-CN"/>
        </w:rPr>
      </w:pPr>
      <w:proofErr w:type="gramStart"/>
      <w:r w:rsidRPr="001B4E1C">
        <w:rPr>
          <w:b/>
          <w:bCs/>
          <w:color w:val="800000"/>
          <w:lang w:eastAsia="zh-CN"/>
        </w:rPr>
        <w:t>public</w:t>
      </w:r>
      <w:proofErr w:type="gramEnd"/>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1B4E1C">
      <w:pPr>
        <w:pStyle w:val="Code"/>
        <w:rPr>
          <w:color w:val="000000"/>
          <w:lang w:eastAsia="zh-CN"/>
        </w:rPr>
      </w:pPr>
      <w:r w:rsidRPr="001B4E1C">
        <w:rPr>
          <w:color w:val="000000"/>
          <w:lang w:eastAsia="zh-CN"/>
        </w:rPr>
        <w:t xml:space="preserve">    </w:t>
      </w:r>
      <w:proofErr w:type="gramStart"/>
      <w:r w:rsidRPr="001B4E1C">
        <w:rPr>
          <w:b/>
          <w:bCs/>
          <w:color w:val="800000"/>
          <w:lang w:eastAsia="zh-CN"/>
        </w:rPr>
        <w:t>implements</w:t>
      </w:r>
      <w:proofErr w:type="gramEnd"/>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1B4E1C">
      <w:pPr>
        <w:pStyle w:val="Code"/>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proofErr w:type="gramStart"/>
      <w:r w:rsidRPr="008B351D">
        <w:rPr>
          <w:color w:val="008C00"/>
          <w:lang w:val="en-US" w:eastAsia="zh-CN"/>
        </w:rPr>
        <w:t>400</w:t>
      </w:r>
      <w:r w:rsidRPr="008B351D">
        <w:rPr>
          <w:color w:val="800080"/>
          <w:lang w:val="en-US" w:eastAsia="zh-CN"/>
        </w:rPr>
        <w:t>;</w:t>
      </w:r>
      <w:proofErr w:type="gramEnd"/>
    </w:p>
    <w:p w14:paraId="16AD7A3B"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proofErr w:type="gramStart"/>
      <w:r w:rsidRPr="008B351D">
        <w:rPr>
          <w:color w:val="008C00"/>
          <w:lang w:val="en-US" w:eastAsia="zh-CN"/>
        </w:rPr>
        <w:t>600</w:t>
      </w:r>
      <w:r w:rsidRPr="008B351D">
        <w:rPr>
          <w:color w:val="800080"/>
          <w:lang w:val="en-US" w:eastAsia="zh-CN"/>
        </w:rPr>
        <w:t>;</w:t>
      </w:r>
      <w:proofErr w:type="gramEnd"/>
    </w:p>
    <w:p w14:paraId="1836DD83" w14:textId="77777777" w:rsidR="001B4E1C" w:rsidRPr="008B351D" w:rsidRDefault="001B4E1C" w:rsidP="001B4E1C">
      <w:pPr>
        <w:pStyle w:val="Code"/>
        <w:rPr>
          <w:color w:val="000000"/>
          <w:lang w:val="en-US" w:eastAsia="zh-CN"/>
        </w:rPr>
      </w:pPr>
    </w:p>
    <w:p w14:paraId="0BDCA749" w14:textId="77777777" w:rsidR="001B4E1C" w:rsidRPr="001B4E1C" w:rsidRDefault="001B4E1C" w:rsidP="001B4E1C">
      <w:pPr>
        <w:pStyle w:val="Code"/>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1B4E1C">
      <w:pPr>
        <w:pStyle w:val="Code"/>
        <w:rPr>
          <w:color w:val="000000"/>
          <w:lang w:eastAsia="zh-CN"/>
        </w:rPr>
      </w:pPr>
      <w:r w:rsidRPr="001B4E1C">
        <w:rPr>
          <w:color w:val="000000"/>
          <w:lang w:eastAsia="zh-CN"/>
        </w:rPr>
        <w:t xml:space="preserve">  </w:t>
      </w:r>
      <w:proofErr w:type="gramStart"/>
      <w:r w:rsidRPr="001B4E1C">
        <w:rPr>
          <w:b/>
          <w:bCs/>
          <w:color w:val="800000"/>
          <w:lang w:eastAsia="zh-CN"/>
        </w:rPr>
        <w:t>private</w:t>
      </w:r>
      <w:proofErr w:type="gramEnd"/>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1B4E1C">
      <w:pPr>
        <w:pStyle w:val="Code"/>
        <w:rPr>
          <w:color w:val="000000"/>
          <w:lang w:eastAsia="zh-CN"/>
        </w:rPr>
      </w:pPr>
      <w:r w:rsidRPr="001B4E1C">
        <w:rPr>
          <w:color w:val="000000"/>
          <w:lang w:eastAsia="zh-CN"/>
        </w:rPr>
        <w:t xml:space="preserve">  </w:t>
      </w:r>
      <w:proofErr w:type="gramStart"/>
      <w:r w:rsidRPr="001B4E1C">
        <w:rPr>
          <w:b/>
          <w:bCs/>
          <w:color w:val="800000"/>
          <w:lang w:eastAsia="zh-CN"/>
        </w:rPr>
        <w:t>private</w:t>
      </w:r>
      <w:proofErr w:type="gramEnd"/>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790DA8">
      <w:pPr>
        <w:pStyle w:val="Code"/>
        <w:keepNext w:val="0"/>
        <w:keepLines w:val="0"/>
        <w:rPr>
          <w:color w:val="000000"/>
          <w:lang w:eastAsia="zh-CN"/>
        </w:rPr>
      </w:pPr>
    </w:p>
    <w:p w14:paraId="665EEC3C" w14:textId="77777777" w:rsidR="001B4E1C" w:rsidRPr="001B4E1C" w:rsidRDefault="001B4E1C" w:rsidP="001B4E1C">
      <w:pPr>
        <w:pStyle w:val="Code"/>
        <w:rPr>
          <w:color w:val="000000"/>
          <w:lang w:eastAsia="zh-CN"/>
        </w:rPr>
      </w:pPr>
      <w:r w:rsidRPr="001B4E1C">
        <w:rPr>
          <w:color w:val="000000"/>
          <w:lang w:eastAsia="zh-CN"/>
        </w:rPr>
        <w:lastRenderedPageBreak/>
        <w:t xml:space="preserve">  </w:t>
      </w:r>
      <w:proofErr w:type="gramStart"/>
      <w:r w:rsidRPr="001B4E1C">
        <w:rPr>
          <w:b/>
          <w:bCs/>
          <w:color w:val="800000"/>
          <w:lang w:eastAsia="zh-CN"/>
        </w:rPr>
        <w:t>public</w:t>
      </w:r>
      <w:proofErr w:type="gramEnd"/>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1B4E1C">
      <w:pPr>
        <w:pStyle w:val="Code"/>
        <w:rPr>
          <w:color w:val="000000"/>
          <w:lang w:eastAsia="zh-CN"/>
        </w:rPr>
      </w:pPr>
      <w:r w:rsidRPr="001B4E1C">
        <w:rPr>
          <w:color w:val="000000"/>
          <w:lang w:eastAsia="zh-CN"/>
        </w:rPr>
        <w:t xml:space="preserve">    </w:t>
      </w:r>
      <w:proofErr w:type="gramStart"/>
      <w:r w:rsidRPr="001B4E1C">
        <w:rPr>
          <w:b/>
          <w:bCs/>
          <w:color w:val="800000"/>
          <w:lang w:eastAsia="zh-CN"/>
        </w:rPr>
        <w:t>super</w:t>
      </w:r>
      <w:r w:rsidRPr="001B4E1C">
        <w:rPr>
          <w:color w:val="808030"/>
          <w:lang w:eastAsia="zh-CN"/>
        </w:rPr>
        <w:t>(</w:t>
      </w:r>
      <w:proofErr w:type="gramEnd"/>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1B4E1C">
      <w:pPr>
        <w:pStyle w:val="Code"/>
        <w:rPr>
          <w:color w:val="000000"/>
          <w:lang w:eastAsia="zh-CN"/>
        </w:rPr>
      </w:pPr>
    </w:p>
    <w:p w14:paraId="40B3EE4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xml:space="preserve">// Le paramêtre this de </w:t>
      </w:r>
      <w:proofErr w:type="gramStart"/>
      <w:r w:rsidRPr="001B4E1C">
        <w:rPr>
          <w:color w:val="696969"/>
          <w:lang w:eastAsia="zh-CN"/>
        </w:rPr>
        <w:t>addMouseListener(</w:t>
      </w:r>
      <w:proofErr w:type="gramEnd"/>
      <w:r w:rsidRPr="001B4E1C">
        <w:rPr>
          <w:color w:val="696969"/>
          <w:lang w:eastAsia="zh-CN"/>
        </w:rPr>
        <w:t>) indique que l'objet qui doit</w:t>
      </w:r>
    </w:p>
    <w:p w14:paraId="51C7D974"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proofErr w:type="gramStart"/>
      <w:r w:rsidRPr="001B4E1C">
        <w:rPr>
          <w:color w:val="808030"/>
          <w:lang w:val="en-CA" w:eastAsia="zh-CN"/>
        </w:rPr>
        <w:t>)</w:t>
      </w:r>
      <w:r w:rsidRPr="001B4E1C">
        <w:rPr>
          <w:color w:val="800080"/>
          <w:lang w:val="en-CA" w:eastAsia="zh-CN"/>
        </w:rPr>
        <w:t>;</w:t>
      </w:r>
      <w:proofErr w:type="gramEnd"/>
    </w:p>
    <w:p w14:paraId="4F52B238" w14:textId="77777777" w:rsidR="001B4E1C" w:rsidRPr="001B4E1C" w:rsidRDefault="001B4E1C" w:rsidP="001B4E1C">
      <w:pPr>
        <w:pStyle w:val="Code"/>
        <w:rPr>
          <w:color w:val="000000"/>
          <w:lang w:val="en-CA" w:eastAsia="zh-CN"/>
        </w:rPr>
      </w:pPr>
    </w:p>
    <w:p w14:paraId="328BFC31" w14:textId="77777777" w:rsidR="001B4E1C" w:rsidRPr="001B4E1C" w:rsidRDefault="001B4E1C" w:rsidP="001B4E1C">
      <w:pPr>
        <w:pStyle w:val="Code"/>
        <w:rPr>
          <w:color w:val="000000"/>
          <w:lang w:val="en-CA" w:eastAsia="zh-CN"/>
        </w:rPr>
      </w:pPr>
      <w:r w:rsidRPr="001B4E1C">
        <w:rPr>
          <w:color w:val="000000"/>
          <w:lang w:val="en-CA" w:eastAsia="zh-CN"/>
        </w:rPr>
        <w:t xml:space="preserve">    </w:t>
      </w:r>
      <w:proofErr w:type="gramStart"/>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proofErr w:type="gramEnd"/>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1B4E1C">
      <w:pPr>
        <w:pStyle w:val="Code"/>
        <w:rPr>
          <w:color w:val="000000"/>
          <w:lang w:val="en-CA" w:eastAsia="zh-CN"/>
        </w:rPr>
      </w:pPr>
      <w:r w:rsidRPr="001B4E1C">
        <w:rPr>
          <w:color w:val="000000"/>
          <w:lang w:val="en-CA" w:eastAsia="zh-CN"/>
        </w:rPr>
        <w:t xml:space="preserve">    </w:t>
      </w:r>
      <w:proofErr w:type="gramStart"/>
      <w:r w:rsidRPr="001B4E1C">
        <w:rPr>
          <w:b/>
          <w:bCs/>
          <w:color w:val="800000"/>
          <w:lang w:val="en-CA" w:eastAsia="zh-CN"/>
        </w:rPr>
        <w:t>this</w:t>
      </w:r>
      <w:r w:rsidRPr="001B4E1C">
        <w:rPr>
          <w:color w:val="808030"/>
          <w:lang w:val="en-CA" w:eastAsia="zh-CN"/>
        </w:rPr>
        <w:t>.</w:t>
      </w:r>
      <w:r w:rsidRPr="001B4E1C">
        <w:rPr>
          <w:color w:val="000000"/>
          <w:lang w:val="en-CA" w:eastAsia="zh-CN"/>
        </w:rPr>
        <w:t>setSize</w:t>
      </w:r>
      <w:proofErr w:type="gramEnd"/>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1B4E1C">
      <w:pPr>
        <w:pStyle w:val="Code"/>
        <w:rPr>
          <w:color w:val="000000"/>
          <w:lang w:val="en-CA" w:eastAsia="zh-CN"/>
        </w:rPr>
      </w:pPr>
      <w:r w:rsidRPr="001B4E1C">
        <w:rPr>
          <w:color w:val="000000"/>
          <w:lang w:val="en-CA" w:eastAsia="zh-CN"/>
        </w:rPr>
        <w:t xml:space="preserve">    </w:t>
      </w:r>
      <w:proofErr w:type="gramStart"/>
      <w:r w:rsidRPr="001B4E1C">
        <w:rPr>
          <w:b/>
          <w:bCs/>
          <w:color w:val="800000"/>
          <w:lang w:val="en-CA" w:eastAsia="zh-CN"/>
        </w:rPr>
        <w:t>this</w:t>
      </w:r>
      <w:r w:rsidRPr="001B4E1C">
        <w:rPr>
          <w:color w:val="808030"/>
          <w:lang w:val="en-CA" w:eastAsia="zh-CN"/>
        </w:rPr>
        <w:t>.</w:t>
      </w:r>
      <w:r w:rsidRPr="001B4E1C">
        <w:rPr>
          <w:color w:val="000000"/>
          <w:lang w:val="en-CA" w:eastAsia="zh-CN"/>
        </w:rPr>
        <w:t>setVisible</w:t>
      </w:r>
      <w:proofErr w:type="gramEnd"/>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1B4E1C">
      <w:pPr>
        <w:pStyle w:val="Code"/>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1B4E1C">
      <w:pPr>
        <w:pStyle w:val="Code"/>
        <w:rPr>
          <w:color w:val="000000"/>
          <w:lang w:eastAsia="zh-CN"/>
        </w:rPr>
      </w:pPr>
    </w:p>
    <w:p w14:paraId="29011469"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w:t>
      </w:r>
      <w:proofErr w:type="gramStart"/>
      <w:r w:rsidRPr="001B4E1C">
        <w:rPr>
          <w:color w:val="000000"/>
          <w:lang w:val="en-CA" w:eastAsia="zh-CN"/>
        </w:rPr>
        <w:t>mousePressed</w:t>
      </w:r>
      <w:r w:rsidRPr="001B4E1C">
        <w:rPr>
          <w:color w:val="808030"/>
          <w:lang w:val="en-CA" w:eastAsia="zh-CN"/>
        </w:rPr>
        <w:t>(</w:t>
      </w:r>
      <w:proofErr w:type="gramEnd"/>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1B4E1C">
      <w:pPr>
        <w:pStyle w:val="Code"/>
        <w:rPr>
          <w:color w:val="000000"/>
          <w:lang w:val="fr-FR" w:eastAsia="zh-CN"/>
        </w:rPr>
      </w:pPr>
      <w:r w:rsidRPr="001B4E1C">
        <w:rPr>
          <w:color w:val="000000"/>
          <w:lang w:val="en-CA" w:eastAsia="zh-CN"/>
        </w:rPr>
        <w:t xml:space="preserve">    </w:t>
      </w:r>
      <w:proofErr w:type="gramStart"/>
      <w:r w:rsidRPr="001B4E1C">
        <w:rPr>
          <w:color w:val="000000"/>
          <w:lang w:val="fr-FR" w:eastAsia="zh-CN"/>
        </w:rPr>
        <w:t>x</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y</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xml:space="preserve">// </w:t>
      </w:r>
      <w:proofErr w:type="gramStart"/>
      <w:r w:rsidRPr="001B4E1C">
        <w:rPr>
          <w:color w:val="696969"/>
          <w:lang w:val="fr-FR" w:eastAsia="zh-CN"/>
        </w:rPr>
        <w:t>repaint(</w:t>
      </w:r>
      <w:proofErr w:type="gramEnd"/>
      <w:r w:rsidRPr="001B4E1C">
        <w:rPr>
          <w:color w:val="696969"/>
          <w:lang w:val="fr-FR" w:eastAsia="zh-CN"/>
        </w:rPr>
        <w:t>) provoque un nouvel appel à paint()</w:t>
      </w:r>
    </w:p>
    <w:p w14:paraId="42402BC7"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repaint</w:t>
      </w:r>
      <w:r w:rsidRPr="001B4E1C">
        <w:rPr>
          <w:color w:val="808030"/>
          <w:lang w:val="fr-FR" w:eastAsia="zh-CN"/>
        </w:rPr>
        <w:t>(</w:t>
      </w:r>
      <w:proofErr w:type="gramEnd"/>
      <w:r w:rsidRPr="001B4E1C">
        <w:rPr>
          <w:color w:val="808030"/>
          <w:lang w:val="fr-FR" w:eastAsia="zh-CN"/>
        </w:rPr>
        <w:t>)</w:t>
      </w:r>
      <w:r w:rsidRPr="001B4E1C">
        <w:rPr>
          <w:color w:val="800080"/>
          <w:lang w:val="fr-FR" w:eastAsia="zh-CN"/>
        </w:rPr>
        <w:t>;</w:t>
      </w:r>
    </w:p>
    <w:p w14:paraId="32DC4BBC"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790DA8">
      <w:pPr>
        <w:pStyle w:val="Code"/>
        <w:keepNext w:val="0"/>
        <w:keepLines w:val="0"/>
        <w:rPr>
          <w:color w:val="000000"/>
          <w:lang w:val="fr-FR" w:eastAsia="zh-CN"/>
        </w:rPr>
      </w:pPr>
    </w:p>
    <w:p w14:paraId="12D4F3B3"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xml:space="preserve">// événements de souris même </w:t>
      </w:r>
      <w:proofErr w:type="gramStart"/>
      <w:r w:rsidRPr="001B4E1C">
        <w:rPr>
          <w:color w:val="696969"/>
          <w:lang w:val="fr-FR" w:eastAsia="zh-CN"/>
        </w:rPr>
        <w:t>s'il ne font</w:t>
      </w:r>
      <w:proofErr w:type="gramEnd"/>
      <w:r w:rsidRPr="001B4E1C">
        <w:rPr>
          <w:color w:val="696969"/>
          <w:lang w:val="fr-FR" w:eastAsia="zh-CN"/>
        </w:rPr>
        <w:t xml:space="preserve"> rien</w:t>
      </w:r>
    </w:p>
    <w:p w14:paraId="22AF0E69" w14:textId="77777777" w:rsidR="001B4E1C" w:rsidRPr="001B4E1C" w:rsidRDefault="001B4E1C" w:rsidP="001B4E1C">
      <w:pPr>
        <w:pStyle w:val="Code"/>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w:t>
      </w:r>
      <w:proofErr w:type="gramStart"/>
      <w:r w:rsidRPr="001B4E1C">
        <w:rPr>
          <w:color w:val="000000"/>
          <w:lang w:val="en-CA" w:eastAsia="zh-CN"/>
        </w:rPr>
        <w:t>mouseClicked</w:t>
      </w:r>
      <w:r w:rsidRPr="001B4E1C">
        <w:rPr>
          <w:color w:val="808030"/>
          <w:lang w:val="en-CA" w:eastAsia="zh-CN"/>
        </w:rPr>
        <w:t>(</w:t>
      </w:r>
      <w:proofErr w:type="gramEnd"/>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1B4E1C">
      <w:pPr>
        <w:pStyle w:val="Code"/>
        <w:rPr>
          <w:color w:val="000000"/>
          <w:lang w:val="en-CA" w:eastAsia="zh-CN"/>
        </w:rPr>
      </w:pPr>
    </w:p>
    <w:p w14:paraId="19B1FFCE"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w:t>
      </w:r>
      <w:proofErr w:type="gramStart"/>
      <w:r w:rsidRPr="001B4E1C">
        <w:rPr>
          <w:color w:val="000000"/>
          <w:lang w:val="en-CA" w:eastAsia="zh-CN"/>
        </w:rPr>
        <w:t>mouseEntered</w:t>
      </w:r>
      <w:r w:rsidRPr="001B4E1C">
        <w:rPr>
          <w:color w:val="808030"/>
          <w:lang w:val="en-CA" w:eastAsia="zh-CN"/>
        </w:rPr>
        <w:t>(</w:t>
      </w:r>
      <w:proofErr w:type="gramEnd"/>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1B4E1C">
      <w:pPr>
        <w:pStyle w:val="Code"/>
        <w:rPr>
          <w:color w:val="000000"/>
          <w:lang w:val="en-CA" w:eastAsia="zh-CN"/>
        </w:rPr>
      </w:pPr>
    </w:p>
    <w:p w14:paraId="49B3E331"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w:t>
      </w:r>
      <w:proofErr w:type="gramStart"/>
      <w:r w:rsidRPr="001B4E1C">
        <w:rPr>
          <w:color w:val="000000"/>
          <w:lang w:val="en-CA" w:eastAsia="zh-CN"/>
        </w:rPr>
        <w:t>mouseExited</w:t>
      </w:r>
      <w:r w:rsidRPr="001B4E1C">
        <w:rPr>
          <w:color w:val="808030"/>
          <w:lang w:val="en-CA" w:eastAsia="zh-CN"/>
        </w:rPr>
        <w:t>(</w:t>
      </w:r>
      <w:proofErr w:type="gramEnd"/>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1B4E1C">
      <w:pPr>
        <w:pStyle w:val="Code"/>
        <w:rPr>
          <w:color w:val="000000"/>
          <w:lang w:val="en-CA" w:eastAsia="zh-CN"/>
        </w:rPr>
      </w:pPr>
    </w:p>
    <w:p w14:paraId="781A29D4"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w:t>
      </w:r>
      <w:proofErr w:type="gramStart"/>
      <w:r w:rsidRPr="001B4E1C">
        <w:rPr>
          <w:color w:val="000000"/>
          <w:lang w:val="en-CA" w:eastAsia="zh-CN"/>
        </w:rPr>
        <w:t>mouseReleased</w:t>
      </w:r>
      <w:r w:rsidRPr="001B4E1C">
        <w:rPr>
          <w:color w:val="808030"/>
          <w:lang w:val="en-CA" w:eastAsia="zh-CN"/>
        </w:rPr>
        <w:t>(</w:t>
      </w:r>
      <w:proofErr w:type="gramEnd"/>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790DA8">
      <w:pPr>
        <w:pStyle w:val="Code"/>
        <w:keepNext w:val="0"/>
        <w:keepLines w:val="0"/>
        <w:rPr>
          <w:color w:val="000000"/>
          <w:lang w:val="en-CA" w:eastAsia="zh-CN"/>
        </w:rPr>
      </w:pPr>
    </w:p>
    <w:p w14:paraId="51D669FE" w14:textId="77777777" w:rsidR="001B4E1C" w:rsidRPr="001B4E1C" w:rsidRDefault="001B4E1C" w:rsidP="001B4E1C">
      <w:pPr>
        <w:pStyle w:val="Code"/>
        <w:rPr>
          <w:color w:val="000000"/>
          <w:lang w:val="fr-FR" w:eastAsia="zh-CN"/>
        </w:rPr>
      </w:pPr>
      <w:r w:rsidRPr="001B4E1C">
        <w:rPr>
          <w:color w:val="000000"/>
          <w:lang w:val="en-CA" w:eastAsia="zh-CN"/>
        </w:rPr>
        <w:t xml:space="preserve">  </w:t>
      </w:r>
      <w:proofErr w:type="gramStart"/>
      <w:r w:rsidRPr="001B4E1C">
        <w:rPr>
          <w:b/>
          <w:bCs/>
          <w:color w:val="800000"/>
          <w:lang w:val="fr-FR" w:eastAsia="zh-CN"/>
        </w:rPr>
        <w:t>public</w:t>
      </w:r>
      <w:proofErr w:type="gramEnd"/>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setColor</w:t>
      </w:r>
      <w:proofErr w:type="gramEnd"/>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fillOval</w:t>
      </w:r>
      <w:proofErr w:type="gramEnd"/>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790DA8">
      <w:pPr>
        <w:pStyle w:val="Code"/>
        <w:keepNext w:val="0"/>
        <w:keepLines w:val="0"/>
        <w:rPr>
          <w:color w:val="000000"/>
          <w:lang w:val="fr-FR" w:eastAsia="zh-CN"/>
        </w:rPr>
      </w:pPr>
    </w:p>
    <w:p w14:paraId="620FD23F"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setColor</w:t>
      </w:r>
      <w:proofErr w:type="gramEnd"/>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fillRect</w:t>
      </w:r>
      <w:proofErr w:type="gramEnd"/>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fillRect</w:t>
      </w:r>
      <w:proofErr w:type="gramEnd"/>
      <w:r w:rsidRPr="001B4E1C">
        <w:rPr>
          <w:color w:val="808030"/>
          <w:lang w:val="fr-FR" w:eastAsia="zh-CN"/>
        </w:rPr>
        <w:t>(</w:t>
      </w:r>
    </w:p>
    <w:p w14:paraId="7A039A16"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x</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y</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largeur</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hauteur</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drawLine</w:t>
      </w:r>
      <w:proofErr w:type="gramEnd"/>
      <w:r w:rsidRPr="001B4E1C">
        <w:rPr>
          <w:color w:val="808030"/>
          <w:lang w:val="fr-FR" w:eastAsia="zh-CN"/>
        </w:rPr>
        <w:t>(</w:t>
      </w:r>
    </w:p>
    <w:p w14:paraId="119ED81E"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x</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y</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x</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y</w:t>
      </w:r>
      <w:proofErr w:type="gramEnd"/>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790DA8">
      <w:pPr>
        <w:pStyle w:val="Code"/>
        <w:keepNext w:val="0"/>
        <w:keepLines w:val="0"/>
        <w:rPr>
          <w:color w:val="000000"/>
          <w:lang w:val="fr-FR" w:eastAsia="zh-CN"/>
        </w:rPr>
      </w:pPr>
    </w:p>
    <w:p w14:paraId="7282B1D2"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setColor</w:t>
      </w:r>
      <w:proofErr w:type="gramEnd"/>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fillRect</w:t>
      </w:r>
      <w:proofErr w:type="gramEnd"/>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790DA8">
      <w:pPr>
        <w:pStyle w:val="Code"/>
        <w:keepNext w:val="0"/>
        <w:keepLines w:val="0"/>
        <w:rPr>
          <w:color w:val="000000"/>
          <w:lang w:val="fr-FR" w:eastAsia="zh-CN"/>
        </w:rPr>
      </w:pPr>
    </w:p>
    <w:p w14:paraId="3A712E72" w14:textId="77777777" w:rsidR="001B4E1C" w:rsidRPr="001B4E1C" w:rsidRDefault="001B4E1C" w:rsidP="001B4E1C">
      <w:pPr>
        <w:pStyle w:val="Code"/>
        <w:rPr>
          <w:color w:val="000000"/>
          <w:lang w:val="fr-FR" w:eastAsia="zh-CN"/>
        </w:rPr>
      </w:pPr>
      <w:r w:rsidRPr="001B4E1C">
        <w:rPr>
          <w:color w:val="000000"/>
          <w:lang w:val="fr-FR" w:eastAsia="zh-CN"/>
        </w:rPr>
        <w:lastRenderedPageBreak/>
        <w:t xml:space="preserve">  </w:t>
      </w:r>
      <w:proofErr w:type="gramStart"/>
      <w:r w:rsidRPr="001B4E1C">
        <w:rPr>
          <w:b/>
          <w:bCs/>
          <w:color w:val="800000"/>
          <w:lang w:val="fr-FR" w:eastAsia="zh-CN"/>
        </w:rPr>
        <w:t>public</w:t>
      </w:r>
      <w:proofErr w:type="gramEnd"/>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b/>
          <w:bCs/>
          <w:color w:val="800000"/>
          <w:lang w:val="fr-FR" w:eastAsia="zh-CN"/>
        </w:rPr>
        <w:t>super</w:t>
      </w:r>
      <w:r w:rsidRPr="001B4E1C">
        <w:rPr>
          <w:color w:val="808030"/>
          <w:lang w:val="fr-FR" w:eastAsia="zh-CN"/>
        </w:rPr>
        <w:t>.</w:t>
      </w:r>
      <w:r w:rsidRPr="001B4E1C">
        <w:rPr>
          <w:color w:val="000000"/>
          <w:lang w:val="fr-FR" w:eastAsia="zh-CN"/>
        </w:rPr>
        <w:t>paint</w:t>
      </w:r>
      <w:proofErr w:type="gramEnd"/>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paintBot</w:t>
      </w:r>
      <w:r w:rsidRPr="001B4E1C">
        <w:rPr>
          <w:color w:val="808030"/>
          <w:lang w:val="fr-FR" w:eastAsia="zh-CN"/>
        </w:rPr>
        <w:t>(</w:t>
      </w:r>
      <w:proofErr w:type="gramEnd"/>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w:t>
      </w:r>
      <w:proofErr w:type="gramStart"/>
      <w:r w:rsidRPr="001B4E1C">
        <w:rPr>
          <w:color w:val="000000"/>
          <w:lang w:val="fr-FR" w:eastAsia="zh-CN"/>
        </w:rPr>
        <w:t>g</w:t>
      </w:r>
      <w:r w:rsidRPr="001B4E1C">
        <w:rPr>
          <w:color w:val="808030"/>
          <w:lang w:val="fr-FR" w:eastAsia="zh-CN"/>
        </w:rPr>
        <w:t>.</w:t>
      </w:r>
      <w:r w:rsidRPr="001B4E1C">
        <w:rPr>
          <w:color w:val="000000"/>
          <w:lang w:val="fr-FR" w:eastAsia="zh-CN"/>
        </w:rPr>
        <w:t>drawString</w:t>
      </w:r>
      <w:proofErr w:type="gramEnd"/>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w:t>
      </w:r>
      <w:proofErr w:type="gramStart"/>
      <w:r w:rsidRPr="008B351D">
        <w:rPr>
          <w:color w:val="000000"/>
          <w:lang w:val="en-US" w:eastAsia="zh-CN"/>
        </w:rPr>
        <w:t>main</w:t>
      </w:r>
      <w:r w:rsidRPr="008B351D">
        <w:rPr>
          <w:color w:val="808030"/>
          <w:lang w:val="en-US" w:eastAsia="zh-CN"/>
        </w:rPr>
        <w:t>(</w:t>
      </w:r>
      <w:proofErr w:type="gramEnd"/>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proofErr w:type="gramStart"/>
      <w:r w:rsidRPr="00987493">
        <w:rPr>
          <w:b/>
          <w:bCs/>
          <w:color w:val="800000"/>
          <w:lang w:val="fr-FR" w:eastAsia="zh-CN"/>
        </w:rPr>
        <w:t>new</w:t>
      </w:r>
      <w:proofErr w:type="gramEnd"/>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Corpsdetexte"/>
      </w:pPr>
    </w:p>
    <w:p w14:paraId="0594538C" w14:textId="77777777" w:rsidR="00A03321" w:rsidRDefault="00A03321" w:rsidP="00A03321">
      <w:pPr>
        <w:pStyle w:val="Corpsdetexte"/>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proofErr w:type="gramStart"/>
      <w:r>
        <w:rPr>
          <w:i/>
          <w:iCs/>
        </w:rPr>
        <w:t>paintBot</w:t>
      </w:r>
      <w:r>
        <w:t>(</w:t>
      </w:r>
      <w:proofErr w:type="gramEnd"/>
      <w:r>
        <w:t>). La valeur de ces constantes sera calculée à partir des constantes LARGEURFENETRE et HAUTEURFENETRE.</w:t>
      </w:r>
    </w:p>
    <w:p w14:paraId="2655D21D" w14:textId="77777777" w:rsidR="00A03321" w:rsidRPr="001F6D2A" w:rsidRDefault="00A03321" w:rsidP="00A03321">
      <w:pPr>
        <w:pStyle w:val="Corpsdetexte"/>
        <w:numPr>
          <w:ilvl w:val="0"/>
          <w:numId w:val="13"/>
        </w:numPr>
        <w:rPr>
          <w:b/>
        </w:rPr>
      </w:pPr>
      <w:r w:rsidRPr="001F6D2A">
        <w:rPr>
          <w:b/>
        </w:rPr>
        <w:t>Ensemble de constantes (types de données énumérés)</w:t>
      </w:r>
    </w:p>
    <w:p w14:paraId="456A7B7A" w14:textId="037EFBB0" w:rsidR="00A03321" w:rsidRDefault="00A03321" w:rsidP="00A03321">
      <w:pPr>
        <w:pStyle w:val="Corpsdetexte"/>
      </w:pPr>
      <w:r>
        <w:t xml:space="preserve">À noter que la constante </w:t>
      </w:r>
      <w:hyperlink r:id="rId318" w:tooltip="class in java.awt" w:history="1">
        <w:r w:rsidRPr="00D3063E">
          <w:rPr>
            <w:rFonts w:ascii="DejaVu Sans Mono" w:hAnsi="DejaVu Sans Mono" w:cs="Courier New"/>
            <w:b/>
            <w:bCs/>
            <w:color w:val="4A6782"/>
            <w:spacing w:val="0"/>
            <w:sz w:val="21"/>
            <w:szCs w:val="21"/>
          </w:rPr>
          <w:t>Color</w:t>
        </w:r>
      </w:hyperlink>
      <w:r>
        <w:rPr>
          <w:i/>
          <w:iCs/>
        </w:rPr>
        <w:t>.</w:t>
      </w:r>
      <w:hyperlink r:id="rId319"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20"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21"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2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23"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24"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210FC21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public class Color</w:t>
      </w:r>
    </w:p>
    <w:p w14:paraId="74961D8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implements </w:t>
      </w:r>
      <w:proofErr w:type="gramStart"/>
      <w:r w:rsidRPr="006F3D64">
        <w:rPr>
          <w:rFonts w:ascii="Courier New" w:hAnsi="Courier New" w:cs="Courier New"/>
          <w:lang w:val="en-CA"/>
        </w:rPr>
        <w:t>java.awt.Paint</w:t>
      </w:r>
      <w:proofErr w:type="gramEnd"/>
      <w:r w:rsidRPr="006F3D64">
        <w:rPr>
          <w:rFonts w:ascii="Courier New" w:hAnsi="Courier New" w:cs="Courier New"/>
          <w:lang w:val="en-CA"/>
        </w:rPr>
        <w:t>, java.io.Serializable</w:t>
      </w:r>
    </w:p>
    <w:p w14:paraId="3DF8E70B"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10C460A6"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58BC770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white = new Color(255,255,255);</w:t>
      </w:r>
    </w:p>
    <w:p w14:paraId="512E2BC4"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lightGray = new Color(192,192,192);</w:t>
      </w:r>
    </w:p>
    <w:p w14:paraId="7351E63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gray = new Color(128,128,128);</w:t>
      </w:r>
    </w:p>
    <w:p w14:paraId="27F9373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darkGray = new Color(64,64,64);</w:t>
      </w:r>
    </w:p>
    <w:p w14:paraId="1EC879EC"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black = new Color(0,0,0);</w:t>
      </w:r>
    </w:p>
    <w:p w14:paraId="0BFA220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red = new Color(255,0,0);</w:t>
      </w:r>
    </w:p>
    <w:p w14:paraId="15F787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pink = new Color(255,175,175);</w:t>
      </w:r>
    </w:p>
    <w:p w14:paraId="540EC0B5"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orange = new Color(255,200,0);</w:t>
      </w:r>
    </w:p>
    <w:p w14:paraId="5503C5E1"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yellow = new Color(255,255,0);</w:t>
      </w:r>
    </w:p>
    <w:p w14:paraId="0CCB38A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green = new Color(0,255,0);</w:t>
      </w:r>
    </w:p>
    <w:p w14:paraId="6B4A5349"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magenta =  new Color(255,0,255);</w:t>
      </w:r>
    </w:p>
    <w:p w14:paraId="1D69FCD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cyan = new Color(0,255,255);</w:t>
      </w:r>
    </w:p>
    <w:p w14:paraId="0614F4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 xml:space="preserve">public static final </w:t>
      </w:r>
      <w:proofErr w:type="gramStart"/>
      <w:r w:rsidRPr="006F3D64">
        <w:rPr>
          <w:rFonts w:ascii="Courier New" w:hAnsi="Courier New" w:cs="Courier New"/>
          <w:lang w:val="en-CA"/>
        </w:rPr>
        <w:t>java.awt.Color</w:t>
      </w:r>
      <w:proofErr w:type="gramEnd"/>
      <w:r w:rsidRPr="006F3D64">
        <w:rPr>
          <w:rFonts w:ascii="Courier New" w:hAnsi="Courier New" w:cs="Courier New"/>
          <w:lang w:val="en-CA"/>
        </w:rPr>
        <w:t xml:space="preserve"> blue = new Color(0,255,0);</w:t>
      </w:r>
    </w:p>
    <w:p w14:paraId="6CED4361" w14:textId="77777777" w:rsidR="00A03321" w:rsidRPr="006F3D64" w:rsidRDefault="00A03321" w:rsidP="00A03321">
      <w:pPr>
        <w:rPr>
          <w:rFonts w:ascii="Courier New" w:hAnsi="Courier New" w:cs="Courier New"/>
          <w:lang w:val="en-CA"/>
        </w:rPr>
      </w:pPr>
    </w:p>
    <w:p w14:paraId="653EC16B" w14:textId="77777777" w:rsidR="00A03321" w:rsidRPr="006F3D64" w:rsidRDefault="00A03321" w:rsidP="00A03321">
      <w:pPr>
        <w:rPr>
          <w:rFonts w:ascii="Courier New" w:hAnsi="Courier New" w:cs="Courier New"/>
        </w:rPr>
      </w:pPr>
      <w:r w:rsidRPr="006F3D64">
        <w:rPr>
          <w:rFonts w:ascii="Courier New" w:hAnsi="Courier New" w:cs="Courier New"/>
        </w:rPr>
        <w:t>…</w:t>
      </w:r>
    </w:p>
    <w:p w14:paraId="338F1657" w14:textId="77777777" w:rsidR="00A03321" w:rsidRPr="006F3D64" w:rsidRDefault="00A03321" w:rsidP="00A03321">
      <w:pPr>
        <w:rPr>
          <w:rFonts w:ascii="Courier New" w:hAnsi="Courier New" w:cs="Courier New"/>
        </w:rPr>
      </w:pPr>
    </w:p>
    <w:p w14:paraId="1358D3BC" w14:textId="77777777" w:rsidR="00A03321" w:rsidRPr="006F3D64" w:rsidRDefault="00A03321" w:rsidP="00A03321">
      <w:pPr>
        <w:rPr>
          <w:rFonts w:ascii="Courier New" w:hAnsi="Courier New" w:cs="Courier New"/>
        </w:rPr>
      </w:pPr>
      <w:r w:rsidRPr="006F3D64">
        <w:rPr>
          <w:rFonts w:ascii="Courier New" w:hAnsi="Courier New" w:cs="Courier New"/>
        </w:rPr>
        <w:tab/>
        <w:t>// Constructeur de couleur</w:t>
      </w:r>
    </w:p>
    <w:p w14:paraId="51BF9BC0" w14:textId="77777777" w:rsidR="00A03321" w:rsidRPr="00F25CFC" w:rsidRDefault="00A03321" w:rsidP="00A03321">
      <w:pPr>
        <w:rPr>
          <w:rFonts w:ascii="Courier New" w:hAnsi="Courier New" w:cs="Courier New"/>
          <w:lang w:val="fr-CA"/>
        </w:rPr>
      </w:pPr>
      <w:r w:rsidRPr="006F3D64">
        <w:rPr>
          <w:rFonts w:ascii="Courier New" w:hAnsi="Courier New" w:cs="Courier New"/>
        </w:rPr>
        <w:tab/>
      </w:r>
      <w:proofErr w:type="gramStart"/>
      <w:r w:rsidRPr="00F25CFC">
        <w:rPr>
          <w:rFonts w:ascii="Courier New" w:hAnsi="Courier New" w:cs="Courier New"/>
          <w:lang w:val="fr-CA"/>
        </w:rPr>
        <w:t>public</w:t>
      </w:r>
      <w:proofErr w:type="gramEnd"/>
      <w:r w:rsidRPr="00F25CFC">
        <w:rPr>
          <w:rFonts w:ascii="Courier New" w:hAnsi="Courier New" w:cs="Courier New"/>
          <w:lang w:val="fr-CA"/>
        </w:rPr>
        <w:t xml:space="preserve"> void Color(int r, int g, int b)</w:t>
      </w:r>
    </w:p>
    <w:p w14:paraId="3EC70764" w14:textId="77777777" w:rsidR="00A03321" w:rsidRPr="006F3D64" w:rsidRDefault="00A03321" w:rsidP="00A03321">
      <w:pPr>
        <w:rPr>
          <w:rFonts w:ascii="Courier New" w:hAnsi="Courier New" w:cs="Courier New"/>
        </w:rPr>
      </w:pPr>
      <w:r w:rsidRPr="00F25CFC">
        <w:rPr>
          <w:rFonts w:ascii="Courier New" w:hAnsi="Courier New" w:cs="Courier New"/>
          <w:lang w:val="fr-CA"/>
        </w:rPr>
        <w:tab/>
      </w:r>
      <w:r w:rsidRPr="006F3D64">
        <w:rPr>
          <w:rFonts w:ascii="Courier New" w:hAnsi="Courier New" w:cs="Courier New"/>
        </w:rPr>
        <w:t>{…</w:t>
      </w:r>
    </w:p>
    <w:p w14:paraId="74735DB8" w14:textId="77777777" w:rsidR="00A03321" w:rsidRPr="006F3D64" w:rsidRDefault="00A03321" w:rsidP="00A03321">
      <w:pPr>
        <w:rPr>
          <w:rFonts w:ascii="Courier New" w:hAnsi="Courier New" w:cs="Courier New"/>
        </w:rPr>
      </w:pPr>
      <w:r w:rsidRPr="006F3D64">
        <w:rPr>
          <w:rFonts w:ascii="Courier New" w:hAnsi="Courier New" w:cs="Courier New"/>
        </w:rPr>
        <w:tab/>
        <w:t>}</w:t>
      </w:r>
    </w:p>
    <w:p w14:paraId="08DF463F" w14:textId="77777777" w:rsidR="00A03321" w:rsidRPr="006F3D64" w:rsidRDefault="00A03321" w:rsidP="00A03321">
      <w:pPr>
        <w:rPr>
          <w:rFonts w:ascii="Courier New" w:hAnsi="Courier New" w:cs="Courier New"/>
        </w:rPr>
      </w:pPr>
      <w:r w:rsidRPr="006F3D64">
        <w:rPr>
          <w:rFonts w:ascii="Courier New" w:hAnsi="Courier New" w:cs="Courier New"/>
        </w:rPr>
        <w:t>…</w:t>
      </w:r>
    </w:p>
    <w:p w14:paraId="78968FA9" w14:textId="77777777" w:rsidR="00A03321" w:rsidRDefault="00A03321" w:rsidP="00A03321">
      <w:pPr>
        <w:pStyle w:val="Corpsdetexte"/>
      </w:pPr>
    </w:p>
    <w:p w14:paraId="4312501D" w14:textId="77777777" w:rsidR="00A03321" w:rsidRDefault="00A03321" w:rsidP="00A03321">
      <w:pPr>
        <w:pStyle w:val="Corpsdetexte"/>
      </w:pPr>
      <w:r>
        <w:t xml:space="preserve">Pour accéder à </w:t>
      </w:r>
      <w:proofErr w:type="gramStart"/>
      <w:r>
        <w:t xml:space="preserve">une variable </w:t>
      </w:r>
      <w:r>
        <w:rPr>
          <w:i/>
          <w:iCs/>
        </w:rPr>
        <w:t>public</w:t>
      </w:r>
      <w:proofErr w:type="gramEnd"/>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Titre2"/>
      </w:pPr>
      <w:bookmarkStart w:id="141" w:name="_Toc508793539"/>
      <w:bookmarkStart w:id="142" w:name="_Toc44667595"/>
      <w:r>
        <w:lastRenderedPageBreak/>
        <w:t>Sommaire d’une déclaration de classe</w:t>
      </w:r>
      <w:bookmarkEnd w:id="141"/>
      <w:bookmarkEnd w:id="142"/>
    </w:p>
    <w:p w14:paraId="5B6837DB" w14:textId="77777777" w:rsidR="00A03321" w:rsidRDefault="00A03321" w:rsidP="00A03321">
      <w:pPr>
        <w:pStyle w:val="Corpsdetexte"/>
      </w:pPr>
      <w:r>
        <w:t>Résumons les concepts vus jusqu’à présent en portant un regard sommaire au sujet de la déclaration d’une classe dont le diagramme syntaxique est le suivant.</w:t>
      </w:r>
    </w:p>
    <w:p w14:paraId="4833C21F" w14:textId="5913BB03" w:rsidR="00A03321" w:rsidRDefault="009E50CE" w:rsidP="00A03321">
      <w:pPr>
        <w:pStyle w:val="Corpsdetexte"/>
      </w:pPr>
      <w:r>
        <w:rPr>
          <w:noProof/>
        </w:rPr>
        <w:object w:dxaOrig="10263" w:dyaOrig="1380" w14:anchorId="3C94546A">
          <v:shape id="_x0000_i1048" type="#_x0000_t75" alt="" style="width:399.75pt;height:51.6pt;mso-width-percent:0;mso-height-percent:0;mso-width-percent:0;mso-height-percent:0" o:ole="">
            <v:imagedata r:id="rId325" o:title=""/>
          </v:shape>
          <o:OLEObject Type="Embed" ProgID="Visio.Drawing.11" ShapeID="_x0000_i1048" DrawAspect="Content" ObjectID="_1765268508" r:id="rId326"/>
        </w:object>
      </w:r>
    </w:p>
    <w:p w14:paraId="04AAF8E1" w14:textId="77777777" w:rsidR="00A03321" w:rsidRDefault="00A03321" w:rsidP="00A03321">
      <w:pPr>
        <w:pStyle w:val="Corpsdetexte"/>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9E50CE" w:rsidP="00A03321">
      <w:pPr>
        <w:pStyle w:val="Corpsdetexte"/>
      </w:pPr>
      <w:r>
        <w:rPr>
          <w:noProof/>
        </w:rPr>
        <w:object w:dxaOrig="3423" w:dyaOrig="2847" w14:anchorId="1011B325">
          <v:shape id="_x0000_i1047" type="#_x0000_t75" alt="" style="width:131.1pt;height:110.7pt;mso-width-percent:0;mso-height-percent:0;mso-width-percent:0;mso-height-percent:0" o:ole="">
            <v:imagedata r:id="rId327" o:title=""/>
          </v:shape>
          <o:OLEObject Type="Embed" ProgID="Visio.Drawing.11" ShapeID="_x0000_i1047" DrawAspect="Content" ObjectID="_1765268509" r:id="rId328"/>
        </w:object>
      </w:r>
    </w:p>
    <w:p w14:paraId="4B8D169E" w14:textId="77777777" w:rsidR="00A03321" w:rsidRDefault="00A03321" w:rsidP="00A03321">
      <w:pPr>
        <w:pStyle w:val="Corpsdetexte"/>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proofErr w:type="gramStart"/>
      <w:r w:rsidRPr="005032E2">
        <w:rPr>
          <w:i/>
        </w:rPr>
        <w:t>java.lang</w:t>
      </w:r>
      <w:proofErr w:type="gramEnd"/>
      <w:r w:rsidRPr="005032E2">
        <w:rPr>
          <w:i/>
        </w:rPr>
        <w:t>.Object</w:t>
      </w:r>
      <w:r>
        <w:t xml:space="preserve"> qui est la racine de la hiérarchie des classes Java. Cette classe contient des méthodes supportées par tous les objets. Par exemple, la méthode </w:t>
      </w:r>
      <w:proofErr w:type="gramStart"/>
      <w:r w:rsidRPr="005032E2">
        <w:rPr>
          <w:i/>
        </w:rPr>
        <w:t>getClass</w:t>
      </w:r>
      <w:r>
        <w:t>(</w:t>
      </w:r>
      <w:proofErr w:type="gramEnd"/>
      <w:r>
        <w:t xml:space="preserve">) de </w:t>
      </w:r>
      <w:r w:rsidRPr="00A52B3A">
        <w:rPr>
          <w:i/>
        </w:rPr>
        <w:t>Object</w:t>
      </w:r>
      <w:r>
        <w:t xml:space="preserve"> retourne la classe de l’objet.</w:t>
      </w:r>
    </w:p>
    <w:p w14:paraId="7EA9787F" w14:textId="7C1BFD97" w:rsidR="00A03321" w:rsidRDefault="009E50CE" w:rsidP="00A03321">
      <w:pPr>
        <w:pStyle w:val="Corpsdetexte"/>
      </w:pPr>
      <w:r>
        <w:rPr>
          <w:noProof/>
        </w:rPr>
        <w:object w:dxaOrig="10263" w:dyaOrig="1137" w14:anchorId="06E70B10">
          <v:shape id="_x0000_i1046" type="#_x0000_t75" alt="" style="width:394.4pt;height:38.7pt;mso-width-percent:0;mso-height-percent:0;mso-width-percent:0;mso-height-percent:0" o:ole="">
            <v:imagedata r:id="rId329" o:title=""/>
          </v:shape>
          <o:OLEObject Type="Embed" ProgID="Visio.Drawing.11" ShapeID="_x0000_i1046" DrawAspect="Content" ObjectID="_1765268510" r:id="rId330"/>
        </w:object>
      </w:r>
    </w:p>
    <w:p w14:paraId="46809CD1" w14:textId="77777777" w:rsidR="00A03321" w:rsidRDefault="00A03321" w:rsidP="00A03321">
      <w:pPr>
        <w:pStyle w:val="Corpsdetexte"/>
      </w:pPr>
      <w:r>
        <w:t>Ensuite, vient le corps de la classe qui contient les déclarations de ses membres.</w:t>
      </w:r>
    </w:p>
    <w:p w14:paraId="4F0CE15B"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9E50CE" w:rsidP="00A03321">
      <w:pPr>
        <w:pStyle w:val="Corpsdetexte"/>
      </w:pPr>
      <w:r>
        <w:rPr>
          <w:noProof/>
        </w:rPr>
        <w:object w:dxaOrig="5583" w:dyaOrig="1380" w14:anchorId="2781784C">
          <v:shape id="_x0000_i1045" type="#_x0000_t75" alt="" style="width:222.45pt;height:51.6pt;mso-width-percent:0;mso-height-percent:0;mso-width-percent:0;mso-height-percent:0" o:ole="">
            <v:imagedata r:id="rId331" o:title=""/>
          </v:shape>
          <o:OLEObject Type="Embed" ProgID="Visio.Drawing.11" ShapeID="_x0000_i1045" DrawAspect="Content" ObjectID="_1765268511" r:id="rId332"/>
        </w:object>
      </w:r>
    </w:p>
    <w:p w14:paraId="16B2AC63" w14:textId="77777777" w:rsidR="00A03321" w:rsidRDefault="00A03321" w:rsidP="00A03321">
      <w:pPr>
        <w:pStyle w:val="Corpsdetexte"/>
      </w:pPr>
      <w:r>
        <w:t>Le corps est une suite de déclarations de membres.</w:t>
      </w:r>
    </w:p>
    <w:p w14:paraId="5F8C00F1" w14:textId="1249846F" w:rsidR="00A03321" w:rsidRDefault="009E50CE" w:rsidP="00A03321">
      <w:pPr>
        <w:pStyle w:val="Corpsdetexte"/>
      </w:pPr>
      <w:r>
        <w:rPr>
          <w:noProof/>
        </w:rPr>
        <w:object w:dxaOrig="5583" w:dyaOrig="2307" w14:anchorId="1C6DD39B">
          <v:shape id="_x0000_i1044" type="#_x0000_t75" alt="" style="width:222.45pt;height:92.4pt;mso-width-percent:0;mso-height-percent:0;mso-width-percent:0;mso-height-percent:0" o:ole="">
            <v:imagedata r:id="rId333" o:title=""/>
          </v:shape>
          <o:OLEObject Type="Embed" ProgID="Visio.Drawing.11" ShapeID="_x0000_i1044" DrawAspect="Content" ObjectID="_1765268512" r:id="rId334"/>
        </w:object>
      </w:r>
    </w:p>
    <w:p w14:paraId="190D197C" w14:textId="77777777" w:rsidR="00A03321" w:rsidRDefault="00A03321" w:rsidP="00A03321">
      <w:pPr>
        <w:pStyle w:val="Corpsdetexte"/>
      </w:pPr>
      <w:r>
        <w:t>Voici la syntaxe pour chacun des types de membres.</w:t>
      </w:r>
    </w:p>
    <w:p w14:paraId="26976E29" w14:textId="1E29B78B" w:rsidR="00A03321" w:rsidRDefault="009E50CE" w:rsidP="00A03321">
      <w:pPr>
        <w:pStyle w:val="Corpsdetexte"/>
      </w:pPr>
      <w:r>
        <w:rPr>
          <w:noProof/>
        </w:rPr>
        <w:object w:dxaOrig="9723" w:dyaOrig="1497" w14:anchorId="3F1BCC70">
          <v:shape id="_x0000_i1043" type="#_x0000_t75" alt="" style="width:380.4pt;height:59.1pt;mso-width-percent:0;mso-height-percent:0;mso-width-percent:0;mso-height-percent:0" o:ole="">
            <v:imagedata r:id="rId335" o:title=""/>
          </v:shape>
          <o:OLEObject Type="Embed" ProgID="Visio.Drawing.11" ShapeID="_x0000_i1043" DrawAspect="Content" ObjectID="_1765268513" r:id="rId336"/>
        </w:object>
      </w:r>
    </w:p>
    <w:p w14:paraId="1A69D2A5" w14:textId="3A7C2028" w:rsidR="00A03321" w:rsidRDefault="009E50CE" w:rsidP="00A03321">
      <w:pPr>
        <w:pStyle w:val="Corpsdetexte"/>
      </w:pPr>
      <w:r>
        <w:rPr>
          <w:noProof/>
        </w:rPr>
        <w:object w:dxaOrig="10623" w:dyaOrig="1380" w14:anchorId="701205F2">
          <v:shape id="_x0000_i1042" type="#_x0000_t75" alt="" style="width:406.2pt;height:51.6pt;mso-width-percent:0;mso-height-percent:0;mso-width-percent:0;mso-height-percent:0" o:ole="">
            <v:imagedata r:id="rId337" o:title=""/>
          </v:shape>
          <o:OLEObject Type="Embed" ProgID="Visio.Drawing.11" ShapeID="_x0000_i1042" DrawAspect="Content" ObjectID="_1765268514" r:id="rId338"/>
        </w:object>
      </w:r>
    </w:p>
    <w:p w14:paraId="68C2BCCF" w14:textId="14E66913" w:rsidR="00A03321" w:rsidRDefault="009E50CE" w:rsidP="00A03321">
      <w:pPr>
        <w:pStyle w:val="Corpsdetexte"/>
      </w:pPr>
      <w:r>
        <w:rPr>
          <w:noProof/>
        </w:rPr>
        <w:object w:dxaOrig="9903" w:dyaOrig="1380" w14:anchorId="6407C8FD">
          <v:shape id="_x0000_i1041" type="#_x0000_t75" alt="" style="width:385.8pt;height:51.6pt;mso-width-percent:0;mso-height-percent:0;mso-width-percent:0;mso-height-percent:0" o:ole="">
            <v:imagedata r:id="rId339" o:title=""/>
          </v:shape>
          <o:OLEObject Type="Embed" ProgID="Visio.Drawing.11" ShapeID="_x0000_i1041" DrawAspect="Content" ObjectID="_1765268515" r:id="rId340"/>
        </w:object>
      </w:r>
    </w:p>
    <w:p w14:paraId="11D24C3C" w14:textId="08A2294B" w:rsidR="00A03321" w:rsidRDefault="009E50CE" w:rsidP="00A03321">
      <w:pPr>
        <w:pStyle w:val="Corpsdetexte"/>
      </w:pPr>
      <w:r>
        <w:rPr>
          <w:noProof/>
        </w:rPr>
        <w:object w:dxaOrig="5583" w:dyaOrig="1678" w14:anchorId="4D98486F">
          <v:shape id="_x0000_i1040" type="#_x0000_t75" alt="" style="width:203.1pt;height:59.1pt;mso-width-percent:0;mso-height-percent:0;mso-width-percent:0;mso-height-percent:0" o:ole="">
            <v:imagedata r:id="rId341" o:title=""/>
          </v:shape>
          <o:OLEObject Type="Embed" ProgID="Visio.Drawing.11" ShapeID="_x0000_i1040" DrawAspect="Content" ObjectID="_1765268516" r:id="rId342"/>
        </w:object>
      </w:r>
    </w:p>
    <w:p w14:paraId="4BC35703" w14:textId="6984CC29" w:rsidR="00A03321" w:rsidRDefault="009E50CE" w:rsidP="00A03321">
      <w:pPr>
        <w:pStyle w:val="Corpsdetexte"/>
      </w:pPr>
      <w:r>
        <w:rPr>
          <w:noProof/>
        </w:rPr>
        <w:object w:dxaOrig="4143" w:dyaOrig="1497" w14:anchorId="6F2F70BF">
          <v:shape id="_x0000_i1039" type="#_x0000_t75" alt="" style="width:156.9pt;height:59.1pt;mso-width-percent:0;mso-height-percent:0;mso-width-percent:0;mso-height-percent:0" o:ole="">
            <v:imagedata r:id="rId343" o:title=""/>
          </v:shape>
          <o:OLEObject Type="Embed" ProgID="Visio.Drawing.11" ShapeID="_x0000_i1039" DrawAspect="Content" ObjectID="_1765268517" r:id="rId344"/>
        </w:object>
      </w:r>
    </w:p>
    <w:p w14:paraId="1FEDF74B" w14:textId="77777777" w:rsidR="00A03321" w:rsidRDefault="00A03321" w:rsidP="00A03321">
      <w:pPr>
        <w:pStyle w:val="Corpsdetexte"/>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6"/>
        <w:gridCol w:w="2498"/>
        <w:gridCol w:w="2498"/>
      </w:tblGrid>
      <w:tr w:rsidR="00A03321" w14:paraId="7D6BE0A5" w14:textId="77777777" w:rsidTr="008D06F8">
        <w:tc>
          <w:tcPr>
            <w:tcW w:w="2496" w:type="dxa"/>
          </w:tcPr>
          <w:p w14:paraId="0734ACA0" w14:textId="77777777" w:rsidR="00A03321" w:rsidRPr="00BF58AA" w:rsidRDefault="00A03321" w:rsidP="008D06F8">
            <w:pPr>
              <w:pStyle w:val="Corpsdetexte"/>
              <w:spacing w:after="0"/>
              <w:rPr>
                <w:sz w:val="20"/>
                <w:szCs w:val="20"/>
              </w:rPr>
            </w:pPr>
          </w:p>
        </w:tc>
        <w:tc>
          <w:tcPr>
            <w:tcW w:w="2498" w:type="dxa"/>
          </w:tcPr>
          <w:p w14:paraId="0ACF2855" w14:textId="77777777" w:rsidR="00A03321" w:rsidRPr="00BF58AA" w:rsidRDefault="00A03321" w:rsidP="008D06F8">
            <w:pPr>
              <w:pStyle w:val="Corpsdetexte"/>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Corpsdetexte"/>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Corpsdetexte"/>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Corpsdetexte"/>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Corpsdetexte"/>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Corpsdetexte"/>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Corpsdetexte"/>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Corpsdetexte"/>
              <w:spacing w:after="0"/>
              <w:rPr>
                <w:sz w:val="20"/>
                <w:szCs w:val="20"/>
              </w:rPr>
            </w:pPr>
            <w:r w:rsidRPr="00BF58AA">
              <w:rPr>
                <w:sz w:val="20"/>
                <w:szCs w:val="20"/>
              </w:rPr>
              <w:t>Accès permis</w:t>
            </w:r>
          </w:p>
        </w:tc>
      </w:tr>
    </w:tbl>
    <w:p w14:paraId="6655AB23" w14:textId="77777777" w:rsidR="00A03321" w:rsidRDefault="00A03321" w:rsidP="00A03321">
      <w:pPr>
        <w:pStyle w:val="Corpsdetexte"/>
      </w:pPr>
    </w:p>
    <w:p w14:paraId="7F934470" w14:textId="77777777" w:rsidR="00A03321" w:rsidRDefault="00A03321" w:rsidP="00A03321">
      <w:pPr>
        <w:pStyle w:val="Corpsdetexte"/>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Corpsdetexte"/>
        <w:numPr>
          <w:ilvl w:val="0"/>
          <w:numId w:val="13"/>
        </w:numPr>
        <w:rPr>
          <w:b/>
        </w:rPr>
      </w:pPr>
      <w:r w:rsidRPr="008A4388">
        <w:rPr>
          <w:b/>
        </w:rPr>
        <w:t>Portée des variables</w:t>
      </w:r>
    </w:p>
    <w:p w14:paraId="00B026B7" w14:textId="5BF924E6" w:rsidR="00A03321" w:rsidRDefault="00A03321" w:rsidP="00A03321">
      <w:pPr>
        <w:pStyle w:val="Corpsdetexte"/>
      </w:pPr>
      <w:r>
        <w:lastRenderedPageBreak/>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Corpsdetexte"/>
        <w:numPr>
          <w:ilvl w:val="0"/>
          <w:numId w:val="13"/>
        </w:numPr>
        <w:spacing w:after="0"/>
      </w:pPr>
      <w:proofErr w:type="gramStart"/>
      <w:r>
        <w:t>variable</w:t>
      </w:r>
      <w:proofErr w:type="gramEnd"/>
      <w:r>
        <w:t xml:space="preserve"> de classe</w:t>
      </w:r>
    </w:p>
    <w:p w14:paraId="5C3C52E0" w14:textId="77777777" w:rsidR="00A03321" w:rsidRDefault="00A03321" w:rsidP="00F861F3">
      <w:pPr>
        <w:pStyle w:val="Corpsdetexte"/>
        <w:numPr>
          <w:ilvl w:val="0"/>
          <w:numId w:val="13"/>
        </w:numPr>
        <w:spacing w:after="0"/>
      </w:pPr>
      <w:proofErr w:type="gramStart"/>
      <w:r>
        <w:t>variable</w:t>
      </w:r>
      <w:proofErr w:type="gramEnd"/>
      <w:r>
        <w:t xml:space="preserve"> d’objet </w:t>
      </w:r>
    </w:p>
    <w:p w14:paraId="11444B48" w14:textId="77777777" w:rsidR="00A03321" w:rsidRDefault="00A03321" w:rsidP="00F861F3">
      <w:pPr>
        <w:pStyle w:val="Corpsdetexte"/>
        <w:numPr>
          <w:ilvl w:val="0"/>
          <w:numId w:val="13"/>
        </w:numPr>
        <w:spacing w:after="0"/>
      </w:pPr>
      <w:proofErr w:type="gramStart"/>
      <w:r>
        <w:t>variable</w:t>
      </w:r>
      <w:proofErr w:type="gramEnd"/>
      <w:r>
        <w:t xml:space="preserve"> locale </w:t>
      </w:r>
    </w:p>
    <w:p w14:paraId="0408C39B" w14:textId="77777777" w:rsidR="00A03321" w:rsidRPr="00280739" w:rsidRDefault="00A03321" w:rsidP="00F861F3">
      <w:pPr>
        <w:pStyle w:val="Corpsdetexte"/>
        <w:numPr>
          <w:ilvl w:val="0"/>
          <w:numId w:val="13"/>
        </w:numPr>
        <w:spacing w:after="0"/>
      </w:pPr>
      <w:proofErr w:type="gramStart"/>
      <w:r>
        <w:t>p</w:t>
      </w:r>
      <w:r w:rsidRPr="00280739">
        <w:t>aramètre</w:t>
      </w:r>
      <w:proofErr w:type="gramEnd"/>
      <w:r w:rsidRPr="00280739">
        <w:t xml:space="preserve"> formel</w:t>
      </w:r>
    </w:p>
    <w:p w14:paraId="2C88DB59" w14:textId="77777777" w:rsidR="00F861F3" w:rsidRDefault="00F861F3" w:rsidP="00A03321">
      <w:pPr>
        <w:pStyle w:val="Corpsdetexte"/>
      </w:pPr>
    </w:p>
    <w:p w14:paraId="5F44B87F" w14:textId="1E368494" w:rsidR="00A03321" w:rsidRDefault="00A03321" w:rsidP="00A03321">
      <w:pPr>
        <w:pStyle w:val="Corpsdetexte"/>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proofErr w:type="gramStart"/>
      <w:r w:rsidRPr="00180782">
        <w:rPr>
          <w:i/>
        </w:rPr>
        <w:t>this</w:t>
      </w:r>
      <w:r>
        <w:t>.</w:t>
      </w:r>
      <w:r w:rsidRPr="00180782">
        <w:rPr>
          <w:i/>
        </w:rPr>
        <w:t>v</w:t>
      </w:r>
      <w:proofErr w:type="gramEnd"/>
      <w:r>
        <w:t xml:space="preserve"> est aussi permise.</w:t>
      </w:r>
    </w:p>
    <w:p w14:paraId="6A66B9E6" w14:textId="09A38FBA" w:rsidR="00A03321" w:rsidRDefault="00A03321" w:rsidP="00A03321">
      <w:pPr>
        <w:pStyle w:val="Corpsdetexte"/>
      </w:pPr>
      <w:r w:rsidRPr="00771754">
        <w:rPr>
          <w:b/>
        </w:rPr>
        <w:t>Exemple</w:t>
      </w:r>
      <w:r>
        <w:t xml:space="preserve">. </w:t>
      </w:r>
      <w:hyperlink r:id="rId345"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43" w:name="OLE_LINK34"/>
      <w:bookmarkStart w:id="144" w:name="OLE_LINK35"/>
      <w:r w:rsidR="001B4E1C">
        <w:rPr>
          <w:rFonts w:ascii="Segoe UI" w:hAnsi="Segoe UI" w:cs="Segoe UI"/>
          <w:b/>
          <w:bCs/>
          <w:color w:val="586069"/>
          <w:lang w:val="fr-CA"/>
        </w:rPr>
        <w:t>chapitre_5/E</w:t>
      </w:r>
      <w:r w:rsidRPr="00EE5807">
        <w:rPr>
          <w:rFonts w:ascii="Segoe UI" w:hAnsi="Segoe UI" w:cs="Segoe UI"/>
          <w:b/>
          <w:bCs/>
          <w:color w:val="586069"/>
          <w:lang w:val="fr-CA"/>
        </w:rPr>
        <w:t>xempleVariablesLocales.java</w:t>
      </w:r>
      <w:bookmarkEnd w:id="143"/>
      <w:bookmarkEnd w:id="144"/>
    </w:p>
    <w:p w14:paraId="01F69DA0" w14:textId="77777777" w:rsidR="00A03321" w:rsidRDefault="00A03321" w:rsidP="00A03321">
      <w:pPr>
        <w:pStyle w:val="Corpsdetexte"/>
      </w:pPr>
      <w:r>
        <w:t>Variable de classe masquée par une variable locale</w:t>
      </w:r>
    </w:p>
    <w:p w14:paraId="4ADBDFEA" w14:textId="77777777" w:rsidR="001B4E1C" w:rsidRPr="00987493" w:rsidRDefault="001B4E1C" w:rsidP="001B4E1C">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proofErr w:type="gramStart"/>
      <w:r w:rsidRPr="00987493">
        <w:rPr>
          <w:color w:val="008C00"/>
          <w:lang w:val="en-CA" w:eastAsia="zh-CN"/>
        </w:rPr>
        <w:t>0</w:t>
      </w:r>
      <w:r w:rsidRPr="00987493">
        <w:rPr>
          <w:color w:val="800080"/>
          <w:lang w:val="en-CA" w:eastAsia="zh-CN"/>
        </w:rPr>
        <w:t>;</w:t>
      </w:r>
      <w:proofErr w:type="gramEnd"/>
    </w:p>
    <w:p w14:paraId="15345CE2" w14:textId="77777777" w:rsidR="001B4E1C" w:rsidRPr="00987493" w:rsidRDefault="001B4E1C" w:rsidP="001B4E1C">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proofErr w:type="gramStart"/>
      <w:r w:rsidRPr="001B4E1C">
        <w:rPr>
          <w:b/>
          <w:bCs/>
          <w:color w:val="800000"/>
          <w:lang w:val="fr-FR" w:eastAsia="zh-CN"/>
        </w:rPr>
        <w:t>public</w:t>
      </w:r>
      <w:proofErr w:type="gramEnd"/>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proofErr w:type="gramStart"/>
      <w:r w:rsidRPr="001B4E1C">
        <w:rPr>
          <w:b/>
          <w:bCs/>
          <w:color w:val="800000"/>
          <w:lang w:val="fr-FR" w:eastAsia="zh-CN"/>
        </w:rPr>
        <w:t>public</w:t>
      </w:r>
      <w:proofErr w:type="gramEnd"/>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proofErr w:type="gramStart"/>
      <w:r w:rsidRPr="001B4E1C">
        <w:rPr>
          <w:color w:val="BB7977"/>
          <w:lang w:val="fr-FR" w:eastAsia="zh-CN"/>
        </w:rPr>
        <w:t>int</w:t>
      </w:r>
      <w:proofErr w:type="gramEnd"/>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proofErr w:type="gramStart"/>
      <w:r w:rsidRPr="001B4E1C">
        <w:rPr>
          <w:color w:val="808030"/>
          <w:lang w:val="fr-FR" w:eastAsia="zh-CN"/>
        </w:rPr>
        <w:t>)</w:t>
      </w:r>
      <w:r w:rsidRPr="001B4E1C">
        <w:rPr>
          <w:color w:val="800080"/>
          <w:lang w:val="fr-FR" w:eastAsia="zh-CN"/>
        </w:rPr>
        <w:t>;</w:t>
      </w:r>
      <w:proofErr w:type="gramEnd"/>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proofErr w:type="gramStart"/>
      <w:r w:rsidRPr="001B4E1C">
        <w:rPr>
          <w:color w:val="808030"/>
          <w:lang w:val="fr-FR" w:eastAsia="zh-CN"/>
        </w:rPr>
        <w:t>)</w:t>
      </w:r>
      <w:r w:rsidRPr="001B4E1C">
        <w:rPr>
          <w:color w:val="800080"/>
          <w:lang w:val="fr-FR" w:eastAsia="zh-CN"/>
        </w:rPr>
        <w:t>;</w:t>
      </w:r>
      <w:proofErr w:type="gramEnd"/>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1B4E1C">
      <w:pPr>
        <w:pStyle w:val="Code"/>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proofErr w:type="gramStart"/>
      <w:r w:rsidRPr="001B4E1C">
        <w:rPr>
          <w:b/>
          <w:bCs/>
          <w:color w:val="800000"/>
          <w:lang w:val="fr-FR" w:eastAsia="zh-CN"/>
        </w:rPr>
        <w:t>public</w:t>
      </w:r>
      <w:proofErr w:type="gramEnd"/>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proofErr w:type="gramStart"/>
      <w:r w:rsidRPr="001B4E1C">
        <w:rPr>
          <w:color w:val="BB7977"/>
          <w:lang w:val="fr-FR" w:eastAsia="zh-CN"/>
        </w:rPr>
        <w:t>int</w:t>
      </w:r>
      <w:proofErr w:type="gramEnd"/>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proofErr w:type="gramStart"/>
      <w:r w:rsidRPr="001B4E1C">
        <w:rPr>
          <w:color w:val="808030"/>
          <w:lang w:val="fr-FR" w:eastAsia="zh-CN"/>
        </w:rPr>
        <w:t>)</w:t>
      </w:r>
      <w:r w:rsidRPr="001B4E1C">
        <w:rPr>
          <w:color w:val="800080"/>
          <w:lang w:val="fr-FR" w:eastAsia="zh-CN"/>
        </w:rPr>
        <w:t>;</w:t>
      </w:r>
      <w:proofErr w:type="gramEnd"/>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proofErr w:type="gramStart"/>
      <w:r w:rsidRPr="001B4E1C">
        <w:rPr>
          <w:color w:val="808030"/>
          <w:lang w:val="fr-FR" w:eastAsia="zh-CN"/>
        </w:rPr>
        <w:t>)</w:t>
      </w:r>
      <w:r w:rsidRPr="001B4E1C">
        <w:rPr>
          <w:color w:val="800080"/>
          <w:lang w:val="fr-FR" w:eastAsia="zh-CN"/>
        </w:rPr>
        <w:t>;</w:t>
      </w:r>
      <w:proofErr w:type="gramEnd"/>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proofErr w:type="gramStart"/>
      <w:r w:rsidRPr="00987493">
        <w:rPr>
          <w:color w:val="808030"/>
          <w:lang w:val="en-CA" w:eastAsia="zh-CN"/>
        </w:rPr>
        <w:t>)</w:t>
      </w:r>
      <w:r w:rsidRPr="00987493">
        <w:rPr>
          <w:color w:val="800080"/>
          <w:lang w:val="en-CA" w:eastAsia="zh-CN"/>
        </w:rPr>
        <w:t>;</w:t>
      </w:r>
      <w:proofErr w:type="gramEnd"/>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1B4E1C">
      <w:pPr>
        <w:pStyle w:val="Code"/>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w:t>
      </w:r>
      <w:proofErr w:type="gramStart"/>
      <w:r w:rsidRPr="00987493">
        <w:rPr>
          <w:lang w:val="en-CA" w:eastAsia="zh-CN"/>
        </w:rPr>
        <w:t>main</w:t>
      </w:r>
      <w:r w:rsidRPr="00987493">
        <w:rPr>
          <w:color w:val="808030"/>
          <w:lang w:val="en-CA" w:eastAsia="zh-CN"/>
        </w:rPr>
        <w:t>(</w:t>
      </w:r>
      <w:proofErr w:type="gramEnd"/>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proofErr w:type="gramStart"/>
      <w:r w:rsidRPr="001B4E1C">
        <w:rPr>
          <w:color w:val="808030"/>
          <w:lang w:val="fr-FR" w:eastAsia="zh-CN"/>
        </w:rPr>
        <w:t>)</w:t>
      </w:r>
      <w:r w:rsidRPr="001B4E1C">
        <w:rPr>
          <w:color w:val="800080"/>
          <w:lang w:val="fr-FR" w:eastAsia="zh-CN"/>
        </w:rPr>
        <w:t>;</w:t>
      </w:r>
      <w:proofErr w:type="gramEnd"/>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proofErr w:type="gramStart"/>
      <w:r w:rsidRPr="001B4E1C">
        <w:rPr>
          <w:color w:val="808030"/>
          <w:lang w:val="fr-FR" w:eastAsia="zh-CN"/>
        </w:rPr>
        <w:t>)</w:t>
      </w:r>
      <w:r w:rsidRPr="001B4E1C">
        <w:rPr>
          <w:color w:val="800080"/>
          <w:lang w:val="fr-FR" w:eastAsia="zh-CN"/>
        </w:rPr>
        <w:t>;</w:t>
      </w:r>
      <w:proofErr w:type="gramEnd"/>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proofErr w:type="gramStart"/>
      <w:r w:rsidRPr="001B4E1C">
        <w:rPr>
          <w:color w:val="808030"/>
          <w:lang w:val="fr-FR" w:eastAsia="zh-CN"/>
        </w:rPr>
        <w:t>)</w:t>
      </w:r>
      <w:r w:rsidRPr="001B4E1C">
        <w:rPr>
          <w:color w:val="800080"/>
          <w:lang w:val="fr-FR" w:eastAsia="zh-CN"/>
        </w:rPr>
        <w:t>;</w:t>
      </w:r>
      <w:proofErr w:type="gramEnd"/>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w:t>
      </w:r>
      <w:proofErr w:type="gramStart"/>
      <w:r w:rsidRPr="001B4E1C">
        <w:rPr>
          <w:lang w:val="fr-FR" w:eastAsia="zh-CN"/>
        </w:rPr>
        <w:t>ExempleVariablesLocales</w:t>
      </w:r>
      <w:r w:rsidRPr="001B4E1C">
        <w:rPr>
          <w:color w:val="808030"/>
          <w:lang w:val="fr-FR" w:eastAsia="zh-CN"/>
        </w:rPr>
        <w:t>(</w:t>
      </w:r>
      <w:proofErr w:type="gramEnd"/>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proofErr w:type="gramStart"/>
      <w:r w:rsidRPr="001B4E1C">
        <w:rPr>
          <w:color w:val="808030"/>
          <w:lang w:val="fr-FR" w:eastAsia="zh-CN"/>
        </w:rPr>
        <w:t>)</w:t>
      </w:r>
      <w:r w:rsidRPr="001B4E1C">
        <w:rPr>
          <w:color w:val="800080"/>
          <w:lang w:val="fr-FR" w:eastAsia="zh-CN"/>
        </w:rPr>
        <w:t>;</w:t>
      </w:r>
      <w:proofErr w:type="gramEnd"/>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Corpsdetexte"/>
      </w:pPr>
    </w:p>
    <w:p w14:paraId="5E2F4BC2" w14:textId="77777777" w:rsidR="00A03321" w:rsidRDefault="00A03321" w:rsidP="00A03321">
      <w:pPr>
        <w:pStyle w:val="Corpsdetexte"/>
      </w:pPr>
      <w:r>
        <w:lastRenderedPageBreak/>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Corpsdetexte"/>
      </w:pPr>
    </w:p>
    <w:p w14:paraId="40D8BA24" w14:textId="77777777" w:rsidR="001F6504" w:rsidRDefault="00B41630" w:rsidP="006C3EE9">
      <w:pPr>
        <w:pStyle w:val="Titre1"/>
        <w:keepLines/>
      </w:pPr>
      <w:r w:rsidRPr="16CBE89F">
        <w:rPr>
          <w:lang w:val="fr-CA"/>
        </w:rPr>
        <w:br w:type="page"/>
      </w:r>
      <w:bookmarkStart w:id="145" w:name="_Toc44667596"/>
      <w:r w:rsidR="001F6504">
        <w:lastRenderedPageBreak/>
        <w:t>Introduction à l’animation 2D</w:t>
      </w:r>
      <w:bookmarkStart w:id="146" w:name="_Toc84220793"/>
      <w:bookmarkEnd w:id="145"/>
      <w:bookmarkEnd w:id="146"/>
    </w:p>
    <w:p w14:paraId="5569DE54" w14:textId="77777777" w:rsidR="001F6504" w:rsidRDefault="001F6504" w:rsidP="006C3EE9">
      <w:pPr>
        <w:pStyle w:val="Corpsdetexte"/>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Titre2"/>
        <w:keepLines/>
        <w:spacing w:line="240" w:lineRule="auto"/>
      </w:pPr>
      <w:bookmarkStart w:id="147" w:name="_Toc84220794"/>
      <w:bookmarkStart w:id="148" w:name="_Toc44667597"/>
      <w:r>
        <w:t>Une première tentative d’animation</w:t>
      </w:r>
      <w:bookmarkEnd w:id="147"/>
      <w:bookmarkEnd w:id="148"/>
    </w:p>
    <w:p w14:paraId="16B81ED1" w14:textId="77777777" w:rsidR="001F6504" w:rsidRDefault="001F6504" w:rsidP="006C3EE9">
      <w:pPr>
        <w:pStyle w:val="Corpsdetexte"/>
        <w:keepNext/>
        <w:keepLines/>
      </w:pPr>
      <w:r>
        <w:t xml:space="preserve">Le programme suivant est une première tentative d’animation simple du bonhomme Bot. L’objectif est de faire bouger le Bot de gauche à droite dans une fenêtre. </w:t>
      </w:r>
    </w:p>
    <w:p w14:paraId="3082FC7D" w14:textId="6F4CF597" w:rsidR="001F6504" w:rsidRDefault="001F6504" w:rsidP="006C3EE9">
      <w:pPr>
        <w:pStyle w:val="Corpsdetexte"/>
        <w:keepNext/>
        <w:keepLines/>
      </w:pPr>
      <w:r>
        <w:rPr>
          <w:b/>
          <w:bCs/>
        </w:rPr>
        <w:t>Exemple</w:t>
      </w:r>
      <w:r>
        <w:t>.</w:t>
      </w:r>
      <w:r w:rsidRPr="00E9250E">
        <w:rPr>
          <w:rFonts w:ascii="Segoe UI" w:hAnsi="Segoe UI" w:cs="Segoe UI"/>
          <w:color w:val="586069"/>
          <w:sz w:val="27"/>
          <w:szCs w:val="27"/>
          <w:lang w:val="fr-CA"/>
        </w:rPr>
        <w:t xml:space="preserve"> </w:t>
      </w:r>
      <w:hyperlink r:id="rId34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49" w:name="OLE_LINK69"/>
      <w:bookmarkStart w:id="150" w:name="OLE_LINK70"/>
      <w:r w:rsidR="009D038D">
        <w:rPr>
          <w:rFonts w:ascii="Segoe UI" w:hAnsi="Segoe UI" w:cs="Segoe UI"/>
          <w:b/>
          <w:bCs/>
          <w:color w:val="586069"/>
          <w:lang w:val="fr-CA"/>
        </w:rPr>
        <w:t>chapitre_6/E</w:t>
      </w:r>
      <w:r w:rsidRPr="00E9250E">
        <w:rPr>
          <w:rFonts w:ascii="Segoe UI" w:hAnsi="Segoe UI" w:cs="Segoe UI"/>
          <w:b/>
          <w:bCs/>
          <w:color w:val="586069"/>
          <w:lang w:val="fr-CA"/>
        </w:rPr>
        <w:t>xempleJFrameAvecAnimationRatee</w:t>
      </w:r>
      <w:bookmarkEnd w:id="149"/>
      <w:bookmarkEnd w:id="150"/>
      <w:r w:rsidRPr="00E9250E">
        <w:rPr>
          <w:rFonts w:ascii="Segoe UI" w:hAnsi="Segoe UI" w:cs="Segoe UI"/>
          <w:b/>
          <w:bCs/>
          <w:color w:val="586069"/>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proofErr w:type="gramStart"/>
      <w:r w:rsidRPr="009D038D">
        <w:rPr>
          <w:b/>
          <w:bCs/>
          <w:color w:val="800000"/>
          <w:lang w:eastAsia="zh-CN"/>
        </w:rPr>
        <w:t>import</w:t>
      </w:r>
      <w:proofErr w:type="gramEnd"/>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proofErr w:type="gramStart"/>
      <w:r w:rsidRPr="009D038D">
        <w:rPr>
          <w:b/>
          <w:bCs/>
          <w:color w:val="800000"/>
          <w:lang w:eastAsia="zh-CN"/>
        </w:rPr>
        <w:t>import</w:t>
      </w:r>
      <w:proofErr w:type="gramEnd"/>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w:t>
      </w:r>
      <w:proofErr w:type="gramStart"/>
      <w:r w:rsidRPr="008B351D">
        <w:rPr>
          <w:color w:val="004A43"/>
          <w:lang w:val="en-US" w:eastAsia="zh-CN"/>
        </w:rPr>
        <w:t>javax</w:t>
      </w:r>
      <w:r w:rsidRPr="008B351D">
        <w:rPr>
          <w:color w:val="808030"/>
          <w:lang w:val="en-US" w:eastAsia="zh-CN"/>
        </w:rPr>
        <w:t>.</w:t>
      </w:r>
      <w:r w:rsidRPr="008B351D">
        <w:rPr>
          <w:color w:val="004A43"/>
          <w:lang w:val="en-US" w:eastAsia="zh-CN"/>
        </w:rPr>
        <w:t>swing</w:t>
      </w:r>
      <w:proofErr w:type="gramEnd"/>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proofErr w:type="gramStart"/>
      <w:r w:rsidRPr="008B351D">
        <w:rPr>
          <w:color w:val="008C00"/>
          <w:lang w:val="en-US" w:eastAsia="zh-CN"/>
        </w:rPr>
        <w:t>400</w:t>
      </w:r>
      <w:r w:rsidRPr="008B351D">
        <w:rPr>
          <w:color w:val="800080"/>
          <w:lang w:val="en-US" w:eastAsia="zh-CN"/>
        </w:rPr>
        <w:t>;</w:t>
      </w:r>
      <w:proofErr w:type="gramEnd"/>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proofErr w:type="gramStart"/>
      <w:r w:rsidRPr="008B351D">
        <w:rPr>
          <w:color w:val="008C00"/>
          <w:lang w:val="en-US" w:eastAsia="zh-CN"/>
        </w:rPr>
        <w:t>600</w:t>
      </w:r>
      <w:r w:rsidRPr="008B351D">
        <w:rPr>
          <w:color w:val="800080"/>
          <w:lang w:val="en-US" w:eastAsia="zh-CN"/>
        </w:rPr>
        <w:t>;</w:t>
      </w:r>
      <w:proofErr w:type="gramEnd"/>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proofErr w:type="gramStart"/>
      <w:r w:rsidRPr="008B351D">
        <w:rPr>
          <w:color w:val="008C00"/>
          <w:lang w:val="en-US" w:eastAsia="zh-CN"/>
        </w:rPr>
        <w:t>4</w:t>
      </w:r>
      <w:r w:rsidRPr="008B351D">
        <w:rPr>
          <w:color w:val="800080"/>
          <w:lang w:val="en-US" w:eastAsia="zh-CN"/>
        </w:rPr>
        <w:t>;</w:t>
      </w:r>
      <w:proofErr w:type="gramEnd"/>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proofErr w:type="gramStart"/>
      <w:r w:rsidRPr="009D038D">
        <w:rPr>
          <w:b/>
          <w:bCs/>
          <w:color w:val="800000"/>
          <w:lang w:eastAsia="zh-CN"/>
        </w:rPr>
        <w:t>private</w:t>
      </w:r>
      <w:proofErr w:type="gramEnd"/>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public</w:t>
      </w:r>
      <w:proofErr w:type="gramEnd"/>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super</w:t>
      </w:r>
      <w:r w:rsidRPr="009D038D">
        <w:rPr>
          <w:color w:val="808030"/>
          <w:lang w:eastAsia="zh-CN"/>
        </w:rPr>
        <w:t>(</w:t>
      </w:r>
      <w:proofErr w:type="gramEnd"/>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proofErr w:type="gramStart"/>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proofErr w:type="gramEnd"/>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proofErr w:type="gramStart"/>
      <w:r w:rsidRPr="009D038D">
        <w:rPr>
          <w:b/>
          <w:bCs/>
          <w:color w:val="800000"/>
          <w:lang w:val="en-CA" w:eastAsia="zh-CN"/>
        </w:rPr>
        <w:t>this</w:t>
      </w:r>
      <w:r w:rsidRPr="009D038D">
        <w:rPr>
          <w:color w:val="808030"/>
          <w:lang w:val="en-CA" w:eastAsia="zh-CN"/>
        </w:rPr>
        <w:t>.</w:t>
      </w:r>
      <w:r w:rsidRPr="009D038D">
        <w:rPr>
          <w:color w:val="000000"/>
          <w:lang w:val="en-CA" w:eastAsia="zh-CN"/>
        </w:rPr>
        <w:t>setSize</w:t>
      </w:r>
      <w:proofErr w:type="gramEnd"/>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proofErr w:type="gramStart"/>
      <w:r w:rsidRPr="009D038D">
        <w:rPr>
          <w:b/>
          <w:bCs/>
          <w:color w:val="800000"/>
          <w:lang w:val="en-CA" w:eastAsia="zh-CN"/>
        </w:rPr>
        <w:t>this</w:t>
      </w:r>
      <w:r w:rsidRPr="009D038D">
        <w:rPr>
          <w:color w:val="808030"/>
          <w:lang w:val="en-CA" w:eastAsia="zh-CN"/>
        </w:rPr>
        <w:t>.</w:t>
      </w:r>
      <w:r w:rsidRPr="009D038D">
        <w:rPr>
          <w:color w:val="000000"/>
          <w:lang w:val="en-CA" w:eastAsia="zh-CN"/>
        </w:rPr>
        <w:t>setVisible</w:t>
      </w:r>
      <w:proofErr w:type="gramEnd"/>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 xml:space="preserve">chelle dans un rectangle englobant de paramètres </w:t>
      </w:r>
      <w:proofErr w:type="gramStart"/>
      <w:r w:rsidRPr="009D038D">
        <w:rPr>
          <w:lang w:eastAsia="zh-CN"/>
        </w:rPr>
        <w:t>x,y</w:t>
      </w:r>
      <w:proofErr w:type="gramEnd"/>
      <w:r w:rsidRPr="009D038D">
        <w:rPr>
          <w:lang w:eastAsia="zh-CN"/>
        </w:rPr>
        <w:t>,largeur,hauteur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public</w:t>
      </w:r>
      <w:proofErr w:type="gramEnd"/>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setColor</w:t>
      </w:r>
      <w:proofErr w:type="gramEnd"/>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fillOval</w:t>
      </w:r>
      <w:proofErr w:type="gramEnd"/>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setColor</w:t>
      </w:r>
      <w:proofErr w:type="gramEnd"/>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fillRect</w:t>
      </w:r>
      <w:proofErr w:type="gramEnd"/>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fillRect</w:t>
      </w:r>
      <w:proofErr w:type="gramEnd"/>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x</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y</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largeur</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hauteur</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drawLine</w:t>
      </w:r>
      <w:proofErr w:type="gramEnd"/>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x</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y</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x</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y</w:t>
      </w:r>
      <w:proofErr w:type="gramEnd"/>
      <w:r w:rsidRPr="009D038D">
        <w:rPr>
          <w:color w:val="000000"/>
          <w:lang w:eastAsia="zh-CN"/>
        </w:rPr>
        <w:t xml:space="preserve">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setColor</w:t>
      </w:r>
      <w:proofErr w:type="gramEnd"/>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g</w:t>
      </w:r>
      <w:r w:rsidRPr="009D038D">
        <w:rPr>
          <w:color w:val="808030"/>
          <w:lang w:eastAsia="zh-CN"/>
        </w:rPr>
        <w:t>.</w:t>
      </w:r>
      <w:r w:rsidRPr="009D038D">
        <w:rPr>
          <w:color w:val="000000"/>
          <w:lang w:eastAsia="zh-CN"/>
        </w:rPr>
        <w:t>fillRect</w:t>
      </w:r>
      <w:proofErr w:type="gramEnd"/>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public</w:t>
      </w:r>
      <w:proofErr w:type="gramEnd"/>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super</w:t>
      </w:r>
      <w:r w:rsidRPr="009D038D">
        <w:rPr>
          <w:color w:val="808030"/>
          <w:lang w:eastAsia="zh-CN"/>
        </w:rPr>
        <w:t>.</w:t>
      </w:r>
      <w:r w:rsidRPr="009D038D">
        <w:rPr>
          <w:color w:val="000000"/>
          <w:lang w:eastAsia="zh-CN"/>
        </w:rPr>
        <w:t>paint</w:t>
      </w:r>
      <w:proofErr w:type="gramEnd"/>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b/>
          <w:bCs/>
          <w:color w:val="800000"/>
          <w:lang w:eastAsia="zh-CN"/>
        </w:rPr>
        <w:t>for</w:t>
      </w:r>
      <w:proofErr w:type="gramEnd"/>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w:t>
      </w:r>
      <w:proofErr w:type="gramStart"/>
      <w:r w:rsidRPr="009D038D">
        <w:rPr>
          <w:color w:val="000000"/>
          <w:lang w:eastAsia="zh-CN"/>
        </w:rPr>
        <w:t>paintBot</w:t>
      </w:r>
      <w:r w:rsidRPr="009D038D">
        <w:rPr>
          <w:color w:val="808030"/>
          <w:lang w:eastAsia="zh-CN"/>
        </w:rPr>
        <w:t>(</w:t>
      </w:r>
      <w:proofErr w:type="gramEnd"/>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proofErr w:type="gramStart"/>
      <w:r w:rsidRPr="008B351D">
        <w:rPr>
          <w:color w:val="808030"/>
          <w:lang w:val="en-US" w:eastAsia="zh-CN"/>
        </w:rPr>
        <w:t>)</w:t>
      </w:r>
      <w:r w:rsidRPr="008B351D">
        <w:rPr>
          <w:color w:val="800080"/>
          <w:lang w:val="en-US" w:eastAsia="zh-CN"/>
        </w:rPr>
        <w:t>;</w:t>
      </w:r>
      <w:proofErr w:type="gramEnd"/>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proofErr w:type="gramStart"/>
      <w:r w:rsidRPr="009D038D">
        <w:rPr>
          <w:color w:val="808030"/>
          <w:lang w:val="en-CA" w:eastAsia="zh-CN"/>
        </w:rPr>
        <w:t>)</w:t>
      </w:r>
      <w:r w:rsidRPr="009D038D">
        <w:rPr>
          <w:color w:val="800080"/>
          <w:lang w:val="en-CA" w:eastAsia="zh-CN"/>
        </w:rPr>
        <w:t>;</w:t>
      </w:r>
      <w:proofErr w:type="gramEnd"/>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w:t>
      </w:r>
      <w:proofErr w:type="gramStart"/>
      <w:r w:rsidRPr="009D038D">
        <w:rPr>
          <w:color w:val="000000"/>
          <w:lang w:val="en-CA" w:eastAsia="zh-CN"/>
        </w:rPr>
        <w:t>main</w:t>
      </w:r>
      <w:r w:rsidRPr="009D038D">
        <w:rPr>
          <w:color w:val="808030"/>
          <w:lang w:val="en-CA" w:eastAsia="zh-CN"/>
        </w:rPr>
        <w:t>(</w:t>
      </w:r>
      <w:proofErr w:type="gramEnd"/>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proofErr w:type="gramStart"/>
      <w:r w:rsidRPr="009808AD">
        <w:rPr>
          <w:b/>
          <w:bCs/>
          <w:color w:val="800000"/>
          <w:lang w:val="fr-FR" w:eastAsia="zh-CN"/>
        </w:rPr>
        <w:t>new</w:t>
      </w:r>
      <w:proofErr w:type="gramEnd"/>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Corpsdetexte"/>
      </w:pPr>
      <w:r>
        <w:t xml:space="preserve">La méthode </w:t>
      </w:r>
      <w:proofErr w:type="gramStart"/>
      <w:r>
        <w:rPr>
          <w:i/>
          <w:iCs/>
        </w:rPr>
        <w:t>paint</w:t>
      </w:r>
      <w:r>
        <w:t>(</w:t>
      </w:r>
      <w:proofErr w:type="gramEnd"/>
      <w:r>
        <w:t xml:space="preserve">) dessine le Bot à répétition dans une boucle en variant graduellement la coordonnée </w:t>
      </w:r>
      <w:r>
        <w:rPr>
          <w:i/>
          <w:iCs/>
        </w:rPr>
        <w:t>y</w:t>
      </w:r>
      <w:r>
        <w:t xml:space="preserve"> du Bot de 0 à LARGEURFENETRE-LARGEURBOT. La ligne suivante de </w:t>
      </w:r>
      <w:proofErr w:type="gramStart"/>
      <w:r>
        <w:rPr>
          <w:i/>
          <w:iCs/>
        </w:rPr>
        <w:t>paint</w:t>
      </w:r>
      <w:r>
        <w:t>(</w:t>
      </w:r>
      <w:proofErr w:type="gramEnd"/>
      <w:r>
        <w:t xml:space="preserve">) est le </w:t>
      </w:r>
      <w:r w:rsidRPr="000A37F0">
        <w:rPr>
          <w:i/>
        </w:rPr>
        <w:t>for</w:t>
      </w:r>
      <w:r>
        <w:t xml:space="preserve"> de la boucle d’animation.</w:t>
      </w:r>
    </w:p>
    <w:p w14:paraId="5F07011B" w14:textId="77777777" w:rsidR="001F6504" w:rsidRDefault="001F6504" w:rsidP="001F6504">
      <w:r>
        <w:t xml:space="preserve">        </w:t>
      </w:r>
      <w:proofErr w:type="gramStart"/>
      <w:r>
        <w:t>for(</w:t>
      </w:r>
      <w:proofErr w:type="gramEnd"/>
      <w:r>
        <w:t>int x=0; x&lt;=LARGEURFENETRE-LARGEURBOT; x = x + 5){</w:t>
      </w:r>
    </w:p>
    <w:p w14:paraId="2AC25AED" w14:textId="77777777" w:rsidR="001F6504" w:rsidRDefault="001F6504" w:rsidP="001F6504">
      <w:pPr>
        <w:pStyle w:val="Corpsdetexte"/>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w:t>
      </w:r>
      <w:proofErr w:type="gramStart"/>
      <w:r>
        <w:t>paintBot</w:t>
      </w:r>
      <w:proofErr w:type="gramEnd"/>
      <w:r>
        <w:t>(g,x,HAUTEURFENETRE-2*HAUTEURBOT,LARGEURBOT,HAUTEURBOT);</w:t>
      </w:r>
    </w:p>
    <w:p w14:paraId="5C8773C9" w14:textId="77777777" w:rsidR="001F6504" w:rsidRDefault="001F6504" w:rsidP="001F6504">
      <w:pPr>
        <w:pStyle w:val="Corpsdetexte"/>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roofErr w:type="gramStart"/>
      <w:r>
        <w:t>);</w:t>
      </w:r>
      <w:proofErr w:type="gramEnd"/>
    </w:p>
    <w:p w14:paraId="4D10F5A5" w14:textId="77777777" w:rsidR="001F6504" w:rsidRDefault="001F6504" w:rsidP="001F6504">
      <w:pPr>
        <w:pStyle w:val="Corpsdetexte"/>
      </w:pPr>
      <w:r>
        <w:t xml:space="preserve">Cet appel est encadré dans un énoncé </w:t>
      </w:r>
      <w:r>
        <w:rPr>
          <w:i/>
          <w:iCs/>
        </w:rPr>
        <w:t>try</w:t>
      </w:r>
      <w:r>
        <w:t xml:space="preserve"> Java.</w:t>
      </w:r>
    </w:p>
    <w:p w14:paraId="1EACA844"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Corpsdetexte"/>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Corpsdetexte"/>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9E50CE" w:rsidP="001F6504">
      <w:pPr>
        <w:pStyle w:val="Corpsdetexte"/>
        <w:pBdr>
          <w:top w:val="single" w:sz="4" w:space="1" w:color="auto"/>
          <w:left w:val="single" w:sz="4" w:space="4" w:color="auto"/>
          <w:bottom w:val="single" w:sz="4" w:space="1" w:color="auto"/>
          <w:right w:val="single" w:sz="4" w:space="4" w:color="auto"/>
        </w:pBdr>
      </w:pPr>
      <w:r>
        <w:rPr>
          <w:noProof/>
        </w:rPr>
        <w:object w:dxaOrig="10983" w:dyaOrig="1678" w14:anchorId="05DC76DF">
          <v:shape id="_x0000_i1038" type="#_x0000_t75" alt="" style="width:393.3pt;height:59.1pt;mso-width-percent:0;mso-height-percent:0;mso-width-percent:0;mso-height-percent:0" o:ole="">
            <v:imagedata r:id="rId347" o:title=""/>
          </v:shape>
          <o:OLEObject Type="Embed" ProgID="Visio.Drawing.11" ShapeID="_x0000_i1038" DrawAspect="Content" ObjectID="_1765268518" r:id="rId348"/>
        </w:object>
      </w:r>
    </w:p>
    <w:p w14:paraId="1370F9EC" w14:textId="55967A90" w:rsidR="001F6504" w:rsidRDefault="001F6504" w:rsidP="001F6504">
      <w:pPr>
        <w:pStyle w:val="Corpsdetexte"/>
        <w:pBdr>
          <w:top w:val="single" w:sz="4" w:space="1" w:color="auto"/>
          <w:left w:val="single" w:sz="4" w:space="4" w:color="auto"/>
          <w:bottom w:val="single" w:sz="4" w:space="1" w:color="auto"/>
          <w:right w:val="single" w:sz="4" w:space="4" w:color="auto"/>
        </w:pBdr>
      </w:pPr>
      <w:r>
        <w:lastRenderedPageBreak/>
        <w:t xml:space="preserve"> Il peut y avoir </w:t>
      </w:r>
      <w:proofErr w:type="gramStart"/>
      <w:r>
        <w:t xml:space="preserve">plusieurs </w:t>
      </w:r>
      <w:r>
        <w:rPr>
          <w:i/>
          <w:iCs/>
        </w:rPr>
        <w:t>catch</w:t>
      </w:r>
      <w:proofErr w:type="gramEnd"/>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w:t>
      </w:r>
      <w:proofErr w:type="gramStart"/>
      <w:r w:rsidRPr="008B351D">
        <w:rPr>
          <w:rFonts w:ascii="Courier New" w:hAnsi="Courier New" w:cs="Courier New"/>
          <w:lang w:val="en-US"/>
        </w:rPr>
        <w:t xml:space="preserve">);   </w:t>
      </w:r>
      <w:proofErr w:type="gramEnd"/>
      <w:r w:rsidRPr="008B351D">
        <w:rPr>
          <w:rFonts w:ascii="Courier New" w:hAnsi="Courier New" w:cs="Courier New"/>
          <w:lang w:val="en-US"/>
        </w:rPr>
        <w:t xml:space="preserve">          }</w:t>
      </w:r>
    </w:p>
    <w:p w14:paraId="47EDB9E5" w14:textId="77777777" w:rsidR="001F6504" w:rsidRPr="008B351D" w:rsidRDefault="001F6504" w:rsidP="001F6504">
      <w:pPr>
        <w:pStyle w:val="Corpsdetexte"/>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commande. Dans d’autres environnements, ces deux </w:t>
      </w:r>
      <w:r w:rsidR="008C3619">
        <w:t>zones</w:t>
      </w:r>
      <w:r>
        <w:t xml:space="preserve"> sont souvent affichées dans des fenêtres différentes.</w:t>
      </w:r>
    </w:p>
    <w:p w14:paraId="7CD3CFD3"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Corpsdetexte"/>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1F6504">
      <w:pPr>
        <w:pStyle w:val="Corpsdetexte"/>
      </w:pPr>
      <w:r>
        <w:rPr>
          <w:noProof/>
          <w:lang w:val="en-US" w:eastAsia="en-US"/>
        </w:rPr>
        <w:drawing>
          <wp:inline distT="0" distB="0" distL="0" distR="0" wp14:anchorId="7A5C7AA5" wp14:editId="2063871E">
            <wp:extent cx="2717800" cy="2578100"/>
            <wp:effectExtent l="0" t="0" r="0"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49">
                      <a:extLst>
                        <a:ext uri="{28A0092B-C50C-407E-A947-70E740481C1C}">
                          <a14:useLocalDpi xmlns:a14="http://schemas.microsoft.com/office/drawing/2010/main" val="0"/>
                        </a:ext>
                      </a:extLst>
                    </a:blip>
                    <a:srcRect l="4299" t="8169" r="3698" b="4557"/>
                    <a:stretch/>
                  </pic:blipFill>
                  <pic:spPr bwMode="auto">
                    <a:xfrm>
                      <a:off x="0" y="0"/>
                      <a:ext cx="2718355" cy="2578626"/>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Corpsdetexte"/>
      </w:pPr>
      <w:r>
        <w:rPr>
          <w:b/>
          <w:bCs/>
        </w:rPr>
        <w:t>Exemple</w:t>
      </w:r>
      <w:r>
        <w:t xml:space="preserve">. L’effacement du Bot peut être effectué en appelant </w:t>
      </w:r>
      <w:proofErr w:type="gramStart"/>
      <w:r>
        <w:rPr>
          <w:i/>
          <w:iCs/>
        </w:rPr>
        <w:t>clearRect</w:t>
      </w:r>
      <w:r>
        <w:t>(</w:t>
      </w:r>
      <w:proofErr w:type="gramEnd"/>
      <w:r>
        <w:t xml:space="preserve">) en fin de boucle dans  la méthode </w:t>
      </w:r>
      <w:r>
        <w:rPr>
          <w:i/>
          <w:iCs/>
        </w:rPr>
        <w:t>paint</w:t>
      </w:r>
      <w:r>
        <w:t>(). Cette méthode rétablit la couleur de fond d’écran pour le rectangle spécifié par les paramètres.</w:t>
      </w:r>
    </w:p>
    <w:p w14:paraId="46444EE9" w14:textId="189C92B3" w:rsidR="009D038D" w:rsidRPr="009D038D" w:rsidRDefault="001F6504" w:rsidP="009D038D">
      <w:pPr>
        <w:pStyle w:val="Code"/>
        <w:rPr>
          <w:lang w:eastAsia="zh-CN"/>
        </w:rPr>
      </w:pPr>
      <w:r w:rsidRPr="009D038D">
        <w:rPr>
          <w:rFonts w:ascii="Courier New" w:hAnsi="Courier New" w:cs="Courier New"/>
        </w:rPr>
        <w:lastRenderedPageBreak/>
        <w:t xml:space="preserve">    </w:t>
      </w:r>
      <w:r w:rsidR="009D038D" w:rsidRPr="009D038D">
        <w:rPr>
          <w:lang w:eastAsia="zh-CN"/>
        </w:rPr>
        <w:t xml:space="preserve"> </w:t>
      </w:r>
      <w:proofErr w:type="gramStart"/>
      <w:r w:rsidR="009D038D">
        <w:rPr>
          <w:b/>
          <w:bCs/>
          <w:color w:val="800000"/>
          <w:lang w:eastAsia="zh-CN"/>
        </w:rPr>
        <w:t>pu</w:t>
      </w:r>
      <w:r w:rsidR="009D038D" w:rsidRPr="009D038D">
        <w:rPr>
          <w:b/>
          <w:bCs/>
          <w:color w:val="800000"/>
          <w:lang w:eastAsia="zh-CN"/>
        </w:rPr>
        <w:t>blic</w:t>
      </w:r>
      <w:proofErr w:type="gramEnd"/>
      <w:r w:rsidR="009D038D" w:rsidRPr="009D038D">
        <w:rPr>
          <w:lang w:eastAsia="zh-CN"/>
        </w:rPr>
        <w:t xml:space="preserve"> void paint (Graphics g) </w:t>
      </w:r>
      <w:r w:rsidR="009D038D" w:rsidRPr="009D038D">
        <w:rPr>
          <w:color w:val="800080"/>
          <w:lang w:eastAsia="zh-CN"/>
        </w:rPr>
        <w:t>{</w:t>
      </w:r>
    </w:p>
    <w:p w14:paraId="45942007"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proofErr w:type="gramStart"/>
      <w:r w:rsidRPr="009D038D">
        <w:rPr>
          <w:rFonts w:ascii="Courier New" w:hAnsi="Courier New" w:cs="Courier New"/>
          <w:b/>
          <w:bCs/>
          <w:color w:val="800000"/>
          <w:sz w:val="20"/>
          <w:lang w:eastAsia="zh-CN"/>
        </w:rPr>
        <w:t>super</w:t>
      </w:r>
      <w:r w:rsidRPr="009D038D">
        <w:rPr>
          <w:rFonts w:ascii="Courier New" w:hAnsi="Courier New" w:cs="Courier New"/>
          <w:color w:val="808030"/>
          <w:sz w:val="20"/>
          <w:lang w:eastAsia="zh-CN"/>
        </w:rPr>
        <w:t>.</w:t>
      </w:r>
      <w:r w:rsidRPr="009D038D">
        <w:rPr>
          <w:rFonts w:ascii="Courier New" w:hAnsi="Courier New" w:cs="Courier New"/>
          <w:sz w:val="20"/>
          <w:lang w:eastAsia="zh-CN"/>
        </w:rPr>
        <w:t>paint</w:t>
      </w:r>
      <w:proofErr w:type="gramEnd"/>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E9D8F26"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proofErr w:type="gramStart"/>
      <w:r w:rsidRPr="009D038D">
        <w:rPr>
          <w:rFonts w:ascii="Courier New" w:hAnsi="Courier New" w:cs="Courier New"/>
          <w:b/>
          <w:bCs/>
          <w:color w:val="800000"/>
          <w:sz w:val="20"/>
          <w:lang w:eastAsia="zh-CN"/>
        </w:rPr>
        <w:t>for</w:t>
      </w:r>
      <w:r w:rsidRPr="009D038D">
        <w:rPr>
          <w:rFonts w:ascii="Courier New" w:hAnsi="Courier New" w:cs="Courier New"/>
          <w:color w:val="808030"/>
          <w:sz w:val="20"/>
          <w:lang w:eastAsia="zh-CN"/>
        </w:rPr>
        <w:t>(</w:t>
      </w:r>
      <w:proofErr w:type="gramEnd"/>
      <w:r w:rsidRPr="009D038D">
        <w:rPr>
          <w:rFonts w:ascii="Courier New" w:hAnsi="Courier New" w:cs="Courier New"/>
          <w:color w:val="BB7977"/>
          <w:sz w:val="20"/>
          <w:lang w:eastAsia="zh-CN"/>
        </w:rPr>
        <w:t>int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0</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&lt;=</w:t>
      </w:r>
      <w:r w:rsidRPr="009D038D">
        <w:rPr>
          <w:rFonts w:ascii="Courier New" w:hAnsi="Courier New" w:cs="Courier New"/>
          <w:sz w:val="20"/>
          <w:lang w:eastAsia="zh-CN"/>
        </w:rPr>
        <w:t>LARGEURFENETRE</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w:t>
      </w:r>
      <w:r w:rsidRPr="009D038D">
        <w:rPr>
          <w:rFonts w:ascii="Courier New" w:hAnsi="Courier New" w:cs="Courier New"/>
          <w:color w:val="008C00"/>
          <w:sz w:val="20"/>
          <w:lang w:eastAsia="zh-CN"/>
        </w:rPr>
        <w:t>5</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D898024"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proofErr w:type="gramStart"/>
      <w:r w:rsidRPr="009D038D">
        <w:rPr>
          <w:rFonts w:ascii="Courier New" w:hAnsi="Courier New" w:cs="Courier New"/>
          <w:sz w:val="20"/>
          <w:lang w:eastAsia="zh-CN"/>
        </w:rPr>
        <w:t>paintBot</w:t>
      </w:r>
      <w:proofErr w:type="gramEnd"/>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sz w:val="20"/>
          <w:lang w:eastAsia="zh-CN"/>
        </w:rPr>
        <w:t>x</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HAUTEURFENETRE</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2</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7F05CF06" w14:textId="77777777" w:rsidR="009D038D" w:rsidRPr="008B351D" w:rsidRDefault="009D038D" w:rsidP="009D038D">
      <w:pPr>
        <w:pStyle w:val="Code"/>
        <w:rPr>
          <w:rFonts w:ascii="Courier New" w:hAnsi="Courier New" w:cs="Courier New"/>
          <w:sz w:val="20"/>
          <w:lang w:val="en-US" w:eastAsia="zh-CN"/>
        </w:rPr>
      </w:pPr>
      <w:r w:rsidRPr="009D038D">
        <w:rPr>
          <w:rFonts w:ascii="Courier New" w:hAnsi="Courier New" w:cs="Courier New"/>
          <w:sz w:val="20"/>
          <w:lang w:eastAsia="zh-CN"/>
        </w:rPr>
        <w:t xml:space="preserve">            </w:t>
      </w:r>
      <w:r w:rsidRPr="008B351D">
        <w:rPr>
          <w:rFonts w:ascii="Courier New" w:hAnsi="Courier New" w:cs="Courier New"/>
          <w:b/>
          <w:bCs/>
          <w:color w:val="800000"/>
          <w:sz w:val="20"/>
          <w:lang w:val="en-US" w:eastAsia="zh-CN"/>
        </w:rPr>
        <w:t>try</w:t>
      </w:r>
      <w:r w:rsidRPr="008B351D">
        <w:rPr>
          <w:rFonts w:ascii="Courier New" w:hAnsi="Courier New" w:cs="Courier New"/>
          <w:sz w:val="20"/>
          <w:lang w:val="en-US" w:eastAsia="zh-CN"/>
        </w:rPr>
        <w:t xml:space="preserve"> </w:t>
      </w:r>
      <w:r w:rsidRPr="008B351D">
        <w:rPr>
          <w:rFonts w:ascii="Courier New" w:hAnsi="Courier New" w:cs="Courier New"/>
          <w:color w:val="800080"/>
          <w:sz w:val="20"/>
          <w:lang w:val="en-US" w:eastAsia="zh-CN"/>
        </w:rPr>
        <w:t>{</w:t>
      </w:r>
    </w:p>
    <w:p w14:paraId="1CE4133E" w14:textId="77777777" w:rsidR="009D038D" w:rsidRPr="008B351D" w:rsidRDefault="009D038D" w:rsidP="009D038D">
      <w:pPr>
        <w:pStyle w:val="Code"/>
        <w:rPr>
          <w:rFonts w:ascii="Courier New" w:hAnsi="Courier New" w:cs="Courier New"/>
          <w:sz w:val="20"/>
          <w:lang w:val="en-US" w:eastAsia="zh-CN"/>
        </w:rPr>
      </w:pPr>
      <w:r w:rsidRPr="008B351D">
        <w:rPr>
          <w:rFonts w:ascii="Courier New" w:hAnsi="Courier New" w:cs="Courier New"/>
          <w:sz w:val="20"/>
          <w:lang w:val="en-US" w:eastAsia="zh-CN"/>
        </w:rPr>
        <w:t xml:space="preserve">                </w:t>
      </w:r>
      <w:r w:rsidRPr="008B351D">
        <w:rPr>
          <w:rFonts w:ascii="Courier New" w:hAnsi="Courier New" w:cs="Courier New"/>
          <w:b/>
          <w:bCs/>
          <w:color w:val="BB7977"/>
          <w:sz w:val="20"/>
          <w:lang w:val="en-US" w:eastAsia="zh-CN"/>
        </w:rPr>
        <w:t>Thread</w:t>
      </w:r>
      <w:r w:rsidRPr="008B351D">
        <w:rPr>
          <w:rFonts w:ascii="Courier New" w:hAnsi="Courier New" w:cs="Courier New"/>
          <w:color w:val="808030"/>
          <w:sz w:val="20"/>
          <w:lang w:val="en-US" w:eastAsia="zh-CN"/>
        </w:rPr>
        <w:t>.</w:t>
      </w:r>
      <w:r w:rsidRPr="008B351D">
        <w:rPr>
          <w:rFonts w:ascii="Courier New" w:hAnsi="Courier New" w:cs="Courier New"/>
          <w:sz w:val="20"/>
          <w:lang w:val="en-US" w:eastAsia="zh-CN"/>
        </w:rPr>
        <w:t>sleep</w:t>
      </w:r>
      <w:r w:rsidRPr="008B351D">
        <w:rPr>
          <w:rFonts w:ascii="Courier New" w:hAnsi="Courier New" w:cs="Courier New"/>
          <w:color w:val="808030"/>
          <w:sz w:val="20"/>
          <w:lang w:val="en-US" w:eastAsia="zh-CN"/>
        </w:rPr>
        <w:t>(</w:t>
      </w:r>
      <w:r w:rsidRPr="008B351D">
        <w:rPr>
          <w:rFonts w:ascii="Courier New" w:hAnsi="Courier New" w:cs="Courier New"/>
          <w:color w:val="008C00"/>
          <w:sz w:val="20"/>
          <w:lang w:val="en-US" w:eastAsia="zh-CN"/>
        </w:rPr>
        <w:t>50</w:t>
      </w:r>
      <w:proofErr w:type="gramStart"/>
      <w:r w:rsidRPr="008B351D">
        <w:rPr>
          <w:rFonts w:ascii="Courier New" w:hAnsi="Courier New" w:cs="Courier New"/>
          <w:color w:val="808030"/>
          <w:sz w:val="20"/>
          <w:lang w:val="en-US" w:eastAsia="zh-CN"/>
        </w:rPr>
        <w:t>)</w:t>
      </w:r>
      <w:r w:rsidRPr="008B351D">
        <w:rPr>
          <w:rFonts w:ascii="Courier New" w:hAnsi="Courier New" w:cs="Courier New"/>
          <w:color w:val="800080"/>
          <w:sz w:val="20"/>
          <w:lang w:val="en-US" w:eastAsia="zh-CN"/>
        </w:rPr>
        <w:t>;</w:t>
      </w:r>
      <w:proofErr w:type="gramEnd"/>
    </w:p>
    <w:p w14:paraId="74C2E0F3" w14:textId="77777777" w:rsidR="009D038D" w:rsidRPr="009D038D" w:rsidRDefault="009D038D" w:rsidP="009D038D">
      <w:pPr>
        <w:pStyle w:val="Code"/>
        <w:rPr>
          <w:rFonts w:ascii="Courier New" w:hAnsi="Courier New" w:cs="Courier New"/>
          <w:sz w:val="20"/>
          <w:lang w:val="en-CA" w:eastAsia="zh-CN"/>
        </w:rPr>
      </w:pPr>
      <w:r w:rsidRPr="008B351D">
        <w:rPr>
          <w:rFonts w:ascii="Courier New" w:hAnsi="Courier New" w:cs="Courier New"/>
          <w:sz w:val="20"/>
          <w:lang w:val="en-US" w:eastAsia="zh-CN"/>
        </w:rPr>
        <w:t xml:space="preserve">            </w:t>
      </w:r>
      <w:r w:rsidRPr="009D038D">
        <w:rPr>
          <w:rFonts w:ascii="Courier New" w:hAnsi="Courier New" w:cs="Courier New"/>
          <w:color w:val="800080"/>
          <w:sz w:val="20"/>
          <w:lang w:val="en-CA" w:eastAsia="zh-CN"/>
        </w:rPr>
        <w:t>}</w:t>
      </w:r>
    </w:p>
    <w:p w14:paraId="733CC9A7"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proofErr w:type="gramStart"/>
      <w:r w:rsidRPr="009D038D">
        <w:rPr>
          <w:rFonts w:ascii="Courier New" w:hAnsi="Courier New" w:cs="Courier New"/>
          <w:b/>
          <w:bCs/>
          <w:color w:val="800000"/>
          <w:sz w:val="20"/>
          <w:lang w:val="en-CA" w:eastAsia="zh-CN"/>
        </w:rPr>
        <w:t>catch</w:t>
      </w:r>
      <w:r w:rsidRPr="009D038D">
        <w:rPr>
          <w:rFonts w:ascii="Courier New" w:hAnsi="Courier New" w:cs="Courier New"/>
          <w:color w:val="808030"/>
          <w:sz w:val="20"/>
          <w:lang w:val="en-CA" w:eastAsia="zh-CN"/>
        </w:rPr>
        <w:t>(</w:t>
      </w:r>
      <w:proofErr w:type="gramEnd"/>
      <w:r w:rsidRPr="009D038D">
        <w:rPr>
          <w:rFonts w:ascii="Courier New" w:hAnsi="Courier New" w:cs="Courier New"/>
          <w:b/>
          <w:bCs/>
          <w:color w:val="BB7977"/>
          <w:sz w:val="20"/>
          <w:lang w:val="en-CA" w:eastAsia="zh-CN"/>
        </w:rPr>
        <w:t>InterruptedException</w:t>
      </w:r>
      <w:r w:rsidRPr="009D038D">
        <w:rPr>
          <w:rFonts w:ascii="Courier New" w:hAnsi="Courier New" w:cs="Courier New"/>
          <w:sz w:val="20"/>
          <w:lang w:val="en-CA" w:eastAsia="zh-CN"/>
        </w:rPr>
        <w:t xml:space="preserve"> uneException</w:t>
      </w:r>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p>
    <w:p w14:paraId="7E1103C6"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r w:rsidRPr="009D038D">
        <w:rPr>
          <w:rFonts w:ascii="Courier New" w:hAnsi="Courier New" w:cs="Courier New"/>
          <w:b/>
          <w:bCs/>
          <w:color w:val="BB7977"/>
          <w:sz w:val="20"/>
          <w:lang w:val="en-CA" w:eastAsia="zh-CN"/>
        </w:rPr>
        <w:t>System</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out</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println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uneException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toString</w:t>
      </w:r>
      <w:r w:rsidRPr="009D038D">
        <w:rPr>
          <w:rFonts w:ascii="Courier New" w:hAnsi="Courier New" w:cs="Courier New"/>
          <w:color w:val="808030"/>
          <w:sz w:val="20"/>
          <w:lang w:val="en-CA" w:eastAsia="zh-CN"/>
        </w:rPr>
        <w:t>()</w:t>
      </w:r>
      <w:proofErr w:type="gramStart"/>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proofErr w:type="gramEnd"/>
      <w:r w:rsidRPr="009D038D">
        <w:rPr>
          <w:rFonts w:ascii="Courier New" w:hAnsi="Courier New" w:cs="Courier New"/>
          <w:sz w:val="20"/>
          <w:lang w:val="en-CA" w:eastAsia="zh-CN"/>
        </w:rPr>
        <w:t xml:space="preserve"> </w:t>
      </w:r>
    </w:p>
    <w:p w14:paraId="6DCAC9B9" w14:textId="77777777" w:rsidR="009D038D" w:rsidRPr="006E0875" w:rsidRDefault="009D038D" w:rsidP="009D038D">
      <w:pPr>
        <w:pStyle w:val="Code"/>
        <w:rPr>
          <w:rFonts w:ascii="Courier New" w:hAnsi="Courier New" w:cs="Courier New"/>
          <w:sz w:val="20"/>
          <w:lang w:val="fr-FR" w:eastAsia="zh-CN"/>
        </w:rPr>
      </w:pPr>
      <w:r w:rsidRPr="009D038D">
        <w:rPr>
          <w:rFonts w:ascii="Courier New" w:hAnsi="Courier New" w:cs="Courier New"/>
          <w:sz w:val="20"/>
          <w:lang w:val="en-CA" w:eastAsia="zh-CN"/>
        </w:rPr>
        <w:t xml:space="preserve">            </w:t>
      </w:r>
      <w:r w:rsidRPr="006E0875">
        <w:rPr>
          <w:rFonts w:ascii="Courier New" w:hAnsi="Courier New" w:cs="Courier New"/>
          <w:color w:val="800080"/>
          <w:sz w:val="20"/>
          <w:lang w:val="fr-FR" w:eastAsia="zh-CN"/>
        </w:rPr>
        <w:t>}</w:t>
      </w:r>
    </w:p>
    <w:p w14:paraId="17A9B5B8"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proofErr w:type="gramStart"/>
      <w:r w:rsidRPr="006E0875">
        <w:rPr>
          <w:rFonts w:ascii="Courier New" w:hAnsi="Courier New" w:cs="Courier New"/>
          <w:sz w:val="20"/>
          <w:lang w:val="fr-FR" w:eastAsia="zh-CN"/>
        </w:rPr>
        <w:t>g</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clearRect</w:t>
      </w:r>
      <w:proofErr w:type="gramEnd"/>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x</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HAUTEURFENETRE</w:t>
      </w:r>
      <w:r w:rsidRPr="006E0875">
        <w:rPr>
          <w:rFonts w:ascii="Courier New" w:hAnsi="Courier New" w:cs="Courier New"/>
          <w:color w:val="808030"/>
          <w:sz w:val="20"/>
          <w:lang w:val="fr-FR" w:eastAsia="zh-CN"/>
        </w:rPr>
        <w:t>-</w:t>
      </w:r>
      <w:r w:rsidRPr="006E0875">
        <w:rPr>
          <w:rFonts w:ascii="Courier New" w:hAnsi="Courier New" w:cs="Courier New"/>
          <w:color w:val="008C00"/>
          <w:sz w:val="20"/>
          <w:lang w:val="fr-FR" w:eastAsia="zh-CN"/>
        </w:rPr>
        <w:t>2</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LARGEURBOT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color w:val="800080"/>
          <w:sz w:val="20"/>
          <w:lang w:val="fr-FR" w:eastAsia="zh-CN"/>
        </w:rPr>
        <w:t>;</w:t>
      </w:r>
    </w:p>
    <w:p w14:paraId="64AD22E4"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08D15016" w14:textId="49B48EEE" w:rsidR="001F6504"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60FA22DF" w14:textId="77777777" w:rsidR="001F6504" w:rsidRDefault="001F6504" w:rsidP="001F6504">
      <w:pPr>
        <w:pStyle w:val="Corpsdetexte"/>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Titre2"/>
      </w:pPr>
      <w:bookmarkStart w:id="151" w:name="_Toc84220795"/>
      <w:bookmarkStart w:id="152" w:name="_Toc44667598"/>
      <w:r>
        <w:t>Animation par double tampon</w:t>
      </w:r>
      <w:bookmarkEnd w:id="151"/>
      <w:bookmarkEnd w:id="152"/>
    </w:p>
    <w:p w14:paraId="0B5B6BC7" w14:textId="59830BEF" w:rsidR="001F6504" w:rsidRDefault="001F6504" w:rsidP="001F6504">
      <w:pPr>
        <w:pStyle w:val="Corpsdetexte"/>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9E50CE" w:rsidP="001F6504">
      <w:pPr>
        <w:pStyle w:val="Corpsdetexte"/>
        <w:jc w:val="center"/>
      </w:pPr>
      <w:r>
        <w:rPr>
          <w:noProof/>
        </w:rPr>
        <w:object w:dxaOrig="16932" w:dyaOrig="12180" w14:anchorId="1B76245C">
          <v:shape id="_x0000_i1037" type="#_x0000_t75" alt="" style="width:451.35pt;height:327.75pt;mso-width-percent:0;mso-height-percent:0;mso-width-percent:0;mso-height-percent:0" o:ole="">
            <v:imagedata r:id="rId350" o:title=""/>
          </v:shape>
          <o:OLEObject Type="Embed" ProgID="Visio.Drawing.11" ShapeID="_x0000_i1037" DrawAspect="Content" ObjectID="_1765268519" r:id="rId351"/>
        </w:object>
      </w:r>
    </w:p>
    <w:p w14:paraId="086E1C3D" w14:textId="1688048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21</w:t>
      </w:r>
      <w:r>
        <w:fldChar w:fldCharType="end"/>
      </w:r>
      <w:r>
        <w:t>. Double tampon.</w:t>
      </w:r>
    </w:p>
    <w:p w14:paraId="033E17DF" w14:textId="77777777" w:rsidR="001F6504" w:rsidRDefault="001F6504" w:rsidP="001F6504">
      <w:pPr>
        <w:pStyle w:val="Corpsdetexte"/>
      </w:pPr>
      <w:r>
        <w:lastRenderedPageBreak/>
        <w:t>Les opérations de dessin sont effectuées dans le deuxième contexte graphique. La position du Bot est légèrement décalée vers la droite dans le tampon.</w:t>
      </w:r>
    </w:p>
    <w:p w14:paraId="002672F9" w14:textId="77777777" w:rsidR="001F6504" w:rsidRDefault="009E50CE" w:rsidP="00DD17CA">
      <w:pPr>
        <w:pStyle w:val="Corpsdetexte"/>
        <w:keepLines/>
        <w:jc w:val="center"/>
      </w:pPr>
      <w:r>
        <w:rPr>
          <w:noProof/>
        </w:rPr>
        <w:object w:dxaOrig="8466" w:dyaOrig="19005" w14:anchorId="00FB0B62">
          <v:shape id="_x0000_i1036" type="#_x0000_t75" alt="" style="width:281.55pt;height:588.9pt;mso-width-percent:0;mso-height-percent:0;mso-width-percent:0;mso-height-percent:0" o:ole="">
            <v:imagedata r:id="rId352" o:title=""/>
          </v:shape>
          <o:OLEObject Type="Embed" ProgID="Visio.Drawing.11" ShapeID="_x0000_i1036" DrawAspect="Content" ObjectID="_1765268520" r:id="rId353"/>
        </w:object>
      </w:r>
    </w:p>
    <w:p w14:paraId="5E156D56" w14:textId="7116A24B" w:rsidR="001F6504" w:rsidRDefault="001F6504" w:rsidP="00DD17CA">
      <w:pPr>
        <w:pStyle w:val="Lgende"/>
        <w:keepLines/>
        <w:jc w:val="center"/>
      </w:pPr>
      <w:r>
        <w:lastRenderedPageBreak/>
        <w:t xml:space="preserve">Figure </w:t>
      </w:r>
      <w:r>
        <w:fldChar w:fldCharType="begin"/>
      </w:r>
      <w:r>
        <w:instrText xml:space="preserve"> SEQ Figure \* ARABIC </w:instrText>
      </w:r>
      <w:r>
        <w:fldChar w:fldCharType="separate"/>
      </w:r>
      <w:r w:rsidR="00CF67E3">
        <w:rPr>
          <w:noProof/>
        </w:rPr>
        <w:t>22</w:t>
      </w:r>
      <w:r>
        <w:fldChar w:fldCharType="end"/>
      </w:r>
      <w:r>
        <w:t>. Dessin effectué sur le tampon.</w:t>
      </w:r>
    </w:p>
    <w:p w14:paraId="77105386" w14:textId="0692D6F5" w:rsidR="001F6504" w:rsidRDefault="001F6504" w:rsidP="001F6504">
      <w:pPr>
        <w:pStyle w:val="Corpsdetexte"/>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9E50CE" w:rsidP="001F6504">
      <w:pPr>
        <w:pStyle w:val="Corpsdetexte"/>
        <w:jc w:val="center"/>
      </w:pPr>
      <w:r>
        <w:rPr>
          <w:noProof/>
        </w:rPr>
        <w:object w:dxaOrig="16932" w:dyaOrig="25050" w14:anchorId="3D18AF66">
          <v:shape id="_x0000_i1035" type="#_x0000_t75" alt="" style="width:307.35pt;height:452.4pt;mso-width-percent:0;mso-height-percent:0;mso-width-percent:0;mso-height-percent:0" o:ole="">
            <v:imagedata r:id="rId354" o:title=""/>
          </v:shape>
          <o:OLEObject Type="Embed" ProgID="Visio.Drawing.11" ShapeID="_x0000_i1035" DrawAspect="Content" ObjectID="_1765268521" r:id="rId355"/>
        </w:object>
      </w:r>
    </w:p>
    <w:p w14:paraId="5657126F" w14:textId="7AF8932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Corpsdetexte"/>
        <w:keepNext/>
        <w:keepLines/>
        <w:pBdr>
          <w:top w:val="single" w:sz="4" w:space="1" w:color="auto"/>
          <w:left w:val="single" w:sz="4" w:space="4" w:color="auto"/>
          <w:bottom w:val="single" w:sz="4" w:space="1" w:color="auto"/>
          <w:right w:val="single" w:sz="4" w:space="4" w:color="auto"/>
        </w:pBdr>
        <w:rPr>
          <w:b/>
          <w:bCs/>
        </w:rPr>
      </w:pPr>
      <w:r w:rsidRPr="007611E7">
        <w:rPr>
          <w:b/>
          <w:bCs/>
          <w:i/>
        </w:rPr>
        <w:lastRenderedPageBreak/>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DD17CA">
      <w:pPr>
        <w:pStyle w:val="Corpsdetexte"/>
        <w:keepNext/>
        <w:keepLines/>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w:t>
      </w:r>
      <w:proofErr w:type="gramStart"/>
      <w:r>
        <w:t>ont</w:t>
      </w:r>
      <w:proofErr w:type="gramEnd"/>
      <w:r>
        <w:t xml:space="preserve"> ainsi un rôle symétrique. Il est possible de réaliser cette stratégie d’animation en Java si la carte graphique le permet. Nous reviendrons sur ces détails </w:t>
      </w:r>
      <w:bookmarkStart w:id="153" w:name="OLE_LINK73"/>
      <w:bookmarkStart w:id="154" w:name="OLE_LINK74"/>
      <w:r>
        <w:t>d</w:t>
      </w:r>
      <w:r w:rsidR="009D038D">
        <w:t xml:space="preserve">e </w:t>
      </w:r>
      <w:bookmarkStart w:id="155" w:name="OLE_LINK75"/>
      <w:bookmarkStart w:id="156" w:name="OLE_LINK76"/>
      <w:r w:rsidR="009D038D">
        <w:t>mise en œuvre</w:t>
      </w:r>
      <w:bookmarkEnd w:id="155"/>
      <w:bookmarkEnd w:id="156"/>
      <w:r>
        <w:t xml:space="preserve"> </w:t>
      </w:r>
      <w:bookmarkEnd w:id="153"/>
      <w:bookmarkEnd w:id="154"/>
      <w:r>
        <w:t>par la suite.</w:t>
      </w:r>
    </w:p>
    <w:p w14:paraId="73AB33D4" w14:textId="3A85C0B2" w:rsidR="001F6504" w:rsidRDefault="001F6504" w:rsidP="00DD17CA">
      <w:pPr>
        <w:pStyle w:val="Corpsdetexte"/>
        <w:keepNext/>
        <w:keepLines/>
      </w:pPr>
      <w:r>
        <w:rPr>
          <w:b/>
          <w:bCs/>
        </w:rPr>
        <w:t>Exemple</w:t>
      </w:r>
      <w:r>
        <w:t xml:space="preserve">. </w:t>
      </w:r>
      <w:hyperlink r:id="rId35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7" w:name="OLE_LINK79"/>
      <w:bookmarkStart w:id="158" w:name="OLE_LINK80"/>
      <w:r w:rsidR="00DD17CA">
        <w:rPr>
          <w:rFonts w:ascii="Segoe UI" w:hAnsi="Segoe UI" w:cs="Segoe UI"/>
          <w:b/>
          <w:bCs/>
          <w:color w:val="586069"/>
          <w:lang w:val="fr-CA"/>
        </w:rPr>
        <w:t>chapitre_6/E</w:t>
      </w:r>
      <w:r w:rsidRPr="00E9250E">
        <w:rPr>
          <w:rFonts w:ascii="Segoe UI" w:hAnsi="Segoe UI" w:cs="Segoe UI"/>
          <w:b/>
          <w:bCs/>
          <w:color w:val="586069"/>
          <w:lang w:val="fr-CA"/>
        </w:rPr>
        <w:t>xempleJFrameAnimationDoubleTampon.java</w:t>
      </w:r>
      <w:bookmarkEnd w:id="157"/>
      <w:bookmarkEnd w:id="158"/>
    </w:p>
    <w:p w14:paraId="09F04B9F" w14:textId="77777777" w:rsidR="001F6504" w:rsidRDefault="001F6504" w:rsidP="00DD17CA">
      <w:pPr>
        <w:pStyle w:val="Corpsdetexte"/>
        <w:keepNext/>
        <w:keepLines/>
      </w:pPr>
      <w:r>
        <w:t xml:space="preserve">Le programme suivant produit l’animation du Bot par double tampon. </w:t>
      </w:r>
    </w:p>
    <w:p w14:paraId="3918E575" w14:textId="77777777" w:rsidR="00DD17CA" w:rsidRPr="00DD17CA" w:rsidRDefault="00DD17CA" w:rsidP="00DD17CA">
      <w:pPr>
        <w:pStyle w:val="Code"/>
        <w:rPr>
          <w:color w:val="000000"/>
          <w:lang w:eastAsia="zh-CN"/>
        </w:rPr>
      </w:pPr>
      <w:r w:rsidRPr="00DD17CA">
        <w:rPr>
          <w:lang w:eastAsia="zh-CN"/>
        </w:rPr>
        <w:t>// Animation par double tampon</w:t>
      </w:r>
    </w:p>
    <w:p w14:paraId="0B279658"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DD17CA">
      <w:pPr>
        <w:pStyle w:val="Code"/>
        <w:rPr>
          <w:color w:val="000000"/>
          <w:lang w:eastAsia="zh-CN"/>
        </w:rPr>
      </w:pPr>
    </w:p>
    <w:p w14:paraId="080DA84E" w14:textId="77777777" w:rsidR="00DD17CA" w:rsidRPr="00946A4A" w:rsidRDefault="00DD17CA" w:rsidP="00DD17CA">
      <w:pPr>
        <w:pStyle w:val="Code"/>
        <w:rPr>
          <w:color w:val="000000"/>
          <w:lang w:eastAsia="zh-CN"/>
        </w:rPr>
      </w:pPr>
      <w:proofErr w:type="gramStart"/>
      <w:r w:rsidRPr="00946A4A">
        <w:rPr>
          <w:b/>
          <w:bCs/>
          <w:color w:val="800000"/>
          <w:lang w:eastAsia="zh-CN"/>
        </w:rPr>
        <w:t>public</w:t>
      </w:r>
      <w:proofErr w:type="gramEnd"/>
      <w:r w:rsidRPr="00946A4A">
        <w:rPr>
          <w:color w:val="000000"/>
          <w:lang w:eastAsia="zh-CN"/>
        </w:rPr>
        <w:t xml:space="preserve"> </w:t>
      </w:r>
      <w:r w:rsidRPr="00946A4A">
        <w:rPr>
          <w:b/>
          <w:bCs/>
          <w:color w:val="800000"/>
          <w:lang w:eastAsia="zh-CN"/>
        </w:rPr>
        <w:t>class</w:t>
      </w:r>
      <w:r w:rsidRPr="00946A4A">
        <w:rPr>
          <w:color w:val="000000"/>
          <w:lang w:eastAsia="zh-CN"/>
        </w:rPr>
        <w:t xml:space="preserve"> ExempleJFrameAnimationDoubleTampon </w:t>
      </w:r>
      <w:r w:rsidRPr="00946A4A">
        <w:rPr>
          <w:b/>
          <w:bCs/>
          <w:color w:val="800000"/>
          <w:lang w:eastAsia="zh-CN"/>
        </w:rPr>
        <w:t>extends</w:t>
      </w:r>
      <w:r w:rsidRPr="00946A4A">
        <w:rPr>
          <w:color w:val="000000"/>
          <w:lang w:eastAsia="zh-CN"/>
        </w:rPr>
        <w:t xml:space="preserve"> JFrame </w:t>
      </w:r>
      <w:r w:rsidRPr="00946A4A">
        <w:rPr>
          <w:color w:val="800080"/>
          <w:lang w:eastAsia="zh-CN"/>
        </w:rPr>
        <w:t>{</w:t>
      </w:r>
    </w:p>
    <w:p w14:paraId="0EFE71BC" w14:textId="77777777" w:rsidR="00DD17CA" w:rsidRPr="00946A4A" w:rsidRDefault="00DD17CA" w:rsidP="00DD17CA">
      <w:pPr>
        <w:pStyle w:val="Code"/>
        <w:rPr>
          <w:color w:val="000000"/>
          <w:lang w:eastAsia="zh-CN"/>
        </w:rPr>
      </w:pPr>
    </w:p>
    <w:p w14:paraId="525DF204"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065C96AF"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290D79BD"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w:t>
      </w:r>
      <w:r w:rsidRPr="00946A4A">
        <w:rPr>
          <w:color w:val="800080"/>
          <w:lang w:val="en-US" w:eastAsia="zh-CN"/>
        </w:rPr>
        <w:t>;</w:t>
      </w:r>
      <w:proofErr w:type="gramEnd"/>
    </w:p>
    <w:p w14:paraId="05040A0D" w14:textId="77777777" w:rsidR="00DD17CA" w:rsidRPr="00DD17CA" w:rsidRDefault="00DD17CA" w:rsidP="00DD17CA">
      <w:pPr>
        <w:pStyle w:val="Code"/>
        <w:rPr>
          <w:color w:val="000000"/>
          <w:lang w:eastAsia="zh-CN"/>
        </w:rPr>
      </w:pPr>
      <w:r w:rsidRPr="00946A4A">
        <w:rPr>
          <w:color w:val="000000"/>
          <w:lang w:val="en-US" w:eastAsia="zh-CN"/>
        </w:rPr>
        <w:t xml:space="preserve">  </w:t>
      </w:r>
      <w:proofErr w:type="gramStart"/>
      <w:r w:rsidRPr="00DD17CA">
        <w:rPr>
          <w:b/>
          <w:bCs/>
          <w:color w:val="800000"/>
          <w:lang w:eastAsia="zh-CN"/>
        </w:rPr>
        <w:t>private</w:t>
      </w:r>
      <w:proofErr w:type="gramEnd"/>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DD17CA">
      <w:pPr>
        <w:pStyle w:val="Code"/>
        <w:rPr>
          <w:color w:val="000000"/>
          <w:lang w:eastAsia="zh-CN"/>
        </w:rPr>
      </w:pPr>
    </w:p>
    <w:p w14:paraId="7D36E29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DD17CA">
      <w:pPr>
        <w:pStyle w:val="Code"/>
        <w:rPr>
          <w:color w:val="000000"/>
          <w:lang w:eastAsia="zh-CN"/>
        </w:rPr>
      </w:pPr>
    </w:p>
    <w:p w14:paraId="5DD9C74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super</w:t>
      </w:r>
      <w:r w:rsidRPr="00DD17CA">
        <w:rPr>
          <w:color w:val="808030"/>
          <w:lang w:eastAsia="zh-CN"/>
        </w:rPr>
        <w:t>(</w:t>
      </w:r>
      <w:proofErr w:type="gramEnd"/>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DD17CA">
      <w:pPr>
        <w:pStyle w:val="Code"/>
        <w:rPr>
          <w:color w:val="000000"/>
          <w:lang w:val="en-CA" w:eastAsia="zh-CN"/>
        </w:rPr>
      </w:pPr>
      <w:r w:rsidRPr="00DD17CA">
        <w:rPr>
          <w:color w:val="000000"/>
          <w:lang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proofErr w:type="gramEnd"/>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setSize</w:t>
      </w:r>
      <w:proofErr w:type="gramEnd"/>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setVisible</w:t>
      </w:r>
      <w:proofErr w:type="gramEnd"/>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DD17CA">
      <w:pPr>
        <w:pStyle w:val="Code"/>
        <w:rPr>
          <w:color w:val="000000"/>
          <w:lang w:eastAsia="zh-CN"/>
        </w:rPr>
      </w:pPr>
    </w:p>
    <w:p w14:paraId="6FDCB7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xml:space="preserve">// à l'échelle dans un rectangle englobant de paramètres </w:t>
      </w:r>
      <w:proofErr w:type="gramStart"/>
      <w:r w:rsidRPr="00DD17CA">
        <w:rPr>
          <w:lang w:eastAsia="zh-CN"/>
        </w:rPr>
        <w:t>x,y</w:t>
      </w:r>
      <w:proofErr w:type="gramEnd"/>
      <w:r w:rsidRPr="00DD17CA">
        <w:rPr>
          <w:lang w:eastAsia="zh-CN"/>
        </w:rPr>
        <w:t>,largeur,hauteur</w:t>
      </w:r>
    </w:p>
    <w:p w14:paraId="3CE20078"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fillOval</w:t>
      </w:r>
      <w:proofErr w:type="gramEnd"/>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DD17CA">
      <w:pPr>
        <w:pStyle w:val="Code"/>
        <w:rPr>
          <w:color w:val="000000"/>
          <w:lang w:eastAsia="zh-CN"/>
        </w:rPr>
      </w:pPr>
    </w:p>
    <w:p w14:paraId="1D2568CC"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p>
    <w:p w14:paraId="31B028C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largeur</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hauteur</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p>
    <w:p w14:paraId="25CC347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DD17CA">
      <w:pPr>
        <w:pStyle w:val="Code"/>
        <w:rPr>
          <w:color w:val="000000"/>
          <w:lang w:eastAsia="zh-CN"/>
        </w:rPr>
      </w:pPr>
    </w:p>
    <w:p w14:paraId="293B2C2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color w:val="800080"/>
          <w:lang w:eastAsia="zh-CN"/>
        </w:rPr>
        <w:t>}</w:t>
      </w:r>
    </w:p>
    <w:p w14:paraId="1F8D097A" w14:textId="77777777" w:rsidR="00DD17CA" w:rsidRPr="00DD17CA" w:rsidRDefault="00DD17CA" w:rsidP="00DD17CA">
      <w:pPr>
        <w:pStyle w:val="Code"/>
        <w:rPr>
          <w:color w:val="000000"/>
          <w:lang w:eastAsia="zh-CN"/>
        </w:rPr>
      </w:pPr>
    </w:p>
    <w:p w14:paraId="00B13F4D"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super</w:t>
      </w:r>
      <w:r w:rsidRPr="00DD17CA">
        <w:rPr>
          <w:color w:val="808030"/>
          <w:lang w:eastAsia="zh-CN"/>
        </w:rPr>
        <w:t>.</w:t>
      </w:r>
      <w:r w:rsidRPr="00DD17CA">
        <w:rPr>
          <w:color w:val="000000"/>
          <w:lang w:eastAsia="zh-CN"/>
        </w:rPr>
        <w:t>paint</w:t>
      </w:r>
      <w:proofErr w:type="gramEnd"/>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tamponImage</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tamponGraphics</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for</w:t>
      </w:r>
      <w:proofErr w:type="gramEnd"/>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paintBot</w:t>
      </w:r>
      <w:r w:rsidRPr="00DD17CA">
        <w:rPr>
          <w:color w:val="808030"/>
          <w:lang w:eastAsia="zh-CN"/>
        </w:rPr>
        <w:t>(</w:t>
      </w:r>
      <w:proofErr w:type="gramEnd"/>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DD17CA">
      <w:pPr>
        <w:pStyle w:val="Code"/>
        <w:rPr>
          <w:color w:val="000000"/>
          <w:lang w:val="en-CA" w:eastAsia="zh-CN"/>
        </w:rPr>
      </w:pPr>
      <w:r w:rsidRPr="00DD17CA">
        <w:rPr>
          <w:color w:val="000000"/>
          <w:lang w:eastAsia="zh-CN"/>
        </w:rPr>
        <w:t xml:space="preserve">      </w:t>
      </w:r>
      <w:proofErr w:type="gramStart"/>
      <w:r w:rsidRPr="00DD17CA">
        <w:rPr>
          <w:color w:val="000000"/>
          <w:lang w:val="en-CA" w:eastAsia="zh-CN"/>
        </w:rPr>
        <w:t>g</w:t>
      </w:r>
      <w:r w:rsidRPr="00DD17CA">
        <w:rPr>
          <w:color w:val="808030"/>
          <w:lang w:val="en-CA" w:eastAsia="zh-CN"/>
        </w:rPr>
        <w:t>.</w:t>
      </w:r>
      <w:r w:rsidRPr="00DD17CA">
        <w:rPr>
          <w:color w:val="000000"/>
          <w:lang w:val="en-CA" w:eastAsia="zh-CN"/>
        </w:rPr>
        <w:t>drawImage</w:t>
      </w:r>
      <w:proofErr w:type="gramEnd"/>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proofErr w:type="gramStart"/>
      <w:r w:rsidRPr="00DD17CA">
        <w:rPr>
          <w:color w:val="808030"/>
          <w:lang w:val="en-CA" w:eastAsia="zh-CN"/>
        </w:rPr>
        <w:t>)</w:t>
      </w:r>
      <w:r w:rsidRPr="00DD17CA">
        <w:rPr>
          <w:color w:val="800080"/>
          <w:lang w:val="en-CA" w:eastAsia="zh-CN"/>
        </w:rPr>
        <w:t>;</w:t>
      </w:r>
      <w:proofErr w:type="gramEnd"/>
    </w:p>
    <w:p w14:paraId="4940B24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proofErr w:type="gramStart"/>
      <w:r w:rsidRPr="00DD17CA">
        <w:rPr>
          <w:color w:val="808030"/>
          <w:lang w:val="en-CA" w:eastAsia="zh-CN"/>
        </w:rPr>
        <w:t>)</w:t>
      </w:r>
      <w:r w:rsidRPr="00DD17CA">
        <w:rPr>
          <w:color w:val="800080"/>
          <w:lang w:val="en-CA" w:eastAsia="zh-CN"/>
        </w:rPr>
        <w:t>;</w:t>
      </w:r>
      <w:proofErr w:type="gramEnd"/>
    </w:p>
    <w:p w14:paraId="128E80F7"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DD17CA">
      <w:pPr>
        <w:pStyle w:val="Code"/>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DD17CA">
      <w:pPr>
        <w:pStyle w:val="Code"/>
        <w:rPr>
          <w:color w:val="000000"/>
          <w:lang w:val="en-CA" w:eastAsia="zh-CN"/>
        </w:rPr>
      </w:pPr>
    </w:p>
    <w:p w14:paraId="32C6D03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w:t>
      </w:r>
      <w:proofErr w:type="gramStart"/>
      <w:r w:rsidRPr="00DD17CA">
        <w:rPr>
          <w:color w:val="000000"/>
          <w:lang w:val="en-CA" w:eastAsia="zh-CN"/>
        </w:rPr>
        <w:t>main</w:t>
      </w:r>
      <w:r w:rsidRPr="00DD17CA">
        <w:rPr>
          <w:color w:val="808030"/>
          <w:lang w:val="en-CA" w:eastAsia="zh-CN"/>
        </w:rPr>
        <w:t>(</w:t>
      </w:r>
      <w:proofErr w:type="gramEnd"/>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DD17CA">
      <w:pPr>
        <w:pStyle w:val="Code"/>
        <w:rPr>
          <w:color w:val="000000"/>
          <w:lang w:eastAsia="zh-CN"/>
        </w:rPr>
      </w:pPr>
      <w:r w:rsidRPr="00DD17CA">
        <w:rPr>
          <w:color w:val="000000"/>
          <w:lang w:val="en-CA" w:eastAsia="zh-CN"/>
        </w:rPr>
        <w:t xml:space="preserve">    </w:t>
      </w:r>
      <w:proofErr w:type="gramStart"/>
      <w:r w:rsidRPr="00DD17CA">
        <w:rPr>
          <w:b/>
          <w:bCs/>
          <w:color w:val="800000"/>
          <w:lang w:eastAsia="zh-CN"/>
        </w:rPr>
        <w:t>new</w:t>
      </w:r>
      <w:proofErr w:type="gramEnd"/>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DD17CA">
      <w:pPr>
        <w:pStyle w:val="Code"/>
        <w:rPr>
          <w:color w:val="800080"/>
          <w:lang w:eastAsia="zh-CN"/>
        </w:rPr>
      </w:pPr>
      <w:r w:rsidRPr="00DD17CA">
        <w:rPr>
          <w:color w:val="800080"/>
          <w:lang w:eastAsia="zh-CN"/>
        </w:rPr>
        <w:t>}</w:t>
      </w:r>
    </w:p>
    <w:p w14:paraId="1F058180" w14:textId="77777777" w:rsidR="003E5B17" w:rsidRPr="00DD17CA" w:rsidRDefault="003E5B17" w:rsidP="00DD17CA">
      <w:pPr>
        <w:pStyle w:val="Code"/>
        <w:rPr>
          <w:color w:val="000000"/>
          <w:lang w:eastAsia="zh-CN"/>
        </w:rPr>
      </w:pPr>
    </w:p>
    <w:p w14:paraId="2A5A705E" w14:textId="77777777" w:rsidR="001F6504" w:rsidRDefault="001F6504" w:rsidP="001F6504">
      <w:pPr>
        <w:pStyle w:val="Corpsdetexte"/>
      </w:pPr>
    </w:p>
    <w:p w14:paraId="6A959964" w14:textId="77777777" w:rsidR="001F6504" w:rsidRDefault="001F6504" w:rsidP="001F6504">
      <w:pPr>
        <w:pStyle w:val="Corpsdetexte"/>
      </w:pPr>
      <w:r>
        <w:t xml:space="preserve">Dans la méthode </w:t>
      </w:r>
      <w:proofErr w:type="gramStart"/>
      <w:r>
        <w:rPr>
          <w:i/>
          <w:iCs/>
        </w:rPr>
        <w:t>paint</w:t>
      </w:r>
      <w:r>
        <w:t>(</w:t>
      </w:r>
      <w:proofErr w:type="gramEnd"/>
      <w:r>
        <w:t xml:space="preserve">) de programme, la ligne suivante crée un objet de la classe </w:t>
      </w:r>
      <w:r>
        <w:rPr>
          <w:i/>
          <w:iCs/>
        </w:rPr>
        <w:t>Image</w:t>
      </w:r>
      <w:r>
        <w:t xml:space="preserve"> qui sert de tampon :</w:t>
      </w:r>
    </w:p>
    <w:p w14:paraId="082A89F7" w14:textId="77777777" w:rsidR="001F6504" w:rsidRPr="005377A5" w:rsidRDefault="001F6504" w:rsidP="001F6504">
      <w:pPr>
        <w:rPr>
          <w:rFonts w:ascii="Courier New" w:hAnsi="Courier New" w:cs="Courier New"/>
        </w:rPr>
      </w:pPr>
      <w:r w:rsidRPr="005377A5">
        <w:rPr>
          <w:rFonts w:ascii="Courier New" w:hAnsi="Courier New" w:cs="Courier New"/>
        </w:rPr>
        <w:t xml:space="preserve">        </w:t>
      </w:r>
      <w:proofErr w:type="gramStart"/>
      <w:r w:rsidRPr="005377A5">
        <w:rPr>
          <w:rFonts w:ascii="Courier New" w:hAnsi="Courier New" w:cs="Courier New"/>
          <w:highlight w:val="yellow"/>
        </w:rPr>
        <w:t>tamponImage</w:t>
      </w:r>
      <w:proofErr w:type="gramEnd"/>
      <w:r w:rsidRPr="005377A5">
        <w:rPr>
          <w:rFonts w:ascii="Courier New" w:hAnsi="Courier New" w:cs="Courier New"/>
          <w:highlight w:val="yellow"/>
        </w:rPr>
        <w:t xml:space="preserve"> = createImage(LARGEURFENETRE,HAUTEURFENETRE)</w:t>
      </w:r>
      <w:r w:rsidRPr="005377A5">
        <w:rPr>
          <w:rFonts w:ascii="Courier New" w:hAnsi="Courier New" w:cs="Courier New"/>
        </w:rPr>
        <w:t>;</w:t>
      </w:r>
    </w:p>
    <w:p w14:paraId="62FB8D23" w14:textId="77777777" w:rsidR="001F6504" w:rsidRDefault="001F6504" w:rsidP="001F6504">
      <w:pPr>
        <w:pStyle w:val="Corpsdetexte"/>
      </w:pPr>
    </w:p>
    <w:p w14:paraId="676271B2" w14:textId="77777777" w:rsidR="001F6504" w:rsidRDefault="001F6504" w:rsidP="001F6504">
      <w:pPr>
        <w:pStyle w:val="Corpsdetexte"/>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1F6504">
      <w:pPr>
        <w:rPr>
          <w:rFonts w:ascii="Courier New" w:hAnsi="Courier New" w:cs="Courier New"/>
        </w:rPr>
      </w:pPr>
      <w:r w:rsidRPr="00EC799C">
        <w:rPr>
          <w:rFonts w:ascii="Courier New" w:hAnsi="Courier New" w:cs="Courier New"/>
        </w:rPr>
        <w:t xml:space="preserve">        </w:t>
      </w:r>
      <w:proofErr w:type="gramStart"/>
      <w:r w:rsidRPr="00EC799C">
        <w:rPr>
          <w:rFonts w:ascii="Courier New" w:hAnsi="Courier New" w:cs="Courier New"/>
          <w:highlight w:val="yellow"/>
        </w:rPr>
        <w:t>tamponGraphics</w:t>
      </w:r>
      <w:proofErr w:type="gramEnd"/>
      <w:r w:rsidRPr="00EC799C">
        <w:rPr>
          <w:rFonts w:ascii="Courier New" w:hAnsi="Courier New" w:cs="Courier New"/>
          <w:highlight w:val="yellow"/>
        </w:rPr>
        <w:t xml:space="preserve"> = tamponImage.getGraphics()</w:t>
      </w:r>
      <w:r w:rsidRPr="00EC799C">
        <w:rPr>
          <w:rFonts w:ascii="Courier New" w:hAnsi="Courier New" w:cs="Courier New"/>
        </w:rPr>
        <w:t>;</w:t>
      </w:r>
    </w:p>
    <w:p w14:paraId="032DDE77" w14:textId="77777777" w:rsidR="001F6504" w:rsidRDefault="001F6504" w:rsidP="001F6504">
      <w:pPr>
        <w:pStyle w:val="Corpsdetexte"/>
      </w:pPr>
    </w:p>
    <w:p w14:paraId="11BC2A5D" w14:textId="77777777" w:rsidR="001F6504" w:rsidRDefault="001F6504" w:rsidP="001F6504">
      <w:pPr>
        <w:pStyle w:val="Corpsdetexte"/>
      </w:pPr>
      <w:r>
        <w:t>Les dessins sont par la suite effectués dans ce contexte graphique, par exemple :</w:t>
      </w:r>
    </w:p>
    <w:p w14:paraId="7AB1EEED" w14:textId="2A7CA3CC" w:rsidR="001F6504" w:rsidRPr="006B5FE4" w:rsidRDefault="001F6504" w:rsidP="001F6504">
      <w:pPr>
        <w:rPr>
          <w:rFonts w:ascii="Courier New" w:hAnsi="Courier New" w:cs="Courier New"/>
        </w:rPr>
      </w:pPr>
      <w:r w:rsidRPr="006B5FE4">
        <w:rPr>
          <w:rFonts w:ascii="Courier New" w:hAnsi="Courier New" w:cs="Courier New"/>
        </w:rPr>
        <w:t xml:space="preserve">        </w:t>
      </w:r>
      <w:proofErr w:type="gramStart"/>
      <w:r w:rsidRPr="006B5FE4">
        <w:rPr>
          <w:rFonts w:ascii="Courier New" w:hAnsi="Courier New" w:cs="Courier New"/>
        </w:rPr>
        <w:t>paintBot</w:t>
      </w:r>
      <w:proofErr w:type="gramEnd"/>
      <w:r w:rsidRPr="006B5FE4">
        <w:rPr>
          <w:rFonts w:ascii="Courier New" w:hAnsi="Courier New" w:cs="Courier New"/>
        </w:rPr>
        <w: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1F6504">
      <w:pPr>
        <w:pStyle w:val="Corpsdetexte"/>
      </w:pPr>
    </w:p>
    <w:p w14:paraId="72AED9D2" w14:textId="77777777" w:rsidR="001F6504" w:rsidRDefault="001F6504" w:rsidP="001F6504">
      <w:pPr>
        <w:pStyle w:val="Corpsdetexte"/>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1F6504">
      <w:pPr>
        <w:rPr>
          <w:rFonts w:ascii="Courier New" w:hAnsi="Courier New" w:cs="Courier New"/>
          <w:lang w:val="fr-CA"/>
        </w:rPr>
      </w:pPr>
      <w:r w:rsidRPr="00B077F9">
        <w:rPr>
          <w:rFonts w:ascii="Courier New" w:hAnsi="Courier New" w:cs="Courier New"/>
        </w:rPr>
        <w:t xml:space="preserve">        </w:t>
      </w:r>
      <w:proofErr w:type="gramStart"/>
      <w:r w:rsidRPr="00B077F9">
        <w:rPr>
          <w:rFonts w:ascii="Courier New" w:hAnsi="Courier New" w:cs="Courier New"/>
          <w:highlight w:val="yellow"/>
          <w:lang w:val="fr-CA"/>
        </w:rPr>
        <w:t>g.drawImage</w:t>
      </w:r>
      <w:proofErr w:type="gramEnd"/>
      <w:r w:rsidRPr="00B077F9">
        <w:rPr>
          <w:rFonts w:ascii="Courier New" w:hAnsi="Courier New" w:cs="Courier New"/>
          <w:highlight w:val="yellow"/>
          <w:lang w:val="fr-CA"/>
        </w:rPr>
        <w:t>(tamponImage,0,0,this)</w:t>
      </w:r>
      <w:r w:rsidRPr="00B077F9">
        <w:rPr>
          <w:rFonts w:ascii="Courier New" w:hAnsi="Courier New" w:cs="Courier New"/>
          <w:lang w:val="fr-CA"/>
        </w:rPr>
        <w:t>;</w:t>
      </w:r>
    </w:p>
    <w:p w14:paraId="18CBF82E" w14:textId="77777777" w:rsidR="001F6504" w:rsidRDefault="001F6504" w:rsidP="001F6504">
      <w:pPr>
        <w:pStyle w:val="Corpsdetexte"/>
      </w:pPr>
    </w:p>
    <w:p w14:paraId="63FCC564" w14:textId="77777777" w:rsidR="001F6504" w:rsidRDefault="001F6504" w:rsidP="001F6504">
      <w:pPr>
        <w:pStyle w:val="Corpsdetexte"/>
      </w:pPr>
      <w:r>
        <w:rPr>
          <w:b/>
          <w:bCs/>
        </w:rPr>
        <w:t xml:space="preserve">Exercice. </w:t>
      </w:r>
      <w:r>
        <w:t xml:space="preserve">Modifiez le programme précédent </w:t>
      </w:r>
      <w:proofErr w:type="gramStart"/>
      <w:r>
        <w:t>de manière à ce</w:t>
      </w:r>
      <w:proofErr w:type="gramEnd"/>
      <w:r>
        <w:t xml:space="preserve"> que le Bot inverse sa direction de déplacement lorsqu’il atteint le bord de la fenêtre.</w:t>
      </w:r>
    </w:p>
    <w:p w14:paraId="732D6E82" w14:textId="1950F522" w:rsidR="001F6504" w:rsidRPr="008C04BA" w:rsidRDefault="001F6504" w:rsidP="00DD17CA">
      <w:pPr>
        <w:pStyle w:val="Corpsdetexte"/>
        <w:keepNext/>
        <w:keepLines/>
        <w:rPr>
          <w:b/>
          <w:bCs/>
        </w:rPr>
      </w:pPr>
      <w:r>
        <w:rPr>
          <w:b/>
          <w:bCs/>
        </w:rPr>
        <w:lastRenderedPageBreak/>
        <w:t xml:space="preserve">Solution. </w:t>
      </w:r>
      <w:hyperlink r:id="rId357"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9" w:name="OLE_LINK81"/>
      <w:bookmarkStart w:id="160" w:name="OLE_LINK82"/>
      <w:r w:rsidR="00DD17CA">
        <w:rPr>
          <w:rFonts w:ascii="Segoe UI" w:hAnsi="Segoe UI" w:cs="Segoe UI"/>
          <w:b/>
          <w:bCs/>
          <w:color w:val="586069"/>
          <w:lang w:val="fr-CA"/>
        </w:rPr>
        <w:t>chapitre_6/E</w:t>
      </w:r>
      <w:r w:rsidRPr="00E9250E">
        <w:rPr>
          <w:rFonts w:ascii="Segoe UI" w:hAnsi="Segoe UI" w:cs="Segoe UI"/>
          <w:b/>
          <w:bCs/>
          <w:color w:val="586069"/>
          <w:lang w:val="fr-CA"/>
        </w:rPr>
        <w:t>xerciceJFrameAvecBotRebondissant.java</w:t>
      </w:r>
      <w:bookmarkEnd w:id="159"/>
      <w:bookmarkEnd w:id="160"/>
    </w:p>
    <w:p w14:paraId="021CD3A8" w14:textId="5622A9A7" w:rsidR="00DD17CA" w:rsidRPr="00DD17CA" w:rsidRDefault="00DD17CA" w:rsidP="00DD17CA">
      <w:pPr>
        <w:pStyle w:val="Code"/>
        <w:rPr>
          <w:color w:val="000000"/>
          <w:lang w:eastAsia="zh-CN"/>
        </w:rPr>
      </w:pPr>
      <w:r w:rsidRPr="00DD17CA">
        <w:rPr>
          <w:lang w:eastAsia="zh-CN"/>
        </w:rPr>
        <w:t>// Animation par double tampon</w:t>
      </w:r>
    </w:p>
    <w:p w14:paraId="26F07753" w14:textId="77777777" w:rsidR="00DD17CA" w:rsidRPr="00DD17CA" w:rsidRDefault="00DD17CA" w:rsidP="00DD17CA">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DD17CA">
      <w:pPr>
        <w:pStyle w:val="Code"/>
        <w:rPr>
          <w:color w:val="000000"/>
          <w:lang w:eastAsia="zh-CN"/>
        </w:rPr>
      </w:pPr>
    </w:p>
    <w:p w14:paraId="08249AD1" w14:textId="77777777" w:rsidR="00DD17CA" w:rsidRPr="00DD17CA" w:rsidRDefault="00DD17CA" w:rsidP="00DD17CA">
      <w:pPr>
        <w:pStyle w:val="Code"/>
        <w:rPr>
          <w:color w:val="000000"/>
          <w:lang w:eastAsia="zh-CN"/>
        </w:rPr>
      </w:pPr>
      <w:proofErr w:type="gramStart"/>
      <w:r w:rsidRPr="00DD17CA">
        <w:rPr>
          <w:b/>
          <w:bCs/>
          <w:color w:val="800000"/>
          <w:lang w:eastAsia="zh-CN"/>
        </w:rPr>
        <w:t>public</w:t>
      </w:r>
      <w:proofErr w:type="gramEnd"/>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DD17CA">
      <w:pPr>
        <w:pStyle w:val="Code"/>
        <w:rPr>
          <w:color w:val="000000"/>
          <w:lang w:eastAsia="zh-CN"/>
        </w:rPr>
      </w:pPr>
    </w:p>
    <w:p w14:paraId="55E4BDF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2A7667BB"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1B7629A8"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w:t>
      </w:r>
      <w:r w:rsidRPr="00946A4A">
        <w:rPr>
          <w:color w:val="800080"/>
          <w:lang w:val="en-US" w:eastAsia="zh-CN"/>
        </w:rPr>
        <w:t>;</w:t>
      </w:r>
      <w:proofErr w:type="gramEnd"/>
    </w:p>
    <w:p w14:paraId="1F28D8C4" w14:textId="77777777" w:rsidR="00DD17CA" w:rsidRPr="00DD17CA" w:rsidRDefault="00DD17CA" w:rsidP="00DD17CA">
      <w:pPr>
        <w:pStyle w:val="Code"/>
        <w:rPr>
          <w:color w:val="000000"/>
          <w:lang w:eastAsia="zh-CN"/>
        </w:rPr>
      </w:pPr>
      <w:r w:rsidRPr="00946A4A">
        <w:rPr>
          <w:color w:val="000000"/>
          <w:lang w:val="en-US" w:eastAsia="zh-CN"/>
        </w:rPr>
        <w:t xml:space="preserve">  </w:t>
      </w:r>
      <w:proofErr w:type="gramStart"/>
      <w:r w:rsidRPr="00DD17CA">
        <w:rPr>
          <w:b/>
          <w:bCs/>
          <w:color w:val="800000"/>
          <w:lang w:eastAsia="zh-CN"/>
        </w:rPr>
        <w:t>private</w:t>
      </w:r>
      <w:proofErr w:type="gramEnd"/>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DD17CA">
      <w:pPr>
        <w:pStyle w:val="Code"/>
        <w:rPr>
          <w:color w:val="000000"/>
          <w:lang w:eastAsia="zh-CN"/>
        </w:rPr>
      </w:pPr>
    </w:p>
    <w:p w14:paraId="0156E7D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DD17CA">
      <w:pPr>
        <w:pStyle w:val="Code"/>
        <w:rPr>
          <w:color w:val="000000"/>
          <w:lang w:eastAsia="zh-CN"/>
        </w:rPr>
      </w:pPr>
    </w:p>
    <w:p w14:paraId="23FA2621"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DD17CA">
      <w:pPr>
        <w:pStyle w:val="Code"/>
        <w:rPr>
          <w:color w:val="000000"/>
          <w:lang w:val="en-CA" w:eastAsia="zh-CN"/>
        </w:rPr>
      </w:pPr>
      <w:r w:rsidRPr="00DD17CA">
        <w:rPr>
          <w:color w:val="000000"/>
          <w:lang w:eastAsia="zh-CN"/>
        </w:rPr>
        <w:t xml:space="preserve">    </w:t>
      </w:r>
      <w:proofErr w:type="gramStart"/>
      <w:r w:rsidRPr="00DD17CA">
        <w:rPr>
          <w:b/>
          <w:bCs/>
          <w:color w:val="800000"/>
          <w:lang w:val="en-CA" w:eastAsia="zh-CN"/>
        </w:rPr>
        <w:t>super</w:t>
      </w:r>
      <w:r w:rsidRPr="00DD17CA">
        <w:rPr>
          <w:color w:val="808030"/>
          <w:lang w:val="en-CA" w:eastAsia="zh-CN"/>
        </w:rPr>
        <w:t>(</w:t>
      </w:r>
      <w:proofErr w:type="gramEnd"/>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proofErr w:type="gramEnd"/>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setSize</w:t>
      </w:r>
      <w:proofErr w:type="gramEnd"/>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setVisible</w:t>
      </w:r>
      <w:proofErr w:type="gramEnd"/>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DD17CA">
      <w:pPr>
        <w:pStyle w:val="Code"/>
        <w:rPr>
          <w:color w:val="000000"/>
          <w:lang w:eastAsia="zh-CN"/>
        </w:rPr>
      </w:pPr>
    </w:p>
    <w:p w14:paraId="52840D1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xml:space="preserve">// à l'échelle dans un rectangle englobant de paramètres </w:t>
      </w:r>
      <w:proofErr w:type="gramStart"/>
      <w:r w:rsidRPr="00DD17CA">
        <w:rPr>
          <w:lang w:eastAsia="zh-CN"/>
        </w:rPr>
        <w:t>x,y</w:t>
      </w:r>
      <w:proofErr w:type="gramEnd"/>
      <w:r w:rsidRPr="00DD17CA">
        <w:rPr>
          <w:lang w:eastAsia="zh-CN"/>
        </w:rPr>
        <w:t>,largeur,hauteur</w:t>
      </w:r>
    </w:p>
    <w:p w14:paraId="42365FA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fillOval</w:t>
      </w:r>
      <w:proofErr w:type="gramEnd"/>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DD17CA">
      <w:pPr>
        <w:pStyle w:val="Code"/>
        <w:rPr>
          <w:color w:val="000000"/>
          <w:lang w:eastAsia="zh-CN"/>
        </w:rPr>
      </w:pPr>
    </w:p>
    <w:p w14:paraId="31942C7F"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p>
    <w:p w14:paraId="46EA933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largeur</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hauteur</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p>
    <w:p w14:paraId="5B40C5D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y</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DD17CA">
      <w:pPr>
        <w:pStyle w:val="Code"/>
        <w:rPr>
          <w:color w:val="000000"/>
          <w:lang w:eastAsia="zh-CN"/>
        </w:rPr>
      </w:pPr>
    </w:p>
    <w:p w14:paraId="1610044D"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fillRect</w:t>
      </w:r>
      <w:proofErr w:type="gramEnd"/>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DD17CA">
      <w:pPr>
        <w:pStyle w:val="Code"/>
        <w:rPr>
          <w:color w:val="000000"/>
          <w:lang w:eastAsia="zh-CN"/>
        </w:rPr>
      </w:pPr>
    </w:p>
    <w:p w14:paraId="2738E0B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super</w:t>
      </w:r>
      <w:r w:rsidRPr="00DD17CA">
        <w:rPr>
          <w:color w:val="808030"/>
          <w:lang w:eastAsia="zh-CN"/>
        </w:rPr>
        <w:t>.</w:t>
      </w:r>
      <w:r w:rsidRPr="00DD17CA">
        <w:rPr>
          <w:color w:val="000000"/>
          <w:lang w:eastAsia="zh-CN"/>
        </w:rPr>
        <w:t>paint</w:t>
      </w:r>
      <w:proofErr w:type="gramEnd"/>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tamponImage</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tamponGraphics</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while</w:t>
      </w:r>
      <w:proofErr w:type="gramEnd"/>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paintBot</w:t>
      </w:r>
      <w:r w:rsidRPr="00DD17CA">
        <w:rPr>
          <w:color w:val="808030"/>
          <w:lang w:eastAsia="zh-CN"/>
        </w:rPr>
        <w:t>(</w:t>
      </w:r>
      <w:proofErr w:type="gramEnd"/>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lang w:eastAsia="zh-CN"/>
        </w:rPr>
        <w:t>// Copie le tampon dans le contexte graphique de la fenetre</w:t>
      </w:r>
    </w:p>
    <w:p w14:paraId="56EA0BE2" w14:textId="77777777" w:rsidR="00DD17CA" w:rsidRPr="00DD17CA" w:rsidRDefault="00DD17CA" w:rsidP="00DD17CA">
      <w:pPr>
        <w:pStyle w:val="Code"/>
        <w:rPr>
          <w:color w:val="000000"/>
          <w:lang w:val="en-CA" w:eastAsia="zh-CN"/>
        </w:rPr>
      </w:pPr>
      <w:r w:rsidRPr="00DD17CA">
        <w:rPr>
          <w:color w:val="000000"/>
          <w:lang w:eastAsia="zh-CN"/>
        </w:rPr>
        <w:t xml:space="preserve">      </w:t>
      </w:r>
      <w:proofErr w:type="gramStart"/>
      <w:r w:rsidRPr="00DD17CA">
        <w:rPr>
          <w:color w:val="000000"/>
          <w:lang w:val="en-CA" w:eastAsia="zh-CN"/>
        </w:rPr>
        <w:t>g</w:t>
      </w:r>
      <w:r w:rsidRPr="00DD17CA">
        <w:rPr>
          <w:color w:val="808030"/>
          <w:lang w:val="en-CA" w:eastAsia="zh-CN"/>
        </w:rPr>
        <w:t>.</w:t>
      </w:r>
      <w:r w:rsidRPr="00DD17CA">
        <w:rPr>
          <w:color w:val="000000"/>
          <w:lang w:val="en-CA" w:eastAsia="zh-CN"/>
        </w:rPr>
        <w:t>drawImage</w:t>
      </w:r>
      <w:proofErr w:type="gramEnd"/>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proofErr w:type="gramStart"/>
      <w:r w:rsidRPr="00DD17CA">
        <w:rPr>
          <w:color w:val="808030"/>
          <w:lang w:val="en-CA" w:eastAsia="zh-CN"/>
        </w:rPr>
        <w:t>)</w:t>
      </w:r>
      <w:r w:rsidRPr="00DD17CA">
        <w:rPr>
          <w:color w:val="800080"/>
          <w:lang w:val="en-CA" w:eastAsia="zh-CN"/>
        </w:rPr>
        <w:t>;</w:t>
      </w:r>
      <w:proofErr w:type="gramEnd"/>
    </w:p>
    <w:p w14:paraId="2F4A3480"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proofErr w:type="gramStart"/>
      <w:r w:rsidRPr="00DD17CA">
        <w:rPr>
          <w:color w:val="808030"/>
          <w:lang w:val="en-CA" w:eastAsia="zh-CN"/>
        </w:rPr>
        <w:t>)</w:t>
      </w:r>
      <w:r w:rsidRPr="00DD17CA">
        <w:rPr>
          <w:color w:val="800080"/>
          <w:lang w:val="en-CA" w:eastAsia="zh-CN"/>
        </w:rPr>
        <w:t>;</w:t>
      </w:r>
      <w:proofErr w:type="gramEnd"/>
    </w:p>
    <w:p w14:paraId="6BAAC1C0"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436170E0"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0C341DD7"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if</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directionBot</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x</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DD17CA">
      <w:pPr>
        <w:pStyle w:val="Code"/>
        <w:rPr>
          <w:color w:val="000000"/>
          <w:lang w:val="en-CA" w:eastAsia="zh-CN"/>
        </w:rPr>
      </w:pPr>
    </w:p>
    <w:p w14:paraId="1C41063B"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w:t>
      </w:r>
      <w:proofErr w:type="gramStart"/>
      <w:r w:rsidRPr="00DD17CA">
        <w:rPr>
          <w:color w:val="000000"/>
          <w:lang w:val="en-CA" w:eastAsia="zh-CN"/>
        </w:rPr>
        <w:t>main</w:t>
      </w:r>
      <w:r w:rsidRPr="00DD17CA">
        <w:rPr>
          <w:color w:val="808030"/>
          <w:lang w:val="en-CA" w:eastAsia="zh-CN"/>
        </w:rPr>
        <w:t>(</w:t>
      </w:r>
      <w:proofErr w:type="gramEnd"/>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DD17CA">
      <w:pPr>
        <w:pStyle w:val="Code"/>
        <w:rPr>
          <w:color w:val="000000"/>
          <w:lang w:val="fr-FR" w:eastAsia="zh-CN"/>
        </w:rPr>
      </w:pPr>
      <w:r w:rsidRPr="00DD17CA">
        <w:rPr>
          <w:color w:val="000000"/>
          <w:lang w:val="en-CA" w:eastAsia="zh-CN"/>
        </w:rPr>
        <w:t xml:space="preserve">    </w:t>
      </w:r>
      <w:proofErr w:type="gramStart"/>
      <w:r w:rsidRPr="006E0875">
        <w:rPr>
          <w:b/>
          <w:bCs/>
          <w:color w:val="800000"/>
          <w:lang w:val="fr-FR" w:eastAsia="zh-CN"/>
        </w:rPr>
        <w:t>new</w:t>
      </w:r>
      <w:proofErr w:type="gramEnd"/>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DD17CA">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DD17CA">
      <w:pPr>
        <w:pStyle w:val="Code"/>
        <w:rPr>
          <w:color w:val="800080"/>
          <w:lang w:val="fr-FR" w:eastAsia="zh-CN"/>
        </w:rPr>
      </w:pPr>
      <w:r w:rsidRPr="006E0875">
        <w:rPr>
          <w:color w:val="800080"/>
          <w:lang w:val="fr-FR" w:eastAsia="zh-CN"/>
        </w:rPr>
        <w:t>}</w:t>
      </w:r>
    </w:p>
    <w:p w14:paraId="5BF67E1F" w14:textId="77777777" w:rsidR="003E5B17" w:rsidRPr="006E0875" w:rsidRDefault="003E5B17" w:rsidP="00DD17CA">
      <w:pPr>
        <w:pStyle w:val="Code"/>
        <w:rPr>
          <w:color w:val="000000"/>
          <w:lang w:val="fr-FR" w:eastAsia="zh-CN"/>
        </w:rPr>
      </w:pPr>
    </w:p>
    <w:p w14:paraId="6B6FD0EE" w14:textId="77777777" w:rsidR="001F6504" w:rsidRDefault="001F6504" w:rsidP="001F6504">
      <w:pPr>
        <w:pStyle w:val="Corpsdetexte"/>
        <w:rPr>
          <w:b/>
          <w:bCs/>
        </w:rPr>
      </w:pPr>
    </w:p>
    <w:p w14:paraId="3BAF277B"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proofErr w:type="gramStart"/>
      <w:r>
        <w:rPr>
          <w:i/>
          <w:iCs/>
        </w:rPr>
        <w:t>paint</w:t>
      </w:r>
      <w:r>
        <w:t>(</w:t>
      </w:r>
      <w:proofErr w:type="gramEnd"/>
      <w:r>
        <w:t xml:space="preserve">) ne peut être interrompue. La méthode </w:t>
      </w:r>
      <w:proofErr w:type="gramStart"/>
      <w:r>
        <w:rPr>
          <w:i/>
          <w:iCs/>
        </w:rPr>
        <w:t>paint</w:t>
      </w:r>
      <w:r>
        <w:t>(</w:t>
      </w:r>
      <w:proofErr w:type="gramEnd"/>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Appelnotedebasdep"/>
        </w:rPr>
        <w:footnoteReference w:id="25"/>
      </w:r>
      <w:r>
        <w:t xml:space="preserve">. Nous verrons par la suite une solution à ce problème qui consiste à effectuer la boucle d’animation à l’extérieur de la méthode </w:t>
      </w:r>
      <w:proofErr w:type="gramStart"/>
      <w:r>
        <w:rPr>
          <w:i/>
          <w:iCs/>
        </w:rPr>
        <w:t>paint</w:t>
      </w:r>
      <w:r>
        <w:t>(</w:t>
      </w:r>
      <w:proofErr w:type="gramEnd"/>
      <w:r>
        <w:t>).</w:t>
      </w:r>
    </w:p>
    <w:p w14:paraId="5A8266E7" w14:textId="77777777" w:rsidR="001F6504" w:rsidRDefault="001F6504" w:rsidP="001F6504">
      <w:pPr>
        <w:pStyle w:val="Corpsdetexte"/>
      </w:pPr>
      <w:r>
        <w:rPr>
          <w:b/>
          <w:bCs/>
        </w:rPr>
        <w:t>Exercice</w:t>
      </w:r>
      <w:r>
        <w:t>. Animez votre bonhomme préféré en le déplaçant de haut en bas et lorsqu’il touche au bord de la fenêtre, inverser la direction.</w:t>
      </w:r>
    </w:p>
    <w:p w14:paraId="57B28B3A" w14:textId="4EAFF3BB" w:rsidR="001F6504" w:rsidRDefault="001F6504" w:rsidP="00DD17CA">
      <w:pPr>
        <w:pStyle w:val="Corpsdetexte"/>
        <w:keepNext/>
        <w:keepLines/>
      </w:pPr>
      <w:r w:rsidRPr="006A47A6">
        <w:rPr>
          <w:b/>
        </w:rPr>
        <w:lastRenderedPageBreak/>
        <w:t>Solution</w:t>
      </w:r>
      <w:r>
        <w:t xml:space="preserve">. </w:t>
      </w:r>
      <w:hyperlink r:id="rId358"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1" w:name="OLE_LINK83"/>
      <w:bookmarkStart w:id="162" w:name="OLE_LINK84"/>
      <w:r w:rsidR="00DD17CA">
        <w:rPr>
          <w:rFonts w:ascii="Segoe UI" w:hAnsi="Segoe UI" w:cs="Segoe UI"/>
          <w:b/>
          <w:bCs/>
          <w:color w:val="586069"/>
          <w:lang w:val="fr-CA"/>
        </w:rPr>
        <w:t>chapitre_6/E</w:t>
      </w:r>
      <w:r w:rsidRPr="00E9250E">
        <w:rPr>
          <w:rFonts w:ascii="Segoe UI" w:hAnsi="Segoe UI" w:cs="Segoe UI"/>
          <w:b/>
          <w:bCs/>
          <w:color w:val="586069"/>
          <w:lang w:val="fr-CA"/>
        </w:rPr>
        <w:t>xerciceJFrameAvecItiRebondissant</w:t>
      </w:r>
      <w:bookmarkEnd w:id="161"/>
      <w:bookmarkEnd w:id="162"/>
      <w:r w:rsidRPr="00E9250E">
        <w:rPr>
          <w:rFonts w:ascii="Segoe UI" w:hAnsi="Segoe UI" w:cs="Segoe UI"/>
          <w:b/>
          <w:bCs/>
          <w:color w:val="586069"/>
          <w:lang w:val="fr-CA"/>
        </w:rPr>
        <w:t>.java</w:t>
      </w:r>
    </w:p>
    <w:p w14:paraId="45EC27E3" w14:textId="77777777" w:rsidR="00DD17CA" w:rsidRPr="00DD17CA" w:rsidRDefault="00DD17CA" w:rsidP="00DD17CA">
      <w:pPr>
        <w:pStyle w:val="Code"/>
        <w:rPr>
          <w:color w:val="000000"/>
          <w:lang w:eastAsia="zh-CN"/>
        </w:rPr>
      </w:pPr>
      <w:r w:rsidRPr="00DD17CA">
        <w:rPr>
          <w:lang w:eastAsia="zh-CN"/>
        </w:rPr>
        <w:t>// Animation par double tampon</w:t>
      </w:r>
    </w:p>
    <w:p w14:paraId="0FC308A2" w14:textId="77777777" w:rsidR="00DD17CA" w:rsidRPr="00DD17CA" w:rsidRDefault="00DD17CA" w:rsidP="00DD17CA">
      <w:pPr>
        <w:pStyle w:val="Code"/>
        <w:rPr>
          <w:color w:val="000000"/>
          <w:lang w:eastAsia="zh-CN"/>
        </w:rPr>
      </w:pPr>
      <w:r w:rsidRPr="00DD17CA">
        <w:rPr>
          <w:lang w:eastAsia="zh-CN"/>
        </w:rPr>
        <w:t>// Le Iti se déplace à la verticale</w:t>
      </w:r>
    </w:p>
    <w:p w14:paraId="482EE82C"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DD17CA">
      <w:pPr>
        <w:pStyle w:val="Code"/>
        <w:rPr>
          <w:color w:val="000000"/>
          <w:lang w:eastAsia="zh-CN"/>
        </w:rPr>
      </w:pPr>
      <w:proofErr w:type="gramStart"/>
      <w:r w:rsidRPr="00DD17CA">
        <w:rPr>
          <w:b/>
          <w:bCs/>
          <w:color w:val="800000"/>
          <w:lang w:eastAsia="zh-CN"/>
        </w:rPr>
        <w:t>import</w:t>
      </w:r>
      <w:proofErr w:type="gramEnd"/>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DD17CA">
      <w:pPr>
        <w:pStyle w:val="Code"/>
        <w:rPr>
          <w:color w:val="000000"/>
          <w:lang w:eastAsia="zh-CN"/>
        </w:rPr>
      </w:pPr>
    </w:p>
    <w:p w14:paraId="452C800F" w14:textId="77777777" w:rsidR="00DD17CA" w:rsidRPr="00DD17CA" w:rsidRDefault="00DD17CA" w:rsidP="00DD17CA">
      <w:pPr>
        <w:pStyle w:val="Code"/>
        <w:rPr>
          <w:color w:val="000000"/>
          <w:lang w:eastAsia="zh-CN"/>
        </w:rPr>
      </w:pPr>
      <w:proofErr w:type="gramStart"/>
      <w:r w:rsidRPr="00DD17CA">
        <w:rPr>
          <w:b/>
          <w:bCs/>
          <w:color w:val="800000"/>
          <w:lang w:eastAsia="zh-CN"/>
        </w:rPr>
        <w:t>public</w:t>
      </w:r>
      <w:proofErr w:type="gramEnd"/>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DD17CA">
      <w:pPr>
        <w:pStyle w:val="Code"/>
        <w:rPr>
          <w:color w:val="000000"/>
          <w:lang w:eastAsia="zh-CN"/>
        </w:rPr>
      </w:pPr>
    </w:p>
    <w:p w14:paraId="5641EE7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29FFFF7C"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5CF904C6" w14:textId="77777777" w:rsidR="00DD17CA" w:rsidRPr="00DD17CA" w:rsidRDefault="00DD17CA" w:rsidP="00DD17CA">
      <w:pPr>
        <w:pStyle w:val="Code"/>
        <w:rPr>
          <w:color w:val="000000"/>
          <w:lang w:eastAsia="zh-CN"/>
        </w:rPr>
      </w:pPr>
      <w:r w:rsidRPr="00946A4A">
        <w:rPr>
          <w:color w:val="000000"/>
          <w:lang w:val="en-US" w:eastAsia="zh-CN"/>
        </w:rPr>
        <w:t xml:space="preserve">  </w:t>
      </w:r>
      <w:proofErr w:type="gramStart"/>
      <w:r w:rsidRPr="00DD17CA">
        <w:rPr>
          <w:b/>
          <w:bCs/>
          <w:color w:val="800000"/>
          <w:lang w:eastAsia="zh-CN"/>
        </w:rPr>
        <w:t>private</w:t>
      </w:r>
      <w:proofErr w:type="gramEnd"/>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private</w:t>
      </w:r>
      <w:proofErr w:type="gramEnd"/>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DD17CA">
      <w:pPr>
        <w:pStyle w:val="Code"/>
        <w:rPr>
          <w:color w:val="000000"/>
          <w:lang w:eastAsia="zh-CN"/>
        </w:rPr>
      </w:pPr>
    </w:p>
    <w:p w14:paraId="5DF2198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DD17CA">
      <w:pPr>
        <w:pStyle w:val="Code"/>
        <w:rPr>
          <w:color w:val="000000"/>
          <w:lang w:eastAsia="zh-CN"/>
        </w:rPr>
      </w:pPr>
    </w:p>
    <w:p w14:paraId="53AC7C7C"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DD17CA">
      <w:pPr>
        <w:pStyle w:val="Code"/>
        <w:rPr>
          <w:color w:val="000000"/>
          <w:lang w:val="en-CA" w:eastAsia="zh-CN"/>
        </w:rPr>
      </w:pPr>
      <w:r w:rsidRPr="00DD17CA">
        <w:rPr>
          <w:color w:val="000000"/>
          <w:lang w:eastAsia="zh-CN"/>
        </w:rPr>
        <w:t xml:space="preserve">    </w:t>
      </w:r>
      <w:proofErr w:type="gramStart"/>
      <w:r w:rsidRPr="009808AD">
        <w:rPr>
          <w:b/>
          <w:bCs/>
          <w:color w:val="800000"/>
          <w:lang w:val="en-CA" w:eastAsia="zh-CN"/>
        </w:rPr>
        <w:t>super</w:t>
      </w:r>
      <w:r w:rsidRPr="009808AD">
        <w:rPr>
          <w:color w:val="808030"/>
          <w:lang w:val="en-CA" w:eastAsia="zh-CN"/>
        </w:rPr>
        <w:t>(</w:t>
      </w:r>
      <w:proofErr w:type="gramEnd"/>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DD17CA">
      <w:pPr>
        <w:pStyle w:val="Code"/>
        <w:rPr>
          <w:color w:val="000000"/>
          <w:lang w:val="en-CA" w:eastAsia="zh-CN"/>
        </w:rPr>
      </w:pPr>
      <w:r w:rsidRPr="009808AD">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proofErr w:type="gramEnd"/>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setSize</w:t>
      </w:r>
      <w:proofErr w:type="gramEnd"/>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DD17CA">
      <w:pPr>
        <w:pStyle w:val="Code"/>
        <w:rPr>
          <w:color w:val="000000"/>
          <w:lang w:val="en-CA" w:eastAsia="zh-CN"/>
        </w:rPr>
      </w:pPr>
      <w:r w:rsidRPr="00DD17CA">
        <w:rPr>
          <w:color w:val="000000"/>
          <w:lang w:val="en-CA" w:eastAsia="zh-CN"/>
        </w:rPr>
        <w:t xml:space="preserve">    </w:t>
      </w:r>
      <w:proofErr w:type="gramStart"/>
      <w:r w:rsidRPr="00DD17CA">
        <w:rPr>
          <w:b/>
          <w:bCs/>
          <w:color w:val="800000"/>
          <w:lang w:val="en-CA" w:eastAsia="zh-CN"/>
        </w:rPr>
        <w:t>this</w:t>
      </w:r>
      <w:r w:rsidRPr="00DD17CA">
        <w:rPr>
          <w:color w:val="808030"/>
          <w:lang w:val="en-CA" w:eastAsia="zh-CN"/>
        </w:rPr>
        <w:t>.</w:t>
      </w:r>
      <w:r w:rsidRPr="00DD17CA">
        <w:rPr>
          <w:color w:val="000000"/>
          <w:lang w:val="en-CA" w:eastAsia="zh-CN"/>
        </w:rPr>
        <w:t>setVisible</w:t>
      </w:r>
      <w:proofErr w:type="gramEnd"/>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DD17CA">
      <w:pPr>
        <w:pStyle w:val="Code"/>
        <w:rPr>
          <w:color w:val="000000"/>
          <w:lang w:eastAsia="zh-CN"/>
        </w:rPr>
      </w:pPr>
    </w:p>
    <w:p w14:paraId="5407A5B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xml:space="preserve">// à l'échelle dans un rectangle englobant de paramètres </w:t>
      </w:r>
      <w:proofErr w:type="gramStart"/>
      <w:r w:rsidRPr="00DD17CA">
        <w:rPr>
          <w:lang w:eastAsia="zh-CN"/>
        </w:rPr>
        <w:t>x,y</w:t>
      </w:r>
      <w:proofErr w:type="gramEnd"/>
      <w:r w:rsidRPr="00DD17CA">
        <w:rPr>
          <w:lang w:eastAsia="zh-CN"/>
        </w:rPr>
        <w:t>,largeur,hauteur</w:t>
      </w:r>
    </w:p>
    <w:p w14:paraId="57E307C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fillOval</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setColor</w:t>
      </w:r>
      <w:proofErr w:type="gramEnd"/>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drawArc</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DD17CA">
      <w:pPr>
        <w:pStyle w:val="Code"/>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DD17CA">
      <w:pPr>
        <w:pStyle w:val="Code"/>
        <w:rPr>
          <w:color w:val="000000"/>
          <w:lang w:eastAsia="zh-CN"/>
        </w:rPr>
      </w:pPr>
      <w:r w:rsidRPr="006E0875">
        <w:rPr>
          <w:color w:val="000000"/>
          <w:lang w:val="fr-FR"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fillOval</w:t>
      </w:r>
      <w:proofErr w:type="gramEnd"/>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fillOval</w:t>
      </w:r>
      <w:proofErr w:type="gramEnd"/>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g</w:t>
      </w:r>
      <w:r w:rsidRPr="00DD17CA">
        <w:rPr>
          <w:color w:val="808030"/>
          <w:lang w:eastAsia="zh-CN"/>
        </w:rPr>
        <w:t>.</w:t>
      </w:r>
      <w:r w:rsidRPr="00DD17CA">
        <w:rPr>
          <w:color w:val="000000"/>
          <w:lang w:eastAsia="zh-CN"/>
        </w:rPr>
        <w:t>drawLine</w:t>
      </w:r>
      <w:proofErr w:type="gramEnd"/>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DD17CA">
      <w:pPr>
        <w:pStyle w:val="Code"/>
        <w:rPr>
          <w:color w:val="000000"/>
          <w:lang w:eastAsia="zh-CN"/>
        </w:rPr>
      </w:pPr>
    </w:p>
    <w:p w14:paraId="177B7867"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public</w:t>
      </w:r>
      <w:proofErr w:type="gramEnd"/>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super</w:t>
      </w:r>
      <w:r w:rsidRPr="00DD17CA">
        <w:rPr>
          <w:color w:val="808030"/>
          <w:lang w:eastAsia="zh-CN"/>
        </w:rPr>
        <w:t>.</w:t>
      </w:r>
      <w:r w:rsidRPr="00DD17CA">
        <w:rPr>
          <w:color w:val="000000"/>
          <w:lang w:eastAsia="zh-CN"/>
        </w:rPr>
        <w:t>paint</w:t>
      </w:r>
      <w:proofErr w:type="gramEnd"/>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tamponImage</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tamponGraphics</w:t>
      </w:r>
      <w:proofErr w:type="gramEnd"/>
      <w:r w:rsidRPr="00DD17CA">
        <w:rPr>
          <w:color w:val="000000"/>
          <w:lang w:eastAsia="zh-CN"/>
        </w:rPr>
        <w:t xml:space="preserve">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BB7977"/>
          <w:lang w:eastAsia="zh-CN"/>
        </w:rPr>
        <w:t>int</w:t>
      </w:r>
      <w:proofErr w:type="gramEnd"/>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7C80FA5E"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b/>
          <w:bCs/>
          <w:color w:val="800000"/>
          <w:lang w:eastAsia="zh-CN"/>
        </w:rPr>
        <w:t>while</w:t>
      </w:r>
      <w:proofErr w:type="gramEnd"/>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lang w:eastAsia="zh-CN"/>
        </w:rPr>
        <w:t>// Dessine le Iti dans le tampon</w:t>
      </w:r>
    </w:p>
    <w:p w14:paraId="7B029FE2" w14:textId="77777777" w:rsidR="00DD17CA" w:rsidRPr="00DD17CA" w:rsidRDefault="00DD17CA" w:rsidP="00DD17CA">
      <w:pPr>
        <w:pStyle w:val="Code"/>
        <w:rPr>
          <w:color w:val="000000"/>
          <w:lang w:eastAsia="zh-CN"/>
        </w:rPr>
      </w:pPr>
      <w:r w:rsidRPr="00DD17CA">
        <w:rPr>
          <w:color w:val="000000"/>
          <w:lang w:eastAsia="zh-CN"/>
        </w:rPr>
        <w:t xml:space="preserve">      </w:t>
      </w:r>
      <w:proofErr w:type="gramStart"/>
      <w:r w:rsidRPr="00DD17CA">
        <w:rPr>
          <w:color w:val="000000"/>
          <w:lang w:eastAsia="zh-CN"/>
        </w:rPr>
        <w:t>paintIti</w:t>
      </w:r>
      <w:r w:rsidRPr="00DD17CA">
        <w:rPr>
          <w:color w:val="808030"/>
          <w:lang w:eastAsia="zh-CN"/>
        </w:rPr>
        <w:t>(</w:t>
      </w:r>
      <w:proofErr w:type="gramEnd"/>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DD17CA">
      <w:pPr>
        <w:pStyle w:val="Code"/>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Pr="00DD17CA" w:rsidRDefault="00DD17CA" w:rsidP="00DD17CA">
      <w:pPr>
        <w:pStyle w:val="Code"/>
        <w:rPr>
          <w:color w:val="000000"/>
          <w:lang w:val="en-CA" w:eastAsia="zh-CN"/>
        </w:rPr>
      </w:pPr>
      <w:r w:rsidRPr="00DD17CA">
        <w:rPr>
          <w:color w:val="000000"/>
          <w:lang w:val="fr-FR" w:eastAsia="zh-CN"/>
        </w:rPr>
        <w:t xml:space="preserve">      </w:t>
      </w:r>
      <w:proofErr w:type="gramStart"/>
      <w:r w:rsidRPr="00DD17CA">
        <w:rPr>
          <w:color w:val="000000"/>
          <w:lang w:val="en-CA" w:eastAsia="zh-CN"/>
        </w:rPr>
        <w:t>g</w:t>
      </w:r>
      <w:r w:rsidRPr="00DD17CA">
        <w:rPr>
          <w:color w:val="808030"/>
          <w:lang w:val="en-CA" w:eastAsia="zh-CN"/>
        </w:rPr>
        <w:t>.</w:t>
      </w:r>
      <w:r w:rsidRPr="00DD17CA">
        <w:rPr>
          <w:color w:val="000000"/>
          <w:lang w:val="en-CA" w:eastAsia="zh-CN"/>
        </w:rPr>
        <w:t>drawImage</w:t>
      </w:r>
      <w:proofErr w:type="gramEnd"/>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738459E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proofErr w:type="gramStart"/>
      <w:r w:rsidRPr="00DD17CA">
        <w:rPr>
          <w:color w:val="808030"/>
          <w:lang w:val="en-CA" w:eastAsia="zh-CN"/>
        </w:rPr>
        <w:t>)</w:t>
      </w:r>
      <w:r w:rsidRPr="00DD17CA">
        <w:rPr>
          <w:color w:val="800080"/>
          <w:lang w:val="en-CA" w:eastAsia="zh-CN"/>
        </w:rPr>
        <w:t>;</w:t>
      </w:r>
      <w:proofErr w:type="gramEnd"/>
    </w:p>
    <w:p w14:paraId="6A06E18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proofErr w:type="gramStart"/>
      <w:r w:rsidRPr="00DD17CA">
        <w:rPr>
          <w:color w:val="808030"/>
          <w:lang w:val="en-CA" w:eastAsia="zh-CN"/>
        </w:rPr>
        <w:t>)</w:t>
      </w:r>
      <w:r w:rsidRPr="00DD17CA">
        <w:rPr>
          <w:color w:val="800080"/>
          <w:lang w:val="en-CA" w:eastAsia="zh-CN"/>
        </w:rPr>
        <w:t>;</w:t>
      </w:r>
      <w:proofErr w:type="gramEnd"/>
    </w:p>
    <w:p w14:paraId="0D05B272"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DD17CA">
      <w:pPr>
        <w:pStyle w:val="Code"/>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DD17CA">
      <w:pPr>
        <w:pStyle w:val="Code"/>
        <w:rPr>
          <w:color w:val="000000"/>
          <w:lang w:val="fr-FR" w:eastAsia="zh-CN"/>
        </w:rPr>
      </w:pPr>
      <w:r w:rsidRPr="00DD17CA">
        <w:rPr>
          <w:color w:val="000000"/>
          <w:lang w:val="fr-FR" w:eastAsia="zh-CN"/>
        </w:rPr>
        <w:t xml:space="preserve">      </w:t>
      </w:r>
      <w:proofErr w:type="gramStart"/>
      <w:r w:rsidRPr="00DD17CA">
        <w:rPr>
          <w:b/>
          <w:bCs/>
          <w:color w:val="800000"/>
          <w:lang w:val="fr-FR" w:eastAsia="zh-CN"/>
        </w:rPr>
        <w:t>if</w:t>
      </w:r>
      <w:proofErr w:type="gramEnd"/>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DD17CA">
      <w:pPr>
        <w:pStyle w:val="Code"/>
        <w:rPr>
          <w:color w:val="000000"/>
          <w:lang w:val="fr-FR" w:eastAsia="zh-CN"/>
        </w:rPr>
      </w:pPr>
      <w:r w:rsidRPr="00DD17CA">
        <w:rPr>
          <w:color w:val="000000"/>
          <w:lang w:val="fr-FR" w:eastAsia="zh-CN"/>
        </w:rPr>
        <w:t xml:space="preserve">      </w:t>
      </w:r>
      <w:proofErr w:type="gramStart"/>
      <w:r w:rsidRPr="00DD17CA">
        <w:rPr>
          <w:color w:val="000000"/>
          <w:lang w:val="fr-FR" w:eastAsia="zh-CN"/>
        </w:rPr>
        <w:t>directionIti</w:t>
      </w:r>
      <w:proofErr w:type="gramEnd"/>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DD17CA">
      <w:pPr>
        <w:pStyle w:val="Code"/>
        <w:rPr>
          <w:color w:val="000000"/>
          <w:lang w:val="fr-FR" w:eastAsia="zh-CN"/>
        </w:rPr>
      </w:pPr>
      <w:r w:rsidRPr="00DD17CA">
        <w:rPr>
          <w:color w:val="000000"/>
          <w:lang w:val="fr-FR" w:eastAsia="zh-CN"/>
        </w:rPr>
        <w:t xml:space="preserve">      </w:t>
      </w:r>
      <w:proofErr w:type="gramStart"/>
      <w:r w:rsidRPr="00DD17CA">
        <w:rPr>
          <w:color w:val="000000"/>
          <w:lang w:val="fr-FR" w:eastAsia="zh-CN"/>
        </w:rPr>
        <w:t>y</w:t>
      </w:r>
      <w:proofErr w:type="gramEnd"/>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DD17CA">
      <w:pPr>
        <w:pStyle w:val="Code"/>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DD17CA">
      <w:pPr>
        <w:pStyle w:val="Code"/>
        <w:rPr>
          <w:color w:val="000000"/>
          <w:lang w:val="en-CA" w:eastAsia="zh-CN"/>
        </w:rPr>
      </w:pPr>
    </w:p>
    <w:p w14:paraId="4F74F67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w:t>
      </w:r>
      <w:proofErr w:type="gramStart"/>
      <w:r w:rsidRPr="00DD17CA">
        <w:rPr>
          <w:color w:val="000000"/>
          <w:lang w:val="en-CA" w:eastAsia="zh-CN"/>
        </w:rPr>
        <w:t>main</w:t>
      </w:r>
      <w:r w:rsidRPr="00DD17CA">
        <w:rPr>
          <w:color w:val="808030"/>
          <w:lang w:val="en-CA" w:eastAsia="zh-CN"/>
        </w:rPr>
        <w:t>(</w:t>
      </w:r>
      <w:proofErr w:type="gramEnd"/>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DD17CA">
      <w:pPr>
        <w:pStyle w:val="Code"/>
        <w:rPr>
          <w:color w:val="000000"/>
          <w:lang w:val="fr-FR" w:eastAsia="zh-CN"/>
        </w:rPr>
      </w:pPr>
      <w:r w:rsidRPr="00DD17CA">
        <w:rPr>
          <w:color w:val="000000"/>
          <w:lang w:val="en-CA" w:eastAsia="zh-CN"/>
        </w:rPr>
        <w:t xml:space="preserve">    </w:t>
      </w:r>
      <w:proofErr w:type="gramStart"/>
      <w:r w:rsidRPr="00DD17CA">
        <w:rPr>
          <w:b/>
          <w:bCs/>
          <w:color w:val="800000"/>
          <w:lang w:val="fr-FR" w:eastAsia="zh-CN"/>
        </w:rPr>
        <w:t>new</w:t>
      </w:r>
      <w:proofErr w:type="gramEnd"/>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DD17CA">
      <w:pPr>
        <w:pStyle w:val="Code"/>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DD17CA">
      <w:pPr>
        <w:pStyle w:val="Code"/>
        <w:rPr>
          <w:color w:val="800080"/>
          <w:lang w:val="fr-FR" w:eastAsia="zh-CN"/>
        </w:rPr>
      </w:pPr>
      <w:r w:rsidRPr="00DD17CA">
        <w:rPr>
          <w:color w:val="800080"/>
          <w:lang w:val="fr-FR" w:eastAsia="zh-CN"/>
        </w:rPr>
        <w:t>}</w:t>
      </w:r>
    </w:p>
    <w:p w14:paraId="3CF85F72" w14:textId="77777777" w:rsidR="003E5B17" w:rsidRPr="00DD17CA" w:rsidRDefault="003E5B17" w:rsidP="00DD17CA">
      <w:pPr>
        <w:pStyle w:val="Code"/>
        <w:rPr>
          <w:color w:val="000000"/>
          <w:lang w:val="fr-FR" w:eastAsia="zh-CN"/>
        </w:rPr>
      </w:pPr>
    </w:p>
    <w:p w14:paraId="1B924B85" w14:textId="1EA52DED" w:rsidR="001F6504" w:rsidRDefault="001F6504" w:rsidP="006E0875">
      <w:pPr>
        <w:pStyle w:val="Corpsdetexte"/>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5CCD2E82" w:rsidR="001F6504" w:rsidRDefault="001F6504" w:rsidP="001F6504">
      <w:pPr>
        <w:pStyle w:val="Corpsdetexte"/>
      </w:pPr>
      <w:r>
        <w:rPr>
          <w:b/>
          <w:bCs/>
        </w:rPr>
        <w:t>Exercice</w:t>
      </w:r>
      <w:r>
        <w:t xml:space="preserve">. </w:t>
      </w:r>
      <w:hyperlink r:id="rId359"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3" w:name="OLE_LINK85"/>
      <w:bookmarkStart w:id="164" w:name="OLE_LINK86"/>
      <w:r w:rsidR="00DD17CA">
        <w:rPr>
          <w:rFonts w:ascii="Segoe UI" w:hAnsi="Segoe UI" w:cs="Segoe UI"/>
          <w:b/>
          <w:bCs/>
          <w:color w:val="586069"/>
          <w:lang w:val="fr-CA"/>
        </w:rPr>
        <w:t>chapitre_6/E</w:t>
      </w:r>
      <w:r w:rsidRPr="00E9250E">
        <w:rPr>
          <w:rFonts w:ascii="Segoe UI" w:hAnsi="Segoe UI" w:cs="Segoe UI"/>
          <w:b/>
          <w:bCs/>
          <w:color w:val="586069"/>
          <w:lang w:val="fr-CA"/>
        </w:rPr>
        <w:t>xerciceJFrameAvecPingPongBot.java</w:t>
      </w:r>
      <w:bookmarkEnd w:id="163"/>
      <w:bookmarkEnd w:id="164"/>
    </w:p>
    <w:p w14:paraId="6D8036E0" w14:textId="77777777" w:rsidR="001F6504" w:rsidRDefault="001F6504" w:rsidP="001F6504">
      <w:pPr>
        <w:pStyle w:val="Corpsdetexte"/>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01372D">
      <w:pPr>
        <w:pStyle w:val="Code"/>
        <w:rPr>
          <w:color w:val="000000"/>
          <w:lang w:eastAsia="zh-CN"/>
        </w:rPr>
      </w:pPr>
      <w:r w:rsidRPr="0001372D">
        <w:rPr>
          <w:lang w:eastAsia="zh-CN"/>
        </w:rPr>
        <w:lastRenderedPageBreak/>
        <w:t>// Bot se déplace en diagonale</w:t>
      </w:r>
    </w:p>
    <w:p w14:paraId="42D1D2EA" w14:textId="77777777" w:rsidR="0001372D" w:rsidRPr="0001372D" w:rsidRDefault="0001372D" w:rsidP="0001372D">
      <w:pPr>
        <w:pStyle w:val="Code"/>
        <w:rPr>
          <w:color w:val="000000"/>
          <w:lang w:eastAsia="zh-CN"/>
        </w:rPr>
      </w:pPr>
      <w:proofErr w:type="gramStart"/>
      <w:r w:rsidRPr="0001372D">
        <w:rPr>
          <w:b/>
          <w:bCs/>
          <w:color w:val="800000"/>
          <w:lang w:eastAsia="zh-CN"/>
        </w:rPr>
        <w:t>import</w:t>
      </w:r>
      <w:proofErr w:type="gramEnd"/>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01372D">
      <w:pPr>
        <w:pStyle w:val="Code"/>
        <w:rPr>
          <w:color w:val="000000"/>
          <w:lang w:eastAsia="zh-CN"/>
        </w:rPr>
      </w:pPr>
      <w:proofErr w:type="gramStart"/>
      <w:r w:rsidRPr="0001372D">
        <w:rPr>
          <w:b/>
          <w:bCs/>
          <w:color w:val="800000"/>
          <w:lang w:eastAsia="zh-CN"/>
        </w:rPr>
        <w:t>import</w:t>
      </w:r>
      <w:proofErr w:type="gramEnd"/>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01372D">
      <w:pPr>
        <w:pStyle w:val="Code"/>
        <w:rPr>
          <w:color w:val="000000"/>
          <w:lang w:eastAsia="zh-CN"/>
        </w:rPr>
      </w:pPr>
      <w:proofErr w:type="gramStart"/>
      <w:r w:rsidRPr="0001372D">
        <w:rPr>
          <w:b/>
          <w:bCs/>
          <w:color w:val="800000"/>
          <w:lang w:eastAsia="zh-CN"/>
        </w:rPr>
        <w:t>import</w:t>
      </w:r>
      <w:proofErr w:type="gramEnd"/>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01372D">
      <w:pPr>
        <w:pStyle w:val="Code"/>
        <w:rPr>
          <w:color w:val="000000"/>
          <w:lang w:eastAsia="zh-CN"/>
        </w:rPr>
      </w:pPr>
    </w:p>
    <w:p w14:paraId="244C8A33" w14:textId="77777777" w:rsidR="0001372D" w:rsidRPr="0001372D" w:rsidRDefault="0001372D" w:rsidP="0001372D">
      <w:pPr>
        <w:pStyle w:val="Code"/>
        <w:rPr>
          <w:color w:val="000000"/>
          <w:lang w:eastAsia="zh-CN"/>
        </w:rPr>
      </w:pPr>
      <w:proofErr w:type="gramStart"/>
      <w:r w:rsidRPr="0001372D">
        <w:rPr>
          <w:b/>
          <w:bCs/>
          <w:color w:val="800000"/>
          <w:lang w:eastAsia="zh-CN"/>
        </w:rPr>
        <w:t>public</w:t>
      </w:r>
      <w:proofErr w:type="gramEnd"/>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01372D">
      <w:pPr>
        <w:pStyle w:val="Code"/>
        <w:rPr>
          <w:color w:val="000000"/>
          <w:lang w:eastAsia="zh-CN"/>
        </w:rPr>
      </w:pPr>
    </w:p>
    <w:p w14:paraId="720A810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1AA8B60D"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555CC03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w:t>
      </w:r>
      <w:r w:rsidRPr="00946A4A">
        <w:rPr>
          <w:color w:val="800080"/>
          <w:lang w:val="en-US" w:eastAsia="zh-CN"/>
        </w:rPr>
        <w:t>;</w:t>
      </w:r>
      <w:proofErr w:type="gramEnd"/>
    </w:p>
    <w:p w14:paraId="6247510D" w14:textId="77777777" w:rsidR="0001372D" w:rsidRPr="0001372D" w:rsidRDefault="0001372D" w:rsidP="0001372D">
      <w:pPr>
        <w:pStyle w:val="Code"/>
        <w:rPr>
          <w:color w:val="000000"/>
          <w:lang w:eastAsia="zh-CN"/>
        </w:rPr>
      </w:pPr>
      <w:r w:rsidRPr="00946A4A">
        <w:rPr>
          <w:color w:val="000000"/>
          <w:lang w:val="en-US" w:eastAsia="zh-CN"/>
        </w:rPr>
        <w:t xml:space="preserve">  </w:t>
      </w:r>
      <w:proofErr w:type="gramStart"/>
      <w:r w:rsidRPr="0001372D">
        <w:rPr>
          <w:b/>
          <w:bCs/>
          <w:color w:val="800000"/>
          <w:lang w:eastAsia="zh-CN"/>
        </w:rPr>
        <w:t>private</w:t>
      </w:r>
      <w:proofErr w:type="gramEnd"/>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01372D">
      <w:pPr>
        <w:pStyle w:val="Code"/>
        <w:rPr>
          <w:color w:val="000000"/>
          <w:lang w:eastAsia="zh-CN"/>
        </w:rPr>
      </w:pPr>
    </w:p>
    <w:p w14:paraId="65814DD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01372D">
      <w:pPr>
        <w:pStyle w:val="Code"/>
        <w:rPr>
          <w:color w:val="000000"/>
          <w:lang w:eastAsia="zh-CN"/>
        </w:rPr>
      </w:pPr>
    </w:p>
    <w:p w14:paraId="355935A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01372D">
      <w:pPr>
        <w:pStyle w:val="Code"/>
        <w:rPr>
          <w:color w:val="000000"/>
          <w:lang w:val="en-CA" w:eastAsia="zh-CN"/>
        </w:rPr>
      </w:pPr>
      <w:r w:rsidRPr="0001372D">
        <w:rPr>
          <w:color w:val="000000"/>
          <w:lang w:eastAsia="zh-CN"/>
        </w:rPr>
        <w:t xml:space="preserve">    </w:t>
      </w:r>
      <w:proofErr w:type="gramStart"/>
      <w:r w:rsidRPr="0001372D">
        <w:rPr>
          <w:b/>
          <w:bCs/>
          <w:color w:val="800000"/>
          <w:lang w:val="en-CA" w:eastAsia="zh-CN"/>
        </w:rPr>
        <w:t>super</w:t>
      </w:r>
      <w:r w:rsidRPr="0001372D">
        <w:rPr>
          <w:color w:val="808030"/>
          <w:lang w:val="en-CA" w:eastAsia="zh-CN"/>
        </w:rPr>
        <w:t>(</w:t>
      </w:r>
      <w:proofErr w:type="gramEnd"/>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proofErr w:type="gramEnd"/>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setSize</w:t>
      </w:r>
      <w:proofErr w:type="gramEnd"/>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setVisible</w:t>
      </w:r>
      <w:proofErr w:type="gramEnd"/>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01372D">
      <w:pPr>
        <w:pStyle w:val="Code"/>
        <w:rPr>
          <w:color w:val="000000"/>
          <w:lang w:eastAsia="zh-CN"/>
        </w:rPr>
      </w:pPr>
    </w:p>
    <w:p w14:paraId="015A3D5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xml:space="preserve">// à l'échelle dans un rectangle englobant de paramêtres </w:t>
      </w:r>
      <w:proofErr w:type="gramStart"/>
      <w:r w:rsidRPr="0001372D">
        <w:rPr>
          <w:lang w:eastAsia="zh-CN"/>
        </w:rPr>
        <w:t>x,y</w:t>
      </w:r>
      <w:proofErr w:type="gramEnd"/>
      <w:r w:rsidRPr="0001372D">
        <w:rPr>
          <w:lang w:eastAsia="zh-CN"/>
        </w:rPr>
        <w:t>,largeur,hauteur</w:t>
      </w:r>
    </w:p>
    <w:p w14:paraId="4C64B41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fillOval</w:t>
      </w:r>
      <w:proofErr w:type="gramEnd"/>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01372D">
      <w:pPr>
        <w:pStyle w:val="Code"/>
        <w:rPr>
          <w:color w:val="000000"/>
          <w:lang w:eastAsia="zh-CN"/>
        </w:rPr>
      </w:pPr>
    </w:p>
    <w:p w14:paraId="4C45B1A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p>
    <w:p w14:paraId="05E4D93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01372D">
      <w:pPr>
        <w:pStyle w:val="Code"/>
        <w:rPr>
          <w:color w:val="000000"/>
          <w:lang w:val="fr-FR" w:eastAsia="zh-CN"/>
        </w:rPr>
      </w:pPr>
      <w:r w:rsidRPr="0001372D">
        <w:rPr>
          <w:color w:val="000000"/>
          <w:lang w:eastAsia="zh-CN"/>
        </w:rPr>
        <w:t xml:space="preserve">        </w:t>
      </w:r>
      <w:proofErr w:type="gramStart"/>
      <w:r w:rsidRPr="006E0875">
        <w:rPr>
          <w:color w:val="000000"/>
          <w:lang w:val="fr-FR" w:eastAsia="zh-CN"/>
        </w:rPr>
        <w:t>y</w:t>
      </w:r>
      <w:proofErr w:type="gramEnd"/>
      <w:r w:rsidRPr="006E0875">
        <w:rPr>
          <w:color w:val="000000"/>
          <w:lang w:val="fr-FR" w:eastAsia="zh-CN"/>
        </w:rPr>
        <w:t xml:space="preserve">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01372D">
      <w:pPr>
        <w:pStyle w:val="Code"/>
        <w:rPr>
          <w:color w:val="000000"/>
          <w:lang w:val="fr-FR" w:eastAsia="zh-CN"/>
        </w:rPr>
      </w:pPr>
      <w:r w:rsidRPr="006E0875">
        <w:rPr>
          <w:color w:val="000000"/>
          <w:lang w:val="fr-FR" w:eastAsia="zh-CN"/>
        </w:rPr>
        <w:t xml:space="preserve">        </w:t>
      </w:r>
      <w:proofErr w:type="gramStart"/>
      <w:r w:rsidRPr="006E0875">
        <w:rPr>
          <w:color w:val="000000"/>
          <w:lang w:val="fr-FR" w:eastAsia="zh-CN"/>
        </w:rPr>
        <w:t>largeur</w:t>
      </w:r>
      <w:proofErr w:type="gramEnd"/>
      <w:r w:rsidRPr="006E0875">
        <w:rPr>
          <w:color w:val="000000"/>
          <w:lang w:val="fr-FR" w:eastAsia="zh-CN"/>
        </w:rPr>
        <w:t xml:space="preserve">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01372D">
      <w:pPr>
        <w:pStyle w:val="Code"/>
        <w:rPr>
          <w:color w:val="000000"/>
          <w:lang w:eastAsia="zh-CN"/>
        </w:rPr>
      </w:pPr>
      <w:r w:rsidRPr="006E0875">
        <w:rPr>
          <w:color w:val="000000"/>
          <w:lang w:val="fr-FR" w:eastAsia="zh-CN"/>
        </w:rPr>
        <w:t xml:space="preserve">        </w:t>
      </w:r>
      <w:proofErr w:type="gramStart"/>
      <w:r w:rsidRPr="0001372D">
        <w:rPr>
          <w:color w:val="000000"/>
          <w:lang w:eastAsia="zh-CN"/>
        </w:rPr>
        <w:t>hauteur</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p>
    <w:p w14:paraId="1C8117CB"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y</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y</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01372D">
      <w:pPr>
        <w:pStyle w:val="Code"/>
        <w:rPr>
          <w:color w:val="000000"/>
          <w:lang w:eastAsia="zh-CN"/>
        </w:rPr>
      </w:pPr>
    </w:p>
    <w:p w14:paraId="51415C7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01372D">
      <w:pPr>
        <w:pStyle w:val="Code"/>
        <w:rPr>
          <w:color w:val="000000"/>
          <w:lang w:eastAsia="zh-CN"/>
        </w:rPr>
      </w:pPr>
    </w:p>
    <w:p w14:paraId="71D6159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super</w:t>
      </w:r>
      <w:r w:rsidRPr="0001372D">
        <w:rPr>
          <w:color w:val="808030"/>
          <w:lang w:eastAsia="zh-CN"/>
        </w:rPr>
        <w:t>.</w:t>
      </w:r>
      <w:r w:rsidRPr="0001372D">
        <w:rPr>
          <w:color w:val="000000"/>
          <w:lang w:eastAsia="zh-CN"/>
        </w:rPr>
        <w:t>paint</w:t>
      </w:r>
      <w:proofErr w:type="gramEnd"/>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tamponImage</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tamponGraphics</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01372D">
      <w:pPr>
        <w:pStyle w:val="Code"/>
        <w:rPr>
          <w:color w:val="000000"/>
          <w:lang w:eastAsia="zh-CN"/>
        </w:rPr>
      </w:pPr>
    </w:p>
    <w:p w14:paraId="312E34E2"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01372D">
      <w:pPr>
        <w:pStyle w:val="Code"/>
        <w:rPr>
          <w:color w:val="000000"/>
          <w:lang w:eastAsia="zh-CN"/>
        </w:rPr>
      </w:pPr>
    </w:p>
    <w:p w14:paraId="6D1BBD1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while</w:t>
      </w:r>
      <w:proofErr w:type="gramEnd"/>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paintBot</w:t>
      </w:r>
      <w:r w:rsidRPr="0001372D">
        <w:rPr>
          <w:color w:val="808030"/>
          <w:lang w:eastAsia="zh-CN"/>
        </w:rPr>
        <w:t>(</w:t>
      </w:r>
      <w:proofErr w:type="gramEnd"/>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01372D">
      <w:pPr>
        <w:pStyle w:val="Code"/>
        <w:rPr>
          <w:color w:val="000000"/>
          <w:lang w:eastAsia="zh-CN"/>
        </w:rPr>
      </w:pPr>
      <w:r w:rsidRPr="0001372D">
        <w:rPr>
          <w:color w:val="000000"/>
          <w:lang w:eastAsia="zh-CN"/>
        </w:rPr>
        <w:lastRenderedPageBreak/>
        <w:t xml:space="preserve">      </w:t>
      </w:r>
      <w:r w:rsidRPr="0001372D">
        <w:rPr>
          <w:lang w:eastAsia="zh-CN"/>
        </w:rPr>
        <w:t>// Copie le tampon dans le contexte graphique de la fenetre</w:t>
      </w:r>
    </w:p>
    <w:p w14:paraId="1C4F7E09" w14:textId="77777777" w:rsidR="0001372D" w:rsidRPr="0001372D" w:rsidRDefault="0001372D" w:rsidP="0001372D">
      <w:pPr>
        <w:pStyle w:val="Code"/>
        <w:rPr>
          <w:color w:val="000000"/>
          <w:lang w:val="en-CA" w:eastAsia="zh-CN"/>
        </w:rPr>
      </w:pPr>
      <w:r w:rsidRPr="0001372D">
        <w:rPr>
          <w:color w:val="000000"/>
          <w:lang w:eastAsia="zh-CN"/>
        </w:rPr>
        <w:t xml:space="preserve">      </w:t>
      </w:r>
      <w:proofErr w:type="gramStart"/>
      <w:r w:rsidRPr="0001372D">
        <w:rPr>
          <w:color w:val="000000"/>
          <w:lang w:val="en-CA" w:eastAsia="zh-CN"/>
        </w:rPr>
        <w:t>g</w:t>
      </w:r>
      <w:r w:rsidRPr="0001372D">
        <w:rPr>
          <w:color w:val="808030"/>
          <w:lang w:val="en-CA" w:eastAsia="zh-CN"/>
        </w:rPr>
        <w:t>.</w:t>
      </w:r>
      <w:r w:rsidRPr="0001372D">
        <w:rPr>
          <w:color w:val="000000"/>
          <w:lang w:val="en-CA" w:eastAsia="zh-CN"/>
        </w:rPr>
        <w:t>drawImage</w:t>
      </w:r>
      <w:proofErr w:type="gramEnd"/>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proofErr w:type="gramStart"/>
      <w:r w:rsidRPr="0001372D">
        <w:rPr>
          <w:color w:val="808030"/>
          <w:lang w:val="en-CA" w:eastAsia="zh-CN"/>
        </w:rPr>
        <w:t>)</w:t>
      </w:r>
      <w:r w:rsidRPr="0001372D">
        <w:rPr>
          <w:color w:val="800080"/>
          <w:lang w:val="en-CA" w:eastAsia="zh-CN"/>
        </w:rPr>
        <w:t>;</w:t>
      </w:r>
      <w:proofErr w:type="gramEnd"/>
    </w:p>
    <w:p w14:paraId="40AFD5D2"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proofErr w:type="gramStart"/>
      <w:r w:rsidRPr="0001372D">
        <w:rPr>
          <w:color w:val="808030"/>
          <w:lang w:val="en-CA" w:eastAsia="zh-CN"/>
        </w:rPr>
        <w:t>)</w:t>
      </w:r>
      <w:r w:rsidRPr="0001372D">
        <w:rPr>
          <w:color w:val="800080"/>
          <w:lang w:val="en-CA" w:eastAsia="zh-CN"/>
        </w:rPr>
        <w:t>;</w:t>
      </w:r>
      <w:proofErr w:type="gramEnd"/>
    </w:p>
    <w:p w14:paraId="138FCBB3"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01372D">
      <w:pPr>
        <w:pStyle w:val="Code"/>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if</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vitesseXBot</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xBot</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01372D">
      <w:pPr>
        <w:pStyle w:val="Code"/>
        <w:rPr>
          <w:color w:val="000000"/>
          <w:lang w:val="fr-FR" w:eastAsia="zh-CN"/>
        </w:rPr>
      </w:pPr>
      <w:r w:rsidRPr="0001372D">
        <w:rPr>
          <w:color w:val="000000"/>
          <w:lang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vitesseYBot</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yBot</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01372D">
      <w:pPr>
        <w:pStyle w:val="Code"/>
        <w:rPr>
          <w:color w:val="000000"/>
          <w:lang w:val="en-CA" w:eastAsia="zh-CN"/>
        </w:rPr>
      </w:pPr>
    </w:p>
    <w:p w14:paraId="38992F2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w:t>
      </w:r>
      <w:proofErr w:type="gramStart"/>
      <w:r w:rsidRPr="0001372D">
        <w:rPr>
          <w:color w:val="000000"/>
          <w:lang w:val="en-CA" w:eastAsia="zh-CN"/>
        </w:rPr>
        <w:t>main</w:t>
      </w:r>
      <w:r w:rsidRPr="0001372D">
        <w:rPr>
          <w:color w:val="808030"/>
          <w:lang w:val="en-CA" w:eastAsia="zh-CN"/>
        </w:rPr>
        <w:t>(</w:t>
      </w:r>
      <w:proofErr w:type="gramEnd"/>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01372D">
      <w:pPr>
        <w:pStyle w:val="Code"/>
        <w:rPr>
          <w:color w:val="000000"/>
          <w:lang w:val="fr-FR" w:eastAsia="zh-CN"/>
        </w:rPr>
      </w:pPr>
      <w:r w:rsidRPr="0001372D">
        <w:rPr>
          <w:color w:val="000000"/>
          <w:lang w:val="en-CA" w:eastAsia="zh-CN"/>
        </w:rPr>
        <w:t xml:space="preserve">    </w:t>
      </w:r>
      <w:proofErr w:type="gramStart"/>
      <w:r w:rsidRPr="006E0875">
        <w:rPr>
          <w:b/>
          <w:bCs/>
          <w:color w:val="800000"/>
          <w:lang w:val="fr-FR" w:eastAsia="zh-CN"/>
        </w:rPr>
        <w:t>new</w:t>
      </w:r>
      <w:proofErr w:type="gramEnd"/>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01372D">
      <w:pPr>
        <w:pStyle w:val="Code"/>
        <w:rPr>
          <w:color w:val="800080"/>
          <w:lang w:val="fr-FR" w:eastAsia="zh-CN"/>
        </w:rPr>
      </w:pPr>
      <w:r w:rsidRPr="006E0875">
        <w:rPr>
          <w:color w:val="800080"/>
          <w:lang w:val="fr-FR" w:eastAsia="zh-CN"/>
        </w:rPr>
        <w:t>}</w:t>
      </w:r>
    </w:p>
    <w:p w14:paraId="01545ECB" w14:textId="77777777" w:rsidR="003E5B17" w:rsidRPr="006E0875" w:rsidRDefault="003E5B17" w:rsidP="0001372D">
      <w:pPr>
        <w:pStyle w:val="Code"/>
        <w:rPr>
          <w:color w:val="000000"/>
          <w:lang w:val="fr-FR" w:eastAsia="zh-CN"/>
        </w:rPr>
      </w:pPr>
    </w:p>
    <w:p w14:paraId="637B9C94" w14:textId="77777777" w:rsidR="0001372D" w:rsidRDefault="0001372D" w:rsidP="001F6504">
      <w:pPr>
        <w:pStyle w:val="Corpsdetexte"/>
        <w:rPr>
          <w:b/>
          <w:bCs/>
        </w:rPr>
      </w:pPr>
    </w:p>
    <w:p w14:paraId="4711295B" w14:textId="3FF2DFAC" w:rsidR="001F6504" w:rsidRDefault="001F6504" w:rsidP="001F6504">
      <w:pPr>
        <w:pStyle w:val="Corpsdetexte"/>
      </w:pPr>
      <w:r>
        <w:rPr>
          <w:b/>
          <w:bCs/>
        </w:rPr>
        <w:t>Exercice</w:t>
      </w:r>
      <w:r>
        <w:t>. Maintenant combinez quelques Bot et Iti dans la même animation avec des positions initiales, vitesses et tailles différentes.</w:t>
      </w:r>
    </w:p>
    <w:p w14:paraId="786C6A36" w14:textId="2376FBAF" w:rsidR="001F6504" w:rsidRPr="006A47A6" w:rsidRDefault="001F6504" w:rsidP="0070760A">
      <w:pPr>
        <w:pStyle w:val="aaaa"/>
        <w:keepNext/>
        <w:keepLines/>
      </w:pPr>
      <w:r w:rsidRPr="006A47A6">
        <w:lastRenderedPageBreak/>
        <w:t xml:space="preserve">Solution. </w:t>
      </w:r>
      <w:hyperlink r:id="rId360" w:history="1">
        <w:r w:rsidRPr="00E9250E">
          <w:rPr>
            <w:color w:val="0366D6"/>
          </w:rPr>
          <w:t>JavaPasAPas</w:t>
        </w:r>
      </w:hyperlink>
      <w:r w:rsidRPr="00E9250E">
        <w:t>/</w:t>
      </w:r>
      <w:bookmarkStart w:id="165" w:name="OLE_LINK87"/>
      <w:bookmarkStart w:id="166" w:name="OLE_LINK88"/>
      <w:r w:rsidR="0001372D">
        <w:t>chapitre_6/E</w:t>
      </w:r>
      <w:r w:rsidRPr="00E9250E">
        <w:t>xerciceJFrameAvecPingPongBotsEtItis.java</w:t>
      </w:r>
      <w:bookmarkEnd w:id="165"/>
      <w:bookmarkEnd w:id="166"/>
    </w:p>
    <w:p w14:paraId="553875E2" w14:textId="77777777" w:rsidR="0001372D" w:rsidRPr="0001372D" w:rsidRDefault="0001372D" w:rsidP="0070760A">
      <w:pPr>
        <w:pStyle w:val="Code"/>
        <w:rPr>
          <w:color w:val="000000"/>
          <w:lang w:eastAsia="zh-CN"/>
        </w:rPr>
      </w:pPr>
      <w:r w:rsidRPr="0001372D">
        <w:rPr>
          <w:lang w:eastAsia="zh-CN"/>
        </w:rPr>
        <w:t>// Plusieurs Bot et Iti qui bougent</w:t>
      </w:r>
    </w:p>
    <w:p w14:paraId="720F4E11" w14:textId="77777777" w:rsidR="0001372D" w:rsidRPr="0001372D" w:rsidRDefault="0001372D" w:rsidP="0070760A">
      <w:pPr>
        <w:pStyle w:val="Code"/>
        <w:rPr>
          <w:color w:val="000000"/>
          <w:lang w:eastAsia="zh-CN"/>
        </w:rPr>
      </w:pPr>
      <w:proofErr w:type="gramStart"/>
      <w:r w:rsidRPr="0001372D">
        <w:rPr>
          <w:b/>
          <w:bCs/>
          <w:color w:val="800000"/>
          <w:lang w:eastAsia="zh-CN"/>
        </w:rPr>
        <w:t>import</w:t>
      </w:r>
      <w:proofErr w:type="gramEnd"/>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01372D">
      <w:pPr>
        <w:pStyle w:val="Code"/>
        <w:rPr>
          <w:color w:val="000000"/>
          <w:lang w:eastAsia="zh-CN"/>
        </w:rPr>
      </w:pPr>
      <w:proofErr w:type="gramStart"/>
      <w:r w:rsidRPr="0001372D">
        <w:rPr>
          <w:b/>
          <w:bCs/>
          <w:color w:val="800000"/>
          <w:lang w:eastAsia="zh-CN"/>
        </w:rPr>
        <w:t>import</w:t>
      </w:r>
      <w:proofErr w:type="gramEnd"/>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01372D">
      <w:pPr>
        <w:pStyle w:val="Code"/>
        <w:rPr>
          <w:color w:val="000000"/>
          <w:lang w:val="en-US" w:eastAsia="zh-CN"/>
        </w:rPr>
      </w:pPr>
      <w:r w:rsidRPr="00946A4A">
        <w:rPr>
          <w:b/>
          <w:bCs/>
          <w:color w:val="800000"/>
          <w:lang w:val="en-US" w:eastAsia="zh-CN"/>
        </w:rPr>
        <w:t>import</w:t>
      </w:r>
      <w:r w:rsidRPr="00946A4A">
        <w:rPr>
          <w:color w:val="004A43"/>
          <w:lang w:val="en-US" w:eastAsia="zh-CN"/>
        </w:rPr>
        <w:t xml:space="preserve"> </w:t>
      </w:r>
      <w:proofErr w:type="gramStart"/>
      <w:r w:rsidRPr="00946A4A">
        <w:rPr>
          <w:color w:val="004A43"/>
          <w:lang w:val="en-US" w:eastAsia="zh-CN"/>
        </w:rPr>
        <w:t>javax</w:t>
      </w:r>
      <w:r w:rsidRPr="00946A4A">
        <w:rPr>
          <w:color w:val="808030"/>
          <w:lang w:val="en-US" w:eastAsia="zh-CN"/>
        </w:rPr>
        <w:t>.</w:t>
      </w:r>
      <w:r w:rsidRPr="00946A4A">
        <w:rPr>
          <w:color w:val="004A43"/>
          <w:lang w:val="en-US" w:eastAsia="zh-CN"/>
        </w:rPr>
        <w:t>swing</w:t>
      </w:r>
      <w:proofErr w:type="gramEnd"/>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01372D">
      <w:pPr>
        <w:pStyle w:val="Code"/>
        <w:rPr>
          <w:color w:val="000000"/>
          <w:lang w:val="en-US" w:eastAsia="zh-CN"/>
        </w:rPr>
      </w:pPr>
    </w:p>
    <w:p w14:paraId="5A780082" w14:textId="77777777" w:rsidR="0001372D" w:rsidRPr="00946A4A" w:rsidRDefault="0001372D" w:rsidP="0001372D">
      <w:pPr>
        <w:pStyle w:val="Code"/>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01372D">
      <w:pPr>
        <w:pStyle w:val="Code"/>
        <w:rPr>
          <w:color w:val="000000"/>
          <w:lang w:val="en-US" w:eastAsia="zh-CN"/>
        </w:rPr>
      </w:pPr>
    </w:p>
    <w:p w14:paraId="63A41356"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52C70EF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proofErr w:type="gramStart"/>
      <w:r w:rsidRPr="00946A4A">
        <w:rPr>
          <w:color w:val="008C00"/>
          <w:lang w:val="en-US" w:eastAsia="zh-CN"/>
        </w:rPr>
        <w:t>400</w:t>
      </w:r>
      <w:r w:rsidRPr="00946A4A">
        <w:rPr>
          <w:color w:val="800080"/>
          <w:lang w:val="en-US" w:eastAsia="zh-CN"/>
        </w:rPr>
        <w:t>;</w:t>
      </w:r>
      <w:proofErr w:type="gramEnd"/>
    </w:p>
    <w:p w14:paraId="3996786B" w14:textId="77777777" w:rsidR="0001372D" w:rsidRPr="00946A4A" w:rsidRDefault="0001372D" w:rsidP="0001372D">
      <w:pPr>
        <w:pStyle w:val="Code"/>
        <w:rPr>
          <w:color w:val="000000"/>
          <w:lang w:val="en-US" w:eastAsia="zh-CN"/>
        </w:rPr>
      </w:pPr>
    </w:p>
    <w:p w14:paraId="5C96746A"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0D4284F6"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01372D">
      <w:pPr>
        <w:pStyle w:val="Code"/>
        <w:rPr>
          <w:color w:val="000000"/>
          <w:lang w:eastAsia="zh-CN"/>
        </w:rPr>
      </w:pPr>
    </w:p>
    <w:p w14:paraId="57870C4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01372D">
      <w:pPr>
        <w:pStyle w:val="Code"/>
        <w:rPr>
          <w:color w:val="000000"/>
          <w:lang w:val="en-CA" w:eastAsia="zh-CN"/>
        </w:rPr>
      </w:pPr>
      <w:r w:rsidRPr="0001372D">
        <w:rPr>
          <w:color w:val="000000"/>
          <w:lang w:eastAsia="zh-CN"/>
        </w:rPr>
        <w:t xml:space="preserve">    </w:t>
      </w:r>
      <w:proofErr w:type="gramStart"/>
      <w:r w:rsidRPr="0001372D">
        <w:rPr>
          <w:b/>
          <w:bCs/>
          <w:color w:val="800000"/>
          <w:lang w:val="en-CA" w:eastAsia="zh-CN"/>
        </w:rPr>
        <w:t>super</w:t>
      </w:r>
      <w:r w:rsidRPr="0001372D">
        <w:rPr>
          <w:color w:val="808030"/>
          <w:lang w:val="en-CA" w:eastAsia="zh-CN"/>
        </w:rPr>
        <w:t>(</w:t>
      </w:r>
      <w:proofErr w:type="gramEnd"/>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proofErr w:type="gramEnd"/>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setSize</w:t>
      </w:r>
      <w:proofErr w:type="gramEnd"/>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01372D">
      <w:pPr>
        <w:pStyle w:val="Code"/>
        <w:rPr>
          <w:color w:val="000000"/>
          <w:lang w:val="en-CA" w:eastAsia="zh-CN"/>
        </w:rPr>
      </w:pPr>
      <w:r w:rsidRPr="0001372D">
        <w:rPr>
          <w:color w:val="000000"/>
          <w:lang w:val="en-CA" w:eastAsia="zh-CN"/>
        </w:rPr>
        <w:t xml:space="preserve">    </w:t>
      </w:r>
      <w:proofErr w:type="gramStart"/>
      <w:r w:rsidRPr="0001372D">
        <w:rPr>
          <w:b/>
          <w:bCs/>
          <w:color w:val="800000"/>
          <w:lang w:val="en-CA" w:eastAsia="zh-CN"/>
        </w:rPr>
        <w:t>this</w:t>
      </w:r>
      <w:r w:rsidRPr="0001372D">
        <w:rPr>
          <w:color w:val="808030"/>
          <w:lang w:val="en-CA" w:eastAsia="zh-CN"/>
        </w:rPr>
        <w:t>.</w:t>
      </w:r>
      <w:r w:rsidRPr="0001372D">
        <w:rPr>
          <w:color w:val="000000"/>
          <w:lang w:val="en-CA" w:eastAsia="zh-CN"/>
        </w:rPr>
        <w:t>setVisible</w:t>
      </w:r>
      <w:proofErr w:type="gramEnd"/>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01372D">
      <w:pPr>
        <w:pStyle w:val="Code"/>
        <w:rPr>
          <w:color w:val="000000"/>
          <w:lang w:eastAsia="zh-CN"/>
        </w:rPr>
      </w:pPr>
    </w:p>
    <w:p w14:paraId="0923DA6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xml:space="preserve">// à l'échelle dans un rectangle englobant de paramètres </w:t>
      </w:r>
      <w:proofErr w:type="gramStart"/>
      <w:r w:rsidRPr="0001372D">
        <w:rPr>
          <w:lang w:eastAsia="zh-CN"/>
        </w:rPr>
        <w:t>x,y</w:t>
      </w:r>
      <w:proofErr w:type="gramEnd"/>
      <w:r w:rsidRPr="0001372D">
        <w:rPr>
          <w:lang w:eastAsia="zh-CN"/>
        </w:rPr>
        <w:t>,largeur,hauteur</w:t>
      </w:r>
    </w:p>
    <w:p w14:paraId="484FA833"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fillOval</w:t>
      </w:r>
      <w:proofErr w:type="gramEnd"/>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01372D">
      <w:pPr>
        <w:pStyle w:val="Code"/>
        <w:rPr>
          <w:color w:val="000000"/>
          <w:lang w:eastAsia="zh-CN"/>
        </w:rPr>
      </w:pPr>
    </w:p>
    <w:p w14:paraId="234155ED"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p>
    <w:p w14:paraId="17B7AAD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y</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largeur</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hauteur</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p>
    <w:p w14:paraId="5C302906"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y</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x</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y</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01372D">
      <w:pPr>
        <w:pStyle w:val="Code"/>
        <w:rPr>
          <w:color w:val="000000"/>
          <w:lang w:eastAsia="zh-CN"/>
        </w:rPr>
      </w:pPr>
    </w:p>
    <w:p w14:paraId="50B21A45"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fillRect</w:t>
      </w:r>
      <w:proofErr w:type="gramEnd"/>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01372D">
      <w:pPr>
        <w:pStyle w:val="Code"/>
        <w:rPr>
          <w:color w:val="000000"/>
          <w:lang w:eastAsia="zh-CN"/>
        </w:rPr>
      </w:pPr>
    </w:p>
    <w:p w14:paraId="68FD0E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xml:space="preserve">// à l'échelle dans un rectangle englobant de paramètres </w:t>
      </w:r>
      <w:proofErr w:type="gramStart"/>
      <w:r w:rsidRPr="0001372D">
        <w:rPr>
          <w:lang w:eastAsia="zh-CN"/>
        </w:rPr>
        <w:t>x,y</w:t>
      </w:r>
      <w:proofErr w:type="gramEnd"/>
      <w:r w:rsidRPr="0001372D">
        <w:rPr>
          <w:lang w:eastAsia="zh-CN"/>
        </w:rPr>
        <w:t>,largeur,hauteur</w:t>
      </w:r>
    </w:p>
    <w:p w14:paraId="6566C12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xml:space="preserve">// à l'échelle dans un rectangle englobant de paramètres </w:t>
      </w:r>
      <w:proofErr w:type="gramStart"/>
      <w:r w:rsidRPr="0001372D">
        <w:rPr>
          <w:lang w:eastAsia="zh-CN"/>
        </w:rPr>
        <w:t>x,y</w:t>
      </w:r>
      <w:proofErr w:type="gramEnd"/>
      <w:r w:rsidRPr="0001372D">
        <w:rPr>
          <w:lang w:eastAsia="zh-CN"/>
        </w:rPr>
        <w:t>,largeur,hauteur</w:t>
      </w:r>
    </w:p>
    <w:p w14:paraId="41FE072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xml:space="preserve">// à l'échelle dans un rectangle englobant de paramètres </w:t>
      </w:r>
      <w:proofErr w:type="gramStart"/>
      <w:r w:rsidRPr="0001372D">
        <w:rPr>
          <w:lang w:eastAsia="zh-CN"/>
        </w:rPr>
        <w:t>x,y</w:t>
      </w:r>
      <w:proofErr w:type="gramEnd"/>
      <w:r w:rsidRPr="0001372D">
        <w:rPr>
          <w:lang w:eastAsia="zh-CN"/>
        </w:rPr>
        <w:t>,largeur,hauteur</w:t>
      </w:r>
    </w:p>
    <w:p w14:paraId="2F06D3C4"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fillOval</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01372D">
      <w:pPr>
        <w:pStyle w:val="Code"/>
        <w:rPr>
          <w:color w:val="000000"/>
          <w:lang w:eastAsia="zh-CN"/>
        </w:rPr>
      </w:pPr>
      <w:r w:rsidRPr="0001372D">
        <w:rPr>
          <w:color w:val="000000"/>
          <w:lang w:eastAsia="zh-CN"/>
        </w:rPr>
        <w:lastRenderedPageBreak/>
        <w:t xml:space="preserve">    </w:t>
      </w:r>
      <w:r w:rsidRPr="0001372D">
        <w:rPr>
          <w:lang w:eastAsia="zh-CN"/>
        </w:rPr>
        <w:t>// Le sourire</w:t>
      </w:r>
    </w:p>
    <w:p w14:paraId="76C990D8"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setColor</w:t>
      </w:r>
      <w:proofErr w:type="gramEnd"/>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drawArc</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fillOval</w:t>
      </w:r>
      <w:proofErr w:type="gramEnd"/>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fillOval</w:t>
      </w:r>
      <w:proofErr w:type="gramEnd"/>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g</w:t>
      </w:r>
      <w:r w:rsidRPr="0001372D">
        <w:rPr>
          <w:color w:val="808030"/>
          <w:lang w:eastAsia="zh-CN"/>
        </w:rPr>
        <w:t>.</w:t>
      </w:r>
      <w:r w:rsidRPr="0001372D">
        <w:rPr>
          <w:color w:val="000000"/>
          <w:lang w:eastAsia="zh-CN"/>
        </w:rPr>
        <w:t>drawLine</w:t>
      </w:r>
      <w:proofErr w:type="gramEnd"/>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01372D">
      <w:pPr>
        <w:pStyle w:val="Code"/>
        <w:rPr>
          <w:color w:val="000000"/>
          <w:lang w:eastAsia="zh-CN"/>
        </w:rPr>
      </w:pPr>
    </w:p>
    <w:p w14:paraId="401ADE53"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public</w:t>
      </w:r>
      <w:proofErr w:type="gramEnd"/>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b/>
          <w:bCs/>
          <w:color w:val="800000"/>
          <w:lang w:eastAsia="zh-CN"/>
        </w:rPr>
        <w:t>super</w:t>
      </w:r>
      <w:r w:rsidRPr="0001372D">
        <w:rPr>
          <w:color w:val="808030"/>
          <w:lang w:eastAsia="zh-CN"/>
        </w:rPr>
        <w:t>.</w:t>
      </w:r>
      <w:r w:rsidRPr="0001372D">
        <w:rPr>
          <w:color w:val="000000"/>
          <w:lang w:eastAsia="zh-CN"/>
        </w:rPr>
        <w:t>paint</w:t>
      </w:r>
      <w:proofErr w:type="gramEnd"/>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tamponImage</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000000"/>
          <w:lang w:eastAsia="zh-CN"/>
        </w:rPr>
        <w:t>tamponGraphics</w:t>
      </w:r>
      <w:proofErr w:type="gramEnd"/>
      <w:r w:rsidRPr="0001372D">
        <w:rPr>
          <w:color w:val="000000"/>
          <w:lang w:eastAsia="zh-CN"/>
        </w:rPr>
        <w:t xml:space="preserve">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01372D">
      <w:pPr>
        <w:pStyle w:val="Code"/>
        <w:rPr>
          <w:color w:val="000000"/>
          <w:lang w:eastAsia="zh-CN"/>
        </w:rPr>
      </w:pPr>
    </w:p>
    <w:p w14:paraId="4F749472"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01372D">
      <w:pPr>
        <w:pStyle w:val="Code"/>
        <w:rPr>
          <w:color w:val="000000"/>
          <w:lang w:eastAsia="zh-CN"/>
        </w:rPr>
      </w:pPr>
    </w:p>
    <w:p w14:paraId="3C1CFDBD"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01372D">
      <w:pPr>
        <w:pStyle w:val="Code"/>
        <w:rPr>
          <w:color w:val="000000"/>
          <w:lang w:eastAsia="zh-CN"/>
        </w:rPr>
      </w:pPr>
      <w:r w:rsidRPr="0001372D">
        <w:rPr>
          <w:color w:val="000000"/>
          <w:lang w:eastAsia="zh-CN"/>
        </w:rPr>
        <w:t xml:space="preserve">    </w:t>
      </w:r>
      <w:proofErr w:type="gramStart"/>
      <w:r w:rsidRPr="0001372D">
        <w:rPr>
          <w:color w:val="BB7977"/>
          <w:lang w:eastAsia="zh-CN"/>
        </w:rPr>
        <w:t>int</w:t>
      </w:r>
      <w:proofErr w:type="gramEnd"/>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01372D">
      <w:pPr>
        <w:pStyle w:val="Code"/>
        <w:rPr>
          <w:color w:val="000000"/>
          <w:lang w:val="fr-FR" w:eastAsia="zh-CN"/>
        </w:rPr>
      </w:pPr>
      <w:r w:rsidRPr="0001372D">
        <w:rPr>
          <w:color w:val="000000"/>
          <w:lang w:eastAsia="zh-CN"/>
        </w:rPr>
        <w:t xml:space="preserve">    </w:t>
      </w:r>
      <w:proofErr w:type="gramStart"/>
      <w:r w:rsidRPr="0001372D">
        <w:rPr>
          <w:color w:val="BB7977"/>
          <w:lang w:val="fr-FR" w:eastAsia="zh-CN"/>
        </w:rPr>
        <w:t>int</w:t>
      </w:r>
      <w:proofErr w:type="gramEnd"/>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01372D">
      <w:pPr>
        <w:pStyle w:val="Code"/>
        <w:rPr>
          <w:color w:val="000000"/>
          <w:lang w:val="fr-FR" w:eastAsia="zh-CN"/>
        </w:rPr>
      </w:pPr>
    </w:p>
    <w:p w14:paraId="18804DF7"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01372D">
      <w:pPr>
        <w:pStyle w:val="Code"/>
        <w:rPr>
          <w:color w:val="000000"/>
          <w:lang w:val="fr-FR" w:eastAsia="zh-CN"/>
        </w:rPr>
      </w:pPr>
    </w:p>
    <w:p w14:paraId="3A12898E"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BB7977"/>
          <w:lang w:val="fr-FR" w:eastAsia="zh-CN"/>
        </w:rPr>
        <w:t>int</w:t>
      </w:r>
      <w:proofErr w:type="gramEnd"/>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01372D">
      <w:pPr>
        <w:pStyle w:val="Code"/>
        <w:rPr>
          <w:color w:val="000000"/>
          <w:lang w:val="fr-FR" w:eastAsia="zh-CN"/>
        </w:rPr>
      </w:pPr>
    </w:p>
    <w:p w14:paraId="50E97B31"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while</w:t>
      </w:r>
      <w:proofErr w:type="gramEnd"/>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paintBot</w:t>
      </w:r>
      <w:r w:rsidRPr="0001372D">
        <w:rPr>
          <w:color w:val="808030"/>
          <w:lang w:val="fr-FR" w:eastAsia="zh-CN"/>
        </w:rPr>
        <w:t>(</w:t>
      </w:r>
      <w:proofErr w:type="gramEnd"/>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paintBot</w:t>
      </w:r>
      <w:r w:rsidRPr="0001372D">
        <w:rPr>
          <w:color w:val="808030"/>
          <w:lang w:val="fr-FR" w:eastAsia="zh-CN"/>
        </w:rPr>
        <w:t>(</w:t>
      </w:r>
      <w:proofErr w:type="gramEnd"/>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paintIti</w:t>
      </w:r>
      <w:r w:rsidRPr="0001372D">
        <w:rPr>
          <w:color w:val="808030"/>
          <w:lang w:val="fr-FR" w:eastAsia="zh-CN"/>
        </w:rPr>
        <w:t>(</w:t>
      </w:r>
      <w:proofErr w:type="gramEnd"/>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paintIti</w:t>
      </w:r>
      <w:r w:rsidRPr="0001372D">
        <w:rPr>
          <w:color w:val="808030"/>
          <w:lang w:val="fr-FR" w:eastAsia="zh-CN"/>
        </w:rPr>
        <w:t>(</w:t>
      </w:r>
      <w:proofErr w:type="gramEnd"/>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Pr="0001372D" w:rsidRDefault="0001372D" w:rsidP="0001372D">
      <w:pPr>
        <w:pStyle w:val="Code"/>
        <w:rPr>
          <w:color w:val="000000"/>
          <w:lang w:val="en-CA" w:eastAsia="zh-CN"/>
        </w:rPr>
      </w:pPr>
      <w:r w:rsidRPr="0001372D">
        <w:rPr>
          <w:color w:val="000000"/>
          <w:lang w:val="fr-FR" w:eastAsia="zh-CN"/>
        </w:rPr>
        <w:t xml:space="preserve">      </w:t>
      </w:r>
      <w:proofErr w:type="gramStart"/>
      <w:r w:rsidRPr="0001372D">
        <w:rPr>
          <w:color w:val="000000"/>
          <w:lang w:val="en-CA" w:eastAsia="zh-CN"/>
        </w:rPr>
        <w:t>g</w:t>
      </w:r>
      <w:r w:rsidRPr="0001372D">
        <w:rPr>
          <w:color w:val="808030"/>
          <w:lang w:val="en-CA" w:eastAsia="zh-CN"/>
        </w:rPr>
        <w:t>.</w:t>
      </w:r>
      <w:r w:rsidRPr="0001372D">
        <w:rPr>
          <w:color w:val="000000"/>
          <w:lang w:val="en-CA" w:eastAsia="zh-CN"/>
        </w:rPr>
        <w:t>drawImage</w:t>
      </w:r>
      <w:proofErr w:type="gramEnd"/>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F53B32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proofErr w:type="gramStart"/>
      <w:r w:rsidRPr="0001372D">
        <w:rPr>
          <w:color w:val="808030"/>
          <w:lang w:val="en-CA" w:eastAsia="zh-CN"/>
        </w:rPr>
        <w:t>)</w:t>
      </w:r>
      <w:r w:rsidRPr="0001372D">
        <w:rPr>
          <w:color w:val="800080"/>
          <w:lang w:val="en-CA" w:eastAsia="zh-CN"/>
        </w:rPr>
        <w:t>;</w:t>
      </w:r>
      <w:proofErr w:type="gramEnd"/>
    </w:p>
    <w:p w14:paraId="57FD1CC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01372D">
      <w:pPr>
        <w:pStyle w:val="Code"/>
        <w:rPr>
          <w:color w:val="000000"/>
          <w:lang w:val="en-CA" w:eastAsia="zh-CN"/>
        </w:rPr>
      </w:pPr>
      <w:r w:rsidRPr="0001372D">
        <w:rPr>
          <w:color w:val="000000"/>
          <w:lang w:val="en-CA" w:eastAsia="zh-CN"/>
        </w:rPr>
        <w:lastRenderedPageBreak/>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proofErr w:type="gramStart"/>
      <w:r w:rsidRPr="0001372D">
        <w:rPr>
          <w:color w:val="808030"/>
          <w:lang w:val="en-CA" w:eastAsia="zh-CN"/>
        </w:rPr>
        <w:t>)</w:t>
      </w:r>
      <w:r w:rsidRPr="0001372D">
        <w:rPr>
          <w:color w:val="800080"/>
          <w:lang w:val="en-CA" w:eastAsia="zh-CN"/>
        </w:rPr>
        <w:t>;</w:t>
      </w:r>
      <w:proofErr w:type="gramEnd"/>
    </w:p>
    <w:p w14:paraId="3986C6F2"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01372D">
      <w:pPr>
        <w:pStyle w:val="Code"/>
        <w:rPr>
          <w:color w:val="000000"/>
          <w:lang w:eastAsia="zh-CN"/>
        </w:rPr>
      </w:pPr>
    </w:p>
    <w:p w14:paraId="07A99779" w14:textId="77777777" w:rsidR="0001372D" w:rsidRPr="0001372D" w:rsidRDefault="0001372D" w:rsidP="0001372D">
      <w:pPr>
        <w:pStyle w:val="Code"/>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vitesseXBot</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xBot</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vitesseYBot</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yBot</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01372D">
      <w:pPr>
        <w:pStyle w:val="Code"/>
        <w:rPr>
          <w:color w:val="000000"/>
          <w:lang w:val="fr-FR" w:eastAsia="zh-CN"/>
        </w:rPr>
      </w:pPr>
    </w:p>
    <w:p w14:paraId="2174DBB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vitesseXBot</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xBot</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vitesseYBot</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yBot</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01372D">
      <w:pPr>
        <w:pStyle w:val="Code"/>
        <w:rPr>
          <w:color w:val="000000"/>
          <w:lang w:val="fr-FR" w:eastAsia="zh-CN"/>
        </w:rPr>
      </w:pPr>
    </w:p>
    <w:p w14:paraId="06D2B022"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vitesseXIti</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xIti</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vitesseYIti</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yIti</w:t>
      </w:r>
      <w:proofErr w:type="gramEnd"/>
      <w:r w:rsidRPr="0001372D">
        <w:rPr>
          <w:color w:val="000000"/>
          <w:lang w:val="fr-FR" w:eastAsia="zh-CN"/>
        </w:rPr>
        <w:t xml:space="preserve">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vitesseXIti</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xIti</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b/>
          <w:bCs/>
          <w:color w:val="800000"/>
          <w:lang w:val="fr-FR" w:eastAsia="zh-CN"/>
        </w:rPr>
        <w:t>if</w:t>
      </w:r>
      <w:proofErr w:type="gramEnd"/>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vitesseYIti</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01372D">
      <w:pPr>
        <w:pStyle w:val="Code"/>
        <w:rPr>
          <w:color w:val="000000"/>
          <w:lang w:val="fr-FR" w:eastAsia="zh-CN"/>
        </w:rPr>
      </w:pPr>
      <w:r w:rsidRPr="0001372D">
        <w:rPr>
          <w:color w:val="000000"/>
          <w:lang w:val="fr-FR" w:eastAsia="zh-CN"/>
        </w:rPr>
        <w:t xml:space="preserve">      </w:t>
      </w:r>
      <w:proofErr w:type="gramStart"/>
      <w:r w:rsidRPr="0001372D">
        <w:rPr>
          <w:color w:val="000000"/>
          <w:lang w:val="fr-FR" w:eastAsia="zh-CN"/>
        </w:rPr>
        <w:t>yIti</w:t>
      </w:r>
      <w:proofErr w:type="gramEnd"/>
      <w:r w:rsidRPr="0001372D">
        <w:rPr>
          <w:color w:val="000000"/>
          <w:lang w:val="fr-FR" w:eastAsia="zh-CN"/>
        </w:rPr>
        <w:t xml:space="preserve">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01372D">
      <w:pPr>
        <w:pStyle w:val="Code"/>
        <w:rPr>
          <w:color w:val="000000"/>
          <w:lang w:val="en-CA" w:eastAsia="zh-CN"/>
        </w:rPr>
      </w:pPr>
    </w:p>
    <w:p w14:paraId="3CA1D11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w:t>
      </w:r>
      <w:proofErr w:type="gramStart"/>
      <w:r w:rsidRPr="0001372D">
        <w:rPr>
          <w:color w:val="000000"/>
          <w:lang w:val="en-CA" w:eastAsia="zh-CN"/>
        </w:rPr>
        <w:t>main</w:t>
      </w:r>
      <w:r w:rsidRPr="0001372D">
        <w:rPr>
          <w:color w:val="808030"/>
          <w:lang w:val="en-CA" w:eastAsia="zh-CN"/>
        </w:rPr>
        <w:t>(</w:t>
      </w:r>
      <w:proofErr w:type="gramEnd"/>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01372D">
      <w:pPr>
        <w:pStyle w:val="Code"/>
        <w:rPr>
          <w:color w:val="000000"/>
          <w:lang w:val="fr-FR" w:eastAsia="zh-CN"/>
        </w:rPr>
      </w:pPr>
      <w:r w:rsidRPr="0001372D">
        <w:rPr>
          <w:color w:val="000000"/>
          <w:lang w:val="en-CA" w:eastAsia="zh-CN"/>
        </w:rPr>
        <w:t xml:space="preserve">    </w:t>
      </w:r>
      <w:proofErr w:type="gramStart"/>
      <w:r w:rsidRPr="006E0875">
        <w:rPr>
          <w:b/>
          <w:bCs/>
          <w:color w:val="800000"/>
          <w:lang w:val="fr-FR" w:eastAsia="zh-CN"/>
        </w:rPr>
        <w:t>new</w:t>
      </w:r>
      <w:proofErr w:type="gramEnd"/>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Corpsdetexte"/>
        <w:rPr>
          <w:b/>
          <w:bCs/>
        </w:rPr>
      </w:pPr>
    </w:p>
    <w:p w14:paraId="53456E39" w14:textId="77777777" w:rsidR="001F6504" w:rsidRDefault="001F6504" w:rsidP="001F6504">
      <w:pPr>
        <w:pStyle w:val="Corpsdetexte"/>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Titre1"/>
      </w:pPr>
      <w:r>
        <w:br w:type="page"/>
      </w:r>
      <w:bookmarkStart w:id="167" w:name="_Toc44667599"/>
      <w:r w:rsidR="00494C92">
        <w:lastRenderedPageBreak/>
        <w:t>Développement de classes : conception objet</w:t>
      </w:r>
      <w:bookmarkStart w:id="168" w:name="_Toc84220827"/>
      <w:bookmarkEnd w:id="167"/>
      <w:bookmarkEnd w:id="168"/>
    </w:p>
    <w:p w14:paraId="6934B2B2" w14:textId="7168A71E" w:rsidR="00494C92" w:rsidRDefault="00494C92" w:rsidP="00494C92">
      <w:pPr>
        <w:pStyle w:val="Corpsdetexte"/>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Titre2"/>
      </w:pPr>
      <w:bookmarkStart w:id="169" w:name="_Toc84220828"/>
      <w:bookmarkStart w:id="170" w:name="_Toc44667600"/>
      <w:r>
        <w:t>Découpage d’un programme en classes</w:t>
      </w:r>
      <w:bookmarkEnd w:id="169"/>
      <w:bookmarkEnd w:id="170"/>
    </w:p>
    <w:p w14:paraId="27BEE44D" w14:textId="77777777" w:rsidR="00494C92" w:rsidRDefault="00494C92" w:rsidP="00494C92">
      <w:pPr>
        <w:pStyle w:val="Corpsdetexte"/>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Appelnotedebasdep"/>
        </w:rPr>
        <w:footnoteReference w:id="26"/>
      </w:r>
      <w:r>
        <w:t>.</w:t>
      </w:r>
    </w:p>
    <w:p w14:paraId="166E6E0C" w14:textId="77777777" w:rsidR="00494C92" w:rsidRDefault="00494C92" w:rsidP="00494C92">
      <w:pPr>
        <w:pStyle w:val="Corpsdetexte"/>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Corpsdetexte"/>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Corpsdetexte"/>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 xml:space="preserve">extends </w:t>
      </w:r>
      <w:proofErr w:type="gramStart"/>
      <w:r w:rsidRPr="00040016">
        <w:rPr>
          <w:i/>
        </w:rPr>
        <w:t>java.lang</w:t>
      </w:r>
      <w:proofErr w:type="gramEnd"/>
      <w:r w:rsidRPr="00040016">
        <w:rPr>
          <w:i/>
        </w:rPr>
        <w:t>.Object</w:t>
      </w:r>
      <w:r>
        <w:t>.</w:t>
      </w:r>
    </w:p>
    <w:p w14:paraId="0A263526" w14:textId="6A1FD358" w:rsidR="00494C92" w:rsidRPr="00F36EA9" w:rsidRDefault="00000000" w:rsidP="00494C92">
      <w:pPr>
        <w:pStyle w:val="Corpsdetexte"/>
      </w:pPr>
      <w:hyperlink r:id="rId361"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6E0875">
        <w:rPr>
          <w:rFonts w:ascii="Segoe UI" w:hAnsi="Segoe UI" w:cs="Segoe UI"/>
          <w:b/>
          <w:bCs/>
          <w:color w:val="586069"/>
          <w:lang w:val="fr-CA"/>
        </w:rPr>
        <w:t>chapitre_7/B</w:t>
      </w:r>
      <w:r w:rsidR="00494C92" w:rsidRPr="005B2B59">
        <w:rPr>
          <w:rFonts w:ascii="Segoe UI" w:hAnsi="Segoe UI" w:cs="Segoe UI"/>
          <w:b/>
          <w:bCs/>
          <w:color w:val="586069"/>
          <w:lang w:val="fr-CA"/>
        </w:rPr>
        <w:t>otRebondissant.java</w:t>
      </w:r>
    </w:p>
    <w:p w14:paraId="4CABAC25" w14:textId="77777777" w:rsidR="006E0875" w:rsidRPr="006E0875" w:rsidRDefault="006E0875" w:rsidP="00983A91">
      <w:pPr>
        <w:pStyle w:val="Code"/>
        <w:rPr>
          <w:color w:val="000000"/>
          <w:lang w:eastAsia="zh-CN"/>
        </w:rPr>
      </w:pPr>
      <w:proofErr w:type="gramStart"/>
      <w:r w:rsidRPr="006E0875">
        <w:rPr>
          <w:b/>
          <w:bCs/>
          <w:color w:val="800000"/>
          <w:lang w:eastAsia="zh-CN"/>
        </w:rPr>
        <w:t>import</w:t>
      </w:r>
      <w:proofErr w:type="gramEnd"/>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proofErr w:type="gramStart"/>
      <w:r w:rsidRPr="006E0875">
        <w:rPr>
          <w:b/>
          <w:bCs/>
          <w:color w:val="800000"/>
          <w:lang w:eastAsia="zh-CN"/>
        </w:rPr>
        <w:t>public</w:t>
      </w:r>
      <w:proofErr w:type="gramEnd"/>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private</w:t>
      </w:r>
      <w:proofErr w:type="gramEnd"/>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private</w:t>
      </w:r>
      <w:proofErr w:type="gramEnd"/>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private</w:t>
      </w:r>
      <w:proofErr w:type="gramEnd"/>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private</w:t>
      </w:r>
      <w:proofErr w:type="gramEnd"/>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983A91">
      <w:pPr>
        <w:pStyle w:val="Code"/>
        <w:rPr>
          <w:color w:val="000000"/>
          <w:lang w:eastAsia="zh-CN"/>
        </w:rPr>
      </w:pPr>
    </w:p>
    <w:p w14:paraId="75FD9E3F"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public</w:t>
      </w:r>
      <w:proofErr w:type="gramEnd"/>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983A91">
      <w:pPr>
        <w:pStyle w:val="Code"/>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w:t>
      </w:r>
      <w:proofErr w:type="gramStart"/>
      <w:r w:rsidRPr="006E0875">
        <w:rPr>
          <w:color w:val="000000"/>
          <w:lang w:val="en-CA" w:eastAsia="zh-CN"/>
        </w:rPr>
        <w:t>x</w:t>
      </w:r>
      <w:r w:rsidRPr="006E0875">
        <w:rPr>
          <w:color w:val="800080"/>
          <w:lang w:val="en-CA" w:eastAsia="zh-CN"/>
        </w:rPr>
        <w:t>;</w:t>
      </w:r>
      <w:proofErr w:type="gramEnd"/>
    </w:p>
    <w:p w14:paraId="45DC7057" w14:textId="77777777" w:rsidR="006E0875" w:rsidRPr="006E0875" w:rsidRDefault="006E0875" w:rsidP="00983A91">
      <w:pPr>
        <w:pStyle w:val="Code"/>
        <w:rPr>
          <w:color w:val="000000"/>
          <w:lang w:val="en-CA" w:eastAsia="zh-CN"/>
        </w:rPr>
      </w:pPr>
      <w:r w:rsidRPr="006E0875">
        <w:rPr>
          <w:color w:val="000000"/>
          <w:lang w:val="en-CA" w:eastAsia="zh-CN"/>
        </w:rPr>
        <w:t xml:space="preserve">    </w:t>
      </w:r>
      <w:proofErr w:type="gramStart"/>
      <w:r w:rsidRPr="006E0875">
        <w:rPr>
          <w:b/>
          <w:bCs/>
          <w:color w:val="800000"/>
          <w:lang w:val="en-CA" w:eastAsia="zh-CN"/>
        </w:rPr>
        <w:t>this</w:t>
      </w:r>
      <w:r w:rsidRPr="006E0875">
        <w:rPr>
          <w:color w:val="808030"/>
          <w:lang w:val="en-CA" w:eastAsia="zh-CN"/>
        </w:rPr>
        <w:t>.</w:t>
      </w:r>
      <w:r w:rsidRPr="006E0875">
        <w:rPr>
          <w:color w:val="000000"/>
          <w:lang w:val="en-CA" w:eastAsia="zh-CN"/>
        </w:rPr>
        <w:t>y</w:t>
      </w:r>
      <w:proofErr w:type="gramEnd"/>
      <w:r w:rsidRPr="006E0875">
        <w:rPr>
          <w:color w:val="000000"/>
          <w:lang w:val="en-CA" w:eastAsia="zh-CN"/>
        </w:rPr>
        <w:t xml:space="preserve">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983A91">
      <w:pPr>
        <w:pStyle w:val="Code"/>
        <w:rPr>
          <w:color w:val="000000"/>
          <w:lang w:eastAsia="zh-CN"/>
        </w:rPr>
      </w:pPr>
      <w:r w:rsidRPr="006E0875">
        <w:rPr>
          <w:color w:val="000000"/>
          <w:lang w:val="en-CA" w:eastAsia="zh-CN"/>
        </w:rPr>
        <w:t xml:space="preserve">    </w:t>
      </w:r>
      <w:proofErr w:type="gramStart"/>
      <w:r w:rsidRPr="006E0875">
        <w:rPr>
          <w:b/>
          <w:bCs/>
          <w:color w:val="800000"/>
          <w:lang w:eastAsia="zh-CN"/>
        </w:rPr>
        <w:t>this</w:t>
      </w:r>
      <w:r w:rsidRPr="006E0875">
        <w:rPr>
          <w:color w:val="808030"/>
          <w:lang w:eastAsia="zh-CN"/>
        </w:rPr>
        <w:t>.</w:t>
      </w:r>
      <w:r w:rsidRPr="006E0875">
        <w:rPr>
          <w:color w:val="000000"/>
          <w:lang w:eastAsia="zh-CN"/>
        </w:rPr>
        <w:t>hauteur</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this</w:t>
      </w:r>
      <w:r w:rsidRPr="006E0875">
        <w:rPr>
          <w:color w:val="808030"/>
          <w:lang w:eastAsia="zh-CN"/>
        </w:rPr>
        <w:t>.</w:t>
      </w:r>
      <w:r w:rsidRPr="006E0875">
        <w:rPr>
          <w:color w:val="000000"/>
          <w:lang w:eastAsia="zh-CN"/>
        </w:rPr>
        <w:t>largeur</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983A91">
      <w:pPr>
        <w:pStyle w:val="Code"/>
        <w:rPr>
          <w:color w:val="000000"/>
          <w:lang w:eastAsia="zh-CN"/>
        </w:rPr>
      </w:pPr>
      <w:r w:rsidRPr="006E0875">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vitesseX</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983A91">
      <w:pPr>
        <w:pStyle w:val="Code"/>
        <w:rPr>
          <w:color w:val="000000"/>
          <w:lang w:eastAsia="zh-CN"/>
        </w:rPr>
      </w:pPr>
      <w:r w:rsidRPr="009A50DE">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vitesseY</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983A91">
      <w:pPr>
        <w:pStyle w:val="Code"/>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983A91">
      <w:pPr>
        <w:pStyle w:val="Code"/>
        <w:keepNext w:val="0"/>
        <w:keepLines w:val="0"/>
        <w:rPr>
          <w:color w:val="000000"/>
          <w:lang w:eastAsia="zh-CN"/>
        </w:rPr>
      </w:pPr>
    </w:p>
    <w:p w14:paraId="0D00471B"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déplacement pour la prochaine itération</w:t>
      </w:r>
    </w:p>
    <w:p w14:paraId="5EB49ED0"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public</w:t>
      </w:r>
      <w:proofErr w:type="gramEnd"/>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if</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vitesseX</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x</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if</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vitesseY</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y</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983A91">
      <w:pPr>
        <w:pStyle w:val="Code"/>
        <w:rPr>
          <w:color w:val="000000"/>
          <w:lang w:eastAsia="zh-CN"/>
        </w:rPr>
      </w:pPr>
    </w:p>
    <w:p w14:paraId="68850C9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public</w:t>
      </w:r>
      <w:proofErr w:type="gramEnd"/>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setColor</w:t>
      </w:r>
      <w:proofErr w:type="gramEnd"/>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fillOval</w:t>
      </w:r>
      <w:proofErr w:type="gramEnd"/>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983A91">
      <w:pPr>
        <w:pStyle w:val="Code"/>
        <w:rPr>
          <w:color w:val="000000"/>
          <w:lang w:eastAsia="zh-CN"/>
        </w:rPr>
      </w:pPr>
    </w:p>
    <w:p w14:paraId="143E216D"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setColor</w:t>
      </w:r>
      <w:proofErr w:type="gramEnd"/>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fillRect</w:t>
      </w:r>
      <w:proofErr w:type="gramEnd"/>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fillRect</w:t>
      </w:r>
      <w:proofErr w:type="gramEnd"/>
      <w:r w:rsidRPr="006E0875">
        <w:rPr>
          <w:color w:val="808030"/>
          <w:lang w:eastAsia="zh-CN"/>
        </w:rPr>
        <w:t>(</w:t>
      </w:r>
    </w:p>
    <w:p w14:paraId="144DAC8D"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x</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y</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largeur</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hauteur</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drawLine</w:t>
      </w:r>
      <w:proofErr w:type="gramEnd"/>
      <w:r w:rsidRPr="006E0875">
        <w:rPr>
          <w:color w:val="808030"/>
          <w:lang w:eastAsia="zh-CN"/>
        </w:rPr>
        <w:t>(</w:t>
      </w:r>
    </w:p>
    <w:p w14:paraId="17D7A9A7"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x</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y</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x</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y</w:t>
      </w:r>
      <w:proofErr w:type="gramEnd"/>
      <w:r w:rsidRPr="006E0875">
        <w:rPr>
          <w:color w:val="000000"/>
          <w:lang w:eastAsia="zh-CN"/>
        </w:rPr>
        <w:t xml:space="preserve">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983A91">
      <w:pPr>
        <w:pStyle w:val="Code"/>
        <w:rPr>
          <w:color w:val="000000"/>
          <w:lang w:eastAsia="zh-CN"/>
        </w:rPr>
      </w:pPr>
    </w:p>
    <w:p w14:paraId="5AA2D3FF"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setColor</w:t>
      </w:r>
      <w:proofErr w:type="gramEnd"/>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color w:val="000000"/>
          <w:lang w:eastAsia="zh-CN"/>
        </w:rPr>
        <w:t>g</w:t>
      </w:r>
      <w:r w:rsidRPr="006E0875">
        <w:rPr>
          <w:color w:val="808030"/>
          <w:lang w:eastAsia="zh-CN"/>
        </w:rPr>
        <w:t>.</w:t>
      </w:r>
      <w:r w:rsidRPr="006E0875">
        <w:rPr>
          <w:color w:val="000000"/>
          <w:lang w:eastAsia="zh-CN"/>
        </w:rPr>
        <w:t>fillRect</w:t>
      </w:r>
      <w:proofErr w:type="gramEnd"/>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E5D153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proofErr w:type="gramStart"/>
      <w:r w:rsidRPr="006E0875">
        <w:rPr>
          <w:b/>
          <w:bCs/>
          <w:color w:val="800000"/>
          <w:lang w:eastAsia="zh-CN"/>
        </w:rPr>
        <w:t>public</w:t>
      </w:r>
      <w:proofErr w:type="gramEnd"/>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54E945E" w14:textId="77777777" w:rsidR="00494C92" w:rsidRDefault="00494C92" w:rsidP="00494C92">
      <w:pPr>
        <w:pStyle w:val="Corpsdetexte"/>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77777777" w:rsidR="00494C92" w:rsidRPr="000055E9" w:rsidRDefault="00494C92" w:rsidP="00494C92">
      <w:pPr>
        <w:rPr>
          <w:rFonts w:ascii="Courier New" w:hAnsi="Courier New" w:cs="Courier New"/>
        </w:rPr>
      </w:pPr>
      <w:r w:rsidRPr="000055E9">
        <w:rPr>
          <w:rFonts w:ascii="Courier New" w:hAnsi="Courier New" w:cs="Courier New"/>
        </w:rPr>
        <w:t xml:space="preserve">    </w:t>
      </w:r>
      <w:proofErr w:type="gramStart"/>
      <w:r w:rsidRPr="000055E9">
        <w:rPr>
          <w:rFonts w:ascii="Courier New" w:hAnsi="Courier New" w:cs="Courier New"/>
        </w:rPr>
        <w:t>private</w:t>
      </w:r>
      <w:proofErr w:type="gramEnd"/>
      <w:r w:rsidRPr="000055E9">
        <w:rPr>
          <w:rFonts w:ascii="Courier New" w:hAnsi="Courier New" w:cs="Courier New"/>
        </w:rPr>
        <w:t xml:space="preserve"> int x,y;              // Coordonnées x du Bot</w:t>
      </w:r>
    </w:p>
    <w:p w14:paraId="016DF46B" w14:textId="77777777" w:rsidR="00494C92" w:rsidRPr="000055E9" w:rsidRDefault="00494C92" w:rsidP="00494C92">
      <w:pPr>
        <w:rPr>
          <w:rFonts w:ascii="Courier New" w:hAnsi="Courier New" w:cs="Courier New"/>
        </w:rPr>
      </w:pPr>
      <w:r w:rsidRPr="000055E9">
        <w:rPr>
          <w:rFonts w:ascii="Courier New" w:hAnsi="Courier New" w:cs="Courier New"/>
        </w:rPr>
        <w:t xml:space="preserve">    </w:t>
      </w:r>
      <w:proofErr w:type="gramStart"/>
      <w:r w:rsidRPr="000055E9">
        <w:rPr>
          <w:rFonts w:ascii="Courier New" w:hAnsi="Courier New" w:cs="Courier New"/>
        </w:rPr>
        <w:t>private</w:t>
      </w:r>
      <w:proofErr w:type="gramEnd"/>
      <w:r w:rsidRPr="000055E9">
        <w:rPr>
          <w:rFonts w:ascii="Courier New" w:hAnsi="Courier New" w:cs="Courier New"/>
        </w:rPr>
        <w:t xml:space="preserve"> int largeur,hauteur;  // Taille du Bot</w:t>
      </w:r>
    </w:p>
    <w:p w14:paraId="7246527B" w14:textId="77777777" w:rsidR="00494C92" w:rsidRPr="000055E9" w:rsidRDefault="00494C92" w:rsidP="00494C92">
      <w:pPr>
        <w:rPr>
          <w:rFonts w:ascii="Courier New" w:hAnsi="Courier New" w:cs="Courier New"/>
        </w:rPr>
      </w:pPr>
      <w:r w:rsidRPr="000055E9">
        <w:rPr>
          <w:rFonts w:ascii="Courier New" w:hAnsi="Courier New" w:cs="Courier New"/>
        </w:rPr>
        <w:t xml:space="preserve">    </w:t>
      </w:r>
      <w:proofErr w:type="gramStart"/>
      <w:r w:rsidRPr="000055E9">
        <w:rPr>
          <w:rFonts w:ascii="Courier New" w:hAnsi="Courier New" w:cs="Courier New"/>
        </w:rPr>
        <w:t>private</w:t>
      </w:r>
      <w:proofErr w:type="gramEnd"/>
      <w:r w:rsidRPr="000055E9">
        <w:rPr>
          <w:rFonts w:ascii="Courier New" w:hAnsi="Courier New" w:cs="Courier New"/>
        </w:rPr>
        <w:t xml:space="preserve"> int vitesseX;         // Vitesse de déplacement dans l'axe x </w:t>
      </w:r>
    </w:p>
    <w:p w14:paraId="0ED73FEF" w14:textId="77777777" w:rsidR="00494C92" w:rsidRPr="000055E9" w:rsidRDefault="00494C92" w:rsidP="00494C92">
      <w:pPr>
        <w:rPr>
          <w:rFonts w:ascii="Courier New" w:hAnsi="Courier New" w:cs="Courier New"/>
        </w:rPr>
      </w:pPr>
      <w:r w:rsidRPr="000055E9">
        <w:rPr>
          <w:rFonts w:ascii="Courier New" w:hAnsi="Courier New" w:cs="Courier New"/>
        </w:rPr>
        <w:t xml:space="preserve">    </w:t>
      </w:r>
      <w:proofErr w:type="gramStart"/>
      <w:r w:rsidRPr="000055E9">
        <w:rPr>
          <w:rFonts w:ascii="Courier New" w:hAnsi="Courier New" w:cs="Courier New"/>
        </w:rPr>
        <w:t>private</w:t>
      </w:r>
      <w:proofErr w:type="gramEnd"/>
      <w:r w:rsidRPr="000055E9">
        <w:rPr>
          <w:rFonts w:ascii="Courier New" w:hAnsi="Courier New" w:cs="Courier New"/>
        </w:rPr>
        <w:t xml:space="preserve"> int vitesseY;         // Vitesse de déplacement dans l'axe y</w:t>
      </w:r>
    </w:p>
    <w:p w14:paraId="72BC6D97"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Corpsdetexte"/>
      </w:pPr>
      <w:r>
        <w:t xml:space="preserve">Le constructeur </w:t>
      </w:r>
      <w:proofErr w:type="gramStart"/>
      <w:r w:rsidRPr="00762908">
        <w:rPr>
          <w:i/>
        </w:rPr>
        <w:t>BotRebondissant</w:t>
      </w:r>
      <w:r w:rsidRPr="00762908">
        <w:t>(</w:t>
      </w:r>
      <w:proofErr w:type="gramEnd"/>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w:t>
      </w:r>
      <w:proofErr w:type="gramStart"/>
      <w:r w:rsidRPr="005D09DE">
        <w:rPr>
          <w:rFonts w:ascii="Courier New" w:hAnsi="Courier New" w:cs="Courier New"/>
        </w:rPr>
        <w:t>public</w:t>
      </w:r>
      <w:proofErr w:type="gramEnd"/>
      <w:r w:rsidRPr="005D09DE">
        <w:rPr>
          <w:rFonts w:ascii="Courier New" w:hAnsi="Courier New" w:cs="Courier New"/>
        </w:rPr>
        <w:t xml:space="preserve">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w:t>
      </w:r>
      <w:proofErr w:type="gramStart"/>
      <w:r w:rsidRPr="005D09DE">
        <w:rPr>
          <w:rFonts w:ascii="Courier New" w:hAnsi="Courier New" w:cs="Courier New"/>
        </w:rPr>
        <w:t>int</w:t>
      </w:r>
      <w:proofErr w:type="gramEnd"/>
      <w:r w:rsidRPr="005D09DE">
        <w:rPr>
          <w:rFonts w:ascii="Courier New" w:hAnsi="Courier New" w:cs="Courier New"/>
        </w:rPr>
        <w:t xml:space="preserve">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w:t>
      </w:r>
      <w:proofErr w:type="gramStart"/>
      <w:r w:rsidRPr="005D09DE">
        <w:rPr>
          <w:rFonts w:ascii="Courier New" w:hAnsi="Courier New" w:cs="Courier New"/>
        </w:rPr>
        <w:t>int</w:t>
      </w:r>
      <w:proofErr w:type="gramEnd"/>
      <w:r w:rsidRPr="005D09DE">
        <w:rPr>
          <w:rFonts w:ascii="Courier New" w:hAnsi="Courier New" w:cs="Courier New"/>
        </w:rPr>
        <w:t xml:space="preserve">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w:t>
      </w:r>
      <w:proofErr w:type="gramStart"/>
      <w:r w:rsidRPr="005D09DE">
        <w:rPr>
          <w:rFonts w:ascii="Courier New" w:hAnsi="Courier New" w:cs="Courier New"/>
        </w:rPr>
        <w:t>this</w:t>
      </w:r>
      <w:proofErr w:type="gramEnd"/>
      <w:r w:rsidRPr="005D09DE">
        <w:rPr>
          <w:rFonts w:ascii="Courier New" w:hAnsi="Courier New" w:cs="Courier New"/>
        </w:rPr>
        <w:t>.x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w:t>
      </w:r>
      <w:proofErr w:type="gramStart"/>
      <w:r w:rsidRPr="005D09DE">
        <w:rPr>
          <w:rFonts w:ascii="Courier New" w:hAnsi="Courier New" w:cs="Courier New"/>
        </w:rPr>
        <w:t>this.hauteur</w:t>
      </w:r>
      <w:proofErr w:type="gramEnd"/>
      <w:r w:rsidRPr="005D09DE">
        <w:rPr>
          <w:rFonts w:ascii="Courier New" w:hAnsi="Courier New" w:cs="Courier New"/>
        </w:rPr>
        <w:t xml:space="preserve">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proofErr w:type="gramStart"/>
      <w:r w:rsidRPr="009A50DE">
        <w:rPr>
          <w:rFonts w:ascii="Courier New" w:hAnsi="Courier New" w:cs="Courier New"/>
          <w:lang w:val="fr-CA"/>
        </w:rPr>
        <w:t>this.vitesseX</w:t>
      </w:r>
      <w:proofErr w:type="gramEnd"/>
      <w:r w:rsidRPr="009A50DE">
        <w:rPr>
          <w:rFonts w:ascii="Courier New" w:hAnsi="Courier New" w:cs="Courier New"/>
          <w:lang w:val="fr-CA"/>
        </w:rPr>
        <w:t xml:space="preserve"> = vitesseX; this.vitesseY = vitesseY;</w:t>
      </w:r>
    </w:p>
    <w:p w14:paraId="21D57AA0" w14:textId="77777777" w:rsidR="00494C92" w:rsidRPr="005D09DE"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15CE17A8" w14:textId="77777777" w:rsidR="00494C92" w:rsidRPr="00E52157"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E52157">
        <w:rPr>
          <w:b/>
          <w:bCs/>
        </w:rPr>
        <w:lastRenderedPageBreak/>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Corpsdetexte"/>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Corpsdetexte"/>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proofErr w:type="gramStart"/>
      <w:r w:rsidRPr="004528B4">
        <w:rPr>
          <w:i/>
          <w:iCs/>
        </w:rPr>
        <w:t>deplacer</w:t>
      </w:r>
      <w:r>
        <w:t>(</w:t>
      </w:r>
      <w:proofErr w:type="gramEnd"/>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Comportement d’un objet</w:t>
      </w:r>
    </w:p>
    <w:p w14:paraId="71AC938A"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Corpsdetexte"/>
      </w:pPr>
      <w:r>
        <w:t xml:space="preserve">La méthode </w:t>
      </w:r>
      <w:proofErr w:type="gramStart"/>
      <w:r w:rsidRPr="008758F8">
        <w:rPr>
          <w:i/>
          <w:iCs/>
        </w:rPr>
        <w:t>deplacer</w:t>
      </w:r>
      <w:r>
        <w:t>(</w:t>
      </w:r>
      <w:proofErr w:type="gramEnd"/>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public</w:t>
      </w:r>
      <w:proofErr w:type="gramEnd"/>
      <w:r w:rsidRPr="000C33AF">
        <w:rPr>
          <w:rFonts w:ascii="Courier New" w:hAnsi="Courier New" w:cs="Courier New"/>
        </w:rPr>
        <w:t xml:space="preserve">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if</w:t>
      </w:r>
      <w:proofErr w:type="gramEnd"/>
      <w:r w:rsidRPr="000C33AF">
        <w:rPr>
          <w:rFonts w:ascii="Courier New" w:hAnsi="Courier New" w:cs="Courier New"/>
        </w:rPr>
        <w:t xml:space="preserve">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vitesseX</w:t>
      </w:r>
      <w:proofErr w:type="gramEnd"/>
      <w:r w:rsidRPr="000C33AF">
        <w:rPr>
          <w:rFonts w:ascii="Courier New" w:hAnsi="Courier New" w:cs="Courier New"/>
        </w:rPr>
        <w:t xml:space="preserve">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x</w:t>
      </w:r>
      <w:proofErr w:type="gramEnd"/>
      <w:r w:rsidRPr="000C33AF">
        <w:rPr>
          <w:rFonts w:ascii="Courier New" w:hAnsi="Courier New" w:cs="Courier New"/>
        </w:rPr>
        <w:t xml:space="preserve">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if</w:t>
      </w:r>
      <w:proofErr w:type="gramEnd"/>
      <w:r w:rsidRPr="000C33AF">
        <w:rPr>
          <w:rFonts w:ascii="Courier New" w:hAnsi="Courier New" w:cs="Courier New"/>
        </w:rPr>
        <w:t xml:space="preserve">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vitesseY</w:t>
      </w:r>
      <w:proofErr w:type="gramEnd"/>
      <w:r w:rsidRPr="000C33AF">
        <w:rPr>
          <w:rFonts w:ascii="Courier New" w:hAnsi="Courier New" w:cs="Courier New"/>
        </w:rPr>
        <w:t xml:space="preserve">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roofErr w:type="gramStart"/>
      <w:r w:rsidRPr="000C33AF">
        <w:rPr>
          <w:rFonts w:ascii="Courier New" w:hAnsi="Courier New" w:cs="Courier New"/>
        </w:rPr>
        <w:t>y</w:t>
      </w:r>
      <w:proofErr w:type="gramEnd"/>
      <w:r w:rsidRPr="000C33AF">
        <w:rPr>
          <w:rFonts w:ascii="Courier New" w:hAnsi="Courier New" w:cs="Courier New"/>
        </w:rPr>
        <w:t xml:space="preserve">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Corpsdetexte"/>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proofErr w:type="gramStart"/>
      <w:r w:rsidRPr="00CA224D">
        <w:rPr>
          <w:i/>
          <w:iCs/>
        </w:rPr>
        <w:t>deplacer</w:t>
      </w:r>
      <w:r>
        <w:t>(</w:t>
      </w:r>
      <w:proofErr w:type="gramEnd"/>
      <w:r>
        <w:t xml:space="preserve">). </w:t>
      </w:r>
    </w:p>
    <w:p w14:paraId="1C925C5B" w14:textId="637FA854" w:rsidR="00494C92" w:rsidRDefault="00494C92" w:rsidP="00494C92">
      <w:pPr>
        <w:pStyle w:val="Corpsdetexte"/>
      </w:pPr>
      <w:r>
        <w:t xml:space="preserve">La méthode </w:t>
      </w:r>
      <w:proofErr w:type="gramStart"/>
      <w:r w:rsidRPr="00E55361">
        <w:rPr>
          <w:i/>
          <w:iCs/>
        </w:rPr>
        <w:t>paint</w:t>
      </w:r>
      <w:r>
        <w:t>(</w:t>
      </w:r>
      <w:proofErr w:type="gramEnd"/>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proofErr w:type="gramStart"/>
      <w:r w:rsidRPr="004A7BC9">
        <w:rPr>
          <w:i/>
          <w:iCs/>
        </w:rPr>
        <w:t>effacer</w:t>
      </w:r>
      <w:r>
        <w:t>(</w:t>
      </w:r>
      <w:proofErr w:type="gramEnd"/>
      <w:r>
        <w:t xml:space="preserve">) utilise </w:t>
      </w:r>
      <w:r w:rsidR="009A6E8E">
        <w:t>les mêmes variables</w:t>
      </w:r>
      <w:r>
        <w:t>.</w:t>
      </w:r>
    </w:p>
    <w:p w14:paraId="35EDE155" w14:textId="77777777" w:rsidR="00494C92" w:rsidRDefault="00494C92" w:rsidP="00494C92">
      <w:pPr>
        <w:pStyle w:val="Corpsdetexte"/>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proofErr w:type="gramStart"/>
      <w:r w:rsidRPr="00D26BCD">
        <w:rPr>
          <w:i/>
          <w:iCs/>
        </w:rPr>
        <w:t>paint</w:t>
      </w:r>
      <w:r>
        <w:t>(</w:t>
      </w:r>
      <w:proofErr w:type="gramEnd"/>
      <w:r>
        <w:t>).</w:t>
      </w:r>
    </w:p>
    <w:p w14:paraId="01EA3E4B" w14:textId="67E2724E" w:rsidR="00494C92" w:rsidRPr="00353F45" w:rsidRDefault="00000000" w:rsidP="00494C92">
      <w:pPr>
        <w:pStyle w:val="Corpsdetexte"/>
      </w:pPr>
      <w:hyperlink r:id="rId362"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chapitre_7/Iti</w:t>
      </w:r>
      <w:r w:rsidR="00494C92" w:rsidRPr="005B2B59">
        <w:rPr>
          <w:rFonts w:ascii="Segoe UI" w:hAnsi="Segoe UI" w:cs="Segoe UI"/>
          <w:b/>
          <w:bCs/>
          <w:color w:val="586069"/>
          <w:lang w:val="fr-CA"/>
        </w:rPr>
        <w:t>Rebondissant.java</w:t>
      </w:r>
    </w:p>
    <w:p w14:paraId="3891FBC0" w14:textId="77777777" w:rsidR="00983A91" w:rsidRPr="00983A91" w:rsidRDefault="00983A91" w:rsidP="00983A91">
      <w:pPr>
        <w:pStyle w:val="Code"/>
        <w:rPr>
          <w:color w:val="000000"/>
          <w:lang w:eastAsia="zh-CN"/>
        </w:rPr>
      </w:pPr>
      <w:proofErr w:type="gramStart"/>
      <w:r w:rsidRPr="00983A91">
        <w:rPr>
          <w:b/>
          <w:bCs/>
          <w:color w:val="800000"/>
          <w:lang w:eastAsia="zh-CN"/>
        </w:rPr>
        <w:t>import</w:t>
      </w:r>
      <w:proofErr w:type="gramEnd"/>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proofErr w:type="gramStart"/>
      <w:r w:rsidRPr="00983A91">
        <w:rPr>
          <w:b/>
          <w:bCs/>
          <w:color w:val="800000"/>
          <w:lang w:eastAsia="zh-CN"/>
        </w:rPr>
        <w:t>public</w:t>
      </w:r>
      <w:proofErr w:type="gramEnd"/>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private</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private</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private</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private</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983A91">
      <w:pPr>
        <w:pStyle w:val="Code"/>
        <w:rPr>
          <w:color w:val="000000"/>
          <w:lang w:eastAsia="zh-CN"/>
        </w:rPr>
      </w:pPr>
    </w:p>
    <w:p w14:paraId="2A43031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983A91">
      <w:pPr>
        <w:pStyle w:val="Code"/>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w:t>
      </w:r>
      <w:proofErr w:type="gramStart"/>
      <w:r w:rsidRPr="00983A91">
        <w:rPr>
          <w:color w:val="000000"/>
          <w:lang w:val="en-CA" w:eastAsia="zh-CN"/>
        </w:rPr>
        <w:t>x</w:t>
      </w:r>
      <w:r w:rsidRPr="00983A91">
        <w:rPr>
          <w:color w:val="800080"/>
          <w:lang w:val="en-CA" w:eastAsia="zh-CN"/>
        </w:rPr>
        <w:t>;</w:t>
      </w:r>
      <w:proofErr w:type="gramEnd"/>
    </w:p>
    <w:p w14:paraId="501634F2" w14:textId="77777777" w:rsidR="00983A91" w:rsidRPr="00983A91" w:rsidRDefault="00983A91" w:rsidP="00983A91">
      <w:pPr>
        <w:pStyle w:val="Code"/>
        <w:rPr>
          <w:color w:val="000000"/>
          <w:lang w:val="en-CA" w:eastAsia="zh-CN"/>
        </w:rPr>
      </w:pPr>
      <w:r w:rsidRPr="00983A91">
        <w:rPr>
          <w:color w:val="000000"/>
          <w:lang w:val="en-CA" w:eastAsia="zh-CN"/>
        </w:rPr>
        <w:t xml:space="preserve">    </w:t>
      </w:r>
      <w:proofErr w:type="gramStart"/>
      <w:r w:rsidRPr="00983A91">
        <w:rPr>
          <w:b/>
          <w:bCs/>
          <w:color w:val="800000"/>
          <w:lang w:val="en-CA" w:eastAsia="zh-CN"/>
        </w:rPr>
        <w:t>this</w:t>
      </w:r>
      <w:r w:rsidRPr="00983A91">
        <w:rPr>
          <w:color w:val="808030"/>
          <w:lang w:val="en-CA" w:eastAsia="zh-CN"/>
        </w:rPr>
        <w:t>.</w:t>
      </w:r>
      <w:r w:rsidRPr="00983A91">
        <w:rPr>
          <w:color w:val="000000"/>
          <w:lang w:val="en-CA" w:eastAsia="zh-CN"/>
        </w:rPr>
        <w:t>y</w:t>
      </w:r>
      <w:proofErr w:type="gramEnd"/>
      <w:r w:rsidRPr="00983A91">
        <w:rPr>
          <w:color w:val="000000"/>
          <w:lang w:val="en-CA" w:eastAsia="zh-CN"/>
        </w:rPr>
        <w:t xml:space="preserve">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983A91">
      <w:pPr>
        <w:pStyle w:val="Code"/>
        <w:rPr>
          <w:color w:val="000000"/>
          <w:lang w:eastAsia="zh-CN"/>
        </w:rPr>
      </w:pPr>
      <w:r w:rsidRPr="00983A91">
        <w:rPr>
          <w:color w:val="000000"/>
          <w:lang w:val="en-CA" w:eastAsia="zh-CN"/>
        </w:rPr>
        <w:t xml:space="preserve">    </w:t>
      </w:r>
      <w:proofErr w:type="gramStart"/>
      <w:r w:rsidRPr="00983A91">
        <w:rPr>
          <w:b/>
          <w:bCs/>
          <w:color w:val="800000"/>
          <w:lang w:eastAsia="zh-CN"/>
        </w:rPr>
        <w:t>this</w:t>
      </w:r>
      <w:r w:rsidRPr="00983A91">
        <w:rPr>
          <w:color w:val="808030"/>
          <w:lang w:eastAsia="zh-CN"/>
        </w:rPr>
        <w:t>.</w:t>
      </w:r>
      <w:r w:rsidRPr="00983A91">
        <w:rPr>
          <w:color w:val="000000"/>
          <w:lang w:eastAsia="zh-CN"/>
        </w:rPr>
        <w:t>hauteur</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this</w:t>
      </w:r>
      <w:r w:rsidRPr="00983A91">
        <w:rPr>
          <w:color w:val="808030"/>
          <w:lang w:eastAsia="zh-CN"/>
        </w:rPr>
        <w:t>.</w:t>
      </w:r>
      <w:r w:rsidRPr="00983A91">
        <w:rPr>
          <w:color w:val="000000"/>
          <w:lang w:eastAsia="zh-CN"/>
        </w:rPr>
        <w:t>largeur</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983A91">
      <w:pPr>
        <w:pStyle w:val="Code"/>
        <w:rPr>
          <w:color w:val="000000"/>
          <w:lang w:eastAsia="zh-CN"/>
        </w:rPr>
      </w:pPr>
      <w:r w:rsidRPr="00983A91">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vitesseX</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983A91">
      <w:pPr>
        <w:pStyle w:val="Code"/>
        <w:rPr>
          <w:color w:val="000000"/>
          <w:lang w:eastAsia="zh-CN"/>
        </w:rPr>
      </w:pPr>
      <w:r w:rsidRPr="009A50DE">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vitesseY</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19FFC7B" w14:textId="77777777" w:rsidR="00983A91" w:rsidRPr="00983A91" w:rsidRDefault="00983A91" w:rsidP="00983A91">
      <w:pPr>
        <w:pStyle w:val="Code"/>
        <w:keepNext w:val="0"/>
        <w:keepLines w:val="0"/>
        <w:rPr>
          <w:color w:val="000000"/>
          <w:lang w:eastAsia="zh-CN"/>
        </w:rPr>
      </w:pPr>
    </w:p>
    <w:p w14:paraId="31A5C10B" w14:textId="180B447E"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Déplacement pour la prochaine itération</w:t>
      </w:r>
    </w:p>
    <w:p w14:paraId="3EEB8BFA"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if</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vitesseX</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x</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if</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vitesseY</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y</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983A91">
      <w:pPr>
        <w:pStyle w:val="Code"/>
        <w:rPr>
          <w:color w:val="000000"/>
          <w:lang w:eastAsia="zh-CN"/>
        </w:rPr>
      </w:pPr>
    </w:p>
    <w:p w14:paraId="0278EF0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BB7977"/>
          <w:lang w:eastAsia="zh-CN"/>
        </w:rPr>
        <w:t>int</w:t>
      </w:r>
      <w:proofErr w:type="gramEnd"/>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BB7977"/>
          <w:lang w:eastAsia="zh-CN"/>
        </w:rPr>
        <w:t>int</w:t>
      </w:r>
      <w:proofErr w:type="gramEnd"/>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setColor</w:t>
      </w:r>
      <w:proofErr w:type="gramEnd"/>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fillOval</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setColor</w:t>
      </w:r>
      <w:proofErr w:type="gramEnd"/>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drawArc</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fillOval</w:t>
      </w:r>
      <w:proofErr w:type="gramEnd"/>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fillOval</w:t>
      </w:r>
      <w:proofErr w:type="gramEnd"/>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drawLine</w:t>
      </w:r>
      <w:proofErr w:type="gramEnd"/>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drawLine</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drawLine</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drawLine</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drawLine</w:t>
      </w:r>
      <w:proofErr w:type="gramEnd"/>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983A91">
      <w:pPr>
        <w:pStyle w:val="Code"/>
        <w:rPr>
          <w:color w:val="000000"/>
          <w:lang w:eastAsia="zh-CN"/>
        </w:rPr>
      </w:pPr>
    </w:p>
    <w:p w14:paraId="5A947DD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Corpsdetexte"/>
      </w:pPr>
      <w:r>
        <w:t xml:space="preserve">Finalement, voici le code de la classe de la fenêtre </w:t>
      </w:r>
      <w:r w:rsidRPr="00620EDD">
        <w:rPr>
          <w:i/>
          <w:iCs/>
        </w:rPr>
        <w:t>ExempleJFrameAvecClassesPourBotEtIti</w:t>
      </w:r>
      <w:r>
        <w:t xml:space="preserve"> qui utilise les deux classes précédentes.</w:t>
      </w:r>
    </w:p>
    <w:p w14:paraId="369EC1AA" w14:textId="212D218F" w:rsidR="00494C92" w:rsidRPr="00354BB3" w:rsidRDefault="00000000" w:rsidP="00494C92">
      <w:pPr>
        <w:pStyle w:val="Corpsdetexte"/>
      </w:pPr>
      <w:hyperlink r:id="rId363"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chapitre_7/E</w:t>
      </w:r>
      <w:r w:rsidR="00494C92" w:rsidRPr="005B2B59">
        <w:rPr>
          <w:rFonts w:ascii="Segoe UI" w:hAnsi="Segoe UI" w:cs="Segoe UI"/>
          <w:b/>
          <w:bCs/>
          <w:color w:val="586069"/>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proofErr w:type="gramStart"/>
      <w:r w:rsidRPr="00983A91">
        <w:rPr>
          <w:b/>
          <w:bCs/>
          <w:color w:val="800000"/>
          <w:lang w:eastAsia="zh-CN"/>
        </w:rPr>
        <w:t>import</w:t>
      </w:r>
      <w:proofErr w:type="gramEnd"/>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983A91">
      <w:pPr>
        <w:pStyle w:val="Code"/>
        <w:rPr>
          <w:color w:val="000000"/>
          <w:lang w:eastAsia="zh-CN"/>
        </w:rPr>
      </w:pPr>
      <w:proofErr w:type="gramStart"/>
      <w:r w:rsidRPr="00983A91">
        <w:rPr>
          <w:b/>
          <w:bCs/>
          <w:color w:val="800000"/>
          <w:lang w:eastAsia="zh-CN"/>
        </w:rPr>
        <w:t>import</w:t>
      </w:r>
      <w:proofErr w:type="gramEnd"/>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983A91">
      <w:pPr>
        <w:pStyle w:val="Code"/>
        <w:rPr>
          <w:color w:val="000000"/>
          <w:lang w:eastAsia="zh-CN"/>
        </w:rPr>
      </w:pPr>
      <w:proofErr w:type="gramStart"/>
      <w:r w:rsidRPr="00983A91">
        <w:rPr>
          <w:b/>
          <w:bCs/>
          <w:color w:val="800000"/>
          <w:lang w:eastAsia="zh-CN"/>
        </w:rPr>
        <w:t>import</w:t>
      </w:r>
      <w:proofErr w:type="gramEnd"/>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983A91">
      <w:pPr>
        <w:pStyle w:val="Code"/>
        <w:keepNext w:val="0"/>
        <w:keepLines w:val="0"/>
        <w:rPr>
          <w:color w:val="000000"/>
          <w:lang w:eastAsia="zh-CN"/>
        </w:rPr>
      </w:pPr>
    </w:p>
    <w:p w14:paraId="65EE6711" w14:textId="77777777" w:rsidR="00983A91" w:rsidRPr="00983A91" w:rsidRDefault="00983A91" w:rsidP="00983A91">
      <w:pPr>
        <w:pStyle w:val="Code"/>
        <w:rPr>
          <w:color w:val="000000"/>
          <w:lang w:eastAsia="zh-CN"/>
        </w:rPr>
      </w:pPr>
      <w:proofErr w:type="gramStart"/>
      <w:r w:rsidRPr="00983A91">
        <w:rPr>
          <w:b/>
          <w:bCs/>
          <w:color w:val="800000"/>
          <w:lang w:eastAsia="zh-CN"/>
        </w:rPr>
        <w:lastRenderedPageBreak/>
        <w:t>public</w:t>
      </w:r>
      <w:proofErr w:type="gramEnd"/>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983A91">
      <w:pPr>
        <w:pStyle w:val="Code"/>
        <w:rPr>
          <w:color w:val="000000"/>
          <w:lang w:eastAsia="zh-CN"/>
        </w:rPr>
      </w:pPr>
    </w:p>
    <w:p w14:paraId="1FAF4DD6"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400</w:t>
      </w:r>
      <w:r w:rsidRPr="009A50DE">
        <w:rPr>
          <w:color w:val="800080"/>
          <w:lang w:val="en-CA" w:eastAsia="zh-CN"/>
        </w:rPr>
        <w:t>;</w:t>
      </w:r>
      <w:proofErr w:type="gramEnd"/>
    </w:p>
    <w:p w14:paraId="6406E2FB"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400</w:t>
      </w:r>
      <w:r w:rsidRPr="009A50DE">
        <w:rPr>
          <w:color w:val="800080"/>
          <w:lang w:val="en-CA" w:eastAsia="zh-CN"/>
        </w:rPr>
        <w:t>;</w:t>
      </w:r>
      <w:proofErr w:type="gramEnd"/>
    </w:p>
    <w:p w14:paraId="773EA89F" w14:textId="77777777" w:rsidR="00983A91" w:rsidRPr="009A50DE" w:rsidRDefault="00983A91" w:rsidP="00983A91">
      <w:pPr>
        <w:pStyle w:val="Code"/>
        <w:rPr>
          <w:color w:val="000000"/>
          <w:lang w:val="en-CA" w:eastAsia="zh-CN"/>
        </w:rPr>
      </w:pPr>
    </w:p>
    <w:p w14:paraId="39D7DC1D"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983A91">
      <w:pPr>
        <w:pStyle w:val="Code"/>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983A91">
      <w:pPr>
        <w:pStyle w:val="Code"/>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983A91">
      <w:pPr>
        <w:pStyle w:val="Code"/>
        <w:rPr>
          <w:color w:val="000000"/>
          <w:lang w:eastAsia="zh-CN"/>
        </w:rPr>
      </w:pPr>
      <w:r w:rsidRPr="00983A91">
        <w:rPr>
          <w:color w:val="000000"/>
          <w:lang w:eastAsia="zh-CN"/>
        </w:rPr>
        <w:t xml:space="preserve">    </w:t>
      </w:r>
    </w:p>
    <w:p w14:paraId="65FD434A" w14:textId="77777777" w:rsidR="00983A91" w:rsidRPr="00983A91" w:rsidRDefault="00983A91" w:rsidP="00983A91">
      <w:pPr>
        <w:pStyle w:val="Code"/>
        <w:keepNext w:val="0"/>
        <w:keepLines w:val="0"/>
        <w:rPr>
          <w:color w:val="000000"/>
          <w:lang w:eastAsia="zh-CN"/>
        </w:rPr>
      </w:pPr>
    </w:p>
    <w:p w14:paraId="400B5A01"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983A91">
      <w:pPr>
        <w:pStyle w:val="Code"/>
        <w:rPr>
          <w:color w:val="000000"/>
          <w:lang w:val="en-CA" w:eastAsia="zh-CN"/>
        </w:rPr>
      </w:pPr>
      <w:r w:rsidRPr="00983A91">
        <w:rPr>
          <w:color w:val="000000"/>
          <w:lang w:eastAsia="zh-CN"/>
        </w:rPr>
        <w:t xml:space="preserve">        </w:t>
      </w:r>
      <w:proofErr w:type="gramStart"/>
      <w:r w:rsidRPr="009A50DE">
        <w:rPr>
          <w:b/>
          <w:bCs/>
          <w:color w:val="800000"/>
          <w:lang w:val="en-CA" w:eastAsia="zh-CN"/>
        </w:rPr>
        <w:t>super</w:t>
      </w:r>
      <w:r w:rsidRPr="009A50DE">
        <w:rPr>
          <w:color w:val="808030"/>
          <w:lang w:val="en-CA" w:eastAsia="zh-CN"/>
        </w:rPr>
        <w:t>(</w:t>
      </w:r>
      <w:proofErr w:type="gramEnd"/>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983A91">
      <w:pPr>
        <w:pStyle w:val="Code"/>
        <w:rPr>
          <w:color w:val="000000"/>
          <w:lang w:val="en-CA" w:eastAsia="zh-CN"/>
        </w:rPr>
      </w:pPr>
      <w:r w:rsidRPr="009A50DE">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proofErr w:type="gramEnd"/>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983A91">
      <w:pPr>
        <w:pStyle w:val="Code"/>
        <w:rPr>
          <w:color w:val="000000"/>
          <w:lang w:val="en-CA" w:eastAsia="zh-CN"/>
        </w:rPr>
      </w:pPr>
      <w:r w:rsidRPr="009808AD">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setSize</w:t>
      </w:r>
      <w:proofErr w:type="gramEnd"/>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983A91">
      <w:pPr>
        <w:pStyle w:val="Code"/>
        <w:rPr>
          <w:color w:val="000000"/>
          <w:lang w:val="en-CA" w:eastAsia="zh-CN"/>
        </w:rPr>
      </w:pPr>
      <w:r w:rsidRPr="009808AD">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setVisible</w:t>
      </w:r>
      <w:proofErr w:type="gramEnd"/>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983A91">
      <w:pPr>
        <w:pStyle w:val="Code"/>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983A91">
      <w:pPr>
        <w:pStyle w:val="Code"/>
        <w:rPr>
          <w:color w:val="000000"/>
          <w:lang w:eastAsia="zh-CN"/>
        </w:rPr>
      </w:pPr>
    </w:p>
    <w:p w14:paraId="1E75B790" w14:textId="77777777" w:rsidR="00983A91" w:rsidRPr="009A50DE" w:rsidRDefault="00983A91" w:rsidP="00983A91">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983A91">
      <w:pPr>
        <w:pStyle w:val="Code"/>
        <w:rPr>
          <w:color w:val="000000"/>
          <w:lang w:eastAsia="zh-CN"/>
        </w:rPr>
      </w:pPr>
      <w:r w:rsidRPr="009A50DE">
        <w:rPr>
          <w:color w:val="000000"/>
          <w:lang w:eastAsia="zh-CN"/>
        </w:rPr>
        <w:t xml:space="preserve">        </w:t>
      </w:r>
      <w:proofErr w:type="gramStart"/>
      <w:r w:rsidRPr="009A50DE">
        <w:rPr>
          <w:color w:val="000000"/>
          <w:lang w:eastAsia="zh-CN"/>
        </w:rPr>
        <w:t>tamponImage</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983A91">
      <w:pPr>
        <w:pStyle w:val="Code"/>
        <w:rPr>
          <w:color w:val="000000"/>
          <w:lang w:eastAsia="zh-CN"/>
        </w:rPr>
      </w:pPr>
      <w:r w:rsidRPr="009A50DE">
        <w:rPr>
          <w:color w:val="000000"/>
          <w:lang w:eastAsia="zh-CN"/>
        </w:rPr>
        <w:t xml:space="preserve">        </w:t>
      </w:r>
      <w:proofErr w:type="gramStart"/>
      <w:r w:rsidRPr="009A50DE">
        <w:rPr>
          <w:color w:val="000000"/>
          <w:lang w:eastAsia="zh-CN"/>
        </w:rPr>
        <w:t>tamponGraphics</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983A91">
      <w:pPr>
        <w:pStyle w:val="Code"/>
        <w:rPr>
          <w:color w:val="000000"/>
          <w:lang w:eastAsia="zh-CN"/>
        </w:rPr>
      </w:pPr>
      <w:r w:rsidRPr="009A50DE">
        <w:rPr>
          <w:color w:val="000000"/>
          <w:lang w:eastAsia="zh-CN"/>
        </w:rPr>
        <w:t xml:space="preserve">        </w:t>
      </w:r>
    </w:p>
    <w:p w14:paraId="0B906365" w14:textId="77777777" w:rsidR="00983A91" w:rsidRPr="009A50DE" w:rsidRDefault="00983A91" w:rsidP="00983A91">
      <w:pPr>
        <w:pStyle w:val="Code"/>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983A91">
      <w:pPr>
        <w:pStyle w:val="Code"/>
        <w:rPr>
          <w:color w:val="000000"/>
          <w:lang w:eastAsia="zh-CN"/>
        </w:rPr>
      </w:pPr>
      <w:r w:rsidRPr="00983A91">
        <w:rPr>
          <w:color w:val="000000"/>
          <w:lang w:eastAsia="zh-CN"/>
        </w:rPr>
        <w:t xml:space="preserve">                </w:t>
      </w:r>
    </w:p>
    <w:p w14:paraId="1AAFE2BA"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while</w:t>
      </w:r>
      <w:proofErr w:type="gramEnd"/>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983A91">
      <w:pPr>
        <w:pStyle w:val="Code"/>
        <w:rPr>
          <w:color w:val="000000"/>
          <w:lang w:eastAsia="zh-CN"/>
        </w:rPr>
      </w:pPr>
    </w:p>
    <w:p w14:paraId="1D59961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983A91">
      <w:pPr>
        <w:pStyle w:val="Code"/>
        <w:rPr>
          <w:color w:val="000000"/>
          <w:lang w:val="en-CA" w:eastAsia="zh-CN"/>
        </w:rPr>
      </w:pPr>
      <w:r w:rsidRPr="00983A91">
        <w:rPr>
          <w:color w:val="000000"/>
          <w:lang w:eastAsia="zh-CN"/>
        </w:rPr>
        <w:t xml:space="preserve">            </w:t>
      </w:r>
      <w:proofErr w:type="gramStart"/>
      <w:r w:rsidRPr="009808AD">
        <w:rPr>
          <w:color w:val="000000"/>
          <w:lang w:val="en-CA" w:eastAsia="zh-CN"/>
        </w:rPr>
        <w:t>g</w:t>
      </w:r>
      <w:r w:rsidRPr="009808AD">
        <w:rPr>
          <w:color w:val="808030"/>
          <w:lang w:val="en-CA" w:eastAsia="zh-CN"/>
        </w:rPr>
        <w:t>.</w:t>
      </w:r>
      <w:r w:rsidRPr="009808AD">
        <w:rPr>
          <w:color w:val="000000"/>
          <w:lang w:val="en-CA" w:eastAsia="zh-CN"/>
        </w:rPr>
        <w:t>drawImage</w:t>
      </w:r>
      <w:proofErr w:type="gramEnd"/>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983A91">
      <w:pPr>
        <w:pStyle w:val="Code"/>
        <w:rPr>
          <w:color w:val="000000"/>
          <w:lang w:val="en-CA" w:eastAsia="zh-CN"/>
        </w:rPr>
      </w:pPr>
      <w:r w:rsidRPr="009808AD">
        <w:rPr>
          <w:color w:val="000000"/>
          <w:lang w:val="en-CA" w:eastAsia="zh-CN"/>
        </w:rPr>
        <w:t xml:space="preserve">            </w:t>
      </w:r>
      <w:proofErr w:type="gramStart"/>
      <w:r w:rsidRPr="009808AD">
        <w:rPr>
          <w:b/>
          <w:bCs/>
          <w:color w:val="800000"/>
          <w:lang w:val="en-CA" w:eastAsia="zh-CN"/>
        </w:rPr>
        <w:t>catch</w:t>
      </w:r>
      <w:r w:rsidRPr="009808AD">
        <w:rPr>
          <w:color w:val="808030"/>
          <w:lang w:val="en-CA" w:eastAsia="zh-CN"/>
        </w:rPr>
        <w:t>(</w:t>
      </w:r>
      <w:proofErr w:type="gramEnd"/>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proofErr w:type="gramStart"/>
      <w:r w:rsidRPr="009808AD">
        <w:rPr>
          <w:color w:val="808030"/>
          <w:lang w:val="en-CA" w:eastAsia="zh-CN"/>
        </w:rPr>
        <w:t>)</w:t>
      </w:r>
      <w:r w:rsidRPr="009808AD">
        <w:rPr>
          <w:color w:val="800080"/>
          <w:lang w:val="en-CA" w:eastAsia="zh-CN"/>
        </w:rPr>
        <w:t>;</w:t>
      </w:r>
      <w:proofErr w:type="gramEnd"/>
      <w:r w:rsidRPr="009808AD">
        <w:rPr>
          <w:color w:val="000000"/>
          <w:lang w:val="en-CA" w:eastAsia="zh-CN"/>
        </w:rPr>
        <w:t xml:space="preserve"> </w:t>
      </w:r>
    </w:p>
    <w:p w14:paraId="173EFA1B" w14:textId="77777777" w:rsidR="00983A91" w:rsidRPr="00983A91" w:rsidRDefault="00983A91" w:rsidP="00983A91">
      <w:pPr>
        <w:pStyle w:val="Code"/>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983A91">
      <w:pPr>
        <w:pStyle w:val="Code"/>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983A91">
      <w:pPr>
        <w:pStyle w:val="Code"/>
        <w:rPr>
          <w:color w:val="000000"/>
          <w:lang w:val="it-IT" w:eastAsia="zh-CN"/>
        </w:rPr>
      </w:pPr>
    </w:p>
    <w:p w14:paraId="2980772A" w14:textId="77777777" w:rsidR="00983A91" w:rsidRPr="00983A91" w:rsidRDefault="00983A91" w:rsidP="00983A91">
      <w:pPr>
        <w:pStyle w:val="Code"/>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983A91">
      <w:pPr>
        <w:pStyle w:val="Code"/>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983A91">
      <w:pPr>
        <w:pStyle w:val="Code"/>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w:t>
      </w:r>
      <w:proofErr w:type="gramStart"/>
      <w:r w:rsidRPr="009A50DE">
        <w:rPr>
          <w:color w:val="000000"/>
          <w:lang w:val="en-CA" w:eastAsia="zh-CN"/>
        </w:rPr>
        <w:t>args</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proofErr w:type="gramStart"/>
      <w:r w:rsidRPr="00983A91">
        <w:rPr>
          <w:b/>
          <w:bCs/>
          <w:color w:val="800000"/>
          <w:lang w:eastAsia="zh-CN"/>
        </w:rPr>
        <w:t>new</w:t>
      </w:r>
      <w:proofErr w:type="gramEnd"/>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Corpsdetexte"/>
      </w:pPr>
    </w:p>
    <w:p w14:paraId="72F8E5B0" w14:textId="39BA3F9C" w:rsidR="00494C92" w:rsidRDefault="00494C92" w:rsidP="00494C92">
      <w:pPr>
        <w:pStyle w:val="Corpsdetexte"/>
      </w:pPr>
      <w:r>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CF67E3">
        <w:t xml:space="preserve">Figure </w:t>
      </w:r>
      <w:r w:rsidR="00CF67E3">
        <w:rPr>
          <w:noProof/>
        </w:rPr>
        <w:t>24</w:t>
      </w:r>
      <w:r>
        <w:fldChar w:fldCharType="end"/>
      </w:r>
      <w:r>
        <w:t xml:space="preserve"> montre </w:t>
      </w:r>
      <w:r>
        <w:lastRenderedPageBreak/>
        <w:t xml:space="preserve">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9E50CE" w:rsidP="00494C92">
      <w:pPr>
        <w:pStyle w:val="Corpsdetexte"/>
        <w:jc w:val="center"/>
      </w:pPr>
      <w:r>
        <w:rPr>
          <w:noProof/>
        </w:rPr>
        <w:object w:dxaOrig="11924" w:dyaOrig="5941" w14:anchorId="7587875E">
          <v:shape id="_x0000_i1034" type="#_x0000_t75" alt="" style="width:497.55pt;height:249.3pt;mso-width-percent:0;mso-height-percent:0;mso-width-percent:0;mso-height-percent:0" o:ole="">
            <v:imagedata r:id="rId364" o:title=""/>
          </v:shape>
          <o:OLEObject Type="Embed" ProgID="MSPhotoEd.3" ShapeID="_x0000_i1034" DrawAspect="Content" ObjectID="_1765268522" r:id="rId365"/>
        </w:object>
      </w:r>
    </w:p>
    <w:p w14:paraId="2FE97D2D" w14:textId="2A1084A0" w:rsidR="00494C92" w:rsidRDefault="00494C92" w:rsidP="00494C92">
      <w:pPr>
        <w:pStyle w:val="Lgende"/>
        <w:jc w:val="center"/>
      </w:pPr>
      <w:bookmarkStart w:id="171" w:name="_Ref65315707"/>
      <w:r>
        <w:t xml:space="preserve">Figure </w:t>
      </w:r>
      <w:r>
        <w:fldChar w:fldCharType="begin"/>
      </w:r>
      <w:r>
        <w:instrText xml:space="preserve"> SEQ Figure \* ARABIC </w:instrText>
      </w:r>
      <w:r>
        <w:fldChar w:fldCharType="separate"/>
      </w:r>
      <w:r w:rsidR="00CF67E3">
        <w:rPr>
          <w:noProof/>
        </w:rPr>
        <w:t>24</w:t>
      </w:r>
      <w:r>
        <w:fldChar w:fldCharType="end"/>
      </w:r>
      <w:bookmarkEnd w:id="171"/>
      <w:r>
        <w:t>. Diagramme UML des classes.</w:t>
      </w:r>
    </w:p>
    <w:p w14:paraId="2B73E371" w14:textId="77777777" w:rsidR="00494C92" w:rsidRPr="00392AEE" w:rsidRDefault="00494C92" w:rsidP="00494C92">
      <w:pPr>
        <w:pStyle w:val="Corpsdetexte"/>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Corpsdetexte"/>
        <w:pBdr>
          <w:top w:val="single" w:sz="4" w:space="1" w:color="auto"/>
          <w:left w:val="single" w:sz="4" w:space="4" w:color="auto"/>
          <w:bottom w:val="single" w:sz="4" w:space="1" w:color="auto"/>
          <w:right w:val="single" w:sz="4" w:space="4" w:color="auto"/>
        </w:pBdr>
      </w:pPr>
      <w:r>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proofErr w:type="gramStart"/>
      <w:r w:rsidRPr="00FC1F4A">
        <w:rPr>
          <w:i/>
          <w:iCs/>
        </w:rPr>
        <w:t>BotRebondissant</w:t>
      </w:r>
      <w:r>
        <w:t>(</w:t>
      </w:r>
      <w:proofErr w:type="gramEnd"/>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w:t>
      </w:r>
      <w:r>
        <w:lastRenderedPageBreak/>
        <w:t xml:space="preserve">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Corpsdetexte"/>
      </w:pPr>
      <w:r>
        <w:t xml:space="preserve">Dans notre exemple, les méthodes </w:t>
      </w:r>
      <w:proofErr w:type="gramStart"/>
      <w:r w:rsidRPr="00A05F6F">
        <w:rPr>
          <w:i/>
          <w:iCs/>
        </w:rPr>
        <w:t>deplacer</w:t>
      </w:r>
      <w:r>
        <w:t>(</w:t>
      </w:r>
      <w:proofErr w:type="gramEnd"/>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Corpsdetexte"/>
      </w:pPr>
      <w:r>
        <w:t xml:space="preserve">D’autre part, le fait de passer les valeurs </w:t>
      </w:r>
      <w:r w:rsidRPr="00A05F6F">
        <w:rPr>
          <w:i/>
          <w:iCs/>
        </w:rPr>
        <w:t>largeurFenetre</w:t>
      </w:r>
      <w:r>
        <w:t xml:space="preserve"> et </w:t>
      </w:r>
      <w:r w:rsidRPr="00A05F6F">
        <w:rPr>
          <w:i/>
          <w:iCs/>
        </w:rPr>
        <w:t>hauteurFenetre</w:t>
      </w:r>
      <w:r>
        <w:t xml:space="preserve"> en paramètres à </w:t>
      </w:r>
      <w:proofErr w:type="gramStart"/>
      <w:r w:rsidRPr="00A5528C">
        <w:rPr>
          <w:i/>
          <w:iCs/>
        </w:rPr>
        <w:t>deplacer</w:t>
      </w:r>
      <w:r>
        <w:t>(</w:t>
      </w:r>
      <w:proofErr w:type="gramEnd"/>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Corpsdetexte"/>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éviter de passer ces paramètres à chacun des appels à </w:t>
      </w:r>
      <w:proofErr w:type="gramStart"/>
      <w:r w:rsidRPr="003A3B5D">
        <w:rPr>
          <w:i/>
          <w:iCs/>
        </w:rPr>
        <w:t>deplacer</w:t>
      </w:r>
      <w:r>
        <w:t>(</w:t>
      </w:r>
      <w:proofErr w:type="gramEnd"/>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Corpsdetexte"/>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proofErr w:type="gramStart"/>
      <w:r w:rsidRPr="00225107">
        <w:rPr>
          <w:i/>
        </w:rPr>
        <w:t>deplacer</w:t>
      </w:r>
      <w:r>
        <w:t>(</w:t>
      </w:r>
      <w:proofErr w:type="gramEnd"/>
      <w:r>
        <w:t xml:space="preserve">) a besoin de ces informations, d’où la nécessité de passer les paramètres à l’appel. Le choix d’en faire des paramètres de la méthode </w:t>
      </w:r>
      <w:proofErr w:type="gramStart"/>
      <w:r w:rsidRPr="00555907">
        <w:rPr>
          <w:i/>
        </w:rPr>
        <w:t>d</w:t>
      </w:r>
      <w:r>
        <w:rPr>
          <w:i/>
        </w:rPr>
        <w:t>e</w:t>
      </w:r>
      <w:r w:rsidRPr="00555907">
        <w:rPr>
          <w:i/>
        </w:rPr>
        <w:t>placer</w:t>
      </w:r>
      <w:r>
        <w:t>(</w:t>
      </w:r>
      <w:proofErr w:type="gramEnd"/>
      <w:r>
        <w:t>) est donc approprié dans notre exemple.</w:t>
      </w:r>
    </w:p>
    <w:p w14:paraId="5AA63B4C" w14:textId="77777777" w:rsidR="00494C92" w:rsidRPr="004154E3" w:rsidRDefault="00494C92" w:rsidP="00494C92">
      <w:pPr>
        <w:pStyle w:val="Corpsdetexte"/>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Corpsdetexte"/>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94"/>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boolean</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false</w:t>
            </w:r>
            <w:proofErr w:type="gramEnd"/>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byte</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char</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short</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int</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long</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float</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proofErr w:type="gramStart"/>
            <w:r w:rsidRPr="000B2F31">
              <w:rPr>
                <w:rFonts w:ascii="Courier" w:hAnsi="Courier" w:cs="Courier New"/>
                <w:color w:val="000000"/>
                <w:sz w:val="18"/>
              </w:rPr>
              <w:t>double</w:t>
            </w:r>
            <w:proofErr w:type="gramEnd"/>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proofErr w:type="gramStart"/>
            <w:r w:rsidRPr="000B2F31">
              <w:rPr>
                <w:rFonts w:ascii="Courier" w:hAnsi="Courier" w:cs="Courier New"/>
                <w:color w:val="000000"/>
                <w:sz w:val="18"/>
              </w:rPr>
              <w:t>null</w:t>
            </w:r>
            <w:proofErr w:type="gramEnd"/>
            <w:r w:rsidRPr="00D07764">
              <w:rPr>
                <w:rFonts w:ascii="Verdana" w:hAnsi="Verdana"/>
                <w:color w:val="000000"/>
                <w:sz w:val="20"/>
                <w:szCs w:val="20"/>
              </w:rPr>
              <w:t xml:space="preserve"> </w:t>
            </w:r>
          </w:p>
        </w:tc>
      </w:tr>
    </w:tbl>
    <w:p w14:paraId="67D09DF5" w14:textId="77777777" w:rsidR="00494C92" w:rsidRDefault="00494C92" w:rsidP="00494C92">
      <w:pPr>
        <w:pStyle w:val="Corpsdetexte"/>
        <w:rPr>
          <w:lang w:val="fr-CA"/>
        </w:rPr>
      </w:pPr>
    </w:p>
    <w:p w14:paraId="4948B4F7" w14:textId="77777777" w:rsidR="00494C92" w:rsidRDefault="00494C92" w:rsidP="00494C92">
      <w:pPr>
        <w:pStyle w:val="Corpsdetexte"/>
      </w:pPr>
      <w:r>
        <w:t>Il est cependant préférable de ne pas se fier sur cette initialisation implicite afin de faciliter la compréhension du programme.</w:t>
      </w:r>
    </w:p>
    <w:p w14:paraId="69238BE3" w14:textId="77777777" w:rsidR="00494C92" w:rsidRPr="00555907" w:rsidRDefault="00494C92" w:rsidP="00494C92">
      <w:pPr>
        <w:pStyle w:val="Corpsdetexte"/>
      </w:pPr>
    </w:p>
    <w:p w14:paraId="13BA6639" w14:textId="77777777" w:rsidR="00494C92" w:rsidRDefault="00494C92" w:rsidP="00494C92">
      <w:pPr>
        <w:pStyle w:val="Titre2"/>
      </w:pPr>
      <w:bookmarkStart w:id="172" w:name="_Toc84220829"/>
      <w:bookmarkStart w:id="173" w:name="_Toc44667601"/>
      <w:r>
        <w:t>Compilation et exécution d’un programme composé de plusieurs classes et de packages</w:t>
      </w:r>
      <w:bookmarkEnd w:id="172"/>
      <w:bookmarkEnd w:id="173"/>
    </w:p>
    <w:p w14:paraId="70F05B9E" w14:textId="14283EBE" w:rsidR="00494C92" w:rsidRDefault="00494C92" w:rsidP="00494C92">
      <w:pPr>
        <w:pStyle w:val="Corpsdetexte"/>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Corpsdetexte"/>
        <w:numPr>
          <w:ilvl w:val="0"/>
          <w:numId w:val="16"/>
        </w:numPr>
        <w:rPr>
          <w:b/>
          <w:bCs/>
        </w:rPr>
      </w:pPr>
      <w:r w:rsidRPr="005572CD">
        <w:rPr>
          <w:b/>
          <w:bCs/>
        </w:rPr>
        <w:t>Cas simple : répertoire courant sans packages</w:t>
      </w:r>
    </w:p>
    <w:p w14:paraId="69794640" w14:textId="77777777" w:rsidR="00494C92" w:rsidRDefault="00494C92" w:rsidP="00494C92">
      <w:pPr>
        <w:pStyle w:val="Corpsdetexte"/>
        <w:rPr>
          <w:b/>
          <w:bCs/>
        </w:rPr>
      </w:pPr>
      <w:r>
        <w:t>Regardons d’abord un cas simple sans packages où toutes les classes sont dans le répertoire courant.</w:t>
      </w:r>
    </w:p>
    <w:p w14:paraId="6C88FA49" w14:textId="77777777" w:rsidR="00494C92" w:rsidRDefault="00494C92" w:rsidP="00494C92">
      <w:pPr>
        <w:pStyle w:val="Corpsdetexte"/>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proofErr w:type="gramStart"/>
      <w:r w:rsidRPr="0092745C">
        <w:rPr>
          <w:i/>
          <w:iCs/>
        </w:rPr>
        <w:t>ExempleJFrameAvecClassesPourBotEtIti</w:t>
      </w:r>
      <w:r>
        <w:t>:</w:t>
      </w:r>
      <w:proofErr w:type="gramEnd"/>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Corpsdetexte"/>
      </w:pPr>
      <w:r>
        <w:rPr>
          <w:noProof/>
          <w:lang w:val="en-US" w:eastAsia="en-US"/>
        </w:rPr>
        <w:drawing>
          <wp:inline distT="0" distB="0" distL="0" distR="0" wp14:anchorId="0163CBA4" wp14:editId="6B9C3612">
            <wp:extent cx="5330476" cy="590135"/>
            <wp:effectExtent l="0" t="0" r="3810" b="635"/>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66">
                      <a:extLst>
                        <a:ext uri="{28A0092B-C50C-407E-A947-70E740481C1C}">
                          <a14:useLocalDpi xmlns:a14="http://schemas.microsoft.com/office/drawing/2010/main" val="0"/>
                        </a:ext>
                      </a:extLst>
                    </a:blip>
                    <a:stretch>
                      <a:fillRect/>
                    </a:stretch>
                  </pic:blipFill>
                  <pic:spPr>
                    <a:xfrm>
                      <a:off x="0" y="0"/>
                      <a:ext cx="5330476" cy="590135"/>
                    </a:xfrm>
                    <a:prstGeom prst="rect">
                      <a:avLst/>
                    </a:prstGeom>
                  </pic:spPr>
                </pic:pic>
              </a:graphicData>
            </a:graphic>
          </wp:inline>
        </w:drawing>
      </w:r>
      <w:r w:rsidR="00494C92">
        <w:t xml:space="preserve"> </w:t>
      </w:r>
    </w:p>
    <w:p w14:paraId="5D00D751" w14:textId="77777777" w:rsidR="00494C92" w:rsidRDefault="00494C92" w:rsidP="00494C92">
      <w:pPr>
        <w:pStyle w:val="Corpsdetexte"/>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Appelnotedebasdep"/>
        </w:rPr>
        <w:footnoteReference w:id="27"/>
      </w:r>
      <w:r>
        <w:t>, le compilateur regarde dans C:\MesProgrammes.</w:t>
      </w:r>
    </w:p>
    <w:p w14:paraId="04512887" w14:textId="77777777" w:rsidR="00494C92" w:rsidRDefault="00494C92" w:rsidP="00494C92">
      <w:pPr>
        <w:pStyle w:val="Corpsdetexte"/>
      </w:pPr>
      <w:r>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Corpsdetexte"/>
      </w:pPr>
      <w:r>
        <w:t xml:space="preserve">Ensuite, il est possible </w:t>
      </w:r>
      <w:r w:rsidR="00165126">
        <w:t>d’</w:t>
      </w:r>
      <w:r>
        <w:t>exécuter le fichier .</w:t>
      </w:r>
      <w:r w:rsidRPr="00280DCB">
        <w:rPr>
          <w:i/>
          <w:iCs/>
        </w:rPr>
        <w:t>class</w:t>
      </w:r>
      <w:r>
        <w:t xml:space="preserve"> de la classe qui contient le </w:t>
      </w:r>
      <w:proofErr w:type="gramStart"/>
      <w:r w:rsidRPr="00613BC8">
        <w:rPr>
          <w:i/>
          <w:iCs/>
        </w:rPr>
        <w:t>main</w:t>
      </w:r>
      <w:r>
        <w:t>(</w:t>
      </w:r>
      <w:proofErr w:type="gramEnd"/>
      <w:r>
        <w:t>) comme si ce n’était qu’une seule classe.</w:t>
      </w:r>
    </w:p>
    <w:p w14:paraId="00D6908B" w14:textId="6F02DAB7" w:rsidR="00494C92" w:rsidRDefault="004B7EE2" w:rsidP="00494C92">
      <w:pPr>
        <w:pStyle w:val="Corpsdetexte"/>
      </w:pPr>
      <w:r>
        <w:rPr>
          <w:noProof/>
          <w:lang w:val="en-US" w:eastAsia="en-US"/>
        </w:rPr>
        <w:drawing>
          <wp:inline distT="0" distB="0" distL="0" distR="0" wp14:anchorId="6C880E72" wp14:editId="0E7F0733">
            <wp:extent cx="5093478" cy="65540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67">
                      <a:extLst>
                        <a:ext uri="{28A0092B-C50C-407E-A947-70E740481C1C}">
                          <a14:useLocalDpi xmlns:a14="http://schemas.microsoft.com/office/drawing/2010/main" val="0"/>
                        </a:ext>
                      </a:extLst>
                    </a:blip>
                    <a:stretch>
                      <a:fillRect/>
                    </a:stretch>
                  </pic:blipFill>
                  <pic:spPr>
                    <a:xfrm>
                      <a:off x="0" y="0"/>
                      <a:ext cx="5093478" cy="655409"/>
                    </a:xfrm>
                    <a:prstGeom prst="rect">
                      <a:avLst/>
                    </a:prstGeom>
                  </pic:spPr>
                </pic:pic>
              </a:graphicData>
            </a:graphic>
          </wp:inline>
        </w:drawing>
      </w:r>
    </w:p>
    <w:p w14:paraId="4273D0EE" w14:textId="77777777" w:rsidR="00494C92" w:rsidRDefault="00494C92" w:rsidP="00494C92">
      <w:pPr>
        <w:pStyle w:val="Corpsdetexte"/>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w:t>
      </w:r>
      <w:r>
        <w:lastRenderedPageBreak/>
        <w:t xml:space="preserve">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Corpsdetexte"/>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Corpsdetexte"/>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Corpsdetexte"/>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Corpsdetexte"/>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Corpsdetexte"/>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Corpsdetexte"/>
        <w:numPr>
          <w:ilvl w:val="1"/>
          <w:numId w:val="14"/>
        </w:numPr>
      </w:pPr>
      <w:r>
        <w:t>Par l’option -</w:t>
      </w:r>
      <w:r w:rsidRPr="00A76C4C">
        <w:rPr>
          <w:i/>
          <w:iCs/>
        </w:rPr>
        <w:t>classpath</w:t>
      </w:r>
      <w:r>
        <w:t xml:space="preserve"> du compilateur</w:t>
      </w:r>
    </w:p>
    <w:p w14:paraId="1FF339BF" w14:textId="77777777" w:rsidR="00494C92" w:rsidRDefault="00494C92" w:rsidP="00494C92">
      <w:pPr>
        <w:pStyle w:val="Corpsdetexte"/>
        <w:numPr>
          <w:ilvl w:val="1"/>
          <w:numId w:val="14"/>
        </w:numPr>
      </w:pPr>
      <w:r>
        <w:t xml:space="preserve">Sinon, par la variable d’environnement </w:t>
      </w:r>
      <w:r w:rsidRPr="00D73972">
        <w:rPr>
          <w:i/>
          <w:iCs/>
        </w:rPr>
        <w:t>classpath</w:t>
      </w:r>
    </w:p>
    <w:p w14:paraId="50FB26A8" w14:textId="77777777" w:rsidR="00494C92" w:rsidRDefault="00494C92" w:rsidP="00494C92">
      <w:pPr>
        <w:pStyle w:val="Corpsdetexte"/>
        <w:numPr>
          <w:ilvl w:val="1"/>
          <w:numId w:val="14"/>
        </w:numPr>
      </w:pPr>
      <w:r>
        <w:t>Sinon, c’est le répertoire courant</w:t>
      </w:r>
    </w:p>
    <w:p w14:paraId="4E06E5CE" w14:textId="77777777" w:rsidR="00494C92" w:rsidRDefault="00494C92" w:rsidP="00494C92">
      <w:pPr>
        <w:pStyle w:val="Corpsdetexte"/>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proofErr w:type="gramStart"/>
      <w:r w:rsidRPr="00A92BBE">
        <w:rPr>
          <w:i/>
          <w:iCs/>
        </w:rPr>
        <w:t>Classe</w:t>
      </w:r>
      <w:r>
        <w:rPr>
          <w:i/>
          <w:iCs/>
        </w:rPr>
        <w:t xml:space="preserve">1.java </w:t>
      </w:r>
      <w:r>
        <w:t xml:space="preserve"> est</w:t>
      </w:r>
      <w:proofErr w:type="gramEnd"/>
      <w:r>
        <w:t xml:space="preserve">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Corpsdetexte"/>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Corpsdetexte"/>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Corpsdetexte"/>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w:t>
      </w:r>
      <w:proofErr w:type="gramStart"/>
      <w:r>
        <w:t>ou</w:t>
      </w:r>
      <w:proofErr w:type="gramEnd"/>
      <w:r>
        <w:t xml:space="preserve"> .</w:t>
      </w:r>
      <w:r w:rsidRPr="00813695">
        <w:rPr>
          <w:i/>
          <w:iCs/>
        </w:rPr>
        <w:t>zip</w:t>
      </w:r>
      <w:r>
        <w:t>) qui contient la structure de répertoire des packages.</w:t>
      </w:r>
    </w:p>
    <w:p w14:paraId="45224633" w14:textId="77777777" w:rsidR="00494C92" w:rsidRDefault="00494C92" w:rsidP="00494C92">
      <w:pPr>
        <w:pStyle w:val="Corpsdetexte"/>
      </w:pPr>
      <w:r>
        <w:t xml:space="preserve">D’autre part, plutôt que de placer les fichiers compilés (.class) dans le même répertoire que les fichiers sources (.java), il est possible de spécifier un autre répertoire racine pour les fichiers compilés par l’option -d du compilateur. Ainsi, </w:t>
      </w:r>
      <w:r>
        <w:lastRenderedPageBreak/>
        <w:t>on obtient deux structures de répertoire identiques l’une pour les fichiers sources (.java), l’autre pour les fichiers compilés (.class). Le compilateur crée de nouveaux répertoires au besoin pour y placer le code compilé.</w:t>
      </w:r>
    </w:p>
    <w:p w14:paraId="4EEBF522" w14:textId="77777777" w:rsidR="00494C92" w:rsidRDefault="00494C92" w:rsidP="00494C92">
      <w:pPr>
        <w:pStyle w:val="Corpsdetexte"/>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77777777" w:rsidR="00494C92" w:rsidRDefault="00494C92" w:rsidP="00494C92">
      <w:pPr>
        <w:pStyle w:val="Corpsdetexte"/>
      </w:pPr>
      <w:r w:rsidRPr="00FB611A">
        <w:rPr>
          <w:b/>
          <w:bCs/>
        </w:rPr>
        <w:t>Exemple</w:t>
      </w:r>
      <w:r>
        <w:t xml:space="preserve">. </w:t>
      </w:r>
      <w:hyperlink r:id="rId368" w:history="1">
        <w:r w:rsidRPr="005B2B59">
          <w:rPr>
            <w:rFonts w:ascii="Segoe UI" w:hAnsi="Segoe UI" w:cs="Segoe UI"/>
            <w:b/>
            <w:bCs/>
            <w:color w:val="0366D6"/>
            <w:lang w:val="fr-CA"/>
          </w:rPr>
          <w:t>JavaPasAPas</w:t>
        </w:r>
      </w:hyperlink>
      <w:r w:rsidRPr="005B2B59">
        <w:rPr>
          <w:rFonts w:ascii="Segoe UI" w:hAnsi="Segoe UI" w:cs="Segoe UI"/>
          <w:color w:val="586069"/>
          <w:lang w:val="fr-CA"/>
        </w:rPr>
        <w:t>/</w:t>
      </w:r>
      <w:r w:rsidRPr="005B2B59">
        <w:rPr>
          <w:rFonts w:ascii="Segoe UI" w:hAnsi="Segoe UI" w:cs="Segoe UI"/>
          <w:b/>
          <w:bCs/>
          <w:color w:val="24292E"/>
          <w:lang w:val="fr-CA"/>
        </w:rPr>
        <w:t>Bonhommes</w:t>
      </w:r>
      <w:r w:rsidRPr="005B2B59">
        <w:rPr>
          <w:rFonts w:ascii="Segoe UI" w:hAnsi="Segoe UI" w:cs="Segoe UI"/>
          <w:color w:val="586069"/>
          <w:lang w:val="fr-CA"/>
        </w:rPr>
        <w:t>/</w:t>
      </w:r>
    </w:p>
    <w:p w14:paraId="10E2EDE4" w14:textId="77777777" w:rsidR="00494C92" w:rsidRDefault="00494C92" w:rsidP="00494C92">
      <w:pPr>
        <w:pStyle w:val="Corpsdetexte"/>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proofErr w:type="gramStart"/>
      <w:r w:rsidRPr="00BC175C">
        <w:rPr>
          <w:rFonts w:ascii="Courier New" w:hAnsi="Courier New" w:cs="Courier New"/>
          <w:highlight w:val="yellow"/>
        </w:rPr>
        <w:t>package</w:t>
      </w:r>
      <w:proofErr w:type="gramEnd"/>
      <w:r w:rsidRPr="00BC175C">
        <w:rPr>
          <w:rFonts w:ascii="Courier New" w:hAnsi="Courier New" w:cs="Courier New"/>
          <w:highlight w:val="yellow"/>
        </w:rPr>
        <w:t xml:space="preserv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proofErr w:type="gramStart"/>
      <w:r w:rsidRPr="00BC175C">
        <w:rPr>
          <w:rFonts w:ascii="Courier New" w:hAnsi="Courier New" w:cs="Courier New"/>
        </w:rPr>
        <w:t>import</w:t>
      </w:r>
      <w:proofErr w:type="gramEnd"/>
      <w:r w:rsidRPr="00BC175C">
        <w:rPr>
          <w:rFonts w:ascii="Courier New" w:hAnsi="Courier New" w:cs="Courier New"/>
        </w:rPr>
        <w:t xml:space="preserve"> java.awt.*;</w:t>
      </w:r>
    </w:p>
    <w:p w14:paraId="4BFB6415" w14:textId="77777777" w:rsidR="00494C92" w:rsidRPr="00BC175C" w:rsidRDefault="00494C92" w:rsidP="00494C92">
      <w:pPr>
        <w:rPr>
          <w:rFonts w:ascii="Courier New" w:hAnsi="Courier New" w:cs="Courier New"/>
        </w:rPr>
      </w:pPr>
      <w:proofErr w:type="gramStart"/>
      <w:r w:rsidRPr="00BC175C">
        <w:rPr>
          <w:rFonts w:ascii="Courier New" w:hAnsi="Courier New" w:cs="Courier New"/>
        </w:rPr>
        <w:t>public</w:t>
      </w:r>
      <w:proofErr w:type="gramEnd"/>
      <w:r w:rsidRPr="00BC175C">
        <w:rPr>
          <w:rFonts w:ascii="Courier New" w:hAnsi="Courier New" w:cs="Courier New"/>
        </w:rPr>
        <w:t xml:space="preserve">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Corpsdetexte"/>
      </w:pPr>
    </w:p>
    <w:p w14:paraId="210C251D" w14:textId="77777777" w:rsidR="00494C92" w:rsidRPr="00B71602" w:rsidRDefault="00494C92" w:rsidP="00494C92">
      <w:pPr>
        <w:rPr>
          <w:rFonts w:ascii="Courier New" w:hAnsi="Courier New" w:cs="Courier New"/>
        </w:rPr>
      </w:pPr>
      <w:proofErr w:type="gramStart"/>
      <w:r w:rsidRPr="00B71602">
        <w:rPr>
          <w:rFonts w:ascii="Courier New" w:hAnsi="Courier New" w:cs="Courier New"/>
          <w:highlight w:val="yellow"/>
        </w:rPr>
        <w:t>package</w:t>
      </w:r>
      <w:proofErr w:type="gramEnd"/>
      <w:r w:rsidRPr="00B71602">
        <w:rPr>
          <w:rFonts w:ascii="Courier New" w:hAnsi="Courier New" w:cs="Courier New"/>
          <w:highlight w:val="yellow"/>
        </w:rPr>
        <w:t xml:space="preserv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proofErr w:type="gramStart"/>
      <w:r w:rsidRPr="00B71602">
        <w:rPr>
          <w:rFonts w:ascii="Courier New" w:hAnsi="Courier New" w:cs="Courier New"/>
        </w:rPr>
        <w:t>import</w:t>
      </w:r>
      <w:proofErr w:type="gramEnd"/>
      <w:r w:rsidRPr="00B71602">
        <w:rPr>
          <w:rFonts w:ascii="Courier New" w:hAnsi="Courier New" w:cs="Courier New"/>
        </w:rPr>
        <w:t xml:space="preserve"> java.awt.*;</w:t>
      </w:r>
    </w:p>
    <w:p w14:paraId="7D7BE6C6" w14:textId="77777777" w:rsidR="00494C92" w:rsidRPr="00B71602" w:rsidRDefault="00494C92" w:rsidP="00494C92">
      <w:pPr>
        <w:rPr>
          <w:rFonts w:ascii="Courier New" w:hAnsi="Courier New" w:cs="Courier New"/>
        </w:rPr>
      </w:pPr>
      <w:proofErr w:type="gramStart"/>
      <w:r w:rsidRPr="00B71602">
        <w:rPr>
          <w:rFonts w:ascii="Courier New" w:hAnsi="Courier New" w:cs="Courier New"/>
        </w:rPr>
        <w:t>public</w:t>
      </w:r>
      <w:proofErr w:type="gramEnd"/>
      <w:r w:rsidRPr="00B71602">
        <w:rPr>
          <w:rFonts w:ascii="Courier New" w:hAnsi="Courier New" w:cs="Courier New"/>
        </w:rPr>
        <w:t xml:space="preserve">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Corpsdetexte"/>
      </w:pPr>
    </w:p>
    <w:p w14:paraId="3AE58628" w14:textId="77777777" w:rsidR="00494C92" w:rsidRDefault="00494C92" w:rsidP="00494C92">
      <w:pPr>
        <w:pStyle w:val="Corpsdetexte"/>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proofErr w:type="gramStart"/>
      <w:r w:rsidRPr="0099728B">
        <w:rPr>
          <w:rFonts w:ascii="Courier New" w:hAnsi="Courier New" w:cs="Courier New"/>
          <w:highlight w:val="yellow"/>
        </w:rPr>
        <w:t>import</w:t>
      </w:r>
      <w:proofErr w:type="gramEnd"/>
      <w:r w:rsidRPr="0099728B">
        <w:rPr>
          <w:rFonts w:ascii="Courier New" w:hAnsi="Courier New" w:cs="Courier New"/>
          <w:highlight w:val="yellow"/>
        </w:rPr>
        <w:t xml:space="preserve">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proofErr w:type="gramStart"/>
      <w:r w:rsidRPr="0099728B">
        <w:rPr>
          <w:rFonts w:ascii="Courier New" w:hAnsi="Courier New" w:cs="Courier New"/>
        </w:rPr>
        <w:t>import</w:t>
      </w:r>
      <w:proofErr w:type="gramEnd"/>
      <w:r w:rsidRPr="0099728B">
        <w:rPr>
          <w:rFonts w:ascii="Courier New" w:hAnsi="Courier New" w:cs="Courier New"/>
        </w:rPr>
        <w:t xml:space="preserve"> java.awt.*;</w:t>
      </w:r>
    </w:p>
    <w:p w14:paraId="4F71BD9F" w14:textId="77777777" w:rsidR="00494C92" w:rsidRPr="0099728B" w:rsidRDefault="00494C92" w:rsidP="00494C92">
      <w:pPr>
        <w:rPr>
          <w:rFonts w:ascii="Courier New" w:hAnsi="Courier New" w:cs="Courier New"/>
        </w:rPr>
      </w:pPr>
      <w:proofErr w:type="gramStart"/>
      <w:r w:rsidRPr="0099728B">
        <w:rPr>
          <w:rFonts w:ascii="Courier New" w:hAnsi="Courier New" w:cs="Courier New"/>
        </w:rPr>
        <w:t>import</w:t>
      </w:r>
      <w:proofErr w:type="gramEnd"/>
      <w:r w:rsidRPr="0099728B">
        <w:rPr>
          <w:rFonts w:ascii="Courier New" w:hAnsi="Courier New" w:cs="Courier New"/>
        </w:rPr>
        <w:t xml:space="preserve"> javax.swing.*;</w:t>
      </w:r>
    </w:p>
    <w:p w14:paraId="59845600" w14:textId="77777777" w:rsidR="00494C92" w:rsidRPr="0099728B" w:rsidRDefault="00494C92" w:rsidP="00494C92">
      <w:pPr>
        <w:rPr>
          <w:rFonts w:ascii="Courier New" w:hAnsi="Courier New" w:cs="Courier New"/>
        </w:rPr>
      </w:pPr>
      <w:proofErr w:type="gramStart"/>
      <w:r w:rsidRPr="0099728B">
        <w:rPr>
          <w:rFonts w:ascii="Courier New" w:hAnsi="Courier New" w:cs="Courier New"/>
        </w:rPr>
        <w:t>import</w:t>
      </w:r>
      <w:proofErr w:type="gramEnd"/>
      <w:r w:rsidRPr="0099728B">
        <w:rPr>
          <w:rFonts w:ascii="Courier New" w:hAnsi="Courier New" w:cs="Courier New"/>
        </w:rPr>
        <w:t xml:space="preserve">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proofErr w:type="gramStart"/>
      <w:r w:rsidRPr="0099728B">
        <w:rPr>
          <w:rFonts w:ascii="Courier New" w:hAnsi="Courier New" w:cs="Courier New"/>
        </w:rPr>
        <w:t>public</w:t>
      </w:r>
      <w:proofErr w:type="gramEnd"/>
      <w:r w:rsidRPr="0099728B">
        <w:rPr>
          <w:rFonts w:ascii="Courier New" w:hAnsi="Courier New" w:cs="Courier New"/>
        </w:rPr>
        <w:t xml:space="preserve">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Corpsdetexte"/>
      </w:pPr>
    </w:p>
    <w:p w14:paraId="4D7B7BEB" w14:textId="77777777" w:rsidR="00494C92" w:rsidRDefault="00494C92" w:rsidP="00494C92">
      <w:pPr>
        <w:pStyle w:val="Corpsdetexte"/>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Corpsdetexte"/>
      </w:pPr>
      <w:r>
        <w:rPr>
          <w:noProof/>
          <w:lang w:val="en-US" w:eastAsia="en-US"/>
        </w:rPr>
        <w:drawing>
          <wp:inline distT="0" distB="0" distL="0" distR="0" wp14:anchorId="3A9F0A46" wp14:editId="32CD91FA">
            <wp:extent cx="5092700" cy="1333500"/>
            <wp:effectExtent l="0" t="0" r="0" b="0"/>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69">
                      <a:extLst>
                        <a:ext uri="{28A0092B-C50C-407E-A947-70E740481C1C}">
                          <a14:useLocalDpi xmlns:a14="http://schemas.microsoft.com/office/drawing/2010/main" val="0"/>
                        </a:ext>
                      </a:extLst>
                    </a:blip>
                    <a:srcRect l="1445" t="15850" r="1932" b="8501"/>
                    <a:stretch/>
                  </pic:blipFill>
                  <pic:spPr bwMode="auto">
                    <a:xfrm>
                      <a:off x="0" y="0"/>
                      <a:ext cx="5094214" cy="1333897"/>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Corpsdetexte"/>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Corpsdetexte"/>
      </w:pPr>
      <w:r>
        <w:rPr>
          <w:noProof/>
          <w:lang w:val="en-US" w:eastAsia="en-US"/>
        </w:rPr>
        <w:lastRenderedPageBreak/>
        <w:drawing>
          <wp:inline distT="0" distB="0" distL="0" distR="0" wp14:anchorId="025A032A" wp14:editId="0970D60D">
            <wp:extent cx="5372100" cy="1206500"/>
            <wp:effectExtent l="0" t="0" r="0" b="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70">
                      <a:extLst>
                        <a:ext uri="{28A0092B-C50C-407E-A947-70E740481C1C}">
                          <a14:useLocalDpi xmlns:a14="http://schemas.microsoft.com/office/drawing/2010/main" val="0"/>
                        </a:ext>
                      </a:extLst>
                    </a:blip>
                    <a:srcRect l="1152" t="15455" r="1353" b="7242"/>
                    <a:stretch/>
                  </pic:blipFill>
                  <pic:spPr bwMode="auto">
                    <a:xfrm>
                      <a:off x="0" y="0"/>
                      <a:ext cx="5374747" cy="1207094"/>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Corpsdetexte"/>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Corpsdetexte"/>
      </w:pPr>
      <w:r>
        <w:rPr>
          <w:noProof/>
          <w:lang w:val="en-US" w:eastAsia="en-US"/>
        </w:rPr>
        <w:drawing>
          <wp:inline distT="0" distB="0" distL="0" distR="0" wp14:anchorId="52380CAB" wp14:editId="5DC5A663">
            <wp:extent cx="5728400" cy="5565683"/>
            <wp:effectExtent l="0" t="0" r="5715"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71">
                      <a:extLst>
                        <a:ext uri="{28A0092B-C50C-407E-A947-70E740481C1C}">
                          <a14:useLocalDpi xmlns:a14="http://schemas.microsoft.com/office/drawing/2010/main" val="0"/>
                        </a:ext>
                      </a:extLst>
                    </a:blip>
                    <a:stretch>
                      <a:fillRect/>
                    </a:stretch>
                  </pic:blipFill>
                  <pic:spPr>
                    <a:xfrm>
                      <a:off x="0" y="0"/>
                      <a:ext cx="5728400" cy="5565683"/>
                    </a:xfrm>
                    <a:prstGeom prst="rect">
                      <a:avLst/>
                    </a:prstGeom>
                  </pic:spPr>
                </pic:pic>
              </a:graphicData>
            </a:graphic>
          </wp:inline>
        </w:drawing>
      </w:r>
    </w:p>
    <w:p w14:paraId="3147889A" w14:textId="77777777" w:rsidR="00494C92" w:rsidRDefault="00494C92" w:rsidP="00494C92">
      <w:pPr>
        <w:pStyle w:val="Corpsdetexte"/>
      </w:pPr>
      <w:r>
        <w:t>On exécute le programme comme dans le cas simple.</w:t>
      </w:r>
    </w:p>
    <w:p w14:paraId="20504F31" w14:textId="02980C9B" w:rsidR="00494C92" w:rsidRDefault="004B7EE2" w:rsidP="00494C92">
      <w:pPr>
        <w:pStyle w:val="Corpsdetexte"/>
      </w:pPr>
      <w:r>
        <w:rPr>
          <w:noProof/>
          <w:lang w:val="en-US" w:eastAsia="en-US"/>
        </w:rPr>
        <w:lastRenderedPageBreak/>
        <w:drawing>
          <wp:inline distT="0" distB="0" distL="0" distR="0" wp14:anchorId="4B4ACE9E" wp14:editId="7303CFE6">
            <wp:extent cx="5444114" cy="700527"/>
            <wp:effectExtent l="0" t="0" r="4445" b="444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67">
                      <a:extLst>
                        <a:ext uri="{28A0092B-C50C-407E-A947-70E740481C1C}">
                          <a14:useLocalDpi xmlns:a14="http://schemas.microsoft.com/office/drawing/2010/main" val="0"/>
                        </a:ext>
                      </a:extLst>
                    </a:blip>
                    <a:stretch>
                      <a:fillRect/>
                    </a:stretch>
                  </pic:blipFill>
                  <pic:spPr>
                    <a:xfrm>
                      <a:off x="0" y="0"/>
                      <a:ext cx="5444114" cy="700527"/>
                    </a:xfrm>
                    <a:prstGeom prst="rect">
                      <a:avLst/>
                    </a:prstGeom>
                  </pic:spPr>
                </pic:pic>
              </a:graphicData>
            </a:graphic>
          </wp:inline>
        </w:drawing>
      </w:r>
    </w:p>
    <w:p w14:paraId="43FADD12" w14:textId="77777777" w:rsidR="00494C92" w:rsidRDefault="00494C92" w:rsidP="00494C92">
      <w:pPr>
        <w:pStyle w:val="Corpsdetexte"/>
      </w:pPr>
      <w:r>
        <w:t xml:space="preserve">Il est à noter que plutôt que d’utiliser un énoncé </w:t>
      </w:r>
      <w:r w:rsidRPr="00494381">
        <w:rPr>
          <w:i/>
          <w:iCs/>
        </w:rPr>
        <w:t xml:space="preserve">import </w:t>
      </w:r>
      <w:proofErr w:type="gramStart"/>
      <w:r w:rsidRPr="00494381">
        <w:rPr>
          <w:i/>
          <w:iCs/>
        </w:rPr>
        <w:t>Bonhommes.*</w:t>
      </w:r>
      <w:proofErr w:type="gramEnd"/>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proofErr w:type="gramStart"/>
      <w:r w:rsidRPr="00F50EF1">
        <w:rPr>
          <w:rFonts w:ascii="Courier New" w:hAnsi="Courier New" w:cs="Courier New"/>
        </w:rPr>
        <w:t>import</w:t>
      </w:r>
      <w:proofErr w:type="gramEnd"/>
      <w:r w:rsidRPr="00F50EF1">
        <w:rPr>
          <w:rFonts w:ascii="Courier New" w:hAnsi="Courier New" w:cs="Courier New"/>
        </w:rPr>
        <w:t xml:space="preserve"> java.awt.*;</w:t>
      </w:r>
    </w:p>
    <w:p w14:paraId="3B31FC52" w14:textId="77777777" w:rsidR="00494C92" w:rsidRPr="00F50EF1" w:rsidRDefault="00494C92" w:rsidP="00494C92">
      <w:pPr>
        <w:rPr>
          <w:rFonts w:ascii="Courier New" w:hAnsi="Courier New" w:cs="Courier New"/>
        </w:rPr>
      </w:pPr>
      <w:proofErr w:type="gramStart"/>
      <w:r w:rsidRPr="00F50EF1">
        <w:rPr>
          <w:rFonts w:ascii="Courier New" w:hAnsi="Courier New" w:cs="Courier New"/>
        </w:rPr>
        <w:t>import</w:t>
      </w:r>
      <w:proofErr w:type="gramEnd"/>
      <w:r w:rsidRPr="00F50EF1">
        <w:rPr>
          <w:rFonts w:ascii="Courier New" w:hAnsi="Courier New" w:cs="Courier New"/>
        </w:rPr>
        <w:t xml:space="preserve"> javax.swing.*;</w:t>
      </w:r>
    </w:p>
    <w:p w14:paraId="07A9AB4A" w14:textId="77777777" w:rsidR="00494C92" w:rsidRPr="00F50EF1" w:rsidRDefault="00494C92" w:rsidP="00494C92">
      <w:pPr>
        <w:rPr>
          <w:rFonts w:ascii="Courier New" w:hAnsi="Courier New" w:cs="Courier New"/>
        </w:rPr>
      </w:pPr>
      <w:proofErr w:type="gramStart"/>
      <w:r w:rsidRPr="00F50EF1">
        <w:rPr>
          <w:rFonts w:ascii="Courier New" w:hAnsi="Courier New" w:cs="Courier New"/>
        </w:rPr>
        <w:t>import</w:t>
      </w:r>
      <w:proofErr w:type="gramEnd"/>
      <w:r w:rsidRPr="00F50EF1">
        <w:rPr>
          <w:rFonts w:ascii="Courier New" w:hAnsi="Courier New" w:cs="Courier New"/>
        </w:rPr>
        <w:t xml:space="preserve">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roofErr w:type="gramStart"/>
      <w:r w:rsidRPr="00F50EF1">
        <w:rPr>
          <w:rFonts w:ascii="Courier New" w:hAnsi="Courier New" w:cs="Courier New"/>
        </w:rPr>
        <w:t>);</w:t>
      </w:r>
      <w:proofErr w:type="gramEnd"/>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roofErr w:type="gramStart"/>
      <w:r w:rsidRPr="00F50EF1">
        <w:rPr>
          <w:rFonts w:ascii="Courier New" w:hAnsi="Courier New" w:cs="Courier New"/>
        </w:rPr>
        <w:t>);</w:t>
      </w:r>
      <w:proofErr w:type="gramEnd"/>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roofErr w:type="gramStart"/>
      <w:r w:rsidRPr="00F50EF1">
        <w:rPr>
          <w:rFonts w:ascii="Courier New" w:hAnsi="Courier New" w:cs="Courier New"/>
        </w:rPr>
        <w:t>);</w:t>
      </w:r>
      <w:proofErr w:type="gramEnd"/>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Corpsdetexte"/>
      </w:pPr>
    </w:p>
    <w:p w14:paraId="6CAA3DB0" w14:textId="218D59E8" w:rsidR="00494C92" w:rsidRDefault="00494C92" w:rsidP="00494C92">
      <w:pPr>
        <w:pStyle w:val="Corpsdetexte"/>
      </w:pPr>
      <w:r>
        <w:t xml:space="preserve">Le nom du package </w:t>
      </w:r>
      <w:proofErr w:type="gramStart"/>
      <w:r>
        <w:t>peut être</w:t>
      </w:r>
      <w:proofErr w:type="gramEnd"/>
      <w:r>
        <w:t xml:space="preserve"> spécifié avant le nom de classe dans le diagramme UML tel qu’illustré à la </w:t>
      </w:r>
      <w:r>
        <w:fldChar w:fldCharType="begin"/>
      </w:r>
      <w:r>
        <w:instrText xml:space="preserve"> REF _Ref65316368 \h </w:instrText>
      </w:r>
      <w:r>
        <w:fldChar w:fldCharType="separate"/>
      </w:r>
      <w:r w:rsidR="00CF67E3">
        <w:t xml:space="preserve">Figure </w:t>
      </w:r>
      <w:r w:rsidR="00CF67E3">
        <w:rPr>
          <w:noProof/>
        </w:rPr>
        <w:t>25</w:t>
      </w:r>
      <w:r>
        <w:fldChar w:fldCharType="end"/>
      </w:r>
      <w:r>
        <w:t xml:space="preserve">. </w:t>
      </w:r>
    </w:p>
    <w:p w14:paraId="5A0D7788" w14:textId="77777777" w:rsidR="00494C92" w:rsidRDefault="009E50CE" w:rsidP="00494C92">
      <w:pPr>
        <w:pStyle w:val="Corpsdetexte"/>
        <w:jc w:val="center"/>
      </w:pPr>
      <w:r>
        <w:rPr>
          <w:noProof/>
        </w:rPr>
        <w:object w:dxaOrig="11924" w:dyaOrig="5986" w14:anchorId="3F30DF1F">
          <v:shape id="_x0000_i1033" type="#_x0000_t75" alt="" style="width:497.55pt;height:249.3pt;mso-width-percent:0;mso-height-percent:0;mso-width-percent:0;mso-height-percent:0" o:ole="">
            <v:imagedata r:id="rId372" o:title=""/>
          </v:shape>
          <o:OLEObject Type="Embed" ProgID="MSPhotoEd.3" ShapeID="_x0000_i1033" DrawAspect="Content" ObjectID="_1765268523" r:id="rId373"/>
        </w:object>
      </w:r>
    </w:p>
    <w:p w14:paraId="51AF7A24" w14:textId="2EEEC23D" w:rsidR="00494C92" w:rsidRDefault="00494C92" w:rsidP="00494C92">
      <w:pPr>
        <w:pStyle w:val="Lgende"/>
        <w:jc w:val="center"/>
      </w:pPr>
      <w:bookmarkStart w:id="174" w:name="_Ref65316368"/>
      <w:r>
        <w:t xml:space="preserve">Figure </w:t>
      </w:r>
      <w:r>
        <w:fldChar w:fldCharType="begin"/>
      </w:r>
      <w:r>
        <w:instrText xml:space="preserve"> SEQ Figure \* ARABIC </w:instrText>
      </w:r>
      <w:r>
        <w:fldChar w:fldCharType="separate"/>
      </w:r>
      <w:r w:rsidR="00CF67E3">
        <w:rPr>
          <w:noProof/>
        </w:rPr>
        <w:t>25</w:t>
      </w:r>
      <w:r>
        <w:fldChar w:fldCharType="end"/>
      </w:r>
      <w:bookmarkEnd w:id="174"/>
      <w:r>
        <w:t xml:space="preserve">. Package </w:t>
      </w:r>
      <w:r w:rsidRPr="00A52D5B">
        <w:rPr>
          <w:i/>
        </w:rPr>
        <w:t>Bonhommes</w:t>
      </w:r>
    </w:p>
    <w:p w14:paraId="53ED99D5" w14:textId="77777777" w:rsidR="00494C92" w:rsidRDefault="00494C92" w:rsidP="00494C92">
      <w:pPr>
        <w:pStyle w:val="Corpsdetexte"/>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Corpsdetexte"/>
      </w:pPr>
      <w:r w:rsidRPr="00F240D0">
        <w:rPr>
          <w:b/>
          <w:bCs/>
        </w:rPr>
        <w:lastRenderedPageBreak/>
        <w:t>Exercice</w:t>
      </w:r>
      <w:r>
        <w:t xml:space="preserve">. Supposons que le </w:t>
      </w:r>
      <w:r w:rsidRPr="00865D33">
        <w:rPr>
          <w:i/>
        </w:rPr>
        <w:t>Iti</w:t>
      </w:r>
      <w:r>
        <w:t xml:space="preserve"> se déplace dans l’axe </w:t>
      </w:r>
      <w:r w:rsidRPr="00D40686">
        <w:rPr>
          <w:i/>
        </w:rPr>
        <w:t>z</w:t>
      </w:r>
      <w:r>
        <w:t xml:space="preserve">. Coder une méthode </w:t>
      </w:r>
      <w:proofErr w:type="gramStart"/>
      <w:r w:rsidRPr="00020E3A">
        <w:rPr>
          <w:i/>
          <w:iCs/>
        </w:rPr>
        <w:t>deplacer</w:t>
      </w:r>
      <w:r>
        <w:t>(</w:t>
      </w:r>
      <w:proofErr w:type="gramEnd"/>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Titre2"/>
      </w:pPr>
      <w:bookmarkStart w:id="175" w:name="_Toc84220830"/>
      <w:bookmarkStart w:id="176" w:name="_Toc44667602"/>
      <w:r>
        <w:t>Limiter la répétition de code par la création d’une super-classe</w:t>
      </w:r>
      <w:bookmarkEnd w:id="175"/>
      <w:bookmarkEnd w:id="176"/>
    </w:p>
    <w:p w14:paraId="1132F053" w14:textId="77777777" w:rsidR="00494C92" w:rsidRDefault="00494C92" w:rsidP="00494C92">
      <w:pPr>
        <w:pStyle w:val="Corpsdetexte"/>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Corpsdetexte"/>
      </w:pPr>
      <w:r w:rsidRPr="00430920">
        <w:rPr>
          <w:b/>
          <w:bCs/>
        </w:rPr>
        <w:t>Exemple</w:t>
      </w:r>
      <w:r>
        <w:t xml:space="preserve">. </w:t>
      </w:r>
    </w:p>
    <w:p w14:paraId="58FACC6E" w14:textId="55269314" w:rsidR="00494C92" w:rsidRDefault="00494C92" w:rsidP="00494C92">
      <w:pPr>
        <w:pStyle w:val="Corpsdetexte"/>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proofErr w:type="gramStart"/>
      <w:r w:rsidRPr="00183A39">
        <w:rPr>
          <w:i/>
          <w:iCs/>
        </w:rPr>
        <w:t>deplacer</w:t>
      </w:r>
      <w:r>
        <w:t>(</w:t>
      </w:r>
      <w:proofErr w:type="gramEnd"/>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28817194" w14:textId="77777777" w:rsidR="00494C92" w:rsidRDefault="009E50CE" w:rsidP="00494C92">
      <w:pPr>
        <w:pStyle w:val="Corpsdetexte"/>
        <w:jc w:val="center"/>
      </w:pPr>
      <w:r>
        <w:rPr>
          <w:noProof/>
        </w:rPr>
        <w:object w:dxaOrig="13063" w:dyaOrig="5986" w14:anchorId="274DB11D">
          <v:shape id="_x0000_i1032" type="#_x0000_t75" alt="" style="width:497.55pt;height:228.9pt;mso-width-percent:0;mso-height-percent:0;mso-width-percent:0;mso-height-percent:0" o:ole="">
            <v:imagedata r:id="rId374" o:title=""/>
          </v:shape>
          <o:OLEObject Type="Embed" ProgID="MSPhotoEd.3" ShapeID="_x0000_i1032" DrawAspect="Content" ObjectID="_1765268524" r:id="rId375"/>
        </w:object>
      </w:r>
    </w:p>
    <w:p w14:paraId="08EEF789" w14:textId="44E6AB39" w:rsidR="00494C92" w:rsidRDefault="00494C92" w:rsidP="00494C92">
      <w:pPr>
        <w:pStyle w:val="Lgende"/>
        <w:jc w:val="center"/>
      </w:pPr>
      <w:bookmarkStart w:id="177" w:name="_Ref65316874"/>
      <w:r>
        <w:t xml:space="preserve">Figure </w:t>
      </w:r>
      <w:r>
        <w:fldChar w:fldCharType="begin"/>
      </w:r>
      <w:r>
        <w:instrText xml:space="preserve"> SEQ Figure \* ARABIC </w:instrText>
      </w:r>
      <w:r>
        <w:fldChar w:fldCharType="separate"/>
      </w:r>
      <w:r w:rsidR="00CF67E3">
        <w:rPr>
          <w:noProof/>
        </w:rPr>
        <w:t>26</w:t>
      </w:r>
      <w:r>
        <w:fldChar w:fldCharType="end"/>
      </w:r>
      <w:bookmarkEnd w:id="177"/>
      <w:r>
        <w:t>. Abstraction de</w:t>
      </w:r>
      <w:r w:rsidR="00A7275C">
        <w:t xml:space="preserve">s </w:t>
      </w:r>
      <w:r w:rsidR="00147DE5">
        <w:t xml:space="preserve">aspects communs </w:t>
      </w:r>
      <w:r>
        <w:t>par création d’une super-classe.</w:t>
      </w:r>
    </w:p>
    <w:p w14:paraId="529B0228" w14:textId="07B5FFC4" w:rsidR="00494C92" w:rsidRPr="00EC3FCD" w:rsidRDefault="00000000" w:rsidP="00494C92">
      <w:pPr>
        <w:pStyle w:val="Corpsdetexte"/>
      </w:pPr>
      <w:hyperlink r:id="rId376"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78" w:name="OLE_LINK89"/>
      <w:bookmarkStart w:id="179" w:name="OLE_LINK90"/>
      <w:r w:rsidR="00983A91">
        <w:rPr>
          <w:rFonts w:ascii="Segoe UI" w:hAnsi="Segoe UI" w:cs="Segoe UI"/>
          <w:b/>
          <w:bCs/>
          <w:color w:val="586069"/>
          <w:lang w:val="fr-CA"/>
        </w:rPr>
        <w:t>chapitre_7/E</w:t>
      </w:r>
      <w:r w:rsidR="00494C92" w:rsidRPr="005B2B59">
        <w:rPr>
          <w:rFonts w:ascii="Segoe UI" w:hAnsi="Segoe UI" w:cs="Segoe UI"/>
          <w:b/>
          <w:bCs/>
          <w:color w:val="586069"/>
          <w:lang w:val="fr-CA"/>
        </w:rPr>
        <w:t>ntiteRebondissante</w:t>
      </w:r>
      <w:bookmarkEnd w:id="178"/>
      <w:bookmarkEnd w:id="179"/>
      <w:r w:rsidR="00494C92" w:rsidRPr="005B2B59">
        <w:rPr>
          <w:rFonts w:ascii="Segoe UI" w:hAnsi="Segoe UI" w:cs="Segoe UI"/>
          <w:b/>
          <w:bCs/>
          <w:color w:val="586069"/>
          <w:lang w:val="fr-CA"/>
        </w:rPr>
        <w:t>.java</w:t>
      </w:r>
    </w:p>
    <w:p w14:paraId="1C84B68E" w14:textId="77777777" w:rsidR="00983A91" w:rsidRPr="00983A91" w:rsidRDefault="00983A91" w:rsidP="00983A91">
      <w:pPr>
        <w:pStyle w:val="Code"/>
        <w:rPr>
          <w:color w:val="000000"/>
          <w:lang w:eastAsia="zh-CN"/>
        </w:rPr>
      </w:pPr>
      <w:proofErr w:type="gramStart"/>
      <w:r w:rsidRPr="00983A91">
        <w:rPr>
          <w:b/>
          <w:bCs/>
          <w:color w:val="800000"/>
          <w:lang w:eastAsia="zh-CN"/>
        </w:rPr>
        <w:t>import</w:t>
      </w:r>
      <w:proofErr w:type="gramEnd"/>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983A91">
      <w:pPr>
        <w:pStyle w:val="Code"/>
        <w:rPr>
          <w:color w:val="000000"/>
          <w:lang w:eastAsia="zh-CN"/>
        </w:rPr>
      </w:pPr>
    </w:p>
    <w:p w14:paraId="2DAFA4A7" w14:textId="77777777" w:rsidR="00983A91" w:rsidRPr="00983A91" w:rsidRDefault="00983A91" w:rsidP="00983A91">
      <w:pPr>
        <w:pStyle w:val="Code"/>
        <w:rPr>
          <w:color w:val="000000"/>
          <w:lang w:eastAsia="zh-CN"/>
        </w:rPr>
      </w:pPr>
      <w:proofErr w:type="gramStart"/>
      <w:r w:rsidRPr="00983A91">
        <w:rPr>
          <w:b/>
          <w:bCs/>
          <w:color w:val="800000"/>
          <w:lang w:eastAsia="zh-CN"/>
        </w:rPr>
        <w:t>public</w:t>
      </w:r>
      <w:proofErr w:type="gramEnd"/>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protected</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protected</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protected</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protected</w:t>
      </w:r>
      <w:proofErr w:type="gramEnd"/>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w:t>
      </w:r>
      <w:proofErr w:type="gramStart"/>
      <w:r w:rsidRPr="007D7FB9">
        <w:rPr>
          <w:color w:val="000000"/>
          <w:lang w:val="en-CA" w:eastAsia="zh-CN"/>
        </w:rPr>
        <w:t>x</w:t>
      </w:r>
      <w:r w:rsidRPr="007D7FB9">
        <w:rPr>
          <w:color w:val="800080"/>
          <w:lang w:val="en-CA" w:eastAsia="zh-CN"/>
        </w:rPr>
        <w:t>;</w:t>
      </w:r>
      <w:proofErr w:type="gramEnd"/>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proofErr w:type="gramStart"/>
      <w:r w:rsidRPr="007D7FB9">
        <w:rPr>
          <w:b/>
          <w:bCs/>
          <w:color w:val="800000"/>
          <w:lang w:val="en-CA" w:eastAsia="zh-CN"/>
        </w:rPr>
        <w:t>this</w:t>
      </w:r>
      <w:r w:rsidRPr="007D7FB9">
        <w:rPr>
          <w:color w:val="808030"/>
          <w:lang w:val="en-CA" w:eastAsia="zh-CN"/>
        </w:rPr>
        <w:t>.</w:t>
      </w:r>
      <w:r w:rsidRPr="007D7FB9">
        <w:rPr>
          <w:color w:val="000000"/>
          <w:lang w:val="en-CA" w:eastAsia="zh-CN"/>
        </w:rPr>
        <w:t>y</w:t>
      </w:r>
      <w:proofErr w:type="gramEnd"/>
      <w:r w:rsidRPr="007D7FB9">
        <w:rPr>
          <w:color w:val="000000"/>
          <w:lang w:val="en-CA" w:eastAsia="zh-CN"/>
        </w:rPr>
        <w:t xml:space="preserve">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proofErr w:type="gramStart"/>
      <w:r w:rsidRPr="00983A91">
        <w:rPr>
          <w:b/>
          <w:bCs/>
          <w:color w:val="800000"/>
          <w:lang w:eastAsia="zh-CN"/>
        </w:rPr>
        <w:t>this</w:t>
      </w:r>
      <w:r w:rsidRPr="00983A91">
        <w:rPr>
          <w:color w:val="808030"/>
          <w:lang w:eastAsia="zh-CN"/>
        </w:rPr>
        <w:t>.</w:t>
      </w:r>
      <w:r w:rsidRPr="00983A91">
        <w:rPr>
          <w:color w:val="000000"/>
          <w:lang w:eastAsia="zh-CN"/>
        </w:rPr>
        <w:t>hauteur</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this</w:t>
      </w:r>
      <w:r w:rsidRPr="00983A91">
        <w:rPr>
          <w:color w:val="808030"/>
          <w:lang w:eastAsia="zh-CN"/>
        </w:rPr>
        <w:t>.</w:t>
      </w:r>
      <w:r w:rsidRPr="00983A91">
        <w:rPr>
          <w:color w:val="000000"/>
          <w:lang w:eastAsia="zh-CN"/>
        </w:rPr>
        <w:t>largeur</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vitesseX</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vitesseY</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983A91">
      <w:pPr>
        <w:pStyle w:val="Code"/>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if</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vitesseX</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x</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if</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vitesseY</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y</w:t>
      </w:r>
      <w:proofErr w:type="gramEnd"/>
      <w:r w:rsidRPr="00983A91">
        <w:rPr>
          <w:color w:val="000000"/>
          <w:lang w:eastAsia="zh-CN"/>
        </w:rPr>
        <w:t xml:space="preserve">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983A91">
      <w:pPr>
        <w:pStyle w:val="Code"/>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b/>
          <w:bCs/>
          <w:color w:val="800000"/>
          <w:lang w:eastAsia="zh-CN"/>
        </w:rPr>
        <w:t>public</w:t>
      </w:r>
      <w:proofErr w:type="gramEnd"/>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w:t>
      </w:r>
      <w:proofErr w:type="gramStart"/>
      <w:r w:rsidRPr="00983A91">
        <w:rPr>
          <w:color w:val="000000"/>
          <w:lang w:eastAsia="zh-CN"/>
        </w:rPr>
        <w:t>g</w:t>
      </w:r>
      <w:r w:rsidRPr="00983A91">
        <w:rPr>
          <w:color w:val="808030"/>
          <w:lang w:eastAsia="zh-CN"/>
        </w:rPr>
        <w:t>.</w:t>
      </w:r>
      <w:r w:rsidRPr="00983A91">
        <w:rPr>
          <w:color w:val="000000"/>
          <w:lang w:eastAsia="zh-CN"/>
        </w:rPr>
        <w:t>clearRect</w:t>
      </w:r>
      <w:proofErr w:type="gramEnd"/>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Corpsdetexte"/>
      </w:pPr>
    </w:p>
    <w:p w14:paraId="1FFF77E1" w14:textId="77777777" w:rsidR="00494C92" w:rsidRPr="00F82EFD"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Corpsdetexte"/>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proofErr w:type="gramStart"/>
      <w:r w:rsidRPr="00A12653">
        <w:rPr>
          <w:rFonts w:ascii="Courier New" w:hAnsi="Courier New" w:cs="Courier New"/>
        </w:rPr>
        <w:t>public</w:t>
      </w:r>
      <w:proofErr w:type="gramEnd"/>
      <w:r w:rsidRPr="00A12653">
        <w:rPr>
          <w:rFonts w:ascii="Courier New" w:hAnsi="Courier New" w:cs="Courier New"/>
        </w:rPr>
        <w:t xml:space="preserve">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Corpsdetexte"/>
      </w:pPr>
    </w:p>
    <w:p w14:paraId="5EF712E4" w14:textId="2401257D" w:rsidR="00494C92" w:rsidRDefault="00494C92" w:rsidP="00494C92">
      <w:pPr>
        <w:pStyle w:val="Corpsdetexte"/>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479C8DEB" w14:textId="77777777" w:rsidR="00494C92" w:rsidRPr="00FF27E3"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Corpsdetexte"/>
      </w:pPr>
      <w:r>
        <w:t xml:space="preserve">Le modifieur </w:t>
      </w:r>
      <w:r w:rsidRPr="00FF27E3">
        <w:rPr>
          <w:i/>
          <w:iCs/>
        </w:rPr>
        <w:t>abstract</w:t>
      </w:r>
      <w:r>
        <w:t xml:space="preserve"> de la méthode </w:t>
      </w:r>
      <w:proofErr w:type="gramStart"/>
      <w:r w:rsidRPr="003F0696">
        <w:rPr>
          <w:i/>
          <w:iCs/>
        </w:rPr>
        <w:t>paint</w:t>
      </w:r>
      <w:r>
        <w:t>(</w:t>
      </w:r>
      <w:proofErr w:type="gramEnd"/>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proofErr w:type="gramStart"/>
      <w:r w:rsidRPr="006850FF">
        <w:rPr>
          <w:rFonts w:ascii="Courier New" w:hAnsi="Courier New" w:cs="Courier New"/>
          <w:highlight w:val="yellow"/>
        </w:rPr>
        <w:t>public</w:t>
      </w:r>
      <w:proofErr w:type="gramEnd"/>
      <w:r w:rsidRPr="006850FF">
        <w:rPr>
          <w:rFonts w:ascii="Courier New" w:hAnsi="Courier New" w:cs="Courier New"/>
          <w:highlight w:val="yellow"/>
        </w:rPr>
        <w:t xml:space="preserve"> abstract void paint (Graphics g) ;</w:t>
      </w:r>
    </w:p>
    <w:p w14:paraId="05232B9E" w14:textId="77777777" w:rsidR="00494C92" w:rsidRDefault="00494C92" w:rsidP="00494C92">
      <w:pPr>
        <w:pStyle w:val="Corpsdetexte"/>
      </w:pPr>
      <w:r>
        <w:lastRenderedPageBreak/>
        <w:t xml:space="preserve"> Donc, cette déclaration précise qu’une sous-classe de </w:t>
      </w:r>
      <w:r w:rsidRPr="00C80B97">
        <w:rPr>
          <w:i/>
          <w:iCs/>
        </w:rPr>
        <w:t>EntiteRebondissante</w:t>
      </w:r>
      <w:r>
        <w:t xml:space="preserve"> doit pouvoir répondre à un appel de la méthode </w:t>
      </w:r>
      <w:proofErr w:type="gramStart"/>
      <w:r w:rsidRPr="00E42952">
        <w:rPr>
          <w:i/>
          <w:iCs/>
        </w:rPr>
        <w:t>paint</w:t>
      </w:r>
      <w:r>
        <w:t>(</w:t>
      </w:r>
      <w:proofErr w:type="gramEnd"/>
      <w:r>
        <w:t xml:space="preserve">). Cette déclaration indique que les sous-classes concrètes doivent spécifier un corps de la méthode abstraite </w:t>
      </w:r>
      <w:proofErr w:type="gramStart"/>
      <w:r w:rsidRPr="003F0696">
        <w:rPr>
          <w:i/>
          <w:iCs/>
        </w:rPr>
        <w:t>paint</w:t>
      </w:r>
      <w:r>
        <w:t>(</w:t>
      </w:r>
      <w:proofErr w:type="gramEnd"/>
      <w:r>
        <w:t>).</w:t>
      </w:r>
    </w:p>
    <w:p w14:paraId="314D0040" w14:textId="77777777" w:rsidR="00494C92" w:rsidRPr="00117819"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9309F">
        <w:rPr>
          <w:b/>
          <w:bCs/>
        </w:rPr>
        <w:t xml:space="preserve">Modifieur </w:t>
      </w:r>
      <w:r w:rsidRPr="00A9309F">
        <w:rPr>
          <w:b/>
          <w:bCs/>
          <w:i/>
          <w:iCs/>
        </w:rPr>
        <w:t>protected</w:t>
      </w:r>
      <w:r>
        <w:rPr>
          <w:b/>
          <w:bCs/>
        </w:rPr>
        <w:t xml:space="preserve"> pour une variable</w:t>
      </w:r>
    </w:p>
    <w:p w14:paraId="720F6566" w14:textId="29437BA9"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w:t>
      </w:r>
      <w:proofErr w:type="gramStart"/>
      <w:r>
        <w:t>classes  (</w:t>
      </w:r>
      <w:proofErr w:type="gramEnd"/>
      <w:r>
        <w:t xml:space="preserve">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Corpsdetexte"/>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proofErr w:type="gramStart"/>
      <w:r w:rsidRPr="007D7FB9">
        <w:rPr>
          <w:b/>
          <w:bCs/>
          <w:color w:val="800000"/>
          <w:lang w:eastAsia="zh-CN"/>
        </w:rPr>
        <w:t>import</w:t>
      </w:r>
      <w:proofErr w:type="gramEnd"/>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7D7FB9">
      <w:pPr>
        <w:pStyle w:val="Code"/>
        <w:rPr>
          <w:color w:val="000000"/>
          <w:lang w:eastAsia="zh-CN"/>
        </w:rPr>
      </w:pPr>
      <w:proofErr w:type="gramStart"/>
      <w:r w:rsidRPr="007D7FB9">
        <w:rPr>
          <w:b/>
          <w:bCs/>
          <w:color w:val="800000"/>
          <w:lang w:eastAsia="zh-CN"/>
        </w:rPr>
        <w:t>public</w:t>
      </w:r>
      <w:proofErr w:type="gramEnd"/>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7D7FB9">
      <w:pPr>
        <w:pStyle w:val="Code"/>
        <w:rPr>
          <w:color w:val="000000"/>
          <w:lang w:eastAsia="zh-CN"/>
        </w:rPr>
      </w:pPr>
    </w:p>
    <w:p w14:paraId="6348CFB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b/>
          <w:bCs/>
          <w:color w:val="800000"/>
          <w:lang w:eastAsia="zh-CN"/>
        </w:rPr>
        <w:t>public</w:t>
      </w:r>
      <w:proofErr w:type="gramEnd"/>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BB7977"/>
          <w:lang w:eastAsia="zh-CN"/>
        </w:rPr>
        <w:t>int</w:t>
      </w:r>
      <w:proofErr w:type="gramEnd"/>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b/>
          <w:bCs/>
          <w:color w:val="800000"/>
          <w:lang w:eastAsia="zh-CN"/>
        </w:rPr>
        <w:t>super</w:t>
      </w:r>
      <w:r w:rsidRPr="007D7FB9">
        <w:rPr>
          <w:color w:val="808030"/>
          <w:lang w:eastAsia="zh-CN"/>
        </w:rPr>
        <w:t>(</w:t>
      </w:r>
      <w:proofErr w:type="gramEnd"/>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7D7FB9">
      <w:pPr>
        <w:pStyle w:val="Code"/>
        <w:rPr>
          <w:color w:val="000000"/>
          <w:lang w:eastAsia="zh-CN"/>
        </w:rPr>
      </w:pPr>
    </w:p>
    <w:p w14:paraId="23C1841F"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7D7FB9">
      <w:pPr>
        <w:pStyle w:val="Code"/>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w:t>
      </w:r>
      <w:proofErr w:type="gramStart"/>
      <w:r w:rsidRPr="009808AD">
        <w:rPr>
          <w:color w:val="000000"/>
          <w:lang w:val="en-CA" w:eastAsia="zh-CN"/>
        </w:rPr>
        <w:t>paint</w:t>
      </w:r>
      <w:r w:rsidRPr="009808AD">
        <w:rPr>
          <w:color w:val="808030"/>
          <w:lang w:val="en-CA" w:eastAsia="zh-CN"/>
        </w:rPr>
        <w:t>(</w:t>
      </w:r>
      <w:proofErr w:type="gramEnd"/>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7D7FB9">
      <w:pPr>
        <w:pStyle w:val="Code"/>
        <w:rPr>
          <w:color w:val="000000"/>
          <w:lang w:val="en-CA" w:eastAsia="zh-CN"/>
        </w:rPr>
      </w:pPr>
      <w:r w:rsidRPr="009808AD">
        <w:rPr>
          <w:color w:val="000000"/>
          <w:lang w:val="en-CA" w:eastAsia="zh-CN"/>
        </w:rPr>
        <w:t xml:space="preserve">    </w:t>
      </w:r>
      <w:proofErr w:type="gramStart"/>
      <w:r w:rsidRPr="009808AD">
        <w:rPr>
          <w:color w:val="000000"/>
          <w:lang w:val="en-CA" w:eastAsia="zh-CN"/>
        </w:rPr>
        <w:t>g</w:t>
      </w:r>
      <w:r w:rsidRPr="009808AD">
        <w:rPr>
          <w:color w:val="808030"/>
          <w:lang w:val="en-CA" w:eastAsia="zh-CN"/>
        </w:rPr>
        <w:t>.</w:t>
      </w:r>
      <w:r w:rsidRPr="009808AD">
        <w:rPr>
          <w:color w:val="000000"/>
          <w:lang w:val="en-CA" w:eastAsia="zh-CN"/>
        </w:rPr>
        <w:t>setColor</w:t>
      </w:r>
      <w:proofErr w:type="gramEnd"/>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7D7FB9">
      <w:pPr>
        <w:pStyle w:val="Code"/>
        <w:rPr>
          <w:color w:val="000000"/>
          <w:lang w:eastAsia="zh-CN"/>
        </w:rPr>
      </w:pPr>
      <w:r w:rsidRPr="009808AD">
        <w:rPr>
          <w:color w:val="000000"/>
          <w:lang w:val="en-CA"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fillOval</w:t>
      </w:r>
      <w:proofErr w:type="gramEnd"/>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7D7FB9">
      <w:pPr>
        <w:pStyle w:val="Code"/>
        <w:rPr>
          <w:color w:val="000000"/>
          <w:lang w:eastAsia="zh-CN"/>
        </w:rPr>
      </w:pPr>
    </w:p>
    <w:p w14:paraId="7B64E52A"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setColor</w:t>
      </w:r>
      <w:proofErr w:type="gramEnd"/>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fillRect</w:t>
      </w:r>
      <w:proofErr w:type="gramEnd"/>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fillRect</w:t>
      </w:r>
      <w:proofErr w:type="gramEnd"/>
      <w:r w:rsidRPr="007D7FB9">
        <w:rPr>
          <w:color w:val="808030"/>
          <w:lang w:eastAsia="zh-CN"/>
        </w:rPr>
        <w:t>(</w:t>
      </w:r>
    </w:p>
    <w:p w14:paraId="0C5FE4B9"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x</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y</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largeur</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hauteur</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drawLine</w:t>
      </w:r>
      <w:proofErr w:type="gramEnd"/>
      <w:r w:rsidRPr="007D7FB9">
        <w:rPr>
          <w:color w:val="808030"/>
          <w:lang w:eastAsia="zh-CN"/>
        </w:rPr>
        <w:t>(</w:t>
      </w:r>
    </w:p>
    <w:p w14:paraId="3EF7E8C6"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x</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y</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x</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y</w:t>
      </w:r>
      <w:proofErr w:type="gramEnd"/>
      <w:r w:rsidRPr="007D7FB9">
        <w:rPr>
          <w:color w:val="000000"/>
          <w:lang w:eastAsia="zh-CN"/>
        </w:rPr>
        <w:t xml:space="preserve">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setColor</w:t>
      </w:r>
      <w:proofErr w:type="gramEnd"/>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color w:val="000000"/>
          <w:lang w:eastAsia="zh-CN"/>
        </w:rPr>
        <w:t>g</w:t>
      </w:r>
      <w:r w:rsidRPr="007D7FB9">
        <w:rPr>
          <w:color w:val="808030"/>
          <w:lang w:eastAsia="zh-CN"/>
        </w:rPr>
        <w:t>.</w:t>
      </w:r>
      <w:r w:rsidRPr="007D7FB9">
        <w:rPr>
          <w:color w:val="000000"/>
          <w:lang w:eastAsia="zh-CN"/>
        </w:rPr>
        <w:t>fillRect</w:t>
      </w:r>
      <w:proofErr w:type="gramEnd"/>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Corpsdetexte"/>
      </w:pPr>
    </w:p>
    <w:p w14:paraId="1B4D9EBB" w14:textId="77777777" w:rsidR="00494C92" w:rsidRDefault="00494C92" w:rsidP="00494C92">
      <w:pPr>
        <w:pStyle w:val="Corpsdetexte"/>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proofErr w:type="gramStart"/>
      <w:r w:rsidRPr="0040420D">
        <w:rPr>
          <w:rFonts w:ascii="Courier New" w:hAnsi="Courier New" w:cs="Courier New"/>
        </w:rPr>
        <w:t>public</w:t>
      </w:r>
      <w:proofErr w:type="gramEnd"/>
      <w:r w:rsidRPr="0040420D">
        <w:rPr>
          <w:rFonts w:ascii="Courier New" w:hAnsi="Courier New" w:cs="Courier New"/>
        </w:rPr>
        <w:t xml:space="preserve">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Corpsdetexte"/>
      </w:pPr>
    </w:p>
    <w:p w14:paraId="1B50E1AF" w14:textId="77777777" w:rsidR="00494C92" w:rsidRDefault="00494C92" w:rsidP="00494C92">
      <w:pPr>
        <w:pStyle w:val="Corpsdetexte"/>
      </w:pPr>
      <w:r>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4DE1D0DD" w:rsidR="00494C92" w:rsidRPr="00A36612" w:rsidRDefault="00000000" w:rsidP="007D7FB9">
      <w:pPr>
        <w:pStyle w:val="Corpsdetexte"/>
        <w:keepNext/>
        <w:keepLines/>
      </w:pPr>
      <w:hyperlink r:id="rId377"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80" w:name="OLE_LINK93"/>
      <w:bookmarkStart w:id="181" w:name="OLE_LINK94"/>
      <w:r w:rsidR="007D7FB9">
        <w:rPr>
          <w:rFonts w:ascii="Segoe UI" w:hAnsi="Segoe UI" w:cs="Segoe UI"/>
          <w:b/>
          <w:bCs/>
          <w:color w:val="586069"/>
          <w:lang w:val="fr-CA"/>
        </w:rPr>
        <w:t>chapitre_7/E</w:t>
      </w:r>
      <w:r w:rsidR="00494C92" w:rsidRPr="005B2B59">
        <w:rPr>
          <w:rFonts w:ascii="Segoe UI" w:hAnsi="Segoe UI" w:cs="Segoe UI"/>
          <w:b/>
          <w:bCs/>
          <w:color w:val="586069"/>
          <w:lang w:val="fr-CA"/>
        </w:rPr>
        <w:t>xempleJFrameAvecSuperClassePourBotEtIti.java</w:t>
      </w:r>
      <w:bookmarkEnd w:id="180"/>
      <w:bookmarkEnd w:id="181"/>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proofErr w:type="gramStart"/>
      <w:r w:rsidRPr="007D7FB9">
        <w:rPr>
          <w:b/>
          <w:bCs/>
          <w:color w:val="800000"/>
          <w:lang w:eastAsia="zh-CN"/>
        </w:rPr>
        <w:t>import</w:t>
      </w:r>
      <w:proofErr w:type="gramEnd"/>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proofErr w:type="gramStart"/>
      <w:r w:rsidRPr="007D7FB9">
        <w:rPr>
          <w:b/>
          <w:bCs/>
          <w:color w:val="800000"/>
          <w:lang w:eastAsia="zh-CN"/>
        </w:rPr>
        <w:t>import</w:t>
      </w:r>
      <w:proofErr w:type="gramEnd"/>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proofErr w:type="gramStart"/>
      <w:r w:rsidRPr="007D7FB9">
        <w:rPr>
          <w:b/>
          <w:bCs/>
          <w:color w:val="800000"/>
          <w:lang w:eastAsia="zh-CN"/>
        </w:rPr>
        <w:t>import</w:t>
      </w:r>
      <w:proofErr w:type="gramEnd"/>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7D7FB9">
      <w:pPr>
        <w:pStyle w:val="Code"/>
        <w:rPr>
          <w:color w:val="000000"/>
          <w:lang w:eastAsia="zh-CN"/>
        </w:rPr>
      </w:pPr>
      <w:proofErr w:type="gramStart"/>
      <w:r w:rsidRPr="007D7FB9">
        <w:rPr>
          <w:b/>
          <w:bCs/>
          <w:color w:val="800000"/>
          <w:lang w:eastAsia="zh-CN"/>
        </w:rPr>
        <w:t>public</w:t>
      </w:r>
      <w:proofErr w:type="gramEnd"/>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7D7FB9">
      <w:pPr>
        <w:pStyle w:val="Code"/>
        <w:rPr>
          <w:color w:val="000000"/>
          <w:lang w:eastAsia="zh-CN"/>
        </w:rPr>
      </w:pPr>
    </w:p>
    <w:p w14:paraId="751904B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400</w:t>
      </w:r>
      <w:r w:rsidRPr="009A50DE">
        <w:rPr>
          <w:color w:val="800080"/>
          <w:lang w:val="en-CA" w:eastAsia="zh-CN"/>
        </w:rPr>
        <w:t>;</w:t>
      </w:r>
      <w:proofErr w:type="gramEnd"/>
    </w:p>
    <w:p w14:paraId="7A6BBDDC"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400</w:t>
      </w:r>
      <w:r w:rsidRPr="009A50DE">
        <w:rPr>
          <w:color w:val="800080"/>
          <w:lang w:val="en-CA" w:eastAsia="zh-CN"/>
        </w:rPr>
        <w:t>;</w:t>
      </w:r>
      <w:proofErr w:type="gramEnd"/>
    </w:p>
    <w:p w14:paraId="125FAD0A" w14:textId="77777777" w:rsidR="007D7FB9" w:rsidRPr="009A50DE" w:rsidRDefault="007D7FB9" w:rsidP="007D7FB9">
      <w:pPr>
        <w:pStyle w:val="Code"/>
        <w:rPr>
          <w:color w:val="000000"/>
          <w:lang w:val="en-CA" w:eastAsia="zh-CN"/>
        </w:rPr>
      </w:pPr>
    </w:p>
    <w:p w14:paraId="7B7E25E1"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7D7FB9">
      <w:pPr>
        <w:pStyle w:val="Code"/>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7D7FB9">
      <w:pPr>
        <w:pStyle w:val="Code"/>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7D7FB9">
      <w:pPr>
        <w:pStyle w:val="Code"/>
        <w:rPr>
          <w:color w:val="000000"/>
          <w:lang w:eastAsia="zh-CN"/>
        </w:rPr>
      </w:pPr>
    </w:p>
    <w:p w14:paraId="1F49B046"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b/>
          <w:bCs/>
          <w:color w:val="800000"/>
          <w:lang w:eastAsia="zh-CN"/>
        </w:rPr>
        <w:t>public</w:t>
      </w:r>
      <w:proofErr w:type="gramEnd"/>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7D7FB9">
      <w:pPr>
        <w:pStyle w:val="Code"/>
        <w:rPr>
          <w:color w:val="000000"/>
          <w:lang w:val="en-CA" w:eastAsia="zh-CN"/>
        </w:rPr>
      </w:pPr>
      <w:r w:rsidRPr="007D7FB9">
        <w:rPr>
          <w:color w:val="000000"/>
          <w:lang w:eastAsia="zh-CN"/>
        </w:rPr>
        <w:t xml:space="preserve">    </w:t>
      </w:r>
      <w:proofErr w:type="gramStart"/>
      <w:r w:rsidRPr="009A50DE">
        <w:rPr>
          <w:b/>
          <w:bCs/>
          <w:color w:val="800000"/>
          <w:lang w:val="en-CA" w:eastAsia="zh-CN"/>
        </w:rPr>
        <w:t>super</w:t>
      </w:r>
      <w:r w:rsidRPr="009A50DE">
        <w:rPr>
          <w:color w:val="808030"/>
          <w:lang w:val="en-CA" w:eastAsia="zh-CN"/>
        </w:rPr>
        <w:t>(</w:t>
      </w:r>
      <w:proofErr w:type="gramEnd"/>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7D7FB9">
      <w:pPr>
        <w:pStyle w:val="Code"/>
        <w:rPr>
          <w:color w:val="000000"/>
          <w:lang w:val="en-CA" w:eastAsia="zh-CN"/>
        </w:rPr>
      </w:pPr>
      <w:r w:rsidRPr="009A50DE">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proofErr w:type="gramEnd"/>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7D7FB9">
      <w:pPr>
        <w:pStyle w:val="Code"/>
        <w:rPr>
          <w:color w:val="000000"/>
          <w:lang w:val="en-CA" w:eastAsia="zh-CN"/>
        </w:rPr>
      </w:pPr>
      <w:r w:rsidRPr="009808AD">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setSize</w:t>
      </w:r>
      <w:proofErr w:type="gramEnd"/>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7D7FB9">
      <w:pPr>
        <w:pStyle w:val="Code"/>
        <w:rPr>
          <w:color w:val="000000"/>
          <w:lang w:val="en-CA" w:eastAsia="zh-CN"/>
        </w:rPr>
      </w:pPr>
      <w:r w:rsidRPr="009808AD">
        <w:rPr>
          <w:color w:val="000000"/>
          <w:lang w:val="en-CA" w:eastAsia="zh-CN"/>
        </w:rPr>
        <w:t xml:space="preserve">    </w:t>
      </w:r>
      <w:proofErr w:type="gramStart"/>
      <w:r w:rsidRPr="009808AD">
        <w:rPr>
          <w:b/>
          <w:bCs/>
          <w:color w:val="800000"/>
          <w:lang w:val="en-CA" w:eastAsia="zh-CN"/>
        </w:rPr>
        <w:t>this</w:t>
      </w:r>
      <w:r w:rsidRPr="009808AD">
        <w:rPr>
          <w:color w:val="808030"/>
          <w:lang w:val="en-CA" w:eastAsia="zh-CN"/>
        </w:rPr>
        <w:t>.</w:t>
      </w:r>
      <w:r w:rsidRPr="009808AD">
        <w:rPr>
          <w:color w:val="000000"/>
          <w:lang w:val="en-CA" w:eastAsia="zh-CN"/>
        </w:rPr>
        <w:t>setVisible</w:t>
      </w:r>
      <w:proofErr w:type="gramEnd"/>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7D7FB9">
      <w:pPr>
        <w:pStyle w:val="Code"/>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7D7FB9">
      <w:pPr>
        <w:pStyle w:val="Code"/>
        <w:rPr>
          <w:color w:val="000000"/>
          <w:lang w:eastAsia="zh-CN"/>
        </w:rPr>
      </w:pPr>
    </w:p>
    <w:p w14:paraId="72D685A4" w14:textId="77777777" w:rsidR="007D7FB9" w:rsidRPr="009A50DE" w:rsidRDefault="007D7FB9" w:rsidP="007D7FB9">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7D7FB9">
      <w:pPr>
        <w:pStyle w:val="Code"/>
        <w:rPr>
          <w:color w:val="000000"/>
          <w:lang w:eastAsia="zh-CN"/>
        </w:rPr>
      </w:pPr>
      <w:r w:rsidRPr="009A50DE">
        <w:rPr>
          <w:color w:val="000000"/>
          <w:lang w:eastAsia="zh-CN"/>
        </w:rPr>
        <w:t xml:space="preserve">    </w:t>
      </w:r>
      <w:proofErr w:type="gramStart"/>
      <w:r w:rsidRPr="009A50DE">
        <w:rPr>
          <w:color w:val="000000"/>
          <w:lang w:eastAsia="zh-CN"/>
        </w:rPr>
        <w:t>tamponImage</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7D7FB9">
      <w:pPr>
        <w:pStyle w:val="Code"/>
        <w:rPr>
          <w:color w:val="000000"/>
          <w:lang w:eastAsia="zh-CN"/>
        </w:rPr>
      </w:pPr>
      <w:r w:rsidRPr="009A50DE">
        <w:rPr>
          <w:color w:val="000000"/>
          <w:lang w:eastAsia="zh-CN"/>
        </w:rPr>
        <w:t xml:space="preserve">    </w:t>
      </w:r>
      <w:proofErr w:type="gramStart"/>
      <w:r w:rsidRPr="009A50DE">
        <w:rPr>
          <w:color w:val="000000"/>
          <w:lang w:eastAsia="zh-CN"/>
        </w:rPr>
        <w:t>tamponGraphics</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7D7FB9">
      <w:pPr>
        <w:pStyle w:val="Code"/>
        <w:rPr>
          <w:color w:val="000000"/>
          <w:lang w:eastAsia="zh-CN"/>
        </w:rPr>
      </w:pPr>
    </w:p>
    <w:p w14:paraId="1F731297" w14:textId="77777777" w:rsidR="007D7FB9" w:rsidRPr="009A50DE" w:rsidRDefault="007D7FB9" w:rsidP="007D7FB9">
      <w:pPr>
        <w:pStyle w:val="Code"/>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proofErr w:type="gramStart"/>
      <w:r w:rsidRPr="009A50DE">
        <w:rPr>
          <w:color w:val="000000"/>
          <w:lang w:eastAsia="zh-CN"/>
        </w:rPr>
        <w:t>BotSCEntiteRebondissante</w:t>
      </w:r>
      <w:r w:rsidRPr="009A50DE">
        <w:rPr>
          <w:color w:val="808030"/>
          <w:lang w:eastAsia="zh-CN"/>
        </w:rPr>
        <w:t>(</w:t>
      </w:r>
      <w:proofErr w:type="gramEnd"/>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7D7FB9">
      <w:pPr>
        <w:pStyle w:val="Code"/>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proofErr w:type="gramStart"/>
      <w:r w:rsidRPr="009A50DE">
        <w:rPr>
          <w:color w:val="000000"/>
          <w:lang w:eastAsia="zh-CN"/>
        </w:rPr>
        <w:t>BotSCEntiteRebondissante</w:t>
      </w:r>
      <w:r w:rsidRPr="009A50DE">
        <w:rPr>
          <w:color w:val="808030"/>
          <w:lang w:eastAsia="zh-CN"/>
        </w:rPr>
        <w:t>(</w:t>
      </w:r>
      <w:proofErr w:type="gramEnd"/>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7D7FB9">
      <w:pPr>
        <w:pStyle w:val="Code"/>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proofErr w:type="gramStart"/>
      <w:r w:rsidRPr="009A50DE">
        <w:rPr>
          <w:color w:val="000000"/>
          <w:lang w:eastAsia="zh-CN"/>
        </w:rPr>
        <w:t>ItiSCEntiteRebondissante</w:t>
      </w:r>
      <w:r w:rsidRPr="009A50DE">
        <w:rPr>
          <w:color w:val="808030"/>
          <w:lang w:eastAsia="zh-CN"/>
        </w:rPr>
        <w:t>(</w:t>
      </w:r>
      <w:proofErr w:type="gramEnd"/>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7D7FB9">
      <w:pPr>
        <w:pStyle w:val="Code"/>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7D7FB9">
      <w:pPr>
        <w:pStyle w:val="Code"/>
        <w:rPr>
          <w:color w:val="000000"/>
          <w:lang w:val="it-IT" w:eastAsia="zh-CN"/>
        </w:rPr>
      </w:pPr>
    </w:p>
    <w:p w14:paraId="130D46A6" w14:textId="77777777" w:rsidR="007D7FB9" w:rsidRPr="009808AD" w:rsidRDefault="007D7FB9" w:rsidP="007D7FB9">
      <w:pPr>
        <w:pStyle w:val="Code"/>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7D7FB9">
      <w:pPr>
        <w:pStyle w:val="Code"/>
        <w:rPr>
          <w:color w:val="000000"/>
          <w:lang w:eastAsia="zh-CN"/>
        </w:rPr>
      </w:pPr>
    </w:p>
    <w:p w14:paraId="2DB067D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7D7FB9">
      <w:pPr>
        <w:pStyle w:val="Code"/>
        <w:rPr>
          <w:color w:val="000000"/>
          <w:lang w:val="en-CA" w:eastAsia="zh-CN"/>
        </w:rPr>
      </w:pPr>
      <w:r w:rsidRPr="007D7FB9">
        <w:rPr>
          <w:color w:val="000000"/>
          <w:lang w:eastAsia="zh-CN"/>
        </w:rPr>
        <w:t xml:space="preserve">      </w:t>
      </w:r>
      <w:proofErr w:type="gramStart"/>
      <w:r w:rsidRPr="009808AD">
        <w:rPr>
          <w:color w:val="000000"/>
          <w:lang w:val="en-CA" w:eastAsia="zh-CN"/>
        </w:rPr>
        <w:t>g</w:t>
      </w:r>
      <w:r w:rsidRPr="009808AD">
        <w:rPr>
          <w:color w:val="808030"/>
          <w:lang w:val="en-CA" w:eastAsia="zh-CN"/>
        </w:rPr>
        <w:t>.</w:t>
      </w:r>
      <w:r w:rsidRPr="009808AD">
        <w:rPr>
          <w:color w:val="000000"/>
          <w:lang w:val="en-CA" w:eastAsia="zh-CN"/>
        </w:rPr>
        <w:t>drawImage</w:t>
      </w:r>
      <w:proofErr w:type="gramEnd"/>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proofErr w:type="gramStart"/>
      <w:r w:rsidRPr="009808AD">
        <w:rPr>
          <w:color w:val="808030"/>
          <w:lang w:val="en-CA" w:eastAsia="zh-CN"/>
        </w:rPr>
        <w:t>)</w:t>
      </w:r>
      <w:r w:rsidRPr="009808AD">
        <w:rPr>
          <w:color w:val="800080"/>
          <w:lang w:val="en-CA" w:eastAsia="zh-CN"/>
        </w:rPr>
        <w:t>;</w:t>
      </w:r>
      <w:proofErr w:type="gramEnd"/>
    </w:p>
    <w:p w14:paraId="702865A2"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proofErr w:type="gramStart"/>
      <w:r w:rsidRPr="009808AD">
        <w:rPr>
          <w:color w:val="808030"/>
          <w:lang w:val="en-CA" w:eastAsia="zh-CN"/>
        </w:rPr>
        <w:t>)</w:t>
      </w:r>
      <w:r w:rsidRPr="009808AD">
        <w:rPr>
          <w:color w:val="800080"/>
          <w:lang w:val="en-CA" w:eastAsia="zh-CN"/>
        </w:rPr>
        <w:t>;</w:t>
      </w:r>
      <w:proofErr w:type="gramEnd"/>
    </w:p>
    <w:p w14:paraId="3B7D9914" w14:textId="77777777" w:rsidR="007D7FB9" w:rsidRPr="007D7FB9" w:rsidRDefault="007D7FB9" w:rsidP="007D7FB9">
      <w:pPr>
        <w:pStyle w:val="Code"/>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7D7FB9">
      <w:pPr>
        <w:pStyle w:val="Code"/>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7D7FB9">
      <w:pPr>
        <w:pStyle w:val="Code"/>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7D7FB9">
      <w:pPr>
        <w:pStyle w:val="Code"/>
        <w:rPr>
          <w:color w:val="000000"/>
          <w:lang w:val="it-IT" w:eastAsia="zh-CN"/>
        </w:rPr>
      </w:pPr>
    </w:p>
    <w:p w14:paraId="1DA4DD01"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7D7FB9">
      <w:pPr>
        <w:pStyle w:val="Code"/>
        <w:rPr>
          <w:color w:val="000000"/>
          <w:lang w:val="en-CA" w:eastAsia="zh-CN"/>
        </w:rPr>
      </w:pPr>
      <w:r w:rsidRPr="009A50DE">
        <w:rPr>
          <w:color w:val="000000"/>
          <w:lang w:val="en-CA" w:eastAsia="zh-CN"/>
        </w:rPr>
        <w:lastRenderedPageBreak/>
        <w:t xml:space="preserve">  </w:t>
      </w:r>
      <w:r w:rsidRPr="009A50DE">
        <w:rPr>
          <w:color w:val="800080"/>
          <w:lang w:val="en-CA" w:eastAsia="zh-CN"/>
        </w:rPr>
        <w:t>}</w:t>
      </w:r>
    </w:p>
    <w:p w14:paraId="6470E8BD" w14:textId="77777777" w:rsidR="007D7FB9" w:rsidRPr="009A50DE" w:rsidRDefault="007D7FB9" w:rsidP="007D7FB9">
      <w:pPr>
        <w:pStyle w:val="Code"/>
        <w:rPr>
          <w:color w:val="000000"/>
          <w:lang w:val="en-CA" w:eastAsia="zh-CN"/>
        </w:rPr>
      </w:pPr>
    </w:p>
    <w:p w14:paraId="5A9D7639"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proofErr w:type="gramStart"/>
      <w:r w:rsidRPr="007D7FB9">
        <w:rPr>
          <w:b/>
          <w:bCs/>
          <w:color w:val="800000"/>
          <w:lang w:eastAsia="zh-CN"/>
        </w:rPr>
        <w:t>new</w:t>
      </w:r>
      <w:proofErr w:type="gramEnd"/>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Pr="007D7FB9" w:rsidRDefault="003E5B17" w:rsidP="007D7FB9">
      <w:pPr>
        <w:pStyle w:val="Code"/>
        <w:rPr>
          <w:color w:val="000000"/>
          <w:lang w:eastAsia="zh-CN"/>
        </w:rPr>
      </w:pPr>
    </w:p>
    <w:p w14:paraId="7EE13668" w14:textId="77777777" w:rsidR="00494C92" w:rsidRPr="00A5398B"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Corpsdetexte"/>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Titre1"/>
      </w:pPr>
      <w:r>
        <w:br w:type="page"/>
      </w:r>
      <w:bookmarkStart w:id="182" w:name="_Toc44667603"/>
      <w:r w:rsidR="00E34CFC">
        <w:lastRenderedPageBreak/>
        <w:t>Animation 2D et développement d’un jeu simple</w:t>
      </w:r>
      <w:bookmarkStart w:id="183" w:name="_Toc47239881"/>
      <w:bookmarkEnd w:id="182"/>
      <w:bookmarkEnd w:id="183"/>
    </w:p>
    <w:p w14:paraId="6CB7F7FE" w14:textId="77777777" w:rsidR="00E34CFC" w:rsidRDefault="00E34CFC" w:rsidP="00E34CFC">
      <w:pPr>
        <w:pStyle w:val="Corpsdetexte"/>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Titre2"/>
      </w:pPr>
      <w:bookmarkStart w:id="184" w:name="_Toc47239882"/>
      <w:bookmarkStart w:id="185" w:name="_Ref65651638"/>
      <w:bookmarkStart w:id="186" w:name="_Toc44667604"/>
      <w:r>
        <w:t xml:space="preserve">Animation avec un </w:t>
      </w:r>
      <w:r w:rsidRPr="16CBE89F">
        <w:rPr>
          <w:i/>
          <w:iCs/>
        </w:rPr>
        <w:t>Timer</w:t>
      </w:r>
      <w:r>
        <w:t xml:space="preserve"> dans une sous-classe de </w:t>
      </w:r>
      <w:r w:rsidRPr="16CBE89F">
        <w:rPr>
          <w:i/>
          <w:iCs/>
        </w:rPr>
        <w:t>JPanel</w:t>
      </w:r>
      <w:bookmarkEnd w:id="184"/>
      <w:bookmarkEnd w:id="185"/>
      <w:bookmarkEnd w:id="186"/>
    </w:p>
    <w:p w14:paraId="035FCC8B" w14:textId="77777777" w:rsidR="00E34CFC" w:rsidRDefault="00E34CFC" w:rsidP="00E34CFC">
      <w:pPr>
        <w:pStyle w:val="Corpsdetexte"/>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07692F6B" w:rsidR="00E34CFC" w:rsidRDefault="00E34CFC" w:rsidP="00E34CFC">
      <w:pPr>
        <w:pStyle w:val="Corpsdetexte"/>
      </w:pPr>
      <w:r>
        <w:t>Plutôt que d’employer une boucle pour produire la séquence des scènes de l’animation, un objet de la classe</w:t>
      </w:r>
      <w:r w:rsidRPr="00910A20">
        <w:rPr>
          <w:i/>
          <w:iCs/>
        </w:rPr>
        <w:t xml:space="preserve"> </w:t>
      </w:r>
      <w:proofErr w:type="gramStart"/>
      <w:r w:rsidRPr="00910A20">
        <w:rPr>
          <w:i/>
          <w:iCs/>
        </w:rPr>
        <w:t>javax.swing</w:t>
      </w:r>
      <w:proofErr w:type="gramEnd"/>
      <w:r>
        <w:t>.</w:t>
      </w:r>
      <w:hyperlink r:id="rId378"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proofErr w:type="gramStart"/>
      <w:r w:rsidRPr="00B766E3">
        <w:rPr>
          <w:i/>
          <w:iCs/>
        </w:rPr>
        <w:t>actionPerformed</w:t>
      </w:r>
      <w:r>
        <w:t>(</w:t>
      </w:r>
      <w:proofErr w:type="gramEnd"/>
      <w:r>
        <w:t xml:space="preserve">) qui servira à dessiner la prochaine scène et à préparer la scène suivante. L’objet </w:t>
      </w:r>
      <w:hyperlink r:id="rId379"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Corpsdetexte"/>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77777777" w:rsidR="00E34CFC" w:rsidRDefault="00E34CFC" w:rsidP="00E34CFC">
      <w:pPr>
        <w:pStyle w:val="Corpsdetexte"/>
      </w:pPr>
      <w:r>
        <w:t xml:space="preserve">D’autre part, plutôt que d’exploiter directement une sous-classe de </w:t>
      </w:r>
      <w:hyperlink r:id="rId380" w:tooltip="class in javax.swing" w:history="1">
        <w:r w:rsidRPr="00B27424">
          <w:rPr>
            <w:rStyle w:val="typenamelink1"/>
            <w:rFonts w:ascii="DejaVu Sans" w:hAnsi="DejaVu Sans"/>
            <w:color w:val="4A6782"/>
            <w:sz w:val="21"/>
            <w:szCs w:val="21"/>
            <w:lang w:val="fr-CA"/>
          </w:rPr>
          <w:t>JFrame</w:t>
        </w:r>
      </w:hyperlink>
      <w:r>
        <w:t>, une sous-classe de javax.swing.</w:t>
      </w:r>
      <w:hyperlink r:id="rId38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l’animation car l’objet </w:t>
      </w:r>
      <w:hyperlink r:id="rId38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83"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74AF0D01" w:rsidR="00E34CFC" w:rsidRDefault="00E34CFC" w:rsidP="00E34CFC">
      <w:pPr>
        <w:pStyle w:val="Corpsdetexte"/>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w:t>
      </w:r>
      <w:proofErr w:type="gramStart"/>
      <w:r w:rsidRPr="00CB233F">
        <w:rPr>
          <w:i/>
          <w:iCs/>
        </w:rPr>
        <w:t>javax.swing</w:t>
      </w:r>
      <w:proofErr w:type="gramEnd"/>
      <w:r w:rsidRPr="00CB233F">
        <w:rPr>
          <w:i/>
          <w:iCs/>
        </w:rPr>
        <w:t>.</w:t>
      </w:r>
      <w:r w:rsidRPr="00624308">
        <w:rPr>
          <w:rFonts w:ascii="DejaVu Sans" w:hAnsi="DejaVu Sans"/>
          <w:color w:val="353833"/>
          <w:sz w:val="21"/>
          <w:szCs w:val="21"/>
          <w:lang w:val="fr-CA"/>
        </w:rPr>
        <w:t xml:space="preserve"> </w:t>
      </w:r>
      <w:hyperlink r:id="rId38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85"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86"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87"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88"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9E50CE" w:rsidP="00E34CFC">
      <w:pPr>
        <w:pStyle w:val="Corpsdetexte"/>
        <w:jc w:val="center"/>
      </w:pPr>
      <w:r>
        <w:rPr>
          <w:noProof/>
        </w:rPr>
        <w:object w:dxaOrig="12403" w:dyaOrig="11477" w14:anchorId="1BFF68D3">
          <v:shape id="_x0000_i1031" type="#_x0000_t75" alt="" style="width:496.5pt;height:465.3pt;mso-width-percent:0;mso-height-percent:0;mso-width-percent:0;mso-height-percent:0" o:ole="">
            <v:imagedata r:id="rId389" o:title=""/>
          </v:shape>
          <o:OLEObject Type="Embed" ProgID="MSPhotoEd.3" ShapeID="_x0000_i1031" DrawAspect="Content" ObjectID="_1765268525" r:id="rId390"/>
        </w:object>
      </w:r>
    </w:p>
    <w:p w14:paraId="25DD7F6E" w14:textId="748D41B9"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27</w:t>
      </w:r>
      <w:r>
        <w:fldChar w:fldCharType="end"/>
      </w:r>
      <w:r>
        <w:t>. Nouvelle organisation des classes qui passe par un JPanel.</w:t>
      </w:r>
    </w:p>
    <w:p w14:paraId="3D6E7009" w14:textId="6D2D8B26" w:rsidR="00E34CFC" w:rsidRDefault="00E34CFC" w:rsidP="00E34CFC">
      <w:pPr>
        <w:pStyle w:val="Corpsdetexte"/>
      </w:pPr>
      <w:r>
        <w:t xml:space="preserve">Le délai entre deux scènes de la séquence d’animation est contrôlé par un objet de la classe </w:t>
      </w:r>
      <w:hyperlink r:id="rId391"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proofErr w:type="gramStart"/>
      <w:r w:rsidRPr="00A170D3">
        <w:rPr>
          <w:i/>
          <w:iCs/>
        </w:rPr>
        <w:t>javax.swing</w:t>
      </w:r>
      <w:proofErr w:type="gramEnd"/>
      <w:r w:rsidRPr="00A170D3">
        <w:rPr>
          <w:i/>
          <w:iCs/>
        </w:rPr>
        <w:t>.JPanel</w:t>
      </w:r>
      <w:r>
        <w:t>.</w:t>
      </w:r>
    </w:p>
    <w:p w14:paraId="50CCD146" w14:textId="42173F11" w:rsidR="00E34CFC" w:rsidRPr="00FB4812" w:rsidRDefault="00000000" w:rsidP="00E34CFC">
      <w:pPr>
        <w:pStyle w:val="Corpsdetexte"/>
      </w:pPr>
      <w:hyperlink r:id="rId392" w:history="1">
        <w:r w:rsidR="00E34CFC" w:rsidRPr="002011D3">
          <w:rPr>
            <w:rFonts w:ascii="Segoe UI" w:hAnsi="Segoe UI" w:cs="Segoe UI"/>
            <w:color w:val="0366D6"/>
            <w:lang w:val="fr-CA"/>
          </w:rPr>
          <w:t>JavaPasAPas</w:t>
        </w:r>
      </w:hyperlink>
      <w:r w:rsidR="00E34CFC" w:rsidRPr="002011D3">
        <w:rPr>
          <w:rFonts w:ascii="Segoe UI" w:hAnsi="Segoe UI" w:cs="Segoe UI"/>
          <w:color w:val="586069"/>
          <w:lang w:val="fr-CA"/>
        </w:rPr>
        <w:t>/</w:t>
      </w:r>
      <w:bookmarkStart w:id="187" w:name="OLE_LINK40"/>
      <w:bookmarkStart w:id="188" w:name="OLE_LINK41"/>
      <w:r w:rsidR="009808AD">
        <w:rPr>
          <w:rFonts w:ascii="Segoe UI" w:hAnsi="Segoe UI" w:cs="Segoe UI"/>
          <w:b/>
          <w:bCs/>
          <w:color w:val="586069"/>
          <w:lang w:val="fr-CA"/>
        </w:rPr>
        <w:t>chapitre_8/E</w:t>
      </w:r>
      <w:r w:rsidR="00E34CFC" w:rsidRPr="002011D3">
        <w:rPr>
          <w:rFonts w:ascii="Segoe UI" w:hAnsi="Segoe UI" w:cs="Segoe UI"/>
          <w:b/>
          <w:bCs/>
          <w:color w:val="586069"/>
          <w:lang w:val="fr-CA"/>
        </w:rPr>
        <w:t>xempleJPanelAvecAnimationParTimer.java</w:t>
      </w:r>
      <w:bookmarkEnd w:id="187"/>
      <w:bookmarkEnd w:id="188"/>
    </w:p>
    <w:p w14:paraId="662A69F3" w14:textId="77777777" w:rsidR="009808AD" w:rsidRPr="009808AD" w:rsidRDefault="009808AD" w:rsidP="009808AD">
      <w:pPr>
        <w:pStyle w:val="Code"/>
        <w:rPr>
          <w:color w:val="000000"/>
          <w:lang w:eastAsia="zh-CN"/>
        </w:rPr>
      </w:pPr>
      <w:r w:rsidRPr="009808AD">
        <w:rPr>
          <w:lang w:eastAsia="zh-CN"/>
        </w:rPr>
        <w:lastRenderedPageBreak/>
        <w:t>// Plusieurs Bot et Iti qui bougent dans un JPanel avec Timer</w:t>
      </w:r>
    </w:p>
    <w:p w14:paraId="042F861E" w14:textId="77777777" w:rsidR="009808AD" w:rsidRPr="009808AD" w:rsidRDefault="009808AD" w:rsidP="009808AD">
      <w:pPr>
        <w:pStyle w:val="Code"/>
        <w:rPr>
          <w:color w:val="000000"/>
          <w:lang w:eastAsia="zh-CN"/>
        </w:rPr>
      </w:pPr>
      <w:proofErr w:type="gramStart"/>
      <w:r w:rsidRPr="009808AD">
        <w:rPr>
          <w:b/>
          <w:bCs/>
          <w:color w:val="800000"/>
          <w:lang w:eastAsia="zh-CN"/>
        </w:rPr>
        <w:t>import</w:t>
      </w:r>
      <w:proofErr w:type="gramEnd"/>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proofErr w:type="gramStart"/>
      <w:r w:rsidRPr="009808AD">
        <w:rPr>
          <w:b/>
          <w:bCs/>
          <w:color w:val="800000"/>
          <w:lang w:eastAsia="zh-CN"/>
        </w:rPr>
        <w:t>import</w:t>
      </w:r>
      <w:proofErr w:type="gramEnd"/>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proofErr w:type="gramStart"/>
      <w:r w:rsidRPr="009808AD">
        <w:rPr>
          <w:b/>
          <w:bCs/>
          <w:color w:val="800000"/>
          <w:lang w:eastAsia="zh-CN"/>
        </w:rPr>
        <w:t>import</w:t>
      </w:r>
      <w:proofErr w:type="gramEnd"/>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proofErr w:type="gramStart"/>
      <w:r w:rsidRPr="009808AD">
        <w:rPr>
          <w:b/>
          <w:bCs/>
          <w:color w:val="800000"/>
          <w:lang w:eastAsia="zh-CN"/>
        </w:rPr>
        <w:t>public</w:t>
      </w:r>
      <w:proofErr w:type="gramEnd"/>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private</w:t>
      </w:r>
      <w:proofErr w:type="gramEnd"/>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9808AD">
      <w:pPr>
        <w:pStyle w:val="Code"/>
        <w:rPr>
          <w:color w:val="000000"/>
          <w:lang w:val="it-IT" w:eastAsia="zh-CN"/>
        </w:rPr>
      </w:pPr>
    </w:p>
    <w:p w14:paraId="4242ABC5" w14:textId="77777777" w:rsidR="009808AD" w:rsidRPr="009808AD" w:rsidRDefault="009808AD" w:rsidP="009808AD">
      <w:pPr>
        <w:pStyle w:val="Code"/>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proofErr w:type="gramStart"/>
      <w:r w:rsidRPr="009808AD">
        <w:rPr>
          <w:color w:val="008C00"/>
          <w:lang w:val="en-CA" w:eastAsia="zh-CN"/>
        </w:rPr>
        <w:t>400</w:t>
      </w:r>
      <w:r w:rsidRPr="009808AD">
        <w:rPr>
          <w:color w:val="800080"/>
          <w:lang w:val="en-CA" w:eastAsia="zh-CN"/>
        </w:rPr>
        <w:t>;</w:t>
      </w:r>
      <w:proofErr w:type="gramEnd"/>
    </w:p>
    <w:p w14:paraId="16F2F04D"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proofErr w:type="gramStart"/>
      <w:r w:rsidRPr="009808AD">
        <w:rPr>
          <w:color w:val="008C00"/>
          <w:lang w:val="en-CA" w:eastAsia="zh-CN"/>
        </w:rPr>
        <w:t>400</w:t>
      </w:r>
      <w:r w:rsidRPr="009808AD">
        <w:rPr>
          <w:color w:val="800080"/>
          <w:lang w:val="en-CA" w:eastAsia="zh-CN"/>
        </w:rPr>
        <w:t>;</w:t>
      </w:r>
      <w:proofErr w:type="gramEnd"/>
    </w:p>
    <w:p w14:paraId="00F97AF1" w14:textId="77777777" w:rsidR="009808AD" w:rsidRPr="009808AD" w:rsidRDefault="009808AD" w:rsidP="009808AD">
      <w:pPr>
        <w:pStyle w:val="Code"/>
        <w:rPr>
          <w:color w:val="000000"/>
          <w:lang w:val="en-CA" w:eastAsia="zh-CN"/>
        </w:rPr>
      </w:pPr>
    </w:p>
    <w:p w14:paraId="7DEE0F2B"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color w:val="000000"/>
          <w:lang w:eastAsia="zh-CN"/>
        </w:rPr>
        <w:t>bot</w:t>
      </w:r>
      <w:proofErr w:type="gramEnd"/>
      <w:r w:rsidRPr="009808AD">
        <w:rPr>
          <w:color w:val="000000"/>
          <w:lang w:eastAsia="zh-CN"/>
        </w:rPr>
        <w:t xml:space="preserve">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BotSCEntiteRebondissante</w:t>
      </w:r>
      <w:r w:rsidRPr="009808AD">
        <w:rPr>
          <w:color w:val="808030"/>
          <w:lang w:val="it-IT" w:eastAsia="zh-CN"/>
        </w:rPr>
        <w:t>(</w:t>
      </w:r>
      <w:proofErr w:type="gramEnd"/>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9808AD">
      <w:pPr>
        <w:pStyle w:val="Code"/>
        <w:rPr>
          <w:color w:val="000000"/>
          <w:lang w:val="it-IT" w:eastAsia="zh-CN"/>
        </w:rPr>
      </w:pPr>
    </w:p>
    <w:p w14:paraId="62350B36"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w:t>
      </w:r>
      <w:proofErr w:type="gramStart"/>
      <w:r w:rsidRPr="009808AD">
        <w:rPr>
          <w:color w:val="000000"/>
          <w:lang w:val="it-IT" w:eastAsia="zh-CN"/>
        </w:rPr>
        <w:t>start</w:t>
      </w:r>
      <w:r w:rsidRPr="009808AD">
        <w:rPr>
          <w:color w:val="808030"/>
          <w:lang w:val="it-IT" w:eastAsia="zh-CN"/>
        </w:rPr>
        <w:t>(</w:t>
      </w:r>
      <w:proofErr w:type="gramEnd"/>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9808AD">
      <w:pPr>
        <w:pStyle w:val="Code"/>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b/>
          <w:bCs/>
          <w:color w:val="BB7977"/>
          <w:lang w:val="it-IT" w:eastAsia="zh-CN"/>
        </w:rPr>
        <w:t>Timer</w:t>
      </w:r>
      <w:r w:rsidRPr="009808AD">
        <w:rPr>
          <w:color w:val="808030"/>
          <w:lang w:val="it-IT" w:eastAsia="zh-CN"/>
        </w:rPr>
        <w:t>(</w:t>
      </w:r>
      <w:proofErr w:type="gramEnd"/>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9808AD">
      <w:pPr>
        <w:pStyle w:val="Code"/>
        <w:rPr>
          <w:color w:val="000000"/>
          <w:lang w:eastAsia="zh-CN"/>
        </w:rPr>
      </w:pPr>
      <w:r w:rsidRPr="009808AD">
        <w:rPr>
          <w:color w:val="000000"/>
          <w:lang w:val="it-IT" w:eastAsia="zh-CN"/>
        </w:rPr>
        <w:t xml:space="preserve">      </w:t>
      </w:r>
      <w:proofErr w:type="gramStart"/>
      <w:r w:rsidRPr="009808AD">
        <w:rPr>
          <w:color w:val="000000"/>
          <w:lang w:eastAsia="zh-CN"/>
        </w:rPr>
        <w:t>chrono</w:t>
      </w:r>
      <w:r w:rsidRPr="009808AD">
        <w:rPr>
          <w:color w:val="808030"/>
          <w:lang w:eastAsia="zh-CN"/>
        </w:rPr>
        <w:t>.</w:t>
      </w:r>
      <w:r w:rsidRPr="009808AD">
        <w:rPr>
          <w:color w:val="000000"/>
          <w:lang w:eastAsia="zh-CN"/>
        </w:rPr>
        <w:t>start</w:t>
      </w:r>
      <w:proofErr w:type="gramEnd"/>
      <w:r w:rsidRPr="009808AD">
        <w:rPr>
          <w:color w:val="808030"/>
          <w:lang w:eastAsia="zh-CN"/>
        </w:rPr>
        <w:t>()</w:t>
      </w:r>
      <w:r w:rsidRPr="009808AD">
        <w:rPr>
          <w:color w:val="800080"/>
          <w:lang w:eastAsia="zh-CN"/>
        </w:rPr>
        <w:t>;</w:t>
      </w:r>
    </w:p>
    <w:p w14:paraId="0CEF1BA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541F652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w:t>
      </w:r>
      <w:proofErr w:type="gramStart"/>
      <w:r w:rsidRPr="009808AD">
        <w:rPr>
          <w:color w:val="000000"/>
          <w:lang w:val="en-CA" w:eastAsia="zh-CN"/>
        </w:rPr>
        <w:t>actionPerformed</w:t>
      </w:r>
      <w:r w:rsidRPr="009808AD">
        <w:rPr>
          <w:color w:val="808030"/>
          <w:lang w:val="en-CA" w:eastAsia="zh-CN"/>
        </w:rPr>
        <w:t>(</w:t>
      </w:r>
      <w:proofErr w:type="gramEnd"/>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color w:val="000000"/>
          <w:lang w:eastAsia="zh-CN"/>
        </w:rPr>
        <w:t>repaint</w:t>
      </w:r>
      <w:r w:rsidRPr="009808AD">
        <w:rPr>
          <w:color w:val="808030"/>
          <w:lang w:eastAsia="zh-CN"/>
        </w:rPr>
        <w:t>(</w:t>
      </w:r>
      <w:proofErr w:type="gramEnd"/>
      <w:r w:rsidRPr="009808AD">
        <w:rPr>
          <w:color w:val="808030"/>
          <w:lang w:eastAsia="zh-CN"/>
        </w:rPr>
        <w:t>)</w:t>
      </w:r>
      <w:r w:rsidRPr="009808AD">
        <w:rPr>
          <w:color w:val="800080"/>
          <w:lang w:eastAsia="zh-CN"/>
        </w:rPr>
        <w:t>;</w:t>
      </w:r>
    </w:p>
    <w:p w14:paraId="3409F959" w14:textId="77777777" w:rsidR="009808AD" w:rsidRPr="009808AD" w:rsidRDefault="009808AD" w:rsidP="009808AD">
      <w:pPr>
        <w:pStyle w:val="Code"/>
        <w:rPr>
          <w:color w:val="000000"/>
          <w:lang w:eastAsia="zh-CN"/>
        </w:rPr>
      </w:pPr>
    </w:p>
    <w:p w14:paraId="7DAF93EF"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9808AD">
      <w:pPr>
        <w:pStyle w:val="Code"/>
        <w:rPr>
          <w:color w:val="000000"/>
          <w:lang w:eastAsia="zh-CN"/>
        </w:rPr>
      </w:pPr>
    </w:p>
    <w:p w14:paraId="0F3BF1B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xml:space="preserve">// </w:t>
      </w:r>
      <w:proofErr w:type="gramStart"/>
      <w:r w:rsidRPr="009808AD">
        <w:rPr>
          <w:lang w:eastAsia="zh-CN"/>
        </w:rPr>
        <w:t>paintComponent(</w:t>
      </w:r>
      <w:proofErr w:type="gramEnd"/>
      <w:r w:rsidRPr="009808AD">
        <w:rPr>
          <w:lang w:eastAsia="zh-CN"/>
        </w:rPr>
        <w:t>) est appelée indirectement par repaint()</w:t>
      </w:r>
    </w:p>
    <w:p w14:paraId="09B44FC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super</w:t>
      </w:r>
      <w:r w:rsidRPr="009808AD">
        <w:rPr>
          <w:color w:val="808030"/>
          <w:lang w:eastAsia="zh-CN"/>
        </w:rPr>
        <w:t>.</w:t>
      </w:r>
      <w:r w:rsidRPr="009808AD">
        <w:rPr>
          <w:color w:val="000000"/>
          <w:lang w:eastAsia="zh-CN"/>
        </w:rPr>
        <w:t>paintComponent</w:t>
      </w:r>
      <w:proofErr w:type="gramEnd"/>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9808AD">
      <w:pPr>
        <w:pStyle w:val="Code"/>
        <w:rPr>
          <w:color w:val="000000"/>
          <w:lang w:eastAsia="zh-CN"/>
        </w:rPr>
      </w:pPr>
    </w:p>
    <w:p w14:paraId="19F586B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proofErr w:type="gramStart"/>
      <w:r w:rsidRPr="009808AD">
        <w:rPr>
          <w:color w:val="808030"/>
          <w:lang w:val="en-CA" w:eastAsia="zh-CN"/>
        </w:rPr>
        <w:t>)</w:t>
      </w:r>
      <w:r w:rsidRPr="009808AD">
        <w:rPr>
          <w:color w:val="800080"/>
          <w:lang w:val="en-CA" w:eastAsia="zh-CN"/>
        </w:rPr>
        <w:t>;</w:t>
      </w:r>
      <w:proofErr w:type="gramEnd"/>
    </w:p>
    <w:p w14:paraId="69723C06"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proofErr w:type="gramStart"/>
      <w:r w:rsidRPr="009808AD">
        <w:rPr>
          <w:color w:val="808030"/>
          <w:lang w:val="en-CA" w:eastAsia="zh-CN"/>
        </w:rPr>
        <w:t>)</w:t>
      </w:r>
      <w:r w:rsidRPr="009808AD">
        <w:rPr>
          <w:color w:val="800080"/>
          <w:lang w:val="en-CA" w:eastAsia="zh-CN"/>
        </w:rPr>
        <w:t>;</w:t>
      </w:r>
      <w:proofErr w:type="gramEnd"/>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Corpsdetexte"/>
      </w:pPr>
    </w:p>
    <w:p w14:paraId="45FEB901" w14:textId="77777777" w:rsidR="00E34CFC" w:rsidRPr="00CB233F" w:rsidRDefault="00E34CFC" w:rsidP="00E34CFC">
      <w:pPr>
        <w:pStyle w:val="Corpsdetexte"/>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roofErr w:type="gramStart"/>
      <w:r w:rsidRPr="007B391F">
        <w:rPr>
          <w:rFonts w:ascii="Courier New" w:hAnsi="Courier New" w:cs="Courier New"/>
        </w:rPr>
        <w:t>public</w:t>
      </w:r>
      <w:proofErr w:type="gramEnd"/>
      <w:r w:rsidRPr="007B391F">
        <w:rPr>
          <w:rFonts w:ascii="Courier New" w:hAnsi="Courier New" w:cs="Courier New"/>
        </w:rPr>
        <w:t xml:space="preserve">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roofErr w:type="gramStart"/>
      <w:r w:rsidRPr="007B391F">
        <w:rPr>
          <w:rFonts w:ascii="Courier New" w:hAnsi="Courier New" w:cs="Courier New"/>
        </w:rPr>
        <w:t>bot</w:t>
      </w:r>
      <w:proofErr w:type="gramEnd"/>
      <w:r w:rsidRPr="007B391F">
        <w:rPr>
          <w:rFonts w:ascii="Courier New" w:hAnsi="Courier New" w:cs="Courier New"/>
        </w:rPr>
        <w: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 xml:space="preserve">bot2 = new </w:t>
      </w:r>
      <w:proofErr w:type="gramStart"/>
      <w:r w:rsidRPr="002E0279">
        <w:rPr>
          <w:rFonts w:ascii="Courier New" w:hAnsi="Courier New" w:cs="Courier New"/>
          <w:lang w:val="it-IT"/>
        </w:rPr>
        <w:t>BotSCEntiteRebondissante(</w:t>
      </w:r>
      <w:proofErr w:type="gramEnd"/>
      <w:r w:rsidRPr="002E0279">
        <w:rPr>
          <w:rFonts w:ascii="Courier New" w:hAnsi="Courier New" w:cs="Courier New"/>
          <w:lang w:val="it-IT"/>
        </w:rPr>
        <w:t>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w:t>
      </w:r>
      <w:proofErr w:type="gramStart"/>
      <w:r w:rsidRPr="002E0279">
        <w:rPr>
          <w:rFonts w:ascii="Courier New" w:hAnsi="Courier New" w:cs="Courier New"/>
          <w:lang w:val="it-IT"/>
        </w:rPr>
        <w:t>ItiSCEntiteRebondissante(</w:t>
      </w:r>
      <w:proofErr w:type="gramEnd"/>
      <w:r w:rsidRPr="002E0279">
        <w:rPr>
          <w:rFonts w:ascii="Courier New" w:hAnsi="Courier New" w:cs="Courier New"/>
          <w:lang w:val="it-IT"/>
        </w:rPr>
        <w:t>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proofErr w:type="gramStart"/>
      <w:r w:rsidRPr="007B391F">
        <w:rPr>
          <w:rFonts w:ascii="Courier New" w:hAnsi="Courier New" w:cs="Courier New"/>
        </w:rPr>
        <w:t>iti</w:t>
      </w:r>
      <w:proofErr w:type="gramEnd"/>
      <w:r w:rsidRPr="007B391F">
        <w:rPr>
          <w:rFonts w:ascii="Courier New" w:hAnsi="Courier New" w:cs="Courier New"/>
        </w:rPr>
        <w:t>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Corpsdetexte"/>
      </w:pPr>
      <w:r w:rsidRPr="00CB233F">
        <w:t xml:space="preserve">La méthode </w:t>
      </w:r>
      <w:proofErr w:type="gramStart"/>
      <w:r w:rsidRPr="003240DF">
        <w:rPr>
          <w:i/>
          <w:iCs/>
        </w:rPr>
        <w:t>start</w:t>
      </w:r>
      <w:r w:rsidRPr="00CB233F">
        <w:t>(</w:t>
      </w:r>
      <w:proofErr w:type="gramEnd"/>
      <w:r w:rsidRPr="00CB233F">
        <w:t xml:space="preserve">) doit </w:t>
      </w:r>
      <w:r>
        <w:t xml:space="preserve">être appelée pour démarrer l’animation. Dans notre exemple, elle sera appelée par la méthode </w:t>
      </w:r>
      <w:proofErr w:type="gramStart"/>
      <w:r w:rsidRPr="00E81598">
        <w:rPr>
          <w:i/>
        </w:rPr>
        <w:t>main</w:t>
      </w:r>
      <w:r>
        <w:t>(</w:t>
      </w:r>
      <w:proofErr w:type="gramEnd"/>
      <w:r>
        <w:t xml:space="preserve">) de la classe </w:t>
      </w:r>
      <w:r w:rsidRPr="00CB233F">
        <w:rPr>
          <w:i/>
          <w:iCs/>
        </w:rPr>
        <w:t>ExempleJFrameIncluantJPanelAvecAnimationParTimer</w:t>
      </w:r>
      <w:r>
        <w:t xml:space="preserve">  que nous verrons plus loin. La méthode </w:t>
      </w:r>
      <w:proofErr w:type="gramStart"/>
      <w:r w:rsidRPr="00274FB8">
        <w:rPr>
          <w:i/>
        </w:rPr>
        <w:t>start</w:t>
      </w:r>
      <w:r>
        <w:t>(</w:t>
      </w:r>
      <w:proofErr w:type="gramEnd"/>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 xml:space="preserve">public void </w:t>
      </w:r>
      <w:proofErr w:type="gramStart"/>
      <w:r w:rsidRPr="00CA5167">
        <w:rPr>
          <w:rFonts w:ascii="Courier New" w:hAnsi="Courier New" w:cs="Courier New"/>
          <w:lang w:val="en-CA"/>
        </w:rPr>
        <w:t>start(</w:t>
      </w:r>
      <w:proofErr w:type="gramEnd"/>
      <w:r w:rsidRPr="00CA5167">
        <w:rPr>
          <w:rFonts w:ascii="Courier New" w:hAnsi="Courier New" w:cs="Courier New"/>
          <w:lang w:val="en-CA"/>
        </w:rPr>
        <w: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w:t>
      </w:r>
      <w:proofErr w:type="gramStart"/>
      <w:r w:rsidRPr="00CA5167">
        <w:rPr>
          <w:rFonts w:ascii="Courier New" w:hAnsi="Courier New" w:cs="Courier New"/>
          <w:lang w:val="en-CA"/>
        </w:rPr>
        <w:t>null){</w:t>
      </w:r>
      <w:proofErr w:type="gramEnd"/>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w:t>
      </w:r>
      <w:proofErr w:type="gramStart"/>
      <w:r w:rsidRPr="00CA5167">
        <w:rPr>
          <w:rFonts w:ascii="Courier New" w:hAnsi="Courier New" w:cs="Courier New"/>
          <w:lang w:val="en-CA"/>
        </w:rPr>
        <w:t>intervalleEntreScenes,this</w:t>
      </w:r>
      <w:proofErr w:type="gramEnd"/>
      <w:r w:rsidRPr="00CA5167">
        <w:rPr>
          <w:rFonts w:ascii="Courier New" w:hAnsi="Courier New" w:cs="Courier New"/>
          <w:lang w:val="en-CA"/>
        </w:rPr>
        <w:t>);</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proofErr w:type="gramStart"/>
      <w:r w:rsidRPr="00CA5167">
        <w:rPr>
          <w:rFonts w:ascii="Courier New" w:hAnsi="Courier New" w:cs="Courier New"/>
        </w:rPr>
        <w:t>chrono.start</w:t>
      </w:r>
      <w:proofErr w:type="gramEnd"/>
      <w:r w:rsidRPr="00CA5167">
        <w:rPr>
          <w:rFonts w:ascii="Courier New" w:hAnsi="Courier New" w:cs="Courier New"/>
        </w:rPr>
        <w: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Corpsdetexte"/>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proofErr w:type="gramStart"/>
      <w:r w:rsidRPr="00351C96">
        <w:rPr>
          <w:i/>
          <w:iCs/>
        </w:rPr>
        <w:t>actionPerformed</w:t>
      </w:r>
      <w:r>
        <w:t>(</w:t>
      </w:r>
      <w:proofErr w:type="gramEnd"/>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Corpsdetexte"/>
      </w:pPr>
      <w:r>
        <w:t xml:space="preserve">Lorsqu’un événement est généré par l’objet </w:t>
      </w:r>
      <w:r w:rsidRPr="00896D34">
        <w:rPr>
          <w:i/>
          <w:iCs/>
        </w:rPr>
        <w:t>Timer</w:t>
      </w:r>
      <w:r>
        <w:t xml:space="preserve">, la méthode </w:t>
      </w:r>
      <w:proofErr w:type="gramStart"/>
      <w:r w:rsidRPr="001D08D3">
        <w:rPr>
          <w:i/>
          <w:iCs/>
        </w:rPr>
        <w:t>actionPerformed</w:t>
      </w:r>
      <w:r>
        <w:t>(</w:t>
      </w:r>
      <w:proofErr w:type="gramEnd"/>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t xml:space="preserve">    </w:t>
      </w:r>
      <w:r w:rsidRPr="00A2311C">
        <w:rPr>
          <w:rFonts w:ascii="Courier New" w:hAnsi="Courier New" w:cs="Courier New"/>
          <w:lang w:val="en-CA"/>
        </w:rPr>
        <w:t xml:space="preserve">public void </w:t>
      </w:r>
      <w:proofErr w:type="gramStart"/>
      <w:r w:rsidRPr="00A2311C">
        <w:rPr>
          <w:rFonts w:ascii="Courier New" w:hAnsi="Courier New" w:cs="Courier New"/>
          <w:highlight w:val="yellow"/>
          <w:lang w:val="en-CA"/>
        </w:rPr>
        <w:t>actionPerformed</w:t>
      </w:r>
      <w:r w:rsidRPr="00A2311C">
        <w:rPr>
          <w:rFonts w:ascii="Courier New" w:hAnsi="Courier New" w:cs="Courier New"/>
          <w:lang w:val="en-CA"/>
        </w:rPr>
        <w:t>( ActionEvent</w:t>
      </w:r>
      <w:proofErr w:type="gramEnd"/>
      <w:r w:rsidRPr="00A2311C">
        <w:rPr>
          <w:rFonts w:ascii="Courier New" w:hAnsi="Courier New" w:cs="Courier New"/>
          <w:lang w:val="en-CA"/>
        </w:rPr>
        <w:t xml:space="preserve">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roofErr w:type="gramStart"/>
      <w:r w:rsidRPr="00A2311C">
        <w:rPr>
          <w:rFonts w:ascii="Courier New" w:hAnsi="Courier New" w:cs="Courier New"/>
        </w:rPr>
        <w:t>repaint(</w:t>
      </w:r>
      <w:proofErr w:type="gramEnd"/>
      <w:r w:rsidRPr="00A2311C">
        <w:rPr>
          <w:rFonts w:ascii="Courier New" w:hAnsi="Courier New" w:cs="Courier New"/>
        </w:rPr>
        <w: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w:t>
      </w:r>
      <w:proofErr w:type="gramStart"/>
      <w:r w:rsidRPr="00A2311C">
        <w:rPr>
          <w:rFonts w:ascii="Courier New" w:hAnsi="Courier New" w:cs="Courier New"/>
        </w:rPr>
        <w:t>);</w:t>
      </w:r>
      <w:proofErr w:type="gramEnd"/>
      <w:r w:rsidRPr="00A2311C">
        <w:rPr>
          <w:rFonts w:ascii="Courier New" w:hAnsi="Courier New" w:cs="Courier New"/>
        </w:rPr>
        <w:t xml:space="preserve">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w:t>
      </w:r>
      <w:proofErr w:type="gramStart"/>
      <w:r w:rsidRPr="00A2311C">
        <w:rPr>
          <w:rFonts w:ascii="Courier New" w:hAnsi="Courier New" w:cs="Courier New"/>
        </w:rPr>
        <w:t>);</w:t>
      </w:r>
      <w:proofErr w:type="gramEnd"/>
      <w:r w:rsidRPr="00A2311C">
        <w:rPr>
          <w:rFonts w:ascii="Courier New" w:hAnsi="Courier New" w:cs="Courier New"/>
        </w:rPr>
        <w:t xml:space="preserve">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w:t>
      </w:r>
      <w:proofErr w:type="gramStart"/>
      <w:r w:rsidRPr="00A2311C">
        <w:rPr>
          <w:rFonts w:ascii="Courier New" w:hAnsi="Courier New" w:cs="Courier New"/>
        </w:rPr>
        <w:t>);</w:t>
      </w:r>
      <w:proofErr w:type="gramEnd"/>
      <w:r w:rsidRPr="00A2311C">
        <w:rPr>
          <w:rFonts w:ascii="Courier New" w:hAnsi="Courier New" w:cs="Courier New"/>
        </w:rPr>
        <w:t xml:space="preserve">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roofErr w:type="gramStart"/>
      <w:r w:rsidRPr="00A2311C">
        <w:rPr>
          <w:rFonts w:ascii="Courier New" w:hAnsi="Courier New" w:cs="Courier New"/>
        </w:rPr>
        <w:t>);</w:t>
      </w:r>
      <w:proofErr w:type="gramEnd"/>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77777777" w:rsidR="00E34CFC" w:rsidRPr="00697326" w:rsidRDefault="00E34CFC" w:rsidP="00E34CFC">
      <w:pPr>
        <w:pStyle w:val="Corpsdetexte"/>
      </w:pPr>
      <w:r>
        <w:t xml:space="preserve">Nous avons décrit au chapitre 5, le concept d’écouteur d’événement de souris qui doit implémenter l’interface </w:t>
      </w:r>
      <w:proofErr w:type="gramStart"/>
      <w:r>
        <w:rPr>
          <w:i/>
          <w:iCs/>
        </w:rPr>
        <w:t>java.awt.event</w:t>
      </w:r>
      <w:proofErr w:type="gramEnd"/>
      <w:r>
        <w:rPr>
          <w:i/>
          <w:iCs/>
        </w:rPr>
        <w:t>.MouseListener</w:t>
      </w:r>
      <w:r>
        <w:t xml:space="preserve">. Par analogie pour répondre à l’événement du </w:t>
      </w:r>
      <w:hyperlink r:id="rId393"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proofErr w:type="gramStart"/>
      <w:r>
        <w:rPr>
          <w:i/>
          <w:iCs/>
        </w:rPr>
        <w:t>java.awt.event</w:t>
      </w:r>
      <w:proofErr w:type="gramEnd"/>
      <w:r>
        <w:rPr>
          <w:i/>
          <w:iCs/>
        </w:rPr>
        <w:t>.</w:t>
      </w:r>
      <w:r w:rsidRPr="00697326">
        <w:rPr>
          <w:i/>
        </w:rPr>
        <w:t>ActionListener</w:t>
      </w:r>
      <w:r>
        <w:t> :</w:t>
      </w:r>
    </w:p>
    <w:p w14:paraId="7926A925" w14:textId="77777777" w:rsidR="00E34CFC" w:rsidRDefault="00E34CFC" w:rsidP="00E34CFC">
      <w:proofErr w:type="gramStart"/>
      <w:r>
        <w:t>public</w:t>
      </w:r>
      <w:proofErr w:type="gramEnd"/>
      <w:r>
        <w:t xml:space="preserve"> class ExempleJPanelAvecAnimationParTimer </w:t>
      </w:r>
      <w:r w:rsidRPr="00CC4718">
        <w:rPr>
          <w:highlight w:val="yellow"/>
        </w:rPr>
        <w:t>extends JPanel implements ActionListener</w:t>
      </w:r>
      <w:r>
        <w:t>{</w:t>
      </w:r>
    </w:p>
    <w:p w14:paraId="5B33E507" w14:textId="77777777" w:rsidR="00E34CFC" w:rsidRDefault="00E34CFC" w:rsidP="00E34CFC">
      <w:pPr>
        <w:pStyle w:val="Corpsdetexte"/>
      </w:pPr>
    </w:p>
    <w:p w14:paraId="70E62FA8" w14:textId="77777777" w:rsidR="00E34CFC" w:rsidRDefault="00E34CFC" w:rsidP="00E34CFC">
      <w:pPr>
        <w:pStyle w:val="Corpsdetexte"/>
      </w:pPr>
      <w:r>
        <w:t xml:space="preserve">La méthode </w:t>
      </w:r>
      <w:proofErr w:type="gramStart"/>
      <w:r w:rsidRPr="002D31E8">
        <w:rPr>
          <w:i/>
          <w:iCs/>
        </w:rPr>
        <w:t>actionPerformed</w:t>
      </w:r>
      <w:r>
        <w:t>(</w:t>
      </w:r>
      <w:proofErr w:type="gramEnd"/>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9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9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w:t>
      </w:r>
      <w:proofErr w:type="gramStart"/>
      <w:r>
        <w:t>Ensuite,  la</w:t>
      </w:r>
      <w:proofErr w:type="gramEnd"/>
      <w:r>
        <w:t xml:space="preserve"> méthode </w:t>
      </w:r>
      <w:r w:rsidRPr="002D31E8">
        <w:rPr>
          <w:i/>
          <w:iCs/>
        </w:rPr>
        <w:t>actionPerformed</w:t>
      </w:r>
      <w:r>
        <w:t xml:space="preserve">() mets les entités à jour pour la prochaine scène. En effectuant l’appel à </w:t>
      </w:r>
      <w:proofErr w:type="gramStart"/>
      <w:r w:rsidRPr="00697326">
        <w:rPr>
          <w:i/>
        </w:rPr>
        <w:t>repaint</w:t>
      </w:r>
      <w:r>
        <w:t>(</w:t>
      </w:r>
      <w:proofErr w:type="gramEnd"/>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Corpsdetexte"/>
      </w:pPr>
      <w:r>
        <w:t xml:space="preserve">Comme vu précédemment pour </w:t>
      </w:r>
      <w:proofErr w:type="gramStart"/>
      <w:r w:rsidRPr="0021049F">
        <w:rPr>
          <w:i/>
          <w:iCs/>
        </w:rPr>
        <w:t>paint</w:t>
      </w:r>
      <w:r>
        <w:t>(</w:t>
      </w:r>
      <w:proofErr w:type="gramEnd"/>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proofErr w:type="gramStart"/>
      <w:r w:rsidRPr="001E413C">
        <w:rPr>
          <w:i/>
          <w:iCs/>
        </w:rPr>
        <w:t>repaint</w:t>
      </w:r>
      <w:r>
        <w:t>(</w:t>
      </w:r>
      <w:proofErr w:type="gramEnd"/>
      <w:r>
        <w:t xml:space="preserve">) pour dessiner la </w:t>
      </w:r>
      <w:r>
        <w:lastRenderedPageBreak/>
        <w:t xml:space="preserve">prochaine scène ! D’autre part, il n’est pas nécessaire d’effacer les entités de la scène précédente car le fond de l’écran est rétabli par </w:t>
      </w:r>
      <w:proofErr w:type="gramStart"/>
      <w:r w:rsidRPr="008D7BE0">
        <w:rPr>
          <w:i/>
          <w:iCs/>
        </w:rPr>
        <w:t>repaint</w:t>
      </w:r>
      <w:r>
        <w:t>(</w:t>
      </w:r>
      <w:proofErr w:type="gramEnd"/>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w:t>
      </w:r>
      <w:proofErr w:type="gramStart"/>
      <w:r w:rsidRPr="001C3D98">
        <w:rPr>
          <w:rFonts w:ascii="Courier New" w:hAnsi="Courier New" w:cs="Courier New"/>
        </w:rPr>
        <w:t>public</w:t>
      </w:r>
      <w:proofErr w:type="gramEnd"/>
      <w:r w:rsidRPr="001C3D98">
        <w:rPr>
          <w:rFonts w:ascii="Courier New" w:hAnsi="Courier New" w:cs="Courier New"/>
        </w:rPr>
        <w:t xml:space="preserve">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w:t>
      </w:r>
      <w:proofErr w:type="gramStart"/>
      <w:r w:rsidRPr="001C3D98">
        <w:rPr>
          <w:rFonts w:ascii="Courier New" w:hAnsi="Courier New" w:cs="Courier New"/>
        </w:rPr>
        <w:t>super.paintComponent</w:t>
      </w:r>
      <w:proofErr w:type="gramEnd"/>
      <w:r w:rsidRPr="001C3D98">
        <w:rPr>
          <w:rFonts w:ascii="Courier New" w:hAnsi="Courier New" w:cs="Courier New"/>
        </w:rPr>
        <w: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roofErr w:type="gramStart"/>
      <w:r w:rsidRPr="001C3D98">
        <w:rPr>
          <w:rFonts w:ascii="Courier New" w:hAnsi="Courier New" w:cs="Courier New"/>
          <w:lang w:val="en-CA"/>
        </w:rPr>
        <w:t>);</w:t>
      </w:r>
      <w:proofErr w:type="gramEnd"/>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Corpsdetexte"/>
      </w:pPr>
    </w:p>
    <w:p w14:paraId="415E1368" w14:textId="77777777" w:rsidR="00E34CFC" w:rsidRPr="00CB233F" w:rsidRDefault="00E34CFC" w:rsidP="00E34CFC">
      <w:pPr>
        <w:pStyle w:val="Corpsdetexte"/>
      </w:pPr>
      <w:r>
        <w:t xml:space="preserve">La classe </w:t>
      </w:r>
      <w:r w:rsidRPr="00CD112D">
        <w:rPr>
          <w:i/>
          <w:iCs/>
        </w:rPr>
        <w:t>ExempleJFrameIncluantJPanelAvecAnimationParTimer</w:t>
      </w:r>
      <w:r>
        <w:t xml:space="preserve"> est une sous-classe de </w:t>
      </w:r>
      <w:hyperlink r:id="rId396"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proofErr w:type="gramStart"/>
      <w:r w:rsidRPr="00D617CF">
        <w:rPr>
          <w:rFonts w:ascii="Courier New" w:hAnsi="Courier New" w:cs="Courier New"/>
        </w:rPr>
        <w:t>import</w:t>
      </w:r>
      <w:proofErr w:type="gramEnd"/>
      <w:r w:rsidRPr="00D617CF">
        <w:rPr>
          <w:rFonts w:ascii="Courier New" w:hAnsi="Courier New" w:cs="Courier New"/>
        </w:rPr>
        <w:t xml:space="preserve"> javax.swing.JFrame;</w:t>
      </w:r>
    </w:p>
    <w:p w14:paraId="29E07E58" w14:textId="77777777" w:rsidR="00E34CFC" w:rsidRPr="00D617CF" w:rsidRDefault="00E34CFC" w:rsidP="00E34CFC">
      <w:pPr>
        <w:rPr>
          <w:rFonts w:ascii="Courier New" w:hAnsi="Courier New" w:cs="Courier New"/>
        </w:rPr>
      </w:pPr>
      <w:proofErr w:type="gramStart"/>
      <w:r w:rsidRPr="00D617CF">
        <w:rPr>
          <w:rFonts w:ascii="Courier New" w:hAnsi="Courier New" w:cs="Courier New"/>
        </w:rPr>
        <w:t>public</w:t>
      </w:r>
      <w:proofErr w:type="gramEnd"/>
      <w:r w:rsidRPr="00D617CF">
        <w:rPr>
          <w:rFonts w:ascii="Courier New" w:hAnsi="Courier New" w:cs="Courier New"/>
        </w:rPr>
        <w:t xml:space="preserve">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w:t>
      </w:r>
      <w:proofErr w:type="gramStart"/>
      <w:r w:rsidRPr="00D617CF">
        <w:rPr>
          <w:rFonts w:ascii="Courier New" w:hAnsi="Courier New" w:cs="Courier New"/>
        </w:rPr>
        <w:t>public</w:t>
      </w:r>
      <w:proofErr w:type="gramEnd"/>
      <w:r w:rsidRPr="00D617CF">
        <w:rPr>
          <w:rFonts w:ascii="Courier New" w:hAnsi="Courier New" w:cs="Courier New"/>
        </w:rPr>
        <w:t xml:space="preserve">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w:t>
      </w:r>
      <w:proofErr w:type="gramStart"/>
      <w:r w:rsidRPr="00D617CF">
        <w:rPr>
          <w:rFonts w:ascii="Courier New" w:hAnsi="Courier New" w:cs="Courier New"/>
        </w:rPr>
        <w:t>super(</w:t>
      </w:r>
      <w:proofErr w:type="gramEnd"/>
      <w:r w:rsidRPr="00D617CF">
        <w:rPr>
          <w:rFonts w:ascii="Courier New" w:hAnsi="Courier New" w:cs="Courier New"/>
        </w:rPr>
        <w:t>"Animation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 xml:space="preserve">new </w:t>
      </w:r>
      <w:proofErr w:type="gramStart"/>
      <w:r w:rsidRPr="009A50DE">
        <w:rPr>
          <w:rFonts w:ascii="Courier New" w:hAnsi="Courier New" w:cs="Courier New"/>
          <w:highlight w:val="yellow"/>
          <w:lang w:val="en-CA"/>
        </w:rPr>
        <w:t>ExempleJPanelAvecAnimationParTimer(</w:t>
      </w:r>
      <w:proofErr w:type="gramEnd"/>
      <w:r w:rsidRPr="009A50DE">
        <w:rPr>
          <w:rFonts w:ascii="Courier New" w:hAnsi="Courier New" w:cs="Courier New"/>
          <w:highlight w:val="yellow"/>
          <w:lang w:val="en-CA"/>
        </w:rPr>
        <w:t>)</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proofErr w:type="gramStart"/>
      <w:r w:rsidRPr="009A50DE">
        <w:rPr>
          <w:rFonts w:ascii="Courier New" w:hAnsi="Courier New" w:cs="Courier New"/>
          <w:highlight w:val="yellow"/>
          <w:lang w:val="en-CA"/>
        </w:rPr>
        <w:t>this.getContentPane</w:t>
      </w:r>
      <w:proofErr w:type="gramEnd"/>
      <w:r w:rsidRPr="009A50DE">
        <w:rPr>
          <w:rFonts w:ascii="Courier New" w:hAnsi="Courier New" w:cs="Courier New"/>
          <w:highlight w:val="yellow"/>
          <w:lang w:val="en-CA"/>
        </w:rPr>
        <w:t>().add(leJPanelAnimation)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proofErr w:type="gramStart"/>
      <w:r w:rsidRPr="00D617CF">
        <w:rPr>
          <w:rFonts w:ascii="Courier New" w:hAnsi="Courier New" w:cs="Courier New"/>
          <w:lang w:val="en-CA"/>
        </w:rPr>
        <w:t>this.setDefaultCloseOperation</w:t>
      </w:r>
      <w:proofErr w:type="gramEnd"/>
      <w:r w:rsidRPr="00D617CF">
        <w:rPr>
          <w:rFonts w:ascii="Courier New" w:hAnsi="Courier New" w:cs="Courier New"/>
          <w:lang w:val="en-CA"/>
        </w:rPr>
        <w:t>(EXIT_ON_CLOSE);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roofErr w:type="gramStart"/>
      <w:r w:rsidRPr="00D617CF">
        <w:rPr>
          <w:rFonts w:ascii="Courier New" w:hAnsi="Courier New" w:cs="Courier New"/>
          <w:lang w:val="en-CA"/>
        </w:rPr>
        <w:t>this.setSize</w:t>
      </w:r>
      <w:proofErr w:type="gramEnd"/>
      <w:r w:rsidRPr="00D617CF">
        <w:rPr>
          <w:rFonts w:ascii="Courier New" w:hAnsi="Courier New" w:cs="Courier New"/>
          <w:lang w:val="en-CA"/>
        </w:rPr>
        <w:t>(</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roofErr w:type="gramStart"/>
      <w:r w:rsidRPr="00D617CF">
        <w:rPr>
          <w:rFonts w:ascii="Courier New" w:hAnsi="Courier New" w:cs="Courier New"/>
          <w:lang w:val="en-CA"/>
        </w:rPr>
        <w:t>);</w:t>
      </w:r>
      <w:proofErr w:type="gramEnd"/>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roofErr w:type="gramStart"/>
      <w:r w:rsidRPr="00D617CF">
        <w:rPr>
          <w:rFonts w:ascii="Courier New" w:hAnsi="Courier New" w:cs="Courier New"/>
          <w:lang w:val="en-CA"/>
        </w:rPr>
        <w:t>this.setVisible</w:t>
      </w:r>
      <w:proofErr w:type="gramEnd"/>
      <w:r w:rsidRPr="00D617CF">
        <w:rPr>
          <w:rFonts w:ascii="Courier New" w:hAnsi="Courier New" w:cs="Courier New"/>
          <w:lang w:val="en-CA"/>
        </w:rPr>
        <w:t>(true);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proofErr w:type="gramStart"/>
      <w:r w:rsidRPr="00D617CF">
        <w:rPr>
          <w:rFonts w:ascii="Courier New" w:hAnsi="Courier New" w:cs="Courier New"/>
          <w:highlight w:val="yellow"/>
          <w:lang w:val="en-CA"/>
        </w:rPr>
        <w:t>)</w:t>
      </w:r>
      <w:r w:rsidRPr="00D617CF">
        <w:rPr>
          <w:rFonts w:ascii="Courier New" w:hAnsi="Courier New" w:cs="Courier New"/>
          <w:lang w:val="en-CA"/>
        </w:rPr>
        <w:t>;</w:t>
      </w:r>
      <w:proofErr w:type="gramEnd"/>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w:t>
      </w:r>
      <w:proofErr w:type="gramStart"/>
      <w:r w:rsidRPr="00D617CF">
        <w:rPr>
          <w:rFonts w:ascii="Courier New" w:hAnsi="Courier New" w:cs="Courier New"/>
          <w:lang w:val="en-CA"/>
        </w:rPr>
        <w:t>args[</w:t>
      </w:r>
      <w:proofErr w:type="gramEnd"/>
      <w:r w:rsidRPr="00D617CF">
        <w:rPr>
          <w:rFonts w:ascii="Courier New" w:hAnsi="Courier New" w:cs="Courier New"/>
          <w:lang w:val="en-CA"/>
        </w:rPr>
        <w:t>])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proofErr w:type="gramStart"/>
      <w:r w:rsidRPr="009A50DE">
        <w:rPr>
          <w:rFonts w:ascii="Courier New" w:hAnsi="Courier New" w:cs="Courier New"/>
          <w:lang w:val="fr-CA"/>
        </w:rPr>
        <w:t>new</w:t>
      </w:r>
      <w:proofErr w:type="gramEnd"/>
      <w:r w:rsidRPr="009A50DE">
        <w:rPr>
          <w:rFonts w:ascii="Courier New" w:hAnsi="Courier New" w:cs="Courier New"/>
          <w:lang w:val="fr-CA"/>
        </w:rPr>
        <w:t xml:space="preserve">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Corpsdetexte"/>
        <w:rPr>
          <w:lang w:val="fr-CA"/>
        </w:rPr>
      </w:pPr>
    </w:p>
    <w:p w14:paraId="34AB6882" w14:textId="77777777" w:rsidR="00E34CFC" w:rsidRPr="009A50DE" w:rsidRDefault="00E34CFC" w:rsidP="00E34CFC">
      <w:pPr>
        <w:pStyle w:val="Corpsdetexte"/>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roofErr w:type="gramStart"/>
      <w:r w:rsidRPr="009A50DE">
        <w:rPr>
          <w:rFonts w:ascii="Courier New" w:hAnsi="Courier New" w:cs="Courier New"/>
          <w:lang w:val="fr-CA"/>
        </w:rPr>
        <w:t>new</w:t>
      </w:r>
      <w:proofErr w:type="gramEnd"/>
      <w:r w:rsidRPr="009A50DE">
        <w:rPr>
          <w:rFonts w:ascii="Courier New" w:hAnsi="Courier New" w:cs="Courier New"/>
          <w:lang w:val="fr-CA"/>
        </w:rPr>
        <w:t xml:space="preserve"> ExempleJPanelAvecAnimationParTimer();</w:t>
      </w:r>
    </w:p>
    <w:p w14:paraId="47514A83" w14:textId="77777777" w:rsidR="00E34CFC" w:rsidRPr="00C50856" w:rsidRDefault="00E34CFC" w:rsidP="00E34CFC">
      <w:pPr>
        <w:pStyle w:val="Corpsdetexte"/>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97"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w:t>
      </w:r>
      <w:proofErr w:type="gramStart"/>
      <w:r w:rsidRPr="00C50856">
        <w:rPr>
          <w:rFonts w:ascii="Courier New" w:hAnsi="Courier New" w:cs="Courier New"/>
        </w:rPr>
        <w:t>this.getContentPane</w:t>
      </w:r>
      <w:proofErr w:type="gramEnd"/>
      <w:r w:rsidRPr="00C50856">
        <w:rPr>
          <w:rFonts w:ascii="Courier New" w:hAnsi="Courier New" w:cs="Courier New"/>
        </w:rPr>
        <w:t>().add(leJPanelAnimation);</w:t>
      </w:r>
    </w:p>
    <w:p w14:paraId="0205869A" w14:textId="77777777" w:rsidR="00E34CFC" w:rsidRPr="00C50856" w:rsidRDefault="00E34CFC" w:rsidP="00E34CFC">
      <w:pPr>
        <w:pStyle w:val="Corpsdetexte"/>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roofErr w:type="gramStart"/>
      <w:r w:rsidRPr="00220E4D">
        <w:rPr>
          <w:rFonts w:ascii="Courier New" w:hAnsi="Courier New" w:cs="Courier New"/>
        </w:rPr>
        <w:t>);</w:t>
      </w:r>
      <w:proofErr w:type="gramEnd"/>
    </w:p>
    <w:p w14:paraId="6901D7E4" w14:textId="77777777" w:rsidR="00E34CFC" w:rsidRDefault="00E34CFC" w:rsidP="00E34CFC">
      <w:pPr>
        <w:pStyle w:val="Corpsdetexte"/>
      </w:pPr>
    </w:p>
    <w:p w14:paraId="06C44044" w14:textId="77777777" w:rsidR="00E34CFC" w:rsidRPr="009D19D2" w:rsidRDefault="00E34CFC" w:rsidP="00E34CFC">
      <w:pPr>
        <w:pStyle w:val="Corpsdetexte"/>
      </w:pPr>
      <w:r w:rsidRPr="00347D83">
        <w:rPr>
          <w:b/>
        </w:rPr>
        <w:t>Exercice</w:t>
      </w:r>
      <w:r>
        <w:t>. Reprenez l’application précédente en incluant votre entité préférée.</w:t>
      </w:r>
    </w:p>
    <w:p w14:paraId="31E21C8A" w14:textId="77777777" w:rsidR="00E34CFC" w:rsidRDefault="00E34CFC" w:rsidP="00E34CFC">
      <w:pPr>
        <w:pStyle w:val="Titre2"/>
      </w:pPr>
      <w:bookmarkStart w:id="189" w:name="_Toc47239883"/>
      <w:bookmarkStart w:id="190" w:name="_Toc44667605"/>
      <w:r>
        <w:t>Isoler le monde à animer du mécanisme d’animation</w:t>
      </w:r>
      <w:bookmarkEnd w:id="189"/>
      <w:bookmarkEnd w:id="190"/>
    </w:p>
    <w:p w14:paraId="4A6D9793" w14:textId="77777777" w:rsidR="00E34CFC" w:rsidRDefault="00E34CFC" w:rsidP="00E34CFC">
      <w:pPr>
        <w:pStyle w:val="Corpsdetexte"/>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w:t>
      </w:r>
      <w:r>
        <w:lastRenderedPageBreak/>
        <w:t xml:space="preserve">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60181CAF" w:rsidR="00E34CFC" w:rsidRPr="001B28E6" w:rsidRDefault="00000000" w:rsidP="00E34CFC">
      <w:pPr>
        <w:pStyle w:val="Corpsdetexte"/>
      </w:pPr>
      <w:hyperlink r:id="rId398"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r w:rsidR="009808AD">
        <w:rPr>
          <w:rFonts w:ascii="Segoe UI" w:hAnsi="Segoe UI" w:cs="Segoe UI"/>
          <w:b/>
          <w:bCs/>
          <w:color w:val="586069"/>
          <w:lang w:val="fr-CA"/>
        </w:rPr>
        <w:t>chapitre_8/M</w:t>
      </w:r>
      <w:r w:rsidR="00E34CFC" w:rsidRPr="002C23EA">
        <w:rPr>
          <w:rFonts w:ascii="Segoe UI" w:hAnsi="Segoe UI" w:cs="Segoe UI"/>
          <w:b/>
          <w:bCs/>
          <w:color w:val="586069"/>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C50856" w:rsidRDefault="009808AD" w:rsidP="009808AD">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w:t>
      </w:r>
      <w:proofErr w:type="gramStart"/>
      <w:r w:rsidRPr="00C50856">
        <w:rPr>
          <w:color w:val="004A43"/>
          <w:lang w:val="en-CA" w:eastAsia="zh-CN"/>
        </w:rPr>
        <w:t>java</w:t>
      </w:r>
      <w:r w:rsidRPr="00C50856">
        <w:rPr>
          <w:color w:val="808030"/>
          <w:lang w:val="en-CA" w:eastAsia="zh-CN"/>
        </w:rPr>
        <w:t>.</w:t>
      </w:r>
      <w:r w:rsidRPr="00C50856">
        <w:rPr>
          <w:color w:val="004A43"/>
          <w:lang w:val="en-CA" w:eastAsia="zh-CN"/>
        </w:rPr>
        <w:t>awt</w:t>
      </w:r>
      <w:r w:rsidRPr="00C50856">
        <w:rPr>
          <w:color w:val="808030"/>
          <w:lang w:val="en-CA" w:eastAsia="zh-CN"/>
        </w:rPr>
        <w:t>.</w:t>
      </w:r>
      <w:r w:rsidRPr="00C50856">
        <w:rPr>
          <w:b/>
          <w:bCs/>
          <w:color w:val="800000"/>
          <w:lang w:val="en-CA" w:eastAsia="zh-CN"/>
        </w:rPr>
        <w:t>*</w:t>
      </w:r>
      <w:proofErr w:type="gramEnd"/>
      <w:r w:rsidRPr="00C50856">
        <w:rPr>
          <w:color w:val="800080"/>
          <w:lang w:val="en-CA" w:eastAsia="zh-CN"/>
        </w:rPr>
        <w:t>;</w:t>
      </w:r>
    </w:p>
    <w:p w14:paraId="668DC119" w14:textId="77777777" w:rsidR="009808AD" w:rsidRPr="00C50856" w:rsidRDefault="009808AD" w:rsidP="009808AD">
      <w:pPr>
        <w:pStyle w:val="Code"/>
        <w:rPr>
          <w:color w:val="000000"/>
          <w:lang w:val="en-CA" w:eastAsia="zh-CN"/>
        </w:rPr>
      </w:pPr>
    </w:p>
    <w:p w14:paraId="6735B984" w14:textId="77777777" w:rsidR="009808AD" w:rsidRPr="00C50856" w:rsidRDefault="009808AD" w:rsidP="009808AD">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MondeAnime </w:t>
      </w:r>
      <w:r w:rsidRPr="00C50856">
        <w:rPr>
          <w:color w:val="800080"/>
          <w:lang w:val="en-CA" w:eastAsia="zh-CN"/>
        </w:rPr>
        <w:t>{</w:t>
      </w:r>
    </w:p>
    <w:p w14:paraId="131AEA34" w14:textId="77777777" w:rsidR="009808AD" w:rsidRPr="009808AD" w:rsidRDefault="009808AD" w:rsidP="009808AD">
      <w:pPr>
        <w:pStyle w:val="Code"/>
        <w:rPr>
          <w:color w:val="000000"/>
          <w:lang w:eastAsia="zh-CN"/>
        </w:rPr>
      </w:pPr>
      <w:r w:rsidRPr="00C50856">
        <w:rPr>
          <w:color w:val="000000"/>
          <w:lang w:val="en-CA"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BotSCEntiteRebondissante</w:t>
      </w:r>
      <w:r w:rsidRPr="009808AD">
        <w:rPr>
          <w:color w:val="808030"/>
          <w:lang w:val="it-IT" w:eastAsia="zh-CN"/>
        </w:rPr>
        <w:t>(</w:t>
      </w:r>
      <w:proofErr w:type="gramEnd"/>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BotSCEntiteRebondissante</w:t>
      </w:r>
      <w:r w:rsidRPr="009808AD">
        <w:rPr>
          <w:color w:val="808030"/>
          <w:lang w:val="it-IT" w:eastAsia="zh-CN"/>
        </w:rPr>
        <w:t>(</w:t>
      </w:r>
      <w:proofErr w:type="gramEnd"/>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9808AD">
      <w:pPr>
        <w:pStyle w:val="Code"/>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proofErr w:type="gramStart"/>
      <w:r w:rsidRPr="009808AD">
        <w:rPr>
          <w:b/>
          <w:bCs/>
          <w:color w:val="800000"/>
          <w:lang w:eastAsia="zh-CN"/>
        </w:rPr>
        <w:t>public</w:t>
      </w:r>
      <w:proofErr w:type="gramEnd"/>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BotSCEntiteRebondissante</w:t>
      </w:r>
      <w:r w:rsidRPr="009808AD">
        <w:rPr>
          <w:color w:val="808030"/>
          <w:lang w:val="it-IT" w:eastAsia="zh-CN"/>
        </w:rPr>
        <w:t>(</w:t>
      </w:r>
      <w:proofErr w:type="gramEnd"/>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BotSCEntiteRebondissante</w:t>
      </w:r>
      <w:r w:rsidRPr="009808AD">
        <w:rPr>
          <w:color w:val="808030"/>
          <w:lang w:val="it-IT" w:eastAsia="zh-CN"/>
        </w:rPr>
        <w:t>(</w:t>
      </w:r>
      <w:proofErr w:type="gramEnd"/>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proofErr w:type="gramStart"/>
      <w:r w:rsidRPr="009808AD">
        <w:rPr>
          <w:color w:val="000000"/>
          <w:lang w:val="it-IT" w:eastAsia="zh-CN"/>
        </w:rPr>
        <w:t>ItiSCEntiteRebondissante</w:t>
      </w:r>
      <w:r w:rsidRPr="009808AD">
        <w:rPr>
          <w:color w:val="808030"/>
          <w:lang w:val="it-IT" w:eastAsia="zh-CN"/>
        </w:rPr>
        <w:t>(</w:t>
      </w:r>
      <w:proofErr w:type="gramEnd"/>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9808AD">
      <w:pPr>
        <w:pStyle w:val="Code"/>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w:t>
      </w:r>
      <w:proofErr w:type="gramStart"/>
      <w:r w:rsidRPr="009808AD">
        <w:rPr>
          <w:color w:val="000000"/>
          <w:lang w:val="it-IT" w:eastAsia="zh-CN"/>
        </w:rPr>
        <w:t>prochaineScene</w:t>
      </w:r>
      <w:r w:rsidRPr="009808AD">
        <w:rPr>
          <w:color w:val="808030"/>
          <w:lang w:val="it-IT" w:eastAsia="zh-CN"/>
        </w:rPr>
        <w:t>(</w:t>
      </w:r>
      <w:proofErr w:type="gramEnd"/>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9808AD">
      <w:pPr>
        <w:pStyle w:val="Code"/>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t xml:space="preserve">  </w:t>
      </w:r>
      <w:proofErr w:type="gramStart"/>
      <w:r w:rsidRPr="009808AD">
        <w:rPr>
          <w:b/>
          <w:bCs/>
          <w:color w:val="800000"/>
          <w:lang w:eastAsia="zh-CN"/>
        </w:rPr>
        <w:t>public</w:t>
      </w:r>
      <w:proofErr w:type="gramEnd"/>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proofErr w:type="gramStart"/>
      <w:r w:rsidRPr="009808AD">
        <w:rPr>
          <w:color w:val="808030"/>
          <w:lang w:val="en-CA" w:eastAsia="zh-CN"/>
        </w:rPr>
        <w:t>)</w:t>
      </w:r>
      <w:r w:rsidRPr="009808AD">
        <w:rPr>
          <w:color w:val="800080"/>
          <w:lang w:val="en-CA" w:eastAsia="zh-CN"/>
        </w:rPr>
        <w:t>;</w:t>
      </w:r>
      <w:proofErr w:type="gramEnd"/>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proofErr w:type="gramStart"/>
      <w:r w:rsidRPr="009808AD">
        <w:rPr>
          <w:color w:val="808030"/>
          <w:lang w:val="en-CA" w:eastAsia="zh-CN"/>
        </w:rPr>
        <w:t>)</w:t>
      </w:r>
      <w:r w:rsidRPr="009808AD">
        <w:rPr>
          <w:color w:val="800080"/>
          <w:lang w:val="en-CA" w:eastAsia="zh-CN"/>
        </w:rPr>
        <w:t>;</w:t>
      </w:r>
      <w:proofErr w:type="gramEnd"/>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Corpsdetexte"/>
      </w:pPr>
    </w:p>
    <w:p w14:paraId="70E1ECAC" w14:textId="77777777" w:rsidR="00E34CFC" w:rsidRDefault="009E50CE" w:rsidP="00E34CFC">
      <w:pPr>
        <w:pStyle w:val="Corpsdetexte"/>
        <w:jc w:val="center"/>
      </w:pPr>
      <w:r>
        <w:rPr>
          <w:noProof/>
        </w:rPr>
        <w:object w:dxaOrig="12527" w:dyaOrig="10757" w14:anchorId="5FF51CD2">
          <v:shape id="_x0000_i1030" type="#_x0000_t75" alt="" style="width:496.5pt;height:424.5pt;mso-width-percent:0;mso-height-percent:0;mso-width-percent:0;mso-height-percent:0" o:ole="">
            <v:imagedata r:id="rId399" o:title=""/>
          </v:shape>
          <o:OLEObject Type="Embed" ProgID="MSPhotoEd.3" ShapeID="_x0000_i1030" DrawAspect="Content" ObjectID="_1765268526" r:id="rId400"/>
        </w:object>
      </w:r>
    </w:p>
    <w:p w14:paraId="26417B6C" w14:textId="5651DEE5"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Corpsdetexte"/>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proofErr w:type="gramStart"/>
      <w:r w:rsidRPr="00B23679">
        <w:rPr>
          <w:i/>
          <w:iCs/>
        </w:rPr>
        <w:t>MondeAnime</w:t>
      </w:r>
      <w:r>
        <w:t>(</w:t>
      </w:r>
      <w:proofErr w:type="gramEnd"/>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058672C1" w:rsidR="00E34CFC" w:rsidRPr="001B28E6" w:rsidRDefault="00000000" w:rsidP="00EF04CB">
      <w:pPr>
        <w:pStyle w:val="Corpsdetexte"/>
        <w:keepNext/>
        <w:keepLines/>
      </w:pPr>
      <w:hyperlink r:id="rId401"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1" w:name="OLE_LINK42"/>
      <w:bookmarkStart w:id="192" w:name="OLE_LINK43"/>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PanelAvecTimerAnimeMondeAnime.java</w:t>
      </w:r>
      <w:bookmarkEnd w:id="191"/>
      <w:bookmarkEnd w:id="192"/>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proofErr w:type="gramStart"/>
      <w:r w:rsidRPr="00EF04CB">
        <w:rPr>
          <w:b/>
          <w:bCs/>
          <w:color w:val="800000"/>
          <w:lang w:eastAsia="zh-CN"/>
        </w:rPr>
        <w:t>public</w:t>
      </w:r>
      <w:proofErr w:type="gramEnd"/>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EF04CB">
      <w:pPr>
        <w:pStyle w:val="Code"/>
        <w:rPr>
          <w:color w:val="000000"/>
          <w:lang w:eastAsia="zh-CN"/>
        </w:rPr>
      </w:pPr>
    </w:p>
    <w:p w14:paraId="1CE4DCBA"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EF04CB">
      <w:pPr>
        <w:pStyle w:val="Code"/>
        <w:rPr>
          <w:color w:val="000000"/>
          <w:lang w:eastAsia="zh-CN"/>
        </w:rPr>
      </w:pPr>
    </w:p>
    <w:p w14:paraId="4D6F2AD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private</w:t>
      </w:r>
      <w:proofErr w:type="gramEnd"/>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private</w:t>
      </w:r>
      <w:proofErr w:type="gramEnd"/>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EF04CB">
      <w:pPr>
        <w:pStyle w:val="Code"/>
        <w:rPr>
          <w:color w:val="000000"/>
          <w:lang w:eastAsia="zh-CN"/>
        </w:rPr>
      </w:pPr>
    </w:p>
    <w:p w14:paraId="311FB12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proofErr w:type="gramStart"/>
      <w:r w:rsidRPr="00EF04CB">
        <w:rPr>
          <w:color w:val="000000"/>
          <w:lang w:val="en-CA" w:eastAsia="zh-CN"/>
        </w:rPr>
        <w:t>LARGEURMONDE</w:t>
      </w:r>
      <w:r w:rsidRPr="00EF04CB">
        <w:rPr>
          <w:color w:val="800080"/>
          <w:lang w:val="en-CA" w:eastAsia="zh-CN"/>
        </w:rPr>
        <w:t>;</w:t>
      </w:r>
      <w:proofErr w:type="gramEnd"/>
    </w:p>
    <w:p w14:paraId="2438E843" w14:textId="77777777" w:rsidR="00EF04CB" w:rsidRPr="009A50DE" w:rsidRDefault="00EF04CB" w:rsidP="00EF04CB">
      <w:pPr>
        <w:pStyle w:val="Code"/>
        <w:rPr>
          <w:color w:val="000000"/>
          <w:lang w:eastAsia="zh-CN"/>
        </w:rPr>
      </w:pPr>
      <w:r w:rsidRPr="00EF04CB">
        <w:rPr>
          <w:color w:val="000000"/>
          <w:lang w:val="en-CA"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EF04CB">
      <w:pPr>
        <w:pStyle w:val="Code"/>
        <w:rPr>
          <w:color w:val="000000"/>
          <w:lang w:eastAsia="zh-CN"/>
        </w:rPr>
      </w:pPr>
    </w:p>
    <w:p w14:paraId="63AE7854"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w:t>
      </w:r>
      <w:proofErr w:type="gramStart"/>
      <w:r w:rsidRPr="009A50DE">
        <w:rPr>
          <w:color w:val="000000"/>
          <w:lang w:val="en-CA" w:eastAsia="zh-CN"/>
        </w:rPr>
        <w:t>JPanelAvecTimerAnimeMondeAnime</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EF04CB">
      <w:pPr>
        <w:pStyle w:val="Code"/>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color w:val="000000"/>
          <w:lang w:val="en-CA" w:eastAsia="zh-CN"/>
        </w:rPr>
        <w:t>MondeAnime</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32BB2F48"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EF04CB">
      <w:pPr>
        <w:pStyle w:val="Code"/>
        <w:rPr>
          <w:color w:val="000000"/>
          <w:lang w:val="en-CA" w:eastAsia="zh-CN"/>
        </w:rPr>
      </w:pPr>
    </w:p>
    <w:p w14:paraId="08E331A3"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start</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EF04CB">
      <w:pPr>
        <w:pStyle w:val="Code"/>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proofErr w:type="gramStart"/>
      <w:r w:rsidRPr="00EF04CB">
        <w:rPr>
          <w:b/>
          <w:bCs/>
          <w:color w:val="BB7977"/>
          <w:lang w:val="en-CA" w:eastAsia="zh-CN"/>
        </w:rPr>
        <w:t>Timer</w:t>
      </w:r>
      <w:r w:rsidRPr="00EF04CB">
        <w:rPr>
          <w:color w:val="808030"/>
          <w:lang w:val="en-CA" w:eastAsia="zh-CN"/>
        </w:rPr>
        <w:t>(</w:t>
      </w:r>
      <w:proofErr w:type="gramEnd"/>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EF04CB">
      <w:pPr>
        <w:pStyle w:val="Code"/>
        <w:rPr>
          <w:color w:val="000000"/>
          <w:lang w:eastAsia="zh-CN"/>
        </w:rPr>
      </w:pPr>
      <w:r w:rsidRPr="00EF04CB">
        <w:rPr>
          <w:color w:val="000000"/>
          <w:lang w:val="en-CA" w:eastAsia="zh-CN"/>
        </w:rPr>
        <w:t xml:space="preserve">      </w:t>
      </w:r>
      <w:proofErr w:type="gramStart"/>
      <w:r w:rsidRPr="00EF04CB">
        <w:rPr>
          <w:color w:val="000000"/>
          <w:lang w:eastAsia="zh-CN"/>
        </w:rPr>
        <w:t>chrono</w:t>
      </w:r>
      <w:r w:rsidRPr="00EF04CB">
        <w:rPr>
          <w:color w:val="808030"/>
          <w:lang w:eastAsia="zh-CN"/>
        </w:rPr>
        <w:t>.</w:t>
      </w:r>
      <w:r w:rsidRPr="00EF04CB">
        <w:rPr>
          <w:color w:val="000000"/>
          <w:lang w:eastAsia="zh-CN"/>
        </w:rPr>
        <w:t>start</w:t>
      </w:r>
      <w:proofErr w:type="gramEnd"/>
      <w:r w:rsidRPr="00EF04CB">
        <w:rPr>
          <w:color w:val="808030"/>
          <w:lang w:eastAsia="zh-CN"/>
        </w:rPr>
        <w:t>()</w:t>
      </w:r>
      <w:r w:rsidRPr="00EF04CB">
        <w:rPr>
          <w:color w:val="800080"/>
          <w:lang w:eastAsia="zh-CN"/>
        </w:rPr>
        <w:t>;</w:t>
      </w:r>
    </w:p>
    <w:p w14:paraId="3CA6156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w:t>
      </w:r>
      <w:proofErr w:type="gramStart"/>
      <w:r w:rsidRPr="00EF04CB">
        <w:rPr>
          <w:color w:val="000000"/>
          <w:lang w:val="en-CA" w:eastAsia="zh-CN"/>
        </w:rPr>
        <w:t>actionPerformed</w:t>
      </w:r>
      <w:r w:rsidRPr="00EF04CB">
        <w:rPr>
          <w:color w:val="808030"/>
          <w:lang w:val="en-CA" w:eastAsia="zh-CN"/>
        </w:rPr>
        <w:t>(</w:t>
      </w:r>
      <w:proofErr w:type="gramEnd"/>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EF04CB">
      <w:pPr>
        <w:pStyle w:val="Code"/>
        <w:rPr>
          <w:color w:val="000000"/>
          <w:lang w:eastAsia="zh-CN"/>
        </w:rPr>
      </w:pPr>
      <w:r w:rsidRPr="00EF04CB">
        <w:rPr>
          <w:color w:val="000000"/>
          <w:lang w:val="en-CA" w:eastAsia="zh-CN"/>
        </w:rPr>
        <w:t xml:space="preserve">    </w:t>
      </w:r>
      <w:proofErr w:type="gramStart"/>
      <w:r w:rsidRPr="00EF04CB">
        <w:rPr>
          <w:color w:val="000000"/>
          <w:lang w:eastAsia="zh-CN"/>
        </w:rPr>
        <w:t>repaint</w:t>
      </w:r>
      <w:r w:rsidRPr="00EF04CB">
        <w:rPr>
          <w:color w:val="808030"/>
          <w:lang w:eastAsia="zh-CN"/>
        </w:rPr>
        <w:t>(</w:t>
      </w:r>
      <w:proofErr w:type="gramEnd"/>
      <w:r w:rsidRPr="00EF04CB">
        <w:rPr>
          <w:color w:val="808030"/>
          <w:lang w:eastAsia="zh-CN"/>
        </w:rPr>
        <w:t>)</w:t>
      </w:r>
      <w:r w:rsidRPr="00EF04CB">
        <w:rPr>
          <w:color w:val="800080"/>
          <w:lang w:eastAsia="zh-CN"/>
        </w:rPr>
        <w:t>;</w:t>
      </w:r>
    </w:p>
    <w:p w14:paraId="7AD1ED5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EF04CB">
      <w:pPr>
        <w:pStyle w:val="Code"/>
        <w:rPr>
          <w:color w:val="000000"/>
          <w:lang w:eastAsia="zh-CN"/>
        </w:rPr>
      </w:pPr>
    </w:p>
    <w:p w14:paraId="461B4842"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xml:space="preserve">// </w:t>
      </w:r>
      <w:proofErr w:type="gramStart"/>
      <w:r w:rsidRPr="00EF04CB">
        <w:rPr>
          <w:lang w:eastAsia="zh-CN"/>
        </w:rPr>
        <w:t>paintComponent(</w:t>
      </w:r>
      <w:proofErr w:type="gramEnd"/>
      <w:r w:rsidRPr="00EF04CB">
        <w:rPr>
          <w:lang w:eastAsia="zh-CN"/>
        </w:rPr>
        <w:t>) est appelée indirectement par repaint()</w:t>
      </w:r>
    </w:p>
    <w:p w14:paraId="1FAFE1D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super</w:t>
      </w:r>
      <w:r w:rsidRPr="00EF04CB">
        <w:rPr>
          <w:color w:val="808030"/>
          <w:lang w:eastAsia="zh-CN"/>
        </w:rPr>
        <w:t>.</w:t>
      </w:r>
      <w:r w:rsidRPr="00EF04CB">
        <w:rPr>
          <w:color w:val="000000"/>
          <w:lang w:eastAsia="zh-CN"/>
        </w:rPr>
        <w:t>paintComponent</w:t>
      </w:r>
      <w:proofErr w:type="gramEnd"/>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Corpsdetexte"/>
      </w:pPr>
    </w:p>
    <w:p w14:paraId="2A8F21D5" w14:textId="77777777" w:rsidR="00E34CFC" w:rsidRDefault="00E34CFC" w:rsidP="00E34CFC">
      <w:pPr>
        <w:pStyle w:val="Corpsdetexte"/>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3B2702B9" w:rsidR="00E34CFC" w:rsidRPr="00980C7A" w:rsidRDefault="00000000" w:rsidP="00EF04CB">
      <w:pPr>
        <w:pStyle w:val="Corpsdetexte"/>
        <w:keepNext/>
        <w:keepLines/>
      </w:pPr>
      <w:hyperlink r:id="rId402"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3" w:name="OLE_LINK44"/>
      <w:bookmarkStart w:id="194" w:name="OLE_LINK46"/>
      <w:r w:rsidR="00EF04CB">
        <w:rPr>
          <w:rFonts w:ascii="Segoe UI" w:hAnsi="Segoe UI" w:cs="Segoe UI"/>
          <w:b/>
          <w:bCs/>
          <w:color w:val="586069"/>
          <w:lang w:val="fr-CA"/>
        </w:rPr>
        <w:t>chapitre_8/E</w:t>
      </w:r>
      <w:r w:rsidR="00E34CFC" w:rsidRPr="002C23EA">
        <w:rPr>
          <w:rFonts w:ascii="Segoe UI" w:hAnsi="Segoe UI" w:cs="Segoe UI"/>
          <w:b/>
          <w:bCs/>
          <w:color w:val="586069"/>
          <w:lang w:val="fr-CA"/>
        </w:rPr>
        <w:t>xempleJFrameIncluantJPanelAnimeMondeAnime.java</w:t>
      </w:r>
      <w:bookmarkEnd w:id="193"/>
      <w:bookmarkEnd w:id="194"/>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proofErr w:type="gramStart"/>
      <w:r w:rsidRPr="00EF04CB">
        <w:rPr>
          <w:b/>
          <w:bCs/>
          <w:color w:val="800000"/>
          <w:lang w:eastAsia="zh-CN"/>
        </w:rPr>
        <w:t>public</w:t>
      </w:r>
      <w:proofErr w:type="gramEnd"/>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super</w:t>
      </w:r>
      <w:r w:rsidRPr="00EF04CB">
        <w:rPr>
          <w:color w:val="808030"/>
          <w:lang w:eastAsia="zh-CN"/>
        </w:rPr>
        <w:t>(</w:t>
      </w:r>
      <w:proofErr w:type="gramEnd"/>
      <w:r w:rsidRPr="00EF04CB">
        <w:rPr>
          <w:color w:val="0000E6"/>
          <w:lang w:eastAsia="zh-CN"/>
        </w:rPr>
        <w:t>"Animation dans JPanel avec Timer"</w:t>
      </w:r>
      <w:r w:rsidRPr="00EF04CB">
        <w:rPr>
          <w:color w:val="808030"/>
          <w:lang w:eastAsia="zh-CN"/>
        </w:rPr>
        <w:t>)</w:t>
      </w:r>
      <w:r w:rsidRPr="00EF04CB">
        <w:rPr>
          <w:color w:val="800080"/>
          <w:lang w:eastAsia="zh-CN"/>
        </w:rPr>
        <w:t>;</w:t>
      </w:r>
    </w:p>
    <w:p w14:paraId="6271B67F"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color w:val="000000"/>
          <w:lang w:val="en-CA" w:eastAsia="zh-CN"/>
        </w:rPr>
        <w:t xml:space="preserve">JPanelAvecTimerAnimeMondeAnime 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color w:val="000000"/>
          <w:lang w:val="en-CA" w:eastAsia="zh-CN"/>
        </w:rPr>
        <w:t>JPanelAvecTimerAnimeMondeAnime</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proofErr w:type="gramEnd"/>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proofErr w:type="gramEnd"/>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setSize</w:t>
      </w:r>
      <w:proofErr w:type="gramEnd"/>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proofErr w:type="gramStart"/>
      <w:r w:rsidRPr="009A50DE">
        <w:rPr>
          <w:color w:val="808030"/>
          <w:lang w:val="en-CA" w:eastAsia="zh-CN"/>
        </w:rPr>
        <w:t>)</w:t>
      </w:r>
      <w:r w:rsidRPr="009A50DE">
        <w:rPr>
          <w:color w:val="800080"/>
          <w:lang w:val="en-CA" w:eastAsia="zh-CN"/>
        </w:rPr>
        <w:t>;</w:t>
      </w:r>
      <w:proofErr w:type="gramEnd"/>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proofErr w:type="gramStart"/>
      <w:r w:rsidRPr="00EF04CB">
        <w:rPr>
          <w:b/>
          <w:bCs/>
          <w:color w:val="800000"/>
          <w:lang w:val="en-CA" w:eastAsia="zh-CN"/>
        </w:rPr>
        <w:t>this</w:t>
      </w:r>
      <w:r w:rsidRPr="00EF04CB">
        <w:rPr>
          <w:color w:val="808030"/>
          <w:lang w:val="en-CA" w:eastAsia="zh-CN"/>
        </w:rPr>
        <w:t>.</w:t>
      </w:r>
      <w:r w:rsidRPr="00EF04CB">
        <w:rPr>
          <w:color w:val="000000"/>
          <w:lang w:val="en-CA" w:eastAsia="zh-CN"/>
        </w:rPr>
        <w:t>setVisible</w:t>
      </w:r>
      <w:proofErr w:type="gramEnd"/>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proofErr w:type="gramStart"/>
      <w:r w:rsidRPr="00EF04CB">
        <w:rPr>
          <w:color w:val="808030"/>
          <w:lang w:val="en-CA" w:eastAsia="zh-CN"/>
        </w:rPr>
        <w:t>)</w:t>
      </w:r>
      <w:r w:rsidRPr="00EF04CB">
        <w:rPr>
          <w:color w:val="800080"/>
          <w:lang w:val="en-CA" w:eastAsia="zh-CN"/>
        </w:rPr>
        <w:t>;</w:t>
      </w:r>
      <w:proofErr w:type="gramEnd"/>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w:t>
      </w:r>
      <w:proofErr w:type="gramStart"/>
      <w:r w:rsidRPr="00EF04CB">
        <w:rPr>
          <w:color w:val="000000"/>
          <w:lang w:val="en-CA" w:eastAsia="zh-CN"/>
        </w:rPr>
        <w:t>main</w:t>
      </w:r>
      <w:r w:rsidRPr="00EF04CB">
        <w:rPr>
          <w:color w:val="808030"/>
          <w:lang w:val="en-CA" w:eastAsia="zh-CN"/>
        </w:rPr>
        <w:t>(</w:t>
      </w:r>
      <w:proofErr w:type="gramEnd"/>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proofErr w:type="gramStart"/>
      <w:r w:rsidRPr="00C50856">
        <w:rPr>
          <w:b/>
          <w:bCs/>
          <w:color w:val="800000"/>
          <w:lang w:val="fr-FR" w:eastAsia="zh-CN"/>
        </w:rPr>
        <w:t>new</w:t>
      </w:r>
      <w:proofErr w:type="gramEnd"/>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Corpsdetexte"/>
      </w:pPr>
    </w:p>
    <w:p w14:paraId="5160C4C2" w14:textId="591E1F45" w:rsidR="00E34CFC" w:rsidRDefault="00E34CFC" w:rsidP="00E34CFC">
      <w:pPr>
        <w:pStyle w:val="Corpsdetexte"/>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CF67E3">
        <w:t>8.1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34CFC">
      <w:pPr>
        <w:pStyle w:val="Corpsdetexte"/>
        <w:numPr>
          <w:ilvl w:val="0"/>
          <w:numId w:val="17"/>
        </w:numPr>
        <w:rPr>
          <w:b/>
          <w:bCs/>
        </w:rPr>
      </w:pPr>
      <w:r w:rsidRPr="00752910">
        <w:rPr>
          <w:b/>
          <w:bCs/>
        </w:rPr>
        <w:t>Animation par boucle explicite</w:t>
      </w:r>
    </w:p>
    <w:p w14:paraId="43F855E0" w14:textId="77777777" w:rsidR="00E34CFC" w:rsidRDefault="00E34CFC" w:rsidP="00E34CFC">
      <w:pPr>
        <w:pStyle w:val="Corpsdetexte"/>
      </w:pPr>
      <w:r>
        <w:t xml:space="preserve">Dans l’exemple suivant, un </w:t>
      </w:r>
      <w:hyperlink r:id="rId40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77777777" w:rsidR="00E34CFC" w:rsidRDefault="00E34CFC" w:rsidP="00E34CFC">
      <w:pPr>
        <w:pStyle w:val="Corpsdetexte"/>
      </w:pPr>
      <w:r w:rsidRPr="00A046EE">
        <w:rPr>
          <w:b/>
          <w:bCs/>
        </w:rPr>
        <w:t>Exemple</w:t>
      </w:r>
      <w:r>
        <w:t xml:space="preserve">. Voici le code de la sous-classe de </w:t>
      </w:r>
      <w:hyperlink r:id="rId40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proofErr w:type="gramStart"/>
      <w:r w:rsidRPr="00A046EE">
        <w:rPr>
          <w:i/>
          <w:iCs/>
        </w:rPr>
        <w:t>start</w:t>
      </w:r>
      <w:r>
        <w:t>(</w:t>
      </w:r>
      <w:proofErr w:type="gramEnd"/>
      <w:r>
        <w:t>).</w:t>
      </w:r>
    </w:p>
    <w:p w14:paraId="7C7343F6" w14:textId="3BD86EAF" w:rsidR="00E34CFC" w:rsidRPr="00BB395C" w:rsidRDefault="00000000" w:rsidP="00E34CFC">
      <w:pPr>
        <w:pStyle w:val="Corpsdetexte"/>
      </w:pPr>
      <w:hyperlink r:id="rId405"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5" w:name="OLE_LINK47"/>
      <w:bookmarkStart w:id="196" w:name="OLE_LINK48"/>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PanelAvecBoucleAnimeMondeAnime.java</w:t>
      </w:r>
      <w:bookmarkEnd w:id="195"/>
      <w:bookmarkEnd w:id="196"/>
    </w:p>
    <w:p w14:paraId="777BC4AC" w14:textId="77777777" w:rsidR="00EF04CB" w:rsidRPr="00EF04CB" w:rsidRDefault="00EF04CB" w:rsidP="00EF04CB">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javax</w:t>
      </w:r>
      <w:r w:rsidRPr="009A50DE">
        <w:rPr>
          <w:color w:val="808030"/>
          <w:lang w:val="en-CA" w:eastAsia="zh-CN"/>
        </w:rPr>
        <w:t>.</w:t>
      </w:r>
      <w:r w:rsidRPr="009A50DE">
        <w:rPr>
          <w:color w:val="004A43"/>
          <w:lang w:val="en-CA" w:eastAsia="zh-CN"/>
        </w:rPr>
        <w:t>swing</w:t>
      </w:r>
      <w:proofErr w:type="gramEnd"/>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EF04CB">
      <w:pPr>
        <w:pStyle w:val="Code"/>
        <w:rPr>
          <w:color w:val="000000"/>
          <w:lang w:val="en-CA" w:eastAsia="zh-CN"/>
        </w:rPr>
      </w:pPr>
    </w:p>
    <w:p w14:paraId="5F5CA1B2" w14:textId="77777777" w:rsidR="00EF04CB" w:rsidRPr="009A50DE" w:rsidRDefault="00EF04CB" w:rsidP="00EF04CB">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EF04CB">
      <w:pPr>
        <w:pStyle w:val="Code"/>
        <w:rPr>
          <w:color w:val="000000"/>
          <w:lang w:val="en-CA" w:eastAsia="zh-CN"/>
        </w:rPr>
      </w:pPr>
    </w:p>
    <w:p w14:paraId="3ACB9CF2" w14:textId="77777777" w:rsidR="00EF04CB" w:rsidRPr="00EF04CB" w:rsidRDefault="00EF04CB" w:rsidP="00EF04CB">
      <w:pPr>
        <w:pStyle w:val="Code"/>
        <w:rPr>
          <w:color w:val="000000"/>
          <w:lang w:eastAsia="zh-CN"/>
        </w:rPr>
      </w:pPr>
      <w:r w:rsidRPr="009A50DE">
        <w:rPr>
          <w:color w:val="000000"/>
          <w:lang w:val="en-CA"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EF04CB">
      <w:pPr>
        <w:pStyle w:val="Code"/>
        <w:keepNext w:val="0"/>
        <w:keepLines w:val="0"/>
        <w:rPr>
          <w:color w:val="000000"/>
          <w:lang w:eastAsia="zh-CN"/>
        </w:rPr>
      </w:pPr>
    </w:p>
    <w:p w14:paraId="25E5C7F6" w14:textId="77777777" w:rsidR="00EF04CB" w:rsidRPr="00EF04CB" w:rsidRDefault="00EF04CB" w:rsidP="00EF04CB">
      <w:pPr>
        <w:pStyle w:val="Code"/>
        <w:rPr>
          <w:color w:val="000000"/>
          <w:lang w:eastAsia="zh-CN"/>
        </w:rPr>
      </w:pPr>
      <w:r w:rsidRPr="00EF04CB">
        <w:rPr>
          <w:color w:val="000000"/>
          <w:lang w:eastAsia="zh-CN"/>
        </w:rPr>
        <w:lastRenderedPageBreak/>
        <w:t xml:space="preserve">  </w:t>
      </w:r>
      <w:r w:rsidRPr="00EF04CB">
        <w:rPr>
          <w:lang w:eastAsia="zh-CN"/>
        </w:rPr>
        <w:t>// Le chrono génère un évènement à chaque intervalle</w:t>
      </w:r>
    </w:p>
    <w:p w14:paraId="7B34E6C7"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private</w:t>
      </w:r>
      <w:proofErr w:type="gramEnd"/>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EF04CB">
      <w:pPr>
        <w:pStyle w:val="Code"/>
        <w:rPr>
          <w:color w:val="000000"/>
          <w:lang w:eastAsia="zh-CN"/>
        </w:rPr>
      </w:pPr>
    </w:p>
    <w:p w14:paraId="69AA85E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proofErr w:type="gramStart"/>
      <w:r w:rsidRPr="00EF04CB">
        <w:rPr>
          <w:color w:val="000000"/>
          <w:lang w:val="en-CA" w:eastAsia="zh-CN"/>
        </w:rPr>
        <w:t>LARGEURMONDE</w:t>
      </w:r>
      <w:r w:rsidRPr="00EF04CB">
        <w:rPr>
          <w:color w:val="800080"/>
          <w:lang w:val="en-CA" w:eastAsia="zh-CN"/>
        </w:rPr>
        <w:t>;</w:t>
      </w:r>
      <w:proofErr w:type="gramEnd"/>
    </w:p>
    <w:p w14:paraId="2FA996E4" w14:textId="77777777" w:rsidR="00EF04CB" w:rsidRPr="009A50DE" w:rsidRDefault="00EF04CB" w:rsidP="00EF04CB">
      <w:pPr>
        <w:pStyle w:val="Code"/>
        <w:rPr>
          <w:color w:val="000000"/>
          <w:lang w:eastAsia="zh-CN"/>
        </w:rPr>
      </w:pPr>
      <w:r w:rsidRPr="00EF04CB">
        <w:rPr>
          <w:color w:val="000000"/>
          <w:lang w:val="en-CA"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EF04CB">
      <w:pPr>
        <w:pStyle w:val="Code"/>
        <w:keepNext w:val="0"/>
        <w:keepLines w:val="0"/>
        <w:rPr>
          <w:color w:val="000000"/>
          <w:lang w:eastAsia="zh-CN"/>
        </w:rPr>
      </w:pPr>
    </w:p>
    <w:p w14:paraId="7EDA55BF"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proofErr w:type="gramStart"/>
      <w:r w:rsidRPr="00EF04CB">
        <w:rPr>
          <w:color w:val="000000"/>
          <w:lang w:val="en-CA" w:eastAsia="zh-CN"/>
        </w:rPr>
        <w:t>JPanelAvecBoucleAnimeMondeAnime</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EF04CB">
      <w:pPr>
        <w:pStyle w:val="Code"/>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proofErr w:type="gramStart"/>
      <w:r w:rsidRPr="00EF04CB">
        <w:rPr>
          <w:color w:val="000000"/>
          <w:lang w:val="en-CA" w:eastAsia="zh-CN"/>
        </w:rPr>
        <w:t>MondeAnime</w:t>
      </w:r>
      <w:r w:rsidRPr="00EF04CB">
        <w:rPr>
          <w:color w:val="808030"/>
          <w:lang w:val="en-CA" w:eastAsia="zh-CN"/>
        </w:rPr>
        <w:t>(</w:t>
      </w:r>
      <w:proofErr w:type="gramEnd"/>
      <w:r w:rsidRPr="00EF04CB">
        <w:rPr>
          <w:color w:val="808030"/>
          <w:lang w:val="en-CA" w:eastAsia="zh-CN"/>
        </w:rPr>
        <w:t>)</w:t>
      </w:r>
      <w:r w:rsidRPr="00EF04CB">
        <w:rPr>
          <w:color w:val="800080"/>
          <w:lang w:val="en-CA" w:eastAsia="zh-CN"/>
        </w:rPr>
        <w:t>;</w:t>
      </w:r>
    </w:p>
    <w:p w14:paraId="4F3F01E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EF04CB">
      <w:pPr>
        <w:pStyle w:val="Code"/>
        <w:keepNext w:val="0"/>
        <w:keepLines w:val="0"/>
        <w:rPr>
          <w:color w:val="000000"/>
          <w:lang w:val="en-CA" w:eastAsia="zh-CN"/>
        </w:rPr>
      </w:pPr>
    </w:p>
    <w:p w14:paraId="7101EF0D"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w:t>
      </w:r>
      <w:proofErr w:type="gramStart"/>
      <w:r w:rsidRPr="00EF04CB">
        <w:rPr>
          <w:color w:val="000000"/>
          <w:lang w:val="en-CA" w:eastAsia="zh-CN"/>
        </w:rPr>
        <w:t>start</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EF04CB">
      <w:pPr>
        <w:pStyle w:val="Code"/>
        <w:rPr>
          <w:color w:val="000000"/>
          <w:lang w:val="en-CA" w:eastAsia="zh-CN"/>
        </w:rPr>
      </w:pPr>
      <w:r w:rsidRPr="00EF04CB">
        <w:rPr>
          <w:color w:val="000000"/>
          <w:lang w:val="en-CA" w:eastAsia="zh-CN"/>
        </w:rPr>
        <w:t xml:space="preserve">      </w:t>
      </w:r>
      <w:proofErr w:type="gramStart"/>
      <w:r w:rsidRPr="00EF04CB">
        <w:rPr>
          <w:color w:val="000000"/>
          <w:lang w:val="en-CA" w:eastAsia="zh-CN"/>
        </w:rPr>
        <w:t>repaint</w:t>
      </w:r>
      <w:r w:rsidRPr="00EF04CB">
        <w:rPr>
          <w:color w:val="808030"/>
          <w:lang w:val="en-CA" w:eastAsia="zh-CN"/>
        </w:rPr>
        <w:t>(</w:t>
      </w:r>
      <w:proofErr w:type="gramEnd"/>
      <w:r w:rsidRPr="00EF04CB">
        <w:rPr>
          <w:color w:val="808030"/>
          <w:lang w:val="en-CA" w:eastAsia="zh-CN"/>
        </w:rPr>
        <w:t>)</w:t>
      </w:r>
      <w:r w:rsidRPr="00EF04CB">
        <w:rPr>
          <w:color w:val="800080"/>
          <w:lang w:val="en-CA" w:eastAsia="zh-CN"/>
        </w:rPr>
        <w:t>;</w:t>
      </w:r>
    </w:p>
    <w:p w14:paraId="7249098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proofErr w:type="gramStart"/>
      <w:r w:rsidRPr="00EF04CB">
        <w:rPr>
          <w:color w:val="808030"/>
          <w:lang w:val="en-CA" w:eastAsia="zh-CN"/>
        </w:rPr>
        <w:t>)</w:t>
      </w:r>
      <w:r w:rsidRPr="00EF04CB">
        <w:rPr>
          <w:color w:val="800080"/>
          <w:lang w:val="en-CA" w:eastAsia="zh-CN"/>
        </w:rPr>
        <w:t>;</w:t>
      </w:r>
      <w:proofErr w:type="gramEnd"/>
    </w:p>
    <w:p w14:paraId="24EFBBE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proofErr w:type="gramStart"/>
      <w:r w:rsidRPr="00EF04CB">
        <w:rPr>
          <w:color w:val="000000"/>
          <w:lang w:val="en-CA" w:eastAsia="zh-CN"/>
        </w:rPr>
        <w:t>exception</w:t>
      </w:r>
      <w:r w:rsidRPr="00EF04CB">
        <w:rPr>
          <w:color w:val="808030"/>
          <w:lang w:val="en-CA" w:eastAsia="zh-CN"/>
        </w:rPr>
        <w:t>.</w:t>
      </w:r>
      <w:r w:rsidRPr="00EF04CB">
        <w:rPr>
          <w:color w:val="000000"/>
          <w:lang w:val="en-CA" w:eastAsia="zh-CN"/>
        </w:rPr>
        <w:t>toString</w:t>
      </w:r>
      <w:proofErr w:type="gramEnd"/>
      <w:r w:rsidRPr="00EF04CB">
        <w:rPr>
          <w:color w:val="808030"/>
          <w:lang w:val="en-CA" w:eastAsia="zh-CN"/>
        </w:rPr>
        <w:t>())</w:t>
      </w:r>
      <w:r w:rsidRPr="00EF04CB">
        <w:rPr>
          <w:color w:val="800080"/>
          <w:lang w:val="en-CA" w:eastAsia="zh-CN"/>
        </w:rPr>
        <w:t>;</w:t>
      </w:r>
    </w:p>
    <w:p w14:paraId="67387B4C"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EF04CB">
      <w:pPr>
        <w:pStyle w:val="Code"/>
        <w:rPr>
          <w:color w:val="000000"/>
          <w:lang w:eastAsia="zh-CN"/>
        </w:rPr>
      </w:pPr>
    </w:p>
    <w:p w14:paraId="2082DBA5"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xml:space="preserve">// </w:t>
      </w:r>
      <w:proofErr w:type="gramStart"/>
      <w:r w:rsidRPr="00EF04CB">
        <w:rPr>
          <w:lang w:eastAsia="zh-CN"/>
        </w:rPr>
        <w:t>paintComponent(</w:t>
      </w:r>
      <w:proofErr w:type="gramEnd"/>
      <w:r w:rsidRPr="00EF04CB">
        <w:rPr>
          <w:lang w:eastAsia="zh-CN"/>
        </w:rPr>
        <w:t>) est appelée indirectement par repaint()</w:t>
      </w:r>
    </w:p>
    <w:p w14:paraId="57310316" w14:textId="77777777" w:rsidR="00EF04CB" w:rsidRPr="00EF04CB" w:rsidRDefault="00EF04CB" w:rsidP="00EF04CB">
      <w:pPr>
        <w:pStyle w:val="Code"/>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public</w:t>
      </w:r>
      <w:proofErr w:type="gramEnd"/>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proofErr w:type="gramEnd"/>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EF04CB">
      <w:pPr>
        <w:pStyle w:val="Code"/>
        <w:rPr>
          <w:color w:val="000000"/>
          <w:lang w:val="fr-FR" w:eastAsia="zh-CN"/>
        </w:rPr>
      </w:pPr>
    </w:p>
    <w:p w14:paraId="1DAC4EE5"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proofErr w:type="gramStart"/>
      <w:r w:rsidRPr="00C50856">
        <w:rPr>
          <w:color w:val="808030"/>
          <w:lang w:val="fr-FR" w:eastAsia="zh-CN"/>
        </w:rPr>
        <w:t>)</w:t>
      </w:r>
      <w:r w:rsidRPr="00C50856">
        <w:rPr>
          <w:color w:val="800080"/>
          <w:lang w:val="fr-FR" w:eastAsia="zh-CN"/>
        </w:rPr>
        <w:t>;</w:t>
      </w:r>
      <w:proofErr w:type="gramEnd"/>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Corpsdetexte"/>
      </w:pPr>
    </w:p>
    <w:p w14:paraId="437EF145" w14:textId="77777777" w:rsidR="00E34CFC" w:rsidRDefault="00E34CFC" w:rsidP="00E34CFC">
      <w:pPr>
        <w:pStyle w:val="Corpsdetexte"/>
      </w:pPr>
      <w:r>
        <w:t xml:space="preserve">Comme pour la version avec </w:t>
      </w:r>
      <w:r w:rsidRPr="00155456">
        <w:rPr>
          <w:i/>
          <w:iCs/>
        </w:rPr>
        <w:t>Timer</w:t>
      </w:r>
      <w:r>
        <w:t xml:space="preserve">, l’animation est démarrée avec la méthode </w:t>
      </w:r>
      <w:proofErr w:type="gramStart"/>
      <w:r w:rsidRPr="00A046EE">
        <w:rPr>
          <w:i/>
          <w:iCs/>
        </w:rPr>
        <w:t>start</w:t>
      </w:r>
      <w:r>
        <w:t>(</w:t>
      </w:r>
      <w:proofErr w:type="gramEnd"/>
      <w:r>
        <w:t xml:space="preserve">) du </w:t>
      </w:r>
      <w:hyperlink r:id="rId406"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proofErr w:type="gramStart"/>
      <w:r w:rsidRPr="00DB2109">
        <w:rPr>
          <w:i/>
          <w:iCs/>
        </w:rPr>
        <w:t>paint</w:t>
      </w:r>
      <w:r>
        <w:t>(</w:t>
      </w:r>
      <w:proofErr w:type="gramEnd"/>
      <w:r>
        <w:t xml:space="preserve">), la fermeture de fenêtre fonctionne correctement car la boucle infinie dans </w:t>
      </w:r>
      <w:r w:rsidRPr="00DB2109">
        <w:rPr>
          <w:i/>
          <w:iCs/>
        </w:rPr>
        <w:t>start</w:t>
      </w:r>
      <w:r>
        <w:t xml:space="preserve">() peut être interrompue par un événement de souris. Dans la </w:t>
      </w:r>
      <w:proofErr w:type="gramStart"/>
      <w:r>
        <w:t xml:space="preserve">boucle,  </w:t>
      </w:r>
      <w:r w:rsidRPr="004A58E3">
        <w:rPr>
          <w:i/>
          <w:iCs/>
        </w:rPr>
        <w:t>repaint</w:t>
      </w:r>
      <w:proofErr w:type="gramEnd"/>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 xml:space="preserve">public void </w:t>
      </w:r>
      <w:proofErr w:type="gramStart"/>
      <w:r w:rsidRPr="00C34954">
        <w:rPr>
          <w:rFonts w:ascii="Courier New" w:hAnsi="Courier New" w:cs="Courier New"/>
          <w:lang w:val="en-CA"/>
        </w:rPr>
        <w:t>start(</w:t>
      </w:r>
      <w:proofErr w:type="gramEnd"/>
      <w:r w:rsidRPr="00C34954">
        <w:rPr>
          <w:rFonts w:ascii="Courier New" w:hAnsi="Courier New" w:cs="Courier New"/>
          <w:lang w:val="en-CA"/>
        </w:rPr>
        <w: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roofErr w:type="gramStart"/>
      <w:r w:rsidRPr="00C34954">
        <w:rPr>
          <w:rFonts w:ascii="Courier New" w:hAnsi="Courier New" w:cs="Courier New"/>
          <w:lang w:val="en-CA"/>
        </w:rPr>
        <w:t>){</w:t>
      </w:r>
      <w:proofErr w:type="gramEnd"/>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roofErr w:type="gramStart"/>
      <w:r w:rsidRPr="00C34954">
        <w:rPr>
          <w:rFonts w:ascii="Courier New" w:hAnsi="Courier New" w:cs="Courier New"/>
          <w:lang w:val="en-CA"/>
        </w:rPr>
        <w:t>repaint(</w:t>
      </w:r>
      <w:proofErr w:type="gramEnd"/>
      <w:r w:rsidRPr="00C34954">
        <w:rPr>
          <w:rFonts w:ascii="Courier New" w:hAnsi="Courier New" w:cs="Courier New"/>
          <w:lang w:val="en-CA"/>
        </w:rPr>
        <w: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roofErr w:type="gramStart"/>
      <w:r w:rsidRPr="00C34954">
        <w:rPr>
          <w:rFonts w:ascii="Courier New" w:hAnsi="Courier New" w:cs="Courier New"/>
          <w:lang w:val="en-CA"/>
        </w:rPr>
        <w:t>);</w:t>
      </w:r>
      <w:proofErr w:type="gramEnd"/>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roofErr w:type="gramStart"/>
      <w:r w:rsidRPr="00C34954">
        <w:rPr>
          <w:rFonts w:ascii="Courier New" w:hAnsi="Courier New" w:cs="Courier New"/>
          <w:lang w:val="en-CA"/>
        </w:rPr>
        <w:t>catch(</w:t>
      </w:r>
      <w:proofErr w:type="gramEnd"/>
      <w:r w:rsidRPr="00C34954">
        <w:rPr>
          <w:rFonts w:ascii="Courier New" w:hAnsi="Courier New" w:cs="Courier New"/>
          <w:lang w:val="en-CA"/>
        </w:rPr>
        <w:t>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w:t>
      </w:r>
      <w:proofErr w:type="gramStart"/>
      <w:r w:rsidRPr="00C34954">
        <w:rPr>
          <w:rFonts w:ascii="Courier New" w:hAnsi="Courier New" w:cs="Courier New"/>
          <w:lang w:val="en-CA"/>
        </w:rPr>
        <w:t>exception.toString</w:t>
      </w:r>
      <w:proofErr w:type="gramEnd"/>
      <w:r w:rsidRPr="00C34954">
        <w:rPr>
          <w:rFonts w:ascii="Courier New" w:hAnsi="Courier New" w:cs="Courier New"/>
          <w:lang w:val="en-CA"/>
        </w:rPr>
        <w:t xml:space="preserve">());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77777777" w:rsidR="00E34CFC" w:rsidRPr="009A50DE" w:rsidRDefault="00E34CFC" w:rsidP="00E34CFC">
      <w:pPr>
        <w:pStyle w:val="Corpsdetexte"/>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407"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7F5D0E3" w14:textId="77777777" w:rsidR="00E34CFC" w:rsidRPr="009A50DE" w:rsidRDefault="00000000" w:rsidP="00E34CFC">
      <w:pPr>
        <w:pStyle w:val="Corpsdetexte"/>
        <w:rPr>
          <w:lang w:val="fr-CA"/>
        </w:rPr>
      </w:pPr>
      <w:hyperlink r:id="rId408" w:history="1">
        <w:r w:rsidR="00E34CFC" w:rsidRPr="009A50DE">
          <w:rPr>
            <w:rFonts w:ascii="Segoe UI" w:hAnsi="Segoe UI" w:cs="Segoe UI"/>
            <w:color w:val="0366D6"/>
            <w:lang w:val="fr-CA"/>
          </w:rPr>
          <w:t>JavaPasAPas</w:t>
        </w:r>
      </w:hyperlink>
      <w:r w:rsidR="00E34CFC" w:rsidRPr="009A50DE">
        <w:rPr>
          <w:rFonts w:ascii="Segoe UI" w:hAnsi="Segoe UI" w:cs="Segoe UI"/>
          <w:color w:val="586069"/>
          <w:lang w:val="fr-CA"/>
        </w:rPr>
        <w:t>/</w:t>
      </w:r>
      <w:r w:rsidR="00E34CFC" w:rsidRPr="009A50DE">
        <w:rPr>
          <w:rFonts w:ascii="Segoe UI" w:hAnsi="Segoe UI" w:cs="Segoe UI"/>
          <w:b/>
          <w:bCs/>
          <w:color w:val="586069"/>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proofErr w:type="gramStart"/>
      <w:r w:rsidRPr="009A50DE">
        <w:rPr>
          <w:rFonts w:ascii="Courier New" w:hAnsi="Courier New" w:cs="Courier New"/>
          <w:lang w:val="fr-CA"/>
        </w:rPr>
        <w:t>import</w:t>
      </w:r>
      <w:proofErr w:type="gramEnd"/>
      <w:r w:rsidRPr="009A50DE">
        <w:rPr>
          <w:rFonts w:ascii="Courier New" w:hAnsi="Courier New" w:cs="Courier New"/>
          <w:lang w:val="fr-CA"/>
        </w:rPr>
        <w:t xml:space="preserve">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public class JFrameIncluantJPanelAvecBoucleAnimeMondeAnime extends </w:t>
      </w:r>
      <w:proofErr w:type="gramStart"/>
      <w:r w:rsidRPr="00E40C10">
        <w:rPr>
          <w:rFonts w:ascii="Courier New" w:hAnsi="Courier New" w:cs="Courier New"/>
          <w:lang w:val="en-CA"/>
        </w:rPr>
        <w:t>JFrame{</w:t>
      </w:r>
      <w:proofErr w:type="gramEnd"/>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proofErr w:type="gramStart"/>
      <w:r w:rsidRPr="009A50DE">
        <w:rPr>
          <w:rFonts w:ascii="Courier New" w:hAnsi="Courier New" w:cs="Courier New"/>
          <w:lang w:val="fr-CA"/>
        </w:rPr>
        <w:t>public</w:t>
      </w:r>
      <w:proofErr w:type="gramEnd"/>
      <w:r w:rsidRPr="009A50DE">
        <w:rPr>
          <w:rFonts w:ascii="Courier New" w:hAnsi="Courier New" w:cs="Courier New"/>
          <w:lang w:val="fr-CA"/>
        </w:rPr>
        <w:t xml:space="preserve">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roofErr w:type="gramStart"/>
      <w:r w:rsidRPr="009A50DE">
        <w:rPr>
          <w:rFonts w:ascii="Courier New" w:hAnsi="Courier New" w:cs="Courier New"/>
          <w:lang w:val="fr-CA"/>
        </w:rPr>
        <w:t>super(</w:t>
      </w:r>
      <w:proofErr w:type="gramEnd"/>
      <w:r w:rsidRPr="009A50DE">
        <w:rPr>
          <w:rFonts w:ascii="Courier New" w:hAnsi="Courier New" w:cs="Courier New"/>
          <w:lang w:val="fr-CA"/>
        </w:rPr>
        <w:t>"Animation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proofErr w:type="gramStart"/>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roofErr w:type="gramEnd"/>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roofErr w:type="gramStart"/>
      <w:r w:rsidRPr="00E40C10">
        <w:rPr>
          <w:rFonts w:ascii="Courier New" w:hAnsi="Courier New" w:cs="Courier New"/>
          <w:lang w:val="en-CA"/>
        </w:rPr>
        <w:t>this.getContentPane</w:t>
      </w:r>
      <w:proofErr w:type="gramEnd"/>
      <w:r w:rsidRPr="00E40C10">
        <w:rPr>
          <w:rFonts w:ascii="Courier New" w:hAnsi="Courier New" w:cs="Courier New"/>
          <w:lang w:val="en-CA"/>
        </w:rPr>
        <w:t>().add(leJPanelAnimation);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roofErr w:type="gramStart"/>
      <w:r w:rsidRPr="00E40C10">
        <w:rPr>
          <w:rFonts w:ascii="Courier New" w:hAnsi="Courier New" w:cs="Courier New"/>
          <w:lang w:val="en-CA"/>
        </w:rPr>
        <w:t>this.setDefaultCloseOperation</w:t>
      </w:r>
      <w:proofErr w:type="gramEnd"/>
      <w:r w:rsidRPr="00E40C10">
        <w:rPr>
          <w:rFonts w:ascii="Courier New" w:hAnsi="Courier New" w:cs="Courier New"/>
          <w:lang w:val="en-CA"/>
        </w:rPr>
        <w:t>(EXIT_ON_CLOSE);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roofErr w:type="gramStart"/>
      <w:r w:rsidRPr="00E40C10">
        <w:rPr>
          <w:rFonts w:ascii="Courier New" w:hAnsi="Courier New" w:cs="Courier New"/>
          <w:lang w:val="en-CA"/>
        </w:rPr>
        <w:t>this.setSize</w:t>
      </w:r>
      <w:proofErr w:type="gramEnd"/>
      <w:r w:rsidRPr="00E40C10">
        <w:rPr>
          <w:rFonts w:ascii="Courier New" w:hAnsi="Courier New" w:cs="Courier New"/>
          <w:lang w:val="en-CA"/>
        </w:rPr>
        <w:t>(</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roofErr w:type="gramStart"/>
      <w:r w:rsidRPr="00E40C10">
        <w:rPr>
          <w:rFonts w:ascii="Courier New" w:hAnsi="Courier New" w:cs="Courier New"/>
          <w:lang w:val="en-CA"/>
        </w:rPr>
        <w:t>);</w:t>
      </w:r>
      <w:proofErr w:type="gramEnd"/>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roofErr w:type="gramStart"/>
      <w:r w:rsidRPr="00E40C10">
        <w:rPr>
          <w:rFonts w:ascii="Courier New" w:hAnsi="Courier New" w:cs="Courier New"/>
          <w:lang w:val="en-CA"/>
        </w:rPr>
        <w:t>this.setVisible</w:t>
      </w:r>
      <w:proofErr w:type="gramEnd"/>
      <w:r w:rsidRPr="00E40C10">
        <w:rPr>
          <w:rFonts w:ascii="Courier New" w:hAnsi="Courier New" w:cs="Courier New"/>
          <w:lang w:val="en-CA"/>
        </w:rPr>
        <w:t>(true);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roofErr w:type="gramStart"/>
      <w:r w:rsidRPr="00E40C10">
        <w:rPr>
          <w:rFonts w:ascii="Courier New" w:hAnsi="Courier New" w:cs="Courier New"/>
          <w:lang w:val="en-CA"/>
        </w:rPr>
        <w:t>);</w:t>
      </w:r>
      <w:proofErr w:type="gramEnd"/>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w:t>
      </w:r>
      <w:proofErr w:type="gramStart"/>
      <w:r w:rsidRPr="00E40C10">
        <w:rPr>
          <w:rFonts w:ascii="Courier New" w:hAnsi="Courier New" w:cs="Courier New"/>
          <w:lang w:val="en-CA"/>
        </w:rPr>
        <w:t>args[</w:t>
      </w:r>
      <w:proofErr w:type="gramEnd"/>
      <w:r w:rsidRPr="00E40C10">
        <w:rPr>
          <w:rFonts w:ascii="Courier New" w:hAnsi="Courier New" w:cs="Courier New"/>
          <w:lang w:val="en-CA"/>
        </w:rPr>
        <w:t>])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proofErr w:type="gramStart"/>
      <w:r w:rsidRPr="00E40C10">
        <w:rPr>
          <w:rFonts w:ascii="Courier New" w:hAnsi="Courier New" w:cs="Courier New"/>
        </w:rPr>
        <w:t>new</w:t>
      </w:r>
      <w:proofErr w:type="gramEnd"/>
      <w:r w:rsidRPr="00E40C10">
        <w:rPr>
          <w:rFonts w:ascii="Courier New" w:hAnsi="Courier New" w:cs="Courier New"/>
        </w:rPr>
        <w:t xml:space="preserve">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45E416D2" w14:textId="77777777" w:rsidR="00E34CFC" w:rsidRPr="00E40C10" w:rsidRDefault="00E34CFC" w:rsidP="00E34CFC">
      <w:pPr>
        <w:rPr>
          <w:rFonts w:ascii="Courier New" w:hAnsi="Courier New" w:cs="Courier New"/>
        </w:rPr>
      </w:pPr>
      <w:r w:rsidRPr="00E40C10">
        <w:rPr>
          <w:rFonts w:ascii="Courier New" w:hAnsi="Courier New" w:cs="Courier New"/>
        </w:rPr>
        <w:t>}</w:t>
      </w:r>
    </w:p>
    <w:p w14:paraId="5A4C4BEE" w14:textId="77777777" w:rsidR="00E34CFC" w:rsidRDefault="00E34CFC" w:rsidP="00E34CFC">
      <w:pPr>
        <w:pStyle w:val="Corpsdetexte"/>
      </w:pPr>
    </w:p>
    <w:p w14:paraId="3C09DAE7" w14:textId="77777777" w:rsidR="00E34CFC" w:rsidRDefault="00E34CFC" w:rsidP="00E34CFC">
      <w:pPr>
        <w:pStyle w:val="Titre2"/>
      </w:pPr>
      <w:bookmarkStart w:id="197" w:name="_Toc47239884"/>
      <w:bookmarkStart w:id="198" w:name="_Toc44667606"/>
      <w:r>
        <w:t>Développement du jeu</w:t>
      </w:r>
      <w:bookmarkEnd w:id="197"/>
      <w:bookmarkEnd w:id="198"/>
    </w:p>
    <w:p w14:paraId="611FA9E8" w14:textId="77777777" w:rsidR="00E34CFC" w:rsidRDefault="00E34CFC" w:rsidP="00E34CFC">
      <w:pPr>
        <w:pStyle w:val="Corpsdetexte"/>
      </w:pPr>
      <w:r>
        <w:t>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à animer en ajoutant des comportements plus sophistiqués (gestes, cris). La figure suivante montre les classes à développer.</w:t>
      </w:r>
    </w:p>
    <w:p w14:paraId="16C608E5" w14:textId="54E6034C" w:rsidR="00E34CFC" w:rsidRDefault="009E50CE" w:rsidP="007256AA">
      <w:pPr>
        <w:pStyle w:val="Corpsdetexte"/>
        <w:jc w:val="center"/>
      </w:pPr>
      <w:r>
        <w:rPr>
          <w:noProof/>
        </w:rPr>
        <w:object w:dxaOrig="8431" w:dyaOrig="6329" w14:anchorId="0BFE66D7">
          <v:shape id="_x0000_i1029" type="#_x0000_t75" alt="" style="width:352.5pt;height:267.6pt;mso-width-percent:0;mso-height-percent:0;mso-width-percent:0;mso-height-percent:0" o:ole="">
            <v:imagedata r:id="rId409" o:title=""/>
          </v:shape>
          <o:OLEObject Type="Embed" ProgID="MSPhotoEd.3" ShapeID="_x0000_i1029" DrawAspect="Content" ObjectID="_1765268527" r:id="rId410"/>
        </w:object>
      </w:r>
    </w:p>
    <w:p w14:paraId="464FE3FA" w14:textId="3ED5E3E3"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29</w:t>
      </w:r>
      <w:r>
        <w:fldChar w:fldCharType="end"/>
      </w:r>
      <w:r>
        <w:t>. Classes du jeu simple.</w:t>
      </w:r>
    </w:p>
    <w:p w14:paraId="01E9BCCD" w14:textId="77777777" w:rsidR="00E34CFC" w:rsidRDefault="00E34CFC" w:rsidP="00E34CFC">
      <w:pPr>
        <w:pStyle w:val="Corpsdetexte"/>
      </w:pPr>
      <w:r>
        <w:lastRenderedPageBreak/>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Corpsdetexte"/>
        <w:numPr>
          <w:ilvl w:val="0"/>
          <w:numId w:val="17"/>
        </w:numPr>
      </w:pPr>
      <w:r>
        <w:t xml:space="preserve">Visibilité : une entité peut être visible ou pas (variable d’objet </w:t>
      </w:r>
      <w:r w:rsidRPr="000F6B3D">
        <w:rPr>
          <w:i/>
          <w:iCs/>
        </w:rPr>
        <w:t>visible</w:t>
      </w:r>
      <w:r>
        <w:t xml:space="preserve">). Si elle est invisible, un appel à </w:t>
      </w:r>
      <w:proofErr w:type="gramStart"/>
      <w:r w:rsidRPr="005125AA">
        <w:rPr>
          <w:i/>
          <w:iCs/>
        </w:rPr>
        <w:t>paintSiVisible</w:t>
      </w:r>
      <w:r>
        <w:t>(</w:t>
      </w:r>
      <w:proofErr w:type="gramEnd"/>
      <w:r>
        <w:t>) ne la dessine pas.</w:t>
      </w:r>
    </w:p>
    <w:p w14:paraId="3CFF1B6C" w14:textId="77777777" w:rsidR="00E34CFC" w:rsidRDefault="00E34CFC" w:rsidP="00E34CFC">
      <w:pPr>
        <w:pStyle w:val="Corpsdetexte"/>
        <w:numPr>
          <w:ilvl w:val="0"/>
          <w:numId w:val="17"/>
        </w:numPr>
      </w:pPr>
      <w:r>
        <w:t xml:space="preserve">La méthode </w:t>
      </w:r>
      <w:proofErr w:type="gramStart"/>
      <w:r w:rsidRPr="008741C5">
        <w:rPr>
          <w:i/>
          <w:iCs/>
        </w:rPr>
        <w:t>touche</w:t>
      </w:r>
      <w:r>
        <w:t>(</w:t>
      </w:r>
      <w:proofErr w:type="gramEnd"/>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Corpsdetexte"/>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modifier une variable membre d’une classe à partir de l’extérieur de cette classe. Il est possible de spécifier que la variable est </w:t>
      </w:r>
      <w:proofErr w:type="gramStart"/>
      <w:r w:rsidRPr="00C920B7">
        <w:rPr>
          <w:i/>
          <w:iCs/>
        </w:rPr>
        <w:t>public</w:t>
      </w:r>
      <w:proofErr w:type="gramEnd"/>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proofErr w:type="gramStart"/>
      <w:r w:rsidRPr="00D54A18">
        <w:rPr>
          <w:i/>
          <w:iCs/>
        </w:rPr>
        <w:t>getNomVariable</w:t>
      </w:r>
      <w:r>
        <w:t>(</w:t>
      </w:r>
      <w:proofErr w:type="gramEnd"/>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7777777" w:rsidR="00E34CFC" w:rsidRPr="002C23EA" w:rsidRDefault="00000000" w:rsidP="00EF04CB">
      <w:pPr>
        <w:pStyle w:val="Corpsdetexte"/>
        <w:keepNext/>
        <w:keepLines/>
      </w:pPr>
      <w:hyperlink r:id="rId411"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2"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EntiteAnime.java</w:t>
      </w:r>
    </w:p>
    <w:p w14:paraId="45F83DEC" w14:textId="77777777" w:rsidR="00EF04CB" w:rsidRPr="00EF04CB" w:rsidRDefault="00EF04CB" w:rsidP="00EF04CB">
      <w:pPr>
        <w:pStyle w:val="Code"/>
        <w:rPr>
          <w:color w:val="000000"/>
          <w:lang w:eastAsia="zh-CN"/>
        </w:rPr>
      </w:pPr>
      <w:proofErr w:type="gramStart"/>
      <w:r w:rsidRPr="00EF04CB">
        <w:rPr>
          <w:b/>
          <w:bCs/>
          <w:color w:val="800000"/>
          <w:lang w:eastAsia="zh-CN"/>
        </w:rPr>
        <w:t>package</w:t>
      </w:r>
      <w:proofErr w:type="gramEnd"/>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proofErr w:type="gramStart"/>
      <w:r w:rsidRPr="00EF04CB">
        <w:rPr>
          <w:b/>
          <w:bCs/>
          <w:color w:val="800000"/>
          <w:lang w:eastAsia="zh-CN"/>
        </w:rPr>
        <w:t>import</w:t>
      </w:r>
      <w:proofErr w:type="gramEnd"/>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proofErr w:type="gramStart"/>
      <w:r w:rsidRPr="00EF04CB">
        <w:rPr>
          <w:b/>
          <w:bCs/>
          <w:color w:val="800000"/>
          <w:lang w:eastAsia="zh-CN"/>
        </w:rPr>
        <w:t>public</w:t>
      </w:r>
      <w:proofErr w:type="gramEnd"/>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protected</w:t>
      </w:r>
      <w:proofErr w:type="gramEnd"/>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protected</w:t>
      </w:r>
      <w:proofErr w:type="gramEnd"/>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protected</w:t>
      </w:r>
      <w:proofErr w:type="gramEnd"/>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protected</w:t>
      </w:r>
      <w:proofErr w:type="gramEnd"/>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protected</w:t>
      </w:r>
      <w:proofErr w:type="gramEnd"/>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EF04CB">
      <w:pPr>
        <w:pStyle w:val="Code"/>
        <w:keepNext w:val="0"/>
        <w:keepLines w:val="0"/>
        <w:rPr>
          <w:color w:val="000000"/>
          <w:lang w:eastAsia="zh-CN"/>
        </w:rPr>
      </w:pPr>
    </w:p>
    <w:p w14:paraId="47BDA7A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color w:val="BB7977"/>
          <w:lang w:eastAsia="zh-CN"/>
        </w:rPr>
        <w:t>int</w:t>
      </w:r>
      <w:proofErr w:type="gramEnd"/>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w:t>
      </w:r>
      <w:proofErr w:type="gramStart"/>
      <w:r w:rsidRPr="00EF04CB">
        <w:rPr>
          <w:color w:val="000000"/>
          <w:lang w:val="en-CA" w:eastAsia="zh-CN"/>
        </w:rPr>
        <w:t>x</w:t>
      </w:r>
      <w:r w:rsidRPr="00EF04CB">
        <w:rPr>
          <w:color w:val="800080"/>
          <w:lang w:val="en-CA" w:eastAsia="zh-CN"/>
        </w:rPr>
        <w:t>;</w:t>
      </w:r>
      <w:proofErr w:type="gramEnd"/>
    </w:p>
    <w:p w14:paraId="6203921A" w14:textId="77777777" w:rsidR="00EF04CB" w:rsidRPr="00EF04CB" w:rsidRDefault="00EF04CB" w:rsidP="00EF04CB">
      <w:pPr>
        <w:pStyle w:val="Code"/>
        <w:rPr>
          <w:color w:val="000000"/>
          <w:lang w:val="en-CA" w:eastAsia="zh-CN"/>
        </w:rPr>
      </w:pPr>
      <w:r w:rsidRPr="00EF04CB">
        <w:rPr>
          <w:color w:val="000000"/>
          <w:lang w:val="en-CA" w:eastAsia="zh-CN"/>
        </w:rPr>
        <w:t xml:space="preserve">    </w:t>
      </w:r>
      <w:proofErr w:type="gramStart"/>
      <w:r w:rsidRPr="00EF04CB">
        <w:rPr>
          <w:b/>
          <w:bCs/>
          <w:color w:val="800000"/>
          <w:lang w:val="en-CA" w:eastAsia="zh-CN"/>
        </w:rPr>
        <w:t>this</w:t>
      </w:r>
      <w:r w:rsidRPr="00EF04CB">
        <w:rPr>
          <w:color w:val="808030"/>
          <w:lang w:val="en-CA" w:eastAsia="zh-CN"/>
        </w:rPr>
        <w:t>.</w:t>
      </w:r>
      <w:r w:rsidRPr="00EF04CB">
        <w:rPr>
          <w:color w:val="000000"/>
          <w:lang w:val="en-CA" w:eastAsia="zh-CN"/>
        </w:rPr>
        <w:t>y</w:t>
      </w:r>
      <w:proofErr w:type="gramEnd"/>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EF04CB">
      <w:pPr>
        <w:pStyle w:val="Code"/>
        <w:rPr>
          <w:color w:val="000000"/>
          <w:lang w:eastAsia="zh-CN"/>
        </w:rPr>
      </w:pPr>
      <w:r w:rsidRPr="00EF04CB">
        <w:rPr>
          <w:color w:val="000000"/>
          <w:lang w:val="en-CA"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hauteur</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largeur</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EF04CB">
      <w:pPr>
        <w:pStyle w:val="Code"/>
        <w:rPr>
          <w:color w:val="000000"/>
          <w:lang w:val="en-CA" w:eastAsia="zh-CN"/>
        </w:rPr>
      </w:pPr>
      <w:r w:rsidRPr="00EF04CB">
        <w:rPr>
          <w:color w:val="000000"/>
          <w:lang w:eastAsia="zh-CN"/>
        </w:rPr>
        <w:t xml:space="preserve">    </w:t>
      </w:r>
      <w:proofErr w:type="gramStart"/>
      <w:r w:rsidRPr="00EF04CB">
        <w:rPr>
          <w:b/>
          <w:bCs/>
          <w:color w:val="800000"/>
          <w:lang w:val="en-CA" w:eastAsia="zh-CN"/>
        </w:rPr>
        <w:t>this</w:t>
      </w:r>
      <w:r w:rsidRPr="00EF04CB">
        <w:rPr>
          <w:color w:val="808030"/>
          <w:lang w:val="en-CA" w:eastAsia="zh-CN"/>
        </w:rPr>
        <w:t>.</w:t>
      </w:r>
      <w:r w:rsidRPr="00EF04CB">
        <w:rPr>
          <w:color w:val="000000"/>
          <w:lang w:val="en-CA" w:eastAsia="zh-CN"/>
        </w:rPr>
        <w:t>vitesseX</w:t>
      </w:r>
      <w:proofErr w:type="gramEnd"/>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EF04CB">
      <w:pPr>
        <w:pStyle w:val="Code"/>
        <w:rPr>
          <w:color w:val="000000"/>
          <w:lang w:val="en-CA" w:eastAsia="zh-CN"/>
        </w:rPr>
      </w:pPr>
      <w:r w:rsidRPr="00EF04CB">
        <w:rPr>
          <w:color w:val="000000"/>
          <w:lang w:val="en-CA" w:eastAsia="zh-CN"/>
        </w:rPr>
        <w:t xml:space="preserve">    </w:t>
      </w:r>
      <w:proofErr w:type="gramStart"/>
      <w:r w:rsidRPr="00EF04CB">
        <w:rPr>
          <w:b/>
          <w:bCs/>
          <w:color w:val="800000"/>
          <w:lang w:val="en-CA" w:eastAsia="zh-CN"/>
        </w:rPr>
        <w:t>this</w:t>
      </w:r>
      <w:r w:rsidRPr="00EF04CB">
        <w:rPr>
          <w:color w:val="808030"/>
          <w:lang w:val="en-CA" w:eastAsia="zh-CN"/>
        </w:rPr>
        <w:t>.</w:t>
      </w:r>
      <w:r w:rsidRPr="00EF04CB">
        <w:rPr>
          <w:color w:val="000000"/>
          <w:lang w:val="en-CA" w:eastAsia="zh-CN"/>
        </w:rPr>
        <w:t>vitesseY</w:t>
      </w:r>
      <w:proofErr w:type="gramEnd"/>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EF04CB">
      <w:pPr>
        <w:pStyle w:val="Code"/>
        <w:rPr>
          <w:color w:val="000000"/>
          <w:lang w:val="en-CA" w:eastAsia="zh-CN"/>
        </w:rPr>
      </w:pPr>
      <w:r w:rsidRPr="00EF04CB">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visible</w:t>
      </w:r>
      <w:proofErr w:type="gramEnd"/>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EF04CB">
      <w:pPr>
        <w:pStyle w:val="Code"/>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w:t>
      </w:r>
      <w:proofErr w:type="gramStart"/>
      <w:r w:rsidRPr="00EF04CB">
        <w:rPr>
          <w:color w:val="000000"/>
          <w:lang w:val="en-CA" w:eastAsia="zh-CN"/>
        </w:rPr>
        <w:t>setX</w:t>
      </w:r>
      <w:r w:rsidRPr="00EF04CB">
        <w:rPr>
          <w:color w:val="808030"/>
          <w:lang w:val="en-CA" w:eastAsia="zh-CN"/>
        </w:rPr>
        <w:t>(</w:t>
      </w:r>
      <w:proofErr w:type="gramEnd"/>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w:t>
      </w:r>
      <w:proofErr w:type="gramStart"/>
      <w:r w:rsidRPr="00EF04CB">
        <w:rPr>
          <w:color w:val="000000"/>
          <w:lang w:val="en-CA" w:eastAsia="zh-CN"/>
        </w:rPr>
        <w:t>x</w:t>
      </w:r>
      <w:r w:rsidRPr="00EF04CB">
        <w:rPr>
          <w:color w:val="800080"/>
          <w:lang w:val="en-CA" w:eastAsia="zh-CN"/>
        </w:rPr>
        <w:t>;</w:t>
      </w:r>
      <w:proofErr w:type="gramEnd"/>
    </w:p>
    <w:p w14:paraId="62E67877"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EF04CB">
      <w:pPr>
        <w:pStyle w:val="Code"/>
        <w:keepNext w:val="0"/>
        <w:keepLines w:val="0"/>
        <w:rPr>
          <w:color w:val="000000"/>
          <w:lang w:eastAsia="zh-CN"/>
        </w:rPr>
      </w:pPr>
    </w:p>
    <w:p w14:paraId="599005A4" w14:textId="77777777" w:rsidR="00EF04CB" w:rsidRPr="009A50DE" w:rsidRDefault="00EF04CB" w:rsidP="00EF04CB">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EF04CB">
      <w:pPr>
        <w:pStyle w:val="Code"/>
        <w:rPr>
          <w:color w:val="000000"/>
          <w:lang w:eastAsia="zh-CN"/>
        </w:rPr>
      </w:pPr>
      <w:r w:rsidRPr="009A50DE">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y</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EF04CB">
      <w:pPr>
        <w:pStyle w:val="Code"/>
        <w:keepNext w:val="0"/>
        <w:keepLines w:val="0"/>
        <w:rPr>
          <w:color w:val="000000"/>
          <w:lang w:eastAsia="zh-CN"/>
        </w:rPr>
      </w:pPr>
    </w:p>
    <w:p w14:paraId="41224FBF" w14:textId="77777777" w:rsidR="00EF04CB" w:rsidRPr="00EF04CB" w:rsidRDefault="00EF04CB" w:rsidP="00EF04CB">
      <w:pPr>
        <w:pStyle w:val="Code"/>
        <w:rPr>
          <w:color w:val="000000"/>
          <w:lang w:eastAsia="zh-CN"/>
        </w:rPr>
      </w:pPr>
      <w:r w:rsidRPr="00EF04CB">
        <w:rPr>
          <w:color w:val="000000"/>
          <w:lang w:eastAsia="zh-CN"/>
        </w:rPr>
        <w:lastRenderedPageBreak/>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largeur</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EF04CB">
      <w:pPr>
        <w:pStyle w:val="Code"/>
        <w:keepNext w:val="0"/>
        <w:keepLines w:val="0"/>
        <w:rPr>
          <w:color w:val="000000"/>
          <w:lang w:eastAsia="zh-CN"/>
        </w:rPr>
      </w:pPr>
    </w:p>
    <w:p w14:paraId="29BBD015"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hauteur</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7FE394"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visible</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F38E9E7"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this</w:t>
      </w:r>
      <w:r w:rsidRPr="00EF04CB">
        <w:rPr>
          <w:color w:val="808030"/>
          <w:lang w:eastAsia="zh-CN"/>
        </w:rPr>
        <w:t>.</w:t>
      </w:r>
      <w:r w:rsidRPr="00EF04CB">
        <w:rPr>
          <w:color w:val="000000"/>
          <w:lang w:eastAsia="zh-CN"/>
        </w:rPr>
        <w:t>vitesseX</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EF04CB">
      <w:pPr>
        <w:pStyle w:val="Code"/>
        <w:rPr>
          <w:color w:val="000000"/>
          <w:lang w:eastAsia="zh-CN"/>
        </w:rPr>
      </w:pPr>
      <w:r w:rsidRPr="00EF04CB">
        <w:rPr>
          <w:color w:val="000000"/>
          <w:lang w:eastAsia="zh-CN"/>
        </w:rPr>
        <w:t xml:space="preserve">  </w:t>
      </w:r>
      <w:proofErr w:type="gramStart"/>
      <w:r w:rsidRPr="00EF04CB">
        <w:rPr>
          <w:b/>
          <w:bCs/>
          <w:color w:val="800000"/>
          <w:lang w:eastAsia="zh-CN"/>
        </w:rPr>
        <w:t>public</w:t>
      </w:r>
      <w:proofErr w:type="gramEnd"/>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EF04CB">
      <w:pPr>
        <w:pStyle w:val="Code"/>
        <w:rPr>
          <w:color w:val="000000"/>
          <w:lang w:eastAsia="zh-CN"/>
        </w:rPr>
      </w:pPr>
      <w:r w:rsidRPr="00EF04CB">
        <w:rPr>
          <w:color w:val="000000"/>
          <w:lang w:eastAsia="zh-CN"/>
        </w:rPr>
        <w:t xml:space="preserve">    </w:t>
      </w:r>
      <w:proofErr w:type="gramStart"/>
      <w:r w:rsidRPr="009A50DE">
        <w:rPr>
          <w:b/>
          <w:bCs/>
          <w:color w:val="800000"/>
          <w:lang w:eastAsia="zh-CN"/>
        </w:rPr>
        <w:t>this</w:t>
      </w:r>
      <w:r w:rsidRPr="009A50DE">
        <w:rPr>
          <w:color w:val="808030"/>
          <w:lang w:eastAsia="zh-CN"/>
        </w:rPr>
        <w:t>.</w:t>
      </w:r>
      <w:r w:rsidRPr="009A50DE">
        <w:rPr>
          <w:color w:val="000000"/>
          <w:lang w:eastAsia="zh-CN"/>
        </w:rPr>
        <w:t>vitesseY</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17CBE4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w:t>
      </w:r>
      <w:proofErr w:type="gramStart"/>
      <w:r w:rsidRPr="00EF04CB">
        <w:rPr>
          <w:color w:val="000000"/>
          <w:lang w:val="en-CA" w:eastAsia="zh-CN"/>
        </w:rPr>
        <w:t>getX</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w:t>
      </w:r>
      <w:proofErr w:type="gramStart"/>
      <w:r w:rsidRPr="00EF04CB">
        <w:rPr>
          <w:color w:val="000000"/>
          <w:lang w:val="en-CA" w:eastAsia="zh-CN"/>
        </w:rPr>
        <w:t>x</w:t>
      </w:r>
      <w:r w:rsidRPr="00EF04CB">
        <w:rPr>
          <w:color w:val="800080"/>
          <w:lang w:val="en-CA" w:eastAsia="zh-CN"/>
        </w:rPr>
        <w:t>;</w:t>
      </w:r>
      <w:proofErr w:type="gramEnd"/>
    </w:p>
    <w:p w14:paraId="6009D812" w14:textId="20C9E922"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w:t>
      </w:r>
      <w:proofErr w:type="gramStart"/>
      <w:r w:rsidRPr="00EF04CB">
        <w:rPr>
          <w:color w:val="000000"/>
          <w:lang w:val="en-CA" w:eastAsia="zh-CN"/>
        </w:rPr>
        <w:t>getY</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w:t>
      </w:r>
      <w:proofErr w:type="gramStart"/>
      <w:r w:rsidRPr="00EF04CB">
        <w:rPr>
          <w:color w:val="000000"/>
          <w:lang w:val="en-CA" w:eastAsia="zh-CN"/>
        </w:rPr>
        <w:t>y</w:t>
      </w:r>
      <w:r w:rsidRPr="00EF04CB">
        <w:rPr>
          <w:color w:val="800080"/>
          <w:lang w:val="en-CA" w:eastAsia="zh-CN"/>
        </w:rPr>
        <w:t>;</w:t>
      </w:r>
      <w:proofErr w:type="gramEnd"/>
    </w:p>
    <w:p w14:paraId="4A826386" w14:textId="7A6571C1"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0730D96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w:t>
      </w:r>
      <w:proofErr w:type="gramStart"/>
      <w:r w:rsidRPr="00EF04CB">
        <w:rPr>
          <w:color w:val="000000"/>
          <w:lang w:val="en-CA" w:eastAsia="zh-CN"/>
        </w:rPr>
        <w:t>getLargeur</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w:t>
      </w:r>
      <w:proofErr w:type="gramStart"/>
      <w:r w:rsidRPr="00EF04CB">
        <w:rPr>
          <w:color w:val="000000"/>
          <w:lang w:val="en-CA" w:eastAsia="zh-CN"/>
        </w:rPr>
        <w:t>largeur</w:t>
      </w:r>
      <w:r w:rsidRPr="00EF04CB">
        <w:rPr>
          <w:color w:val="800080"/>
          <w:lang w:val="en-CA" w:eastAsia="zh-CN"/>
        </w:rPr>
        <w:t>;</w:t>
      </w:r>
      <w:proofErr w:type="gramEnd"/>
    </w:p>
    <w:p w14:paraId="7FC5DE6C" w14:textId="789EAD26"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64F2C95F" w14:textId="77777777" w:rsidR="00EF04CB" w:rsidRPr="009A50DE" w:rsidRDefault="00EF04CB" w:rsidP="00EF04CB">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EF04CB">
      <w:pPr>
        <w:pStyle w:val="Code"/>
        <w:rPr>
          <w:color w:val="000000"/>
          <w:lang w:eastAsia="zh-CN"/>
        </w:rPr>
      </w:pPr>
      <w:r w:rsidRPr="009A50DE">
        <w:rPr>
          <w:color w:val="000000"/>
          <w:lang w:eastAsia="zh-CN"/>
        </w:rPr>
        <w:t xml:space="preserve">    </w:t>
      </w:r>
      <w:proofErr w:type="gramStart"/>
      <w:r w:rsidRPr="009A50DE">
        <w:rPr>
          <w:b/>
          <w:bCs/>
          <w:color w:val="800000"/>
          <w:lang w:eastAsia="zh-CN"/>
        </w:rPr>
        <w:t>return</w:t>
      </w:r>
      <w:proofErr w:type="gramEnd"/>
      <w:r w:rsidRPr="009A50DE">
        <w:rPr>
          <w:color w:val="000000"/>
          <w:lang w:eastAsia="zh-CN"/>
        </w:rPr>
        <w:t xml:space="preserve"> hauteur</w:t>
      </w:r>
      <w:r w:rsidRPr="009A50DE">
        <w:rPr>
          <w:color w:val="800080"/>
          <w:lang w:eastAsia="zh-CN"/>
        </w:rPr>
        <w:t>;</w:t>
      </w:r>
    </w:p>
    <w:p w14:paraId="7A8949EC" w14:textId="47F0B6B9"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7FE5CD3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w:t>
      </w:r>
      <w:proofErr w:type="gramStart"/>
      <w:r w:rsidRPr="00EF04CB">
        <w:rPr>
          <w:color w:val="000000"/>
          <w:lang w:val="en-CA" w:eastAsia="zh-CN"/>
        </w:rPr>
        <w:t>getVisible</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w:t>
      </w:r>
      <w:proofErr w:type="gramStart"/>
      <w:r w:rsidRPr="00EF04CB">
        <w:rPr>
          <w:color w:val="000000"/>
          <w:lang w:val="en-CA" w:eastAsia="zh-CN"/>
        </w:rPr>
        <w:t>visible</w:t>
      </w:r>
      <w:r w:rsidRPr="00EF04CB">
        <w:rPr>
          <w:color w:val="800080"/>
          <w:lang w:val="en-CA" w:eastAsia="zh-CN"/>
        </w:rPr>
        <w:t>;</w:t>
      </w:r>
      <w:proofErr w:type="gramEnd"/>
    </w:p>
    <w:p w14:paraId="6C9C993F" w14:textId="68BA237F"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w:t>
      </w:r>
      <w:proofErr w:type="gramStart"/>
      <w:r w:rsidRPr="00EF04CB">
        <w:rPr>
          <w:color w:val="000000"/>
          <w:lang w:val="en-CA" w:eastAsia="zh-CN"/>
        </w:rPr>
        <w:t>getVitesseX</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w:t>
      </w:r>
      <w:proofErr w:type="gramStart"/>
      <w:r w:rsidRPr="00EF04CB">
        <w:rPr>
          <w:color w:val="000000"/>
          <w:lang w:val="en-CA" w:eastAsia="zh-CN"/>
        </w:rPr>
        <w:t>vitesseX</w:t>
      </w:r>
      <w:r w:rsidRPr="00EF04CB">
        <w:rPr>
          <w:color w:val="800080"/>
          <w:lang w:val="en-CA" w:eastAsia="zh-CN"/>
        </w:rPr>
        <w:t>;</w:t>
      </w:r>
      <w:proofErr w:type="gramEnd"/>
    </w:p>
    <w:p w14:paraId="5AD36458" w14:textId="24FBBE24"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w:t>
      </w:r>
      <w:proofErr w:type="gramStart"/>
      <w:r w:rsidRPr="00EF04CB">
        <w:rPr>
          <w:color w:val="000000"/>
          <w:lang w:val="en-CA" w:eastAsia="zh-CN"/>
        </w:rPr>
        <w:t>getVitesseY</w:t>
      </w:r>
      <w:r w:rsidRPr="00EF04CB">
        <w:rPr>
          <w:color w:val="808030"/>
          <w:lang w:val="en-CA" w:eastAsia="zh-CN"/>
        </w:rPr>
        <w:t>(</w:t>
      </w:r>
      <w:proofErr w:type="gramEnd"/>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EF04CB">
      <w:pPr>
        <w:pStyle w:val="Code"/>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w:t>
      </w:r>
      <w:proofErr w:type="gramStart"/>
      <w:r w:rsidRPr="009A50DE">
        <w:rPr>
          <w:color w:val="000000"/>
          <w:lang w:val="en-CA" w:eastAsia="zh-CN"/>
        </w:rPr>
        <w:t>vitesseY</w:t>
      </w:r>
      <w:r w:rsidRPr="009A50DE">
        <w:rPr>
          <w:color w:val="800080"/>
          <w:lang w:val="en-CA" w:eastAsia="zh-CN"/>
        </w:rPr>
        <w:t>;</w:t>
      </w:r>
      <w:proofErr w:type="gramEnd"/>
    </w:p>
    <w:p w14:paraId="2EAF07DF" w14:textId="6E03DB2A" w:rsidR="00EF04CB" w:rsidRPr="00EF04CB" w:rsidRDefault="00EF04CB" w:rsidP="00EF04CB">
      <w:pPr>
        <w:pStyle w:val="Code"/>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public</w:t>
      </w:r>
      <w:proofErr w:type="gramEnd"/>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if</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vitesseX</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x</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if</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vitesseY</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y</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EF04CB">
      <w:pPr>
        <w:pStyle w:val="Code"/>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EF04CB">
      <w:pPr>
        <w:pStyle w:val="Code"/>
        <w:keepNext w:val="0"/>
        <w:keepLines w:val="0"/>
        <w:rPr>
          <w:color w:val="000000"/>
          <w:lang w:val="fr-FR" w:eastAsia="zh-CN"/>
        </w:rPr>
      </w:pPr>
    </w:p>
    <w:p w14:paraId="5874EF9E"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xml:space="preserve">// Détermine si la coordonnée </w:t>
      </w:r>
      <w:proofErr w:type="gramStart"/>
      <w:r w:rsidRPr="00EF04CB">
        <w:rPr>
          <w:color w:val="696969"/>
          <w:lang w:val="fr-FR" w:eastAsia="zh-CN"/>
        </w:rPr>
        <w:t>unX,unY</w:t>
      </w:r>
      <w:proofErr w:type="gramEnd"/>
      <w:r w:rsidRPr="00EF04CB">
        <w:rPr>
          <w:color w:val="696969"/>
          <w:lang w:val="fr-FR" w:eastAsia="zh-CN"/>
        </w:rPr>
        <w:t xml:space="preserve"> touche au rectangle englobant de l'entité</w:t>
      </w:r>
    </w:p>
    <w:p w14:paraId="19197298" w14:textId="77777777" w:rsidR="00EF04CB" w:rsidRPr="00C50856" w:rsidRDefault="00EF04CB" w:rsidP="00EF04CB">
      <w:pPr>
        <w:pStyle w:val="Code"/>
        <w:rPr>
          <w:color w:val="000000"/>
          <w:lang w:val="fr-FR" w:eastAsia="zh-CN"/>
        </w:rPr>
      </w:pPr>
      <w:r w:rsidRPr="00EF04CB">
        <w:rPr>
          <w:color w:val="000000"/>
          <w:lang w:val="fr-FR" w:eastAsia="zh-CN"/>
        </w:rPr>
        <w:t xml:space="preserve">  </w:t>
      </w:r>
      <w:proofErr w:type="gramStart"/>
      <w:r w:rsidRPr="00C50856">
        <w:rPr>
          <w:b/>
          <w:bCs/>
          <w:color w:val="800000"/>
          <w:lang w:val="fr-FR" w:eastAsia="zh-CN"/>
        </w:rPr>
        <w:t>public</w:t>
      </w:r>
      <w:proofErr w:type="gramEnd"/>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EF04CB">
      <w:pPr>
        <w:pStyle w:val="Code"/>
        <w:rPr>
          <w:color w:val="000000"/>
          <w:lang w:eastAsia="zh-CN"/>
        </w:rPr>
      </w:pPr>
      <w:r w:rsidRPr="00C50856">
        <w:rPr>
          <w:color w:val="000000"/>
          <w:lang w:val="fr-FR" w:eastAsia="zh-CN"/>
        </w:rPr>
        <w:t xml:space="preserve">    </w:t>
      </w:r>
      <w:proofErr w:type="gramStart"/>
      <w:r w:rsidRPr="00EF04CB">
        <w:rPr>
          <w:b/>
          <w:bCs/>
          <w:color w:val="800000"/>
          <w:lang w:eastAsia="zh-CN"/>
        </w:rPr>
        <w:t>return</w:t>
      </w:r>
      <w:proofErr w:type="gramEnd"/>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EF04CB">
      <w:pPr>
        <w:pStyle w:val="Code"/>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EF04CB">
      <w:pPr>
        <w:pStyle w:val="Code"/>
        <w:keepNext w:val="0"/>
        <w:keepLines w:val="0"/>
        <w:rPr>
          <w:color w:val="000000"/>
          <w:lang w:val="fr-FR" w:eastAsia="zh-CN"/>
        </w:rPr>
      </w:pPr>
    </w:p>
    <w:p w14:paraId="0E5478B2" w14:textId="77777777" w:rsidR="00EF04CB" w:rsidRPr="00EF04CB" w:rsidRDefault="00EF04CB" w:rsidP="00EF04CB">
      <w:pPr>
        <w:pStyle w:val="Code"/>
        <w:rPr>
          <w:color w:val="000000"/>
          <w:lang w:val="fr-FR" w:eastAsia="zh-CN"/>
        </w:rPr>
      </w:pPr>
      <w:r w:rsidRPr="00EF04CB">
        <w:rPr>
          <w:color w:val="000000"/>
          <w:lang w:val="fr-FR" w:eastAsia="zh-CN"/>
        </w:rPr>
        <w:lastRenderedPageBreak/>
        <w:t xml:space="preserve">  </w:t>
      </w:r>
      <w:r w:rsidRPr="00EF04CB">
        <w:rPr>
          <w:color w:val="696969"/>
          <w:lang w:val="fr-FR" w:eastAsia="zh-CN"/>
        </w:rPr>
        <w:t>// Méthode abstraite de dessin de l'entité</w:t>
      </w:r>
    </w:p>
    <w:p w14:paraId="59A6FECF"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public</w:t>
      </w:r>
      <w:proofErr w:type="gramEnd"/>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EF04CB">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public</w:t>
      </w:r>
      <w:proofErr w:type="gramEnd"/>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3E5B17">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if</w:t>
      </w:r>
      <w:proofErr w:type="gramEnd"/>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3E5B17">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paint</w:t>
      </w:r>
      <w:proofErr w:type="gramEnd"/>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3E5B17">
      <w:pPr>
        <w:pStyle w:val="Code"/>
        <w:rPr>
          <w:color w:val="000000"/>
          <w:lang w:val="fr-FR" w:eastAsia="zh-CN"/>
        </w:rPr>
      </w:pPr>
    </w:p>
    <w:p w14:paraId="5B079CE3"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696969"/>
          <w:lang w:val="fr-FR" w:eastAsia="zh-CN"/>
        </w:rPr>
        <w:t>// Effacer l'entité</w:t>
      </w:r>
    </w:p>
    <w:p w14:paraId="4E1A8BE0" w14:textId="77777777" w:rsidR="00EF04CB" w:rsidRPr="00EF04CB" w:rsidRDefault="00EF04CB" w:rsidP="003E5B17">
      <w:pPr>
        <w:pStyle w:val="Code"/>
        <w:rPr>
          <w:color w:val="000000"/>
          <w:lang w:val="fr-FR" w:eastAsia="zh-CN"/>
        </w:rPr>
      </w:pPr>
      <w:r w:rsidRPr="00EF04CB">
        <w:rPr>
          <w:color w:val="000000"/>
          <w:lang w:val="fr-FR" w:eastAsia="zh-CN"/>
        </w:rPr>
        <w:t xml:space="preserve">  </w:t>
      </w:r>
      <w:proofErr w:type="gramStart"/>
      <w:r w:rsidRPr="00EF04CB">
        <w:rPr>
          <w:b/>
          <w:bCs/>
          <w:color w:val="800000"/>
          <w:lang w:val="fr-FR" w:eastAsia="zh-CN"/>
        </w:rPr>
        <w:t>public</w:t>
      </w:r>
      <w:proofErr w:type="gramEnd"/>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3E5B17">
      <w:pPr>
        <w:pStyle w:val="Code"/>
        <w:rPr>
          <w:color w:val="000000"/>
          <w:lang w:val="fr-FR" w:eastAsia="zh-CN"/>
        </w:rPr>
      </w:pPr>
      <w:r w:rsidRPr="00EF04CB">
        <w:rPr>
          <w:color w:val="000000"/>
          <w:lang w:val="fr-FR" w:eastAsia="zh-CN"/>
        </w:rPr>
        <w:t xml:space="preserve">    </w:t>
      </w:r>
      <w:proofErr w:type="gramStart"/>
      <w:r w:rsidRPr="00EF04CB">
        <w:rPr>
          <w:color w:val="000000"/>
          <w:lang w:val="fr-FR" w:eastAsia="zh-CN"/>
        </w:rPr>
        <w:t>g</w:t>
      </w:r>
      <w:r w:rsidRPr="00EF04CB">
        <w:rPr>
          <w:color w:val="808030"/>
          <w:lang w:val="fr-FR" w:eastAsia="zh-CN"/>
        </w:rPr>
        <w:t>.</w:t>
      </w:r>
      <w:r w:rsidRPr="00EF04CB">
        <w:rPr>
          <w:color w:val="000000"/>
          <w:lang w:val="fr-FR" w:eastAsia="zh-CN"/>
        </w:rPr>
        <w:t>clearRect</w:t>
      </w:r>
      <w:proofErr w:type="gramEnd"/>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EF04CB">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Pr="00EF04CB" w:rsidRDefault="00EF04CB" w:rsidP="00EF04CB">
      <w:pPr>
        <w:pStyle w:val="Code"/>
        <w:rPr>
          <w:color w:val="000000"/>
          <w:lang w:val="en-CA" w:eastAsia="zh-CN"/>
        </w:rPr>
      </w:pPr>
      <w:r w:rsidRPr="00EF04CB">
        <w:rPr>
          <w:color w:val="800080"/>
          <w:lang w:val="en-CA" w:eastAsia="zh-CN"/>
        </w:rPr>
        <w:t>}</w:t>
      </w:r>
    </w:p>
    <w:p w14:paraId="2B354248" w14:textId="77777777" w:rsidR="00E34CFC" w:rsidRDefault="009E50CE" w:rsidP="00E34CFC">
      <w:pPr>
        <w:pStyle w:val="Corpsdetexte"/>
        <w:jc w:val="center"/>
      </w:pPr>
      <w:r>
        <w:rPr>
          <w:noProof/>
        </w:rPr>
        <w:object w:dxaOrig="8596" w:dyaOrig="11624" w14:anchorId="38A3F2E8">
          <v:shape id="_x0000_i1028" type="#_x0000_t75" alt="" style="width:335.3pt;height:452.4pt;mso-width-percent:0;mso-height-percent:0;mso-width-percent:0;mso-height-percent:0" o:ole="">
            <v:imagedata r:id="rId413" o:title=""/>
          </v:shape>
          <o:OLEObject Type="Embed" ProgID="MSPhotoEd.3" ShapeID="_x0000_i1028" DrawAspect="Content" ObjectID="_1765268528" r:id="rId414"/>
        </w:object>
      </w:r>
    </w:p>
    <w:p w14:paraId="353C8472" w14:textId="3F81E8BF"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30</w:t>
      </w:r>
      <w:r>
        <w:fldChar w:fldCharType="end"/>
      </w:r>
      <w:r>
        <w:t>. Hiérarchie des entités animées.</w:t>
      </w:r>
    </w:p>
    <w:p w14:paraId="75CAAD11" w14:textId="77777777" w:rsidR="003E5B17" w:rsidRPr="003E5B17" w:rsidRDefault="003E5B17" w:rsidP="003E5B17">
      <w:pPr>
        <w:pStyle w:val="Corpsdetexte"/>
      </w:pPr>
    </w:p>
    <w:p w14:paraId="6DB1DD68" w14:textId="77777777" w:rsidR="00E34CFC" w:rsidRPr="00E700C0" w:rsidRDefault="00E34CFC" w:rsidP="00E34CFC">
      <w:pPr>
        <w:pStyle w:val="Corpsdetexte"/>
        <w:numPr>
          <w:ilvl w:val="0"/>
          <w:numId w:val="18"/>
        </w:numPr>
        <w:rPr>
          <w:b/>
          <w:bCs/>
        </w:rPr>
      </w:pPr>
      <w:r w:rsidRPr="00E700C0">
        <w:rPr>
          <w:b/>
          <w:bCs/>
        </w:rPr>
        <w:t xml:space="preserve">Traitement du son avec </w:t>
      </w:r>
      <w:r w:rsidRPr="00E700C0">
        <w:rPr>
          <w:b/>
          <w:bCs/>
          <w:i/>
          <w:iCs/>
        </w:rPr>
        <w:t>AudioClip</w:t>
      </w:r>
    </w:p>
    <w:p w14:paraId="5B87D05F" w14:textId="77777777" w:rsidR="00E34CFC" w:rsidRDefault="00E34CFC" w:rsidP="003E5B17">
      <w:pPr>
        <w:pStyle w:val="Corpsdetexte"/>
        <w:keepNext/>
        <w:keepLines/>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77777777" w:rsidR="00E34CFC" w:rsidRPr="002C23EA" w:rsidRDefault="00000000" w:rsidP="00E34CFC">
      <w:pPr>
        <w:pStyle w:val="Corpsdetexte"/>
      </w:pPr>
      <w:hyperlink r:id="rId41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EntiteAnimeAvecCri.java</w:t>
      </w:r>
    </w:p>
    <w:p w14:paraId="3C37AF29"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3F4783F2" w14:textId="77777777" w:rsidR="00C44445" w:rsidRPr="00C44445" w:rsidRDefault="00C44445" w:rsidP="00C44445">
      <w:pPr>
        <w:pStyle w:val="Code"/>
        <w:rPr>
          <w:color w:val="000000"/>
          <w:lang w:eastAsia="zh-CN"/>
        </w:rPr>
      </w:pPr>
    </w:p>
    <w:p w14:paraId="359DC2C4"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protected</w:t>
      </w:r>
      <w:proofErr w:type="gramEnd"/>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44445">
      <w:pPr>
        <w:pStyle w:val="Code"/>
        <w:rPr>
          <w:color w:val="000000"/>
          <w:lang w:eastAsia="zh-CN"/>
        </w:rPr>
      </w:pPr>
    </w:p>
    <w:p w14:paraId="4E8A79C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x</w:t>
      </w:r>
      <w:r w:rsidRPr="00C44445">
        <w:rPr>
          <w:color w:val="808030"/>
          <w:lang w:eastAsia="zh-CN"/>
        </w:rPr>
        <w:t>,</w:t>
      </w:r>
    </w:p>
    <w:p w14:paraId="5E475F2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y</w:t>
      </w:r>
      <w:r w:rsidRPr="00C44445">
        <w:rPr>
          <w:color w:val="808030"/>
          <w:lang w:eastAsia="zh-CN"/>
        </w:rPr>
        <w:t>,</w:t>
      </w:r>
    </w:p>
    <w:p w14:paraId="731A7B83"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boolean</w:t>
      </w:r>
      <w:proofErr w:type="gramEnd"/>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w:t>
      </w:r>
      <w:proofErr w:type="gramStart"/>
      <w:r w:rsidRPr="00C44445">
        <w:rPr>
          <w:color w:val="000000"/>
          <w:lang w:val="fr-FR" w:eastAsia="zh-CN"/>
        </w:rPr>
        <w:t>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proofErr w:type="gramEnd"/>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44445">
      <w:pPr>
        <w:pStyle w:val="Code"/>
        <w:rPr>
          <w:color w:val="000000"/>
          <w:lang w:val="fr-FR" w:eastAsia="zh-CN"/>
        </w:rPr>
      </w:pPr>
      <w:r w:rsidRPr="00C44445">
        <w:rPr>
          <w:color w:val="000000"/>
          <w:lang w:val="fr-FR" w:eastAsia="zh-CN"/>
        </w:rPr>
        <w:t xml:space="preserve">    </w:t>
      </w:r>
      <w:proofErr w:type="gramStart"/>
      <w:r w:rsidRPr="00C44445">
        <w:rPr>
          <w:color w:val="000000"/>
          <w:lang w:val="fr-FR" w:eastAsia="zh-CN"/>
        </w:rPr>
        <w:t>unCri</w:t>
      </w:r>
      <w:proofErr w:type="gramEnd"/>
      <w:r w:rsidRPr="00C44445">
        <w:rPr>
          <w:color w:val="000000"/>
          <w:lang w:val="fr-FR" w:eastAsia="zh-CN"/>
        </w:rPr>
        <w:t xml:space="preserve">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proofErr w:type="gramStart"/>
      <w:r w:rsidRPr="00C44445">
        <w:rPr>
          <w:b/>
          <w:bCs/>
          <w:color w:val="800000"/>
          <w:lang w:val="fr-FR" w:eastAsia="zh-CN"/>
        </w:rPr>
        <w:t>public</w:t>
      </w:r>
      <w:proofErr w:type="gramEnd"/>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proofErr w:type="gramStart"/>
      <w:r w:rsidRPr="00C44445">
        <w:rPr>
          <w:color w:val="808030"/>
          <w:lang w:val="fr-FR" w:eastAsia="zh-CN"/>
        </w:rPr>
        <w:t>)</w:t>
      </w:r>
      <w:r w:rsidRPr="00C44445">
        <w:rPr>
          <w:color w:val="800080"/>
          <w:lang w:val="fr-FR" w:eastAsia="zh-CN"/>
        </w:rPr>
        <w:t>;</w:t>
      </w:r>
      <w:proofErr w:type="gramEnd"/>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77777777" w:rsidR="00E34CFC" w:rsidRDefault="00E34CFC" w:rsidP="00E34CFC">
      <w:pPr>
        <w:pStyle w:val="Corpsdetexte"/>
      </w:pPr>
      <w:r>
        <w:t xml:space="preserve">La variable d’objet </w:t>
      </w:r>
      <w:r w:rsidRPr="00C96ACC">
        <w:rPr>
          <w:i/>
          <w:iCs/>
        </w:rPr>
        <w:t>unCri</w:t>
      </w:r>
      <w:r>
        <w:t xml:space="preserve"> de la classe </w:t>
      </w:r>
      <w:proofErr w:type="gramStart"/>
      <w:r>
        <w:t>java.applet</w:t>
      </w:r>
      <w:proofErr w:type="gramEnd"/>
      <w:r>
        <w:t>.</w:t>
      </w:r>
      <w:hyperlink r:id="rId417"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proofErr w:type="gramStart"/>
      <w:r w:rsidRPr="00652014">
        <w:rPr>
          <w:rFonts w:ascii="Courier New" w:hAnsi="Courier New" w:cs="Courier New"/>
          <w:highlight w:val="yellow"/>
        </w:rPr>
        <w:t>protected</w:t>
      </w:r>
      <w:proofErr w:type="gramEnd"/>
      <w:r w:rsidRPr="00652014">
        <w:rPr>
          <w:rFonts w:ascii="Courier New" w:hAnsi="Courier New" w:cs="Courier New"/>
          <w:highlight w:val="yellow"/>
        </w:rPr>
        <w:t xml:space="preserve"> AudioClip unCri</w:t>
      </w:r>
      <w:r w:rsidRPr="00652014">
        <w:rPr>
          <w:rFonts w:ascii="Courier New" w:hAnsi="Courier New" w:cs="Courier New"/>
        </w:rPr>
        <w:t>; //Cri de l'entité</w:t>
      </w:r>
    </w:p>
    <w:p w14:paraId="7830FE82" w14:textId="77777777" w:rsidR="00E34CFC" w:rsidRDefault="00E34CFC" w:rsidP="00E34CFC">
      <w:pPr>
        <w:pStyle w:val="Corpsdetexte"/>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w:t>
      </w:r>
      <w:proofErr w:type="gramStart"/>
      <w:r w:rsidRPr="000556F2">
        <w:rPr>
          <w:rFonts w:ascii="Courier New" w:hAnsi="Courier New" w:cs="Courier New"/>
        </w:rPr>
        <w:t>EntiteAnimeAvecCri.class.getResource</w:t>
      </w:r>
      <w:proofErr w:type="gramEnd"/>
      <w:r w:rsidRPr="000556F2">
        <w:rPr>
          <w:rFonts w:ascii="Courier New" w:hAnsi="Courier New" w:cs="Courier New"/>
        </w:rPr>
        <w:t>(nomFichierAudio);</w:t>
      </w:r>
    </w:p>
    <w:p w14:paraId="5249603B" w14:textId="77777777" w:rsidR="00E34CFC" w:rsidRDefault="00E34CFC" w:rsidP="00E34CFC">
      <w:pPr>
        <w:pStyle w:val="Corpsdetexte"/>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t xml:space="preserve">        </w:t>
      </w:r>
      <w:proofErr w:type="gramStart"/>
      <w:r w:rsidRPr="006A4060">
        <w:rPr>
          <w:rFonts w:ascii="Courier New" w:hAnsi="Courier New" w:cs="Courier New"/>
        </w:rPr>
        <w:t>unCri</w:t>
      </w:r>
      <w:proofErr w:type="gramEnd"/>
      <w:r w:rsidRPr="006A4060">
        <w:rPr>
          <w:rFonts w:ascii="Courier New" w:hAnsi="Courier New" w:cs="Courier New"/>
        </w:rPr>
        <w:t xml:space="preserve">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Corpsdetexte"/>
      </w:pPr>
      <w:r>
        <w:t xml:space="preserve">La méthode </w:t>
      </w:r>
      <w:proofErr w:type="gramStart"/>
      <w:r w:rsidRPr="00B01CF5">
        <w:rPr>
          <w:i/>
          <w:iCs/>
        </w:rPr>
        <w:t>crier</w:t>
      </w:r>
      <w:r>
        <w:t>(</w:t>
      </w:r>
      <w:proofErr w:type="gramEnd"/>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 xml:space="preserve">public void crier </w:t>
      </w:r>
      <w:proofErr w:type="gramStart"/>
      <w:r w:rsidRPr="00B01CF5">
        <w:rPr>
          <w:lang w:val="en-CA"/>
        </w:rPr>
        <w:t>(){</w:t>
      </w:r>
      <w:proofErr w:type="gramEnd"/>
      <w:r w:rsidRPr="00B01CF5">
        <w:rPr>
          <w:lang w:val="en-CA"/>
        </w:rPr>
        <w:t>unCri.play();}</w:t>
      </w:r>
    </w:p>
    <w:p w14:paraId="6E4A2A76" w14:textId="77777777" w:rsidR="00E34CFC" w:rsidRDefault="00E34CFC" w:rsidP="00E34CFC">
      <w:pPr>
        <w:pStyle w:val="Corpsdetexte"/>
        <w:rPr>
          <w:lang w:val="en-CA"/>
        </w:rPr>
      </w:pPr>
    </w:p>
    <w:p w14:paraId="2E4BF232" w14:textId="77777777" w:rsidR="00E34CFC" w:rsidRDefault="00E34CFC" w:rsidP="00E34CFC">
      <w:pPr>
        <w:pStyle w:val="Corpsdetexte"/>
      </w:pPr>
      <w:r>
        <w:lastRenderedPageBreak/>
        <w:t xml:space="preserve">La méthode </w:t>
      </w:r>
      <w:proofErr w:type="gramStart"/>
      <w:r w:rsidRPr="00BB61F2">
        <w:rPr>
          <w:i/>
        </w:rPr>
        <w:t>paint</w:t>
      </w:r>
      <w:r>
        <w:t>(</w:t>
      </w:r>
      <w:proofErr w:type="gramEnd"/>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77777777" w:rsidR="00E34CFC" w:rsidRPr="00B45738" w:rsidRDefault="00000000" w:rsidP="00E34CFC">
      <w:pPr>
        <w:pStyle w:val="Corpsdetexte"/>
      </w:pPr>
      <w:hyperlink r:id="rId41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BotAnimeAvecCri.java</w:t>
      </w:r>
    </w:p>
    <w:p w14:paraId="69E16C39"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0801BDD9" w14:textId="77777777" w:rsidR="00C44445" w:rsidRPr="00C44445" w:rsidRDefault="00C44445" w:rsidP="00C44445">
      <w:pPr>
        <w:pStyle w:val="Code"/>
        <w:rPr>
          <w:color w:val="000000"/>
          <w:lang w:eastAsia="zh-CN"/>
        </w:rPr>
      </w:pPr>
    </w:p>
    <w:p w14:paraId="45DCD9F7"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44445">
      <w:pPr>
        <w:pStyle w:val="Code"/>
        <w:rPr>
          <w:color w:val="000000"/>
          <w:lang w:eastAsia="zh-CN"/>
        </w:rPr>
      </w:pPr>
    </w:p>
    <w:p w14:paraId="30953D9E"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44445">
      <w:pPr>
        <w:pStyle w:val="Code"/>
        <w:rPr>
          <w:color w:val="000000"/>
          <w:lang w:eastAsia="zh-CN"/>
        </w:rPr>
      </w:pPr>
    </w:p>
    <w:p w14:paraId="381C970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x</w:t>
      </w:r>
      <w:r w:rsidRPr="00C44445">
        <w:rPr>
          <w:color w:val="808030"/>
          <w:lang w:eastAsia="zh-CN"/>
        </w:rPr>
        <w:t>,</w:t>
      </w:r>
    </w:p>
    <w:p w14:paraId="598EA9D3"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y</w:t>
      </w:r>
      <w:r w:rsidRPr="00C44445">
        <w:rPr>
          <w:color w:val="808030"/>
          <w:lang w:eastAsia="zh-CN"/>
        </w:rPr>
        <w:t>,</w:t>
      </w:r>
    </w:p>
    <w:p w14:paraId="5115D76C"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boolean</w:t>
      </w:r>
      <w:proofErr w:type="gramEnd"/>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44445">
      <w:pPr>
        <w:pStyle w:val="Code"/>
        <w:rPr>
          <w:color w:val="000000"/>
          <w:lang w:val="en-CA" w:eastAsia="zh-CN"/>
        </w:rPr>
      </w:pPr>
    </w:p>
    <w:p w14:paraId="68B3B2F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paint</w:t>
      </w:r>
      <w:r w:rsidRPr="00C44445">
        <w:rPr>
          <w:color w:val="808030"/>
          <w:lang w:val="en-CA" w:eastAsia="zh-CN"/>
        </w:rPr>
        <w:t>(</w:t>
      </w:r>
      <w:proofErr w:type="gramEnd"/>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44445">
      <w:pPr>
        <w:pStyle w:val="Code"/>
        <w:rPr>
          <w:color w:val="000000"/>
          <w:lang w:val="en-CA" w:eastAsia="zh-CN"/>
        </w:rPr>
      </w:pPr>
      <w:r w:rsidRPr="00C44445">
        <w:rPr>
          <w:color w:val="000000"/>
          <w:lang w:val="en-CA" w:eastAsia="zh-CN"/>
        </w:rPr>
        <w:t xml:space="preserve">    </w:t>
      </w:r>
      <w:proofErr w:type="gramStart"/>
      <w:r w:rsidRPr="00C44445">
        <w:rPr>
          <w:color w:val="000000"/>
          <w:lang w:val="en-CA" w:eastAsia="zh-CN"/>
        </w:rPr>
        <w:t>g</w:t>
      </w:r>
      <w:r w:rsidRPr="00C44445">
        <w:rPr>
          <w:color w:val="808030"/>
          <w:lang w:val="en-CA" w:eastAsia="zh-CN"/>
        </w:rPr>
        <w:t>.</w:t>
      </w:r>
      <w:r w:rsidRPr="00C44445">
        <w:rPr>
          <w:color w:val="000000"/>
          <w:lang w:val="en-CA" w:eastAsia="zh-CN"/>
        </w:rPr>
        <w:t>setColor</w:t>
      </w:r>
      <w:proofErr w:type="gramEnd"/>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44445">
      <w:pPr>
        <w:pStyle w:val="Code"/>
        <w:rPr>
          <w:color w:val="000000"/>
          <w:lang w:eastAsia="zh-CN"/>
        </w:rPr>
      </w:pPr>
      <w:r w:rsidRPr="00C44445">
        <w:rPr>
          <w:color w:val="000000"/>
          <w:lang w:val="en-CA"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fillOval</w:t>
      </w:r>
      <w:proofErr w:type="gramEnd"/>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44445">
      <w:pPr>
        <w:pStyle w:val="Code"/>
        <w:rPr>
          <w:color w:val="000000"/>
          <w:lang w:eastAsia="zh-CN"/>
        </w:rPr>
      </w:pPr>
    </w:p>
    <w:p w14:paraId="7FEA1BA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setColor</w:t>
      </w:r>
      <w:proofErr w:type="gramEnd"/>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fillRect</w:t>
      </w:r>
      <w:proofErr w:type="gramEnd"/>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fillRect</w:t>
      </w:r>
      <w:proofErr w:type="gramEnd"/>
      <w:r w:rsidRPr="00C44445">
        <w:rPr>
          <w:color w:val="808030"/>
          <w:lang w:eastAsia="zh-CN"/>
        </w:rPr>
        <w:t>(</w:t>
      </w:r>
    </w:p>
    <w:p w14:paraId="581CE58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x</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y</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largeur</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hauteur</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p>
    <w:p w14:paraId="3FDCF39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x</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y</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x</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y</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setColor</w:t>
      </w:r>
      <w:proofErr w:type="gramEnd"/>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fillRect</w:t>
      </w:r>
      <w:proofErr w:type="gramEnd"/>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Corpsdetexte"/>
      </w:pPr>
    </w:p>
    <w:p w14:paraId="609F9B03" w14:textId="77777777" w:rsidR="00E34CFC" w:rsidRPr="006568FF" w:rsidRDefault="00E34CFC" w:rsidP="00E34CFC">
      <w:pPr>
        <w:pStyle w:val="Corpsdetexte"/>
        <w:numPr>
          <w:ilvl w:val="0"/>
          <w:numId w:val="18"/>
        </w:numPr>
        <w:rPr>
          <w:b/>
        </w:rPr>
      </w:pPr>
      <w:r w:rsidRPr="006568FF">
        <w:rPr>
          <w:b/>
        </w:rPr>
        <w:t>Animation vectorielle de gestes (par opérations de dessin)</w:t>
      </w:r>
    </w:p>
    <w:p w14:paraId="660AA2BF" w14:textId="77777777" w:rsidR="00E34CFC" w:rsidRDefault="00E34CFC" w:rsidP="00E34CFC">
      <w:pPr>
        <w:pStyle w:val="Corpsdetexte"/>
      </w:pPr>
      <w:r>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Corpsdetexte"/>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Corpsdetexte"/>
        <w:numPr>
          <w:ilvl w:val="0"/>
          <w:numId w:val="19"/>
        </w:numPr>
      </w:pPr>
      <w:r w:rsidRPr="001255D5">
        <w:rPr>
          <w:i/>
        </w:rPr>
        <w:lastRenderedPageBreak/>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Corpsdetexte"/>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proofErr w:type="gramStart"/>
      <w:r w:rsidRPr="00617A47">
        <w:rPr>
          <w:i/>
          <w:iCs/>
        </w:rPr>
        <w:t>prochaineScene</w:t>
      </w:r>
      <w:r>
        <w:t>(</w:t>
      </w:r>
      <w:proofErr w:type="gramEnd"/>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77777777" w:rsidR="00E34CFC" w:rsidRPr="00B45738" w:rsidRDefault="00000000" w:rsidP="00E34CFC">
      <w:pPr>
        <w:pStyle w:val="Corpsdetexte"/>
      </w:pPr>
      <w:hyperlink r:id="rId420"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1"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EntiteAnimeAvecCriEtGestes.java</w:t>
      </w:r>
    </w:p>
    <w:p w14:paraId="7AC80712"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protected</w:t>
      </w:r>
      <w:proofErr w:type="gramEnd"/>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protected</w:t>
      </w:r>
      <w:proofErr w:type="gramEnd"/>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44445">
      <w:pPr>
        <w:pStyle w:val="Code"/>
        <w:rPr>
          <w:color w:val="000000"/>
          <w:lang w:eastAsia="zh-CN"/>
        </w:rPr>
      </w:pPr>
    </w:p>
    <w:p w14:paraId="57C57793"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x</w:t>
      </w:r>
      <w:r w:rsidRPr="00C44445">
        <w:rPr>
          <w:color w:val="808030"/>
          <w:lang w:eastAsia="zh-CN"/>
        </w:rPr>
        <w:t>,</w:t>
      </w:r>
    </w:p>
    <w:p w14:paraId="225A8DB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y</w:t>
      </w:r>
      <w:r w:rsidRPr="00C44445">
        <w:rPr>
          <w:color w:val="808030"/>
          <w:lang w:eastAsia="zh-CN"/>
        </w:rPr>
        <w:t>,</w:t>
      </w:r>
    </w:p>
    <w:p w14:paraId="06FA4B2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boolean</w:t>
      </w:r>
      <w:proofErr w:type="gramEnd"/>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this</w:t>
      </w:r>
      <w:r w:rsidRPr="00C44445">
        <w:rPr>
          <w:color w:val="808030"/>
          <w:lang w:eastAsia="zh-CN"/>
        </w:rPr>
        <w:t>.</w:t>
      </w:r>
      <w:r w:rsidRPr="00C44445">
        <w:rPr>
          <w:color w:val="000000"/>
          <w:lang w:eastAsia="zh-CN"/>
        </w:rPr>
        <w:t>nombreEtats</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C44445">
      <w:pPr>
        <w:pStyle w:val="Code"/>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r w:rsidRPr="00C44445">
        <w:rPr>
          <w:color w:val="000000"/>
          <w:lang w:eastAsia="zh-CN"/>
        </w:rPr>
        <w:t>prochaineScene</w:t>
      </w:r>
      <w:proofErr w:type="gramEnd"/>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etatCourant</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Corpsdetexte"/>
      </w:pPr>
    </w:p>
    <w:p w14:paraId="5C708050" w14:textId="77777777" w:rsidR="00E34CFC" w:rsidRDefault="00E34CFC" w:rsidP="00E34CFC">
      <w:pPr>
        <w:pStyle w:val="Corpsdetexte"/>
      </w:pPr>
      <w:r w:rsidRPr="00461CD3">
        <w:t xml:space="preserve">La méthode </w:t>
      </w:r>
      <w:proofErr w:type="gramStart"/>
      <w:r w:rsidRPr="00461CD3">
        <w:rPr>
          <w:i/>
          <w:iCs/>
        </w:rPr>
        <w:t>paint</w:t>
      </w:r>
      <w:r w:rsidRPr="00461CD3">
        <w:t>(</w:t>
      </w:r>
      <w:proofErr w:type="gramEnd"/>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77777777" w:rsidR="00E34CFC" w:rsidRPr="00B45738" w:rsidRDefault="00000000" w:rsidP="00C44445">
      <w:pPr>
        <w:pStyle w:val="Corpsdetexte"/>
        <w:keepNext/>
        <w:keepLines/>
      </w:pPr>
      <w:hyperlink r:id="rId422"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3"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ItiAnimeAvecCriVolant.java</w:t>
      </w:r>
    </w:p>
    <w:p w14:paraId="2084C724"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x</w:t>
      </w:r>
      <w:r w:rsidRPr="00C44445">
        <w:rPr>
          <w:color w:val="808030"/>
          <w:lang w:eastAsia="zh-CN"/>
        </w:rPr>
        <w:t>,</w:t>
      </w:r>
    </w:p>
    <w:p w14:paraId="6249C2C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y</w:t>
      </w:r>
      <w:r w:rsidRPr="00C44445">
        <w:rPr>
          <w:color w:val="808030"/>
          <w:lang w:eastAsia="zh-CN"/>
        </w:rPr>
        <w:t>,</w:t>
      </w:r>
    </w:p>
    <w:p w14:paraId="42C26B4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boolean</w:t>
      </w:r>
      <w:proofErr w:type="gramEnd"/>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44445">
      <w:pPr>
        <w:pStyle w:val="Code"/>
        <w:rPr>
          <w:color w:val="000000"/>
          <w:lang w:eastAsia="zh-CN"/>
        </w:rPr>
      </w:pPr>
    </w:p>
    <w:p w14:paraId="25FF5E1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67CCB7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setColor</w:t>
      </w:r>
      <w:proofErr w:type="gramEnd"/>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fillOval</w:t>
      </w:r>
      <w:proofErr w:type="gramEnd"/>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setColor</w:t>
      </w:r>
      <w:proofErr w:type="gramEnd"/>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drawArc</w:t>
      </w:r>
      <w:proofErr w:type="gramEnd"/>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fillOval</w:t>
      </w:r>
      <w:proofErr w:type="gramEnd"/>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fillOval</w:t>
      </w:r>
      <w:proofErr w:type="gramEnd"/>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5FF8C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drawLine</w:t>
      </w:r>
      <w:proofErr w:type="gramEnd"/>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Corpsdetexte"/>
      </w:pPr>
    </w:p>
    <w:p w14:paraId="73E932DA" w14:textId="77777777" w:rsidR="00E34CFC" w:rsidRPr="00617A47" w:rsidRDefault="00E34CFC" w:rsidP="00E34CFC">
      <w:pPr>
        <w:pStyle w:val="Corpsdetexte"/>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Corpsdetexte"/>
      </w:pPr>
      <w:r>
        <w:t xml:space="preserve">La sous-classe </w:t>
      </w:r>
      <w:r w:rsidRPr="0088194E">
        <w:rPr>
          <w:i/>
          <w:iCs/>
        </w:rPr>
        <w:t>EntiteAnimeAvecCriEtSequenceImages</w:t>
      </w:r>
      <w:r>
        <w:t xml:space="preserve"> illustre une autre manière de produire l’animation :</w:t>
      </w:r>
    </w:p>
    <w:p w14:paraId="3BC13FAF" w14:textId="77777777" w:rsidR="00E34CFC" w:rsidRPr="00E66BE9" w:rsidRDefault="00000000" w:rsidP="00C44445">
      <w:pPr>
        <w:pStyle w:val="Corpsdetexte"/>
        <w:keepNext/>
        <w:keepLines/>
      </w:pPr>
      <w:hyperlink r:id="rId424"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5"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EntiteAnimeAvecCriEtSequenceImages.java</w:t>
      </w:r>
    </w:p>
    <w:p w14:paraId="3672644E"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44445">
      <w:pPr>
        <w:pStyle w:val="Code"/>
        <w:rPr>
          <w:color w:val="000000"/>
          <w:lang w:eastAsia="zh-CN"/>
        </w:rPr>
      </w:pPr>
    </w:p>
    <w:p w14:paraId="4353203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protected</w:t>
      </w:r>
      <w:proofErr w:type="gramEnd"/>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protected</w:t>
      </w:r>
      <w:proofErr w:type="gramEnd"/>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44445">
      <w:pPr>
        <w:pStyle w:val="Code"/>
        <w:rPr>
          <w:color w:val="000000"/>
          <w:lang w:eastAsia="zh-CN"/>
        </w:rPr>
      </w:pPr>
    </w:p>
    <w:p w14:paraId="01CF3D7D"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x</w:t>
      </w:r>
      <w:r w:rsidRPr="00C44445">
        <w:rPr>
          <w:color w:val="808030"/>
          <w:lang w:eastAsia="zh-CN"/>
        </w:rPr>
        <w:t>,</w:t>
      </w:r>
    </w:p>
    <w:p w14:paraId="0C71AAE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y</w:t>
      </w:r>
      <w:r w:rsidRPr="00C44445">
        <w:rPr>
          <w:color w:val="808030"/>
          <w:lang w:eastAsia="zh-CN"/>
        </w:rPr>
        <w:t>,</w:t>
      </w:r>
    </w:p>
    <w:p w14:paraId="7FB52BD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boolean</w:t>
      </w:r>
      <w:proofErr w:type="gramEnd"/>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BB7977"/>
          <w:lang w:eastAsia="zh-CN"/>
        </w:rPr>
        <w:t>int</w:t>
      </w:r>
      <w:proofErr w:type="gramEnd"/>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44445">
      <w:pPr>
        <w:pStyle w:val="Code"/>
        <w:rPr>
          <w:color w:val="000000"/>
          <w:lang w:eastAsia="zh-CN"/>
        </w:rPr>
      </w:pPr>
    </w:p>
    <w:p w14:paraId="39B830F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de la forme nomDossiern.gif, n = 1</w:t>
      </w:r>
      <w:proofErr w:type="gramStart"/>
      <w:r w:rsidRPr="00C44445">
        <w:rPr>
          <w:color w:val="696969"/>
          <w:lang w:eastAsia="zh-CN"/>
        </w:rPr>
        <w:t xml:space="preserve"> ..</w:t>
      </w:r>
      <w:proofErr w:type="gramEnd"/>
      <w:r w:rsidRPr="00C44445">
        <w:rPr>
          <w:color w:val="696969"/>
          <w:lang w:eastAsia="zh-CN"/>
        </w:rPr>
        <w:t xml:space="preserve"> </w:t>
      </w:r>
      <w:proofErr w:type="gramStart"/>
      <w:r w:rsidRPr="00C44445">
        <w:rPr>
          <w:color w:val="696969"/>
          <w:lang w:eastAsia="zh-CN"/>
        </w:rPr>
        <w:t>nombreEtats</w:t>
      </w:r>
      <w:proofErr w:type="gramEnd"/>
    </w:p>
    <w:p w14:paraId="415055D4" w14:textId="77777777" w:rsidR="00C44445" w:rsidRPr="009A50DE" w:rsidRDefault="00C44445" w:rsidP="00C44445">
      <w:pPr>
        <w:pStyle w:val="Code"/>
        <w:rPr>
          <w:color w:val="000000"/>
          <w:lang w:val="en-CA" w:eastAsia="zh-CN"/>
        </w:rPr>
      </w:pPr>
      <w:r w:rsidRPr="00C44445">
        <w:rPr>
          <w:color w:val="000000"/>
          <w:lang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imagesAnimation</w:t>
      </w:r>
      <w:proofErr w:type="gramEnd"/>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44445">
      <w:pPr>
        <w:pStyle w:val="Code"/>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44445">
      <w:pPr>
        <w:pStyle w:val="Code"/>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w:t>
      </w:r>
      <w:proofErr w:type="gramStart"/>
      <w:r w:rsidRPr="00C44445">
        <w:rPr>
          <w:color w:val="000000"/>
          <w:lang w:val="nb-NO" w:eastAsia="zh-CN"/>
        </w:rPr>
        <w:t>getClass</w:t>
      </w:r>
      <w:r w:rsidRPr="00C44445">
        <w:rPr>
          <w:color w:val="808030"/>
          <w:lang w:val="nb-NO" w:eastAsia="zh-CN"/>
        </w:rPr>
        <w:t>(</w:t>
      </w:r>
      <w:proofErr w:type="gramEnd"/>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44445">
      <w:pPr>
        <w:pStyle w:val="Code"/>
        <w:rPr>
          <w:color w:val="000000"/>
          <w:lang w:val="nb-NO" w:eastAsia="zh-CN"/>
        </w:rPr>
      </w:pPr>
      <w:r w:rsidRPr="00C44445">
        <w:rPr>
          <w:color w:val="000000"/>
          <w:lang w:val="nb-NO" w:eastAsia="zh-CN"/>
        </w:rPr>
        <w:t xml:space="preserve">      </w:t>
      </w:r>
      <w:proofErr w:type="gramStart"/>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proofErr w:type="gramEnd"/>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44445">
      <w:pPr>
        <w:pStyle w:val="Code"/>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44445">
      <w:pPr>
        <w:pStyle w:val="Code"/>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color w:val="000000"/>
          <w:lang w:eastAsia="zh-CN"/>
        </w:rPr>
        <w:t>g</w:t>
      </w:r>
      <w:r w:rsidRPr="00C44445">
        <w:rPr>
          <w:color w:val="808030"/>
          <w:lang w:eastAsia="zh-CN"/>
        </w:rPr>
        <w:t>.</w:t>
      </w:r>
      <w:r w:rsidRPr="00C44445">
        <w:rPr>
          <w:color w:val="000000"/>
          <w:lang w:eastAsia="zh-CN"/>
        </w:rPr>
        <w:t>drawImage</w:t>
      </w:r>
      <w:proofErr w:type="gramEnd"/>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17D4A8F0" w14:textId="77777777" w:rsidR="00E34CFC" w:rsidRDefault="00E34CFC" w:rsidP="00E34CFC">
      <w:pPr>
        <w:pStyle w:val="Corpsdetexte"/>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proofErr w:type="gramStart"/>
      <w:r>
        <w:t>),  JPEG</w:t>
      </w:r>
      <w:proofErr w:type="gramEnd"/>
      <w:r>
        <w:t xml:space="preserve">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Corpsdetexte"/>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9E50CE" w:rsidP="00E34CFC">
      <w:pPr>
        <w:pStyle w:val="Corpsdetexte"/>
      </w:pPr>
      <w:r>
        <w:rPr>
          <w:noProof/>
        </w:rPr>
        <w:object w:dxaOrig="19244" w:dyaOrig="4276" w14:anchorId="0C5508E3">
          <v:shape id="_x0000_i1027" type="#_x0000_t75" alt="" style="width:500.8pt;height:110.7pt;mso-width-percent:0;mso-height-percent:0;mso-width-percent:0;mso-height-percent:0" o:ole="">
            <v:imagedata r:id="rId426" o:title=""/>
          </v:shape>
          <o:OLEObject Type="Embed" ProgID="Visio.Drawing.11" ShapeID="_x0000_i1027" DrawAspect="Content" ObjectID="_1765268529" r:id="rId427"/>
        </w:object>
      </w:r>
    </w:p>
    <w:p w14:paraId="2D0060D6" w14:textId="25A2900A"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Corpsdetexte"/>
        <w:numPr>
          <w:ilvl w:val="0"/>
          <w:numId w:val="18"/>
        </w:numPr>
        <w:rPr>
          <w:b/>
          <w:bCs/>
        </w:rPr>
      </w:pPr>
      <w:r w:rsidRPr="00B54D90">
        <w:rPr>
          <w:b/>
          <w:bCs/>
        </w:rPr>
        <w:t>Notion de tableau</w:t>
      </w:r>
    </w:p>
    <w:p w14:paraId="5D77135B" w14:textId="77777777" w:rsidR="00E34CFC" w:rsidRDefault="00E34CFC" w:rsidP="00E34CFC">
      <w:pPr>
        <w:pStyle w:val="Corpsdetexte"/>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Corpsdetexte"/>
      </w:pPr>
      <w:r>
        <w:t xml:space="preserve">La ligne suivante déclare un tableau nommé </w:t>
      </w:r>
      <w:r w:rsidRPr="00900E24">
        <w:rPr>
          <w:i/>
          <w:iCs/>
        </w:rPr>
        <w:t>imagesAnimation</w:t>
      </w:r>
      <w:r>
        <w:t xml:space="preserve"> illustré à la figure précédente. Les crochets </w:t>
      </w:r>
      <w:proofErr w:type="gramStart"/>
      <w:r>
        <w:t>[ ]</w:t>
      </w:r>
      <w:proofErr w:type="gramEnd"/>
      <w:r>
        <w:t xml:space="preserve"> qui suivent le nom de la variable indique que c’est un tableau. </w:t>
      </w:r>
    </w:p>
    <w:p w14:paraId="5E86EB84" w14:textId="77777777" w:rsidR="00E34CFC" w:rsidRPr="00E5463B" w:rsidRDefault="00E34CFC" w:rsidP="00E34CFC">
      <w:pPr>
        <w:rPr>
          <w:rFonts w:ascii="Courier New" w:hAnsi="Courier New" w:cs="Courier New"/>
        </w:rPr>
      </w:pPr>
      <w:r w:rsidRPr="00E5463B">
        <w:rPr>
          <w:rFonts w:ascii="Courier New" w:hAnsi="Courier New" w:cs="Courier New"/>
        </w:rPr>
        <w:t xml:space="preserve">    </w:t>
      </w:r>
      <w:proofErr w:type="gramStart"/>
      <w:r w:rsidRPr="00E5463B">
        <w:rPr>
          <w:rFonts w:ascii="Courier New" w:hAnsi="Courier New" w:cs="Courier New"/>
        </w:rPr>
        <w:t>protected</w:t>
      </w:r>
      <w:proofErr w:type="gramEnd"/>
      <w:r w:rsidRPr="00E5463B">
        <w:rPr>
          <w:rFonts w:ascii="Courier New" w:hAnsi="Courier New" w:cs="Courier New"/>
        </w:rPr>
        <w:t xml:space="preserve"> Image imagesAnimation[];</w:t>
      </w:r>
    </w:p>
    <w:p w14:paraId="30796ECA" w14:textId="77777777" w:rsidR="00E5463B" w:rsidRDefault="00E5463B" w:rsidP="00E34CFC">
      <w:pPr>
        <w:pStyle w:val="Corpsdetexte"/>
      </w:pPr>
    </w:p>
    <w:p w14:paraId="790611CC" w14:textId="743BAD6F" w:rsidR="00E34CFC" w:rsidRDefault="00E34CFC" w:rsidP="00E34CFC">
      <w:pPr>
        <w:pStyle w:val="Corpsdetexte"/>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Corpsdetexte"/>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proofErr w:type="gramStart"/>
      <w:r>
        <w:t>):</w:t>
      </w:r>
      <w:proofErr w:type="gramEnd"/>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w:t>
      </w:r>
      <w:proofErr w:type="gramStart"/>
      <w:r w:rsidRPr="007150B5">
        <w:rPr>
          <w:rFonts w:ascii="Courier New" w:hAnsi="Courier New" w:cs="Courier New"/>
        </w:rPr>
        <w:t>this.imagesAnimation</w:t>
      </w:r>
      <w:proofErr w:type="gramEnd"/>
      <w:r w:rsidRPr="007150B5">
        <w:rPr>
          <w:rFonts w:ascii="Courier New" w:hAnsi="Courier New" w:cs="Courier New"/>
        </w:rPr>
        <w:t xml:space="preserve"> = new Image[nombreEtats];</w:t>
      </w:r>
    </w:p>
    <w:p w14:paraId="7BE8D589" w14:textId="77777777" w:rsidR="00E34CFC" w:rsidRDefault="00E34CFC" w:rsidP="00E34CFC">
      <w:pPr>
        <w:pStyle w:val="Corpsdetexte"/>
      </w:pPr>
    </w:p>
    <w:p w14:paraId="2E54E3F4" w14:textId="77777777" w:rsidR="00E34CFC" w:rsidRDefault="00E34CFC" w:rsidP="00E34CFC">
      <w:pPr>
        <w:pStyle w:val="Corpsdetexte"/>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roofErr w:type="gramStart"/>
      <w:r w:rsidRPr="002E0279">
        <w:rPr>
          <w:rFonts w:ascii="Courier New" w:hAnsi="Courier New" w:cs="Courier New"/>
          <w:lang w:val="nb-NO"/>
        </w:rPr>
        <w:t>+){</w:t>
      </w:r>
      <w:proofErr w:type="gramEnd"/>
    </w:p>
    <w:p w14:paraId="25B3000F" w14:textId="77777777" w:rsidR="007150B5" w:rsidRPr="002E0279" w:rsidRDefault="007150B5" w:rsidP="00E34CFC">
      <w:pPr>
        <w:rPr>
          <w:lang w:val="nb-NO"/>
        </w:rPr>
      </w:pPr>
    </w:p>
    <w:p w14:paraId="38D896B4" w14:textId="77777777" w:rsidR="00E34CFC" w:rsidRDefault="00E34CFC" w:rsidP="00E34CFC">
      <w:pPr>
        <w:pStyle w:val="Corpsdetexte"/>
      </w:pPr>
      <w:r>
        <w:t xml:space="preserve">L’URL est créé comme précédemment pour le fichier audio avec </w:t>
      </w:r>
      <w:proofErr w:type="gramStart"/>
      <w:r w:rsidRPr="00520A72">
        <w:rPr>
          <w:i/>
          <w:iCs/>
        </w:rPr>
        <w:t>getResource</w:t>
      </w:r>
      <w:r>
        <w:t>(</w:t>
      </w:r>
      <w:proofErr w:type="gramEnd"/>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w:t>
      </w:r>
      <w:proofErr w:type="gramStart"/>
      <w:r w:rsidRPr="00500390">
        <w:rPr>
          <w:rFonts w:ascii="Courier New" w:hAnsi="Courier New" w:cs="Courier New"/>
        </w:rPr>
        <w:t>).getResource</w:t>
      </w:r>
      <w:proofErr w:type="gramEnd"/>
      <w:r w:rsidRPr="00500390">
        <w:rPr>
          <w:rFonts w:ascii="Courier New" w:hAnsi="Courier New" w:cs="Courier New"/>
        </w:rPr>
        <w:t>(nomDossier+"/"+nomDossier+(i+1)+".gif");</w:t>
      </w:r>
    </w:p>
    <w:p w14:paraId="6453B181" w14:textId="77777777" w:rsidR="00CC030B" w:rsidRDefault="00CC030B" w:rsidP="00E34CFC">
      <w:pPr>
        <w:pStyle w:val="Corpsdetexte"/>
      </w:pPr>
    </w:p>
    <w:p w14:paraId="54EA5342" w14:textId="6ACD62C9" w:rsidR="00E34CFC" w:rsidRDefault="00E34CFC" w:rsidP="00E34CFC">
      <w:pPr>
        <w:pStyle w:val="Corpsdetexte"/>
      </w:pPr>
      <w:r>
        <w:t xml:space="preserve">Le paramètre </w:t>
      </w:r>
    </w:p>
    <w:p w14:paraId="3C88FCCB" w14:textId="6071BCE0" w:rsidR="00E34CFC" w:rsidRPr="009E3FAD" w:rsidRDefault="00E34CFC" w:rsidP="009E3FAD">
      <w:pPr>
        <w:ind w:firstLine="720"/>
        <w:rPr>
          <w:rFonts w:ascii="Courier New" w:hAnsi="Courier New" w:cs="Courier New"/>
        </w:rPr>
      </w:pPr>
      <w:proofErr w:type="gramStart"/>
      <w:r w:rsidRPr="009E3FAD">
        <w:rPr>
          <w:rFonts w:ascii="Courier New" w:hAnsi="Courier New" w:cs="Courier New"/>
        </w:rPr>
        <w:t>nomDossier</w:t>
      </w:r>
      <w:proofErr w:type="gramEnd"/>
      <w:r w:rsidRPr="009E3FAD">
        <w:rPr>
          <w:rFonts w:ascii="Courier New" w:hAnsi="Courier New" w:cs="Courier New"/>
        </w:rPr>
        <w:t xml:space="preserve">+"/"+nomDossier+(i+1)+".gif" </w:t>
      </w:r>
    </w:p>
    <w:p w14:paraId="0667D843" w14:textId="77777777" w:rsidR="00500390" w:rsidRDefault="00500390" w:rsidP="00E34CFC"/>
    <w:p w14:paraId="6E56CE36" w14:textId="77777777" w:rsidR="00E34CFC" w:rsidRDefault="00E34CFC" w:rsidP="00E34CFC">
      <w:pPr>
        <w:pStyle w:val="Corpsdetexte"/>
      </w:pPr>
      <w:proofErr w:type="gramStart"/>
      <w:r>
        <w:t>est</w:t>
      </w:r>
      <w:proofErr w:type="gramEnd"/>
      <w:r>
        <w:t xml:space="preserve">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Corpsdetexte"/>
      </w:pPr>
      <w:r>
        <w:lastRenderedPageBreak/>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proofErr w:type="gramStart"/>
      <w:r w:rsidRPr="00DB6CF5">
        <w:rPr>
          <w:rFonts w:ascii="Courier New" w:hAnsi="Courier New" w:cs="Courier New"/>
          <w:highlight w:val="yellow"/>
          <w:lang w:val="en-CA"/>
        </w:rPr>
        <w:t>this.imagesAnimation</w:t>
      </w:r>
      <w:proofErr w:type="gramEnd"/>
      <w:r w:rsidRPr="00DB6CF5">
        <w:rPr>
          <w:rFonts w:ascii="Courier New" w:hAnsi="Courier New" w:cs="Courier New"/>
          <w:highlight w:val="yellow"/>
          <w:lang w:val="en-CA"/>
        </w:rPr>
        <w:t>[i]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Corpsdetexte"/>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w:t>
      </w:r>
      <w:proofErr w:type="gramStart"/>
      <w:r>
        <w:t>Java ,</w:t>
      </w:r>
      <w:proofErr w:type="gramEnd"/>
      <w:r>
        <w:t xml:space="preserve">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proofErr w:type="gramStart"/>
      <w:r w:rsidRPr="00AF2CE4">
        <w:rPr>
          <w:i/>
          <w:iCs/>
        </w:rPr>
        <w:t>imagesAnimation</w:t>
      </w:r>
      <w:r>
        <w:t>[</w:t>
      </w:r>
      <w:proofErr w:type="gramEnd"/>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Corpsdetexte"/>
        <w:rPr>
          <w:iCs/>
        </w:rPr>
      </w:pPr>
      <w:r>
        <w:rPr>
          <w:iCs/>
        </w:rPr>
        <w:t xml:space="preserve">Dans la classe </w:t>
      </w:r>
      <w:r w:rsidRPr="0088194E">
        <w:rPr>
          <w:i/>
          <w:iCs/>
        </w:rPr>
        <w:t>EntiteAnimeAvecCriEtSequenceImages</w:t>
      </w:r>
      <w:r>
        <w:rPr>
          <w:iCs/>
        </w:rPr>
        <w:t xml:space="preserve">, la méthode </w:t>
      </w:r>
      <w:proofErr w:type="gramStart"/>
      <w:r w:rsidRPr="00396D1C">
        <w:rPr>
          <w:i/>
          <w:iCs/>
        </w:rPr>
        <w:t>paint</w:t>
      </w:r>
      <w:r>
        <w:rPr>
          <w:iCs/>
        </w:rPr>
        <w:t>(</w:t>
      </w:r>
      <w:proofErr w:type="gramEnd"/>
      <w:r>
        <w:rPr>
          <w:iCs/>
        </w:rPr>
        <w:t xml:space="preserve">) affiche successivement les images du tableau en se servant de </w:t>
      </w:r>
      <w:r w:rsidRPr="00795367">
        <w:rPr>
          <w:i/>
          <w:iCs/>
        </w:rPr>
        <w:t>etatCourant</w:t>
      </w:r>
      <w:r>
        <w:rPr>
          <w:iCs/>
        </w:rPr>
        <w:t xml:space="preserve"> comme indice :</w:t>
      </w:r>
    </w:p>
    <w:p w14:paraId="18ECB24A" w14:textId="77777777" w:rsidR="00E34CFC" w:rsidRPr="001977D9" w:rsidRDefault="00E34CFC" w:rsidP="00E34CFC">
      <w:pPr>
        <w:rPr>
          <w:rFonts w:ascii="Courier New" w:hAnsi="Courier New" w:cs="Courier New"/>
        </w:rPr>
      </w:pPr>
      <w:r w:rsidRPr="001977D9">
        <w:rPr>
          <w:rFonts w:ascii="Courier New" w:hAnsi="Courier New" w:cs="Courier New"/>
        </w:rPr>
        <w:t xml:space="preserve">            </w:t>
      </w:r>
      <w:proofErr w:type="gramStart"/>
      <w:r w:rsidRPr="001977D9">
        <w:rPr>
          <w:rFonts w:ascii="Courier New" w:hAnsi="Courier New" w:cs="Courier New"/>
          <w:highlight w:val="yellow"/>
        </w:rPr>
        <w:t>g.drawImage</w:t>
      </w:r>
      <w:proofErr w:type="gramEnd"/>
      <w:r w:rsidRPr="001977D9">
        <w:rPr>
          <w:rFonts w:ascii="Courier New" w:hAnsi="Courier New" w:cs="Courier New"/>
          <w:highlight w:val="yellow"/>
        </w:rPr>
        <w:t>(imagesAnimation[etatCourant],x,y,largeur,hauteur,null)</w:t>
      </w:r>
      <w:r w:rsidRPr="001977D9">
        <w:rPr>
          <w:rFonts w:ascii="Courier New" w:hAnsi="Courier New" w:cs="Courier New"/>
        </w:rPr>
        <w:t>;</w:t>
      </w:r>
    </w:p>
    <w:p w14:paraId="4B807076" w14:textId="77777777" w:rsidR="00E34CFC" w:rsidRDefault="00E34CFC" w:rsidP="00E34CFC">
      <w:pPr>
        <w:pStyle w:val="Corpsdetexte"/>
      </w:pPr>
    </w:p>
    <w:p w14:paraId="196745D2" w14:textId="77777777" w:rsidR="00E34CFC" w:rsidRPr="00867A88" w:rsidRDefault="00E34CFC" w:rsidP="00E34CFC">
      <w:pPr>
        <w:pStyle w:val="Corpsdetexte"/>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Corpsdetexte"/>
        <w:rPr>
          <w:b/>
        </w:rPr>
      </w:pPr>
      <w:r w:rsidRPr="00B3481C">
        <w:rPr>
          <w:b/>
        </w:rPr>
        <w:t>Caractéristiques des tableaux Java</w:t>
      </w:r>
    </w:p>
    <w:p w14:paraId="4FD4DD48" w14:textId="77777777" w:rsidR="00E34CFC" w:rsidRDefault="00E34CFC" w:rsidP="00E34CFC">
      <w:pPr>
        <w:pStyle w:val="Corpsdetexte"/>
      </w:pPr>
      <w:r>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Corpsdetexte"/>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w:t>
      </w:r>
      <w:proofErr w:type="gramStart"/>
      <w:r w:rsidRPr="008C1272">
        <w:rPr>
          <w:rFonts w:ascii="Courier New" w:hAnsi="Courier New" w:cs="Courier New"/>
          <w:lang w:val="en-CA"/>
        </w:rPr>
        <w:t>main(</w:t>
      </w:r>
      <w:proofErr w:type="gramEnd"/>
      <w:r w:rsidRPr="008C1272">
        <w:rPr>
          <w:rFonts w:ascii="Courier New" w:hAnsi="Courier New" w:cs="Courier New"/>
          <w:lang w:val="en-CA"/>
        </w:rPr>
        <w:t>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w:t>
      </w:r>
      <w:proofErr w:type="gramStart"/>
      <w:r w:rsidRPr="008C1272">
        <w:rPr>
          <w:rFonts w:ascii="Courier New" w:hAnsi="Courier New" w:cs="Courier New"/>
          <w:lang w:val="en-CA"/>
        </w:rPr>
        <w:t>Int[</w:t>
      </w:r>
      <w:proofErr w:type="gramEnd"/>
      <w:r w:rsidRPr="008C1272">
        <w:rPr>
          <w:rFonts w:ascii="Courier New" w:hAnsi="Courier New" w:cs="Courier New"/>
          <w:lang w:val="en-CA"/>
        </w:rPr>
        <w: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roofErr w:type="gramStart"/>
      <w:r w:rsidRPr="008C1272">
        <w:rPr>
          <w:rFonts w:ascii="Courier New" w:hAnsi="Courier New" w:cs="Courier New"/>
          <w:lang w:val="en-CA"/>
        </w:rPr>
        <w:t>);</w:t>
      </w:r>
      <w:proofErr w:type="gramEnd"/>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w:t>
      </w:r>
      <w:proofErr w:type="gramStart"/>
      <w:r w:rsidRPr="008C1272">
        <w:rPr>
          <w:rFonts w:ascii="Courier New" w:hAnsi="Courier New" w:cs="Courier New"/>
          <w:lang w:val="en-CA"/>
        </w:rPr>
        <w:t>unInt :</w:t>
      </w:r>
      <w:proofErr w:type="gramEnd"/>
      <w:r w:rsidRPr="008C1272">
        <w:rPr>
          <w:rFonts w:ascii="Courier New" w:hAnsi="Courier New" w:cs="Courier New"/>
          <w:lang w:val="en-CA"/>
        </w:rPr>
        <w:t xml:space="preserve">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lastRenderedPageBreak/>
        <w:t xml:space="preserve">             System.out.println(unInt</w:t>
      </w:r>
      <w:proofErr w:type="gramStart"/>
      <w:r w:rsidRPr="008C1272">
        <w:rPr>
          <w:rFonts w:ascii="Courier New" w:hAnsi="Courier New" w:cs="Courier New"/>
          <w:lang w:val="en-CA"/>
        </w:rPr>
        <w:t>);</w:t>
      </w:r>
      <w:proofErr w:type="gramEnd"/>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Pr="008C1272" w:rsidRDefault="00E34CFC" w:rsidP="00E34CFC">
      <w:pPr>
        <w:rPr>
          <w:rFonts w:ascii="Courier New" w:hAnsi="Courier New" w:cs="Courier New"/>
          <w:lang w:val="fr-CA"/>
        </w:rPr>
      </w:pPr>
      <w:r w:rsidRPr="008C1272">
        <w:rPr>
          <w:rFonts w:ascii="Courier New" w:hAnsi="Courier New" w:cs="Courier New"/>
          <w:lang w:val="fr-CA"/>
        </w:rPr>
        <w:t>}</w:t>
      </w:r>
    </w:p>
    <w:p w14:paraId="1D413ABF" w14:textId="765D2CE0" w:rsidR="00E34CFC" w:rsidRPr="00A67E11" w:rsidRDefault="00E34CFC" w:rsidP="00E34CFC">
      <w:pPr>
        <w:pStyle w:val="Corpsdetexte"/>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w:t>
      </w:r>
      <w:proofErr w:type="gramStart"/>
      <w:r w:rsidRPr="00C732D9">
        <w:rPr>
          <w:rFonts w:ascii="Courier New" w:hAnsi="Courier New" w:cs="Courier New"/>
          <w:lang w:val="fr-CA"/>
        </w:rPr>
        <w:t>int</w:t>
      </w:r>
      <w:proofErr w:type="gramEnd"/>
      <w:r w:rsidRPr="00C732D9">
        <w:rPr>
          <w:rFonts w:ascii="Courier New" w:hAnsi="Courier New" w:cs="Courier New"/>
          <w:lang w:val="fr-CA"/>
        </w:rPr>
        <w:t xml:space="preserve">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Corpsdetexte"/>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roofErr w:type="gramStart"/>
      <w:r w:rsidRPr="009A50DE">
        <w:rPr>
          <w:rFonts w:ascii="Courier New" w:hAnsi="Courier New" w:cs="Courier New"/>
          <w:lang w:val="en-CA"/>
        </w:rPr>
        <w:t>);</w:t>
      </w:r>
      <w:proofErr w:type="gramEnd"/>
    </w:p>
    <w:p w14:paraId="0AE7F232" w14:textId="77777777" w:rsidR="00E34CFC" w:rsidRPr="009A50DE" w:rsidRDefault="00E34CFC" w:rsidP="00E34CFC">
      <w:pPr>
        <w:pStyle w:val="Corpsdetexte"/>
        <w:rPr>
          <w:lang w:val="en-CA"/>
        </w:rPr>
      </w:pPr>
    </w:p>
    <w:p w14:paraId="7F431DBC" w14:textId="77777777" w:rsidR="00E34CFC" w:rsidRDefault="00E34CFC" w:rsidP="00E34CFC">
      <w:pPr>
        <w:pStyle w:val="Corpsdetexte"/>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w:t>
      </w:r>
      <w:proofErr w:type="gramStart"/>
      <w:r w:rsidRPr="009A50DE">
        <w:rPr>
          <w:rFonts w:ascii="Courier New" w:hAnsi="Courier New" w:cs="Courier New"/>
          <w:lang w:val="en-CA"/>
        </w:rPr>
        <w:t>unInt :</w:t>
      </w:r>
      <w:proofErr w:type="gramEnd"/>
      <w:r w:rsidRPr="009A50DE">
        <w:rPr>
          <w:rFonts w:ascii="Courier New" w:hAnsi="Courier New" w:cs="Courier New"/>
          <w:lang w:val="en-CA"/>
        </w:rPr>
        <w:t xml:space="preserve">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roofErr w:type="gramStart"/>
      <w:r w:rsidRPr="009A50DE">
        <w:rPr>
          <w:rFonts w:ascii="Courier New" w:hAnsi="Courier New" w:cs="Courier New"/>
          <w:lang w:val="en-CA"/>
        </w:rPr>
        <w:t>);</w:t>
      </w:r>
      <w:proofErr w:type="gramEnd"/>
    </w:p>
    <w:p w14:paraId="149F6B3A" w14:textId="77777777" w:rsidR="00E34CFC" w:rsidRPr="009A50DE" w:rsidRDefault="00E34CFC" w:rsidP="00E34CFC">
      <w:pPr>
        <w:pStyle w:val="Corpsdetexte"/>
        <w:rPr>
          <w:lang w:val="en-CA"/>
        </w:rPr>
      </w:pPr>
    </w:p>
    <w:p w14:paraId="42E13DB4" w14:textId="24367736" w:rsidR="00E34CFC" w:rsidRDefault="00E34CFC" w:rsidP="00E34CFC">
      <w:pPr>
        <w:pStyle w:val="Corpsdetexte"/>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Corpsdetexte"/>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Corpsdetexte"/>
        <w:rPr>
          <w:b/>
          <w:lang w:val="fr-CA"/>
        </w:rPr>
      </w:pPr>
      <w:r w:rsidRPr="0037551C">
        <w:rPr>
          <w:b/>
          <w:lang w:val="fr-CA"/>
        </w:rPr>
        <w:t>Tableaux multi-dimensionnels</w:t>
      </w:r>
    </w:p>
    <w:p w14:paraId="5C7C7D84" w14:textId="77777777" w:rsidR="00E34CFC" w:rsidRDefault="00E34CFC" w:rsidP="00E34CFC">
      <w:pPr>
        <w:pStyle w:val="Corpsdetexte"/>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E34CFC">
      <w:pPr>
        <w:pStyle w:val="Corpsdetexte"/>
        <w:rPr>
          <w:lang w:val="fr-CA"/>
        </w:rPr>
      </w:pPr>
      <w:r w:rsidRPr="00724C9F">
        <w:rPr>
          <w:b/>
          <w:lang w:val="fr-CA"/>
        </w:rPr>
        <w:t>Exemple</w:t>
      </w:r>
      <w:r>
        <w:rPr>
          <w:lang w:val="fr-CA"/>
        </w:rPr>
        <w:t>. L’exemple suivant illustre l’utilisation d’un tableau à deux dimensions (matrice).</w:t>
      </w:r>
    </w:p>
    <w:p w14:paraId="1B81EAEA"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public class ExempleTableau2D {</w:t>
      </w:r>
    </w:p>
    <w:p w14:paraId="621DD4D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public static void </w:t>
      </w:r>
      <w:proofErr w:type="gramStart"/>
      <w:r w:rsidRPr="00CA724B">
        <w:rPr>
          <w:rFonts w:ascii="Courier New" w:hAnsi="Courier New" w:cs="Courier New"/>
          <w:lang w:val="en-CA"/>
        </w:rPr>
        <w:t>main(</w:t>
      </w:r>
      <w:proofErr w:type="gramEnd"/>
      <w:r w:rsidRPr="00CA724B">
        <w:rPr>
          <w:rFonts w:ascii="Courier New" w:hAnsi="Courier New" w:cs="Courier New"/>
          <w:lang w:val="en-CA"/>
        </w:rPr>
        <w:t>String[] args) {</w:t>
      </w:r>
    </w:p>
    <w:p w14:paraId="2D7C3BE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int matrice2par3 </w:t>
      </w:r>
      <w:proofErr w:type="gramStart"/>
      <w:r w:rsidRPr="00CA724B">
        <w:rPr>
          <w:rFonts w:ascii="Courier New" w:hAnsi="Courier New" w:cs="Courier New"/>
          <w:lang w:val="en-CA"/>
        </w:rPr>
        <w:t>[][</w:t>
      </w:r>
      <w:proofErr w:type="gramEnd"/>
      <w:r w:rsidRPr="00CA724B">
        <w:rPr>
          <w:rFonts w:ascii="Courier New" w:hAnsi="Courier New" w:cs="Courier New"/>
          <w:lang w:val="en-CA"/>
        </w:rPr>
        <w:t>] = {{11, 3, 2}, {-5, 7, 2 }};</w:t>
      </w:r>
    </w:p>
    <w:p w14:paraId="12125B3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i = 0; i &lt; </w:t>
      </w:r>
      <w:proofErr w:type="gramStart"/>
      <w:r w:rsidRPr="00CA724B">
        <w:rPr>
          <w:rFonts w:ascii="Courier New" w:hAnsi="Courier New" w:cs="Courier New"/>
          <w:lang w:val="en-CA"/>
        </w:rPr>
        <w:t>2 ;</w:t>
      </w:r>
      <w:proofErr w:type="gramEnd"/>
      <w:r w:rsidRPr="00CA724B">
        <w:rPr>
          <w:rFonts w:ascii="Courier New" w:hAnsi="Courier New" w:cs="Courier New"/>
          <w:lang w:val="en-CA"/>
        </w:rPr>
        <w:t xml:space="preserve"> i++){</w:t>
      </w:r>
    </w:p>
    <w:p w14:paraId="654322F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j = 0; j &lt; </w:t>
      </w:r>
      <w:proofErr w:type="gramStart"/>
      <w:r w:rsidRPr="00CA724B">
        <w:rPr>
          <w:rFonts w:ascii="Courier New" w:hAnsi="Courier New" w:cs="Courier New"/>
          <w:lang w:val="en-CA"/>
        </w:rPr>
        <w:t>3 ;</w:t>
      </w:r>
      <w:proofErr w:type="gramEnd"/>
      <w:r w:rsidRPr="00CA724B">
        <w:rPr>
          <w:rFonts w:ascii="Courier New" w:hAnsi="Courier New" w:cs="Courier New"/>
          <w:lang w:val="en-CA"/>
        </w:rPr>
        <w:t xml:space="preserve"> j++)</w:t>
      </w:r>
    </w:p>
    <w:p w14:paraId="5BA0C4C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System.out.print(matrice2par3 [i][j] + " "</w:t>
      </w:r>
      <w:proofErr w:type="gramStart"/>
      <w:r w:rsidRPr="00CA724B">
        <w:rPr>
          <w:rFonts w:ascii="Courier New" w:hAnsi="Courier New" w:cs="Courier New"/>
          <w:lang w:val="en-CA"/>
        </w:rPr>
        <w:t>);</w:t>
      </w:r>
      <w:proofErr w:type="gramEnd"/>
    </w:p>
    <w:p w14:paraId="41A9F3D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System.out.println(</w:t>
      </w:r>
      <w:proofErr w:type="gramStart"/>
      <w:r w:rsidRPr="00CA724B">
        <w:rPr>
          <w:rFonts w:ascii="Courier New" w:hAnsi="Courier New" w:cs="Courier New"/>
          <w:lang w:val="en-CA"/>
        </w:rPr>
        <w:t>);</w:t>
      </w:r>
      <w:proofErr w:type="gramEnd"/>
    </w:p>
    <w:p w14:paraId="2FFC4803" w14:textId="77777777" w:rsidR="00E34CFC" w:rsidRPr="00F25CFC" w:rsidRDefault="00E34CFC" w:rsidP="00E34CFC">
      <w:pPr>
        <w:rPr>
          <w:rFonts w:ascii="Courier New" w:hAnsi="Courier New" w:cs="Courier New"/>
          <w:lang w:val="fr-CA"/>
        </w:rPr>
      </w:pPr>
      <w:r w:rsidRPr="00CA724B">
        <w:rPr>
          <w:rFonts w:ascii="Courier New" w:hAnsi="Courier New" w:cs="Courier New"/>
          <w:lang w:val="en-CA"/>
        </w:rPr>
        <w:t xml:space="preserve">        </w:t>
      </w:r>
      <w:r w:rsidRPr="00F25CFC">
        <w:rPr>
          <w:rFonts w:ascii="Courier New" w:hAnsi="Courier New" w:cs="Courier New"/>
          <w:lang w:val="fr-CA"/>
        </w:rPr>
        <w:t>}</w:t>
      </w:r>
    </w:p>
    <w:p w14:paraId="7C636ACF" w14:textId="77777777" w:rsidR="00E34CFC" w:rsidRPr="00FF5E45" w:rsidRDefault="00E34CFC" w:rsidP="00E34CFC">
      <w:pPr>
        <w:rPr>
          <w:rFonts w:ascii="Courier New" w:hAnsi="Courier New" w:cs="Courier New"/>
          <w:lang w:val="fr-CA"/>
        </w:rPr>
      </w:pPr>
      <w:r w:rsidRPr="00F25CFC">
        <w:rPr>
          <w:rFonts w:ascii="Courier New" w:hAnsi="Courier New" w:cs="Courier New"/>
          <w:lang w:val="fr-CA"/>
        </w:rPr>
        <w:t xml:space="preserve">        </w:t>
      </w:r>
      <w:proofErr w:type="gramStart"/>
      <w:r w:rsidRPr="00FF5E45">
        <w:rPr>
          <w:rFonts w:ascii="Courier New" w:hAnsi="Courier New" w:cs="Courier New"/>
          <w:lang w:val="fr-CA"/>
        </w:rPr>
        <w:t>for</w:t>
      </w:r>
      <w:proofErr w:type="gramEnd"/>
      <w:r w:rsidRPr="00FF5E45">
        <w:rPr>
          <w:rFonts w:ascii="Courier New" w:hAnsi="Courier New" w:cs="Courier New"/>
          <w:lang w:val="fr-CA"/>
        </w:rPr>
        <w:t xml:space="preserve"> (int[] ligne : matrice2par3) {</w:t>
      </w:r>
    </w:p>
    <w:p w14:paraId="0D059198" w14:textId="77777777" w:rsidR="00E34CFC" w:rsidRPr="00FF5E45" w:rsidRDefault="00E34CFC" w:rsidP="00E34CFC">
      <w:pPr>
        <w:rPr>
          <w:rFonts w:ascii="Courier New" w:hAnsi="Courier New" w:cs="Courier New"/>
          <w:lang w:val="fr-CA"/>
        </w:rPr>
      </w:pPr>
      <w:r w:rsidRPr="00FF5E45">
        <w:rPr>
          <w:rFonts w:ascii="Courier New" w:hAnsi="Courier New" w:cs="Courier New"/>
          <w:lang w:val="fr-CA"/>
        </w:rPr>
        <w:t xml:space="preserve">            </w:t>
      </w:r>
      <w:proofErr w:type="gramStart"/>
      <w:r w:rsidRPr="00FF5E45">
        <w:rPr>
          <w:rFonts w:ascii="Courier New" w:hAnsi="Courier New" w:cs="Courier New"/>
          <w:lang w:val="fr-CA"/>
        </w:rPr>
        <w:t>for</w:t>
      </w:r>
      <w:proofErr w:type="gramEnd"/>
      <w:r w:rsidRPr="00FF5E45">
        <w:rPr>
          <w:rFonts w:ascii="Courier New" w:hAnsi="Courier New" w:cs="Courier New"/>
          <w:lang w:val="fr-CA"/>
        </w:rPr>
        <w:t xml:space="preserve"> (int unInt : ligne) </w:t>
      </w:r>
    </w:p>
    <w:p w14:paraId="29AF3A94" w14:textId="77777777" w:rsidR="00E34CFC" w:rsidRPr="009A50DE" w:rsidRDefault="00E34CFC" w:rsidP="00E34CFC">
      <w:pPr>
        <w:rPr>
          <w:rFonts w:ascii="Courier New" w:hAnsi="Courier New" w:cs="Courier New"/>
          <w:lang w:val="en-CA"/>
        </w:rPr>
      </w:pPr>
      <w:r w:rsidRPr="00FF5E45">
        <w:rPr>
          <w:rFonts w:ascii="Courier New" w:hAnsi="Courier New" w:cs="Courier New"/>
          <w:lang w:val="fr-CA"/>
        </w:rPr>
        <w:t xml:space="preserve">                </w:t>
      </w:r>
      <w:r w:rsidRPr="009A50DE">
        <w:rPr>
          <w:rFonts w:ascii="Courier New" w:hAnsi="Courier New" w:cs="Courier New"/>
          <w:lang w:val="en-CA"/>
        </w:rPr>
        <w:t>System.out.print(unInt + " "</w:t>
      </w:r>
      <w:proofErr w:type="gramStart"/>
      <w:r w:rsidRPr="009A50DE">
        <w:rPr>
          <w:rFonts w:ascii="Courier New" w:hAnsi="Courier New" w:cs="Courier New"/>
          <w:lang w:val="en-CA"/>
        </w:rPr>
        <w:t>);</w:t>
      </w:r>
      <w:proofErr w:type="gramEnd"/>
    </w:p>
    <w:p w14:paraId="426708BF"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w:t>
      </w:r>
      <w:proofErr w:type="gramStart"/>
      <w:r w:rsidRPr="009A50DE">
        <w:rPr>
          <w:rFonts w:ascii="Courier New" w:hAnsi="Courier New" w:cs="Courier New"/>
          <w:lang w:val="en-CA"/>
        </w:rPr>
        <w:t>);</w:t>
      </w:r>
      <w:proofErr w:type="gramEnd"/>
      <w:r w:rsidRPr="009A50DE">
        <w:rPr>
          <w:rFonts w:ascii="Courier New" w:hAnsi="Courier New" w:cs="Courier New"/>
          <w:lang w:val="en-CA"/>
        </w:rPr>
        <w:t xml:space="preserve">            </w:t>
      </w:r>
    </w:p>
    <w:p w14:paraId="05C75E15" w14:textId="77777777" w:rsidR="00E34CFC" w:rsidRPr="00CA724B" w:rsidRDefault="00E34CFC" w:rsidP="00E34CFC">
      <w:pPr>
        <w:rPr>
          <w:rFonts w:ascii="Courier New" w:hAnsi="Courier New" w:cs="Courier New"/>
          <w:lang w:val="fr-CA"/>
        </w:rPr>
      </w:pPr>
      <w:r w:rsidRPr="009A50DE">
        <w:rPr>
          <w:rFonts w:ascii="Courier New" w:hAnsi="Courier New" w:cs="Courier New"/>
          <w:lang w:val="en-CA"/>
        </w:rPr>
        <w:t xml:space="preserve">        </w:t>
      </w:r>
      <w:r w:rsidRPr="00CA724B">
        <w:rPr>
          <w:rFonts w:ascii="Courier New" w:hAnsi="Courier New" w:cs="Courier New"/>
          <w:lang w:val="fr-CA"/>
        </w:rPr>
        <w:t>}</w:t>
      </w:r>
    </w:p>
    <w:p w14:paraId="4C71052C"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26E05602"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07504938" w14:textId="77777777" w:rsidR="00E34CFC" w:rsidRDefault="00E34CFC" w:rsidP="00E34CFC">
      <w:pPr>
        <w:pStyle w:val="Corpsdetexte"/>
        <w:rPr>
          <w:lang w:val="fr-CA"/>
        </w:rPr>
      </w:pPr>
    </w:p>
    <w:p w14:paraId="2E15AF8E" w14:textId="77777777" w:rsidR="00E34CFC" w:rsidRDefault="00E34CFC" w:rsidP="00E34CFC">
      <w:pPr>
        <w:pStyle w:val="Corpsdetexte"/>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lastRenderedPageBreak/>
        <w:t xml:space="preserve">        </w:t>
      </w:r>
      <w:proofErr w:type="gramStart"/>
      <w:r w:rsidRPr="00467374">
        <w:rPr>
          <w:rFonts w:ascii="Courier New" w:hAnsi="Courier New" w:cs="Courier New"/>
          <w:lang w:val="fr-CA"/>
        </w:rPr>
        <w:t>int</w:t>
      </w:r>
      <w:proofErr w:type="gramEnd"/>
      <w:r w:rsidRPr="00467374">
        <w:rPr>
          <w:rFonts w:ascii="Courier New" w:hAnsi="Courier New" w:cs="Courier New"/>
          <w:lang w:val="fr-CA"/>
        </w:rPr>
        <w:t xml:space="preserve"> matrice2par3 [][] = {{11, 3, 2}, {-5, 7, 2 }};</w:t>
      </w:r>
    </w:p>
    <w:p w14:paraId="4505206C" w14:textId="77777777" w:rsidR="00E34CFC" w:rsidRDefault="00E34CFC" w:rsidP="00E34CFC">
      <w:pPr>
        <w:pStyle w:val="Corpsdetexte"/>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Corpsdetexte"/>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 xml:space="preserve">for (int i = 0; i &lt; </w:t>
      </w:r>
      <w:proofErr w:type="gramStart"/>
      <w:r w:rsidRPr="009A50DE">
        <w:rPr>
          <w:rFonts w:ascii="Courier New" w:hAnsi="Courier New" w:cs="Courier New"/>
          <w:lang w:val="en-CA"/>
        </w:rPr>
        <w:t>2 ;</w:t>
      </w:r>
      <w:proofErr w:type="gramEnd"/>
      <w:r w:rsidRPr="009A50DE">
        <w:rPr>
          <w:rFonts w:ascii="Courier New" w:hAnsi="Courier New" w:cs="Courier New"/>
          <w:lang w:val="en-CA"/>
        </w:rPr>
        <w:t xml:space="preserve">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w:t>
      </w:r>
      <w:proofErr w:type="gramStart"/>
      <w:r w:rsidRPr="009A50DE">
        <w:rPr>
          <w:rFonts w:ascii="Courier New" w:hAnsi="Courier New" w:cs="Courier New"/>
          <w:lang w:val="en-CA"/>
        </w:rPr>
        <w:t>3 ;</w:t>
      </w:r>
      <w:proofErr w:type="gramEnd"/>
      <w:r w:rsidRPr="009A50DE">
        <w:rPr>
          <w:rFonts w:ascii="Courier New" w:hAnsi="Courier New" w:cs="Courier New"/>
          <w:lang w:val="en-CA"/>
        </w:rPr>
        <w:t xml:space="preserve">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Corpsdetexte"/>
        <w:rPr>
          <w:lang w:val="fr-CA"/>
        </w:rPr>
      </w:pPr>
    </w:p>
    <w:p w14:paraId="51081DD8" w14:textId="77777777" w:rsidR="00E34CFC" w:rsidRPr="00750966" w:rsidRDefault="00E34CFC" w:rsidP="00E34CFC">
      <w:pPr>
        <w:pStyle w:val="Corpsdetexte"/>
        <w:rPr>
          <w:lang w:val="fr-CA"/>
        </w:rPr>
      </w:pPr>
      <w:r w:rsidRPr="00750966">
        <w:rPr>
          <w:lang w:val="fr-CA"/>
        </w:rPr>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w:t>
      </w:r>
      <w:proofErr w:type="gramStart"/>
      <w:r w:rsidRPr="00424786">
        <w:rPr>
          <w:rFonts w:ascii="Courier New" w:hAnsi="Courier New" w:cs="Courier New"/>
          <w:lang w:val="fr-CA"/>
        </w:rPr>
        <w:t>for</w:t>
      </w:r>
      <w:proofErr w:type="gramEnd"/>
      <w:r w:rsidRPr="00424786">
        <w:rPr>
          <w:rFonts w:ascii="Courier New" w:hAnsi="Courier New" w:cs="Courier New"/>
          <w:lang w:val="fr-CA"/>
        </w:rPr>
        <w:t xml:space="preserve">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w:t>
      </w:r>
      <w:proofErr w:type="gramStart"/>
      <w:r w:rsidRPr="00424786">
        <w:rPr>
          <w:rFonts w:ascii="Courier New" w:hAnsi="Courier New" w:cs="Courier New"/>
          <w:lang w:val="fr-CA"/>
        </w:rPr>
        <w:t>for</w:t>
      </w:r>
      <w:proofErr w:type="gramEnd"/>
      <w:r w:rsidRPr="00424786">
        <w:rPr>
          <w:rFonts w:ascii="Courier New" w:hAnsi="Courier New" w:cs="Courier New"/>
          <w:lang w:val="fr-CA"/>
        </w:rPr>
        <w:t xml:space="preserve">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roofErr w:type="gramStart"/>
      <w:r w:rsidRPr="009A50DE">
        <w:rPr>
          <w:rFonts w:ascii="Courier New" w:hAnsi="Courier New" w:cs="Courier New"/>
          <w:lang w:val="en-CA"/>
        </w:rPr>
        <w:t>);</w:t>
      </w:r>
      <w:proofErr w:type="gramEnd"/>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w:t>
      </w:r>
      <w:proofErr w:type="gramStart"/>
      <w:r w:rsidRPr="009A50DE">
        <w:rPr>
          <w:rFonts w:ascii="Courier New" w:hAnsi="Courier New" w:cs="Courier New"/>
          <w:lang w:val="en-CA"/>
        </w:rPr>
        <w:t>);</w:t>
      </w:r>
      <w:proofErr w:type="gramEnd"/>
      <w:r w:rsidRPr="009A50DE">
        <w:rPr>
          <w:rFonts w:ascii="Courier New" w:hAnsi="Courier New" w:cs="Courier New"/>
          <w:lang w:val="en-CA"/>
        </w:rPr>
        <w:t xml:space="preserve">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Corpsdetexte"/>
        <w:rPr>
          <w:lang w:val="fr-CA"/>
        </w:rPr>
      </w:pPr>
    </w:p>
    <w:p w14:paraId="54976DD0" w14:textId="77777777" w:rsidR="00E34CFC" w:rsidRPr="00F50F51" w:rsidRDefault="00E34CFC" w:rsidP="00E34CFC">
      <w:pPr>
        <w:pStyle w:val="Corpsdetexte"/>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Corpsdetexte"/>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Corpsdetexte"/>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proofErr w:type="gramStart"/>
      <w:r w:rsidRPr="006C4559">
        <w:rPr>
          <w:i/>
        </w:rPr>
        <w:t>prochaineScene</w:t>
      </w:r>
      <w:r>
        <w:t>(</w:t>
      </w:r>
      <w:proofErr w:type="gramEnd"/>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77777777" w:rsidR="00E34CFC" w:rsidRPr="00E66BE9" w:rsidRDefault="00000000" w:rsidP="00C44445">
      <w:pPr>
        <w:pStyle w:val="Corpsdetexte"/>
        <w:keepNext/>
        <w:keepLines/>
      </w:pPr>
      <w:hyperlink r:id="rId42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MondeDuJeu.java</w:t>
      </w:r>
    </w:p>
    <w:p w14:paraId="41E9159A"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44445">
      <w:pPr>
        <w:pStyle w:val="Code"/>
        <w:rPr>
          <w:color w:val="000000"/>
          <w:lang w:eastAsia="zh-CN"/>
        </w:rPr>
      </w:pPr>
      <w:r w:rsidRPr="00C44445">
        <w:rPr>
          <w:color w:val="696969"/>
          <w:lang w:eastAsia="zh-CN"/>
        </w:rPr>
        <w:t> */</w:t>
      </w:r>
    </w:p>
    <w:p w14:paraId="27B11D2F"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proofErr w:type="gramStart"/>
      <w:r w:rsidRPr="009A50DE">
        <w:rPr>
          <w:b/>
          <w:bCs/>
          <w:color w:val="800000"/>
          <w:lang w:val="en-CA" w:eastAsia="zh-CN"/>
        </w:rPr>
        <w:t>*</w:t>
      </w:r>
      <w:r w:rsidRPr="009A50DE">
        <w:rPr>
          <w:color w:val="800080"/>
          <w:lang w:val="en-CA" w:eastAsia="zh-CN"/>
        </w:rPr>
        <w:t>;</w:t>
      </w:r>
      <w:proofErr w:type="gramEnd"/>
    </w:p>
    <w:p w14:paraId="7C96A5ED"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w:t>
      </w:r>
      <w:proofErr w:type="gramStart"/>
      <w:r w:rsidRPr="009A50DE">
        <w:rPr>
          <w:lang w:val="en-CA" w:eastAsia="zh-CN"/>
        </w:rPr>
        <w:t>javax</w:t>
      </w:r>
      <w:r w:rsidRPr="009A50DE">
        <w:rPr>
          <w:color w:val="808030"/>
          <w:lang w:val="en-CA" w:eastAsia="zh-CN"/>
        </w:rPr>
        <w:t>.</w:t>
      </w:r>
      <w:r w:rsidRPr="009A50DE">
        <w:rPr>
          <w:lang w:val="en-CA" w:eastAsia="zh-CN"/>
        </w:rPr>
        <w:t>swing</w:t>
      </w:r>
      <w:proofErr w:type="gramEnd"/>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44445">
      <w:pPr>
        <w:pStyle w:val="Code"/>
        <w:keepNext w:val="0"/>
        <w:keepLines w:val="0"/>
        <w:rPr>
          <w:color w:val="000000"/>
          <w:lang w:val="en-CA" w:eastAsia="zh-CN"/>
        </w:rPr>
      </w:pPr>
    </w:p>
    <w:p w14:paraId="55E44BA6" w14:textId="77777777" w:rsidR="00C44445" w:rsidRPr="009A50DE" w:rsidRDefault="00C44445" w:rsidP="00C44445">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 </w:t>
      </w:r>
      <w:r w:rsidRPr="009A50DE">
        <w:rPr>
          <w:color w:val="800080"/>
          <w:lang w:val="en-CA" w:eastAsia="zh-CN"/>
        </w:rPr>
        <w:t>{</w:t>
      </w:r>
    </w:p>
    <w:p w14:paraId="3236F8C5" w14:textId="77777777" w:rsidR="00C44445" w:rsidRPr="009A50DE" w:rsidRDefault="00C44445" w:rsidP="00C44445">
      <w:pPr>
        <w:pStyle w:val="Code"/>
        <w:rPr>
          <w:color w:val="000000"/>
          <w:lang w:val="en-CA" w:eastAsia="zh-CN"/>
        </w:rPr>
      </w:pPr>
    </w:p>
    <w:p w14:paraId="01F272C4"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4D296A79" w14:textId="77777777" w:rsidR="00C44445" w:rsidRPr="009A50DE" w:rsidRDefault="00C44445" w:rsidP="00C44445">
      <w:pPr>
        <w:pStyle w:val="Code"/>
        <w:rPr>
          <w:color w:val="000000"/>
          <w:lang w:eastAsia="zh-CN"/>
        </w:rPr>
      </w:pPr>
      <w:r w:rsidRPr="00C44445">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8E67050"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44445">
      <w:pPr>
        <w:pStyle w:val="Code"/>
        <w:rPr>
          <w:color w:val="000000"/>
          <w:lang w:eastAsia="zh-CN"/>
        </w:rPr>
      </w:pPr>
    </w:p>
    <w:p w14:paraId="0ED0F207"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protected</w:t>
      </w:r>
      <w:proofErr w:type="gramEnd"/>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44445">
      <w:pPr>
        <w:pStyle w:val="Code"/>
        <w:rPr>
          <w:color w:val="000000"/>
          <w:lang w:eastAsia="zh-CN"/>
        </w:rPr>
      </w:pPr>
    </w:p>
    <w:p w14:paraId="6C0AD613"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color w:val="000000"/>
          <w:lang w:eastAsia="zh-CN"/>
        </w:rPr>
        <w:t>vecteurEntites</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44445">
      <w:pPr>
        <w:pStyle w:val="Code"/>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w:t>
      </w:r>
      <w:proofErr w:type="gramStart"/>
      <w:r w:rsidRPr="00C44445">
        <w:rPr>
          <w:color w:val="000000"/>
          <w:lang w:eastAsia="zh-CN"/>
        </w:rPr>
        <w:t>BotAnimeAvecCri</w:t>
      </w:r>
      <w:r w:rsidRPr="00C44445">
        <w:rPr>
          <w:color w:val="808030"/>
          <w:lang w:eastAsia="zh-CN"/>
        </w:rPr>
        <w:t>(</w:t>
      </w:r>
      <w:proofErr w:type="gramEnd"/>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w:t>
      </w:r>
      <w:proofErr w:type="gramStart"/>
      <w:r w:rsidRPr="00C44445">
        <w:rPr>
          <w:color w:val="000000"/>
          <w:lang w:eastAsia="zh-CN"/>
        </w:rPr>
        <w:t>ItiAnimeAvecCriVolant</w:t>
      </w:r>
      <w:r w:rsidRPr="00C44445">
        <w:rPr>
          <w:color w:val="808030"/>
          <w:lang w:eastAsia="zh-CN"/>
        </w:rPr>
        <w:t>(</w:t>
      </w:r>
      <w:proofErr w:type="gramEnd"/>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w:t>
      </w:r>
      <w:proofErr w:type="gramStart"/>
      <w:r w:rsidRPr="00C44445">
        <w:rPr>
          <w:color w:val="000000"/>
          <w:lang w:eastAsia="zh-CN"/>
        </w:rPr>
        <w:t>KennyAnimeAvecCri</w:t>
      </w:r>
      <w:r w:rsidRPr="00C44445">
        <w:rPr>
          <w:color w:val="808030"/>
          <w:lang w:eastAsia="zh-CN"/>
        </w:rPr>
        <w:t>(</w:t>
      </w:r>
      <w:proofErr w:type="gramEnd"/>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new</w:t>
      </w:r>
      <w:proofErr w:type="gramEnd"/>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new</w:t>
      </w:r>
      <w:proofErr w:type="gramEnd"/>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44445">
      <w:pPr>
        <w:pStyle w:val="Code"/>
        <w:rPr>
          <w:color w:val="000000"/>
          <w:lang w:eastAsia="zh-CN"/>
        </w:rPr>
      </w:pPr>
    </w:p>
    <w:p w14:paraId="28939862"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for</w:t>
      </w:r>
      <w:proofErr w:type="gramEnd"/>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proofErr w:type="gramStart"/>
      <w:r w:rsidRPr="00C44445">
        <w:rPr>
          <w:color w:val="808030"/>
          <w:lang w:val="fr-FR" w:eastAsia="zh-CN"/>
        </w:rPr>
        <w:t>).</w:t>
      </w:r>
      <w:r w:rsidRPr="00C44445">
        <w:rPr>
          <w:color w:val="000000"/>
          <w:lang w:val="fr-FR" w:eastAsia="zh-CN"/>
        </w:rPr>
        <w:t>prochaineScene</w:t>
      </w:r>
      <w:proofErr w:type="gramEnd"/>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44445">
      <w:pPr>
        <w:pStyle w:val="Code"/>
        <w:rPr>
          <w:color w:val="000000"/>
          <w:lang w:val="en-CA" w:eastAsia="zh-CN"/>
        </w:rPr>
      </w:pPr>
    </w:p>
    <w:p w14:paraId="384E1054"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paint</w:t>
      </w:r>
      <w:r w:rsidRPr="009A50DE">
        <w:rPr>
          <w:color w:val="808030"/>
          <w:lang w:val="en-CA" w:eastAsia="zh-CN"/>
        </w:rPr>
        <w:t>(</w:t>
      </w:r>
      <w:proofErr w:type="gramEnd"/>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proofErr w:type="gramStart"/>
      <w:r w:rsidRPr="009A50DE">
        <w:rPr>
          <w:color w:val="800080"/>
          <w:lang w:val="en-CA" w:eastAsia="zh-CN"/>
        </w:rPr>
        <w:t>;</w:t>
      </w:r>
      <w:r w:rsidRPr="009A50DE">
        <w:rPr>
          <w:color w:val="000000"/>
          <w:lang w:val="en-CA" w:eastAsia="zh-CN"/>
        </w:rPr>
        <w:t xml:space="preserve"> </w:t>
      </w:r>
      <w:r w:rsidRPr="009A50DE">
        <w:rPr>
          <w:color w:val="808030"/>
          <w:lang w:val="en-CA" w:eastAsia="zh-CN"/>
        </w:rPr>
        <w:t>)</w:t>
      </w:r>
      <w:proofErr w:type="gramEnd"/>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proofErr w:type="gramStart"/>
      <w:r w:rsidRPr="00C44445">
        <w:rPr>
          <w:color w:val="808030"/>
          <w:lang w:val="fr-FR" w:eastAsia="zh-CN"/>
        </w:rPr>
        <w:t>).</w:t>
      </w:r>
      <w:r w:rsidRPr="00C44445">
        <w:rPr>
          <w:color w:val="000000"/>
          <w:lang w:val="fr-FR" w:eastAsia="zh-CN"/>
        </w:rPr>
        <w:t>paintSiVisible</w:t>
      </w:r>
      <w:proofErr w:type="gramEnd"/>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FD0CABC"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mousePressed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proofErr w:type="gramStart"/>
      <w:r w:rsidRPr="00C44445">
        <w:rPr>
          <w:color w:val="800080"/>
          <w:lang w:val="en-CA" w:eastAsia="zh-CN"/>
        </w:rPr>
        <w:t>;</w:t>
      </w:r>
      <w:r w:rsidRPr="00C44445">
        <w:rPr>
          <w:color w:val="000000"/>
          <w:lang w:val="en-CA" w:eastAsia="zh-CN"/>
        </w:rPr>
        <w:t xml:space="preserve"> </w:t>
      </w:r>
      <w:r w:rsidRPr="00C44445">
        <w:rPr>
          <w:color w:val="808030"/>
          <w:lang w:val="en-CA" w:eastAsia="zh-CN"/>
        </w:rPr>
        <w:t>)</w:t>
      </w:r>
      <w:proofErr w:type="gramEnd"/>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if</w:t>
      </w:r>
      <w:proofErr w:type="gramEnd"/>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44445">
      <w:pPr>
        <w:pStyle w:val="Code"/>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proofErr w:type="gramStart"/>
      <w:r w:rsidRPr="00C44445">
        <w:rPr>
          <w:color w:val="808030"/>
          <w:lang w:val="en-CA" w:eastAsia="zh-CN"/>
        </w:rPr>
        <w:t>)</w:t>
      </w:r>
      <w:r w:rsidRPr="00C44445">
        <w:rPr>
          <w:color w:val="800080"/>
          <w:lang w:val="en-CA" w:eastAsia="zh-CN"/>
        </w:rPr>
        <w:t>;</w:t>
      </w:r>
      <w:proofErr w:type="gramEnd"/>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Corpsdetexte"/>
      </w:pPr>
    </w:p>
    <w:p w14:paraId="530FE690" w14:textId="77777777" w:rsidR="00E34CFC" w:rsidRPr="003D271B" w:rsidRDefault="00E34CFC" w:rsidP="00E34CFC">
      <w:pPr>
        <w:pStyle w:val="Corpsdetexte"/>
        <w:numPr>
          <w:ilvl w:val="0"/>
          <w:numId w:val="20"/>
        </w:numPr>
        <w:rPr>
          <w:b/>
        </w:rPr>
      </w:pPr>
      <w:r w:rsidRPr="003D271B">
        <w:rPr>
          <w:b/>
        </w:rPr>
        <w:t>Collections en Java</w:t>
      </w:r>
    </w:p>
    <w:p w14:paraId="240CF70F" w14:textId="77777777" w:rsidR="00E34CFC" w:rsidRDefault="00E34CFC" w:rsidP="00E34CFC">
      <w:pPr>
        <w:pStyle w:val="Corpsdetexte"/>
      </w:pPr>
      <w:r>
        <w:t xml:space="preserve">L’ensemble des entités du jeu est représenté par un objet </w:t>
      </w:r>
      <w:r w:rsidRPr="00173EE3">
        <w:rPr>
          <w:i/>
        </w:rPr>
        <w:t>vecteurEntités</w:t>
      </w:r>
      <w:r>
        <w:t xml:space="preserve"> de la classe </w:t>
      </w:r>
      <w:proofErr w:type="gramStart"/>
      <w:r>
        <w:t>java.util</w:t>
      </w:r>
      <w:proofErr w:type="gramEnd"/>
      <w:r>
        <w:t>.</w:t>
      </w:r>
      <w:hyperlink r:id="rId430" w:tooltip="class in java.util" w:history="1">
        <w:r w:rsidRPr="000753F7">
          <w:rPr>
            <w:rStyle w:val="typenamelink1"/>
            <w:rFonts w:ascii="DejaVu Sans" w:hAnsi="DejaVu Sans"/>
            <w:color w:val="4A6782"/>
            <w:sz w:val="21"/>
            <w:szCs w:val="21"/>
            <w:lang w:val="fr-CA"/>
          </w:rPr>
          <w:t>Vector</w:t>
        </w:r>
      </w:hyperlink>
      <w:r>
        <w:t>:</w:t>
      </w:r>
    </w:p>
    <w:p w14:paraId="206EBEA3" w14:textId="77777777" w:rsidR="00E34CFC" w:rsidRPr="00E47324" w:rsidRDefault="00E34CFC" w:rsidP="00E34CFC">
      <w:pPr>
        <w:rPr>
          <w:rFonts w:ascii="Courier New" w:hAnsi="Courier New" w:cs="Courier New"/>
        </w:rPr>
      </w:pPr>
      <w:r w:rsidRPr="00E47324">
        <w:rPr>
          <w:rFonts w:ascii="Courier New" w:hAnsi="Courier New" w:cs="Courier New"/>
        </w:rPr>
        <w:t xml:space="preserve">        </w:t>
      </w:r>
      <w:proofErr w:type="gramStart"/>
      <w:r w:rsidRPr="00E47324">
        <w:rPr>
          <w:rFonts w:ascii="Courier New" w:hAnsi="Courier New" w:cs="Courier New"/>
        </w:rPr>
        <w:t>vecteurEntités</w:t>
      </w:r>
      <w:proofErr w:type="gramEnd"/>
      <w:r w:rsidRPr="00E47324">
        <w:rPr>
          <w:rFonts w:ascii="Courier New" w:hAnsi="Courier New" w:cs="Courier New"/>
        </w:rPr>
        <w:t xml:space="preserve"> = new Vector();</w:t>
      </w:r>
    </w:p>
    <w:p w14:paraId="539431EE" w14:textId="77777777" w:rsidR="00E34CFC" w:rsidRDefault="00E34CFC" w:rsidP="00E34CFC">
      <w:pPr>
        <w:pStyle w:val="Corpsdetexte"/>
      </w:pPr>
    </w:p>
    <w:p w14:paraId="774C5292" w14:textId="22D03DCE" w:rsidR="00E34CFC" w:rsidRDefault="00E34CFC" w:rsidP="00E34CFC">
      <w:pPr>
        <w:pStyle w:val="Corpsdetexte"/>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31"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3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33"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w:t>
      </w:r>
      <w:r>
        <w:lastRenderedPageBreak/>
        <w:t xml:space="preserve">aurait aussi bien pu employer un tableau Java étant donné que le nombre d’entités du jeu est connu à l’avance. Un </w:t>
      </w:r>
      <w:hyperlink r:id="rId43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7777777" w:rsidR="00E34CFC" w:rsidRDefault="00E34CFC" w:rsidP="00E34CFC">
      <w:pPr>
        <w:pStyle w:val="Corpsdetexte"/>
      </w:pPr>
      <w:r>
        <w:t xml:space="preserve">La classe </w:t>
      </w:r>
      <w:hyperlink r:id="rId435"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36"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77777777" w:rsidR="00E34CFC" w:rsidRDefault="00E34CFC" w:rsidP="00E34CFC">
      <w:pPr>
        <w:pStyle w:val="Corpsdetexte"/>
      </w:pPr>
      <w:r>
        <w:t xml:space="preserve">La méthode </w:t>
      </w:r>
      <w:hyperlink r:id="rId437"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38"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39"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proofErr w:type="gramStart"/>
      <w:r w:rsidRPr="008E490E">
        <w:rPr>
          <w:i/>
        </w:rPr>
        <w:t>addElement</w:t>
      </w:r>
      <w:r>
        <w:t>(</w:t>
      </w:r>
      <w:proofErr w:type="gramEnd"/>
      <w:r>
        <w:t xml:space="preserve">) afin d’ajouter les objets correspondant aux entités à animer dans le </w:t>
      </w:r>
      <w:hyperlink r:id="rId440"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w:t>
      </w:r>
      <w:proofErr w:type="gramStart"/>
      <w:r w:rsidRPr="00376663">
        <w:rPr>
          <w:rFonts w:ascii="Courier New" w:hAnsi="Courier New" w:cs="Courier New"/>
        </w:rPr>
        <w:t>BotAnimeAvecCri(</w:t>
      </w:r>
      <w:proofErr w:type="gramEnd"/>
      <w:r w:rsidRPr="00376663">
        <w:rPr>
          <w:rFonts w:ascii="Courier New" w:hAnsi="Courier New" w:cs="Courier New"/>
        </w:rPr>
        <w:t>10,100,20,40,3,3,true,"Son2.wav"));</w:t>
      </w:r>
    </w:p>
    <w:p w14:paraId="216D60BA" w14:textId="77777777" w:rsidR="00E34CFC" w:rsidRDefault="00E34CFC" w:rsidP="00E34CFC">
      <w:pPr>
        <w:pStyle w:val="Corpsdetexte"/>
      </w:pPr>
    </w:p>
    <w:p w14:paraId="7C2486E6" w14:textId="77777777" w:rsidR="00E34CFC" w:rsidRDefault="00E34CFC" w:rsidP="00E34CFC">
      <w:pPr>
        <w:pStyle w:val="Corpsdetexte"/>
      </w:pPr>
      <w:r>
        <w:t xml:space="preserve">L’objet est toujours ajouté à la suite des autres objets déjà contenus dans le </w:t>
      </w:r>
      <w:hyperlink r:id="rId441"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proofErr w:type="gramStart"/>
      <w:r w:rsidRPr="00EB57AF">
        <w:rPr>
          <w:i/>
        </w:rPr>
        <w:t>addElement</w:t>
      </w:r>
      <w:r>
        <w:t>(</w:t>
      </w:r>
      <w:proofErr w:type="gramEnd"/>
      <w:r>
        <w:t xml:space="preserve">). Contrairement au tableau, on ne précise pas à quelle position exacte l’objet est ajouté. Comme pour un tableau, l’utilisation d’un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77777777" w:rsidR="00E34CFC" w:rsidRDefault="00E34CFC" w:rsidP="00E34CFC">
      <w:pPr>
        <w:pStyle w:val="Corpsdetexte"/>
      </w:pPr>
      <w:r>
        <w:t xml:space="preserve">On peut parcourir les objets du </w:t>
      </w:r>
      <w:hyperlink r:id="rId443"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44"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45" w:tooltip="class in java.util" w:history="1">
        <w:r w:rsidRPr="000753F7">
          <w:rPr>
            <w:rStyle w:val="typenamelink1"/>
            <w:rFonts w:ascii="DejaVu Sans" w:hAnsi="DejaVu Sans"/>
            <w:color w:val="4A6782"/>
            <w:sz w:val="21"/>
            <w:szCs w:val="21"/>
            <w:lang w:val="fr-CA"/>
          </w:rPr>
          <w:t>Vector</w:t>
        </w:r>
      </w:hyperlink>
      <w:r>
        <w:t xml:space="preserve">. Par exemple, dans la méthode </w:t>
      </w:r>
      <w:proofErr w:type="gramStart"/>
      <w:r w:rsidRPr="005D0D93">
        <w:rPr>
          <w:i/>
        </w:rPr>
        <w:t>prochaineScene</w:t>
      </w:r>
      <w:r>
        <w:t>(</w:t>
      </w:r>
      <w:proofErr w:type="gramEnd"/>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proofErr w:type="gramStart"/>
      <w:r w:rsidRPr="009A50DE">
        <w:rPr>
          <w:rFonts w:ascii="Courier New" w:hAnsi="Courier New" w:cs="Courier New"/>
          <w:lang w:val="en-CA"/>
        </w:rPr>
        <w:t>for(</w:t>
      </w:r>
      <w:proofErr w:type="gramEnd"/>
      <w:r w:rsidRPr="009A50DE">
        <w:rPr>
          <w:rFonts w:ascii="Courier New" w:hAnsi="Courier New" w:cs="Courier New"/>
          <w:lang w:val="en-CA"/>
        </w:rPr>
        <w:t>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w:t>
      </w:r>
      <w:proofErr w:type="gramStart"/>
      <w:r w:rsidRPr="00277097">
        <w:rPr>
          <w:rFonts w:ascii="Courier New" w:hAnsi="Courier New" w:cs="Courier New"/>
        </w:rPr>
        <w:t>).prochaineScene</w:t>
      </w:r>
      <w:proofErr w:type="gramEnd"/>
      <w:r w:rsidRPr="00277097">
        <w:rPr>
          <w:rFonts w:ascii="Courier New" w:hAnsi="Courier New" w:cs="Courier New"/>
        </w:rPr>
        <w:t>(LARGEURMONDE,HAUTEURMONDE);</w:t>
      </w:r>
    </w:p>
    <w:p w14:paraId="76A56A51" w14:textId="77777777" w:rsidR="00E34CFC" w:rsidRPr="00277097" w:rsidRDefault="00E34CFC" w:rsidP="00E34CFC">
      <w:pPr>
        <w:rPr>
          <w:rFonts w:ascii="Courier New" w:hAnsi="Courier New" w:cs="Courier New"/>
        </w:rPr>
      </w:pPr>
      <w:r w:rsidRPr="00277097">
        <w:rPr>
          <w:rFonts w:ascii="Courier New" w:hAnsi="Courier New" w:cs="Courier New"/>
        </w:rPr>
        <w:t xml:space="preserve">        }</w:t>
      </w:r>
    </w:p>
    <w:p w14:paraId="42EC9944" w14:textId="77777777" w:rsidR="00E34CFC" w:rsidRDefault="00E34CFC" w:rsidP="00E34CFC">
      <w:pPr>
        <w:pStyle w:val="Corpsdetexte"/>
      </w:pPr>
    </w:p>
    <w:p w14:paraId="09C098A7" w14:textId="77777777" w:rsidR="00E34CFC" w:rsidRDefault="00E34CFC" w:rsidP="00E34CFC">
      <w:pPr>
        <w:pStyle w:val="Corpsdetexte"/>
      </w:pPr>
      <w:r>
        <w:t xml:space="preserve">Pour accéder aux objets, un objet </w:t>
      </w:r>
      <w:hyperlink r:id="rId446"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47"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48"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49" w:tooltip="class in java.util" w:history="1">
        <w:r w:rsidRPr="000753F7">
          <w:rPr>
            <w:rStyle w:val="typenamelink1"/>
            <w:rFonts w:ascii="DejaVu Sans" w:hAnsi="DejaVu Sans"/>
            <w:color w:val="4A6782"/>
            <w:sz w:val="21"/>
            <w:szCs w:val="21"/>
            <w:lang w:val="fr-CA"/>
          </w:rPr>
          <w:t>Vector</w:t>
        </w:r>
      </w:hyperlink>
      <w:r>
        <w:t xml:space="preserve">. La méthode </w:t>
      </w:r>
      <w:hyperlink r:id="rId450"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5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52"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suivant en fonction de la position courante dans le </w:t>
      </w:r>
      <w:hyperlink r:id="rId45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54"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Corpsdetexte"/>
      </w:pPr>
      <w:r>
        <w:t xml:space="preserve">A noter l’utilisation de la conversion de </w:t>
      </w:r>
      <w:proofErr w:type="gramStart"/>
      <w:r>
        <w:t>type:</w:t>
      </w:r>
      <w:proofErr w:type="gramEnd"/>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Corpsdetexte"/>
      </w:pPr>
    </w:p>
    <w:p w14:paraId="73DA163A" w14:textId="77777777" w:rsidR="00E34CFC" w:rsidRPr="0067486F" w:rsidRDefault="00E34CFC" w:rsidP="00E34CFC">
      <w:pPr>
        <w:pStyle w:val="Corpsdetexte"/>
        <w:rPr>
          <w:iCs/>
        </w:rPr>
      </w:pPr>
      <w:r>
        <w:t xml:space="preserve">La méthode </w:t>
      </w:r>
      <w:hyperlink r:id="rId455"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proofErr w:type="gramStart"/>
      <w:r w:rsidRPr="006A1371">
        <w:rPr>
          <w:i/>
        </w:rPr>
        <w:t>java.lang</w:t>
      </w:r>
      <w:proofErr w:type="gramEnd"/>
      <w:r w:rsidRPr="006A1371">
        <w:rPr>
          <w:i/>
        </w:rPr>
        <w:t>.Object</w:t>
      </w:r>
      <w:r>
        <w:t xml:space="preserve"> super-classe de toutes les classes Java. Pour appeler la méthode </w:t>
      </w:r>
      <w:proofErr w:type="gramStart"/>
      <w:r w:rsidRPr="00202201">
        <w:rPr>
          <w:i/>
        </w:rPr>
        <w:t>prochaineScene</w:t>
      </w:r>
      <w:r>
        <w:t>(</w:t>
      </w:r>
      <w:proofErr w:type="gramEnd"/>
      <w:r>
        <w:t xml:space="preserve">) sur cet objet, il faut d’abord convertir l’objet en un </w:t>
      </w:r>
      <w:r w:rsidRPr="00202201">
        <w:rPr>
          <w:i/>
        </w:rPr>
        <w:t>EntiteAnime</w:t>
      </w:r>
      <w:r>
        <w:t xml:space="preserve">. Rappelons que c’est le principe de surcharge dynamique qui détermine la méthode </w:t>
      </w:r>
      <w:proofErr w:type="gramStart"/>
      <w:r w:rsidRPr="00FD5191">
        <w:rPr>
          <w:i/>
        </w:rPr>
        <w:t>prochaineScene</w:t>
      </w:r>
      <w:r>
        <w:t>(</w:t>
      </w:r>
      <w:proofErr w:type="gramEnd"/>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w:t>
      </w:r>
      <w:r>
        <w:rPr>
          <w:iCs/>
        </w:rPr>
        <w:lastRenderedPageBreak/>
        <w:t>suite appeler une méthode sur tous les objets de la collection par une itération même si le traitement effectué varie en fonction de la classe de l’objet.</w:t>
      </w:r>
    </w:p>
    <w:p w14:paraId="1093B14D" w14:textId="77777777" w:rsidR="00E34CFC" w:rsidRDefault="00E34CFC" w:rsidP="00E34CFC">
      <w:pPr>
        <w:pStyle w:val="Corpsdetexte"/>
      </w:pPr>
      <w:r>
        <w:t xml:space="preserve">Le même principe est employé dans la méthode </w:t>
      </w:r>
      <w:proofErr w:type="gramStart"/>
      <w:r w:rsidRPr="0085665B">
        <w:rPr>
          <w:i/>
        </w:rPr>
        <w:t>paint</w:t>
      </w:r>
      <w:r>
        <w:t>(</w:t>
      </w:r>
      <w:proofErr w:type="gramEnd"/>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proofErr w:type="gramStart"/>
      <w:r w:rsidRPr="009A50DE">
        <w:rPr>
          <w:rFonts w:ascii="Courier New" w:hAnsi="Courier New" w:cs="Courier New"/>
          <w:highlight w:val="yellow"/>
          <w:lang w:val="en-CA"/>
        </w:rPr>
        <w:t>paint</w:t>
      </w:r>
      <w:r w:rsidRPr="009A50DE">
        <w:rPr>
          <w:rFonts w:ascii="Courier New" w:hAnsi="Courier New" w:cs="Courier New"/>
          <w:lang w:val="en-CA"/>
        </w:rPr>
        <w:t>(</w:t>
      </w:r>
      <w:proofErr w:type="gramEnd"/>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proofErr w:type="gramStart"/>
      <w:r w:rsidRPr="009A50DE">
        <w:rPr>
          <w:rFonts w:ascii="Courier New" w:hAnsi="Courier New" w:cs="Courier New"/>
          <w:lang w:val="en-CA"/>
        </w:rPr>
        <w:t>for(</w:t>
      </w:r>
      <w:proofErr w:type="gramEnd"/>
      <w:r w:rsidRPr="009A50DE">
        <w:rPr>
          <w:rFonts w:ascii="Courier New" w:hAnsi="Courier New" w:cs="Courier New"/>
          <w:lang w:val="en-CA"/>
        </w:rPr>
        <w:t>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w:t>
      </w:r>
      <w:proofErr w:type="gramStart"/>
      <w:r w:rsidRPr="00862D16">
        <w:rPr>
          <w:rFonts w:ascii="Courier New" w:hAnsi="Courier New" w:cs="Courier New"/>
        </w:rPr>
        <w:t>).paintSiVisible</w:t>
      </w:r>
      <w:proofErr w:type="gramEnd"/>
      <w:r w:rsidRPr="00862D16">
        <w:rPr>
          <w:rFonts w:ascii="Courier New" w:hAnsi="Courier New" w:cs="Courier New"/>
        </w:rPr>
        <w:t>(g);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Corpsdetexte"/>
      </w:pPr>
    </w:p>
    <w:p w14:paraId="02F4E563" w14:textId="33069FFB" w:rsidR="00E34CFC" w:rsidRDefault="00E34CFC" w:rsidP="00E34CFC">
      <w:pPr>
        <w:pStyle w:val="Corpsdetexte"/>
      </w:pPr>
      <w:r>
        <w:t xml:space="preserve">La méthode </w:t>
      </w:r>
      <w:proofErr w:type="gramStart"/>
      <w:r w:rsidRPr="005A0ABD">
        <w:rPr>
          <w:i/>
        </w:rPr>
        <w:t>mousePressed</w:t>
      </w:r>
      <w:r>
        <w:t>(</w:t>
      </w:r>
      <w:proofErr w:type="gramEnd"/>
      <w:r>
        <w:t>) est invoquée lors d’un click de la souris. Elle vérifie, pour chacune des entités, si le curseur de la souris la touche. Si c’est le cas, l’</w:t>
      </w:r>
      <w:r w:rsidR="00AC4321">
        <w:t>entité</w:t>
      </w:r>
      <w:r>
        <w:t xml:space="preserve"> devient invisible et la méthode </w:t>
      </w:r>
      <w:proofErr w:type="gramStart"/>
      <w:r w:rsidRPr="00475C76">
        <w:rPr>
          <w:i/>
        </w:rPr>
        <w:t>cri</w:t>
      </w:r>
      <w:r>
        <w:rPr>
          <w:i/>
        </w:rPr>
        <w:t>er</w:t>
      </w:r>
      <w:r>
        <w:t>(</w:t>
      </w:r>
      <w:proofErr w:type="gramEnd"/>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proofErr w:type="gramStart"/>
      <w:r w:rsidRPr="002F4EB4">
        <w:rPr>
          <w:rFonts w:ascii="Courier New" w:hAnsi="Courier New" w:cs="Courier New"/>
          <w:highlight w:val="yellow"/>
          <w:lang w:val="en-CA"/>
        </w:rPr>
        <w:t>mousePressed</w:t>
      </w:r>
      <w:r w:rsidRPr="002F4EB4">
        <w:rPr>
          <w:rFonts w:ascii="Courier New" w:hAnsi="Courier New" w:cs="Courier New"/>
          <w:lang w:val="en-CA"/>
        </w:rPr>
        <w:t>(</w:t>
      </w:r>
      <w:proofErr w:type="gramEnd"/>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w:t>
      </w:r>
      <w:proofErr w:type="gramStart"/>
      <w:r w:rsidRPr="002F4EB4">
        <w:rPr>
          <w:rFonts w:ascii="Courier New" w:hAnsi="Courier New" w:cs="Courier New"/>
          <w:lang w:val="en-CA"/>
        </w:rPr>
        <w:t>for(</w:t>
      </w:r>
      <w:proofErr w:type="gramEnd"/>
      <w:r w:rsidRPr="002F4EB4">
        <w:rPr>
          <w:rFonts w:ascii="Courier New" w:hAnsi="Courier New" w:cs="Courier New"/>
          <w:lang w:val="en-CA"/>
        </w:rPr>
        <w:t>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roofErr w:type="gramStart"/>
      <w:r w:rsidRPr="009A50DE">
        <w:rPr>
          <w:rFonts w:ascii="Courier New" w:hAnsi="Courier New" w:cs="Courier New"/>
          <w:lang w:val="fr-CA"/>
        </w:rPr>
        <w:t>if</w:t>
      </w:r>
      <w:proofErr w:type="gramEnd"/>
      <w:r w:rsidRPr="009A50DE">
        <w:rPr>
          <w:rFonts w:ascii="Courier New" w:hAnsi="Courier New" w:cs="Courier New"/>
          <w:lang w:val="fr-CA"/>
        </w:rPr>
        <w:t xml:space="preserve">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Corpsdetexte"/>
      </w:pPr>
    </w:p>
    <w:p w14:paraId="306FAB0D" w14:textId="77777777" w:rsidR="00E34CFC" w:rsidRDefault="00E34CFC" w:rsidP="00E34CFC">
      <w:pPr>
        <w:pStyle w:val="Corpsdetexte"/>
      </w:pPr>
      <w:r>
        <w:t xml:space="preserve">Voici le code de la classe </w:t>
      </w:r>
      <w:r w:rsidRPr="00FE0CEC">
        <w:rPr>
          <w:i/>
        </w:rPr>
        <w:t>JPanelPourMondeJeuSimple</w:t>
      </w:r>
      <w:r>
        <w:t>.</w:t>
      </w:r>
    </w:p>
    <w:p w14:paraId="4701CFFD" w14:textId="77777777" w:rsidR="00E34CFC" w:rsidRPr="001F52DD" w:rsidRDefault="00000000" w:rsidP="00C44445">
      <w:pPr>
        <w:pStyle w:val="Corpsdetexte"/>
        <w:keepNext/>
        <w:keepLines/>
      </w:pPr>
      <w:hyperlink r:id="rId456"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57"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JPanelPourMondeJeuSimple.java</w:t>
      </w:r>
    </w:p>
    <w:p w14:paraId="26DB1017"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44445">
      <w:pPr>
        <w:pStyle w:val="Code"/>
        <w:rPr>
          <w:color w:val="000000"/>
          <w:lang w:eastAsia="zh-CN"/>
        </w:rPr>
      </w:pPr>
    </w:p>
    <w:p w14:paraId="6B2BC839"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44445">
      <w:pPr>
        <w:pStyle w:val="Code"/>
        <w:rPr>
          <w:color w:val="000000"/>
          <w:lang w:eastAsia="zh-CN"/>
        </w:rPr>
      </w:pPr>
    </w:p>
    <w:p w14:paraId="548126A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44445">
      <w:pPr>
        <w:pStyle w:val="Code"/>
        <w:rPr>
          <w:color w:val="000000"/>
          <w:lang w:eastAsia="zh-CN"/>
        </w:rPr>
      </w:pPr>
    </w:p>
    <w:p w14:paraId="200E0BA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private</w:t>
      </w:r>
      <w:proofErr w:type="gramEnd"/>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xml:space="preserve">// Le monde </w:t>
      </w:r>
      <w:proofErr w:type="gramStart"/>
      <w:r w:rsidRPr="00C44445">
        <w:rPr>
          <w:color w:val="696969"/>
          <w:lang w:eastAsia="zh-CN"/>
        </w:rPr>
        <w:t>a</w:t>
      </w:r>
      <w:proofErr w:type="gramEnd"/>
      <w:r w:rsidRPr="00C44445">
        <w:rPr>
          <w:color w:val="696969"/>
          <w:lang w:eastAsia="zh-CN"/>
        </w:rPr>
        <w:t xml:space="preserve"> animer</w:t>
      </w:r>
    </w:p>
    <w:p w14:paraId="36AA7D7D"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private</w:t>
      </w:r>
      <w:proofErr w:type="gramEnd"/>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44445">
      <w:pPr>
        <w:pStyle w:val="Code"/>
        <w:rPr>
          <w:color w:val="000000"/>
          <w:lang w:eastAsia="zh-CN"/>
        </w:rPr>
      </w:pPr>
    </w:p>
    <w:p w14:paraId="31E419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proofErr w:type="gramStart"/>
      <w:r w:rsidRPr="00C44445">
        <w:rPr>
          <w:color w:val="000000"/>
          <w:lang w:val="en-CA" w:eastAsia="zh-CN"/>
        </w:rPr>
        <w:t>LARGEURMONDE</w:t>
      </w:r>
      <w:r w:rsidRPr="00C44445">
        <w:rPr>
          <w:color w:val="800080"/>
          <w:lang w:val="en-CA" w:eastAsia="zh-CN"/>
        </w:rPr>
        <w:t>;</w:t>
      </w:r>
      <w:proofErr w:type="gramEnd"/>
    </w:p>
    <w:p w14:paraId="55E23205" w14:textId="77777777" w:rsidR="00C44445" w:rsidRPr="009A50DE" w:rsidRDefault="00C44445" w:rsidP="00C44445">
      <w:pPr>
        <w:pStyle w:val="Code"/>
        <w:rPr>
          <w:color w:val="000000"/>
          <w:lang w:eastAsia="zh-CN"/>
        </w:rPr>
      </w:pPr>
      <w:r w:rsidRPr="00C44445">
        <w:rPr>
          <w:color w:val="000000"/>
          <w:lang w:val="en-CA"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44445">
      <w:pPr>
        <w:pStyle w:val="Code"/>
        <w:rPr>
          <w:color w:val="000000"/>
          <w:lang w:eastAsia="zh-CN"/>
        </w:rPr>
      </w:pPr>
    </w:p>
    <w:p w14:paraId="30C2A505"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proofErr w:type="gramStart"/>
      <w:r w:rsidRPr="009A50DE">
        <w:rPr>
          <w:color w:val="000000"/>
          <w:lang w:val="en-CA" w:eastAsia="zh-CN"/>
        </w:rPr>
        <w:t>JPanelPourMondeJeuSimple</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44445">
      <w:pPr>
        <w:pStyle w:val="Code"/>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color w:val="000000"/>
          <w:lang w:val="en-CA" w:eastAsia="zh-CN"/>
        </w:rPr>
        <w:t>MondeDuJeu</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6A6E2974" w14:textId="77777777" w:rsidR="00C44445" w:rsidRPr="00C44445" w:rsidRDefault="00C44445" w:rsidP="00C44445">
      <w:pPr>
        <w:pStyle w:val="Code"/>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proofErr w:type="gramStart"/>
      <w:r w:rsidRPr="00C44445">
        <w:rPr>
          <w:color w:val="808030"/>
          <w:lang w:val="en-CA" w:eastAsia="zh-CN"/>
        </w:rPr>
        <w:t>)</w:t>
      </w:r>
      <w:r w:rsidRPr="00C44445">
        <w:rPr>
          <w:color w:val="800080"/>
          <w:lang w:val="en-CA" w:eastAsia="zh-CN"/>
        </w:rPr>
        <w:t>;</w:t>
      </w:r>
      <w:proofErr w:type="gramEnd"/>
    </w:p>
    <w:p w14:paraId="1F392E78"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44445">
      <w:pPr>
        <w:pStyle w:val="Code"/>
        <w:keepNext w:val="0"/>
        <w:keepLines w:val="0"/>
        <w:rPr>
          <w:color w:val="000000"/>
          <w:lang w:val="en-CA" w:eastAsia="zh-CN"/>
        </w:rPr>
      </w:pPr>
    </w:p>
    <w:p w14:paraId="12D03545" w14:textId="77777777" w:rsidR="00C44445" w:rsidRPr="00C44445" w:rsidRDefault="00C44445" w:rsidP="00C44445">
      <w:pPr>
        <w:pStyle w:val="Code"/>
        <w:rPr>
          <w:color w:val="000000"/>
          <w:lang w:val="en-CA" w:eastAsia="zh-CN"/>
        </w:rPr>
      </w:pPr>
      <w:r w:rsidRPr="00C44445">
        <w:rPr>
          <w:color w:val="000000"/>
          <w:lang w:val="en-CA" w:eastAsia="zh-CN"/>
        </w:rPr>
        <w:lastRenderedPageBreak/>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start</w:t>
      </w:r>
      <w:r w:rsidRPr="00C44445">
        <w:rPr>
          <w:color w:val="808030"/>
          <w:lang w:val="en-CA" w:eastAsia="zh-CN"/>
        </w:rPr>
        <w:t>(</w:t>
      </w:r>
      <w:proofErr w:type="gramEnd"/>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44445">
      <w:pPr>
        <w:pStyle w:val="Code"/>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proofErr w:type="gramStart"/>
      <w:r w:rsidRPr="00C44445">
        <w:rPr>
          <w:b/>
          <w:bCs/>
          <w:color w:val="BB7977"/>
          <w:lang w:val="en-CA" w:eastAsia="zh-CN"/>
        </w:rPr>
        <w:t>Timer</w:t>
      </w:r>
      <w:r w:rsidRPr="00C44445">
        <w:rPr>
          <w:color w:val="808030"/>
          <w:lang w:val="en-CA" w:eastAsia="zh-CN"/>
        </w:rPr>
        <w:t>(</w:t>
      </w:r>
      <w:proofErr w:type="gramEnd"/>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44445">
      <w:pPr>
        <w:pStyle w:val="Code"/>
        <w:rPr>
          <w:color w:val="000000"/>
          <w:lang w:val="fr-FR" w:eastAsia="zh-CN"/>
        </w:rPr>
      </w:pPr>
      <w:r w:rsidRPr="00C44445">
        <w:rPr>
          <w:color w:val="000000"/>
          <w:lang w:val="en-CA" w:eastAsia="zh-CN"/>
        </w:rPr>
        <w:t xml:space="preserve">      </w:t>
      </w:r>
      <w:proofErr w:type="gramStart"/>
      <w:r w:rsidRPr="00C44445">
        <w:rPr>
          <w:color w:val="000000"/>
          <w:lang w:val="fr-FR" w:eastAsia="zh-CN"/>
        </w:rPr>
        <w:t>chrono</w:t>
      </w:r>
      <w:r w:rsidRPr="00C44445">
        <w:rPr>
          <w:color w:val="808030"/>
          <w:lang w:val="fr-FR" w:eastAsia="zh-CN"/>
        </w:rPr>
        <w:t>.</w:t>
      </w:r>
      <w:r w:rsidRPr="00C44445">
        <w:rPr>
          <w:color w:val="000000"/>
          <w:lang w:val="fr-FR" w:eastAsia="zh-CN"/>
        </w:rPr>
        <w:t>start</w:t>
      </w:r>
      <w:proofErr w:type="gramEnd"/>
      <w:r w:rsidRPr="00C44445">
        <w:rPr>
          <w:color w:val="808030"/>
          <w:lang w:val="fr-FR" w:eastAsia="zh-CN"/>
        </w:rPr>
        <w:t>()</w:t>
      </w:r>
      <w:r w:rsidRPr="00C44445">
        <w:rPr>
          <w:color w:val="800080"/>
          <w:lang w:val="fr-FR" w:eastAsia="zh-CN"/>
        </w:rPr>
        <w:t>;</w:t>
      </w:r>
    </w:p>
    <w:p w14:paraId="577D9CC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AC720C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actionPerformed</w:t>
      </w:r>
      <w:r w:rsidRPr="00C44445">
        <w:rPr>
          <w:color w:val="808030"/>
          <w:lang w:val="en-CA" w:eastAsia="zh-CN"/>
        </w:rPr>
        <w:t>(</w:t>
      </w:r>
      <w:proofErr w:type="gramEnd"/>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44445">
      <w:pPr>
        <w:pStyle w:val="Code"/>
        <w:rPr>
          <w:color w:val="000000"/>
          <w:lang w:val="fr-FR" w:eastAsia="zh-CN"/>
        </w:rPr>
      </w:pPr>
      <w:r w:rsidRPr="00C44445">
        <w:rPr>
          <w:color w:val="000000"/>
          <w:lang w:val="en-CA" w:eastAsia="zh-CN"/>
        </w:rPr>
        <w:t xml:space="preserve">    </w:t>
      </w:r>
      <w:proofErr w:type="gramStart"/>
      <w:r w:rsidRPr="00C44445">
        <w:rPr>
          <w:color w:val="000000"/>
          <w:lang w:val="fr-FR" w:eastAsia="zh-CN"/>
        </w:rPr>
        <w:t>repaint</w:t>
      </w:r>
      <w:r w:rsidRPr="00C44445">
        <w:rPr>
          <w:color w:val="808030"/>
          <w:lang w:val="fr-FR" w:eastAsia="zh-CN"/>
        </w:rPr>
        <w:t>(</w:t>
      </w:r>
      <w:proofErr w:type="gramEnd"/>
      <w:r w:rsidRPr="00C44445">
        <w:rPr>
          <w:color w:val="808030"/>
          <w:lang w:val="fr-FR" w:eastAsia="zh-CN"/>
        </w:rPr>
        <w:t>)</w:t>
      </w:r>
      <w:r w:rsidRPr="00C44445">
        <w:rPr>
          <w:color w:val="800080"/>
          <w:lang w:val="fr-FR" w:eastAsia="zh-CN"/>
        </w:rPr>
        <w:t>;</w:t>
      </w:r>
    </w:p>
    <w:p w14:paraId="02CC9B8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44445">
      <w:pPr>
        <w:pStyle w:val="Code"/>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proofErr w:type="gramStart"/>
      <w:r w:rsidRPr="00C44445">
        <w:rPr>
          <w:color w:val="808030"/>
          <w:lang w:val="fr-FR" w:eastAsia="zh-CN"/>
        </w:rPr>
        <w:t>)</w:t>
      </w:r>
      <w:r w:rsidRPr="00C44445">
        <w:rPr>
          <w:color w:val="800080"/>
          <w:lang w:val="fr-FR" w:eastAsia="zh-CN"/>
        </w:rPr>
        <w:t>;</w:t>
      </w:r>
      <w:proofErr w:type="gramEnd"/>
    </w:p>
    <w:p w14:paraId="4F46934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44445">
      <w:pPr>
        <w:pStyle w:val="Code"/>
        <w:rPr>
          <w:color w:val="000000"/>
          <w:lang w:val="fr-FR" w:eastAsia="zh-CN"/>
        </w:rPr>
      </w:pPr>
    </w:p>
    <w:p w14:paraId="0476FC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xml:space="preserve">// </w:t>
      </w:r>
      <w:proofErr w:type="gramStart"/>
      <w:r w:rsidRPr="00C44445">
        <w:rPr>
          <w:color w:val="696969"/>
          <w:lang w:val="fr-FR" w:eastAsia="zh-CN"/>
        </w:rPr>
        <w:t>paintComponent(</w:t>
      </w:r>
      <w:proofErr w:type="gramEnd"/>
      <w:r w:rsidRPr="00C44445">
        <w:rPr>
          <w:color w:val="696969"/>
          <w:lang w:val="fr-FR" w:eastAsia="zh-CN"/>
        </w:rPr>
        <w:t>) est appelée indirectement par repaint()</w:t>
      </w:r>
    </w:p>
    <w:p w14:paraId="63BD092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44445">
      <w:pPr>
        <w:pStyle w:val="Code"/>
        <w:rPr>
          <w:color w:val="000000"/>
          <w:lang w:val="fr-FR" w:eastAsia="zh-CN"/>
        </w:rPr>
      </w:pPr>
      <w:r w:rsidRPr="00C44445">
        <w:rPr>
          <w:color w:val="000000"/>
          <w:lang w:val="fr-FR" w:eastAsia="zh-CN"/>
        </w:rPr>
        <w:t xml:space="preserve">  </w:t>
      </w:r>
      <w:proofErr w:type="gramStart"/>
      <w:r w:rsidRPr="00C44445">
        <w:rPr>
          <w:b/>
          <w:bCs/>
          <w:color w:val="800000"/>
          <w:lang w:val="fr-FR" w:eastAsia="zh-CN"/>
        </w:rPr>
        <w:t>public</w:t>
      </w:r>
      <w:proofErr w:type="gramEnd"/>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44445">
      <w:pPr>
        <w:pStyle w:val="Code"/>
        <w:rPr>
          <w:color w:val="000000"/>
          <w:lang w:val="fr-FR" w:eastAsia="zh-CN"/>
        </w:rPr>
      </w:pPr>
      <w:r w:rsidRPr="00C44445">
        <w:rPr>
          <w:color w:val="000000"/>
          <w:lang w:val="fr-FR" w:eastAsia="zh-CN"/>
        </w:rPr>
        <w:t xml:space="preserve">    </w:t>
      </w:r>
      <w:proofErr w:type="gramStart"/>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proofErr w:type="gramEnd"/>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44445">
      <w:pPr>
        <w:pStyle w:val="Code"/>
        <w:rPr>
          <w:color w:val="000000"/>
          <w:lang w:val="fr-FR" w:eastAsia="zh-CN"/>
        </w:rPr>
      </w:pPr>
    </w:p>
    <w:p w14:paraId="60E94E6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proofErr w:type="gramStart"/>
      <w:r w:rsidRPr="009A50DE">
        <w:rPr>
          <w:color w:val="808030"/>
          <w:lang w:val="en-CA" w:eastAsia="zh-CN"/>
        </w:rPr>
        <w:t>)</w:t>
      </w:r>
      <w:r w:rsidRPr="009A50DE">
        <w:rPr>
          <w:color w:val="800080"/>
          <w:lang w:val="en-CA" w:eastAsia="zh-CN"/>
        </w:rPr>
        <w:t>;</w:t>
      </w:r>
      <w:proofErr w:type="gramEnd"/>
    </w:p>
    <w:p w14:paraId="611FD6F3"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44445">
      <w:pPr>
        <w:pStyle w:val="Code"/>
        <w:rPr>
          <w:color w:val="000000"/>
          <w:lang w:val="en-CA" w:eastAsia="zh-CN"/>
        </w:rPr>
      </w:pPr>
    </w:p>
    <w:p w14:paraId="39D5418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mousePressed</w:t>
      </w:r>
      <w:r w:rsidRPr="009A50DE">
        <w:rPr>
          <w:color w:val="808030"/>
          <w:lang w:val="en-CA" w:eastAsia="zh-CN"/>
        </w:rPr>
        <w:t>(</w:t>
      </w:r>
      <w:proofErr w:type="gramEnd"/>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proofErr w:type="gramStart"/>
      <w:r w:rsidRPr="00C44445">
        <w:rPr>
          <w:color w:val="808030"/>
          <w:lang w:val="fr-FR" w:eastAsia="zh-CN"/>
        </w:rPr>
        <w:t>)</w:t>
      </w:r>
      <w:r w:rsidRPr="00C44445">
        <w:rPr>
          <w:color w:val="800080"/>
          <w:lang w:val="fr-FR" w:eastAsia="zh-CN"/>
        </w:rPr>
        <w:t>;</w:t>
      </w:r>
      <w:proofErr w:type="gramEnd"/>
    </w:p>
    <w:p w14:paraId="290AA462"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xml:space="preserve">// événements de souris même </w:t>
      </w:r>
      <w:proofErr w:type="gramStart"/>
      <w:r w:rsidRPr="00C44445">
        <w:rPr>
          <w:color w:val="696969"/>
          <w:lang w:val="fr-FR" w:eastAsia="zh-CN"/>
        </w:rPr>
        <w:t>s'il ne font</w:t>
      </w:r>
      <w:proofErr w:type="gramEnd"/>
      <w:r w:rsidRPr="00C44445">
        <w:rPr>
          <w:color w:val="696969"/>
          <w:lang w:val="fr-FR" w:eastAsia="zh-CN"/>
        </w:rPr>
        <w:t xml:space="preserve"> rien</w:t>
      </w:r>
    </w:p>
    <w:p w14:paraId="18E427F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mouseClicked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44445">
      <w:pPr>
        <w:pStyle w:val="Code"/>
        <w:rPr>
          <w:color w:val="000000"/>
          <w:lang w:val="en-CA" w:eastAsia="zh-CN"/>
        </w:rPr>
      </w:pPr>
    </w:p>
    <w:p w14:paraId="18F31F0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mouseEntered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44445">
      <w:pPr>
        <w:pStyle w:val="Code"/>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mouseExited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mouseReleased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Corpsdetexte"/>
      </w:pPr>
    </w:p>
    <w:p w14:paraId="1839FC8C" w14:textId="77777777" w:rsidR="00E34CFC" w:rsidRDefault="00E34CFC" w:rsidP="00E34CFC">
      <w:pPr>
        <w:pStyle w:val="Corpsdetexte"/>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58"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59"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60"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proofErr w:type="gramStart"/>
      <w:r w:rsidRPr="00030355">
        <w:rPr>
          <w:rFonts w:ascii="Courier New" w:hAnsi="Courier New" w:cs="Courier New"/>
          <w:highlight w:val="yellow"/>
          <w:lang w:val="en-CA"/>
        </w:rPr>
        <w:t>actionPerformed</w:t>
      </w:r>
      <w:r w:rsidRPr="00030355">
        <w:rPr>
          <w:rFonts w:ascii="Courier New" w:hAnsi="Courier New" w:cs="Courier New"/>
          <w:lang w:val="en-CA"/>
        </w:rPr>
        <w:t>( ActionEvent</w:t>
      </w:r>
      <w:proofErr w:type="gramEnd"/>
      <w:r w:rsidRPr="00030355">
        <w:rPr>
          <w:rFonts w:ascii="Courier New" w:hAnsi="Courier New" w:cs="Courier New"/>
          <w:lang w:val="en-CA"/>
        </w:rPr>
        <w:t xml:space="preserve">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proofErr w:type="gramStart"/>
      <w:r w:rsidRPr="00030355">
        <w:rPr>
          <w:rFonts w:ascii="Courier New" w:hAnsi="Courier New" w:cs="Courier New"/>
        </w:rPr>
        <w:t>repaint(</w:t>
      </w:r>
      <w:proofErr w:type="gramEnd"/>
      <w:r w:rsidRPr="00030355">
        <w:rPr>
          <w:rFonts w:ascii="Courier New" w:hAnsi="Courier New" w:cs="Courier New"/>
        </w:rPr>
        <w: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w:t>
      </w:r>
      <w:proofErr w:type="gramStart"/>
      <w:r w:rsidRPr="00030355">
        <w:rPr>
          <w:rFonts w:ascii="Courier New" w:hAnsi="Courier New" w:cs="Courier New"/>
        </w:rPr>
        <w:t>);</w:t>
      </w:r>
      <w:proofErr w:type="gramEnd"/>
      <w:r w:rsidRPr="00030355">
        <w:rPr>
          <w:rFonts w:ascii="Courier New" w:hAnsi="Courier New" w:cs="Courier New"/>
        </w:rPr>
        <w:t xml:space="preserv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Corpsdetexte"/>
      </w:pPr>
    </w:p>
    <w:p w14:paraId="583BD941" w14:textId="77777777" w:rsidR="00E34CFC" w:rsidRDefault="00E34CFC" w:rsidP="00E34CFC">
      <w:pPr>
        <w:pStyle w:val="Corpsdetexte"/>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proofErr w:type="gramStart"/>
      <w:r w:rsidRPr="00820C3A">
        <w:rPr>
          <w:rFonts w:ascii="DejaVu Sans" w:hAnsi="DejaVu Sans"/>
          <w:color w:val="353833"/>
          <w:sz w:val="21"/>
          <w:szCs w:val="21"/>
          <w:lang w:val="fr-CA"/>
        </w:rPr>
        <w:t>java.awt.event</w:t>
      </w:r>
      <w:proofErr w:type="gramEnd"/>
      <w:r w:rsidRPr="00820C3A">
        <w:rPr>
          <w:rFonts w:ascii="DejaVu Sans" w:hAnsi="DejaVu Sans"/>
          <w:color w:val="353833"/>
          <w:sz w:val="21"/>
          <w:szCs w:val="21"/>
          <w:lang w:val="fr-CA"/>
        </w:rPr>
        <w:t>.</w:t>
      </w:r>
      <w:hyperlink r:id="rId461"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proofErr w:type="gramStart"/>
      <w:r w:rsidRPr="001A281E">
        <w:rPr>
          <w:rFonts w:ascii="Courier New" w:hAnsi="Courier New" w:cs="Courier New"/>
          <w:highlight w:val="yellow"/>
        </w:rPr>
        <w:t>addMouseListener</w:t>
      </w:r>
      <w:proofErr w:type="gramEnd"/>
      <w:r w:rsidRPr="001A281E">
        <w:rPr>
          <w:rFonts w:ascii="Courier New" w:hAnsi="Courier New" w:cs="Courier New"/>
          <w:highlight w:val="yellow"/>
        </w:rPr>
        <w:t xml:space="preserve"> (this)</w:t>
      </w:r>
      <w:r w:rsidRPr="001A281E">
        <w:rPr>
          <w:rFonts w:ascii="Courier New" w:hAnsi="Courier New" w:cs="Courier New"/>
        </w:rPr>
        <w:t>;</w:t>
      </w:r>
    </w:p>
    <w:p w14:paraId="29E3F055" w14:textId="77777777" w:rsidR="00E34CFC" w:rsidRDefault="00E34CFC" w:rsidP="00E34CFC">
      <w:pPr>
        <w:pStyle w:val="Corpsdetexte"/>
      </w:pPr>
    </w:p>
    <w:p w14:paraId="2887B064" w14:textId="77777777" w:rsidR="00E34CFC" w:rsidRDefault="00E34CFC" w:rsidP="00E34CFC">
      <w:pPr>
        <w:pStyle w:val="Corpsdetexte"/>
      </w:pPr>
      <w:r>
        <w:lastRenderedPageBreak/>
        <w:t xml:space="preserve">La méthode </w:t>
      </w:r>
      <w:hyperlink r:id="rId462"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63"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proofErr w:type="gramStart"/>
      <w:r w:rsidRPr="00CC7285">
        <w:rPr>
          <w:rFonts w:ascii="Courier New" w:hAnsi="Courier New" w:cs="Courier New"/>
          <w:highlight w:val="yellow"/>
          <w:lang w:val="en-CA"/>
        </w:rPr>
        <w:t>mousePressed</w:t>
      </w:r>
      <w:r w:rsidRPr="00CC7285">
        <w:rPr>
          <w:rFonts w:ascii="Courier New" w:hAnsi="Courier New" w:cs="Courier New"/>
          <w:lang w:val="en-CA"/>
        </w:rPr>
        <w:t>(</w:t>
      </w:r>
      <w:proofErr w:type="gramEnd"/>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roofErr w:type="gramStart"/>
      <w:r w:rsidRPr="00CC7285">
        <w:rPr>
          <w:rFonts w:ascii="Courier New" w:hAnsi="Courier New" w:cs="Courier New"/>
        </w:rPr>
        <w:t>);</w:t>
      </w:r>
      <w:proofErr w:type="gramEnd"/>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Corpsdetexte"/>
      </w:pPr>
    </w:p>
    <w:p w14:paraId="0D479264" w14:textId="7A4E6C1F" w:rsidR="00E34CFC" w:rsidRDefault="00E34CFC" w:rsidP="00E34CFC">
      <w:pPr>
        <w:pStyle w:val="Corpsdetexte"/>
      </w:pPr>
      <w:r>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6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77777777" w:rsidR="00E34CFC" w:rsidRPr="004C341F" w:rsidRDefault="00000000" w:rsidP="00E34CFC">
      <w:pPr>
        <w:pStyle w:val="Corpsdetexte"/>
      </w:pPr>
      <w:hyperlink r:id="rId46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6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JFrameIncluantJPanelMondeDuJeu.java</w:t>
      </w:r>
    </w:p>
    <w:p w14:paraId="7E43C8F1"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C44445">
      <w:pPr>
        <w:pStyle w:val="Code"/>
        <w:rPr>
          <w:color w:val="000000"/>
          <w:lang w:eastAsia="zh-CN"/>
        </w:rPr>
      </w:pPr>
    </w:p>
    <w:p w14:paraId="1CD0AE6C" w14:textId="77777777" w:rsidR="00C44445" w:rsidRPr="00C44445" w:rsidRDefault="00C44445" w:rsidP="00C44445">
      <w:pPr>
        <w:pStyle w:val="Code"/>
        <w:rPr>
          <w:color w:val="000000"/>
          <w:lang w:eastAsia="zh-CN"/>
        </w:rPr>
      </w:pPr>
      <w:proofErr w:type="gramStart"/>
      <w:r w:rsidRPr="00C44445">
        <w:rPr>
          <w:b/>
          <w:bCs/>
          <w:color w:val="800000"/>
          <w:lang w:eastAsia="zh-CN"/>
        </w:rPr>
        <w:t>public</w:t>
      </w:r>
      <w:proofErr w:type="gramEnd"/>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44445">
      <w:pPr>
        <w:pStyle w:val="Code"/>
        <w:rPr>
          <w:color w:val="000000"/>
          <w:lang w:eastAsia="zh-CN"/>
        </w:rPr>
      </w:pPr>
    </w:p>
    <w:p w14:paraId="40613136"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super</w:t>
      </w:r>
      <w:r w:rsidRPr="00C44445">
        <w:rPr>
          <w:color w:val="808030"/>
          <w:lang w:eastAsia="zh-CN"/>
        </w:rPr>
        <w:t>(</w:t>
      </w:r>
      <w:proofErr w:type="gramEnd"/>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44445">
      <w:pPr>
        <w:pStyle w:val="Code"/>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w:t>
      </w:r>
      <w:proofErr w:type="gramStart"/>
      <w:r w:rsidRPr="00C44445">
        <w:rPr>
          <w:color w:val="000000"/>
          <w:lang w:eastAsia="zh-CN"/>
        </w:rPr>
        <w:t>JPanelPourMondeJeuSimple</w:t>
      </w:r>
      <w:r w:rsidRPr="00C44445">
        <w:rPr>
          <w:color w:val="808030"/>
          <w:lang w:eastAsia="zh-CN"/>
        </w:rPr>
        <w:t>(</w:t>
      </w:r>
      <w:proofErr w:type="gramEnd"/>
      <w:r w:rsidRPr="00C44445">
        <w:rPr>
          <w:color w:val="808030"/>
          <w:lang w:eastAsia="zh-CN"/>
        </w:rPr>
        <w:t>)</w:t>
      </w:r>
      <w:r w:rsidRPr="00C44445">
        <w:rPr>
          <w:color w:val="800080"/>
          <w:lang w:eastAsia="zh-CN"/>
        </w:rPr>
        <w:t>;</w:t>
      </w:r>
    </w:p>
    <w:p w14:paraId="0BF0744E" w14:textId="77777777" w:rsidR="00C44445" w:rsidRPr="009A50DE" w:rsidRDefault="00C44445" w:rsidP="00C44445">
      <w:pPr>
        <w:pStyle w:val="Code"/>
        <w:rPr>
          <w:color w:val="000000"/>
          <w:lang w:val="en-CA" w:eastAsia="zh-CN"/>
        </w:rPr>
      </w:pPr>
      <w:r w:rsidRPr="00C44445">
        <w:rPr>
          <w:color w:val="000000"/>
          <w:lang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proofErr w:type="gramEnd"/>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44445">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proofErr w:type="gramEnd"/>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44445">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this</w:t>
      </w:r>
      <w:r w:rsidRPr="009A50DE">
        <w:rPr>
          <w:color w:val="808030"/>
          <w:lang w:val="en-CA" w:eastAsia="zh-CN"/>
        </w:rPr>
        <w:t>.</w:t>
      </w:r>
      <w:r w:rsidRPr="009A50DE">
        <w:rPr>
          <w:color w:val="000000"/>
          <w:lang w:val="en-CA" w:eastAsia="zh-CN"/>
        </w:rPr>
        <w:t>setSize</w:t>
      </w:r>
      <w:proofErr w:type="gramEnd"/>
      <w:r w:rsidRPr="009A50DE">
        <w:rPr>
          <w:color w:val="808030"/>
          <w:lang w:val="en-CA" w:eastAsia="zh-CN"/>
        </w:rPr>
        <w:t>(</w:t>
      </w:r>
    </w:p>
    <w:p w14:paraId="6638AA46" w14:textId="77777777" w:rsidR="00C44445" w:rsidRPr="009A50DE" w:rsidRDefault="00C44445" w:rsidP="00C44445">
      <w:pPr>
        <w:pStyle w:val="Code"/>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proofErr w:type="gramStart"/>
      <w:r w:rsidRPr="009A50DE">
        <w:rPr>
          <w:color w:val="808030"/>
          <w:lang w:val="en-CA" w:eastAsia="zh-CN"/>
        </w:rPr>
        <w:t>)</w:t>
      </w:r>
      <w:r w:rsidRPr="009A50DE">
        <w:rPr>
          <w:color w:val="800080"/>
          <w:lang w:val="en-CA" w:eastAsia="zh-CN"/>
        </w:rPr>
        <w:t>;</w:t>
      </w:r>
      <w:proofErr w:type="gramEnd"/>
    </w:p>
    <w:p w14:paraId="26E926AF" w14:textId="77777777" w:rsidR="00C44445" w:rsidRPr="00C44445" w:rsidRDefault="00C44445" w:rsidP="00C44445">
      <w:pPr>
        <w:pStyle w:val="Code"/>
        <w:rPr>
          <w:color w:val="000000"/>
          <w:lang w:val="en-CA" w:eastAsia="zh-CN"/>
        </w:rPr>
      </w:pPr>
      <w:r w:rsidRPr="009A50DE">
        <w:rPr>
          <w:color w:val="000000"/>
          <w:lang w:val="en-CA" w:eastAsia="zh-CN"/>
        </w:rPr>
        <w:t xml:space="preserve">    </w:t>
      </w:r>
      <w:proofErr w:type="gramStart"/>
      <w:r w:rsidRPr="00C44445">
        <w:rPr>
          <w:b/>
          <w:bCs/>
          <w:color w:val="800000"/>
          <w:lang w:val="en-CA" w:eastAsia="zh-CN"/>
        </w:rPr>
        <w:t>this</w:t>
      </w:r>
      <w:r w:rsidRPr="00C44445">
        <w:rPr>
          <w:color w:val="808030"/>
          <w:lang w:val="en-CA" w:eastAsia="zh-CN"/>
        </w:rPr>
        <w:t>.</w:t>
      </w:r>
      <w:r w:rsidRPr="00C44445">
        <w:rPr>
          <w:color w:val="000000"/>
          <w:lang w:val="en-CA" w:eastAsia="zh-CN"/>
        </w:rPr>
        <w:t>setVisible</w:t>
      </w:r>
      <w:proofErr w:type="gramEnd"/>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44445">
      <w:pPr>
        <w:pStyle w:val="Code"/>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proofErr w:type="gramStart"/>
      <w:r w:rsidRPr="00C44445">
        <w:rPr>
          <w:color w:val="808030"/>
          <w:lang w:val="en-CA" w:eastAsia="zh-CN"/>
        </w:rPr>
        <w:t>)</w:t>
      </w:r>
      <w:r w:rsidRPr="00C44445">
        <w:rPr>
          <w:color w:val="800080"/>
          <w:lang w:val="en-CA" w:eastAsia="zh-CN"/>
        </w:rPr>
        <w:t>;</w:t>
      </w:r>
      <w:proofErr w:type="gramEnd"/>
    </w:p>
    <w:p w14:paraId="4AF02BB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main</w:t>
      </w:r>
      <w:r w:rsidRPr="00C44445">
        <w:rPr>
          <w:color w:val="808030"/>
          <w:lang w:val="en-CA" w:eastAsia="zh-CN"/>
        </w:rPr>
        <w:t>(</w:t>
      </w:r>
      <w:proofErr w:type="gramEnd"/>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proofErr w:type="gramStart"/>
      <w:r w:rsidRPr="00C44445">
        <w:rPr>
          <w:color w:val="000000"/>
          <w:lang w:val="en-CA" w:eastAsia="zh-CN"/>
        </w:rPr>
        <w:t>JFrameIncluantJPanelMondeDuJeu</w:t>
      </w:r>
      <w:r w:rsidRPr="00C44445">
        <w:rPr>
          <w:color w:val="808030"/>
          <w:lang w:val="en-CA" w:eastAsia="zh-CN"/>
        </w:rPr>
        <w:t>(</w:t>
      </w:r>
      <w:proofErr w:type="gramEnd"/>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Corpsdetexte"/>
      </w:pPr>
    </w:p>
    <w:p w14:paraId="63487EC7" w14:textId="77777777" w:rsidR="00E34CFC" w:rsidRDefault="00E34CFC" w:rsidP="00E34CFC">
      <w:pPr>
        <w:pStyle w:val="Titre2"/>
      </w:pPr>
      <w:bookmarkStart w:id="199" w:name="_Toc44667607"/>
      <w:r>
        <w:t>Génériques</w:t>
      </w:r>
      <w:bookmarkEnd w:id="199"/>
    </w:p>
    <w:p w14:paraId="6F349007" w14:textId="77777777" w:rsidR="00E34CFC" w:rsidRDefault="00E34CFC" w:rsidP="00E34CFC">
      <w:pPr>
        <w:pStyle w:val="Corpsdetexte"/>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w:t>
      </w:r>
      <w:proofErr w:type="gramStart"/>
      <w:r w:rsidRPr="00B219A9">
        <w:rPr>
          <w:rFonts w:ascii="Courier New" w:hAnsi="Courier New" w:cs="Courier New"/>
        </w:rPr>
        <w:t>vecteurEntites;</w:t>
      </w:r>
      <w:proofErr w:type="gramEnd"/>
    </w:p>
    <w:p w14:paraId="0F624E06" w14:textId="77777777" w:rsidR="00E34CFC" w:rsidRDefault="00E34CFC" w:rsidP="00E34CFC">
      <w:pPr>
        <w:pStyle w:val="Corpsdetexte"/>
      </w:pPr>
    </w:p>
    <w:p w14:paraId="4957E70A" w14:textId="77777777" w:rsidR="00E34CFC" w:rsidRDefault="00E34CFC" w:rsidP="00E34CFC">
      <w:pPr>
        <w:pStyle w:val="Corpsdetexte"/>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w:t>
      </w:r>
      <w:proofErr w:type="gramStart"/>
      <w:r w:rsidRPr="008B707B">
        <w:rPr>
          <w:rFonts w:ascii="Courier New" w:hAnsi="Courier New" w:cs="Courier New"/>
        </w:rPr>
        <w:t>vecteurEntites</w:t>
      </w:r>
      <w:proofErr w:type="gramEnd"/>
      <w:r w:rsidRPr="008B707B">
        <w:rPr>
          <w:rFonts w:ascii="Courier New" w:hAnsi="Courier New" w:cs="Courier New"/>
        </w:rPr>
        <w:t xml:space="preserve"> = new Vector&lt;EntiteAnimeAvecCri&gt;();</w:t>
      </w:r>
    </w:p>
    <w:p w14:paraId="64852E5A" w14:textId="77777777" w:rsidR="00E34CFC" w:rsidRDefault="00E34CFC" w:rsidP="00E34CFC">
      <w:pPr>
        <w:pStyle w:val="Corpsdetexte"/>
      </w:pPr>
    </w:p>
    <w:p w14:paraId="64502290" w14:textId="77777777" w:rsidR="00E34CFC" w:rsidRDefault="00E34CFC" w:rsidP="00E34CFC">
      <w:pPr>
        <w:pStyle w:val="Corpsdetexte"/>
      </w:pPr>
      <w:r>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lastRenderedPageBreak/>
        <w:t xml:space="preserve">        </w:t>
      </w:r>
      <w:proofErr w:type="gramStart"/>
      <w:r w:rsidRPr="008F130D">
        <w:rPr>
          <w:rFonts w:ascii="Courier New" w:hAnsi="Courier New" w:cs="Courier New"/>
          <w:lang w:val="fr-CA"/>
        </w:rPr>
        <w:t>for(</w:t>
      </w:r>
      <w:proofErr w:type="gramEnd"/>
      <w:r w:rsidRPr="008F130D">
        <w:rPr>
          <w:rFonts w:ascii="Courier New" w:hAnsi="Courier New" w:cs="Courier New"/>
          <w:lang w:val="fr-CA"/>
        </w:rPr>
        <w:t>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w:t>
      </w:r>
      <w:proofErr w:type="gramStart"/>
      <w:r w:rsidRPr="008F130D">
        <w:rPr>
          <w:rFonts w:ascii="Courier New" w:hAnsi="Courier New" w:cs="Courier New"/>
        </w:rPr>
        <w:t>LARGEURMONDE,HAUTEURMONDE</w:t>
      </w:r>
      <w:proofErr w:type="gramEnd"/>
      <w:r w:rsidRPr="008F130D">
        <w:rPr>
          <w:rFonts w:ascii="Courier New" w:hAnsi="Courier New" w:cs="Courier New"/>
        </w:rPr>
        <w:t>);</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Corpsdetexte"/>
      </w:pPr>
    </w:p>
    <w:p w14:paraId="66816C38" w14:textId="77777777" w:rsidR="00E34CFC" w:rsidRDefault="00E34CFC" w:rsidP="00E34CFC">
      <w:pPr>
        <w:pStyle w:val="Corpsdetexte"/>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proofErr w:type="gramStart"/>
      <w:r w:rsidRPr="00C44445">
        <w:rPr>
          <w:b/>
          <w:bCs/>
          <w:color w:val="800000"/>
          <w:lang w:eastAsia="zh-CN"/>
        </w:rPr>
        <w:t>package</w:t>
      </w:r>
      <w:proofErr w:type="gramEnd"/>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44445">
      <w:pPr>
        <w:pStyle w:val="Code"/>
        <w:rPr>
          <w:color w:val="000000"/>
          <w:lang w:eastAsia="zh-CN"/>
        </w:rPr>
      </w:pPr>
      <w:r w:rsidRPr="00C44445">
        <w:rPr>
          <w:color w:val="696969"/>
          <w:lang w:eastAsia="zh-CN"/>
        </w:rPr>
        <w:t> */</w:t>
      </w:r>
    </w:p>
    <w:p w14:paraId="2EEC81A4"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44445">
      <w:pPr>
        <w:pStyle w:val="Code"/>
        <w:rPr>
          <w:color w:val="000000"/>
          <w:lang w:eastAsia="zh-CN"/>
        </w:rPr>
      </w:pPr>
      <w:proofErr w:type="gramStart"/>
      <w:r w:rsidRPr="00C44445">
        <w:rPr>
          <w:b/>
          <w:bCs/>
          <w:color w:val="800000"/>
          <w:lang w:eastAsia="zh-CN"/>
        </w:rPr>
        <w:t>import</w:t>
      </w:r>
      <w:proofErr w:type="gramEnd"/>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proofErr w:type="gramStart"/>
      <w:r w:rsidRPr="009A50DE">
        <w:rPr>
          <w:b/>
          <w:bCs/>
          <w:color w:val="800000"/>
          <w:lang w:val="en-CA" w:eastAsia="zh-CN"/>
        </w:rPr>
        <w:t>*</w:t>
      </w:r>
      <w:r w:rsidRPr="009A50DE">
        <w:rPr>
          <w:color w:val="800080"/>
          <w:lang w:val="en-CA" w:eastAsia="zh-CN"/>
        </w:rPr>
        <w:t>;</w:t>
      </w:r>
      <w:proofErr w:type="gramEnd"/>
    </w:p>
    <w:p w14:paraId="75558710"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w:t>
      </w:r>
      <w:proofErr w:type="gramStart"/>
      <w:r w:rsidRPr="009A50DE">
        <w:rPr>
          <w:lang w:val="en-CA" w:eastAsia="zh-CN"/>
        </w:rPr>
        <w:t>javax</w:t>
      </w:r>
      <w:r w:rsidRPr="009A50DE">
        <w:rPr>
          <w:color w:val="808030"/>
          <w:lang w:val="en-CA" w:eastAsia="zh-CN"/>
        </w:rPr>
        <w:t>.</w:t>
      </w:r>
      <w:r w:rsidRPr="009A50DE">
        <w:rPr>
          <w:lang w:val="en-CA" w:eastAsia="zh-CN"/>
        </w:rPr>
        <w:t>swing</w:t>
      </w:r>
      <w:proofErr w:type="gramEnd"/>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44445">
      <w:pPr>
        <w:pStyle w:val="Code"/>
        <w:rPr>
          <w:color w:val="000000"/>
          <w:lang w:val="en-CA" w:eastAsia="zh-CN"/>
        </w:rPr>
      </w:pPr>
    </w:p>
    <w:p w14:paraId="345F71DD" w14:textId="77777777" w:rsidR="00C44445" w:rsidRPr="009A50DE" w:rsidRDefault="00C44445" w:rsidP="00C4444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44445">
      <w:pPr>
        <w:pStyle w:val="Code"/>
        <w:rPr>
          <w:color w:val="000000"/>
          <w:lang w:val="en-CA" w:eastAsia="zh-CN"/>
        </w:rPr>
      </w:pPr>
    </w:p>
    <w:p w14:paraId="2E4E1833"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44445">
      <w:pPr>
        <w:pStyle w:val="Code"/>
        <w:rPr>
          <w:color w:val="000000"/>
          <w:lang w:eastAsia="zh-CN"/>
        </w:rPr>
      </w:pPr>
      <w:r w:rsidRPr="00C44445">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44445">
      <w:pPr>
        <w:pStyle w:val="Code"/>
        <w:rPr>
          <w:color w:val="000000"/>
          <w:lang w:eastAsia="zh-CN"/>
        </w:rPr>
      </w:pPr>
    </w:p>
    <w:p w14:paraId="4B9785F1"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protected</w:t>
      </w:r>
      <w:proofErr w:type="gramEnd"/>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44445">
      <w:pPr>
        <w:pStyle w:val="Code"/>
        <w:rPr>
          <w:color w:val="000000"/>
          <w:lang w:eastAsia="zh-CN"/>
        </w:rPr>
      </w:pPr>
    </w:p>
    <w:p w14:paraId="34CE9DF2"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public</w:t>
      </w:r>
      <w:proofErr w:type="gramEnd"/>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color w:val="000000"/>
          <w:lang w:eastAsia="zh-CN"/>
        </w:rPr>
        <w:t>vecteurEntites</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w:t>
      </w:r>
      <w:proofErr w:type="gramStart"/>
      <w:r w:rsidRPr="00C44445">
        <w:rPr>
          <w:color w:val="000000"/>
          <w:lang w:val="fr-FR" w:eastAsia="zh-CN"/>
        </w:rPr>
        <w:t>BotAnimeAvecCri</w:t>
      </w:r>
      <w:r w:rsidRPr="00C44445">
        <w:rPr>
          <w:color w:val="808030"/>
          <w:lang w:val="fr-FR" w:eastAsia="zh-CN"/>
        </w:rPr>
        <w:t>(</w:t>
      </w:r>
      <w:proofErr w:type="gramEnd"/>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44445">
      <w:pPr>
        <w:pStyle w:val="Code"/>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w:t>
      </w:r>
      <w:proofErr w:type="gramStart"/>
      <w:r w:rsidRPr="00C44445">
        <w:rPr>
          <w:color w:val="000000"/>
          <w:lang w:val="fr-FR" w:eastAsia="zh-CN"/>
        </w:rPr>
        <w:t>ItiAnimeAvecCriVolant</w:t>
      </w:r>
      <w:r w:rsidRPr="00C44445">
        <w:rPr>
          <w:color w:val="808030"/>
          <w:lang w:val="fr-FR" w:eastAsia="zh-CN"/>
        </w:rPr>
        <w:t>(</w:t>
      </w:r>
      <w:proofErr w:type="gramEnd"/>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44445">
      <w:pPr>
        <w:pStyle w:val="Code"/>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w:t>
      </w:r>
      <w:proofErr w:type="gramStart"/>
      <w:r w:rsidRPr="00C44445">
        <w:rPr>
          <w:color w:val="000000"/>
          <w:lang w:eastAsia="zh-CN"/>
        </w:rPr>
        <w:t>KennyAnimeAvecCri</w:t>
      </w:r>
      <w:r w:rsidRPr="00C44445">
        <w:rPr>
          <w:color w:val="808030"/>
          <w:lang w:eastAsia="zh-CN"/>
        </w:rPr>
        <w:t>(</w:t>
      </w:r>
      <w:proofErr w:type="gramEnd"/>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new</w:t>
      </w:r>
      <w:proofErr w:type="gramEnd"/>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new</w:t>
      </w:r>
      <w:proofErr w:type="gramEnd"/>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3E5B17">
      <w:pPr>
        <w:pStyle w:val="Code"/>
        <w:keepNext w:val="0"/>
        <w:keepLines w:val="0"/>
        <w:rPr>
          <w:color w:val="000000"/>
          <w:lang w:eastAsia="zh-CN"/>
        </w:rPr>
      </w:pPr>
    </w:p>
    <w:p w14:paraId="1E521337"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for</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3E5B17">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44445">
      <w:pPr>
        <w:pStyle w:val="Code"/>
        <w:rPr>
          <w:color w:val="000000"/>
          <w:lang w:eastAsia="zh-CN"/>
        </w:rPr>
      </w:pPr>
    </w:p>
    <w:p w14:paraId="7C51A4B5"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public</w:t>
      </w:r>
      <w:proofErr w:type="gramEnd"/>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44445">
      <w:pPr>
        <w:pStyle w:val="Code"/>
        <w:rPr>
          <w:color w:val="000000"/>
          <w:lang w:eastAsia="zh-CN"/>
        </w:rPr>
      </w:pPr>
      <w:r w:rsidRPr="00C44445">
        <w:rPr>
          <w:color w:val="000000"/>
          <w:lang w:eastAsia="zh-CN"/>
        </w:rPr>
        <w:t xml:space="preserve">    </w:t>
      </w:r>
      <w:proofErr w:type="gramStart"/>
      <w:r w:rsidRPr="00C44445">
        <w:rPr>
          <w:b/>
          <w:bCs/>
          <w:color w:val="800000"/>
          <w:lang w:eastAsia="zh-CN"/>
        </w:rPr>
        <w:t>for</w:t>
      </w:r>
      <w:proofErr w:type="gramEnd"/>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w:t>
      </w:r>
      <w:proofErr w:type="gramStart"/>
      <w:r w:rsidRPr="00C44445">
        <w:rPr>
          <w:color w:val="000000"/>
          <w:lang w:val="en-CA" w:eastAsia="zh-CN"/>
        </w:rPr>
        <w:t>mousePressed</w:t>
      </w:r>
      <w:r w:rsidRPr="00C44445">
        <w:rPr>
          <w:color w:val="808030"/>
          <w:lang w:val="en-CA" w:eastAsia="zh-CN"/>
        </w:rPr>
        <w:t>(</w:t>
      </w:r>
      <w:proofErr w:type="gramEnd"/>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proofErr w:type="gramStart"/>
      <w:r w:rsidRPr="009A50DE">
        <w:rPr>
          <w:b/>
          <w:bCs/>
          <w:color w:val="800000"/>
          <w:lang w:eastAsia="zh-CN"/>
        </w:rPr>
        <w:t>for</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proofErr w:type="gramStart"/>
      <w:r w:rsidRPr="009A50DE">
        <w:rPr>
          <w:b/>
          <w:bCs/>
          <w:color w:val="800000"/>
          <w:lang w:eastAsia="zh-CN"/>
        </w:rPr>
        <w:t>if</w:t>
      </w:r>
      <w:proofErr w:type="gramEnd"/>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Corpsdetexte"/>
      </w:pPr>
    </w:p>
    <w:p w14:paraId="7F7BC98A" w14:textId="77777777" w:rsidR="00E34CFC" w:rsidRDefault="00E34CFC" w:rsidP="00E34CFC">
      <w:pPr>
        <w:pStyle w:val="Titre2"/>
      </w:pPr>
      <w:bookmarkStart w:id="200" w:name="_Toc44667608"/>
      <w:r>
        <w:t>Autres collections</w:t>
      </w:r>
      <w:bookmarkEnd w:id="200"/>
    </w:p>
    <w:p w14:paraId="68807ED5" w14:textId="290F6FA3" w:rsidR="00E34CFC" w:rsidRDefault="00E34CFC" w:rsidP="00E34CFC">
      <w:pPr>
        <w:pStyle w:val="Corpsdetexte"/>
      </w:pPr>
      <w:r>
        <w:t xml:space="preserve">En plus de la classe </w:t>
      </w:r>
      <w:hyperlink r:id="rId467"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68"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69" w:tooltip="class in java.util" w:history="1">
        <w:r w:rsidRPr="000531BF">
          <w:rPr>
            <w:rStyle w:val="Hyperlien"/>
            <w:rFonts w:ascii="&amp;quot" w:hAnsi="&amp;quot"/>
            <w:b/>
            <w:bCs/>
            <w:color w:val="4A6782"/>
            <w:sz w:val="20"/>
            <w:szCs w:val="20"/>
            <w:u w:val="none"/>
          </w:rPr>
          <w:t>ArrayList</w:t>
        </w:r>
      </w:hyperlink>
      <w:r>
        <w:t>.</w:t>
      </w:r>
    </w:p>
    <w:p w14:paraId="248E9FAD" w14:textId="77777777" w:rsidR="00E34CFC" w:rsidRDefault="00E34CFC" w:rsidP="00E34CFC">
      <w:pPr>
        <w:pStyle w:val="Corpsdetexte"/>
      </w:pPr>
      <w:r w:rsidRPr="0058311A">
        <w:rPr>
          <w:b/>
        </w:rPr>
        <w:t>Exercice</w:t>
      </w:r>
      <w:r>
        <w:t xml:space="preserve">. Reprendre le jeu avec une collection </w:t>
      </w:r>
      <w:hyperlink r:id="rId470" w:tooltip="class in java.util" w:history="1">
        <w:r w:rsidRPr="000531BF">
          <w:rPr>
            <w:rStyle w:val="Hyperlien"/>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Titre1"/>
      </w:pPr>
      <w:bookmarkStart w:id="201" w:name="_Toc16917468"/>
      <w:bookmarkStart w:id="202" w:name="_Toc44667609"/>
      <w:r>
        <w:lastRenderedPageBreak/>
        <w:t>T</w:t>
      </w:r>
      <w:r w:rsidR="007E66E1">
        <w:t>raitement de fichiers</w:t>
      </w:r>
      <w:bookmarkEnd w:id="201"/>
      <w:bookmarkEnd w:id="202"/>
    </w:p>
    <w:p w14:paraId="7CE4ABFE" w14:textId="17855AB0" w:rsidR="007E66E1" w:rsidRDefault="00FA44E1" w:rsidP="007E66E1">
      <w:pPr>
        <w:pStyle w:val="Corpsdetexte"/>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w:t>
      </w:r>
      <w:proofErr w:type="gramStart"/>
      <w:r w:rsidR="007E66E1">
        <w:t>Par contre</w:t>
      </w:r>
      <w:proofErr w:type="gramEnd"/>
      <w:r w:rsidR="007E66E1">
        <w:t>,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31765D49" w:rsidR="007E66E1" w:rsidRDefault="007E66E1" w:rsidP="007E66E1">
      <w:pPr>
        <w:pStyle w:val="Corpsdetexte"/>
      </w:pPr>
      <w:r>
        <w:t xml:space="preserve">Dans le cas de Java, le package </w:t>
      </w:r>
      <w:hyperlink r:id="rId471" w:history="1">
        <w:r w:rsidR="00E62C7D">
          <w:rPr>
            <w:rStyle w:val="Hyperlien"/>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72" w:history="1">
        <w:r>
          <w:rPr>
            <w:rStyle w:val="Hyperlien"/>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Corpsdetexte"/>
        <w:numPr>
          <w:ilvl w:val="0"/>
          <w:numId w:val="21"/>
        </w:numPr>
        <w:ind w:left="1080"/>
      </w:pPr>
      <w:proofErr w:type="gramStart"/>
      <w:r>
        <w:t>par</w:t>
      </w:r>
      <w:proofErr w:type="gramEnd"/>
      <w:r>
        <w:t xml:space="preserve">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Corpsdetexte"/>
        <w:numPr>
          <w:ilvl w:val="0"/>
          <w:numId w:val="21"/>
        </w:numPr>
        <w:ind w:left="1080"/>
      </w:pPr>
      <w:proofErr w:type="gramStart"/>
      <w:r>
        <w:t>par</w:t>
      </w:r>
      <w:proofErr w:type="gramEnd"/>
      <w:r>
        <w:t xml:space="preserve"> </w:t>
      </w:r>
      <w:r>
        <w:rPr>
          <w:i/>
        </w:rPr>
        <w:t>accès direct</w:t>
      </w:r>
      <w:r>
        <w:t xml:space="preserve"> (</w:t>
      </w:r>
      <w:r>
        <w:rPr>
          <w:i/>
        </w:rPr>
        <w:t>random access</w:t>
      </w:r>
      <w:r>
        <w:t>). Les octets peuvent être lus ou écrits dans un ordre quelconque.</w:t>
      </w:r>
    </w:p>
    <w:p w14:paraId="2C6057D5" w14:textId="460F57D3" w:rsidR="007E66E1" w:rsidRDefault="007E66E1" w:rsidP="007E66E1">
      <w:pPr>
        <w:pStyle w:val="Corpsdetexte"/>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73" w:tooltip="class in java.io" w:history="1">
        <w:r>
          <w:rPr>
            <w:rStyle w:val="Hyperlien"/>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74" w:tooltip="class in java.io" w:history="1">
        <w:r>
          <w:rPr>
            <w:rStyle w:val="Hyperlien"/>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75" w:anchor="read--" w:history="1">
        <w:r w:rsidR="00CA1B80">
          <w:rPr>
            <w:rStyle w:val="Hyperlien"/>
            <w:rFonts w:ascii="&amp;quot" w:hAnsi="&amp;quot" w:cs="Courier New"/>
            <w:b/>
            <w:bCs/>
            <w:color w:val="BB7A2A"/>
            <w:sz w:val="21"/>
            <w:szCs w:val="21"/>
          </w:rPr>
          <w:t>read</w:t>
        </w:r>
      </w:hyperlink>
      <w:r w:rsidR="00CA1B80">
        <w:rPr>
          <w:rStyle w:val="CodeHTML"/>
          <w:rFonts w:ascii="&amp;quot" w:hAnsi="&amp;quot"/>
          <w:color w:val="353833"/>
          <w:sz w:val="21"/>
          <w:szCs w:val="21"/>
        </w:rPr>
        <w:t>()</w:t>
      </w:r>
      <w:r w:rsidR="001D490E">
        <w:t xml:space="preserve"> de </w:t>
      </w:r>
      <w:hyperlink r:id="rId476" w:tooltip="class in java.io" w:history="1">
        <w:r w:rsidR="00CA1B80">
          <w:rPr>
            <w:rStyle w:val="Hyperlien"/>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77" w:anchor="write-int-" w:history="1">
        <w:r w:rsidR="00672002">
          <w:rPr>
            <w:rStyle w:val="Hyperlien"/>
            <w:rFonts w:ascii="&amp;quot" w:hAnsi="&amp;quot" w:cs="Courier New"/>
            <w:b/>
            <w:bCs/>
            <w:color w:val="4A6782"/>
            <w:sz w:val="21"/>
            <w:szCs w:val="21"/>
          </w:rPr>
          <w:t>write</w:t>
        </w:r>
      </w:hyperlink>
      <w:r w:rsidR="00672002">
        <w:rPr>
          <w:rStyle w:val="CodeHTML"/>
          <w:rFonts w:ascii="&amp;quot" w:hAnsi="&amp;quot"/>
          <w:color w:val="353833"/>
          <w:sz w:val="21"/>
          <w:szCs w:val="21"/>
        </w:rPr>
        <w:t>(int b)</w:t>
      </w:r>
      <w:r w:rsidR="006773FC">
        <w:t xml:space="preserve"> </w:t>
      </w:r>
      <w:r w:rsidR="004751DF">
        <w:t xml:space="preserve">de </w:t>
      </w:r>
      <w:hyperlink r:id="rId478" w:tooltip="class in java.io" w:history="1">
        <w:r w:rsidR="00672002">
          <w:rPr>
            <w:rStyle w:val="Hyperlien"/>
            <w:rFonts w:ascii="&amp;quot" w:hAnsi="&amp;quot"/>
            <w:b/>
            <w:bCs/>
            <w:color w:val="4A6782"/>
            <w:sz w:val="20"/>
          </w:rPr>
          <w:t>OutputStream</w:t>
        </w:r>
      </w:hyperlink>
      <w:r w:rsidR="00672002">
        <w:rPr>
          <w:rStyle w:val="Hyperlien"/>
          <w:rFonts w:ascii="&amp;quot" w:hAnsi="&amp;quot"/>
          <w:b/>
          <w:bCs/>
          <w:color w:val="4A6782"/>
          <w:sz w:val="20"/>
        </w:rPr>
        <w:t xml:space="preserve"> </w:t>
      </w:r>
      <w:r w:rsidR="004751DF">
        <w:t>ajoute un octet au flux de sortie</w:t>
      </w:r>
      <w:r w:rsidR="009C0A31">
        <w:t>.</w:t>
      </w:r>
    </w:p>
    <w:p w14:paraId="04110674" w14:textId="275828F4" w:rsidR="00B76348" w:rsidRDefault="009E50CE" w:rsidP="007E66E1">
      <w:pPr>
        <w:pStyle w:val="Lgende"/>
        <w:jc w:val="center"/>
      </w:pPr>
      <w:r>
        <w:rPr>
          <w:noProof/>
        </w:rPr>
        <w:object w:dxaOrig="10397" w:dyaOrig="2896" w14:anchorId="0DA13766">
          <v:shape id="_x0000_i1026" type="#_x0000_t75" alt="" style="width:420.2pt;height:117.15pt;mso-width-percent:0;mso-height-percent:0;mso-width-percent:0;mso-height-percent:0" o:ole="" fillcolor="window">
            <v:imagedata r:id="rId479" o:title=""/>
          </v:shape>
          <o:OLEObject Type="Embed" ProgID="Visio.Drawing.11" ShapeID="_x0000_i1026" DrawAspect="Content" ObjectID="_1765268530" r:id="rId480"/>
        </w:object>
      </w:r>
    </w:p>
    <w:p w14:paraId="07165FC6" w14:textId="6B4F810B"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Corpsdetexte"/>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9CB179A" w:rsidR="007E66E1" w:rsidRDefault="007E66E1" w:rsidP="007E66E1">
      <w:pPr>
        <w:pStyle w:val="Corpsdetexte"/>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81" w:tooltip="class in java.io" w:history="1">
        <w:r>
          <w:rPr>
            <w:rStyle w:val="Hyperlien"/>
            <w:rFonts w:ascii="&amp;quot" w:hAnsi="&amp;quot"/>
            <w:b/>
            <w:bCs/>
            <w:color w:val="4A6782"/>
            <w:sz w:val="20"/>
          </w:rPr>
          <w:t>RandomAccessFile</w:t>
        </w:r>
      </w:hyperlink>
      <w:r>
        <w:t xml:space="preserve"> qui permet un accès direct à n’importe quel octet d’un fichier.</w:t>
      </w:r>
    </w:p>
    <w:p w14:paraId="258A6697" w14:textId="159CB1F7" w:rsidR="007E66E1" w:rsidRDefault="007E66E1" w:rsidP="007E66E1">
      <w:pPr>
        <w:pStyle w:val="Corpsdetexte"/>
      </w:pPr>
      <w:r>
        <w:lastRenderedPageBreak/>
        <w:t xml:space="preserve">La </w:t>
      </w:r>
      <w:r>
        <w:fldChar w:fldCharType="begin"/>
      </w:r>
      <w:r>
        <w:instrText xml:space="preserve"> REF _Ref519223415 \h </w:instrText>
      </w:r>
      <w:r>
        <w:fldChar w:fldCharType="separate"/>
      </w:r>
      <w:r w:rsidR="00CF67E3">
        <w:t xml:space="preserve">Figure </w:t>
      </w:r>
      <w:r w:rsidR="00CF67E3">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CF67E3">
        <w:t xml:space="preserve">Figure </w:t>
      </w:r>
      <w:r w:rsidR="00CF67E3">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CF67E3">
        <w:t xml:space="preserve">Figure </w:t>
      </w:r>
      <w:r w:rsidR="00CF67E3">
        <w:rPr>
          <w:noProof/>
        </w:rPr>
        <w:t>35</w:t>
      </w:r>
      <w:r>
        <w:fldChar w:fldCharType="end"/>
      </w:r>
      <w:r>
        <w:t xml:space="preserve"> montre la classe </w:t>
      </w:r>
      <w:hyperlink r:id="rId482" w:tooltip="class in java.io" w:history="1">
        <w:r>
          <w:rPr>
            <w:rStyle w:val="Hyperlien"/>
            <w:rFonts w:ascii="&amp;quot" w:hAnsi="&amp;quot"/>
            <w:b/>
            <w:bCs/>
            <w:color w:val="4A6782"/>
            <w:sz w:val="20"/>
          </w:rPr>
          <w:t>RandomAccessFile</w:t>
        </w:r>
      </w:hyperlink>
      <w:r>
        <w:t xml:space="preserve"> qui sert à la fois d’entrée et de sortie. Les flux de base </w:t>
      </w:r>
      <w:hyperlink r:id="rId483" w:tooltip="class in java.io" w:history="1">
        <w:r>
          <w:rPr>
            <w:rStyle w:val="Hyperlien"/>
            <w:rFonts w:ascii="&amp;quot" w:hAnsi="&amp;quot"/>
            <w:b/>
            <w:bCs/>
            <w:color w:val="4A6782"/>
            <w:sz w:val="20"/>
          </w:rPr>
          <w:t>InputStream</w:t>
        </w:r>
      </w:hyperlink>
      <w:r>
        <w:t xml:space="preserve"> et </w:t>
      </w:r>
      <w:hyperlink r:id="rId484" w:tooltip="class in java.io" w:history="1">
        <w:r>
          <w:rPr>
            <w:rStyle w:val="Hyperlien"/>
            <w:rFonts w:ascii="&amp;quot" w:hAnsi="&amp;quot"/>
            <w:b/>
            <w:bCs/>
            <w:color w:val="4A6782"/>
            <w:sz w:val="20"/>
          </w:rPr>
          <w:t>OutputStream</w:t>
        </w:r>
      </w:hyperlink>
      <w:r>
        <w:t xml:space="preserve"> agissent au niveau binaire </w:t>
      </w:r>
      <w:proofErr w:type="gramStart"/>
      <w:r>
        <w:t>en terme</w:t>
      </w:r>
      <w:proofErr w:type="gramEnd"/>
      <w:r>
        <w:t xml:space="preserv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Corpsdetexte"/>
      </w:pPr>
      <w:r>
        <w:rPr>
          <w:noProof/>
          <w:lang w:val="en-US" w:eastAsia="en-US"/>
        </w:rPr>
        <w:drawing>
          <wp:inline distT="0" distB="0" distL="0" distR="0" wp14:anchorId="49E0D91C" wp14:editId="5D179564">
            <wp:extent cx="5206284" cy="354399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08644" cy="3545603"/>
                    </a:xfrm>
                    <a:prstGeom prst="rect">
                      <a:avLst/>
                    </a:prstGeom>
                    <a:noFill/>
                    <a:ln>
                      <a:noFill/>
                    </a:ln>
                  </pic:spPr>
                </pic:pic>
              </a:graphicData>
            </a:graphic>
          </wp:inline>
        </w:drawing>
      </w:r>
    </w:p>
    <w:p w14:paraId="7A9AD7CB" w14:textId="7B7FF049" w:rsidR="007E66E1" w:rsidRDefault="007E66E1" w:rsidP="007E66E1">
      <w:pPr>
        <w:pStyle w:val="Lgende"/>
        <w:jc w:val="center"/>
      </w:pPr>
      <w:bookmarkStart w:id="203" w:name="_Ref519223415"/>
      <w:r>
        <w:t xml:space="preserve">Figure </w:t>
      </w:r>
      <w:r>
        <w:fldChar w:fldCharType="begin"/>
      </w:r>
      <w:r>
        <w:instrText xml:space="preserve"> SEQ Figure \* ARABIC </w:instrText>
      </w:r>
      <w:r>
        <w:fldChar w:fldCharType="separate"/>
      </w:r>
      <w:r w:rsidR="00CF67E3">
        <w:rPr>
          <w:noProof/>
        </w:rPr>
        <w:t>33</w:t>
      </w:r>
      <w:r>
        <w:fldChar w:fldCharType="end"/>
      </w:r>
      <w:bookmarkEnd w:id="203"/>
      <w:r>
        <w:t>. Classes de java.io pour les flux d’entrée d’octets (</w:t>
      </w:r>
      <w:r>
        <w:rPr>
          <w:i/>
        </w:rPr>
        <w:t>InputStream</w:t>
      </w:r>
      <w:r>
        <w:t>).</w:t>
      </w:r>
    </w:p>
    <w:p w14:paraId="21557365" w14:textId="77777777" w:rsidR="007E66E1" w:rsidRDefault="007E66E1" w:rsidP="007E66E1">
      <w:pPr>
        <w:pStyle w:val="Corpsdetexte"/>
      </w:pPr>
      <w:r>
        <w:rPr>
          <w:noProof/>
          <w:lang w:val="en-US" w:eastAsia="en-US"/>
        </w:rPr>
        <w:drawing>
          <wp:inline distT="0" distB="0" distL="0" distR="0" wp14:anchorId="63836234" wp14:editId="2E7CDFF7">
            <wp:extent cx="5138670" cy="28298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142046" cy="2831746"/>
                    </a:xfrm>
                    <a:prstGeom prst="rect">
                      <a:avLst/>
                    </a:prstGeom>
                    <a:noFill/>
                    <a:ln>
                      <a:noFill/>
                    </a:ln>
                  </pic:spPr>
                </pic:pic>
              </a:graphicData>
            </a:graphic>
          </wp:inline>
        </w:drawing>
      </w:r>
    </w:p>
    <w:p w14:paraId="6638ABDA" w14:textId="2151AABA" w:rsidR="007E66E1" w:rsidRDefault="007E66E1" w:rsidP="007E66E1">
      <w:pPr>
        <w:pStyle w:val="Lgende"/>
        <w:jc w:val="center"/>
      </w:pPr>
      <w:bookmarkStart w:id="204" w:name="_Ref519224512"/>
      <w:r>
        <w:t xml:space="preserve">Figure </w:t>
      </w:r>
      <w:r>
        <w:fldChar w:fldCharType="begin"/>
      </w:r>
      <w:r>
        <w:instrText xml:space="preserve"> SEQ Figure \* ARABIC </w:instrText>
      </w:r>
      <w:r>
        <w:fldChar w:fldCharType="separate"/>
      </w:r>
      <w:r w:rsidR="00CF67E3">
        <w:rPr>
          <w:noProof/>
        </w:rPr>
        <w:t>34</w:t>
      </w:r>
      <w:r>
        <w:fldChar w:fldCharType="end"/>
      </w:r>
      <w:bookmarkEnd w:id="204"/>
      <w:r>
        <w:t>. Classes de java.io pour les flux de sortie d’octets.</w:t>
      </w:r>
    </w:p>
    <w:p w14:paraId="2725B2F2" w14:textId="77777777" w:rsidR="007E66E1" w:rsidRDefault="007E66E1" w:rsidP="007E66E1">
      <w:pPr>
        <w:pStyle w:val="Corpsdetexte"/>
      </w:pPr>
    </w:p>
    <w:p w14:paraId="6C4EC534" w14:textId="77777777" w:rsidR="007E66E1" w:rsidRDefault="007E66E1" w:rsidP="007E66E1">
      <w:pPr>
        <w:pStyle w:val="Corpsdetexte"/>
        <w:jc w:val="center"/>
        <w:rPr>
          <w:noProof/>
        </w:rPr>
      </w:pPr>
      <w:r>
        <w:rPr>
          <w:noProof/>
          <w:lang w:val="en-US" w:eastAsia="en-US"/>
        </w:rPr>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1A1DFB4A" w:rsidR="007E66E1" w:rsidRDefault="007E66E1" w:rsidP="007E66E1">
      <w:pPr>
        <w:pStyle w:val="Lgende"/>
        <w:jc w:val="center"/>
      </w:pPr>
      <w:bookmarkStart w:id="205" w:name="_Ref519258375"/>
      <w:r>
        <w:t xml:space="preserve">Figure </w:t>
      </w:r>
      <w:r>
        <w:fldChar w:fldCharType="begin"/>
      </w:r>
      <w:r>
        <w:instrText xml:space="preserve"> SEQ Figure \* ARABIC </w:instrText>
      </w:r>
      <w:r>
        <w:fldChar w:fldCharType="separate"/>
      </w:r>
      <w:r w:rsidR="00CF67E3">
        <w:rPr>
          <w:noProof/>
        </w:rPr>
        <w:t>35</w:t>
      </w:r>
      <w:r>
        <w:fldChar w:fldCharType="end"/>
      </w:r>
      <w:bookmarkEnd w:id="205"/>
      <w:r>
        <w:t xml:space="preserve">. Classe </w:t>
      </w:r>
      <w:r>
        <w:rPr>
          <w:i/>
        </w:rPr>
        <w:t>RandomAccessFile</w:t>
      </w:r>
      <w:r>
        <w:t>.</w:t>
      </w:r>
    </w:p>
    <w:p w14:paraId="31CDD021" w14:textId="77777777" w:rsidR="007E66E1" w:rsidRDefault="007E66E1" w:rsidP="007E66E1">
      <w:pPr>
        <w:pStyle w:val="Corpsdetexte"/>
        <w:numPr>
          <w:ilvl w:val="0"/>
          <w:numId w:val="22"/>
        </w:numPr>
      </w:pPr>
      <w:r>
        <w:t>Lecture d’un flux d’octets provenant d’un fichier</w:t>
      </w:r>
    </w:p>
    <w:p w14:paraId="3FB6437A" w14:textId="07681DBF" w:rsidR="007E66E1" w:rsidRDefault="007E66E1" w:rsidP="007E66E1">
      <w:pPr>
        <w:pStyle w:val="Corpsdetexte"/>
      </w:pPr>
      <w:r>
        <w:t xml:space="preserve">L’exemple suivant introduit les concepts de base concernant la lecture d’un fichier vu comme une suite d’octets. Le programme utilise la classe </w:t>
      </w:r>
      <w:hyperlink r:id="rId488" w:tooltip="class in java.io" w:history="1">
        <w:r>
          <w:rPr>
            <w:rStyle w:val="Hyperlien"/>
            <w:rFonts w:ascii="&amp;quot" w:hAnsi="&amp;quot"/>
            <w:b/>
            <w:bCs/>
            <w:color w:val="4A6782"/>
            <w:sz w:val="20"/>
          </w:rPr>
          <w:t>FileInputStream</w:t>
        </w:r>
      </w:hyperlink>
      <w:r w:rsidR="009614D3">
        <w:t xml:space="preserve">, </w:t>
      </w:r>
      <w:r>
        <w:t xml:space="preserve">sous-classe de </w:t>
      </w:r>
      <w:hyperlink r:id="rId489" w:tooltip="class in java.io" w:history="1">
        <w:r>
          <w:rPr>
            <w:rStyle w:val="Hyperlien"/>
            <w:rFonts w:ascii="&amp;quot" w:hAnsi="&amp;quot"/>
            <w:b/>
            <w:bCs/>
            <w:color w:val="4A6782"/>
            <w:sz w:val="20"/>
          </w:rPr>
          <w:t>InputStream</w:t>
        </w:r>
      </w:hyperlink>
      <w:r w:rsidR="006203C2">
        <w:t xml:space="preserve">, </w:t>
      </w:r>
      <w:r>
        <w:t>dédiée au traitement des fichiers.</w:t>
      </w:r>
    </w:p>
    <w:p w14:paraId="4E476FB8" w14:textId="6EF35361" w:rsidR="007E66E1" w:rsidRDefault="007E66E1" w:rsidP="007E66E1">
      <w:pPr>
        <w:pStyle w:val="Corpsdetexte"/>
      </w:pPr>
      <w:r>
        <w:rPr>
          <w:b/>
        </w:rPr>
        <w:t>Exemple</w:t>
      </w:r>
      <w:r>
        <w:t xml:space="preserve">. Le programme Java suivant lit le contenu du fichier en consommant les octets, un octet à la fois, par l’utilisation de la classe </w:t>
      </w:r>
      <w:hyperlink r:id="rId490" w:tooltip="class in java.io" w:history="1">
        <w:r>
          <w:rPr>
            <w:rStyle w:val="Hyperlien"/>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3108046C" w:rsidR="00943FF9" w:rsidRDefault="00000000" w:rsidP="007E66E1">
      <w:pPr>
        <w:pStyle w:val="Corpsdetexte"/>
      </w:pPr>
      <w:hyperlink r:id="rId491" w:history="1">
        <w:r w:rsidR="00943FF9">
          <w:rPr>
            <w:rStyle w:val="Hyperlien"/>
            <w:rFonts w:ascii="Segoe UI" w:hAnsi="Segoe UI" w:cs="Segoe UI"/>
            <w:b/>
            <w:bCs/>
            <w:color w:val="0366D6"/>
          </w:rPr>
          <w:t>JavaPasAPas</w:t>
        </w:r>
      </w:hyperlink>
      <w:r w:rsidR="00943FF9">
        <w:rPr>
          <w:rStyle w:val="separator"/>
          <w:rFonts w:ascii="Segoe UI" w:hAnsi="Segoe UI" w:cs="Segoe UI"/>
          <w:color w:val="586069"/>
        </w:rPr>
        <w:t>/</w:t>
      </w:r>
      <w:r w:rsidR="00C50856">
        <w:rPr>
          <w:rStyle w:val="lev"/>
          <w:rFonts w:ascii="Segoe UI" w:hAnsi="Segoe UI" w:cs="Segoe UI"/>
          <w:color w:val="24292E"/>
        </w:rPr>
        <w:t>chapitre_9/C</w:t>
      </w:r>
      <w:r w:rsidR="00943FF9">
        <w:rPr>
          <w:rStyle w:val="lev"/>
          <w:rFonts w:ascii="Segoe UI" w:hAnsi="Segoe UI" w:cs="Segoe UI"/>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proofErr w:type="gramStart"/>
      <w:r w:rsidRPr="00C50856">
        <w:rPr>
          <w:b/>
          <w:bCs/>
          <w:color w:val="800000"/>
          <w:lang w:eastAsia="zh-CN"/>
        </w:rPr>
        <w:t>import</w:t>
      </w:r>
      <w:proofErr w:type="gramEnd"/>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50856">
      <w:pPr>
        <w:pStyle w:val="Code"/>
        <w:rPr>
          <w:color w:val="000000"/>
          <w:lang w:eastAsia="zh-CN"/>
        </w:rPr>
      </w:pPr>
      <w:proofErr w:type="gramStart"/>
      <w:r w:rsidRPr="00C50856">
        <w:rPr>
          <w:b/>
          <w:bCs/>
          <w:color w:val="800000"/>
          <w:lang w:eastAsia="zh-CN"/>
        </w:rPr>
        <w:t>public</w:t>
      </w:r>
      <w:proofErr w:type="gramEnd"/>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w:t>
      </w:r>
      <w:proofErr w:type="gramStart"/>
      <w:r w:rsidRPr="00C50856">
        <w:rPr>
          <w:color w:val="000000"/>
          <w:lang w:val="en-CA" w:eastAsia="zh-CN"/>
        </w:rPr>
        <w:t>main</w:t>
      </w:r>
      <w:r w:rsidRPr="00C50856">
        <w:rPr>
          <w:color w:val="808030"/>
          <w:lang w:val="en-CA" w:eastAsia="zh-CN"/>
        </w:rPr>
        <w:t>(</w:t>
      </w:r>
      <w:proofErr w:type="gramEnd"/>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50856">
      <w:pPr>
        <w:pStyle w:val="Code"/>
        <w:rPr>
          <w:color w:val="000000"/>
          <w:lang w:eastAsia="zh-CN"/>
        </w:rPr>
      </w:pPr>
      <w:r w:rsidRPr="00C50856">
        <w:rPr>
          <w:color w:val="000000"/>
          <w:lang w:val="en-CA" w:eastAsia="zh-CN"/>
        </w:rPr>
        <w:t xml:space="preserve">    </w:t>
      </w:r>
      <w:proofErr w:type="gramStart"/>
      <w:r w:rsidRPr="00C50856">
        <w:rPr>
          <w:color w:val="BB7977"/>
          <w:lang w:eastAsia="zh-CN"/>
        </w:rPr>
        <w:t>int</w:t>
      </w:r>
      <w:proofErr w:type="gramEnd"/>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color w:val="BB7977"/>
          <w:lang w:eastAsia="zh-CN"/>
        </w:rPr>
        <w:t>int</w:t>
      </w:r>
      <w:proofErr w:type="gramEnd"/>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proofErr w:type="gramStart"/>
      <w:r w:rsidRPr="00C50856">
        <w:rPr>
          <w:color w:val="808030"/>
          <w:lang w:val="en-CA" w:eastAsia="zh-CN"/>
        </w:rPr>
        <w:t>)</w:t>
      </w:r>
      <w:r w:rsidRPr="00C50856">
        <w:rPr>
          <w:color w:val="800080"/>
          <w:lang w:val="en-CA" w:eastAsia="zh-CN"/>
        </w:rPr>
        <w:t>;</w:t>
      </w:r>
      <w:proofErr w:type="gramEnd"/>
    </w:p>
    <w:p w14:paraId="49B5B272" w14:textId="77777777" w:rsidR="00C50856" w:rsidRPr="009A50DE" w:rsidRDefault="00C50856" w:rsidP="00C50856">
      <w:pPr>
        <w:pStyle w:val="Code"/>
        <w:rPr>
          <w:color w:val="000000"/>
          <w:lang w:eastAsia="zh-CN"/>
        </w:rPr>
      </w:pPr>
      <w:r w:rsidRPr="00C50856">
        <w:rPr>
          <w:color w:val="000000"/>
          <w:lang w:val="en-CA" w:eastAsia="zh-CN"/>
        </w:rPr>
        <w:t xml:space="preserve">      </w:t>
      </w:r>
      <w:proofErr w:type="gramStart"/>
      <w:r w:rsidRPr="009A50DE">
        <w:rPr>
          <w:color w:val="000000"/>
          <w:lang w:eastAsia="zh-CN"/>
        </w:rPr>
        <w:t>compteurOctet</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50856">
      <w:pPr>
        <w:pStyle w:val="Code"/>
        <w:rPr>
          <w:color w:val="000000"/>
          <w:lang w:eastAsia="zh-CN"/>
        </w:rPr>
      </w:pPr>
      <w:r w:rsidRPr="009A50DE">
        <w:rPr>
          <w:color w:val="000000"/>
          <w:lang w:eastAsia="zh-CN"/>
        </w:rPr>
        <w:t xml:space="preserve">      </w:t>
      </w:r>
      <w:proofErr w:type="gramStart"/>
      <w:r w:rsidRPr="009A50DE">
        <w:rPr>
          <w:b/>
          <w:bCs/>
          <w:color w:val="800000"/>
          <w:lang w:eastAsia="zh-CN"/>
        </w:rPr>
        <w:t>while</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50856">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50856">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proofErr w:type="gramStart"/>
      <w:r w:rsidRPr="00C50856">
        <w:rPr>
          <w:color w:val="000000"/>
          <w:lang w:val="en-CA" w:eastAsia="zh-CN"/>
        </w:rPr>
        <w:t>e</w:t>
      </w:r>
      <w:r w:rsidRPr="00C50856">
        <w:rPr>
          <w:color w:val="808030"/>
          <w:lang w:val="en-CA" w:eastAsia="zh-CN"/>
        </w:rPr>
        <w:t>.</w:t>
      </w:r>
      <w:r w:rsidRPr="00C50856">
        <w:rPr>
          <w:color w:val="000000"/>
          <w:lang w:val="en-CA" w:eastAsia="zh-CN"/>
        </w:rPr>
        <w:t>toString</w:t>
      </w:r>
      <w:proofErr w:type="gramEnd"/>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2A544736" w:rsidR="007E66E1" w:rsidRDefault="007E66E1" w:rsidP="007E66E1">
      <w:pPr>
        <w:pStyle w:val="Corpsdetexte"/>
      </w:pPr>
      <w:r>
        <w:t>L</w:t>
      </w:r>
      <w:r w:rsidR="00CA3A27">
        <w:t>’énoncé</w:t>
      </w:r>
      <w:r w:rsidR="00EA5AD2">
        <w:t xml:space="preserve"> suivant crée un</w:t>
      </w:r>
      <w:r w:rsidR="002A0579">
        <w:t xml:space="preserve"> objet de la classe </w:t>
      </w:r>
      <w:hyperlink r:id="rId492" w:tooltip="class in java.io" w:history="1">
        <w:r w:rsidR="002821B8">
          <w:rPr>
            <w:rStyle w:val="Hyperlien"/>
            <w:rFonts w:ascii="&amp;quot" w:hAnsi="&amp;quot"/>
            <w:b/>
            <w:bCs/>
            <w:color w:val="4A6782"/>
            <w:sz w:val="20"/>
          </w:rPr>
          <w:t>FileInputStream</w:t>
        </w:r>
      </w:hyperlink>
      <w:r w:rsidR="002821B8">
        <w:rPr>
          <w:rStyle w:val="Hyperlien"/>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roofErr w:type="gramStart"/>
      <w:r w:rsidRPr="00C50856">
        <w:rPr>
          <w:sz w:val="16"/>
          <w:szCs w:val="16"/>
          <w:lang w:val="en-CA"/>
        </w:rPr>
        <w:t>);</w:t>
      </w:r>
      <w:proofErr w:type="gramEnd"/>
    </w:p>
    <w:p w14:paraId="0B448EFF" w14:textId="06692BFC" w:rsidR="006F7515" w:rsidRPr="00C50856" w:rsidRDefault="007E66E1" w:rsidP="005005A4">
      <w:pPr>
        <w:pStyle w:val="Corpsdetexte"/>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69B2CBE2" w:rsidR="007E66E1" w:rsidRDefault="007E66E1" w:rsidP="007E66E1">
      <w:pPr>
        <w:pStyle w:val="Corpsdetexte"/>
      </w:pPr>
      <w:r>
        <w:lastRenderedPageBreak/>
        <w:t xml:space="preserve">Si le fichier est inexistant, une exception est levée. Le constructeur de la classe </w:t>
      </w:r>
      <w:hyperlink r:id="rId493" w:tooltip="class in java.io" w:history="1">
        <w:r>
          <w:rPr>
            <w:rStyle w:val="Hyperlien"/>
            <w:rFonts w:ascii="&amp;quot" w:hAnsi="&amp;quot"/>
            <w:b/>
            <w:bCs/>
            <w:color w:val="4A6782"/>
            <w:sz w:val="20"/>
          </w:rPr>
          <w:t>FileInputStream</w:t>
        </w:r>
      </w:hyperlink>
      <w:r>
        <w:t xml:space="preserve"> retourne une référence à un objet qui représente le fichier</w:t>
      </w:r>
      <w:r>
        <w:rPr>
          <w:rStyle w:val="Appelnotedebasdep"/>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proofErr w:type="gramStart"/>
      <w:r>
        <w:t>unOctet</w:t>
      </w:r>
      <w:proofErr w:type="gramEnd"/>
      <w:r>
        <w:t xml:space="preserve"> = unFichier.read()</w:t>
      </w:r>
    </w:p>
    <w:p w14:paraId="79536D2B" w14:textId="77777777" w:rsidR="007E66E1" w:rsidRDefault="007E66E1" w:rsidP="007E66E1">
      <w:pPr>
        <w:pStyle w:val="Corpsdetexte"/>
      </w:pPr>
    </w:p>
    <w:p w14:paraId="1090074E" w14:textId="0FE8A555" w:rsidR="007E66E1" w:rsidRDefault="007E66E1" w:rsidP="007E66E1">
      <w:pPr>
        <w:pStyle w:val="Corpsdetexte"/>
      </w:pPr>
      <w:r>
        <w:t xml:space="preserve">La méthode </w:t>
      </w:r>
      <w:hyperlink r:id="rId494"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95" w:tooltip="class in java.io" w:history="1">
        <w:r>
          <w:rPr>
            <w:rStyle w:val="Hyperlien"/>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Appelnotedebasdep"/>
        </w:rPr>
        <w:footnoteReference w:id="29"/>
      </w:r>
      <w:r>
        <w:t xml:space="preserve"> par </w:t>
      </w:r>
      <w:hyperlink r:id="rId496"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3E7022D3" w:rsidR="007E66E1" w:rsidRDefault="007E66E1" w:rsidP="007E66E1">
      <w:pPr>
        <w:pStyle w:val="Corpsdetexte"/>
      </w:pPr>
      <w:r>
        <w:t xml:space="preserve">Enfin, la méthode </w:t>
      </w:r>
      <w:hyperlink r:id="rId497" w:anchor="close--" w:history="1">
        <w:r w:rsidR="00E64C97">
          <w:rPr>
            <w:rStyle w:val="Hyperlien"/>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roofErr w:type="gramStart"/>
      <w:r>
        <w:t>);</w:t>
      </w:r>
      <w:proofErr w:type="gramEnd"/>
    </w:p>
    <w:p w14:paraId="66589031" w14:textId="77777777" w:rsidR="007E66E1" w:rsidRDefault="007E66E1" w:rsidP="007E66E1">
      <w:pPr>
        <w:pStyle w:val="Corpsdetexte"/>
      </w:pPr>
    </w:p>
    <w:p w14:paraId="2005E1DB" w14:textId="3E7FC84F" w:rsidR="007E66E1" w:rsidRDefault="007E66E1" w:rsidP="007E66E1">
      <w:pPr>
        <w:pStyle w:val="Corpsdetexte"/>
      </w:pPr>
      <w:r>
        <w:t>Après avoir fermé le fichier, les ressources associées sont libérées et le fichier n’est plus accessible par le programme.</w:t>
      </w:r>
    </w:p>
    <w:p w14:paraId="47345AA3" w14:textId="16F98DBA" w:rsidR="002975C4" w:rsidRDefault="002975C4" w:rsidP="007E66E1">
      <w:pPr>
        <w:pStyle w:val="Corpsdetexte"/>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Corpsdetexte"/>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7E66E1">
      <w:pPr>
        <w:pStyle w:val="Corpsdetexte"/>
      </w:pPr>
      <w:r w:rsidRPr="004B7FAD">
        <w:rPr>
          <w:b/>
        </w:rPr>
        <w:t>Exemple</w:t>
      </w:r>
      <w:r>
        <w:t xml:space="preserve">. </w:t>
      </w:r>
    </w:p>
    <w:p w14:paraId="252CBD09" w14:textId="57F34C2E" w:rsidR="000126F7" w:rsidRDefault="00000000" w:rsidP="007E66E1">
      <w:pPr>
        <w:pStyle w:val="Corpsdetexte"/>
      </w:pPr>
      <w:hyperlink r:id="rId498" w:history="1">
        <w:r w:rsidR="00D307AF">
          <w:rPr>
            <w:rStyle w:val="Hyperlien"/>
            <w:rFonts w:ascii="Segoe UI" w:hAnsi="Segoe UI" w:cs="Segoe UI"/>
            <w:b/>
            <w:bCs/>
            <w:color w:val="0366D6"/>
          </w:rPr>
          <w:t>JavaPasAPas</w:t>
        </w:r>
      </w:hyperlink>
      <w:r w:rsidR="00D307AF">
        <w:rPr>
          <w:rStyle w:val="separator"/>
          <w:rFonts w:ascii="Segoe UI" w:hAnsi="Segoe UI" w:cs="Segoe UI"/>
          <w:color w:val="586069"/>
        </w:rPr>
        <w:t>/</w:t>
      </w:r>
      <w:r w:rsidR="00C50856">
        <w:rPr>
          <w:rStyle w:val="lev"/>
          <w:rFonts w:ascii="Segoe UI" w:hAnsi="Segoe UI" w:cs="Segoe UI"/>
          <w:color w:val="24292E"/>
        </w:rPr>
        <w:t>chapitre_9/C</w:t>
      </w:r>
      <w:r w:rsidR="00D307AF">
        <w:rPr>
          <w:rStyle w:val="lev"/>
          <w:rFonts w:ascii="Segoe UI" w:hAnsi="Segoe UI" w:cs="Segoe UI"/>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w:t>
      </w:r>
      <w:proofErr w:type="gramStart"/>
      <w:r w:rsidRPr="009A50DE">
        <w:rPr>
          <w:color w:val="000000"/>
          <w:lang w:val="en-CA" w:eastAsia="zh-CN"/>
        </w:rPr>
        <w:t>unOctet</w:t>
      </w:r>
      <w:r w:rsidRPr="009A50DE">
        <w:rPr>
          <w:color w:val="800080"/>
          <w:lang w:val="en-CA" w:eastAsia="zh-CN"/>
        </w:rPr>
        <w:t>;</w:t>
      </w:r>
      <w:proofErr w:type="gramEnd"/>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w:t>
      </w:r>
      <w:proofErr w:type="gramStart"/>
      <w:r w:rsidRPr="009A50DE">
        <w:rPr>
          <w:color w:val="000000"/>
          <w:lang w:val="en-CA" w:eastAsia="zh-CN"/>
        </w:rPr>
        <w:t>unFileInputStream</w:t>
      </w:r>
      <w:r w:rsidRPr="009A50DE">
        <w:rPr>
          <w:color w:val="800080"/>
          <w:lang w:val="en-CA" w:eastAsia="zh-CN"/>
        </w:rPr>
        <w:t>;</w:t>
      </w:r>
      <w:proofErr w:type="gramEnd"/>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w:t>
      </w:r>
      <w:proofErr w:type="gramStart"/>
      <w:r w:rsidRPr="009A50DE">
        <w:rPr>
          <w:color w:val="000000"/>
          <w:lang w:val="en-CA" w:eastAsia="zh-CN"/>
        </w:rPr>
        <w:t>unFileOutputStream</w:t>
      </w:r>
      <w:r w:rsidRPr="009A50DE">
        <w:rPr>
          <w:color w:val="800080"/>
          <w:lang w:val="en-CA" w:eastAsia="zh-CN"/>
        </w:rPr>
        <w:t>;</w:t>
      </w:r>
      <w:proofErr w:type="gramEnd"/>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proofErr w:type="gramStart"/>
      <w:r w:rsidRPr="00C50856">
        <w:rPr>
          <w:color w:val="808030"/>
          <w:lang w:val="en-CA" w:eastAsia="zh-CN"/>
        </w:rPr>
        <w:t>)</w:t>
      </w:r>
      <w:r w:rsidRPr="00C50856">
        <w:rPr>
          <w:color w:val="800080"/>
          <w:lang w:val="en-CA" w:eastAsia="zh-CN"/>
        </w:rPr>
        <w:t>;</w:t>
      </w:r>
      <w:proofErr w:type="gramEnd"/>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proofErr w:type="gramStart"/>
      <w:r w:rsidRPr="00C50856">
        <w:rPr>
          <w:color w:val="808030"/>
          <w:lang w:val="en-CA" w:eastAsia="zh-CN"/>
        </w:rPr>
        <w:t>)</w:t>
      </w:r>
      <w:r w:rsidRPr="00C50856">
        <w:rPr>
          <w:color w:val="800080"/>
          <w:lang w:val="en-CA" w:eastAsia="zh-CN"/>
        </w:rPr>
        <w:t>;</w:t>
      </w:r>
      <w:proofErr w:type="gramEnd"/>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proofErr w:type="gramStart"/>
      <w:r w:rsidRPr="00C50856">
        <w:rPr>
          <w:color w:val="808030"/>
          <w:lang w:val="en-CA" w:eastAsia="zh-CN"/>
        </w:rPr>
        <w:t>)</w:t>
      </w:r>
      <w:r w:rsidRPr="00C50856">
        <w:rPr>
          <w:color w:val="000000"/>
          <w:lang w:val="en-CA" w:eastAsia="zh-CN"/>
        </w:rPr>
        <w:t xml:space="preserve"> </w:t>
      </w:r>
      <w:r w:rsidRPr="00C50856">
        <w:rPr>
          <w:color w:val="808030"/>
          <w:lang w:val="en-CA" w:eastAsia="zh-CN"/>
        </w:rPr>
        <w:t>!</w:t>
      </w:r>
      <w:proofErr w:type="gramEnd"/>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proofErr w:type="gramStart"/>
      <w:r w:rsidRPr="00C50856">
        <w:rPr>
          <w:color w:val="808030"/>
          <w:lang w:val="en-CA" w:eastAsia="zh-CN"/>
        </w:rPr>
        <w:t>)</w:t>
      </w:r>
      <w:r w:rsidRPr="00C50856">
        <w:rPr>
          <w:color w:val="800080"/>
          <w:lang w:val="en-CA" w:eastAsia="zh-CN"/>
        </w:rPr>
        <w:t>;</w:t>
      </w:r>
      <w:proofErr w:type="gramEnd"/>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proofErr w:type="gramStart"/>
      <w:r w:rsidRPr="00C50856">
        <w:rPr>
          <w:color w:val="808030"/>
          <w:lang w:val="en-CA" w:eastAsia="zh-CN"/>
        </w:rPr>
        <w:t>)</w:t>
      </w:r>
      <w:r w:rsidRPr="00C50856">
        <w:rPr>
          <w:color w:val="800080"/>
          <w:lang w:val="en-CA" w:eastAsia="zh-CN"/>
        </w:rPr>
        <w:t>;</w:t>
      </w:r>
      <w:proofErr w:type="gramEnd"/>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proofErr w:type="gramStart"/>
      <w:r w:rsidRPr="00C50856">
        <w:rPr>
          <w:color w:val="000000"/>
          <w:lang w:val="en-CA" w:eastAsia="zh-CN"/>
        </w:rPr>
        <w:t>e</w:t>
      </w:r>
      <w:r w:rsidRPr="00C50856">
        <w:rPr>
          <w:color w:val="808030"/>
          <w:lang w:val="en-CA" w:eastAsia="zh-CN"/>
        </w:rPr>
        <w:t>.</w:t>
      </w:r>
      <w:r w:rsidRPr="00C50856">
        <w:rPr>
          <w:color w:val="000000"/>
          <w:lang w:val="en-CA" w:eastAsia="zh-CN"/>
        </w:rPr>
        <w:t>toString</w:t>
      </w:r>
      <w:proofErr w:type="gramEnd"/>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Corpsdetexte"/>
        <w:rPr>
          <w:lang w:val="fr-CA"/>
        </w:rPr>
      </w:pPr>
    </w:p>
    <w:p w14:paraId="37AD2432" w14:textId="77777777" w:rsidR="00844CA0" w:rsidRPr="00764F60" w:rsidRDefault="00844CA0" w:rsidP="00844CA0">
      <w:pPr>
        <w:pStyle w:val="Corpsdetexte"/>
        <w:rPr>
          <w:lang w:val="fr-CA"/>
        </w:rPr>
      </w:pPr>
      <w:r w:rsidRPr="00764F60">
        <w:rPr>
          <w:lang w:val="fr-CA"/>
        </w:rPr>
        <w:lastRenderedPageBreak/>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proofErr w:type="gramStart"/>
      <w:r w:rsidRPr="00C50856">
        <w:rPr>
          <w:sz w:val="16"/>
          <w:szCs w:val="16"/>
          <w:highlight w:val="yellow"/>
        </w:rPr>
        <w:t>new</w:t>
      </w:r>
      <w:proofErr w:type="gramEnd"/>
      <w:r w:rsidRPr="00C50856">
        <w:rPr>
          <w:sz w:val="16"/>
          <w:szCs w:val="16"/>
          <w:highlight w:val="yellow"/>
        </w:rPr>
        <w:t xml:space="preserve"> FileOutputStream("Fichier2.txt");</w:t>
      </w:r>
    </w:p>
    <w:p w14:paraId="5DC8061B" w14:textId="2161A674" w:rsidR="004D2932" w:rsidRDefault="00844CA0" w:rsidP="00844CA0">
      <w:pPr>
        <w:pStyle w:val="Corpsdetexte"/>
      </w:pPr>
      <w:proofErr w:type="gramStart"/>
      <w:r>
        <w:t>ouvre</w:t>
      </w:r>
      <w:proofErr w:type="gramEnd"/>
      <w:r>
        <w:t xml:space="preserve"> le fichier désigné par son chemin en vue de l'écriture. Si le fichier n'existe pas, il est créé. S'il existe déjà, le contenu précédent sera détruit et remplacé par les octets écrits par la suite.</w:t>
      </w:r>
    </w:p>
    <w:p w14:paraId="7E8983A7" w14:textId="4F67E1B7" w:rsidR="003A1361" w:rsidRDefault="00514A75" w:rsidP="00844CA0">
      <w:pPr>
        <w:pStyle w:val="Corpsdetexte"/>
      </w:pPr>
      <w:r>
        <w:t>La méthode</w:t>
      </w:r>
      <w:r w:rsidR="00EB16C2">
        <w:t xml:space="preserve"> </w:t>
      </w:r>
      <w:hyperlink r:id="rId499" w:anchor="write-int-" w:history="1">
        <w:r w:rsidR="00EB16C2">
          <w:rPr>
            <w:rStyle w:val="Hyperlien"/>
            <w:rFonts w:ascii="&amp;quot" w:hAnsi="&amp;quot" w:cs="Courier New"/>
            <w:b/>
            <w:bCs/>
            <w:color w:val="4A6782"/>
            <w:sz w:val="21"/>
            <w:szCs w:val="21"/>
          </w:rPr>
          <w:t>write</w:t>
        </w:r>
      </w:hyperlink>
      <w:r w:rsidR="00EB16C2">
        <w:rPr>
          <w:rStyle w:val="CodeHTML"/>
          <w:rFonts w:ascii="&amp;quot" w:hAnsi="&amp;quot"/>
          <w:color w:val="353833"/>
          <w:sz w:val="21"/>
          <w:szCs w:val="21"/>
        </w:rPr>
        <w:t>(int b)</w:t>
      </w:r>
      <w:r w:rsidR="00784B96">
        <w:rPr>
          <w:rStyle w:val="CodeHTML"/>
          <w:rFonts w:ascii="&amp;quot" w:hAnsi="&amp;quot"/>
          <w:color w:val="353833"/>
          <w:sz w:val="21"/>
          <w:szCs w:val="21"/>
        </w:rPr>
        <w:t xml:space="preserve"> de </w:t>
      </w:r>
      <w:r>
        <w:t xml:space="preserve"> </w:t>
      </w:r>
      <w:hyperlink r:id="rId500" w:tooltip="class in java.io" w:history="1">
        <w:r w:rsidR="00552823" w:rsidRPr="00784B96">
          <w:rPr>
            <w:rStyle w:val="Hyperlien"/>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Corpsdetexte"/>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Titre2"/>
      </w:pPr>
      <w:bookmarkStart w:id="206" w:name="_Toc16917469"/>
      <w:bookmarkStart w:id="207" w:name="_Toc44667610"/>
      <w:r>
        <w:t>F</w:t>
      </w:r>
      <w:r w:rsidR="007E66E1">
        <w:t>ichier binaire (FileOutputStream, FileInputStream)</w:t>
      </w:r>
      <w:bookmarkEnd w:id="206"/>
      <w:bookmarkEnd w:id="207"/>
    </w:p>
    <w:p w14:paraId="18DC1040" w14:textId="4CCE78A2" w:rsidR="007E66E1" w:rsidRDefault="00620DA7" w:rsidP="007E66E1">
      <w:pPr>
        <w:pStyle w:val="Corpsdetexte"/>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3B735911" w:rsidR="00A14D72" w:rsidRDefault="00A14D72" w:rsidP="007E66E1">
      <w:pPr>
        <w:pStyle w:val="Corpsdetexte"/>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501" w:tooltip="class in java.io" w:history="1">
        <w:r w:rsidR="00FA359A" w:rsidRPr="00784B96">
          <w:rPr>
            <w:rStyle w:val="Hyperlien"/>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entier, un réel ou une chaîne de caractères</w:t>
      </w:r>
      <w:r w:rsidR="00FA359A">
        <w:rPr>
          <w:rStyle w:val="Appelnotedebasdep"/>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1B291277" w:rsidR="00FA359A" w:rsidRPr="00CB2EA4" w:rsidRDefault="00000000" w:rsidP="007E66E1">
      <w:pPr>
        <w:pStyle w:val="Corpsdetexte"/>
        <w:rPr>
          <w:lang w:val="fr-CA"/>
        </w:rPr>
      </w:pPr>
      <w:hyperlink r:id="rId502" w:history="1">
        <w:r w:rsidR="00CB2EA4">
          <w:rPr>
            <w:rStyle w:val="Hyperlien"/>
            <w:rFonts w:ascii="Segoe UI" w:hAnsi="Segoe UI" w:cs="Segoe UI"/>
            <w:b/>
            <w:bCs/>
            <w:color w:val="0366D6"/>
          </w:rPr>
          <w:t>JavaPasAPas</w:t>
        </w:r>
      </w:hyperlink>
      <w:r w:rsidR="00CB2EA4">
        <w:rPr>
          <w:rStyle w:val="separator"/>
          <w:rFonts w:ascii="Segoe UI" w:hAnsi="Segoe UI" w:cs="Segoe UI"/>
          <w:color w:val="586069"/>
        </w:rPr>
        <w:t>/</w:t>
      </w:r>
      <w:r w:rsidR="00C50856">
        <w:rPr>
          <w:rStyle w:val="lev"/>
          <w:rFonts w:ascii="Segoe UI" w:hAnsi="Segoe UI" w:cs="Segoe UI"/>
          <w:color w:val="24292E"/>
        </w:rPr>
        <w:t>chapitre_9/E</w:t>
      </w:r>
      <w:r w:rsidR="00CB2EA4">
        <w:rPr>
          <w:rStyle w:val="lev"/>
          <w:rFonts w:ascii="Segoe UI" w:hAnsi="Segoe UI" w:cs="Segoe UI"/>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w:t>
      </w:r>
      <w:proofErr w:type="gramStart"/>
      <w:r w:rsidRPr="00C50856">
        <w:rPr>
          <w:color w:val="004A43"/>
          <w:lang w:val="en-CA" w:eastAsia="zh-CN"/>
        </w:rPr>
        <w:t>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proofErr w:type="gramEnd"/>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w:t>
      </w:r>
      <w:proofErr w:type="gramStart"/>
      <w:r w:rsidRPr="00C50856">
        <w:rPr>
          <w:color w:val="000000"/>
          <w:lang w:val="en-CA" w:eastAsia="zh-CN"/>
        </w:rPr>
        <w:t>main</w:t>
      </w:r>
      <w:r w:rsidRPr="00C50856">
        <w:rPr>
          <w:color w:val="808030"/>
          <w:lang w:val="en-CA" w:eastAsia="zh-CN"/>
        </w:rPr>
        <w:t>(</w:t>
      </w:r>
      <w:proofErr w:type="gramEnd"/>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w:t>
      </w:r>
      <w:proofErr w:type="gramStart"/>
      <w:r w:rsidRPr="00C50856">
        <w:rPr>
          <w:color w:val="000000"/>
          <w:lang w:val="en-CA" w:eastAsia="zh-CN"/>
        </w:rPr>
        <w:t>unFichier</w:t>
      </w:r>
      <w:r w:rsidRPr="00C50856">
        <w:rPr>
          <w:color w:val="800080"/>
          <w:lang w:val="en-CA" w:eastAsia="zh-CN"/>
        </w:rPr>
        <w:t>;</w:t>
      </w:r>
      <w:proofErr w:type="gramEnd"/>
    </w:p>
    <w:p w14:paraId="53C5E178"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proofErr w:type="gramStart"/>
      <w:r w:rsidRPr="00C50856">
        <w:rPr>
          <w:color w:val="808030"/>
          <w:lang w:val="en-CA" w:eastAsia="zh-CN"/>
        </w:rPr>
        <w:t>)</w:t>
      </w:r>
      <w:r w:rsidRPr="00C50856">
        <w:rPr>
          <w:color w:val="800080"/>
          <w:lang w:val="en-CA" w:eastAsia="zh-CN"/>
        </w:rPr>
        <w:t>;</w:t>
      </w:r>
      <w:proofErr w:type="gramEnd"/>
    </w:p>
    <w:p w14:paraId="44E543F2" w14:textId="77777777" w:rsidR="00C50856" w:rsidRPr="00C50856" w:rsidRDefault="00C50856" w:rsidP="00C50856">
      <w:pPr>
        <w:pStyle w:val="Code"/>
        <w:rPr>
          <w:color w:val="000000"/>
          <w:lang w:val="en-CA" w:eastAsia="zh-CN"/>
        </w:rPr>
      </w:pPr>
    </w:p>
    <w:p w14:paraId="2A6C720F" w14:textId="77777777" w:rsidR="00C50856" w:rsidRPr="00C50856" w:rsidRDefault="00C50856" w:rsidP="00C50856">
      <w:pPr>
        <w:pStyle w:val="Code"/>
        <w:rPr>
          <w:color w:val="000000"/>
          <w:lang w:eastAsia="zh-CN"/>
        </w:rPr>
      </w:pPr>
      <w:r w:rsidRPr="00C50856">
        <w:rPr>
          <w:color w:val="000000"/>
          <w:lang w:val="en-CA" w:eastAsia="zh-CN"/>
        </w:rPr>
        <w:t xml:space="preserve">      </w:t>
      </w:r>
      <w:proofErr w:type="gramStart"/>
      <w:r w:rsidRPr="00C50856">
        <w:rPr>
          <w:color w:val="BB7977"/>
          <w:lang w:eastAsia="zh-CN"/>
        </w:rPr>
        <w:t>int</w:t>
      </w:r>
      <w:proofErr w:type="gramEnd"/>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50856">
      <w:pPr>
        <w:pStyle w:val="Code"/>
        <w:rPr>
          <w:color w:val="000000"/>
          <w:lang w:val="nb-NO" w:eastAsia="zh-CN"/>
        </w:rPr>
      </w:pPr>
      <w:r w:rsidRPr="00C50856">
        <w:rPr>
          <w:color w:val="000000"/>
          <w:lang w:eastAsia="zh-CN"/>
        </w:rPr>
        <w:t xml:space="preserve">      </w:t>
      </w:r>
      <w:proofErr w:type="gramStart"/>
      <w:r w:rsidRPr="00C50856">
        <w:rPr>
          <w:color w:val="BB7977"/>
          <w:lang w:val="nb-NO" w:eastAsia="zh-CN"/>
        </w:rPr>
        <w:t>byte</w:t>
      </w:r>
      <w:r w:rsidRPr="00C50856">
        <w:rPr>
          <w:color w:val="808030"/>
          <w:lang w:val="nb-NO" w:eastAsia="zh-CN"/>
        </w:rPr>
        <w:t>[</w:t>
      </w:r>
      <w:proofErr w:type="gramEnd"/>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50856">
      <w:pPr>
        <w:pStyle w:val="Code"/>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50856">
      <w:pPr>
        <w:pStyle w:val="Code"/>
        <w:rPr>
          <w:color w:val="000000"/>
          <w:lang w:eastAsia="zh-CN"/>
        </w:rPr>
      </w:pPr>
      <w:r w:rsidRPr="00C50856">
        <w:rPr>
          <w:color w:val="000000"/>
          <w:lang w:val="nb-NO" w:eastAsia="zh-CN"/>
        </w:rPr>
        <w:t xml:space="preserve">        </w:t>
      </w:r>
      <w:proofErr w:type="gramStart"/>
      <w:r w:rsidRPr="00C50856">
        <w:rPr>
          <w:color w:val="000000"/>
          <w:lang w:eastAsia="zh-CN"/>
        </w:rPr>
        <w:t>tampon</w:t>
      </w:r>
      <w:proofErr w:type="gramEnd"/>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50856">
      <w:pPr>
        <w:pStyle w:val="Code"/>
        <w:rPr>
          <w:color w:val="000000"/>
          <w:lang w:val="fr-FR" w:eastAsia="zh-CN"/>
        </w:rPr>
      </w:pPr>
      <w:r w:rsidRPr="00C50856">
        <w:rPr>
          <w:color w:val="000000"/>
          <w:lang w:eastAsia="zh-CN"/>
        </w:rPr>
        <w:t xml:space="preserve">        </w:t>
      </w:r>
      <w:proofErr w:type="gramStart"/>
      <w:r w:rsidRPr="00C50856">
        <w:rPr>
          <w:color w:val="000000"/>
          <w:lang w:val="fr-FR" w:eastAsia="zh-CN"/>
        </w:rPr>
        <w:t>unEntier</w:t>
      </w:r>
      <w:proofErr w:type="gramEnd"/>
      <w:r w:rsidRPr="00C50856">
        <w:rPr>
          <w:color w:val="000000"/>
          <w:lang w:val="fr-FR" w:eastAsia="zh-CN"/>
        </w:rPr>
        <w:t xml:space="preserve">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50856">
      <w:pPr>
        <w:pStyle w:val="Code"/>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w:t>
      </w:r>
      <w:proofErr w:type="gramStart"/>
      <w:r w:rsidRPr="00C50856">
        <w:rPr>
          <w:color w:val="000000"/>
          <w:lang w:val="it-IT" w:eastAsia="zh-CN"/>
        </w:rPr>
        <w:t>e</w:t>
      </w:r>
      <w:r w:rsidRPr="00C50856">
        <w:rPr>
          <w:color w:val="808030"/>
          <w:lang w:val="it-IT" w:eastAsia="zh-CN"/>
        </w:rPr>
        <w:t>.</w:t>
      </w:r>
      <w:r w:rsidRPr="00C50856">
        <w:rPr>
          <w:color w:val="000000"/>
          <w:lang w:val="it-IT" w:eastAsia="zh-CN"/>
        </w:rPr>
        <w:t>toString</w:t>
      </w:r>
      <w:proofErr w:type="gramEnd"/>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Corpsdetexte"/>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Corpsdetexte"/>
      </w:pPr>
      <w:proofErr w:type="gramStart"/>
      <w:r w:rsidRPr="00C50856">
        <w:t>ouvre</w:t>
      </w:r>
      <w:proofErr w:type="gramEnd"/>
      <w:r w:rsidRPr="00C50856">
        <w:t xml:space="preserve"> le fichier</w:t>
      </w:r>
      <w:r w:rsidR="00F0115E" w:rsidRPr="00C50856">
        <w:t>.</w:t>
      </w:r>
    </w:p>
    <w:p w14:paraId="6893AF5A" w14:textId="0D4AEFF1" w:rsidR="007E66E1" w:rsidRDefault="00922142" w:rsidP="007E66E1">
      <w:pPr>
        <w:pStyle w:val="Corpsdetexte"/>
      </w:pPr>
      <w:r>
        <w:lastRenderedPageBreak/>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Corpsdetexte"/>
      </w:pPr>
      <w:r>
        <w:rPr>
          <w:noProof/>
          <w:lang w:val="en-US" w:eastAsia="en-US"/>
        </w:rPr>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503">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758EA2F1" w:rsidR="007E66E1" w:rsidRDefault="007E66E1" w:rsidP="007E66E1">
      <w:pPr>
        <w:pStyle w:val="Corpsdetexte"/>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504" w:tooltip="class in java.io" w:history="1">
        <w:r>
          <w:rPr>
            <w:rStyle w:val="Hyperlien"/>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Corpsdetexte"/>
      </w:pPr>
      <w:r w:rsidRPr="00E826BC">
        <w:rPr>
          <w:b/>
        </w:rPr>
        <w:t>Exemple</w:t>
      </w:r>
      <w:r>
        <w:t>.</w:t>
      </w:r>
    </w:p>
    <w:p w14:paraId="395DA687" w14:textId="159ED4D3" w:rsidR="00CB2EA4" w:rsidRDefault="00000000" w:rsidP="007E66E1">
      <w:pPr>
        <w:pStyle w:val="Corpsdetexte"/>
      </w:pPr>
      <w:hyperlink r:id="rId505" w:history="1">
        <w:r w:rsidR="00D16DD5">
          <w:rPr>
            <w:rStyle w:val="Hyperlien"/>
            <w:rFonts w:ascii="Segoe UI" w:hAnsi="Segoe UI" w:cs="Segoe UI"/>
            <w:b/>
            <w:bCs/>
            <w:color w:val="0366D6"/>
          </w:rPr>
          <w:t>JavaPasAPas</w:t>
        </w:r>
      </w:hyperlink>
      <w:r w:rsidR="00D16DD5">
        <w:rPr>
          <w:rStyle w:val="separator"/>
          <w:rFonts w:ascii="Segoe UI" w:hAnsi="Segoe UI" w:cs="Segoe UI"/>
          <w:color w:val="586069"/>
        </w:rPr>
        <w:t>/</w:t>
      </w:r>
      <w:r w:rsidR="00C50856">
        <w:rPr>
          <w:rStyle w:val="lev"/>
          <w:rFonts w:ascii="Segoe UI" w:hAnsi="Segoe UI" w:cs="Segoe UI"/>
          <w:color w:val="24292E"/>
        </w:rPr>
        <w:t>chapitre_9/L</w:t>
      </w:r>
      <w:r w:rsidR="00D16DD5">
        <w:rPr>
          <w:rStyle w:val="lev"/>
          <w:rFonts w:ascii="Segoe UI" w:hAnsi="Segoe UI" w:cs="Segoe UI"/>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w:t>
      </w:r>
      <w:proofErr w:type="gramStart"/>
      <w:r w:rsidRPr="009A50DE">
        <w:rPr>
          <w:color w:val="000000"/>
          <w:lang w:val="en-CA" w:eastAsia="zh-CN"/>
        </w:rPr>
        <w:t>unFichier</w:t>
      </w:r>
      <w:r w:rsidRPr="009A50DE">
        <w:rPr>
          <w:color w:val="800080"/>
          <w:lang w:val="en-CA" w:eastAsia="zh-CN"/>
        </w:rPr>
        <w:t>;</w:t>
      </w:r>
      <w:proofErr w:type="gramEnd"/>
    </w:p>
    <w:p w14:paraId="464DE8D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proofErr w:type="gramStart"/>
      <w:r w:rsidRPr="009A50DE">
        <w:rPr>
          <w:color w:val="808030"/>
          <w:lang w:val="en-CA" w:eastAsia="zh-CN"/>
        </w:rPr>
        <w:t>)</w:t>
      </w:r>
      <w:r w:rsidRPr="009A50DE">
        <w:rPr>
          <w:color w:val="800080"/>
          <w:lang w:val="en-CA" w:eastAsia="zh-CN"/>
        </w:rPr>
        <w:t>;</w:t>
      </w:r>
      <w:proofErr w:type="gramEnd"/>
    </w:p>
    <w:p w14:paraId="00C7A2AF" w14:textId="77777777" w:rsidR="00C50856" w:rsidRPr="009A50DE" w:rsidRDefault="00C50856" w:rsidP="00C50856">
      <w:pPr>
        <w:pStyle w:val="Code"/>
        <w:rPr>
          <w:color w:val="000000"/>
          <w:lang w:val="en-CA" w:eastAsia="zh-CN"/>
        </w:rPr>
      </w:pPr>
    </w:p>
    <w:p w14:paraId="05B8D118" w14:textId="77777777" w:rsidR="00C50856" w:rsidRPr="00C50856" w:rsidRDefault="00C50856" w:rsidP="00C50856">
      <w:pPr>
        <w:pStyle w:val="Code"/>
        <w:rPr>
          <w:color w:val="000000"/>
          <w:lang w:eastAsia="zh-CN"/>
        </w:rPr>
      </w:pPr>
      <w:r w:rsidRPr="009A50DE">
        <w:rPr>
          <w:color w:val="000000"/>
          <w:lang w:val="en-CA" w:eastAsia="zh-CN"/>
        </w:rPr>
        <w:t xml:space="preserve">      </w:t>
      </w:r>
      <w:proofErr w:type="gramStart"/>
      <w:r w:rsidRPr="00C50856">
        <w:rPr>
          <w:color w:val="BB7977"/>
          <w:lang w:eastAsia="zh-CN"/>
        </w:rPr>
        <w:t>byte</w:t>
      </w:r>
      <w:r w:rsidRPr="00C50856">
        <w:rPr>
          <w:color w:val="808030"/>
          <w:lang w:eastAsia="zh-CN"/>
        </w:rPr>
        <w:t>[</w:t>
      </w:r>
      <w:proofErr w:type="gramEnd"/>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50856">
      <w:pPr>
        <w:pStyle w:val="Code"/>
        <w:rPr>
          <w:color w:val="000000"/>
          <w:lang w:eastAsia="zh-CN"/>
        </w:rPr>
      </w:pPr>
    </w:p>
    <w:p w14:paraId="35AD502B"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16557BD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50856">
      <w:pPr>
        <w:pStyle w:val="Code"/>
        <w:rPr>
          <w:color w:val="000000"/>
          <w:lang w:val="fr-FR" w:eastAsia="zh-CN"/>
        </w:rPr>
      </w:pPr>
      <w:r w:rsidRPr="009A50DE">
        <w:rPr>
          <w:color w:val="000000"/>
          <w:lang w:val="en-CA" w:eastAsia="zh-CN"/>
        </w:rPr>
        <w:t xml:space="preserve">        </w:t>
      </w:r>
      <w:proofErr w:type="gramStart"/>
      <w:r w:rsidRPr="00C50856">
        <w:rPr>
          <w:color w:val="000000"/>
          <w:lang w:val="fr-FR" w:eastAsia="zh-CN"/>
        </w:rPr>
        <w:t>unEntier</w:t>
      </w:r>
      <w:proofErr w:type="gramEnd"/>
      <w:r w:rsidRPr="00C50856">
        <w:rPr>
          <w:color w:val="000000"/>
          <w:lang w:val="fr-FR" w:eastAsia="zh-CN"/>
        </w:rPr>
        <w:t xml:space="preserve">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color w:val="000000"/>
          <w:lang w:val="fr-FR" w:eastAsia="zh-CN"/>
        </w:rPr>
        <w:t>unEntier</w:t>
      </w:r>
      <w:proofErr w:type="gramEnd"/>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proofErr w:type="gramStart"/>
      <w:r w:rsidRPr="00C50856">
        <w:rPr>
          <w:color w:val="808030"/>
          <w:lang w:val="fr-FR" w:eastAsia="zh-CN"/>
        </w:rPr>
        <w:t>)</w:t>
      </w:r>
      <w:r w:rsidRPr="00C50856">
        <w:rPr>
          <w:color w:val="800080"/>
          <w:lang w:val="fr-FR" w:eastAsia="zh-CN"/>
        </w:rPr>
        <w:t>;</w:t>
      </w:r>
      <w:proofErr w:type="gramEnd"/>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proofErr w:type="gramStart"/>
      <w:r w:rsidRPr="00C50856">
        <w:rPr>
          <w:color w:val="808030"/>
          <w:lang w:val="fr-FR" w:eastAsia="zh-CN"/>
        </w:rPr>
        <w:t>)</w:t>
      </w:r>
      <w:r w:rsidRPr="00C50856">
        <w:rPr>
          <w:color w:val="800080"/>
          <w:lang w:val="fr-FR" w:eastAsia="zh-CN"/>
        </w:rPr>
        <w:t>;</w:t>
      </w:r>
      <w:proofErr w:type="gramEnd"/>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Corpsdetexte"/>
      </w:pPr>
      <w:r>
        <w:t>Résultat :</w:t>
      </w:r>
    </w:p>
    <w:p w14:paraId="4E5832E0"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Corpsdetexte"/>
      </w:pPr>
      <w:r w:rsidRPr="009B7219">
        <w:rPr>
          <w:b/>
        </w:rPr>
        <w:t>Exercice</w:t>
      </w:r>
      <w:r>
        <w:t>. Etendre l’exemple précédent en écrivant une suite de 3 entiers dans un fichier. Ensuite relire les trois entiers du fichier dans un autre programme.</w:t>
      </w:r>
    </w:p>
    <w:p w14:paraId="28A4AAA5" w14:textId="17A30460" w:rsidR="007E66E1" w:rsidRDefault="007E66E1" w:rsidP="007E66E1">
      <w:pPr>
        <w:pStyle w:val="Corpsdetexte"/>
      </w:pPr>
      <w:r>
        <w:lastRenderedPageBreak/>
        <w:t xml:space="preserve">Les classes </w:t>
      </w:r>
      <w:hyperlink r:id="rId506" w:tooltip="class in java.io" w:history="1">
        <w:hyperlink r:id="rId507" w:tooltip="class in java.io" w:history="1">
          <w:r>
            <w:rPr>
              <w:rStyle w:val="Hyperlien"/>
              <w:rFonts w:ascii="&amp;quot" w:hAnsi="&amp;quot"/>
              <w:b/>
              <w:bCs/>
              <w:color w:val="4A6782"/>
              <w:sz w:val="20"/>
            </w:rPr>
            <w:t>InputStream</w:t>
          </w:r>
        </w:hyperlink>
      </w:hyperlink>
      <w:r>
        <w:t xml:space="preserve"> et </w:t>
      </w:r>
      <w:hyperlink r:id="rId508" w:tooltip="class in java.io" w:history="1">
        <w:r>
          <w:rPr>
            <w:rStyle w:val="Hyperlien"/>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509" w:tooltip="class in java.io" w:history="1">
        <w:r w:rsidR="00AA5827" w:rsidRPr="00123C5E">
          <w:rPr>
            <w:rStyle w:val="Hyperlien"/>
            <w:rFonts w:ascii="&amp;quot" w:hAnsi="&amp;quot"/>
            <w:b/>
            <w:color w:val="4A6782"/>
            <w:sz w:val="20"/>
            <w:szCs w:val="20"/>
          </w:rPr>
          <w:t>DataInputStream</w:t>
        </w:r>
      </w:hyperlink>
      <w:r w:rsidR="00AA5827">
        <w:t xml:space="preserve"> </w:t>
      </w:r>
      <w:r>
        <w:t xml:space="preserve">et </w:t>
      </w:r>
      <w:hyperlink r:id="rId510" w:tooltip="class in java.io" w:history="1">
        <w:r w:rsidR="00C948D6" w:rsidRPr="00123C5E">
          <w:rPr>
            <w:rStyle w:val="Hyperlien"/>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11" w:tooltip="class in java.io" w:history="1">
        <w:r w:rsidR="008B0B55" w:rsidRPr="00123C5E">
          <w:rPr>
            <w:rStyle w:val="Hyperlien"/>
            <w:rFonts w:ascii="&amp;quot" w:hAnsi="&amp;quot"/>
            <w:b/>
            <w:color w:val="4A6782"/>
            <w:sz w:val="20"/>
            <w:szCs w:val="20"/>
          </w:rPr>
          <w:t>ObjectInputStream</w:t>
        </w:r>
      </w:hyperlink>
      <w:r w:rsidR="008B0B55">
        <w:t xml:space="preserve"> </w:t>
      </w:r>
      <w:r>
        <w:t xml:space="preserve">et </w:t>
      </w:r>
      <w:hyperlink r:id="rId512" w:tooltip="class in java.io" w:history="1">
        <w:r w:rsidR="002F489E" w:rsidRPr="00123C5E">
          <w:rPr>
            <w:rStyle w:val="Hyperlien"/>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13" w:tooltip="class in java.io" w:history="1">
        <w:r w:rsidR="00E44BFD" w:rsidRPr="00123C5E">
          <w:rPr>
            <w:rStyle w:val="Hyperlien"/>
            <w:rFonts w:ascii="&amp;quot" w:hAnsi="&amp;quot"/>
            <w:b/>
            <w:color w:val="4A6782"/>
            <w:sz w:val="20"/>
            <w:szCs w:val="20"/>
          </w:rPr>
          <w:t>Reader</w:t>
        </w:r>
      </w:hyperlink>
      <w:r w:rsidR="00E44BFD">
        <w:t xml:space="preserve"> </w:t>
      </w:r>
      <w:r>
        <w:t xml:space="preserve">et </w:t>
      </w:r>
      <w:hyperlink r:id="rId514" w:tooltip="class in java.io" w:history="1">
        <w:r w:rsidR="00886B68" w:rsidRPr="00123C5E">
          <w:rPr>
            <w:rStyle w:val="Hyperlien"/>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Titre2"/>
      </w:pPr>
      <w:bookmarkStart w:id="208" w:name="_Toc16917470"/>
      <w:bookmarkStart w:id="209" w:name="_Toc44667611"/>
      <w:r>
        <w:t>DataInputStream et DataOutputStream</w:t>
      </w:r>
      <w:bookmarkEnd w:id="208"/>
      <w:bookmarkEnd w:id="209"/>
    </w:p>
    <w:p w14:paraId="5AEA9CC9" w14:textId="0E699003" w:rsidR="007E66E1" w:rsidRDefault="007E66E1" w:rsidP="007E66E1">
      <w:pPr>
        <w:pStyle w:val="Corpsdetexte"/>
      </w:pPr>
      <w:r>
        <w:t xml:space="preserve">Les classes </w:t>
      </w:r>
      <w:hyperlink r:id="rId515" w:tooltip="class in java.io" w:history="1">
        <w:r w:rsidR="00035371" w:rsidRPr="00123C5E">
          <w:rPr>
            <w:rStyle w:val="Hyperlien"/>
            <w:rFonts w:ascii="&amp;quot" w:hAnsi="&amp;quot"/>
            <w:b/>
            <w:color w:val="4A6782"/>
            <w:sz w:val="20"/>
            <w:szCs w:val="20"/>
          </w:rPr>
          <w:t>DataInputStream</w:t>
        </w:r>
      </w:hyperlink>
      <w:r w:rsidR="00035371">
        <w:t xml:space="preserve"> et </w:t>
      </w:r>
      <w:hyperlink r:id="rId516" w:tooltip="class in java.io" w:history="1">
        <w:r w:rsidR="00035371" w:rsidRPr="00123C5E">
          <w:rPr>
            <w:rStyle w:val="Hyperlien"/>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Corpsdetexte"/>
        <w:rPr>
          <w:noProof/>
        </w:rPr>
      </w:pPr>
      <w:r>
        <w:rPr>
          <w:noProof/>
          <w:lang w:val="en-US" w:eastAsia="en-US"/>
        </w:rPr>
        <w:drawing>
          <wp:inline distT="0" distB="0" distL="0" distR="0" wp14:anchorId="7AFC60E3" wp14:editId="3F1DD5FB">
            <wp:extent cx="5245735" cy="2971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45735" cy="2971800"/>
                    </a:xfrm>
                    <a:prstGeom prst="rect">
                      <a:avLst/>
                    </a:prstGeom>
                    <a:noFill/>
                    <a:ln>
                      <a:noFill/>
                    </a:ln>
                  </pic:spPr>
                </pic:pic>
              </a:graphicData>
            </a:graphic>
          </wp:inline>
        </w:drawing>
      </w:r>
    </w:p>
    <w:p w14:paraId="58CBDD22" w14:textId="7F90EF8D"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Corpsdetexte"/>
      </w:pPr>
      <w:r>
        <w:t>Pour illustrer l’utilisation de ces classes, reprenons l’exemple précédent d’écriture et de lecture d’un entier.</w:t>
      </w:r>
    </w:p>
    <w:p w14:paraId="37E6D6AA" w14:textId="2D6B3190" w:rsidR="007E66E1" w:rsidRDefault="007E66E1" w:rsidP="007E66E1">
      <w:pPr>
        <w:pStyle w:val="Corpsdetexte"/>
      </w:pPr>
      <w:r>
        <w:rPr>
          <w:b/>
        </w:rPr>
        <w:t>Exemple</w:t>
      </w:r>
      <w:r>
        <w:t xml:space="preserve">. Comme dans l’exemple précédent, le programme suivant stocke un entier dans un fichier, mais cette fois-ci, en utilisant la méthode </w:t>
      </w:r>
      <w:hyperlink r:id="rId518" w:anchor="writeInt-int-" w:history="1">
        <w:r w:rsidR="00C211DD">
          <w:rPr>
            <w:rStyle w:val="Hyperlien"/>
            <w:rFonts w:ascii="&amp;quot" w:hAnsi="&amp;quot" w:cs="Courier New"/>
            <w:b/>
            <w:bCs/>
            <w:color w:val="4A6782"/>
            <w:sz w:val="21"/>
            <w:szCs w:val="21"/>
          </w:rPr>
          <w:t>writeInt</w:t>
        </w:r>
      </w:hyperlink>
      <w:r w:rsidR="00C211DD">
        <w:rPr>
          <w:rStyle w:val="CodeHTML"/>
          <w:rFonts w:ascii="&amp;quot" w:hAnsi="&amp;quot"/>
          <w:color w:val="353833"/>
          <w:sz w:val="21"/>
          <w:szCs w:val="21"/>
        </w:rPr>
        <w:t>(int v)</w:t>
      </w:r>
      <w:r>
        <w:t xml:space="preserve"> de la classe </w:t>
      </w:r>
      <w:hyperlink r:id="rId519" w:tooltip="class in java.io" w:history="1">
        <w:r w:rsidR="00DF4DD7" w:rsidRPr="00485C76">
          <w:rPr>
            <w:rStyle w:val="Hyperlien"/>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5742CAF2" w:rsidR="008209B6" w:rsidRDefault="00000000" w:rsidP="007E66E1">
      <w:pPr>
        <w:pStyle w:val="Corpsdetexte"/>
      </w:pPr>
      <w:hyperlink r:id="rId520" w:history="1">
        <w:r w:rsidR="00780216">
          <w:rPr>
            <w:rStyle w:val="Hyperlien"/>
            <w:rFonts w:ascii="Segoe UI" w:hAnsi="Segoe UI" w:cs="Segoe UI"/>
            <w:b/>
            <w:bCs/>
            <w:color w:val="0366D6"/>
          </w:rPr>
          <w:t>JavaPasAPas</w:t>
        </w:r>
      </w:hyperlink>
      <w:r w:rsidR="00780216">
        <w:rPr>
          <w:rStyle w:val="separator"/>
          <w:rFonts w:ascii="Segoe UI" w:hAnsi="Segoe UI" w:cs="Segoe UI"/>
          <w:color w:val="586069"/>
        </w:rPr>
        <w:t>/</w:t>
      </w:r>
      <w:r w:rsidR="00C50856">
        <w:rPr>
          <w:rStyle w:val="lev"/>
          <w:rFonts w:ascii="Segoe UI" w:hAnsi="Segoe UI" w:cs="Segoe UI"/>
          <w:color w:val="24292E"/>
        </w:rPr>
        <w:t>chapitre_9/E</w:t>
      </w:r>
      <w:r w:rsidR="00780216">
        <w:rPr>
          <w:rStyle w:val="lev"/>
          <w:rFonts w:ascii="Segoe UI" w:hAnsi="Segoe UI" w:cs="Segoe UI"/>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proofErr w:type="gramStart"/>
      <w:r w:rsidRPr="00C50856">
        <w:rPr>
          <w:b/>
          <w:bCs/>
          <w:color w:val="800000"/>
          <w:lang w:eastAsia="zh-CN"/>
        </w:rPr>
        <w:t>package</w:t>
      </w:r>
      <w:proofErr w:type="gramEnd"/>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proofErr w:type="gramStart"/>
      <w:r w:rsidRPr="00C50856">
        <w:rPr>
          <w:b/>
          <w:bCs/>
          <w:color w:val="800000"/>
          <w:lang w:eastAsia="zh-CN"/>
        </w:rPr>
        <w:t>import</w:t>
      </w:r>
      <w:proofErr w:type="gramEnd"/>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w:t>
      </w:r>
      <w:proofErr w:type="gramStart"/>
      <w:r w:rsidRPr="009A50DE">
        <w:rPr>
          <w:color w:val="000000"/>
          <w:lang w:val="en-CA" w:eastAsia="zh-CN"/>
        </w:rPr>
        <w:t>unFichier</w:t>
      </w:r>
      <w:r w:rsidRPr="009A50DE">
        <w:rPr>
          <w:color w:val="800080"/>
          <w:lang w:val="en-CA" w:eastAsia="zh-CN"/>
        </w:rPr>
        <w:t>;</w:t>
      </w:r>
      <w:proofErr w:type="gramEnd"/>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b/>
          <w:bCs/>
          <w:color w:val="BB7977"/>
          <w:lang w:val="en-CA" w:eastAsia="zh-CN"/>
        </w:rPr>
        <w:t>DataOutputStream</w:t>
      </w:r>
      <w:r w:rsidRPr="009A50DE">
        <w:rPr>
          <w:color w:val="808030"/>
          <w:lang w:val="en-CA" w:eastAsia="zh-CN"/>
        </w:rPr>
        <w:t>(</w:t>
      </w:r>
      <w:proofErr w:type="gramEnd"/>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3D1A9950" w14:textId="77777777" w:rsidR="00C50856" w:rsidRPr="00C50856" w:rsidRDefault="00C50856" w:rsidP="00C50856">
      <w:pPr>
        <w:pStyle w:val="Code"/>
        <w:rPr>
          <w:color w:val="000000"/>
          <w:lang w:val="fr-FR" w:eastAsia="zh-CN"/>
        </w:rPr>
      </w:pPr>
      <w:r w:rsidRPr="009A50DE">
        <w:rPr>
          <w:color w:val="000000"/>
          <w:lang w:val="en-CA" w:eastAsia="zh-CN"/>
        </w:rPr>
        <w:t xml:space="preserve">      </w:t>
      </w:r>
      <w:proofErr w:type="gramStart"/>
      <w:r w:rsidRPr="00C50856">
        <w:rPr>
          <w:color w:val="BB7977"/>
          <w:lang w:val="fr-FR" w:eastAsia="zh-CN"/>
        </w:rPr>
        <w:t>int</w:t>
      </w:r>
      <w:proofErr w:type="gramEnd"/>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r w:rsidRPr="00C50856">
        <w:rPr>
          <w:lang w:val="fr-FR" w:eastAsia="zh-CN"/>
        </w:rPr>
        <w:t>// (97*2^24)+(35*2^16)+(50&lt;&lt;2^8)+49 = "a#21" en String;</w:t>
      </w: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proofErr w:type="gramStart"/>
      <w:r w:rsidRPr="00C50856">
        <w:rPr>
          <w:color w:val="808030"/>
          <w:lang w:val="fr-FR" w:eastAsia="zh-CN"/>
        </w:rPr>
        <w:t>)</w:t>
      </w:r>
      <w:r w:rsidRPr="00C50856">
        <w:rPr>
          <w:color w:val="800080"/>
          <w:lang w:val="fr-FR" w:eastAsia="zh-CN"/>
        </w:rPr>
        <w:t>;</w:t>
      </w:r>
      <w:proofErr w:type="gramEnd"/>
    </w:p>
    <w:p w14:paraId="663AD550"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proofErr w:type="gramStart"/>
      <w:r w:rsidRPr="00C50856">
        <w:rPr>
          <w:color w:val="808030"/>
          <w:lang w:val="fr-FR" w:eastAsia="zh-CN"/>
        </w:rPr>
        <w:t>)</w:t>
      </w:r>
      <w:r w:rsidRPr="00C50856">
        <w:rPr>
          <w:color w:val="800080"/>
          <w:lang w:val="fr-FR" w:eastAsia="zh-CN"/>
        </w:rPr>
        <w:t>;</w:t>
      </w:r>
      <w:proofErr w:type="gramEnd"/>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Corpsdetexte"/>
      </w:pPr>
    </w:p>
    <w:p w14:paraId="11C070EA" w14:textId="1C9C29A2" w:rsidR="007E66E1" w:rsidRDefault="007E66E1" w:rsidP="007E66E1">
      <w:pPr>
        <w:pStyle w:val="Corpsdetexte"/>
      </w:pPr>
      <w:r>
        <w:t xml:space="preserve">L’objet </w:t>
      </w:r>
      <w:hyperlink r:id="rId521" w:tooltip="class in java.io" w:history="1">
        <w:r w:rsidR="00933C82" w:rsidRPr="00485C76">
          <w:rPr>
            <w:rStyle w:val="Hyperlien"/>
            <w:rFonts w:ascii="&amp;quot" w:hAnsi="&amp;quot"/>
            <w:b/>
            <w:color w:val="4A6782"/>
            <w:sz w:val="20"/>
            <w:szCs w:val="20"/>
          </w:rPr>
          <w:t>DataOutputStream</w:t>
        </w:r>
      </w:hyperlink>
      <w:r w:rsidR="00933C82">
        <w:t xml:space="preserve"> </w:t>
      </w:r>
      <w:r>
        <w:t xml:space="preserve">est construit à partir d’un </w:t>
      </w:r>
      <w:hyperlink r:id="rId522" w:tooltip="class in java.io" w:history="1">
        <w:r w:rsidR="00C107AC" w:rsidRPr="00784B96">
          <w:rPr>
            <w:rStyle w:val="Hyperlien"/>
            <w:rFonts w:ascii="&amp;quot" w:hAnsi="&amp;quot"/>
            <w:b/>
            <w:color w:val="4A6782"/>
            <w:sz w:val="20"/>
            <w:szCs w:val="20"/>
          </w:rPr>
          <w:t>FileOutputStream</w:t>
        </w:r>
      </w:hyperlink>
      <w:r w:rsidR="00C107AC">
        <w:t xml:space="preserve"> </w:t>
      </w:r>
      <w:r>
        <w:t>avec l’instruction</w:t>
      </w:r>
      <w:r>
        <w:rPr>
          <w:rStyle w:val="Appelnotedebasdep"/>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 xml:space="preserve">new </w:t>
      </w:r>
      <w:proofErr w:type="gramStart"/>
      <w:r w:rsidRPr="00C50856">
        <w:rPr>
          <w:sz w:val="16"/>
          <w:highlight w:val="yellow"/>
          <w:lang w:val="en-CA"/>
        </w:rPr>
        <w:t>DataOutputStream(</w:t>
      </w:r>
      <w:proofErr w:type="gramEnd"/>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roofErr w:type="gramStart"/>
      <w:r w:rsidRPr="00C50856">
        <w:rPr>
          <w:sz w:val="16"/>
          <w:lang w:val="en-CA"/>
        </w:rPr>
        <w:t>);</w:t>
      </w:r>
      <w:proofErr w:type="gramEnd"/>
    </w:p>
    <w:p w14:paraId="002CC159" w14:textId="77777777" w:rsidR="007E66E1" w:rsidRDefault="007E66E1" w:rsidP="007E66E1">
      <w:pPr>
        <w:pStyle w:val="Corpsdetexte"/>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Corpsdetexte"/>
      </w:pPr>
    </w:p>
    <w:p w14:paraId="128E2A51" w14:textId="58449CBF" w:rsidR="007E66E1" w:rsidRDefault="007E66E1" w:rsidP="007E66E1">
      <w:pPr>
        <w:pStyle w:val="Corpsdetexte"/>
        <w:rPr>
          <w:i/>
        </w:rPr>
      </w:pPr>
      <w:r>
        <w:rPr>
          <w:b/>
        </w:rPr>
        <w:t>Exemple</w:t>
      </w:r>
      <w:r>
        <w:t xml:space="preserve">. Le programme suivant lit l’entier avec </w:t>
      </w:r>
      <w:hyperlink r:id="rId523" w:anchor="readInt--" w:history="1">
        <w:r w:rsidR="00997E21">
          <w:rPr>
            <w:rStyle w:val="Hyperlien"/>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547D02AE" w:rsidR="00780216" w:rsidRDefault="00000000" w:rsidP="007E66E1">
      <w:pPr>
        <w:pStyle w:val="Corpsdetexte"/>
      </w:pPr>
      <w:hyperlink r:id="rId524" w:history="1">
        <w:r w:rsidR="00F05CB0">
          <w:rPr>
            <w:rStyle w:val="Hyperlien"/>
            <w:rFonts w:ascii="Segoe UI" w:hAnsi="Segoe UI" w:cs="Segoe UI"/>
            <w:b/>
            <w:bCs/>
            <w:color w:val="0366D6"/>
          </w:rPr>
          <w:t>JavaPasAPas</w:t>
        </w:r>
      </w:hyperlink>
      <w:r w:rsidR="00F05CB0">
        <w:rPr>
          <w:rStyle w:val="separator"/>
          <w:rFonts w:ascii="Segoe UI" w:hAnsi="Segoe UI" w:cs="Segoe UI"/>
          <w:color w:val="586069"/>
        </w:rPr>
        <w:t>/</w:t>
      </w:r>
      <w:r w:rsidR="00C50856">
        <w:rPr>
          <w:rStyle w:val="lev"/>
          <w:rFonts w:ascii="Segoe UI" w:hAnsi="Segoe UI" w:cs="Segoe UI"/>
          <w:color w:val="24292E"/>
        </w:rPr>
        <w:t>chapitre_9/L</w:t>
      </w:r>
      <w:r w:rsidR="00F05CB0">
        <w:rPr>
          <w:rStyle w:val="lev"/>
          <w:rFonts w:ascii="Segoe UI" w:hAnsi="Segoe UI" w:cs="Segoe UI"/>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w:t>
      </w:r>
      <w:proofErr w:type="gramStart"/>
      <w:r w:rsidRPr="00C50856">
        <w:rPr>
          <w:color w:val="004A43"/>
          <w:lang w:val="en-CA" w:eastAsia="zh-CN"/>
        </w:rPr>
        <w:t>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proofErr w:type="gramEnd"/>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w:t>
      </w:r>
      <w:proofErr w:type="gramStart"/>
      <w:r w:rsidRPr="00C50856">
        <w:rPr>
          <w:color w:val="000000"/>
          <w:lang w:val="en-CA" w:eastAsia="zh-CN"/>
        </w:rPr>
        <w:t>main</w:t>
      </w:r>
      <w:r w:rsidRPr="00C50856">
        <w:rPr>
          <w:color w:val="808030"/>
          <w:lang w:val="en-CA" w:eastAsia="zh-CN"/>
        </w:rPr>
        <w:t>(</w:t>
      </w:r>
      <w:proofErr w:type="gramEnd"/>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w:t>
      </w:r>
      <w:proofErr w:type="gramStart"/>
      <w:r w:rsidRPr="00C50856">
        <w:rPr>
          <w:color w:val="000000"/>
          <w:lang w:val="en-CA" w:eastAsia="zh-CN"/>
        </w:rPr>
        <w:t>unFichier</w:t>
      </w:r>
      <w:r w:rsidRPr="00C50856">
        <w:rPr>
          <w:color w:val="800080"/>
          <w:lang w:val="en-CA" w:eastAsia="zh-CN"/>
        </w:rPr>
        <w:t>;</w:t>
      </w:r>
      <w:proofErr w:type="gramEnd"/>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proofErr w:type="gramStart"/>
      <w:r w:rsidRPr="00C50856">
        <w:rPr>
          <w:b/>
          <w:bCs/>
          <w:color w:val="BB7977"/>
          <w:lang w:val="en-CA" w:eastAsia="zh-CN"/>
        </w:rPr>
        <w:t>DataInputStream</w:t>
      </w:r>
      <w:r w:rsidRPr="00C50856">
        <w:rPr>
          <w:color w:val="808030"/>
          <w:lang w:val="en-CA" w:eastAsia="zh-CN"/>
        </w:rPr>
        <w:t>(</w:t>
      </w:r>
      <w:proofErr w:type="gramEnd"/>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proofErr w:type="gramStart"/>
      <w:r w:rsidRPr="00C50856">
        <w:rPr>
          <w:color w:val="BB7977"/>
          <w:lang w:eastAsia="zh-CN"/>
        </w:rPr>
        <w:t>int</w:t>
      </w:r>
      <w:proofErr w:type="gramEnd"/>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210" w:name="OLE_LINK25"/>
      <w:r w:rsidRPr="00D95704">
        <w:rPr>
          <w:color w:val="800080"/>
          <w:lang w:val="fr-FR" w:eastAsia="zh-CN"/>
        </w:rPr>
        <w:t>}</w:t>
      </w:r>
      <w:bookmarkEnd w:id="210"/>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Corpsdetexte"/>
      </w:pPr>
    </w:p>
    <w:p w14:paraId="6CCFED30" w14:textId="789577A2" w:rsidR="00726D4B" w:rsidRDefault="00726D4B" w:rsidP="007E66E1">
      <w:pPr>
        <w:pStyle w:val="Corpsdetexte"/>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Titre2"/>
      </w:pPr>
      <w:bookmarkStart w:id="211" w:name="_Toc16917471"/>
      <w:bookmarkStart w:id="212" w:name="_Toc44667612"/>
      <w:r>
        <w:t>Fichier texte</w:t>
      </w:r>
      <w:bookmarkEnd w:id="211"/>
      <w:bookmarkEnd w:id="212"/>
    </w:p>
    <w:p w14:paraId="64E53B7D" w14:textId="3DE6ABD8" w:rsidR="007E66E1" w:rsidRDefault="007E66E1" w:rsidP="007E66E1">
      <w:pPr>
        <w:pStyle w:val="Corpsdetexte"/>
      </w:pPr>
      <w:r>
        <w:t xml:space="preserve">Les classes abstraites </w:t>
      </w:r>
      <w:hyperlink r:id="rId525" w:tooltip="class in java.io" w:history="1">
        <w:r w:rsidR="009075BE" w:rsidRPr="00485C76">
          <w:rPr>
            <w:rStyle w:val="Hyperlien"/>
            <w:rFonts w:ascii="&amp;quot" w:hAnsi="&amp;quot"/>
            <w:b/>
            <w:color w:val="4A6782"/>
            <w:sz w:val="20"/>
            <w:szCs w:val="20"/>
          </w:rPr>
          <w:t>Reader</w:t>
        </w:r>
      </w:hyperlink>
      <w:r w:rsidR="009075BE">
        <w:t xml:space="preserve"> et </w:t>
      </w:r>
      <w:hyperlink r:id="rId526" w:tooltip="class in java.io" w:history="1">
        <w:r w:rsidR="009075BE" w:rsidRPr="00485C76">
          <w:rPr>
            <w:rStyle w:val="Hyperlien"/>
            <w:rFonts w:ascii="&amp;quot" w:hAnsi="&amp;quot"/>
            <w:b/>
            <w:color w:val="4A6782"/>
            <w:sz w:val="20"/>
            <w:szCs w:val="20"/>
          </w:rPr>
          <w:t>Writer</w:t>
        </w:r>
      </w:hyperlink>
      <w:r w:rsidR="009075BE">
        <w:t xml:space="preserve"> </w:t>
      </w:r>
      <w:r>
        <w:t xml:space="preserve">sont analogues aux classes </w:t>
      </w:r>
      <w:hyperlink r:id="rId527" w:tooltip="class in java.io" w:history="1">
        <w:hyperlink r:id="rId528" w:tooltip="class in java.io" w:history="1">
          <w:r>
            <w:rPr>
              <w:rStyle w:val="Hyperlien"/>
              <w:rFonts w:ascii="&amp;quot" w:hAnsi="&amp;quot"/>
              <w:b/>
              <w:bCs/>
              <w:color w:val="4A6782"/>
              <w:sz w:val="20"/>
            </w:rPr>
            <w:t>InputStream</w:t>
          </w:r>
        </w:hyperlink>
      </w:hyperlink>
      <w:r>
        <w:t xml:space="preserve"> et </w:t>
      </w:r>
      <w:hyperlink r:id="rId529" w:tooltip="class in java.io" w:history="1">
        <w:r>
          <w:rPr>
            <w:rStyle w:val="Hyperlien"/>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w:t>
      </w:r>
      <w:r>
        <w:lastRenderedPageBreak/>
        <w:t xml:space="preserve">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Corpsdetexte"/>
      </w:pPr>
    </w:p>
    <w:p w14:paraId="24E65B7C" w14:textId="77777777" w:rsidR="007E66E1" w:rsidRDefault="007E66E1" w:rsidP="007E66E1">
      <w:pPr>
        <w:pStyle w:val="Corpsdetexte"/>
        <w:rPr>
          <w:noProof/>
        </w:rPr>
      </w:pPr>
      <w:r>
        <w:rPr>
          <w:noProof/>
          <w:lang w:val="en-US" w:eastAsia="en-US"/>
        </w:rPr>
        <w:drawing>
          <wp:inline distT="0" distB="0" distL="0" distR="0" wp14:anchorId="76A6DF36" wp14:editId="7ACE236F">
            <wp:extent cx="6196330" cy="20358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96330" cy="2035810"/>
                    </a:xfrm>
                    <a:prstGeom prst="rect">
                      <a:avLst/>
                    </a:prstGeom>
                    <a:noFill/>
                    <a:ln>
                      <a:noFill/>
                    </a:ln>
                  </pic:spPr>
                </pic:pic>
              </a:graphicData>
            </a:graphic>
          </wp:inline>
        </w:drawing>
      </w:r>
    </w:p>
    <w:p w14:paraId="34506FCD" w14:textId="7B59B747" w:rsidR="007E66E1" w:rsidRDefault="007E66E1" w:rsidP="007E66E1">
      <w:pPr>
        <w:pStyle w:val="Lgende"/>
        <w:jc w:val="center"/>
        <w:rPr>
          <w:noProof/>
        </w:rPr>
      </w:pPr>
      <w:r>
        <w:t xml:space="preserve">Figure </w:t>
      </w:r>
      <w:r>
        <w:fldChar w:fldCharType="begin"/>
      </w:r>
      <w:r>
        <w:instrText xml:space="preserve"> SEQ Figure \* ARABIC </w:instrText>
      </w:r>
      <w:r>
        <w:fldChar w:fldCharType="separate"/>
      </w:r>
      <w:r w:rsidR="00CF67E3">
        <w:rPr>
          <w:noProof/>
        </w:rPr>
        <w:t>37</w:t>
      </w:r>
      <w:r>
        <w:fldChar w:fldCharType="end"/>
      </w:r>
      <w:r>
        <w:t>. Sous-hiérarchie des classes Writer.</w:t>
      </w:r>
    </w:p>
    <w:p w14:paraId="0CDDD774" w14:textId="77777777" w:rsidR="007E66E1" w:rsidRDefault="007E66E1" w:rsidP="007E66E1">
      <w:pPr>
        <w:pStyle w:val="Corpsdetexte"/>
        <w:rPr>
          <w:noProof/>
        </w:rPr>
      </w:pPr>
      <w:r>
        <w:rPr>
          <w:noProof/>
          <w:lang w:val="en-US" w:eastAsia="en-US"/>
        </w:rPr>
        <w:drawing>
          <wp:inline distT="0" distB="0" distL="0" distR="0" wp14:anchorId="51324D3D" wp14:editId="11C9F701">
            <wp:extent cx="5769610" cy="186563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69610" cy="1865630"/>
                    </a:xfrm>
                    <a:prstGeom prst="rect">
                      <a:avLst/>
                    </a:prstGeom>
                    <a:noFill/>
                    <a:ln>
                      <a:noFill/>
                    </a:ln>
                  </pic:spPr>
                </pic:pic>
              </a:graphicData>
            </a:graphic>
          </wp:inline>
        </w:drawing>
      </w:r>
    </w:p>
    <w:p w14:paraId="507340A6" w14:textId="0AEAB5E9" w:rsidR="007E66E1" w:rsidRDefault="007E66E1" w:rsidP="0084674A">
      <w:pPr>
        <w:pStyle w:val="Lgende"/>
        <w:jc w:val="center"/>
        <w:rPr>
          <w:noProof/>
        </w:rPr>
      </w:pPr>
      <w:r>
        <w:t xml:space="preserve">Figure </w:t>
      </w:r>
      <w:r>
        <w:fldChar w:fldCharType="begin"/>
      </w:r>
      <w:r>
        <w:instrText xml:space="preserve"> SEQ Figure \* ARABIC </w:instrText>
      </w:r>
      <w:r>
        <w:fldChar w:fldCharType="separate"/>
      </w:r>
      <w:r w:rsidR="00CF67E3">
        <w:rPr>
          <w:noProof/>
        </w:rPr>
        <w:t>38</w:t>
      </w:r>
      <w:r>
        <w:fldChar w:fldCharType="end"/>
      </w:r>
      <w:r>
        <w:t xml:space="preserve">. Sous-hiérarchie des classes </w:t>
      </w:r>
      <w:r>
        <w:rPr>
          <w:i/>
        </w:rPr>
        <w:t>Reader</w:t>
      </w:r>
      <w:r>
        <w:t>.</w:t>
      </w:r>
    </w:p>
    <w:p w14:paraId="708411BE" w14:textId="7FD97079" w:rsidR="007E66E1" w:rsidRDefault="007E66E1" w:rsidP="007E66E1">
      <w:pPr>
        <w:pStyle w:val="Corpsdetexte"/>
      </w:pPr>
      <w:r>
        <w:rPr>
          <w:b/>
        </w:rPr>
        <w:t>Exemple</w:t>
      </w:r>
      <w:r>
        <w:t>. L’exemple suivant écrit une chaîne de caractère qui représente un entier</w:t>
      </w:r>
      <w:r w:rsidR="000D1A3B">
        <w:t xml:space="preserve"> dans un fichier</w:t>
      </w:r>
      <w:r>
        <w:t>.</w:t>
      </w:r>
    </w:p>
    <w:p w14:paraId="53BCCAF7" w14:textId="0E34B960" w:rsidR="00FE7A10" w:rsidRDefault="00000000" w:rsidP="007E66E1">
      <w:pPr>
        <w:pStyle w:val="Corpsdetexte"/>
      </w:pPr>
      <w:hyperlink r:id="rId532" w:history="1">
        <w:r w:rsidR="0034240F">
          <w:rPr>
            <w:rStyle w:val="Hyperlien"/>
            <w:rFonts w:ascii="Segoe UI" w:hAnsi="Segoe UI" w:cs="Segoe UI"/>
            <w:b/>
            <w:bCs/>
            <w:color w:val="0366D6"/>
          </w:rPr>
          <w:t>JavaPasAPas</w:t>
        </w:r>
      </w:hyperlink>
      <w:r w:rsidR="0034240F">
        <w:rPr>
          <w:rStyle w:val="separator"/>
          <w:rFonts w:ascii="Segoe UI" w:hAnsi="Segoe UI" w:cs="Segoe UI"/>
          <w:color w:val="586069"/>
        </w:rPr>
        <w:t>/</w:t>
      </w:r>
      <w:r w:rsidR="008C15F5">
        <w:rPr>
          <w:rStyle w:val="lev"/>
          <w:rFonts w:ascii="Segoe UI" w:hAnsi="Segoe UI" w:cs="Segoe UI"/>
          <w:color w:val="24292E"/>
        </w:rPr>
        <w:t>chapitre_9/E</w:t>
      </w:r>
      <w:r w:rsidR="0034240F">
        <w:rPr>
          <w:rStyle w:val="lev"/>
          <w:rFonts w:ascii="Segoe UI" w:hAnsi="Segoe UI" w:cs="Segoe UI"/>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proofErr w:type="gramStart"/>
      <w:r w:rsidRPr="008C15F5">
        <w:rPr>
          <w:lang w:eastAsia="zh-CN"/>
        </w:rPr>
        <w:t>sous</w:t>
      </w:r>
      <w:proofErr w:type="gramEnd"/>
      <w:r w:rsidRPr="008C15F5">
        <w:rPr>
          <w:lang w:eastAsia="zh-CN"/>
        </w:rPr>
        <w:t xml:space="preserve">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w:t>
      </w:r>
      <w:proofErr w:type="gramStart"/>
      <w:r w:rsidRPr="009A50DE">
        <w:rPr>
          <w:color w:val="000000"/>
          <w:lang w:val="en-CA" w:eastAsia="zh-CN"/>
        </w:rPr>
        <w:t>unFichier</w:t>
      </w:r>
      <w:r w:rsidRPr="009A50DE">
        <w:rPr>
          <w:color w:val="800080"/>
          <w:lang w:val="en-CA" w:eastAsia="zh-CN"/>
        </w:rPr>
        <w:t>;</w:t>
      </w:r>
      <w:proofErr w:type="gramEnd"/>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proofErr w:type="gramStart"/>
      <w:r w:rsidRPr="009A50DE">
        <w:rPr>
          <w:color w:val="808030"/>
          <w:lang w:val="en-CA" w:eastAsia="zh-CN"/>
        </w:rPr>
        <w:t>)</w:t>
      </w:r>
      <w:r w:rsidRPr="009A50DE">
        <w:rPr>
          <w:color w:val="800080"/>
          <w:lang w:val="en-CA" w:eastAsia="zh-CN"/>
        </w:rPr>
        <w:t>;</w:t>
      </w:r>
      <w:proofErr w:type="gramEnd"/>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proofErr w:type="gramStart"/>
      <w:r w:rsidRPr="009A50DE">
        <w:rPr>
          <w:color w:val="808030"/>
          <w:lang w:val="en-CA" w:eastAsia="zh-CN"/>
        </w:rPr>
        <w:t>)</w:t>
      </w:r>
      <w:r w:rsidRPr="009A50DE">
        <w:rPr>
          <w:color w:val="800080"/>
          <w:lang w:val="en-CA" w:eastAsia="zh-CN"/>
        </w:rPr>
        <w:t>;</w:t>
      </w:r>
      <w:proofErr w:type="gramEnd"/>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proofErr w:type="gramStart"/>
      <w:r w:rsidRPr="009A50DE">
        <w:rPr>
          <w:color w:val="808030"/>
          <w:lang w:val="en-CA" w:eastAsia="zh-CN"/>
        </w:rPr>
        <w:t>)</w:t>
      </w:r>
      <w:r w:rsidRPr="009A50DE">
        <w:rPr>
          <w:color w:val="800080"/>
          <w:lang w:val="en-CA" w:eastAsia="zh-CN"/>
        </w:rPr>
        <w:t>;</w:t>
      </w:r>
      <w:proofErr w:type="gramEnd"/>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Corpsdetexte"/>
      </w:pPr>
    </w:p>
    <w:p w14:paraId="67FFFD39" w14:textId="20C86A1C" w:rsidR="007E66E1" w:rsidRDefault="007E66E1" w:rsidP="007E66E1">
      <w:pPr>
        <w:pStyle w:val="Corpsdetexte"/>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Corpsdetexte"/>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33">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17A71BE3" w:rsidR="007E66E1" w:rsidRDefault="007E66E1" w:rsidP="007E66E1">
      <w:pPr>
        <w:pStyle w:val="Corpsdetexte"/>
      </w:pPr>
      <w:r>
        <w:rPr>
          <w:noProof/>
        </w:rPr>
        <w:t>Le même effet est obtenu par le programme suivant qui utilise plutôt un</w:t>
      </w:r>
      <w:r w:rsidR="00B32122">
        <w:t xml:space="preserve"> </w:t>
      </w:r>
      <w:hyperlink r:id="rId534"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proofErr w:type="gramStart"/>
      <w:r w:rsidR="0058076F">
        <w:rPr>
          <w:i/>
        </w:rPr>
        <w:t>print</w:t>
      </w:r>
      <w:r w:rsidR="0058076F">
        <w:t>(</w:t>
      </w:r>
      <w:proofErr w:type="gramEnd"/>
      <w:r w:rsidR="0058076F">
        <w:t>) accepte tous les types de base.</w:t>
      </w:r>
    </w:p>
    <w:p w14:paraId="00E5952E" w14:textId="4DCCBB85" w:rsidR="0034240F" w:rsidRDefault="0034240F" w:rsidP="007E66E1">
      <w:pPr>
        <w:pStyle w:val="Corpsdetexte"/>
        <w:rPr>
          <w:noProof/>
        </w:rPr>
      </w:pPr>
      <w:r w:rsidRPr="0034240F">
        <w:rPr>
          <w:b/>
          <w:noProof/>
        </w:rPr>
        <w:t>Exemple</w:t>
      </w:r>
      <w:r>
        <w:rPr>
          <w:noProof/>
        </w:rPr>
        <w:t>.</w:t>
      </w:r>
    </w:p>
    <w:p w14:paraId="4242B342" w14:textId="26E8AB1F" w:rsidR="0034240F" w:rsidRDefault="00000000" w:rsidP="007E66E1">
      <w:pPr>
        <w:pStyle w:val="Corpsdetexte"/>
        <w:rPr>
          <w:noProof/>
        </w:rPr>
      </w:pPr>
      <w:hyperlink r:id="rId535" w:history="1">
        <w:r w:rsidR="0057755D">
          <w:rPr>
            <w:rStyle w:val="Hyperlien"/>
            <w:rFonts w:ascii="Segoe UI" w:hAnsi="Segoe UI" w:cs="Segoe UI"/>
            <w:b/>
            <w:bCs/>
            <w:color w:val="0366D6"/>
          </w:rPr>
          <w:t>JavaPasAPas</w:t>
        </w:r>
      </w:hyperlink>
      <w:r w:rsidR="0057755D">
        <w:rPr>
          <w:rStyle w:val="separator"/>
          <w:rFonts w:ascii="Segoe UI" w:hAnsi="Segoe UI" w:cs="Segoe UI"/>
          <w:color w:val="586069"/>
        </w:rPr>
        <w:t>/</w:t>
      </w:r>
      <w:r w:rsidR="008C15F5">
        <w:rPr>
          <w:rStyle w:val="lev"/>
          <w:rFonts w:ascii="Segoe UI" w:hAnsi="Segoe UI" w:cs="Segoe UI"/>
          <w:color w:val="24292E"/>
        </w:rPr>
        <w:t>chapitre_9/E</w:t>
      </w:r>
      <w:r w:rsidR="0057755D">
        <w:rPr>
          <w:rStyle w:val="lev"/>
          <w:rFonts w:ascii="Segoe UI" w:hAnsi="Segoe UI" w:cs="Segoe UI"/>
          <w:color w:val="24292E"/>
        </w:rPr>
        <w:t>crireEntierTextePrintWriter.java</w:t>
      </w:r>
    </w:p>
    <w:p w14:paraId="37295CDB" w14:textId="77777777" w:rsidR="008C15F5" w:rsidRPr="008C15F5" w:rsidRDefault="008C15F5" w:rsidP="008C15F5">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proofErr w:type="gramStart"/>
      <w:r w:rsidRPr="008C15F5">
        <w:rPr>
          <w:lang w:eastAsia="zh-CN"/>
        </w:rPr>
        <w:t>sous</w:t>
      </w:r>
      <w:proofErr w:type="gramEnd"/>
      <w:r w:rsidRPr="008C15F5">
        <w:rPr>
          <w:lang w:eastAsia="zh-CN"/>
        </w:rPr>
        <w:t xml:space="preserve">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2DA7F806" w14:textId="77777777" w:rsidR="008C15F5" w:rsidRPr="009A50DE" w:rsidRDefault="008C15F5" w:rsidP="008C15F5">
      <w:pPr>
        <w:pStyle w:val="Code"/>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w:t>
      </w:r>
      <w:proofErr w:type="gramStart"/>
      <w:r w:rsidRPr="008C15F5">
        <w:rPr>
          <w:color w:val="000000"/>
          <w:lang w:val="en-CA" w:eastAsia="zh-CN"/>
        </w:rPr>
        <w:t>main</w:t>
      </w:r>
      <w:r w:rsidRPr="008C15F5">
        <w:rPr>
          <w:color w:val="808030"/>
          <w:lang w:val="en-CA" w:eastAsia="zh-CN"/>
        </w:rPr>
        <w:t>(</w:t>
      </w:r>
      <w:proofErr w:type="gramEnd"/>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w:t>
      </w:r>
      <w:proofErr w:type="gramStart"/>
      <w:r w:rsidRPr="008C15F5">
        <w:rPr>
          <w:color w:val="000000"/>
          <w:lang w:val="en-CA" w:eastAsia="zh-CN"/>
        </w:rPr>
        <w:t>unFichier</w:t>
      </w:r>
      <w:r w:rsidRPr="008C15F5">
        <w:rPr>
          <w:color w:val="800080"/>
          <w:lang w:val="en-CA" w:eastAsia="zh-CN"/>
        </w:rPr>
        <w:t>;</w:t>
      </w:r>
      <w:proofErr w:type="gramEnd"/>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w:t>
      </w:r>
      <w:proofErr w:type="gramStart"/>
      <w:r w:rsidRPr="008C15F5">
        <w:rPr>
          <w:color w:val="000000"/>
          <w:lang w:val="en-CA" w:eastAsia="zh-CN"/>
        </w:rPr>
        <w:t>unPrintWriter</w:t>
      </w:r>
      <w:r w:rsidRPr="008C15F5">
        <w:rPr>
          <w:color w:val="800080"/>
          <w:lang w:val="en-CA" w:eastAsia="zh-CN"/>
        </w:rPr>
        <w:t>;</w:t>
      </w:r>
      <w:proofErr w:type="gramEnd"/>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proofErr w:type="gramStart"/>
      <w:r w:rsidRPr="008C15F5">
        <w:rPr>
          <w:color w:val="808030"/>
          <w:lang w:val="en-CA" w:eastAsia="zh-CN"/>
        </w:rPr>
        <w:t>)</w:t>
      </w:r>
      <w:r w:rsidRPr="008C15F5">
        <w:rPr>
          <w:color w:val="800080"/>
          <w:lang w:val="en-CA" w:eastAsia="zh-CN"/>
        </w:rPr>
        <w:t>;</w:t>
      </w:r>
      <w:proofErr w:type="gramEnd"/>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proofErr w:type="gramStart"/>
      <w:r w:rsidRPr="008C15F5">
        <w:rPr>
          <w:color w:val="808030"/>
          <w:lang w:val="en-CA" w:eastAsia="zh-CN"/>
        </w:rPr>
        <w:t>)</w:t>
      </w:r>
      <w:r w:rsidRPr="008C15F5">
        <w:rPr>
          <w:color w:val="800080"/>
          <w:lang w:val="en-CA" w:eastAsia="zh-CN"/>
        </w:rPr>
        <w:t>;</w:t>
      </w:r>
      <w:proofErr w:type="gramEnd"/>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proofErr w:type="gramStart"/>
      <w:r w:rsidRPr="008C15F5">
        <w:rPr>
          <w:color w:val="808030"/>
          <w:lang w:val="en-CA" w:eastAsia="zh-CN"/>
        </w:rPr>
        <w:t>)</w:t>
      </w:r>
      <w:r w:rsidRPr="008C15F5">
        <w:rPr>
          <w:color w:val="800080"/>
          <w:lang w:val="en-CA" w:eastAsia="zh-CN"/>
        </w:rPr>
        <w:t>;</w:t>
      </w:r>
      <w:proofErr w:type="gramEnd"/>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proofErr w:type="gramStart"/>
      <w:r w:rsidRPr="008C15F5">
        <w:rPr>
          <w:color w:val="808030"/>
          <w:lang w:val="en-CA" w:eastAsia="zh-CN"/>
        </w:rPr>
        <w:t>)</w:t>
      </w:r>
      <w:r w:rsidRPr="008C15F5">
        <w:rPr>
          <w:color w:val="800080"/>
          <w:lang w:val="en-CA" w:eastAsia="zh-CN"/>
        </w:rPr>
        <w:t>;</w:t>
      </w:r>
      <w:proofErr w:type="gramEnd"/>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proofErr w:type="gramStart"/>
      <w:r w:rsidRPr="008C15F5">
        <w:rPr>
          <w:color w:val="808030"/>
          <w:lang w:val="en-CA" w:eastAsia="zh-CN"/>
        </w:rPr>
        <w:t>)</w:t>
      </w:r>
      <w:r w:rsidRPr="008C15F5">
        <w:rPr>
          <w:color w:val="800080"/>
          <w:lang w:val="en-CA" w:eastAsia="zh-CN"/>
        </w:rPr>
        <w:t>;</w:t>
      </w:r>
      <w:proofErr w:type="gramEnd"/>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w:t>
      </w:r>
      <w:proofErr w:type="gramStart"/>
      <w:r w:rsidRPr="008C15F5">
        <w:rPr>
          <w:color w:val="000000"/>
          <w:lang w:val="en-CA" w:eastAsia="zh-CN"/>
        </w:rPr>
        <w:t>e</w:t>
      </w:r>
      <w:r w:rsidRPr="008C15F5">
        <w:rPr>
          <w:color w:val="808030"/>
          <w:lang w:val="en-CA" w:eastAsia="zh-CN"/>
        </w:rPr>
        <w:t>.</w:t>
      </w:r>
      <w:r w:rsidRPr="008C15F5">
        <w:rPr>
          <w:color w:val="000000"/>
          <w:lang w:val="en-CA" w:eastAsia="zh-CN"/>
        </w:rPr>
        <w:t>toString</w:t>
      </w:r>
      <w:proofErr w:type="gramEnd"/>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Lgende"/>
        <w:jc w:val="center"/>
      </w:pPr>
    </w:p>
    <w:p w14:paraId="3EBF68D1" w14:textId="77777777" w:rsidR="002E03AE" w:rsidRDefault="00000000" w:rsidP="007E66E1">
      <w:pPr>
        <w:pStyle w:val="Corpsdetexte"/>
        <w:pBdr>
          <w:top w:val="single" w:sz="4" w:space="1" w:color="auto"/>
          <w:left w:val="single" w:sz="4" w:space="4" w:color="auto"/>
          <w:bottom w:val="single" w:sz="4" w:space="1" w:color="auto"/>
          <w:right w:val="single" w:sz="4" w:space="4" w:color="auto"/>
        </w:pBdr>
      </w:pPr>
      <w:hyperlink r:id="rId536" w:tooltip="class in java.io" w:history="1">
        <w:r w:rsidR="002E03AE">
          <w:rPr>
            <w:rStyle w:val="Hyperlien"/>
            <w:rFonts w:ascii="&amp;quot" w:hAnsi="&amp;quot"/>
            <w:b/>
            <w:bCs/>
            <w:color w:val="4A6782"/>
            <w:sz w:val="21"/>
            <w:szCs w:val="21"/>
          </w:rPr>
          <w:t>PrintStream</w:t>
        </w:r>
      </w:hyperlink>
      <w:r w:rsidR="002E03AE">
        <w:t xml:space="preserve"> </w:t>
      </w:r>
    </w:p>
    <w:p w14:paraId="59A99973" w14:textId="3E182139" w:rsidR="007E66E1" w:rsidRDefault="007E66E1" w:rsidP="007E66E1">
      <w:pPr>
        <w:pStyle w:val="Corpsdetexte"/>
        <w:pBdr>
          <w:top w:val="single" w:sz="4" w:space="1" w:color="auto"/>
          <w:left w:val="single" w:sz="4" w:space="4" w:color="auto"/>
          <w:bottom w:val="single" w:sz="4" w:space="1" w:color="auto"/>
          <w:right w:val="single" w:sz="4" w:space="4" w:color="auto"/>
        </w:pBdr>
      </w:pPr>
      <w:r>
        <w:lastRenderedPageBreak/>
        <w:t xml:space="preserve">La classe </w:t>
      </w:r>
      <w:hyperlink r:id="rId537" w:tooltip="class in java.io" w:history="1">
        <w:r w:rsidR="000E311B">
          <w:rPr>
            <w:rStyle w:val="Hyperlien"/>
            <w:rFonts w:ascii="&amp;quot" w:hAnsi="&amp;quot"/>
            <w:b/>
            <w:bCs/>
            <w:color w:val="4A6782"/>
            <w:sz w:val="21"/>
            <w:szCs w:val="21"/>
          </w:rPr>
          <w:t>PrintStream</w:t>
        </w:r>
      </w:hyperlink>
      <w:r w:rsidR="000E311B">
        <w:t xml:space="preserve"> </w:t>
      </w:r>
      <w:r>
        <w:t xml:space="preserve">permet aussi de faire un </w:t>
      </w:r>
      <w:proofErr w:type="gramStart"/>
      <w:r>
        <w:rPr>
          <w:i/>
        </w:rPr>
        <w:t>print</w:t>
      </w:r>
      <w:r>
        <w:t xml:space="preserve">  des</w:t>
      </w:r>
      <w:proofErr w:type="gramEnd"/>
      <w:r>
        <w:t xml:space="preserve"> types de base. Pour des raisons historiques, les objets prédéfinis </w:t>
      </w:r>
      <w:r>
        <w:rPr>
          <w:i/>
        </w:rPr>
        <w:t>System.out</w:t>
      </w:r>
      <w:r>
        <w:t xml:space="preserve"> (sortie standard, habituellement l’écran) et </w:t>
      </w:r>
      <w:r>
        <w:rPr>
          <w:i/>
        </w:rPr>
        <w:t>System.err</w:t>
      </w:r>
      <w:r>
        <w:t xml:space="preserve"> sont des </w:t>
      </w:r>
      <w:hyperlink r:id="rId538" w:tooltip="class in java.io" w:history="1">
        <w:r w:rsidR="000E311B">
          <w:rPr>
            <w:rStyle w:val="Hyperlien"/>
            <w:rFonts w:ascii="&amp;quot" w:hAnsi="&amp;quot"/>
            <w:b/>
            <w:bCs/>
            <w:color w:val="4A6782"/>
            <w:sz w:val="21"/>
            <w:szCs w:val="21"/>
          </w:rPr>
          <w:t>PrintStream</w:t>
        </w:r>
      </w:hyperlink>
      <w:r>
        <w:t xml:space="preserve"> plutôt que des </w:t>
      </w:r>
      <w:hyperlink r:id="rId539" w:tooltip="class in java.io" w:history="1">
        <w:r w:rsidR="00B32122">
          <w:rPr>
            <w:rStyle w:val="typenamelink"/>
            <w:rFonts w:ascii="&amp;quot" w:hAnsi="&amp;quot"/>
            <w:b/>
            <w:bCs/>
            <w:color w:val="4A6782"/>
            <w:sz w:val="21"/>
            <w:szCs w:val="21"/>
          </w:rPr>
          <w:t>PrintWriter</w:t>
        </w:r>
      </w:hyperlink>
      <w:r>
        <w:t>.</w:t>
      </w:r>
    </w:p>
    <w:p w14:paraId="5A70A78B" w14:textId="460B5644" w:rsidR="007E66E1" w:rsidRDefault="007E66E1" w:rsidP="007E66E1">
      <w:pPr>
        <w:pStyle w:val="Corpsdetexte"/>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40" w:tooltip="class in java.lang" w:history="1">
        <w:r w:rsidR="00824AA6">
          <w:rPr>
            <w:rStyle w:val="typenamelink"/>
            <w:rFonts w:ascii="&amp;quot" w:hAnsi="&amp;quot"/>
            <w:b/>
            <w:bCs/>
            <w:color w:val="4A6782"/>
            <w:sz w:val="21"/>
            <w:szCs w:val="21"/>
          </w:rPr>
          <w:t>Integer</w:t>
        </w:r>
      </w:hyperlink>
      <w:r>
        <w:rPr>
          <w:i/>
        </w:rPr>
        <w:t>.</w:t>
      </w:r>
      <w:hyperlink r:id="rId541" w:anchor="parseInt-java.lang.String-" w:history="1">
        <w:r w:rsidR="005F6745">
          <w:rPr>
            <w:rStyle w:val="Hyperlien"/>
            <w:rFonts w:ascii="&amp;quot" w:hAnsi="&amp;quot" w:cs="Courier New"/>
            <w:b/>
            <w:bCs/>
            <w:color w:val="4A6782"/>
            <w:sz w:val="21"/>
            <w:szCs w:val="21"/>
          </w:rPr>
          <w:t>parseInt</w:t>
        </w:r>
      </w:hyperlink>
      <w:r w:rsidR="005F6745">
        <w:rPr>
          <w:rStyle w:val="CodeHTML"/>
          <w:rFonts w:ascii="&amp;quot" w:hAnsi="&amp;quot"/>
          <w:color w:val="353833"/>
          <w:sz w:val="21"/>
          <w:szCs w:val="21"/>
        </w:rPr>
        <w:t>(</w:t>
      </w:r>
      <w:hyperlink r:id="rId542" w:tooltip="class in java.lang" w:history="1">
        <w:r w:rsidR="005F6745">
          <w:rPr>
            <w:rStyle w:val="Hyperlien"/>
            <w:rFonts w:ascii="&amp;quot" w:hAnsi="&amp;quot" w:cs="Courier New"/>
            <w:b/>
            <w:bCs/>
            <w:color w:val="4A6782"/>
            <w:sz w:val="21"/>
            <w:szCs w:val="21"/>
          </w:rPr>
          <w:t>String</w:t>
        </w:r>
      </w:hyperlink>
      <w:r w:rsidR="005F6745">
        <w:rPr>
          <w:rStyle w:val="CodeHTML"/>
          <w:rFonts w:ascii="&amp;quot" w:hAnsi="&amp;quot"/>
          <w:color w:val="353833"/>
          <w:sz w:val="21"/>
          <w:szCs w:val="21"/>
        </w:rPr>
        <w:t> s)</w:t>
      </w:r>
      <w:r>
        <w:t>.</w:t>
      </w:r>
    </w:p>
    <w:p w14:paraId="3BF95881" w14:textId="370582E9" w:rsidR="0057755D" w:rsidRDefault="00000000" w:rsidP="007E66E1">
      <w:pPr>
        <w:pStyle w:val="Corpsdetexte"/>
      </w:pPr>
      <w:hyperlink r:id="rId543" w:history="1">
        <w:r w:rsidR="006D257B">
          <w:rPr>
            <w:rStyle w:val="Hyperlien"/>
            <w:rFonts w:ascii="Segoe UI" w:hAnsi="Segoe UI" w:cs="Segoe UI"/>
            <w:b/>
            <w:bCs/>
            <w:color w:val="0366D6"/>
          </w:rPr>
          <w:t>JavaPasAPas</w:t>
        </w:r>
      </w:hyperlink>
      <w:r w:rsidR="006D257B">
        <w:rPr>
          <w:rStyle w:val="separator"/>
          <w:rFonts w:ascii="Segoe UI" w:hAnsi="Segoe UI" w:cs="Segoe UI"/>
          <w:color w:val="586069"/>
        </w:rPr>
        <w:t>/</w:t>
      </w:r>
      <w:r w:rsidR="00233E8F">
        <w:rPr>
          <w:rStyle w:val="lev"/>
          <w:rFonts w:ascii="Segoe UI" w:hAnsi="Segoe UI" w:cs="Segoe UI"/>
          <w:color w:val="24292E"/>
        </w:rPr>
        <w:t>chapitre_9/L</w:t>
      </w:r>
      <w:r w:rsidR="006D257B">
        <w:rPr>
          <w:rStyle w:val="lev"/>
          <w:rFonts w:ascii="Segoe UI" w:hAnsi="Segoe UI" w:cs="Segoe UI"/>
          <w:color w:val="24292E"/>
        </w:rPr>
        <w:t>ireEntierTexte.java</w:t>
      </w:r>
    </w:p>
    <w:p w14:paraId="1C1EB560" w14:textId="77777777" w:rsidR="00233E8F" w:rsidRPr="00233E8F" w:rsidRDefault="00233E8F" w:rsidP="00233E8F">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233E8F">
      <w:pPr>
        <w:pStyle w:val="Code"/>
        <w:rPr>
          <w:color w:val="000000"/>
          <w:lang w:eastAsia="zh-CN"/>
        </w:rPr>
      </w:pPr>
    </w:p>
    <w:p w14:paraId="43B60C15"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39FA64D6" w14:textId="77777777" w:rsidR="00233E8F" w:rsidRPr="009A50DE" w:rsidRDefault="00233E8F" w:rsidP="00233E8F">
      <w:pPr>
        <w:pStyle w:val="Code"/>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w:t>
      </w:r>
      <w:proofErr w:type="gramStart"/>
      <w:r w:rsidRPr="00233E8F">
        <w:rPr>
          <w:color w:val="000000"/>
          <w:lang w:val="en-CA" w:eastAsia="zh-CN"/>
        </w:rPr>
        <w:t>unFichier</w:t>
      </w:r>
      <w:r w:rsidRPr="00233E8F">
        <w:rPr>
          <w:color w:val="800080"/>
          <w:lang w:val="en-CA" w:eastAsia="zh-CN"/>
        </w:rPr>
        <w:t>;</w:t>
      </w:r>
      <w:proofErr w:type="gramEnd"/>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proofErr w:type="gramStart"/>
      <w:r w:rsidRPr="00233E8F">
        <w:rPr>
          <w:color w:val="BB7977"/>
          <w:lang w:val="en-CA" w:eastAsia="zh-CN"/>
        </w:rPr>
        <w:t>char</w:t>
      </w:r>
      <w:r w:rsidRPr="00233E8F">
        <w:rPr>
          <w:color w:val="808030"/>
          <w:lang w:val="en-CA" w:eastAsia="zh-CN"/>
        </w:rPr>
        <w:t>[</w:t>
      </w:r>
      <w:proofErr w:type="gramEnd"/>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proofErr w:type="gramStart"/>
      <w:r w:rsidRPr="00233E8F">
        <w:rPr>
          <w:color w:val="808030"/>
          <w:lang w:val="en-CA" w:eastAsia="zh-CN"/>
        </w:rPr>
        <w:t>)</w:t>
      </w:r>
      <w:r w:rsidRPr="00233E8F">
        <w:rPr>
          <w:color w:val="800080"/>
          <w:lang w:val="en-CA" w:eastAsia="zh-CN"/>
        </w:rPr>
        <w:t>;</w:t>
      </w:r>
      <w:proofErr w:type="gramEnd"/>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proofErr w:type="gramStart"/>
      <w:r w:rsidRPr="00233E8F">
        <w:rPr>
          <w:color w:val="808030"/>
          <w:lang w:val="en-CA" w:eastAsia="zh-CN"/>
        </w:rPr>
        <w:t>)</w:t>
      </w:r>
      <w:r w:rsidRPr="00233E8F">
        <w:rPr>
          <w:color w:val="800080"/>
          <w:lang w:val="en-CA" w:eastAsia="zh-CN"/>
        </w:rPr>
        <w:t>;</w:t>
      </w:r>
      <w:proofErr w:type="gramEnd"/>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proofErr w:type="gramStart"/>
      <w:r w:rsidRPr="00233E8F">
        <w:rPr>
          <w:b/>
          <w:bCs/>
          <w:color w:val="BB7977"/>
          <w:lang w:val="en-CA" w:eastAsia="zh-CN"/>
        </w:rPr>
        <w:t>String</w:t>
      </w:r>
      <w:r w:rsidRPr="00233E8F">
        <w:rPr>
          <w:color w:val="808030"/>
          <w:lang w:val="en-CA" w:eastAsia="zh-CN"/>
        </w:rPr>
        <w:t>(</w:t>
      </w:r>
      <w:proofErr w:type="gramEnd"/>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proofErr w:type="gramStart"/>
      <w:r w:rsidRPr="00233E8F">
        <w:rPr>
          <w:color w:val="808030"/>
          <w:lang w:val="fr-FR" w:eastAsia="zh-CN"/>
        </w:rPr>
        <w:t>)</w:t>
      </w:r>
      <w:r w:rsidRPr="00233E8F">
        <w:rPr>
          <w:color w:val="800080"/>
          <w:lang w:val="fr-FR" w:eastAsia="zh-CN"/>
        </w:rPr>
        <w:t>;</w:t>
      </w:r>
      <w:proofErr w:type="gramEnd"/>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proofErr w:type="gramStart"/>
      <w:r w:rsidRPr="00233E8F">
        <w:rPr>
          <w:color w:val="808030"/>
          <w:lang w:val="fr-FR" w:eastAsia="zh-CN"/>
        </w:rPr>
        <w:t>)</w:t>
      </w:r>
      <w:r w:rsidRPr="00233E8F">
        <w:rPr>
          <w:color w:val="800080"/>
          <w:lang w:val="fr-FR" w:eastAsia="zh-CN"/>
        </w:rPr>
        <w:t>;</w:t>
      </w:r>
      <w:proofErr w:type="gramEnd"/>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Corpsdetexte"/>
      </w:pPr>
    </w:p>
    <w:p w14:paraId="19F49F9E" w14:textId="0AF91341" w:rsidR="007E66E1" w:rsidRDefault="007E66E1" w:rsidP="007E66E1">
      <w:pPr>
        <w:pStyle w:val="Corpsdetexte"/>
      </w:pPr>
      <w:r>
        <w:t xml:space="preserve">Une difficulté importante de la lecture de données sous forme de texte est que la taille de la donnée à lire n’est pas toujours connue à l’avance et peut être variable. Dans l’appel à </w:t>
      </w:r>
      <w:hyperlink r:id="rId544" w:anchor="read-char:A-int-int-" w:history="1">
        <w:r w:rsidR="001B1DE7" w:rsidRPr="001B1DE7">
          <w:rPr>
            <w:rStyle w:val="Hyperlien"/>
            <w:rFonts w:ascii="&amp;quot" w:hAnsi="&amp;quot"/>
            <w:b/>
            <w:bCs/>
            <w:color w:val="4A6782"/>
            <w:sz w:val="20"/>
            <w:szCs w:val="20"/>
          </w:rPr>
          <w:t>read</w:t>
        </w:r>
      </w:hyperlink>
      <w:r w:rsidR="001B1DE7" w:rsidRPr="001B1DE7">
        <w:rPr>
          <w:rFonts w:ascii="DejaVu Sans Mono" w:hAnsi="DejaVu Sans Mono"/>
          <w:color w:val="353833"/>
          <w:sz w:val="20"/>
          <w:szCs w:val="20"/>
        </w:rPr>
        <w:t>(</w:t>
      </w:r>
      <w:proofErr w:type="gramStart"/>
      <w:r w:rsidR="001B1DE7" w:rsidRPr="001B1DE7">
        <w:rPr>
          <w:rFonts w:ascii="DejaVu Sans Mono" w:hAnsi="DejaVu Sans Mono"/>
          <w:color w:val="353833"/>
          <w:sz w:val="20"/>
          <w:szCs w:val="20"/>
        </w:rPr>
        <w:t>char[</w:t>
      </w:r>
      <w:proofErr w:type="gramEnd"/>
      <w:r w:rsidR="001B1DE7" w:rsidRPr="001B1DE7">
        <w:rPr>
          <w:rFonts w:ascii="DejaVu Sans Mono" w:hAnsi="DejaVu Sans Mono"/>
          <w:color w:val="353833"/>
          <w:sz w:val="20"/>
          <w:szCs w:val="20"/>
        </w:rPr>
        <w:t>]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roofErr w:type="gramStart"/>
      <w:r>
        <w:t>);</w:t>
      </w:r>
      <w:proofErr w:type="gramEnd"/>
    </w:p>
    <w:p w14:paraId="70895D8F" w14:textId="77777777" w:rsidR="007E66E1" w:rsidRDefault="007E66E1" w:rsidP="007E66E1">
      <w:pPr>
        <w:pStyle w:val="Corpsdetexte"/>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Titre3"/>
      </w:pPr>
      <w:bookmarkStart w:id="213" w:name="_Toc16917472"/>
      <w:bookmarkStart w:id="214" w:name="_Toc44667613"/>
      <w:r>
        <w:t>Représentation interne des caractères et traitement des fins de ligne</w:t>
      </w:r>
      <w:bookmarkEnd w:id="213"/>
      <w:bookmarkEnd w:id="214"/>
    </w:p>
    <w:p w14:paraId="3AD06BE6" w14:textId="77777777" w:rsidR="007E66E1" w:rsidRDefault="007E66E1" w:rsidP="007E66E1">
      <w:pPr>
        <w:pStyle w:val="Corpsdetexte"/>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7E66E1">
      <w:pPr>
        <w:pStyle w:val="Corpsdetexte"/>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45">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Corpsdetexte"/>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Corpsdetexte"/>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Corpsdetexte"/>
        <w:rPr>
          <w:rFonts w:ascii="Courier New" w:hAnsi="Courier New"/>
          <w:sz w:val="18"/>
          <w:szCs w:val="18"/>
        </w:rPr>
      </w:pPr>
      <w:proofErr w:type="gramStart"/>
      <w:r w:rsidRPr="00F94CA9">
        <w:rPr>
          <w:rFonts w:ascii="Courier New" w:hAnsi="Courier New"/>
          <w:sz w:val="18"/>
          <w:szCs w:val="18"/>
        </w:rPr>
        <w:t>a</w:t>
      </w:r>
      <w:proofErr w:type="gramEnd"/>
      <w:r w:rsidRPr="00F94CA9">
        <w:rPr>
          <w:rFonts w:ascii="Courier New" w:hAnsi="Courier New"/>
          <w:sz w:val="18"/>
          <w:szCs w:val="18"/>
        </w:rPr>
        <w:t xml:space="preserve">        b        c        \r       \n       1        2        \r       \n</w:t>
      </w:r>
    </w:p>
    <w:p w14:paraId="78F38FCA" w14:textId="5EB4DC26" w:rsidR="007E66E1" w:rsidRDefault="007E66E1" w:rsidP="00AD689B">
      <w:pPr>
        <w:pStyle w:val="Corpsdetexte"/>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w:t>
      </w:r>
      <w:proofErr w:type="gramStart"/>
      <w:r>
        <w:t>n' en</w:t>
      </w:r>
      <w:proofErr w:type="gramEnd"/>
      <w:r>
        <w:t xml:space="preserve"> Java)</w:t>
      </w:r>
      <w:r>
        <w:rPr>
          <w:rStyle w:val="Appelnotedebasdep"/>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Corpsdetexte"/>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Corpsdetexte"/>
      </w:pPr>
    </w:p>
    <w:p w14:paraId="6DEB360F" w14:textId="5E5A84D9" w:rsidR="007E66E1" w:rsidRDefault="007E66E1" w:rsidP="007E66E1">
      <w:pPr>
        <w:pStyle w:val="Corpsdetexte"/>
      </w:pPr>
      <w:r>
        <w:t xml:space="preserve">Pour un </w:t>
      </w:r>
      <w:hyperlink r:id="rId546" w:tooltip="class in java.io" w:history="1">
        <w:r w:rsidR="00A00145">
          <w:rPr>
            <w:rStyle w:val="Hyperlien"/>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47" w:tooltip="class in java.io" w:history="1">
        <w:r>
          <w:rPr>
            <w:rStyle w:val="Hyperlien"/>
            <w:rFonts w:ascii="&amp;quot" w:hAnsi="&amp;quot"/>
            <w:b/>
            <w:bCs/>
            <w:color w:val="4A6782"/>
            <w:sz w:val="20"/>
          </w:rPr>
          <w:t>InputStream</w:t>
        </w:r>
      </w:hyperlink>
      <w:r>
        <w:t xml:space="preserve"> voit donc un fichier sous forme binaire, c’est-à-dire sans interpréter les octets lus.</w:t>
      </w:r>
    </w:p>
    <w:p w14:paraId="7385CD77" w14:textId="6D39B818" w:rsidR="007E66E1" w:rsidRDefault="006D257B" w:rsidP="007E66E1">
      <w:pPr>
        <w:pStyle w:val="Corpsdetexte"/>
        <w:rPr>
          <w:rStyle w:val="Hyperlien"/>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48" w:tooltip="class in java.io" w:history="1">
        <w:r w:rsidR="008F1ECB" w:rsidRPr="00784B96">
          <w:rPr>
            <w:rStyle w:val="Hyperlien"/>
            <w:rFonts w:ascii="&amp;quot" w:hAnsi="&amp;quot"/>
            <w:b/>
            <w:color w:val="4A6782"/>
            <w:sz w:val="20"/>
            <w:szCs w:val="20"/>
          </w:rPr>
          <w:t>FileOutputStream</w:t>
        </w:r>
      </w:hyperlink>
      <w:r>
        <w:rPr>
          <w:rStyle w:val="Hyperlien"/>
          <w:rFonts w:ascii="&amp;quot" w:hAnsi="&amp;quot"/>
          <w:b/>
          <w:color w:val="4A6782"/>
          <w:sz w:val="20"/>
          <w:szCs w:val="20"/>
        </w:rPr>
        <w:t>.</w:t>
      </w:r>
    </w:p>
    <w:p w14:paraId="5A585605" w14:textId="0FD87F6D" w:rsidR="006D257B" w:rsidRDefault="00000000" w:rsidP="007E66E1">
      <w:pPr>
        <w:pStyle w:val="Corpsdetexte"/>
      </w:pPr>
      <w:hyperlink r:id="rId549" w:history="1">
        <w:r w:rsidR="00127AE9">
          <w:rPr>
            <w:rStyle w:val="Hyperlien"/>
            <w:rFonts w:ascii="Segoe UI" w:hAnsi="Segoe UI" w:cs="Segoe UI"/>
            <w:b/>
            <w:bCs/>
            <w:color w:val="0366D6"/>
          </w:rPr>
          <w:t>JavaPasAPas</w:t>
        </w:r>
      </w:hyperlink>
      <w:r w:rsidR="00127AE9">
        <w:rPr>
          <w:rStyle w:val="separator"/>
          <w:rFonts w:ascii="Segoe UI" w:hAnsi="Segoe UI" w:cs="Segoe UI"/>
          <w:color w:val="586069"/>
        </w:rPr>
        <w:t>/</w:t>
      </w:r>
      <w:r w:rsidR="00233E8F">
        <w:rPr>
          <w:rStyle w:val="lev"/>
          <w:rFonts w:ascii="Segoe UI" w:hAnsi="Segoe UI" w:cs="Segoe UI"/>
          <w:color w:val="24292E"/>
        </w:rPr>
        <w:t>chapitre_9/E</w:t>
      </w:r>
      <w:r w:rsidR="00127AE9">
        <w:rPr>
          <w:rStyle w:val="lev"/>
          <w:rFonts w:ascii="Segoe UI" w:hAnsi="Segoe UI" w:cs="Segoe UI"/>
          <w:color w:val="24292E"/>
        </w:rPr>
        <w:t>crireOctetsFichier.java</w:t>
      </w:r>
    </w:p>
    <w:p w14:paraId="6F68B4F4" w14:textId="77777777" w:rsidR="00233E8F" w:rsidRPr="00233E8F" w:rsidRDefault="00233E8F" w:rsidP="00233E8F">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661B7D15" w14:textId="77777777" w:rsidR="00233E8F" w:rsidRPr="009A50DE" w:rsidRDefault="00233E8F" w:rsidP="00233E8F">
      <w:pPr>
        <w:pStyle w:val="Code"/>
        <w:keepNext w:val="0"/>
        <w:keepLines w:val="0"/>
        <w:rPr>
          <w:color w:val="000000"/>
          <w:lang w:val="en-CA" w:eastAsia="zh-CN"/>
        </w:rPr>
      </w:pPr>
    </w:p>
    <w:p w14:paraId="479A6CE3"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main</w:t>
      </w:r>
      <w:r w:rsidRPr="009A50DE">
        <w:rPr>
          <w:color w:val="808030"/>
          <w:lang w:val="en-CA" w:eastAsia="zh-CN"/>
        </w:rPr>
        <w:t>(</w:t>
      </w:r>
      <w:proofErr w:type="gramEnd"/>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w:t>
      </w:r>
      <w:proofErr w:type="gramStart"/>
      <w:r w:rsidRPr="00233E8F">
        <w:rPr>
          <w:color w:val="000000"/>
          <w:lang w:val="en-CA" w:eastAsia="zh-CN"/>
        </w:rPr>
        <w:t>unFichier</w:t>
      </w:r>
      <w:r w:rsidRPr="00233E8F">
        <w:rPr>
          <w:color w:val="800080"/>
          <w:lang w:val="en-CA" w:eastAsia="zh-CN"/>
        </w:rPr>
        <w:t>;</w:t>
      </w:r>
      <w:proofErr w:type="gramEnd"/>
    </w:p>
    <w:p w14:paraId="5B4D81E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proofErr w:type="gramStart"/>
      <w:r w:rsidRPr="00233E8F">
        <w:rPr>
          <w:color w:val="808030"/>
          <w:lang w:val="en-CA" w:eastAsia="zh-CN"/>
        </w:rPr>
        <w:t>)</w:t>
      </w:r>
      <w:r w:rsidRPr="00233E8F">
        <w:rPr>
          <w:color w:val="800080"/>
          <w:lang w:val="en-CA" w:eastAsia="zh-CN"/>
        </w:rPr>
        <w:t>;</w:t>
      </w:r>
      <w:proofErr w:type="gramEnd"/>
    </w:p>
    <w:p w14:paraId="35283794" w14:textId="77777777" w:rsidR="00233E8F" w:rsidRPr="00233E8F" w:rsidRDefault="00233E8F" w:rsidP="00233E8F">
      <w:pPr>
        <w:pStyle w:val="Code"/>
        <w:keepNext w:val="0"/>
        <w:keepLines w:val="0"/>
        <w:rPr>
          <w:color w:val="000000"/>
          <w:lang w:val="en-CA" w:eastAsia="zh-CN"/>
        </w:rPr>
      </w:pPr>
    </w:p>
    <w:p w14:paraId="62E90513" w14:textId="77777777" w:rsidR="00233E8F" w:rsidRPr="00233E8F" w:rsidRDefault="00233E8F" w:rsidP="00233E8F">
      <w:pPr>
        <w:pStyle w:val="Code"/>
        <w:rPr>
          <w:color w:val="000000"/>
          <w:lang w:val="it-IT" w:eastAsia="zh-CN"/>
        </w:rPr>
      </w:pPr>
      <w:r w:rsidRPr="00233E8F">
        <w:rPr>
          <w:color w:val="000000"/>
          <w:lang w:val="en-CA" w:eastAsia="zh-CN"/>
        </w:rPr>
        <w:lastRenderedPageBreak/>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233E8F">
      <w:pPr>
        <w:pStyle w:val="Code"/>
        <w:rPr>
          <w:color w:val="000000"/>
          <w:lang w:val="it-IT" w:eastAsia="zh-CN"/>
        </w:rPr>
      </w:pPr>
    </w:p>
    <w:p w14:paraId="40C5F30C"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w:t>
      </w:r>
      <w:proofErr w:type="gramStart"/>
      <w:r w:rsidRPr="00233E8F">
        <w:rPr>
          <w:color w:val="000000"/>
          <w:lang w:val="it-IT" w:eastAsia="zh-CN"/>
        </w:rPr>
        <w:t>e</w:t>
      </w:r>
      <w:r w:rsidRPr="00233E8F">
        <w:rPr>
          <w:color w:val="808030"/>
          <w:lang w:val="it-IT" w:eastAsia="zh-CN"/>
        </w:rPr>
        <w:t>.</w:t>
      </w:r>
      <w:r w:rsidRPr="00233E8F">
        <w:rPr>
          <w:color w:val="000000"/>
          <w:lang w:val="it-IT" w:eastAsia="zh-CN"/>
        </w:rPr>
        <w:t>toString</w:t>
      </w:r>
      <w:proofErr w:type="gramEnd"/>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3F70062C" w:rsidR="007E66E1" w:rsidRDefault="007E66E1" w:rsidP="007E66E1">
      <w:pPr>
        <w:pStyle w:val="Corpsdetexte"/>
      </w:pPr>
      <w:r>
        <w:t xml:space="preserve">On peut produire le même effet avec les classes </w:t>
      </w:r>
      <w:hyperlink r:id="rId550"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proofErr w:type="gramStart"/>
      <w:r>
        <w:rPr>
          <w:i/>
        </w:rPr>
        <w:t>println</w:t>
      </w:r>
      <w:r>
        <w:t>(</w:t>
      </w:r>
      <w:proofErr w:type="gramEnd"/>
      <w:r>
        <w:t xml:space="preserve">) sont analogues aux méthodes </w:t>
      </w:r>
      <w:r>
        <w:rPr>
          <w:i/>
        </w:rPr>
        <w:t>print</w:t>
      </w:r>
      <w:r>
        <w:t>() et ajoutent une fin de ligne après la donnée.</w:t>
      </w:r>
    </w:p>
    <w:p w14:paraId="54A98B0D" w14:textId="1A98604B" w:rsidR="007E66E1" w:rsidRDefault="007E66E1" w:rsidP="007E66E1">
      <w:pPr>
        <w:pStyle w:val="Corpsdetexte"/>
      </w:pPr>
      <w:r>
        <w:rPr>
          <w:b/>
        </w:rPr>
        <w:t>Exemple</w:t>
      </w:r>
      <w:r>
        <w:t xml:space="preserve">. Production de </w:t>
      </w:r>
      <w:r>
        <w:rPr>
          <w:i/>
        </w:rPr>
        <w:t>Fichier1.txt</w:t>
      </w:r>
      <w:r>
        <w:t xml:space="preserve"> avec un </w:t>
      </w:r>
      <w:hyperlink r:id="rId551" w:tooltip="class in java.io" w:history="1">
        <w:r w:rsidR="00AC70C4">
          <w:rPr>
            <w:rStyle w:val="typenamelink"/>
            <w:rFonts w:ascii="&amp;quot" w:hAnsi="&amp;quot"/>
            <w:b/>
            <w:bCs/>
            <w:color w:val="4A6782"/>
            <w:sz w:val="21"/>
            <w:szCs w:val="21"/>
          </w:rPr>
          <w:t>PrintWriter</w:t>
        </w:r>
      </w:hyperlink>
      <w:r>
        <w:t>.</w:t>
      </w:r>
    </w:p>
    <w:p w14:paraId="62B2DD15" w14:textId="5C8EA4F4" w:rsidR="00127AE9" w:rsidRDefault="00000000" w:rsidP="007E66E1">
      <w:pPr>
        <w:pStyle w:val="Corpsdetexte"/>
      </w:pPr>
      <w:hyperlink r:id="rId552" w:history="1">
        <w:r w:rsidR="000165D9">
          <w:rPr>
            <w:rStyle w:val="Hyperlien"/>
            <w:rFonts w:ascii="Segoe UI" w:hAnsi="Segoe UI" w:cs="Segoe UI"/>
            <w:b/>
            <w:bCs/>
            <w:color w:val="0366D6"/>
          </w:rPr>
          <w:t>JavaPasAPas</w:t>
        </w:r>
      </w:hyperlink>
      <w:r w:rsidR="000165D9">
        <w:rPr>
          <w:rStyle w:val="separator"/>
          <w:rFonts w:ascii="Segoe UI" w:hAnsi="Segoe UI" w:cs="Segoe UI"/>
          <w:color w:val="586069"/>
        </w:rPr>
        <w:t>/</w:t>
      </w:r>
      <w:r w:rsidR="00233E8F">
        <w:rPr>
          <w:rStyle w:val="lev"/>
          <w:rFonts w:ascii="Segoe UI" w:hAnsi="Segoe UI" w:cs="Segoe UI"/>
          <w:color w:val="24292E"/>
        </w:rPr>
        <w:t>chapitre_9/E</w:t>
      </w:r>
      <w:r w:rsidR="000165D9">
        <w:rPr>
          <w:rStyle w:val="lev"/>
          <w:rFonts w:ascii="Segoe UI" w:hAnsi="Segoe UI" w:cs="Segoe UI"/>
          <w:color w:val="24292E"/>
        </w:rPr>
        <w:t>crireTexteabc12.java</w:t>
      </w:r>
    </w:p>
    <w:p w14:paraId="22B6483A" w14:textId="77777777" w:rsidR="00233E8F" w:rsidRPr="00233E8F" w:rsidRDefault="00233E8F" w:rsidP="00233E8F">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w:t>
      </w:r>
      <w:proofErr w:type="gramStart"/>
      <w:r w:rsidRPr="00233E8F">
        <w:rPr>
          <w:color w:val="004A43"/>
          <w:lang w:val="en-CA" w:eastAsia="zh-CN"/>
        </w:rPr>
        <w:t>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proofErr w:type="gramEnd"/>
      <w:r w:rsidRPr="00233E8F">
        <w:rPr>
          <w:color w:val="800080"/>
          <w:lang w:val="en-CA" w:eastAsia="zh-CN"/>
        </w:rPr>
        <w:t>;</w:t>
      </w:r>
    </w:p>
    <w:p w14:paraId="4DC2771A" w14:textId="77777777" w:rsidR="00233E8F" w:rsidRPr="00233E8F" w:rsidRDefault="00233E8F" w:rsidP="00233E8F">
      <w:pPr>
        <w:pStyle w:val="Code"/>
        <w:rPr>
          <w:color w:val="000000"/>
          <w:lang w:val="en-CA" w:eastAsia="zh-CN"/>
        </w:rPr>
      </w:pPr>
    </w:p>
    <w:p w14:paraId="385FF9FC"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w:t>
      </w:r>
      <w:proofErr w:type="gramStart"/>
      <w:r w:rsidRPr="00233E8F">
        <w:rPr>
          <w:color w:val="000000"/>
          <w:lang w:val="en-CA" w:eastAsia="zh-CN"/>
        </w:rPr>
        <w:t>main</w:t>
      </w:r>
      <w:r w:rsidRPr="00233E8F">
        <w:rPr>
          <w:color w:val="808030"/>
          <w:lang w:val="en-CA" w:eastAsia="zh-CN"/>
        </w:rPr>
        <w:t>(</w:t>
      </w:r>
      <w:proofErr w:type="gramEnd"/>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w:t>
      </w:r>
      <w:proofErr w:type="gramStart"/>
      <w:r w:rsidRPr="00233E8F">
        <w:rPr>
          <w:color w:val="000000"/>
          <w:lang w:val="en-CA" w:eastAsia="zh-CN"/>
        </w:rPr>
        <w:t>unFichier</w:t>
      </w:r>
      <w:r w:rsidRPr="00233E8F">
        <w:rPr>
          <w:color w:val="800080"/>
          <w:lang w:val="en-CA" w:eastAsia="zh-CN"/>
        </w:rPr>
        <w:t>;</w:t>
      </w:r>
      <w:proofErr w:type="gramEnd"/>
    </w:p>
    <w:p w14:paraId="148FE63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w:t>
      </w:r>
      <w:proofErr w:type="gramStart"/>
      <w:r w:rsidRPr="00233E8F">
        <w:rPr>
          <w:color w:val="000000"/>
          <w:lang w:val="en-CA" w:eastAsia="zh-CN"/>
        </w:rPr>
        <w:t>unPrintWriter</w:t>
      </w:r>
      <w:r w:rsidRPr="00233E8F">
        <w:rPr>
          <w:color w:val="800080"/>
          <w:lang w:val="en-CA" w:eastAsia="zh-CN"/>
        </w:rPr>
        <w:t>;</w:t>
      </w:r>
      <w:proofErr w:type="gramEnd"/>
    </w:p>
    <w:p w14:paraId="6F7FA5D1"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proofErr w:type="gramStart"/>
      <w:r w:rsidRPr="00233E8F">
        <w:rPr>
          <w:color w:val="808030"/>
          <w:lang w:val="en-CA" w:eastAsia="zh-CN"/>
        </w:rPr>
        <w:t>)</w:t>
      </w:r>
      <w:r w:rsidRPr="00233E8F">
        <w:rPr>
          <w:color w:val="800080"/>
          <w:lang w:val="en-CA" w:eastAsia="zh-CN"/>
        </w:rPr>
        <w:t>;</w:t>
      </w:r>
      <w:proofErr w:type="gramEnd"/>
    </w:p>
    <w:p w14:paraId="7027C8E7"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proofErr w:type="gramStart"/>
      <w:r w:rsidRPr="00233E8F">
        <w:rPr>
          <w:color w:val="808030"/>
          <w:lang w:val="en-CA" w:eastAsia="zh-CN"/>
        </w:rPr>
        <w:t>)</w:t>
      </w:r>
      <w:r w:rsidRPr="00233E8F">
        <w:rPr>
          <w:color w:val="800080"/>
          <w:lang w:val="en-CA" w:eastAsia="zh-CN"/>
        </w:rPr>
        <w:t>;</w:t>
      </w:r>
      <w:proofErr w:type="gramEnd"/>
    </w:p>
    <w:p w14:paraId="41534871"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proofErr w:type="gramStart"/>
      <w:r w:rsidRPr="00233E8F">
        <w:rPr>
          <w:color w:val="808030"/>
          <w:lang w:val="en-CA" w:eastAsia="zh-CN"/>
        </w:rPr>
        <w:t>)</w:t>
      </w:r>
      <w:r w:rsidRPr="00233E8F">
        <w:rPr>
          <w:color w:val="800080"/>
          <w:lang w:val="en-CA" w:eastAsia="zh-CN"/>
        </w:rPr>
        <w:t>;</w:t>
      </w:r>
      <w:proofErr w:type="gramEnd"/>
    </w:p>
    <w:p w14:paraId="330F0113"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proofErr w:type="gramStart"/>
      <w:r w:rsidRPr="00233E8F">
        <w:rPr>
          <w:color w:val="808030"/>
          <w:lang w:val="en-CA" w:eastAsia="zh-CN"/>
        </w:rPr>
        <w:t>)</w:t>
      </w:r>
      <w:r w:rsidRPr="00233E8F">
        <w:rPr>
          <w:color w:val="800080"/>
          <w:lang w:val="en-CA" w:eastAsia="zh-CN"/>
        </w:rPr>
        <w:t>;</w:t>
      </w:r>
      <w:proofErr w:type="gramEnd"/>
    </w:p>
    <w:p w14:paraId="61A91090"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proofErr w:type="gramStart"/>
      <w:r w:rsidRPr="00233E8F">
        <w:rPr>
          <w:color w:val="808030"/>
          <w:lang w:val="en-CA" w:eastAsia="zh-CN"/>
        </w:rPr>
        <w:t>)</w:t>
      </w:r>
      <w:r w:rsidRPr="00233E8F">
        <w:rPr>
          <w:color w:val="800080"/>
          <w:lang w:val="en-CA" w:eastAsia="zh-CN"/>
        </w:rPr>
        <w:t>;</w:t>
      </w:r>
      <w:proofErr w:type="gramEnd"/>
    </w:p>
    <w:p w14:paraId="2DED5C46"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w:t>
      </w:r>
      <w:proofErr w:type="gramStart"/>
      <w:r w:rsidRPr="00233E8F">
        <w:rPr>
          <w:color w:val="000000"/>
          <w:lang w:val="en-CA" w:eastAsia="zh-CN"/>
        </w:rPr>
        <w:t>e</w:t>
      </w:r>
      <w:r w:rsidRPr="00233E8F">
        <w:rPr>
          <w:color w:val="808030"/>
          <w:lang w:val="en-CA" w:eastAsia="zh-CN"/>
        </w:rPr>
        <w:t>.</w:t>
      </w:r>
      <w:r w:rsidRPr="00233E8F">
        <w:rPr>
          <w:color w:val="000000"/>
          <w:lang w:val="en-CA" w:eastAsia="zh-CN"/>
        </w:rPr>
        <w:t>toString</w:t>
      </w:r>
      <w:proofErr w:type="gramEnd"/>
      <w:r w:rsidRPr="00233E8F">
        <w:rPr>
          <w:color w:val="808030"/>
          <w:lang w:val="en-CA" w:eastAsia="zh-CN"/>
        </w:rPr>
        <w:t>())</w:t>
      </w:r>
      <w:r w:rsidRPr="00233E8F">
        <w:rPr>
          <w:color w:val="800080"/>
          <w:lang w:val="en-CA" w:eastAsia="zh-CN"/>
        </w:rPr>
        <w:t>;</w:t>
      </w:r>
    </w:p>
    <w:p w14:paraId="58A86C8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Corpsdetexte"/>
      </w:pPr>
    </w:p>
    <w:p w14:paraId="03EC2E55" w14:textId="77777777" w:rsidR="007E66E1" w:rsidRDefault="007E66E1" w:rsidP="007E66E1">
      <w:pPr>
        <w:pStyle w:val="Titre3"/>
      </w:pPr>
      <w:bookmarkStart w:id="215" w:name="_Toc16917473"/>
      <w:bookmarkStart w:id="216" w:name="_Toc44667614"/>
      <w:r>
        <w:t>Analyse lexicale avec la classe StreamTokenizer</w:t>
      </w:r>
      <w:bookmarkEnd w:id="215"/>
      <w:bookmarkEnd w:id="216"/>
    </w:p>
    <w:p w14:paraId="16BA30C6" w14:textId="71644747" w:rsidR="007E66E1" w:rsidRDefault="007E66E1" w:rsidP="007E66E1">
      <w:pPr>
        <w:pStyle w:val="Corpsdetexte"/>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Corpsdetexte"/>
      </w:pPr>
      <w:r>
        <w:rPr>
          <w:noProof/>
          <w:lang w:val="en-US" w:eastAsia="en-US"/>
        </w:rPr>
        <w:lastRenderedPageBreak/>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53">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6511017A" w:rsidR="007E66E1" w:rsidRDefault="007E66E1" w:rsidP="007E66E1">
      <w:pPr>
        <w:pStyle w:val="Corpsdetexte"/>
      </w:pPr>
      <w:r>
        <w:t>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w:t>
      </w:r>
      <w:proofErr w:type="gramStart"/>
      <w:r>
        <w:t>'  '</w:t>
      </w:r>
      <w:proofErr w:type="gramEnd"/>
      <w:r>
        <w:t xml:space="preserve">),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54"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17382887" w:rsidR="007E66E1" w:rsidRDefault="007E66E1" w:rsidP="007E66E1">
      <w:pPr>
        <w:pStyle w:val="Corpsdetexte"/>
      </w:pPr>
      <w:r>
        <w:rPr>
          <w:b/>
        </w:rPr>
        <w:t>Exemple</w:t>
      </w:r>
      <w:r>
        <w:t xml:space="preserve">. Le programme suivant illustre l’utilisation d’un </w:t>
      </w:r>
      <w:hyperlink r:id="rId555"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217" w:name="OLE_LINK17"/>
    <w:bookmarkStart w:id="218" w:name="OLE_LINK18"/>
    <w:p w14:paraId="607775C5" w14:textId="436BA67B" w:rsidR="000165D9" w:rsidRDefault="00521747" w:rsidP="007E66E1">
      <w:pPr>
        <w:pStyle w:val="Corpsdetexte"/>
      </w:pPr>
      <w:r>
        <w:fldChar w:fldCharType="begin"/>
      </w:r>
      <w:r>
        <w:instrText xml:space="preserve"> HYPERLINK "https://github.com/RobertGodin/JavaPasAPas" </w:instrText>
      </w:r>
      <w:r>
        <w:fldChar w:fldCharType="separate"/>
      </w:r>
      <w:r w:rsidR="00C34A74">
        <w:rPr>
          <w:rStyle w:val="Hyperlien"/>
          <w:rFonts w:ascii="Segoe UI" w:hAnsi="Segoe UI" w:cs="Segoe UI"/>
          <w:b/>
          <w:bCs/>
          <w:color w:val="0366D6"/>
        </w:rPr>
        <w:t>JavaPasAPas</w:t>
      </w:r>
      <w:r>
        <w:rPr>
          <w:rStyle w:val="Hyperlien"/>
          <w:rFonts w:ascii="Segoe UI" w:hAnsi="Segoe UI" w:cs="Segoe UI"/>
          <w:b/>
          <w:bCs/>
          <w:color w:val="0366D6"/>
        </w:rPr>
        <w:fldChar w:fldCharType="end"/>
      </w:r>
      <w:r w:rsidR="00C34A74">
        <w:rPr>
          <w:rStyle w:val="separator"/>
          <w:rFonts w:ascii="Segoe UI" w:hAnsi="Segoe UI" w:cs="Segoe UI"/>
          <w:color w:val="586069"/>
        </w:rPr>
        <w:t>/</w:t>
      </w:r>
      <w:r w:rsidR="00233E8F">
        <w:rPr>
          <w:rStyle w:val="lev"/>
          <w:rFonts w:ascii="Segoe UI" w:hAnsi="Segoe UI" w:cs="Segoe UI"/>
          <w:color w:val="24292E"/>
        </w:rPr>
        <w:t>chapitre_9/E</w:t>
      </w:r>
      <w:r w:rsidR="00C34A74">
        <w:rPr>
          <w:rStyle w:val="lev"/>
          <w:rFonts w:ascii="Segoe UI" w:hAnsi="Segoe UI" w:cs="Segoe UI"/>
          <w:color w:val="24292E"/>
        </w:rPr>
        <w:t>xempleStreamTokenizer.java</w:t>
      </w:r>
    </w:p>
    <w:bookmarkEnd w:id="217"/>
    <w:bookmarkEnd w:id="218"/>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w:t>
      </w:r>
      <w:proofErr w:type="gramStart"/>
      <w:r w:rsidRPr="00233E8F">
        <w:rPr>
          <w:lang w:eastAsia="zh-CN"/>
        </w:rPr>
        <w:t>noPlant,description</w:t>
      </w:r>
      <w:proofErr w:type="gramEnd"/>
      <w:r w:rsidRPr="00233E8F">
        <w:rPr>
          <w:lang w:eastAsia="zh-CN"/>
        </w:rPr>
        <w:t>,prixUnitaire)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233E8F">
      <w:pPr>
        <w:pStyle w:val="Code"/>
        <w:rPr>
          <w:color w:val="000000"/>
          <w:lang w:eastAsia="zh-CN"/>
        </w:rPr>
      </w:pPr>
      <w:proofErr w:type="gramStart"/>
      <w:r w:rsidRPr="00233E8F">
        <w:rPr>
          <w:b/>
          <w:bCs/>
          <w:color w:val="800000"/>
          <w:lang w:eastAsia="zh-CN"/>
        </w:rPr>
        <w:t>import</w:t>
      </w:r>
      <w:proofErr w:type="gramEnd"/>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233E8F">
      <w:pPr>
        <w:pStyle w:val="Code"/>
        <w:rPr>
          <w:color w:val="000000"/>
          <w:lang w:eastAsia="zh-CN"/>
        </w:rPr>
      </w:pPr>
      <w:proofErr w:type="gramStart"/>
      <w:r w:rsidRPr="00233E8F">
        <w:rPr>
          <w:b/>
          <w:bCs/>
          <w:color w:val="800000"/>
          <w:lang w:eastAsia="zh-CN"/>
        </w:rPr>
        <w:t>import</w:t>
      </w:r>
      <w:proofErr w:type="gramEnd"/>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233E8F">
      <w:pPr>
        <w:pStyle w:val="Code"/>
        <w:keepNext w:val="0"/>
        <w:keepLines w:val="0"/>
        <w:rPr>
          <w:color w:val="000000"/>
          <w:lang w:eastAsia="zh-CN"/>
        </w:rPr>
      </w:pPr>
    </w:p>
    <w:p w14:paraId="6BE79AE0"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w:t>
      </w:r>
      <w:proofErr w:type="gramStart"/>
      <w:r w:rsidRPr="00233E8F">
        <w:rPr>
          <w:color w:val="000000"/>
          <w:lang w:val="en-CA" w:eastAsia="zh-CN"/>
        </w:rPr>
        <w:t>main</w:t>
      </w:r>
      <w:r w:rsidRPr="00233E8F">
        <w:rPr>
          <w:color w:val="808030"/>
          <w:lang w:val="en-CA" w:eastAsia="zh-CN"/>
        </w:rPr>
        <w:t>(</w:t>
      </w:r>
      <w:proofErr w:type="gramEnd"/>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proofErr w:type="gramStart"/>
      <w:r w:rsidRPr="00233E8F">
        <w:rPr>
          <w:color w:val="808030"/>
          <w:lang w:val="en-CA" w:eastAsia="zh-CN"/>
        </w:rPr>
        <w:t>)</w:t>
      </w:r>
      <w:r w:rsidRPr="00233E8F">
        <w:rPr>
          <w:color w:val="800080"/>
          <w:lang w:val="en-CA" w:eastAsia="zh-CN"/>
        </w:rPr>
        <w:t>;</w:t>
      </w:r>
      <w:proofErr w:type="gramEnd"/>
    </w:p>
    <w:p w14:paraId="1CF1DF7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proofErr w:type="gramStart"/>
      <w:r w:rsidRPr="00233E8F">
        <w:rPr>
          <w:color w:val="808030"/>
          <w:lang w:val="en-CA" w:eastAsia="zh-CN"/>
        </w:rPr>
        <w:t>)</w:t>
      </w:r>
      <w:r w:rsidRPr="00233E8F">
        <w:rPr>
          <w:color w:val="800080"/>
          <w:lang w:val="en-CA" w:eastAsia="zh-CN"/>
        </w:rPr>
        <w:t>;</w:t>
      </w:r>
      <w:proofErr w:type="gramEnd"/>
    </w:p>
    <w:p w14:paraId="06165131" w14:textId="77777777" w:rsidR="00233E8F" w:rsidRPr="00233E8F" w:rsidRDefault="00233E8F" w:rsidP="00233E8F">
      <w:pPr>
        <w:pStyle w:val="Code"/>
        <w:keepNext w:val="0"/>
        <w:keepLines w:val="0"/>
        <w:rPr>
          <w:color w:val="000000"/>
          <w:lang w:val="en-CA" w:eastAsia="zh-CN"/>
        </w:rPr>
      </w:pPr>
    </w:p>
    <w:p w14:paraId="213575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233E8F">
      <w:pPr>
        <w:pStyle w:val="Code"/>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proofErr w:type="gramStart"/>
      <w:r w:rsidRPr="00233E8F">
        <w:rPr>
          <w:color w:val="808030"/>
          <w:lang w:val="en-CA" w:eastAsia="zh-CN"/>
        </w:rPr>
        <w:t>)</w:t>
      </w:r>
      <w:r w:rsidRPr="00233E8F">
        <w:rPr>
          <w:color w:val="800080"/>
          <w:lang w:val="en-CA" w:eastAsia="zh-CN"/>
        </w:rPr>
        <w:t>;</w:t>
      </w:r>
      <w:proofErr w:type="gramEnd"/>
    </w:p>
    <w:p w14:paraId="3B612548"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proofErr w:type="gramStart"/>
      <w:r w:rsidRPr="00233E8F">
        <w:rPr>
          <w:color w:val="808030"/>
          <w:lang w:val="en-CA" w:eastAsia="zh-CN"/>
        </w:rPr>
        <w:t>)</w:t>
      </w:r>
      <w:r w:rsidRPr="00233E8F">
        <w:rPr>
          <w:color w:val="800080"/>
          <w:lang w:val="en-CA" w:eastAsia="zh-CN"/>
        </w:rPr>
        <w:t>;</w:t>
      </w:r>
      <w:proofErr w:type="gramEnd"/>
    </w:p>
    <w:p w14:paraId="18E019A5"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proofErr w:type="gramStart"/>
      <w:r w:rsidRPr="00233E8F">
        <w:rPr>
          <w:color w:val="808030"/>
          <w:lang w:val="en-CA" w:eastAsia="zh-CN"/>
        </w:rPr>
        <w:t>)</w:t>
      </w:r>
      <w:r w:rsidRPr="00233E8F">
        <w:rPr>
          <w:color w:val="800080"/>
          <w:lang w:val="en-CA" w:eastAsia="zh-CN"/>
        </w:rPr>
        <w:t>;</w:t>
      </w:r>
      <w:proofErr w:type="gramEnd"/>
    </w:p>
    <w:p w14:paraId="6844844A"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proofErr w:type="gramStart"/>
      <w:r w:rsidRPr="00233E8F">
        <w:rPr>
          <w:color w:val="808030"/>
          <w:lang w:val="en-CA" w:eastAsia="zh-CN"/>
        </w:rPr>
        <w:t>)</w:t>
      </w:r>
      <w:r w:rsidRPr="00233E8F">
        <w:rPr>
          <w:color w:val="800080"/>
          <w:lang w:val="en-CA" w:eastAsia="zh-CN"/>
        </w:rPr>
        <w:t>;</w:t>
      </w:r>
      <w:proofErr w:type="gramEnd"/>
    </w:p>
    <w:p w14:paraId="2793F150"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proofErr w:type="gramStart"/>
      <w:r w:rsidRPr="00233E8F">
        <w:rPr>
          <w:color w:val="808030"/>
          <w:lang w:val="en-CA" w:eastAsia="zh-CN"/>
        </w:rPr>
        <w:t>)</w:t>
      </w:r>
      <w:r w:rsidRPr="00233E8F">
        <w:rPr>
          <w:color w:val="800080"/>
          <w:lang w:val="en-CA" w:eastAsia="zh-CN"/>
        </w:rPr>
        <w:t>;</w:t>
      </w:r>
      <w:proofErr w:type="gramEnd"/>
    </w:p>
    <w:p w14:paraId="719D4926" w14:textId="77777777" w:rsidR="00233E8F" w:rsidRPr="00233E8F" w:rsidRDefault="00233E8F" w:rsidP="00233E8F">
      <w:pPr>
        <w:pStyle w:val="Code"/>
        <w:keepNext w:val="0"/>
        <w:keepLines w:val="0"/>
        <w:rPr>
          <w:color w:val="000000"/>
          <w:lang w:val="en-CA" w:eastAsia="zh-CN"/>
        </w:rPr>
      </w:pPr>
    </w:p>
    <w:p w14:paraId="3A0C34C3" w14:textId="77777777" w:rsidR="00233E8F" w:rsidRPr="009A50DE" w:rsidRDefault="00233E8F" w:rsidP="00233E8F">
      <w:pPr>
        <w:pStyle w:val="Code"/>
        <w:rPr>
          <w:color w:val="000000"/>
          <w:lang w:val="en-CA" w:eastAsia="zh-CN"/>
        </w:rPr>
      </w:pPr>
      <w:r w:rsidRPr="00233E8F">
        <w:rPr>
          <w:color w:val="000000"/>
          <w:lang w:val="en-CA" w:eastAsia="zh-CN"/>
        </w:rPr>
        <w:lastRenderedPageBreak/>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b/>
          <w:bCs/>
          <w:color w:val="BB7977"/>
          <w:lang w:val="en-CA" w:eastAsia="zh-CN"/>
        </w:rPr>
        <w:t>Vector</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0150DD5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1648AE9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proofErr w:type="gramStart"/>
      <w:r w:rsidRPr="009A50DE">
        <w:rPr>
          <w:color w:val="0000E6"/>
          <w:lang w:val="en-CA" w:eastAsia="zh-CN"/>
        </w:rPr>
        <w:t>"</w:t>
      </w:r>
      <w:r w:rsidRPr="009A50DE">
        <w:rPr>
          <w:color w:val="800080"/>
          <w:lang w:val="en-CA" w:eastAsia="zh-CN"/>
        </w:rPr>
        <w:t>;</w:t>
      </w:r>
      <w:proofErr w:type="gramEnd"/>
    </w:p>
    <w:p w14:paraId="7D5EE272"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proofErr w:type="gramStart"/>
      <w:r w:rsidRPr="009A50DE">
        <w:rPr>
          <w:color w:val="008000"/>
          <w:lang w:val="en-CA" w:eastAsia="zh-CN"/>
        </w:rPr>
        <w:t>0.0</w:t>
      </w:r>
      <w:r w:rsidRPr="009A50DE">
        <w:rPr>
          <w:color w:val="800080"/>
          <w:lang w:val="en-CA" w:eastAsia="zh-CN"/>
        </w:rPr>
        <w:t>;</w:t>
      </w:r>
      <w:proofErr w:type="gramEnd"/>
    </w:p>
    <w:p w14:paraId="3C2223F7" w14:textId="77777777" w:rsidR="00233E8F" w:rsidRPr="009A50DE" w:rsidRDefault="00233E8F" w:rsidP="00233E8F">
      <w:pPr>
        <w:pStyle w:val="Code"/>
        <w:rPr>
          <w:color w:val="000000"/>
          <w:lang w:val="en-CA" w:eastAsia="zh-CN"/>
        </w:rPr>
      </w:pPr>
    </w:p>
    <w:p w14:paraId="04CA9639" w14:textId="77777777" w:rsidR="00233E8F" w:rsidRPr="00233E8F" w:rsidRDefault="00233E8F" w:rsidP="00233E8F">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proofErr w:type="gramStart"/>
      <w:r w:rsidRPr="009A50DE">
        <w:rPr>
          <w:color w:val="808030"/>
          <w:lang w:val="en-CA" w:eastAsia="zh-CN"/>
        </w:rPr>
        <w:t>)</w:t>
      </w:r>
      <w:r w:rsidRPr="009A50DE">
        <w:rPr>
          <w:color w:val="000000"/>
          <w:lang w:val="en-CA" w:eastAsia="zh-CN"/>
        </w:rPr>
        <w:t xml:space="preserve"> </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b/>
          <w:bCs/>
          <w:color w:val="800000"/>
          <w:lang w:eastAsia="zh-CN"/>
        </w:rPr>
        <w:t>if</w:t>
      </w:r>
      <w:proofErr w:type="gramEnd"/>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color w:val="000000"/>
          <w:lang w:eastAsia="zh-CN"/>
        </w:rPr>
        <w:t>noPlant</w:t>
      </w:r>
      <w:proofErr w:type="gramEnd"/>
      <w:r w:rsidRPr="00233E8F">
        <w:rPr>
          <w:color w:val="000000"/>
          <w:lang w:eastAsia="zh-CN"/>
        </w:rPr>
        <w:t xml:space="preserv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3F166B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b/>
          <w:bCs/>
          <w:color w:val="800000"/>
          <w:lang w:eastAsia="zh-CN"/>
        </w:rPr>
        <w:t>if</w:t>
      </w:r>
      <w:proofErr w:type="gramEnd"/>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color w:val="000000"/>
          <w:lang w:eastAsia="zh-CN"/>
        </w:rPr>
        <w:t>description</w:t>
      </w:r>
      <w:proofErr w:type="gramEnd"/>
      <w:r w:rsidRPr="00233E8F">
        <w:rPr>
          <w:color w:val="000000"/>
          <w:lang w:eastAsia="zh-CN"/>
        </w:rPr>
        <w:t xml:space="preserv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b/>
          <w:bCs/>
          <w:color w:val="800000"/>
          <w:lang w:eastAsia="zh-CN"/>
        </w:rPr>
        <w:t>if</w:t>
      </w:r>
      <w:proofErr w:type="gramEnd"/>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233E8F">
      <w:pPr>
        <w:pStyle w:val="Code"/>
        <w:rPr>
          <w:color w:val="000000"/>
          <w:lang w:eastAsia="zh-CN"/>
        </w:rPr>
      </w:pPr>
      <w:r w:rsidRPr="00233E8F">
        <w:rPr>
          <w:color w:val="000000"/>
          <w:lang w:eastAsia="zh-CN"/>
        </w:rPr>
        <w:t xml:space="preserve">          </w:t>
      </w:r>
      <w:proofErr w:type="gramStart"/>
      <w:r w:rsidRPr="00233E8F">
        <w:rPr>
          <w:color w:val="000000"/>
          <w:lang w:eastAsia="zh-CN"/>
        </w:rPr>
        <w:t>prixUnitaire</w:t>
      </w:r>
      <w:proofErr w:type="gramEnd"/>
      <w:r w:rsidRPr="00233E8F">
        <w:rPr>
          <w:color w:val="000000"/>
          <w:lang w:eastAsia="zh-CN"/>
        </w:rPr>
        <w:t xml:space="preserv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233E8F">
      <w:pPr>
        <w:pStyle w:val="Code"/>
        <w:keepNext w:val="0"/>
        <w:keepLines w:val="0"/>
        <w:rPr>
          <w:color w:val="000000"/>
          <w:lang w:eastAsia="zh-CN"/>
        </w:rPr>
      </w:pPr>
    </w:p>
    <w:p w14:paraId="10B1BB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233E8F">
      <w:pPr>
        <w:pStyle w:val="Code"/>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proofErr w:type="gramStart"/>
      <w:r w:rsidRPr="00233E8F">
        <w:rPr>
          <w:color w:val="000000"/>
          <w:lang w:eastAsia="zh-CN"/>
        </w:rPr>
        <w:t>Plant</w:t>
      </w:r>
      <w:r w:rsidRPr="00233E8F">
        <w:rPr>
          <w:color w:val="808030"/>
          <w:lang w:eastAsia="zh-CN"/>
        </w:rPr>
        <w:t>(</w:t>
      </w:r>
      <w:proofErr w:type="gramEnd"/>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233E8F">
      <w:pPr>
        <w:pStyle w:val="Code"/>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proofErr w:type="gramStart"/>
      <w:r w:rsidRPr="009A50DE">
        <w:rPr>
          <w:color w:val="000000"/>
          <w:lang w:val="en-CA" w:eastAsia="zh-CN"/>
        </w:rPr>
        <w:t>e</w:t>
      </w:r>
      <w:r w:rsidRPr="009A50DE">
        <w:rPr>
          <w:color w:val="808030"/>
          <w:lang w:val="en-CA" w:eastAsia="zh-CN"/>
        </w:rPr>
        <w:t>.</w:t>
      </w:r>
      <w:r w:rsidRPr="009A50DE">
        <w:rPr>
          <w:color w:val="000000"/>
          <w:lang w:val="en-CA" w:eastAsia="zh-CN"/>
        </w:rPr>
        <w:t>toString</w:t>
      </w:r>
      <w:proofErr w:type="gramEnd"/>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Corpsdetexte"/>
      </w:pPr>
    </w:p>
    <w:p w14:paraId="5206B26B" w14:textId="3B2BD9D8" w:rsidR="00795C5E" w:rsidRPr="00233E8F" w:rsidRDefault="00000000" w:rsidP="00233E8F">
      <w:pPr>
        <w:pStyle w:val="Corpsdetexte"/>
      </w:pPr>
      <w:hyperlink r:id="rId556" w:history="1">
        <w:r w:rsidR="00233E8F">
          <w:rPr>
            <w:rStyle w:val="Hyperlien"/>
            <w:rFonts w:ascii="Segoe UI" w:hAnsi="Segoe UI" w:cs="Segoe UI"/>
            <w:b/>
            <w:bCs/>
            <w:color w:val="0366D6"/>
          </w:rPr>
          <w:t>JavaPasAPas</w:t>
        </w:r>
      </w:hyperlink>
      <w:r w:rsidR="00233E8F">
        <w:rPr>
          <w:rStyle w:val="separator"/>
          <w:rFonts w:ascii="Segoe UI" w:hAnsi="Segoe UI" w:cs="Segoe UI"/>
          <w:color w:val="586069"/>
        </w:rPr>
        <w:t>/</w:t>
      </w:r>
      <w:r w:rsidR="00233E8F">
        <w:rPr>
          <w:rStyle w:val="lev"/>
          <w:rFonts w:ascii="Segoe UI" w:hAnsi="Segoe UI" w:cs="Segoe UI"/>
          <w:color w:val="24292E"/>
        </w:rPr>
        <w:t>chapitre_9/Plant.java</w:t>
      </w:r>
    </w:p>
    <w:p w14:paraId="08B0D23B" w14:textId="77777777" w:rsidR="00233E8F" w:rsidRPr="00233E8F" w:rsidRDefault="00233E8F" w:rsidP="00233E8F">
      <w:pPr>
        <w:pStyle w:val="Code"/>
        <w:rPr>
          <w:color w:val="000000"/>
          <w:lang w:eastAsia="zh-CN"/>
        </w:rPr>
      </w:pPr>
      <w:proofErr w:type="gramStart"/>
      <w:r w:rsidRPr="00233E8F">
        <w:rPr>
          <w:b/>
          <w:bCs/>
          <w:lang w:eastAsia="zh-CN"/>
        </w:rPr>
        <w:t>import</w:t>
      </w:r>
      <w:proofErr w:type="gramEnd"/>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proofErr w:type="gramStart"/>
      <w:r w:rsidRPr="00233E8F">
        <w:rPr>
          <w:b/>
          <w:bCs/>
          <w:lang w:val="fr-FR" w:eastAsia="zh-CN"/>
        </w:rPr>
        <w:t>private</w:t>
      </w:r>
      <w:proofErr w:type="gramEnd"/>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private</w:t>
      </w:r>
      <w:proofErr w:type="gramEnd"/>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private</w:t>
      </w:r>
      <w:proofErr w:type="gramEnd"/>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233E8F">
      <w:pPr>
        <w:pStyle w:val="Code"/>
        <w:keepNext w:val="0"/>
        <w:keepLines w:val="0"/>
        <w:rPr>
          <w:color w:val="000000"/>
          <w:lang w:val="fr-FR" w:eastAsia="zh-CN"/>
        </w:rPr>
      </w:pPr>
    </w:p>
    <w:p w14:paraId="1612D7BD"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proofErr w:type="gramStart"/>
      <w:r w:rsidRPr="00233E8F">
        <w:rPr>
          <w:b/>
          <w:bCs/>
          <w:lang w:val="fr-FR" w:eastAsia="zh-CN"/>
        </w:rPr>
        <w:t>public</w:t>
      </w:r>
      <w:proofErr w:type="gramEnd"/>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this</w:t>
      </w:r>
      <w:r w:rsidRPr="00233E8F">
        <w:rPr>
          <w:color w:val="808030"/>
          <w:lang w:val="fr-FR" w:eastAsia="zh-CN"/>
        </w:rPr>
        <w:t>.</w:t>
      </w:r>
      <w:r w:rsidRPr="00233E8F">
        <w:rPr>
          <w:color w:val="000000"/>
          <w:lang w:val="fr-FR" w:eastAsia="zh-CN"/>
        </w:rPr>
        <w:t>noPlant</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this</w:t>
      </w:r>
      <w:r w:rsidRPr="00233E8F">
        <w:rPr>
          <w:color w:val="808030"/>
          <w:lang w:val="fr-FR" w:eastAsia="zh-CN"/>
        </w:rPr>
        <w:t>.</w:t>
      </w:r>
      <w:r w:rsidRPr="00233E8F">
        <w:rPr>
          <w:color w:val="000000"/>
          <w:lang w:val="fr-FR" w:eastAsia="zh-CN"/>
        </w:rPr>
        <w:t>description</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this</w:t>
      </w:r>
      <w:r w:rsidRPr="00233E8F">
        <w:rPr>
          <w:color w:val="808030"/>
          <w:lang w:val="fr-FR" w:eastAsia="zh-CN"/>
        </w:rPr>
        <w:t>.</w:t>
      </w:r>
      <w:r w:rsidRPr="00233E8F">
        <w:rPr>
          <w:color w:val="000000"/>
          <w:lang w:val="fr-FR" w:eastAsia="zh-CN"/>
        </w:rPr>
        <w:t>prixUnitaire</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233E8F">
      <w:pPr>
        <w:pStyle w:val="Code"/>
        <w:rPr>
          <w:color w:val="000000"/>
          <w:lang w:val="fr-FR" w:eastAsia="zh-CN"/>
        </w:rPr>
      </w:pPr>
    </w:p>
    <w:p w14:paraId="1D732D23"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public</w:t>
      </w:r>
      <w:proofErr w:type="gramEnd"/>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233E8F">
      <w:pPr>
        <w:pStyle w:val="Code"/>
        <w:rPr>
          <w:color w:val="000000"/>
          <w:lang w:val="en-CA" w:eastAsia="zh-CN"/>
        </w:rPr>
      </w:pPr>
      <w:r w:rsidRPr="00233E8F">
        <w:rPr>
          <w:color w:val="000000"/>
          <w:lang w:val="fr-FR" w:eastAsia="zh-CN"/>
        </w:rPr>
        <w:t xml:space="preserve">    </w:t>
      </w:r>
      <w:proofErr w:type="gramStart"/>
      <w:r w:rsidRPr="009A50DE">
        <w:rPr>
          <w:b/>
          <w:bCs/>
          <w:lang w:val="en-CA" w:eastAsia="zh-CN"/>
        </w:rPr>
        <w:t>this</w:t>
      </w:r>
      <w:r w:rsidRPr="009A50DE">
        <w:rPr>
          <w:color w:val="808030"/>
          <w:lang w:val="en-CA" w:eastAsia="zh-CN"/>
        </w:rPr>
        <w:t>.</w:t>
      </w:r>
      <w:r w:rsidRPr="009A50DE">
        <w:rPr>
          <w:color w:val="000000"/>
          <w:lang w:val="en-CA" w:eastAsia="zh-CN"/>
        </w:rPr>
        <w:t>noPlant</w:t>
      </w:r>
      <w:proofErr w:type="gramEnd"/>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233E8F">
      <w:pPr>
        <w:pStyle w:val="Code"/>
        <w:rPr>
          <w:color w:val="000000"/>
          <w:lang w:val="en-CA" w:eastAsia="zh-CN"/>
        </w:rPr>
      </w:pPr>
    </w:p>
    <w:p w14:paraId="6839D4B3"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w:t>
      </w:r>
      <w:proofErr w:type="gramStart"/>
      <w:r w:rsidRPr="009A50DE">
        <w:rPr>
          <w:color w:val="000000"/>
          <w:lang w:val="en-CA" w:eastAsia="zh-CN"/>
        </w:rPr>
        <w:t>getNoPlant</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233E8F">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w:t>
      </w:r>
      <w:proofErr w:type="gramStart"/>
      <w:r w:rsidRPr="00D95704">
        <w:rPr>
          <w:color w:val="000000"/>
          <w:lang w:val="en-CA" w:eastAsia="zh-CN"/>
        </w:rPr>
        <w:t>noPlant</w:t>
      </w:r>
      <w:r w:rsidRPr="00D95704">
        <w:rPr>
          <w:color w:val="800080"/>
          <w:lang w:val="en-CA" w:eastAsia="zh-CN"/>
        </w:rPr>
        <w:t>;</w:t>
      </w:r>
      <w:proofErr w:type="gramEnd"/>
    </w:p>
    <w:p w14:paraId="107AF5C5"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233E8F">
      <w:pPr>
        <w:pStyle w:val="Code"/>
        <w:keepNext w:val="0"/>
        <w:keepLines w:val="0"/>
        <w:rPr>
          <w:color w:val="000000"/>
          <w:lang w:val="en-CA" w:eastAsia="zh-CN"/>
        </w:rPr>
      </w:pPr>
    </w:p>
    <w:p w14:paraId="41A539E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w:t>
      </w:r>
      <w:proofErr w:type="gramStart"/>
      <w:r w:rsidRPr="00D95704">
        <w:rPr>
          <w:color w:val="000000"/>
          <w:lang w:val="en-CA" w:eastAsia="zh-CN"/>
        </w:rPr>
        <w:t>setDescription</w:t>
      </w:r>
      <w:r w:rsidRPr="00D95704">
        <w:rPr>
          <w:color w:val="808030"/>
          <w:lang w:val="en-CA" w:eastAsia="zh-CN"/>
        </w:rPr>
        <w:t>(</w:t>
      </w:r>
      <w:proofErr w:type="gramEnd"/>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233E8F">
      <w:pPr>
        <w:pStyle w:val="Code"/>
        <w:rPr>
          <w:color w:val="000000"/>
          <w:lang w:val="en-CA" w:eastAsia="zh-CN"/>
        </w:rPr>
      </w:pPr>
      <w:r w:rsidRPr="00D95704">
        <w:rPr>
          <w:color w:val="000000"/>
          <w:lang w:val="en-CA" w:eastAsia="zh-CN"/>
        </w:rPr>
        <w:t xml:space="preserve">    </w:t>
      </w:r>
      <w:proofErr w:type="gramStart"/>
      <w:r w:rsidRPr="00D95704">
        <w:rPr>
          <w:b/>
          <w:bCs/>
          <w:lang w:val="en-CA" w:eastAsia="zh-CN"/>
        </w:rPr>
        <w:t>this</w:t>
      </w:r>
      <w:r w:rsidRPr="00D95704">
        <w:rPr>
          <w:color w:val="808030"/>
          <w:lang w:val="en-CA" w:eastAsia="zh-CN"/>
        </w:rPr>
        <w:t>.</w:t>
      </w:r>
      <w:r w:rsidRPr="00D95704">
        <w:rPr>
          <w:color w:val="000000"/>
          <w:lang w:val="en-CA" w:eastAsia="zh-CN"/>
        </w:rPr>
        <w:t>description</w:t>
      </w:r>
      <w:proofErr w:type="gramEnd"/>
      <w:r w:rsidRPr="00D95704">
        <w:rPr>
          <w:color w:val="000000"/>
          <w:lang w:val="en-CA" w:eastAsia="zh-CN"/>
        </w:rPr>
        <w:t xml:space="preserve">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233E8F">
      <w:pPr>
        <w:pStyle w:val="Code"/>
        <w:rPr>
          <w:color w:val="000000"/>
          <w:lang w:val="en-CA" w:eastAsia="zh-CN"/>
        </w:rPr>
      </w:pPr>
    </w:p>
    <w:p w14:paraId="62A4678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w:t>
      </w:r>
      <w:proofErr w:type="gramStart"/>
      <w:r w:rsidRPr="00D95704">
        <w:rPr>
          <w:color w:val="000000"/>
          <w:lang w:val="en-CA" w:eastAsia="zh-CN"/>
        </w:rPr>
        <w:t>getDescription</w:t>
      </w:r>
      <w:r w:rsidRPr="00D95704">
        <w:rPr>
          <w:color w:val="808030"/>
          <w:lang w:val="en-CA" w:eastAsia="zh-CN"/>
        </w:rPr>
        <w:t>(</w:t>
      </w:r>
      <w:proofErr w:type="gramEnd"/>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233E8F">
      <w:pPr>
        <w:pStyle w:val="Code"/>
        <w:rPr>
          <w:color w:val="000000"/>
          <w:lang w:eastAsia="zh-CN"/>
        </w:rPr>
      </w:pPr>
      <w:r w:rsidRPr="00D95704">
        <w:rPr>
          <w:color w:val="000000"/>
          <w:lang w:val="en-CA" w:eastAsia="zh-CN"/>
        </w:rPr>
        <w:t xml:space="preserve">    </w:t>
      </w:r>
      <w:proofErr w:type="gramStart"/>
      <w:r w:rsidRPr="009A50DE">
        <w:rPr>
          <w:b/>
          <w:bCs/>
          <w:lang w:eastAsia="zh-CN"/>
        </w:rPr>
        <w:t>return</w:t>
      </w:r>
      <w:proofErr w:type="gramEnd"/>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233E8F">
      <w:pPr>
        <w:pStyle w:val="Code"/>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233E8F">
      <w:pPr>
        <w:pStyle w:val="Code"/>
        <w:rPr>
          <w:color w:val="000000"/>
          <w:lang w:val="fr-FR" w:eastAsia="zh-CN"/>
        </w:rPr>
      </w:pPr>
    </w:p>
    <w:p w14:paraId="3F615A42"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public</w:t>
      </w:r>
      <w:proofErr w:type="gramEnd"/>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this</w:t>
      </w:r>
      <w:r w:rsidRPr="00233E8F">
        <w:rPr>
          <w:color w:val="808030"/>
          <w:lang w:val="fr-FR" w:eastAsia="zh-CN"/>
        </w:rPr>
        <w:t>.</w:t>
      </w:r>
      <w:r w:rsidRPr="00233E8F">
        <w:rPr>
          <w:color w:val="000000"/>
          <w:lang w:val="fr-FR" w:eastAsia="zh-CN"/>
        </w:rPr>
        <w:t>prixUnitaire</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233E8F">
      <w:pPr>
        <w:pStyle w:val="Code"/>
        <w:rPr>
          <w:color w:val="000000"/>
          <w:lang w:val="fr-FR" w:eastAsia="zh-CN"/>
        </w:rPr>
      </w:pPr>
    </w:p>
    <w:p w14:paraId="0A12421D"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public</w:t>
      </w:r>
      <w:proofErr w:type="gramEnd"/>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return</w:t>
      </w:r>
      <w:proofErr w:type="gramEnd"/>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233E8F">
      <w:pPr>
        <w:pStyle w:val="Code"/>
        <w:rPr>
          <w:color w:val="000000"/>
          <w:lang w:val="fr-FR" w:eastAsia="zh-CN"/>
        </w:rPr>
      </w:pPr>
    </w:p>
    <w:p w14:paraId="358B6B81"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public</w:t>
      </w:r>
      <w:proofErr w:type="gramEnd"/>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proofErr w:type="gramStart"/>
      <w:r w:rsidRPr="00233E8F">
        <w:rPr>
          <w:color w:val="808030"/>
          <w:lang w:val="fr-FR" w:eastAsia="zh-CN"/>
        </w:rPr>
        <w:t>)</w:t>
      </w:r>
      <w:r w:rsidRPr="00233E8F">
        <w:rPr>
          <w:color w:val="800080"/>
          <w:lang w:val="fr-FR" w:eastAsia="zh-CN"/>
        </w:rPr>
        <w:t>;</w:t>
      </w:r>
      <w:proofErr w:type="gramEnd"/>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proofErr w:type="gramStart"/>
      <w:r w:rsidRPr="009A50DE">
        <w:rPr>
          <w:color w:val="000000"/>
          <w:lang w:val="en-CA" w:eastAsia="zh-CN"/>
        </w:rPr>
        <w:t>description</w:t>
      </w:r>
      <w:r w:rsidRPr="009A50DE">
        <w:rPr>
          <w:color w:val="808030"/>
          <w:lang w:val="en-CA" w:eastAsia="zh-CN"/>
        </w:rPr>
        <w:t>.</w:t>
      </w:r>
      <w:r w:rsidRPr="009A50DE">
        <w:rPr>
          <w:color w:val="000000"/>
          <w:lang w:val="en-CA" w:eastAsia="zh-CN"/>
        </w:rPr>
        <w:t>length</w:t>
      </w:r>
      <w:proofErr w:type="gramEnd"/>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proofErr w:type="gramStart"/>
      <w:r w:rsidRPr="009A50DE">
        <w:rPr>
          <w:color w:val="808030"/>
          <w:lang w:val="en-CA" w:eastAsia="zh-CN"/>
        </w:rPr>
        <w:t>)</w:t>
      </w:r>
      <w:r w:rsidRPr="009A50DE">
        <w:rPr>
          <w:color w:val="800080"/>
          <w:lang w:val="en-CA" w:eastAsia="zh-CN"/>
        </w:rPr>
        <w:t>;</w:t>
      </w:r>
      <w:proofErr w:type="gramEnd"/>
    </w:p>
    <w:p w14:paraId="7AC9AEA3" w14:textId="77777777" w:rsidR="00233E8F" w:rsidRPr="00233E8F" w:rsidRDefault="00233E8F" w:rsidP="00233E8F">
      <w:pPr>
        <w:pStyle w:val="Code"/>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proofErr w:type="gramStart"/>
      <w:r w:rsidRPr="00233E8F">
        <w:rPr>
          <w:color w:val="000000"/>
          <w:lang w:val="fr-FR" w:eastAsia="zh-CN"/>
        </w:rPr>
        <w:t>description</w:t>
      </w:r>
      <w:r w:rsidRPr="00233E8F">
        <w:rPr>
          <w:color w:val="808030"/>
          <w:lang w:val="fr-FR" w:eastAsia="zh-CN"/>
        </w:rPr>
        <w:t>.</w:t>
      </w:r>
      <w:r w:rsidRPr="00233E8F">
        <w:rPr>
          <w:color w:val="000000"/>
          <w:lang w:val="fr-FR" w:eastAsia="zh-CN"/>
        </w:rPr>
        <w:t>length</w:t>
      </w:r>
      <w:proofErr w:type="gramEnd"/>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proofErr w:type="gramStart"/>
      <w:r w:rsidRPr="00233E8F">
        <w:rPr>
          <w:color w:val="808030"/>
          <w:lang w:val="fr-FR" w:eastAsia="zh-CN"/>
        </w:rPr>
        <w:t>)</w:t>
      </w:r>
      <w:r w:rsidRPr="00233E8F">
        <w:rPr>
          <w:color w:val="800080"/>
          <w:lang w:val="fr-FR" w:eastAsia="zh-CN"/>
        </w:rPr>
        <w:t>;</w:t>
      </w:r>
      <w:proofErr w:type="gramEnd"/>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proofErr w:type="gramStart"/>
      <w:r w:rsidRPr="00233E8F">
        <w:rPr>
          <w:color w:val="808030"/>
          <w:lang w:val="fr-FR" w:eastAsia="zh-CN"/>
        </w:rPr>
        <w:t>)</w:t>
      </w:r>
      <w:r w:rsidRPr="00233E8F">
        <w:rPr>
          <w:color w:val="800080"/>
          <w:lang w:val="fr-FR" w:eastAsia="zh-CN"/>
        </w:rPr>
        <w:t>;</w:t>
      </w:r>
      <w:proofErr w:type="gramEnd"/>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233E8F">
      <w:pPr>
        <w:pStyle w:val="Code"/>
        <w:keepNext w:val="0"/>
        <w:keepLines w:val="0"/>
        <w:rPr>
          <w:color w:val="000000"/>
          <w:lang w:val="fr-FR" w:eastAsia="zh-CN"/>
        </w:rPr>
      </w:pPr>
    </w:p>
    <w:p w14:paraId="532DD8EF"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b/>
          <w:bCs/>
          <w:lang w:val="fr-FR" w:eastAsia="zh-CN"/>
        </w:rPr>
        <w:t>public</w:t>
      </w:r>
      <w:proofErr w:type="gramEnd"/>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color w:val="000000"/>
          <w:lang w:val="fr-FR" w:eastAsia="zh-CN"/>
        </w:rPr>
        <w:t>noPlant</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color w:val="BB7977"/>
          <w:lang w:val="fr-FR" w:eastAsia="zh-CN"/>
        </w:rPr>
        <w:t>int</w:t>
      </w:r>
      <w:proofErr w:type="gramEnd"/>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color w:val="BB7977"/>
          <w:lang w:val="fr-FR" w:eastAsia="zh-CN"/>
        </w:rPr>
        <w:t>byte</w:t>
      </w:r>
      <w:r w:rsidRPr="00233E8F">
        <w:rPr>
          <w:color w:val="808030"/>
          <w:lang w:val="fr-FR" w:eastAsia="zh-CN"/>
        </w:rPr>
        <w:t>[</w:t>
      </w:r>
      <w:proofErr w:type="gramEnd"/>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proofErr w:type="gramStart"/>
      <w:r w:rsidRPr="00233E8F">
        <w:rPr>
          <w:color w:val="808030"/>
          <w:lang w:val="fr-FR" w:eastAsia="zh-CN"/>
        </w:rPr>
        <w:t>)</w:t>
      </w:r>
      <w:r w:rsidRPr="00233E8F">
        <w:rPr>
          <w:color w:val="800080"/>
          <w:lang w:val="fr-FR" w:eastAsia="zh-CN"/>
        </w:rPr>
        <w:t>;</w:t>
      </w:r>
      <w:proofErr w:type="gramEnd"/>
    </w:p>
    <w:p w14:paraId="29A33F4C"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color w:val="000000"/>
          <w:lang w:val="fr-FR" w:eastAsia="zh-CN"/>
        </w:rPr>
        <w:t>description</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233E8F">
      <w:pPr>
        <w:pStyle w:val="Code"/>
        <w:rPr>
          <w:color w:val="000000"/>
          <w:lang w:val="fr-FR" w:eastAsia="zh-CN"/>
        </w:rPr>
      </w:pPr>
      <w:r w:rsidRPr="00233E8F">
        <w:rPr>
          <w:color w:val="000000"/>
          <w:lang w:val="fr-FR" w:eastAsia="zh-CN"/>
        </w:rPr>
        <w:t xml:space="preserve">    </w:t>
      </w:r>
      <w:proofErr w:type="gramStart"/>
      <w:r w:rsidRPr="00233E8F">
        <w:rPr>
          <w:color w:val="000000"/>
          <w:lang w:val="fr-FR" w:eastAsia="zh-CN"/>
        </w:rPr>
        <w:t>prixUnitaire</w:t>
      </w:r>
      <w:proofErr w:type="gramEnd"/>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233E8F">
      <w:pPr>
        <w:pStyle w:val="Code"/>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233E8F">
      <w:pPr>
        <w:pStyle w:val="Code"/>
        <w:rPr>
          <w:color w:val="000000"/>
          <w:lang w:eastAsia="zh-CN"/>
        </w:rPr>
      </w:pPr>
    </w:p>
    <w:p w14:paraId="77DA970F" w14:textId="77777777" w:rsidR="00233E8F" w:rsidRPr="009A50DE" w:rsidRDefault="00233E8F" w:rsidP="00233E8F">
      <w:pPr>
        <w:pStyle w:val="Code"/>
        <w:rPr>
          <w:color w:val="000000"/>
          <w:lang w:eastAsia="zh-CN"/>
        </w:rPr>
      </w:pPr>
      <w:r w:rsidRPr="009A50DE">
        <w:rPr>
          <w:color w:val="000000"/>
          <w:lang w:eastAsia="zh-CN"/>
        </w:rPr>
        <w:t xml:space="preserve">  </w:t>
      </w:r>
      <w:proofErr w:type="gramStart"/>
      <w:r w:rsidRPr="009A50DE">
        <w:rPr>
          <w:b/>
          <w:bCs/>
          <w:lang w:eastAsia="zh-CN"/>
        </w:rPr>
        <w:t>public</w:t>
      </w:r>
      <w:proofErr w:type="gramEnd"/>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proofErr w:type="gramStart"/>
      <w:r w:rsidRPr="009A50DE">
        <w:rPr>
          <w:b/>
          <w:bCs/>
          <w:lang w:eastAsia="zh-CN"/>
        </w:rPr>
        <w:t>return</w:t>
      </w:r>
      <w:proofErr w:type="gramEnd"/>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Corpsdetexte"/>
      </w:pPr>
    </w:p>
    <w:p w14:paraId="6E7917B3" w14:textId="18D24641" w:rsidR="007E66E1" w:rsidRDefault="007E66E1" w:rsidP="007E66E1">
      <w:pPr>
        <w:pStyle w:val="Corpsdetexte"/>
      </w:pPr>
      <w:r>
        <w:t xml:space="preserve">La méthode </w:t>
      </w:r>
      <w:hyperlink r:id="rId557" w:anchor="nextToken--" w:history="1">
        <w:r w:rsidR="0055580B">
          <w:rPr>
            <w:rStyle w:val="Hyperlien"/>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Corpsdetexte"/>
        <w:numPr>
          <w:ilvl w:val="0"/>
          <w:numId w:val="23"/>
        </w:numPr>
      </w:pPr>
      <w:r>
        <w:rPr>
          <w:i/>
        </w:rPr>
        <w:lastRenderedPageBreak/>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Corpsdetexte"/>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Corpsdetexte"/>
        <w:numPr>
          <w:ilvl w:val="0"/>
          <w:numId w:val="23"/>
        </w:numPr>
      </w:pPr>
      <w:r>
        <w:rPr>
          <w:i/>
        </w:rPr>
        <w:t>StreamTokenizer.TT_EOF</w:t>
      </w:r>
      <w:r>
        <w:t> : la fin du fichier a été rencontrée.</w:t>
      </w:r>
    </w:p>
    <w:p w14:paraId="0850CD17" w14:textId="77777777" w:rsidR="007E66E1" w:rsidRDefault="007E66E1" w:rsidP="007E66E1">
      <w:pPr>
        <w:pStyle w:val="Corpsdetexte"/>
        <w:numPr>
          <w:ilvl w:val="0"/>
          <w:numId w:val="23"/>
        </w:numPr>
      </w:pPr>
      <w:r>
        <w:rPr>
          <w:i/>
        </w:rPr>
        <w:t>StreamTokenizer.TT_EOL</w:t>
      </w:r>
      <w:r>
        <w:t xml:space="preserve"> : une fin de ligne a été rencontrée. Par défaut les fins de ligne ne sont pas traitées. La méthode </w:t>
      </w:r>
      <w:proofErr w:type="gramStart"/>
      <w:r w:rsidRPr="0077759E">
        <w:rPr>
          <w:i/>
          <w:iCs/>
        </w:rPr>
        <w:t>eolIsSignificant</w:t>
      </w:r>
      <w:r>
        <w:t>(</w:t>
      </w:r>
      <w:proofErr w:type="gramEnd"/>
      <w:r>
        <w:t>boolean flag) permet d’activer la détection des fins de ligne.</w:t>
      </w:r>
    </w:p>
    <w:p w14:paraId="1ED8970B" w14:textId="77777777" w:rsidR="007E66E1" w:rsidRDefault="007E66E1" w:rsidP="007E66E1">
      <w:pPr>
        <w:pStyle w:val="Corpsdetexte"/>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Corpsdetexte"/>
        <w:numPr>
          <w:ilvl w:val="0"/>
          <w:numId w:val="23"/>
        </w:numPr>
      </w:pPr>
      <w:r>
        <w:t>Dans le cas de caractères spéciaux, c’est la valeur entière du caractère lui-même qui est retourné.</w:t>
      </w:r>
    </w:p>
    <w:p w14:paraId="587C7E7B" w14:textId="77777777" w:rsidR="007E66E1" w:rsidRDefault="007E66E1" w:rsidP="007E66E1">
      <w:pPr>
        <w:pStyle w:val="Corpsdetexte"/>
      </w:pPr>
      <w:r>
        <w:t xml:space="preserve">Plusieurs paramètres qui contrôlent le </w:t>
      </w:r>
      <w:r>
        <w:rPr>
          <w:i/>
        </w:rPr>
        <w:t>StreamTokenizer</w:t>
      </w:r>
      <w:r>
        <w:t xml:space="preserve"> peuvent être modifiés au besoin par les méthodes suivantes entre autres :</w:t>
      </w:r>
    </w:p>
    <w:p w14:paraId="3B0D28C0" w14:textId="7252AD13" w:rsidR="007E66E1" w:rsidRDefault="00000000" w:rsidP="007E66E1">
      <w:pPr>
        <w:pStyle w:val="Corpsdetexte"/>
        <w:numPr>
          <w:ilvl w:val="0"/>
          <w:numId w:val="24"/>
        </w:numPr>
      </w:pPr>
      <w:hyperlink r:id="rId558" w:anchor="whitespaceChars-int-int-" w:history="1">
        <w:r w:rsidR="005E4129" w:rsidRPr="005E4129">
          <w:rPr>
            <w:rStyle w:val="Hyperlien"/>
            <w:rFonts w:ascii="&amp;quot" w:hAnsi="&amp;quot"/>
            <w:b/>
            <w:bCs/>
            <w:color w:val="4A6782"/>
            <w:sz w:val="21"/>
            <w:szCs w:val="21"/>
            <w:lang w:val="en-CA"/>
          </w:rPr>
          <w:t>whitespaceChars</w:t>
        </w:r>
      </w:hyperlink>
      <w:r w:rsidR="005E4129"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68C6B7DF" w:rsidR="007E66E1" w:rsidRDefault="00000000" w:rsidP="007E66E1">
      <w:pPr>
        <w:pStyle w:val="Corpsdetexte"/>
        <w:numPr>
          <w:ilvl w:val="0"/>
          <w:numId w:val="24"/>
        </w:numPr>
      </w:pPr>
      <w:hyperlink r:id="rId559" w:anchor="quoteChar-int-" w:history="1">
        <w:proofErr w:type="gramStart"/>
        <w:r w:rsidR="00CE206E">
          <w:rPr>
            <w:rStyle w:val="Hyperlien"/>
            <w:rFonts w:ascii="&amp;quot" w:hAnsi="&amp;quot"/>
            <w:b/>
            <w:bCs/>
            <w:color w:val="4A6782"/>
            <w:sz w:val="21"/>
            <w:szCs w:val="21"/>
          </w:rPr>
          <w:t>quoteChar</w:t>
        </w:r>
        <w:proofErr w:type="gramEnd"/>
      </w:hyperlink>
      <w:r w:rsidR="00CE206E">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Corpsdetexte"/>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Corpsdetexte"/>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11C7389F" w:rsidR="007E66E1" w:rsidRDefault="007E66E1" w:rsidP="007E66E1">
      <w:pPr>
        <w:pStyle w:val="Corpsdetexte"/>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219"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en"/>
          <w:i/>
        </w:rPr>
        <w:t>eX</w:t>
      </w:r>
      <w:r w:rsidRPr="00F94631">
        <w:rPr>
          <w:rStyle w:val="Hyperlien"/>
          <w:i/>
        </w:rPr>
        <w:t>tensible Markup Language</w:t>
      </w:r>
      <w:bookmarkEnd w:id="219"/>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Titre3"/>
      </w:pPr>
      <w:bookmarkStart w:id="220" w:name="_Toc16917474"/>
      <w:bookmarkStart w:id="221" w:name="_Toc44667615"/>
      <w:r>
        <w:t>Traitement d’un document XML avec SAX et DOM</w:t>
      </w:r>
      <w:bookmarkEnd w:id="220"/>
      <w:bookmarkEnd w:id="221"/>
    </w:p>
    <w:p w14:paraId="28100FCB" w14:textId="0649D99F" w:rsidR="00D26321" w:rsidRPr="0042135C" w:rsidRDefault="004B5E78" w:rsidP="0042135C">
      <w:pPr>
        <w:pStyle w:val="Corpsdetexte"/>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Corpsdetexte"/>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66446357" w:rsidR="00275DCA" w:rsidRPr="00882539" w:rsidRDefault="00000000" w:rsidP="004B5E78">
      <w:pPr>
        <w:pStyle w:val="Corpsdetexte"/>
        <w:rPr>
          <w:b/>
        </w:rPr>
      </w:pPr>
      <w:hyperlink r:id="rId560" w:history="1">
        <w:r w:rsidR="00280F83">
          <w:rPr>
            <w:rStyle w:val="Hyperlien"/>
            <w:rFonts w:ascii="Segoe UI" w:hAnsi="Segoe UI" w:cs="Segoe UI"/>
            <w:b/>
            <w:bCs/>
            <w:color w:val="0366D6"/>
          </w:rPr>
          <w:t>JavaPasAPas</w:t>
        </w:r>
      </w:hyperlink>
      <w:r w:rsidR="00280F83">
        <w:rPr>
          <w:rStyle w:val="separator"/>
          <w:rFonts w:ascii="Segoe UI" w:hAnsi="Segoe UI" w:cs="Segoe UI"/>
          <w:color w:val="586069"/>
        </w:rPr>
        <w:t>/</w:t>
      </w:r>
      <w:r w:rsidR="00233E8F">
        <w:rPr>
          <w:rStyle w:val="lev"/>
          <w:rFonts w:ascii="Segoe UI" w:hAnsi="Segoe UI" w:cs="Segoe UI"/>
          <w:color w:val="24292E"/>
        </w:rPr>
        <w:t>chapitre_9/P</w:t>
      </w:r>
      <w:r w:rsidR="00280F83">
        <w:rPr>
          <w:rStyle w:val="lev"/>
          <w:rFonts w:ascii="Segoe UI" w:hAnsi="Segoe UI" w:cs="Segoe UI"/>
          <w:color w:val="24292E"/>
        </w:rPr>
        <w:t>lants.xml</w:t>
      </w:r>
    </w:p>
    <w:p w14:paraId="168F2177" w14:textId="77777777" w:rsidR="00117845" w:rsidRDefault="00233E8F" w:rsidP="00233E8F">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w:t>
      </w:r>
      <w:proofErr w:type="gramStart"/>
      <w:r w:rsidRPr="00233E8F">
        <w:rPr>
          <w:color w:val="004A43"/>
          <w:lang w:eastAsia="zh-CN"/>
        </w:rPr>
        <w:t>&gt;</w:t>
      </w:r>
      <w:r w:rsidRPr="00233E8F">
        <w:rPr>
          <w:color w:val="000000"/>
          <w:lang w:eastAsia="zh-CN"/>
        </w:rPr>
        <w:t xml:space="preserve">  </w:t>
      </w:r>
      <w:r w:rsidRPr="00233E8F">
        <w:rPr>
          <w:color w:val="004A43"/>
          <w:lang w:eastAsia="zh-CN"/>
        </w:rPr>
        <w:t>&lt;</w:t>
      </w:r>
      <w:proofErr w:type="gramEnd"/>
      <w:r w:rsidRPr="00233E8F">
        <w:rPr>
          <w:color w:val="004A43"/>
          <w:lang w:eastAsia="zh-CN"/>
        </w:rPr>
        <w: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proofErr w:type="gramStart"/>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proofErr w:type="gramEnd"/>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233E8F">
      <w:pPr>
        <w:pStyle w:val="Code"/>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233E8F">
      <w:pPr>
        <w:pStyle w:val="Code"/>
        <w:keepNext w:val="0"/>
        <w:keepLines w:val="0"/>
        <w:rPr>
          <w:color w:val="000000"/>
          <w:lang w:eastAsia="zh-CN"/>
        </w:rPr>
      </w:pPr>
    </w:p>
    <w:p w14:paraId="379765A3" w14:textId="77777777" w:rsidR="00233E8F" w:rsidRPr="00233E8F" w:rsidRDefault="00233E8F" w:rsidP="00233E8F">
      <w:pPr>
        <w:pStyle w:val="Code"/>
        <w:rPr>
          <w:color w:val="000000"/>
          <w:lang w:eastAsia="zh-CN"/>
        </w:rPr>
      </w:pPr>
      <w:r w:rsidRPr="00233E8F">
        <w:rPr>
          <w:color w:val="A65700"/>
          <w:lang w:eastAsia="zh-CN"/>
        </w:rPr>
        <w:lastRenderedPageBreak/>
        <w:t>&lt;</w:t>
      </w:r>
      <w:r w:rsidRPr="00233E8F">
        <w:rPr>
          <w:color w:val="5F5035"/>
          <w:lang w:eastAsia="zh-CN"/>
        </w:rPr>
        <w:t>Catalogue</w:t>
      </w:r>
      <w:r w:rsidRPr="00233E8F">
        <w:rPr>
          <w:color w:val="A65700"/>
          <w:lang w:eastAsia="zh-CN"/>
        </w:rPr>
        <w:t>&gt;</w:t>
      </w:r>
    </w:p>
    <w:p w14:paraId="4622EB9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noPlant</w:t>
      </w:r>
      <w:proofErr w:type="gramEnd"/>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description</w:t>
      </w:r>
      <w:proofErr w:type="gramEnd"/>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prixUnitaire</w:t>
      </w:r>
      <w:proofErr w:type="gramEnd"/>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noPlant</w:t>
      </w:r>
      <w:proofErr w:type="gramEnd"/>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description</w:t>
      </w:r>
      <w:proofErr w:type="gramEnd"/>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prixUnitaire</w:t>
      </w:r>
      <w:proofErr w:type="gramEnd"/>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noPlant</w:t>
      </w:r>
      <w:proofErr w:type="gramEnd"/>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description</w:t>
      </w:r>
      <w:proofErr w:type="gramEnd"/>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prixUnitaire</w:t>
      </w:r>
      <w:proofErr w:type="gramEnd"/>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noPlant</w:t>
      </w:r>
      <w:proofErr w:type="gramEnd"/>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description</w:t>
      </w:r>
      <w:proofErr w:type="gramEnd"/>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prixUnitaire</w:t>
      </w:r>
      <w:proofErr w:type="gramEnd"/>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71B1CED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noPlant</w:t>
      </w:r>
      <w:proofErr w:type="gramEnd"/>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proofErr w:type="gramStart"/>
      <w:r w:rsidRPr="00233E8F">
        <w:rPr>
          <w:color w:val="5F5035"/>
          <w:lang w:eastAsia="zh-CN"/>
        </w:rPr>
        <w:t>description</w:t>
      </w:r>
      <w:proofErr w:type="gramEnd"/>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233E8F">
      <w:pPr>
        <w:pStyle w:val="Code"/>
        <w:rPr>
          <w:color w:val="000000"/>
          <w:lang w:val="fr-FR" w:eastAsia="zh-CN"/>
        </w:rPr>
      </w:pPr>
      <w:r w:rsidRPr="00233E8F">
        <w:rPr>
          <w:color w:val="000000"/>
          <w:lang w:eastAsia="zh-CN"/>
        </w:rPr>
        <w:tab/>
      </w:r>
      <w:r w:rsidRPr="00233E8F">
        <w:rPr>
          <w:color w:val="A65700"/>
          <w:lang w:val="fr-FR" w:eastAsia="zh-CN"/>
        </w:rPr>
        <w:t>&lt;</w:t>
      </w:r>
      <w:proofErr w:type="gramStart"/>
      <w:r w:rsidRPr="00233E8F">
        <w:rPr>
          <w:color w:val="5F5035"/>
          <w:lang w:val="fr-FR" w:eastAsia="zh-CN"/>
        </w:rPr>
        <w:t>prixUnitaire</w:t>
      </w:r>
      <w:proofErr w:type="gramEnd"/>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0639E7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noPlant</w:t>
      </w:r>
      <w:proofErr w:type="gramEnd"/>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description</w:t>
      </w:r>
      <w:proofErr w:type="gramEnd"/>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prixUnitaire</w:t>
      </w:r>
      <w:proofErr w:type="gramEnd"/>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noPlant</w:t>
      </w:r>
      <w:proofErr w:type="gramEnd"/>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description</w:t>
      </w:r>
      <w:proofErr w:type="gramEnd"/>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prixUnitaire</w:t>
      </w:r>
      <w:proofErr w:type="gramEnd"/>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E1507A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noPlant</w:t>
      </w:r>
      <w:proofErr w:type="gramEnd"/>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description</w:t>
      </w:r>
      <w:proofErr w:type="gramEnd"/>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prixUnitaire</w:t>
      </w:r>
      <w:proofErr w:type="gramEnd"/>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noPlant</w:t>
      </w:r>
      <w:proofErr w:type="gramEnd"/>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description</w:t>
      </w:r>
      <w:proofErr w:type="gramEnd"/>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prixUnitaire</w:t>
      </w:r>
      <w:proofErr w:type="gramEnd"/>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noPlant</w:t>
      </w:r>
      <w:proofErr w:type="gramEnd"/>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proofErr w:type="gramStart"/>
      <w:r w:rsidRPr="00233E8F">
        <w:rPr>
          <w:color w:val="5F5035"/>
          <w:lang w:val="fr-FR" w:eastAsia="zh-CN"/>
        </w:rPr>
        <w:t>description</w:t>
      </w:r>
      <w:proofErr w:type="gramEnd"/>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proofErr w:type="gramStart"/>
      <w:r w:rsidRPr="00D95704">
        <w:rPr>
          <w:color w:val="5F5035"/>
          <w:lang w:val="fr-FR" w:eastAsia="zh-CN"/>
        </w:rPr>
        <w:t>prixUnitaire</w:t>
      </w:r>
      <w:proofErr w:type="gramEnd"/>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proofErr w:type="gramStart"/>
      <w:r w:rsidRPr="00D34A72">
        <w:rPr>
          <w:rFonts w:ascii="Garamond" w:hAnsi="Garamond"/>
        </w:rPr>
        <w:t>indique</w:t>
      </w:r>
      <w:proofErr w:type="gramEnd"/>
      <w:r w:rsidRPr="00D34A72">
        <w:rPr>
          <w:rFonts w:ascii="Garamond" w:hAnsi="Garamond"/>
        </w:rPr>
        <w:t xml:space="preserv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proofErr w:type="gramStart"/>
      <w:r w:rsidRPr="00843AB5">
        <w:t>&lt;!</w:t>
      </w:r>
      <w:proofErr w:type="gramEnd"/>
      <w:r w:rsidRPr="00843AB5">
        <w: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proofErr w:type="gramStart"/>
      <w:r w:rsidRPr="00FC4DDA">
        <w:lastRenderedPageBreak/>
        <w:t>!ELEMENT</w:t>
      </w:r>
      <w:proofErr w:type="gramEnd"/>
      <w:r w:rsidRPr="00FC4DDA">
        <w:t xml:space="preserve">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Corpsdetexte"/>
      </w:pPr>
      <w:proofErr w:type="gramStart"/>
      <w:r w:rsidRPr="00D34A72">
        <w:t>définit</w:t>
      </w:r>
      <w:proofErr w:type="gramEnd"/>
      <w:r w:rsidRPr="00D34A72">
        <w:t xml:space="preserve">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&lt;</w:t>
      </w:r>
      <w:proofErr w:type="gramStart"/>
      <w:r w:rsidRPr="00B13189">
        <w:t>nomElement</w:t>
      </w:r>
      <w:proofErr w:type="gramEnd"/>
      <w:r w:rsidRPr="00B13189">
        <w:t xml:space="preserve">&gt; contenu &lt;/nomElement&gt; </w:t>
      </w:r>
    </w:p>
    <w:p w14:paraId="74423AF4" w14:textId="6F9FCEFD" w:rsidR="004B5E78" w:rsidRPr="00D34A72" w:rsidRDefault="004B5E78" w:rsidP="004B5E78">
      <w:pPr>
        <w:pStyle w:val="Corpsdetexte"/>
      </w:pPr>
      <w:proofErr w:type="gramStart"/>
      <w:r w:rsidRPr="00D34A72">
        <w:t>dont</w:t>
      </w:r>
      <w:proofErr w:type="gramEnd"/>
      <w:r w:rsidRPr="00D34A72">
        <w:t xml:space="preserve">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proofErr w:type="gramStart"/>
      <w:r w:rsidRPr="00B13189">
        <w:t>&lt;!</w:t>
      </w:r>
      <w:proofErr w:type="gramEnd"/>
      <w:r w:rsidRPr="00B13189">
        <w:t>ELEMENT Catalogue (Plant+)&gt;</w:t>
      </w:r>
    </w:p>
    <w:p w14:paraId="49BC31A9" w14:textId="05179806" w:rsidR="004B5E78" w:rsidRPr="00D34A72" w:rsidRDefault="004B5E78" w:rsidP="004B5E78">
      <w:pPr>
        <w:pStyle w:val="Corpslivre"/>
        <w:rPr>
          <w:rFonts w:ascii="Garamond" w:hAnsi="Garamond"/>
        </w:rPr>
      </w:pPr>
      <w:proofErr w:type="gramStart"/>
      <w:r w:rsidRPr="00D34A72">
        <w:rPr>
          <w:rFonts w:ascii="Garamond" w:hAnsi="Garamond"/>
        </w:rPr>
        <w:t>de</w:t>
      </w:r>
      <w:proofErr w:type="gramEnd"/>
      <w:r w:rsidRPr="00D34A72">
        <w:rPr>
          <w:rFonts w:ascii="Garamond" w:hAnsi="Garamond"/>
        </w:rPr>
        <w:t xml:space="preserv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proofErr w:type="gramStart"/>
      <w:r w:rsidRPr="00D34A72">
        <w:rPr>
          <w:rFonts w:ascii="Garamond" w:hAnsi="Garamond"/>
        </w:rPr>
        <w:t>et</w:t>
      </w:r>
      <w:proofErr w:type="gramEnd"/>
      <w:r w:rsidRPr="00D34A72">
        <w:rPr>
          <w:rFonts w:ascii="Garamond" w:hAnsi="Garamond"/>
        </w:rPr>
        <w:t xml:space="preserve">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proofErr w:type="gramStart"/>
      <w:r w:rsidRPr="00BE217C">
        <w:t>&lt;!</w:t>
      </w:r>
      <w:proofErr w:type="gramEnd"/>
      <w:r w:rsidRPr="00BE217C">
        <w:t>ELEMENT Plant (noPlant,description,prixUnitaire)&gt;</w:t>
      </w:r>
    </w:p>
    <w:p w14:paraId="74D6856F" w14:textId="09DCF547" w:rsidR="004B5E78" w:rsidRPr="00D34A72" w:rsidRDefault="004B5E78" w:rsidP="004B5E78">
      <w:pPr>
        <w:pStyle w:val="Corpslivre"/>
        <w:rPr>
          <w:rFonts w:ascii="Garamond" w:hAnsi="Garamond"/>
        </w:rPr>
      </w:pPr>
      <w:proofErr w:type="gramStart"/>
      <w:r w:rsidRPr="00D34A72">
        <w:rPr>
          <w:rFonts w:ascii="Garamond" w:hAnsi="Garamond"/>
        </w:rPr>
        <w:t>définit</w:t>
      </w:r>
      <w:proofErr w:type="gramEnd"/>
      <w:r w:rsidRPr="00D34A72">
        <w:rPr>
          <w:rFonts w:ascii="Garamond" w:hAnsi="Garamond"/>
        </w:rPr>
        <w:t xml:space="preserve">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t xml:space="preserve">    &lt;Plant&gt;</w:t>
      </w:r>
    </w:p>
    <w:p w14:paraId="3FB89900" w14:textId="77777777" w:rsidR="00640EA6" w:rsidRPr="00843AB5" w:rsidRDefault="00640EA6" w:rsidP="00640EA6">
      <w:pPr>
        <w:pStyle w:val="CodeJava"/>
        <w:rPr>
          <w:sz w:val="18"/>
          <w:szCs w:val="18"/>
        </w:rPr>
      </w:pPr>
      <w:r w:rsidRPr="00843AB5">
        <w:rPr>
          <w:sz w:val="18"/>
          <w:szCs w:val="18"/>
        </w:rPr>
        <w:tab/>
        <w:t>&lt;</w:t>
      </w:r>
      <w:proofErr w:type="gramStart"/>
      <w:r w:rsidRPr="00843AB5">
        <w:rPr>
          <w:sz w:val="18"/>
          <w:szCs w:val="18"/>
        </w:rPr>
        <w:t>noPlant</w:t>
      </w:r>
      <w:proofErr w:type="gramEnd"/>
      <w:r w:rsidRPr="00843AB5">
        <w:rPr>
          <w:sz w:val="18"/>
          <w:szCs w:val="18"/>
        </w:rPr>
        <w:t>&gt;10&lt;/noPlant&gt;</w:t>
      </w:r>
    </w:p>
    <w:p w14:paraId="27D27283" w14:textId="77777777" w:rsidR="00640EA6" w:rsidRPr="00843AB5" w:rsidRDefault="00640EA6" w:rsidP="00640EA6">
      <w:pPr>
        <w:pStyle w:val="CodeJava"/>
        <w:rPr>
          <w:sz w:val="18"/>
          <w:szCs w:val="18"/>
        </w:rPr>
      </w:pPr>
      <w:r w:rsidRPr="00843AB5">
        <w:rPr>
          <w:sz w:val="18"/>
          <w:szCs w:val="18"/>
        </w:rPr>
        <w:tab/>
        <w:t>&lt;</w:t>
      </w:r>
      <w:proofErr w:type="gramStart"/>
      <w:r w:rsidRPr="00843AB5">
        <w:rPr>
          <w:sz w:val="18"/>
          <w:szCs w:val="18"/>
        </w:rPr>
        <w:t>description</w:t>
      </w:r>
      <w:proofErr w:type="gramEnd"/>
      <w:r w:rsidRPr="00843AB5">
        <w:rPr>
          <w:sz w:val="18"/>
          <w:szCs w:val="18"/>
        </w:rPr>
        <w:t>&gt;Cèdre en boule&lt;/description&gt;</w:t>
      </w:r>
    </w:p>
    <w:p w14:paraId="4F7FD971" w14:textId="77777777" w:rsidR="00640EA6" w:rsidRPr="00843AB5" w:rsidRDefault="00640EA6" w:rsidP="00640EA6">
      <w:pPr>
        <w:pStyle w:val="CodeJava"/>
        <w:rPr>
          <w:sz w:val="18"/>
          <w:szCs w:val="18"/>
        </w:rPr>
      </w:pPr>
      <w:r w:rsidRPr="00843AB5">
        <w:rPr>
          <w:sz w:val="18"/>
          <w:szCs w:val="18"/>
        </w:rPr>
        <w:tab/>
        <w:t>&lt;</w:t>
      </w:r>
      <w:proofErr w:type="gramStart"/>
      <w:r w:rsidRPr="00843AB5">
        <w:rPr>
          <w:sz w:val="18"/>
          <w:szCs w:val="18"/>
        </w:rPr>
        <w:t>prixUnitaire</w:t>
      </w:r>
      <w:proofErr w:type="gramEnd"/>
      <w:r w:rsidRPr="00843AB5">
        <w:rPr>
          <w:sz w:val="18"/>
          <w:szCs w:val="18"/>
        </w:rPr>
        <w:t>&gt;10.99&lt;/prixUnitaire&gt;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proofErr w:type="gramStart"/>
      <w:r w:rsidRPr="0038649E">
        <w:t>&lt;!</w:t>
      </w:r>
      <w:proofErr w:type="gramEnd"/>
      <w:r w:rsidRPr="0038649E">
        <w:t>ELEMENT noPlant (#PCDATA)&gt;</w:t>
      </w:r>
    </w:p>
    <w:p w14:paraId="4B2EF9F2" w14:textId="30FA9430" w:rsidR="004B5E78" w:rsidRDefault="004B5E78" w:rsidP="004B5E78">
      <w:pPr>
        <w:pStyle w:val="Corpslivre"/>
        <w:rPr>
          <w:rFonts w:ascii="Garamond" w:hAnsi="Garamond"/>
        </w:rPr>
      </w:pPr>
      <w:proofErr w:type="gramStart"/>
      <w:r w:rsidRPr="00D34A72">
        <w:rPr>
          <w:rFonts w:ascii="Garamond" w:hAnsi="Garamond"/>
        </w:rPr>
        <w:t>définit</w:t>
      </w:r>
      <w:proofErr w:type="gramEnd"/>
      <w:r w:rsidRPr="00D34A72">
        <w:rPr>
          <w:rFonts w:ascii="Garamond" w:hAnsi="Garamond"/>
        </w:rPr>
        <w:t xml:space="preserve">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w:t>
      </w:r>
      <w:r w:rsidR="004B5E78" w:rsidRPr="00D34A72">
        <w:rPr>
          <w:rFonts w:ascii="Garamond" w:hAnsi="Garamond"/>
        </w:rPr>
        <w:lastRenderedPageBreak/>
        <w:t xml:space="preserve">XML sous forme d’un arbre. Des méthodes permettent de naviguer dans la structure d’arbre DOM afin 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5304FF53" w:rsidR="00280F83" w:rsidRDefault="00000000" w:rsidP="004B5E78">
      <w:pPr>
        <w:pStyle w:val="Corpslivre"/>
      </w:pPr>
      <w:hyperlink r:id="rId561" w:history="1">
        <w:r w:rsidR="00C561EB">
          <w:rPr>
            <w:rStyle w:val="Hyperlien"/>
            <w:rFonts w:ascii="Segoe UI" w:hAnsi="Segoe UI" w:cs="Segoe UI"/>
            <w:b/>
            <w:bCs/>
            <w:color w:val="0366D6"/>
          </w:rPr>
          <w:t>JavaPasAPas</w:t>
        </w:r>
      </w:hyperlink>
      <w:r w:rsidR="00C561EB">
        <w:rPr>
          <w:rStyle w:val="separator"/>
          <w:rFonts w:ascii="Segoe UI" w:hAnsi="Segoe UI" w:cs="Segoe UI"/>
          <w:color w:val="586069"/>
        </w:rPr>
        <w:t>/</w:t>
      </w:r>
      <w:r w:rsidR="00233E8F">
        <w:rPr>
          <w:rStyle w:val="lev"/>
          <w:rFonts w:ascii="Segoe UI" w:hAnsi="Segoe UI" w:cs="Segoe UI"/>
          <w:color w:val="24292E"/>
        </w:rPr>
        <w:t>chapitre_9/E</w:t>
      </w:r>
      <w:r w:rsidR="00C561EB">
        <w:rPr>
          <w:rStyle w:val="lev"/>
          <w:rFonts w:ascii="Segoe UI" w:hAnsi="Segoe UI" w:cs="Segoe UI"/>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w:t>
      </w:r>
      <w:proofErr w:type="gramStart"/>
      <w:r w:rsidRPr="00233E8F">
        <w:rPr>
          <w:lang w:eastAsia="zh-CN"/>
        </w:rPr>
        <w:t>le vecteurs</w:t>
      </w:r>
      <w:proofErr w:type="gramEnd"/>
      <w:r w:rsidRPr="00233E8F">
        <w:rPr>
          <w:lang w:eastAsia="zh-CN"/>
        </w:rPr>
        <w:t xml:space="preserve">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proofErr w:type="gramStart"/>
      <w:r w:rsidRPr="00233E8F">
        <w:rPr>
          <w:b/>
          <w:bCs/>
          <w:color w:val="800000"/>
          <w:lang w:eastAsia="zh-CN"/>
        </w:rPr>
        <w:t>import</w:t>
      </w:r>
      <w:proofErr w:type="gramEnd"/>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233E8F">
      <w:pPr>
        <w:pStyle w:val="Code"/>
        <w:rPr>
          <w:color w:val="000000"/>
          <w:lang w:eastAsia="zh-CN"/>
        </w:rPr>
      </w:pPr>
      <w:proofErr w:type="gramStart"/>
      <w:r w:rsidRPr="00233E8F">
        <w:rPr>
          <w:b/>
          <w:bCs/>
          <w:color w:val="800000"/>
          <w:lang w:eastAsia="zh-CN"/>
        </w:rPr>
        <w:t>import</w:t>
      </w:r>
      <w:proofErr w:type="gramEnd"/>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233E8F">
      <w:pPr>
        <w:pStyle w:val="Code"/>
        <w:rPr>
          <w:color w:val="000000"/>
          <w:lang w:eastAsia="zh-CN"/>
        </w:rPr>
      </w:pPr>
      <w:proofErr w:type="gramStart"/>
      <w:r w:rsidRPr="00233E8F">
        <w:rPr>
          <w:b/>
          <w:bCs/>
          <w:color w:val="800000"/>
          <w:lang w:eastAsia="zh-CN"/>
        </w:rPr>
        <w:t>import</w:t>
      </w:r>
      <w:proofErr w:type="gramEnd"/>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w:t>
      </w:r>
      <w:proofErr w:type="gramStart"/>
      <w:r w:rsidRPr="00233E8F">
        <w:rPr>
          <w:color w:val="004A43"/>
          <w:lang w:val="en-CA" w:eastAsia="zh-CN"/>
        </w:rPr>
        <w:t>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proofErr w:type="gramEnd"/>
      <w:r w:rsidRPr="00233E8F">
        <w:rPr>
          <w:color w:val="800080"/>
          <w:lang w:val="en-CA" w:eastAsia="zh-CN"/>
        </w:rPr>
        <w:t>;</w:t>
      </w:r>
    </w:p>
    <w:p w14:paraId="70CD70EF"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w:t>
      </w:r>
      <w:proofErr w:type="gramStart"/>
      <w:r w:rsidRPr="00233E8F">
        <w:rPr>
          <w:color w:val="004A43"/>
          <w:lang w:val="en-CA" w:eastAsia="zh-CN"/>
        </w:rPr>
        <w:t>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proofErr w:type="gramEnd"/>
      <w:r w:rsidRPr="00233E8F">
        <w:rPr>
          <w:color w:val="800080"/>
          <w:lang w:val="en-CA" w:eastAsia="zh-CN"/>
        </w:rPr>
        <w:t>;</w:t>
      </w:r>
    </w:p>
    <w:p w14:paraId="14727B43"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w:t>
      </w:r>
      <w:proofErr w:type="gramStart"/>
      <w:r w:rsidRPr="00233E8F">
        <w:rPr>
          <w:color w:val="004A43"/>
          <w:lang w:val="en-CA" w:eastAsia="zh-CN"/>
        </w:rPr>
        <w:t>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proofErr w:type="gramEnd"/>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233E8F">
      <w:pPr>
        <w:pStyle w:val="Code"/>
        <w:keepNext w:val="0"/>
        <w:keepLines w:val="0"/>
        <w:rPr>
          <w:color w:val="000000"/>
          <w:lang w:val="en-CA" w:eastAsia="zh-CN"/>
        </w:rPr>
      </w:pPr>
    </w:p>
    <w:p w14:paraId="290EEC88"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233E8F">
      <w:pPr>
        <w:pStyle w:val="Code"/>
        <w:rPr>
          <w:color w:val="000000"/>
          <w:lang w:val="en-CA" w:eastAsia="zh-CN"/>
        </w:rPr>
      </w:pPr>
    </w:p>
    <w:p w14:paraId="38514F6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w:t>
      </w:r>
      <w:proofErr w:type="gramStart"/>
      <w:r w:rsidRPr="00233E8F">
        <w:rPr>
          <w:color w:val="000000"/>
          <w:lang w:val="en-CA" w:eastAsia="zh-CN"/>
        </w:rPr>
        <w:t>main</w:t>
      </w:r>
      <w:r w:rsidRPr="00233E8F">
        <w:rPr>
          <w:color w:val="808030"/>
          <w:lang w:val="en-CA" w:eastAsia="zh-CN"/>
        </w:rPr>
        <w:t>(</w:t>
      </w:r>
      <w:proofErr w:type="gramEnd"/>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proofErr w:type="gramStart"/>
      <w:r w:rsidRPr="009A50DE">
        <w:rPr>
          <w:color w:val="808030"/>
          <w:lang w:val="en-CA" w:eastAsia="zh-CN"/>
        </w:rPr>
        <w:t>)</w:t>
      </w:r>
      <w:r w:rsidRPr="009A50DE">
        <w:rPr>
          <w:color w:val="800080"/>
          <w:lang w:val="en-CA" w:eastAsia="zh-CN"/>
        </w:rPr>
        <w:t>;</w:t>
      </w:r>
      <w:proofErr w:type="gramEnd"/>
    </w:p>
    <w:p w14:paraId="62186935"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proofErr w:type="gramStart"/>
      <w:r w:rsidRPr="009A50DE">
        <w:rPr>
          <w:color w:val="808030"/>
          <w:lang w:val="en-CA" w:eastAsia="zh-CN"/>
        </w:rPr>
        <w:t>)</w:t>
      </w:r>
      <w:r w:rsidRPr="009A50DE">
        <w:rPr>
          <w:color w:val="800080"/>
          <w:lang w:val="en-CA" w:eastAsia="zh-CN"/>
        </w:rPr>
        <w:t>;</w:t>
      </w:r>
      <w:proofErr w:type="gramEnd"/>
    </w:p>
    <w:p w14:paraId="5D890D3D"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proofErr w:type="gramStart"/>
      <w:r w:rsidRPr="009A50DE">
        <w:rPr>
          <w:color w:val="808030"/>
          <w:lang w:val="en-CA" w:eastAsia="zh-CN"/>
        </w:rPr>
        <w:t>)</w:t>
      </w:r>
      <w:r w:rsidRPr="009A50DE">
        <w:rPr>
          <w:color w:val="800080"/>
          <w:lang w:val="en-CA" w:eastAsia="zh-CN"/>
        </w:rPr>
        <w:t>;</w:t>
      </w:r>
      <w:proofErr w:type="gramEnd"/>
    </w:p>
    <w:p w14:paraId="6DCDC815" w14:textId="77777777" w:rsidR="00233E8F" w:rsidRPr="009A50DE" w:rsidRDefault="00233E8F" w:rsidP="00233E8F">
      <w:pPr>
        <w:pStyle w:val="Code"/>
        <w:rPr>
          <w:color w:val="000000"/>
          <w:lang w:val="en-CA" w:eastAsia="zh-CN"/>
        </w:rPr>
      </w:pPr>
    </w:p>
    <w:p w14:paraId="0A81AF3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proofErr w:type="gramStart"/>
      <w:r w:rsidRPr="009A50DE">
        <w:rPr>
          <w:color w:val="808030"/>
          <w:lang w:val="en-CA" w:eastAsia="zh-CN"/>
        </w:rPr>
        <w:t>)</w:t>
      </w:r>
      <w:r w:rsidRPr="009A50DE">
        <w:rPr>
          <w:color w:val="800080"/>
          <w:lang w:val="en-CA" w:eastAsia="zh-CN"/>
        </w:rPr>
        <w:t>;</w:t>
      </w:r>
      <w:proofErr w:type="gramEnd"/>
    </w:p>
    <w:p w14:paraId="7726FC92" w14:textId="77777777" w:rsidR="00233E8F" w:rsidRPr="009A50DE" w:rsidRDefault="00233E8F" w:rsidP="00233E8F">
      <w:pPr>
        <w:pStyle w:val="Code"/>
        <w:keepNext w:val="0"/>
        <w:keepLines w:val="0"/>
        <w:rPr>
          <w:color w:val="000000"/>
          <w:lang w:val="en-CA" w:eastAsia="zh-CN"/>
        </w:rPr>
      </w:pPr>
    </w:p>
    <w:p w14:paraId="2DB4599D"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proofErr w:type="gramStart"/>
      <w:r w:rsidRPr="00233E8F">
        <w:rPr>
          <w:b/>
          <w:bCs/>
          <w:color w:val="BB7977"/>
          <w:lang w:eastAsia="zh-CN"/>
        </w:rPr>
        <w:t>Vector</w:t>
      </w:r>
      <w:r w:rsidRPr="00233E8F">
        <w:rPr>
          <w:color w:val="808030"/>
          <w:lang w:eastAsia="zh-CN"/>
        </w:rPr>
        <w:t>(</w:t>
      </w:r>
      <w:proofErr w:type="gramEnd"/>
      <w:r w:rsidRPr="00233E8F">
        <w:rPr>
          <w:color w:val="808030"/>
          <w:lang w:eastAsia="zh-CN"/>
        </w:rPr>
        <w:t>)</w:t>
      </w:r>
      <w:r w:rsidRPr="00233E8F">
        <w:rPr>
          <w:color w:val="800080"/>
          <w:lang w:eastAsia="zh-CN"/>
        </w:rPr>
        <w:t>;</w:t>
      </w:r>
    </w:p>
    <w:p w14:paraId="5A0555D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233E8F">
      <w:pPr>
        <w:pStyle w:val="Code"/>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233E8F">
      <w:pPr>
        <w:pStyle w:val="Code"/>
        <w:keepNext w:val="0"/>
        <w:keepLines w:val="0"/>
        <w:rPr>
          <w:color w:val="000000"/>
          <w:lang w:eastAsia="zh-CN"/>
        </w:rPr>
      </w:pPr>
    </w:p>
    <w:p w14:paraId="7D7D0BCA" w14:textId="2A3DEC8F" w:rsidR="00233E8F" w:rsidRPr="00233E8F" w:rsidRDefault="00233E8F" w:rsidP="00233E8F">
      <w:pPr>
        <w:pStyle w:val="Code"/>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proofErr w:type="gramStart"/>
      <w:r w:rsidRPr="009A50DE">
        <w:rPr>
          <w:color w:val="808030"/>
          <w:lang w:val="en-CA" w:eastAsia="zh-CN"/>
        </w:rPr>
        <w:t>)</w:t>
      </w:r>
      <w:r w:rsidRPr="009A50DE">
        <w:rPr>
          <w:color w:val="800080"/>
          <w:lang w:val="en-CA" w:eastAsia="zh-CN"/>
        </w:rPr>
        <w:t>;</w:t>
      </w:r>
      <w:proofErr w:type="gramEnd"/>
    </w:p>
    <w:p w14:paraId="73A81D56"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proofErr w:type="gramStart"/>
      <w:r w:rsidRPr="009A50DE">
        <w:rPr>
          <w:color w:val="808030"/>
          <w:lang w:val="en-CA" w:eastAsia="zh-CN"/>
        </w:rPr>
        <w:t>)</w:t>
      </w:r>
      <w:r w:rsidRPr="009A50DE">
        <w:rPr>
          <w:color w:val="800080"/>
          <w:lang w:val="en-CA" w:eastAsia="zh-CN"/>
        </w:rPr>
        <w:t>;</w:t>
      </w:r>
      <w:proofErr w:type="gramEnd"/>
    </w:p>
    <w:p w14:paraId="137A67E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13F21">
      <w:pPr>
        <w:pStyle w:val="Code"/>
        <w:keepNext w:val="0"/>
        <w:keepLines w:val="0"/>
        <w:rPr>
          <w:color w:val="000000"/>
          <w:lang w:val="en-CA" w:eastAsia="zh-CN"/>
        </w:rPr>
      </w:pPr>
    </w:p>
    <w:p w14:paraId="299E213E" w14:textId="77777777" w:rsidR="00233E8F" w:rsidRPr="009A50DE" w:rsidRDefault="00233E8F" w:rsidP="00233E8F">
      <w:pPr>
        <w:pStyle w:val="Code"/>
        <w:rPr>
          <w:color w:val="000000"/>
          <w:lang w:val="en-CA" w:eastAsia="zh-CN"/>
        </w:rPr>
      </w:pPr>
      <w:r w:rsidRPr="009A50DE">
        <w:rPr>
          <w:color w:val="000000"/>
          <w:lang w:val="en-CA" w:eastAsia="zh-CN"/>
        </w:rPr>
        <w:lastRenderedPageBreak/>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proofErr w:type="gramStart"/>
      <w:r w:rsidRPr="009A50DE">
        <w:rPr>
          <w:color w:val="808030"/>
          <w:lang w:val="en-CA" w:eastAsia="zh-CN"/>
        </w:rPr>
        <w:t>).</w:t>
      </w:r>
      <w:r w:rsidRPr="009A50DE">
        <w:rPr>
          <w:color w:val="000000"/>
          <w:lang w:val="en-CA" w:eastAsia="zh-CN"/>
        </w:rPr>
        <w:t>getNodeValue</w:t>
      </w:r>
      <w:proofErr w:type="gramEnd"/>
      <w:r w:rsidRPr="009A50DE">
        <w:rPr>
          <w:color w:val="808030"/>
          <w:lang w:val="en-CA" w:eastAsia="zh-CN"/>
        </w:rPr>
        <w:t>())</w:t>
      </w:r>
      <w:r w:rsidRPr="009A50DE">
        <w:rPr>
          <w:color w:val="800080"/>
          <w:lang w:val="en-CA" w:eastAsia="zh-CN"/>
        </w:rPr>
        <w:t>;</w:t>
      </w:r>
    </w:p>
    <w:p w14:paraId="76F8FBC4" w14:textId="77777777" w:rsidR="00233E8F" w:rsidRPr="009A50DE" w:rsidRDefault="00233E8F" w:rsidP="00233E8F">
      <w:pPr>
        <w:pStyle w:val="Code"/>
        <w:rPr>
          <w:color w:val="000000"/>
          <w:lang w:val="en-CA" w:eastAsia="zh-CN"/>
        </w:rPr>
      </w:pPr>
    </w:p>
    <w:p w14:paraId="48DF8CC2"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proofErr w:type="gramStart"/>
      <w:r w:rsidRPr="00233E8F">
        <w:rPr>
          <w:color w:val="808030"/>
          <w:lang w:val="en-CA" w:eastAsia="zh-CN"/>
        </w:rPr>
        <w:t>).</w:t>
      </w:r>
      <w:r w:rsidRPr="00233E8F">
        <w:rPr>
          <w:color w:val="000000"/>
          <w:lang w:val="en-CA" w:eastAsia="zh-CN"/>
        </w:rPr>
        <w:t>getNodeValue</w:t>
      </w:r>
      <w:proofErr w:type="gramEnd"/>
      <w:r w:rsidRPr="00233E8F">
        <w:rPr>
          <w:color w:val="808030"/>
          <w:lang w:val="en-CA" w:eastAsia="zh-CN"/>
        </w:rPr>
        <w:t>()</w:t>
      </w:r>
      <w:r w:rsidRPr="00233E8F">
        <w:rPr>
          <w:color w:val="800080"/>
          <w:lang w:val="en-CA" w:eastAsia="zh-CN"/>
        </w:rPr>
        <w:t>;</w:t>
      </w:r>
    </w:p>
    <w:p w14:paraId="670BEACE" w14:textId="77777777" w:rsidR="00233E8F" w:rsidRPr="00233E8F" w:rsidRDefault="00233E8F" w:rsidP="00233E8F">
      <w:pPr>
        <w:pStyle w:val="Code"/>
        <w:rPr>
          <w:color w:val="000000"/>
          <w:lang w:val="en-CA" w:eastAsia="zh-CN"/>
        </w:rPr>
      </w:pPr>
    </w:p>
    <w:p w14:paraId="4F3BC910" w14:textId="77777777" w:rsidR="00233E8F" w:rsidRPr="009A50DE" w:rsidRDefault="00233E8F" w:rsidP="00233E8F">
      <w:pPr>
        <w:pStyle w:val="Code"/>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233E8F">
      <w:pPr>
        <w:pStyle w:val="Code"/>
        <w:rPr>
          <w:color w:val="000000"/>
          <w:lang w:eastAsia="zh-CN"/>
        </w:rPr>
      </w:pPr>
      <w:r w:rsidRPr="009A50DE">
        <w:rPr>
          <w:color w:val="000000"/>
          <w:lang w:eastAsia="zh-CN"/>
        </w:rPr>
        <w:t xml:space="preserve">      </w:t>
      </w:r>
      <w:proofErr w:type="gramStart"/>
      <w:r w:rsidRPr="009A50DE">
        <w:rPr>
          <w:color w:val="BB7977"/>
          <w:lang w:eastAsia="zh-CN"/>
        </w:rPr>
        <w:t>double</w:t>
      </w:r>
      <w:proofErr w:type="gramEnd"/>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233E8F">
      <w:pPr>
        <w:pStyle w:val="Code"/>
        <w:rPr>
          <w:color w:val="000000"/>
          <w:lang w:eastAsia="zh-CN"/>
        </w:rPr>
      </w:pPr>
    </w:p>
    <w:p w14:paraId="7E022FE8" w14:textId="77777777" w:rsidR="00233E8F" w:rsidRPr="009A50DE" w:rsidRDefault="00233E8F" w:rsidP="00233E8F">
      <w:pPr>
        <w:pStyle w:val="Code"/>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proofErr w:type="gramStart"/>
      <w:r w:rsidRPr="009A50DE">
        <w:rPr>
          <w:color w:val="000000"/>
          <w:lang w:eastAsia="zh-CN"/>
        </w:rPr>
        <w:t>Plant</w:t>
      </w:r>
      <w:r w:rsidRPr="009A50DE">
        <w:rPr>
          <w:color w:val="808030"/>
          <w:lang w:eastAsia="zh-CN"/>
        </w:rPr>
        <w:t>(</w:t>
      </w:r>
      <w:proofErr w:type="gramEnd"/>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233E8F">
      <w:pPr>
        <w:pStyle w:val="Code"/>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proofErr w:type="gramStart"/>
      <w:r w:rsidRPr="00D95704">
        <w:rPr>
          <w:color w:val="808030"/>
          <w:lang w:val="fr-FR" w:eastAsia="zh-CN"/>
        </w:rPr>
        <w:t>)</w:t>
      </w:r>
      <w:r w:rsidRPr="00D95704">
        <w:rPr>
          <w:color w:val="800080"/>
          <w:lang w:val="fr-FR" w:eastAsia="zh-CN"/>
        </w:rPr>
        <w:t>;</w:t>
      </w:r>
      <w:proofErr w:type="gramEnd"/>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0A8E9E6E"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62" w:history="1">
        <w:r w:rsidRPr="000D3D45">
          <w:rPr>
            <w:rStyle w:val="Hyperlien"/>
            <w:rFonts w:ascii="Garamond" w:hAnsi="Garamond"/>
          </w:rPr>
          <w:t>DOM</w:t>
        </w:r>
      </w:hyperlink>
      <w:r w:rsidRPr="005C3488">
        <w:rPr>
          <w:rFonts w:ascii="Garamond" w:hAnsi="Garamond"/>
        </w:rPr>
        <w:t xml:space="preserve"> est assez compliquée et nous ne présentons pas une description exhaustive du sujet.</w:t>
      </w:r>
    </w:p>
    <w:p w14:paraId="40B2E04C" w14:textId="48ACF2FC"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63" w:history="1">
        <w:r w:rsidRPr="00330DD7">
          <w:rPr>
            <w:rStyle w:val="Hyperlien"/>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proofErr w:type="gramStart"/>
      <w:r w:rsidRPr="00AE2124">
        <w:rPr>
          <w:sz w:val="16"/>
          <w:szCs w:val="16"/>
        </w:rPr>
        <w:t>DOC:</w:t>
      </w:r>
      <w:proofErr w:type="gramEnd"/>
      <w:r w:rsidRPr="00AE2124">
        <w:rPr>
          <w:sz w:val="16"/>
          <w:szCs w:val="16"/>
        </w:rPr>
        <w:t xml:space="preserve">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w:t>
      </w:r>
      <w:proofErr w:type="gramStart"/>
      <w:r w:rsidRPr="00AE2124">
        <w:rPr>
          <w:sz w:val="16"/>
          <w:szCs w:val="16"/>
        </w:rPr>
        <w:t>TYPE:</w:t>
      </w:r>
      <w:proofErr w:type="gramEnd"/>
      <w:r w:rsidRPr="00AE2124">
        <w:rPr>
          <w:sz w:val="16"/>
          <w:szCs w:val="16"/>
        </w:rPr>
        <w:t xml:space="preserve"> nodeName="Catalogue"</w:t>
      </w:r>
    </w:p>
    <w:p w14:paraId="5091FA41" w14:textId="77777777" w:rsidR="004B5E78" w:rsidRPr="00AE2124" w:rsidRDefault="004B5E78" w:rsidP="00AE2124">
      <w:pPr>
        <w:pStyle w:val="codeCompact"/>
        <w:rPr>
          <w:sz w:val="16"/>
          <w:szCs w:val="16"/>
        </w:rPr>
      </w:pPr>
      <w:r w:rsidRPr="00AE2124">
        <w:rPr>
          <w:sz w:val="16"/>
          <w:szCs w:val="16"/>
        </w:rPr>
        <w:t xml:space="preserve">  </w:t>
      </w:r>
      <w:proofErr w:type="gramStart"/>
      <w:r w:rsidRPr="00AE2124">
        <w:rPr>
          <w:sz w:val="16"/>
          <w:szCs w:val="16"/>
        </w:rPr>
        <w:t>ELEM:</w:t>
      </w:r>
      <w:proofErr w:type="gramEnd"/>
      <w:r w:rsidRPr="00AE2124">
        <w:rPr>
          <w:sz w:val="16"/>
          <w:szCs w:val="16"/>
        </w:rPr>
        <w:t xml:space="preserve">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541FB677" w:rsidR="004B5E78" w:rsidRPr="00F1678C" w:rsidRDefault="004B5E78" w:rsidP="004B5E78">
      <w:pPr>
        <w:pStyle w:val="Corpslivre"/>
        <w:rPr>
          <w:rFonts w:ascii="Garamond" w:hAnsi="Garamond"/>
        </w:rPr>
      </w:pPr>
      <w:r w:rsidRPr="00F1678C">
        <w:rPr>
          <w:rFonts w:ascii="Garamond" w:hAnsi="Garamond"/>
        </w:rPr>
        <w:t xml:space="preserve">Chacun des nœuds de l’arbre selon la norme DOM est un objet de la classe </w:t>
      </w:r>
      <w:hyperlink r:id="rId564"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65"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66"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67"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68"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Corpsdetexte"/>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Titre2"/>
      </w:pPr>
      <w:bookmarkStart w:id="222" w:name="_Toc16917475"/>
      <w:bookmarkStart w:id="223" w:name="_Toc44667616"/>
      <w:r>
        <w:lastRenderedPageBreak/>
        <w:t>Gestion de</w:t>
      </w:r>
      <w:r w:rsidR="009D20FA">
        <w:t xml:space="preserve"> fichiers </w:t>
      </w:r>
      <w:r w:rsidR="004B16FF">
        <w:t xml:space="preserve">et répertoires </w:t>
      </w:r>
      <w:r w:rsidR="009D20FA">
        <w:t>avec</w:t>
      </w:r>
      <w:r w:rsidR="007E66E1">
        <w:t xml:space="preserve"> </w:t>
      </w:r>
      <w:proofErr w:type="gramStart"/>
      <w:r w:rsidR="007E66E1">
        <w:t>java.io.File</w:t>
      </w:r>
      <w:bookmarkEnd w:id="222"/>
      <w:bookmarkEnd w:id="223"/>
      <w:proofErr w:type="gramEnd"/>
    </w:p>
    <w:p w14:paraId="1DFB6D0D" w14:textId="0F775FBA" w:rsidR="007E66E1" w:rsidRPr="00413DEB" w:rsidRDefault="007E66E1" w:rsidP="007E66E1">
      <w:pPr>
        <w:pStyle w:val="Corpslivre"/>
        <w:rPr>
          <w:rFonts w:ascii="Garamond" w:hAnsi="Garamond"/>
        </w:rPr>
      </w:pPr>
      <w:r w:rsidRPr="00413DEB">
        <w:rPr>
          <w:rFonts w:ascii="Garamond" w:hAnsi="Garamond"/>
        </w:rPr>
        <w:t>La classe java.io.</w:t>
      </w:r>
      <w:hyperlink r:id="rId569"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7E66E1">
      <w:pPr>
        <w:pStyle w:val="Corpslivre"/>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7E66E1">
      <w:pPr>
        <w:pStyle w:val="Corpslivre"/>
        <w:rPr>
          <w:rFonts w:ascii="Garamond" w:hAnsi="Garamond"/>
        </w:rPr>
      </w:pPr>
    </w:p>
    <w:p w14:paraId="5117EDD5" w14:textId="1B1737A6" w:rsidR="007E66E1" w:rsidRDefault="007E66E1" w:rsidP="007E66E1">
      <w:pPr>
        <w:pStyle w:val="Corpslivre"/>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1E0BF560" w14:textId="08DEF4A3" w:rsidR="007E66E1" w:rsidRPr="001F3D65" w:rsidRDefault="00000000" w:rsidP="007E66E1">
      <w:pPr>
        <w:pStyle w:val="Corpslivre"/>
        <w:rPr>
          <w:rFonts w:ascii="Garamond" w:hAnsi="Garamond"/>
        </w:rPr>
      </w:pPr>
      <w:r>
        <w:fldChar w:fldCharType="begin"/>
      </w:r>
      <w:r>
        <w:instrText>HYPERLINK "https://github.com/RobertGodin/JavaPasAPas"</w:instrText>
      </w:r>
      <w:r>
        <w:fldChar w:fldCharType="separate"/>
      </w:r>
      <w:r w:rsidR="00246B8A">
        <w:rPr>
          <w:rStyle w:val="Hyperlien"/>
          <w:rFonts w:ascii="Segoe UI" w:hAnsi="Segoe UI" w:cs="Segoe UI"/>
          <w:b/>
          <w:bCs/>
          <w:color w:val="0366D6"/>
        </w:rPr>
        <w:t>JavaPasAPas</w:t>
      </w:r>
      <w:r>
        <w:rPr>
          <w:rStyle w:val="Hyperlien"/>
          <w:rFonts w:ascii="Segoe UI" w:hAnsi="Segoe UI" w:cs="Segoe UI"/>
          <w:b/>
          <w:bCs/>
          <w:color w:val="0366D6"/>
        </w:rPr>
        <w:fldChar w:fldCharType="end"/>
      </w:r>
      <w:r w:rsidR="00246B8A">
        <w:rPr>
          <w:rStyle w:val="separator"/>
          <w:rFonts w:ascii="Segoe UI" w:hAnsi="Segoe UI" w:cs="Segoe UI"/>
          <w:color w:val="586069"/>
        </w:rPr>
        <w:t>/</w:t>
      </w:r>
      <w:r w:rsidR="00113F21">
        <w:rPr>
          <w:rStyle w:val="lev"/>
          <w:rFonts w:ascii="Segoe UI" w:hAnsi="Segoe UI" w:cs="Segoe UI"/>
          <w:color w:val="24292E"/>
        </w:rPr>
        <w:t>chapitre_9/V</w:t>
      </w:r>
      <w:r w:rsidR="00246B8A">
        <w:rPr>
          <w:rStyle w:val="lev"/>
          <w:rFonts w:ascii="Segoe UI" w:hAnsi="Segoe UI" w:cs="Segoe UI"/>
          <w:color w:val="24292E"/>
        </w:rPr>
        <w:t>erifierExistenceFichier.java</w:t>
      </w:r>
    </w:p>
    <w:p w14:paraId="7D8E0474" w14:textId="77777777" w:rsidR="00113F21" w:rsidRPr="00113F21" w:rsidRDefault="00113F21" w:rsidP="00113F21">
      <w:pPr>
        <w:pStyle w:val="Code"/>
        <w:rPr>
          <w:color w:val="000000"/>
          <w:lang w:eastAsia="zh-CN"/>
        </w:rPr>
      </w:pPr>
      <w:proofErr w:type="gramStart"/>
      <w:r w:rsidRPr="00113F21">
        <w:rPr>
          <w:b/>
          <w:bCs/>
          <w:color w:val="800000"/>
          <w:lang w:eastAsia="zh-CN"/>
        </w:rPr>
        <w:t>package</w:t>
      </w:r>
      <w:proofErr w:type="gramEnd"/>
      <w:r w:rsidRPr="00113F21">
        <w:rPr>
          <w:lang w:eastAsia="zh-CN"/>
        </w:rPr>
        <w:t xml:space="preserve"> LivreJava</w:t>
      </w:r>
      <w:r w:rsidRPr="00113F21">
        <w:rPr>
          <w:color w:val="800080"/>
          <w:lang w:eastAsia="zh-CN"/>
        </w:rPr>
        <w:t>;</w:t>
      </w:r>
    </w:p>
    <w:p w14:paraId="4C4DDFDC" w14:textId="77777777" w:rsidR="00113F21" w:rsidRPr="00113F21" w:rsidRDefault="00113F21" w:rsidP="00113F21">
      <w:pPr>
        <w:pStyle w:val="Code"/>
        <w:rPr>
          <w:color w:val="000000"/>
          <w:lang w:eastAsia="zh-CN"/>
        </w:rPr>
      </w:pPr>
    </w:p>
    <w:p w14:paraId="6291CF5D"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w:t>
      </w:r>
      <w:proofErr w:type="gramStart"/>
      <w:r w:rsidRPr="009A50DE">
        <w:rPr>
          <w:lang w:val="en-CA" w:eastAsia="zh-CN"/>
        </w:rPr>
        <w:t>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0ECD17D4"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w:t>
      </w:r>
      <w:proofErr w:type="gramStart"/>
      <w:r w:rsidRPr="009A50DE">
        <w:rPr>
          <w:lang w:val="en-CA" w:eastAsia="zh-CN"/>
        </w:rPr>
        <w:t>javax</w:t>
      </w:r>
      <w:r w:rsidRPr="009A50DE">
        <w:rPr>
          <w:color w:val="808030"/>
          <w:lang w:val="en-CA" w:eastAsia="zh-CN"/>
        </w:rPr>
        <w:t>.</w:t>
      </w:r>
      <w:r w:rsidRPr="009A50DE">
        <w:rPr>
          <w:lang w:val="en-CA" w:eastAsia="zh-CN"/>
        </w:rPr>
        <w:t>swing</w:t>
      </w:r>
      <w:proofErr w:type="gramEnd"/>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13F21">
      <w:pPr>
        <w:pStyle w:val="Code"/>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w:t>
      </w:r>
      <w:proofErr w:type="gramStart"/>
      <w:r w:rsidRPr="00113F21">
        <w:rPr>
          <w:color w:val="000000"/>
          <w:lang w:val="en-CA" w:eastAsia="zh-CN"/>
        </w:rPr>
        <w:t>main</w:t>
      </w:r>
      <w:r w:rsidRPr="00113F21">
        <w:rPr>
          <w:color w:val="808030"/>
          <w:lang w:val="en-CA" w:eastAsia="zh-CN"/>
        </w:rPr>
        <w:t>(</w:t>
      </w:r>
      <w:proofErr w:type="gramEnd"/>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w:t>
      </w:r>
      <w:proofErr w:type="gramStart"/>
      <w:r w:rsidRPr="00113F21">
        <w:rPr>
          <w:color w:val="000000"/>
          <w:lang w:val="en-CA" w:eastAsia="zh-CN"/>
        </w:rPr>
        <w:t>unFichier</w:t>
      </w:r>
      <w:r w:rsidRPr="00113F21">
        <w:rPr>
          <w:color w:val="800080"/>
          <w:lang w:val="en-CA" w:eastAsia="zh-CN"/>
        </w:rPr>
        <w:t>;</w:t>
      </w:r>
      <w:proofErr w:type="gramEnd"/>
    </w:p>
    <w:p w14:paraId="186834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proofErr w:type="gramStart"/>
      <w:r w:rsidRPr="00113F21">
        <w:rPr>
          <w:color w:val="808030"/>
          <w:lang w:val="en-CA" w:eastAsia="zh-CN"/>
        </w:rPr>
        <w:t>)</w:t>
      </w:r>
      <w:r w:rsidRPr="00113F21">
        <w:rPr>
          <w:color w:val="800080"/>
          <w:lang w:val="en-CA" w:eastAsia="zh-CN"/>
        </w:rPr>
        <w:t>;</w:t>
      </w:r>
      <w:proofErr w:type="gramEnd"/>
    </w:p>
    <w:p w14:paraId="31F3597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proofErr w:type="gramStart"/>
      <w:r w:rsidRPr="00113F21">
        <w:rPr>
          <w:color w:val="0000E6"/>
          <w:lang w:val="fr-FR" w:eastAsia="zh-CN"/>
        </w:rPr>
        <w:t>)?</w:t>
      </w:r>
      <w:proofErr w:type="gramEnd"/>
      <w:r w:rsidRPr="00113F21">
        <w:rPr>
          <w:color w:val="0000E6"/>
          <w:lang w:val="fr-FR" w:eastAsia="zh-CN"/>
        </w:rPr>
        <w:t>"</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b/>
          <w:bCs/>
          <w:color w:val="800000"/>
          <w:lang w:val="fr-FR" w:eastAsia="zh-CN"/>
        </w:rPr>
        <w:t>if</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proofErr w:type="gramStart"/>
      <w:r w:rsidRPr="00113F21">
        <w:rPr>
          <w:color w:val="808030"/>
          <w:lang w:val="fr-FR" w:eastAsia="zh-CN"/>
        </w:rPr>
        <w:t>)</w:t>
      </w:r>
      <w:r w:rsidRPr="00113F21">
        <w:rPr>
          <w:color w:val="800080"/>
          <w:lang w:val="fr-FR" w:eastAsia="zh-CN"/>
        </w:rPr>
        <w:t>;</w:t>
      </w:r>
      <w:proofErr w:type="gramEnd"/>
    </w:p>
    <w:p w14:paraId="4533E39C"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proofErr w:type="gramStart"/>
      <w:r w:rsidRPr="00113F21">
        <w:rPr>
          <w:color w:val="808030"/>
          <w:lang w:val="en-CA" w:eastAsia="zh-CN"/>
        </w:rPr>
        <w:t>)</w:t>
      </w:r>
      <w:r w:rsidRPr="00113F21">
        <w:rPr>
          <w:color w:val="800080"/>
          <w:lang w:val="en-CA" w:eastAsia="zh-CN"/>
        </w:rPr>
        <w:t>;</w:t>
      </w:r>
      <w:proofErr w:type="gramEnd"/>
    </w:p>
    <w:p w14:paraId="72AFB362"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9819D0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13F21">
      <w:pPr>
        <w:pStyle w:val="Code"/>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proofErr w:type="gramStart"/>
      <w:r w:rsidRPr="00113F21">
        <w:rPr>
          <w:color w:val="808030"/>
          <w:lang w:val="en-CA" w:eastAsia="zh-CN"/>
        </w:rPr>
        <w:t>)</w:t>
      </w:r>
      <w:r w:rsidRPr="00113F21">
        <w:rPr>
          <w:color w:val="800080"/>
          <w:lang w:val="en-CA" w:eastAsia="zh-CN"/>
        </w:rPr>
        <w:t>;</w:t>
      </w:r>
      <w:proofErr w:type="gramEnd"/>
    </w:p>
    <w:p w14:paraId="1BB9C01A" w14:textId="77777777" w:rsidR="00113F21" w:rsidRPr="00113F21" w:rsidRDefault="00113F21" w:rsidP="00113F21">
      <w:pPr>
        <w:pStyle w:val="Code"/>
        <w:keepNext w:val="0"/>
        <w:keepLines w:val="0"/>
        <w:rPr>
          <w:color w:val="000000"/>
          <w:lang w:val="en-CA" w:eastAsia="zh-CN"/>
        </w:rPr>
      </w:pPr>
    </w:p>
    <w:p w14:paraId="400B61C3" w14:textId="77777777" w:rsidR="00113F21" w:rsidRPr="00113F21" w:rsidRDefault="00113F21" w:rsidP="00113F21">
      <w:pPr>
        <w:pStyle w:val="Code"/>
        <w:rPr>
          <w:color w:val="000000"/>
          <w:lang w:val="fr-FR" w:eastAsia="zh-CN"/>
        </w:rPr>
      </w:pPr>
      <w:r w:rsidRPr="00113F21">
        <w:rPr>
          <w:color w:val="000000"/>
          <w:lang w:val="en-CA" w:eastAsia="zh-CN"/>
        </w:rPr>
        <w:t xml:space="preserve">      </w:t>
      </w:r>
      <w:proofErr w:type="gramStart"/>
      <w:r w:rsidRPr="00113F21">
        <w:rPr>
          <w:color w:val="BB7977"/>
          <w:lang w:val="fr-FR" w:eastAsia="zh-CN"/>
        </w:rPr>
        <w:t>int</w:t>
      </w:r>
      <w:proofErr w:type="gramEnd"/>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13F21">
      <w:pPr>
        <w:pStyle w:val="Code"/>
        <w:rPr>
          <w:color w:val="000000"/>
          <w:lang w:val="nb-NO" w:eastAsia="zh-CN"/>
        </w:rPr>
      </w:pPr>
      <w:r w:rsidRPr="00113F21">
        <w:rPr>
          <w:color w:val="000000"/>
          <w:lang w:val="fr-FR" w:eastAsia="zh-CN"/>
        </w:rPr>
        <w:t xml:space="preserve">      </w:t>
      </w:r>
      <w:proofErr w:type="gramStart"/>
      <w:r w:rsidRPr="00113F21">
        <w:rPr>
          <w:color w:val="BB7977"/>
          <w:lang w:val="nb-NO" w:eastAsia="zh-CN"/>
        </w:rPr>
        <w:t>byte</w:t>
      </w:r>
      <w:r w:rsidRPr="00113F21">
        <w:rPr>
          <w:color w:val="808030"/>
          <w:lang w:val="nb-NO" w:eastAsia="zh-CN"/>
        </w:rPr>
        <w:t>[</w:t>
      </w:r>
      <w:proofErr w:type="gramEnd"/>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13F21">
      <w:pPr>
        <w:pStyle w:val="Code"/>
        <w:rPr>
          <w:color w:val="000000"/>
          <w:lang w:val="fr-FR" w:eastAsia="zh-CN"/>
        </w:rPr>
      </w:pPr>
      <w:r w:rsidRPr="00113F21">
        <w:rPr>
          <w:color w:val="000000"/>
          <w:lang w:val="nb-NO" w:eastAsia="zh-CN"/>
        </w:rPr>
        <w:t xml:space="preserve">        </w:t>
      </w:r>
      <w:proofErr w:type="gramStart"/>
      <w:r w:rsidRPr="00113F21">
        <w:rPr>
          <w:color w:val="000000"/>
          <w:lang w:val="fr-FR" w:eastAsia="zh-CN"/>
        </w:rPr>
        <w:t>tampon</w:t>
      </w:r>
      <w:proofErr w:type="gramEnd"/>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unEntier</w:t>
      </w:r>
      <w:proofErr w:type="gramEnd"/>
      <w:r w:rsidRPr="00113F21">
        <w:rPr>
          <w:color w:val="000000"/>
          <w:lang w:val="fr-FR" w:eastAsia="zh-CN"/>
        </w:rPr>
        <w:t xml:space="preserve">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w:t>
      </w:r>
      <w:proofErr w:type="gramStart"/>
      <w:r w:rsidRPr="00113F21">
        <w:rPr>
          <w:color w:val="000000"/>
          <w:lang w:val="it-IT" w:eastAsia="zh-CN"/>
        </w:rPr>
        <w:t>e</w:t>
      </w:r>
      <w:r w:rsidRPr="00113F21">
        <w:rPr>
          <w:color w:val="808030"/>
          <w:lang w:val="it-IT" w:eastAsia="zh-CN"/>
        </w:rPr>
        <w:t>.</w:t>
      </w:r>
      <w:r w:rsidRPr="00113F21">
        <w:rPr>
          <w:color w:val="000000"/>
          <w:lang w:val="it-IT" w:eastAsia="zh-CN"/>
        </w:rPr>
        <w:t>toString</w:t>
      </w:r>
      <w:proofErr w:type="gramEnd"/>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proofErr w:type="gramStart"/>
      <w:r w:rsidRPr="00113F21">
        <w:rPr>
          <w:color w:val="808030"/>
          <w:lang w:val="fr-FR" w:eastAsia="zh-CN"/>
        </w:rPr>
        <w:t>)</w:t>
      </w:r>
      <w:r w:rsidRPr="00113F21">
        <w:rPr>
          <w:color w:val="800080"/>
          <w:lang w:val="fr-FR" w:eastAsia="zh-CN"/>
        </w:rPr>
        <w:t>;</w:t>
      </w:r>
      <w:proofErr w:type="gramEnd"/>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proofErr w:type="gramStart"/>
      <w:r w:rsidRPr="005C78BB">
        <w:rPr>
          <w:sz w:val="16"/>
          <w:szCs w:val="16"/>
          <w:highlight w:val="yellow"/>
          <w:lang w:val="fr-CA"/>
        </w:rPr>
        <w:t>new</w:t>
      </w:r>
      <w:proofErr w:type="gramEnd"/>
      <w:r w:rsidRPr="005C78BB">
        <w:rPr>
          <w:sz w:val="16"/>
          <w:szCs w:val="16"/>
          <w:highlight w:val="yellow"/>
          <w:lang w:val="fr-CA"/>
        </w:rPr>
        <w:t xml:space="preserve"> File("Octets.dat");</w:t>
      </w:r>
    </w:p>
    <w:p w14:paraId="42E71FC7" w14:textId="6D6A7D47" w:rsidR="007E66E1" w:rsidRPr="005C78BB" w:rsidRDefault="007E66E1" w:rsidP="007E66E1">
      <w:pPr>
        <w:pStyle w:val="Corpslivre"/>
        <w:rPr>
          <w:rFonts w:ascii="Garamond" w:hAnsi="Garamond"/>
        </w:rPr>
      </w:pPr>
      <w:proofErr w:type="gramStart"/>
      <w:r w:rsidRPr="005C78BB">
        <w:rPr>
          <w:rFonts w:ascii="Garamond" w:hAnsi="Garamond"/>
        </w:rPr>
        <w:t>crée</w:t>
      </w:r>
      <w:proofErr w:type="gramEnd"/>
      <w:r w:rsidRPr="005C78BB">
        <w:rPr>
          <w:rFonts w:ascii="Garamond" w:hAnsi="Garamond"/>
        </w:rPr>
        <w:t xml:space="preserv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70"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7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proofErr w:type="gramStart"/>
      <w:r>
        <w:lastRenderedPageBreak/>
        <w:t>if</w:t>
      </w:r>
      <w:proofErr w:type="gramEnd"/>
      <w:r>
        <w:t xml:space="preserve"> (leFile.exists()){</w:t>
      </w:r>
    </w:p>
    <w:p w14:paraId="5FE362C5" w14:textId="77777777" w:rsidR="007E66E1" w:rsidRPr="005C78BB" w:rsidRDefault="007E66E1" w:rsidP="007E66E1">
      <w:pPr>
        <w:pStyle w:val="Corpslivre"/>
        <w:rPr>
          <w:rFonts w:ascii="Garamond" w:hAnsi="Garamond"/>
        </w:rPr>
      </w:pPr>
      <w:proofErr w:type="gramStart"/>
      <w:r w:rsidRPr="005C78BB">
        <w:rPr>
          <w:rFonts w:ascii="Garamond" w:hAnsi="Garamond"/>
        </w:rPr>
        <w:t>vérifie</w:t>
      </w:r>
      <w:proofErr w:type="gramEnd"/>
      <w:r w:rsidRPr="005C78BB">
        <w:rPr>
          <w:rFonts w:ascii="Garamond" w:hAnsi="Garamond"/>
        </w:rPr>
        <w:t xml:space="preserv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proofErr w:type="gramStart"/>
      <w:r w:rsidRPr="00C54B78">
        <w:rPr>
          <w:lang w:val="fr-CA"/>
        </w:rPr>
        <w:t>unFichier</w:t>
      </w:r>
      <w:proofErr w:type="gramEnd"/>
      <w:r w:rsidRPr="00C54B78">
        <w:rPr>
          <w:lang w:val="fr-CA"/>
        </w:rPr>
        <w:t xml:space="preserve">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proofErr w:type="gramStart"/>
      <w:r w:rsidRPr="005C78BB">
        <w:rPr>
          <w:rFonts w:ascii="Garamond" w:hAnsi="Garamond"/>
        </w:rPr>
        <w:t>ouvre</w:t>
      </w:r>
      <w:proofErr w:type="gramEnd"/>
      <w:r w:rsidRPr="005C78BB">
        <w:rPr>
          <w:rFonts w:ascii="Garamond" w:hAnsi="Garamond"/>
        </w:rPr>
        <w:t xml:space="preserv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AC7F0BE" w:rsidR="007E66E1" w:rsidRPr="00246EAC" w:rsidRDefault="007E66E1" w:rsidP="007E66E1">
      <w:pPr>
        <w:pStyle w:val="Corpslivre"/>
        <w:rPr>
          <w:rFonts w:ascii="Garamond" w:hAnsi="Garamond"/>
        </w:rPr>
      </w:pPr>
      <w:r w:rsidRPr="00246EAC">
        <w:rPr>
          <w:rFonts w:ascii="Garamond" w:hAnsi="Garamond"/>
        </w:rPr>
        <w:t xml:space="preserve">La classe </w:t>
      </w:r>
      <w:hyperlink r:id="rId572"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224" w:name="OLE_LINK49"/>
      <w:proofErr w:type="gramStart"/>
      <w:r>
        <w:t>package</w:t>
      </w:r>
      <w:proofErr w:type="gramEnd"/>
      <w:r>
        <w:t xml:space="preserve"> LivreJava;</w:t>
      </w:r>
    </w:p>
    <w:p w14:paraId="541D4990" w14:textId="77777777" w:rsidR="007E66E1" w:rsidRDefault="007E66E1" w:rsidP="007E66E1">
      <w:pPr>
        <w:pStyle w:val="CodeJava"/>
      </w:pPr>
      <w:proofErr w:type="gramStart"/>
      <w:r>
        <w:t>import</w:t>
      </w:r>
      <w:proofErr w:type="gramEnd"/>
      <w:r>
        <w:t xml:space="preserve"> java.io.*;</w:t>
      </w:r>
    </w:p>
    <w:p w14:paraId="029BEBE3" w14:textId="77777777" w:rsidR="007E66E1" w:rsidRPr="009A50DE" w:rsidRDefault="007E66E1" w:rsidP="007E66E1">
      <w:pPr>
        <w:pStyle w:val="CodeJava"/>
        <w:rPr>
          <w:lang w:val="en-CA"/>
        </w:rPr>
      </w:pPr>
      <w:r w:rsidRPr="009A50DE">
        <w:rPr>
          <w:lang w:val="en-CA"/>
        </w:rPr>
        <w:t xml:space="preserve">public class </w:t>
      </w:r>
      <w:proofErr w:type="gramStart"/>
      <w:r w:rsidRPr="009A50DE">
        <w:rPr>
          <w:lang w:val="en-CA"/>
        </w:rPr>
        <w:t>CreerRepertoire{</w:t>
      </w:r>
      <w:proofErr w:type="gramEnd"/>
    </w:p>
    <w:p w14:paraId="32B51D63" w14:textId="77777777" w:rsidR="007E66E1" w:rsidRPr="009A50DE" w:rsidRDefault="007E66E1" w:rsidP="007E66E1">
      <w:pPr>
        <w:pStyle w:val="CodeJava"/>
        <w:rPr>
          <w:lang w:val="en-CA"/>
        </w:rPr>
      </w:pPr>
      <w:r w:rsidRPr="009A50DE">
        <w:rPr>
          <w:lang w:val="en-CA"/>
        </w:rPr>
        <w:t xml:space="preserve">    public static void main (String </w:t>
      </w:r>
      <w:proofErr w:type="gramStart"/>
      <w:r w:rsidRPr="009A50DE">
        <w:rPr>
          <w:lang w:val="en-CA"/>
        </w:rPr>
        <w:t>args[</w:t>
      </w:r>
      <w:proofErr w:type="gramEnd"/>
      <w:r w:rsidRPr="009A50DE">
        <w:rPr>
          <w:lang w:val="en-CA"/>
        </w:rPr>
        <w:t>])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roofErr w:type="gramStart"/>
      <w:r>
        <w:rPr>
          <w:highlight w:val="yellow"/>
        </w:rPr>
        <w:t>);</w:t>
      </w:r>
      <w:proofErr w:type="gramEnd"/>
    </w:p>
    <w:p w14:paraId="366A26B3" w14:textId="77777777" w:rsidR="007E66E1" w:rsidRDefault="007E66E1" w:rsidP="007E66E1">
      <w:pPr>
        <w:pStyle w:val="CodeJava"/>
      </w:pPr>
      <w:r>
        <w:t xml:space="preserve">        </w:t>
      </w:r>
      <w:r>
        <w:rPr>
          <w:highlight w:val="yellow"/>
        </w:rPr>
        <w:t>unFile.mkdirs(</w:t>
      </w:r>
      <w:proofErr w:type="gramStart"/>
      <w:r>
        <w:rPr>
          <w:highlight w:val="yellow"/>
        </w:rPr>
        <w:t>);</w:t>
      </w:r>
      <w:proofErr w:type="gramEnd"/>
    </w:p>
    <w:p w14:paraId="215B600B" w14:textId="77777777" w:rsidR="007E66E1" w:rsidRDefault="007E66E1" w:rsidP="007E66E1">
      <w:pPr>
        <w:pStyle w:val="CodeJava"/>
      </w:pPr>
      <w:r>
        <w:t xml:space="preserve">        </w:t>
      </w:r>
      <w:proofErr w:type="gramStart"/>
      <w:r>
        <w:t>if(</w:t>
      </w:r>
      <w:proofErr w:type="gramEnd"/>
      <w:r>
        <w:rPr>
          <w:highlight w:val="yellow"/>
        </w:rPr>
        <w:t>unFile.exists()</w:t>
      </w:r>
      <w:r>
        <w:t>){System.out.println("Il a été créé");}</w:t>
      </w:r>
    </w:p>
    <w:p w14:paraId="4980569E" w14:textId="77777777" w:rsidR="007E66E1" w:rsidRDefault="007E66E1" w:rsidP="007E66E1">
      <w:pPr>
        <w:pStyle w:val="CodeJava"/>
      </w:pPr>
      <w:r>
        <w:t xml:space="preserve">        </w:t>
      </w:r>
      <w:proofErr w:type="gramStart"/>
      <w:r>
        <w:t>else{</w:t>
      </w:r>
      <w:proofErr w:type="gramEnd"/>
      <w:r>
        <w:t>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224"/>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roofErr w:type="gramStart"/>
      <w:r>
        <w:t>);</w:t>
      </w:r>
      <w:proofErr w:type="gramEnd"/>
    </w:p>
    <w:p w14:paraId="5FE7B0A1" w14:textId="77777777" w:rsidR="007E66E1" w:rsidRPr="00046F4A" w:rsidRDefault="007E66E1" w:rsidP="007E66E1">
      <w:pPr>
        <w:pStyle w:val="Corpslivre"/>
        <w:rPr>
          <w:rFonts w:ascii="Garamond" w:hAnsi="Garamond"/>
        </w:rPr>
      </w:pPr>
      <w:proofErr w:type="gramStart"/>
      <w:r w:rsidRPr="00046F4A">
        <w:rPr>
          <w:rFonts w:ascii="Garamond" w:hAnsi="Garamond"/>
        </w:rPr>
        <w:t>spécifie</w:t>
      </w:r>
      <w:proofErr w:type="gramEnd"/>
      <w:r w:rsidRPr="00046F4A">
        <w:rPr>
          <w:rFonts w:ascii="Garamond" w:hAnsi="Garamond"/>
        </w:rPr>
        <w:t xml:space="preserve"> le chemin désiré.</w:t>
      </w:r>
    </w:p>
    <w:p w14:paraId="566FFF83" w14:textId="77777777" w:rsidR="007E66E1" w:rsidRPr="00046F4A" w:rsidRDefault="007E66E1" w:rsidP="007E66E1">
      <w:pPr>
        <w:pStyle w:val="Corpslivre"/>
        <w:rPr>
          <w:rFonts w:ascii="Garamond" w:hAnsi="Garamond"/>
        </w:rPr>
      </w:pPr>
    </w:p>
    <w:p w14:paraId="21AA2DA4" w14:textId="579E3662" w:rsidR="007E66E1" w:rsidRPr="00046F4A" w:rsidRDefault="007E66E1" w:rsidP="007E66E1">
      <w:pPr>
        <w:pStyle w:val="Corpslivre"/>
        <w:rPr>
          <w:rFonts w:ascii="Garamond" w:hAnsi="Garamond"/>
        </w:rPr>
      </w:pPr>
      <w:r w:rsidRPr="00046F4A">
        <w:rPr>
          <w:rFonts w:ascii="Garamond" w:hAnsi="Garamond"/>
        </w:rPr>
        <w:t xml:space="preserve">La méthode </w:t>
      </w:r>
      <w:hyperlink r:id="rId573" w:anchor="mkdirs--" w:history="1">
        <w:r w:rsidR="00D966A6">
          <w:rPr>
            <w:rStyle w:val="Hyperlien"/>
            <w:rFonts w:ascii="&amp;quot" w:hAnsi="&amp;quot" w:cs="Courier New"/>
            <w:b/>
            <w:bCs/>
            <w:color w:val="4A6782"/>
            <w:sz w:val="21"/>
            <w:szCs w:val="21"/>
          </w:rPr>
          <w:t>mkdirs</w:t>
        </w:r>
      </w:hyperlink>
      <w:proofErr w:type="gramStart"/>
      <w:r w:rsidR="00D966A6">
        <w:rPr>
          <w:rStyle w:val="CodeHTML"/>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w:t>
      </w:r>
      <w:proofErr w:type="gramEnd"/>
      <w:r w:rsidRPr="00046F4A">
        <w:rPr>
          <w:rFonts w:ascii="Garamond" w:hAnsi="Garamond"/>
        </w:rPr>
        <w:t xml:space="preserv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roofErr w:type="gramStart"/>
      <w:r>
        <w:t>);</w:t>
      </w:r>
      <w:proofErr w:type="gramEnd"/>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Titre3"/>
      </w:pPr>
      <w:bookmarkStart w:id="225" w:name="_Toc16917476"/>
      <w:bookmarkStart w:id="226" w:name="_Toc44667617"/>
      <w:r>
        <w:t xml:space="preserve">Dialogue de sélection de fichier avec la classe </w:t>
      </w:r>
      <w:r w:rsidRPr="16CBE89F">
        <w:rPr>
          <w:i/>
          <w:iCs/>
        </w:rPr>
        <w:t>JFileChooser</w:t>
      </w:r>
      <w:bookmarkEnd w:id="225"/>
      <w:bookmarkEnd w:id="226"/>
    </w:p>
    <w:p w14:paraId="01299D18" w14:textId="2817DA0C"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74"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00FCFC17"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7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0212DE2D" w:rsidR="001A2048" w:rsidRDefault="00000000" w:rsidP="007E66E1">
      <w:pPr>
        <w:pStyle w:val="Corpslivre"/>
      </w:pPr>
      <w:hyperlink r:id="rId576" w:history="1">
        <w:r w:rsidR="00C10330">
          <w:rPr>
            <w:rStyle w:val="Hyperlien"/>
            <w:rFonts w:ascii="Segoe UI" w:hAnsi="Segoe UI" w:cs="Segoe UI"/>
            <w:b/>
            <w:bCs/>
            <w:color w:val="0366D6"/>
          </w:rPr>
          <w:t>JavaPasAPas</w:t>
        </w:r>
      </w:hyperlink>
      <w:r w:rsidR="00C10330">
        <w:rPr>
          <w:rStyle w:val="separator"/>
          <w:rFonts w:ascii="Segoe UI" w:hAnsi="Segoe UI" w:cs="Segoe UI"/>
          <w:color w:val="586069"/>
        </w:rPr>
        <w:t>/</w:t>
      </w:r>
      <w:r w:rsidR="00113F21">
        <w:rPr>
          <w:rStyle w:val="lev"/>
          <w:rFonts w:ascii="Segoe UI" w:hAnsi="Segoe UI" w:cs="Segoe UI"/>
          <w:color w:val="24292E"/>
        </w:rPr>
        <w:t>chapitre_9/C</w:t>
      </w:r>
      <w:r w:rsidR="00C10330">
        <w:rPr>
          <w:rStyle w:val="lev"/>
          <w:rFonts w:ascii="Segoe UI" w:hAnsi="Segoe UI" w:cs="Segoe UI"/>
          <w:color w:val="24292E"/>
        </w:rPr>
        <w:t>reerFichierFileChooser.java</w:t>
      </w:r>
    </w:p>
    <w:p w14:paraId="6CAB2E3B" w14:textId="77777777" w:rsidR="00113F21" w:rsidRPr="00113F21" w:rsidRDefault="00113F21" w:rsidP="00113F21">
      <w:pPr>
        <w:pStyle w:val="Code"/>
        <w:rPr>
          <w:color w:val="000000"/>
          <w:lang w:eastAsia="zh-CN"/>
        </w:rPr>
      </w:pPr>
      <w:proofErr w:type="gramStart"/>
      <w:r w:rsidRPr="00113F21">
        <w:rPr>
          <w:b/>
          <w:bCs/>
          <w:lang w:eastAsia="zh-CN"/>
        </w:rPr>
        <w:lastRenderedPageBreak/>
        <w:t>import</w:t>
      </w:r>
      <w:proofErr w:type="gramEnd"/>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113F21">
      <w:pPr>
        <w:pStyle w:val="Code"/>
        <w:rPr>
          <w:color w:val="000000"/>
          <w:lang w:val="en-CA" w:eastAsia="zh-CN"/>
        </w:rPr>
      </w:pPr>
      <w:r w:rsidRPr="009A50DE">
        <w:rPr>
          <w:b/>
          <w:bCs/>
          <w:lang w:val="en-CA" w:eastAsia="zh-CN"/>
        </w:rPr>
        <w:t>import</w:t>
      </w:r>
      <w:r w:rsidRPr="009A50DE">
        <w:rPr>
          <w:color w:val="004A43"/>
          <w:lang w:val="en-CA" w:eastAsia="zh-CN"/>
        </w:rPr>
        <w:t xml:space="preserve"> </w:t>
      </w:r>
      <w:proofErr w:type="gramStart"/>
      <w:r w:rsidRPr="009A50DE">
        <w:rPr>
          <w:color w:val="004A43"/>
          <w:lang w:val="en-CA" w:eastAsia="zh-CN"/>
        </w:rPr>
        <w:t>javax</w:t>
      </w:r>
      <w:r w:rsidRPr="009A50DE">
        <w:rPr>
          <w:color w:val="808030"/>
          <w:lang w:val="en-CA" w:eastAsia="zh-CN"/>
        </w:rPr>
        <w:t>.</w:t>
      </w:r>
      <w:r w:rsidRPr="009A50DE">
        <w:rPr>
          <w:color w:val="004A43"/>
          <w:lang w:val="en-CA" w:eastAsia="zh-CN"/>
        </w:rPr>
        <w:t>swing</w:t>
      </w:r>
      <w:proofErr w:type="gramEnd"/>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113F21">
      <w:pPr>
        <w:pStyle w:val="Code"/>
        <w:rPr>
          <w:color w:val="000000"/>
          <w:lang w:val="en-CA" w:eastAsia="zh-CN"/>
        </w:rPr>
      </w:pPr>
    </w:p>
    <w:p w14:paraId="603652E5" w14:textId="77777777" w:rsidR="00113F21" w:rsidRPr="009A50DE" w:rsidRDefault="00113F21" w:rsidP="00113F21">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proofErr w:type="gramStart"/>
      <w:r w:rsidRPr="009A50DE">
        <w:rPr>
          <w:color w:val="000000"/>
          <w:lang w:val="en-CA" w:eastAsia="zh-CN"/>
        </w:rPr>
        <w:t>CreerFichierFileChooser</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13F21">
      <w:pPr>
        <w:pStyle w:val="Code"/>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w:t>
      </w:r>
      <w:proofErr w:type="gramStart"/>
      <w:r w:rsidRPr="009A50DE">
        <w:rPr>
          <w:color w:val="000000"/>
          <w:lang w:val="en-CA" w:eastAsia="zh-CN"/>
        </w:rPr>
        <w:t>JFileChooser</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45796E28" w14:textId="77777777" w:rsidR="00113F21" w:rsidRPr="009A50DE" w:rsidRDefault="00113F21" w:rsidP="00113F21">
      <w:pPr>
        <w:pStyle w:val="Code"/>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proofErr w:type="gramStart"/>
      <w:r w:rsidRPr="009A50DE">
        <w:rPr>
          <w:color w:val="808030"/>
          <w:lang w:val="en-CA" w:eastAsia="zh-CN"/>
        </w:rPr>
        <w:t>)</w:t>
      </w:r>
      <w:r w:rsidRPr="009A50DE">
        <w:rPr>
          <w:color w:val="800080"/>
          <w:lang w:val="en-CA" w:eastAsia="zh-CN"/>
        </w:rPr>
        <w:t>;</w:t>
      </w:r>
      <w:proofErr w:type="gramEnd"/>
    </w:p>
    <w:p w14:paraId="5E83CDC5"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proofErr w:type="gramStart"/>
      <w:r w:rsidRPr="00113F21">
        <w:rPr>
          <w:color w:val="808030"/>
          <w:lang w:val="en-CA" w:eastAsia="zh-CN"/>
        </w:rPr>
        <w:t>)</w:t>
      </w:r>
      <w:r w:rsidRPr="00113F21">
        <w:rPr>
          <w:color w:val="800080"/>
          <w:lang w:val="en-CA" w:eastAsia="zh-CN"/>
        </w:rPr>
        <w:t>;</w:t>
      </w:r>
      <w:proofErr w:type="gramEnd"/>
    </w:p>
    <w:p w14:paraId="0179E539"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proofErr w:type="gramStart"/>
      <w:r w:rsidRPr="00113F21">
        <w:rPr>
          <w:color w:val="000000"/>
          <w:lang w:val="en-CA" w:eastAsia="zh-CN"/>
        </w:rPr>
        <w:t xml:space="preserve">resultat </w:t>
      </w:r>
      <w:r w:rsidRPr="00113F21">
        <w:rPr>
          <w:color w:val="808030"/>
          <w:lang w:val="en-CA" w:eastAsia="zh-CN"/>
        </w:rPr>
        <w:t>!</w:t>
      </w:r>
      <w:proofErr w:type="gramEnd"/>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proofErr w:type="gramStart"/>
      <w:r w:rsidRPr="00113F21">
        <w:rPr>
          <w:color w:val="808030"/>
          <w:lang w:val="en-CA" w:eastAsia="zh-CN"/>
        </w:rPr>
        <w:t>)</w:t>
      </w:r>
      <w:r w:rsidRPr="00113F21">
        <w:rPr>
          <w:color w:val="800080"/>
          <w:lang w:val="en-CA" w:eastAsia="zh-CN"/>
        </w:rPr>
        <w:t>;</w:t>
      </w:r>
      <w:proofErr w:type="gramEnd"/>
    </w:p>
    <w:p w14:paraId="19E4F9D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proofErr w:type="gramStart"/>
      <w:r w:rsidRPr="00113F21">
        <w:rPr>
          <w:color w:val="000000"/>
          <w:lang w:val="en-CA" w:eastAsia="zh-CN"/>
        </w:rPr>
        <w:t xml:space="preserve">leFile </w:t>
      </w:r>
      <w:r w:rsidRPr="00113F21">
        <w:rPr>
          <w:color w:val="808030"/>
          <w:lang w:val="en-CA" w:eastAsia="zh-CN"/>
        </w:rPr>
        <w:t>!</w:t>
      </w:r>
      <w:proofErr w:type="gramEnd"/>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proofErr w:type="gramStart"/>
      <w:r w:rsidRPr="00113F21">
        <w:rPr>
          <w:color w:val="808030"/>
          <w:lang w:val="en-CA" w:eastAsia="zh-CN"/>
        </w:rPr>
        <w:t>)</w:t>
      </w:r>
      <w:r w:rsidRPr="00113F21">
        <w:rPr>
          <w:color w:val="800080"/>
          <w:lang w:val="en-CA" w:eastAsia="zh-CN"/>
        </w:rPr>
        <w:t>;</w:t>
      </w:r>
      <w:proofErr w:type="gramEnd"/>
    </w:p>
    <w:p w14:paraId="4B077BEA" w14:textId="77777777" w:rsidR="00113F21" w:rsidRPr="00113F21" w:rsidRDefault="00113F21" w:rsidP="00113F21">
      <w:pPr>
        <w:pStyle w:val="Code"/>
        <w:keepNext w:val="0"/>
        <w:keepLines w:val="0"/>
        <w:rPr>
          <w:color w:val="000000"/>
          <w:lang w:val="en-CA" w:eastAsia="zh-CN"/>
        </w:rPr>
      </w:pPr>
    </w:p>
    <w:p w14:paraId="7929A78F" w14:textId="77777777" w:rsidR="00113F21" w:rsidRPr="00113F21" w:rsidRDefault="00113F21" w:rsidP="00113F21">
      <w:pPr>
        <w:pStyle w:val="Code"/>
        <w:rPr>
          <w:color w:val="000000"/>
          <w:lang w:val="fr-FR" w:eastAsia="zh-CN"/>
        </w:rPr>
      </w:pPr>
      <w:r w:rsidRPr="00113F21">
        <w:rPr>
          <w:color w:val="000000"/>
          <w:lang w:val="en-CA" w:eastAsia="zh-CN"/>
        </w:rPr>
        <w:t xml:space="preserve">        </w:t>
      </w:r>
      <w:proofErr w:type="gramStart"/>
      <w:r w:rsidRPr="00113F21">
        <w:rPr>
          <w:color w:val="BB7977"/>
          <w:lang w:val="fr-FR" w:eastAsia="zh-CN"/>
        </w:rPr>
        <w:t>int</w:t>
      </w:r>
      <w:proofErr w:type="gramEnd"/>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0A78267E" w14:textId="77777777" w:rsidR="00113F21" w:rsidRPr="00113F21" w:rsidRDefault="00113F21" w:rsidP="00113F21">
      <w:pPr>
        <w:pStyle w:val="Code"/>
        <w:rPr>
          <w:color w:val="000000"/>
          <w:lang w:val="nb-NO" w:eastAsia="zh-CN"/>
        </w:rPr>
      </w:pPr>
      <w:r w:rsidRPr="00113F21">
        <w:rPr>
          <w:color w:val="000000"/>
          <w:lang w:val="fr-FR" w:eastAsia="zh-CN"/>
        </w:rPr>
        <w:t xml:space="preserve">        </w:t>
      </w:r>
      <w:proofErr w:type="gramStart"/>
      <w:r w:rsidRPr="00113F21">
        <w:rPr>
          <w:color w:val="BB7977"/>
          <w:lang w:val="nb-NO" w:eastAsia="zh-CN"/>
        </w:rPr>
        <w:t>byte</w:t>
      </w:r>
      <w:r w:rsidRPr="00113F21">
        <w:rPr>
          <w:color w:val="808030"/>
          <w:lang w:val="nb-NO" w:eastAsia="zh-CN"/>
        </w:rPr>
        <w:t>[</w:t>
      </w:r>
      <w:proofErr w:type="gramEnd"/>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13F21">
      <w:pPr>
        <w:pStyle w:val="Code"/>
        <w:rPr>
          <w:color w:val="000000"/>
          <w:lang w:val="fr-FR" w:eastAsia="zh-CN"/>
        </w:rPr>
      </w:pPr>
      <w:r w:rsidRPr="00113F21">
        <w:rPr>
          <w:color w:val="000000"/>
          <w:lang w:val="nb-NO" w:eastAsia="zh-CN"/>
        </w:rPr>
        <w:t xml:space="preserve">          </w:t>
      </w:r>
      <w:proofErr w:type="gramStart"/>
      <w:r w:rsidRPr="00113F21">
        <w:rPr>
          <w:color w:val="000000"/>
          <w:lang w:val="fr-FR" w:eastAsia="zh-CN"/>
        </w:rPr>
        <w:t>tampon</w:t>
      </w:r>
      <w:proofErr w:type="gramEnd"/>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unEntier</w:t>
      </w:r>
      <w:proofErr w:type="gramEnd"/>
      <w:r w:rsidRPr="00113F21">
        <w:rPr>
          <w:color w:val="000000"/>
          <w:lang w:val="fr-FR" w:eastAsia="zh-CN"/>
        </w:rPr>
        <w:t xml:space="preserve">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13F21">
      <w:pPr>
        <w:pStyle w:val="Code"/>
        <w:rPr>
          <w:color w:val="000000"/>
          <w:lang w:val="it-IT" w:eastAsia="zh-CN"/>
        </w:rPr>
      </w:pPr>
    </w:p>
    <w:p w14:paraId="0553A9E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proofErr w:type="gramStart"/>
      <w:r w:rsidRPr="00113F21">
        <w:rPr>
          <w:color w:val="808030"/>
          <w:lang w:val="fr-FR" w:eastAsia="zh-CN"/>
        </w:rPr>
        <w:t>)</w:t>
      </w:r>
      <w:r w:rsidRPr="00113F21">
        <w:rPr>
          <w:color w:val="800080"/>
          <w:lang w:val="fr-FR" w:eastAsia="zh-CN"/>
        </w:rPr>
        <w:t>;</w:t>
      </w:r>
      <w:proofErr w:type="gramEnd"/>
    </w:p>
    <w:p w14:paraId="759C4ACE"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proofErr w:type="gramStart"/>
      <w:r w:rsidRPr="00113F21">
        <w:rPr>
          <w:color w:val="808030"/>
          <w:lang w:val="en-CA" w:eastAsia="zh-CN"/>
        </w:rPr>
        <w:t>)</w:t>
      </w:r>
      <w:r w:rsidRPr="00113F21">
        <w:rPr>
          <w:color w:val="800080"/>
          <w:lang w:val="en-CA" w:eastAsia="zh-CN"/>
        </w:rPr>
        <w:t>;</w:t>
      </w:r>
      <w:proofErr w:type="gramEnd"/>
    </w:p>
    <w:p w14:paraId="6AEF6B2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13F21">
      <w:pPr>
        <w:pStyle w:val="Code"/>
        <w:rPr>
          <w:color w:val="000000"/>
          <w:lang w:val="en-CA" w:eastAsia="zh-CN"/>
        </w:rPr>
      </w:pPr>
    </w:p>
    <w:p w14:paraId="386AF3BB"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w:t>
      </w:r>
      <w:proofErr w:type="gramStart"/>
      <w:r w:rsidRPr="00113F21">
        <w:rPr>
          <w:color w:val="000000"/>
          <w:lang w:val="en-CA" w:eastAsia="zh-CN"/>
        </w:rPr>
        <w:t>main</w:t>
      </w:r>
      <w:r w:rsidRPr="00113F21">
        <w:rPr>
          <w:color w:val="808030"/>
          <w:lang w:val="en-CA" w:eastAsia="zh-CN"/>
        </w:rPr>
        <w:t>(</w:t>
      </w:r>
      <w:proofErr w:type="gramEnd"/>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proofErr w:type="gramStart"/>
      <w:r w:rsidRPr="009A50DE">
        <w:rPr>
          <w:b/>
          <w:bCs/>
          <w:lang w:eastAsia="zh-CN"/>
        </w:rPr>
        <w:t>new</w:t>
      </w:r>
      <w:proofErr w:type="gramEnd"/>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 xml:space="preserve">JFileChooser unFileChooser = new </w:t>
      </w:r>
      <w:proofErr w:type="gramStart"/>
      <w:r w:rsidRPr="009A50DE">
        <w:rPr>
          <w:lang w:val="fr-CA"/>
        </w:rPr>
        <w:t>JFileChooser(</w:t>
      </w:r>
      <w:proofErr w:type="gramEnd"/>
      <w:r w:rsidRPr="009A50DE">
        <w:rPr>
          <w:lang w:val="fr-CA"/>
        </w:rPr>
        <w:t>);</w:t>
      </w:r>
    </w:p>
    <w:p w14:paraId="057E2862" w14:textId="313AE5EE" w:rsidR="007E66E1" w:rsidRPr="00D95704" w:rsidRDefault="007E66E1" w:rsidP="007E66E1">
      <w:pPr>
        <w:pStyle w:val="Corpslivre"/>
        <w:rPr>
          <w:rFonts w:ascii="Garamond" w:hAnsi="Garamond"/>
          <w:lang w:val="fr-FR"/>
        </w:rPr>
      </w:pPr>
      <w:proofErr w:type="gramStart"/>
      <w:r w:rsidRPr="00D95704">
        <w:rPr>
          <w:rFonts w:ascii="Garamond" w:hAnsi="Garamond"/>
          <w:lang w:val="fr-FR"/>
        </w:rPr>
        <w:t>crée</w:t>
      </w:r>
      <w:proofErr w:type="gramEnd"/>
      <w:r w:rsidRPr="00D95704">
        <w:rPr>
          <w:rFonts w:ascii="Garamond" w:hAnsi="Garamond"/>
          <w:lang w:val="fr-FR"/>
        </w:rPr>
        <w:t xml:space="preserve"> un </w:t>
      </w:r>
      <w:hyperlink r:id="rId577"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roofErr w:type="gramStart"/>
      <w:r w:rsidRPr="009A50DE">
        <w:rPr>
          <w:lang w:val="en-CA"/>
        </w:rPr>
        <w:t>);</w:t>
      </w:r>
      <w:proofErr w:type="gramEnd"/>
    </w:p>
    <w:p w14:paraId="2BBCBADF" w14:textId="77777777" w:rsidR="007E66E1" w:rsidRPr="00A74711" w:rsidRDefault="007E66E1" w:rsidP="007E66E1">
      <w:pPr>
        <w:pStyle w:val="Corpslivre"/>
        <w:rPr>
          <w:rFonts w:ascii="Garamond" w:hAnsi="Garamond"/>
        </w:rPr>
      </w:pPr>
      <w:proofErr w:type="gramStart"/>
      <w:r w:rsidRPr="00A74711">
        <w:rPr>
          <w:rFonts w:ascii="Garamond" w:hAnsi="Garamond"/>
        </w:rPr>
        <w:t>restreint</w:t>
      </w:r>
      <w:proofErr w:type="gramEnd"/>
      <w:r w:rsidRPr="00A74711">
        <w:rPr>
          <w:rFonts w:ascii="Garamond" w:hAnsi="Garamond"/>
        </w:rPr>
        <w:t xml:space="preserve">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proofErr w:type="gramStart"/>
      <w:r>
        <w:t>int</w:t>
      </w:r>
      <w:proofErr w:type="gramEnd"/>
      <w:r>
        <w:t xml:space="preserve"> résultat = unFileChooser.showSaveDialog(this);</w:t>
      </w:r>
    </w:p>
    <w:p w14:paraId="45EF0F7A" w14:textId="77777777" w:rsidR="007E66E1" w:rsidRPr="00A74711" w:rsidRDefault="007E66E1" w:rsidP="007E66E1">
      <w:pPr>
        <w:pStyle w:val="Corpslivre"/>
        <w:rPr>
          <w:rFonts w:ascii="Garamond" w:hAnsi="Garamond"/>
        </w:rPr>
      </w:pPr>
      <w:proofErr w:type="gramStart"/>
      <w:r w:rsidRPr="00A74711">
        <w:rPr>
          <w:rFonts w:ascii="Garamond" w:hAnsi="Garamond"/>
        </w:rPr>
        <w:t>affiche</w:t>
      </w:r>
      <w:proofErr w:type="gramEnd"/>
      <w:r w:rsidRPr="00A74711">
        <w:rPr>
          <w:rFonts w:ascii="Garamond" w:hAnsi="Garamond"/>
        </w:rPr>
        <w:t xml:space="preserv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proofErr w:type="gramStart"/>
      <w:r>
        <w:t>if</w:t>
      </w:r>
      <w:proofErr w:type="gramEnd"/>
      <w:r>
        <w:t xml:space="preserve"> (résultat != JFileChooser.CANCEL_OPTION){</w:t>
      </w:r>
    </w:p>
    <w:p w14:paraId="69C32BC5" w14:textId="610CD51A" w:rsidR="007E66E1" w:rsidRPr="00BD33D7" w:rsidRDefault="007E66E1" w:rsidP="007E66E1">
      <w:pPr>
        <w:pStyle w:val="Corpslivre"/>
        <w:rPr>
          <w:rFonts w:ascii="Garamond" w:hAnsi="Garamond"/>
        </w:rPr>
      </w:pPr>
      <w:proofErr w:type="gramStart"/>
      <w:r w:rsidRPr="00BD33D7">
        <w:rPr>
          <w:rFonts w:ascii="Garamond" w:hAnsi="Garamond"/>
        </w:rPr>
        <w:t>vérifie</w:t>
      </w:r>
      <w:proofErr w:type="gramEnd"/>
      <w:r w:rsidRPr="00BD33D7">
        <w:rPr>
          <w:rFonts w:ascii="Garamond" w:hAnsi="Garamond"/>
        </w:rPr>
        <w:t xml:space="preserv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t>File leFile = unFileChooser.getSelectedFile(</w:t>
      </w:r>
      <w:proofErr w:type="gramStart"/>
      <w:r>
        <w:t>);</w:t>
      </w:r>
      <w:proofErr w:type="gramEnd"/>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lastRenderedPageBreak/>
        <w:t>if (</w:t>
      </w:r>
      <w:proofErr w:type="gramStart"/>
      <w:r w:rsidRPr="00B71EBD">
        <w:rPr>
          <w:lang w:val="en-CA"/>
        </w:rPr>
        <w:t>leFile !</w:t>
      </w:r>
      <w:proofErr w:type="gramEnd"/>
      <w:r w:rsidRPr="00B71EBD">
        <w:rPr>
          <w:lang w:val="en-CA"/>
        </w:rPr>
        <w:t>=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roofErr w:type="gramStart"/>
      <w:r w:rsidRPr="00B71EBD">
        <w:rPr>
          <w:lang w:val="en-CA"/>
        </w:rPr>
        <w:t>);</w:t>
      </w:r>
      <w:proofErr w:type="gramEnd"/>
    </w:p>
    <w:p w14:paraId="6D09D9BC" w14:textId="77777777" w:rsidR="007E66E1" w:rsidRPr="00BD33D7" w:rsidRDefault="007E66E1" w:rsidP="007E66E1">
      <w:pPr>
        <w:pStyle w:val="Corpslivre"/>
        <w:rPr>
          <w:rFonts w:ascii="Garamond" w:hAnsi="Garamond"/>
          <w:lang w:val="en-CA"/>
        </w:rPr>
      </w:pPr>
    </w:p>
    <w:p w14:paraId="2DF2EC5F" w14:textId="09D71D41"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78"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73A5333A" w:rsidR="007E66E1" w:rsidRDefault="00000000" w:rsidP="007E66E1">
      <w:pPr>
        <w:pStyle w:val="Corpslivre"/>
        <w:rPr>
          <w:noProof/>
        </w:rPr>
      </w:pPr>
      <w:hyperlink r:id="rId579" w:history="1">
        <w:r w:rsidR="00596E1B">
          <w:rPr>
            <w:rStyle w:val="Hyperlien"/>
            <w:rFonts w:ascii="Segoe UI" w:hAnsi="Segoe UI" w:cs="Segoe UI"/>
            <w:b/>
            <w:bCs/>
            <w:color w:val="0366D6"/>
          </w:rPr>
          <w:t>JavaPasAPas</w:t>
        </w:r>
      </w:hyperlink>
      <w:r w:rsidR="00596E1B">
        <w:rPr>
          <w:rStyle w:val="separator"/>
          <w:rFonts w:ascii="Segoe UI" w:hAnsi="Segoe UI" w:cs="Segoe UI"/>
          <w:color w:val="586069"/>
        </w:rPr>
        <w:t>/</w:t>
      </w:r>
      <w:r w:rsidR="00113F21">
        <w:rPr>
          <w:rStyle w:val="lev"/>
          <w:rFonts w:ascii="Segoe UI" w:hAnsi="Segoe UI" w:cs="Segoe UI"/>
          <w:color w:val="24292E"/>
        </w:rPr>
        <w:t>chapitre_9/L</w:t>
      </w:r>
      <w:r w:rsidR="00596E1B">
        <w:rPr>
          <w:rStyle w:val="lev"/>
          <w:rFonts w:ascii="Segoe UI" w:hAnsi="Segoe UI" w:cs="Segoe UI"/>
          <w:color w:val="24292E"/>
        </w:rPr>
        <w:t>ireFichierFileChooser.java</w:t>
      </w:r>
    </w:p>
    <w:p w14:paraId="7045A955" w14:textId="77777777" w:rsidR="00113F21" w:rsidRPr="00113F21" w:rsidRDefault="00113F21" w:rsidP="00113F21">
      <w:pPr>
        <w:pStyle w:val="Code"/>
        <w:rPr>
          <w:color w:val="000000"/>
          <w:lang w:eastAsia="zh-CN"/>
        </w:rPr>
      </w:pPr>
      <w:proofErr w:type="gramStart"/>
      <w:r w:rsidRPr="00113F21">
        <w:rPr>
          <w:b/>
          <w:bCs/>
          <w:lang w:eastAsia="zh-CN"/>
        </w:rPr>
        <w:t>import</w:t>
      </w:r>
      <w:proofErr w:type="gramEnd"/>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113F21">
      <w:pPr>
        <w:pStyle w:val="Code"/>
        <w:rPr>
          <w:color w:val="000000"/>
          <w:lang w:eastAsia="zh-CN"/>
        </w:rPr>
      </w:pPr>
      <w:proofErr w:type="gramStart"/>
      <w:r w:rsidRPr="00113F21">
        <w:rPr>
          <w:b/>
          <w:bCs/>
          <w:lang w:eastAsia="zh-CN"/>
        </w:rPr>
        <w:t>import</w:t>
      </w:r>
      <w:proofErr w:type="gramEnd"/>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113F21">
      <w:pPr>
        <w:pStyle w:val="Code"/>
        <w:keepNext w:val="0"/>
        <w:keepLines w:val="0"/>
        <w:rPr>
          <w:color w:val="000000"/>
          <w:lang w:eastAsia="zh-CN"/>
        </w:rPr>
      </w:pPr>
    </w:p>
    <w:p w14:paraId="2B753A4F" w14:textId="77777777" w:rsidR="00113F21" w:rsidRPr="00113F21" w:rsidRDefault="00113F21" w:rsidP="00113F21">
      <w:pPr>
        <w:pStyle w:val="Code"/>
        <w:rPr>
          <w:color w:val="000000"/>
          <w:lang w:eastAsia="zh-CN"/>
        </w:rPr>
      </w:pPr>
      <w:proofErr w:type="gramStart"/>
      <w:r w:rsidRPr="00113F21">
        <w:rPr>
          <w:b/>
          <w:bCs/>
          <w:lang w:eastAsia="zh-CN"/>
        </w:rPr>
        <w:t>public</w:t>
      </w:r>
      <w:proofErr w:type="gramEnd"/>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113F21">
      <w:pPr>
        <w:pStyle w:val="Code"/>
        <w:rPr>
          <w:color w:val="000000"/>
          <w:lang w:eastAsia="zh-CN"/>
        </w:rPr>
      </w:pPr>
      <w:r w:rsidRPr="00113F21">
        <w:rPr>
          <w:color w:val="000000"/>
          <w:lang w:eastAsia="zh-CN"/>
        </w:rPr>
        <w:t xml:space="preserve">  </w:t>
      </w:r>
      <w:proofErr w:type="gramStart"/>
      <w:r w:rsidRPr="00113F21">
        <w:rPr>
          <w:b/>
          <w:bCs/>
          <w:lang w:eastAsia="zh-CN"/>
        </w:rPr>
        <w:t>public</w:t>
      </w:r>
      <w:proofErr w:type="gramEnd"/>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113F21">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w:t>
      </w:r>
      <w:proofErr w:type="gramStart"/>
      <w:r w:rsidRPr="00113F21">
        <w:rPr>
          <w:color w:val="000000"/>
          <w:lang w:eastAsia="zh-CN"/>
        </w:rPr>
        <w:t>JFileChooser</w:t>
      </w:r>
      <w:r w:rsidRPr="00113F21">
        <w:rPr>
          <w:color w:val="808030"/>
          <w:lang w:eastAsia="zh-CN"/>
        </w:rPr>
        <w:t>(</w:t>
      </w:r>
      <w:proofErr w:type="gramEnd"/>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proofErr w:type="gramStart"/>
      <w:r w:rsidRPr="009A50DE">
        <w:rPr>
          <w:color w:val="808030"/>
          <w:lang w:val="en-CA" w:eastAsia="zh-CN"/>
        </w:rPr>
        <w:t>)</w:t>
      </w:r>
      <w:r w:rsidRPr="009A50DE">
        <w:rPr>
          <w:color w:val="800080"/>
          <w:lang w:val="en-CA" w:eastAsia="zh-CN"/>
        </w:rPr>
        <w:t>;</w:t>
      </w:r>
      <w:proofErr w:type="gramEnd"/>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proofErr w:type="gramStart"/>
      <w:r w:rsidRPr="00113F21">
        <w:rPr>
          <w:color w:val="808030"/>
          <w:lang w:val="en-CA" w:eastAsia="zh-CN"/>
        </w:rPr>
        <w:t>)</w:t>
      </w:r>
      <w:r w:rsidRPr="00113F21">
        <w:rPr>
          <w:color w:val="800080"/>
          <w:lang w:val="en-CA" w:eastAsia="zh-CN"/>
        </w:rPr>
        <w:t>;</w:t>
      </w:r>
      <w:proofErr w:type="gramEnd"/>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proofErr w:type="gramStart"/>
      <w:r w:rsidRPr="00113F21">
        <w:rPr>
          <w:color w:val="000000"/>
          <w:lang w:val="en-CA" w:eastAsia="zh-CN"/>
        </w:rPr>
        <w:t xml:space="preserve">resultat </w:t>
      </w:r>
      <w:r w:rsidRPr="00113F21">
        <w:rPr>
          <w:color w:val="808030"/>
          <w:lang w:val="en-CA" w:eastAsia="zh-CN"/>
        </w:rPr>
        <w:t>!</w:t>
      </w:r>
      <w:proofErr w:type="gramEnd"/>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proofErr w:type="gramStart"/>
      <w:r w:rsidRPr="00113F21">
        <w:rPr>
          <w:color w:val="808030"/>
          <w:lang w:val="en-CA" w:eastAsia="zh-CN"/>
        </w:rPr>
        <w:t>)</w:t>
      </w:r>
      <w:r w:rsidRPr="00113F21">
        <w:rPr>
          <w:color w:val="800080"/>
          <w:lang w:val="en-CA" w:eastAsia="zh-CN"/>
        </w:rPr>
        <w:t>;</w:t>
      </w:r>
      <w:proofErr w:type="gramEnd"/>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proofErr w:type="gramStart"/>
      <w:r w:rsidRPr="00113F21">
        <w:rPr>
          <w:color w:val="000000"/>
          <w:lang w:val="en-CA" w:eastAsia="zh-CN"/>
        </w:rPr>
        <w:t xml:space="preserve">leFile </w:t>
      </w:r>
      <w:r w:rsidRPr="00113F21">
        <w:rPr>
          <w:color w:val="808030"/>
          <w:lang w:val="en-CA" w:eastAsia="zh-CN"/>
        </w:rPr>
        <w:t>!</w:t>
      </w:r>
      <w:proofErr w:type="gramEnd"/>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proofErr w:type="gramStart"/>
      <w:r w:rsidRPr="00113F21">
        <w:rPr>
          <w:color w:val="808030"/>
          <w:lang w:val="en-CA" w:eastAsia="zh-CN"/>
        </w:rPr>
        <w:t>)</w:t>
      </w:r>
      <w:r w:rsidRPr="00113F21">
        <w:rPr>
          <w:color w:val="800080"/>
          <w:lang w:val="en-CA" w:eastAsia="zh-CN"/>
        </w:rPr>
        <w:t>;</w:t>
      </w:r>
      <w:proofErr w:type="gramEnd"/>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proofErr w:type="gramStart"/>
      <w:r w:rsidRPr="009A50DE">
        <w:rPr>
          <w:color w:val="BB7977"/>
          <w:lang w:eastAsia="zh-CN"/>
        </w:rPr>
        <w:t>byte</w:t>
      </w:r>
      <w:r w:rsidRPr="009A50DE">
        <w:rPr>
          <w:color w:val="808030"/>
          <w:lang w:eastAsia="zh-CN"/>
        </w:rPr>
        <w:t>[</w:t>
      </w:r>
      <w:proofErr w:type="gramEnd"/>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proofErr w:type="gramStart"/>
      <w:r w:rsidRPr="00113F21">
        <w:rPr>
          <w:color w:val="000000"/>
          <w:lang w:val="fr-FR" w:eastAsia="zh-CN"/>
        </w:rPr>
        <w:t>unEntier</w:t>
      </w:r>
      <w:proofErr w:type="gramEnd"/>
      <w:r w:rsidRPr="00113F21">
        <w:rPr>
          <w:color w:val="000000"/>
          <w:lang w:val="fr-FR" w:eastAsia="zh-CN"/>
        </w:rPr>
        <w:t xml:space="preserve">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unEntier</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proofErr w:type="gramStart"/>
      <w:r w:rsidRPr="00113F21">
        <w:rPr>
          <w:color w:val="808030"/>
          <w:lang w:val="fr-FR" w:eastAsia="zh-CN"/>
        </w:rPr>
        <w:t>)</w:t>
      </w:r>
      <w:r w:rsidRPr="00113F21">
        <w:rPr>
          <w:color w:val="800080"/>
          <w:lang w:val="fr-FR" w:eastAsia="zh-CN"/>
        </w:rPr>
        <w:t>;</w:t>
      </w:r>
      <w:proofErr w:type="gramEnd"/>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proofErr w:type="gramStart"/>
      <w:r w:rsidRPr="00113F21">
        <w:rPr>
          <w:color w:val="808030"/>
          <w:lang w:val="fr-FR" w:eastAsia="zh-CN"/>
        </w:rPr>
        <w:t>)</w:t>
      </w:r>
      <w:r w:rsidRPr="00113F21">
        <w:rPr>
          <w:color w:val="800080"/>
          <w:lang w:val="fr-FR" w:eastAsia="zh-CN"/>
        </w:rPr>
        <w:t>;</w:t>
      </w:r>
      <w:proofErr w:type="gramEnd"/>
    </w:p>
    <w:p w14:paraId="70378A07" w14:textId="77777777" w:rsidR="00113F21" w:rsidRPr="00113F21" w:rsidRDefault="00113F21" w:rsidP="00113F21">
      <w:pPr>
        <w:pStyle w:val="Code"/>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proofErr w:type="gramStart"/>
      <w:r w:rsidRPr="00113F21">
        <w:rPr>
          <w:color w:val="808030"/>
          <w:lang w:val="fr-FR" w:eastAsia="zh-CN"/>
        </w:rPr>
        <w:t>)</w:t>
      </w:r>
      <w:r w:rsidRPr="00113F21">
        <w:rPr>
          <w:color w:val="800080"/>
          <w:lang w:val="fr-FR" w:eastAsia="zh-CN"/>
        </w:rPr>
        <w:t>;</w:t>
      </w:r>
      <w:proofErr w:type="gramEnd"/>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proofErr w:type="gramStart"/>
      <w:r w:rsidRPr="00113F21">
        <w:rPr>
          <w:color w:val="808030"/>
          <w:lang w:val="fr-FR" w:eastAsia="zh-CN"/>
        </w:rPr>
        <w:t>)</w:t>
      </w:r>
      <w:r w:rsidRPr="00113F21">
        <w:rPr>
          <w:color w:val="800080"/>
          <w:lang w:val="fr-FR" w:eastAsia="zh-CN"/>
        </w:rPr>
        <w:t>;</w:t>
      </w:r>
      <w:proofErr w:type="gramEnd"/>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proofErr w:type="gramStart"/>
      <w:r w:rsidRPr="00113F21">
        <w:rPr>
          <w:color w:val="808030"/>
          <w:lang w:val="en-CA" w:eastAsia="zh-CN"/>
        </w:rPr>
        <w:t>)</w:t>
      </w:r>
      <w:r w:rsidRPr="00113F21">
        <w:rPr>
          <w:color w:val="800080"/>
          <w:lang w:val="en-CA" w:eastAsia="zh-CN"/>
        </w:rPr>
        <w:t>;</w:t>
      </w:r>
      <w:proofErr w:type="gramEnd"/>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113F21">
      <w:pPr>
        <w:pStyle w:val="Code"/>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w:t>
      </w:r>
      <w:proofErr w:type="gramStart"/>
      <w:r w:rsidRPr="00113F21">
        <w:rPr>
          <w:color w:val="000000"/>
          <w:lang w:val="en-CA" w:eastAsia="zh-CN"/>
        </w:rPr>
        <w:t>main</w:t>
      </w:r>
      <w:r w:rsidRPr="00113F21">
        <w:rPr>
          <w:color w:val="808030"/>
          <w:lang w:val="en-CA" w:eastAsia="zh-CN"/>
        </w:rPr>
        <w:t>(</w:t>
      </w:r>
      <w:proofErr w:type="gramEnd"/>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proofErr w:type="gramStart"/>
      <w:r w:rsidRPr="00D95704">
        <w:rPr>
          <w:b/>
          <w:bCs/>
          <w:lang w:val="fr-FR" w:eastAsia="zh-CN"/>
        </w:rPr>
        <w:t>new</w:t>
      </w:r>
      <w:proofErr w:type="gramEnd"/>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proofErr w:type="gramStart"/>
      <w:r w:rsidRPr="00306877">
        <w:rPr>
          <w:rFonts w:ascii="Garamond" w:hAnsi="Garamond"/>
          <w:i/>
        </w:rPr>
        <w:t>showOpenDialog</w:t>
      </w:r>
      <w:r w:rsidRPr="00306877">
        <w:rPr>
          <w:rFonts w:ascii="Garamond" w:hAnsi="Garamond"/>
        </w:rPr>
        <w:t>(</w:t>
      </w:r>
      <w:proofErr w:type="gramEnd"/>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proofErr w:type="gramStart"/>
      <w:r>
        <w:t>int</w:t>
      </w:r>
      <w:proofErr w:type="gramEnd"/>
      <w:r>
        <w:t xml:space="preserve">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Titre2"/>
      </w:pPr>
      <w:bookmarkStart w:id="227" w:name="_Toc16917497"/>
      <w:bookmarkStart w:id="228" w:name="_Toc44667618"/>
      <w:r>
        <w:t>Fichier d’objets</w:t>
      </w:r>
      <w:r w:rsidR="007E66E1">
        <w:t xml:space="preserve"> en Java</w:t>
      </w:r>
      <w:bookmarkEnd w:id="227"/>
      <w:bookmarkEnd w:id="228"/>
    </w:p>
    <w:p w14:paraId="44DCA46A" w14:textId="0D9309DD" w:rsidR="007E66E1" w:rsidRDefault="004A2B42" w:rsidP="007E66E1">
      <w:pPr>
        <w:pStyle w:val="Corpsdetexte"/>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w:t>
      </w:r>
      <w:r w:rsidR="00674FA0">
        <w:lastRenderedPageBreak/>
        <w:t xml:space="preserve">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Titre3"/>
      </w:pPr>
      <w:bookmarkStart w:id="229" w:name="_Ref520339747"/>
      <w:bookmarkStart w:id="230" w:name="_Toc16917498"/>
      <w:bookmarkStart w:id="231" w:name="_Toc44667619"/>
      <w:r>
        <w:t>Fichier sériel d’objets en Java</w:t>
      </w:r>
      <w:bookmarkEnd w:id="229"/>
      <w:bookmarkEnd w:id="230"/>
      <w:bookmarkEnd w:id="231"/>
    </w:p>
    <w:p w14:paraId="4B7EEDEA" w14:textId="077B9448" w:rsidR="007E66E1" w:rsidRDefault="007E66E1" w:rsidP="007E66E1">
      <w:pPr>
        <w:pStyle w:val="Corpsdetexte"/>
      </w:pPr>
      <w:r>
        <w:t xml:space="preserve">Voyons d’abord comment créer un fichier </w:t>
      </w:r>
      <w:r w:rsidR="00D348D1">
        <w:t>qui contient une suite</w:t>
      </w:r>
      <w:r>
        <w:t xml:space="preserve"> d’</w:t>
      </w:r>
      <w:r w:rsidR="00463559">
        <w:t>objets</w:t>
      </w:r>
      <w:r>
        <w:t xml:space="preserve"> en Java avec la classe </w:t>
      </w:r>
      <w:hyperlink r:id="rId580"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81" w:anchor="writeObject-java.lang.Object-" w:history="1">
        <w:r w:rsidR="00EE7527">
          <w:rPr>
            <w:rStyle w:val="Hyperlien"/>
            <w:rFonts w:ascii="&amp;quot" w:hAnsi="&amp;quot"/>
            <w:b/>
            <w:bCs/>
            <w:color w:val="4A6782"/>
            <w:sz w:val="21"/>
            <w:szCs w:val="21"/>
          </w:rPr>
          <w:t>writeObject</w:t>
        </w:r>
      </w:hyperlink>
      <w:r w:rsidR="00EE7527">
        <w:rPr>
          <w:rFonts w:ascii="DejaVu Sans Mono" w:hAnsi="DejaVu Sans Mono"/>
          <w:color w:val="353833"/>
          <w:sz w:val="21"/>
          <w:szCs w:val="21"/>
        </w:rPr>
        <w:t>(</w:t>
      </w:r>
      <w:hyperlink r:id="rId582" w:tooltip="class in java.lang" w:history="1">
        <w:r w:rsidR="00EE7527">
          <w:rPr>
            <w:rStyle w:val="Hyperlien"/>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83"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84" w:anchor="readObject--" w:history="1">
        <w:r w:rsidR="00260AC5">
          <w:rPr>
            <w:rStyle w:val="Hyperlien"/>
            <w:rFonts w:ascii="&amp;quot" w:hAnsi="&amp;quot" w:cs="Courier New"/>
            <w:b/>
            <w:bCs/>
            <w:color w:val="4A6782"/>
            <w:sz w:val="21"/>
            <w:szCs w:val="21"/>
          </w:rPr>
          <w:t>readObject</w:t>
        </w:r>
      </w:hyperlink>
      <w:r w:rsidR="00260AC5">
        <w:rPr>
          <w:rStyle w:val="CodeHTML"/>
          <w:rFonts w:ascii="&amp;quot" w:hAnsi="&amp;quot"/>
          <w:color w:val="353833"/>
          <w:sz w:val="21"/>
          <w:szCs w:val="21"/>
        </w:rPr>
        <w:t>()</w:t>
      </w:r>
      <w:r>
        <w:t xml:space="preserve"> de la classe </w:t>
      </w:r>
      <w:hyperlink r:id="rId585"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15FA44AE" w:rsidR="007E66E1" w:rsidRDefault="007E66E1" w:rsidP="007E66E1">
      <w:pPr>
        <w:pStyle w:val="Corpsdetexte"/>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86"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suite d’octets. La classe </w:t>
      </w:r>
      <w:hyperlink r:id="rId58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Corpsdetexte"/>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w:t>
      </w:r>
      <w:proofErr w:type="gramStart"/>
      <w:r>
        <w:t>vecteur  les</w:t>
      </w:r>
      <w:proofErr w:type="gramEnd"/>
      <w:r>
        <w:t xml:space="preserve"> uns à la suite des autres dans le fichier </w:t>
      </w:r>
      <w:r>
        <w:rPr>
          <w:i/>
        </w:rPr>
        <w:t>FluxDePlants.dat</w:t>
      </w:r>
      <w:r>
        <w:t>.</w:t>
      </w:r>
    </w:p>
    <w:p w14:paraId="6149F113" w14:textId="50E0A39E" w:rsidR="007E66E1" w:rsidRDefault="007E66E1" w:rsidP="007E66E1">
      <w:pPr>
        <w:pStyle w:val="Corpsdetexte"/>
      </w:pPr>
      <w:r>
        <w:t xml:space="preserve">Dans le code suivant la méthode </w:t>
      </w:r>
      <w:proofErr w:type="gramStart"/>
      <w:r>
        <w:rPr>
          <w:i/>
        </w:rPr>
        <w:t>lirePlantsFichierTexte</w:t>
      </w:r>
      <w:r>
        <w:t>(</w:t>
      </w:r>
      <w:proofErr w:type="gramEnd"/>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29791F8C" w:rsidR="00B13015" w:rsidRDefault="00000000" w:rsidP="007E66E1">
      <w:pPr>
        <w:pStyle w:val="Corpsdetexte"/>
      </w:pPr>
      <w:hyperlink r:id="rId588" w:history="1">
        <w:r w:rsidR="00026094">
          <w:rPr>
            <w:rStyle w:val="Hyperlien"/>
            <w:rFonts w:ascii="Segoe UI" w:hAnsi="Segoe UI" w:cs="Segoe UI"/>
            <w:b/>
            <w:bCs/>
            <w:color w:val="0366D6"/>
          </w:rPr>
          <w:t>JavaPasAPas</w:t>
        </w:r>
      </w:hyperlink>
      <w:r w:rsidR="00026094">
        <w:rPr>
          <w:rStyle w:val="separator"/>
          <w:rFonts w:ascii="Segoe UI" w:hAnsi="Segoe UI" w:cs="Segoe UI"/>
          <w:color w:val="586069"/>
        </w:rPr>
        <w:t>/</w:t>
      </w:r>
      <w:r w:rsidR="00113F21">
        <w:rPr>
          <w:rStyle w:val="lev"/>
          <w:rFonts w:ascii="Segoe UI" w:hAnsi="Segoe UI" w:cs="Segoe UI"/>
          <w:color w:val="24292E"/>
        </w:rPr>
        <w:t>chapitre_9/E</w:t>
      </w:r>
      <w:r w:rsidR="00026094">
        <w:rPr>
          <w:rStyle w:val="lev"/>
          <w:rFonts w:ascii="Segoe UI" w:hAnsi="Segoe UI" w:cs="Segoe UI"/>
          <w:color w:val="24292E"/>
        </w:rPr>
        <w:t>crireFluxPlants.java</w:t>
      </w:r>
    </w:p>
    <w:p w14:paraId="45245306" w14:textId="77777777" w:rsidR="00113F21" w:rsidRPr="00113F21" w:rsidRDefault="00113F21" w:rsidP="00113F21">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113F21">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113F21">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113F21">
      <w:pPr>
        <w:pStyle w:val="Code"/>
        <w:rPr>
          <w:color w:val="000000"/>
          <w:lang w:eastAsia="zh-CN"/>
        </w:rPr>
      </w:pPr>
    </w:p>
    <w:p w14:paraId="5F81243F" w14:textId="77777777" w:rsidR="00113F21" w:rsidRPr="00113F21" w:rsidRDefault="00113F21" w:rsidP="00113F21">
      <w:pPr>
        <w:pStyle w:val="Code"/>
        <w:rPr>
          <w:color w:val="000000"/>
          <w:lang w:eastAsia="zh-CN"/>
        </w:rPr>
      </w:pPr>
      <w:proofErr w:type="gramStart"/>
      <w:r w:rsidRPr="00113F21">
        <w:rPr>
          <w:b/>
          <w:bCs/>
          <w:color w:val="800000"/>
          <w:lang w:eastAsia="zh-CN"/>
        </w:rPr>
        <w:t>import</w:t>
      </w:r>
      <w:proofErr w:type="gramEnd"/>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proofErr w:type="gramStart"/>
      <w:r w:rsidRPr="00113F21">
        <w:rPr>
          <w:b/>
          <w:bCs/>
          <w:color w:val="800000"/>
          <w:lang w:eastAsia="zh-CN"/>
        </w:rPr>
        <w:t>import</w:t>
      </w:r>
      <w:proofErr w:type="gramEnd"/>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proofErr w:type="gramStart"/>
      <w:r w:rsidRPr="00113F21">
        <w:rPr>
          <w:b/>
          <w:bCs/>
          <w:color w:val="800000"/>
          <w:lang w:eastAsia="zh-CN"/>
        </w:rPr>
        <w:t>public</w:t>
      </w:r>
      <w:proofErr w:type="gramEnd"/>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w:t>
      </w:r>
      <w:proofErr w:type="gramStart"/>
      <w:r w:rsidRPr="009A50DE">
        <w:rPr>
          <w:color w:val="000000"/>
          <w:lang w:val="en-CA" w:eastAsia="zh-CN"/>
        </w:rPr>
        <w:t>lirePlantsFichierTexte</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proofErr w:type="gramStart"/>
      <w:r w:rsidRPr="009A50DE">
        <w:rPr>
          <w:color w:val="808030"/>
          <w:lang w:val="en-CA" w:eastAsia="zh-CN"/>
        </w:rPr>
        <w:t>)</w:t>
      </w:r>
      <w:r w:rsidRPr="009A50DE">
        <w:rPr>
          <w:color w:val="800080"/>
          <w:lang w:val="en-CA" w:eastAsia="zh-CN"/>
        </w:rPr>
        <w:t>;</w:t>
      </w:r>
      <w:proofErr w:type="gramEnd"/>
    </w:p>
    <w:p w14:paraId="2617F69B"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proofErr w:type="gramStart"/>
      <w:r w:rsidRPr="00113F21">
        <w:rPr>
          <w:color w:val="808030"/>
          <w:lang w:val="en-CA" w:eastAsia="zh-CN"/>
        </w:rPr>
        <w:t>)</w:t>
      </w:r>
      <w:r w:rsidRPr="00113F21">
        <w:rPr>
          <w:color w:val="800080"/>
          <w:lang w:val="en-CA" w:eastAsia="zh-CN"/>
        </w:rPr>
        <w:t>;</w:t>
      </w:r>
      <w:proofErr w:type="gramEnd"/>
    </w:p>
    <w:p w14:paraId="005C5109" w14:textId="77777777" w:rsidR="00113F21" w:rsidRPr="00113F21" w:rsidRDefault="00113F21" w:rsidP="00113F21">
      <w:pPr>
        <w:pStyle w:val="Code"/>
        <w:keepNext w:val="0"/>
        <w:keepLines w:val="0"/>
        <w:rPr>
          <w:color w:val="000000"/>
          <w:lang w:val="en-CA" w:eastAsia="zh-CN"/>
        </w:rPr>
      </w:pPr>
    </w:p>
    <w:p w14:paraId="709D66A3" w14:textId="77777777" w:rsidR="00113F21" w:rsidRPr="00113F21" w:rsidRDefault="00113F21" w:rsidP="00113F21">
      <w:pPr>
        <w:pStyle w:val="Code"/>
        <w:rPr>
          <w:color w:val="000000"/>
          <w:lang w:eastAsia="zh-CN"/>
        </w:rPr>
      </w:pPr>
      <w:r w:rsidRPr="00113F21">
        <w:rPr>
          <w:color w:val="000000"/>
          <w:lang w:val="en-CA" w:eastAsia="zh-CN"/>
        </w:rPr>
        <w:lastRenderedPageBreak/>
        <w:t xml:space="preserve">    </w:t>
      </w:r>
      <w:r w:rsidRPr="00113F21">
        <w:rPr>
          <w:lang w:eastAsia="zh-CN"/>
        </w:rPr>
        <w:t>// Les 5 lignes suivantes ne sont pas nécessaires car les paramètres</w:t>
      </w:r>
    </w:p>
    <w:p w14:paraId="61776709"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13F21">
      <w:pPr>
        <w:pStyle w:val="Code"/>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proofErr w:type="gramStart"/>
      <w:r w:rsidRPr="00113F21">
        <w:rPr>
          <w:color w:val="808030"/>
          <w:lang w:val="en-CA" w:eastAsia="zh-CN"/>
        </w:rPr>
        <w:t>)</w:t>
      </w:r>
      <w:r w:rsidRPr="00113F21">
        <w:rPr>
          <w:color w:val="800080"/>
          <w:lang w:val="en-CA" w:eastAsia="zh-CN"/>
        </w:rPr>
        <w:t>;</w:t>
      </w:r>
      <w:proofErr w:type="gramEnd"/>
    </w:p>
    <w:p w14:paraId="15F1B7AB"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proofErr w:type="gramStart"/>
      <w:r w:rsidRPr="00113F21">
        <w:rPr>
          <w:color w:val="808030"/>
          <w:lang w:val="en-CA" w:eastAsia="zh-CN"/>
        </w:rPr>
        <w:t>)</w:t>
      </w:r>
      <w:r w:rsidRPr="00113F21">
        <w:rPr>
          <w:color w:val="800080"/>
          <w:lang w:val="en-CA" w:eastAsia="zh-CN"/>
        </w:rPr>
        <w:t>;</w:t>
      </w:r>
      <w:proofErr w:type="gramEnd"/>
    </w:p>
    <w:p w14:paraId="751FDA6F"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proofErr w:type="gramStart"/>
      <w:r w:rsidRPr="00113F21">
        <w:rPr>
          <w:color w:val="808030"/>
          <w:lang w:val="en-CA" w:eastAsia="zh-CN"/>
        </w:rPr>
        <w:t>)</w:t>
      </w:r>
      <w:r w:rsidRPr="00113F21">
        <w:rPr>
          <w:color w:val="800080"/>
          <w:lang w:val="en-CA" w:eastAsia="zh-CN"/>
        </w:rPr>
        <w:t>;</w:t>
      </w:r>
      <w:proofErr w:type="gramEnd"/>
    </w:p>
    <w:p w14:paraId="620BC0D2"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proofErr w:type="gramStart"/>
      <w:r w:rsidRPr="00113F21">
        <w:rPr>
          <w:color w:val="808030"/>
          <w:lang w:val="en-CA" w:eastAsia="zh-CN"/>
        </w:rPr>
        <w:t>)</w:t>
      </w:r>
      <w:r w:rsidRPr="00113F21">
        <w:rPr>
          <w:color w:val="800080"/>
          <w:lang w:val="en-CA" w:eastAsia="zh-CN"/>
        </w:rPr>
        <w:t>;</w:t>
      </w:r>
      <w:proofErr w:type="gramEnd"/>
    </w:p>
    <w:p w14:paraId="77F112B9"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proofErr w:type="gramStart"/>
      <w:r w:rsidRPr="00113F21">
        <w:rPr>
          <w:color w:val="808030"/>
          <w:lang w:val="en-CA" w:eastAsia="zh-CN"/>
        </w:rPr>
        <w:t>)</w:t>
      </w:r>
      <w:r w:rsidRPr="00113F21">
        <w:rPr>
          <w:color w:val="800080"/>
          <w:lang w:val="en-CA" w:eastAsia="zh-CN"/>
        </w:rPr>
        <w:t>;</w:t>
      </w:r>
      <w:proofErr w:type="gramEnd"/>
    </w:p>
    <w:p w14:paraId="76684C9F" w14:textId="77777777" w:rsidR="00113F21" w:rsidRPr="00113F21" w:rsidRDefault="00113F21" w:rsidP="00113F21">
      <w:pPr>
        <w:pStyle w:val="Code"/>
        <w:rPr>
          <w:color w:val="000000"/>
          <w:lang w:val="en-CA" w:eastAsia="zh-CN"/>
        </w:rPr>
      </w:pPr>
    </w:p>
    <w:p w14:paraId="1A507510" w14:textId="77777777" w:rsidR="00113F21" w:rsidRPr="009A50DE" w:rsidRDefault="00113F21" w:rsidP="00113F21">
      <w:pPr>
        <w:pStyle w:val="Code"/>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b/>
          <w:bCs/>
          <w:color w:val="BB7977"/>
          <w:lang w:val="en-CA" w:eastAsia="zh-CN"/>
        </w:rPr>
        <w:t>Vector</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1BA79FB0"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08A5D13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proofErr w:type="gramStart"/>
      <w:r w:rsidRPr="009A50DE">
        <w:rPr>
          <w:color w:val="0000E6"/>
          <w:lang w:val="en-CA" w:eastAsia="zh-CN"/>
        </w:rPr>
        <w:t>"</w:t>
      </w:r>
      <w:r w:rsidRPr="009A50DE">
        <w:rPr>
          <w:color w:val="800080"/>
          <w:lang w:val="en-CA" w:eastAsia="zh-CN"/>
        </w:rPr>
        <w:t>;</w:t>
      </w:r>
      <w:proofErr w:type="gramEnd"/>
    </w:p>
    <w:p w14:paraId="5C591B1A"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proofErr w:type="gramStart"/>
      <w:r w:rsidRPr="009A50DE">
        <w:rPr>
          <w:color w:val="008000"/>
          <w:lang w:val="en-CA" w:eastAsia="zh-CN"/>
        </w:rPr>
        <w:t>0.0</w:t>
      </w:r>
      <w:r w:rsidRPr="009A50DE">
        <w:rPr>
          <w:color w:val="800080"/>
          <w:lang w:val="en-CA" w:eastAsia="zh-CN"/>
        </w:rPr>
        <w:t>;</w:t>
      </w:r>
      <w:proofErr w:type="gramEnd"/>
    </w:p>
    <w:p w14:paraId="61719DA5" w14:textId="77777777" w:rsidR="00113F21" w:rsidRPr="009A50DE" w:rsidRDefault="00113F21" w:rsidP="00113F21">
      <w:pPr>
        <w:pStyle w:val="Code"/>
        <w:keepNext w:val="0"/>
        <w:keepLines w:val="0"/>
        <w:rPr>
          <w:color w:val="000000"/>
          <w:lang w:val="en-CA" w:eastAsia="zh-CN"/>
        </w:rPr>
      </w:pPr>
    </w:p>
    <w:p w14:paraId="5EB99DAE" w14:textId="77777777" w:rsidR="00113F21" w:rsidRPr="00113F21" w:rsidRDefault="00113F21" w:rsidP="00113F21">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proofErr w:type="gramStart"/>
      <w:r w:rsidRPr="009A50DE">
        <w:rPr>
          <w:color w:val="808030"/>
          <w:lang w:val="en-CA" w:eastAsia="zh-CN"/>
        </w:rPr>
        <w:t>)</w:t>
      </w:r>
      <w:r w:rsidRPr="009A50DE">
        <w:rPr>
          <w:color w:val="000000"/>
          <w:lang w:val="en-CA" w:eastAsia="zh-CN"/>
        </w:rPr>
        <w:t xml:space="preserve"> </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13F21">
      <w:pPr>
        <w:pStyle w:val="Code"/>
        <w:rPr>
          <w:color w:val="000000"/>
          <w:lang w:eastAsia="zh-CN"/>
        </w:rPr>
      </w:pPr>
      <w:r w:rsidRPr="00113F21">
        <w:rPr>
          <w:color w:val="000000"/>
          <w:lang w:eastAsia="zh-CN"/>
        </w:rPr>
        <w:t xml:space="preserve">      </w:t>
      </w:r>
      <w:proofErr w:type="gramStart"/>
      <w:r w:rsidRPr="00113F21">
        <w:rPr>
          <w:b/>
          <w:bCs/>
          <w:color w:val="800000"/>
          <w:lang w:eastAsia="zh-CN"/>
        </w:rPr>
        <w:t>if</w:t>
      </w:r>
      <w:proofErr w:type="gramEnd"/>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13F21">
      <w:pPr>
        <w:pStyle w:val="Code"/>
        <w:rPr>
          <w:color w:val="000000"/>
          <w:lang w:val="fr-FR" w:eastAsia="zh-CN"/>
        </w:rPr>
      </w:pPr>
      <w:r w:rsidRPr="00113F21">
        <w:rPr>
          <w:color w:val="000000"/>
          <w:lang w:eastAsia="zh-CN"/>
        </w:rPr>
        <w:t xml:space="preserve">        </w:t>
      </w:r>
      <w:proofErr w:type="gramStart"/>
      <w:r w:rsidRPr="00113F21">
        <w:rPr>
          <w:color w:val="000000"/>
          <w:lang w:val="fr-FR" w:eastAsia="zh-CN"/>
        </w:rPr>
        <w:t>noPlant</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proofErr w:type="gramStart"/>
      <w:r w:rsidRPr="00113F21">
        <w:rPr>
          <w:color w:val="808030"/>
          <w:lang w:val="fr-FR" w:eastAsia="zh-CN"/>
        </w:rPr>
        <w:t>)</w:t>
      </w:r>
      <w:r w:rsidRPr="00113F21">
        <w:rPr>
          <w:color w:val="800080"/>
          <w:lang w:val="fr-FR" w:eastAsia="zh-CN"/>
        </w:rPr>
        <w:t>;</w:t>
      </w:r>
      <w:proofErr w:type="gramEnd"/>
    </w:p>
    <w:p w14:paraId="5439B98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proofErr w:type="gramStart"/>
      <w:r w:rsidRPr="00113F21">
        <w:rPr>
          <w:color w:val="808030"/>
          <w:lang w:val="fr-FR" w:eastAsia="zh-CN"/>
        </w:rPr>
        <w:t>)</w:t>
      </w:r>
      <w:r w:rsidRPr="00113F21">
        <w:rPr>
          <w:color w:val="800080"/>
          <w:lang w:val="fr-FR" w:eastAsia="zh-CN"/>
        </w:rPr>
        <w:t>;</w:t>
      </w:r>
      <w:proofErr w:type="gramEnd"/>
    </w:p>
    <w:p w14:paraId="458E46C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proofErr w:type="gramStart"/>
      <w:r w:rsidRPr="00113F21">
        <w:rPr>
          <w:color w:val="808030"/>
          <w:lang w:val="fr-FR" w:eastAsia="zh-CN"/>
        </w:rPr>
        <w:t>)</w:t>
      </w:r>
      <w:r w:rsidRPr="00113F21">
        <w:rPr>
          <w:color w:val="800080"/>
          <w:lang w:val="fr-FR" w:eastAsia="zh-CN"/>
        </w:rPr>
        <w:t>;</w:t>
      </w:r>
      <w:proofErr w:type="gramEnd"/>
    </w:p>
    <w:p w14:paraId="1424DFED"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b/>
          <w:bCs/>
          <w:color w:val="800000"/>
          <w:lang w:val="fr-FR" w:eastAsia="zh-CN"/>
        </w:rPr>
        <w:t>if</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description</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proofErr w:type="gramStart"/>
      <w:r w:rsidRPr="00113F21">
        <w:rPr>
          <w:color w:val="808030"/>
          <w:lang w:val="fr-FR" w:eastAsia="zh-CN"/>
        </w:rPr>
        <w:t>)</w:t>
      </w:r>
      <w:r w:rsidRPr="00113F21">
        <w:rPr>
          <w:color w:val="800080"/>
          <w:lang w:val="fr-FR" w:eastAsia="zh-CN"/>
        </w:rPr>
        <w:t>;</w:t>
      </w:r>
      <w:proofErr w:type="gramEnd"/>
    </w:p>
    <w:p w14:paraId="0661023A"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proofErr w:type="gramStart"/>
      <w:r w:rsidRPr="00113F21">
        <w:rPr>
          <w:color w:val="808030"/>
          <w:lang w:val="fr-FR" w:eastAsia="zh-CN"/>
        </w:rPr>
        <w:t>)</w:t>
      </w:r>
      <w:r w:rsidRPr="00113F21">
        <w:rPr>
          <w:color w:val="800080"/>
          <w:lang w:val="fr-FR" w:eastAsia="zh-CN"/>
        </w:rPr>
        <w:t>;</w:t>
      </w:r>
      <w:proofErr w:type="gramEnd"/>
    </w:p>
    <w:p w14:paraId="529F1D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proofErr w:type="gramStart"/>
      <w:r w:rsidRPr="00113F21">
        <w:rPr>
          <w:color w:val="808030"/>
          <w:lang w:val="fr-FR" w:eastAsia="zh-CN"/>
        </w:rPr>
        <w:t>)</w:t>
      </w:r>
      <w:r w:rsidRPr="00113F21">
        <w:rPr>
          <w:color w:val="800080"/>
          <w:lang w:val="fr-FR" w:eastAsia="zh-CN"/>
        </w:rPr>
        <w:t>;</w:t>
      </w:r>
      <w:proofErr w:type="gramEnd"/>
    </w:p>
    <w:p w14:paraId="55AA21B3"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b/>
          <w:bCs/>
          <w:color w:val="800000"/>
          <w:lang w:val="fr-FR" w:eastAsia="zh-CN"/>
        </w:rPr>
        <w:t>if</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prixUnitaire</w:t>
      </w:r>
      <w:proofErr w:type="gramEnd"/>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proofErr w:type="gramStart"/>
      <w:r w:rsidRPr="00113F21">
        <w:rPr>
          <w:color w:val="808030"/>
          <w:lang w:val="fr-FR" w:eastAsia="zh-CN"/>
        </w:rPr>
        <w:t>)</w:t>
      </w:r>
      <w:r w:rsidRPr="00113F21">
        <w:rPr>
          <w:color w:val="800080"/>
          <w:lang w:val="fr-FR" w:eastAsia="zh-CN"/>
        </w:rPr>
        <w:t>;</w:t>
      </w:r>
      <w:proofErr w:type="gramEnd"/>
    </w:p>
    <w:p w14:paraId="1DA1FAC3"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proofErr w:type="gramStart"/>
      <w:r w:rsidRPr="00113F21">
        <w:rPr>
          <w:color w:val="808030"/>
          <w:lang w:val="fr-FR" w:eastAsia="zh-CN"/>
        </w:rPr>
        <w:t>)</w:t>
      </w:r>
      <w:r w:rsidRPr="00113F21">
        <w:rPr>
          <w:color w:val="800080"/>
          <w:lang w:val="fr-FR" w:eastAsia="zh-CN"/>
        </w:rPr>
        <w:t>;</w:t>
      </w:r>
      <w:proofErr w:type="gramEnd"/>
    </w:p>
    <w:p w14:paraId="6A1DD8F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13F21">
      <w:pPr>
        <w:pStyle w:val="Code"/>
        <w:keepNext w:val="0"/>
        <w:keepLines w:val="0"/>
        <w:rPr>
          <w:color w:val="000000"/>
          <w:lang w:val="fr-FR" w:eastAsia="zh-CN"/>
        </w:rPr>
      </w:pPr>
    </w:p>
    <w:p w14:paraId="0A0B088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13F21">
      <w:pPr>
        <w:pStyle w:val="Code"/>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w:t>
      </w:r>
      <w:proofErr w:type="gramStart"/>
      <w:r w:rsidRPr="00113F21">
        <w:rPr>
          <w:color w:val="000000"/>
          <w:lang w:val="fr-FR" w:eastAsia="zh-CN"/>
        </w:rPr>
        <w:t>Plant</w:t>
      </w:r>
      <w:r w:rsidRPr="00113F21">
        <w:rPr>
          <w:color w:val="808030"/>
          <w:lang w:val="fr-FR" w:eastAsia="zh-CN"/>
        </w:rPr>
        <w:t>(</w:t>
      </w:r>
      <w:proofErr w:type="gramEnd"/>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proofErr w:type="gramStart"/>
      <w:r w:rsidRPr="00113F21">
        <w:rPr>
          <w:color w:val="808030"/>
          <w:lang w:val="fr-FR" w:eastAsia="zh-CN"/>
        </w:rPr>
        <w:t>)</w:t>
      </w:r>
      <w:r w:rsidRPr="00113F21">
        <w:rPr>
          <w:color w:val="800080"/>
          <w:lang w:val="fr-FR" w:eastAsia="zh-CN"/>
        </w:rPr>
        <w:t>;</w:t>
      </w:r>
      <w:proofErr w:type="gramEnd"/>
    </w:p>
    <w:p w14:paraId="0CEBACB0" w14:textId="77777777" w:rsidR="00113F21" w:rsidRPr="00113F21" w:rsidRDefault="00113F21" w:rsidP="00113F21">
      <w:pPr>
        <w:pStyle w:val="Code"/>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proofErr w:type="gramStart"/>
      <w:r w:rsidRPr="00113F21">
        <w:rPr>
          <w:color w:val="808030"/>
          <w:lang w:val="fr-FR" w:eastAsia="zh-CN"/>
        </w:rPr>
        <w:t>)</w:t>
      </w:r>
      <w:r w:rsidRPr="00113F21">
        <w:rPr>
          <w:color w:val="800080"/>
          <w:lang w:val="fr-FR" w:eastAsia="zh-CN"/>
        </w:rPr>
        <w:t>;</w:t>
      </w:r>
      <w:proofErr w:type="gramEnd"/>
    </w:p>
    <w:p w14:paraId="484CA5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proofErr w:type="gramStart"/>
      <w:r w:rsidRPr="00113F21">
        <w:rPr>
          <w:color w:val="808030"/>
          <w:lang w:val="fr-FR" w:eastAsia="zh-CN"/>
        </w:rPr>
        <w:t>)</w:t>
      </w:r>
      <w:r w:rsidRPr="00113F21">
        <w:rPr>
          <w:color w:val="800080"/>
          <w:lang w:val="fr-FR" w:eastAsia="zh-CN"/>
        </w:rPr>
        <w:t>;</w:t>
      </w:r>
      <w:proofErr w:type="gramEnd"/>
    </w:p>
    <w:p w14:paraId="7A39312C"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b/>
          <w:bCs/>
          <w:color w:val="800000"/>
          <w:lang w:val="fr-FR" w:eastAsia="zh-CN"/>
        </w:rPr>
        <w:t>return</w:t>
      </w:r>
      <w:proofErr w:type="gramEnd"/>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13F21">
      <w:pPr>
        <w:pStyle w:val="Code"/>
        <w:keepNext w:val="0"/>
        <w:keepLines w:val="0"/>
        <w:rPr>
          <w:color w:val="000000"/>
          <w:lang w:val="fr-FR" w:eastAsia="zh-CN"/>
        </w:rPr>
      </w:pPr>
    </w:p>
    <w:p w14:paraId="7E3EE2E4" w14:textId="77777777" w:rsidR="00113F21" w:rsidRPr="00113F21" w:rsidRDefault="00113F21" w:rsidP="00113F21">
      <w:pPr>
        <w:pStyle w:val="Code"/>
        <w:rPr>
          <w:color w:val="000000"/>
          <w:lang w:val="fr-FR" w:eastAsia="zh-CN"/>
        </w:rPr>
      </w:pPr>
      <w:r w:rsidRPr="00113F21">
        <w:rPr>
          <w:color w:val="000000"/>
          <w:lang w:val="fr-FR" w:eastAsia="zh-CN"/>
        </w:rPr>
        <w:lastRenderedPageBreak/>
        <w:t xml:space="preserve">  </w:t>
      </w:r>
      <w:r w:rsidRPr="00113F21">
        <w:rPr>
          <w:lang w:val="fr-FR" w:eastAsia="zh-CN"/>
        </w:rPr>
        <w:t>// La méthode suivante écrit les objets de vecteurDePlants les uns à la suite</w:t>
      </w:r>
    </w:p>
    <w:p w14:paraId="4D9336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ecrireFichierFluxPlants</w:t>
      </w:r>
      <w:r w:rsidRPr="009A50DE">
        <w:rPr>
          <w:color w:val="808030"/>
          <w:lang w:val="en-CA" w:eastAsia="zh-CN"/>
        </w:rPr>
        <w:t>(</w:t>
      </w:r>
      <w:proofErr w:type="gramEnd"/>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proofErr w:type="gramStart"/>
      <w:r w:rsidRPr="00113F21">
        <w:rPr>
          <w:b/>
          <w:bCs/>
          <w:color w:val="BB7977"/>
          <w:lang w:val="en-CA" w:eastAsia="zh-CN"/>
        </w:rPr>
        <w:t>ObjectOutputStream</w:t>
      </w:r>
      <w:r w:rsidRPr="00113F21">
        <w:rPr>
          <w:color w:val="808030"/>
          <w:lang w:val="en-CA" w:eastAsia="zh-CN"/>
        </w:rPr>
        <w:t>(</w:t>
      </w:r>
      <w:proofErr w:type="gramEnd"/>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proofErr w:type="gramStart"/>
      <w:r w:rsidRPr="00113F21">
        <w:rPr>
          <w:color w:val="800080"/>
          <w:lang w:val="en-CA" w:eastAsia="zh-CN"/>
        </w:rPr>
        <w:t>;</w:t>
      </w:r>
      <w:r w:rsidRPr="00113F21">
        <w:rPr>
          <w:color w:val="000000"/>
          <w:lang w:val="en-CA" w:eastAsia="zh-CN"/>
        </w:rPr>
        <w:t xml:space="preserve"> </w:t>
      </w:r>
      <w:r w:rsidRPr="00113F21">
        <w:rPr>
          <w:color w:val="808030"/>
          <w:lang w:val="en-CA" w:eastAsia="zh-CN"/>
        </w:rPr>
        <w:t>)</w:t>
      </w:r>
      <w:proofErr w:type="gramEnd"/>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113F21" w:rsidRDefault="00113F21" w:rsidP="00113F21">
      <w:pPr>
        <w:pStyle w:val="Code"/>
        <w:rPr>
          <w:color w:val="000000"/>
          <w:lang w:val="en-CA" w:eastAsia="zh-CN"/>
        </w:rPr>
      </w:pPr>
      <w:r w:rsidRPr="009A50DE">
        <w:rPr>
          <w:lang w:eastAsia="zh-CN"/>
        </w:rPr>
        <w:t>    </w:t>
      </w:r>
      <w:r w:rsidRPr="00113F21">
        <w:rPr>
          <w:lang w:val="en-CA" w:eastAsia="zh-CN"/>
        </w:rPr>
        <w:t>Enumeration enumerationPlants = vecteurDePlants.elements(</w:t>
      </w:r>
      <w:proofErr w:type="gramStart"/>
      <w:r w:rsidRPr="00113F21">
        <w:rPr>
          <w:lang w:val="en-CA" w:eastAsia="zh-CN"/>
        </w:rPr>
        <w:t>);</w:t>
      </w:r>
      <w:proofErr w:type="gramEnd"/>
    </w:p>
    <w:p w14:paraId="75C6B054" w14:textId="77777777" w:rsidR="00113F21" w:rsidRPr="00113F21" w:rsidRDefault="00113F21" w:rsidP="00113F21">
      <w:pPr>
        <w:pStyle w:val="Code"/>
        <w:rPr>
          <w:color w:val="000000"/>
          <w:lang w:val="en-CA" w:eastAsia="zh-CN"/>
        </w:rPr>
      </w:pPr>
      <w:r w:rsidRPr="00113F21">
        <w:rPr>
          <w:lang w:val="en-CA" w:eastAsia="zh-CN"/>
        </w:rPr>
        <w:t>    while (enumerationPlants.hasMoreElements(</w:t>
      </w:r>
      <w:proofErr w:type="gramStart"/>
      <w:r w:rsidRPr="00113F21">
        <w:rPr>
          <w:lang w:val="en-CA" w:eastAsia="zh-CN"/>
        </w:rPr>
        <w:t>)){</w:t>
      </w:r>
      <w:proofErr w:type="gramEnd"/>
    </w:p>
    <w:p w14:paraId="62677209" w14:textId="77777777" w:rsidR="00113F21" w:rsidRPr="00113F21" w:rsidRDefault="00113F21" w:rsidP="00113F21">
      <w:pPr>
        <w:pStyle w:val="Code"/>
        <w:rPr>
          <w:color w:val="000000"/>
          <w:lang w:val="fr-FR" w:eastAsia="zh-CN"/>
        </w:rPr>
      </w:pPr>
      <w:r w:rsidRPr="00113F21">
        <w:rPr>
          <w:lang w:val="en-CA" w:eastAsia="zh-CN"/>
        </w:rPr>
        <w:t>        </w:t>
      </w:r>
      <w:r w:rsidRPr="00113F21">
        <w:rPr>
          <w:lang w:val="fr-FR" w:eastAsia="zh-CN"/>
        </w:rPr>
        <w:t>// le writeObject ajoute le nouvel objet à la fin du fichier</w:t>
      </w:r>
    </w:p>
    <w:p w14:paraId="358EB649" w14:textId="77777777" w:rsidR="00113F21" w:rsidRPr="00113F21" w:rsidRDefault="00113F21" w:rsidP="00113F21">
      <w:pPr>
        <w:pStyle w:val="Code"/>
        <w:rPr>
          <w:color w:val="000000"/>
          <w:lang w:val="fr-FR" w:eastAsia="zh-CN"/>
        </w:rPr>
      </w:pPr>
      <w:r w:rsidRPr="00113F21">
        <w:rPr>
          <w:lang w:val="fr-FR" w:eastAsia="zh-CN"/>
        </w:rPr>
        <w:t>        fichierFluxPlants.writeObject(enumerationPlants.nextElement()</w:t>
      </w:r>
      <w:proofErr w:type="gramStart"/>
      <w:r w:rsidRPr="00113F21">
        <w:rPr>
          <w:lang w:val="fr-FR" w:eastAsia="zh-CN"/>
        </w:rPr>
        <w:t>);</w:t>
      </w:r>
      <w:proofErr w:type="gramEnd"/>
    </w:p>
    <w:p w14:paraId="3EF3E164" w14:textId="77777777" w:rsidR="00113F21" w:rsidRPr="00113F21" w:rsidRDefault="00113F21" w:rsidP="00113F21">
      <w:pPr>
        <w:pStyle w:val="Code"/>
        <w:rPr>
          <w:color w:val="000000"/>
          <w:lang w:val="fr-FR" w:eastAsia="zh-CN"/>
        </w:rPr>
      </w:pPr>
      <w:r w:rsidRPr="00113F21">
        <w:rPr>
          <w:lang w:val="fr-FR" w:eastAsia="zh-CN"/>
        </w:rPr>
        <w:t>    }*/</w:t>
      </w:r>
    </w:p>
    <w:p w14:paraId="2D1A8F1F" w14:textId="77777777" w:rsidR="00113F21" w:rsidRPr="00113F21" w:rsidRDefault="00113F21" w:rsidP="00113F21">
      <w:pPr>
        <w:pStyle w:val="Code"/>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proofErr w:type="gramStart"/>
      <w:r w:rsidRPr="00113F21">
        <w:rPr>
          <w:color w:val="808030"/>
          <w:lang w:val="fr-FR" w:eastAsia="zh-CN"/>
        </w:rPr>
        <w:t>)</w:t>
      </w:r>
      <w:r w:rsidRPr="00113F21">
        <w:rPr>
          <w:color w:val="800080"/>
          <w:lang w:val="fr-FR" w:eastAsia="zh-CN"/>
        </w:rPr>
        <w:t>;</w:t>
      </w:r>
      <w:proofErr w:type="gramEnd"/>
    </w:p>
    <w:p w14:paraId="6EF17146" w14:textId="77777777" w:rsidR="00113F21" w:rsidRPr="009A50DE" w:rsidRDefault="00113F21" w:rsidP="00113F21">
      <w:pPr>
        <w:pStyle w:val="Code"/>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13F21">
      <w:pPr>
        <w:pStyle w:val="Code"/>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w:t>
      </w:r>
      <w:proofErr w:type="gramStart"/>
      <w:r w:rsidRPr="00113F21">
        <w:rPr>
          <w:color w:val="000000"/>
          <w:lang w:val="en-CA" w:eastAsia="zh-CN"/>
        </w:rPr>
        <w:t>main</w:t>
      </w:r>
      <w:r w:rsidRPr="00113F21">
        <w:rPr>
          <w:color w:val="808030"/>
          <w:lang w:val="en-CA" w:eastAsia="zh-CN"/>
        </w:rPr>
        <w:t>(</w:t>
      </w:r>
      <w:proofErr w:type="gramEnd"/>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w:t>
      </w:r>
      <w:proofErr w:type="gramStart"/>
      <w:r w:rsidRPr="00113F21">
        <w:rPr>
          <w:color w:val="000000"/>
          <w:lang w:val="fr-FR" w:eastAsia="zh-CN"/>
        </w:rPr>
        <w:t>lirePlantsFichierTexte</w:t>
      </w:r>
      <w:r w:rsidRPr="00113F21">
        <w:rPr>
          <w:color w:val="808030"/>
          <w:lang w:val="fr-FR" w:eastAsia="zh-CN"/>
        </w:rPr>
        <w:t>(</w:t>
      </w:r>
      <w:proofErr w:type="gramEnd"/>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w:t>
      </w:r>
      <w:proofErr w:type="gramStart"/>
      <w:r w:rsidRPr="00113F21">
        <w:rPr>
          <w:color w:val="000000"/>
          <w:lang w:val="fr-FR" w:eastAsia="zh-CN"/>
        </w:rPr>
        <w:t>ecrireFichierFluxPlants</w:t>
      </w:r>
      <w:proofErr w:type="gramEnd"/>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Corpsdetexte"/>
      </w:pPr>
    </w:p>
    <w:p w14:paraId="36FC4358" w14:textId="66402A37" w:rsidR="007E66E1" w:rsidRDefault="007E66E1" w:rsidP="007E66E1">
      <w:pPr>
        <w:pStyle w:val="Corpsdetexte"/>
      </w:pPr>
      <w:r>
        <w:t xml:space="preserve">Pour ajouter un objet de la classe </w:t>
      </w:r>
      <w:r>
        <w:rPr>
          <w:i/>
        </w:rPr>
        <w:t>Plant</w:t>
      </w:r>
      <w:r>
        <w:t xml:space="preserve"> dans le fichier, il suffit d’appeler </w:t>
      </w:r>
      <w:hyperlink r:id="rId589"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0"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91"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2"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 xml:space="preserve">package </w:t>
      </w:r>
      <w:proofErr w:type="gramStart"/>
      <w:r w:rsidRPr="009A50DE">
        <w:rPr>
          <w:sz w:val="16"/>
          <w:szCs w:val="16"/>
          <w:lang w:val="en-CA"/>
        </w:rPr>
        <w:t>LivreJava;</w:t>
      </w:r>
      <w:proofErr w:type="gramEnd"/>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 xml:space="preserve">import </w:t>
      </w:r>
      <w:proofErr w:type="gramStart"/>
      <w:r w:rsidRPr="009A50DE">
        <w:rPr>
          <w:sz w:val="16"/>
          <w:szCs w:val="16"/>
          <w:highlight w:val="yellow"/>
          <w:lang w:val="en-CA"/>
        </w:rPr>
        <w:t>java.io.Serializable</w:t>
      </w:r>
      <w:proofErr w:type="gramEnd"/>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 xml:space="preserve">implements </w:t>
      </w:r>
      <w:proofErr w:type="gramStart"/>
      <w:r w:rsidRPr="00970E65">
        <w:rPr>
          <w:sz w:val="16"/>
          <w:szCs w:val="16"/>
          <w:highlight w:val="yellow"/>
          <w:lang w:val="en-CA"/>
        </w:rPr>
        <w:t>Serializable</w:t>
      </w:r>
      <w:r w:rsidRPr="00970E65">
        <w:rPr>
          <w:sz w:val="16"/>
          <w:szCs w:val="16"/>
          <w:lang w:val="en-CA"/>
        </w:rPr>
        <w:t>{</w:t>
      </w:r>
      <w:proofErr w:type="gramEnd"/>
    </w:p>
    <w:p w14:paraId="780E835D" w14:textId="77777777" w:rsidR="007E66E1" w:rsidRPr="00970E65" w:rsidRDefault="007E66E1" w:rsidP="00970E65">
      <w:pPr>
        <w:pStyle w:val="codeCompact"/>
        <w:rPr>
          <w:sz w:val="16"/>
          <w:szCs w:val="16"/>
        </w:rPr>
      </w:pPr>
      <w:r w:rsidRPr="00970E65">
        <w:rPr>
          <w:sz w:val="16"/>
          <w:szCs w:val="16"/>
          <w:lang w:val="en-CA"/>
        </w:rPr>
        <w:t xml:space="preserve">    </w:t>
      </w:r>
      <w:proofErr w:type="gramStart"/>
      <w:r w:rsidRPr="00970E65">
        <w:rPr>
          <w:sz w:val="16"/>
          <w:szCs w:val="16"/>
        </w:rPr>
        <w:t>private</w:t>
      </w:r>
      <w:proofErr w:type="gramEnd"/>
      <w:r w:rsidRPr="00970E65">
        <w:rPr>
          <w:sz w:val="16"/>
          <w:szCs w:val="16"/>
        </w:rPr>
        <w:t xml:space="preserv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private</w:t>
      </w:r>
      <w:proofErr w:type="gramEnd"/>
      <w:r w:rsidRPr="00970E65">
        <w:rPr>
          <w:sz w:val="16"/>
          <w:szCs w:val="16"/>
        </w:rPr>
        <w:t xml:space="preserv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private</w:t>
      </w:r>
      <w:proofErr w:type="gramEnd"/>
      <w:r w:rsidRPr="00970E65">
        <w:rPr>
          <w:sz w:val="16"/>
          <w:szCs w:val="16"/>
        </w:rPr>
        <w:t xml:space="preserv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public</w:t>
      </w:r>
      <w:proofErr w:type="gramEnd"/>
      <w:r w:rsidRPr="00970E65">
        <w:rPr>
          <w:sz w:val="16"/>
          <w:szCs w:val="16"/>
        </w:rPr>
        <w:t xml:space="preserve">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this.noPlant</w:t>
      </w:r>
      <w:proofErr w:type="gramEnd"/>
      <w:r w:rsidRPr="00970E65">
        <w:rPr>
          <w:sz w:val="16"/>
          <w:szCs w:val="16"/>
        </w:rPr>
        <w:t xml:space="preserve"> = noPlant;</w:t>
      </w:r>
    </w:p>
    <w:p w14:paraId="0BA27995"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this.description</w:t>
      </w:r>
      <w:proofErr w:type="gramEnd"/>
      <w:r w:rsidRPr="00970E65">
        <w:rPr>
          <w:sz w:val="16"/>
          <w:szCs w:val="16"/>
        </w:rPr>
        <w:t xml:space="preserve"> = description;</w:t>
      </w:r>
    </w:p>
    <w:p w14:paraId="731EFB07" w14:textId="77777777" w:rsidR="007E66E1" w:rsidRPr="00970E65" w:rsidRDefault="007E66E1" w:rsidP="00970E65">
      <w:pPr>
        <w:pStyle w:val="codeCompact"/>
        <w:rPr>
          <w:sz w:val="16"/>
          <w:szCs w:val="16"/>
        </w:rPr>
      </w:pPr>
      <w:r w:rsidRPr="00970E65">
        <w:rPr>
          <w:sz w:val="16"/>
          <w:szCs w:val="16"/>
        </w:rPr>
        <w:t xml:space="preserve">        </w:t>
      </w:r>
      <w:proofErr w:type="gramStart"/>
      <w:r w:rsidRPr="00970E65">
        <w:rPr>
          <w:sz w:val="16"/>
          <w:szCs w:val="16"/>
        </w:rPr>
        <w:t>this.prixUnitaire</w:t>
      </w:r>
      <w:proofErr w:type="gramEnd"/>
      <w:r w:rsidRPr="00970E65">
        <w:rPr>
          <w:sz w:val="16"/>
          <w:szCs w:val="16"/>
        </w:rPr>
        <w:t xml:space="preserv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proofErr w:type="gramStart"/>
      <w:r w:rsidRPr="00FF5E45">
        <w:rPr>
          <w:sz w:val="16"/>
          <w:szCs w:val="16"/>
        </w:rPr>
        <w:t>public</w:t>
      </w:r>
      <w:proofErr w:type="gramEnd"/>
      <w:r w:rsidRPr="00FF5E45">
        <w:rPr>
          <w:sz w:val="16"/>
          <w:szCs w:val="16"/>
        </w:rPr>
        <w:t xml:space="preserve">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 xml:space="preserve">public int </w:t>
      </w:r>
      <w:proofErr w:type="gramStart"/>
      <w:r w:rsidRPr="009A50DE">
        <w:rPr>
          <w:sz w:val="16"/>
          <w:szCs w:val="16"/>
          <w:lang w:val="en-CA"/>
        </w:rPr>
        <w:t>getNoPlant(</w:t>
      </w:r>
      <w:proofErr w:type="gramEnd"/>
      <w:r w:rsidRPr="009A50DE">
        <w:rPr>
          <w:sz w:val="16"/>
          <w:szCs w:val="16"/>
          <w:lang w:val="en-CA"/>
        </w:rPr>
        <w: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w:t>
      </w:r>
      <w:proofErr w:type="gramStart"/>
      <w:r w:rsidRPr="009A50DE">
        <w:rPr>
          <w:sz w:val="16"/>
          <w:szCs w:val="16"/>
          <w:lang w:val="en-CA"/>
        </w:rPr>
        <w:t>setDescription(</w:t>
      </w:r>
      <w:proofErr w:type="gramEnd"/>
      <w:r w:rsidRPr="009A50DE">
        <w:rPr>
          <w:sz w:val="16"/>
          <w:szCs w:val="16"/>
          <w:lang w:val="en-CA"/>
        </w:rPr>
        <w:t>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 xml:space="preserve">public String </w:t>
      </w:r>
      <w:proofErr w:type="gramStart"/>
      <w:r w:rsidRPr="00970E65">
        <w:rPr>
          <w:sz w:val="16"/>
          <w:szCs w:val="16"/>
          <w:lang w:val="en-CA"/>
        </w:rPr>
        <w:t>getDescription(</w:t>
      </w:r>
      <w:proofErr w:type="gramEnd"/>
      <w:r w:rsidRPr="00970E65">
        <w:rPr>
          <w:sz w:val="16"/>
          <w:szCs w:val="16"/>
          <w:lang w:val="en-CA"/>
        </w:rPr>
        <w:t>){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proofErr w:type="gramStart"/>
      <w:r w:rsidRPr="00970E65">
        <w:rPr>
          <w:sz w:val="16"/>
          <w:szCs w:val="16"/>
          <w:lang w:val="fr-CA"/>
        </w:rPr>
        <w:t>public</w:t>
      </w:r>
      <w:proofErr w:type="gramEnd"/>
      <w:r w:rsidRPr="00970E65">
        <w:rPr>
          <w:sz w:val="16"/>
          <w:szCs w:val="16"/>
          <w:lang w:val="fr-CA"/>
        </w:rPr>
        <w:t xml:space="preserve">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proofErr w:type="gramStart"/>
      <w:r w:rsidRPr="00970E65">
        <w:rPr>
          <w:sz w:val="16"/>
          <w:szCs w:val="16"/>
        </w:rPr>
        <w:t>public</w:t>
      </w:r>
      <w:proofErr w:type="gramEnd"/>
      <w:r w:rsidRPr="00970E65">
        <w:rPr>
          <w:sz w:val="16"/>
          <w:szCs w:val="16"/>
        </w:rPr>
        <w:t xml:space="preserve">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Corpsdetexte"/>
      </w:pPr>
    </w:p>
    <w:p w14:paraId="70B4E2FC" w14:textId="77777777" w:rsidR="007E66E1" w:rsidRDefault="007E66E1" w:rsidP="007E66E1">
      <w:pPr>
        <w:pStyle w:val="Corpsdetexte"/>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Corpsdetexte"/>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Corpsdetexte"/>
      </w:pPr>
      <w:r>
        <w:lastRenderedPageBreak/>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Corpsdetexte"/>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Corpsdetexte"/>
      </w:pPr>
      <w:r>
        <w:rPr>
          <w:b/>
        </w:rPr>
        <w:t>Exemple</w:t>
      </w:r>
      <w:r>
        <w:t xml:space="preserve">. Le programme </w:t>
      </w:r>
      <w:r>
        <w:rPr>
          <w:i/>
        </w:rPr>
        <w:t>LireFluxPlants</w:t>
      </w:r>
      <w:r>
        <w:t xml:space="preserve"> lit les objets un par un en partant du premier jusqu’à ce que la fin du fichier soit atteinte.</w:t>
      </w:r>
    </w:p>
    <w:p w14:paraId="2F72A896" w14:textId="5CE3DBC4" w:rsidR="00DF3DDE" w:rsidRDefault="00000000" w:rsidP="00B82CC2">
      <w:pPr>
        <w:pStyle w:val="Corpsdetexte"/>
        <w:keepNext/>
        <w:keepLines/>
      </w:pPr>
      <w:hyperlink r:id="rId593" w:history="1">
        <w:r w:rsidR="00DF3DDE">
          <w:rPr>
            <w:rStyle w:val="Hyperlien"/>
            <w:rFonts w:ascii="Segoe UI" w:hAnsi="Segoe UI" w:cs="Segoe UI"/>
            <w:b/>
            <w:bCs/>
            <w:color w:val="0366D6"/>
          </w:rPr>
          <w:t>JavaPasAPas</w:t>
        </w:r>
      </w:hyperlink>
      <w:r w:rsidR="00DF3DDE">
        <w:rPr>
          <w:rStyle w:val="separator"/>
          <w:rFonts w:ascii="Segoe UI" w:hAnsi="Segoe UI" w:cs="Segoe UI"/>
          <w:color w:val="586069"/>
        </w:rPr>
        <w:t>/</w:t>
      </w:r>
      <w:r w:rsidR="008C15F5">
        <w:rPr>
          <w:rStyle w:val="lev"/>
          <w:rFonts w:ascii="Segoe UI" w:hAnsi="Segoe UI" w:cs="Segoe UI"/>
          <w:color w:val="24292E"/>
        </w:rPr>
        <w:t>chapitre_9/L</w:t>
      </w:r>
      <w:r w:rsidR="00DF3DDE">
        <w:rPr>
          <w:rStyle w:val="lev"/>
          <w:rFonts w:ascii="Segoe UI" w:hAnsi="Segoe UI" w:cs="Segoe UI"/>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w:t>
      </w:r>
      <w:proofErr w:type="gramStart"/>
      <w:r w:rsidRPr="008C15F5">
        <w:rPr>
          <w:color w:val="004A43"/>
          <w:lang w:val="en-CA" w:eastAsia="zh-CN"/>
        </w:rPr>
        <w:t>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proofErr w:type="gramEnd"/>
      <w:r w:rsidRPr="008C15F5">
        <w:rPr>
          <w:color w:val="800080"/>
          <w:lang w:val="en-CA" w:eastAsia="zh-CN"/>
        </w:rPr>
        <w:t>;</w:t>
      </w:r>
    </w:p>
    <w:p w14:paraId="3BBFFE03" w14:textId="77777777" w:rsidR="008C15F5" w:rsidRPr="008C15F5" w:rsidRDefault="008C15F5" w:rsidP="008C15F5">
      <w:pPr>
        <w:pStyle w:val="Code"/>
        <w:rPr>
          <w:color w:val="000000"/>
          <w:lang w:val="en-CA" w:eastAsia="zh-CN"/>
        </w:rPr>
      </w:pPr>
    </w:p>
    <w:p w14:paraId="4F808B36" w14:textId="77777777" w:rsidR="008C15F5" w:rsidRPr="008C15F5" w:rsidRDefault="008C15F5" w:rsidP="008C15F5">
      <w:pPr>
        <w:pStyle w:val="Code"/>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233E8F">
      <w:pPr>
        <w:pStyle w:val="Code"/>
        <w:keepNext w:val="0"/>
        <w:keepLines w:val="0"/>
        <w:rPr>
          <w:color w:val="000000"/>
          <w:lang w:val="en-CA" w:eastAsia="zh-CN"/>
        </w:rPr>
      </w:pPr>
    </w:p>
    <w:p w14:paraId="157F0501"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w:t>
      </w:r>
      <w:proofErr w:type="gramStart"/>
      <w:r w:rsidRPr="008C15F5">
        <w:rPr>
          <w:color w:val="000000"/>
          <w:lang w:val="en-CA" w:eastAsia="zh-CN"/>
        </w:rPr>
        <w:t>main</w:t>
      </w:r>
      <w:r w:rsidRPr="008C15F5">
        <w:rPr>
          <w:color w:val="808030"/>
          <w:lang w:val="en-CA" w:eastAsia="zh-CN"/>
        </w:rPr>
        <w:t>(</w:t>
      </w:r>
      <w:proofErr w:type="gramEnd"/>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8C15F5">
      <w:pPr>
        <w:pStyle w:val="Code"/>
        <w:rPr>
          <w:color w:val="000000"/>
          <w:lang w:val="en-CA" w:eastAsia="zh-CN"/>
        </w:rPr>
      </w:pPr>
    </w:p>
    <w:p w14:paraId="3D735DF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proofErr w:type="gramStart"/>
      <w:r w:rsidRPr="008C15F5">
        <w:rPr>
          <w:b/>
          <w:bCs/>
          <w:color w:val="BB7977"/>
          <w:lang w:val="en-CA" w:eastAsia="zh-CN"/>
        </w:rPr>
        <w:t>ObjectInputStream</w:t>
      </w:r>
      <w:r w:rsidRPr="008C15F5">
        <w:rPr>
          <w:color w:val="808030"/>
          <w:lang w:val="en-CA" w:eastAsia="zh-CN"/>
        </w:rPr>
        <w:t>(</w:t>
      </w:r>
      <w:proofErr w:type="gramEnd"/>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8C15F5">
      <w:pPr>
        <w:pStyle w:val="Code"/>
        <w:rPr>
          <w:color w:val="000000"/>
          <w:lang w:val="en-CA" w:eastAsia="zh-CN"/>
        </w:rPr>
      </w:pPr>
    </w:p>
    <w:p w14:paraId="6E8519D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8C15F5">
      <w:pPr>
        <w:pStyle w:val="Code"/>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w:t>
      </w:r>
      <w:proofErr w:type="gramStart"/>
      <w:r w:rsidRPr="009576A7">
        <w:rPr>
          <w:color w:val="000000"/>
          <w:lang w:val="en-US" w:eastAsia="zh-CN"/>
        </w:rPr>
        <w:t>Plant</w:t>
      </w:r>
      <w:r w:rsidRPr="009576A7">
        <w:rPr>
          <w:color w:val="808030"/>
          <w:lang w:val="en-US" w:eastAsia="zh-CN"/>
        </w:rPr>
        <w:t>(</w:t>
      </w:r>
      <w:proofErr w:type="gramEnd"/>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8C15F5">
      <w:pPr>
        <w:pStyle w:val="Code"/>
        <w:rPr>
          <w:color w:val="000000"/>
          <w:lang w:eastAsia="zh-CN"/>
        </w:rPr>
      </w:pPr>
      <w:r w:rsidRPr="009576A7">
        <w:rPr>
          <w:color w:val="000000"/>
          <w:lang w:val="en-US" w:eastAsia="zh-CN"/>
        </w:rPr>
        <w:t xml:space="preserve">      </w:t>
      </w:r>
      <w:proofErr w:type="gramStart"/>
      <w:r w:rsidRPr="008C15F5">
        <w:rPr>
          <w:b/>
          <w:bCs/>
          <w:color w:val="800000"/>
          <w:lang w:eastAsia="zh-CN"/>
        </w:rPr>
        <w:t>try</w:t>
      </w:r>
      <w:proofErr w:type="gramEnd"/>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8C15F5">
      <w:pPr>
        <w:pStyle w:val="Code"/>
        <w:rPr>
          <w:color w:val="000000"/>
          <w:lang w:eastAsia="zh-CN"/>
        </w:rPr>
      </w:pPr>
      <w:r w:rsidRPr="008C15F5">
        <w:rPr>
          <w:color w:val="000000"/>
          <w:lang w:eastAsia="zh-CN"/>
        </w:rPr>
        <w:t xml:space="preserve">        </w:t>
      </w:r>
      <w:proofErr w:type="gramStart"/>
      <w:r w:rsidRPr="008C15F5">
        <w:rPr>
          <w:color w:val="000000"/>
          <w:lang w:eastAsia="zh-CN"/>
        </w:rPr>
        <w:t>unPlant</w:t>
      </w:r>
      <w:proofErr w:type="gramEnd"/>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8C15F5">
      <w:pPr>
        <w:pStyle w:val="Code"/>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8C15F5">
      <w:pPr>
        <w:pStyle w:val="Code"/>
        <w:rPr>
          <w:color w:val="000000"/>
          <w:lang w:val="en-CA" w:eastAsia="zh-CN"/>
        </w:rPr>
      </w:pPr>
      <w:r w:rsidRPr="009A50DE">
        <w:rPr>
          <w:color w:val="000000"/>
          <w:lang w:val="en-CA" w:eastAsia="zh-CN"/>
        </w:rPr>
        <w:t xml:space="preserve">        </w:t>
      </w:r>
      <w:proofErr w:type="gramStart"/>
      <w:r w:rsidRPr="009A50DE">
        <w:rPr>
          <w:b/>
          <w:bCs/>
          <w:color w:val="800000"/>
          <w:lang w:val="en-CA" w:eastAsia="zh-CN"/>
        </w:rPr>
        <w:t>break</w:t>
      </w:r>
      <w:r w:rsidRPr="009A50DE">
        <w:rPr>
          <w:color w:val="800080"/>
          <w:lang w:val="en-CA" w:eastAsia="zh-CN"/>
        </w:rPr>
        <w:t>;</w:t>
      </w:r>
      <w:proofErr w:type="gramEnd"/>
    </w:p>
    <w:p w14:paraId="363482A1"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000000"/>
          <w:lang w:eastAsia="zh-CN"/>
        </w:rPr>
        <w:t>unPlant</w:t>
      </w:r>
      <w:r w:rsidRPr="008C15F5">
        <w:rPr>
          <w:color w:val="808030"/>
          <w:lang w:eastAsia="zh-CN"/>
        </w:rPr>
        <w:t>.</w:t>
      </w:r>
      <w:r w:rsidRPr="008C15F5">
        <w:rPr>
          <w:color w:val="000000"/>
          <w:lang w:eastAsia="zh-CN"/>
        </w:rPr>
        <w:t>getNoPlant</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getDescription</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getPrixUnitaire</w:t>
      </w:r>
      <w:r w:rsidRPr="008C15F5">
        <w:rPr>
          <w:color w:val="808030"/>
          <w:lang w:eastAsia="zh-CN"/>
        </w:rPr>
        <w:t>())</w:t>
      </w:r>
      <w:r w:rsidRPr="008C15F5">
        <w:rPr>
          <w:color w:val="800080"/>
          <w:lang w:eastAsia="zh-CN"/>
        </w:rPr>
        <w:t>;</w:t>
      </w:r>
    </w:p>
    <w:p w14:paraId="23FA91EB"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Corpsdetexte"/>
      </w:pPr>
      <w:r>
        <w:t xml:space="preserve">L’appel à </w:t>
      </w:r>
      <w:proofErr w:type="gramStart"/>
      <w:r>
        <w:rPr>
          <w:i/>
        </w:rPr>
        <w:t>readObject</w:t>
      </w:r>
      <w:r>
        <w:t>(</w:t>
      </w:r>
      <w:proofErr w:type="gramEnd"/>
      <w:r>
        <w:t>) retourne le prochain objet lu relativement à la position courante dans le fichier</w:t>
      </w:r>
      <w:r w:rsidR="004E0101">
        <w:t xml:space="preserve"> par le mécanisme de désérialisation</w:t>
      </w:r>
      <w:r>
        <w:t>. Lors de l’ouverture du fichier, la position courante est le début du fichier. Une exception est levée lorsque la fin du fichier est atteinte.</w:t>
      </w:r>
    </w:p>
    <w:p w14:paraId="3F397475" w14:textId="77777777" w:rsidR="007E66E1" w:rsidRDefault="007E66E1" w:rsidP="007E66E1">
      <w:pPr>
        <w:pStyle w:val="Corpsdetexte"/>
      </w:pPr>
      <w:r>
        <w:t xml:space="preserve">Cette manière d’organiser un fichier est très restrictive. En particulier, supposons que l’on veuille simplement modifier une donnée, par exemple, le prix d’un plant. La seule façon de procéder consiste à lire tous les objets et à </w:t>
      </w:r>
      <w:r>
        <w:lastRenderedPageBreak/>
        <w:t>les réécrire dans un nouveau fichier en modifiant le prix au passage. Ceci serait très inefficace en particulier dans le cas d’un gros volume de données.</w:t>
      </w:r>
    </w:p>
    <w:p w14:paraId="1A35775C" w14:textId="0D9F5780" w:rsidR="007E66E1" w:rsidRDefault="007E66E1" w:rsidP="007E66E1">
      <w:pPr>
        <w:pStyle w:val="Corpsdetexte"/>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Corpsdetexte"/>
        <w:numPr>
          <w:ilvl w:val="0"/>
          <w:numId w:val="30"/>
        </w:numPr>
      </w:pPr>
      <w:r>
        <w:t>Écriture d’un objet complexe</w:t>
      </w:r>
    </w:p>
    <w:p w14:paraId="3AAF45D6" w14:textId="76AB5E4A" w:rsidR="007E66E1" w:rsidRDefault="007E66E1" w:rsidP="007E66E1">
      <w:pPr>
        <w:pStyle w:val="Corpsdetexte"/>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Corpsdetexte"/>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5989428" w:rsidR="00C375EE" w:rsidRDefault="00000000" w:rsidP="00B82CC2">
      <w:pPr>
        <w:pStyle w:val="Corpsdetexte"/>
        <w:keepNext/>
        <w:keepLines/>
      </w:pPr>
      <w:hyperlink r:id="rId594" w:history="1">
        <w:r w:rsidR="006178F3">
          <w:rPr>
            <w:rStyle w:val="Hyperlien"/>
            <w:rFonts w:ascii="Segoe UI" w:hAnsi="Segoe UI" w:cs="Segoe UI"/>
            <w:b/>
            <w:bCs/>
            <w:color w:val="0366D6"/>
          </w:rPr>
          <w:t>JavaPasAPas</w:t>
        </w:r>
      </w:hyperlink>
      <w:r w:rsidR="006178F3">
        <w:rPr>
          <w:rStyle w:val="separator"/>
          <w:rFonts w:ascii="Segoe UI" w:hAnsi="Segoe UI" w:cs="Segoe UI"/>
          <w:color w:val="586069"/>
        </w:rPr>
        <w:t>/</w:t>
      </w:r>
      <w:r w:rsidR="004D3995">
        <w:rPr>
          <w:rStyle w:val="lev"/>
          <w:rFonts w:ascii="Segoe UI" w:hAnsi="Segoe UI" w:cs="Segoe UI"/>
          <w:color w:val="24292E"/>
        </w:rPr>
        <w:t>chapitre_9/E</w:t>
      </w:r>
      <w:r w:rsidR="006178F3">
        <w:rPr>
          <w:rStyle w:val="lev"/>
          <w:rFonts w:ascii="Segoe UI" w:hAnsi="Segoe UI" w:cs="Segoe UI"/>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proofErr w:type="gramStart"/>
      <w:r w:rsidRPr="004D3995">
        <w:rPr>
          <w:b/>
          <w:bCs/>
          <w:color w:val="800000"/>
          <w:lang w:eastAsia="zh-CN"/>
        </w:rPr>
        <w:t>import</w:t>
      </w:r>
      <w:proofErr w:type="gramEnd"/>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4D3995">
      <w:pPr>
        <w:pStyle w:val="Code"/>
        <w:rPr>
          <w:color w:val="000000"/>
          <w:lang w:eastAsia="zh-CN"/>
        </w:rPr>
      </w:pPr>
      <w:proofErr w:type="gramStart"/>
      <w:r w:rsidRPr="004D3995">
        <w:rPr>
          <w:b/>
          <w:bCs/>
          <w:color w:val="800000"/>
          <w:lang w:eastAsia="zh-CN"/>
        </w:rPr>
        <w:t>import</w:t>
      </w:r>
      <w:proofErr w:type="gramEnd"/>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4D3995">
      <w:pPr>
        <w:pStyle w:val="Code"/>
        <w:rPr>
          <w:color w:val="000000"/>
          <w:lang w:eastAsia="zh-CN"/>
        </w:rPr>
      </w:pPr>
    </w:p>
    <w:p w14:paraId="63B25352" w14:textId="77777777" w:rsidR="004D3995" w:rsidRPr="004D3995" w:rsidRDefault="004D3995" w:rsidP="004D3995">
      <w:pPr>
        <w:pStyle w:val="Code"/>
        <w:rPr>
          <w:color w:val="000000"/>
          <w:lang w:eastAsia="zh-CN"/>
        </w:rPr>
      </w:pPr>
      <w:proofErr w:type="gramStart"/>
      <w:r w:rsidRPr="004D3995">
        <w:rPr>
          <w:b/>
          <w:bCs/>
          <w:color w:val="800000"/>
          <w:lang w:eastAsia="zh-CN"/>
        </w:rPr>
        <w:t>public</w:t>
      </w:r>
      <w:proofErr w:type="gramEnd"/>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4D3995">
      <w:pPr>
        <w:pStyle w:val="Code"/>
        <w:rPr>
          <w:color w:val="000000"/>
          <w:lang w:eastAsia="zh-CN"/>
        </w:rPr>
      </w:pPr>
    </w:p>
    <w:p w14:paraId="0E04432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w:t>
      </w:r>
      <w:proofErr w:type="gramStart"/>
      <w:r w:rsidRPr="009A50DE">
        <w:rPr>
          <w:color w:val="000000"/>
          <w:lang w:val="en-CA" w:eastAsia="zh-CN"/>
        </w:rPr>
        <w:t>lirePlantsFichierTexte</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4D3995">
      <w:pPr>
        <w:pStyle w:val="Code"/>
        <w:rPr>
          <w:color w:val="000000"/>
          <w:lang w:val="en-CA" w:eastAsia="zh-CN"/>
        </w:rPr>
      </w:pPr>
    </w:p>
    <w:p w14:paraId="79D59C81"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proofErr w:type="gramStart"/>
      <w:r w:rsidRPr="009A50DE">
        <w:rPr>
          <w:color w:val="808030"/>
          <w:lang w:val="en-CA" w:eastAsia="zh-CN"/>
        </w:rPr>
        <w:t>)</w:t>
      </w:r>
      <w:r w:rsidRPr="009A50DE">
        <w:rPr>
          <w:color w:val="800080"/>
          <w:lang w:val="en-CA" w:eastAsia="zh-CN"/>
        </w:rPr>
        <w:t>;</w:t>
      </w:r>
      <w:proofErr w:type="gramEnd"/>
    </w:p>
    <w:p w14:paraId="12E1FD79"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proofErr w:type="gramStart"/>
      <w:r w:rsidRPr="008C15F5">
        <w:rPr>
          <w:color w:val="808030"/>
          <w:lang w:val="en-CA" w:eastAsia="zh-CN"/>
        </w:rPr>
        <w:t>)</w:t>
      </w:r>
      <w:r w:rsidRPr="008C15F5">
        <w:rPr>
          <w:color w:val="800080"/>
          <w:lang w:val="en-CA" w:eastAsia="zh-CN"/>
        </w:rPr>
        <w:t>;</w:t>
      </w:r>
      <w:proofErr w:type="gramEnd"/>
    </w:p>
    <w:p w14:paraId="02C5C122" w14:textId="77777777" w:rsidR="004D3995" w:rsidRPr="008C15F5" w:rsidRDefault="004D3995" w:rsidP="004D3995">
      <w:pPr>
        <w:pStyle w:val="Code"/>
        <w:rPr>
          <w:color w:val="000000"/>
          <w:lang w:val="en-CA" w:eastAsia="zh-CN"/>
        </w:rPr>
      </w:pPr>
    </w:p>
    <w:p w14:paraId="778EF556"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4D3995">
      <w:pPr>
        <w:pStyle w:val="Code"/>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proofErr w:type="gramStart"/>
      <w:r w:rsidRPr="008C15F5">
        <w:rPr>
          <w:color w:val="808030"/>
          <w:lang w:val="en-CA" w:eastAsia="zh-CN"/>
        </w:rPr>
        <w:t>)</w:t>
      </w:r>
      <w:r w:rsidRPr="008C15F5">
        <w:rPr>
          <w:color w:val="800080"/>
          <w:lang w:val="en-CA" w:eastAsia="zh-CN"/>
        </w:rPr>
        <w:t>;</w:t>
      </w:r>
      <w:proofErr w:type="gramEnd"/>
    </w:p>
    <w:p w14:paraId="52D431E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proofErr w:type="gramStart"/>
      <w:r w:rsidRPr="008C15F5">
        <w:rPr>
          <w:color w:val="808030"/>
          <w:lang w:val="en-CA" w:eastAsia="zh-CN"/>
        </w:rPr>
        <w:t>)</w:t>
      </w:r>
      <w:r w:rsidRPr="008C15F5">
        <w:rPr>
          <w:color w:val="800080"/>
          <w:lang w:val="en-CA" w:eastAsia="zh-CN"/>
        </w:rPr>
        <w:t>;</w:t>
      </w:r>
      <w:proofErr w:type="gramEnd"/>
    </w:p>
    <w:p w14:paraId="318B2AD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proofErr w:type="gramStart"/>
      <w:r w:rsidRPr="008C15F5">
        <w:rPr>
          <w:color w:val="808030"/>
          <w:lang w:val="en-CA" w:eastAsia="zh-CN"/>
        </w:rPr>
        <w:t>)</w:t>
      </w:r>
      <w:r w:rsidRPr="008C15F5">
        <w:rPr>
          <w:color w:val="800080"/>
          <w:lang w:val="en-CA" w:eastAsia="zh-CN"/>
        </w:rPr>
        <w:t>;</w:t>
      </w:r>
      <w:proofErr w:type="gramEnd"/>
    </w:p>
    <w:p w14:paraId="42F7105C"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proofErr w:type="gramStart"/>
      <w:r w:rsidRPr="008C15F5">
        <w:rPr>
          <w:color w:val="808030"/>
          <w:lang w:val="en-CA" w:eastAsia="zh-CN"/>
        </w:rPr>
        <w:t>)</w:t>
      </w:r>
      <w:r w:rsidRPr="008C15F5">
        <w:rPr>
          <w:color w:val="800080"/>
          <w:lang w:val="en-CA" w:eastAsia="zh-CN"/>
        </w:rPr>
        <w:t>;</w:t>
      </w:r>
      <w:proofErr w:type="gramEnd"/>
    </w:p>
    <w:p w14:paraId="1B3B713E"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proofErr w:type="gramStart"/>
      <w:r w:rsidRPr="008C15F5">
        <w:rPr>
          <w:color w:val="808030"/>
          <w:lang w:val="en-CA" w:eastAsia="zh-CN"/>
        </w:rPr>
        <w:t>)</w:t>
      </w:r>
      <w:r w:rsidRPr="008C15F5">
        <w:rPr>
          <w:color w:val="800080"/>
          <w:lang w:val="en-CA" w:eastAsia="zh-CN"/>
        </w:rPr>
        <w:t>;</w:t>
      </w:r>
      <w:proofErr w:type="gramEnd"/>
    </w:p>
    <w:p w14:paraId="52740681" w14:textId="77777777" w:rsidR="004D3995" w:rsidRPr="008C15F5" w:rsidRDefault="004D3995" w:rsidP="004D3995">
      <w:pPr>
        <w:pStyle w:val="Code"/>
        <w:rPr>
          <w:color w:val="000000"/>
          <w:lang w:val="en-CA" w:eastAsia="zh-CN"/>
        </w:rPr>
      </w:pPr>
    </w:p>
    <w:p w14:paraId="482A586E" w14:textId="77777777" w:rsidR="004D3995" w:rsidRPr="009A50DE" w:rsidRDefault="004D3995" w:rsidP="004D3995">
      <w:pPr>
        <w:pStyle w:val="Code"/>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b/>
          <w:bCs/>
          <w:color w:val="BB7977"/>
          <w:lang w:val="en-CA" w:eastAsia="zh-CN"/>
        </w:rPr>
        <w:t>Vector</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1B8F5E70"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6626A66F"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proofErr w:type="gramStart"/>
      <w:r w:rsidRPr="009A50DE">
        <w:rPr>
          <w:color w:val="0000E6"/>
          <w:lang w:val="en-CA" w:eastAsia="zh-CN"/>
        </w:rPr>
        <w:t>"</w:t>
      </w:r>
      <w:r w:rsidRPr="009A50DE">
        <w:rPr>
          <w:color w:val="800080"/>
          <w:lang w:val="en-CA" w:eastAsia="zh-CN"/>
        </w:rPr>
        <w:t>;</w:t>
      </w:r>
      <w:proofErr w:type="gramEnd"/>
    </w:p>
    <w:p w14:paraId="73CBCF8E" w14:textId="77777777" w:rsidR="004D3995" w:rsidRPr="001B06C8" w:rsidRDefault="004D3995" w:rsidP="004D3995">
      <w:pPr>
        <w:pStyle w:val="Code"/>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proofErr w:type="gramStart"/>
      <w:r w:rsidRPr="001B06C8">
        <w:rPr>
          <w:color w:val="008000"/>
          <w:lang w:val="en-CA" w:eastAsia="zh-CN"/>
        </w:rPr>
        <w:t>0.0</w:t>
      </w:r>
      <w:r w:rsidRPr="001B06C8">
        <w:rPr>
          <w:color w:val="800080"/>
          <w:lang w:val="en-CA" w:eastAsia="zh-CN"/>
        </w:rPr>
        <w:t>;</w:t>
      </w:r>
      <w:proofErr w:type="gramEnd"/>
    </w:p>
    <w:p w14:paraId="6CE6759E" w14:textId="77777777" w:rsidR="004D3995" w:rsidRPr="001B06C8" w:rsidRDefault="004D3995" w:rsidP="004D3995">
      <w:pPr>
        <w:pStyle w:val="Code"/>
        <w:keepNext w:val="0"/>
        <w:keepLines w:val="0"/>
        <w:rPr>
          <w:color w:val="000000"/>
          <w:lang w:val="en-CA" w:eastAsia="zh-CN"/>
        </w:rPr>
      </w:pPr>
    </w:p>
    <w:p w14:paraId="603B1220" w14:textId="77777777" w:rsidR="004D3995" w:rsidRPr="004D3995" w:rsidRDefault="004D3995" w:rsidP="004D3995">
      <w:pPr>
        <w:pStyle w:val="Code"/>
        <w:rPr>
          <w:color w:val="000000"/>
          <w:lang w:eastAsia="zh-CN"/>
        </w:rPr>
      </w:pPr>
      <w:r w:rsidRPr="001B06C8">
        <w:rPr>
          <w:color w:val="000000"/>
          <w:lang w:val="en-CA" w:eastAsia="zh-CN"/>
        </w:rPr>
        <w:lastRenderedPageBreak/>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proofErr w:type="gramStart"/>
      <w:r w:rsidRPr="001B06C8">
        <w:rPr>
          <w:color w:val="808030"/>
          <w:lang w:val="en-CA" w:eastAsia="zh-CN"/>
        </w:rPr>
        <w:t>)</w:t>
      </w:r>
      <w:r w:rsidRPr="001B06C8">
        <w:rPr>
          <w:color w:val="000000"/>
          <w:lang w:val="en-CA" w:eastAsia="zh-CN"/>
        </w:rPr>
        <w:t xml:space="preserve"> </w:t>
      </w:r>
      <w:r w:rsidRPr="001B06C8">
        <w:rPr>
          <w:color w:val="808030"/>
          <w:lang w:val="en-CA" w:eastAsia="zh-CN"/>
        </w:rPr>
        <w:t>!</w:t>
      </w:r>
      <w:proofErr w:type="gramEnd"/>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b/>
          <w:bCs/>
          <w:color w:val="800000"/>
          <w:lang w:eastAsia="zh-CN"/>
        </w:rPr>
        <w:t>if</w:t>
      </w:r>
      <w:proofErr w:type="gramEnd"/>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color w:val="000000"/>
          <w:lang w:eastAsia="zh-CN"/>
        </w:rPr>
        <w:t>noPlant</w:t>
      </w:r>
      <w:proofErr w:type="gramEnd"/>
      <w:r w:rsidRPr="004D3995">
        <w:rPr>
          <w:color w:val="000000"/>
          <w:lang w:eastAsia="zh-CN"/>
        </w:rPr>
        <w:t xml:space="preserv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b/>
          <w:bCs/>
          <w:color w:val="800000"/>
          <w:lang w:eastAsia="zh-CN"/>
        </w:rPr>
        <w:t>if</w:t>
      </w:r>
      <w:proofErr w:type="gramEnd"/>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color w:val="000000"/>
          <w:lang w:eastAsia="zh-CN"/>
        </w:rPr>
        <w:t>description</w:t>
      </w:r>
      <w:proofErr w:type="gramEnd"/>
      <w:r w:rsidRPr="004D3995">
        <w:rPr>
          <w:color w:val="000000"/>
          <w:lang w:eastAsia="zh-CN"/>
        </w:rPr>
        <w:t xml:space="preserv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b/>
          <w:bCs/>
          <w:color w:val="800000"/>
          <w:lang w:eastAsia="zh-CN"/>
        </w:rPr>
        <w:t>if</w:t>
      </w:r>
      <w:proofErr w:type="gramEnd"/>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color w:val="000000"/>
          <w:lang w:eastAsia="zh-CN"/>
        </w:rPr>
        <w:t>prixUnitaire</w:t>
      </w:r>
      <w:proofErr w:type="gramEnd"/>
      <w:r w:rsidRPr="004D3995">
        <w:rPr>
          <w:color w:val="000000"/>
          <w:lang w:eastAsia="zh-CN"/>
        </w:rPr>
        <w:t xml:space="preserv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B82CC2">
      <w:pPr>
        <w:pStyle w:val="Code"/>
        <w:keepNext w:val="0"/>
        <w:keepLines w:val="0"/>
        <w:rPr>
          <w:color w:val="000000"/>
          <w:lang w:eastAsia="zh-CN"/>
        </w:rPr>
      </w:pPr>
    </w:p>
    <w:p w14:paraId="6F5A3CFC"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4D3995">
      <w:pPr>
        <w:pStyle w:val="Code"/>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w:t>
      </w:r>
      <w:proofErr w:type="gramStart"/>
      <w:r w:rsidRPr="004D3995">
        <w:rPr>
          <w:color w:val="000000"/>
          <w:lang w:eastAsia="zh-CN"/>
        </w:rPr>
        <w:t>Plant</w:t>
      </w:r>
      <w:r w:rsidRPr="004D3995">
        <w:rPr>
          <w:color w:val="808030"/>
          <w:lang w:eastAsia="zh-CN"/>
        </w:rPr>
        <w:t>(</w:t>
      </w:r>
      <w:proofErr w:type="gramEnd"/>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4D3995">
      <w:pPr>
        <w:pStyle w:val="Code"/>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4D3995">
      <w:pPr>
        <w:pStyle w:val="Code"/>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b/>
          <w:bCs/>
          <w:color w:val="800000"/>
          <w:lang w:eastAsia="zh-CN"/>
        </w:rPr>
        <w:t>return</w:t>
      </w:r>
      <w:proofErr w:type="gramEnd"/>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4D3995">
      <w:pPr>
        <w:pStyle w:val="Code"/>
        <w:keepNext w:val="0"/>
        <w:keepLines w:val="0"/>
        <w:rPr>
          <w:color w:val="000000"/>
          <w:lang w:eastAsia="zh-CN"/>
        </w:rPr>
      </w:pPr>
    </w:p>
    <w:p w14:paraId="059F70F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w:t>
      </w:r>
      <w:proofErr w:type="gramStart"/>
      <w:r w:rsidRPr="009A50DE">
        <w:rPr>
          <w:color w:val="000000"/>
          <w:lang w:val="en-CA" w:eastAsia="zh-CN"/>
        </w:rPr>
        <w:t>ecrireFichierFluxPlants</w:t>
      </w:r>
      <w:r w:rsidRPr="009A50DE">
        <w:rPr>
          <w:color w:val="808030"/>
          <w:lang w:val="en-CA" w:eastAsia="zh-CN"/>
        </w:rPr>
        <w:t>(</w:t>
      </w:r>
      <w:proofErr w:type="gramEnd"/>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proofErr w:type="gramStart"/>
      <w:r w:rsidRPr="008C15F5">
        <w:rPr>
          <w:b/>
          <w:bCs/>
          <w:color w:val="BB7977"/>
          <w:lang w:val="en-CA" w:eastAsia="zh-CN"/>
        </w:rPr>
        <w:t>ObjectOutputStream</w:t>
      </w:r>
      <w:r w:rsidRPr="008C15F5">
        <w:rPr>
          <w:color w:val="808030"/>
          <w:lang w:val="en-CA" w:eastAsia="zh-CN"/>
        </w:rPr>
        <w:t>(</w:t>
      </w:r>
      <w:proofErr w:type="gramEnd"/>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4D3995">
      <w:pPr>
        <w:pStyle w:val="Code"/>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4D3995">
      <w:pPr>
        <w:pStyle w:val="Code"/>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w:t>
      </w:r>
      <w:proofErr w:type="gramStart"/>
      <w:r w:rsidRPr="008C15F5">
        <w:rPr>
          <w:color w:val="000000"/>
          <w:lang w:val="en-CA" w:eastAsia="zh-CN"/>
        </w:rPr>
        <w:t>main</w:t>
      </w:r>
      <w:r w:rsidRPr="008C15F5">
        <w:rPr>
          <w:color w:val="808030"/>
          <w:lang w:val="en-CA" w:eastAsia="zh-CN"/>
        </w:rPr>
        <w:t>(</w:t>
      </w:r>
      <w:proofErr w:type="gramEnd"/>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w:t>
      </w:r>
      <w:proofErr w:type="gramStart"/>
      <w:r w:rsidRPr="004D3995">
        <w:rPr>
          <w:color w:val="000000"/>
          <w:lang w:eastAsia="zh-CN"/>
        </w:rPr>
        <w:t>lirePlantsFichierTexte</w:t>
      </w:r>
      <w:r w:rsidRPr="004D3995">
        <w:rPr>
          <w:color w:val="808030"/>
          <w:lang w:eastAsia="zh-CN"/>
        </w:rPr>
        <w:t>(</w:t>
      </w:r>
      <w:proofErr w:type="gramEnd"/>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w:t>
      </w:r>
      <w:proofErr w:type="gramStart"/>
      <w:r w:rsidRPr="004D3995">
        <w:rPr>
          <w:color w:val="000000"/>
          <w:lang w:eastAsia="zh-CN"/>
        </w:rPr>
        <w:t>ecrireFichierFluxPlants</w:t>
      </w:r>
      <w:proofErr w:type="gramEnd"/>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Corpsdetexte"/>
      </w:pPr>
      <w:r>
        <w:t>L’</w:t>
      </w:r>
      <w:r w:rsidR="00A832D6">
        <w:t>énoncé</w:t>
      </w:r>
    </w:p>
    <w:p w14:paraId="32BBEF6F" w14:textId="77777777" w:rsidR="007E66E1" w:rsidRDefault="007E66E1" w:rsidP="007E66E1">
      <w:pPr>
        <w:pStyle w:val="CodeJava"/>
      </w:pPr>
      <w:r>
        <w:rPr>
          <w:highlight w:val="yellow"/>
        </w:rPr>
        <w:t>fichierFluxPlants.writeObject(vecteurDePlants</w:t>
      </w:r>
      <w:proofErr w:type="gramStart"/>
      <w:r>
        <w:rPr>
          <w:highlight w:val="yellow"/>
        </w:rPr>
        <w:t>);</w:t>
      </w:r>
      <w:proofErr w:type="gramEnd"/>
    </w:p>
    <w:p w14:paraId="6EDD530F" w14:textId="77777777" w:rsidR="007E66E1" w:rsidRDefault="007E66E1" w:rsidP="007E66E1">
      <w:pPr>
        <w:pStyle w:val="Corpsdetexte"/>
      </w:pPr>
      <w:proofErr w:type="gramStart"/>
      <w:r>
        <w:t>écrit</w:t>
      </w:r>
      <w:proofErr w:type="gramEnd"/>
      <w:r>
        <w:t xml:space="preserve"> tout le vecteur d’un coup. Comme le vecteur contient des objets de la classe </w:t>
      </w:r>
      <w:r>
        <w:rPr>
          <w:i/>
        </w:rPr>
        <w:t>Plant</w:t>
      </w:r>
      <w:r>
        <w:t>, ces objets sont sérialisés automatiquement.</w:t>
      </w:r>
    </w:p>
    <w:p w14:paraId="3BC84935" w14:textId="77777777" w:rsidR="007E66E1" w:rsidRDefault="007E66E1" w:rsidP="007E66E1">
      <w:pPr>
        <w:pStyle w:val="Corpsdetexte"/>
      </w:pPr>
      <w:r>
        <w:t>Inversement, on peut lire tout le vecteur d’un coup.</w:t>
      </w:r>
    </w:p>
    <w:p w14:paraId="0DAD3951" w14:textId="757A4F6E" w:rsidR="007E66E1" w:rsidRDefault="007E66E1" w:rsidP="007E66E1">
      <w:pPr>
        <w:pStyle w:val="Corpsdetexte"/>
      </w:pPr>
      <w:r>
        <w:rPr>
          <w:b/>
        </w:rPr>
        <w:lastRenderedPageBreak/>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28437016" w:rsidR="006178F3" w:rsidRDefault="00000000" w:rsidP="007E66E1">
      <w:pPr>
        <w:pStyle w:val="Corpsdetexte"/>
      </w:pPr>
      <w:hyperlink r:id="rId595" w:history="1">
        <w:r w:rsidR="00E440CA">
          <w:rPr>
            <w:rStyle w:val="Hyperlien"/>
            <w:rFonts w:ascii="Segoe UI" w:hAnsi="Segoe UI" w:cs="Segoe UI"/>
            <w:b/>
            <w:bCs/>
            <w:color w:val="0366D6"/>
          </w:rPr>
          <w:t>JavaPasAPas</w:t>
        </w:r>
      </w:hyperlink>
      <w:r w:rsidR="00E440CA">
        <w:rPr>
          <w:rStyle w:val="separator"/>
          <w:rFonts w:ascii="Segoe UI" w:hAnsi="Segoe UI" w:cs="Segoe UI"/>
          <w:color w:val="586069"/>
        </w:rPr>
        <w:t>/</w:t>
      </w:r>
      <w:r w:rsidR="004D3995">
        <w:rPr>
          <w:rStyle w:val="lev"/>
          <w:rFonts w:ascii="Segoe UI" w:hAnsi="Segoe UI" w:cs="Segoe UI"/>
          <w:color w:val="24292E"/>
        </w:rPr>
        <w:t>chapitre_6/L</w:t>
      </w:r>
      <w:r w:rsidR="00E440CA">
        <w:rPr>
          <w:rStyle w:val="lev"/>
          <w:rFonts w:ascii="Segoe UI" w:hAnsi="Segoe UI" w:cs="Segoe UI"/>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proofErr w:type="gramStart"/>
      <w:r w:rsidRPr="004D3995">
        <w:rPr>
          <w:b/>
          <w:bCs/>
          <w:color w:val="800000"/>
          <w:lang w:eastAsia="zh-CN"/>
        </w:rPr>
        <w:t>import</w:t>
      </w:r>
      <w:proofErr w:type="gramEnd"/>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proofErr w:type="gramStart"/>
      <w:r w:rsidRPr="004D3995">
        <w:rPr>
          <w:b/>
          <w:bCs/>
          <w:color w:val="800000"/>
          <w:lang w:eastAsia="zh-CN"/>
        </w:rPr>
        <w:t>import</w:t>
      </w:r>
      <w:proofErr w:type="gramEnd"/>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w:t>
      </w:r>
      <w:proofErr w:type="gramStart"/>
      <w:r w:rsidRPr="004D3995">
        <w:rPr>
          <w:color w:val="000000"/>
          <w:lang w:val="en-CA" w:eastAsia="zh-CN"/>
        </w:rPr>
        <w:t>main</w:t>
      </w:r>
      <w:r w:rsidRPr="004D3995">
        <w:rPr>
          <w:color w:val="808030"/>
          <w:lang w:val="en-CA" w:eastAsia="zh-CN"/>
        </w:rPr>
        <w:t>(</w:t>
      </w:r>
      <w:proofErr w:type="gramEnd"/>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proofErr w:type="gramStart"/>
      <w:r w:rsidRPr="004D3995">
        <w:rPr>
          <w:b/>
          <w:bCs/>
          <w:color w:val="BB7977"/>
          <w:lang w:val="en-CA" w:eastAsia="zh-CN"/>
        </w:rPr>
        <w:t>ObjectInputStream</w:t>
      </w:r>
      <w:r w:rsidRPr="004D3995">
        <w:rPr>
          <w:color w:val="808030"/>
          <w:lang w:val="en-CA" w:eastAsia="zh-CN"/>
        </w:rPr>
        <w:t>(</w:t>
      </w:r>
      <w:proofErr w:type="gramEnd"/>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proofErr w:type="gramStart"/>
      <w:r w:rsidRPr="004D3995">
        <w:rPr>
          <w:color w:val="808030"/>
          <w:lang w:val="en-CA" w:eastAsia="zh-CN"/>
        </w:rPr>
        <w:t>)</w:t>
      </w:r>
      <w:r w:rsidRPr="004D3995">
        <w:rPr>
          <w:color w:val="800080"/>
          <w:lang w:val="en-CA" w:eastAsia="zh-CN"/>
        </w:rPr>
        <w:t>;</w:t>
      </w:r>
      <w:proofErr w:type="gramEnd"/>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proofErr w:type="gramStart"/>
      <w:r w:rsidRPr="004D3995">
        <w:rPr>
          <w:color w:val="808030"/>
          <w:lang w:val="en-CA" w:eastAsia="zh-CN"/>
        </w:rPr>
        <w:t>)</w:t>
      </w:r>
      <w:r w:rsidRPr="004D3995">
        <w:rPr>
          <w:color w:val="800080"/>
          <w:lang w:val="en-CA" w:eastAsia="zh-CN"/>
        </w:rPr>
        <w:t>;</w:t>
      </w:r>
      <w:proofErr w:type="gramEnd"/>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proofErr w:type="gramStart"/>
      <w:r w:rsidRPr="004D3995">
        <w:rPr>
          <w:color w:val="808030"/>
          <w:lang w:val="en-CA" w:eastAsia="zh-CN"/>
        </w:rPr>
        <w:t>)</w:t>
      </w:r>
      <w:r w:rsidRPr="004D3995">
        <w:rPr>
          <w:color w:val="800080"/>
          <w:lang w:val="en-CA" w:eastAsia="zh-CN"/>
        </w:rPr>
        <w:t>;</w:t>
      </w:r>
      <w:proofErr w:type="gramEnd"/>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proofErr w:type="gramStart"/>
      <w:r w:rsidRPr="004D3995">
        <w:rPr>
          <w:color w:val="808030"/>
          <w:lang w:val="en-CA" w:eastAsia="zh-CN"/>
        </w:rPr>
        <w:t>)</w:t>
      </w:r>
      <w:r w:rsidRPr="004D3995">
        <w:rPr>
          <w:color w:val="800080"/>
          <w:lang w:val="en-CA" w:eastAsia="zh-CN"/>
        </w:rPr>
        <w:t>;</w:t>
      </w:r>
      <w:proofErr w:type="gramEnd"/>
    </w:p>
    <w:p w14:paraId="61E674BD"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4D3995" w:rsidRDefault="004D3995" w:rsidP="004D3995">
      <w:pPr>
        <w:pStyle w:val="Code"/>
        <w:rPr>
          <w:color w:val="000000"/>
          <w:lang w:val="en-CA" w:eastAsia="zh-CN"/>
        </w:rPr>
      </w:pPr>
      <w:r w:rsidRPr="004D3995">
        <w:rPr>
          <w:color w:val="000000"/>
          <w:lang w:val="en-CA" w:eastAsia="zh-CN"/>
        </w:rPr>
        <w:t xml:space="preserve">          unPlant</w:t>
      </w:r>
      <w:r w:rsidRPr="004D3995">
        <w:rPr>
          <w:color w:val="808030"/>
          <w:lang w:val="en-CA" w:eastAsia="zh-CN"/>
        </w:rPr>
        <w:t>.</w:t>
      </w:r>
      <w:r w:rsidRPr="004D3995">
        <w:rPr>
          <w:color w:val="000000"/>
          <w:lang w:val="en-CA" w:eastAsia="zh-CN"/>
        </w:rPr>
        <w:t>getNoPlant</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getDescription</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getPrixUnitaire</w:t>
      </w:r>
      <w:r w:rsidRPr="004D3995">
        <w:rPr>
          <w:color w:val="808030"/>
          <w:lang w:val="en-CA" w:eastAsia="zh-CN"/>
        </w:rPr>
        <w:t>()</w:t>
      </w:r>
      <w:proofErr w:type="gramStart"/>
      <w:r w:rsidRPr="004D3995">
        <w:rPr>
          <w:color w:val="808030"/>
          <w:lang w:val="en-CA" w:eastAsia="zh-CN"/>
        </w:rPr>
        <w:t>)</w:t>
      </w:r>
      <w:r w:rsidRPr="004D3995">
        <w:rPr>
          <w:color w:val="800080"/>
          <w:lang w:val="en-CA" w:eastAsia="zh-CN"/>
        </w:rPr>
        <w:t>;</w:t>
      </w:r>
      <w:proofErr w:type="gramEnd"/>
    </w:p>
    <w:p w14:paraId="253D38A3" w14:textId="77777777" w:rsidR="004D3995" w:rsidRPr="00D95704" w:rsidRDefault="004D3995" w:rsidP="004D3995">
      <w:pPr>
        <w:pStyle w:val="Code"/>
        <w:rPr>
          <w:color w:val="000000"/>
          <w:lang w:val="fr-FR" w:eastAsia="zh-CN"/>
        </w:rPr>
      </w:pPr>
      <w:r w:rsidRPr="004D3995">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Corpsdetexte"/>
      </w:pPr>
    </w:p>
    <w:p w14:paraId="14521C38" w14:textId="77777777" w:rsidR="007E66E1" w:rsidRDefault="007E66E1" w:rsidP="007E66E1">
      <w:pPr>
        <w:pStyle w:val="Corpsdetexte"/>
      </w:pPr>
      <w:r>
        <w:t xml:space="preserve">L’instruction suivante lit le vecteur dans une seule invocation </w:t>
      </w:r>
      <w:proofErr w:type="gramStart"/>
      <w:r>
        <w:rPr>
          <w:i/>
        </w:rPr>
        <w:t>readObjet</w:t>
      </w:r>
      <w:r>
        <w:t>(</w:t>
      </w:r>
      <w:proofErr w:type="gramEnd"/>
      <w:r>
        <w:t>) :</w:t>
      </w:r>
    </w:p>
    <w:p w14:paraId="2D115056" w14:textId="77777777" w:rsidR="007E66E1" w:rsidRDefault="007E66E1" w:rsidP="007E66E1">
      <w:pPr>
        <w:pStyle w:val="CodeJava"/>
      </w:pPr>
      <w:r>
        <w:rPr>
          <w:highlight w:val="yellow"/>
        </w:rPr>
        <w:t>Vector vecteurDePlants = (Vector) fichierFluxPlants.readObject(</w:t>
      </w:r>
      <w:proofErr w:type="gramStart"/>
      <w:r>
        <w:rPr>
          <w:highlight w:val="yellow"/>
        </w:rPr>
        <w:t>);</w:t>
      </w:r>
      <w:proofErr w:type="gramEnd"/>
    </w:p>
    <w:p w14:paraId="0C43AB5E" w14:textId="77777777" w:rsidR="007E66E1" w:rsidRDefault="007E66E1" w:rsidP="007E66E1">
      <w:pPr>
        <w:pStyle w:val="Corpsdetexte"/>
      </w:pPr>
    </w:p>
    <w:p w14:paraId="195DF091" w14:textId="16660719" w:rsidR="007E66E1" w:rsidRDefault="007E66E1" w:rsidP="007E66E1">
      <w:pPr>
        <w:pStyle w:val="Corpsdetexte"/>
      </w:pPr>
      <w:r>
        <w:t xml:space="preserve">A noter que la sérialisation du vecteur de plants va occuper plus d’espace que la séquence des objets </w:t>
      </w:r>
      <w:r>
        <w:rPr>
          <w:i/>
        </w:rPr>
        <w:t>Plant</w:t>
      </w:r>
      <w:r>
        <w:t xml:space="preserve"> sérialisés. En effet, la structure de données utilisées pour le vecteur lui-même doit aussi être sérialisée.</w:t>
      </w:r>
    </w:p>
    <w:p w14:paraId="43E2A9C4" w14:textId="38CEE375" w:rsidR="007E66E1" w:rsidRDefault="007E66E1" w:rsidP="007E66E1">
      <w:pPr>
        <w:pStyle w:val="Titre3"/>
      </w:pPr>
      <w:bookmarkStart w:id="232" w:name="_Toc16917499"/>
      <w:bookmarkStart w:id="233" w:name="_Toc44667620"/>
      <w:r>
        <w:t>Fichier à adressage relatif en Java</w:t>
      </w:r>
      <w:r w:rsidR="003A758E">
        <w:t xml:space="preserve"> avec RandomAccessFile</w:t>
      </w:r>
      <w:bookmarkEnd w:id="232"/>
      <w:bookmarkEnd w:id="233"/>
    </w:p>
    <w:p w14:paraId="69979BCB" w14:textId="2C1452ED" w:rsidR="007E66E1" w:rsidRDefault="007E66E1" w:rsidP="007E66E1">
      <w:pPr>
        <w:pStyle w:val="Corpsdetexte"/>
      </w:pPr>
      <w:r>
        <w:t xml:space="preserve">Cette section présente un exemple d’implémentation d’un fichier à adressage relatif en Java en passant par la classe </w:t>
      </w:r>
      <w:hyperlink r:id="rId596" w:tooltip="class in java.io" w:history="1">
        <w:r w:rsidR="003D3F12">
          <w:rPr>
            <w:rStyle w:val="Hyperlien"/>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Corpsdetexte"/>
      </w:pPr>
      <w:r>
        <w:t xml:space="preserve">Un nouvel enregistrement est toujours ajouté à la fin du fichier. Pour simplifier, la suppression </w:t>
      </w:r>
      <w:r w:rsidR="00095168">
        <w:t xml:space="preserve">d’un enregistrement </w:t>
      </w:r>
      <w:r>
        <w:t xml:space="preserve">n’est pas permise. Tel qu’illustré à </w:t>
      </w:r>
      <w:proofErr w:type="gramStart"/>
      <w:r>
        <w:t>la  figure</w:t>
      </w:r>
      <w:proofErr w:type="gramEnd"/>
      <w:r>
        <w:t xml:space="preserv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Corpsdetexte"/>
      </w:pPr>
      <w:r>
        <w:lastRenderedPageBreak/>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Corpsdetexte"/>
        <w:ind w:left="708"/>
      </w:pPr>
      <w:r>
        <w:rPr>
          <w:i/>
        </w:rPr>
        <w:t>Position du premier octet</w:t>
      </w:r>
      <w:r>
        <w:t xml:space="preserve"> = NER * 50 + 4</w:t>
      </w:r>
    </w:p>
    <w:p w14:paraId="5DBC657A" w14:textId="686F9314" w:rsidR="007E66E1" w:rsidRDefault="007E66E1" w:rsidP="007E66E1">
      <w:pPr>
        <w:pStyle w:val="Corpsdetexte"/>
      </w:pPr>
      <w:r>
        <w:t xml:space="preserve">Dans notre implémentation, une méthode statique </w:t>
      </w:r>
      <w:proofErr w:type="gramStart"/>
      <w:r>
        <w:rPr>
          <w:i/>
        </w:rPr>
        <w:t>tailleMaxEnregistrement(</w:t>
      </w:r>
      <w:proofErr w:type="gramEnd"/>
      <w:r>
        <w:rPr>
          <w:i/>
        </w:rPr>
        <w: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Corpsdetexte"/>
      </w:pPr>
      <w:r>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7E66E1">
      <w:pPr>
        <w:pStyle w:val="Corpsdetexte"/>
      </w:pPr>
      <w:r>
        <w:rPr>
          <w:b/>
        </w:rPr>
        <w:t>Exemple</w:t>
      </w:r>
      <w:r>
        <w:t xml:space="preserve">. Classe </w:t>
      </w:r>
      <w:r>
        <w:rPr>
          <w:i/>
        </w:rPr>
        <w:t>Plant</w:t>
      </w:r>
      <w:r>
        <w:t xml:space="preserve"> modifiée</w:t>
      </w:r>
      <w:r w:rsidR="00FE3D90">
        <w:t>.</w:t>
      </w:r>
    </w:p>
    <w:p w14:paraId="60E22DA3" w14:textId="3B421C91" w:rsidR="00FE3D90" w:rsidRDefault="00000000" w:rsidP="007E66E1">
      <w:pPr>
        <w:pStyle w:val="Corpsdetexte"/>
      </w:pPr>
      <w:hyperlink r:id="rId597" w:history="1">
        <w:r w:rsidR="00A43FEB">
          <w:rPr>
            <w:rStyle w:val="Hyperlien"/>
            <w:rFonts w:ascii="Segoe UI" w:hAnsi="Segoe UI" w:cs="Segoe UI"/>
            <w:b/>
            <w:bCs/>
            <w:color w:val="0366D6"/>
          </w:rPr>
          <w:t>JavaPasAPas</w:t>
        </w:r>
      </w:hyperlink>
      <w:r w:rsidR="00A43FEB">
        <w:rPr>
          <w:rStyle w:val="separator"/>
          <w:rFonts w:ascii="Segoe UI" w:hAnsi="Segoe UI" w:cs="Segoe UI"/>
          <w:color w:val="586069"/>
        </w:rPr>
        <w:t>/</w:t>
      </w:r>
      <w:r w:rsidR="00521747">
        <w:rPr>
          <w:rStyle w:val="lev"/>
          <w:rFonts w:ascii="Segoe UI" w:hAnsi="Segoe UI" w:cs="Segoe UI"/>
          <w:color w:val="24292E"/>
        </w:rPr>
        <w:t>chapitre_9/P</w:t>
      </w:r>
      <w:r w:rsidR="00A43FEB">
        <w:rPr>
          <w:rStyle w:val="lev"/>
          <w:rFonts w:ascii="Segoe UI" w:hAnsi="Segoe UI" w:cs="Segoe UI"/>
          <w:color w:val="24292E"/>
        </w:rPr>
        <w:t>lant.java</w:t>
      </w:r>
    </w:p>
    <w:p w14:paraId="79793A8D" w14:textId="77777777" w:rsidR="00521747" w:rsidRPr="00D95704" w:rsidRDefault="00521747" w:rsidP="00521747">
      <w:pPr>
        <w:pStyle w:val="Code"/>
        <w:rPr>
          <w:color w:val="000000"/>
          <w:lang w:val="en-CA" w:eastAsia="zh-CN"/>
        </w:rPr>
      </w:pPr>
      <w:r w:rsidRPr="00D95704">
        <w:rPr>
          <w:b/>
          <w:bCs/>
          <w:lang w:val="en-CA" w:eastAsia="zh-CN"/>
        </w:rPr>
        <w:t>import</w:t>
      </w:r>
      <w:r w:rsidRPr="00D95704">
        <w:rPr>
          <w:color w:val="004A43"/>
          <w:lang w:val="en-CA" w:eastAsia="zh-CN"/>
        </w:rPr>
        <w:t xml:space="preserve"> </w:t>
      </w:r>
      <w:proofErr w:type="gramStart"/>
      <w:r w:rsidRPr="00D95704">
        <w:rPr>
          <w:color w:val="004A43"/>
          <w:lang w:val="en-CA" w:eastAsia="zh-CN"/>
        </w:rPr>
        <w:t>java</w:t>
      </w:r>
      <w:r w:rsidRPr="00D95704">
        <w:rPr>
          <w:color w:val="808030"/>
          <w:lang w:val="en-CA" w:eastAsia="zh-CN"/>
        </w:rPr>
        <w:t>.</w:t>
      </w:r>
      <w:r w:rsidRPr="00D95704">
        <w:rPr>
          <w:color w:val="004A43"/>
          <w:lang w:val="en-CA" w:eastAsia="zh-CN"/>
        </w:rPr>
        <w:t>io</w:t>
      </w:r>
      <w:r w:rsidRPr="00D95704">
        <w:rPr>
          <w:color w:val="808030"/>
          <w:lang w:val="en-CA" w:eastAsia="zh-CN"/>
        </w:rPr>
        <w:t>.</w:t>
      </w:r>
      <w:r w:rsidRPr="00D95704">
        <w:rPr>
          <w:b/>
          <w:bCs/>
          <w:lang w:val="en-CA" w:eastAsia="zh-CN"/>
        </w:rPr>
        <w:t>*</w:t>
      </w:r>
      <w:proofErr w:type="gramEnd"/>
      <w:r w:rsidRPr="00D95704">
        <w:rPr>
          <w:color w:val="800080"/>
          <w:lang w:val="en-CA" w:eastAsia="zh-CN"/>
        </w:rPr>
        <w:t>;</w:t>
      </w:r>
    </w:p>
    <w:p w14:paraId="3AC81D52" w14:textId="77777777" w:rsidR="00521747" w:rsidRPr="00D95704" w:rsidRDefault="00521747" w:rsidP="00521747">
      <w:pPr>
        <w:pStyle w:val="Code"/>
        <w:rPr>
          <w:color w:val="000000"/>
          <w:lang w:val="en-CA" w:eastAsia="zh-CN"/>
        </w:rPr>
      </w:pPr>
    </w:p>
    <w:p w14:paraId="2A19B46C" w14:textId="77777777" w:rsidR="00521747" w:rsidRPr="00D95704" w:rsidRDefault="00521747" w:rsidP="00521747">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521747">
      <w:pPr>
        <w:pStyle w:val="Code"/>
        <w:rPr>
          <w:color w:val="000000"/>
          <w:lang w:val="fr-FR" w:eastAsia="zh-CN"/>
        </w:rPr>
      </w:pPr>
      <w:r w:rsidRPr="00D95704">
        <w:rPr>
          <w:color w:val="000000"/>
          <w:lang w:val="en-CA" w:eastAsia="zh-CN"/>
        </w:rPr>
        <w:t xml:space="preserve">  </w:t>
      </w:r>
      <w:proofErr w:type="gramStart"/>
      <w:r w:rsidRPr="00521747">
        <w:rPr>
          <w:b/>
          <w:bCs/>
          <w:lang w:val="fr-FR" w:eastAsia="zh-CN"/>
        </w:rPr>
        <w:t>private</w:t>
      </w:r>
      <w:proofErr w:type="gramEnd"/>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private</w:t>
      </w:r>
      <w:proofErr w:type="gramEnd"/>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private</w:t>
      </w:r>
      <w:proofErr w:type="gramEnd"/>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521747">
      <w:pPr>
        <w:pStyle w:val="Code"/>
        <w:rPr>
          <w:color w:val="000000"/>
          <w:lang w:val="fr-FR" w:eastAsia="zh-CN"/>
        </w:rPr>
      </w:pPr>
    </w:p>
    <w:p w14:paraId="51E03053"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public</w:t>
      </w:r>
      <w:proofErr w:type="gramEnd"/>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this</w:t>
      </w:r>
      <w:r w:rsidRPr="00521747">
        <w:rPr>
          <w:color w:val="808030"/>
          <w:lang w:val="fr-FR" w:eastAsia="zh-CN"/>
        </w:rPr>
        <w:t>.</w:t>
      </w:r>
      <w:r w:rsidRPr="00521747">
        <w:rPr>
          <w:color w:val="000000"/>
          <w:lang w:val="fr-FR" w:eastAsia="zh-CN"/>
        </w:rPr>
        <w:t>noPlant</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this</w:t>
      </w:r>
      <w:r w:rsidRPr="00521747">
        <w:rPr>
          <w:color w:val="808030"/>
          <w:lang w:val="fr-FR" w:eastAsia="zh-CN"/>
        </w:rPr>
        <w:t>.</w:t>
      </w:r>
      <w:r w:rsidRPr="00521747">
        <w:rPr>
          <w:color w:val="000000"/>
          <w:lang w:val="fr-FR" w:eastAsia="zh-CN"/>
        </w:rPr>
        <w:t>description</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this</w:t>
      </w:r>
      <w:r w:rsidRPr="00521747">
        <w:rPr>
          <w:color w:val="808030"/>
          <w:lang w:val="fr-FR" w:eastAsia="zh-CN"/>
        </w:rPr>
        <w:t>.</w:t>
      </w:r>
      <w:r w:rsidRPr="00521747">
        <w:rPr>
          <w:color w:val="000000"/>
          <w:lang w:val="fr-FR" w:eastAsia="zh-CN"/>
        </w:rPr>
        <w:t>prixUnitaire</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521747">
      <w:pPr>
        <w:pStyle w:val="Code"/>
        <w:keepNext w:val="0"/>
        <w:keepLines w:val="0"/>
        <w:rPr>
          <w:color w:val="000000"/>
          <w:lang w:val="fr-FR" w:eastAsia="zh-CN"/>
        </w:rPr>
      </w:pPr>
    </w:p>
    <w:p w14:paraId="3D10D8C5"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public</w:t>
      </w:r>
      <w:proofErr w:type="gramEnd"/>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521747">
      <w:pPr>
        <w:pStyle w:val="Code"/>
        <w:rPr>
          <w:color w:val="000000"/>
          <w:lang w:val="en-CA" w:eastAsia="zh-CN"/>
        </w:rPr>
      </w:pPr>
      <w:r w:rsidRPr="00521747">
        <w:rPr>
          <w:color w:val="000000"/>
          <w:lang w:val="fr-FR" w:eastAsia="zh-CN"/>
        </w:rPr>
        <w:t xml:space="preserve">    </w:t>
      </w:r>
      <w:proofErr w:type="gramStart"/>
      <w:r w:rsidRPr="009A50DE">
        <w:rPr>
          <w:b/>
          <w:bCs/>
          <w:lang w:val="en-CA" w:eastAsia="zh-CN"/>
        </w:rPr>
        <w:t>this</w:t>
      </w:r>
      <w:r w:rsidRPr="009A50DE">
        <w:rPr>
          <w:color w:val="808030"/>
          <w:lang w:val="en-CA" w:eastAsia="zh-CN"/>
        </w:rPr>
        <w:t>.</w:t>
      </w:r>
      <w:r w:rsidRPr="009A50DE">
        <w:rPr>
          <w:color w:val="000000"/>
          <w:lang w:val="en-CA" w:eastAsia="zh-CN"/>
        </w:rPr>
        <w:t>noPlant</w:t>
      </w:r>
      <w:proofErr w:type="gramEnd"/>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521747">
      <w:pPr>
        <w:pStyle w:val="Code"/>
        <w:keepNext w:val="0"/>
        <w:keepLines w:val="0"/>
        <w:rPr>
          <w:color w:val="000000"/>
          <w:lang w:val="en-CA" w:eastAsia="zh-CN"/>
        </w:rPr>
      </w:pPr>
    </w:p>
    <w:p w14:paraId="4F2ED43E"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w:t>
      </w:r>
      <w:proofErr w:type="gramStart"/>
      <w:r w:rsidRPr="009A50DE">
        <w:rPr>
          <w:color w:val="000000"/>
          <w:lang w:val="en-CA" w:eastAsia="zh-CN"/>
        </w:rPr>
        <w:t>getNoPlant</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521747">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w:t>
      </w:r>
      <w:proofErr w:type="gramStart"/>
      <w:r w:rsidRPr="00D95704">
        <w:rPr>
          <w:color w:val="000000"/>
          <w:lang w:val="en-CA" w:eastAsia="zh-CN"/>
        </w:rPr>
        <w:t>noPlant</w:t>
      </w:r>
      <w:r w:rsidRPr="00D95704">
        <w:rPr>
          <w:color w:val="800080"/>
          <w:lang w:val="en-CA" w:eastAsia="zh-CN"/>
        </w:rPr>
        <w:t>;</w:t>
      </w:r>
      <w:proofErr w:type="gramEnd"/>
    </w:p>
    <w:p w14:paraId="288F296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521747">
      <w:pPr>
        <w:pStyle w:val="Code"/>
        <w:rPr>
          <w:color w:val="000000"/>
          <w:lang w:val="en-CA" w:eastAsia="zh-CN"/>
        </w:rPr>
      </w:pPr>
    </w:p>
    <w:p w14:paraId="2D205FB4"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w:t>
      </w:r>
      <w:proofErr w:type="gramStart"/>
      <w:r w:rsidRPr="00D95704">
        <w:rPr>
          <w:color w:val="000000"/>
          <w:lang w:val="en-CA" w:eastAsia="zh-CN"/>
        </w:rPr>
        <w:t>setDescription</w:t>
      </w:r>
      <w:r w:rsidRPr="00D95704">
        <w:rPr>
          <w:color w:val="808030"/>
          <w:lang w:val="en-CA" w:eastAsia="zh-CN"/>
        </w:rPr>
        <w:t>(</w:t>
      </w:r>
      <w:proofErr w:type="gramEnd"/>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521747">
      <w:pPr>
        <w:pStyle w:val="Code"/>
        <w:rPr>
          <w:color w:val="000000"/>
          <w:lang w:val="en-CA" w:eastAsia="zh-CN"/>
        </w:rPr>
      </w:pPr>
      <w:r w:rsidRPr="00D95704">
        <w:rPr>
          <w:color w:val="000000"/>
          <w:lang w:val="en-CA" w:eastAsia="zh-CN"/>
        </w:rPr>
        <w:t xml:space="preserve">    </w:t>
      </w:r>
      <w:proofErr w:type="gramStart"/>
      <w:r w:rsidRPr="00D95704">
        <w:rPr>
          <w:b/>
          <w:bCs/>
          <w:lang w:val="en-CA" w:eastAsia="zh-CN"/>
        </w:rPr>
        <w:t>this</w:t>
      </w:r>
      <w:r w:rsidRPr="00D95704">
        <w:rPr>
          <w:color w:val="808030"/>
          <w:lang w:val="en-CA" w:eastAsia="zh-CN"/>
        </w:rPr>
        <w:t>.</w:t>
      </w:r>
      <w:r w:rsidRPr="00D95704">
        <w:rPr>
          <w:color w:val="000000"/>
          <w:lang w:val="en-CA" w:eastAsia="zh-CN"/>
        </w:rPr>
        <w:t>description</w:t>
      </w:r>
      <w:proofErr w:type="gramEnd"/>
      <w:r w:rsidRPr="00D95704">
        <w:rPr>
          <w:color w:val="000000"/>
          <w:lang w:val="en-CA" w:eastAsia="zh-CN"/>
        </w:rPr>
        <w:t xml:space="preserve">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521747">
      <w:pPr>
        <w:pStyle w:val="Code"/>
        <w:rPr>
          <w:color w:val="000000"/>
          <w:lang w:val="en-CA" w:eastAsia="zh-CN"/>
        </w:rPr>
      </w:pPr>
    </w:p>
    <w:p w14:paraId="35FCB4F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w:t>
      </w:r>
      <w:proofErr w:type="gramStart"/>
      <w:r w:rsidRPr="00D95704">
        <w:rPr>
          <w:color w:val="000000"/>
          <w:lang w:val="en-CA" w:eastAsia="zh-CN"/>
        </w:rPr>
        <w:t>getDescription</w:t>
      </w:r>
      <w:r w:rsidRPr="00D95704">
        <w:rPr>
          <w:color w:val="808030"/>
          <w:lang w:val="en-CA" w:eastAsia="zh-CN"/>
        </w:rPr>
        <w:t>(</w:t>
      </w:r>
      <w:proofErr w:type="gramEnd"/>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521747">
      <w:pPr>
        <w:pStyle w:val="Code"/>
        <w:rPr>
          <w:color w:val="000000"/>
          <w:lang w:eastAsia="zh-CN"/>
        </w:rPr>
      </w:pPr>
      <w:r w:rsidRPr="00D95704">
        <w:rPr>
          <w:color w:val="000000"/>
          <w:lang w:val="en-CA" w:eastAsia="zh-CN"/>
        </w:rPr>
        <w:t xml:space="preserve">    </w:t>
      </w:r>
      <w:proofErr w:type="gramStart"/>
      <w:r w:rsidRPr="009A50DE">
        <w:rPr>
          <w:b/>
          <w:bCs/>
          <w:lang w:eastAsia="zh-CN"/>
        </w:rPr>
        <w:t>return</w:t>
      </w:r>
      <w:proofErr w:type="gramEnd"/>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521747">
      <w:pPr>
        <w:pStyle w:val="Code"/>
        <w:rPr>
          <w:color w:val="000000"/>
          <w:lang w:val="fr-FR" w:eastAsia="zh-CN"/>
        </w:rPr>
      </w:pPr>
    </w:p>
    <w:p w14:paraId="373D867A"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public</w:t>
      </w:r>
      <w:proofErr w:type="gramEnd"/>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this</w:t>
      </w:r>
      <w:r w:rsidRPr="00521747">
        <w:rPr>
          <w:color w:val="808030"/>
          <w:lang w:val="fr-FR" w:eastAsia="zh-CN"/>
        </w:rPr>
        <w:t>.</w:t>
      </w:r>
      <w:r w:rsidRPr="00521747">
        <w:rPr>
          <w:color w:val="000000"/>
          <w:lang w:val="fr-FR" w:eastAsia="zh-CN"/>
        </w:rPr>
        <w:t>prixUnitaire</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521747">
      <w:pPr>
        <w:pStyle w:val="Code"/>
        <w:rPr>
          <w:color w:val="000000"/>
          <w:lang w:val="fr-FR" w:eastAsia="zh-CN"/>
        </w:rPr>
      </w:pPr>
    </w:p>
    <w:p w14:paraId="1F49614E"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public</w:t>
      </w:r>
      <w:proofErr w:type="gramEnd"/>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return</w:t>
      </w:r>
      <w:proofErr w:type="gramEnd"/>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521747">
      <w:pPr>
        <w:pStyle w:val="Code"/>
        <w:keepNext w:val="0"/>
        <w:keepLines w:val="0"/>
        <w:rPr>
          <w:color w:val="000000"/>
          <w:lang w:val="fr-FR" w:eastAsia="zh-CN"/>
        </w:rPr>
      </w:pPr>
    </w:p>
    <w:p w14:paraId="2DDBAF26" w14:textId="77777777" w:rsidR="00521747" w:rsidRPr="00521747" w:rsidRDefault="00521747" w:rsidP="00521747">
      <w:pPr>
        <w:pStyle w:val="Code"/>
        <w:rPr>
          <w:color w:val="000000"/>
          <w:lang w:val="fr-FR" w:eastAsia="zh-CN"/>
        </w:rPr>
      </w:pPr>
      <w:r w:rsidRPr="00521747">
        <w:rPr>
          <w:color w:val="000000"/>
          <w:lang w:val="fr-FR" w:eastAsia="zh-CN"/>
        </w:rPr>
        <w:lastRenderedPageBreak/>
        <w:t xml:space="preserve">  </w:t>
      </w:r>
      <w:proofErr w:type="gramStart"/>
      <w:r w:rsidRPr="00521747">
        <w:rPr>
          <w:b/>
          <w:bCs/>
          <w:lang w:val="fr-FR" w:eastAsia="zh-CN"/>
        </w:rPr>
        <w:t>public</w:t>
      </w:r>
      <w:proofErr w:type="gramEnd"/>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proofErr w:type="gramStart"/>
      <w:r w:rsidRPr="00521747">
        <w:rPr>
          <w:color w:val="808030"/>
          <w:lang w:val="fr-FR" w:eastAsia="zh-CN"/>
        </w:rPr>
        <w:t>)</w:t>
      </w:r>
      <w:r w:rsidRPr="00521747">
        <w:rPr>
          <w:color w:val="800080"/>
          <w:lang w:val="fr-FR" w:eastAsia="zh-CN"/>
        </w:rPr>
        <w:t>;</w:t>
      </w:r>
      <w:proofErr w:type="gramEnd"/>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proofErr w:type="gramStart"/>
      <w:r w:rsidRPr="009A50DE">
        <w:rPr>
          <w:color w:val="000000"/>
          <w:lang w:val="en-CA" w:eastAsia="zh-CN"/>
        </w:rPr>
        <w:t>description</w:t>
      </w:r>
      <w:r w:rsidRPr="009A50DE">
        <w:rPr>
          <w:color w:val="808030"/>
          <w:lang w:val="en-CA" w:eastAsia="zh-CN"/>
        </w:rPr>
        <w:t>.</w:t>
      </w:r>
      <w:r w:rsidRPr="009A50DE">
        <w:rPr>
          <w:color w:val="000000"/>
          <w:lang w:val="en-CA" w:eastAsia="zh-CN"/>
        </w:rPr>
        <w:t>length</w:t>
      </w:r>
      <w:proofErr w:type="gramEnd"/>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proofErr w:type="gramStart"/>
      <w:r w:rsidRPr="009A50DE">
        <w:rPr>
          <w:color w:val="808030"/>
          <w:lang w:val="en-CA" w:eastAsia="zh-CN"/>
        </w:rPr>
        <w:t>)</w:t>
      </w:r>
      <w:r w:rsidRPr="009A50DE">
        <w:rPr>
          <w:color w:val="800080"/>
          <w:lang w:val="en-CA" w:eastAsia="zh-CN"/>
        </w:rPr>
        <w:t>;</w:t>
      </w:r>
      <w:proofErr w:type="gramEnd"/>
    </w:p>
    <w:p w14:paraId="11BC5867"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proofErr w:type="gramStart"/>
      <w:r w:rsidRPr="00521747">
        <w:rPr>
          <w:color w:val="000000"/>
          <w:lang w:val="fr-FR" w:eastAsia="zh-CN"/>
        </w:rPr>
        <w:t>description</w:t>
      </w:r>
      <w:r w:rsidRPr="00521747">
        <w:rPr>
          <w:color w:val="808030"/>
          <w:lang w:val="fr-FR" w:eastAsia="zh-CN"/>
        </w:rPr>
        <w:t>.</w:t>
      </w:r>
      <w:r w:rsidRPr="00521747">
        <w:rPr>
          <w:color w:val="000000"/>
          <w:lang w:val="fr-FR" w:eastAsia="zh-CN"/>
        </w:rPr>
        <w:t>length</w:t>
      </w:r>
      <w:proofErr w:type="gramEnd"/>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proofErr w:type="gramStart"/>
      <w:r w:rsidRPr="00521747">
        <w:rPr>
          <w:color w:val="808030"/>
          <w:lang w:val="fr-FR" w:eastAsia="zh-CN"/>
        </w:rPr>
        <w:t>)</w:t>
      </w:r>
      <w:r w:rsidRPr="00521747">
        <w:rPr>
          <w:color w:val="800080"/>
          <w:lang w:val="fr-FR" w:eastAsia="zh-CN"/>
        </w:rPr>
        <w:t>;</w:t>
      </w:r>
      <w:proofErr w:type="gramEnd"/>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proofErr w:type="gramStart"/>
      <w:r w:rsidRPr="00521747">
        <w:rPr>
          <w:color w:val="808030"/>
          <w:lang w:val="fr-FR" w:eastAsia="zh-CN"/>
        </w:rPr>
        <w:t>)</w:t>
      </w:r>
      <w:r w:rsidRPr="00521747">
        <w:rPr>
          <w:color w:val="800080"/>
          <w:lang w:val="fr-FR" w:eastAsia="zh-CN"/>
        </w:rPr>
        <w:t>;</w:t>
      </w:r>
      <w:proofErr w:type="gramEnd"/>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521747">
      <w:pPr>
        <w:pStyle w:val="Code"/>
        <w:keepNext w:val="0"/>
        <w:keepLines w:val="0"/>
        <w:rPr>
          <w:color w:val="000000"/>
          <w:lang w:val="fr-FR" w:eastAsia="zh-CN"/>
        </w:rPr>
      </w:pPr>
    </w:p>
    <w:p w14:paraId="1529CA01"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lang w:val="fr-FR" w:eastAsia="zh-CN"/>
        </w:rPr>
        <w:t>public</w:t>
      </w:r>
      <w:proofErr w:type="gramEnd"/>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noPlant</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BB7977"/>
          <w:lang w:val="fr-FR" w:eastAsia="zh-CN"/>
        </w:rPr>
        <w:t>int</w:t>
      </w:r>
      <w:proofErr w:type="gramEnd"/>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BB7977"/>
          <w:lang w:val="fr-FR" w:eastAsia="zh-CN"/>
        </w:rPr>
        <w:t>byte</w:t>
      </w:r>
      <w:r w:rsidRPr="00521747">
        <w:rPr>
          <w:color w:val="808030"/>
          <w:lang w:val="fr-FR" w:eastAsia="zh-CN"/>
        </w:rPr>
        <w:t>[</w:t>
      </w:r>
      <w:proofErr w:type="gramEnd"/>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proofErr w:type="gramStart"/>
      <w:r w:rsidRPr="00521747">
        <w:rPr>
          <w:color w:val="808030"/>
          <w:lang w:val="fr-FR" w:eastAsia="zh-CN"/>
        </w:rPr>
        <w:t>)</w:t>
      </w:r>
      <w:r w:rsidRPr="00521747">
        <w:rPr>
          <w:color w:val="800080"/>
          <w:lang w:val="fr-FR" w:eastAsia="zh-CN"/>
        </w:rPr>
        <w:t>;</w:t>
      </w:r>
      <w:proofErr w:type="gramEnd"/>
    </w:p>
    <w:p w14:paraId="0010F3F6"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description</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prixUnitaire</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521747">
      <w:pPr>
        <w:pStyle w:val="Code"/>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521747">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w:t>
      </w:r>
      <w:proofErr w:type="gramStart"/>
      <w:r w:rsidRPr="00D95704">
        <w:rPr>
          <w:color w:val="000000"/>
          <w:lang w:val="en-CA" w:eastAsia="zh-CN"/>
        </w:rPr>
        <w:t>tailleMaxEnregistrement</w:t>
      </w:r>
      <w:r w:rsidRPr="00D95704">
        <w:rPr>
          <w:color w:val="808030"/>
          <w:lang w:val="en-CA" w:eastAsia="zh-CN"/>
        </w:rPr>
        <w:t>(</w:t>
      </w:r>
      <w:proofErr w:type="gramEnd"/>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proofErr w:type="gramStart"/>
      <w:r w:rsidRPr="00D95704">
        <w:rPr>
          <w:color w:val="008C00"/>
          <w:lang w:val="en-CA" w:eastAsia="zh-CN"/>
        </w:rPr>
        <w:t>50</w:t>
      </w:r>
      <w:r w:rsidRPr="00D95704">
        <w:rPr>
          <w:color w:val="800080"/>
          <w:lang w:val="en-CA" w:eastAsia="zh-CN"/>
        </w:rPr>
        <w:t>;</w:t>
      </w:r>
      <w:proofErr w:type="gramEnd"/>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Corpsdetexte"/>
        <w:jc w:val="center"/>
      </w:pPr>
    </w:p>
    <w:p w14:paraId="27356D35" w14:textId="4BE89DF4" w:rsidR="007E66E1" w:rsidRDefault="009E50CE" w:rsidP="007E66E1">
      <w:pPr>
        <w:pStyle w:val="Corpsdetexte"/>
        <w:jc w:val="center"/>
      </w:pPr>
      <w:r>
        <w:rPr>
          <w:noProof/>
        </w:rPr>
        <w:object w:dxaOrig="5160" w:dyaOrig="2640" w14:anchorId="55F703ED">
          <v:shape id="_x0000_i1025" type="#_x0000_t75" alt="" style="width:257.9pt;height:133.25pt;mso-width-percent:0;mso-height-percent:0;mso-width-percent:0;mso-height-percent:0" o:ole="" fillcolor="window">
            <v:imagedata r:id="rId598" o:title=""/>
          </v:shape>
          <o:OLEObject Type="Embed" ProgID="Visio.Drawing.11" ShapeID="_x0000_i1025" DrawAspect="Content" ObjectID="_1765268531" r:id="rId599"/>
        </w:object>
      </w:r>
    </w:p>
    <w:p w14:paraId="47AB4692" w14:textId="24405CF1"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39</w:t>
      </w:r>
      <w:r>
        <w:fldChar w:fldCharType="end"/>
      </w:r>
      <w:r>
        <w:t>. Organisation du fichier à adressage relatif.</w:t>
      </w:r>
    </w:p>
    <w:p w14:paraId="10BF3159" w14:textId="77777777" w:rsidR="007E66E1" w:rsidRDefault="007E66E1" w:rsidP="007E66E1">
      <w:pPr>
        <w:pStyle w:val="Corpsdetexte"/>
      </w:pPr>
      <w:r>
        <w:t>Pour simplifier l’exemple, les seules opérations permises sont :</w:t>
      </w:r>
    </w:p>
    <w:p w14:paraId="11D4E2CD" w14:textId="77777777" w:rsidR="007E66E1" w:rsidRPr="00C677A8" w:rsidRDefault="007E66E1" w:rsidP="007E66E1">
      <w:pPr>
        <w:pStyle w:val="Corpsdetexte"/>
        <w:numPr>
          <w:ilvl w:val="0"/>
          <w:numId w:val="29"/>
        </w:numPr>
      </w:pPr>
      <w:r w:rsidRPr="00C677A8">
        <w:t xml:space="preserve">Créer un nouvel enregistrement. </w:t>
      </w:r>
    </w:p>
    <w:p w14:paraId="2F0D802E" w14:textId="77777777" w:rsidR="007E66E1" w:rsidRDefault="007E66E1" w:rsidP="007E66E1">
      <w:pPr>
        <w:pStyle w:val="Corpsdetexte"/>
        <w:numPr>
          <w:ilvl w:val="0"/>
          <w:numId w:val="29"/>
        </w:numPr>
      </w:pPr>
      <w:r>
        <w:t>Sélectionner un enregistrement à partir du NER.</w:t>
      </w:r>
    </w:p>
    <w:p w14:paraId="33FB36E9" w14:textId="77777777" w:rsidR="007E66E1" w:rsidRDefault="007E66E1" w:rsidP="007E66E1">
      <w:pPr>
        <w:pStyle w:val="Corpsdetexte"/>
        <w:numPr>
          <w:ilvl w:val="0"/>
          <w:numId w:val="29"/>
        </w:numPr>
      </w:pPr>
      <w:r>
        <w:t>Modifier le prix d’un enregistrement sélectionné à partir du NER.</w:t>
      </w:r>
    </w:p>
    <w:p w14:paraId="47764616" w14:textId="25192BBB" w:rsidR="007E66E1" w:rsidRDefault="007E66E1" w:rsidP="007E66E1">
      <w:pPr>
        <w:pStyle w:val="Corpsdetexte"/>
      </w:pPr>
      <w:r>
        <w:rPr>
          <w:b/>
        </w:rPr>
        <w:t>Exemple</w:t>
      </w:r>
      <w:r>
        <w:t>. Le programme suivant illustre l’accès direct et l’adressage relatif.</w:t>
      </w:r>
    </w:p>
    <w:p w14:paraId="51AF78DA" w14:textId="2C4FE0FF" w:rsidR="00A43FEB" w:rsidRDefault="00000000" w:rsidP="007E66E1">
      <w:pPr>
        <w:pStyle w:val="Corpsdetexte"/>
      </w:pPr>
      <w:hyperlink r:id="rId600" w:history="1">
        <w:r w:rsidR="00546902">
          <w:rPr>
            <w:rStyle w:val="Hyperlien"/>
            <w:rFonts w:ascii="Segoe UI" w:hAnsi="Segoe UI" w:cs="Segoe UI"/>
            <w:b/>
            <w:bCs/>
            <w:color w:val="0366D6"/>
          </w:rPr>
          <w:t>JavaPasAPas</w:t>
        </w:r>
      </w:hyperlink>
      <w:r w:rsidR="00546902">
        <w:rPr>
          <w:rStyle w:val="separator"/>
          <w:rFonts w:ascii="Segoe UI" w:hAnsi="Segoe UI" w:cs="Segoe UI"/>
          <w:color w:val="586069"/>
        </w:rPr>
        <w:t>/</w:t>
      </w:r>
      <w:r w:rsidR="00C50856">
        <w:rPr>
          <w:rStyle w:val="lev"/>
          <w:rFonts w:ascii="Segoe UI" w:hAnsi="Segoe UI" w:cs="Segoe UI"/>
          <w:color w:val="24292E"/>
        </w:rPr>
        <w:t>chapitre_9/A</w:t>
      </w:r>
      <w:r w:rsidR="00546902">
        <w:rPr>
          <w:rStyle w:val="lev"/>
          <w:rFonts w:ascii="Segoe UI" w:hAnsi="Segoe UI" w:cs="Segoe UI"/>
          <w:color w:val="24292E"/>
        </w:rPr>
        <w:t>ccesDirect.java</w:t>
      </w:r>
    </w:p>
    <w:p w14:paraId="2BF5D575" w14:textId="77777777" w:rsidR="00521747" w:rsidRPr="00521747" w:rsidRDefault="00521747" w:rsidP="00521747">
      <w:pPr>
        <w:pStyle w:val="Code"/>
        <w:rPr>
          <w:color w:val="000000"/>
          <w:lang w:eastAsia="zh-CN"/>
        </w:rPr>
      </w:pPr>
      <w:r w:rsidRPr="00521747">
        <w:rPr>
          <w:lang w:eastAsia="zh-CN"/>
        </w:rPr>
        <w:lastRenderedPageBreak/>
        <w:t>/* Illustration de l'accès direct avec un fichier à adressage relatif</w:t>
      </w:r>
    </w:p>
    <w:p w14:paraId="110ABCD4" w14:textId="77777777" w:rsidR="00521747" w:rsidRPr="00521747" w:rsidRDefault="00521747" w:rsidP="00521747">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xml:space="preserve"> *   </w:t>
      </w:r>
      <w:proofErr w:type="gramStart"/>
      <w:r w:rsidRPr="00521747">
        <w:rPr>
          <w:lang w:eastAsia="zh-CN"/>
        </w:rPr>
        <w:t xml:space="preserve">   (</w:t>
      </w:r>
      <w:proofErr w:type="gramEnd"/>
      <w:r w:rsidRPr="00521747">
        <w:rPr>
          <w:lang w:eastAsia="zh-CN"/>
        </w:rPr>
        <w:t>ne permet pas la suppression)</w:t>
      </w:r>
    </w:p>
    <w:p w14:paraId="0ED6B09E" w14:textId="77777777" w:rsidR="00521747" w:rsidRPr="009A50DE" w:rsidRDefault="00521747" w:rsidP="00521747">
      <w:pPr>
        <w:pStyle w:val="Code"/>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521747">
      <w:pPr>
        <w:pStyle w:val="Code"/>
        <w:rPr>
          <w:color w:val="000000"/>
          <w:lang w:val="en-CA" w:eastAsia="zh-CN"/>
        </w:rPr>
      </w:pPr>
    </w:p>
    <w:p w14:paraId="53C9772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proofErr w:type="gramEnd"/>
      <w:r w:rsidRPr="009A50DE">
        <w:rPr>
          <w:color w:val="800080"/>
          <w:lang w:val="en-CA" w:eastAsia="zh-CN"/>
        </w:rPr>
        <w:t>;</w:t>
      </w:r>
    </w:p>
    <w:p w14:paraId="72EE303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w:t>
      </w:r>
      <w:proofErr w:type="gramStart"/>
      <w:r w:rsidRPr="009A50DE">
        <w:rPr>
          <w:color w:val="004A43"/>
          <w:lang w:val="en-CA" w:eastAsia="zh-CN"/>
        </w:rPr>
        <w:t>javax</w:t>
      </w:r>
      <w:r w:rsidRPr="009A50DE">
        <w:rPr>
          <w:color w:val="808030"/>
          <w:lang w:val="en-CA" w:eastAsia="zh-CN"/>
        </w:rPr>
        <w:t>.</w:t>
      </w:r>
      <w:r w:rsidRPr="009A50DE">
        <w:rPr>
          <w:color w:val="004A43"/>
          <w:lang w:val="en-CA" w:eastAsia="zh-CN"/>
        </w:rPr>
        <w:t>swing</w:t>
      </w:r>
      <w:proofErr w:type="gramEnd"/>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521747">
      <w:pPr>
        <w:pStyle w:val="Code"/>
        <w:rPr>
          <w:color w:val="000000"/>
          <w:lang w:val="en-CA" w:eastAsia="zh-CN"/>
        </w:rPr>
      </w:pPr>
    </w:p>
    <w:p w14:paraId="29E789C4" w14:textId="77777777" w:rsidR="00521747" w:rsidRPr="00521747" w:rsidRDefault="00521747" w:rsidP="00521747">
      <w:pPr>
        <w:pStyle w:val="Code"/>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521747">
      <w:pPr>
        <w:pStyle w:val="Code"/>
        <w:keepNext w:val="0"/>
        <w:keepLines w:val="0"/>
        <w:rPr>
          <w:color w:val="000000"/>
          <w:lang w:val="en-CA" w:eastAsia="zh-CN"/>
        </w:rPr>
      </w:pPr>
    </w:p>
    <w:p w14:paraId="4ACAE92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w:t>
      </w:r>
      <w:proofErr w:type="gramStart"/>
      <w:r w:rsidRPr="00521747">
        <w:rPr>
          <w:color w:val="000000"/>
          <w:lang w:val="en-CA" w:eastAsia="zh-CN"/>
        </w:rPr>
        <w:t>main</w:t>
      </w:r>
      <w:r w:rsidRPr="00521747">
        <w:rPr>
          <w:color w:val="808030"/>
          <w:lang w:val="en-CA" w:eastAsia="zh-CN"/>
        </w:rPr>
        <w:t>(</w:t>
      </w:r>
      <w:proofErr w:type="gramEnd"/>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521747">
      <w:pPr>
        <w:pStyle w:val="Code"/>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521747">
      <w:pPr>
        <w:pStyle w:val="Code"/>
        <w:rPr>
          <w:color w:val="000000"/>
          <w:lang w:eastAsia="zh-CN"/>
        </w:rPr>
      </w:pPr>
      <w:r w:rsidRPr="00521747">
        <w:rPr>
          <w:color w:val="000000"/>
          <w:lang w:eastAsia="zh-CN"/>
        </w:rPr>
        <w:t xml:space="preserve">    </w:t>
      </w:r>
      <w:proofErr w:type="gramStart"/>
      <w:r w:rsidRPr="00521747">
        <w:rPr>
          <w:color w:val="BB7977"/>
          <w:lang w:eastAsia="zh-CN"/>
        </w:rPr>
        <w:t>int</w:t>
      </w:r>
      <w:proofErr w:type="gramEnd"/>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521747">
      <w:pPr>
        <w:pStyle w:val="Code"/>
        <w:rPr>
          <w:color w:val="000000"/>
          <w:lang w:eastAsia="zh-CN"/>
        </w:rPr>
      </w:pPr>
      <w:r w:rsidRPr="00521747">
        <w:rPr>
          <w:color w:val="000000"/>
          <w:lang w:eastAsia="zh-CN"/>
        </w:rPr>
        <w:t xml:space="preserve">        </w:t>
      </w:r>
      <w:proofErr w:type="gramStart"/>
      <w:r w:rsidRPr="00521747">
        <w:rPr>
          <w:b/>
          <w:bCs/>
          <w:color w:val="800000"/>
          <w:lang w:eastAsia="zh-CN"/>
        </w:rPr>
        <w:t>new</w:t>
      </w:r>
      <w:proofErr w:type="gramEnd"/>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521747">
      <w:pPr>
        <w:pStyle w:val="Code"/>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521747">
      <w:pPr>
        <w:pStyle w:val="Code"/>
        <w:rPr>
          <w:color w:val="000000"/>
          <w:lang w:eastAsia="zh-CN"/>
        </w:rPr>
      </w:pPr>
      <w:r w:rsidRPr="00521747">
        <w:rPr>
          <w:color w:val="000000"/>
          <w:lang w:eastAsia="zh-CN"/>
        </w:rPr>
        <w:t xml:space="preserve">    </w:t>
      </w:r>
      <w:proofErr w:type="gramStart"/>
      <w:r w:rsidRPr="00521747">
        <w:rPr>
          <w:b/>
          <w:bCs/>
          <w:color w:val="800000"/>
          <w:lang w:eastAsia="zh-CN"/>
        </w:rPr>
        <w:t>if</w:t>
      </w:r>
      <w:proofErr w:type="gramEnd"/>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521747">
      <w:pPr>
        <w:pStyle w:val="Code"/>
        <w:rPr>
          <w:color w:val="000000"/>
          <w:lang w:eastAsia="zh-CN"/>
        </w:rPr>
      </w:pPr>
      <w:r w:rsidRPr="00521747">
        <w:rPr>
          <w:color w:val="000000"/>
          <w:lang w:eastAsia="zh-CN"/>
        </w:rPr>
        <w:t xml:space="preserve">      </w:t>
      </w:r>
      <w:proofErr w:type="gramStart"/>
      <w:r w:rsidRPr="00521747">
        <w:rPr>
          <w:color w:val="000000"/>
          <w:lang w:eastAsia="zh-CN"/>
        </w:rPr>
        <w:t>fichierDirectPlants</w:t>
      </w:r>
      <w:proofErr w:type="gramEnd"/>
      <w:r w:rsidRPr="00521747">
        <w:rPr>
          <w:color w:val="000000"/>
          <w:lang w:eastAsia="zh-CN"/>
        </w:rPr>
        <w:t xml:space="preserve">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521747">
      <w:pPr>
        <w:pStyle w:val="Code"/>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nombreAlloue</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proofErr w:type="gramStart"/>
      <w:r w:rsidRPr="00521747">
        <w:rPr>
          <w:color w:val="800080"/>
          <w:lang w:val="fr-FR" w:eastAsia="zh-CN"/>
        </w:rPr>
        <w:t>{</w:t>
      </w:r>
      <w:r w:rsidRPr="00521747">
        <w:rPr>
          <w:color w:val="000000"/>
          <w:lang w:val="fr-FR" w:eastAsia="zh-CN"/>
        </w:rPr>
        <w:t xml:space="preserve"> </w:t>
      </w:r>
      <w:r w:rsidRPr="00521747">
        <w:rPr>
          <w:lang w:val="fr-FR" w:eastAsia="zh-CN"/>
        </w:rPr>
        <w:t>/</w:t>
      </w:r>
      <w:proofErr w:type="gramEnd"/>
      <w:r w:rsidRPr="00521747">
        <w:rPr>
          <w:lang w:val="fr-FR" w:eastAsia="zh-CN"/>
        </w:rPr>
        <w:t>/ Le fichier n'existe pas, il faut initialiser nombreAlloue</w:t>
      </w:r>
    </w:p>
    <w:p w14:paraId="61AFBD70"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fichierDirectPlants</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nombreAlloue</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proofErr w:type="gramStart"/>
      <w:r w:rsidRPr="00521747">
        <w:rPr>
          <w:color w:val="808030"/>
          <w:lang w:val="fr-FR" w:eastAsia="zh-CN"/>
        </w:rPr>
        <w:t>)</w:t>
      </w:r>
      <w:r w:rsidRPr="00521747">
        <w:rPr>
          <w:color w:val="800080"/>
          <w:lang w:val="fr-FR" w:eastAsia="zh-CN"/>
        </w:rPr>
        <w:t>;</w:t>
      </w:r>
      <w:proofErr w:type="gramEnd"/>
    </w:p>
    <w:p w14:paraId="1E8B5F90"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521747">
      <w:pPr>
        <w:pStyle w:val="Code"/>
        <w:keepNext w:val="0"/>
        <w:keepLines w:val="0"/>
        <w:rPr>
          <w:color w:val="000000"/>
          <w:lang w:eastAsia="zh-CN"/>
        </w:rPr>
      </w:pPr>
    </w:p>
    <w:p w14:paraId="50D02100"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w:t>
      </w:r>
      <w:proofErr w:type="gramStart"/>
      <w:r w:rsidRPr="00521747">
        <w:rPr>
          <w:color w:val="000000"/>
          <w:lang w:val="en-CA" w:eastAsia="zh-CN"/>
        </w:rPr>
        <w:t>numeroER</w:t>
      </w:r>
      <w:r w:rsidRPr="00521747">
        <w:rPr>
          <w:color w:val="800080"/>
          <w:lang w:val="en-CA" w:eastAsia="zh-CN"/>
        </w:rPr>
        <w:t>;</w:t>
      </w:r>
      <w:proofErr w:type="gramEnd"/>
    </w:p>
    <w:p w14:paraId="11E04743" w14:textId="77777777" w:rsidR="00521747" w:rsidRPr="00521747" w:rsidRDefault="00521747" w:rsidP="00521747">
      <w:pPr>
        <w:pStyle w:val="Code"/>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w:t>
      </w:r>
      <w:proofErr w:type="gramStart"/>
      <w:r w:rsidRPr="00521747">
        <w:rPr>
          <w:color w:val="000000"/>
          <w:lang w:val="en-CA" w:eastAsia="zh-CN"/>
        </w:rPr>
        <w:t>Plant</w:t>
      </w:r>
      <w:r w:rsidRPr="00521747">
        <w:rPr>
          <w:color w:val="808030"/>
          <w:lang w:val="en-CA" w:eastAsia="zh-CN"/>
        </w:rPr>
        <w:t>(</w:t>
      </w:r>
      <w:proofErr w:type="gramEnd"/>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521747">
      <w:pPr>
        <w:pStyle w:val="Code"/>
        <w:keepNext w:val="0"/>
        <w:keepLines w:val="0"/>
        <w:rPr>
          <w:color w:val="000000"/>
          <w:lang w:val="en-CA" w:eastAsia="zh-CN"/>
        </w:rPr>
      </w:pPr>
    </w:p>
    <w:p w14:paraId="6C35A69C" w14:textId="77777777" w:rsidR="00521747" w:rsidRPr="009A50DE" w:rsidRDefault="00521747" w:rsidP="00521747">
      <w:pPr>
        <w:pStyle w:val="Code"/>
        <w:rPr>
          <w:color w:val="000000"/>
          <w:lang w:eastAsia="zh-CN"/>
        </w:rPr>
      </w:pPr>
      <w:r w:rsidRPr="00521747">
        <w:rPr>
          <w:color w:val="000000"/>
          <w:lang w:val="en-CA" w:eastAsia="zh-CN"/>
        </w:rPr>
        <w:t xml:space="preserve">    </w:t>
      </w:r>
      <w:proofErr w:type="gramStart"/>
      <w:r w:rsidRPr="009A50DE">
        <w:rPr>
          <w:b/>
          <w:bCs/>
          <w:color w:val="800000"/>
          <w:lang w:eastAsia="zh-CN"/>
        </w:rPr>
        <w:t>while</w:t>
      </w:r>
      <w:proofErr w:type="gramEnd"/>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521747">
      <w:pPr>
        <w:pStyle w:val="Code"/>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521747">
      <w:pPr>
        <w:pStyle w:val="Code"/>
        <w:rPr>
          <w:color w:val="000000"/>
          <w:lang w:val="fr-FR" w:eastAsia="zh-CN"/>
        </w:rPr>
      </w:pPr>
      <w:r w:rsidRPr="009A50DE">
        <w:rPr>
          <w:color w:val="000000"/>
          <w:lang w:eastAsia="zh-CN"/>
        </w:rPr>
        <w:t xml:space="preserve">      </w:t>
      </w:r>
      <w:proofErr w:type="gramStart"/>
      <w:r w:rsidRPr="00521747">
        <w:rPr>
          <w:color w:val="BB7977"/>
          <w:lang w:val="fr-FR" w:eastAsia="zh-CN"/>
        </w:rPr>
        <w:t>int</w:t>
      </w:r>
      <w:proofErr w:type="gramEnd"/>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521747">
      <w:pPr>
        <w:pStyle w:val="Code"/>
        <w:rPr>
          <w:color w:val="000000"/>
          <w:lang w:val="fr-FR" w:eastAsia="zh-CN"/>
        </w:rPr>
      </w:pPr>
    </w:p>
    <w:p w14:paraId="26A43109"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color w:val="800000"/>
          <w:lang w:val="fr-FR" w:eastAsia="zh-CN"/>
        </w:rPr>
        <w:t>switch</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color w:val="800000"/>
          <w:lang w:val="fr-FR" w:eastAsia="zh-CN"/>
        </w:rPr>
        <w:t>case</w:t>
      </w:r>
      <w:proofErr w:type="gramEnd"/>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chaineNER</w:t>
      </w:r>
      <w:proofErr w:type="gramEnd"/>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proofErr w:type="gramStart"/>
      <w:r w:rsidRPr="009A50DE">
        <w:rPr>
          <w:color w:val="808030"/>
          <w:lang w:val="en-CA" w:eastAsia="zh-CN"/>
        </w:rPr>
        <w:t>)</w:t>
      </w:r>
      <w:r w:rsidRPr="009A50DE">
        <w:rPr>
          <w:color w:val="800080"/>
          <w:lang w:val="en-CA" w:eastAsia="zh-CN"/>
        </w:rPr>
        <w:t>;</w:t>
      </w:r>
      <w:proofErr w:type="gramEnd"/>
    </w:p>
    <w:p w14:paraId="54E8E83D"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proofErr w:type="gramStart"/>
      <w:r w:rsidRPr="00521747">
        <w:rPr>
          <w:color w:val="808030"/>
          <w:lang w:val="fr-FR" w:eastAsia="zh-CN"/>
        </w:rPr>
        <w:t>)</w:t>
      </w:r>
      <w:r w:rsidRPr="00521747">
        <w:rPr>
          <w:color w:val="800080"/>
          <w:lang w:val="fr-FR" w:eastAsia="zh-CN"/>
        </w:rPr>
        <w:t>;</w:t>
      </w:r>
      <w:proofErr w:type="gramEnd"/>
    </w:p>
    <w:p w14:paraId="791FA370"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proofErr w:type="gramStart"/>
      <w:r w:rsidRPr="00521747">
        <w:rPr>
          <w:color w:val="808030"/>
          <w:lang w:val="fr-FR" w:eastAsia="zh-CN"/>
        </w:rPr>
        <w:t>)</w:t>
      </w:r>
      <w:r w:rsidRPr="00521747">
        <w:rPr>
          <w:color w:val="800080"/>
          <w:lang w:val="fr-FR" w:eastAsia="zh-CN"/>
        </w:rPr>
        <w:t>;</w:t>
      </w:r>
      <w:proofErr w:type="gramEnd"/>
    </w:p>
    <w:p w14:paraId="4DCDE776" w14:textId="77777777" w:rsidR="00521747" w:rsidRPr="00521747" w:rsidRDefault="00521747" w:rsidP="00521747">
      <w:pPr>
        <w:pStyle w:val="Code"/>
        <w:keepNext w:val="0"/>
        <w:keepLines w:val="0"/>
        <w:rPr>
          <w:color w:val="000000"/>
          <w:lang w:val="fr-FR" w:eastAsia="zh-CN"/>
        </w:rPr>
      </w:pPr>
    </w:p>
    <w:p w14:paraId="6F3589BC"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0000E6"/>
          <w:lang w:val="en-CA" w:eastAsia="zh-CN"/>
        </w:rPr>
        <w:t>"</w:t>
      </w:r>
      <w:proofErr w:type="gramStart"/>
      <w:r w:rsidRPr="00521747">
        <w:rPr>
          <w:color w:val="0000E6"/>
          <w:lang w:val="en-CA" w:eastAsia="zh-CN"/>
        </w:rPr>
        <w:t>NER :</w:t>
      </w:r>
      <w:proofErr w:type="gramEnd"/>
      <w:r w:rsidRPr="00521747">
        <w:rPr>
          <w:color w:val="0000E6"/>
          <w:lang w:val="en-CA" w:eastAsia="zh-CN"/>
        </w:rPr>
        <w:t>"</w:t>
      </w:r>
    </w:p>
    <w:p w14:paraId="687101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w:t>
      </w:r>
      <w:proofErr w:type="gramStart"/>
      <w:r w:rsidRPr="00521747">
        <w:rPr>
          <w:color w:val="0F69FF"/>
          <w:lang w:val="en-CA" w:eastAsia="zh-CN"/>
        </w:rPr>
        <w:t>n</w:t>
      </w:r>
      <w:r w:rsidRPr="00521747">
        <w:rPr>
          <w:color w:val="0000E6"/>
          <w:lang w:val="en-CA" w:eastAsia="zh-CN"/>
        </w:rPr>
        <w:t>noPlant :</w:t>
      </w:r>
      <w:proofErr w:type="gramEnd"/>
      <w:r w:rsidRPr="00521747">
        <w:rPr>
          <w:color w:val="0000E6"/>
          <w:lang w:val="en-CA" w:eastAsia="zh-CN"/>
        </w:rPr>
        <w:t>"</w:t>
      </w:r>
    </w:p>
    <w:p w14:paraId="408E3FF5"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521747">
      <w:pPr>
        <w:pStyle w:val="Code"/>
        <w:keepNext w:val="0"/>
        <w:keepLines w:val="0"/>
        <w:rPr>
          <w:color w:val="000000"/>
          <w:lang w:eastAsia="zh-CN"/>
        </w:rPr>
      </w:pPr>
    </w:p>
    <w:p w14:paraId="033B7497" w14:textId="77777777" w:rsidR="00521747" w:rsidRPr="00521747" w:rsidRDefault="00521747" w:rsidP="00521747">
      <w:pPr>
        <w:pStyle w:val="Code"/>
        <w:rPr>
          <w:color w:val="000000"/>
          <w:lang w:val="en-CA" w:eastAsia="zh-CN"/>
        </w:rPr>
      </w:pPr>
      <w:r w:rsidRPr="009A50DE">
        <w:rPr>
          <w:color w:val="000000"/>
          <w:lang w:eastAsia="zh-CN"/>
        </w:rPr>
        <w:lastRenderedPageBreak/>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 xml:space="preserve">"Numéro </w:t>
      </w:r>
      <w:proofErr w:type="gramStart"/>
      <w:r w:rsidRPr="00521747">
        <w:rPr>
          <w:color w:val="0000E6"/>
          <w:lang w:val="en-CA" w:eastAsia="zh-CN"/>
        </w:rPr>
        <w:t>incorrect :</w:t>
      </w:r>
      <w:proofErr w:type="gramEnd"/>
      <w:r w:rsidRPr="00521747">
        <w:rPr>
          <w:color w:val="0000E6"/>
          <w:lang w:val="en-CA" w:eastAsia="zh-CN"/>
        </w:rPr>
        <w:t>"</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521747">
      <w:pPr>
        <w:pStyle w:val="Code"/>
        <w:rPr>
          <w:color w:val="000000"/>
          <w:lang w:eastAsia="zh-CN"/>
        </w:rPr>
      </w:pPr>
      <w:r w:rsidRPr="009A50DE">
        <w:rPr>
          <w:color w:val="000000"/>
          <w:lang w:eastAsia="zh-CN"/>
        </w:rPr>
        <w:t xml:space="preserve">          </w:t>
      </w:r>
      <w:proofErr w:type="gramStart"/>
      <w:r w:rsidRPr="009A50DE">
        <w:rPr>
          <w:b/>
          <w:bCs/>
          <w:color w:val="800000"/>
          <w:lang w:eastAsia="zh-CN"/>
        </w:rPr>
        <w:t>break</w:t>
      </w:r>
      <w:proofErr w:type="gramEnd"/>
      <w:r w:rsidRPr="009A50DE">
        <w:rPr>
          <w:color w:val="800080"/>
          <w:lang w:eastAsia="zh-CN"/>
        </w:rPr>
        <w:t>;</w:t>
      </w:r>
    </w:p>
    <w:p w14:paraId="66DC1B9F" w14:textId="77777777" w:rsidR="00521747" w:rsidRPr="009A50DE" w:rsidRDefault="00521747" w:rsidP="00521747">
      <w:pPr>
        <w:pStyle w:val="Code"/>
        <w:keepNext w:val="0"/>
        <w:keepLines w:val="0"/>
        <w:rPr>
          <w:color w:val="000000"/>
          <w:lang w:eastAsia="zh-CN"/>
        </w:rPr>
      </w:pPr>
    </w:p>
    <w:p w14:paraId="251C8272" w14:textId="77777777" w:rsidR="00521747" w:rsidRPr="009A50DE" w:rsidRDefault="00521747" w:rsidP="00521747">
      <w:pPr>
        <w:pStyle w:val="Code"/>
        <w:rPr>
          <w:color w:val="000000"/>
          <w:lang w:eastAsia="zh-CN"/>
        </w:rPr>
      </w:pPr>
      <w:r w:rsidRPr="009A50DE">
        <w:rPr>
          <w:color w:val="000000"/>
          <w:lang w:eastAsia="zh-CN"/>
        </w:rPr>
        <w:t xml:space="preserve">        </w:t>
      </w:r>
      <w:proofErr w:type="gramStart"/>
      <w:r w:rsidRPr="009A50DE">
        <w:rPr>
          <w:b/>
          <w:bCs/>
          <w:color w:val="800000"/>
          <w:lang w:eastAsia="zh-CN"/>
        </w:rPr>
        <w:t>case</w:t>
      </w:r>
      <w:proofErr w:type="gramEnd"/>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521747">
      <w:pPr>
        <w:pStyle w:val="Code"/>
        <w:rPr>
          <w:color w:val="000000"/>
          <w:lang w:eastAsia="zh-CN"/>
        </w:rPr>
      </w:pPr>
      <w:r w:rsidRPr="009A50DE">
        <w:rPr>
          <w:color w:val="000000"/>
          <w:lang w:eastAsia="zh-CN"/>
        </w:rPr>
        <w:t xml:space="preserve">          </w:t>
      </w:r>
      <w:proofErr w:type="gramStart"/>
      <w:r w:rsidRPr="009A50DE">
        <w:rPr>
          <w:color w:val="000000"/>
          <w:lang w:eastAsia="zh-CN"/>
        </w:rPr>
        <w:t>chaineNER</w:t>
      </w:r>
      <w:proofErr w:type="gramEnd"/>
      <w:r w:rsidRPr="009A50DE">
        <w:rPr>
          <w:color w:val="000000"/>
          <w:lang w:eastAsia="zh-CN"/>
        </w:rPr>
        <w:t xml:space="preserve">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proofErr w:type="gramStart"/>
      <w:r w:rsidRPr="00521747">
        <w:rPr>
          <w:color w:val="808030"/>
          <w:lang w:val="en-CA" w:eastAsia="zh-CN"/>
        </w:rPr>
        <w:t>)</w:t>
      </w:r>
      <w:r w:rsidRPr="00521747">
        <w:rPr>
          <w:color w:val="800080"/>
          <w:lang w:val="en-CA" w:eastAsia="zh-CN"/>
        </w:rPr>
        <w:t>;</w:t>
      </w:r>
      <w:proofErr w:type="gramEnd"/>
    </w:p>
    <w:p w14:paraId="3D426A6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521747">
      <w:pPr>
        <w:pStyle w:val="Code"/>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521747">
      <w:pPr>
        <w:pStyle w:val="Code"/>
        <w:rPr>
          <w:color w:val="000000"/>
          <w:lang w:eastAsia="zh-CN"/>
        </w:rPr>
      </w:pPr>
    </w:p>
    <w:p w14:paraId="31F1F56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proofErr w:type="gramStart"/>
      <w:r w:rsidRPr="00521747">
        <w:rPr>
          <w:color w:val="808030"/>
          <w:lang w:val="fr-FR" w:eastAsia="zh-CN"/>
        </w:rPr>
        <w:t>)</w:t>
      </w:r>
      <w:r w:rsidRPr="00521747">
        <w:rPr>
          <w:color w:val="800080"/>
          <w:lang w:val="fr-FR" w:eastAsia="zh-CN"/>
        </w:rPr>
        <w:t>;</w:t>
      </w:r>
      <w:proofErr w:type="gramEnd"/>
    </w:p>
    <w:p w14:paraId="25FA02AF"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proofErr w:type="gramStart"/>
      <w:r w:rsidRPr="00521747">
        <w:rPr>
          <w:color w:val="808030"/>
          <w:lang w:val="fr-FR" w:eastAsia="zh-CN"/>
        </w:rPr>
        <w:t>)</w:t>
      </w:r>
      <w:r w:rsidRPr="00521747">
        <w:rPr>
          <w:color w:val="800080"/>
          <w:lang w:val="fr-FR" w:eastAsia="zh-CN"/>
        </w:rPr>
        <w:t>;</w:t>
      </w:r>
      <w:proofErr w:type="gramEnd"/>
    </w:p>
    <w:p w14:paraId="0345C1BA" w14:textId="77777777" w:rsidR="00521747" w:rsidRPr="00521747" w:rsidRDefault="00521747" w:rsidP="00521747">
      <w:pPr>
        <w:pStyle w:val="Code"/>
        <w:rPr>
          <w:color w:val="000000"/>
          <w:lang w:val="fr-FR" w:eastAsia="zh-CN"/>
        </w:rPr>
      </w:pPr>
    </w:p>
    <w:p w14:paraId="2625C15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proofErr w:type="gramStart"/>
      <w:r w:rsidRPr="00521747">
        <w:rPr>
          <w:color w:val="808030"/>
          <w:lang w:val="fr-FR" w:eastAsia="zh-CN"/>
        </w:rPr>
        <w:t>)</w:t>
      </w:r>
      <w:r w:rsidRPr="00521747">
        <w:rPr>
          <w:color w:val="800080"/>
          <w:lang w:val="fr-FR" w:eastAsia="zh-CN"/>
        </w:rPr>
        <w:t>;</w:t>
      </w:r>
      <w:proofErr w:type="gramEnd"/>
    </w:p>
    <w:p w14:paraId="32E2460B"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proofErr w:type="gramStart"/>
      <w:r w:rsidRPr="00521747">
        <w:rPr>
          <w:color w:val="808030"/>
          <w:lang w:val="fr-FR" w:eastAsia="zh-CN"/>
        </w:rPr>
        <w:t>)</w:t>
      </w:r>
      <w:r w:rsidRPr="00521747">
        <w:rPr>
          <w:color w:val="800080"/>
          <w:lang w:val="fr-FR" w:eastAsia="zh-CN"/>
        </w:rPr>
        <w:t>;</w:t>
      </w:r>
      <w:proofErr w:type="gramEnd"/>
    </w:p>
    <w:p w14:paraId="2DA5E2F9" w14:textId="77777777" w:rsidR="00521747" w:rsidRPr="00521747" w:rsidRDefault="00521747" w:rsidP="00521747">
      <w:pPr>
        <w:pStyle w:val="Code"/>
        <w:rPr>
          <w:color w:val="000000"/>
          <w:lang w:val="fr-FR" w:eastAsia="zh-CN"/>
        </w:rPr>
      </w:pPr>
    </w:p>
    <w:p w14:paraId="50012F2A"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0000E6"/>
          <w:lang w:val="en-CA" w:eastAsia="zh-CN"/>
        </w:rPr>
        <w:t>"</w:t>
      </w:r>
      <w:proofErr w:type="gramStart"/>
      <w:r w:rsidRPr="009A50DE">
        <w:rPr>
          <w:color w:val="0000E6"/>
          <w:lang w:val="en-CA" w:eastAsia="zh-CN"/>
        </w:rPr>
        <w:t>NER :</w:t>
      </w:r>
      <w:proofErr w:type="gramEnd"/>
      <w:r w:rsidRPr="009A50DE">
        <w:rPr>
          <w:color w:val="0000E6"/>
          <w:lang w:val="en-CA" w:eastAsia="zh-CN"/>
        </w:rPr>
        <w:t>"</w:t>
      </w:r>
    </w:p>
    <w:p w14:paraId="1C2297E8"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w:t>
      </w:r>
      <w:proofErr w:type="gramStart"/>
      <w:r w:rsidRPr="009A50DE">
        <w:rPr>
          <w:color w:val="0F69FF"/>
          <w:lang w:val="en-CA" w:eastAsia="zh-CN"/>
        </w:rPr>
        <w:t>n</w:t>
      </w:r>
      <w:r w:rsidRPr="009A50DE">
        <w:rPr>
          <w:color w:val="0000E6"/>
          <w:lang w:val="en-CA" w:eastAsia="zh-CN"/>
        </w:rPr>
        <w:t>noPlant :</w:t>
      </w:r>
      <w:proofErr w:type="gramEnd"/>
      <w:r w:rsidRPr="009A50DE">
        <w:rPr>
          <w:color w:val="0000E6"/>
          <w:lang w:val="en-CA" w:eastAsia="zh-CN"/>
        </w:rPr>
        <w:t>"</w:t>
      </w:r>
    </w:p>
    <w:p w14:paraId="53B24BB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proofErr w:type="gramStart"/>
      <w:r w:rsidRPr="00521747">
        <w:rPr>
          <w:color w:val="808030"/>
          <w:lang w:val="fr-FR" w:eastAsia="zh-CN"/>
        </w:rPr>
        <w:t>)</w:t>
      </w:r>
      <w:r w:rsidRPr="00521747">
        <w:rPr>
          <w:color w:val="800080"/>
          <w:lang w:val="fr-FR" w:eastAsia="zh-CN"/>
        </w:rPr>
        <w:t>;</w:t>
      </w:r>
      <w:proofErr w:type="gramEnd"/>
    </w:p>
    <w:p w14:paraId="701C1A00" w14:textId="77777777" w:rsidR="00521747" w:rsidRPr="00521747" w:rsidRDefault="00521747" w:rsidP="00521747">
      <w:pPr>
        <w:pStyle w:val="Code"/>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 xml:space="preserve">"Numéro </w:t>
      </w:r>
      <w:proofErr w:type="gramStart"/>
      <w:r w:rsidRPr="00521747">
        <w:rPr>
          <w:color w:val="0000E6"/>
          <w:lang w:val="en-CA" w:eastAsia="zh-CN"/>
        </w:rPr>
        <w:t>incorrect :</w:t>
      </w:r>
      <w:proofErr w:type="gramEnd"/>
      <w:r w:rsidRPr="00521747">
        <w:rPr>
          <w:color w:val="0000E6"/>
          <w:lang w:val="en-CA" w:eastAsia="zh-CN"/>
        </w:rPr>
        <w:t>"</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521747">
      <w:pPr>
        <w:pStyle w:val="Code"/>
        <w:rPr>
          <w:color w:val="000000"/>
          <w:lang w:eastAsia="zh-CN"/>
        </w:rPr>
      </w:pPr>
      <w:r w:rsidRPr="009A50DE">
        <w:rPr>
          <w:color w:val="000000"/>
          <w:lang w:eastAsia="zh-CN"/>
        </w:rPr>
        <w:t xml:space="preserve">          </w:t>
      </w:r>
      <w:proofErr w:type="gramStart"/>
      <w:r w:rsidRPr="009A50DE">
        <w:rPr>
          <w:b/>
          <w:bCs/>
          <w:color w:val="800000"/>
          <w:lang w:eastAsia="zh-CN"/>
        </w:rPr>
        <w:t>break</w:t>
      </w:r>
      <w:proofErr w:type="gramEnd"/>
      <w:r w:rsidRPr="009A50DE">
        <w:rPr>
          <w:color w:val="800080"/>
          <w:lang w:eastAsia="zh-CN"/>
        </w:rPr>
        <w:t>;</w:t>
      </w:r>
    </w:p>
    <w:p w14:paraId="2ED557E9" w14:textId="77777777" w:rsidR="00521747" w:rsidRPr="009A50DE" w:rsidRDefault="00521747" w:rsidP="00521747">
      <w:pPr>
        <w:pStyle w:val="Code"/>
        <w:keepNext w:val="0"/>
        <w:keepLines w:val="0"/>
        <w:rPr>
          <w:color w:val="000000"/>
          <w:lang w:eastAsia="zh-CN"/>
        </w:rPr>
      </w:pPr>
    </w:p>
    <w:p w14:paraId="499A473E" w14:textId="77777777" w:rsidR="00521747" w:rsidRPr="009A50DE" w:rsidRDefault="00521747" w:rsidP="00521747">
      <w:pPr>
        <w:pStyle w:val="Code"/>
        <w:rPr>
          <w:color w:val="000000"/>
          <w:lang w:eastAsia="zh-CN"/>
        </w:rPr>
      </w:pPr>
      <w:r w:rsidRPr="009A50DE">
        <w:rPr>
          <w:color w:val="000000"/>
          <w:lang w:eastAsia="zh-CN"/>
        </w:rPr>
        <w:t xml:space="preserve">        </w:t>
      </w:r>
      <w:proofErr w:type="gramStart"/>
      <w:r w:rsidRPr="009A50DE">
        <w:rPr>
          <w:b/>
          <w:bCs/>
          <w:color w:val="800000"/>
          <w:lang w:eastAsia="zh-CN"/>
        </w:rPr>
        <w:t>case</w:t>
      </w:r>
      <w:proofErr w:type="gramEnd"/>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proofErr w:type="gramStart"/>
      <w:r w:rsidRPr="00521747">
        <w:rPr>
          <w:color w:val="808030"/>
          <w:lang w:val="fr-FR" w:eastAsia="zh-CN"/>
        </w:rPr>
        <w:t>)</w:t>
      </w:r>
      <w:r w:rsidRPr="00521747">
        <w:rPr>
          <w:color w:val="800080"/>
          <w:lang w:val="fr-FR" w:eastAsia="zh-CN"/>
        </w:rPr>
        <w:t>;</w:t>
      </w:r>
      <w:proofErr w:type="gramEnd"/>
    </w:p>
    <w:p w14:paraId="061A06AC"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proofErr w:type="gramStart"/>
      <w:r w:rsidRPr="00521747">
        <w:rPr>
          <w:color w:val="808030"/>
          <w:lang w:val="fr-FR" w:eastAsia="zh-CN"/>
        </w:rPr>
        <w:t>)</w:t>
      </w:r>
      <w:r w:rsidRPr="00521747">
        <w:rPr>
          <w:color w:val="800080"/>
          <w:lang w:val="fr-FR" w:eastAsia="zh-CN"/>
        </w:rPr>
        <w:t>;</w:t>
      </w:r>
      <w:proofErr w:type="gramEnd"/>
    </w:p>
    <w:p w14:paraId="2F7EB526" w14:textId="77777777" w:rsidR="00521747" w:rsidRPr="00521747" w:rsidRDefault="00521747" w:rsidP="00521747">
      <w:pPr>
        <w:pStyle w:val="Code"/>
        <w:rPr>
          <w:color w:val="000000"/>
          <w:lang w:val="fr-FR" w:eastAsia="zh-CN"/>
        </w:rPr>
      </w:pPr>
    </w:p>
    <w:p w14:paraId="2AF8434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proofErr w:type="gramStart"/>
      <w:r w:rsidRPr="00521747">
        <w:rPr>
          <w:color w:val="808030"/>
          <w:lang w:val="fr-FR" w:eastAsia="zh-CN"/>
        </w:rPr>
        <w:t>)</w:t>
      </w:r>
      <w:r w:rsidRPr="00521747">
        <w:rPr>
          <w:color w:val="800080"/>
          <w:lang w:val="fr-FR" w:eastAsia="zh-CN"/>
        </w:rPr>
        <w:t>;</w:t>
      </w:r>
      <w:proofErr w:type="gramEnd"/>
    </w:p>
    <w:p w14:paraId="7317D717"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proofErr w:type="gramStart"/>
      <w:r w:rsidRPr="00521747">
        <w:rPr>
          <w:color w:val="808030"/>
          <w:lang w:val="fr-FR" w:eastAsia="zh-CN"/>
        </w:rPr>
        <w:t>)</w:t>
      </w:r>
      <w:r w:rsidRPr="00521747">
        <w:rPr>
          <w:color w:val="800080"/>
          <w:lang w:val="fr-FR" w:eastAsia="zh-CN"/>
        </w:rPr>
        <w:t>;</w:t>
      </w:r>
      <w:proofErr w:type="gramEnd"/>
    </w:p>
    <w:p w14:paraId="74A37979" w14:textId="77777777" w:rsidR="00521747" w:rsidRPr="00521747" w:rsidRDefault="00521747" w:rsidP="00521747">
      <w:pPr>
        <w:pStyle w:val="Code"/>
        <w:keepNext w:val="0"/>
        <w:keepLines w:val="0"/>
        <w:rPr>
          <w:color w:val="000000"/>
          <w:lang w:val="fr-FR" w:eastAsia="zh-CN"/>
        </w:rPr>
      </w:pPr>
    </w:p>
    <w:p w14:paraId="3E781B5B"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b/>
          <w:bCs/>
          <w:color w:val="800000"/>
          <w:lang w:val="fr-FR" w:eastAsia="zh-CN"/>
        </w:rPr>
        <w:t>null</w:t>
      </w:r>
      <w:proofErr w:type="gramEnd"/>
      <w:r w:rsidRPr="00521747">
        <w:rPr>
          <w:color w:val="808030"/>
          <w:lang w:val="fr-FR" w:eastAsia="zh-CN"/>
        </w:rPr>
        <w:t>,</w:t>
      </w:r>
    </w:p>
    <w:p w14:paraId="3F390A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0000E6"/>
          <w:lang w:val="fr-FR" w:eastAsia="zh-CN"/>
        </w:rPr>
        <w:t>"NER :"</w:t>
      </w:r>
    </w:p>
    <w:p w14:paraId="0A60ACA6"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proofErr w:type="gramStart"/>
      <w:r w:rsidRPr="00521747">
        <w:rPr>
          <w:color w:val="808030"/>
          <w:lang w:val="fr-FR" w:eastAsia="zh-CN"/>
        </w:rPr>
        <w:t>)</w:t>
      </w:r>
      <w:r w:rsidRPr="00521747">
        <w:rPr>
          <w:color w:val="800080"/>
          <w:lang w:val="fr-FR" w:eastAsia="zh-CN"/>
        </w:rPr>
        <w:t>;</w:t>
      </w:r>
      <w:proofErr w:type="gramEnd"/>
    </w:p>
    <w:p w14:paraId="404FFA79" w14:textId="77777777" w:rsidR="00521747" w:rsidRPr="00521747" w:rsidRDefault="00521747" w:rsidP="00B82CC2">
      <w:pPr>
        <w:pStyle w:val="Code"/>
        <w:keepNext w:val="0"/>
        <w:keepLines w:val="0"/>
        <w:rPr>
          <w:color w:val="000000"/>
          <w:lang w:val="fr-FR" w:eastAsia="zh-CN"/>
        </w:rPr>
      </w:pPr>
    </w:p>
    <w:p w14:paraId="5748CA33" w14:textId="77777777" w:rsidR="00521747" w:rsidRPr="00521747" w:rsidRDefault="00521747" w:rsidP="00521747">
      <w:pPr>
        <w:pStyle w:val="Code"/>
        <w:rPr>
          <w:color w:val="000000"/>
          <w:lang w:val="fr-FR" w:eastAsia="zh-CN"/>
        </w:rPr>
      </w:pPr>
      <w:r w:rsidRPr="00521747">
        <w:rPr>
          <w:color w:val="000000"/>
          <w:lang w:val="fr-FR" w:eastAsia="zh-CN"/>
        </w:rPr>
        <w:lastRenderedPageBreak/>
        <w:t xml:space="preserve">          </w:t>
      </w:r>
      <w:r w:rsidRPr="00521747">
        <w:rPr>
          <w:lang w:val="fr-FR" w:eastAsia="zh-CN"/>
        </w:rPr>
        <w:t>// Incrémenter le nombre d'enregistrements alloués</w:t>
      </w:r>
    </w:p>
    <w:p w14:paraId="1E81E2FE" w14:textId="77777777" w:rsidR="00521747" w:rsidRPr="00521747" w:rsidRDefault="00521747" w:rsidP="00521747">
      <w:pPr>
        <w:pStyle w:val="Code"/>
        <w:rPr>
          <w:color w:val="000000"/>
          <w:lang w:val="fr-FR" w:eastAsia="zh-CN"/>
        </w:rPr>
      </w:pPr>
      <w:r w:rsidRPr="00521747">
        <w:rPr>
          <w:color w:val="000000"/>
          <w:lang w:val="fr-FR" w:eastAsia="zh-CN"/>
        </w:rPr>
        <w:t xml:space="preserve">          </w:t>
      </w:r>
      <w:proofErr w:type="gramStart"/>
      <w:r w:rsidRPr="00521747">
        <w:rPr>
          <w:color w:val="000000"/>
          <w:lang w:val="fr-FR" w:eastAsia="zh-CN"/>
        </w:rPr>
        <w:t>nombreAlloue</w:t>
      </w:r>
      <w:proofErr w:type="gramEnd"/>
      <w:r w:rsidRPr="00521747">
        <w:rPr>
          <w:color w:val="808030"/>
          <w:lang w:val="fr-FR" w:eastAsia="zh-CN"/>
        </w:rPr>
        <w:t>++</w:t>
      </w:r>
      <w:r w:rsidRPr="00521747">
        <w:rPr>
          <w:color w:val="800080"/>
          <w:lang w:val="fr-FR" w:eastAsia="zh-CN"/>
        </w:rPr>
        <w:t>;</w:t>
      </w:r>
    </w:p>
    <w:p w14:paraId="77EDE34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proofErr w:type="gramStart"/>
      <w:r w:rsidRPr="00521747">
        <w:rPr>
          <w:color w:val="808030"/>
          <w:lang w:val="fr-FR" w:eastAsia="zh-CN"/>
        </w:rPr>
        <w:t>)</w:t>
      </w:r>
      <w:r w:rsidRPr="00521747">
        <w:rPr>
          <w:color w:val="800080"/>
          <w:lang w:val="fr-FR" w:eastAsia="zh-CN"/>
        </w:rPr>
        <w:t>;</w:t>
      </w:r>
      <w:proofErr w:type="gramEnd"/>
    </w:p>
    <w:p w14:paraId="7C3596D9"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proofErr w:type="gramStart"/>
      <w:r w:rsidRPr="00521747">
        <w:rPr>
          <w:color w:val="808030"/>
          <w:lang w:val="fr-FR" w:eastAsia="zh-CN"/>
        </w:rPr>
        <w:t>)</w:t>
      </w:r>
      <w:r w:rsidRPr="00521747">
        <w:rPr>
          <w:color w:val="800080"/>
          <w:lang w:val="fr-FR" w:eastAsia="zh-CN"/>
        </w:rPr>
        <w:t>;</w:t>
      </w:r>
      <w:proofErr w:type="gramEnd"/>
    </w:p>
    <w:p w14:paraId="2EE90489" w14:textId="77777777" w:rsidR="00521747" w:rsidRPr="00521747" w:rsidRDefault="00521747" w:rsidP="00521747">
      <w:pPr>
        <w:pStyle w:val="Code"/>
        <w:rPr>
          <w:color w:val="000000"/>
          <w:lang w:val="en-CA" w:eastAsia="zh-CN"/>
        </w:rPr>
      </w:pPr>
      <w:r w:rsidRPr="00521747">
        <w:rPr>
          <w:color w:val="000000"/>
          <w:lang w:val="fr-FR" w:eastAsia="zh-CN"/>
        </w:rPr>
        <w:t xml:space="preserve">          </w:t>
      </w:r>
      <w:proofErr w:type="gramStart"/>
      <w:r w:rsidRPr="00521747">
        <w:rPr>
          <w:b/>
          <w:bCs/>
          <w:color w:val="800000"/>
          <w:lang w:val="en-CA" w:eastAsia="zh-CN"/>
        </w:rPr>
        <w:t>break</w:t>
      </w:r>
      <w:r w:rsidRPr="00521747">
        <w:rPr>
          <w:color w:val="800080"/>
          <w:lang w:val="en-CA" w:eastAsia="zh-CN"/>
        </w:rPr>
        <w:t>;</w:t>
      </w:r>
      <w:proofErr w:type="gramEnd"/>
    </w:p>
    <w:p w14:paraId="3C5FBF6E" w14:textId="77777777" w:rsidR="00521747" w:rsidRPr="00521747" w:rsidRDefault="00521747" w:rsidP="00521747">
      <w:pPr>
        <w:pStyle w:val="Code"/>
        <w:rPr>
          <w:color w:val="000000"/>
          <w:lang w:val="en-CA" w:eastAsia="zh-CN"/>
        </w:rPr>
      </w:pPr>
    </w:p>
    <w:p w14:paraId="403FB9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521747">
      <w:pPr>
        <w:pStyle w:val="Code"/>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proofErr w:type="gramStart"/>
      <w:r w:rsidRPr="00521747">
        <w:rPr>
          <w:color w:val="808030"/>
          <w:lang w:val="en-CA" w:eastAsia="zh-CN"/>
        </w:rPr>
        <w:t>)</w:t>
      </w:r>
      <w:r w:rsidRPr="00521747">
        <w:rPr>
          <w:color w:val="800080"/>
          <w:lang w:val="en-CA" w:eastAsia="zh-CN"/>
        </w:rPr>
        <w:t>;</w:t>
      </w:r>
      <w:proofErr w:type="gramEnd"/>
    </w:p>
    <w:p w14:paraId="72458B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proofErr w:type="gramStart"/>
      <w:r w:rsidRPr="00521747">
        <w:rPr>
          <w:color w:val="808030"/>
          <w:lang w:val="en-CA" w:eastAsia="zh-CN"/>
        </w:rPr>
        <w:t>)</w:t>
      </w:r>
      <w:r w:rsidRPr="00521747">
        <w:rPr>
          <w:color w:val="800080"/>
          <w:lang w:val="en-CA" w:eastAsia="zh-CN"/>
        </w:rPr>
        <w:t>;</w:t>
      </w:r>
      <w:proofErr w:type="gramEnd"/>
    </w:p>
    <w:p w14:paraId="710A71D5" w14:textId="77777777" w:rsidR="00521747" w:rsidRPr="00521747" w:rsidRDefault="00521747" w:rsidP="00521747">
      <w:pPr>
        <w:pStyle w:val="Code"/>
        <w:rPr>
          <w:color w:val="000000"/>
          <w:lang w:val="en-CA" w:eastAsia="zh-CN"/>
        </w:rPr>
      </w:pPr>
      <w:r w:rsidRPr="00521747">
        <w:rPr>
          <w:color w:val="000000"/>
          <w:lang w:val="en-CA" w:eastAsia="zh-CN"/>
        </w:rPr>
        <w:t xml:space="preserve">          </w:t>
      </w:r>
      <w:proofErr w:type="gramStart"/>
      <w:r w:rsidRPr="00521747">
        <w:rPr>
          <w:b/>
          <w:bCs/>
          <w:color w:val="800000"/>
          <w:lang w:val="en-CA" w:eastAsia="zh-CN"/>
        </w:rPr>
        <w:t>break</w:t>
      </w:r>
      <w:r w:rsidRPr="00521747">
        <w:rPr>
          <w:color w:val="800080"/>
          <w:lang w:val="en-CA" w:eastAsia="zh-CN"/>
        </w:rPr>
        <w:t>;</w:t>
      </w:r>
      <w:proofErr w:type="gramEnd"/>
    </w:p>
    <w:p w14:paraId="38BDEA32" w14:textId="77777777" w:rsidR="00521747" w:rsidRPr="00521747" w:rsidRDefault="00521747" w:rsidP="00521747">
      <w:pPr>
        <w:pStyle w:val="Code"/>
        <w:rPr>
          <w:color w:val="000000"/>
          <w:lang w:val="en-CA" w:eastAsia="zh-CN"/>
        </w:rPr>
      </w:pPr>
    </w:p>
    <w:p w14:paraId="68CE56B4"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 xml:space="preserve">"Choix </w:t>
      </w:r>
      <w:proofErr w:type="gramStart"/>
      <w:r w:rsidRPr="00521747">
        <w:rPr>
          <w:color w:val="0000E6"/>
          <w:lang w:val="en-CA" w:eastAsia="zh-CN"/>
        </w:rPr>
        <w:t>incorrect :</w:t>
      </w:r>
      <w:proofErr w:type="gramEnd"/>
      <w:r w:rsidRPr="00521747">
        <w:rPr>
          <w:color w:val="0000E6"/>
          <w:lang w:val="en-CA" w:eastAsia="zh-CN"/>
        </w:rPr>
        <w:t>"</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521747">
      <w:pPr>
        <w:pStyle w:val="Code"/>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Corpsdetexte"/>
      </w:pPr>
    </w:p>
    <w:p w14:paraId="03D2976C" w14:textId="784AA463" w:rsidR="007E66E1" w:rsidRDefault="007E66E1" w:rsidP="007E66E1">
      <w:pPr>
        <w:pStyle w:val="Corpsdetexte"/>
      </w:pPr>
      <w:r>
        <w:t xml:space="preserve">La méthode </w:t>
      </w:r>
      <w:proofErr w:type="gramStart"/>
      <w:r>
        <w:rPr>
          <w:i/>
        </w:rPr>
        <w:t>seek</w:t>
      </w:r>
      <w:r>
        <w:t>(</w:t>
      </w:r>
      <w:proofErr w:type="gramEnd"/>
      <w:r>
        <w:t xml:space="preserve">) de </w:t>
      </w:r>
      <w:hyperlink r:id="rId601" w:tooltip="class in java.io" w:history="1">
        <w:r w:rsidR="00E75D66">
          <w:rPr>
            <w:rStyle w:val="Hyperlien"/>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w:t>
      </w:r>
      <w:proofErr w:type="gramStart"/>
      <w:r>
        <w:rPr>
          <w:highlight w:val="yellow"/>
        </w:rPr>
        <w:t>()+</w:t>
      </w:r>
      <w:proofErr w:type="gramEnd"/>
      <w:r>
        <w:rPr>
          <w:highlight w:val="yellow"/>
        </w:rPr>
        <w:t>4)</w:t>
      </w:r>
      <w:r>
        <w:t>;</w:t>
      </w:r>
    </w:p>
    <w:p w14:paraId="5EB2BB8F" w14:textId="77777777" w:rsidR="007E66E1" w:rsidRDefault="007E66E1" w:rsidP="007E66E1">
      <w:pPr>
        <w:pStyle w:val="Corpsdetexte"/>
      </w:pPr>
      <w:proofErr w:type="gramStart"/>
      <w:r>
        <w:t>établit</w:t>
      </w:r>
      <w:proofErr w:type="gramEnd"/>
      <w:r>
        <w:t xml:space="preserve">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proofErr w:type="gramStart"/>
      <w:r>
        <w:rPr>
          <w:highlight w:val="yellow"/>
        </w:rPr>
        <w:t>)</w:t>
      </w:r>
      <w:r>
        <w:t>;</w:t>
      </w:r>
      <w:proofErr w:type="gramEnd"/>
    </w:p>
    <w:p w14:paraId="61D7462E" w14:textId="77777777" w:rsidR="007E66E1" w:rsidRDefault="007E66E1" w:rsidP="007E66E1">
      <w:pPr>
        <w:pStyle w:val="Corpsdetexte"/>
      </w:pPr>
      <w:proofErr w:type="gramStart"/>
      <w:r>
        <w:t>lit</w:t>
      </w:r>
      <w:proofErr w:type="gramEnd"/>
      <w:r>
        <w:t xml:space="preserve"> l’enregistrement à cette position.</w:t>
      </w:r>
    </w:p>
    <w:p w14:paraId="1AAC44E7" w14:textId="77777777" w:rsidR="007E66E1" w:rsidRDefault="007E66E1" w:rsidP="007E66E1">
      <w:pPr>
        <w:pStyle w:val="Corpsdetexte"/>
      </w:pPr>
      <w:r>
        <w:t>L’instruction</w:t>
      </w:r>
    </w:p>
    <w:p w14:paraId="5DDC24DD" w14:textId="77777777" w:rsidR="007E66E1" w:rsidRDefault="007E66E1" w:rsidP="007E66E1">
      <w:pPr>
        <w:pStyle w:val="CodeJava"/>
      </w:pPr>
      <w:r>
        <w:rPr>
          <w:highlight w:val="yellow"/>
        </w:rPr>
        <w:t>unPlant.ecrireEnregistrementTailleMax(fichierDirectPlants</w:t>
      </w:r>
      <w:proofErr w:type="gramStart"/>
      <w:r>
        <w:rPr>
          <w:highlight w:val="yellow"/>
        </w:rPr>
        <w:t>);</w:t>
      </w:r>
      <w:proofErr w:type="gramEnd"/>
    </w:p>
    <w:p w14:paraId="617F0F0B" w14:textId="77777777" w:rsidR="007E66E1" w:rsidRDefault="007E66E1" w:rsidP="007E66E1">
      <w:pPr>
        <w:pStyle w:val="Corpsdetexte"/>
      </w:pPr>
      <w:proofErr w:type="gramStart"/>
      <w:r>
        <w:t>écrit</w:t>
      </w:r>
      <w:proofErr w:type="gramEnd"/>
      <w:r>
        <w:t xml:space="preserve"> un enregistrement à cette position. Ceci remplace effectivement le contenu précédent par le contenu de l’objet </w:t>
      </w:r>
      <w:r>
        <w:rPr>
          <w:i/>
        </w:rPr>
        <w:t>Plant</w:t>
      </w:r>
      <w:r>
        <w:t>.</w:t>
      </w:r>
    </w:p>
    <w:p w14:paraId="62711440" w14:textId="77777777" w:rsidR="007E66E1" w:rsidRDefault="007E66E1" w:rsidP="007E66E1">
      <w:pPr>
        <w:pStyle w:val="Corpsdetexte"/>
      </w:pPr>
      <w:r>
        <w:t xml:space="preserve">L’espace est alloué automatiquement lors de l’écriture si nécessaire. </w:t>
      </w:r>
      <w:proofErr w:type="gramStart"/>
      <w:r>
        <w:t>Par contre</w:t>
      </w:r>
      <w:proofErr w:type="gramEnd"/>
      <w:r>
        <w:t>, une tentative de lecture au-delà du dernier enregistrement écrit provoque une exception.</w:t>
      </w:r>
    </w:p>
    <w:p w14:paraId="2722D3BD" w14:textId="77777777" w:rsidR="007E66E1" w:rsidRDefault="007E66E1" w:rsidP="007E66E1">
      <w:pPr>
        <w:pStyle w:val="Corpsdetexte"/>
      </w:pPr>
      <w:r>
        <w:rPr>
          <w:b/>
        </w:rPr>
        <w:t>Exemple</w:t>
      </w:r>
      <w:r>
        <w:t>. Le scénario suivant illustre le principe de l’exécution du programme :</w:t>
      </w:r>
    </w:p>
    <w:p w14:paraId="7E21B021" w14:textId="77777777" w:rsidR="007E66E1" w:rsidRDefault="007E66E1" w:rsidP="007E66E1">
      <w:pPr>
        <w:pStyle w:val="Corpsdetexte"/>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602">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7E66E1">
      <w:pPr>
        <w:pStyle w:val="Corpsdetexte"/>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603">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7E66E1">
      <w:pPr>
        <w:pStyle w:val="Corpsdetexte"/>
      </w:pPr>
      <w:r>
        <w:rPr>
          <w:noProof/>
          <w:lang w:val="en-US" w:eastAsia="en-US"/>
        </w:rPr>
        <w:lastRenderedPageBreak/>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604">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7E66E1">
      <w:pPr>
        <w:pStyle w:val="Corpsdetexte"/>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605">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Corpsdetexte"/>
        <w:rPr>
          <w:noProof/>
        </w:rPr>
      </w:pPr>
    </w:p>
    <w:p w14:paraId="3352711D" w14:textId="77777777" w:rsidR="007E66E1" w:rsidRDefault="007E66E1" w:rsidP="007E66E1">
      <w:pPr>
        <w:pStyle w:val="Corpsdetexte"/>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606">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7E66E1">
      <w:pPr>
        <w:pStyle w:val="Corpsdetexte"/>
      </w:pPr>
      <w:r>
        <w:rPr>
          <w:noProof/>
          <w:lang w:val="en-US" w:eastAsia="en-US"/>
        </w:rPr>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602">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7E66E1">
      <w:pPr>
        <w:pStyle w:val="Corpsdetexte"/>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607">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7E66E1">
      <w:pPr>
        <w:pStyle w:val="Corpsdetexte"/>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608">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7E66E1">
      <w:pPr>
        <w:pStyle w:val="Corpsdetexte"/>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609">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7E66E1">
      <w:pPr>
        <w:pStyle w:val="Corpsdetexte"/>
        <w:rPr>
          <w:noProof/>
        </w:rPr>
      </w:pPr>
      <w:r>
        <w:rPr>
          <w:noProof/>
          <w:lang w:val="en-US" w:eastAsia="en-US"/>
        </w:rPr>
        <w:lastRenderedPageBreak/>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10">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7E66E1">
      <w:pPr>
        <w:pStyle w:val="Corpsdetexte"/>
        <w:rPr>
          <w:noProof/>
        </w:rPr>
      </w:pPr>
      <w:r>
        <w:rPr>
          <w:noProof/>
          <w:lang w:val="en-US" w:eastAsia="en-US"/>
        </w:rPr>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11">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7E66E1">
      <w:pPr>
        <w:pStyle w:val="Corpsdetexte"/>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12">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7E66E1">
      <w:pPr>
        <w:pStyle w:val="Corpsdetexte"/>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606">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7E66E1">
      <w:pPr>
        <w:pStyle w:val="Corpsdetexte"/>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13">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7E66E1">
      <w:pPr>
        <w:pStyle w:val="Corpsdetexte"/>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14">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7E66E1">
      <w:pPr>
        <w:pStyle w:val="Corpsdetexte"/>
        <w:rPr>
          <w:noProof/>
        </w:rPr>
      </w:pPr>
      <w:r>
        <w:rPr>
          <w:noProof/>
          <w:lang w:val="en-US" w:eastAsia="en-US"/>
        </w:rPr>
        <w:lastRenderedPageBreak/>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15">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7E66E1">
      <w:pPr>
        <w:pStyle w:val="Corpsdetexte"/>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16">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Corpsdetexte"/>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3D273BC2" w:rsidR="00254882" w:rsidRDefault="00000000" w:rsidP="007E66E1">
      <w:pPr>
        <w:pStyle w:val="Corpsdetexte"/>
      </w:pPr>
      <w:hyperlink r:id="rId617" w:history="1">
        <w:r w:rsidR="004E1242">
          <w:rPr>
            <w:rStyle w:val="Hyperlien"/>
            <w:rFonts w:ascii="Segoe UI" w:hAnsi="Segoe UI" w:cs="Segoe UI"/>
            <w:b/>
            <w:bCs/>
            <w:color w:val="0366D6"/>
          </w:rPr>
          <w:t>JavaPasAPas</w:t>
        </w:r>
      </w:hyperlink>
      <w:r w:rsidR="004E1242">
        <w:rPr>
          <w:rStyle w:val="separator"/>
          <w:rFonts w:ascii="Segoe UI" w:hAnsi="Segoe UI" w:cs="Segoe UI"/>
          <w:color w:val="586069"/>
        </w:rPr>
        <w:t>/</w:t>
      </w:r>
      <w:r w:rsidR="00C50856">
        <w:rPr>
          <w:rStyle w:val="lev"/>
          <w:rFonts w:ascii="Segoe UI" w:hAnsi="Segoe UI" w:cs="Segoe UI"/>
          <w:color w:val="24292E"/>
        </w:rPr>
        <w:t>chapitre_9/C</w:t>
      </w:r>
      <w:r w:rsidR="004E1242">
        <w:rPr>
          <w:rStyle w:val="lev"/>
          <w:rFonts w:ascii="Segoe UI" w:hAnsi="Segoe UI" w:cs="Segoe UI"/>
          <w:color w:val="24292E"/>
        </w:rPr>
        <w:t>reerFichierD</w:t>
      </w:r>
      <w:r w:rsidR="00C50856">
        <w:rPr>
          <w:rStyle w:val="lev"/>
          <w:rFonts w:ascii="Segoe UI" w:hAnsi="Segoe UI" w:cs="Segoe UI"/>
          <w:color w:val="24292E"/>
        </w:rPr>
        <w:t>i</w:t>
      </w:r>
      <w:r w:rsidR="004E1242">
        <w:rPr>
          <w:rStyle w:val="lev"/>
          <w:rFonts w:ascii="Segoe UI" w:hAnsi="Segoe UI" w:cs="Segoe UI"/>
          <w:color w:val="24292E"/>
        </w:rPr>
        <w:t>rect.java</w:t>
      </w:r>
    </w:p>
    <w:p w14:paraId="0B58D2E0" w14:textId="77777777" w:rsidR="00C50856" w:rsidRPr="00C50856" w:rsidRDefault="00C50856" w:rsidP="00C50856">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proofErr w:type="gramStart"/>
      <w:r w:rsidRPr="00C50856">
        <w:rPr>
          <w:b/>
          <w:bCs/>
          <w:color w:val="800000"/>
          <w:lang w:eastAsia="zh-CN"/>
        </w:rPr>
        <w:t>import</w:t>
      </w:r>
      <w:proofErr w:type="gramEnd"/>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proofErr w:type="gramStart"/>
      <w:r w:rsidRPr="00C50856">
        <w:rPr>
          <w:b/>
          <w:bCs/>
          <w:color w:val="800000"/>
          <w:lang w:eastAsia="zh-CN"/>
        </w:rPr>
        <w:t>import</w:t>
      </w:r>
      <w:proofErr w:type="gramEnd"/>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50856">
      <w:pPr>
        <w:pStyle w:val="Code"/>
        <w:rPr>
          <w:color w:val="000000"/>
          <w:lang w:eastAsia="zh-CN"/>
        </w:rPr>
      </w:pPr>
    </w:p>
    <w:p w14:paraId="1976C8F3" w14:textId="77777777" w:rsidR="00C50856" w:rsidRPr="00C50856" w:rsidRDefault="00C50856" w:rsidP="00C50856">
      <w:pPr>
        <w:pStyle w:val="Code"/>
        <w:rPr>
          <w:color w:val="000000"/>
          <w:lang w:eastAsia="zh-CN"/>
        </w:rPr>
      </w:pPr>
      <w:proofErr w:type="gramStart"/>
      <w:r w:rsidRPr="00C50856">
        <w:rPr>
          <w:b/>
          <w:bCs/>
          <w:color w:val="800000"/>
          <w:lang w:eastAsia="zh-CN"/>
        </w:rPr>
        <w:t>public</w:t>
      </w:r>
      <w:proofErr w:type="gramEnd"/>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50856">
      <w:pPr>
        <w:pStyle w:val="Code"/>
        <w:rPr>
          <w:color w:val="000000"/>
          <w:lang w:eastAsia="zh-CN"/>
        </w:rPr>
      </w:pPr>
    </w:p>
    <w:p w14:paraId="2DC4741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w:t>
      </w:r>
      <w:proofErr w:type="gramStart"/>
      <w:r w:rsidRPr="009A50DE">
        <w:rPr>
          <w:color w:val="000000"/>
          <w:lang w:val="en-CA" w:eastAsia="zh-CN"/>
        </w:rPr>
        <w:t>lirePlantsFichierTexte</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50856">
      <w:pPr>
        <w:pStyle w:val="Code"/>
        <w:keepNext w:val="0"/>
        <w:keepLines w:val="0"/>
        <w:rPr>
          <w:color w:val="000000"/>
          <w:lang w:val="en-CA" w:eastAsia="zh-CN"/>
        </w:rPr>
      </w:pPr>
    </w:p>
    <w:p w14:paraId="0BD53922"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proofErr w:type="gramStart"/>
      <w:r w:rsidRPr="009A50DE">
        <w:rPr>
          <w:color w:val="808030"/>
          <w:lang w:val="en-CA" w:eastAsia="zh-CN"/>
        </w:rPr>
        <w:t>)</w:t>
      </w:r>
      <w:r w:rsidRPr="009A50DE">
        <w:rPr>
          <w:color w:val="800080"/>
          <w:lang w:val="en-CA" w:eastAsia="zh-CN"/>
        </w:rPr>
        <w:t>;</w:t>
      </w:r>
      <w:proofErr w:type="gramEnd"/>
    </w:p>
    <w:p w14:paraId="0DFD864D"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proofErr w:type="gramStart"/>
      <w:r w:rsidRPr="00C50856">
        <w:rPr>
          <w:color w:val="808030"/>
          <w:lang w:val="en-CA" w:eastAsia="zh-CN"/>
        </w:rPr>
        <w:t>)</w:t>
      </w:r>
      <w:r w:rsidRPr="00C50856">
        <w:rPr>
          <w:color w:val="800080"/>
          <w:lang w:val="en-CA" w:eastAsia="zh-CN"/>
        </w:rPr>
        <w:t>;</w:t>
      </w:r>
      <w:proofErr w:type="gramEnd"/>
    </w:p>
    <w:p w14:paraId="5215ED3F" w14:textId="77777777" w:rsidR="00C50856" w:rsidRPr="00C50856" w:rsidRDefault="00C50856" w:rsidP="00C50856">
      <w:pPr>
        <w:pStyle w:val="Code"/>
        <w:keepNext w:val="0"/>
        <w:keepLines w:val="0"/>
        <w:rPr>
          <w:color w:val="000000"/>
          <w:lang w:val="en-CA" w:eastAsia="zh-CN"/>
        </w:rPr>
      </w:pPr>
    </w:p>
    <w:p w14:paraId="2E3B6959"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proofErr w:type="gramStart"/>
      <w:r w:rsidRPr="00C50856">
        <w:rPr>
          <w:color w:val="808030"/>
          <w:lang w:val="en-CA" w:eastAsia="zh-CN"/>
        </w:rPr>
        <w:t>)</w:t>
      </w:r>
      <w:r w:rsidRPr="00C50856">
        <w:rPr>
          <w:color w:val="800080"/>
          <w:lang w:val="en-CA" w:eastAsia="zh-CN"/>
        </w:rPr>
        <w:t>;</w:t>
      </w:r>
      <w:proofErr w:type="gramEnd"/>
    </w:p>
    <w:p w14:paraId="04E8FD72"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proofErr w:type="gramStart"/>
      <w:r w:rsidRPr="00C50856">
        <w:rPr>
          <w:color w:val="808030"/>
          <w:lang w:val="en-CA" w:eastAsia="zh-CN"/>
        </w:rPr>
        <w:t>)</w:t>
      </w:r>
      <w:r w:rsidRPr="00C50856">
        <w:rPr>
          <w:color w:val="800080"/>
          <w:lang w:val="en-CA" w:eastAsia="zh-CN"/>
        </w:rPr>
        <w:t>;</w:t>
      </w:r>
      <w:proofErr w:type="gramEnd"/>
    </w:p>
    <w:p w14:paraId="794FA839"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proofErr w:type="gramStart"/>
      <w:r w:rsidRPr="00C50856">
        <w:rPr>
          <w:color w:val="808030"/>
          <w:lang w:val="en-CA" w:eastAsia="zh-CN"/>
        </w:rPr>
        <w:t>)</w:t>
      </w:r>
      <w:r w:rsidRPr="00C50856">
        <w:rPr>
          <w:color w:val="800080"/>
          <w:lang w:val="en-CA" w:eastAsia="zh-CN"/>
        </w:rPr>
        <w:t>;</w:t>
      </w:r>
      <w:proofErr w:type="gramEnd"/>
    </w:p>
    <w:p w14:paraId="7FF57A2E"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proofErr w:type="gramStart"/>
      <w:r w:rsidRPr="00C50856">
        <w:rPr>
          <w:color w:val="808030"/>
          <w:lang w:val="en-CA" w:eastAsia="zh-CN"/>
        </w:rPr>
        <w:t>)</w:t>
      </w:r>
      <w:r w:rsidRPr="00C50856">
        <w:rPr>
          <w:color w:val="800080"/>
          <w:lang w:val="en-CA" w:eastAsia="zh-CN"/>
        </w:rPr>
        <w:t>;</w:t>
      </w:r>
      <w:proofErr w:type="gramEnd"/>
    </w:p>
    <w:p w14:paraId="075D3113"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proofErr w:type="gramStart"/>
      <w:r w:rsidRPr="00C50856">
        <w:rPr>
          <w:color w:val="808030"/>
          <w:lang w:val="en-CA" w:eastAsia="zh-CN"/>
        </w:rPr>
        <w:t>)</w:t>
      </w:r>
      <w:r w:rsidRPr="00C50856">
        <w:rPr>
          <w:color w:val="800080"/>
          <w:lang w:val="en-CA" w:eastAsia="zh-CN"/>
        </w:rPr>
        <w:t>;</w:t>
      </w:r>
      <w:proofErr w:type="gramEnd"/>
    </w:p>
    <w:p w14:paraId="1D304AD8" w14:textId="77777777" w:rsidR="00C50856" w:rsidRPr="00C50856" w:rsidRDefault="00C50856" w:rsidP="00C50856">
      <w:pPr>
        <w:pStyle w:val="Code"/>
        <w:rPr>
          <w:color w:val="000000"/>
          <w:lang w:val="en-CA" w:eastAsia="zh-CN"/>
        </w:rPr>
      </w:pPr>
    </w:p>
    <w:p w14:paraId="60B408FF" w14:textId="77777777" w:rsidR="00C50856" w:rsidRPr="009A50DE" w:rsidRDefault="00C50856" w:rsidP="00C50856">
      <w:pPr>
        <w:pStyle w:val="Code"/>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proofErr w:type="gramStart"/>
      <w:r w:rsidRPr="009A50DE">
        <w:rPr>
          <w:b/>
          <w:bCs/>
          <w:color w:val="BB7977"/>
          <w:lang w:val="en-CA" w:eastAsia="zh-CN"/>
        </w:rPr>
        <w:t>Vector</w:t>
      </w:r>
      <w:r w:rsidRPr="009A50DE">
        <w:rPr>
          <w:color w:val="808030"/>
          <w:lang w:val="en-CA" w:eastAsia="zh-CN"/>
        </w:rPr>
        <w:t>(</w:t>
      </w:r>
      <w:proofErr w:type="gramEnd"/>
      <w:r w:rsidRPr="009A50DE">
        <w:rPr>
          <w:color w:val="808030"/>
          <w:lang w:val="en-CA" w:eastAsia="zh-CN"/>
        </w:rPr>
        <w:t>)</w:t>
      </w:r>
      <w:r w:rsidRPr="009A50DE">
        <w:rPr>
          <w:color w:val="800080"/>
          <w:lang w:val="en-CA" w:eastAsia="zh-CN"/>
        </w:rPr>
        <w:t>;</w:t>
      </w:r>
    </w:p>
    <w:p w14:paraId="75CA183E"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proofErr w:type="gramStart"/>
      <w:r w:rsidRPr="009A50DE">
        <w:rPr>
          <w:color w:val="008C00"/>
          <w:lang w:val="en-CA" w:eastAsia="zh-CN"/>
        </w:rPr>
        <w:t>0</w:t>
      </w:r>
      <w:r w:rsidRPr="009A50DE">
        <w:rPr>
          <w:color w:val="800080"/>
          <w:lang w:val="en-CA" w:eastAsia="zh-CN"/>
        </w:rPr>
        <w:t>;</w:t>
      </w:r>
      <w:proofErr w:type="gramEnd"/>
    </w:p>
    <w:p w14:paraId="6510FB2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proofErr w:type="gramStart"/>
      <w:r w:rsidRPr="009A50DE">
        <w:rPr>
          <w:color w:val="0000E6"/>
          <w:lang w:val="en-CA" w:eastAsia="zh-CN"/>
        </w:rPr>
        <w:t>"</w:t>
      </w:r>
      <w:r w:rsidRPr="009A50DE">
        <w:rPr>
          <w:color w:val="800080"/>
          <w:lang w:val="en-CA" w:eastAsia="zh-CN"/>
        </w:rPr>
        <w:t>;</w:t>
      </w:r>
      <w:proofErr w:type="gramEnd"/>
    </w:p>
    <w:p w14:paraId="5780187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proofErr w:type="gramStart"/>
      <w:r w:rsidRPr="009A50DE">
        <w:rPr>
          <w:color w:val="008000"/>
          <w:lang w:val="en-CA" w:eastAsia="zh-CN"/>
        </w:rPr>
        <w:t>0.0</w:t>
      </w:r>
      <w:r w:rsidRPr="009A50DE">
        <w:rPr>
          <w:color w:val="800080"/>
          <w:lang w:val="en-CA" w:eastAsia="zh-CN"/>
        </w:rPr>
        <w:t>;</w:t>
      </w:r>
      <w:proofErr w:type="gramEnd"/>
    </w:p>
    <w:p w14:paraId="6836FBB2" w14:textId="77777777" w:rsidR="00C50856" w:rsidRPr="009A50DE" w:rsidRDefault="00C50856" w:rsidP="00C50856">
      <w:pPr>
        <w:pStyle w:val="Code"/>
        <w:keepNext w:val="0"/>
        <w:keepLines w:val="0"/>
        <w:rPr>
          <w:color w:val="000000"/>
          <w:lang w:val="en-CA" w:eastAsia="zh-CN"/>
        </w:rPr>
      </w:pPr>
    </w:p>
    <w:p w14:paraId="2062C88A" w14:textId="77777777" w:rsidR="00C50856" w:rsidRPr="00C50856" w:rsidRDefault="00C50856" w:rsidP="00C50856">
      <w:pPr>
        <w:pStyle w:val="Code"/>
        <w:rPr>
          <w:color w:val="000000"/>
          <w:lang w:eastAsia="zh-CN"/>
        </w:rPr>
      </w:pPr>
      <w:r w:rsidRPr="009A50DE">
        <w:rPr>
          <w:color w:val="000000"/>
          <w:lang w:val="en-CA" w:eastAsia="zh-CN"/>
        </w:rPr>
        <w:lastRenderedPageBreak/>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proofErr w:type="gramStart"/>
      <w:r w:rsidRPr="009A50DE">
        <w:rPr>
          <w:color w:val="808030"/>
          <w:lang w:val="en-CA" w:eastAsia="zh-CN"/>
        </w:rPr>
        <w:t>)</w:t>
      </w:r>
      <w:r w:rsidRPr="009A50DE">
        <w:rPr>
          <w:color w:val="000000"/>
          <w:lang w:val="en-CA" w:eastAsia="zh-CN"/>
        </w:rPr>
        <w:t xml:space="preserve"> </w:t>
      </w:r>
      <w:r w:rsidRPr="009A50DE">
        <w:rPr>
          <w:color w:val="808030"/>
          <w:lang w:val="en-CA" w:eastAsia="zh-CN"/>
        </w:rPr>
        <w:t>!</w:t>
      </w:r>
      <w:proofErr w:type="gramEnd"/>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noPlant</w:t>
      </w:r>
    </w:p>
    <w:p w14:paraId="7D715C62"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b/>
          <w:bCs/>
          <w:color w:val="800000"/>
          <w:lang w:eastAsia="zh-CN"/>
        </w:rPr>
        <w:t>if</w:t>
      </w:r>
      <w:proofErr w:type="gramEnd"/>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color w:val="000000"/>
          <w:lang w:eastAsia="zh-CN"/>
        </w:rPr>
        <w:t>noPlant</w:t>
      </w:r>
      <w:proofErr w:type="gramEnd"/>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6F9FBB3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b/>
          <w:bCs/>
          <w:color w:val="800000"/>
          <w:lang w:eastAsia="zh-CN"/>
        </w:rPr>
        <w:t>if</w:t>
      </w:r>
      <w:proofErr w:type="gramEnd"/>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color w:val="000000"/>
          <w:lang w:eastAsia="zh-CN"/>
        </w:rPr>
        <w:t>description</w:t>
      </w:r>
      <w:proofErr w:type="gramEnd"/>
      <w:r w:rsidRPr="00C50856">
        <w:rPr>
          <w:color w:val="000000"/>
          <w:lang w:eastAsia="zh-CN"/>
        </w:rPr>
        <w:t xml:space="preserv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b/>
          <w:bCs/>
          <w:color w:val="800000"/>
          <w:lang w:eastAsia="zh-CN"/>
        </w:rPr>
        <w:t>if</w:t>
      </w:r>
      <w:proofErr w:type="gramEnd"/>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50856">
      <w:pPr>
        <w:pStyle w:val="Code"/>
        <w:rPr>
          <w:color w:val="000000"/>
          <w:lang w:eastAsia="zh-CN"/>
        </w:rPr>
      </w:pPr>
      <w:r w:rsidRPr="00C50856">
        <w:rPr>
          <w:color w:val="000000"/>
          <w:lang w:eastAsia="zh-CN"/>
        </w:rPr>
        <w:t xml:space="preserve">        </w:t>
      </w:r>
      <w:proofErr w:type="gramStart"/>
      <w:r w:rsidRPr="00C50856">
        <w:rPr>
          <w:color w:val="000000"/>
          <w:lang w:eastAsia="zh-CN"/>
        </w:rPr>
        <w:t>prixUnitaire</w:t>
      </w:r>
      <w:proofErr w:type="gramEnd"/>
      <w:r w:rsidRPr="00C50856">
        <w:rPr>
          <w:color w:val="000000"/>
          <w:lang w:eastAsia="zh-CN"/>
        </w:rPr>
        <w:t xml:space="preserv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proofErr w:type="gramStart"/>
      <w:r w:rsidRPr="00C50856">
        <w:rPr>
          <w:color w:val="808030"/>
          <w:lang w:val="fr-FR" w:eastAsia="zh-CN"/>
        </w:rPr>
        <w:t>)</w:t>
      </w:r>
      <w:r w:rsidRPr="00C50856">
        <w:rPr>
          <w:color w:val="800080"/>
          <w:lang w:val="fr-FR" w:eastAsia="zh-CN"/>
        </w:rPr>
        <w:t>;</w:t>
      </w:r>
      <w:proofErr w:type="gramEnd"/>
    </w:p>
    <w:p w14:paraId="35979F94"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50856">
      <w:pPr>
        <w:pStyle w:val="Code"/>
        <w:rPr>
          <w:color w:val="000000"/>
          <w:lang w:val="fr-FR" w:eastAsia="zh-CN"/>
        </w:rPr>
      </w:pPr>
    </w:p>
    <w:p w14:paraId="4B291E17"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50856">
      <w:pPr>
        <w:pStyle w:val="Code"/>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proofErr w:type="gramStart"/>
      <w:r w:rsidRPr="00C50856">
        <w:rPr>
          <w:color w:val="000000"/>
          <w:lang w:val="fr-FR" w:eastAsia="zh-CN"/>
        </w:rPr>
        <w:t>Plant</w:t>
      </w:r>
      <w:r w:rsidRPr="00C50856">
        <w:rPr>
          <w:color w:val="808030"/>
          <w:lang w:val="fr-FR" w:eastAsia="zh-CN"/>
        </w:rPr>
        <w:t>(</w:t>
      </w:r>
      <w:proofErr w:type="gramEnd"/>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proofErr w:type="gramStart"/>
      <w:r w:rsidRPr="00C50856">
        <w:rPr>
          <w:color w:val="808030"/>
          <w:lang w:val="fr-FR" w:eastAsia="zh-CN"/>
        </w:rPr>
        <w:t>)</w:t>
      </w:r>
      <w:r w:rsidRPr="00C50856">
        <w:rPr>
          <w:color w:val="800080"/>
          <w:lang w:val="fr-FR" w:eastAsia="zh-CN"/>
        </w:rPr>
        <w:t>;</w:t>
      </w:r>
      <w:proofErr w:type="gramEnd"/>
    </w:p>
    <w:p w14:paraId="0F461EFA" w14:textId="77777777" w:rsidR="00C50856" w:rsidRPr="00C50856" w:rsidRDefault="00C50856" w:rsidP="00C50856">
      <w:pPr>
        <w:pStyle w:val="Code"/>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proofErr w:type="gramStart"/>
      <w:r w:rsidRPr="00C50856">
        <w:rPr>
          <w:color w:val="808030"/>
          <w:lang w:val="fr-FR" w:eastAsia="zh-CN"/>
        </w:rPr>
        <w:t>)</w:t>
      </w:r>
      <w:r w:rsidRPr="00C50856">
        <w:rPr>
          <w:color w:val="800080"/>
          <w:lang w:val="fr-FR" w:eastAsia="zh-CN"/>
        </w:rPr>
        <w:t>;</w:t>
      </w:r>
      <w:proofErr w:type="gramEnd"/>
    </w:p>
    <w:p w14:paraId="101F214F"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proofErr w:type="gramStart"/>
      <w:r w:rsidRPr="00C50856">
        <w:rPr>
          <w:color w:val="808030"/>
          <w:lang w:val="fr-FR" w:eastAsia="zh-CN"/>
        </w:rPr>
        <w:t>)</w:t>
      </w:r>
      <w:r w:rsidRPr="00C50856">
        <w:rPr>
          <w:color w:val="800080"/>
          <w:lang w:val="fr-FR" w:eastAsia="zh-CN"/>
        </w:rPr>
        <w:t>;</w:t>
      </w:r>
      <w:proofErr w:type="gramEnd"/>
    </w:p>
    <w:p w14:paraId="5A6459BA"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b/>
          <w:bCs/>
          <w:color w:val="800000"/>
          <w:lang w:val="fr-FR" w:eastAsia="zh-CN"/>
        </w:rPr>
        <w:t>return</w:t>
      </w:r>
      <w:proofErr w:type="gramEnd"/>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50856">
      <w:pPr>
        <w:pStyle w:val="Code"/>
        <w:keepNext w:val="0"/>
        <w:keepLines w:val="0"/>
        <w:rPr>
          <w:color w:val="000000"/>
          <w:lang w:val="fr-FR" w:eastAsia="zh-CN"/>
        </w:rPr>
      </w:pPr>
    </w:p>
    <w:p w14:paraId="2C6B2F2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b/>
          <w:bCs/>
          <w:color w:val="800000"/>
          <w:lang w:val="fr-FR" w:eastAsia="zh-CN"/>
        </w:rPr>
        <w:t>public</w:t>
      </w:r>
      <w:proofErr w:type="gramEnd"/>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proofErr w:type="gramStart"/>
      <w:r w:rsidRPr="00C50856">
        <w:rPr>
          <w:b/>
          <w:bCs/>
          <w:color w:val="BB7977"/>
          <w:lang w:val="fr-FR" w:eastAsia="zh-CN"/>
        </w:rPr>
        <w:t>RandomAccessFile</w:t>
      </w:r>
      <w:r w:rsidRPr="00C50856">
        <w:rPr>
          <w:color w:val="808030"/>
          <w:lang w:val="fr-FR" w:eastAsia="zh-CN"/>
        </w:rPr>
        <w:t>(</w:t>
      </w:r>
      <w:proofErr w:type="gramEnd"/>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266D09E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proofErr w:type="gramStart"/>
      <w:r w:rsidRPr="00C50856">
        <w:rPr>
          <w:color w:val="808030"/>
          <w:lang w:val="fr-FR" w:eastAsia="zh-CN"/>
        </w:rPr>
        <w:t>)</w:t>
      </w:r>
      <w:r w:rsidRPr="00C50856">
        <w:rPr>
          <w:color w:val="800080"/>
          <w:lang w:val="fr-FR" w:eastAsia="zh-CN"/>
        </w:rPr>
        <w:t>;</w:t>
      </w:r>
      <w:proofErr w:type="gramEnd"/>
    </w:p>
    <w:p w14:paraId="4021E1C6"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color w:val="BB7977"/>
          <w:lang w:val="fr-FR" w:eastAsia="zh-CN"/>
        </w:rPr>
        <w:t>int</w:t>
      </w:r>
      <w:proofErr w:type="gramEnd"/>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b/>
          <w:bCs/>
          <w:color w:val="800000"/>
          <w:lang w:val="fr-FR" w:eastAsia="zh-CN"/>
        </w:rPr>
        <w:t>while</w:t>
      </w:r>
      <w:proofErr w:type="gramEnd"/>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proofErr w:type="gramStart"/>
      <w:r w:rsidRPr="00C50856">
        <w:rPr>
          <w:color w:val="808030"/>
          <w:lang w:val="fr-FR" w:eastAsia="zh-CN"/>
        </w:rPr>
        <w:t>)</w:t>
      </w:r>
      <w:r w:rsidRPr="00C50856">
        <w:rPr>
          <w:color w:val="800080"/>
          <w:lang w:val="fr-FR" w:eastAsia="zh-CN"/>
        </w:rPr>
        <w:t>;</w:t>
      </w:r>
      <w:proofErr w:type="gramEnd"/>
    </w:p>
    <w:p w14:paraId="0A128BD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proofErr w:type="gramStart"/>
      <w:r w:rsidRPr="00C50856">
        <w:rPr>
          <w:color w:val="808030"/>
          <w:lang w:val="fr-FR" w:eastAsia="zh-CN"/>
        </w:rPr>
        <w:t>).</w:t>
      </w:r>
      <w:r w:rsidRPr="00C50856">
        <w:rPr>
          <w:color w:val="000000"/>
          <w:lang w:val="fr-FR" w:eastAsia="zh-CN"/>
        </w:rPr>
        <w:t>ecrireEnregistrementTailleMax</w:t>
      </w:r>
      <w:proofErr w:type="gramEnd"/>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color w:val="000000"/>
          <w:lang w:val="fr-FR" w:eastAsia="zh-CN"/>
        </w:rPr>
        <w:t>numeroEnregistrementRelatif</w:t>
      </w:r>
      <w:proofErr w:type="gramEnd"/>
      <w:r w:rsidRPr="00C50856">
        <w:rPr>
          <w:color w:val="808030"/>
          <w:lang w:val="fr-FR" w:eastAsia="zh-CN"/>
        </w:rPr>
        <w:t>++</w:t>
      </w:r>
      <w:r w:rsidRPr="00C50856">
        <w:rPr>
          <w:color w:val="800080"/>
          <w:lang w:val="fr-FR" w:eastAsia="zh-CN"/>
        </w:rPr>
        <w:t>;</w:t>
      </w:r>
    </w:p>
    <w:p w14:paraId="1EE4D4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BAE1C7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proofErr w:type="gramStart"/>
      <w:r w:rsidRPr="00C50856">
        <w:rPr>
          <w:color w:val="808030"/>
          <w:lang w:val="fr-FR" w:eastAsia="zh-CN"/>
        </w:rPr>
        <w:t>)</w:t>
      </w:r>
      <w:r w:rsidRPr="00C50856">
        <w:rPr>
          <w:color w:val="800080"/>
          <w:lang w:val="fr-FR" w:eastAsia="zh-CN"/>
        </w:rPr>
        <w:t>;</w:t>
      </w:r>
      <w:proofErr w:type="gramEnd"/>
    </w:p>
    <w:p w14:paraId="083A27C7"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proofErr w:type="gramStart"/>
      <w:r w:rsidRPr="00C50856">
        <w:rPr>
          <w:color w:val="808030"/>
          <w:lang w:val="fr-FR" w:eastAsia="zh-CN"/>
        </w:rPr>
        <w:t>)</w:t>
      </w:r>
      <w:r w:rsidRPr="00C50856">
        <w:rPr>
          <w:color w:val="800080"/>
          <w:lang w:val="fr-FR" w:eastAsia="zh-CN"/>
        </w:rPr>
        <w:t>;</w:t>
      </w:r>
      <w:proofErr w:type="gramEnd"/>
    </w:p>
    <w:p w14:paraId="3A14A8AD" w14:textId="77777777" w:rsidR="00C50856" w:rsidRPr="00C50856" w:rsidRDefault="00C50856" w:rsidP="00C50856">
      <w:pPr>
        <w:pStyle w:val="Code"/>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50856">
      <w:pPr>
        <w:pStyle w:val="Code"/>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w:t>
      </w:r>
      <w:proofErr w:type="gramStart"/>
      <w:r w:rsidRPr="00C50856">
        <w:rPr>
          <w:color w:val="000000"/>
          <w:lang w:val="en-CA" w:eastAsia="zh-CN"/>
        </w:rPr>
        <w:t>main</w:t>
      </w:r>
      <w:r w:rsidRPr="00C50856">
        <w:rPr>
          <w:color w:val="808030"/>
          <w:lang w:val="en-CA" w:eastAsia="zh-CN"/>
        </w:rPr>
        <w:t>(</w:t>
      </w:r>
      <w:proofErr w:type="gramEnd"/>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w:t>
      </w:r>
      <w:proofErr w:type="gramStart"/>
      <w:r w:rsidRPr="00C50856">
        <w:rPr>
          <w:color w:val="000000"/>
          <w:lang w:val="fr-FR" w:eastAsia="zh-CN"/>
        </w:rPr>
        <w:t>lirePlantsFichierTexte</w:t>
      </w:r>
      <w:r w:rsidRPr="00C50856">
        <w:rPr>
          <w:color w:val="808030"/>
          <w:lang w:val="fr-FR" w:eastAsia="zh-CN"/>
        </w:rPr>
        <w:t>(</w:t>
      </w:r>
      <w:proofErr w:type="gramEnd"/>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w:t>
      </w:r>
      <w:proofErr w:type="gramStart"/>
      <w:r w:rsidRPr="00C50856">
        <w:rPr>
          <w:color w:val="000000"/>
          <w:lang w:val="fr-FR" w:eastAsia="zh-CN"/>
        </w:rPr>
        <w:t>ecrireFichierFluxPlants</w:t>
      </w:r>
      <w:proofErr w:type="gramEnd"/>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Corpsdetexte"/>
      </w:pPr>
    </w:p>
    <w:p w14:paraId="51C1242A" w14:textId="4FC1C268" w:rsidR="001744EA" w:rsidRDefault="001744EA" w:rsidP="007E66E1">
      <w:pPr>
        <w:pStyle w:val="Corpsdetexte"/>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Corpsdetexte"/>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Corpsdetexte"/>
      </w:pPr>
      <w:r w:rsidRPr="00176C74">
        <w:rPr>
          <w:b/>
        </w:rPr>
        <w:t>Exercice</w:t>
      </w:r>
      <w:r>
        <w:t xml:space="preserve">. Ajoutez la possibilité de supprimer un </w:t>
      </w:r>
      <w:r w:rsidRPr="00176C74">
        <w:rPr>
          <w:i/>
        </w:rPr>
        <w:t>Plant</w:t>
      </w:r>
      <w:r>
        <w:t xml:space="preserve">. </w:t>
      </w:r>
    </w:p>
    <w:sectPr w:rsidR="00B41630" w:rsidRPr="001F6504" w:rsidSect="009E50CE">
      <w:headerReference w:type="default" r:id="rId618"/>
      <w:headerReference w:type="first" r:id="rId619"/>
      <w:type w:val="continuous"/>
      <w:pgSz w:w="12240" w:h="15840" w:code="1"/>
      <w:pgMar w:top="1440" w:right="1080" w:bottom="1440" w:left="1080" w:header="720" w:footer="720" w:gutter="0"/>
      <w:cols w:space="720"/>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16C2" w14:textId="77777777" w:rsidR="009E50CE" w:rsidRDefault="009E50CE">
      <w:r>
        <w:separator/>
      </w:r>
    </w:p>
  </w:endnote>
  <w:endnote w:type="continuationSeparator" w:id="0">
    <w:p w14:paraId="749DFA41" w14:textId="77777777" w:rsidR="009E50CE" w:rsidRDefault="009E50CE">
      <w:r>
        <w:continuationSeparator/>
      </w:r>
    </w:p>
  </w:endnote>
  <w:endnote w:type="continuationNotice" w:id="1">
    <w:p w14:paraId="0A4BD459" w14:textId="77777777" w:rsidR="009E50CE" w:rsidRDefault="009E50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DejaVu Sans Mono">
    <w:altName w:val="Verdana"/>
    <w:panose1 w:val="020B0604020202020204"/>
    <w:charset w:val="00"/>
    <w:family w:val="auto"/>
    <w:pitch w:val="default"/>
  </w:font>
  <w:font w:name="&amp;quot">
    <w:altName w:val="Cambria"/>
    <w:panose1 w:val="020B0604020202020204"/>
    <w:charset w:val="00"/>
    <w:family w:val="roman"/>
    <w:notTrueType/>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B549" w14:textId="781B2E69" w:rsidR="00113F21" w:rsidRDefault="00113F21">
    <w:pPr>
      <w:pStyle w:val="Pieddepage"/>
    </w:pPr>
    <w:r>
      <w:rPr>
        <w:snapToGrid w:val="0"/>
      </w:rPr>
      <w:tab/>
      <w:t xml:space="preserve">- </w:t>
    </w:r>
    <w:r>
      <w:rPr>
        <w:snapToGrid w:val="0"/>
      </w:rPr>
      <w:fldChar w:fldCharType="begin"/>
    </w:r>
    <w:r>
      <w:rPr>
        <w:snapToGrid w:val="0"/>
      </w:rPr>
      <w:instrText xml:space="preserve"> PAGE </w:instrText>
    </w:r>
    <w:r>
      <w:rPr>
        <w:snapToGrid w:val="0"/>
      </w:rPr>
      <w:fldChar w:fldCharType="separate"/>
    </w:r>
    <w:r>
      <w:rPr>
        <w:noProof/>
        <w:snapToGrid w:val="0"/>
      </w:rPr>
      <w:t>ii</w:t>
    </w:r>
    <w:r>
      <w:rPr>
        <w:snapToGrid w:val="0"/>
      </w:rPr>
      <w:fldChar w:fldCharType="end"/>
    </w:r>
    <w:r>
      <w:rPr>
        <w:snapToGrid w:val="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D60F" w14:textId="09EAF889" w:rsidR="00113F21" w:rsidRDefault="00113F21">
    <w:pPr>
      <w:pStyle w:val="Pieddepage"/>
      <w:rPr>
        <w:rStyle w:val="Numrodepage"/>
      </w:rPr>
    </w:pPr>
    <w:r>
      <w:rPr>
        <w:rFonts w:ascii="Symbol" w:eastAsia="Symbol" w:hAnsi="Symbol" w:cs="Symbol"/>
      </w:rPr>
      <w:t></w:t>
    </w:r>
    <w:r>
      <w:t xml:space="preserve"> </w:t>
    </w:r>
    <w:r w:rsidR="00CF67E3">
      <w:t>202</w:t>
    </w:r>
    <w:r w:rsidR="002E6DE4">
      <w:t>3</w:t>
    </w:r>
    <w:r>
      <w:t xml:space="preserve"> Robert Godin et Daniel Lemire.</w:t>
    </w:r>
  </w:p>
  <w:p w14:paraId="2C98C010" w14:textId="171D0400" w:rsidR="00113F21" w:rsidRDefault="00113F21">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78</w:t>
    </w:r>
    <w:r>
      <w:rPr>
        <w:rStyle w:val="Numrodepag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EB97" w14:textId="77777777" w:rsidR="00113F21" w:rsidRDefault="00113F21">
    <w:pPr>
      <w:pStyle w:val="Pieddepage"/>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45B30168" w14:textId="77777777" w:rsidR="00113F21" w:rsidRDefault="00113F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BB377" w14:textId="77777777" w:rsidR="009E50CE" w:rsidRDefault="009E50CE">
      <w:r>
        <w:separator/>
      </w:r>
    </w:p>
  </w:footnote>
  <w:footnote w:type="continuationSeparator" w:id="0">
    <w:p w14:paraId="756BAE91" w14:textId="77777777" w:rsidR="009E50CE" w:rsidRDefault="009E50CE">
      <w:r>
        <w:continuationSeparator/>
      </w:r>
    </w:p>
  </w:footnote>
  <w:footnote w:type="continuationNotice" w:id="1">
    <w:p w14:paraId="20756468" w14:textId="77777777" w:rsidR="009E50CE" w:rsidRDefault="009E50CE"/>
  </w:footnote>
  <w:footnote w:id="2">
    <w:p w14:paraId="5BE26C0F" w14:textId="77777777" w:rsidR="00113F21" w:rsidRPr="006C237D" w:rsidRDefault="00113F21">
      <w:pPr>
        <w:pStyle w:val="Notedebasdepage"/>
      </w:pPr>
      <w:r>
        <w:rPr>
          <w:rStyle w:val="Appelnotedebasdep"/>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Notedebasdepage"/>
        <w:rPr>
          <w:lang w:val="fr-CA"/>
        </w:rPr>
      </w:pPr>
      <w:r>
        <w:rPr>
          <w:rStyle w:val="Appelnotedebasdep"/>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en"/>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Notedebasdepage"/>
      </w:pPr>
      <w:r>
        <w:rPr>
          <w:rStyle w:val="Appelnotedebasdep"/>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Notedebasdepage"/>
      </w:pPr>
      <w:r>
        <w:rPr>
          <w:rStyle w:val="Appelnotedebasdep"/>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Notedebasdepage"/>
      </w:pPr>
      <w:r>
        <w:rPr>
          <w:rStyle w:val="Appelnotedebasdep"/>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Notedebasdepage"/>
      </w:pPr>
      <w:r>
        <w:rPr>
          <w:rStyle w:val="Appelnotedebasdep"/>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Notedebasdepage"/>
        <w:rPr>
          <w:lang w:val="fr-CA"/>
        </w:rPr>
      </w:pPr>
      <w:r>
        <w:rPr>
          <w:rStyle w:val="Appelnotedebasdep"/>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Notedebasdepage"/>
        <w:rPr>
          <w:lang w:val="fr-CA"/>
        </w:rPr>
      </w:pPr>
      <w:r>
        <w:rPr>
          <w:rStyle w:val="Appelnotedebasdep"/>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Notedebasdepage"/>
        <w:rPr>
          <w:lang w:val="fr-CA"/>
        </w:rPr>
      </w:pPr>
      <w:r>
        <w:rPr>
          <w:rStyle w:val="Appelnotedebasdep"/>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Notedebasdepage"/>
      </w:pPr>
      <w:r>
        <w:rPr>
          <w:rStyle w:val="Appelnotedebasdep"/>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Notedebasdepage"/>
        <w:rPr>
          <w:lang w:val="fr-CA"/>
        </w:rPr>
      </w:pPr>
      <w:r>
        <w:rPr>
          <w:rStyle w:val="Appelnotedebasdep"/>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Notedebasdepage"/>
        <w:rPr>
          <w:lang w:val="fr-CA"/>
        </w:rPr>
      </w:pPr>
      <w:r>
        <w:rPr>
          <w:rStyle w:val="Appelnotedebasdep"/>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Notedebasdepage"/>
        <w:rPr>
          <w:lang w:val="fr-CA"/>
        </w:rPr>
      </w:pPr>
      <w:r>
        <w:rPr>
          <w:rStyle w:val="Appelnotedebasdep"/>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Notedebasdepage"/>
        <w:rPr>
          <w:lang w:val="fr-CA"/>
        </w:rPr>
      </w:pPr>
      <w:r>
        <w:rPr>
          <w:rStyle w:val="Appelnotedebasdep"/>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Notedebasdepage"/>
        <w:rPr>
          <w:lang w:val="fr-CA"/>
        </w:rPr>
      </w:pPr>
      <w:r>
        <w:rPr>
          <w:rStyle w:val="Appelnotedebasdep"/>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en"/>
            <w:lang w:val="fr-CA"/>
          </w:rPr>
          <w:t>https://github.com/RobertGodin/JavaPasAPas</w:t>
        </w:r>
      </w:hyperlink>
    </w:p>
    <w:p w14:paraId="153B5013" w14:textId="77777777" w:rsidR="00113F21" w:rsidRPr="00A549CF" w:rsidRDefault="00113F21" w:rsidP="001238C4">
      <w:pPr>
        <w:pStyle w:val="Notedebasdepage"/>
        <w:rPr>
          <w:lang w:val="fr-CA"/>
        </w:rPr>
      </w:pPr>
    </w:p>
  </w:footnote>
  <w:footnote w:id="17">
    <w:p w14:paraId="4560B970" w14:textId="6C5F5C89" w:rsidR="00113F21" w:rsidRPr="0032371A" w:rsidRDefault="00113F21">
      <w:pPr>
        <w:pStyle w:val="Notedebasdepage"/>
        <w:rPr>
          <w:lang w:val="fr-CA"/>
        </w:rPr>
      </w:pPr>
      <w:r>
        <w:rPr>
          <w:rStyle w:val="Appelnotedebasdep"/>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Notedebasdepage"/>
      </w:pPr>
      <w:r>
        <w:rPr>
          <w:rStyle w:val="Appelnotedebasdep"/>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Notedebasdepage"/>
        <w:rPr>
          <w:lang w:val="fr-CA"/>
        </w:rPr>
      </w:pPr>
      <w:r>
        <w:rPr>
          <w:rStyle w:val="Appelnotedebasdep"/>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Notedebasdepage"/>
        <w:rPr>
          <w:lang w:val="fr-CA"/>
        </w:rPr>
      </w:pPr>
      <w:r>
        <w:rPr>
          <w:rStyle w:val="Appelnotedebasdep"/>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Notedebasdepage"/>
      </w:pPr>
      <w:r>
        <w:rPr>
          <w:rStyle w:val="Appelnotedebasdep"/>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Notedebasdepage"/>
        <w:rPr>
          <w:lang w:val="fr-CA"/>
        </w:rPr>
      </w:pPr>
      <w:r>
        <w:rPr>
          <w:rStyle w:val="Appelnotedebasdep"/>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Notedebasdepage"/>
        <w:rPr>
          <w:lang w:val="fr-CA"/>
        </w:rPr>
      </w:pPr>
      <w:r>
        <w:rPr>
          <w:rStyle w:val="Appelnotedebasdep"/>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Notedebasdepage"/>
      </w:pPr>
      <w:r>
        <w:rPr>
          <w:rStyle w:val="Appelnotedebasdep"/>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Notedebasdepage"/>
      </w:pPr>
      <w:r>
        <w:rPr>
          <w:rStyle w:val="Appelnotedebasdep"/>
        </w:rPr>
        <w:footnoteRef/>
      </w:r>
      <w:r>
        <w:t xml:space="preserve"> Tapez la letter c alors que la touche «ctrl» est enfoncée.</w:t>
      </w:r>
    </w:p>
  </w:footnote>
  <w:footnote w:id="26">
    <w:p w14:paraId="6BEAB4AA" w14:textId="77777777" w:rsidR="00113F21" w:rsidRPr="00F259D4" w:rsidRDefault="00113F21" w:rsidP="00494C92">
      <w:pPr>
        <w:pStyle w:val="Notedebasdepage"/>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Notedebasdepage"/>
        <w:rPr>
          <w:lang w:val="fr-CA"/>
        </w:rPr>
      </w:pPr>
      <w:r>
        <w:rPr>
          <w:rStyle w:val="Appelnotedebasdep"/>
        </w:rPr>
        <w:footnoteRef/>
      </w:r>
      <w:r>
        <w:t xml:space="preserve"> Rappelons que le «.» dans le classpath représente le dossier courant</w:t>
      </w:r>
    </w:p>
  </w:footnote>
  <w:footnote w:id="28">
    <w:p w14:paraId="502B6242" w14:textId="5C1A8457" w:rsidR="00113F21" w:rsidRDefault="00113F21" w:rsidP="007E66E1">
      <w:pPr>
        <w:pStyle w:val="Notedebasdepage"/>
      </w:pPr>
      <w:r>
        <w:rPr>
          <w:rStyle w:val="Appelnotedebasdep"/>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Notedebasdepage"/>
      </w:pPr>
      <w:r>
        <w:rPr>
          <w:rStyle w:val="Appelnotedebasdep"/>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Notedebasdepage"/>
      </w:pPr>
      <w:r>
        <w:rPr>
          <w:rStyle w:val="Appelnotedebasdep"/>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Notedebasdepage"/>
      </w:pPr>
      <w:r>
        <w:rPr>
          <w:rStyle w:val="Appelnotedebasdep"/>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Notedebasdepage"/>
      </w:pPr>
      <w:r>
        <w:rPr>
          <w:rStyle w:val="Appelnotedebasdep"/>
        </w:rPr>
        <w:footnoteRef/>
      </w:r>
      <w:r>
        <w:t xml:space="preserve"> La manière de représenter les fins de ligne peut différer en fonction de la plate-forme. Unix, par exemple, emploie uniquement le saut de ligne (&lt;LF&gt;).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D44A0" w14:textId="77777777" w:rsidR="00113F21" w:rsidRDefault="00113F21">
    <w:pPr>
      <w:pStyle w:val="En-tte"/>
      <w:rPr>
        <w:lang w:val="en-US"/>
      </w:rPr>
    </w:pPr>
    <w:r>
      <w:rPr>
        <w:lang w:val="en-US"/>
      </w:rPr>
      <w:t>Concepts de base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FDDF" w14:textId="77777777" w:rsidR="00113F21" w:rsidRDefault="00113F21">
    <w:pPr>
      <w:pStyle w:val="En-tte"/>
    </w:pPr>
    <w:r>
      <w:t>Design Customization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1FD8E" w14:textId="77777777" w:rsidR="00113F21" w:rsidRDefault="00113F2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8D8C9" w14:textId="77777777" w:rsidR="00113F21" w:rsidRDefault="00113F2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epuces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epuces"/>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Titre1"/>
      <w:lvlText w:val="%1."/>
      <w:lvlJc w:val="left"/>
      <w:pPr>
        <w:ind w:left="360" w:hanging="360"/>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proofState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5B57"/>
    <w:rsid w:val="000C6122"/>
    <w:rsid w:val="000C7FC0"/>
    <w:rsid w:val="000D0633"/>
    <w:rsid w:val="000D1A3B"/>
    <w:rsid w:val="000D3D45"/>
    <w:rsid w:val="000D3DC6"/>
    <w:rsid w:val="000D45EC"/>
    <w:rsid w:val="000D4989"/>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5A9E"/>
    <w:rsid w:val="00127AE9"/>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478B"/>
    <w:rsid w:val="001A71FF"/>
    <w:rsid w:val="001B06C8"/>
    <w:rsid w:val="001B1DE7"/>
    <w:rsid w:val="001B3273"/>
    <w:rsid w:val="001B3304"/>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E03AA"/>
    <w:rsid w:val="001E05A0"/>
    <w:rsid w:val="001E0914"/>
    <w:rsid w:val="001E2794"/>
    <w:rsid w:val="001E30F6"/>
    <w:rsid w:val="001E5A1A"/>
    <w:rsid w:val="001E7BAB"/>
    <w:rsid w:val="001F1754"/>
    <w:rsid w:val="001F232B"/>
    <w:rsid w:val="001F2D12"/>
    <w:rsid w:val="001F3525"/>
    <w:rsid w:val="001F367A"/>
    <w:rsid w:val="001F3D65"/>
    <w:rsid w:val="001F3FC8"/>
    <w:rsid w:val="001F413C"/>
    <w:rsid w:val="001F5DA0"/>
    <w:rsid w:val="001F6028"/>
    <w:rsid w:val="001F6071"/>
    <w:rsid w:val="001F6504"/>
    <w:rsid w:val="001F74F2"/>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10D1"/>
    <w:rsid w:val="00271571"/>
    <w:rsid w:val="002717C0"/>
    <w:rsid w:val="00272F34"/>
    <w:rsid w:val="00274C58"/>
    <w:rsid w:val="002753A2"/>
    <w:rsid w:val="002756F8"/>
    <w:rsid w:val="00275DCA"/>
    <w:rsid w:val="00276061"/>
    <w:rsid w:val="002765DC"/>
    <w:rsid w:val="00277097"/>
    <w:rsid w:val="00277608"/>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504C"/>
    <w:rsid w:val="002C5F4F"/>
    <w:rsid w:val="002C60C2"/>
    <w:rsid w:val="002C60D5"/>
    <w:rsid w:val="002C6DDB"/>
    <w:rsid w:val="002C71C8"/>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66FC"/>
    <w:rsid w:val="003971B5"/>
    <w:rsid w:val="003A1361"/>
    <w:rsid w:val="003A1576"/>
    <w:rsid w:val="003A1E1C"/>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207"/>
    <w:rsid w:val="00467374"/>
    <w:rsid w:val="004675AC"/>
    <w:rsid w:val="00470C03"/>
    <w:rsid w:val="004720A6"/>
    <w:rsid w:val="00472D1B"/>
    <w:rsid w:val="00473D15"/>
    <w:rsid w:val="004751DF"/>
    <w:rsid w:val="00475442"/>
    <w:rsid w:val="00476639"/>
    <w:rsid w:val="00481233"/>
    <w:rsid w:val="00481DCD"/>
    <w:rsid w:val="00482644"/>
    <w:rsid w:val="00483EC2"/>
    <w:rsid w:val="0048518C"/>
    <w:rsid w:val="00485C76"/>
    <w:rsid w:val="00485E91"/>
    <w:rsid w:val="00491CDF"/>
    <w:rsid w:val="004920A3"/>
    <w:rsid w:val="00492B5B"/>
    <w:rsid w:val="00493187"/>
    <w:rsid w:val="00494C92"/>
    <w:rsid w:val="00497A96"/>
    <w:rsid w:val="004A0026"/>
    <w:rsid w:val="004A1508"/>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77B1"/>
    <w:rsid w:val="005B0E54"/>
    <w:rsid w:val="005B210C"/>
    <w:rsid w:val="005B3E93"/>
    <w:rsid w:val="005B430C"/>
    <w:rsid w:val="005C3488"/>
    <w:rsid w:val="005C511E"/>
    <w:rsid w:val="005C5B48"/>
    <w:rsid w:val="005C62F5"/>
    <w:rsid w:val="005C7657"/>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82"/>
    <w:rsid w:val="006649E8"/>
    <w:rsid w:val="00664F82"/>
    <w:rsid w:val="0066552E"/>
    <w:rsid w:val="00665C1A"/>
    <w:rsid w:val="0066636A"/>
    <w:rsid w:val="00672002"/>
    <w:rsid w:val="006743D2"/>
    <w:rsid w:val="00674FA0"/>
    <w:rsid w:val="006769C0"/>
    <w:rsid w:val="006773FC"/>
    <w:rsid w:val="00677780"/>
    <w:rsid w:val="00681516"/>
    <w:rsid w:val="00682029"/>
    <w:rsid w:val="0068204E"/>
    <w:rsid w:val="006830D1"/>
    <w:rsid w:val="00683332"/>
    <w:rsid w:val="006838F2"/>
    <w:rsid w:val="00683BE1"/>
    <w:rsid w:val="006850FF"/>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443"/>
    <w:rsid w:val="006C2C13"/>
    <w:rsid w:val="006C3EE9"/>
    <w:rsid w:val="006C4335"/>
    <w:rsid w:val="006C5C92"/>
    <w:rsid w:val="006C6CF0"/>
    <w:rsid w:val="006C7059"/>
    <w:rsid w:val="006C7864"/>
    <w:rsid w:val="006C7C10"/>
    <w:rsid w:val="006C7C2F"/>
    <w:rsid w:val="006D1876"/>
    <w:rsid w:val="006D257B"/>
    <w:rsid w:val="006D3F0F"/>
    <w:rsid w:val="006D4D32"/>
    <w:rsid w:val="006E065D"/>
    <w:rsid w:val="006E0875"/>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23"/>
    <w:rsid w:val="00735102"/>
    <w:rsid w:val="007354F1"/>
    <w:rsid w:val="00736DB8"/>
    <w:rsid w:val="00737510"/>
    <w:rsid w:val="0073789C"/>
    <w:rsid w:val="00744CA0"/>
    <w:rsid w:val="007459DA"/>
    <w:rsid w:val="00746EB5"/>
    <w:rsid w:val="007478AB"/>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C5E"/>
    <w:rsid w:val="00796167"/>
    <w:rsid w:val="0079624B"/>
    <w:rsid w:val="00796C41"/>
    <w:rsid w:val="007973B5"/>
    <w:rsid w:val="0079774D"/>
    <w:rsid w:val="007A0EA3"/>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45A"/>
    <w:rsid w:val="00822637"/>
    <w:rsid w:val="00822FF4"/>
    <w:rsid w:val="00823295"/>
    <w:rsid w:val="00824AA6"/>
    <w:rsid w:val="00825D9F"/>
    <w:rsid w:val="008273E1"/>
    <w:rsid w:val="00830091"/>
    <w:rsid w:val="00830436"/>
    <w:rsid w:val="00836F97"/>
    <w:rsid w:val="00837027"/>
    <w:rsid w:val="00841EF9"/>
    <w:rsid w:val="00842224"/>
    <w:rsid w:val="0084332C"/>
    <w:rsid w:val="008437F8"/>
    <w:rsid w:val="00843AB5"/>
    <w:rsid w:val="00844CA0"/>
    <w:rsid w:val="0084674A"/>
    <w:rsid w:val="00847B83"/>
    <w:rsid w:val="008502F5"/>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2F8"/>
    <w:rsid w:val="008B351D"/>
    <w:rsid w:val="008B495B"/>
    <w:rsid w:val="008B6000"/>
    <w:rsid w:val="008B6EB4"/>
    <w:rsid w:val="008B707B"/>
    <w:rsid w:val="008B7B30"/>
    <w:rsid w:val="008B7BBF"/>
    <w:rsid w:val="008C0F8E"/>
    <w:rsid w:val="008C1272"/>
    <w:rsid w:val="008C15F5"/>
    <w:rsid w:val="008C230F"/>
    <w:rsid w:val="008C2A09"/>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1EC"/>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E00EA"/>
    <w:rsid w:val="009E0334"/>
    <w:rsid w:val="009E31B7"/>
    <w:rsid w:val="009E3FAD"/>
    <w:rsid w:val="009E4370"/>
    <w:rsid w:val="009E47B8"/>
    <w:rsid w:val="009E4997"/>
    <w:rsid w:val="009E4F9C"/>
    <w:rsid w:val="009E50CE"/>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1098D"/>
    <w:rsid w:val="00A12115"/>
    <w:rsid w:val="00A12653"/>
    <w:rsid w:val="00A12B0C"/>
    <w:rsid w:val="00A13BA9"/>
    <w:rsid w:val="00A14D72"/>
    <w:rsid w:val="00A152C0"/>
    <w:rsid w:val="00A15FBB"/>
    <w:rsid w:val="00A16311"/>
    <w:rsid w:val="00A17070"/>
    <w:rsid w:val="00A17724"/>
    <w:rsid w:val="00A17924"/>
    <w:rsid w:val="00A17AB8"/>
    <w:rsid w:val="00A17CDB"/>
    <w:rsid w:val="00A2020E"/>
    <w:rsid w:val="00A2074F"/>
    <w:rsid w:val="00A21488"/>
    <w:rsid w:val="00A22C66"/>
    <w:rsid w:val="00A2311C"/>
    <w:rsid w:val="00A23D8C"/>
    <w:rsid w:val="00A247A1"/>
    <w:rsid w:val="00A260F8"/>
    <w:rsid w:val="00A268BC"/>
    <w:rsid w:val="00A26D50"/>
    <w:rsid w:val="00A27C30"/>
    <w:rsid w:val="00A3052A"/>
    <w:rsid w:val="00A30CDE"/>
    <w:rsid w:val="00A318A1"/>
    <w:rsid w:val="00A31CE4"/>
    <w:rsid w:val="00A32A37"/>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3C67"/>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FA5"/>
    <w:rsid w:val="00B2644C"/>
    <w:rsid w:val="00B31197"/>
    <w:rsid w:val="00B3208A"/>
    <w:rsid w:val="00B32122"/>
    <w:rsid w:val="00B3246B"/>
    <w:rsid w:val="00B32EE8"/>
    <w:rsid w:val="00B338A9"/>
    <w:rsid w:val="00B34124"/>
    <w:rsid w:val="00B36181"/>
    <w:rsid w:val="00B40E22"/>
    <w:rsid w:val="00B415E4"/>
    <w:rsid w:val="00B41630"/>
    <w:rsid w:val="00B4256C"/>
    <w:rsid w:val="00B42854"/>
    <w:rsid w:val="00B44691"/>
    <w:rsid w:val="00B46741"/>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D0516"/>
    <w:rsid w:val="00BD294C"/>
    <w:rsid w:val="00BD33D7"/>
    <w:rsid w:val="00BD537A"/>
    <w:rsid w:val="00BD5638"/>
    <w:rsid w:val="00BD6272"/>
    <w:rsid w:val="00BD6757"/>
    <w:rsid w:val="00BD7F23"/>
    <w:rsid w:val="00BE11C3"/>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645D"/>
    <w:rsid w:val="00C372E7"/>
    <w:rsid w:val="00C375EE"/>
    <w:rsid w:val="00C3779F"/>
    <w:rsid w:val="00C378C8"/>
    <w:rsid w:val="00C37927"/>
    <w:rsid w:val="00C40395"/>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578"/>
    <w:rsid w:val="00E25664"/>
    <w:rsid w:val="00E275FB"/>
    <w:rsid w:val="00E302D2"/>
    <w:rsid w:val="00E3175E"/>
    <w:rsid w:val="00E322BD"/>
    <w:rsid w:val="00E32E72"/>
    <w:rsid w:val="00E33ED9"/>
    <w:rsid w:val="00E34CFC"/>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72C"/>
    <w:rsid w:val="00E87AD7"/>
    <w:rsid w:val="00E87F61"/>
    <w:rsid w:val="00E90569"/>
    <w:rsid w:val="00E9092C"/>
    <w:rsid w:val="00E91754"/>
    <w:rsid w:val="00E92B2A"/>
    <w:rsid w:val="00E92FB4"/>
    <w:rsid w:val="00E930DD"/>
    <w:rsid w:val="00E93587"/>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F0115E"/>
    <w:rsid w:val="00F02ED7"/>
    <w:rsid w:val="00F0502F"/>
    <w:rsid w:val="00F05993"/>
    <w:rsid w:val="00F05CB0"/>
    <w:rsid w:val="00F05D36"/>
    <w:rsid w:val="00F0680D"/>
    <w:rsid w:val="00F0696E"/>
    <w:rsid w:val="00F126F0"/>
    <w:rsid w:val="00F13CE9"/>
    <w:rsid w:val="00F1410A"/>
    <w:rsid w:val="00F144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f" fillcolor="white" stroke="f">
      <v:fill color="white" on="f"/>
      <v:stroke on="f"/>
    </o:shapedefaults>
    <o:shapelayout v:ext="edit">
      <o:idmap v:ext="edit" data="1"/>
    </o:shapelayout>
  </w:shapeDefaults>
  <w:decimalSymbol w:val=","/>
  <w:listSeparator w:val=";"/>
  <w14:docId w14:val="106E27AF"/>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Titre1">
    <w:name w:val="heading 1"/>
    <w:basedOn w:val="Normal"/>
    <w:next w:val="Corpsdetexte"/>
    <w:link w:val="Titre1Car"/>
    <w:qFormat/>
    <w:pPr>
      <w:keepNext/>
      <w:numPr>
        <w:numId w:val="3"/>
      </w:numPr>
      <w:spacing w:before="240" w:after="120"/>
      <w:outlineLvl w:val="0"/>
    </w:pPr>
    <w:rPr>
      <w:rFonts w:ascii="Arial Black" w:hAnsi="Arial Black"/>
      <w:color w:val="808080"/>
      <w:spacing w:val="-25"/>
      <w:kern w:val="28"/>
      <w:sz w:val="32"/>
      <w:szCs w:val="32"/>
    </w:rPr>
  </w:style>
  <w:style w:type="paragraph" w:styleId="Titre2">
    <w:name w:val="heading 2"/>
    <w:basedOn w:val="Normal"/>
    <w:next w:val="Corpsdetexte"/>
    <w:link w:val="Titre2Car"/>
    <w:qFormat/>
    <w:pPr>
      <w:keepNext/>
      <w:numPr>
        <w:ilvl w:val="1"/>
        <w:numId w:val="3"/>
      </w:numPr>
      <w:spacing w:line="240" w:lineRule="atLeast"/>
      <w:outlineLvl w:val="1"/>
    </w:pPr>
    <w:rPr>
      <w:rFonts w:ascii="Arial Black" w:hAnsi="Arial Black"/>
      <w:spacing w:val="-10"/>
      <w:kern w:val="28"/>
      <w:sz w:val="24"/>
      <w:szCs w:val="24"/>
    </w:rPr>
  </w:style>
  <w:style w:type="paragraph" w:styleId="Titre3">
    <w:name w:val="heading 3"/>
    <w:basedOn w:val="Normal"/>
    <w:next w:val="Corpsdetexte"/>
    <w:link w:val="Titre3Car"/>
    <w:qFormat/>
    <w:pPr>
      <w:keepNext/>
      <w:numPr>
        <w:ilvl w:val="2"/>
        <w:numId w:val="3"/>
      </w:numPr>
      <w:outlineLvl w:val="2"/>
    </w:pPr>
    <w:rPr>
      <w:rFonts w:ascii="Arial Black" w:hAnsi="Arial Black"/>
      <w:spacing w:val="-5"/>
      <w:sz w:val="18"/>
      <w:szCs w:val="18"/>
    </w:rPr>
  </w:style>
  <w:style w:type="paragraph" w:styleId="Titre4">
    <w:name w:val="heading 4"/>
    <w:basedOn w:val="Normal"/>
    <w:next w:val="Corpsdetexte"/>
    <w:link w:val="Titre4Car"/>
    <w:qFormat/>
    <w:pPr>
      <w:keepNext/>
      <w:numPr>
        <w:ilvl w:val="3"/>
        <w:numId w:val="3"/>
      </w:numPr>
      <w:spacing w:after="240"/>
      <w:jc w:val="center"/>
      <w:outlineLvl w:val="3"/>
    </w:pPr>
    <w:rPr>
      <w:caps/>
      <w:spacing w:val="30"/>
    </w:rPr>
  </w:style>
  <w:style w:type="paragraph" w:styleId="Titre5">
    <w:name w:val="heading 5"/>
    <w:basedOn w:val="Normal"/>
    <w:next w:val="Corpsdetexte"/>
    <w:link w:val="Titre5Car"/>
    <w:qFormat/>
    <w:pPr>
      <w:numPr>
        <w:ilvl w:val="4"/>
        <w:numId w:val="3"/>
      </w:numPr>
      <w:spacing w:before="40"/>
      <w:jc w:val="center"/>
      <w:outlineLvl w:val="4"/>
    </w:pPr>
    <w:rPr>
      <w:rFonts w:ascii="Arial Black" w:hAnsi="Arial Black"/>
      <w:spacing w:val="-5"/>
      <w:sz w:val="18"/>
      <w:szCs w:val="18"/>
    </w:rPr>
  </w:style>
  <w:style w:type="paragraph" w:styleId="Titre6">
    <w:name w:val="heading 6"/>
    <w:basedOn w:val="Normal"/>
    <w:next w:val="Corpsdetexte"/>
    <w:link w:val="Titre6Car"/>
    <w:qFormat/>
    <w:pPr>
      <w:keepNext/>
      <w:framePr w:w="1800" w:wrap="around" w:vAnchor="text" w:hAnchor="page" w:x="1201" w:y="1"/>
      <w:numPr>
        <w:ilvl w:val="5"/>
        <w:numId w:val="3"/>
      </w:numPr>
      <w:outlineLvl w:val="5"/>
    </w:pPr>
  </w:style>
  <w:style w:type="paragraph" w:styleId="Titre7">
    <w:name w:val="heading 7"/>
    <w:basedOn w:val="Normal"/>
    <w:next w:val="Corpsdetexte"/>
    <w:link w:val="Titre7C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Titre8">
    <w:name w:val="heading 8"/>
    <w:basedOn w:val="Normal"/>
    <w:next w:val="Corpsdetexte"/>
    <w:link w:val="Titre8C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Titre9">
    <w:name w:val="heading 9"/>
    <w:basedOn w:val="Normal"/>
    <w:next w:val="Corpsdetexte"/>
    <w:link w:val="Titre9Car"/>
    <w:qFormat/>
    <w:pPr>
      <w:keepNext/>
      <w:numPr>
        <w:ilvl w:val="8"/>
        <w:numId w:val="3"/>
      </w:numPr>
      <w:spacing w:before="80" w:after="60"/>
      <w:outlineLvl w:val="8"/>
    </w:pPr>
    <w:rPr>
      <w:b/>
      <w:bCs/>
      <w:i/>
      <w:iCs/>
      <w:kern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jc w:val="both"/>
    </w:pPr>
    <w:rPr>
      <w:spacing w:val="-5"/>
      <w:sz w:val="24"/>
      <w:szCs w:val="24"/>
    </w:rPr>
  </w:style>
  <w:style w:type="character" w:customStyle="1" w:styleId="CorpsdetexteCar">
    <w:name w:val="Corps de texte Car"/>
    <w:link w:val="Corpsdetexte"/>
    <w:rsid w:val="001238C4"/>
    <w:rPr>
      <w:rFonts w:ascii="Garamond" w:hAnsi="Garamond"/>
      <w:spacing w:val="-5"/>
      <w:sz w:val="24"/>
      <w:szCs w:val="24"/>
      <w:lang w:val="fr-FR" w:eastAsia="fr-FR"/>
    </w:rPr>
  </w:style>
  <w:style w:type="character" w:customStyle="1" w:styleId="Titre1Car">
    <w:name w:val="Titre 1 Car"/>
    <w:basedOn w:val="Policepardfaut"/>
    <w:link w:val="Titre1"/>
    <w:rsid w:val="007E66E1"/>
    <w:rPr>
      <w:rFonts w:ascii="Arial Black" w:hAnsi="Arial Black"/>
      <w:color w:val="808080"/>
      <w:spacing w:val="-25"/>
      <w:kern w:val="28"/>
      <w:sz w:val="32"/>
      <w:szCs w:val="32"/>
      <w:lang w:val="fr-FR" w:eastAsia="fr-FR"/>
    </w:rPr>
  </w:style>
  <w:style w:type="character" w:customStyle="1" w:styleId="Titre2Car">
    <w:name w:val="Titre 2 Car"/>
    <w:basedOn w:val="Policepardfaut"/>
    <w:link w:val="Titre2"/>
    <w:rsid w:val="007E66E1"/>
    <w:rPr>
      <w:rFonts w:ascii="Arial Black" w:hAnsi="Arial Black"/>
      <w:spacing w:val="-10"/>
      <w:kern w:val="28"/>
      <w:sz w:val="24"/>
      <w:szCs w:val="24"/>
      <w:lang w:val="fr-FR" w:eastAsia="fr-FR"/>
    </w:rPr>
  </w:style>
  <w:style w:type="character" w:customStyle="1" w:styleId="Titre3Car">
    <w:name w:val="Titre 3 Car"/>
    <w:basedOn w:val="Policepardfaut"/>
    <w:link w:val="Titre3"/>
    <w:rsid w:val="007E66E1"/>
    <w:rPr>
      <w:rFonts w:ascii="Arial Black" w:hAnsi="Arial Black"/>
      <w:spacing w:val="-5"/>
      <w:sz w:val="18"/>
      <w:szCs w:val="18"/>
      <w:lang w:val="fr-FR" w:eastAsia="fr-FR"/>
    </w:rPr>
  </w:style>
  <w:style w:type="character" w:customStyle="1" w:styleId="Titre4Car">
    <w:name w:val="Titre 4 Car"/>
    <w:basedOn w:val="Policepardfaut"/>
    <w:link w:val="Titre4"/>
    <w:rsid w:val="007E66E1"/>
    <w:rPr>
      <w:rFonts w:ascii="Garamond" w:hAnsi="Garamond"/>
      <w:caps/>
      <w:spacing w:val="30"/>
      <w:sz w:val="16"/>
      <w:szCs w:val="16"/>
      <w:lang w:val="fr-FR" w:eastAsia="fr-FR"/>
    </w:rPr>
  </w:style>
  <w:style w:type="character" w:customStyle="1" w:styleId="Titre5Car">
    <w:name w:val="Titre 5 Car"/>
    <w:basedOn w:val="Policepardfaut"/>
    <w:link w:val="Titre5"/>
    <w:rsid w:val="007E66E1"/>
    <w:rPr>
      <w:rFonts w:ascii="Arial Black" w:hAnsi="Arial Black"/>
      <w:spacing w:val="-5"/>
      <w:sz w:val="18"/>
      <w:szCs w:val="18"/>
      <w:lang w:val="fr-FR" w:eastAsia="fr-FR"/>
    </w:rPr>
  </w:style>
  <w:style w:type="character" w:customStyle="1" w:styleId="Titre6Car">
    <w:name w:val="Titre 6 Car"/>
    <w:basedOn w:val="Policepardfaut"/>
    <w:link w:val="Titre6"/>
    <w:rsid w:val="007E66E1"/>
    <w:rPr>
      <w:rFonts w:ascii="Garamond" w:hAnsi="Garamond"/>
      <w:sz w:val="16"/>
      <w:szCs w:val="16"/>
      <w:lang w:val="fr-FR" w:eastAsia="fr-FR"/>
    </w:rPr>
  </w:style>
  <w:style w:type="character" w:customStyle="1" w:styleId="Titre7Car">
    <w:name w:val="Titre 7 Car"/>
    <w:basedOn w:val="Policepardfaut"/>
    <w:link w:val="Titre7"/>
    <w:rsid w:val="007E66E1"/>
    <w:rPr>
      <w:rFonts w:ascii="Garamond" w:hAnsi="Garamond"/>
      <w:i/>
      <w:iCs/>
      <w:spacing w:val="-5"/>
      <w:sz w:val="28"/>
      <w:szCs w:val="28"/>
      <w:shd w:val="pct5" w:color="auto" w:fill="auto"/>
      <w:lang w:val="fr-FR" w:eastAsia="fr-FR"/>
    </w:rPr>
  </w:style>
  <w:style w:type="character" w:customStyle="1" w:styleId="Titre8Car">
    <w:name w:val="Titre 8 Car"/>
    <w:basedOn w:val="Policepardfaut"/>
    <w:link w:val="Titre8"/>
    <w:rsid w:val="007E66E1"/>
    <w:rPr>
      <w:rFonts w:ascii="Arial Black" w:hAnsi="Arial Black"/>
      <w:caps/>
      <w:spacing w:val="60"/>
      <w:position w:val="4"/>
      <w:sz w:val="14"/>
      <w:szCs w:val="14"/>
      <w:lang w:val="fr-FR" w:eastAsia="fr-FR"/>
    </w:rPr>
  </w:style>
  <w:style w:type="character" w:customStyle="1" w:styleId="Titre9Car">
    <w:name w:val="Titre 9 Car"/>
    <w:basedOn w:val="Policepardfaut"/>
    <w:link w:val="Titre9"/>
    <w:rsid w:val="007E66E1"/>
    <w:rPr>
      <w:rFonts w:ascii="Garamond" w:hAnsi="Garamond"/>
      <w:b/>
      <w:bCs/>
      <w:i/>
      <w:iCs/>
      <w:kern w:val="28"/>
      <w:sz w:val="16"/>
      <w:szCs w:val="16"/>
      <w:lang w:val="fr-FR" w:eastAsia="fr-FR"/>
    </w:rPr>
  </w:style>
  <w:style w:type="character" w:styleId="Marquedecommentaire">
    <w:name w:val="annotation reference"/>
    <w:semiHidden/>
    <w:rPr>
      <w:sz w:val="16"/>
      <w:szCs w:val="16"/>
    </w:rPr>
  </w:style>
  <w:style w:type="paragraph" w:styleId="Commentaire">
    <w:name w:val="annotation text"/>
    <w:basedOn w:val="Normal"/>
    <w:link w:val="CommentaireCar"/>
    <w:semiHidden/>
    <w:pPr>
      <w:tabs>
        <w:tab w:val="left" w:pos="187"/>
      </w:tabs>
      <w:spacing w:after="120" w:line="220" w:lineRule="exact"/>
      <w:ind w:left="187" w:hanging="187"/>
    </w:pPr>
  </w:style>
  <w:style w:type="character" w:customStyle="1" w:styleId="CommentaireCar">
    <w:name w:val="Commentaire Car"/>
    <w:basedOn w:val="Policepardfaut"/>
    <w:link w:val="Commentaire"/>
    <w:semiHidden/>
    <w:rsid w:val="00F97D1A"/>
    <w:rPr>
      <w:rFonts w:ascii="Garamond" w:hAnsi="Garamond"/>
      <w:sz w:val="16"/>
      <w:szCs w:val="16"/>
      <w:lang w:val="fr-FR" w:eastAsia="fr-FR"/>
    </w:rPr>
  </w:style>
  <w:style w:type="paragraph" w:customStyle="1" w:styleId="Blocdecitation">
    <w:name w:val="Bloc de citation"/>
    <w:basedOn w:val="Normal"/>
    <w:next w:val="Corpsdetexte"/>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Corpsdetexte"/>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Retraitcorpsdetexte">
    <w:name w:val="Body Text Indent"/>
    <w:basedOn w:val="Corpsdetexte"/>
    <w:link w:val="RetraitcorpsdetexteCar"/>
    <w:pPr>
      <w:ind w:firstLine="360"/>
    </w:pPr>
  </w:style>
  <w:style w:type="paragraph" w:customStyle="1" w:styleId="Corpsdetextegarder">
    <w:name w:val="Corps de texte garder"/>
    <w:basedOn w:val="Corpsdetexte"/>
    <w:next w:val="Corpsdetexte"/>
    <w:pPr>
      <w:keepNext/>
    </w:pPr>
  </w:style>
  <w:style w:type="paragraph" w:styleId="Lgende">
    <w:name w:val="caption"/>
    <w:basedOn w:val="Normal"/>
    <w:next w:val="Corpsdetexte"/>
    <w:qFormat/>
    <w:pPr>
      <w:spacing w:after="240"/>
    </w:pPr>
    <w:rPr>
      <w:spacing w:val="-5"/>
      <w:sz w:val="20"/>
      <w:szCs w:val="20"/>
    </w:rPr>
  </w:style>
  <w:style w:type="paragraph" w:customStyle="1" w:styleId="tiquettedechapitre">
    <w:name w:val="Étiquette de chapitre"/>
    <w:basedOn w:val="Normal"/>
    <w:next w:val="Corpsdetexte"/>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Corpsdetexte"/>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Corpsdetexte"/>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Accentuation">
    <w:name w:val="Emphasis"/>
    <w:qFormat/>
    <w:rPr>
      <w:rFonts w:ascii="Arial Black" w:hAnsi="Arial Black"/>
      <w:sz w:val="18"/>
      <w:szCs w:val="18"/>
    </w:rPr>
  </w:style>
  <w:style w:type="character" w:styleId="Appeldenotedefin">
    <w:name w:val="endnote reference"/>
    <w:semiHidden/>
    <w:rPr>
      <w:sz w:val="18"/>
      <w:szCs w:val="18"/>
      <w:vertAlign w:val="superscript"/>
    </w:rPr>
  </w:style>
  <w:style w:type="paragraph" w:styleId="Notedefin">
    <w:name w:val="endnote text"/>
    <w:basedOn w:val="Normal"/>
    <w:semiHidden/>
    <w:pPr>
      <w:tabs>
        <w:tab w:val="left" w:pos="187"/>
      </w:tabs>
      <w:spacing w:after="120" w:line="220" w:lineRule="exact"/>
      <w:ind w:left="187" w:hanging="187"/>
    </w:pPr>
    <w:rPr>
      <w:sz w:val="18"/>
      <w:szCs w:val="18"/>
    </w:rPr>
  </w:style>
  <w:style w:type="paragraph" w:styleId="Pieddepage">
    <w:name w:val="footer"/>
    <w:basedOn w:val="Normal"/>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Pieddepage"/>
  </w:style>
  <w:style w:type="paragraph" w:customStyle="1" w:styleId="PieddepagePremier">
    <w:name w:val="Pied de page (Premier)"/>
    <w:basedOn w:val="Pieddepage"/>
    <w:pPr>
      <w:pBdr>
        <w:top w:val="none" w:sz="0" w:space="0" w:color="auto"/>
      </w:pBdr>
      <w:tabs>
        <w:tab w:val="clear" w:pos="8640"/>
      </w:tabs>
    </w:pPr>
    <w:rPr>
      <w:spacing w:val="-10"/>
    </w:rPr>
  </w:style>
  <w:style w:type="paragraph" w:customStyle="1" w:styleId="PieddepageImpair">
    <w:name w:val="Pied de page (Impair)"/>
    <w:basedOn w:val="Pieddepage"/>
    <w:pPr>
      <w:tabs>
        <w:tab w:val="right" w:pos="0"/>
      </w:tabs>
    </w:pPr>
  </w:style>
  <w:style w:type="paragraph" w:customStyle="1" w:styleId="PieddepageBase">
    <w:name w:val="Pied de page (Base)"/>
    <w:basedOn w:val="Normal"/>
    <w:pPr>
      <w:spacing w:before="240"/>
    </w:pPr>
    <w:rPr>
      <w:sz w:val="18"/>
      <w:szCs w:val="18"/>
    </w:rPr>
  </w:style>
  <w:style w:type="character" w:styleId="Appelnotedebasdep">
    <w:name w:val="footnote reference"/>
    <w:semiHidden/>
    <w:rPr>
      <w:sz w:val="18"/>
      <w:szCs w:val="18"/>
      <w:vertAlign w:val="superscript"/>
    </w:rPr>
  </w:style>
  <w:style w:type="paragraph" w:styleId="Notedebasdepage">
    <w:name w:val="footnote text"/>
    <w:basedOn w:val="PieddepageBase"/>
    <w:link w:val="NotedebasdepageCar"/>
    <w:semiHidden/>
    <w:pPr>
      <w:spacing w:before="0"/>
    </w:pPr>
  </w:style>
  <w:style w:type="character" w:customStyle="1" w:styleId="NotedebasdepageCar">
    <w:name w:val="Note de bas de page Car"/>
    <w:basedOn w:val="Policepardfaut"/>
    <w:link w:val="Notedebasdepage"/>
    <w:semiHidden/>
    <w:rsid w:val="007E66E1"/>
    <w:rPr>
      <w:rFonts w:ascii="Garamond" w:hAnsi="Garamond"/>
      <w:sz w:val="18"/>
      <w:szCs w:val="18"/>
      <w:lang w:val="fr-FR" w:eastAsia="fr-FR"/>
    </w:rPr>
  </w:style>
  <w:style w:type="paragraph" w:styleId="En-tte">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En-tte"/>
  </w:style>
  <w:style w:type="paragraph" w:customStyle="1" w:styleId="En-ttePremier">
    <w:name w:val="En-tête (Premier)"/>
    <w:basedOn w:val="En-tte"/>
    <w:pPr>
      <w:tabs>
        <w:tab w:val="clear" w:pos="8640"/>
      </w:tabs>
    </w:pPr>
    <w:rPr>
      <w:rFonts w:ascii="Garamond" w:hAnsi="Garamond"/>
      <w:b/>
      <w:bCs/>
    </w:rPr>
  </w:style>
  <w:style w:type="paragraph" w:customStyle="1" w:styleId="En-tteImpair">
    <w:name w:val="En-tête (Impair)"/>
    <w:basedOn w:val="En-tte"/>
    <w:pPr>
      <w:tabs>
        <w:tab w:val="right" w:pos="0"/>
      </w:tabs>
      <w:jc w:val="right"/>
    </w:pPr>
  </w:style>
  <w:style w:type="paragraph" w:customStyle="1" w:styleId="TitreBase">
    <w:name w:val="Titre Base"/>
    <w:basedOn w:val="Normal"/>
    <w:next w:val="Corpsdetexte"/>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Titreindex">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Numrodeligne">
    <w:name w:val="line number"/>
    <w:rPr>
      <w:rFonts w:ascii="Arial" w:hAnsi="Arial"/>
      <w:sz w:val="18"/>
      <w:szCs w:val="18"/>
    </w:rPr>
  </w:style>
  <w:style w:type="paragraph" w:styleId="Liste">
    <w:name w:val="List"/>
    <w:basedOn w:val="Corpsdetexte"/>
    <w:pPr>
      <w:tabs>
        <w:tab w:val="left" w:pos="720"/>
      </w:tabs>
      <w:ind w:left="360"/>
    </w:pPr>
  </w:style>
  <w:style w:type="paragraph" w:styleId="Liste2">
    <w:name w:val="List 2"/>
    <w:basedOn w:val="Liste"/>
    <w:pPr>
      <w:tabs>
        <w:tab w:val="clear" w:pos="720"/>
        <w:tab w:val="left" w:pos="1080"/>
      </w:tabs>
      <w:ind w:left="1080"/>
    </w:pPr>
  </w:style>
  <w:style w:type="paragraph" w:styleId="Liste3">
    <w:name w:val="List 3"/>
    <w:basedOn w:val="Liste"/>
    <w:pPr>
      <w:tabs>
        <w:tab w:val="clear" w:pos="720"/>
        <w:tab w:val="left" w:pos="1440"/>
      </w:tabs>
      <w:ind w:left="1440"/>
    </w:pPr>
  </w:style>
  <w:style w:type="paragraph" w:styleId="Liste4">
    <w:name w:val="List 4"/>
    <w:basedOn w:val="Liste"/>
    <w:pPr>
      <w:tabs>
        <w:tab w:val="clear" w:pos="720"/>
        <w:tab w:val="left" w:pos="1800"/>
      </w:tabs>
      <w:ind w:left="1800"/>
    </w:pPr>
  </w:style>
  <w:style w:type="paragraph" w:styleId="Liste5">
    <w:name w:val="List 5"/>
    <w:basedOn w:val="Liste"/>
    <w:pPr>
      <w:tabs>
        <w:tab w:val="clear" w:pos="720"/>
        <w:tab w:val="left" w:pos="2160"/>
      </w:tabs>
      <w:ind w:left="2160"/>
    </w:pPr>
  </w:style>
  <w:style w:type="paragraph" w:styleId="Listepuces">
    <w:name w:val="List Bullet"/>
    <w:basedOn w:val="Liste"/>
    <w:pPr>
      <w:numPr>
        <w:numId w:val="1"/>
      </w:numPr>
      <w:tabs>
        <w:tab w:val="clear" w:pos="360"/>
        <w:tab w:val="clear" w:pos="720"/>
      </w:tabs>
      <w:ind w:right="360"/>
    </w:pPr>
  </w:style>
  <w:style w:type="paragraph" w:styleId="Listepuces2">
    <w:name w:val="List Bullet 2"/>
    <w:basedOn w:val="Listepuces"/>
    <w:pPr>
      <w:ind w:left="1080"/>
    </w:pPr>
  </w:style>
  <w:style w:type="paragraph" w:styleId="Listepuces3">
    <w:name w:val="List Bullet 3"/>
    <w:basedOn w:val="Listepuces"/>
    <w:pPr>
      <w:ind w:left="1440"/>
    </w:pPr>
  </w:style>
  <w:style w:type="paragraph" w:styleId="Listepuces4">
    <w:name w:val="List Bullet 4"/>
    <w:basedOn w:val="Listepuces"/>
    <w:pPr>
      <w:ind w:left="1800"/>
    </w:pPr>
  </w:style>
  <w:style w:type="paragraph" w:styleId="Listepuces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epuces"/>
    <w:next w:val="Listepuces"/>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epuces"/>
    <w:next w:val="Corpsdetexte"/>
    <w:pPr>
      <w:ind w:right="0"/>
      <w:jc w:val="left"/>
    </w:pPr>
    <w:rPr>
      <w:rFonts w:ascii="Times New Roman" w:hAnsi="Times New Roman"/>
      <w:spacing w:val="0"/>
      <w:sz w:val="20"/>
      <w:szCs w:val="20"/>
    </w:rPr>
  </w:style>
  <w:style w:type="paragraph" w:styleId="Listecontinue">
    <w:name w:val="List Continue"/>
    <w:basedOn w:val="Liste"/>
    <w:pPr>
      <w:tabs>
        <w:tab w:val="clear" w:pos="720"/>
      </w:tabs>
      <w:spacing w:after="160"/>
    </w:pPr>
  </w:style>
  <w:style w:type="paragraph" w:styleId="Listecontinue2">
    <w:name w:val="List Continue 2"/>
    <w:basedOn w:val="Listecontinue"/>
    <w:pPr>
      <w:ind w:left="1080"/>
    </w:pPr>
  </w:style>
  <w:style w:type="paragraph" w:styleId="Listecontinue3">
    <w:name w:val="List Continue 3"/>
    <w:basedOn w:val="Listecontinue"/>
    <w:pPr>
      <w:ind w:left="1440"/>
    </w:pPr>
  </w:style>
  <w:style w:type="paragraph" w:styleId="Listecontinue4">
    <w:name w:val="List Continue 4"/>
    <w:basedOn w:val="Listecontinue"/>
    <w:pPr>
      <w:ind w:left="1800"/>
    </w:pPr>
  </w:style>
  <w:style w:type="paragraph" w:styleId="Listecontinue5">
    <w:name w:val="List Continue 5"/>
    <w:basedOn w:val="Listecontinue"/>
    <w:pPr>
      <w:ind w:left="2160"/>
    </w:pPr>
  </w:style>
  <w:style w:type="paragraph" w:customStyle="1" w:styleId="ListePremier">
    <w:name w:val="Liste (Premier)"/>
    <w:basedOn w:val="Liste"/>
    <w:next w:val="Liste"/>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e"/>
    <w:next w:val="Corpsdetexte"/>
    <w:pPr>
      <w:ind w:left="720" w:hanging="360"/>
      <w:jc w:val="left"/>
    </w:pPr>
    <w:rPr>
      <w:rFonts w:ascii="Times New Roman" w:hAnsi="Times New Roman"/>
      <w:spacing w:val="0"/>
      <w:sz w:val="20"/>
      <w:szCs w:val="20"/>
    </w:rPr>
  </w:style>
  <w:style w:type="paragraph" w:styleId="Listenumros">
    <w:name w:val="List Number"/>
    <w:basedOn w:val="Liste"/>
    <w:pPr>
      <w:tabs>
        <w:tab w:val="clear" w:pos="720"/>
      </w:tabs>
      <w:ind w:left="720" w:right="360" w:hanging="360"/>
    </w:pPr>
  </w:style>
  <w:style w:type="paragraph" w:styleId="Listenumros2">
    <w:name w:val="List Number 2"/>
    <w:basedOn w:val="Listenumros"/>
    <w:pPr>
      <w:ind w:left="1080"/>
    </w:pPr>
  </w:style>
  <w:style w:type="paragraph" w:styleId="Listenumros3">
    <w:name w:val="List Number 3"/>
    <w:basedOn w:val="Listenumros"/>
    <w:pPr>
      <w:ind w:left="1440"/>
    </w:pPr>
  </w:style>
  <w:style w:type="paragraph" w:styleId="Listenumros4">
    <w:name w:val="List Number 4"/>
    <w:basedOn w:val="Listenumros"/>
    <w:pPr>
      <w:ind w:left="1800"/>
    </w:pPr>
  </w:style>
  <w:style w:type="paragraph" w:styleId="Listenumros5">
    <w:name w:val="List Number 5"/>
    <w:basedOn w:val="Listenumros"/>
    <w:pPr>
      <w:ind w:left="2160"/>
    </w:pPr>
  </w:style>
  <w:style w:type="paragraph" w:customStyle="1" w:styleId="NumrodelistePremier">
    <w:name w:val="Numéro de liste (Premier)"/>
    <w:basedOn w:val="Listenumros"/>
    <w:next w:val="Listenumros"/>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enumros"/>
    <w:next w:val="Corpsdetexte"/>
    <w:pPr>
      <w:ind w:right="0"/>
      <w:jc w:val="left"/>
    </w:pPr>
    <w:rPr>
      <w:rFonts w:ascii="Times New Roman" w:hAnsi="Times New Roman"/>
      <w:spacing w:val="0"/>
      <w:sz w:val="20"/>
      <w:szCs w:val="20"/>
    </w:rPr>
  </w:style>
  <w:style w:type="paragraph" w:styleId="Textedemacro">
    <w:name w:val="macro"/>
    <w:basedOn w:val="Corpsdetexte"/>
    <w:semiHidden/>
    <w:pPr>
      <w:spacing w:after="120"/>
    </w:pPr>
    <w:rPr>
      <w:rFonts w:ascii="Courier New" w:hAnsi="Courier New" w:cs="Courier New"/>
    </w:rPr>
  </w:style>
  <w:style w:type="character" w:styleId="Numrodepage">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Corpsdetexte"/>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Corpsdetexte"/>
    <w:next w:val="Lgende"/>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Corpsdetexte"/>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ous-titre">
    <w:name w:val="Subtitle"/>
    <w:basedOn w:val="Titre"/>
    <w:next w:val="Corpsdetexte"/>
    <w:qFormat/>
    <w:pPr>
      <w:spacing w:before="1940" w:after="0" w:line="200" w:lineRule="atLeast"/>
    </w:pPr>
    <w:rPr>
      <w:rFonts w:ascii="Garamond" w:hAnsi="Garamond"/>
      <w:b/>
      <w:bCs/>
      <w:caps/>
      <w:spacing w:val="30"/>
      <w:sz w:val="18"/>
      <w:szCs w:val="18"/>
    </w:rPr>
  </w:style>
  <w:style w:type="paragraph" w:styleId="Titr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desrfrencesjuridiques">
    <w:name w:val="table of authorities"/>
    <w:basedOn w:val="Normal"/>
    <w:semiHidden/>
    <w:pPr>
      <w:tabs>
        <w:tab w:val="right" w:leader="dot" w:pos="8640"/>
      </w:tabs>
      <w:spacing w:after="240"/>
    </w:pPr>
    <w:rPr>
      <w:sz w:val="20"/>
      <w:szCs w:val="20"/>
    </w:rPr>
  </w:style>
  <w:style w:type="paragraph" w:styleId="Tabledesillustration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itreTR">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M1">
    <w:name w:val="toc 1"/>
    <w:basedOn w:val="Normal"/>
    <w:uiPriority w:val="39"/>
    <w:pPr>
      <w:spacing w:before="120" w:after="120"/>
    </w:pPr>
    <w:rPr>
      <w:rFonts w:ascii="Times New Roman" w:hAnsi="Times New Roman"/>
      <w:b/>
      <w:bCs/>
      <w:caps/>
      <w:sz w:val="20"/>
      <w:szCs w:val="20"/>
    </w:rPr>
  </w:style>
  <w:style w:type="paragraph" w:styleId="TM2">
    <w:name w:val="toc 2"/>
    <w:basedOn w:val="TM1"/>
    <w:uiPriority w:val="39"/>
    <w:pPr>
      <w:spacing w:before="0" w:after="0"/>
      <w:ind w:left="160"/>
    </w:pPr>
    <w:rPr>
      <w:b w:val="0"/>
      <w:bCs w:val="0"/>
      <w:caps w:val="0"/>
      <w:smallCaps/>
    </w:rPr>
  </w:style>
  <w:style w:type="paragraph" w:styleId="TM3">
    <w:name w:val="toc 3"/>
    <w:basedOn w:val="Normal"/>
    <w:next w:val="Normal"/>
    <w:uiPriority w:val="39"/>
    <w:pPr>
      <w:ind w:left="320"/>
    </w:pPr>
    <w:rPr>
      <w:rFonts w:ascii="Times New Roman" w:hAnsi="Times New Roman"/>
      <w:i/>
      <w:iCs/>
      <w:sz w:val="20"/>
      <w:szCs w:val="20"/>
    </w:rPr>
  </w:style>
  <w:style w:type="paragraph" w:styleId="TM4">
    <w:name w:val="toc 4"/>
    <w:basedOn w:val="Normal"/>
    <w:next w:val="Normal"/>
    <w:semiHidden/>
    <w:pPr>
      <w:ind w:left="480"/>
    </w:pPr>
    <w:rPr>
      <w:rFonts w:ascii="Times New Roman" w:hAnsi="Times New Roman"/>
      <w:sz w:val="18"/>
      <w:szCs w:val="18"/>
    </w:rPr>
  </w:style>
  <w:style w:type="paragraph" w:styleId="TM5">
    <w:name w:val="toc 5"/>
    <w:basedOn w:val="Normal"/>
    <w:next w:val="Normal"/>
    <w:semiHidden/>
    <w:pPr>
      <w:ind w:left="640"/>
    </w:pPr>
    <w:rPr>
      <w:rFonts w:ascii="Times New Roman" w:hAnsi="Times New Roman"/>
      <w:sz w:val="18"/>
      <w:szCs w:val="18"/>
    </w:rPr>
  </w:style>
  <w:style w:type="paragraph" w:styleId="TM6">
    <w:name w:val="toc 6"/>
    <w:basedOn w:val="Normal"/>
    <w:next w:val="Normal"/>
    <w:semiHidden/>
    <w:pPr>
      <w:ind w:left="800"/>
    </w:pPr>
    <w:rPr>
      <w:rFonts w:ascii="Times New Roman" w:hAnsi="Times New Roman"/>
      <w:sz w:val="18"/>
      <w:szCs w:val="18"/>
    </w:rPr>
  </w:style>
  <w:style w:type="paragraph" w:styleId="TM7">
    <w:name w:val="toc 7"/>
    <w:basedOn w:val="Normal"/>
    <w:next w:val="Normal"/>
    <w:semiHidden/>
    <w:pPr>
      <w:ind w:left="960"/>
    </w:pPr>
    <w:rPr>
      <w:rFonts w:ascii="Times New Roman" w:hAnsi="Times New Roman"/>
      <w:sz w:val="18"/>
      <w:szCs w:val="18"/>
    </w:rPr>
  </w:style>
  <w:style w:type="paragraph" w:styleId="TM8">
    <w:name w:val="toc 8"/>
    <w:basedOn w:val="Normal"/>
    <w:next w:val="Normal"/>
    <w:semiHidden/>
    <w:pPr>
      <w:ind w:left="1120"/>
    </w:pPr>
    <w:rPr>
      <w:rFonts w:ascii="Times New Roman" w:hAnsi="Times New Roman"/>
      <w:sz w:val="18"/>
      <w:szCs w:val="18"/>
    </w:rPr>
  </w:style>
  <w:style w:type="paragraph" w:styleId="TM9">
    <w:name w:val="toc 9"/>
    <w:basedOn w:val="Normal"/>
    <w:next w:val="Normal"/>
    <w:semiHidden/>
    <w:pPr>
      <w:ind w:left="1280"/>
    </w:pPr>
    <w:rPr>
      <w:rFonts w:ascii="Times New Roman" w:hAnsi="Times New Roman"/>
      <w:sz w:val="18"/>
      <w:szCs w:val="18"/>
    </w:rPr>
  </w:style>
  <w:style w:type="paragraph" w:customStyle="1" w:styleId="TMBase">
    <w:name w:val="TM Base"/>
    <w:basedOn w:val="TM2"/>
  </w:style>
  <w:style w:type="paragraph" w:styleId="Explorateurdedocuments">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lev">
    <w:name w:val="Strong"/>
    <w:uiPriority w:val="22"/>
    <w:qFormat/>
    <w:rPr>
      <w:b/>
      <w:bCs/>
    </w:rPr>
  </w:style>
  <w:style w:type="paragraph" w:styleId="Textebru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Corpsdetexte"/>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C14FD5"/>
    <w:pPr>
      <w:keepNext/>
      <w:keepLines/>
    </w:pPr>
    <w:rPr>
      <w:rFonts w:ascii="Monaco" w:hAnsi="Monaco"/>
      <w:sz w:val="16"/>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en">
    <w:name w:val="Hyperlink"/>
    <w:uiPriority w:val="99"/>
    <w:rPr>
      <w:color w:val="0000FF"/>
      <w:u w:val="single"/>
    </w:rPr>
  </w:style>
  <w:style w:type="character" w:styleId="Lienvisit">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Textedebulles">
    <w:name w:val="Balloon Text"/>
    <w:basedOn w:val="Normal"/>
    <w:link w:val="TextedebullesCar"/>
    <w:uiPriority w:val="99"/>
    <w:semiHidden/>
    <w:rsid w:val="0044393B"/>
    <w:rPr>
      <w:rFonts w:ascii="Tahoma" w:hAnsi="Tahoma" w:cs="Tahoma"/>
    </w:rPr>
  </w:style>
  <w:style w:type="character" w:customStyle="1" w:styleId="TextedebullesCar">
    <w:name w:val="Texte de bulles Car"/>
    <w:basedOn w:val="Policepardfaut"/>
    <w:link w:val="Textedebulles"/>
    <w:uiPriority w:val="99"/>
    <w:semiHidden/>
    <w:rsid w:val="007E66E1"/>
    <w:rPr>
      <w:rFonts w:ascii="Tahoma" w:hAnsi="Tahoma" w:cs="Tahoma"/>
      <w:sz w:val="16"/>
      <w:szCs w:val="16"/>
      <w:lang w:val="fr-FR" w:eastAsia="fr-FR"/>
    </w:rPr>
  </w:style>
  <w:style w:type="table" w:styleId="Grilledutableau">
    <w:name w:val="Table Grid"/>
    <w:basedOn w:val="Tableau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CodeHTML">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Objetducommentaire">
    <w:name w:val="annotation subject"/>
    <w:basedOn w:val="Commentaire"/>
    <w:next w:val="Commentaire"/>
    <w:link w:val="ObjetducommentaireCar"/>
    <w:rsid w:val="00F97D1A"/>
    <w:pPr>
      <w:tabs>
        <w:tab w:val="clear" w:pos="187"/>
      </w:tabs>
      <w:spacing w:after="0" w:line="240" w:lineRule="auto"/>
      <w:ind w:left="0" w:firstLine="0"/>
    </w:pPr>
    <w:rPr>
      <w:b/>
      <w:bCs/>
      <w:sz w:val="20"/>
      <w:szCs w:val="20"/>
    </w:rPr>
  </w:style>
  <w:style w:type="character" w:customStyle="1" w:styleId="ObjetducommentaireCar">
    <w:name w:val="Objet du commentaire Car"/>
    <w:basedOn w:val="CommentaireCar"/>
    <w:link w:val="Objetducommentaire"/>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Policepardfaut"/>
    <w:rsid w:val="00A51D73"/>
  </w:style>
  <w:style w:type="character" w:customStyle="1" w:styleId="interfacename">
    <w:name w:val="interfacename"/>
    <w:basedOn w:val="Policepardfaut"/>
    <w:rsid w:val="00DD69C9"/>
  </w:style>
  <w:style w:type="character" w:customStyle="1" w:styleId="typenamelink">
    <w:name w:val="typenamelink"/>
    <w:basedOn w:val="Policepardfaut"/>
    <w:rsid w:val="001C5DDC"/>
  </w:style>
  <w:style w:type="character" w:customStyle="1" w:styleId="js-path-segment">
    <w:name w:val="js-path-segment"/>
    <w:basedOn w:val="Policepardfaut"/>
    <w:rsid w:val="00943FF9"/>
  </w:style>
  <w:style w:type="character" w:customStyle="1" w:styleId="separator">
    <w:name w:val="separator"/>
    <w:basedOn w:val="Policepardfaut"/>
    <w:rsid w:val="00943FF9"/>
  </w:style>
  <w:style w:type="paragraph" w:customStyle="1" w:styleId="Cencadr">
    <w:name w:val="C encadré"/>
    <w:basedOn w:val="Corpsdetexte"/>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PrformatHTML">
    <w:name w:val="HTML Preformatted"/>
    <w:basedOn w:val="Normal"/>
    <w:link w:val="PrformatHTMLC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HTMLCar">
    <w:name w:val="Préformaté HTML Car"/>
    <w:basedOn w:val="Policepardfaut"/>
    <w:link w:val="PrformatHTML"/>
    <w:uiPriority w:val="99"/>
    <w:rsid w:val="007858A7"/>
    <w:rPr>
      <w:rFonts w:ascii="Courier New" w:hAnsi="Courier New" w:cs="Courier New"/>
      <w:lang w:val="en-US" w:eastAsia="en-US"/>
    </w:rPr>
  </w:style>
  <w:style w:type="character" w:styleId="Mentionnonrsolue">
    <w:name w:val="Unresolved Mention"/>
    <w:basedOn w:val="Policepardfaut"/>
    <w:rsid w:val="00452667"/>
    <w:rPr>
      <w:color w:val="605E5C"/>
      <w:shd w:val="clear" w:color="auto" w:fill="E1DFDD"/>
    </w:rPr>
  </w:style>
  <w:style w:type="paragraph" w:customStyle="1" w:styleId="linkstyle">
    <w:name w:val="link style"/>
    <w:basedOn w:val="Corpsdetexte"/>
    <w:qFormat/>
    <w:rsid w:val="0001372D"/>
    <w:rPr>
      <w:rFonts w:ascii="Segoe UI" w:hAnsi="Segoe UI" w:cs="Segoe UI"/>
      <w:b/>
      <w:bCs/>
      <w:color w:val="586069"/>
      <w:lang w:val="fr-CA"/>
    </w:rPr>
  </w:style>
  <w:style w:type="paragraph" w:customStyle="1" w:styleId="exercicelinkstyle">
    <w:name w:val="exercice link style"/>
    <w:basedOn w:val="Corpsdetexte"/>
    <w:qFormat/>
    <w:rsid w:val="0070760A"/>
    <w:rPr>
      <w:rFonts w:ascii="Segoe UI" w:hAnsi="Segoe UI" w:cs="Segoe UI"/>
      <w:b/>
      <w:bCs/>
      <w:color w:val="586069"/>
      <w:lang w:val="fr-CA"/>
    </w:rPr>
  </w:style>
  <w:style w:type="paragraph" w:customStyle="1" w:styleId="aaaa">
    <w:name w:val="aaaa"/>
    <w:basedOn w:val="Corpsdetexte"/>
    <w:qFormat/>
    <w:rsid w:val="0070760A"/>
    <w:rPr>
      <w:rFonts w:ascii="Segoe UI" w:hAnsi="Segoe UI" w:cs="Segoe UI"/>
      <w:b/>
      <w:bCs/>
      <w:color w:val="586069"/>
      <w:lang w:val="fr-CA"/>
    </w:rPr>
  </w:style>
  <w:style w:type="character" w:customStyle="1" w:styleId="RetraitcorpsdetexteCar">
    <w:name w:val="Retrait corps de texte Car"/>
    <w:basedOn w:val="CorpsdetexteCar"/>
    <w:link w:val="Retraitcorpsdetexte"/>
    <w:rsid w:val="0070760A"/>
    <w:rPr>
      <w:rFonts w:ascii="Garamond" w:hAnsi="Garamond"/>
      <w:spacing w:val="-5"/>
      <w:sz w:val="24"/>
      <w:szCs w:val="24"/>
      <w:lang w:val="fr-FR" w:eastAsia="fr-FR"/>
    </w:rPr>
  </w:style>
  <w:style w:type="paragraph" w:styleId="Paragraphedeliste">
    <w:name w:val="List Paragraph"/>
    <w:basedOn w:val="Normal"/>
    <w:uiPriority w:val="34"/>
    <w:qFormat/>
    <w:rsid w:val="00C444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oleObject" Target="embeddings/oleObject4.bin"/><Relationship Id="rId324" Type="http://schemas.openxmlformats.org/officeDocument/2006/relationships/hyperlink" Target="https://docs.oracle.com/javase/8/docs/api/java/awt/Color.html" TargetMode="External"/><Relationship Id="rId531" Type="http://schemas.openxmlformats.org/officeDocument/2006/relationships/image" Target="media/image108.emf"/><Relationship Id="rId170" Type="http://schemas.openxmlformats.org/officeDocument/2006/relationships/oleObject" Target="embeddings/oleObject27.bin"/><Relationship Id="rId268" Type="http://schemas.openxmlformats.org/officeDocument/2006/relationships/image" Target="media/image63.png"/><Relationship Id="rId475" Type="http://schemas.openxmlformats.org/officeDocument/2006/relationships/hyperlink" Target="https://docs.oracle.com/javase/8/docs/api/java/io/InputStream.html" TargetMode="External"/><Relationship Id="rId32" Type="http://schemas.openxmlformats.org/officeDocument/2006/relationships/image" Target="media/image8.png"/><Relationship Id="rId128" Type="http://schemas.openxmlformats.org/officeDocument/2006/relationships/image" Target="media/image44.emf"/><Relationship Id="rId335" Type="http://schemas.openxmlformats.org/officeDocument/2006/relationships/image" Target="media/image78.emf"/><Relationship Id="rId542" Type="http://schemas.openxmlformats.org/officeDocument/2006/relationships/hyperlink" Target="https://docs.oracle.com/javase/8/docs/api/java/lang/String.html" TargetMode="External"/><Relationship Id="rId181" Type="http://schemas.openxmlformats.org/officeDocument/2006/relationships/hyperlink" Target="https://docs.oracle.com/javase/8/docs/api/java/lang/String.html" TargetMode="External"/><Relationship Id="rId402" Type="http://schemas.openxmlformats.org/officeDocument/2006/relationships/hyperlink" Target="https://github.com/RobertGodin/JavaPasAPas" TargetMode="External"/><Relationship Id="rId279" Type="http://schemas.openxmlformats.org/officeDocument/2006/relationships/oleObject" Target="embeddings/oleObject35.bin"/><Relationship Id="rId486" Type="http://schemas.openxmlformats.org/officeDocument/2006/relationships/image" Target="media/image103.emf"/><Relationship Id="rId43" Type="http://schemas.openxmlformats.org/officeDocument/2006/relationships/image" Target="media/image18.png"/><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image" Target="media/image111.png"/><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image" Target="media/image99.png"/><Relationship Id="rId497" Type="http://schemas.openxmlformats.org/officeDocument/2006/relationships/hyperlink" Target="https://docs.oracle.com/javase/8/docs/api/java/io/FileInputStream.html" TargetMode="External"/><Relationship Id="rId620" Type="http://schemas.openxmlformats.org/officeDocument/2006/relationships/fontTable" Target="fontTable.xml"/><Relationship Id="rId357" Type="http://schemas.openxmlformats.org/officeDocument/2006/relationships/hyperlink" Target="https://github.com/RobertGodin/JavaPasAPas" TargetMode="External"/><Relationship Id="rId54" Type="http://schemas.openxmlformats.org/officeDocument/2006/relationships/hyperlink" Target="https://docs.oracle.com/javase/8/docs/api/java/lang/String.html" TargetMode="External"/><Relationship Id="rId217" Type="http://schemas.openxmlformats.org/officeDocument/2006/relationships/image" Target="media/image57.emf"/><Relationship Id="rId564" Type="http://schemas.openxmlformats.org/officeDocument/2006/relationships/hyperlink" Target="https://docs.oracle.com/javase/8/docs/api/org/w3c/dom/Node.html" TargetMode="External"/><Relationship Id="rId424" Type="http://schemas.openxmlformats.org/officeDocument/2006/relationships/hyperlink" Target="https://github.com/RobertGodin/JavaPasAPas" TargetMode="External"/><Relationship Id="rId270" Type="http://schemas.openxmlformats.org/officeDocument/2006/relationships/image" Target="media/image64.wmf"/><Relationship Id="rId65" Type="http://schemas.openxmlformats.org/officeDocument/2006/relationships/hyperlink" Target="https://docs.oracle.com/javase/8/docs/api/javax/swing/JOptionPane.html" TargetMode="External"/><Relationship Id="rId130" Type="http://schemas.openxmlformats.org/officeDocument/2006/relationships/image" Target="media/image45.emf"/><Relationship Id="rId368" Type="http://schemas.openxmlformats.org/officeDocument/2006/relationships/hyperlink" Target="https://github.com/RobertGodin/JavaPasAPas" TargetMode="External"/><Relationship Id="rId575" Type="http://schemas.openxmlformats.org/officeDocument/2006/relationships/hyperlink" Target="https://docs.oracle.com/javase/8/docs/api/javax/swing/JFileChooser.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Vector.html" TargetMode="External"/><Relationship Id="rId281" Type="http://schemas.openxmlformats.org/officeDocument/2006/relationships/image" Target="media/image67.png"/><Relationship Id="rId502" Type="http://schemas.openxmlformats.org/officeDocument/2006/relationships/hyperlink" Target="https://github.com/RobertGodin/JavaPasAPas" TargetMode="External"/><Relationship Id="rId76" Type="http://schemas.openxmlformats.org/officeDocument/2006/relationships/hyperlink" Target="https://docs.oracle.com/javase/8/docs/api/java/lang/String.html" TargetMode="External"/><Relationship Id="rId141" Type="http://schemas.openxmlformats.org/officeDocument/2006/relationships/image" Target="media/image49.png"/><Relationship Id="rId379" Type="http://schemas.openxmlformats.org/officeDocument/2006/relationships/hyperlink" Target="https://docs.oracle.com/javase/8/docs/api/javax/swing/Timer.html" TargetMode="External"/><Relationship Id="rId586" Type="http://schemas.openxmlformats.org/officeDocument/2006/relationships/hyperlink" Target="https://docs.oracle.com/javase/8/docs/api/java/io/ObjectOutputStream.html" TargetMode="External"/><Relationship Id="rId7" Type="http://schemas.openxmlformats.org/officeDocument/2006/relationships/endnotes" Target="endnotes.xml"/><Relationship Id="rId239" Type="http://schemas.openxmlformats.org/officeDocument/2006/relationships/hyperlink" Target="https://docs.oracle.com/javase/8/docs/api/java/lang/String.html" TargetMode="External"/><Relationship Id="rId446" Type="http://schemas.openxmlformats.org/officeDocument/2006/relationships/hyperlink" Target="https://docs.oracle.com/javase/8/docs/api/java/util/Iterator.html" TargetMode="External"/><Relationship Id="rId292" Type="http://schemas.openxmlformats.org/officeDocument/2006/relationships/hyperlink" Target="https://docs.oracle.com/javase/8/docs/api/java/awt/event/MouseListener.html" TargetMode="External"/><Relationship Id="rId306" Type="http://schemas.openxmlformats.org/officeDocument/2006/relationships/hyperlink" Target="https://docs.oracle.com/javase/8/docs/api/java/lang/String.html" TargetMode="External"/><Relationship Id="rId87" Type="http://schemas.openxmlformats.org/officeDocument/2006/relationships/hyperlink" Target="https://docs.oracle.com/javase/8/docs/api/java/lang/String.html" TargetMode="External"/><Relationship Id="rId513" Type="http://schemas.openxmlformats.org/officeDocument/2006/relationships/hyperlink" Target="https://docs.oracle.com/javase/8/docs/api/java/io/Reader.html" TargetMode="External"/><Relationship Id="rId597" Type="http://schemas.openxmlformats.org/officeDocument/2006/relationships/hyperlink" Target="https://github.com/RobertGodin/JavaPasAPas" TargetMode="External"/><Relationship Id="rId152" Type="http://schemas.openxmlformats.org/officeDocument/2006/relationships/hyperlink" Target="https://github.com/RobertGodin/JavaPasAPas" TargetMode="External"/><Relationship Id="rId457" Type="http://schemas.openxmlformats.org/officeDocument/2006/relationships/hyperlink" Target="https://github.com/RobertGodin/JavaPasAPas/tree/master/JeuSimple" TargetMode="External"/><Relationship Id="rId14" Type="http://schemas.openxmlformats.org/officeDocument/2006/relationships/image" Target="media/image2.emf"/><Relationship Id="rId317" Type="http://schemas.openxmlformats.org/officeDocument/2006/relationships/hyperlink" Target="https://github.com/RobertGodin/JavaPasAPas" TargetMode="External"/><Relationship Id="rId524" Type="http://schemas.openxmlformats.org/officeDocument/2006/relationships/hyperlink" Target="https://github.com/RobertGodin/JavaPasAPas" TargetMode="External"/><Relationship Id="rId98" Type="http://schemas.openxmlformats.org/officeDocument/2006/relationships/hyperlink" Target="https://github.com/RobertGodin/JavaPasAPas" TargetMode="External"/><Relationship Id="rId163" Type="http://schemas.openxmlformats.org/officeDocument/2006/relationships/oleObject" Target="embeddings/oleObject25.bin"/><Relationship Id="rId370" Type="http://schemas.openxmlformats.org/officeDocument/2006/relationships/image" Target="media/image92.png"/><Relationship Id="rId230" Type="http://schemas.openxmlformats.org/officeDocument/2006/relationships/image" Target="media/image60.emf"/><Relationship Id="rId468" Type="http://schemas.openxmlformats.org/officeDocument/2006/relationships/hyperlink" Target="https://docs.oracle.com/javase/8/docs/api/java/util/Vector.html" TargetMode="External"/><Relationship Id="rId25" Type="http://schemas.openxmlformats.org/officeDocument/2006/relationships/hyperlink" Target="https://fr.wikipedia.org/wiki/Rouge_vert_bleu" TargetMode="External"/><Relationship Id="rId328" Type="http://schemas.openxmlformats.org/officeDocument/2006/relationships/oleObject" Target="embeddings/oleObject39.bin"/><Relationship Id="rId535" Type="http://schemas.openxmlformats.org/officeDocument/2006/relationships/hyperlink" Target="https://github.com/RobertGodin/JavaPasAPas" TargetMode="External"/><Relationship Id="rId174" Type="http://schemas.openxmlformats.org/officeDocument/2006/relationships/hyperlink" Target="https://docs.oracle.com/javase/8/docs/api/java/lang/String.html" TargetMode="External"/><Relationship Id="rId381" Type="http://schemas.openxmlformats.org/officeDocument/2006/relationships/hyperlink" Target="https://docs.oracle.com/javase/8/docs/api/javax/swing/JPanel.html" TargetMode="External"/><Relationship Id="rId602" Type="http://schemas.openxmlformats.org/officeDocument/2006/relationships/image" Target="media/image113.png"/><Relationship Id="rId241" Type="http://schemas.openxmlformats.org/officeDocument/2006/relationships/hyperlink" Target="https://docs.oracle.com/javase/8/docs/api/javax/swing/JFrame.html" TargetMode="External"/><Relationship Id="rId437" Type="http://schemas.openxmlformats.org/officeDocument/2006/relationships/hyperlink" Target="https://docs.oracle.com/javase/8/docs/api/java/util/Vector.html" TargetMode="External"/><Relationship Id="rId479" Type="http://schemas.openxmlformats.org/officeDocument/2006/relationships/image" Target="media/image101.wmf"/><Relationship Id="rId36" Type="http://schemas.openxmlformats.org/officeDocument/2006/relationships/image" Target="media/image12.png"/><Relationship Id="rId283" Type="http://schemas.openxmlformats.org/officeDocument/2006/relationships/image" Target="media/image68.png"/><Relationship Id="rId339" Type="http://schemas.openxmlformats.org/officeDocument/2006/relationships/image" Target="media/image80.emf"/><Relationship Id="rId490" Type="http://schemas.openxmlformats.org/officeDocument/2006/relationships/hyperlink" Target="https://docs.oracle.com/javase/8/docs/api/java/io/FileInputStream.html" TargetMode="External"/><Relationship Id="rId504" Type="http://schemas.openxmlformats.org/officeDocument/2006/relationships/hyperlink" Target="https://docs.oracle.com/javase/8/docs/api/java/io/FileInputStream.html" TargetMode="External"/><Relationship Id="rId546" Type="http://schemas.openxmlformats.org/officeDocument/2006/relationships/hyperlink" Target="https://docs.oracle.com/javase/8/docs/api/java/io/FileInputStream.html" TargetMode="External"/><Relationship Id="rId78" Type="http://schemas.openxmlformats.org/officeDocument/2006/relationships/image" Target="media/image31.emf"/><Relationship Id="rId101" Type="http://schemas.openxmlformats.org/officeDocument/2006/relationships/hyperlink" Target="https://docs.oracle.com/javase/8/docs/api/java/lang/String.html" TargetMode="External"/><Relationship Id="rId143" Type="http://schemas.openxmlformats.org/officeDocument/2006/relationships/image" Target="media/image51.emf"/><Relationship Id="rId185" Type="http://schemas.openxmlformats.org/officeDocument/2006/relationships/hyperlink" Target="https://docs.oracle.com/javase/8/docs/api/java/lang/String.html" TargetMode="External"/><Relationship Id="rId350" Type="http://schemas.openxmlformats.org/officeDocument/2006/relationships/image" Target="media/image85.emf"/><Relationship Id="rId406" Type="http://schemas.openxmlformats.org/officeDocument/2006/relationships/hyperlink" Target="https://docs.oracle.com/javase/8/docs/api/javax/swing/JPanel.html" TargetMode="External"/><Relationship Id="rId588" Type="http://schemas.openxmlformats.org/officeDocument/2006/relationships/hyperlink" Target="https://github.com/RobertGodin/JavaPasAPas" TargetMode="External"/><Relationship Id="rId9" Type="http://schemas.openxmlformats.org/officeDocument/2006/relationships/footer" Target="footer1.xml"/><Relationship Id="rId210" Type="http://schemas.openxmlformats.org/officeDocument/2006/relationships/hyperlink" Target="https://docs.oracle.com/javase/8/docs/api/java/lang/String.html" TargetMode="External"/><Relationship Id="rId392" Type="http://schemas.openxmlformats.org/officeDocument/2006/relationships/hyperlink" Target="https://github.com/RobertGodin/JavaPasAPas" TargetMode="External"/><Relationship Id="rId448" Type="http://schemas.openxmlformats.org/officeDocument/2006/relationships/hyperlink" Target="https://docs.oracle.com/javase/8/docs/api/java/util/Iterator.html" TargetMode="External"/><Relationship Id="rId613" Type="http://schemas.openxmlformats.org/officeDocument/2006/relationships/image" Target="media/image124.png"/><Relationship Id="rId252" Type="http://schemas.openxmlformats.org/officeDocument/2006/relationships/hyperlink" Target="https://docs.oracle.com/javase/8/docs/api/javax/swing/JFrame.html" TargetMode="External"/><Relationship Id="rId294" Type="http://schemas.openxmlformats.org/officeDocument/2006/relationships/hyperlink" Target="https://docs.oracle.com/javase/8/docs/api/java/awt/event/MouseListener.html" TargetMode="External"/><Relationship Id="rId308" Type="http://schemas.openxmlformats.org/officeDocument/2006/relationships/hyperlink" Target="https://docs.oracle.com/javase/8/docs/api/java/lang/String.html" TargetMode="External"/><Relationship Id="rId515" Type="http://schemas.openxmlformats.org/officeDocument/2006/relationships/hyperlink" Target="https://docs.oracle.com/javase/8/docs/api/java/io/DataInputStream.html" TargetMode="External"/><Relationship Id="rId47" Type="http://schemas.openxmlformats.org/officeDocument/2006/relationships/hyperlink" Target="https://fr.wikipedia.org/wiki/UML_(informatique)" TargetMode="External"/><Relationship Id="rId89" Type="http://schemas.openxmlformats.org/officeDocument/2006/relationships/hyperlink" Target="https://docs.oracle.com/javase/8/docs/api/java/lang/String.html" TargetMode="External"/><Relationship Id="rId112" Type="http://schemas.openxmlformats.org/officeDocument/2006/relationships/image" Target="media/image39.emf"/><Relationship Id="rId154" Type="http://schemas.openxmlformats.org/officeDocument/2006/relationships/hyperlink" Target="https://github.com/RobertGodin/JavaPasAPas" TargetMode="External"/><Relationship Id="rId361" Type="http://schemas.openxmlformats.org/officeDocument/2006/relationships/hyperlink" Target="https://github.com/RobertGodin/JavaPasAPas" TargetMode="External"/><Relationship Id="rId557" Type="http://schemas.openxmlformats.org/officeDocument/2006/relationships/hyperlink" Target="https://docs.oracle.com/javase/8/docs/api/java/io/StreamTokenizer.html" TargetMode="External"/><Relationship Id="rId599" Type="http://schemas.openxmlformats.org/officeDocument/2006/relationships/oleObject" Target="embeddings/oleObject61.bin"/><Relationship Id="rId196" Type="http://schemas.openxmlformats.org/officeDocument/2006/relationships/hyperlink" Target="https://docs.oracle.com/javase/8/docs/api/java/lang/String.html" TargetMode="External"/><Relationship Id="rId417" Type="http://schemas.openxmlformats.org/officeDocument/2006/relationships/hyperlink" Target="https://docs.oracle.com/javase/8/docs/api/java/applet/AudioClip.html" TargetMode="External"/><Relationship Id="rId459" Type="http://schemas.openxmlformats.org/officeDocument/2006/relationships/hyperlink" Target="https://docs.oracle.com/javase/8/docs/api/java/awt/event/ActionListener.html" TargetMode="External"/><Relationship Id="rId16" Type="http://schemas.openxmlformats.org/officeDocument/2006/relationships/image" Target="media/image3.wmf"/><Relationship Id="rId221" Type="http://schemas.openxmlformats.org/officeDocument/2006/relationships/hyperlink" Target="https://github.com/RobertGodin/JavaPasAPas" TargetMode="External"/><Relationship Id="rId263" Type="http://schemas.openxmlformats.org/officeDocument/2006/relationships/hyperlink" Target="https://docs.oracle.com/javase/8/docs/api/java/awt/Graphics.html" TargetMode="External"/><Relationship Id="rId319" Type="http://schemas.openxmlformats.org/officeDocument/2006/relationships/hyperlink" Target="https://docs.oracle.com/javase/8/docs/api/java/awt/Color.html" TargetMode="External"/><Relationship Id="rId470" Type="http://schemas.openxmlformats.org/officeDocument/2006/relationships/hyperlink" Target="https://docs.oracle.com/javase/8/docs/api/java/util/ArrayList.html" TargetMode="External"/><Relationship Id="rId526" Type="http://schemas.openxmlformats.org/officeDocument/2006/relationships/hyperlink" Target="https://docs.oracle.com/javase/8/docs/api/java/io/Writer.html" TargetMode="External"/><Relationship Id="rId58" Type="http://schemas.openxmlformats.org/officeDocument/2006/relationships/oleObject" Target="embeddings/oleObject8.bin"/><Relationship Id="rId123" Type="http://schemas.openxmlformats.org/officeDocument/2006/relationships/hyperlink" Target="https://github.com/RobertGodin/JavaPasAPas" TargetMode="External"/><Relationship Id="rId330" Type="http://schemas.openxmlformats.org/officeDocument/2006/relationships/oleObject" Target="embeddings/oleObject40.bin"/><Relationship Id="rId568" Type="http://schemas.openxmlformats.org/officeDocument/2006/relationships/hyperlink" Target="https://docs.oracle.com/javase/8/docs/api/org/w3c/dom/Node.html" TargetMode="External"/><Relationship Id="rId165" Type="http://schemas.openxmlformats.org/officeDocument/2006/relationships/hyperlink" Target="https://docs.oracle.com/javase/8/docs/api/java/lang/String.html" TargetMode="External"/><Relationship Id="rId372" Type="http://schemas.openxmlformats.org/officeDocument/2006/relationships/image" Target="media/image94.png"/><Relationship Id="rId428" Type="http://schemas.openxmlformats.org/officeDocument/2006/relationships/hyperlink" Target="https://github.com/RobertGodin/JavaPasAPas" TargetMode="External"/><Relationship Id="rId232" Type="http://schemas.openxmlformats.org/officeDocument/2006/relationships/hyperlink" Target="https://docs.oracle.com/javase/8/docs/api/javax/swing/JFrame.html" TargetMode="External"/><Relationship Id="rId274" Type="http://schemas.openxmlformats.org/officeDocument/2006/relationships/hyperlink" Target="https://github.com/RobertGodin/JavaPasAPas" TargetMode="External"/><Relationship Id="rId481" Type="http://schemas.openxmlformats.org/officeDocument/2006/relationships/hyperlink" Target="https://docs.oracle.com/javase/8/docs/api/java/io/RandomAccessFile.html" TargetMode="External"/><Relationship Id="rId27" Type="http://schemas.openxmlformats.org/officeDocument/2006/relationships/oleObject" Target="embeddings/oleObject5.bin"/><Relationship Id="rId69" Type="http://schemas.openxmlformats.org/officeDocument/2006/relationships/hyperlink" Target="https://docs.oracle.com/javase/8/docs/api/java/lang/String.html" TargetMode="External"/><Relationship Id="rId134" Type="http://schemas.openxmlformats.org/officeDocument/2006/relationships/hyperlink" Target="https://github.com/RobertGodin/JavaPasAPas" TargetMode="External"/><Relationship Id="rId537" Type="http://schemas.openxmlformats.org/officeDocument/2006/relationships/hyperlink" Target="https://docs.oracle.com/javase/8/docs/api/java/io/PrintStream.html" TargetMode="External"/><Relationship Id="rId579" Type="http://schemas.openxmlformats.org/officeDocument/2006/relationships/hyperlink" Target="https://github.com/RobertGodin/JavaPasAPas" TargetMode="External"/><Relationship Id="rId80" Type="http://schemas.openxmlformats.org/officeDocument/2006/relationships/image" Target="media/image32.emf"/><Relationship Id="rId176" Type="http://schemas.openxmlformats.org/officeDocument/2006/relationships/hyperlink" Target="https://docs.oracle.com/javase/8/docs/api/java/lang/String.html" TargetMode="External"/><Relationship Id="rId341" Type="http://schemas.openxmlformats.org/officeDocument/2006/relationships/image" Target="media/image81.emf"/><Relationship Id="rId383" Type="http://schemas.openxmlformats.org/officeDocument/2006/relationships/hyperlink" Target="https://docs.oracle.com/javase/8/docs/api/javax/swing/JFrame.html" TargetMode="External"/><Relationship Id="rId439" Type="http://schemas.openxmlformats.org/officeDocument/2006/relationships/hyperlink" Target="https://docs.oracle.com/javase/8/docs/api/java/util/Vector.html" TargetMode="External"/><Relationship Id="rId590" Type="http://schemas.openxmlformats.org/officeDocument/2006/relationships/hyperlink" Target="https://docs.oracle.com/javase/8/docs/api/java/lang/Object.html" TargetMode="External"/><Relationship Id="rId604" Type="http://schemas.openxmlformats.org/officeDocument/2006/relationships/image" Target="media/image115.png"/><Relationship Id="rId201" Type="http://schemas.openxmlformats.org/officeDocument/2006/relationships/hyperlink" Target="https://docs.oracle.com/javase/8/docs/api/java/lang/String.html" TargetMode="External"/><Relationship Id="rId243" Type="http://schemas.openxmlformats.org/officeDocument/2006/relationships/oleObject" Target="embeddings/oleObject32.bin"/><Relationship Id="rId285" Type="http://schemas.openxmlformats.org/officeDocument/2006/relationships/hyperlink" Target="https://docs.oracle.com/javase/8/docs/api/java/awt/event/MouseListener.html" TargetMode="External"/><Relationship Id="rId450" Type="http://schemas.openxmlformats.org/officeDocument/2006/relationships/hyperlink" Target="https://docs.oracle.com/javase/8/docs/api/java/util/Iterator.html" TargetMode="External"/><Relationship Id="rId506" Type="http://schemas.openxmlformats.org/officeDocument/2006/relationships/hyperlink" Target="https://docs.oracle.com/javase/8/docs/api/java/io/InputStream.html" TargetMode="External"/><Relationship Id="rId38" Type="http://schemas.openxmlformats.org/officeDocument/2006/relationships/image" Target="media/image14.png"/><Relationship Id="rId103" Type="http://schemas.openxmlformats.org/officeDocument/2006/relationships/hyperlink" Target="https://github.com/RobertGodin/JavaPasAPas" TargetMode="External"/><Relationship Id="rId310" Type="http://schemas.openxmlformats.org/officeDocument/2006/relationships/image" Target="media/image70.emf"/><Relationship Id="rId492" Type="http://schemas.openxmlformats.org/officeDocument/2006/relationships/hyperlink" Target="https://docs.oracle.com/javase/8/docs/api/java/io/FileInputStream.html" TargetMode="External"/><Relationship Id="rId548" Type="http://schemas.openxmlformats.org/officeDocument/2006/relationships/hyperlink" Target="https://docs.oracle.com/javase/8/docs/api/java/io/FileOutputStream.html" TargetMode="External"/><Relationship Id="rId91" Type="http://schemas.openxmlformats.org/officeDocument/2006/relationships/hyperlink" Target="https://docs.oracle.com/javase/8/docs/api/java/lang/String.html" TargetMode="External"/><Relationship Id="rId145" Type="http://schemas.openxmlformats.org/officeDocument/2006/relationships/image" Target="media/image52.emf"/><Relationship Id="rId187" Type="http://schemas.openxmlformats.org/officeDocument/2006/relationships/hyperlink" Target="https://docs.oracle.com/javase/8/docs/api/java/lang/String.html" TargetMode="External"/><Relationship Id="rId352" Type="http://schemas.openxmlformats.org/officeDocument/2006/relationships/image" Target="media/image86.emf"/><Relationship Id="rId394" Type="http://schemas.openxmlformats.org/officeDocument/2006/relationships/hyperlink" Target="https://docs.oracle.com/javase/8/docs/api/javax/swing/JPanel.html" TargetMode="External"/><Relationship Id="rId408" Type="http://schemas.openxmlformats.org/officeDocument/2006/relationships/hyperlink" Target="https://github.com/RobertGodin/JavaPasAPas" TargetMode="External"/><Relationship Id="rId615" Type="http://schemas.openxmlformats.org/officeDocument/2006/relationships/image" Target="media/image126.png"/><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x/swing/JFrame.html" TargetMode="External"/><Relationship Id="rId49" Type="http://schemas.openxmlformats.org/officeDocument/2006/relationships/image" Target="media/image22.emf"/><Relationship Id="rId114" Type="http://schemas.openxmlformats.org/officeDocument/2006/relationships/oleObject" Target="embeddings/oleObject17.bin"/><Relationship Id="rId296" Type="http://schemas.openxmlformats.org/officeDocument/2006/relationships/hyperlink" Target="https://docs.oracle.com/javase/8/docs/api/java/awt/event/MouseEvent.html" TargetMode="External"/><Relationship Id="rId461" Type="http://schemas.openxmlformats.org/officeDocument/2006/relationships/hyperlink" Target="https://docs.oracle.com/javase/8/docs/api/java/awt/event/MouseListener.html" TargetMode="External"/><Relationship Id="rId517" Type="http://schemas.openxmlformats.org/officeDocument/2006/relationships/image" Target="media/image106.emf"/><Relationship Id="rId559" Type="http://schemas.openxmlformats.org/officeDocument/2006/relationships/hyperlink" Target="https://docs.oracle.com/javase/8/docs/api/java/io/StreamTokenizer.html" TargetMode="External"/><Relationship Id="rId60" Type="http://schemas.openxmlformats.org/officeDocument/2006/relationships/oleObject" Target="embeddings/oleObject9.bin"/><Relationship Id="rId156" Type="http://schemas.openxmlformats.org/officeDocument/2006/relationships/hyperlink" Target="http://www.unicode.org/Public/UNIDATA/UnicodeData.txt" TargetMode="External"/><Relationship Id="rId198" Type="http://schemas.openxmlformats.org/officeDocument/2006/relationships/hyperlink" Target="https://docs.oracle.com/javase/8/docs/api/java/lang/String.html" TargetMode="External"/><Relationship Id="rId321" Type="http://schemas.openxmlformats.org/officeDocument/2006/relationships/hyperlink" Target="https://docs.oracle.com/javase/8/docs/api/java/awt/Color.html" TargetMode="External"/><Relationship Id="rId363" Type="http://schemas.openxmlformats.org/officeDocument/2006/relationships/hyperlink" Target="https://github.com/RobertGodin/JavaPasAPas" TargetMode="External"/><Relationship Id="rId419" Type="http://schemas.openxmlformats.org/officeDocument/2006/relationships/hyperlink" Target="https://github.com/RobertGodin/JavaPasAPas/tree/master/JeuSimple" TargetMode="External"/><Relationship Id="rId570" Type="http://schemas.openxmlformats.org/officeDocument/2006/relationships/hyperlink" Target="https://docs.oracle.com/javase/8/docs/api/java/io/File.html" TargetMode="External"/><Relationship Id="rId223" Type="http://schemas.openxmlformats.org/officeDocument/2006/relationships/hyperlink" Target="https://github.com/RobertGodin/JavaPasAPas" TargetMode="External"/><Relationship Id="rId430" Type="http://schemas.openxmlformats.org/officeDocument/2006/relationships/hyperlink" Target="https://docs.oracle.com/javase/8/docs/api/java/util/Vector.html" TargetMode="External"/><Relationship Id="rId18" Type="http://schemas.openxmlformats.org/officeDocument/2006/relationships/image" Target="media/image4.emf"/><Relationship Id="rId265" Type="http://schemas.openxmlformats.org/officeDocument/2006/relationships/hyperlink" Target="https://docs.oracle.com/javase/8/docs/api/java/awt/Graphics.html" TargetMode="External"/><Relationship Id="rId472" Type="http://schemas.openxmlformats.org/officeDocument/2006/relationships/hyperlink" Target="https://docs.oracle.com/javase/8/docs/api/java/io/package-summary.html" TargetMode="External"/><Relationship Id="rId528" Type="http://schemas.openxmlformats.org/officeDocument/2006/relationships/hyperlink" Target="https://docs.oracle.com/javase/8/docs/api/java/io/InputStream.html" TargetMode="External"/><Relationship Id="rId125" Type="http://schemas.openxmlformats.org/officeDocument/2006/relationships/hyperlink" Target="https://github.com/RobertGodin/JavaPasAPas" TargetMode="External"/><Relationship Id="rId167" Type="http://schemas.openxmlformats.org/officeDocument/2006/relationships/image" Target="media/image54.emf"/><Relationship Id="rId332" Type="http://schemas.openxmlformats.org/officeDocument/2006/relationships/oleObject" Target="embeddings/oleObject41.bin"/><Relationship Id="rId374" Type="http://schemas.openxmlformats.org/officeDocument/2006/relationships/image" Target="media/image95.png"/><Relationship Id="rId581" Type="http://schemas.openxmlformats.org/officeDocument/2006/relationships/hyperlink" Target="https://docs.oracle.com/javase/8/docs/api/java/io/ObjectOutputStream.html" TargetMode="External"/><Relationship Id="rId71" Type="http://schemas.openxmlformats.org/officeDocument/2006/relationships/hyperlink" Target="https://docs.oracle.com/javase/8/docs/api/java/lang/String.html" TargetMode="External"/><Relationship Id="rId234" Type="http://schemas.openxmlformats.org/officeDocument/2006/relationships/hyperlink" Target="https://docs.oracle.com/javase/8/docs/api/javax/swing/JFrame.html" TargetMode="External"/><Relationship Id="rId2" Type="http://schemas.openxmlformats.org/officeDocument/2006/relationships/numbering" Target="numbering.xml"/><Relationship Id="rId29" Type="http://schemas.openxmlformats.org/officeDocument/2006/relationships/hyperlink" Target="https://www.youtube.com/watch?v=Tk6u3Wm___s" TargetMode="External"/><Relationship Id="rId276" Type="http://schemas.openxmlformats.org/officeDocument/2006/relationships/oleObject" Target="embeddings/oleObject34.bin"/><Relationship Id="rId441" Type="http://schemas.openxmlformats.org/officeDocument/2006/relationships/hyperlink" Target="https://docs.oracle.com/javase/8/docs/api/java/util/Vector.html" TargetMode="External"/><Relationship Id="rId483" Type="http://schemas.openxmlformats.org/officeDocument/2006/relationships/hyperlink" Target="https://docs.oracle.com/javase/8/docs/api/java/io/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16.png"/><Relationship Id="rId136" Type="http://schemas.openxmlformats.org/officeDocument/2006/relationships/oleObject" Target="embeddings/oleObject22.bin"/><Relationship Id="rId178" Type="http://schemas.openxmlformats.org/officeDocument/2006/relationships/hyperlink" Target="https://docs.oracle.com/javase/8/docs/api/java/lang/String.html" TargetMode="External"/><Relationship Id="rId301" Type="http://schemas.openxmlformats.org/officeDocument/2006/relationships/hyperlink" Target="https://docs.oracle.com/javase/8/docs/api/java/awt/event/MouseListener.html" TargetMode="External"/><Relationship Id="rId343" Type="http://schemas.openxmlformats.org/officeDocument/2006/relationships/image" Target="media/image82.emf"/><Relationship Id="rId550" Type="http://schemas.openxmlformats.org/officeDocument/2006/relationships/hyperlink" Target="https://docs.oracle.com/javase/8/docs/api/java/io/PrintWriter.html" TargetMode="External"/><Relationship Id="rId82" Type="http://schemas.openxmlformats.org/officeDocument/2006/relationships/image" Target="media/image33.emf"/><Relationship Id="rId203" Type="http://schemas.openxmlformats.org/officeDocument/2006/relationships/hyperlink" Target="https://docs.oracle.com/javase/8/docs/api/java/lang/String.html" TargetMode="External"/><Relationship Id="rId385" Type="http://schemas.openxmlformats.org/officeDocument/2006/relationships/hyperlink" Target="https://docs.oracle.com/javase/8/docs/api/javax/swing/JPanel.html" TargetMode="External"/><Relationship Id="rId592" Type="http://schemas.openxmlformats.org/officeDocument/2006/relationships/hyperlink" Target="https://docs.oracle.com/javase/8/docs/api/java/lang/Object.html" TargetMode="External"/><Relationship Id="rId606" Type="http://schemas.openxmlformats.org/officeDocument/2006/relationships/image" Target="media/image117.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x/swing/JFrame.html" TargetMode="External"/><Relationship Id="rId410" Type="http://schemas.openxmlformats.org/officeDocument/2006/relationships/oleObject" Target="embeddings/oleObject57.bin"/><Relationship Id="rId452" Type="http://schemas.openxmlformats.org/officeDocument/2006/relationships/hyperlink" Target="https://docs.oracle.com/javase/8/docs/api/java/util/Iterator.html" TargetMode="External"/><Relationship Id="rId494" Type="http://schemas.openxmlformats.org/officeDocument/2006/relationships/hyperlink" Target="https://docs.oracle.com/javase/8/docs/api/java/io/FileInputStream.html" TargetMode="External"/><Relationship Id="rId508" Type="http://schemas.openxmlformats.org/officeDocument/2006/relationships/hyperlink" Target="https://docs.oracle.com/javase/8/docs/api/java/io/OutputStream.html" TargetMode="External"/><Relationship Id="rId105" Type="http://schemas.openxmlformats.org/officeDocument/2006/relationships/image" Target="media/image37.emf"/><Relationship Id="rId147" Type="http://schemas.openxmlformats.org/officeDocument/2006/relationships/hyperlink" Target="https://github.com/RobertGodin/JavaPasAPas" TargetMode="External"/><Relationship Id="rId312" Type="http://schemas.openxmlformats.org/officeDocument/2006/relationships/image" Target="media/image71.png"/><Relationship Id="rId354" Type="http://schemas.openxmlformats.org/officeDocument/2006/relationships/image" Target="media/image87.emf"/><Relationship Id="rId51" Type="http://schemas.openxmlformats.org/officeDocument/2006/relationships/hyperlink" Target="https://docs.oracle.com/javase/8/docs/api/java/lang/String.html" TargetMode="External"/><Relationship Id="rId93" Type="http://schemas.openxmlformats.org/officeDocument/2006/relationships/hyperlink" Target="https://docs.oracle.com/javase/8/docs/api/java/lang/String.html" TargetMode="External"/><Relationship Id="rId189" Type="http://schemas.openxmlformats.org/officeDocument/2006/relationships/oleObject" Target="embeddings/oleObject28.bin"/><Relationship Id="rId396" Type="http://schemas.openxmlformats.org/officeDocument/2006/relationships/hyperlink" Target="https://docs.oracle.com/javase/8/docs/api/javax/swing/JFrame.html" TargetMode="External"/><Relationship Id="rId561" Type="http://schemas.openxmlformats.org/officeDocument/2006/relationships/hyperlink" Target="https://github.com/RobertGodin/JavaPasAPas" TargetMode="External"/><Relationship Id="rId617" Type="http://schemas.openxmlformats.org/officeDocument/2006/relationships/hyperlink" Target="https://github.com/RobertGodin/JavaPasAPas" TargetMode="External"/><Relationship Id="rId214" Type="http://schemas.openxmlformats.org/officeDocument/2006/relationships/hyperlink" Target="https://docs.oracle.com/javase/8/docs/api/java/lang/String.html" TargetMode="External"/><Relationship Id="rId256" Type="http://schemas.openxmlformats.org/officeDocument/2006/relationships/hyperlink" Target="https://docs.oracle.com/javase/8/docs/api/java/awt/Graphics.html" TargetMode="External"/><Relationship Id="rId298" Type="http://schemas.openxmlformats.org/officeDocument/2006/relationships/hyperlink" Target="https://docs.oracle.com/javase/8/docs/api/java/awt/event/MouseEvent.html" TargetMode="External"/><Relationship Id="rId421" Type="http://schemas.openxmlformats.org/officeDocument/2006/relationships/hyperlink" Target="https://github.com/RobertGodin/JavaPasAPas/tree/master/JeuSimple" TargetMode="External"/><Relationship Id="rId463" Type="http://schemas.openxmlformats.org/officeDocument/2006/relationships/hyperlink" Target="https://docs.oracle.com/javase/8/docs/api/java/awt/event/MouseEvent.html" TargetMode="External"/><Relationship Id="rId519" Type="http://schemas.openxmlformats.org/officeDocument/2006/relationships/hyperlink" Target="https://docs.oracle.com/javase/8/docs/api/java/io/DataOutputStream.html" TargetMode="External"/><Relationship Id="rId116" Type="http://schemas.openxmlformats.org/officeDocument/2006/relationships/oleObject" Target="embeddings/oleObject18.bin"/><Relationship Id="rId158" Type="http://schemas.openxmlformats.org/officeDocument/2006/relationships/hyperlink" Target="https://docs.oracle.com/javase/8/docs/api/java/lang/String.html" TargetMode="External"/><Relationship Id="rId323" Type="http://schemas.openxmlformats.org/officeDocument/2006/relationships/hyperlink" Target="https://docs.oracle.com/javase/8/docs/api/java/awt/Color.html" TargetMode="External"/><Relationship Id="rId530" Type="http://schemas.openxmlformats.org/officeDocument/2006/relationships/image" Target="media/image107.emf"/><Relationship Id="rId20" Type="http://schemas.openxmlformats.org/officeDocument/2006/relationships/image" Target="media/image5.wmf"/><Relationship Id="rId62" Type="http://schemas.openxmlformats.org/officeDocument/2006/relationships/image" Target="media/image28.emf"/><Relationship Id="rId365" Type="http://schemas.openxmlformats.org/officeDocument/2006/relationships/oleObject" Target="embeddings/oleObject52.bin"/><Relationship Id="rId572" Type="http://schemas.openxmlformats.org/officeDocument/2006/relationships/hyperlink" Target="https://docs.oracle.com/javase/8/docs/api/java/io/File.html" TargetMode="External"/><Relationship Id="rId225" Type="http://schemas.openxmlformats.org/officeDocument/2006/relationships/image" Target="media/image58.png"/><Relationship Id="rId267" Type="http://schemas.openxmlformats.org/officeDocument/2006/relationships/hyperlink" Target="https://github.com/RobertGodin/JavaPasAPas" TargetMode="External"/><Relationship Id="rId432" Type="http://schemas.openxmlformats.org/officeDocument/2006/relationships/hyperlink" Target="https://docs.oracle.com/javase/8/docs/api/java/util/Vector.html" TargetMode="External"/><Relationship Id="rId474" Type="http://schemas.openxmlformats.org/officeDocument/2006/relationships/hyperlink" Target="https://docs.oracle.com/javase/8/docs/api/java/io/OutputStream.html" TargetMode="External"/><Relationship Id="rId127" Type="http://schemas.openxmlformats.org/officeDocument/2006/relationships/hyperlink" Target="https://github.com/RobertGodin/JavaPasAPas" TargetMode="External"/><Relationship Id="rId31" Type="http://schemas.openxmlformats.org/officeDocument/2006/relationships/image" Target="media/image7.png"/><Relationship Id="rId73" Type="http://schemas.openxmlformats.org/officeDocument/2006/relationships/oleObject" Target="embeddings/oleObject11.bin"/><Relationship Id="rId169" Type="http://schemas.openxmlformats.org/officeDocument/2006/relationships/image" Target="media/image55.emf"/><Relationship Id="rId334" Type="http://schemas.openxmlformats.org/officeDocument/2006/relationships/oleObject" Target="embeddings/oleObject42.bin"/><Relationship Id="rId376" Type="http://schemas.openxmlformats.org/officeDocument/2006/relationships/hyperlink" Target="https://github.com/RobertGodin/JavaPasAPas" TargetMode="External"/><Relationship Id="rId541" Type="http://schemas.openxmlformats.org/officeDocument/2006/relationships/hyperlink" Target="https://docs.oracle.com/javase/8/docs/api/java/lang/Integer.html" TargetMode="External"/><Relationship Id="rId583" Type="http://schemas.openxmlformats.org/officeDocument/2006/relationships/hyperlink" Target="https://docs.oracle.com/javase/8/docs/api/java/io/ObjectOutputStream.html" TargetMode="External"/><Relationship Id="rId4" Type="http://schemas.openxmlformats.org/officeDocument/2006/relationships/settings" Target="settings.xml"/><Relationship Id="rId180" Type="http://schemas.openxmlformats.org/officeDocument/2006/relationships/hyperlink" Target="https://docs.oracle.com/javase/8/docs/api/java/lang/String.html" TargetMode="External"/><Relationship Id="rId236" Type="http://schemas.openxmlformats.org/officeDocument/2006/relationships/oleObject" Target="embeddings/oleObject31.bin"/><Relationship Id="rId278" Type="http://schemas.openxmlformats.org/officeDocument/2006/relationships/image" Target="media/image66.emf"/><Relationship Id="rId401" Type="http://schemas.openxmlformats.org/officeDocument/2006/relationships/hyperlink" Target="https://github.com/RobertGodin/JavaPasAPas" TargetMode="External"/><Relationship Id="rId443" Type="http://schemas.openxmlformats.org/officeDocument/2006/relationships/hyperlink" Target="https://docs.oracle.com/javase/8/docs/api/java/util/Vector.html" TargetMode="External"/><Relationship Id="rId303" Type="http://schemas.openxmlformats.org/officeDocument/2006/relationships/hyperlink" Target="https://docs.oracle.com/javase/8/docs/api/javax/swing/JFrame.html" TargetMode="External"/><Relationship Id="rId485" Type="http://schemas.openxmlformats.org/officeDocument/2006/relationships/image" Target="media/image102.emf"/><Relationship Id="rId42" Type="http://schemas.openxmlformats.org/officeDocument/2006/relationships/image" Target="media/image17.png"/><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docs.oracle.com/javase/8/docs/api/javax/swing/JFrame.html"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github.com/RobertGodin/JavaPasAPas" TargetMode="External"/><Relationship Id="rId594" Type="http://schemas.openxmlformats.org/officeDocument/2006/relationships/hyperlink" Target="https://github.com/RobertGodin/JavaPasAPas" TargetMode="External"/><Relationship Id="rId608" Type="http://schemas.openxmlformats.org/officeDocument/2006/relationships/image" Target="media/image119.png"/><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hyperlink" Target="https://docs.oracle.com/javase/8/docs/api/java/util/Scanner.html" TargetMode="External"/><Relationship Id="rId289" Type="http://schemas.openxmlformats.org/officeDocument/2006/relationships/hyperlink" Target="https://docs.oracle.com/javase/8/docs/api/java/awt/event/MouseListener.html" TargetMode="External"/><Relationship Id="rId454" Type="http://schemas.openxmlformats.org/officeDocument/2006/relationships/hyperlink" Target="https://docs.oracle.com/javase/8/docs/api/java/util/Iterator.html" TargetMode="External"/><Relationship Id="rId496" Type="http://schemas.openxmlformats.org/officeDocument/2006/relationships/hyperlink" Target="https://docs.oracle.com/javase/8/docs/api/java/io/FileInputStream.html" TargetMode="External"/><Relationship Id="rId11" Type="http://schemas.openxmlformats.org/officeDocument/2006/relationships/footer" Target="footer2.xml"/><Relationship Id="rId53" Type="http://schemas.openxmlformats.org/officeDocument/2006/relationships/oleObject" Target="embeddings/oleObject7.bin"/><Relationship Id="rId149" Type="http://schemas.openxmlformats.org/officeDocument/2006/relationships/hyperlink" Target="https://github.com/RobertGodin/JavaPasAPas" TargetMode="External"/><Relationship Id="rId314" Type="http://schemas.openxmlformats.org/officeDocument/2006/relationships/oleObject" Target="embeddings/oleObject37.bin"/><Relationship Id="rId356" Type="http://schemas.openxmlformats.org/officeDocument/2006/relationships/hyperlink" Target="https://github.com/RobertGodin/JavaPasAPas" TargetMode="External"/><Relationship Id="rId398" Type="http://schemas.openxmlformats.org/officeDocument/2006/relationships/hyperlink" Target="https://github.com/RobertGodin/JavaPasAPas" TargetMode="External"/><Relationship Id="rId521" Type="http://schemas.openxmlformats.org/officeDocument/2006/relationships/hyperlink" Target="https://docs.oracle.com/javase/8/docs/api/java/io/DataOutputStream.html" TargetMode="External"/><Relationship Id="rId563" Type="http://schemas.openxmlformats.org/officeDocument/2006/relationships/hyperlink" Target="https://cs.fit.edu/~ryan/java/programs/xml/DOMEcho-java.html" TargetMode="External"/><Relationship Id="rId619" Type="http://schemas.openxmlformats.org/officeDocument/2006/relationships/header" Target="header4.xml"/><Relationship Id="rId95" Type="http://schemas.openxmlformats.org/officeDocument/2006/relationships/hyperlink" Target="https://docs.oracle.com/javase/8/docs/api/java/lang/String.html" TargetMode="External"/><Relationship Id="rId160" Type="http://schemas.openxmlformats.org/officeDocument/2006/relationships/hyperlink" Target="https://github.com/RobertGodin/JavaPasAPas" TargetMode="External"/><Relationship Id="rId216" Type="http://schemas.openxmlformats.org/officeDocument/2006/relationships/hyperlink" Target="https://github.com/RobertGodin/JavaPasAPas" TargetMode="External"/><Relationship Id="rId423" Type="http://schemas.openxmlformats.org/officeDocument/2006/relationships/hyperlink" Target="https://github.com/RobertGodin/JavaPasAPas/tree/master/JeuSimple" TargetMode="External"/><Relationship Id="rId258" Type="http://schemas.openxmlformats.org/officeDocument/2006/relationships/hyperlink" Target="https://docs.oracle.com/javase/8/docs/api/java/awt/Graphics.html" TargetMode="External"/><Relationship Id="rId465" Type="http://schemas.openxmlformats.org/officeDocument/2006/relationships/hyperlink" Target="https://github.com/RobertGodin/JavaPasAPas" TargetMode="External"/><Relationship Id="rId22" Type="http://schemas.openxmlformats.org/officeDocument/2006/relationships/hyperlink" Target="https://fr.wikipedia.org/wiki/Syst&#232;me_binaire" TargetMode="External"/><Relationship Id="rId64" Type="http://schemas.openxmlformats.org/officeDocument/2006/relationships/hyperlink" Target="https://docs.oracle.com/javase/8/docs/api/java/lang/String.html" TargetMode="External"/><Relationship Id="rId118" Type="http://schemas.openxmlformats.org/officeDocument/2006/relationships/hyperlink" Target="https://github.com/RobertGodin/JavaPasAPas" TargetMode="External"/><Relationship Id="rId325" Type="http://schemas.openxmlformats.org/officeDocument/2006/relationships/image" Target="media/image73.emf"/><Relationship Id="rId367" Type="http://schemas.openxmlformats.org/officeDocument/2006/relationships/image" Target="media/image90.png"/><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x/swing/JFileChooser.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0.bin"/><Relationship Id="rId269" Type="http://schemas.openxmlformats.org/officeDocument/2006/relationships/hyperlink" Target="https://github.com/RobertGodin/JavaPasAPas" TargetMode="External"/><Relationship Id="rId434" Type="http://schemas.openxmlformats.org/officeDocument/2006/relationships/hyperlink" Target="https://docs.oracle.com/javase/8/docs/api/java/util/Vector.html" TargetMode="External"/><Relationship Id="rId476" Type="http://schemas.openxmlformats.org/officeDocument/2006/relationships/hyperlink" Target="https://docs.oracle.com/javase/8/docs/api/java/io/InputStream.html" TargetMode="External"/><Relationship Id="rId33" Type="http://schemas.openxmlformats.org/officeDocument/2006/relationships/image" Target="media/image9.png"/><Relationship Id="rId129" Type="http://schemas.openxmlformats.org/officeDocument/2006/relationships/oleObject" Target="embeddings/oleObject20.bin"/><Relationship Id="rId280" Type="http://schemas.openxmlformats.org/officeDocument/2006/relationships/hyperlink" Target="https://github.com/RobertGodin/JavaPasAPas" TargetMode="External"/><Relationship Id="rId336" Type="http://schemas.openxmlformats.org/officeDocument/2006/relationships/oleObject" Target="embeddings/oleObject43.bin"/><Relationship Id="rId501" Type="http://schemas.openxmlformats.org/officeDocument/2006/relationships/hyperlink" Target="https://docs.oracle.com/javase/8/docs/api/java/io/FileOutputStream.html" TargetMode="External"/><Relationship Id="rId543" Type="http://schemas.openxmlformats.org/officeDocument/2006/relationships/hyperlink" Target="https://github.com/RobertGodin/JavaPasAPas" TargetMode="External"/><Relationship Id="rId75" Type="http://schemas.openxmlformats.org/officeDocument/2006/relationships/oleObject" Target="embeddings/oleObject12.bin"/><Relationship Id="rId140" Type="http://schemas.openxmlformats.org/officeDocument/2006/relationships/image" Target="media/image48.png"/><Relationship Id="rId182" Type="http://schemas.openxmlformats.org/officeDocument/2006/relationships/hyperlink" Target="https://docs.oracle.com/javase/8/docs/api/java/lang/String.html" TargetMode="External"/><Relationship Id="rId378" Type="http://schemas.openxmlformats.org/officeDocument/2006/relationships/hyperlink" Target="https://docs.oracle.com/javase/8/docs/api/javax/swing/Timer.html" TargetMode="External"/><Relationship Id="rId403" Type="http://schemas.openxmlformats.org/officeDocument/2006/relationships/hyperlink" Target="https://docs.oracle.com/javase/8/docs/api/javax/swing/JPanel.html" TargetMode="External"/><Relationship Id="rId585" Type="http://schemas.openxmlformats.org/officeDocument/2006/relationships/hyperlink" Target="https://docs.oracle.com/javase/8/docs/api/java/io/ObjectInputStream.html" TargetMode="External"/><Relationship Id="rId6" Type="http://schemas.openxmlformats.org/officeDocument/2006/relationships/footnotes" Target="footnotes.xml"/><Relationship Id="rId238" Type="http://schemas.openxmlformats.org/officeDocument/2006/relationships/hyperlink" Target="https://docs.oracle.com/javase/8/docs/api/javax/swing/JFrame.html" TargetMode="External"/><Relationship Id="rId445" Type="http://schemas.openxmlformats.org/officeDocument/2006/relationships/hyperlink" Target="https://docs.oracle.com/javase/8/docs/api/java/util/Vector.html" TargetMode="External"/><Relationship Id="rId487" Type="http://schemas.openxmlformats.org/officeDocument/2006/relationships/image" Target="media/image104.emf"/><Relationship Id="rId610" Type="http://schemas.openxmlformats.org/officeDocument/2006/relationships/image" Target="media/image121.png"/><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docs.oracle.com/javase/8/docs/api/java/awt/Graphics.html" TargetMode="External"/><Relationship Id="rId347" Type="http://schemas.openxmlformats.org/officeDocument/2006/relationships/image" Target="media/image83.emf"/><Relationship Id="rId512" Type="http://schemas.openxmlformats.org/officeDocument/2006/relationships/hyperlink" Target="https://docs.oracle.com/javase/8/docs/api/java/io/ObjectOutputStream.html" TargetMode="External"/><Relationship Id="rId44" Type="http://schemas.openxmlformats.org/officeDocument/2006/relationships/image" Target="media/image19.png"/><Relationship Id="rId86" Type="http://schemas.openxmlformats.org/officeDocument/2006/relationships/hyperlink" Target="https://docs.oracle.com/javase/8/docs/api/java/lang/String.html" TargetMode="External"/><Relationship Id="rId151" Type="http://schemas.openxmlformats.org/officeDocument/2006/relationships/hyperlink" Target="https://docs.oracle.com/javase/8/docs/api/java/lang/String.html" TargetMode="External"/><Relationship Id="rId389" Type="http://schemas.openxmlformats.org/officeDocument/2006/relationships/image" Target="media/image96.png"/><Relationship Id="rId554" Type="http://schemas.openxmlformats.org/officeDocument/2006/relationships/hyperlink" Target="https://docs.oracle.com/javase/8/docs/api/java/io/StreamTokenizer.html" TargetMode="External"/><Relationship Id="rId596" Type="http://schemas.openxmlformats.org/officeDocument/2006/relationships/hyperlink" Target="https://docs.oracle.com/javase/8/docs/api/java/io/RandomAccessFile.html" TargetMode="External"/><Relationship Id="rId193" Type="http://schemas.openxmlformats.org/officeDocument/2006/relationships/hyperlink" Target="https://docs.oracle.com/javase/8/docs/api/java/lang/String.html" TargetMode="External"/><Relationship Id="rId207" Type="http://schemas.openxmlformats.org/officeDocument/2006/relationships/hyperlink" Target="https://docs.oracle.com/javase/8/docs/api/java/lang/String.html" TargetMode="External"/><Relationship Id="rId249" Type="http://schemas.openxmlformats.org/officeDocument/2006/relationships/hyperlink" Target="https://docs.oracle.com/javase/8/docs/api/java/awt/Graphics.html" TargetMode="External"/><Relationship Id="rId414" Type="http://schemas.openxmlformats.org/officeDocument/2006/relationships/oleObject" Target="embeddings/oleObject58.bin"/><Relationship Id="rId456" Type="http://schemas.openxmlformats.org/officeDocument/2006/relationships/hyperlink" Target="https://github.com/RobertGodin/JavaPasAPas" TargetMode="External"/><Relationship Id="rId498" Type="http://schemas.openxmlformats.org/officeDocument/2006/relationships/hyperlink" Target="https://github.com/RobertGodin/JavaPasAPas" TargetMode="External"/><Relationship Id="rId621" Type="http://schemas.microsoft.com/office/2011/relationships/people" Target="people.xml"/><Relationship Id="rId13" Type="http://schemas.openxmlformats.org/officeDocument/2006/relationships/footer" Target="footer3.xml"/><Relationship Id="rId109" Type="http://schemas.openxmlformats.org/officeDocument/2006/relationships/hyperlink" Target="https://docs.oracle.com/javase/8/docs/api/java/util/Scanner.html" TargetMode="External"/><Relationship Id="rId260" Type="http://schemas.openxmlformats.org/officeDocument/2006/relationships/hyperlink" Target="https://docs.oracle.com/javase/8/docs/api/java/awt/Color.html" TargetMode="External"/><Relationship Id="rId316" Type="http://schemas.openxmlformats.org/officeDocument/2006/relationships/hyperlink" Target="https://github.com/RobertGodin/JavaPasAPas" TargetMode="External"/><Relationship Id="rId523" Type="http://schemas.openxmlformats.org/officeDocument/2006/relationships/hyperlink" Target="https://docs.oracle.com/javase/8/docs/api/java/io/DataInputStream.html" TargetMode="External"/><Relationship Id="rId55" Type="http://schemas.openxmlformats.org/officeDocument/2006/relationships/hyperlink" Target="https://docs.oracle.com/javase/8/docs/api/java/lang/String.html" TargetMode="External"/><Relationship Id="rId97" Type="http://schemas.openxmlformats.org/officeDocument/2006/relationships/image" Target="media/image35.png"/><Relationship Id="rId120" Type="http://schemas.openxmlformats.org/officeDocument/2006/relationships/image" Target="media/image42.emf"/><Relationship Id="rId358" Type="http://schemas.openxmlformats.org/officeDocument/2006/relationships/hyperlink" Target="https://github.com/RobertGodin/JavaPasAPas" TargetMode="External"/><Relationship Id="rId565" Type="http://schemas.openxmlformats.org/officeDocument/2006/relationships/hyperlink" Target="https://docs.oracle.com/javase/8/docs/api/org/w3c/dom/Node.html" TargetMode="External"/><Relationship Id="rId162" Type="http://schemas.openxmlformats.org/officeDocument/2006/relationships/image" Target="media/image53.emf"/><Relationship Id="rId218" Type="http://schemas.openxmlformats.org/officeDocument/2006/relationships/oleObject" Target="embeddings/oleObject29.bin"/><Relationship Id="rId425" Type="http://schemas.openxmlformats.org/officeDocument/2006/relationships/hyperlink" Target="https://github.com/RobertGodin/JavaPasAPas/tree/master/JeuSimple" TargetMode="External"/><Relationship Id="rId467" Type="http://schemas.openxmlformats.org/officeDocument/2006/relationships/hyperlink" Target="https://docs.oracle.com/javase/8/docs/api/java/util/Vector.html" TargetMode="External"/><Relationship Id="rId271" Type="http://schemas.openxmlformats.org/officeDocument/2006/relationships/oleObject" Target="embeddings/oleObject33.bin"/><Relationship Id="rId24" Type="http://schemas.openxmlformats.org/officeDocument/2006/relationships/hyperlink" Target="http://www.unicode.org" TargetMode="External"/><Relationship Id="rId66" Type="http://schemas.openxmlformats.org/officeDocument/2006/relationships/hyperlink" Target="https://docs.oracle.com/javase/8/docs/api/java/lang/String.html" TargetMode="External"/><Relationship Id="rId131" Type="http://schemas.openxmlformats.org/officeDocument/2006/relationships/oleObject" Target="embeddings/oleObject21.bin"/><Relationship Id="rId327" Type="http://schemas.openxmlformats.org/officeDocument/2006/relationships/image" Target="media/image74.emf"/><Relationship Id="rId369" Type="http://schemas.openxmlformats.org/officeDocument/2006/relationships/image" Target="media/image91.png"/><Relationship Id="rId534" Type="http://schemas.openxmlformats.org/officeDocument/2006/relationships/hyperlink" Target="https://docs.oracle.com/javase/8/docs/api/java/io/PrintWriter.html" TargetMode="External"/><Relationship Id="rId576" Type="http://schemas.openxmlformats.org/officeDocument/2006/relationships/hyperlink" Target="https://github.com/RobertGodin/JavaPasAPas"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JFrame.html" TargetMode="External"/><Relationship Id="rId436" Type="http://schemas.openxmlformats.org/officeDocument/2006/relationships/hyperlink" Target="https://docs.oracle.com/javase/8/docs/api/java/util/Collection.html" TargetMode="External"/><Relationship Id="rId601" Type="http://schemas.openxmlformats.org/officeDocument/2006/relationships/hyperlink" Target="https://docs.oracle.com/javase/8/docs/api/java/io/RandomAccessFile.html" TargetMode="External"/><Relationship Id="rId240" Type="http://schemas.openxmlformats.org/officeDocument/2006/relationships/hyperlink" Target="https://docs.oracle.com/javase/8/docs/api/javax/swing/JFrame.html" TargetMode="External"/><Relationship Id="rId478" Type="http://schemas.openxmlformats.org/officeDocument/2006/relationships/hyperlink" Target="https://docs.oracle.com/javase/8/docs/api/java/io/OutputStream.html" TargetMode="External"/><Relationship Id="rId35" Type="http://schemas.openxmlformats.org/officeDocument/2006/relationships/image" Target="media/image11.png"/><Relationship Id="rId77" Type="http://schemas.openxmlformats.org/officeDocument/2006/relationships/hyperlink" Target="https://docs.oracle.com/javase/8/docs/api/java/lang/String.html" TargetMode="External"/><Relationship Id="rId100" Type="http://schemas.openxmlformats.org/officeDocument/2006/relationships/hyperlink" Target="https://github.com/RobertGodin/JavaPasAPas" TargetMode="External"/><Relationship Id="rId282" Type="http://schemas.openxmlformats.org/officeDocument/2006/relationships/hyperlink" Target="https://github.com/RobertGodin/JavaPasAPas" TargetMode="External"/><Relationship Id="rId338" Type="http://schemas.openxmlformats.org/officeDocument/2006/relationships/oleObject" Target="embeddings/oleObject44.bin"/><Relationship Id="rId503" Type="http://schemas.openxmlformats.org/officeDocument/2006/relationships/image" Target="media/image105.png"/><Relationship Id="rId545" Type="http://schemas.openxmlformats.org/officeDocument/2006/relationships/image" Target="media/image110.png"/><Relationship Id="rId587" Type="http://schemas.openxmlformats.org/officeDocument/2006/relationships/hyperlink" Target="https://docs.oracle.com/javase/8/docs/api/java/io/ObjectOutputStream.html" TargetMode="External"/><Relationship Id="rId8" Type="http://schemas.openxmlformats.org/officeDocument/2006/relationships/image" Target="media/image1.jpeg"/><Relationship Id="rId142" Type="http://schemas.openxmlformats.org/officeDocument/2006/relationships/image" Target="media/image50.png"/><Relationship Id="rId184" Type="http://schemas.openxmlformats.org/officeDocument/2006/relationships/hyperlink" Target="https://docs.oracle.com/javase/8/docs/api/java/lang/String.html" TargetMode="External"/><Relationship Id="rId391" Type="http://schemas.openxmlformats.org/officeDocument/2006/relationships/hyperlink" Target="https://docs.oracle.com/javase/8/docs/api/javax/swing/Timer.html" TargetMode="External"/><Relationship Id="rId405" Type="http://schemas.openxmlformats.org/officeDocument/2006/relationships/hyperlink" Target="https://github.com/RobertGodin/JavaPasAPas" TargetMode="External"/><Relationship Id="rId447" Type="http://schemas.openxmlformats.org/officeDocument/2006/relationships/hyperlink" Target="https://docs.oracle.com/javase/8/docs/api/java/util/Vector.html" TargetMode="External"/><Relationship Id="rId612" Type="http://schemas.openxmlformats.org/officeDocument/2006/relationships/image" Target="media/image123.png"/><Relationship Id="rId251" Type="http://schemas.openxmlformats.org/officeDocument/2006/relationships/hyperlink" Target="https://docs.oracle.com/javase/8/docs/api/javax/swing/JFrame.html" TargetMode="External"/><Relationship Id="rId489" Type="http://schemas.openxmlformats.org/officeDocument/2006/relationships/hyperlink" Target="https://docs.oracle.com/javase/8/docs/api/java/io/InputStream.html" TargetMode="External"/><Relationship Id="rId46" Type="http://schemas.openxmlformats.org/officeDocument/2006/relationships/oleObject" Target="embeddings/oleObject6.bin"/><Relationship Id="rId293" Type="http://schemas.openxmlformats.org/officeDocument/2006/relationships/hyperlink" Target="https://docs.oracle.com/javase/8/docs/api/java/awt/event/MouseListener.html" TargetMode="External"/><Relationship Id="rId307" Type="http://schemas.openxmlformats.org/officeDocument/2006/relationships/hyperlink" Target="https://docs.oracle.com/javase/8/docs/api/java/lang/String.html" TargetMode="External"/><Relationship Id="rId349" Type="http://schemas.openxmlformats.org/officeDocument/2006/relationships/image" Target="media/image84.png"/><Relationship Id="rId514" Type="http://schemas.openxmlformats.org/officeDocument/2006/relationships/hyperlink" Target="https://docs.oracle.com/javase/8/docs/api/java/io/Writer.html" TargetMode="External"/><Relationship Id="rId556" Type="http://schemas.openxmlformats.org/officeDocument/2006/relationships/hyperlink" Target="https://github.com/RobertGodin/JavaPasAPas" TargetMode="External"/><Relationship Id="rId88" Type="http://schemas.openxmlformats.org/officeDocument/2006/relationships/hyperlink" Target="https://docs.oracle.com/javase/8/docs/api/java/lang/String.html" TargetMode="External"/><Relationship Id="rId111" Type="http://schemas.openxmlformats.org/officeDocument/2006/relationships/hyperlink" Target="https://docs.oracle.com/javase/8/docs/api/java/util/Scanner.html" TargetMode="External"/><Relationship Id="rId153" Type="http://schemas.openxmlformats.org/officeDocument/2006/relationships/hyperlink" Target="https://github.com/RobertGodin/JavaPasAPas" TargetMode="External"/><Relationship Id="rId195" Type="http://schemas.openxmlformats.org/officeDocument/2006/relationships/hyperlink" Target="https://docs.oracle.com/javase/8/docs/api/java/lang/String.html" TargetMode="External"/><Relationship Id="rId209" Type="http://schemas.openxmlformats.org/officeDocument/2006/relationships/hyperlink" Target="https://docs.oracle.com/javase/8/docs/api/java/lang/String.html" TargetMode="External"/><Relationship Id="rId360" Type="http://schemas.openxmlformats.org/officeDocument/2006/relationships/hyperlink" Target="https://github.com/RobertGodin/JavaPasAPas" TargetMode="External"/><Relationship Id="rId416" Type="http://schemas.openxmlformats.org/officeDocument/2006/relationships/hyperlink" Target="https://github.com/RobertGodin/JavaPasAPas/tree/master/JeuSimple" TargetMode="External"/><Relationship Id="rId598" Type="http://schemas.openxmlformats.org/officeDocument/2006/relationships/image" Target="media/image112.wmf"/><Relationship Id="rId220" Type="http://schemas.openxmlformats.org/officeDocument/2006/relationships/hyperlink" Target="https://github.com/RobertGodin/JavaPasAPas" TargetMode="External"/><Relationship Id="rId458" Type="http://schemas.openxmlformats.org/officeDocument/2006/relationships/hyperlink" Target="https://docs.oracle.com/javase/8/docs/api/java/awt/event/ActionListener.html" TargetMode="External"/><Relationship Id="rId15" Type="http://schemas.openxmlformats.org/officeDocument/2006/relationships/oleObject" Target="embeddings/oleObject1.bin"/><Relationship Id="rId57" Type="http://schemas.openxmlformats.org/officeDocument/2006/relationships/image" Target="media/image25.emf"/><Relationship Id="rId262" Type="http://schemas.openxmlformats.org/officeDocument/2006/relationships/hyperlink" Target="https://docs.oracle.com/javase/8/docs/api/java/awt/Graphics.html" TargetMode="External"/><Relationship Id="rId318" Type="http://schemas.openxmlformats.org/officeDocument/2006/relationships/hyperlink" Target="https://docs.oracle.com/javase/8/docs/api/java/awt/Color.html" TargetMode="External"/><Relationship Id="rId525" Type="http://schemas.openxmlformats.org/officeDocument/2006/relationships/hyperlink" Target="https://docs.oracle.com/javase/8/docs/api/java/io/Reader.html" TargetMode="External"/><Relationship Id="rId567" Type="http://schemas.openxmlformats.org/officeDocument/2006/relationships/hyperlink" Target="https://docs.oracle.com/javase/8/docs/api/org/w3c/dom/Node.html" TargetMode="External"/><Relationship Id="rId99" Type="http://schemas.openxmlformats.org/officeDocument/2006/relationships/hyperlink" Target="https://docs.oracle.com/javase/8/docs/api/java/lang/String.html" TargetMode="External"/><Relationship Id="rId122" Type="http://schemas.openxmlformats.org/officeDocument/2006/relationships/image" Target="media/image43.emf"/><Relationship Id="rId164" Type="http://schemas.openxmlformats.org/officeDocument/2006/relationships/hyperlink" Target="https://docs.oracle.com/javase/8/docs/api/java/lang/String.html" TargetMode="External"/><Relationship Id="rId371" Type="http://schemas.openxmlformats.org/officeDocument/2006/relationships/image" Target="media/image93.png"/><Relationship Id="rId427" Type="http://schemas.openxmlformats.org/officeDocument/2006/relationships/oleObject" Target="embeddings/oleObject59.bin"/><Relationship Id="rId469" Type="http://schemas.openxmlformats.org/officeDocument/2006/relationships/hyperlink" Target="https://docs.oracle.com/javase/8/docs/api/java/util/ArrayList.html" TargetMode="External"/><Relationship Id="rId26" Type="http://schemas.openxmlformats.org/officeDocument/2006/relationships/image" Target="media/image6.wmf"/><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image" Target="media/image75.emf"/><Relationship Id="rId480" Type="http://schemas.openxmlformats.org/officeDocument/2006/relationships/oleObject" Target="embeddings/oleObject60.bin"/><Relationship Id="rId536" Type="http://schemas.openxmlformats.org/officeDocument/2006/relationships/hyperlink" Target="https://docs.oracle.com/javase/8/docs/api/java/io/Prin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hyperlink" Target="https://github.com/RobertGodin/JavaPasAPas" TargetMode="External"/><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5.bin"/><Relationship Id="rId578" Type="http://schemas.openxmlformats.org/officeDocument/2006/relationships/hyperlink" Target="https://docs.oracle.com/javase/8/docs/api/javax/swing/JFileChooser.html"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JPanel.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14.png"/><Relationship Id="rId242" Type="http://schemas.openxmlformats.org/officeDocument/2006/relationships/image" Target="media/image61.emf"/><Relationship Id="rId284" Type="http://schemas.openxmlformats.org/officeDocument/2006/relationships/hyperlink" Target="https://github.com/RobertGodin/JavaPasAPas"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github.com/RobertGodin/JavaPasAPas" TargetMode="External"/><Relationship Id="rId37" Type="http://schemas.openxmlformats.org/officeDocument/2006/relationships/image" Target="media/image13.png"/><Relationship Id="rId79" Type="http://schemas.openxmlformats.org/officeDocument/2006/relationships/oleObject" Target="embeddings/oleObject13.bin"/><Relationship Id="rId102" Type="http://schemas.openxmlformats.org/officeDocument/2006/relationships/hyperlink" Target="https://github.com/RobertGodin/JavaPasAPas" TargetMode="External"/><Relationship Id="rId144" Type="http://schemas.openxmlformats.org/officeDocument/2006/relationships/oleObject" Target="embeddings/oleObject23.bin"/><Relationship Id="rId547" Type="http://schemas.openxmlformats.org/officeDocument/2006/relationships/hyperlink" Target="https://docs.oracle.com/javase/8/docs/api/java/io/InputStream.html" TargetMode="External"/><Relationship Id="rId589" Type="http://schemas.openxmlformats.org/officeDocument/2006/relationships/hyperlink" Target="https://docs.oracle.com/javase/8/docs/api/java/io/ObjectOutputStream.html" TargetMode="External"/><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oleObject" Target="embeddings/oleObject49.bin"/><Relationship Id="rId393" Type="http://schemas.openxmlformats.org/officeDocument/2006/relationships/hyperlink" Target="https://docs.oracle.com/javase/8/docs/api/javax/swing/Timer.html" TargetMode="External"/><Relationship Id="rId407" Type="http://schemas.openxmlformats.org/officeDocument/2006/relationships/hyperlink" Target="https://docs.oracle.com/javase/8/docs/api/javax/swing/JFrame.html" TargetMode="External"/><Relationship Id="rId449" Type="http://schemas.openxmlformats.org/officeDocument/2006/relationships/hyperlink" Target="https://docs.oracle.com/javase/8/docs/api/java/util/Vector.html" TargetMode="External"/><Relationship Id="rId614" Type="http://schemas.openxmlformats.org/officeDocument/2006/relationships/image" Target="media/image125.png"/><Relationship Id="rId211" Type="http://schemas.openxmlformats.org/officeDocument/2006/relationships/hyperlink" Target="https://docs.oracle.com/javase/8/docs/api/java/lang/String.html" TargetMode="External"/><Relationship Id="rId253" Type="http://schemas.openxmlformats.org/officeDocument/2006/relationships/hyperlink" Target="https://docs.oracle.com/javase/8/docs/api/javax/swing/JFrame.html" TargetMode="External"/><Relationship Id="rId295" Type="http://schemas.openxmlformats.org/officeDocument/2006/relationships/hyperlink" Target="https://docs.oracle.com/javase/8/docs/api/java/awt/event/MouseEvent.html" TargetMode="External"/><Relationship Id="rId309" Type="http://schemas.openxmlformats.org/officeDocument/2006/relationships/image" Target="media/image69.png"/><Relationship Id="rId460" Type="http://schemas.openxmlformats.org/officeDocument/2006/relationships/hyperlink" Target="https://docs.oracle.com/javase/8/docs/api/java/awt/event/ActionEvent.html" TargetMode="External"/><Relationship Id="rId516" Type="http://schemas.openxmlformats.org/officeDocument/2006/relationships/hyperlink" Target="https://docs.oracle.com/javase/8/docs/api/java/io/DataOutputStream.html" TargetMode="External"/><Relationship Id="rId48" Type="http://schemas.openxmlformats.org/officeDocument/2006/relationships/image" Target="media/image21.emf"/><Relationship Id="rId113" Type="http://schemas.openxmlformats.org/officeDocument/2006/relationships/image" Target="media/image40.emf"/><Relationship Id="rId320" Type="http://schemas.openxmlformats.org/officeDocument/2006/relationships/hyperlink" Target="https://docs.oracle.com/javase/8/docs/api/java/awt/Color.html" TargetMode="External"/><Relationship Id="rId558" Type="http://schemas.openxmlformats.org/officeDocument/2006/relationships/hyperlink" Target="https://docs.oracle.com/javase/8/docs/api/java/io/StreamTokenizer.html" TargetMode="External"/><Relationship Id="rId155" Type="http://schemas.openxmlformats.org/officeDocument/2006/relationships/hyperlink" Target="http://www.unicode.org" TargetMode="External"/><Relationship Id="rId197" Type="http://schemas.openxmlformats.org/officeDocument/2006/relationships/hyperlink" Target="https://docs.oracle.com/javase/8/docs/api/java/lang/String.html" TargetMode="External"/><Relationship Id="rId362" Type="http://schemas.openxmlformats.org/officeDocument/2006/relationships/hyperlink" Target="https://github.com/RobertGodin/JavaPasAPas" TargetMode="External"/><Relationship Id="rId418" Type="http://schemas.openxmlformats.org/officeDocument/2006/relationships/hyperlink" Target="https://github.com/RobertGodin/JavaPasAPas" TargetMode="External"/><Relationship Id="rId222" Type="http://schemas.openxmlformats.org/officeDocument/2006/relationships/hyperlink" Target="https://github.com/RobertGodin/JavaPasAPas" TargetMode="External"/><Relationship Id="rId264" Type="http://schemas.openxmlformats.org/officeDocument/2006/relationships/hyperlink" Target="https://docs.oracle.com/javase/8/docs/api/java/awt/Graphics.html" TargetMode="External"/><Relationship Id="rId471" Type="http://schemas.openxmlformats.org/officeDocument/2006/relationships/hyperlink" Target="https://docs.oracle.com/javase/8/docs/api/java/io/package-summary.html" TargetMode="External"/><Relationship Id="rId17" Type="http://schemas.openxmlformats.org/officeDocument/2006/relationships/oleObject" Target="embeddings/oleObject2.bin"/><Relationship Id="rId59" Type="http://schemas.openxmlformats.org/officeDocument/2006/relationships/image" Target="media/image26.emf"/><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InputStream.html" TargetMode="External"/><Relationship Id="rId569" Type="http://schemas.openxmlformats.org/officeDocument/2006/relationships/hyperlink" Target="https://docs.oracle.com/javase/8/docs/api/java/io/File.html" TargetMode="External"/><Relationship Id="rId70" Type="http://schemas.openxmlformats.org/officeDocument/2006/relationships/hyperlink" Target="https://docs.oracle.com/javase/8/docs/api/java/lang/String.html" TargetMode="External"/><Relationship Id="rId166" Type="http://schemas.openxmlformats.org/officeDocument/2006/relationships/hyperlink" Target="https://docs.oracle.com/javase/8/docs/api/java/lang/String.html" TargetMode="External"/><Relationship Id="rId331" Type="http://schemas.openxmlformats.org/officeDocument/2006/relationships/image" Target="media/image76.emf"/><Relationship Id="rId373" Type="http://schemas.openxmlformats.org/officeDocument/2006/relationships/oleObject" Target="embeddings/oleObject53.bin"/><Relationship Id="rId429" Type="http://schemas.openxmlformats.org/officeDocument/2006/relationships/hyperlink" Target="https://github.com/RobertGodin/JavaPasAPas/tree/master/JeuSimple" TargetMode="External"/><Relationship Id="rId580" Type="http://schemas.openxmlformats.org/officeDocument/2006/relationships/hyperlink" Target="https://docs.oracle.com/javase/8/docs/api/java/io/ObjectOutputStream.html" TargetMode="External"/><Relationship Id="rId1" Type="http://schemas.openxmlformats.org/officeDocument/2006/relationships/customXml" Target="../customXml/item1.xml"/><Relationship Id="rId233" Type="http://schemas.openxmlformats.org/officeDocument/2006/relationships/hyperlink" Target="https://docs.oracle.com/javase/8/docs/api/javax/swing/JFrame.html" TargetMode="External"/><Relationship Id="rId440" Type="http://schemas.openxmlformats.org/officeDocument/2006/relationships/hyperlink" Target="https://docs.oracle.com/javase/8/docs/api/java/util/Vector.html" TargetMode="External"/><Relationship Id="rId28" Type="http://schemas.openxmlformats.org/officeDocument/2006/relationships/hyperlink" Target="https://adoptium.net/" TargetMode="External"/><Relationship Id="rId275" Type="http://schemas.openxmlformats.org/officeDocument/2006/relationships/image" Target="media/image65.emf"/><Relationship Id="rId300" Type="http://schemas.openxmlformats.org/officeDocument/2006/relationships/hyperlink" Target="https://docs.oracle.com/javase/8/docs/api/javax/swing/JFrame.html" TargetMode="External"/><Relationship Id="rId482" Type="http://schemas.openxmlformats.org/officeDocument/2006/relationships/hyperlink" Target="https://docs.oracle.com/javase/8/docs/api/java/io/RandomAccessFile.html" TargetMode="External"/><Relationship Id="rId538" Type="http://schemas.openxmlformats.org/officeDocument/2006/relationships/hyperlink" Target="https://docs.oracle.com/javase/8/docs/api/java/io/PrintStream.html" TargetMode="External"/><Relationship Id="rId81" Type="http://schemas.openxmlformats.org/officeDocument/2006/relationships/oleObject" Target="embeddings/oleObject14.bin"/><Relationship Id="rId135" Type="http://schemas.openxmlformats.org/officeDocument/2006/relationships/image" Target="media/image46.emf"/><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46.bin"/><Relationship Id="rId384" Type="http://schemas.openxmlformats.org/officeDocument/2006/relationships/hyperlink" Target="https://docs.oracle.com/javase/8/docs/api/javax/swing/JPanel.html" TargetMode="External"/><Relationship Id="rId591" Type="http://schemas.openxmlformats.org/officeDocument/2006/relationships/hyperlink" Target="https://docs.oracle.com/javase/8/docs/api/java/io/ObjectOutputStream.html" TargetMode="External"/><Relationship Id="rId605" Type="http://schemas.openxmlformats.org/officeDocument/2006/relationships/image" Target="media/image116.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15.png"/><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util/Iterato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In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3.emf"/><Relationship Id="rId104" Type="http://schemas.openxmlformats.org/officeDocument/2006/relationships/image" Target="media/image36.png"/><Relationship Id="rId146" Type="http://schemas.openxmlformats.org/officeDocument/2006/relationships/oleObject" Target="embeddings/oleObject24.bin"/><Relationship Id="rId188" Type="http://schemas.openxmlformats.org/officeDocument/2006/relationships/image" Target="media/image56.emf"/><Relationship Id="rId311" Type="http://schemas.openxmlformats.org/officeDocument/2006/relationships/oleObject" Target="embeddings/oleObject36.bin"/><Relationship Id="rId353" Type="http://schemas.openxmlformats.org/officeDocument/2006/relationships/oleObject" Target="embeddings/oleObject50.bin"/><Relationship Id="rId395" Type="http://schemas.openxmlformats.org/officeDocument/2006/relationships/hyperlink" Target="https://docs.oracle.com/javase/8/docs/api/javax/swing/JFrame.html" TargetMode="External"/><Relationship Id="rId409" Type="http://schemas.openxmlformats.org/officeDocument/2006/relationships/image" Target="media/image98.png"/><Relationship Id="rId560" Type="http://schemas.openxmlformats.org/officeDocument/2006/relationships/hyperlink" Target="https://github.com/RobertGodin/JavaPasAPas"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docs.oracle.com/javase/8/docs/api/java/lang/String.html" TargetMode="External"/><Relationship Id="rId420" Type="http://schemas.openxmlformats.org/officeDocument/2006/relationships/hyperlink" Target="https://github.com/RobertGodin/JavaPasAPas" TargetMode="External"/><Relationship Id="rId616" Type="http://schemas.openxmlformats.org/officeDocument/2006/relationships/image" Target="media/image127.png"/><Relationship Id="rId255" Type="http://schemas.openxmlformats.org/officeDocument/2006/relationships/hyperlink" Target="https://docs.oracle.com/javase/8/docs/api/javax/swing/JFrame.html" TargetMode="External"/><Relationship Id="rId297" Type="http://schemas.openxmlformats.org/officeDocument/2006/relationships/hyperlink" Target="https://docs.oracle.com/javase/8/docs/api/java/awt/event/MouseEvent.html" TargetMode="External"/><Relationship Id="rId462" Type="http://schemas.openxmlformats.org/officeDocument/2006/relationships/hyperlink" Target="https://docs.oracle.com/javase/8/docs/api/java/awt/event/MouseListener.html" TargetMode="External"/><Relationship Id="rId518" Type="http://schemas.openxmlformats.org/officeDocument/2006/relationships/hyperlink" Target="https://docs.oracle.com/javase/8/docs/api/java/io/DataOutputStream.html" TargetMode="External"/><Relationship Id="rId115" Type="http://schemas.openxmlformats.org/officeDocument/2006/relationships/image" Target="media/image41.emf"/><Relationship Id="rId157" Type="http://schemas.openxmlformats.org/officeDocument/2006/relationships/hyperlink" Target="https://docs.oracle.com/javase/8/docs/api/java/lang/String.html" TargetMode="External"/><Relationship Id="rId322" Type="http://schemas.openxmlformats.org/officeDocument/2006/relationships/hyperlink" Target="https://docs.oracle.com/javase/8/docs/api/java/awt/Color.html" TargetMode="External"/><Relationship Id="rId364" Type="http://schemas.openxmlformats.org/officeDocument/2006/relationships/image" Target="media/image88.png"/><Relationship Id="rId61" Type="http://schemas.openxmlformats.org/officeDocument/2006/relationships/image" Target="media/image27.png"/><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File.html" TargetMode="External"/><Relationship Id="rId19" Type="http://schemas.openxmlformats.org/officeDocument/2006/relationships/oleObject" Target="embeddings/oleObject3.bin"/><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2.png"/><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InputStream.html" TargetMode="External"/><Relationship Id="rId529" Type="http://schemas.openxmlformats.org/officeDocument/2006/relationships/hyperlink" Target="https://docs.oracle.com/javase/8/docs/api/java/io/OutputStream.html" TargetMode="External"/><Relationship Id="rId30" Type="http://schemas.openxmlformats.org/officeDocument/2006/relationships/hyperlink" Target="http://www.oracle.com/technetwork/java/javase/downloads/index.html" TargetMode="External"/><Relationship Id="rId126" Type="http://schemas.openxmlformats.org/officeDocument/2006/relationships/hyperlink" Target="https://github.com/RobertGodin/JavaPasAPas" TargetMode="External"/><Relationship Id="rId168" Type="http://schemas.openxmlformats.org/officeDocument/2006/relationships/oleObject" Target="embeddings/oleObject26.bin"/><Relationship Id="rId333" Type="http://schemas.openxmlformats.org/officeDocument/2006/relationships/image" Target="media/image77.emf"/><Relationship Id="rId540" Type="http://schemas.openxmlformats.org/officeDocument/2006/relationships/hyperlink" Target="https://docs.oracle.com/javase/8/docs/api/java/lang/Integer.html" TargetMode="External"/><Relationship Id="rId72" Type="http://schemas.openxmlformats.org/officeDocument/2006/relationships/image" Target="media/image29.emf"/><Relationship Id="rId375" Type="http://schemas.openxmlformats.org/officeDocument/2006/relationships/oleObject" Target="embeddings/oleObject54.bin"/><Relationship Id="rId582" Type="http://schemas.openxmlformats.org/officeDocument/2006/relationships/hyperlink" Target="https://docs.oracle.com/javase/8/docs/api/java/lang/Object.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Graphics.html" TargetMode="External"/><Relationship Id="rId400" Type="http://schemas.openxmlformats.org/officeDocument/2006/relationships/oleObject" Target="embeddings/oleObject56.bin"/><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OutputStream.html" TargetMode="External"/><Relationship Id="rId137" Type="http://schemas.openxmlformats.org/officeDocument/2006/relationships/image" Target="media/image47.emf"/><Relationship Id="rId302" Type="http://schemas.openxmlformats.org/officeDocument/2006/relationships/hyperlink" Target="https://docs.oracle.com/javase/8/docs/api/java/awt/event/MouseListener.html" TargetMode="External"/><Relationship Id="rId344" Type="http://schemas.openxmlformats.org/officeDocument/2006/relationships/oleObject" Target="embeddings/oleObject47.bin"/><Relationship Id="rId41" Type="http://schemas.openxmlformats.org/officeDocument/2006/relationships/hyperlink" Target="https://github.com/RobertGodin/JavaPasAPas" TargetMode="External"/><Relationship Id="rId83" Type="http://schemas.openxmlformats.org/officeDocument/2006/relationships/oleObject" Target="embeddings/oleObject15.bin"/><Relationship Id="rId179" Type="http://schemas.openxmlformats.org/officeDocument/2006/relationships/hyperlink" Target="https://docs.oracle.com/javase/8/docs/api/" TargetMode="External"/><Relationship Id="rId386" Type="http://schemas.openxmlformats.org/officeDocument/2006/relationships/hyperlink" Target="https://docs.oracle.com/javase/8/docs/api/javax/swing/JPanel.html" TargetMode="External"/><Relationship Id="rId551" Type="http://schemas.openxmlformats.org/officeDocument/2006/relationships/hyperlink" Target="https://docs.oracle.com/javase/8/docs/api/java/io/PrintWriter.html" TargetMode="External"/><Relationship Id="rId593" Type="http://schemas.openxmlformats.org/officeDocument/2006/relationships/hyperlink" Target="https://github.com/RobertGodin/JavaPasAPas" TargetMode="External"/><Relationship Id="rId607" Type="http://schemas.openxmlformats.org/officeDocument/2006/relationships/image" Target="media/image118.png"/><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awt/Graphics.html" TargetMode="External"/><Relationship Id="rId288" Type="http://schemas.openxmlformats.org/officeDocument/2006/relationships/hyperlink" Target="https://docs.oracle.com/javase/8/docs/api/java/awt/event/MouseListener.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util/Vector.html" TargetMode="External"/><Relationship Id="rId509" Type="http://schemas.openxmlformats.org/officeDocument/2006/relationships/hyperlink" Target="https://docs.oracle.com/javase/8/docs/api/java/io/DataInputStream.html" TargetMode="External"/><Relationship Id="rId106" Type="http://schemas.openxmlformats.org/officeDocument/2006/relationships/oleObject" Target="embeddings/oleObject16.bin"/><Relationship Id="rId313" Type="http://schemas.openxmlformats.org/officeDocument/2006/relationships/image" Target="media/image72.emf"/><Relationship Id="rId495" Type="http://schemas.openxmlformats.org/officeDocument/2006/relationships/hyperlink" Target="https://docs.oracle.com/javase/8/docs/api/java/io/FileInputStream.html" TargetMode="External"/><Relationship Id="rId10" Type="http://schemas.openxmlformats.org/officeDocument/2006/relationships/header" Target="header1.xml"/><Relationship Id="rId52" Type="http://schemas.openxmlformats.org/officeDocument/2006/relationships/image" Target="media/image24.emf"/><Relationship Id="rId94" Type="http://schemas.openxmlformats.org/officeDocument/2006/relationships/hyperlink" Target="https://docs.oracle.com/javase/8/docs/api/java/lang/String.html" TargetMode="External"/><Relationship Id="rId148" Type="http://schemas.openxmlformats.org/officeDocument/2006/relationships/hyperlink" Target="https://github.com/RobertGodin/JavaPasAPas" TargetMode="External"/><Relationship Id="rId355" Type="http://schemas.openxmlformats.org/officeDocument/2006/relationships/oleObject" Target="embeddings/oleObject51.bin"/><Relationship Id="rId397" Type="http://schemas.openxmlformats.org/officeDocument/2006/relationships/hyperlink" Target="https://docs.oracle.com/javase/8/docs/api/javax/swing/JPanel.html" TargetMode="External"/><Relationship Id="rId520" Type="http://schemas.openxmlformats.org/officeDocument/2006/relationships/hyperlink" Target="https://github.com/RobertGodin/JavaPasAPas" TargetMode="External"/><Relationship Id="rId562" Type="http://schemas.openxmlformats.org/officeDocument/2006/relationships/hyperlink" Target="https://www.w3.org/DOM/" TargetMode="External"/><Relationship Id="rId618" Type="http://schemas.openxmlformats.org/officeDocument/2006/relationships/header" Target="header3.xml"/><Relationship Id="rId215" Type="http://schemas.openxmlformats.org/officeDocument/2006/relationships/hyperlink" Target="https://docs.oracle.com/javase/8/docs/api/java/lang/String.html" TargetMode="External"/><Relationship Id="rId257" Type="http://schemas.openxmlformats.org/officeDocument/2006/relationships/hyperlink" Target="https://docs.oracle.com/javase/8/docs/api/java/awt/Color.html" TargetMode="External"/><Relationship Id="rId422" Type="http://schemas.openxmlformats.org/officeDocument/2006/relationships/hyperlink" Target="https://github.com/RobertGodin/JavaPasAPas" TargetMode="External"/><Relationship Id="rId464" Type="http://schemas.openxmlformats.org/officeDocument/2006/relationships/hyperlink" Target="https://docs.oracle.com/javase/8/docs/api/javax/swing/JPanel.html" TargetMode="External"/><Relationship Id="rId299" Type="http://schemas.openxmlformats.org/officeDocument/2006/relationships/hyperlink" Target="https://docs.oracle.com/javase/8/docs/api/java/awt/event/MouseEvent.html" TargetMode="External"/><Relationship Id="rId63" Type="http://schemas.openxmlformats.org/officeDocument/2006/relationships/oleObject" Target="embeddings/oleObject10.bin"/><Relationship Id="rId159" Type="http://schemas.openxmlformats.org/officeDocument/2006/relationships/hyperlink" Target="https://docs.oracle.com/javase/8/docs/api/java/lang/String.html" TargetMode="External"/><Relationship Id="rId366" Type="http://schemas.openxmlformats.org/officeDocument/2006/relationships/image" Target="media/image89.png"/><Relationship Id="rId573" Type="http://schemas.openxmlformats.org/officeDocument/2006/relationships/hyperlink" Target="https://docs.oracle.com/javase/8/docs/api/java/io/File.html" TargetMode="External"/><Relationship Id="rId226" Type="http://schemas.openxmlformats.org/officeDocument/2006/relationships/image" Target="media/image59.emf"/><Relationship Id="rId433" Type="http://schemas.openxmlformats.org/officeDocument/2006/relationships/hyperlink" Target="https://docs.oracle.com/javase/8/docs/api/java/util/Vector.html" TargetMode="External"/><Relationship Id="rId74" Type="http://schemas.openxmlformats.org/officeDocument/2006/relationships/image" Target="media/image30.emf"/><Relationship Id="rId377" Type="http://schemas.openxmlformats.org/officeDocument/2006/relationships/hyperlink" Target="https://github.com/RobertGodin/JavaPasAPas" TargetMode="External"/><Relationship Id="rId500" Type="http://schemas.openxmlformats.org/officeDocument/2006/relationships/hyperlink" Target="https://docs.oracle.com/javase/8/docs/api/java/io/FileOutputStream.html" TargetMode="External"/><Relationship Id="rId584" Type="http://schemas.openxmlformats.org/officeDocument/2006/relationships/hyperlink" Target="https://docs.oracle.com/javase/8/docs/api/java/io/ObjectInputStream.html" TargetMode="External"/><Relationship Id="rId5" Type="http://schemas.openxmlformats.org/officeDocument/2006/relationships/webSettings" Target="webSettings.xml"/><Relationship Id="rId237" Type="http://schemas.openxmlformats.org/officeDocument/2006/relationships/hyperlink" Target="https://docs.oracle.com/javase/8/docs/api/javax/swing/JFrame.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hyperlink" Target="https://docs.oracle.com/javase/8/docs/api/javax/swing/JPanel.html" TargetMode="External"/><Relationship Id="rId511" Type="http://schemas.openxmlformats.org/officeDocument/2006/relationships/hyperlink" Target="https://docs.oracle.com/javase/8/docs/api/java/io/ObjectInputStream.html" TargetMode="External"/><Relationship Id="rId609" Type="http://schemas.openxmlformats.org/officeDocument/2006/relationships/image" Target="media/image120.png"/><Relationship Id="rId85" Type="http://schemas.openxmlformats.org/officeDocument/2006/relationships/hyperlink" Target="https://docs.oracle.com/javase/8/docs/api/java/lang/String.html" TargetMode="External"/><Relationship Id="rId150" Type="http://schemas.openxmlformats.org/officeDocument/2006/relationships/hyperlink" Target="https://github.com/RobertGodin/JavaPasAPas" TargetMode="External"/><Relationship Id="rId595" Type="http://schemas.openxmlformats.org/officeDocument/2006/relationships/hyperlink" Target="https://github.com/RobertGodin/JavaPasAPas" TargetMode="External"/><Relationship Id="rId248" Type="http://schemas.openxmlformats.org/officeDocument/2006/relationships/hyperlink" Target="https://docs.oracle.com/javase/8/docs/api/java/awt/Graphics.html" TargetMode="External"/><Relationship Id="rId455" Type="http://schemas.openxmlformats.org/officeDocument/2006/relationships/hyperlink" Target="https://docs.oracle.com/javase/8/docs/api/java/util/Iterator.html" TargetMode="External"/><Relationship Id="rId12" Type="http://schemas.openxmlformats.org/officeDocument/2006/relationships/header" Target="header2.xml"/><Relationship Id="rId108" Type="http://schemas.openxmlformats.org/officeDocument/2006/relationships/hyperlink" Target="https://docs.oracle.com/javase/8/docs/api/java/util/Scanner.html" TargetMode="External"/><Relationship Id="rId315" Type="http://schemas.openxmlformats.org/officeDocument/2006/relationships/hyperlink" Target="https://github.com/RobertGodin/JavaPasAPas" TargetMode="External"/><Relationship Id="rId522" Type="http://schemas.openxmlformats.org/officeDocument/2006/relationships/hyperlink" Target="https://docs.oracle.com/javase/8/docs/api/java/io/FileOutputStream.html" TargetMode="External"/><Relationship Id="rId96" Type="http://schemas.openxmlformats.org/officeDocument/2006/relationships/image" Target="media/image34.emf"/><Relationship Id="rId161" Type="http://schemas.openxmlformats.org/officeDocument/2006/relationships/hyperlink" Target="https://docs.oracle.com/javase/8/docs/api/java/lang/String.html" TargetMode="External"/><Relationship Id="rId399" Type="http://schemas.openxmlformats.org/officeDocument/2006/relationships/image" Target="media/image97.png"/><Relationship Id="rId259" Type="http://schemas.openxmlformats.org/officeDocument/2006/relationships/hyperlink" Target="https://docs.oracle.com/javase/8/docs/api/java/awt/Color.html" TargetMode="External"/><Relationship Id="rId466" Type="http://schemas.openxmlformats.org/officeDocument/2006/relationships/hyperlink" Target="https://github.com/RobertGodin/JavaPasAPas/tree/master/JeuSimple" TargetMode="External"/><Relationship Id="rId23" Type="http://schemas.openxmlformats.org/officeDocument/2006/relationships/hyperlink" Target="https://fr.wikipedia.org/wiki/Pr&#233;fixes_du_Syst&#232;me_international_d%27unit&#233;s" TargetMode="External"/><Relationship Id="rId119" Type="http://schemas.openxmlformats.org/officeDocument/2006/relationships/hyperlink" Target="https://github.com/RobertGodin/JavaPasAPas" TargetMode="External"/><Relationship Id="rId326" Type="http://schemas.openxmlformats.org/officeDocument/2006/relationships/oleObject" Target="embeddings/oleObject38.bin"/><Relationship Id="rId533" Type="http://schemas.openxmlformats.org/officeDocument/2006/relationships/image" Target="media/image109.png"/><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OutputStream.html" TargetMode="External"/><Relationship Id="rId600" Type="http://schemas.openxmlformats.org/officeDocument/2006/relationships/hyperlink" Target="https://github.com/RobertGodin/JavaPasAPas" TargetMode="External"/><Relationship Id="rId337" Type="http://schemas.openxmlformats.org/officeDocument/2006/relationships/image" Target="media/image79.emf"/><Relationship Id="rId34" Type="http://schemas.openxmlformats.org/officeDocument/2006/relationships/image" Target="media/image10.png"/><Relationship Id="rId544" Type="http://schemas.openxmlformats.org/officeDocument/2006/relationships/hyperlink" Target="https://docs.oracle.com/javase/8/docs/api/java/io/Read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oleObject" Target="embeddings/oleObject55.bin"/><Relationship Id="rId404" Type="http://schemas.openxmlformats.org/officeDocument/2006/relationships/hyperlink" Target="https://docs.oracle.com/javase/8/docs/api/javax/swing/JPanel.html" TargetMode="External"/><Relationship Id="rId611" Type="http://schemas.openxmlformats.org/officeDocument/2006/relationships/image" Target="media/image122.png"/><Relationship Id="rId250" Type="http://schemas.openxmlformats.org/officeDocument/2006/relationships/hyperlink" Target="https://docs.oracle.com/javase/8/docs/api/java/awt/Graphics.html" TargetMode="External"/><Relationship Id="rId488" Type="http://schemas.openxmlformats.org/officeDocument/2006/relationships/hyperlink" Target="https://docs.oracle.com/javase/8/docs/api/java/io/FileInputStream.html" TargetMode="External"/><Relationship Id="rId45" Type="http://schemas.openxmlformats.org/officeDocument/2006/relationships/image" Target="media/image20.emf"/><Relationship Id="rId110" Type="http://schemas.openxmlformats.org/officeDocument/2006/relationships/image" Target="media/image38.png"/><Relationship Id="rId348" Type="http://schemas.openxmlformats.org/officeDocument/2006/relationships/oleObject" Target="embeddings/oleObject48.bin"/><Relationship Id="rId555" Type="http://schemas.openxmlformats.org/officeDocument/2006/relationships/hyperlink" Target="https://docs.oracle.com/javase/8/docs/api/java/io/StreamTokenizer.html" TargetMode="External"/><Relationship Id="rId194" Type="http://schemas.openxmlformats.org/officeDocument/2006/relationships/hyperlink" Target="https://docs.oracle.com/javase/8/docs/api/java/lang/String.html" TargetMode="External"/><Relationship Id="rId208" Type="http://schemas.openxmlformats.org/officeDocument/2006/relationships/hyperlink" Target="https://docs.oracle.com/javase/8/docs/api/java/lang/String.html" TargetMode="External"/><Relationship Id="rId415" Type="http://schemas.openxmlformats.org/officeDocument/2006/relationships/hyperlink" Target="https://github.com/RobertGodin/JavaPasAPas" TargetMode="External"/><Relationship Id="rId622" Type="http://schemas.openxmlformats.org/officeDocument/2006/relationships/theme" Target="theme/theme1.xml"/><Relationship Id="rId261" Type="http://schemas.openxmlformats.org/officeDocument/2006/relationships/hyperlink" Target="https://docs.oracle.com/javase/8/docs/api/java/awt/Color.html" TargetMode="External"/><Relationship Id="rId499" Type="http://schemas.openxmlformats.org/officeDocument/2006/relationships/hyperlink" Target="https://docs.oracle.com/javase/8/docs/api/java/io/File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hyperlink" Target="https://github.com/RobertGodin/JavaPasAPas" TargetMode="External"/><Relationship Id="rId566" Type="http://schemas.openxmlformats.org/officeDocument/2006/relationships/hyperlink" Target="https://docs.oracle.com/javase/8/docs/api/org/w3c/dom/Node.html" TargetMode="External"/><Relationship Id="rId121" Type="http://schemas.openxmlformats.org/officeDocument/2006/relationships/oleObject" Target="embeddings/oleObject19.bin"/><Relationship Id="rId219" Type="http://schemas.openxmlformats.org/officeDocument/2006/relationships/hyperlink" Target="https://docs.oracle.com/javase/8/docs/api/java/lang/String.html" TargetMode="External"/><Relationship Id="rId426" Type="http://schemas.openxmlformats.org/officeDocument/2006/relationships/image" Target="media/image100.emf"/><Relationship Id="rId67" Type="http://schemas.openxmlformats.org/officeDocument/2006/relationships/hyperlink" Target="https://docs.oracle.com/javase/8/docs/api/javax/swing/JOptionPane.html" TargetMode="External"/><Relationship Id="rId272" Type="http://schemas.openxmlformats.org/officeDocument/2006/relationships/hyperlink" Target="https://github.com/RobertGodin/JavaPasAPas" TargetMode="External"/><Relationship Id="rId577" Type="http://schemas.openxmlformats.org/officeDocument/2006/relationships/hyperlink" Target="https://docs.oracle.com/javase/8/docs/api/javax/swing/JFileChooser.html" TargetMode="External"/><Relationship Id="rId132" Type="http://schemas.openxmlformats.org/officeDocument/2006/relationships/hyperlink" Target="https://github.com/RobertGodin/JavaPasAPa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1</TotalTime>
  <Pages>230</Pages>
  <Words>74367</Words>
  <Characters>409021</Characters>
  <Application>Microsoft Office Word</Application>
  <DocSecurity>0</DocSecurity>
  <Lines>3408</Lines>
  <Paragraphs>964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Java pas à pas</vt:lpstr>
      <vt:lpstr>Java pas à pas</vt:lpstr>
    </vt:vector>
  </TitlesOfParts>
  <Company/>
  <LinksUpToDate>false</LinksUpToDate>
  <CharactersWithSpaces>482424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cp:lastModifiedBy>Lemire, Daniel</cp:lastModifiedBy>
  <cp:revision>3</cp:revision>
  <cp:lastPrinted>2022-09-09T14:30:00Z</cp:lastPrinted>
  <dcterms:created xsi:type="dcterms:W3CDTF">2023-12-28T15:31:00Z</dcterms:created>
  <dcterms:modified xsi:type="dcterms:W3CDTF">2023-12-28T16:15:00Z</dcterms:modified>
</cp:coreProperties>
</file>