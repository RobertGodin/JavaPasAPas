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2776E" w14:textId="7CF4FEE6" w:rsidR="008900A0" w:rsidRPr="00035DA1" w:rsidRDefault="00035DA1" w:rsidP="00035DA1">
      <w:pPr>
        <w:rPr>
          <w:spacing w:val="-5"/>
          <w:sz w:val="72"/>
          <w:szCs w:val="72"/>
          <w:lang w:val="fr-CA"/>
        </w:rPr>
      </w:pPr>
      <w:r>
        <w:rPr>
          <w:noProof/>
          <w:spacing w:val="-5"/>
          <w:sz w:val="72"/>
          <w:szCs w:val="72"/>
          <w:lang w:val="fr-CA"/>
        </w:rPr>
        <w:drawing>
          <wp:inline distT="0" distB="0" distL="0" distR="0" wp14:anchorId="2E8E44AA" wp14:editId="63856710">
            <wp:extent cx="6858000" cy="6858000"/>
            <wp:effectExtent l="0" t="0" r="0" b="0"/>
            <wp:docPr id="16969296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29608" name="Image 1696929608"/>
                    <pic:cNvPicPr/>
                  </pic:nvPicPr>
                  <pic:blipFill>
                    <a:blip r:embed="rId8">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p>
    <w:p w14:paraId="162CEC16" w14:textId="47CFF3A2" w:rsidR="00CF34EA" w:rsidRDefault="000B4659" w:rsidP="16CBE89F">
      <w:pPr>
        <w:pStyle w:val="Titre1"/>
        <w:numPr>
          <w:ilvl w:val="0"/>
          <w:numId w:val="0"/>
        </w:numPr>
        <w:jc w:val="center"/>
      </w:pPr>
      <w:bookmarkStart w:id="0" w:name="_Toc44667546"/>
      <w:r w:rsidRPr="16CBE89F">
        <w:rPr>
          <w:rStyle w:val="Accentuation"/>
          <w:sz w:val="32"/>
          <w:szCs w:val="32"/>
        </w:rPr>
        <w:t xml:space="preserve">Java </w:t>
      </w:r>
      <w:r w:rsidR="0089793A" w:rsidRPr="16CBE89F">
        <w:rPr>
          <w:rStyle w:val="Accentuation"/>
          <w:sz w:val="32"/>
          <w:szCs w:val="32"/>
        </w:rPr>
        <w:t>Pas à Pas</w:t>
      </w:r>
      <w:bookmarkEnd w:id="0"/>
    </w:p>
    <w:p w14:paraId="744761D8" w14:textId="7F633A82" w:rsidR="005C511E" w:rsidRPr="00035DA1" w:rsidRDefault="00A060EE" w:rsidP="00035DA1">
      <w:pPr>
        <w:pStyle w:val="Titre1"/>
        <w:numPr>
          <w:ilvl w:val="0"/>
          <w:numId w:val="0"/>
        </w:numPr>
        <w:jc w:val="center"/>
      </w:pPr>
      <w:bookmarkStart w:id="1" w:name="_Toc44667547"/>
      <w:r w:rsidRPr="16CBE89F">
        <w:rPr>
          <w:rStyle w:val="Accentuation"/>
          <w:sz w:val="32"/>
          <w:szCs w:val="32"/>
        </w:rPr>
        <w:t>I</w:t>
      </w:r>
      <w:r w:rsidR="00CF34EA" w:rsidRPr="16CBE89F">
        <w:rPr>
          <w:rStyle w:val="Accentuation"/>
          <w:sz w:val="32"/>
          <w:szCs w:val="32"/>
        </w:rPr>
        <w:t xml:space="preserve">ntroduction à la </w:t>
      </w:r>
      <w:r w:rsidRPr="16CBE89F">
        <w:rPr>
          <w:rStyle w:val="Accentuation"/>
          <w:sz w:val="32"/>
          <w:szCs w:val="32"/>
        </w:rPr>
        <w:t>P</w:t>
      </w:r>
      <w:r w:rsidR="00CF34EA" w:rsidRPr="16CBE89F">
        <w:rPr>
          <w:rStyle w:val="Accentuation"/>
          <w:sz w:val="32"/>
          <w:szCs w:val="32"/>
        </w:rPr>
        <w:t xml:space="preserve">rogrammation et au </w:t>
      </w:r>
      <w:r w:rsidRPr="16CBE89F">
        <w:rPr>
          <w:rStyle w:val="Accentuation"/>
          <w:sz w:val="32"/>
          <w:szCs w:val="32"/>
        </w:rPr>
        <w:t>L</w:t>
      </w:r>
      <w:r w:rsidR="00CF34EA" w:rsidRPr="16CBE89F">
        <w:rPr>
          <w:rStyle w:val="Accentuation"/>
          <w:sz w:val="32"/>
          <w:szCs w:val="32"/>
        </w:rPr>
        <w:t>angage Java</w:t>
      </w:r>
      <w:bookmarkEnd w:id="1"/>
    </w:p>
    <w:p w14:paraId="03D780E4" w14:textId="3C194E19" w:rsidR="008900A0" w:rsidRDefault="005C511E" w:rsidP="00035DA1">
      <w:pPr>
        <w:pStyle w:val="Corpsdetexte"/>
        <w:jc w:val="center"/>
      </w:pPr>
      <w:r w:rsidRPr="00682029">
        <w:rPr>
          <w:rStyle w:val="Accentuation"/>
          <w:sz w:val="24"/>
          <w:szCs w:val="24"/>
        </w:rPr>
        <w:t>Robert Godin</w:t>
      </w:r>
      <w:r w:rsidR="00F9726A" w:rsidRPr="00682029">
        <w:rPr>
          <w:rStyle w:val="Accentuation"/>
          <w:sz w:val="24"/>
          <w:szCs w:val="24"/>
        </w:rPr>
        <w:t>, Daniel Lemire</w:t>
      </w:r>
    </w:p>
    <w:p w14:paraId="0C0C78D7" w14:textId="558491AB" w:rsidR="008900A0" w:rsidRDefault="008900A0" w:rsidP="00035DA1">
      <w:pPr>
        <w:pStyle w:val="Corpsdetexte"/>
      </w:pPr>
    </w:p>
    <w:p w14:paraId="59D5247C" w14:textId="60E5A14E" w:rsidR="008900A0" w:rsidRDefault="008900A0" w:rsidP="0089793A">
      <w:pPr>
        <w:pStyle w:val="Corpsdetexte"/>
        <w:jc w:val="center"/>
      </w:pPr>
    </w:p>
    <w:p w14:paraId="2FCA29BA" w14:textId="77777777" w:rsidR="00481233" w:rsidRDefault="00481233" w:rsidP="00035DA1">
      <w:pPr>
        <w:pStyle w:val="Corpsdetexte"/>
        <w:jc w:val="center"/>
      </w:pPr>
    </w:p>
    <w:p w14:paraId="0ABD2D30" w14:textId="77777777" w:rsidR="00481233" w:rsidRDefault="00481233" w:rsidP="00035DA1">
      <w:pPr>
        <w:pStyle w:val="Corpsdetexte"/>
        <w:jc w:val="center"/>
      </w:pPr>
    </w:p>
    <w:p w14:paraId="0F21C8C1" w14:textId="77777777" w:rsidR="00481233" w:rsidRDefault="00481233" w:rsidP="00035DA1">
      <w:pPr>
        <w:pStyle w:val="Corpsdetexte"/>
        <w:jc w:val="center"/>
      </w:pPr>
    </w:p>
    <w:p w14:paraId="62D51D48" w14:textId="77777777" w:rsidR="00481233" w:rsidRDefault="00481233" w:rsidP="00035DA1">
      <w:pPr>
        <w:pStyle w:val="Corpsdetexte"/>
        <w:jc w:val="center"/>
      </w:pPr>
    </w:p>
    <w:p w14:paraId="0805A0D2" w14:textId="77777777" w:rsidR="00481233" w:rsidRDefault="00481233" w:rsidP="00035DA1">
      <w:pPr>
        <w:pStyle w:val="Corpsdetexte"/>
        <w:jc w:val="center"/>
      </w:pPr>
    </w:p>
    <w:p w14:paraId="5CA3CA0E" w14:textId="77777777" w:rsidR="00481233" w:rsidRDefault="00481233" w:rsidP="00035DA1">
      <w:pPr>
        <w:pStyle w:val="Corpsdetexte"/>
        <w:jc w:val="center"/>
      </w:pPr>
    </w:p>
    <w:p w14:paraId="0728EF8E" w14:textId="77777777" w:rsidR="00481233" w:rsidRDefault="00481233" w:rsidP="00035DA1">
      <w:pPr>
        <w:pStyle w:val="Corpsdetexte"/>
        <w:jc w:val="center"/>
      </w:pPr>
    </w:p>
    <w:p w14:paraId="2D22CC40" w14:textId="77777777" w:rsidR="00481233" w:rsidRDefault="00481233" w:rsidP="00035DA1">
      <w:pPr>
        <w:pStyle w:val="Corpsdetexte"/>
        <w:jc w:val="center"/>
      </w:pPr>
    </w:p>
    <w:p w14:paraId="185C4607" w14:textId="77777777" w:rsidR="00481233" w:rsidRDefault="00481233" w:rsidP="00035DA1">
      <w:pPr>
        <w:pStyle w:val="Corpsdetexte"/>
        <w:jc w:val="center"/>
      </w:pPr>
    </w:p>
    <w:p w14:paraId="73E9A4C5" w14:textId="77777777" w:rsidR="00481233" w:rsidRDefault="00481233" w:rsidP="00035DA1">
      <w:pPr>
        <w:pStyle w:val="Corpsdetexte"/>
        <w:jc w:val="center"/>
      </w:pPr>
    </w:p>
    <w:p w14:paraId="24569DF5" w14:textId="77777777" w:rsidR="00481233" w:rsidRDefault="00481233" w:rsidP="00035DA1">
      <w:pPr>
        <w:pStyle w:val="Corpsdetexte"/>
        <w:jc w:val="center"/>
      </w:pPr>
    </w:p>
    <w:p w14:paraId="72C6B8AB" w14:textId="77777777" w:rsidR="00481233" w:rsidRDefault="00481233" w:rsidP="00035DA1">
      <w:pPr>
        <w:pStyle w:val="Corpsdetexte"/>
        <w:jc w:val="center"/>
      </w:pPr>
    </w:p>
    <w:p w14:paraId="4B33AE33" w14:textId="77777777" w:rsidR="00481233" w:rsidRDefault="00481233" w:rsidP="00035DA1">
      <w:pPr>
        <w:pStyle w:val="Corpsdetexte"/>
        <w:jc w:val="center"/>
      </w:pPr>
    </w:p>
    <w:p w14:paraId="04218B1B" w14:textId="77777777" w:rsidR="00481233" w:rsidRDefault="00481233" w:rsidP="00035DA1">
      <w:pPr>
        <w:pStyle w:val="Corpsdetexte"/>
        <w:jc w:val="center"/>
      </w:pPr>
    </w:p>
    <w:p w14:paraId="226574BD" w14:textId="77777777" w:rsidR="00481233" w:rsidRDefault="00481233" w:rsidP="00035DA1">
      <w:pPr>
        <w:pStyle w:val="Corpsdetexte"/>
        <w:jc w:val="center"/>
      </w:pPr>
    </w:p>
    <w:p w14:paraId="0682175D" w14:textId="77777777" w:rsidR="00481233" w:rsidRDefault="00481233" w:rsidP="00035DA1">
      <w:pPr>
        <w:pStyle w:val="Corpsdetexte"/>
        <w:jc w:val="center"/>
      </w:pPr>
    </w:p>
    <w:p w14:paraId="356BE0AA" w14:textId="77777777" w:rsidR="00481233" w:rsidRDefault="00481233" w:rsidP="00035DA1">
      <w:pPr>
        <w:pStyle w:val="Corpsdetexte"/>
        <w:jc w:val="center"/>
      </w:pPr>
    </w:p>
    <w:p w14:paraId="5B474ADA" w14:textId="77777777" w:rsidR="00481233" w:rsidRDefault="00481233" w:rsidP="00035DA1">
      <w:pPr>
        <w:pStyle w:val="Corpsdetexte"/>
        <w:jc w:val="center"/>
      </w:pPr>
    </w:p>
    <w:p w14:paraId="412C9C35" w14:textId="77777777" w:rsidR="00481233" w:rsidRDefault="00481233" w:rsidP="00035DA1">
      <w:pPr>
        <w:pStyle w:val="Corpsdetexte"/>
        <w:jc w:val="center"/>
      </w:pPr>
    </w:p>
    <w:p w14:paraId="04B69F21" w14:textId="77777777" w:rsidR="00481233" w:rsidRDefault="00481233" w:rsidP="00035DA1">
      <w:pPr>
        <w:pStyle w:val="Corpsdetexte"/>
        <w:jc w:val="center"/>
      </w:pPr>
    </w:p>
    <w:p w14:paraId="38E4F6B8" w14:textId="77777777" w:rsidR="00481233" w:rsidRDefault="00481233" w:rsidP="00035DA1">
      <w:pPr>
        <w:pStyle w:val="Corpsdetexte"/>
        <w:jc w:val="center"/>
      </w:pPr>
    </w:p>
    <w:p w14:paraId="37B1B3B7" w14:textId="77777777" w:rsidR="00481233" w:rsidRDefault="00481233" w:rsidP="00035DA1">
      <w:pPr>
        <w:pStyle w:val="Corpsdetexte"/>
        <w:jc w:val="center"/>
      </w:pPr>
    </w:p>
    <w:p w14:paraId="681C3EE1" w14:textId="77777777" w:rsidR="00481233" w:rsidRDefault="00481233" w:rsidP="00035DA1">
      <w:pPr>
        <w:pStyle w:val="Corpsdetexte"/>
        <w:jc w:val="center"/>
      </w:pPr>
    </w:p>
    <w:p w14:paraId="3FCE0BB2" w14:textId="77777777" w:rsidR="00481233" w:rsidRDefault="00481233" w:rsidP="00035DA1">
      <w:pPr>
        <w:pStyle w:val="Corpsdetexte"/>
        <w:jc w:val="center"/>
      </w:pPr>
    </w:p>
    <w:p w14:paraId="40CA089B" w14:textId="77777777" w:rsidR="00481233" w:rsidRDefault="00481233" w:rsidP="00035DA1">
      <w:pPr>
        <w:pStyle w:val="Corpsdetexte"/>
        <w:jc w:val="center"/>
      </w:pPr>
    </w:p>
    <w:p w14:paraId="51A5445B" w14:textId="77777777" w:rsidR="00481233" w:rsidRDefault="00481233" w:rsidP="00035DA1">
      <w:pPr>
        <w:pStyle w:val="Corpsdetexte"/>
        <w:jc w:val="center"/>
      </w:pPr>
    </w:p>
    <w:p w14:paraId="52968E3E" w14:textId="21B90298" w:rsidR="004C4678" w:rsidRDefault="00F85499" w:rsidP="00035DA1">
      <w:pPr>
        <w:pStyle w:val="Corpsdetexte"/>
        <w:jc w:val="center"/>
      </w:pPr>
      <w:r>
        <w:t>Version 1.</w:t>
      </w:r>
      <w:r w:rsidR="007616BC">
        <w:t>1</w:t>
      </w:r>
      <w:r w:rsidR="009615C0">
        <w:t>9</w:t>
      </w:r>
      <w:r>
        <w:t xml:space="preserve"> (</w:t>
      </w:r>
      <w:r w:rsidR="009615C0">
        <w:t>décembre</w:t>
      </w:r>
      <w:r w:rsidR="00946A4A">
        <w:t xml:space="preserve"> </w:t>
      </w:r>
      <w:r w:rsidR="0060702D">
        <w:t>202</w:t>
      </w:r>
      <w:r w:rsidR="009A50DE">
        <w:t>3</w:t>
      </w:r>
      <w:r>
        <w:t>)</w:t>
      </w:r>
    </w:p>
    <w:p w14:paraId="6D7ABA31" w14:textId="61BE0A1B" w:rsidR="00DD0863" w:rsidRPr="004C4678" w:rsidRDefault="00A17924" w:rsidP="00A17924">
      <w:pPr>
        <w:pStyle w:val="tiquettedesection"/>
        <w:rPr>
          <w:spacing w:val="-100"/>
          <w:u w:val="single"/>
        </w:rPr>
        <w:sectPr w:rsidR="00DD0863" w:rsidRPr="004C4678" w:rsidSect="00F758A2">
          <w:footerReference w:type="default" r:id="rId9"/>
          <w:type w:val="continuous"/>
          <w:pgSz w:w="12240" w:h="15840" w:code="1"/>
          <w:pgMar w:top="720" w:right="720" w:bottom="720" w:left="720" w:header="0" w:footer="958" w:gutter="0"/>
          <w:pgNumType w:fmt="lowerRoman" w:start="1"/>
          <w:cols w:space="720"/>
          <w:titlePg/>
          <w:docGrid w:linePitch="218"/>
        </w:sectPr>
      </w:pPr>
      <w:r w:rsidRPr="004C4678">
        <w:rPr>
          <w:spacing w:val="-100"/>
          <w:u w:val="single"/>
        </w:rPr>
        <w:lastRenderedPageBreak/>
        <w:t>T</w:t>
      </w:r>
      <w:r w:rsidR="00DD0863" w:rsidRPr="004C4678">
        <w:rPr>
          <w:u w:val="single"/>
        </w:rPr>
        <w:t>able des matières</w:t>
      </w:r>
    </w:p>
    <w:p w14:paraId="3993EDE1" w14:textId="23409182" w:rsidR="0015570D" w:rsidRDefault="00064A95">
      <w:pPr>
        <w:pStyle w:val="TM1"/>
        <w:tabs>
          <w:tab w:val="right" w:leader="dot" w:pos="10790"/>
        </w:tabs>
        <w:rPr>
          <w:rFonts w:asciiTheme="minorHAnsi" w:eastAsiaTheme="minorEastAsia" w:hAnsiTheme="minorHAnsi" w:cstheme="minorBidi"/>
          <w:b w:val="0"/>
          <w:bCs w:val="0"/>
          <w:caps w:val="0"/>
          <w:noProof/>
          <w:sz w:val="24"/>
          <w:szCs w:val="24"/>
          <w:lang w:val="en-US" w:eastAsia="en-US"/>
        </w:rPr>
      </w:pPr>
      <w:r>
        <w:fldChar w:fldCharType="begin"/>
      </w:r>
      <w:r>
        <w:instrText xml:space="preserve"> TOC \o "1-3" \h \z \u </w:instrText>
      </w:r>
      <w:r>
        <w:fldChar w:fldCharType="separate"/>
      </w:r>
      <w:hyperlink w:anchor="_Toc44667546" w:history="1">
        <w:r w:rsidR="0015570D" w:rsidRPr="00251DDE">
          <w:rPr>
            <w:rStyle w:val="Hyperlien"/>
            <w:noProof/>
          </w:rPr>
          <w:t>Java Pas à Pas</w:t>
        </w:r>
        <w:r w:rsidR="0015570D">
          <w:rPr>
            <w:noProof/>
            <w:webHidden/>
          </w:rPr>
          <w:tab/>
        </w:r>
        <w:r w:rsidR="0015570D">
          <w:rPr>
            <w:noProof/>
            <w:webHidden/>
          </w:rPr>
          <w:fldChar w:fldCharType="begin"/>
        </w:r>
        <w:r w:rsidR="0015570D">
          <w:rPr>
            <w:noProof/>
            <w:webHidden/>
          </w:rPr>
          <w:instrText xml:space="preserve"> PAGEREF _Toc44667546 \h </w:instrText>
        </w:r>
        <w:r w:rsidR="0015570D">
          <w:rPr>
            <w:noProof/>
            <w:webHidden/>
          </w:rPr>
        </w:r>
        <w:r w:rsidR="0015570D">
          <w:rPr>
            <w:noProof/>
            <w:webHidden/>
          </w:rPr>
          <w:fldChar w:fldCharType="separate"/>
        </w:r>
        <w:r w:rsidR="00CF67E3">
          <w:rPr>
            <w:noProof/>
            <w:webHidden/>
          </w:rPr>
          <w:t>i</w:t>
        </w:r>
        <w:r w:rsidR="0015570D">
          <w:rPr>
            <w:noProof/>
            <w:webHidden/>
          </w:rPr>
          <w:fldChar w:fldCharType="end"/>
        </w:r>
      </w:hyperlink>
    </w:p>
    <w:p w14:paraId="7B19B66A" w14:textId="5CF3F0F9" w:rsidR="0015570D" w:rsidRDefault="00000000">
      <w:pPr>
        <w:pStyle w:val="TM1"/>
        <w:tabs>
          <w:tab w:val="right" w:leader="dot" w:pos="10790"/>
        </w:tabs>
        <w:rPr>
          <w:rFonts w:asciiTheme="minorHAnsi" w:eastAsiaTheme="minorEastAsia" w:hAnsiTheme="minorHAnsi" w:cstheme="minorBidi"/>
          <w:b w:val="0"/>
          <w:bCs w:val="0"/>
          <w:caps w:val="0"/>
          <w:noProof/>
          <w:sz w:val="24"/>
          <w:szCs w:val="24"/>
          <w:lang w:val="en-US" w:eastAsia="en-US"/>
        </w:rPr>
      </w:pPr>
      <w:hyperlink w:anchor="_Toc44667547" w:history="1">
        <w:r w:rsidR="0015570D" w:rsidRPr="00251DDE">
          <w:rPr>
            <w:rStyle w:val="Hyperlien"/>
            <w:noProof/>
          </w:rPr>
          <w:t>Introduction à la Programmation et au Langage Java</w:t>
        </w:r>
        <w:r w:rsidR="0015570D">
          <w:rPr>
            <w:noProof/>
            <w:webHidden/>
          </w:rPr>
          <w:tab/>
        </w:r>
        <w:r w:rsidR="0015570D">
          <w:rPr>
            <w:noProof/>
            <w:webHidden/>
          </w:rPr>
          <w:fldChar w:fldCharType="begin"/>
        </w:r>
        <w:r w:rsidR="0015570D">
          <w:rPr>
            <w:noProof/>
            <w:webHidden/>
          </w:rPr>
          <w:instrText xml:space="preserve"> PAGEREF _Toc44667547 \h </w:instrText>
        </w:r>
        <w:r w:rsidR="0015570D">
          <w:rPr>
            <w:noProof/>
            <w:webHidden/>
          </w:rPr>
        </w:r>
        <w:r w:rsidR="0015570D">
          <w:rPr>
            <w:noProof/>
            <w:webHidden/>
          </w:rPr>
          <w:fldChar w:fldCharType="separate"/>
        </w:r>
        <w:r w:rsidR="00CF67E3">
          <w:rPr>
            <w:noProof/>
            <w:webHidden/>
          </w:rPr>
          <w:t>i</w:t>
        </w:r>
        <w:r w:rsidR="0015570D">
          <w:rPr>
            <w:noProof/>
            <w:webHidden/>
          </w:rPr>
          <w:fldChar w:fldCharType="end"/>
        </w:r>
      </w:hyperlink>
    </w:p>
    <w:p w14:paraId="2477ED02" w14:textId="14FC87FD" w:rsidR="0015570D" w:rsidRDefault="00000000">
      <w:pPr>
        <w:pStyle w:val="TM1"/>
        <w:tabs>
          <w:tab w:val="right" w:leader="dot" w:pos="10790"/>
        </w:tabs>
        <w:rPr>
          <w:rFonts w:asciiTheme="minorHAnsi" w:eastAsiaTheme="minorEastAsia" w:hAnsiTheme="minorHAnsi" w:cstheme="minorBidi"/>
          <w:b w:val="0"/>
          <w:bCs w:val="0"/>
          <w:caps w:val="0"/>
          <w:noProof/>
          <w:sz w:val="24"/>
          <w:szCs w:val="24"/>
          <w:lang w:val="en-US" w:eastAsia="en-US"/>
        </w:rPr>
      </w:pPr>
      <w:hyperlink w:anchor="_Toc44667548" w:history="1">
        <w:r w:rsidR="0015570D" w:rsidRPr="00251DDE">
          <w:rPr>
            <w:rStyle w:val="Hyperlien"/>
            <w:noProof/>
          </w:rPr>
          <w:t>Préface</w:t>
        </w:r>
        <w:r w:rsidR="0015570D">
          <w:rPr>
            <w:noProof/>
            <w:webHidden/>
          </w:rPr>
          <w:tab/>
        </w:r>
        <w:r w:rsidR="0015570D">
          <w:rPr>
            <w:noProof/>
            <w:webHidden/>
          </w:rPr>
          <w:fldChar w:fldCharType="begin"/>
        </w:r>
        <w:r w:rsidR="0015570D">
          <w:rPr>
            <w:noProof/>
            <w:webHidden/>
          </w:rPr>
          <w:instrText xml:space="preserve"> PAGEREF _Toc44667548 \h </w:instrText>
        </w:r>
        <w:r w:rsidR="0015570D">
          <w:rPr>
            <w:noProof/>
            <w:webHidden/>
          </w:rPr>
        </w:r>
        <w:r w:rsidR="0015570D">
          <w:rPr>
            <w:noProof/>
            <w:webHidden/>
          </w:rPr>
          <w:fldChar w:fldCharType="separate"/>
        </w:r>
        <w:r w:rsidR="00CF67E3">
          <w:rPr>
            <w:noProof/>
            <w:webHidden/>
          </w:rPr>
          <w:t>4</w:t>
        </w:r>
        <w:r w:rsidR="0015570D">
          <w:rPr>
            <w:noProof/>
            <w:webHidden/>
          </w:rPr>
          <w:fldChar w:fldCharType="end"/>
        </w:r>
      </w:hyperlink>
    </w:p>
    <w:p w14:paraId="27CC19CE" w14:textId="22B23028"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49" w:history="1">
        <w:r w:rsidR="0015570D" w:rsidRPr="00251DDE">
          <w:rPr>
            <w:rStyle w:val="Hyperlien"/>
            <w:noProof/>
          </w:rPr>
          <w:t>1.</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Concepts de base</w:t>
        </w:r>
        <w:r w:rsidR="0015570D">
          <w:rPr>
            <w:noProof/>
            <w:webHidden/>
          </w:rPr>
          <w:tab/>
        </w:r>
        <w:r w:rsidR="0015570D">
          <w:rPr>
            <w:noProof/>
            <w:webHidden/>
          </w:rPr>
          <w:fldChar w:fldCharType="begin"/>
        </w:r>
        <w:r w:rsidR="0015570D">
          <w:rPr>
            <w:noProof/>
            <w:webHidden/>
          </w:rPr>
          <w:instrText xml:space="preserve"> PAGEREF _Toc44667549 \h </w:instrText>
        </w:r>
        <w:r w:rsidR="0015570D">
          <w:rPr>
            <w:noProof/>
            <w:webHidden/>
          </w:rPr>
        </w:r>
        <w:r w:rsidR="0015570D">
          <w:rPr>
            <w:noProof/>
            <w:webHidden/>
          </w:rPr>
          <w:fldChar w:fldCharType="separate"/>
        </w:r>
        <w:r w:rsidR="00CF67E3">
          <w:rPr>
            <w:noProof/>
            <w:webHidden/>
          </w:rPr>
          <w:t>5</w:t>
        </w:r>
        <w:r w:rsidR="0015570D">
          <w:rPr>
            <w:noProof/>
            <w:webHidden/>
          </w:rPr>
          <w:fldChar w:fldCharType="end"/>
        </w:r>
      </w:hyperlink>
    </w:p>
    <w:p w14:paraId="5C06B087" w14:textId="55029CB9"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0" w:history="1">
        <w:r w:rsidR="0015570D" w:rsidRPr="00251DDE">
          <w:rPr>
            <w:rStyle w:val="Hyperlien"/>
            <w:noProof/>
          </w:rPr>
          <w:t>1.1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Composantes matérielles d'un ordinateur (</w:t>
        </w:r>
        <w:r w:rsidR="0015570D" w:rsidRPr="00251DDE">
          <w:rPr>
            <w:rStyle w:val="Hyperlien"/>
            <w:i/>
            <w:iCs/>
            <w:noProof/>
          </w:rPr>
          <w:t>hardware</w:t>
        </w:r>
        <w:r w:rsidR="0015570D" w:rsidRPr="00251DDE">
          <w:rPr>
            <w:rStyle w:val="Hyperlien"/>
            <w:noProof/>
          </w:rPr>
          <w:t>)</w:t>
        </w:r>
        <w:r w:rsidR="0015570D">
          <w:rPr>
            <w:noProof/>
            <w:webHidden/>
          </w:rPr>
          <w:tab/>
        </w:r>
        <w:r w:rsidR="0015570D">
          <w:rPr>
            <w:noProof/>
            <w:webHidden/>
          </w:rPr>
          <w:fldChar w:fldCharType="begin"/>
        </w:r>
        <w:r w:rsidR="0015570D">
          <w:rPr>
            <w:noProof/>
            <w:webHidden/>
          </w:rPr>
          <w:instrText xml:space="preserve"> PAGEREF _Toc44667550 \h </w:instrText>
        </w:r>
        <w:r w:rsidR="0015570D">
          <w:rPr>
            <w:noProof/>
            <w:webHidden/>
          </w:rPr>
        </w:r>
        <w:r w:rsidR="0015570D">
          <w:rPr>
            <w:noProof/>
            <w:webHidden/>
          </w:rPr>
          <w:fldChar w:fldCharType="separate"/>
        </w:r>
        <w:r w:rsidR="00CF67E3">
          <w:rPr>
            <w:noProof/>
            <w:webHidden/>
          </w:rPr>
          <w:t>5</w:t>
        </w:r>
        <w:r w:rsidR="0015570D">
          <w:rPr>
            <w:noProof/>
            <w:webHidden/>
          </w:rPr>
          <w:fldChar w:fldCharType="end"/>
        </w:r>
      </w:hyperlink>
    </w:p>
    <w:p w14:paraId="07AF09D5" w14:textId="0ED68109"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1" w:history="1">
        <w:r w:rsidR="0015570D" w:rsidRPr="00251DDE">
          <w:rPr>
            <w:rStyle w:val="Hyperlien"/>
            <w:noProof/>
          </w:rPr>
          <w:t>1.1.1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Processeur et mémoire</w:t>
        </w:r>
        <w:r w:rsidR="0015570D">
          <w:rPr>
            <w:noProof/>
            <w:webHidden/>
          </w:rPr>
          <w:tab/>
        </w:r>
        <w:r w:rsidR="0015570D">
          <w:rPr>
            <w:noProof/>
            <w:webHidden/>
          </w:rPr>
          <w:fldChar w:fldCharType="begin"/>
        </w:r>
        <w:r w:rsidR="0015570D">
          <w:rPr>
            <w:noProof/>
            <w:webHidden/>
          </w:rPr>
          <w:instrText xml:space="preserve"> PAGEREF _Toc44667551 \h </w:instrText>
        </w:r>
        <w:r w:rsidR="0015570D">
          <w:rPr>
            <w:noProof/>
            <w:webHidden/>
          </w:rPr>
        </w:r>
        <w:r w:rsidR="0015570D">
          <w:rPr>
            <w:noProof/>
            <w:webHidden/>
          </w:rPr>
          <w:fldChar w:fldCharType="separate"/>
        </w:r>
        <w:r w:rsidR="00CF67E3">
          <w:rPr>
            <w:noProof/>
            <w:webHidden/>
          </w:rPr>
          <w:t>6</w:t>
        </w:r>
        <w:r w:rsidR="0015570D">
          <w:rPr>
            <w:noProof/>
            <w:webHidden/>
          </w:rPr>
          <w:fldChar w:fldCharType="end"/>
        </w:r>
      </w:hyperlink>
    </w:p>
    <w:p w14:paraId="6118DB3C" w14:textId="47A2D6D6"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2" w:history="1">
        <w:r w:rsidR="0015570D" w:rsidRPr="00251DDE">
          <w:rPr>
            <w:rStyle w:val="Hyperlien"/>
            <w:noProof/>
          </w:rPr>
          <w:t>1.1.2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Unités périphériques</w:t>
        </w:r>
        <w:r w:rsidR="0015570D">
          <w:rPr>
            <w:noProof/>
            <w:webHidden/>
          </w:rPr>
          <w:tab/>
        </w:r>
        <w:r w:rsidR="0015570D">
          <w:rPr>
            <w:noProof/>
            <w:webHidden/>
          </w:rPr>
          <w:fldChar w:fldCharType="begin"/>
        </w:r>
        <w:r w:rsidR="0015570D">
          <w:rPr>
            <w:noProof/>
            <w:webHidden/>
          </w:rPr>
          <w:instrText xml:space="preserve"> PAGEREF _Toc44667552 \h </w:instrText>
        </w:r>
        <w:r w:rsidR="0015570D">
          <w:rPr>
            <w:noProof/>
            <w:webHidden/>
          </w:rPr>
        </w:r>
        <w:r w:rsidR="0015570D">
          <w:rPr>
            <w:noProof/>
            <w:webHidden/>
          </w:rPr>
          <w:fldChar w:fldCharType="separate"/>
        </w:r>
        <w:r w:rsidR="00CF67E3">
          <w:rPr>
            <w:noProof/>
            <w:webHidden/>
          </w:rPr>
          <w:t>9</w:t>
        </w:r>
        <w:r w:rsidR="0015570D">
          <w:rPr>
            <w:noProof/>
            <w:webHidden/>
          </w:rPr>
          <w:fldChar w:fldCharType="end"/>
        </w:r>
      </w:hyperlink>
    </w:p>
    <w:p w14:paraId="119F891B" w14:textId="4412231D"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3" w:history="1">
        <w:r w:rsidR="0015570D" w:rsidRPr="00251DDE">
          <w:rPr>
            <w:rStyle w:val="Hyperlien"/>
            <w:noProof/>
          </w:rPr>
          <w:t>1.2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Le logiciel</w:t>
        </w:r>
        <w:r w:rsidR="0015570D">
          <w:rPr>
            <w:noProof/>
            <w:webHidden/>
          </w:rPr>
          <w:tab/>
        </w:r>
        <w:r w:rsidR="0015570D">
          <w:rPr>
            <w:noProof/>
            <w:webHidden/>
          </w:rPr>
          <w:fldChar w:fldCharType="begin"/>
        </w:r>
        <w:r w:rsidR="0015570D">
          <w:rPr>
            <w:noProof/>
            <w:webHidden/>
          </w:rPr>
          <w:instrText xml:space="preserve"> PAGEREF _Toc44667553 \h </w:instrText>
        </w:r>
        <w:r w:rsidR="0015570D">
          <w:rPr>
            <w:noProof/>
            <w:webHidden/>
          </w:rPr>
        </w:r>
        <w:r w:rsidR="0015570D">
          <w:rPr>
            <w:noProof/>
            <w:webHidden/>
          </w:rPr>
          <w:fldChar w:fldCharType="separate"/>
        </w:r>
        <w:r w:rsidR="00CF67E3">
          <w:rPr>
            <w:noProof/>
            <w:webHidden/>
          </w:rPr>
          <w:t>11</w:t>
        </w:r>
        <w:r w:rsidR="0015570D">
          <w:rPr>
            <w:noProof/>
            <w:webHidden/>
          </w:rPr>
          <w:fldChar w:fldCharType="end"/>
        </w:r>
      </w:hyperlink>
    </w:p>
    <w:p w14:paraId="305B9166" w14:textId="71E90D63"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4" w:history="1">
        <w:r w:rsidR="0015570D" w:rsidRPr="00251DDE">
          <w:rPr>
            <w:rStyle w:val="Hyperlien"/>
            <w:noProof/>
          </w:rPr>
          <w:t>1.2.1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Le binaire, le langage machine et la compilation</w:t>
        </w:r>
        <w:r w:rsidR="0015570D">
          <w:rPr>
            <w:noProof/>
            <w:webHidden/>
          </w:rPr>
          <w:tab/>
        </w:r>
        <w:r w:rsidR="0015570D">
          <w:rPr>
            <w:noProof/>
            <w:webHidden/>
          </w:rPr>
          <w:fldChar w:fldCharType="begin"/>
        </w:r>
        <w:r w:rsidR="0015570D">
          <w:rPr>
            <w:noProof/>
            <w:webHidden/>
          </w:rPr>
          <w:instrText xml:space="preserve"> PAGEREF _Toc44667554 \h </w:instrText>
        </w:r>
        <w:r w:rsidR="0015570D">
          <w:rPr>
            <w:noProof/>
            <w:webHidden/>
          </w:rPr>
        </w:r>
        <w:r w:rsidR="0015570D">
          <w:rPr>
            <w:noProof/>
            <w:webHidden/>
          </w:rPr>
          <w:fldChar w:fldCharType="separate"/>
        </w:r>
        <w:r w:rsidR="00CF67E3">
          <w:rPr>
            <w:noProof/>
            <w:webHidden/>
          </w:rPr>
          <w:t>13</w:t>
        </w:r>
        <w:r w:rsidR="0015570D">
          <w:rPr>
            <w:noProof/>
            <w:webHidden/>
          </w:rPr>
          <w:fldChar w:fldCharType="end"/>
        </w:r>
      </w:hyperlink>
    </w:p>
    <w:p w14:paraId="43E5BF8F" w14:textId="46E73D9C"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55" w:history="1">
        <w:r w:rsidR="0015570D" w:rsidRPr="00251DDE">
          <w:rPr>
            <w:rStyle w:val="Hyperlien"/>
            <w:noProof/>
          </w:rPr>
          <w:t>1.2.2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Étapes de création et d’exécution d’un programme Java avec l'environnement JSE sous Windows</w:t>
        </w:r>
        <w:r w:rsidR="0015570D">
          <w:rPr>
            <w:noProof/>
            <w:webHidden/>
          </w:rPr>
          <w:tab/>
        </w:r>
        <w:r w:rsidR="0015570D">
          <w:rPr>
            <w:noProof/>
            <w:webHidden/>
          </w:rPr>
          <w:fldChar w:fldCharType="begin"/>
        </w:r>
        <w:r w:rsidR="0015570D">
          <w:rPr>
            <w:noProof/>
            <w:webHidden/>
          </w:rPr>
          <w:instrText xml:space="preserve"> PAGEREF _Toc44667555 \h </w:instrText>
        </w:r>
        <w:r w:rsidR="0015570D">
          <w:rPr>
            <w:noProof/>
            <w:webHidden/>
          </w:rPr>
        </w:r>
        <w:r w:rsidR="0015570D">
          <w:rPr>
            <w:noProof/>
            <w:webHidden/>
          </w:rPr>
          <w:fldChar w:fldCharType="separate"/>
        </w:r>
        <w:r w:rsidR="00CF67E3">
          <w:rPr>
            <w:noProof/>
            <w:webHidden/>
          </w:rPr>
          <w:t>17</w:t>
        </w:r>
        <w:r w:rsidR="0015570D">
          <w:rPr>
            <w:noProof/>
            <w:webHidden/>
          </w:rPr>
          <w:fldChar w:fldCharType="end"/>
        </w:r>
      </w:hyperlink>
    </w:p>
    <w:p w14:paraId="5FF2B20E" w14:textId="3F8E7DFA"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56" w:history="1">
        <w:r w:rsidR="0015570D" w:rsidRPr="00251DDE">
          <w:rPr>
            <w:rStyle w:val="Hyperlien"/>
            <w:noProof/>
          </w:rPr>
          <w:t>2.</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Introduction à la programmation Java</w:t>
        </w:r>
        <w:r w:rsidR="0015570D">
          <w:rPr>
            <w:noProof/>
            <w:webHidden/>
          </w:rPr>
          <w:tab/>
        </w:r>
        <w:r w:rsidR="0015570D">
          <w:rPr>
            <w:noProof/>
            <w:webHidden/>
          </w:rPr>
          <w:fldChar w:fldCharType="begin"/>
        </w:r>
        <w:r w:rsidR="0015570D">
          <w:rPr>
            <w:noProof/>
            <w:webHidden/>
          </w:rPr>
          <w:instrText xml:space="preserve"> PAGEREF _Toc44667556 \h </w:instrText>
        </w:r>
        <w:r w:rsidR="0015570D">
          <w:rPr>
            <w:noProof/>
            <w:webHidden/>
          </w:rPr>
        </w:r>
        <w:r w:rsidR="0015570D">
          <w:rPr>
            <w:noProof/>
            <w:webHidden/>
          </w:rPr>
          <w:fldChar w:fldCharType="separate"/>
        </w:r>
        <w:r w:rsidR="00CF67E3">
          <w:rPr>
            <w:noProof/>
            <w:webHidden/>
          </w:rPr>
          <w:t>24</w:t>
        </w:r>
        <w:r w:rsidR="0015570D">
          <w:rPr>
            <w:noProof/>
            <w:webHidden/>
          </w:rPr>
          <w:fldChar w:fldCharType="end"/>
        </w:r>
      </w:hyperlink>
    </w:p>
    <w:p w14:paraId="7CA5AC82" w14:textId="4F37486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7" w:history="1">
        <w:r w:rsidR="0015570D" w:rsidRPr="00251DDE">
          <w:rPr>
            <w:rStyle w:val="Hyperlien"/>
            <w:noProof/>
          </w:rPr>
          <w:t>2.1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Commentaire Java</w:t>
        </w:r>
        <w:r w:rsidR="0015570D">
          <w:rPr>
            <w:noProof/>
            <w:webHidden/>
          </w:rPr>
          <w:tab/>
        </w:r>
        <w:r w:rsidR="0015570D">
          <w:rPr>
            <w:noProof/>
            <w:webHidden/>
          </w:rPr>
          <w:fldChar w:fldCharType="begin"/>
        </w:r>
        <w:r w:rsidR="0015570D">
          <w:rPr>
            <w:noProof/>
            <w:webHidden/>
          </w:rPr>
          <w:instrText xml:space="preserve"> PAGEREF _Toc44667557 \h </w:instrText>
        </w:r>
        <w:r w:rsidR="0015570D">
          <w:rPr>
            <w:noProof/>
            <w:webHidden/>
          </w:rPr>
        </w:r>
        <w:r w:rsidR="0015570D">
          <w:rPr>
            <w:noProof/>
            <w:webHidden/>
          </w:rPr>
          <w:fldChar w:fldCharType="separate"/>
        </w:r>
        <w:r w:rsidR="00CF67E3">
          <w:rPr>
            <w:noProof/>
            <w:webHidden/>
          </w:rPr>
          <w:t>25</w:t>
        </w:r>
        <w:r w:rsidR="0015570D">
          <w:rPr>
            <w:noProof/>
            <w:webHidden/>
          </w:rPr>
          <w:fldChar w:fldCharType="end"/>
        </w:r>
      </w:hyperlink>
    </w:p>
    <w:p w14:paraId="7AD7E6DE" w14:textId="7E001D6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8" w:history="1">
        <w:r w:rsidR="0015570D" w:rsidRPr="00251DDE">
          <w:rPr>
            <w:rStyle w:val="Hyperlien"/>
            <w:noProof/>
          </w:rPr>
          <w:t>2.2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Importation de classes</w:t>
        </w:r>
        <w:r w:rsidR="0015570D">
          <w:rPr>
            <w:noProof/>
            <w:webHidden/>
          </w:rPr>
          <w:tab/>
        </w:r>
        <w:r w:rsidR="0015570D">
          <w:rPr>
            <w:noProof/>
            <w:webHidden/>
          </w:rPr>
          <w:fldChar w:fldCharType="begin"/>
        </w:r>
        <w:r w:rsidR="0015570D">
          <w:rPr>
            <w:noProof/>
            <w:webHidden/>
          </w:rPr>
          <w:instrText xml:space="preserve"> PAGEREF _Toc44667558 \h </w:instrText>
        </w:r>
        <w:r w:rsidR="0015570D">
          <w:rPr>
            <w:noProof/>
            <w:webHidden/>
          </w:rPr>
        </w:r>
        <w:r w:rsidR="0015570D">
          <w:rPr>
            <w:noProof/>
            <w:webHidden/>
          </w:rPr>
          <w:fldChar w:fldCharType="separate"/>
        </w:r>
        <w:r w:rsidR="00CF67E3">
          <w:rPr>
            <w:noProof/>
            <w:webHidden/>
          </w:rPr>
          <w:t>26</w:t>
        </w:r>
        <w:r w:rsidR="0015570D">
          <w:rPr>
            <w:noProof/>
            <w:webHidden/>
          </w:rPr>
          <w:fldChar w:fldCharType="end"/>
        </w:r>
      </w:hyperlink>
    </w:p>
    <w:p w14:paraId="47C0C55D" w14:textId="412DEFD9"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59" w:history="1">
        <w:r w:rsidR="0015570D" w:rsidRPr="00251DDE">
          <w:rPr>
            <w:rStyle w:val="Hyperlien"/>
            <w:noProof/>
          </w:rPr>
          <w:t>2.3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Packages</w:t>
        </w:r>
        <w:r w:rsidR="0015570D">
          <w:rPr>
            <w:noProof/>
            <w:webHidden/>
          </w:rPr>
          <w:tab/>
        </w:r>
        <w:r w:rsidR="0015570D">
          <w:rPr>
            <w:noProof/>
            <w:webHidden/>
          </w:rPr>
          <w:fldChar w:fldCharType="begin"/>
        </w:r>
        <w:r w:rsidR="0015570D">
          <w:rPr>
            <w:noProof/>
            <w:webHidden/>
          </w:rPr>
          <w:instrText xml:space="preserve"> PAGEREF _Toc44667559 \h </w:instrText>
        </w:r>
        <w:r w:rsidR="0015570D">
          <w:rPr>
            <w:noProof/>
            <w:webHidden/>
          </w:rPr>
        </w:r>
        <w:r w:rsidR="0015570D">
          <w:rPr>
            <w:noProof/>
            <w:webHidden/>
          </w:rPr>
          <w:fldChar w:fldCharType="separate"/>
        </w:r>
        <w:r w:rsidR="00CF67E3">
          <w:rPr>
            <w:noProof/>
            <w:webHidden/>
          </w:rPr>
          <w:t>26</w:t>
        </w:r>
        <w:r w:rsidR="0015570D">
          <w:rPr>
            <w:noProof/>
            <w:webHidden/>
          </w:rPr>
          <w:fldChar w:fldCharType="end"/>
        </w:r>
      </w:hyperlink>
    </w:p>
    <w:p w14:paraId="49605E38" w14:textId="1CBD94CF"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0" w:history="1">
        <w:r w:rsidR="0015570D" w:rsidRPr="00251DDE">
          <w:rPr>
            <w:rStyle w:val="Hyperlien"/>
            <w:noProof/>
          </w:rPr>
          <w:t>2.4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Notion de classe et de méthode</w:t>
        </w:r>
        <w:r w:rsidR="0015570D">
          <w:rPr>
            <w:noProof/>
            <w:webHidden/>
          </w:rPr>
          <w:tab/>
        </w:r>
        <w:r w:rsidR="0015570D">
          <w:rPr>
            <w:noProof/>
            <w:webHidden/>
          </w:rPr>
          <w:fldChar w:fldCharType="begin"/>
        </w:r>
        <w:r w:rsidR="0015570D">
          <w:rPr>
            <w:noProof/>
            <w:webHidden/>
          </w:rPr>
          <w:instrText xml:space="preserve"> PAGEREF _Toc44667560 \h </w:instrText>
        </w:r>
        <w:r w:rsidR="0015570D">
          <w:rPr>
            <w:noProof/>
            <w:webHidden/>
          </w:rPr>
        </w:r>
        <w:r w:rsidR="0015570D">
          <w:rPr>
            <w:noProof/>
            <w:webHidden/>
          </w:rPr>
          <w:fldChar w:fldCharType="separate"/>
        </w:r>
        <w:r w:rsidR="00CF67E3">
          <w:rPr>
            <w:noProof/>
            <w:webHidden/>
          </w:rPr>
          <w:t>28</w:t>
        </w:r>
        <w:r w:rsidR="0015570D">
          <w:rPr>
            <w:noProof/>
            <w:webHidden/>
          </w:rPr>
          <w:fldChar w:fldCharType="end"/>
        </w:r>
      </w:hyperlink>
    </w:p>
    <w:p w14:paraId="110B7798" w14:textId="6A61AB6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1" w:history="1">
        <w:r w:rsidR="0015570D" w:rsidRPr="00251DDE">
          <w:rPr>
            <w:rStyle w:val="Hyperlien"/>
            <w:noProof/>
          </w:rPr>
          <w:t>2.5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Le nom d’une classe</w:t>
        </w:r>
        <w:r w:rsidR="0015570D">
          <w:rPr>
            <w:noProof/>
            <w:webHidden/>
          </w:rPr>
          <w:tab/>
        </w:r>
        <w:r w:rsidR="0015570D">
          <w:rPr>
            <w:noProof/>
            <w:webHidden/>
          </w:rPr>
          <w:fldChar w:fldCharType="begin"/>
        </w:r>
        <w:r w:rsidR="0015570D">
          <w:rPr>
            <w:noProof/>
            <w:webHidden/>
          </w:rPr>
          <w:instrText xml:space="preserve"> PAGEREF _Toc44667561 \h </w:instrText>
        </w:r>
        <w:r w:rsidR="0015570D">
          <w:rPr>
            <w:noProof/>
            <w:webHidden/>
          </w:rPr>
        </w:r>
        <w:r w:rsidR="0015570D">
          <w:rPr>
            <w:noProof/>
            <w:webHidden/>
          </w:rPr>
          <w:fldChar w:fldCharType="separate"/>
        </w:r>
        <w:r w:rsidR="00CF67E3">
          <w:rPr>
            <w:noProof/>
            <w:webHidden/>
          </w:rPr>
          <w:t>28</w:t>
        </w:r>
        <w:r w:rsidR="0015570D">
          <w:rPr>
            <w:noProof/>
            <w:webHidden/>
          </w:rPr>
          <w:fldChar w:fldCharType="end"/>
        </w:r>
      </w:hyperlink>
    </w:p>
    <w:p w14:paraId="7FF7AF3F" w14:textId="7F21A18E"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2" w:history="1">
        <w:r w:rsidR="0015570D" w:rsidRPr="00251DDE">
          <w:rPr>
            <w:rStyle w:val="Hyperlien"/>
            <w:noProof/>
          </w:rPr>
          <w:t>2.6</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 xml:space="preserve">La méthode </w:t>
        </w:r>
        <w:r w:rsidR="0015570D" w:rsidRPr="00251DDE">
          <w:rPr>
            <w:rStyle w:val="Hyperlien"/>
            <w:i/>
            <w:iCs/>
            <w:noProof/>
          </w:rPr>
          <w:t>main</w:t>
        </w:r>
        <w:r w:rsidR="0015570D" w:rsidRPr="00251DDE">
          <w:rPr>
            <w:rStyle w:val="Hyperlien"/>
            <w:noProof/>
          </w:rPr>
          <w:t>()</w:t>
        </w:r>
        <w:r w:rsidR="0015570D">
          <w:rPr>
            <w:noProof/>
            <w:webHidden/>
          </w:rPr>
          <w:tab/>
        </w:r>
        <w:r w:rsidR="0015570D">
          <w:rPr>
            <w:noProof/>
            <w:webHidden/>
          </w:rPr>
          <w:fldChar w:fldCharType="begin"/>
        </w:r>
        <w:r w:rsidR="0015570D">
          <w:rPr>
            <w:noProof/>
            <w:webHidden/>
          </w:rPr>
          <w:instrText xml:space="preserve"> PAGEREF _Toc44667562 \h </w:instrText>
        </w:r>
        <w:r w:rsidR="0015570D">
          <w:rPr>
            <w:noProof/>
            <w:webHidden/>
          </w:rPr>
        </w:r>
        <w:r w:rsidR="0015570D">
          <w:rPr>
            <w:noProof/>
            <w:webHidden/>
          </w:rPr>
          <w:fldChar w:fldCharType="separate"/>
        </w:r>
        <w:r w:rsidR="00CF67E3">
          <w:rPr>
            <w:noProof/>
            <w:webHidden/>
          </w:rPr>
          <w:t>28</w:t>
        </w:r>
        <w:r w:rsidR="0015570D">
          <w:rPr>
            <w:noProof/>
            <w:webHidden/>
          </w:rPr>
          <w:fldChar w:fldCharType="end"/>
        </w:r>
      </w:hyperlink>
    </w:p>
    <w:p w14:paraId="5C0B0A75" w14:textId="530298D2"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3" w:history="1">
        <w:r w:rsidR="0015570D" w:rsidRPr="00251DDE">
          <w:rPr>
            <w:rStyle w:val="Hyperlien"/>
            <w:noProof/>
          </w:rPr>
          <w:t>2.7</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Corps d’une méthode</w:t>
        </w:r>
        <w:r w:rsidR="0015570D">
          <w:rPr>
            <w:noProof/>
            <w:webHidden/>
          </w:rPr>
          <w:tab/>
        </w:r>
        <w:r w:rsidR="0015570D">
          <w:rPr>
            <w:noProof/>
            <w:webHidden/>
          </w:rPr>
          <w:fldChar w:fldCharType="begin"/>
        </w:r>
        <w:r w:rsidR="0015570D">
          <w:rPr>
            <w:noProof/>
            <w:webHidden/>
          </w:rPr>
          <w:instrText xml:space="preserve"> PAGEREF _Toc44667563 \h </w:instrText>
        </w:r>
        <w:r w:rsidR="0015570D">
          <w:rPr>
            <w:noProof/>
            <w:webHidden/>
          </w:rPr>
        </w:r>
        <w:r w:rsidR="0015570D">
          <w:rPr>
            <w:noProof/>
            <w:webHidden/>
          </w:rPr>
          <w:fldChar w:fldCharType="separate"/>
        </w:r>
        <w:r w:rsidR="00CF67E3">
          <w:rPr>
            <w:noProof/>
            <w:webHidden/>
          </w:rPr>
          <w:t>29</w:t>
        </w:r>
        <w:r w:rsidR="0015570D">
          <w:rPr>
            <w:noProof/>
            <w:webHidden/>
          </w:rPr>
          <w:fldChar w:fldCharType="end"/>
        </w:r>
      </w:hyperlink>
    </w:p>
    <w:p w14:paraId="2E9D0D09" w14:textId="0CB01024"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4" w:history="1">
        <w:r w:rsidR="0015570D" w:rsidRPr="00251DDE">
          <w:rPr>
            <w:rStyle w:val="Hyperlien"/>
            <w:noProof/>
          </w:rPr>
          <w:t>2.7.1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Déclaration de variables</w:t>
        </w:r>
        <w:r w:rsidR="0015570D">
          <w:rPr>
            <w:noProof/>
            <w:webHidden/>
          </w:rPr>
          <w:tab/>
        </w:r>
        <w:r w:rsidR="0015570D">
          <w:rPr>
            <w:noProof/>
            <w:webHidden/>
          </w:rPr>
          <w:fldChar w:fldCharType="begin"/>
        </w:r>
        <w:r w:rsidR="0015570D">
          <w:rPr>
            <w:noProof/>
            <w:webHidden/>
          </w:rPr>
          <w:instrText xml:space="preserve"> PAGEREF _Toc44667564 \h </w:instrText>
        </w:r>
        <w:r w:rsidR="0015570D">
          <w:rPr>
            <w:noProof/>
            <w:webHidden/>
          </w:rPr>
        </w:r>
        <w:r w:rsidR="0015570D">
          <w:rPr>
            <w:noProof/>
            <w:webHidden/>
          </w:rPr>
          <w:fldChar w:fldCharType="separate"/>
        </w:r>
        <w:r w:rsidR="00CF67E3">
          <w:rPr>
            <w:noProof/>
            <w:webHidden/>
          </w:rPr>
          <w:t>29</w:t>
        </w:r>
        <w:r w:rsidR="0015570D">
          <w:rPr>
            <w:noProof/>
            <w:webHidden/>
          </w:rPr>
          <w:fldChar w:fldCharType="end"/>
        </w:r>
      </w:hyperlink>
    </w:p>
    <w:p w14:paraId="5A09E6A3" w14:textId="008855D3"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5" w:history="1">
        <w:r w:rsidR="0015570D" w:rsidRPr="00251DDE">
          <w:rPr>
            <w:rStyle w:val="Hyperlien"/>
            <w:noProof/>
          </w:rPr>
          <w:t>2.7.2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Types prédéfinis de Java</w:t>
        </w:r>
        <w:r w:rsidR="0015570D">
          <w:rPr>
            <w:noProof/>
            <w:webHidden/>
          </w:rPr>
          <w:tab/>
        </w:r>
        <w:r w:rsidR="0015570D">
          <w:rPr>
            <w:noProof/>
            <w:webHidden/>
          </w:rPr>
          <w:fldChar w:fldCharType="begin"/>
        </w:r>
        <w:r w:rsidR="0015570D">
          <w:rPr>
            <w:noProof/>
            <w:webHidden/>
          </w:rPr>
          <w:instrText xml:space="preserve"> PAGEREF _Toc44667565 \h </w:instrText>
        </w:r>
        <w:r w:rsidR="0015570D">
          <w:rPr>
            <w:noProof/>
            <w:webHidden/>
          </w:rPr>
        </w:r>
        <w:r w:rsidR="0015570D">
          <w:rPr>
            <w:noProof/>
            <w:webHidden/>
          </w:rPr>
          <w:fldChar w:fldCharType="separate"/>
        </w:r>
        <w:r w:rsidR="00CF67E3">
          <w:rPr>
            <w:noProof/>
            <w:webHidden/>
          </w:rPr>
          <w:t>30</w:t>
        </w:r>
        <w:r w:rsidR="0015570D">
          <w:rPr>
            <w:noProof/>
            <w:webHidden/>
          </w:rPr>
          <w:fldChar w:fldCharType="end"/>
        </w:r>
      </w:hyperlink>
    </w:p>
    <w:p w14:paraId="48E1E949" w14:textId="0B87E623"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6" w:history="1">
        <w:r w:rsidR="0015570D" w:rsidRPr="00251DDE">
          <w:rPr>
            <w:rStyle w:val="Hyperlien"/>
            <w:noProof/>
          </w:rPr>
          <w:t>2.7.3</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Appel de méthode de classe, paramètres et énoncé d’affectation</w:t>
        </w:r>
        <w:r w:rsidR="0015570D">
          <w:rPr>
            <w:noProof/>
            <w:webHidden/>
          </w:rPr>
          <w:tab/>
        </w:r>
        <w:r w:rsidR="0015570D">
          <w:rPr>
            <w:noProof/>
            <w:webHidden/>
          </w:rPr>
          <w:fldChar w:fldCharType="begin"/>
        </w:r>
        <w:r w:rsidR="0015570D">
          <w:rPr>
            <w:noProof/>
            <w:webHidden/>
          </w:rPr>
          <w:instrText xml:space="preserve"> PAGEREF _Toc44667566 \h </w:instrText>
        </w:r>
        <w:r w:rsidR="0015570D">
          <w:rPr>
            <w:noProof/>
            <w:webHidden/>
          </w:rPr>
        </w:r>
        <w:r w:rsidR="0015570D">
          <w:rPr>
            <w:noProof/>
            <w:webHidden/>
          </w:rPr>
          <w:fldChar w:fldCharType="separate"/>
        </w:r>
        <w:r w:rsidR="00CF67E3">
          <w:rPr>
            <w:noProof/>
            <w:webHidden/>
          </w:rPr>
          <w:t>31</w:t>
        </w:r>
        <w:r w:rsidR="0015570D">
          <w:rPr>
            <w:noProof/>
            <w:webHidden/>
          </w:rPr>
          <w:fldChar w:fldCharType="end"/>
        </w:r>
      </w:hyperlink>
    </w:p>
    <w:p w14:paraId="1DBF68D8" w14:textId="1A10367E"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7" w:history="1">
        <w:r w:rsidR="0015570D" w:rsidRPr="00251DDE">
          <w:rPr>
            <w:rStyle w:val="Hyperlien"/>
            <w:noProof/>
          </w:rPr>
          <w:t>2.7.4</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Expression</w:t>
        </w:r>
        <w:r w:rsidR="0015570D">
          <w:rPr>
            <w:noProof/>
            <w:webHidden/>
          </w:rPr>
          <w:tab/>
        </w:r>
        <w:r w:rsidR="0015570D">
          <w:rPr>
            <w:noProof/>
            <w:webHidden/>
          </w:rPr>
          <w:fldChar w:fldCharType="begin"/>
        </w:r>
        <w:r w:rsidR="0015570D">
          <w:rPr>
            <w:noProof/>
            <w:webHidden/>
          </w:rPr>
          <w:instrText xml:space="preserve"> PAGEREF _Toc44667567 \h </w:instrText>
        </w:r>
        <w:r w:rsidR="0015570D">
          <w:rPr>
            <w:noProof/>
            <w:webHidden/>
          </w:rPr>
        </w:r>
        <w:r w:rsidR="0015570D">
          <w:rPr>
            <w:noProof/>
            <w:webHidden/>
          </w:rPr>
          <w:fldChar w:fldCharType="separate"/>
        </w:r>
        <w:r w:rsidR="00CF67E3">
          <w:rPr>
            <w:noProof/>
            <w:webHidden/>
          </w:rPr>
          <w:t>34</w:t>
        </w:r>
        <w:r w:rsidR="0015570D">
          <w:rPr>
            <w:noProof/>
            <w:webHidden/>
          </w:rPr>
          <w:fldChar w:fldCharType="end"/>
        </w:r>
      </w:hyperlink>
    </w:p>
    <w:p w14:paraId="5325D958" w14:textId="60C41336"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68" w:history="1">
        <w:r w:rsidR="0015570D" w:rsidRPr="00251DDE">
          <w:rPr>
            <w:rStyle w:val="Hyperlien"/>
            <w:noProof/>
          </w:rPr>
          <w:t>2.7.5</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Expression de type String</w:t>
        </w:r>
        <w:r w:rsidR="0015570D">
          <w:rPr>
            <w:noProof/>
            <w:webHidden/>
          </w:rPr>
          <w:tab/>
        </w:r>
        <w:r w:rsidR="0015570D">
          <w:rPr>
            <w:noProof/>
            <w:webHidden/>
          </w:rPr>
          <w:fldChar w:fldCharType="begin"/>
        </w:r>
        <w:r w:rsidR="0015570D">
          <w:rPr>
            <w:noProof/>
            <w:webHidden/>
          </w:rPr>
          <w:instrText xml:space="preserve"> PAGEREF _Toc44667568 \h </w:instrText>
        </w:r>
        <w:r w:rsidR="0015570D">
          <w:rPr>
            <w:noProof/>
            <w:webHidden/>
          </w:rPr>
        </w:r>
        <w:r w:rsidR="0015570D">
          <w:rPr>
            <w:noProof/>
            <w:webHidden/>
          </w:rPr>
          <w:fldChar w:fldCharType="separate"/>
        </w:r>
        <w:r w:rsidR="00CF67E3">
          <w:rPr>
            <w:noProof/>
            <w:webHidden/>
          </w:rPr>
          <w:t>35</w:t>
        </w:r>
        <w:r w:rsidR="0015570D">
          <w:rPr>
            <w:noProof/>
            <w:webHidden/>
          </w:rPr>
          <w:fldChar w:fldCharType="end"/>
        </w:r>
      </w:hyperlink>
    </w:p>
    <w:p w14:paraId="6E0FEB9E" w14:textId="7748C8D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69" w:history="1">
        <w:r w:rsidR="0015570D" w:rsidRPr="00251DDE">
          <w:rPr>
            <w:rStyle w:val="Hyperlien"/>
            <w:noProof/>
          </w:rPr>
          <w:t>2.8</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Diagramme de séquence UML</w:t>
        </w:r>
        <w:r w:rsidR="0015570D">
          <w:rPr>
            <w:noProof/>
            <w:webHidden/>
          </w:rPr>
          <w:tab/>
        </w:r>
        <w:r w:rsidR="0015570D">
          <w:rPr>
            <w:noProof/>
            <w:webHidden/>
          </w:rPr>
          <w:fldChar w:fldCharType="begin"/>
        </w:r>
        <w:r w:rsidR="0015570D">
          <w:rPr>
            <w:noProof/>
            <w:webHidden/>
          </w:rPr>
          <w:instrText xml:space="preserve"> PAGEREF _Toc44667569 \h </w:instrText>
        </w:r>
        <w:r w:rsidR="0015570D">
          <w:rPr>
            <w:noProof/>
            <w:webHidden/>
          </w:rPr>
        </w:r>
        <w:r w:rsidR="0015570D">
          <w:rPr>
            <w:noProof/>
            <w:webHidden/>
          </w:rPr>
          <w:fldChar w:fldCharType="separate"/>
        </w:r>
        <w:r w:rsidR="00CF67E3">
          <w:rPr>
            <w:noProof/>
            <w:webHidden/>
          </w:rPr>
          <w:t>36</w:t>
        </w:r>
        <w:r w:rsidR="0015570D">
          <w:rPr>
            <w:noProof/>
            <w:webHidden/>
          </w:rPr>
          <w:fldChar w:fldCharType="end"/>
        </w:r>
      </w:hyperlink>
    </w:p>
    <w:p w14:paraId="73CF06C1" w14:textId="6AD76C8F"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0" w:history="1">
        <w:r w:rsidR="0015570D" w:rsidRPr="00251DDE">
          <w:rPr>
            <w:rStyle w:val="Hyperlien"/>
            <w:noProof/>
          </w:rPr>
          <w:t>2.9</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Exceptions</w:t>
        </w:r>
        <w:r w:rsidR="0015570D">
          <w:rPr>
            <w:noProof/>
            <w:webHidden/>
          </w:rPr>
          <w:tab/>
        </w:r>
        <w:r w:rsidR="0015570D">
          <w:rPr>
            <w:noProof/>
            <w:webHidden/>
          </w:rPr>
          <w:fldChar w:fldCharType="begin"/>
        </w:r>
        <w:r w:rsidR="0015570D">
          <w:rPr>
            <w:noProof/>
            <w:webHidden/>
          </w:rPr>
          <w:instrText xml:space="preserve"> PAGEREF _Toc44667570 \h </w:instrText>
        </w:r>
        <w:r w:rsidR="0015570D">
          <w:rPr>
            <w:noProof/>
            <w:webHidden/>
          </w:rPr>
        </w:r>
        <w:r w:rsidR="0015570D">
          <w:rPr>
            <w:noProof/>
            <w:webHidden/>
          </w:rPr>
          <w:fldChar w:fldCharType="separate"/>
        </w:r>
        <w:r w:rsidR="00CF67E3">
          <w:rPr>
            <w:noProof/>
            <w:webHidden/>
          </w:rPr>
          <w:t>37</w:t>
        </w:r>
        <w:r w:rsidR="0015570D">
          <w:rPr>
            <w:noProof/>
            <w:webHidden/>
          </w:rPr>
          <w:fldChar w:fldCharType="end"/>
        </w:r>
      </w:hyperlink>
    </w:p>
    <w:p w14:paraId="68430BC7" w14:textId="1036807B"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1" w:history="1">
        <w:r w:rsidR="0015570D" w:rsidRPr="00251DDE">
          <w:rPr>
            <w:rStyle w:val="Hyperlien"/>
            <w:noProof/>
          </w:rPr>
          <w:t>2.10</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Syntaxe des identificateurs Java</w:t>
        </w:r>
        <w:r w:rsidR="0015570D">
          <w:rPr>
            <w:noProof/>
            <w:webHidden/>
          </w:rPr>
          <w:tab/>
        </w:r>
        <w:r w:rsidR="0015570D">
          <w:rPr>
            <w:noProof/>
            <w:webHidden/>
          </w:rPr>
          <w:fldChar w:fldCharType="begin"/>
        </w:r>
        <w:r w:rsidR="0015570D">
          <w:rPr>
            <w:noProof/>
            <w:webHidden/>
          </w:rPr>
          <w:instrText xml:space="preserve"> PAGEREF _Toc44667571 \h </w:instrText>
        </w:r>
        <w:r w:rsidR="0015570D">
          <w:rPr>
            <w:noProof/>
            <w:webHidden/>
          </w:rPr>
        </w:r>
        <w:r w:rsidR="0015570D">
          <w:rPr>
            <w:noProof/>
            <w:webHidden/>
          </w:rPr>
          <w:fldChar w:fldCharType="separate"/>
        </w:r>
        <w:r w:rsidR="00CF67E3">
          <w:rPr>
            <w:noProof/>
            <w:webHidden/>
          </w:rPr>
          <w:t>38</w:t>
        </w:r>
        <w:r w:rsidR="0015570D">
          <w:rPr>
            <w:noProof/>
            <w:webHidden/>
          </w:rPr>
          <w:fldChar w:fldCharType="end"/>
        </w:r>
      </w:hyperlink>
    </w:p>
    <w:p w14:paraId="6F27C042" w14:textId="0A0C83D7"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2" w:history="1">
        <w:r w:rsidR="0015570D" w:rsidRPr="00251DDE">
          <w:rPr>
            <w:rStyle w:val="Hyperlien"/>
            <w:noProof/>
          </w:rPr>
          <w:t>2.11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Disposition du texte</w:t>
        </w:r>
        <w:r w:rsidR="0015570D">
          <w:rPr>
            <w:noProof/>
            <w:webHidden/>
          </w:rPr>
          <w:tab/>
        </w:r>
        <w:r w:rsidR="0015570D">
          <w:rPr>
            <w:noProof/>
            <w:webHidden/>
          </w:rPr>
          <w:fldChar w:fldCharType="begin"/>
        </w:r>
        <w:r w:rsidR="0015570D">
          <w:rPr>
            <w:noProof/>
            <w:webHidden/>
          </w:rPr>
          <w:instrText xml:space="preserve"> PAGEREF _Toc44667572 \h </w:instrText>
        </w:r>
        <w:r w:rsidR="0015570D">
          <w:rPr>
            <w:noProof/>
            <w:webHidden/>
          </w:rPr>
        </w:r>
        <w:r w:rsidR="0015570D">
          <w:rPr>
            <w:noProof/>
            <w:webHidden/>
          </w:rPr>
          <w:fldChar w:fldCharType="separate"/>
        </w:r>
        <w:r w:rsidR="00CF67E3">
          <w:rPr>
            <w:noProof/>
            <w:webHidden/>
          </w:rPr>
          <w:t>38</w:t>
        </w:r>
        <w:r w:rsidR="0015570D">
          <w:rPr>
            <w:noProof/>
            <w:webHidden/>
          </w:rPr>
          <w:fldChar w:fldCharType="end"/>
        </w:r>
      </w:hyperlink>
    </w:p>
    <w:p w14:paraId="6307A48D" w14:textId="02D7C031"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3" w:history="1">
        <w:r w:rsidR="0015570D" w:rsidRPr="00251DDE">
          <w:rPr>
            <w:rStyle w:val="Hyperlien"/>
            <w:noProof/>
          </w:rPr>
          <w:t>2.12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Initialisation de variable à la déclaration</w:t>
        </w:r>
        <w:r w:rsidR="0015570D">
          <w:rPr>
            <w:noProof/>
            <w:webHidden/>
          </w:rPr>
          <w:tab/>
        </w:r>
        <w:r w:rsidR="0015570D">
          <w:rPr>
            <w:noProof/>
            <w:webHidden/>
          </w:rPr>
          <w:fldChar w:fldCharType="begin"/>
        </w:r>
        <w:r w:rsidR="0015570D">
          <w:rPr>
            <w:noProof/>
            <w:webHidden/>
          </w:rPr>
          <w:instrText xml:space="preserve"> PAGEREF _Toc44667573 \h </w:instrText>
        </w:r>
        <w:r w:rsidR="0015570D">
          <w:rPr>
            <w:noProof/>
            <w:webHidden/>
          </w:rPr>
        </w:r>
        <w:r w:rsidR="0015570D">
          <w:rPr>
            <w:noProof/>
            <w:webHidden/>
          </w:rPr>
          <w:fldChar w:fldCharType="separate"/>
        </w:r>
        <w:r w:rsidR="00CF67E3">
          <w:rPr>
            <w:noProof/>
            <w:webHidden/>
          </w:rPr>
          <w:t>39</w:t>
        </w:r>
        <w:r w:rsidR="0015570D">
          <w:rPr>
            <w:noProof/>
            <w:webHidden/>
          </w:rPr>
          <w:fldChar w:fldCharType="end"/>
        </w:r>
      </w:hyperlink>
    </w:p>
    <w:p w14:paraId="3740A9BD" w14:textId="30F03FE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4" w:history="1">
        <w:r w:rsidR="0015570D" w:rsidRPr="00251DDE">
          <w:rPr>
            <w:rStyle w:val="Hyperlien"/>
            <w:noProof/>
          </w:rPr>
          <w:t>2.13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Méthode System.out.println()</w:t>
        </w:r>
        <w:r w:rsidR="0015570D">
          <w:rPr>
            <w:noProof/>
            <w:webHidden/>
          </w:rPr>
          <w:tab/>
        </w:r>
        <w:r w:rsidR="0015570D">
          <w:rPr>
            <w:noProof/>
            <w:webHidden/>
          </w:rPr>
          <w:fldChar w:fldCharType="begin"/>
        </w:r>
        <w:r w:rsidR="0015570D">
          <w:rPr>
            <w:noProof/>
            <w:webHidden/>
          </w:rPr>
          <w:instrText xml:space="preserve"> PAGEREF _Toc44667574 \h </w:instrText>
        </w:r>
        <w:r w:rsidR="0015570D">
          <w:rPr>
            <w:noProof/>
            <w:webHidden/>
          </w:rPr>
        </w:r>
        <w:r w:rsidR="0015570D">
          <w:rPr>
            <w:noProof/>
            <w:webHidden/>
          </w:rPr>
          <w:fldChar w:fldCharType="separate"/>
        </w:r>
        <w:r w:rsidR="00CF67E3">
          <w:rPr>
            <w:noProof/>
            <w:webHidden/>
          </w:rPr>
          <w:t>41</w:t>
        </w:r>
        <w:r w:rsidR="0015570D">
          <w:rPr>
            <w:noProof/>
            <w:webHidden/>
          </w:rPr>
          <w:fldChar w:fldCharType="end"/>
        </w:r>
      </w:hyperlink>
    </w:p>
    <w:p w14:paraId="46BC7C72" w14:textId="5621F48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5" w:history="1">
        <w:r w:rsidR="0015570D" w:rsidRPr="00251DDE">
          <w:rPr>
            <w:rStyle w:val="Hyperlien"/>
            <w:noProof/>
          </w:rPr>
          <w:t>2.14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Classe Scanner</w:t>
        </w:r>
        <w:r w:rsidR="0015570D">
          <w:rPr>
            <w:noProof/>
            <w:webHidden/>
          </w:rPr>
          <w:tab/>
        </w:r>
        <w:r w:rsidR="0015570D">
          <w:rPr>
            <w:noProof/>
            <w:webHidden/>
          </w:rPr>
          <w:fldChar w:fldCharType="begin"/>
        </w:r>
        <w:r w:rsidR="0015570D">
          <w:rPr>
            <w:noProof/>
            <w:webHidden/>
          </w:rPr>
          <w:instrText xml:space="preserve"> PAGEREF _Toc44667575 \h </w:instrText>
        </w:r>
        <w:r w:rsidR="0015570D">
          <w:rPr>
            <w:noProof/>
            <w:webHidden/>
          </w:rPr>
        </w:r>
        <w:r w:rsidR="0015570D">
          <w:rPr>
            <w:noProof/>
            <w:webHidden/>
          </w:rPr>
          <w:fldChar w:fldCharType="separate"/>
        </w:r>
        <w:r w:rsidR="00CF67E3">
          <w:rPr>
            <w:noProof/>
            <w:webHidden/>
          </w:rPr>
          <w:t>43</w:t>
        </w:r>
        <w:r w:rsidR="0015570D">
          <w:rPr>
            <w:noProof/>
            <w:webHidden/>
          </w:rPr>
          <w:fldChar w:fldCharType="end"/>
        </w:r>
      </w:hyperlink>
    </w:p>
    <w:p w14:paraId="47FEF183" w14:textId="178E061C"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76" w:history="1">
        <w:r w:rsidR="0015570D" w:rsidRPr="00251DDE">
          <w:rPr>
            <w:rStyle w:val="Hyperlien"/>
            <w:noProof/>
          </w:rPr>
          <w:t>3.</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Structures de contrôle</w:t>
        </w:r>
        <w:r w:rsidR="0015570D">
          <w:rPr>
            <w:noProof/>
            <w:webHidden/>
          </w:rPr>
          <w:tab/>
        </w:r>
        <w:r w:rsidR="0015570D">
          <w:rPr>
            <w:noProof/>
            <w:webHidden/>
          </w:rPr>
          <w:fldChar w:fldCharType="begin"/>
        </w:r>
        <w:r w:rsidR="0015570D">
          <w:rPr>
            <w:noProof/>
            <w:webHidden/>
          </w:rPr>
          <w:instrText xml:space="preserve"> PAGEREF _Toc44667576 \h </w:instrText>
        </w:r>
        <w:r w:rsidR="0015570D">
          <w:rPr>
            <w:noProof/>
            <w:webHidden/>
          </w:rPr>
        </w:r>
        <w:r w:rsidR="0015570D">
          <w:rPr>
            <w:noProof/>
            <w:webHidden/>
          </w:rPr>
          <w:fldChar w:fldCharType="separate"/>
        </w:r>
        <w:r w:rsidR="00CF67E3">
          <w:rPr>
            <w:noProof/>
            <w:webHidden/>
          </w:rPr>
          <w:t>45</w:t>
        </w:r>
        <w:r w:rsidR="0015570D">
          <w:rPr>
            <w:noProof/>
            <w:webHidden/>
          </w:rPr>
          <w:fldChar w:fldCharType="end"/>
        </w:r>
      </w:hyperlink>
    </w:p>
    <w:p w14:paraId="1A840F1A" w14:textId="499E664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7" w:history="1">
        <w:r w:rsidR="0015570D" w:rsidRPr="00251DDE">
          <w:rPr>
            <w:rStyle w:val="Hyperlien"/>
            <w:noProof/>
          </w:rPr>
          <w:t>3.1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séquence</w:t>
        </w:r>
        <w:r w:rsidR="0015570D">
          <w:rPr>
            <w:noProof/>
            <w:webHidden/>
          </w:rPr>
          <w:tab/>
        </w:r>
        <w:r w:rsidR="0015570D">
          <w:rPr>
            <w:noProof/>
            <w:webHidden/>
          </w:rPr>
          <w:fldChar w:fldCharType="begin"/>
        </w:r>
        <w:r w:rsidR="0015570D">
          <w:rPr>
            <w:noProof/>
            <w:webHidden/>
          </w:rPr>
          <w:instrText xml:space="preserve"> PAGEREF _Toc44667577 \h </w:instrText>
        </w:r>
        <w:r w:rsidR="0015570D">
          <w:rPr>
            <w:noProof/>
            <w:webHidden/>
          </w:rPr>
        </w:r>
        <w:r w:rsidR="0015570D">
          <w:rPr>
            <w:noProof/>
            <w:webHidden/>
          </w:rPr>
          <w:fldChar w:fldCharType="separate"/>
        </w:r>
        <w:r w:rsidR="00CF67E3">
          <w:rPr>
            <w:noProof/>
            <w:webHidden/>
          </w:rPr>
          <w:t>45</w:t>
        </w:r>
        <w:r w:rsidR="0015570D">
          <w:rPr>
            <w:noProof/>
            <w:webHidden/>
          </w:rPr>
          <w:fldChar w:fldCharType="end"/>
        </w:r>
      </w:hyperlink>
    </w:p>
    <w:p w14:paraId="57440A1F" w14:textId="4CF51D5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8" w:history="1">
        <w:r w:rsidR="0015570D" w:rsidRPr="00251DDE">
          <w:rPr>
            <w:rStyle w:val="Hyperlien"/>
            <w:noProof/>
          </w:rPr>
          <w:t>3.2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répétition avec l’énoncé while</w:t>
        </w:r>
        <w:r w:rsidR="0015570D">
          <w:rPr>
            <w:noProof/>
            <w:webHidden/>
          </w:rPr>
          <w:tab/>
        </w:r>
        <w:r w:rsidR="0015570D">
          <w:rPr>
            <w:noProof/>
            <w:webHidden/>
          </w:rPr>
          <w:fldChar w:fldCharType="begin"/>
        </w:r>
        <w:r w:rsidR="0015570D">
          <w:rPr>
            <w:noProof/>
            <w:webHidden/>
          </w:rPr>
          <w:instrText xml:space="preserve"> PAGEREF _Toc44667578 \h </w:instrText>
        </w:r>
        <w:r w:rsidR="0015570D">
          <w:rPr>
            <w:noProof/>
            <w:webHidden/>
          </w:rPr>
        </w:r>
        <w:r w:rsidR="0015570D">
          <w:rPr>
            <w:noProof/>
            <w:webHidden/>
          </w:rPr>
          <w:fldChar w:fldCharType="separate"/>
        </w:r>
        <w:r w:rsidR="00CF67E3">
          <w:rPr>
            <w:noProof/>
            <w:webHidden/>
          </w:rPr>
          <w:t>47</w:t>
        </w:r>
        <w:r w:rsidR="0015570D">
          <w:rPr>
            <w:noProof/>
            <w:webHidden/>
          </w:rPr>
          <w:fldChar w:fldCharType="end"/>
        </w:r>
      </w:hyperlink>
    </w:p>
    <w:p w14:paraId="68453182" w14:textId="3DCF8102"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79" w:history="1">
        <w:r w:rsidR="0015570D" w:rsidRPr="00251DDE">
          <w:rPr>
            <w:rStyle w:val="Hyperlien"/>
            <w:noProof/>
          </w:rPr>
          <w:t>3.3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b/>
            <w:bCs/>
            <w:noProof/>
            <w:lang w:val="fr-CA"/>
          </w:rPr>
          <w:t>Qualité du logiciel, tests et débogage</w:t>
        </w:r>
        <w:r w:rsidR="0015570D">
          <w:rPr>
            <w:noProof/>
            <w:webHidden/>
          </w:rPr>
          <w:tab/>
        </w:r>
        <w:r w:rsidR="0015570D">
          <w:rPr>
            <w:noProof/>
            <w:webHidden/>
          </w:rPr>
          <w:fldChar w:fldCharType="begin"/>
        </w:r>
        <w:r w:rsidR="0015570D">
          <w:rPr>
            <w:noProof/>
            <w:webHidden/>
          </w:rPr>
          <w:instrText xml:space="preserve"> PAGEREF _Toc44667579 \h </w:instrText>
        </w:r>
        <w:r w:rsidR="0015570D">
          <w:rPr>
            <w:noProof/>
            <w:webHidden/>
          </w:rPr>
        </w:r>
        <w:r w:rsidR="0015570D">
          <w:rPr>
            <w:noProof/>
            <w:webHidden/>
          </w:rPr>
          <w:fldChar w:fldCharType="separate"/>
        </w:r>
        <w:r w:rsidR="00CF67E3">
          <w:rPr>
            <w:noProof/>
            <w:webHidden/>
          </w:rPr>
          <w:t>52</w:t>
        </w:r>
        <w:r w:rsidR="0015570D">
          <w:rPr>
            <w:noProof/>
            <w:webHidden/>
          </w:rPr>
          <w:fldChar w:fldCharType="end"/>
        </w:r>
      </w:hyperlink>
    </w:p>
    <w:p w14:paraId="418937CC" w14:textId="5D998D9F"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0" w:history="1">
        <w:r w:rsidR="0015570D" w:rsidRPr="00251DDE">
          <w:rPr>
            <w:rStyle w:val="Hyperlien"/>
            <w:noProof/>
          </w:rPr>
          <w:t>3.4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répétition avec l’énoncé for</w:t>
        </w:r>
        <w:r w:rsidR="0015570D">
          <w:rPr>
            <w:noProof/>
            <w:webHidden/>
          </w:rPr>
          <w:tab/>
        </w:r>
        <w:r w:rsidR="0015570D">
          <w:rPr>
            <w:noProof/>
            <w:webHidden/>
          </w:rPr>
          <w:fldChar w:fldCharType="begin"/>
        </w:r>
        <w:r w:rsidR="0015570D">
          <w:rPr>
            <w:noProof/>
            <w:webHidden/>
          </w:rPr>
          <w:instrText xml:space="preserve"> PAGEREF _Toc44667580 \h </w:instrText>
        </w:r>
        <w:r w:rsidR="0015570D">
          <w:rPr>
            <w:noProof/>
            <w:webHidden/>
          </w:rPr>
        </w:r>
        <w:r w:rsidR="0015570D">
          <w:rPr>
            <w:noProof/>
            <w:webHidden/>
          </w:rPr>
          <w:fldChar w:fldCharType="separate"/>
        </w:r>
        <w:r w:rsidR="00CF67E3">
          <w:rPr>
            <w:noProof/>
            <w:webHidden/>
          </w:rPr>
          <w:t>53</w:t>
        </w:r>
        <w:r w:rsidR="0015570D">
          <w:rPr>
            <w:noProof/>
            <w:webHidden/>
          </w:rPr>
          <w:fldChar w:fldCharType="end"/>
        </w:r>
      </w:hyperlink>
    </w:p>
    <w:p w14:paraId="482E5258" w14:textId="7677377E"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1" w:history="1">
        <w:r w:rsidR="0015570D" w:rsidRPr="00251DDE">
          <w:rPr>
            <w:rStyle w:val="Hyperlien"/>
            <w:noProof/>
          </w:rPr>
          <w:t>3.5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La décision avec if</w:t>
        </w:r>
        <w:r w:rsidR="0015570D">
          <w:rPr>
            <w:noProof/>
            <w:webHidden/>
          </w:rPr>
          <w:tab/>
        </w:r>
        <w:r w:rsidR="0015570D">
          <w:rPr>
            <w:noProof/>
            <w:webHidden/>
          </w:rPr>
          <w:fldChar w:fldCharType="begin"/>
        </w:r>
        <w:r w:rsidR="0015570D">
          <w:rPr>
            <w:noProof/>
            <w:webHidden/>
          </w:rPr>
          <w:instrText xml:space="preserve"> PAGEREF _Toc44667581 \h </w:instrText>
        </w:r>
        <w:r w:rsidR="0015570D">
          <w:rPr>
            <w:noProof/>
            <w:webHidden/>
          </w:rPr>
        </w:r>
        <w:r w:rsidR="0015570D">
          <w:rPr>
            <w:noProof/>
            <w:webHidden/>
          </w:rPr>
          <w:fldChar w:fldCharType="separate"/>
        </w:r>
        <w:r w:rsidR="00CF67E3">
          <w:rPr>
            <w:noProof/>
            <w:webHidden/>
          </w:rPr>
          <w:t>55</w:t>
        </w:r>
        <w:r w:rsidR="0015570D">
          <w:rPr>
            <w:noProof/>
            <w:webHidden/>
          </w:rPr>
          <w:fldChar w:fldCharType="end"/>
        </w:r>
      </w:hyperlink>
    </w:p>
    <w:p w14:paraId="3419CD84" w14:textId="4298A69A"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82" w:history="1">
        <w:r w:rsidR="0015570D" w:rsidRPr="00251DDE">
          <w:rPr>
            <w:rStyle w:val="Hyperlien"/>
            <w:noProof/>
          </w:rPr>
          <w:t>4.</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Types et expressions Java</w:t>
        </w:r>
        <w:r w:rsidR="0015570D">
          <w:rPr>
            <w:noProof/>
            <w:webHidden/>
          </w:rPr>
          <w:tab/>
        </w:r>
        <w:r w:rsidR="0015570D">
          <w:rPr>
            <w:noProof/>
            <w:webHidden/>
          </w:rPr>
          <w:fldChar w:fldCharType="begin"/>
        </w:r>
        <w:r w:rsidR="0015570D">
          <w:rPr>
            <w:noProof/>
            <w:webHidden/>
          </w:rPr>
          <w:instrText xml:space="preserve"> PAGEREF _Toc44667582 \h </w:instrText>
        </w:r>
        <w:r w:rsidR="0015570D">
          <w:rPr>
            <w:noProof/>
            <w:webHidden/>
          </w:rPr>
        </w:r>
        <w:r w:rsidR="0015570D">
          <w:rPr>
            <w:noProof/>
            <w:webHidden/>
          </w:rPr>
          <w:fldChar w:fldCharType="separate"/>
        </w:r>
        <w:r w:rsidR="00CF67E3">
          <w:rPr>
            <w:noProof/>
            <w:webHidden/>
          </w:rPr>
          <w:t>63</w:t>
        </w:r>
        <w:r w:rsidR="0015570D">
          <w:rPr>
            <w:noProof/>
            <w:webHidden/>
          </w:rPr>
          <w:fldChar w:fldCharType="end"/>
        </w:r>
      </w:hyperlink>
    </w:p>
    <w:p w14:paraId="5CEE08BC" w14:textId="20531C4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3" w:history="1">
        <w:r w:rsidR="0015570D" w:rsidRPr="00251DDE">
          <w:rPr>
            <w:rStyle w:val="Hyperlien"/>
            <w:noProof/>
          </w:rPr>
          <w:t>4.1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Type primitif et littéral</w:t>
        </w:r>
        <w:r w:rsidR="0015570D">
          <w:rPr>
            <w:noProof/>
            <w:webHidden/>
          </w:rPr>
          <w:tab/>
        </w:r>
        <w:r w:rsidR="0015570D">
          <w:rPr>
            <w:noProof/>
            <w:webHidden/>
          </w:rPr>
          <w:fldChar w:fldCharType="begin"/>
        </w:r>
        <w:r w:rsidR="0015570D">
          <w:rPr>
            <w:noProof/>
            <w:webHidden/>
          </w:rPr>
          <w:instrText xml:space="preserve"> PAGEREF _Toc44667583 \h </w:instrText>
        </w:r>
        <w:r w:rsidR="0015570D">
          <w:rPr>
            <w:noProof/>
            <w:webHidden/>
          </w:rPr>
        </w:r>
        <w:r w:rsidR="0015570D">
          <w:rPr>
            <w:noProof/>
            <w:webHidden/>
          </w:rPr>
          <w:fldChar w:fldCharType="separate"/>
        </w:r>
        <w:r w:rsidR="00CF67E3">
          <w:rPr>
            <w:noProof/>
            <w:webHidden/>
          </w:rPr>
          <w:t>63</w:t>
        </w:r>
        <w:r w:rsidR="0015570D">
          <w:rPr>
            <w:noProof/>
            <w:webHidden/>
          </w:rPr>
          <w:fldChar w:fldCharType="end"/>
        </w:r>
      </w:hyperlink>
    </w:p>
    <w:p w14:paraId="32D1EE96" w14:textId="08DC1197"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4" w:history="1">
        <w:r w:rsidR="0015570D" w:rsidRPr="00251DDE">
          <w:rPr>
            <w:rStyle w:val="Hyperlien"/>
            <w:noProof/>
            <w:lang w:val="fr-CA"/>
          </w:rPr>
          <w:t>4.2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Types et expressions numériques</w:t>
        </w:r>
        <w:r w:rsidR="0015570D">
          <w:rPr>
            <w:noProof/>
            <w:webHidden/>
          </w:rPr>
          <w:tab/>
        </w:r>
        <w:r w:rsidR="0015570D">
          <w:rPr>
            <w:noProof/>
            <w:webHidden/>
          </w:rPr>
          <w:fldChar w:fldCharType="begin"/>
        </w:r>
        <w:r w:rsidR="0015570D">
          <w:rPr>
            <w:noProof/>
            <w:webHidden/>
          </w:rPr>
          <w:instrText xml:space="preserve"> PAGEREF _Toc44667584 \h </w:instrText>
        </w:r>
        <w:r w:rsidR="0015570D">
          <w:rPr>
            <w:noProof/>
            <w:webHidden/>
          </w:rPr>
        </w:r>
        <w:r w:rsidR="0015570D">
          <w:rPr>
            <w:noProof/>
            <w:webHidden/>
          </w:rPr>
          <w:fldChar w:fldCharType="separate"/>
        </w:r>
        <w:r w:rsidR="00CF67E3">
          <w:rPr>
            <w:noProof/>
            <w:webHidden/>
          </w:rPr>
          <w:t>64</w:t>
        </w:r>
        <w:r w:rsidR="0015570D">
          <w:rPr>
            <w:noProof/>
            <w:webHidden/>
          </w:rPr>
          <w:fldChar w:fldCharType="end"/>
        </w:r>
      </w:hyperlink>
    </w:p>
    <w:p w14:paraId="3ABAC59D" w14:textId="50A977F7"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5" w:history="1">
        <w:r w:rsidR="0015570D" w:rsidRPr="00251DDE">
          <w:rPr>
            <w:rStyle w:val="Hyperlien"/>
            <w:noProof/>
            <w:lang w:val="fr-CA"/>
          </w:rPr>
          <w:t>4.3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Expressions booléennes</w:t>
        </w:r>
        <w:r w:rsidR="0015570D">
          <w:rPr>
            <w:noProof/>
            <w:webHidden/>
          </w:rPr>
          <w:tab/>
        </w:r>
        <w:r w:rsidR="0015570D">
          <w:rPr>
            <w:noProof/>
            <w:webHidden/>
          </w:rPr>
          <w:fldChar w:fldCharType="begin"/>
        </w:r>
        <w:r w:rsidR="0015570D">
          <w:rPr>
            <w:noProof/>
            <w:webHidden/>
          </w:rPr>
          <w:instrText xml:space="preserve"> PAGEREF _Toc44667585 \h </w:instrText>
        </w:r>
        <w:r w:rsidR="0015570D">
          <w:rPr>
            <w:noProof/>
            <w:webHidden/>
          </w:rPr>
        </w:r>
        <w:r w:rsidR="0015570D">
          <w:rPr>
            <w:noProof/>
            <w:webHidden/>
          </w:rPr>
          <w:fldChar w:fldCharType="separate"/>
        </w:r>
        <w:r w:rsidR="00CF67E3">
          <w:rPr>
            <w:noProof/>
            <w:webHidden/>
          </w:rPr>
          <w:t>68</w:t>
        </w:r>
        <w:r w:rsidR="0015570D">
          <w:rPr>
            <w:noProof/>
            <w:webHidden/>
          </w:rPr>
          <w:fldChar w:fldCharType="end"/>
        </w:r>
      </w:hyperlink>
    </w:p>
    <w:p w14:paraId="2A3BD8B3" w14:textId="1FB7D68A"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6" w:history="1">
        <w:r w:rsidR="0015570D" w:rsidRPr="00251DDE">
          <w:rPr>
            <w:rStyle w:val="Hyperlien"/>
            <w:noProof/>
            <w:lang w:val="fr-CA"/>
          </w:rPr>
          <w:t>4.4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Traitement de caractères</w:t>
        </w:r>
        <w:r w:rsidR="0015570D">
          <w:rPr>
            <w:noProof/>
            <w:webHidden/>
          </w:rPr>
          <w:tab/>
        </w:r>
        <w:r w:rsidR="0015570D">
          <w:rPr>
            <w:noProof/>
            <w:webHidden/>
          </w:rPr>
          <w:fldChar w:fldCharType="begin"/>
        </w:r>
        <w:r w:rsidR="0015570D">
          <w:rPr>
            <w:noProof/>
            <w:webHidden/>
          </w:rPr>
          <w:instrText xml:space="preserve"> PAGEREF _Toc44667586 \h </w:instrText>
        </w:r>
        <w:r w:rsidR="0015570D">
          <w:rPr>
            <w:noProof/>
            <w:webHidden/>
          </w:rPr>
        </w:r>
        <w:r w:rsidR="0015570D">
          <w:rPr>
            <w:noProof/>
            <w:webHidden/>
          </w:rPr>
          <w:fldChar w:fldCharType="separate"/>
        </w:r>
        <w:r w:rsidR="00CF67E3">
          <w:rPr>
            <w:noProof/>
            <w:webHidden/>
          </w:rPr>
          <w:t>70</w:t>
        </w:r>
        <w:r w:rsidR="0015570D">
          <w:rPr>
            <w:noProof/>
            <w:webHidden/>
          </w:rPr>
          <w:fldChar w:fldCharType="end"/>
        </w:r>
      </w:hyperlink>
    </w:p>
    <w:p w14:paraId="54F51B80" w14:textId="3652A616"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587" w:history="1">
        <w:r w:rsidR="0015570D" w:rsidRPr="00251DDE">
          <w:rPr>
            <w:rStyle w:val="Hyperlien"/>
            <w:noProof/>
            <w:lang w:val="fr-CA"/>
          </w:rPr>
          <w:t>4.4.1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lang w:val="fr-CA"/>
          </w:rPr>
          <w:t>Type String, objets et classes</w:t>
        </w:r>
        <w:r w:rsidR="0015570D">
          <w:rPr>
            <w:noProof/>
            <w:webHidden/>
          </w:rPr>
          <w:tab/>
        </w:r>
        <w:r w:rsidR="0015570D">
          <w:rPr>
            <w:noProof/>
            <w:webHidden/>
          </w:rPr>
          <w:fldChar w:fldCharType="begin"/>
        </w:r>
        <w:r w:rsidR="0015570D">
          <w:rPr>
            <w:noProof/>
            <w:webHidden/>
          </w:rPr>
          <w:instrText xml:space="preserve"> PAGEREF _Toc44667587 \h </w:instrText>
        </w:r>
        <w:r w:rsidR="0015570D">
          <w:rPr>
            <w:noProof/>
            <w:webHidden/>
          </w:rPr>
        </w:r>
        <w:r w:rsidR="0015570D">
          <w:rPr>
            <w:noProof/>
            <w:webHidden/>
          </w:rPr>
          <w:fldChar w:fldCharType="separate"/>
        </w:r>
        <w:r w:rsidR="00CF67E3">
          <w:rPr>
            <w:noProof/>
            <w:webHidden/>
          </w:rPr>
          <w:t>70</w:t>
        </w:r>
        <w:r w:rsidR="0015570D">
          <w:rPr>
            <w:noProof/>
            <w:webHidden/>
          </w:rPr>
          <w:fldChar w:fldCharType="end"/>
        </w:r>
      </w:hyperlink>
    </w:p>
    <w:p w14:paraId="5A2CDA7C" w14:textId="5706B19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8" w:history="1">
        <w:r w:rsidR="0015570D" w:rsidRPr="00251DDE">
          <w:rPr>
            <w:rStyle w:val="Hyperlien"/>
            <w:noProof/>
            <w:lang w:val="fr-CA"/>
          </w:rPr>
          <w:t>4.5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Fonctions mathématiques : java.lang.Math</w:t>
        </w:r>
        <w:r w:rsidR="0015570D">
          <w:rPr>
            <w:noProof/>
            <w:webHidden/>
          </w:rPr>
          <w:tab/>
        </w:r>
        <w:r w:rsidR="0015570D">
          <w:rPr>
            <w:noProof/>
            <w:webHidden/>
          </w:rPr>
          <w:fldChar w:fldCharType="begin"/>
        </w:r>
        <w:r w:rsidR="0015570D">
          <w:rPr>
            <w:noProof/>
            <w:webHidden/>
          </w:rPr>
          <w:instrText xml:space="preserve"> PAGEREF _Toc44667588 \h </w:instrText>
        </w:r>
        <w:r w:rsidR="0015570D">
          <w:rPr>
            <w:noProof/>
            <w:webHidden/>
          </w:rPr>
        </w:r>
        <w:r w:rsidR="0015570D">
          <w:rPr>
            <w:noProof/>
            <w:webHidden/>
          </w:rPr>
          <w:fldChar w:fldCharType="separate"/>
        </w:r>
        <w:r w:rsidR="00CF67E3">
          <w:rPr>
            <w:noProof/>
            <w:webHidden/>
          </w:rPr>
          <w:t>80</w:t>
        </w:r>
        <w:r w:rsidR="0015570D">
          <w:rPr>
            <w:noProof/>
            <w:webHidden/>
          </w:rPr>
          <w:fldChar w:fldCharType="end"/>
        </w:r>
      </w:hyperlink>
    </w:p>
    <w:p w14:paraId="05C6B0D9" w14:textId="76F09F62"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89" w:history="1">
        <w:r w:rsidR="0015570D" w:rsidRPr="00251DDE">
          <w:rPr>
            <w:rStyle w:val="Hyperlien"/>
            <w:noProof/>
            <w:lang w:val="fr-CA"/>
          </w:rPr>
          <w:t>4.6</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lang w:val="fr-CA"/>
          </w:rPr>
          <w:t>Sommaire des opérations et priorités</w:t>
        </w:r>
        <w:r w:rsidR="0015570D">
          <w:rPr>
            <w:noProof/>
            <w:webHidden/>
          </w:rPr>
          <w:tab/>
        </w:r>
        <w:r w:rsidR="0015570D">
          <w:rPr>
            <w:noProof/>
            <w:webHidden/>
          </w:rPr>
          <w:fldChar w:fldCharType="begin"/>
        </w:r>
        <w:r w:rsidR="0015570D">
          <w:rPr>
            <w:noProof/>
            <w:webHidden/>
          </w:rPr>
          <w:instrText xml:space="preserve"> PAGEREF _Toc44667589 \h </w:instrText>
        </w:r>
        <w:r w:rsidR="0015570D">
          <w:rPr>
            <w:noProof/>
            <w:webHidden/>
          </w:rPr>
        </w:r>
        <w:r w:rsidR="0015570D">
          <w:rPr>
            <w:noProof/>
            <w:webHidden/>
          </w:rPr>
          <w:fldChar w:fldCharType="separate"/>
        </w:r>
        <w:r w:rsidR="00CF67E3">
          <w:rPr>
            <w:noProof/>
            <w:webHidden/>
          </w:rPr>
          <w:t>80</w:t>
        </w:r>
        <w:r w:rsidR="0015570D">
          <w:rPr>
            <w:noProof/>
            <w:webHidden/>
          </w:rPr>
          <w:fldChar w:fldCharType="end"/>
        </w:r>
      </w:hyperlink>
    </w:p>
    <w:p w14:paraId="327B3A97" w14:textId="39339E34"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90" w:history="1">
        <w:r w:rsidR="0015570D" w:rsidRPr="00251DDE">
          <w:rPr>
            <w:rStyle w:val="Hyperlien"/>
            <w:noProof/>
          </w:rPr>
          <w:t>5.</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Graphisme 2D et concepts de programmation objet</w:t>
        </w:r>
        <w:r w:rsidR="0015570D">
          <w:rPr>
            <w:noProof/>
            <w:webHidden/>
          </w:rPr>
          <w:tab/>
        </w:r>
        <w:r w:rsidR="0015570D">
          <w:rPr>
            <w:noProof/>
            <w:webHidden/>
          </w:rPr>
          <w:fldChar w:fldCharType="begin"/>
        </w:r>
        <w:r w:rsidR="0015570D">
          <w:rPr>
            <w:noProof/>
            <w:webHidden/>
          </w:rPr>
          <w:instrText xml:space="preserve"> PAGEREF _Toc44667590 \h </w:instrText>
        </w:r>
        <w:r w:rsidR="0015570D">
          <w:rPr>
            <w:noProof/>
            <w:webHidden/>
          </w:rPr>
        </w:r>
        <w:r w:rsidR="0015570D">
          <w:rPr>
            <w:noProof/>
            <w:webHidden/>
          </w:rPr>
          <w:fldChar w:fldCharType="separate"/>
        </w:r>
        <w:r w:rsidR="00CF67E3">
          <w:rPr>
            <w:noProof/>
            <w:webHidden/>
          </w:rPr>
          <w:t>82</w:t>
        </w:r>
        <w:r w:rsidR="0015570D">
          <w:rPr>
            <w:noProof/>
            <w:webHidden/>
          </w:rPr>
          <w:fldChar w:fldCharType="end"/>
        </w:r>
      </w:hyperlink>
    </w:p>
    <w:p w14:paraId="3C8390D1" w14:textId="6A330DD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1" w:history="1">
        <w:r w:rsidR="0015570D" w:rsidRPr="00251DDE">
          <w:rPr>
            <w:rStyle w:val="Hyperlien"/>
            <w:noProof/>
          </w:rPr>
          <w:t>5.1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Dessin avec les classes Graphics et une sous-classe de JFrame</w:t>
        </w:r>
        <w:r w:rsidR="0015570D">
          <w:rPr>
            <w:noProof/>
            <w:webHidden/>
          </w:rPr>
          <w:tab/>
        </w:r>
        <w:r w:rsidR="0015570D">
          <w:rPr>
            <w:noProof/>
            <w:webHidden/>
          </w:rPr>
          <w:fldChar w:fldCharType="begin"/>
        </w:r>
        <w:r w:rsidR="0015570D">
          <w:rPr>
            <w:noProof/>
            <w:webHidden/>
          </w:rPr>
          <w:instrText xml:space="preserve"> PAGEREF _Toc44667591 \h </w:instrText>
        </w:r>
        <w:r w:rsidR="0015570D">
          <w:rPr>
            <w:noProof/>
            <w:webHidden/>
          </w:rPr>
        </w:r>
        <w:r w:rsidR="0015570D">
          <w:rPr>
            <w:noProof/>
            <w:webHidden/>
          </w:rPr>
          <w:fldChar w:fldCharType="separate"/>
        </w:r>
        <w:r w:rsidR="00CF67E3">
          <w:rPr>
            <w:noProof/>
            <w:webHidden/>
          </w:rPr>
          <w:t>82</w:t>
        </w:r>
        <w:r w:rsidR="0015570D">
          <w:rPr>
            <w:noProof/>
            <w:webHidden/>
          </w:rPr>
          <w:fldChar w:fldCharType="end"/>
        </w:r>
      </w:hyperlink>
    </w:p>
    <w:p w14:paraId="1E57733A" w14:textId="6C3E0BB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2" w:history="1">
        <w:r w:rsidR="0015570D" w:rsidRPr="00251DDE">
          <w:rPr>
            <w:rStyle w:val="Hyperlien"/>
            <w:noProof/>
          </w:rPr>
          <w:t>5.2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Simplification du programme par une méthode avec paramètres</w:t>
        </w:r>
        <w:r w:rsidR="0015570D">
          <w:rPr>
            <w:noProof/>
            <w:webHidden/>
          </w:rPr>
          <w:tab/>
        </w:r>
        <w:r w:rsidR="0015570D">
          <w:rPr>
            <w:noProof/>
            <w:webHidden/>
          </w:rPr>
          <w:fldChar w:fldCharType="begin"/>
        </w:r>
        <w:r w:rsidR="0015570D">
          <w:rPr>
            <w:noProof/>
            <w:webHidden/>
          </w:rPr>
          <w:instrText xml:space="preserve"> PAGEREF _Toc44667592 \h </w:instrText>
        </w:r>
        <w:r w:rsidR="0015570D">
          <w:rPr>
            <w:noProof/>
            <w:webHidden/>
          </w:rPr>
        </w:r>
        <w:r w:rsidR="0015570D">
          <w:rPr>
            <w:noProof/>
            <w:webHidden/>
          </w:rPr>
          <w:fldChar w:fldCharType="separate"/>
        </w:r>
        <w:r w:rsidR="00CF67E3">
          <w:rPr>
            <w:noProof/>
            <w:webHidden/>
          </w:rPr>
          <w:t>90</w:t>
        </w:r>
        <w:r w:rsidR="0015570D">
          <w:rPr>
            <w:noProof/>
            <w:webHidden/>
          </w:rPr>
          <w:fldChar w:fldCharType="end"/>
        </w:r>
      </w:hyperlink>
    </w:p>
    <w:p w14:paraId="1BEC2E9F" w14:textId="635000C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3" w:history="1">
        <w:r w:rsidR="0015570D" w:rsidRPr="00251DDE">
          <w:rPr>
            <w:rStyle w:val="Hyperlien"/>
            <w:noProof/>
          </w:rPr>
          <w:t>5.3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 xml:space="preserve">Traitement des événements de souris (interface </w:t>
        </w:r>
        <w:r w:rsidR="0015570D" w:rsidRPr="00251DDE">
          <w:rPr>
            <w:rStyle w:val="Hyperlien"/>
            <w:i/>
            <w:iCs/>
            <w:noProof/>
          </w:rPr>
          <w:t>MouseListener</w:t>
        </w:r>
        <w:r w:rsidR="0015570D" w:rsidRPr="00251DDE">
          <w:rPr>
            <w:rStyle w:val="Hyperlien"/>
            <w:noProof/>
          </w:rPr>
          <w:t>)</w:t>
        </w:r>
        <w:r w:rsidR="0015570D">
          <w:rPr>
            <w:noProof/>
            <w:webHidden/>
          </w:rPr>
          <w:tab/>
        </w:r>
        <w:r w:rsidR="0015570D">
          <w:rPr>
            <w:noProof/>
            <w:webHidden/>
          </w:rPr>
          <w:fldChar w:fldCharType="begin"/>
        </w:r>
        <w:r w:rsidR="0015570D">
          <w:rPr>
            <w:noProof/>
            <w:webHidden/>
          </w:rPr>
          <w:instrText xml:space="preserve"> PAGEREF _Toc44667593 \h </w:instrText>
        </w:r>
        <w:r w:rsidR="0015570D">
          <w:rPr>
            <w:noProof/>
            <w:webHidden/>
          </w:rPr>
        </w:r>
        <w:r w:rsidR="0015570D">
          <w:rPr>
            <w:noProof/>
            <w:webHidden/>
          </w:rPr>
          <w:fldChar w:fldCharType="separate"/>
        </w:r>
        <w:r w:rsidR="00CF67E3">
          <w:rPr>
            <w:noProof/>
            <w:webHidden/>
          </w:rPr>
          <w:t>102</w:t>
        </w:r>
        <w:r w:rsidR="0015570D">
          <w:rPr>
            <w:noProof/>
            <w:webHidden/>
          </w:rPr>
          <w:fldChar w:fldCharType="end"/>
        </w:r>
      </w:hyperlink>
    </w:p>
    <w:p w14:paraId="4EC5463A" w14:textId="41DD0F8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4" w:history="1">
        <w:r w:rsidR="0015570D" w:rsidRPr="00251DDE">
          <w:rPr>
            <w:rStyle w:val="Hyperlien"/>
            <w:noProof/>
          </w:rPr>
          <w:t>5.4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Constantes (final)</w:t>
        </w:r>
        <w:r w:rsidR="0015570D">
          <w:rPr>
            <w:noProof/>
            <w:webHidden/>
          </w:rPr>
          <w:tab/>
        </w:r>
        <w:r w:rsidR="0015570D">
          <w:rPr>
            <w:noProof/>
            <w:webHidden/>
          </w:rPr>
          <w:fldChar w:fldCharType="begin"/>
        </w:r>
        <w:r w:rsidR="0015570D">
          <w:rPr>
            <w:noProof/>
            <w:webHidden/>
          </w:rPr>
          <w:instrText xml:space="preserve"> PAGEREF _Toc44667594 \h </w:instrText>
        </w:r>
        <w:r w:rsidR="0015570D">
          <w:rPr>
            <w:noProof/>
            <w:webHidden/>
          </w:rPr>
        </w:r>
        <w:r w:rsidR="0015570D">
          <w:rPr>
            <w:noProof/>
            <w:webHidden/>
          </w:rPr>
          <w:fldChar w:fldCharType="separate"/>
        </w:r>
        <w:r w:rsidR="00CF67E3">
          <w:rPr>
            <w:noProof/>
            <w:webHidden/>
          </w:rPr>
          <w:t>116</w:t>
        </w:r>
        <w:r w:rsidR="0015570D">
          <w:rPr>
            <w:noProof/>
            <w:webHidden/>
          </w:rPr>
          <w:fldChar w:fldCharType="end"/>
        </w:r>
      </w:hyperlink>
    </w:p>
    <w:p w14:paraId="01240F51" w14:textId="7DD3F7FB"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5" w:history="1">
        <w:r w:rsidR="0015570D" w:rsidRPr="00251DDE">
          <w:rPr>
            <w:rStyle w:val="Hyperlien"/>
            <w:noProof/>
          </w:rPr>
          <w:t>5.5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Sommaire d’une déclaration de classe</w:t>
        </w:r>
        <w:r w:rsidR="0015570D">
          <w:rPr>
            <w:noProof/>
            <w:webHidden/>
          </w:rPr>
          <w:tab/>
        </w:r>
        <w:r w:rsidR="0015570D">
          <w:rPr>
            <w:noProof/>
            <w:webHidden/>
          </w:rPr>
          <w:fldChar w:fldCharType="begin"/>
        </w:r>
        <w:r w:rsidR="0015570D">
          <w:rPr>
            <w:noProof/>
            <w:webHidden/>
          </w:rPr>
          <w:instrText xml:space="preserve"> PAGEREF _Toc44667595 \h </w:instrText>
        </w:r>
        <w:r w:rsidR="0015570D">
          <w:rPr>
            <w:noProof/>
            <w:webHidden/>
          </w:rPr>
        </w:r>
        <w:r w:rsidR="0015570D">
          <w:rPr>
            <w:noProof/>
            <w:webHidden/>
          </w:rPr>
          <w:fldChar w:fldCharType="separate"/>
        </w:r>
        <w:r w:rsidR="00CF67E3">
          <w:rPr>
            <w:noProof/>
            <w:webHidden/>
          </w:rPr>
          <w:t>119</w:t>
        </w:r>
        <w:r w:rsidR="0015570D">
          <w:rPr>
            <w:noProof/>
            <w:webHidden/>
          </w:rPr>
          <w:fldChar w:fldCharType="end"/>
        </w:r>
      </w:hyperlink>
    </w:p>
    <w:p w14:paraId="5F6C4DA5" w14:textId="121BB9B6"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96" w:history="1">
        <w:r w:rsidR="0015570D" w:rsidRPr="00251DDE">
          <w:rPr>
            <w:rStyle w:val="Hyperlien"/>
            <w:noProof/>
          </w:rPr>
          <w:t>6.</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Introduction à l’animation 2D</w:t>
        </w:r>
        <w:r w:rsidR="0015570D">
          <w:rPr>
            <w:noProof/>
            <w:webHidden/>
          </w:rPr>
          <w:tab/>
        </w:r>
        <w:r w:rsidR="0015570D">
          <w:rPr>
            <w:noProof/>
            <w:webHidden/>
          </w:rPr>
          <w:fldChar w:fldCharType="begin"/>
        </w:r>
        <w:r w:rsidR="0015570D">
          <w:rPr>
            <w:noProof/>
            <w:webHidden/>
          </w:rPr>
          <w:instrText xml:space="preserve"> PAGEREF _Toc44667596 \h </w:instrText>
        </w:r>
        <w:r w:rsidR="0015570D">
          <w:rPr>
            <w:noProof/>
            <w:webHidden/>
          </w:rPr>
        </w:r>
        <w:r w:rsidR="0015570D">
          <w:rPr>
            <w:noProof/>
            <w:webHidden/>
          </w:rPr>
          <w:fldChar w:fldCharType="separate"/>
        </w:r>
        <w:r w:rsidR="00CF67E3">
          <w:rPr>
            <w:noProof/>
            <w:webHidden/>
          </w:rPr>
          <w:t>123</w:t>
        </w:r>
        <w:r w:rsidR="0015570D">
          <w:rPr>
            <w:noProof/>
            <w:webHidden/>
          </w:rPr>
          <w:fldChar w:fldCharType="end"/>
        </w:r>
      </w:hyperlink>
    </w:p>
    <w:p w14:paraId="58EBAE20" w14:textId="1FB5DAD9"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7" w:history="1">
        <w:r w:rsidR="0015570D" w:rsidRPr="00251DDE">
          <w:rPr>
            <w:rStyle w:val="Hyperlien"/>
            <w:noProof/>
          </w:rPr>
          <w:t>6.1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Une première tentative d’animation</w:t>
        </w:r>
        <w:r w:rsidR="0015570D">
          <w:rPr>
            <w:noProof/>
            <w:webHidden/>
          </w:rPr>
          <w:tab/>
        </w:r>
        <w:r w:rsidR="0015570D">
          <w:rPr>
            <w:noProof/>
            <w:webHidden/>
          </w:rPr>
          <w:fldChar w:fldCharType="begin"/>
        </w:r>
        <w:r w:rsidR="0015570D">
          <w:rPr>
            <w:noProof/>
            <w:webHidden/>
          </w:rPr>
          <w:instrText xml:space="preserve"> PAGEREF _Toc44667597 \h </w:instrText>
        </w:r>
        <w:r w:rsidR="0015570D">
          <w:rPr>
            <w:noProof/>
            <w:webHidden/>
          </w:rPr>
        </w:r>
        <w:r w:rsidR="0015570D">
          <w:rPr>
            <w:noProof/>
            <w:webHidden/>
          </w:rPr>
          <w:fldChar w:fldCharType="separate"/>
        </w:r>
        <w:r w:rsidR="00CF67E3">
          <w:rPr>
            <w:noProof/>
            <w:webHidden/>
          </w:rPr>
          <w:t>123</w:t>
        </w:r>
        <w:r w:rsidR="0015570D">
          <w:rPr>
            <w:noProof/>
            <w:webHidden/>
          </w:rPr>
          <w:fldChar w:fldCharType="end"/>
        </w:r>
      </w:hyperlink>
    </w:p>
    <w:p w14:paraId="6483D83D" w14:textId="00817400"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598" w:history="1">
        <w:r w:rsidR="0015570D" w:rsidRPr="00251DDE">
          <w:rPr>
            <w:rStyle w:val="Hyperlien"/>
            <w:noProof/>
          </w:rPr>
          <w:t>6.2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Animation par double tampon</w:t>
        </w:r>
        <w:r w:rsidR="0015570D">
          <w:rPr>
            <w:noProof/>
            <w:webHidden/>
          </w:rPr>
          <w:tab/>
        </w:r>
        <w:r w:rsidR="0015570D">
          <w:rPr>
            <w:noProof/>
            <w:webHidden/>
          </w:rPr>
          <w:fldChar w:fldCharType="begin"/>
        </w:r>
        <w:r w:rsidR="0015570D">
          <w:rPr>
            <w:noProof/>
            <w:webHidden/>
          </w:rPr>
          <w:instrText xml:space="preserve"> PAGEREF _Toc44667598 \h </w:instrText>
        </w:r>
        <w:r w:rsidR="0015570D">
          <w:rPr>
            <w:noProof/>
            <w:webHidden/>
          </w:rPr>
        </w:r>
        <w:r w:rsidR="0015570D">
          <w:rPr>
            <w:noProof/>
            <w:webHidden/>
          </w:rPr>
          <w:fldChar w:fldCharType="separate"/>
        </w:r>
        <w:r w:rsidR="00CF67E3">
          <w:rPr>
            <w:noProof/>
            <w:webHidden/>
          </w:rPr>
          <w:t>126</w:t>
        </w:r>
        <w:r w:rsidR="0015570D">
          <w:rPr>
            <w:noProof/>
            <w:webHidden/>
          </w:rPr>
          <w:fldChar w:fldCharType="end"/>
        </w:r>
      </w:hyperlink>
    </w:p>
    <w:p w14:paraId="310B9B77" w14:textId="57E93A39"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599" w:history="1">
        <w:r w:rsidR="0015570D" w:rsidRPr="00251DDE">
          <w:rPr>
            <w:rStyle w:val="Hyperlien"/>
            <w:noProof/>
          </w:rPr>
          <w:t>7.</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Développement de classes : conception objet</w:t>
        </w:r>
        <w:r w:rsidR="0015570D">
          <w:rPr>
            <w:noProof/>
            <w:webHidden/>
          </w:rPr>
          <w:tab/>
        </w:r>
        <w:r w:rsidR="0015570D">
          <w:rPr>
            <w:noProof/>
            <w:webHidden/>
          </w:rPr>
          <w:fldChar w:fldCharType="begin"/>
        </w:r>
        <w:r w:rsidR="0015570D">
          <w:rPr>
            <w:noProof/>
            <w:webHidden/>
          </w:rPr>
          <w:instrText xml:space="preserve"> PAGEREF _Toc44667599 \h </w:instrText>
        </w:r>
        <w:r w:rsidR="0015570D">
          <w:rPr>
            <w:noProof/>
            <w:webHidden/>
          </w:rPr>
        </w:r>
        <w:r w:rsidR="0015570D">
          <w:rPr>
            <w:noProof/>
            <w:webHidden/>
          </w:rPr>
          <w:fldChar w:fldCharType="separate"/>
        </w:r>
        <w:r w:rsidR="00CF67E3">
          <w:rPr>
            <w:noProof/>
            <w:webHidden/>
          </w:rPr>
          <w:t>140</w:t>
        </w:r>
        <w:r w:rsidR="0015570D">
          <w:rPr>
            <w:noProof/>
            <w:webHidden/>
          </w:rPr>
          <w:fldChar w:fldCharType="end"/>
        </w:r>
      </w:hyperlink>
    </w:p>
    <w:p w14:paraId="2557EF03" w14:textId="1AFBC02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0" w:history="1">
        <w:r w:rsidR="0015570D" w:rsidRPr="00251DDE">
          <w:rPr>
            <w:rStyle w:val="Hyperlien"/>
            <w:noProof/>
          </w:rPr>
          <w:t>7.1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Découpage d’un programme en classes</w:t>
        </w:r>
        <w:r w:rsidR="0015570D">
          <w:rPr>
            <w:noProof/>
            <w:webHidden/>
          </w:rPr>
          <w:tab/>
        </w:r>
        <w:r w:rsidR="0015570D">
          <w:rPr>
            <w:noProof/>
            <w:webHidden/>
          </w:rPr>
          <w:fldChar w:fldCharType="begin"/>
        </w:r>
        <w:r w:rsidR="0015570D">
          <w:rPr>
            <w:noProof/>
            <w:webHidden/>
          </w:rPr>
          <w:instrText xml:space="preserve"> PAGEREF _Toc44667600 \h </w:instrText>
        </w:r>
        <w:r w:rsidR="0015570D">
          <w:rPr>
            <w:noProof/>
            <w:webHidden/>
          </w:rPr>
        </w:r>
        <w:r w:rsidR="0015570D">
          <w:rPr>
            <w:noProof/>
            <w:webHidden/>
          </w:rPr>
          <w:fldChar w:fldCharType="separate"/>
        </w:r>
        <w:r w:rsidR="00CF67E3">
          <w:rPr>
            <w:noProof/>
            <w:webHidden/>
          </w:rPr>
          <w:t>140</w:t>
        </w:r>
        <w:r w:rsidR="0015570D">
          <w:rPr>
            <w:noProof/>
            <w:webHidden/>
          </w:rPr>
          <w:fldChar w:fldCharType="end"/>
        </w:r>
      </w:hyperlink>
    </w:p>
    <w:p w14:paraId="39790435" w14:textId="6F60723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1" w:history="1">
        <w:r w:rsidR="0015570D" w:rsidRPr="00251DDE">
          <w:rPr>
            <w:rStyle w:val="Hyperlien"/>
            <w:noProof/>
          </w:rPr>
          <w:t>7.2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Compilation et exécution d’un programme composé de plusieurs classes et de packages</w:t>
        </w:r>
        <w:r w:rsidR="0015570D">
          <w:rPr>
            <w:noProof/>
            <w:webHidden/>
          </w:rPr>
          <w:tab/>
        </w:r>
        <w:r w:rsidR="0015570D">
          <w:rPr>
            <w:noProof/>
            <w:webHidden/>
          </w:rPr>
          <w:fldChar w:fldCharType="begin"/>
        </w:r>
        <w:r w:rsidR="0015570D">
          <w:rPr>
            <w:noProof/>
            <w:webHidden/>
          </w:rPr>
          <w:instrText xml:space="preserve"> PAGEREF _Toc44667601 \h </w:instrText>
        </w:r>
        <w:r w:rsidR="0015570D">
          <w:rPr>
            <w:noProof/>
            <w:webHidden/>
          </w:rPr>
        </w:r>
        <w:r w:rsidR="0015570D">
          <w:rPr>
            <w:noProof/>
            <w:webHidden/>
          </w:rPr>
          <w:fldChar w:fldCharType="separate"/>
        </w:r>
        <w:r w:rsidR="00CF67E3">
          <w:rPr>
            <w:noProof/>
            <w:webHidden/>
          </w:rPr>
          <w:t>147</w:t>
        </w:r>
        <w:r w:rsidR="0015570D">
          <w:rPr>
            <w:noProof/>
            <w:webHidden/>
          </w:rPr>
          <w:fldChar w:fldCharType="end"/>
        </w:r>
      </w:hyperlink>
    </w:p>
    <w:p w14:paraId="72A32EFB" w14:textId="4F13971D"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2" w:history="1">
        <w:r w:rsidR="0015570D" w:rsidRPr="00251DDE">
          <w:rPr>
            <w:rStyle w:val="Hyperlien"/>
            <w:noProof/>
          </w:rPr>
          <w:t>7.3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Limiter la répétition de code par la création d’une super-classe</w:t>
        </w:r>
        <w:r w:rsidR="0015570D">
          <w:rPr>
            <w:noProof/>
            <w:webHidden/>
          </w:rPr>
          <w:tab/>
        </w:r>
        <w:r w:rsidR="0015570D">
          <w:rPr>
            <w:noProof/>
            <w:webHidden/>
          </w:rPr>
          <w:fldChar w:fldCharType="begin"/>
        </w:r>
        <w:r w:rsidR="0015570D">
          <w:rPr>
            <w:noProof/>
            <w:webHidden/>
          </w:rPr>
          <w:instrText xml:space="preserve"> PAGEREF _Toc44667602 \h </w:instrText>
        </w:r>
        <w:r w:rsidR="0015570D">
          <w:rPr>
            <w:noProof/>
            <w:webHidden/>
          </w:rPr>
        </w:r>
        <w:r w:rsidR="0015570D">
          <w:rPr>
            <w:noProof/>
            <w:webHidden/>
          </w:rPr>
          <w:fldChar w:fldCharType="separate"/>
        </w:r>
        <w:r w:rsidR="00CF67E3">
          <w:rPr>
            <w:noProof/>
            <w:webHidden/>
          </w:rPr>
          <w:t>152</w:t>
        </w:r>
        <w:r w:rsidR="0015570D">
          <w:rPr>
            <w:noProof/>
            <w:webHidden/>
          </w:rPr>
          <w:fldChar w:fldCharType="end"/>
        </w:r>
      </w:hyperlink>
    </w:p>
    <w:p w14:paraId="794E4931" w14:textId="3263DBE7"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603" w:history="1">
        <w:r w:rsidR="0015570D" w:rsidRPr="00251DDE">
          <w:rPr>
            <w:rStyle w:val="Hyperlien"/>
            <w:noProof/>
          </w:rPr>
          <w:t>8.</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Animation 2D et développement d’un jeu simple</w:t>
        </w:r>
        <w:r w:rsidR="0015570D">
          <w:rPr>
            <w:noProof/>
            <w:webHidden/>
          </w:rPr>
          <w:tab/>
        </w:r>
        <w:r w:rsidR="0015570D">
          <w:rPr>
            <w:noProof/>
            <w:webHidden/>
          </w:rPr>
          <w:fldChar w:fldCharType="begin"/>
        </w:r>
        <w:r w:rsidR="0015570D">
          <w:rPr>
            <w:noProof/>
            <w:webHidden/>
          </w:rPr>
          <w:instrText xml:space="preserve"> PAGEREF _Toc44667603 \h </w:instrText>
        </w:r>
        <w:r w:rsidR="0015570D">
          <w:rPr>
            <w:noProof/>
            <w:webHidden/>
          </w:rPr>
        </w:r>
        <w:r w:rsidR="0015570D">
          <w:rPr>
            <w:noProof/>
            <w:webHidden/>
          </w:rPr>
          <w:fldChar w:fldCharType="separate"/>
        </w:r>
        <w:r w:rsidR="00CF67E3">
          <w:rPr>
            <w:noProof/>
            <w:webHidden/>
          </w:rPr>
          <w:t>157</w:t>
        </w:r>
        <w:r w:rsidR="0015570D">
          <w:rPr>
            <w:noProof/>
            <w:webHidden/>
          </w:rPr>
          <w:fldChar w:fldCharType="end"/>
        </w:r>
      </w:hyperlink>
    </w:p>
    <w:p w14:paraId="4B5AE04D" w14:textId="34A6B7F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4" w:history="1">
        <w:r w:rsidR="0015570D" w:rsidRPr="00251DDE">
          <w:rPr>
            <w:rStyle w:val="Hyperlien"/>
            <w:noProof/>
          </w:rPr>
          <w:t>8.1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 xml:space="preserve">Animation avec un </w:t>
        </w:r>
        <w:r w:rsidR="0015570D" w:rsidRPr="00251DDE">
          <w:rPr>
            <w:rStyle w:val="Hyperlien"/>
            <w:i/>
            <w:iCs/>
            <w:noProof/>
          </w:rPr>
          <w:t>Timer</w:t>
        </w:r>
        <w:r w:rsidR="0015570D" w:rsidRPr="00251DDE">
          <w:rPr>
            <w:rStyle w:val="Hyperlien"/>
            <w:noProof/>
          </w:rPr>
          <w:t xml:space="preserve"> dans une sous-classe de </w:t>
        </w:r>
        <w:r w:rsidR="0015570D" w:rsidRPr="00251DDE">
          <w:rPr>
            <w:rStyle w:val="Hyperlien"/>
            <w:i/>
            <w:iCs/>
            <w:noProof/>
          </w:rPr>
          <w:t>JPanel</w:t>
        </w:r>
        <w:r w:rsidR="0015570D">
          <w:rPr>
            <w:noProof/>
            <w:webHidden/>
          </w:rPr>
          <w:tab/>
        </w:r>
        <w:r w:rsidR="0015570D">
          <w:rPr>
            <w:noProof/>
            <w:webHidden/>
          </w:rPr>
          <w:fldChar w:fldCharType="begin"/>
        </w:r>
        <w:r w:rsidR="0015570D">
          <w:rPr>
            <w:noProof/>
            <w:webHidden/>
          </w:rPr>
          <w:instrText xml:space="preserve"> PAGEREF _Toc44667604 \h </w:instrText>
        </w:r>
        <w:r w:rsidR="0015570D">
          <w:rPr>
            <w:noProof/>
            <w:webHidden/>
          </w:rPr>
        </w:r>
        <w:r w:rsidR="0015570D">
          <w:rPr>
            <w:noProof/>
            <w:webHidden/>
          </w:rPr>
          <w:fldChar w:fldCharType="separate"/>
        </w:r>
        <w:r w:rsidR="00CF67E3">
          <w:rPr>
            <w:noProof/>
            <w:webHidden/>
          </w:rPr>
          <w:t>157</w:t>
        </w:r>
        <w:r w:rsidR="0015570D">
          <w:rPr>
            <w:noProof/>
            <w:webHidden/>
          </w:rPr>
          <w:fldChar w:fldCharType="end"/>
        </w:r>
      </w:hyperlink>
    </w:p>
    <w:p w14:paraId="785BBB6B" w14:textId="5CC8D44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5" w:history="1">
        <w:r w:rsidR="0015570D" w:rsidRPr="00251DDE">
          <w:rPr>
            <w:rStyle w:val="Hyperlien"/>
            <w:noProof/>
          </w:rPr>
          <w:t>8.2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Isoler le monde à animer du mécanisme d’animation</w:t>
        </w:r>
        <w:r w:rsidR="0015570D">
          <w:rPr>
            <w:noProof/>
            <w:webHidden/>
          </w:rPr>
          <w:tab/>
        </w:r>
        <w:r w:rsidR="0015570D">
          <w:rPr>
            <w:noProof/>
            <w:webHidden/>
          </w:rPr>
          <w:fldChar w:fldCharType="begin"/>
        </w:r>
        <w:r w:rsidR="0015570D">
          <w:rPr>
            <w:noProof/>
            <w:webHidden/>
          </w:rPr>
          <w:instrText xml:space="preserve"> PAGEREF _Toc44667605 \h </w:instrText>
        </w:r>
        <w:r w:rsidR="0015570D">
          <w:rPr>
            <w:noProof/>
            <w:webHidden/>
          </w:rPr>
        </w:r>
        <w:r w:rsidR="0015570D">
          <w:rPr>
            <w:noProof/>
            <w:webHidden/>
          </w:rPr>
          <w:fldChar w:fldCharType="separate"/>
        </w:r>
        <w:r w:rsidR="00CF67E3">
          <w:rPr>
            <w:noProof/>
            <w:webHidden/>
          </w:rPr>
          <w:t>161</w:t>
        </w:r>
        <w:r w:rsidR="0015570D">
          <w:rPr>
            <w:noProof/>
            <w:webHidden/>
          </w:rPr>
          <w:fldChar w:fldCharType="end"/>
        </w:r>
      </w:hyperlink>
    </w:p>
    <w:p w14:paraId="7231E2B7" w14:textId="26D5CBB0"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6" w:history="1">
        <w:r w:rsidR="0015570D" w:rsidRPr="00251DDE">
          <w:rPr>
            <w:rStyle w:val="Hyperlien"/>
            <w:noProof/>
          </w:rPr>
          <w:t>8.3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Développement du jeu</w:t>
        </w:r>
        <w:r w:rsidR="0015570D">
          <w:rPr>
            <w:noProof/>
            <w:webHidden/>
          </w:rPr>
          <w:tab/>
        </w:r>
        <w:r w:rsidR="0015570D">
          <w:rPr>
            <w:noProof/>
            <w:webHidden/>
          </w:rPr>
          <w:fldChar w:fldCharType="begin"/>
        </w:r>
        <w:r w:rsidR="0015570D">
          <w:rPr>
            <w:noProof/>
            <w:webHidden/>
          </w:rPr>
          <w:instrText xml:space="preserve"> PAGEREF _Toc44667606 \h </w:instrText>
        </w:r>
        <w:r w:rsidR="0015570D">
          <w:rPr>
            <w:noProof/>
            <w:webHidden/>
          </w:rPr>
        </w:r>
        <w:r w:rsidR="0015570D">
          <w:rPr>
            <w:noProof/>
            <w:webHidden/>
          </w:rPr>
          <w:fldChar w:fldCharType="separate"/>
        </w:r>
        <w:r w:rsidR="00CF67E3">
          <w:rPr>
            <w:noProof/>
            <w:webHidden/>
          </w:rPr>
          <w:t>167</w:t>
        </w:r>
        <w:r w:rsidR="0015570D">
          <w:rPr>
            <w:noProof/>
            <w:webHidden/>
          </w:rPr>
          <w:fldChar w:fldCharType="end"/>
        </w:r>
      </w:hyperlink>
    </w:p>
    <w:p w14:paraId="7ED38794" w14:textId="13E983FC"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7" w:history="1">
        <w:r w:rsidR="0015570D" w:rsidRPr="00251DDE">
          <w:rPr>
            <w:rStyle w:val="Hyperlien"/>
            <w:noProof/>
          </w:rPr>
          <w:t>8.4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Génériques</w:t>
        </w:r>
        <w:r w:rsidR="0015570D">
          <w:rPr>
            <w:noProof/>
            <w:webHidden/>
          </w:rPr>
          <w:tab/>
        </w:r>
        <w:r w:rsidR="0015570D">
          <w:rPr>
            <w:noProof/>
            <w:webHidden/>
          </w:rPr>
          <w:fldChar w:fldCharType="begin"/>
        </w:r>
        <w:r w:rsidR="0015570D">
          <w:rPr>
            <w:noProof/>
            <w:webHidden/>
          </w:rPr>
          <w:instrText xml:space="preserve"> PAGEREF _Toc44667607 \h </w:instrText>
        </w:r>
        <w:r w:rsidR="0015570D">
          <w:rPr>
            <w:noProof/>
            <w:webHidden/>
          </w:rPr>
        </w:r>
        <w:r w:rsidR="0015570D">
          <w:rPr>
            <w:noProof/>
            <w:webHidden/>
          </w:rPr>
          <w:fldChar w:fldCharType="separate"/>
        </w:r>
        <w:r w:rsidR="00CF67E3">
          <w:rPr>
            <w:noProof/>
            <w:webHidden/>
          </w:rPr>
          <w:t>184</w:t>
        </w:r>
        <w:r w:rsidR="0015570D">
          <w:rPr>
            <w:noProof/>
            <w:webHidden/>
          </w:rPr>
          <w:fldChar w:fldCharType="end"/>
        </w:r>
      </w:hyperlink>
    </w:p>
    <w:p w14:paraId="140537C6" w14:textId="42D622EA"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08" w:history="1">
        <w:r w:rsidR="0015570D" w:rsidRPr="00251DDE">
          <w:rPr>
            <w:rStyle w:val="Hyperlien"/>
            <w:noProof/>
          </w:rPr>
          <w:t>8.5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Autres collections</w:t>
        </w:r>
        <w:r w:rsidR="0015570D">
          <w:rPr>
            <w:noProof/>
            <w:webHidden/>
          </w:rPr>
          <w:tab/>
        </w:r>
        <w:r w:rsidR="0015570D">
          <w:rPr>
            <w:noProof/>
            <w:webHidden/>
          </w:rPr>
          <w:fldChar w:fldCharType="begin"/>
        </w:r>
        <w:r w:rsidR="0015570D">
          <w:rPr>
            <w:noProof/>
            <w:webHidden/>
          </w:rPr>
          <w:instrText xml:space="preserve"> PAGEREF _Toc44667608 \h </w:instrText>
        </w:r>
        <w:r w:rsidR="0015570D">
          <w:rPr>
            <w:noProof/>
            <w:webHidden/>
          </w:rPr>
        </w:r>
        <w:r w:rsidR="0015570D">
          <w:rPr>
            <w:noProof/>
            <w:webHidden/>
          </w:rPr>
          <w:fldChar w:fldCharType="separate"/>
        </w:r>
        <w:r w:rsidR="00CF67E3">
          <w:rPr>
            <w:noProof/>
            <w:webHidden/>
          </w:rPr>
          <w:t>186</w:t>
        </w:r>
        <w:r w:rsidR="0015570D">
          <w:rPr>
            <w:noProof/>
            <w:webHidden/>
          </w:rPr>
          <w:fldChar w:fldCharType="end"/>
        </w:r>
      </w:hyperlink>
    </w:p>
    <w:p w14:paraId="273955E9" w14:textId="09694081" w:rsidR="0015570D" w:rsidRDefault="00000000">
      <w:pPr>
        <w:pStyle w:val="TM1"/>
        <w:tabs>
          <w:tab w:val="left" w:pos="480"/>
          <w:tab w:val="right" w:leader="dot" w:pos="10790"/>
        </w:tabs>
        <w:rPr>
          <w:rFonts w:asciiTheme="minorHAnsi" w:eastAsiaTheme="minorEastAsia" w:hAnsiTheme="minorHAnsi" w:cstheme="minorBidi"/>
          <w:b w:val="0"/>
          <w:bCs w:val="0"/>
          <w:caps w:val="0"/>
          <w:noProof/>
          <w:sz w:val="24"/>
          <w:szCs w:val="24"/>
          <w:lang w:val="en-US" w:eastAsia="en-US"/>
        </w:rPr>
      </w:pPr>
      <w:hyperlink w:anchor="_Toc44667609" w:history="1">
        <w:r w:rsidR="0015570D" w:rsidRPr="00251DDE">
          <w:rPr>
            <w:rStyle w:val="Hyperlien"/>
            <w:noProof/>
          </w:rPr>
          <w:t>9.</w:t>
        </w:r>
        <w:r w:rsidR="0015570D">
          <w:rPr>
            <w:rFonts w:asciiTheme="minorHAnsi" w:eastAsiaTheme="minorEastAsia" w:hAnsiTheme="minorHAnsi" w:cstheme="minorBidi"/>
            <w:b w:val="0"/>
            <w:bCs w:val="0"/>
            <w:caps w:val="0"/>
            <w:noProof/>
            <w:sz w:val="24"/>
            <w:szCs w:val="24"/>
            <w:lang w:val="en-US" w:eastAsia="en-US"/>
          </w:rPr>
          <w:tab/>
        </w:r>
        <w:r w:rsidR="0015570D" w:rsidRPr="00251DDE">
          <w:rPr>
            <w:rStyle w:val="Hyperlien"/>
            <w:noProof/>
          </w:rPr>
          <w:t>Traitement de fichiers</w:t>
        </w:r>
        <w:r w:rsidR="0015570D">
          <w:rPr>
            <w:noProof/>
            <w:webHidden/>
          </w:rPr>
          <w:tab/>
        </w:r>
        <w:r w:rsidR="0015570D">
          <w:rPr>
            <w:noProof/>
            <w:webHidden/>
          </w:rPr>
          <w:fldChar w:fldCharType="begin"/>
        </w:r>
        <w:r w:rsidR="0015570D">
          <w:rPr>
            <w:noProof/>
            <w:webHidden/>
          </w:rPr>
          <w:instrText xml:space="preserve"> PAGEREF _Toc44667609 \h </w:instrText>
        </w:r>
        <w:r w:rsidR="0015570D">
          <w:rPr>
            <w:noProof/>
            <w:webHidden/>
          </w:rPr>
        </w:r>
        <w:r w:rsidR="0015570D">
          <w:rPr>
            <w:noProof/>
            <w:webHidden/>
          </w:rPr>
          <w:fldChar w:fldCharType="separate"/>
        </w:r>
        <w:r w:rsidR="00CF67E3">
          <w:rPr>
            <w:noProof/>
            <w:webHidden/>
          </w:rPr>
          <w:t>187</w:t>
        </w:r>
        <w:r w:rsidR="0015570D">
          <w:rPr>
            <w:noProof/>
            <w:webHidden/>
          </w:rPr>
          <w:fldChar w:fldCharType="end"/>
        </w:r>
      </w:hyperlink>
    </w:p>
    <w:p w14:paraId="5DA1A136" w14:textId="0E8266C6"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0" w:history="1">
        <w:r w:rsidR="0015570D" w:rsidRPr="00251DDE">
          <w:rPr>
            <w:rStyle w:val="Hyperlien"/>
            <w:noProof/>
          </w:rPr>
          <w:t>9.1</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Fichier binaire (FileOutputStream, FileInputStream)</w:t>
        </w:r>
        <w:r w:rsidR="0015570D">
          <w:rPr>
            <w:noProof/>
            <w:webHidden/>
          </w:rPr>
          <w:tab/>
        </w:r>
        <w:r w:rsidR="0015570D">
          <w:rPr>
            <w:noProof/>
            <w:webHidden/>
          </w:rPr>
          <w:fldChar w:fldCharType="begin"/>
        </w:r>
        <w:r w:rsidR="0015570D">
          <w:rPr>
            <w:noProof/>
            <w:webHidden/>
          </w:rPr>
          <w:instrText xml:space="preserve"> PAGEREF _Toc44667610 \h </w:instrText>
        </w:r>
        <w:r w:rsidR="0015570D">
          <w:rPr>
            <w:noProof/>
            <w:webHidden/>
          </w:rPr>
        </w:r>
        <w:r w:rsidR="0015570D">
          <w:rPr>
            <w:noProof/>
            <w:webHidden/>
          </w:rPr>
          <w:fldChar w:fldCharType="separate"/>
        </w:r>
        <w:r w:rsidR="00CF67E3">
          <w:rPr>
            <w:noProof/>
            <w:webHidden/>
          </w:rPr>
          <w:t>191</w:t>
        </w:r>
        <w:r w:rsidR="0015570D">
          <w:rPr>
            <w:noProof/>
            <w:webHidden/>
          </w:rPr>
          <w:fldChar w:fldCharType="end"/>
        </w:r>
      </w:hyperlink>
    </w:p>
    <w:p w14:paraId="1CB27F18" w14:textId="06A727D4"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1" w:history="1">
        <w:r w:rsidR="0015570D" w:rsidRPr="00251DDE">
          <w:rPr>
            <w:rStyle w:val="Hyperlien"/>
            <w:noProof/>
          </w:rPr>
          <w:t>9.2</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DataInputStream et DataOutputStream</w:t>
        </w:r>
        <w:r w:rsidR="0015570D">
          <w:rPr>
            <w:noProof/>
            <w:webHidden/>
          </w:rPr>
          <w:tab/>
        </w:r>
        <w:r w:rsidR="0015570D">
          <w:rPr>
            <w:noProof/>
            <w:webHidden/>
          </w:rPr>
          <w:fldChar w:fldCharType="begin"/>
        </w:r>
        <w:r w:rsidR="0015570D">
          <w:rPr>
            <w:noProof/>
            <w:webHidden/>
          </w:rPr>
          <w:instrText xml:space="preserve"> PAGEREF _Toc44667611 \h </w:instrText>
        </w:r>
        <w:r w:rsidR="0015570D">
          <w:rPr>
            <w:noProof/>
            <w:webHidden/>
          </w:rPr>
        </w:r>
        <w:r w:rsidR="0015570D">
          <w:rPr>
            <w:noProof/>
            <w:webHidden/>
          </w:rPr>
          <w:fldChar w:fldCharType="separate"/>
        </w:r>
        <w:r w:rsidR="00CF67E3">
          <w:rPr>
            <w:noProof/>
            <w:webHidden/>
          </w:rPr>
          <w:t>193</w:t>
        </w:r>
        <w:r w:rsidR="0015570D">
          <w:rPr>
            <w:noProof/>
            <w:webHidden/>
          </w:rPr>
          <w:fldChar w:fldCharType="end"/>
        </w:r>
      </w:hyperlink>
    </w:p>
    <w:p w14:paraId="06C27378" w14:textId="4EC3C313"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2" w:history="1">
        <w:r w:rsidR="0015570D" w:rsidRPr="00251DDE">
          <w:rPr>
            <w:rStyle w:val="Hyperlien"/>
            <w:noProof/>
          </w:rPr>
          <w:t>9.3</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Fichier texte</w:t>
        </w:r>
        <w:r w:rsidR="0015570D">
          <w:rPr>
            <w:noProof/>
            <w:webHidden/>
          </w:rPr>
          <w:tab/>
        </w:r>
        <w:r w:rsidR="0015570D">
          <w:rPr>
            <w:noProof/>
            <w:webHidden/>
          </w:rPr>
          <w:fldChar w:fldCharType="begin"/>
        </w:r>
        <w:r w:rsidR="0015570D">
          <w:rPr>
            <w:noProof/>
            <w:webHidden/>
          </w:rPr>
          <w:instrText xml:space="preserve"> PAGEREF _Toc44667612 \h </w:instrText>
        </w:r>
        <w:r w:rsidR="0015570D">
          <w:rPr>
            <w:noProof/>
            <w:webHidden/>
          </w:rPr>
        </w:r>
        <w:r w:rsidR="0015570D">
          <w:rPr>
            <w:noProof/>
            <w:webHidden/>
          </w:rPr>
          <w:fldChar w:fldCharType="separate"/>
        </w:r>
        <w:r w:rsidR="00CF67E3">
          <w:rPr>
            <w:noProof/>
            <w:webHidden/>
          </w:rPr>
          <w:t>194</w:t>
        </w:r>
        <w:r w:rsidR="0015570D">
          <w:rPr>
            <w:noProof/>
            <w:webHidden/>
          </w:rPr>
          <w:fldChar w:fldCharType="end"/>
        </w:r>
      </w:hyperlink>
    </w:p>
    <w:p w14:paraId="6CD47B76" w14:textId="1F2DB89F"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3" w:history="1">
        <w:r w:rsidR="0015570D" w:rsidRPr="00251DDE">
          <w:rPr>
            <w:rStyle w:val="Hyperlien"/>
            <w:noProof/>
          </w:rPr>
          <w:t>9.3.1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Représentation interne des caractères et traitement des fins de ligne</w:t>
        </w:r>
        <w:r w:rsidR="0015570D">
          <w:rPr>
            <w:noProof/>
            <w:webHidden/>
          </w:rPr>
          <w:tab/>
        </w:r>
        <w:r w:rsidR="0015570D">
          <w:rPr>
            <w:noProof/>
            <w:webHidden/>
          </w:rPr>
          <w:fldChar w:fldCharType="begin"/>
        </w:r>
        <w:r w:rsidR="0015570D">
          <w:rPr>
            <w:noProof/>
            <w:webHidden/>
          </w:rPr>
          <w:instrText xml:space="preserve"> PAGEREF _Toc44667613 \h </w:instrText>
        </w:r>
        <w:r w:rsidR="0015570D">
          <w:rPr>
            <w:noProof/>
            <w:webHidden/>
          </w:rPr>
        </w:r>
        <w:r w:rsidR="0015570D">
          <w:rPr>
            <w:noProof/>
            <w:webHidden/>
          </w:rPr>
          <w:fldChar w:fldCharType="separate"/>
        </w:r>
        <w:r w:rsidR="00CF67E3">
          <w:rPr>
            <w:noProof/>
            <w:webHidden/>
          </w:rPr>
          <w:t>197</w:t>
        </w:r>
        <w:r w:rsidR="0015570D">
          <w:rPr>
            <w:noProof/>
            <w:webHidden/>
          </w:rPr>
          <w:fldChar w:fldCharType="end"/>
        </w:r>
      </w:hyperlink>
    </w:p>
    <w:p w14:paraId="2E9158E7" w14:textId="696FBE51"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4" w:history="1">
        <w:r w:rsidR="0015570D" w:rsidRPr="00251DDE">
          <w:rPr>
            <w:rStyle w:val="Hyperlien"/>
            <w:noProof/>
          </w:rPr>
          <w:t>9.3.2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Analyse lexicale avec la classe StreamTokenizer</w:t>
        </w:r>
        <w:r w:rsidR="0015570D">
          <w:rPr>
            <w:noProof/>
            <w:webHidden/>
          </w:rPr>
          <w:tab/>
        </w:r>
        <w:r w:rsidR="0015570D">
          <w:rPr>
            <w:noProof/>
            <w:webHidden/>
          </w:rPr>
          <w:fldChar w:fldCharType="begin"/>
        </w:r>
        <w:r w:rsidR="0015570D">
          <w:rPr>
            <w:noProof/>
            <w:webHidden/>
          </w:rPr>
          <w:instrText xml:space="preserve"> PAGEREF _Toc44667614 \h </w:instrText>
        </w:r>
        <w:r w:rsidR="0015570D">
          <w:rPr>
            <w:noProof/>
            <w:webHidden/>
          </w:rPr>
        </w:r>
        <w:r w:rsidR="0015570D">
          <w:rPr>
            <w:noProof/>
            <w:webHidden/>
          </w:rPr>
          <w:fldChar w:fldCharType="separate"/>
        </w:r>
        <w:r w:rsidR="00CF67E3">
          <w:rPr>
            <w:noProof/>
            <w:webHidden/>
          </w:rPr>
          <w:t>199</w:t>
        </w:r>
        <w:r w:rsidR="0015570D">
          <w:rPr>
            <w:noProof/>
            <w:webHidden/>
          </w:rPr>
          <w:fldChar w:fldCharType="end"/>
        </w:r>
      </w:hyperlink>
    </w:p>
    <w:p w14:paraId="190C5349" w14:textId="3849F95C"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5" w:history="1">
        <w:r w:rsidR="0015570D" w:rsidRPr="00251DDE">
          <w:rPr>
            <w:rStyle w:val="Hyperlien"/>
            <w:noProof/>
          </w:rPr>
          <w:t>9.3.3</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Traitement d’un document XML avec SAX et DOM</w:t>
        </w:r>
        <w:r w:rsidR="0015570D">
          <w:rPr>
            <w:noProof/>
            <w:webHidden/>
          </w:rPr>
          <w:tab/>
        </w:r>
        <w:r w:rsidR="0015570D">
          <w:rPr>
            <w:noProof/>
            <w:webHidden/>
          </w:rPr>
          <w:fldChar w:fldCharType="begin"/>
        </w:r>
        <w:r w:rsidR="0015570D">
          <w:rPr>
            <w:noProof/>
            <w:webHidden/>
          </w:rPr>
          <w:instrText xml:space="preserve"> PAGEREF _Toc44667615 \h </w:instrText>
        </w:r>
        <w:r w:rsidR="0015570D">
          <w:rPr>
            <w:noProof/>
            <w:webHidden/>
          </w:rPr>
        </w:r>
        <w:r w:rsidR="0015570D">
          <w:rPr>
            <w:noProof/>
            <w:webHidden/>
          </w:rPr>
          <w:fldChar w:fldCharType="separate"/>
        </w:r>
        <w:r w:rsidR="00CF67E3">
          <w:rPr>
            <w:noProof/>
            <w:webHidden/>
          </w:rPr>
          <w:t>203</w:t>
        </w:r>
        <w:r w:rsidR="0015570D">
          <w:rPr>
            <w:noProof/>
            <w:webHidden/>
          </w:rPr>
          <w:fldChar w:fldCharType="end"/>
        </w:r>
      </w:hyperlink>
    </w:p>
    <w:p w14:paraId="08E3E84C" w14:textId="7CD1602A"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6" w:history="1">
        <w:r w:rsidR="0015570D" w:rsidRPr="00251DDE">
          <w:rPr>
            <w:rStyle w:val="Hyperlien"/>
            <w:noProof/>
          </w:rPr>
          <w:t>9.4</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Gestion de fichiers et répertoires avec java.io.File</w:t>
        </w:r>
        <w:r w:rsidR="0015570D">
          <w:rPr>
            <w:noProof/>
            <w:webHidden/>
          </w:rPr>
          <w:tab/>
        </w:r>
        <w:r w:rsidR="0015570D">
          <w:rPr>
            <w:noProof/>
            <w:webHidden/>
          </w:rPr>
          <w:fldChar w:fldCharType="begin"/>
        </w:r>
        <w:r w:rsidR="0015570D">
          <w:rPr>
            <w:noProof/>
            <w:webHidden/>
          </w:rPr>
          <w:instrText xml:space="preserve"> PAGEREF _Toc44667616 \h </w:instrText>
        </w:r>
        <w:r w:rsidR="0015570D">
          <w:rPr>
            <w:noProof/>
            <w:webHidden/>
          </w:rPr>
        </w:r>
        <w:r w:rsidR="0015570D">
          <w:rPr>
            <w:noProof/>
            <w:webHidden/>
          </w:rPr>
          <w:fldChar w:fldCharType="separate"/>
        </w:r>
        <w:r w:rsidR="00CF67E3">
          <w:rPr>
            <w:noProof/>
            <w:webHidden/>
          </w:rPr>
          <w:t>208</w:t>
        </w:r>
        <w:r w:rsidR="0015570D">
          <w:rPr>
            <w:noProof/>
            <w:webHidden/>
          </w:rPr>
          <w:fldChar w:fldCharType="end"/>
        </w:r>
      </w:hyperlink>
    </w:p>
    <w:p w14:paraId="2A5357BE" w14:textId="030599ED"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7" w:history="1">
        <w:r w:rsidR="0015570D" w:rsidRPr="00251DDE">
          <w:rPr>
            <w:rStyle w:val="Hyperlien"/>
            <w:noProof/>
          </w:rPr>
          <w:t>9.4.1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Dialogue de sélection de fichier avec la classe JFileChooser</w:t>
        </w:r>
        <w:r w:rsidR="0015570D">
          <w:rPr>
            <w:noProof/>
            <w:webHidden/>
          </w:rPr>
          <w:tab/>
        </w:r>
        <w:r w:rsidR="0015570D">
          <w:rPr>
            <w:noProof/>
            <w:webHidden/>
          </w:rPr>
          <w:fldChar w:fldCharType="begin"/>
        </w:r>
        <w:r w:rsidR="0015570D">
          <w:rPr>
            <w:noProof/>
            <w:webHidden/>
          </w:rPr>
          <w:instrText xml:space="preserve"> PAGEREF _Toc44667617 \h </w:instrText>
        </w:r>
        <w:r w:rsidR="0015570D">
          <w:rPr>
            <w:noProof/>
            <w:webHidden/>
          </w:rPr>
        </w:r>
        <w:r w:rsidR="0015570D">
          <w:rPr>
            <w:noProof/>
            <w:webHidden/>
          </w:rPr>
          <w:fldChar w:fldCharType="separate"/>
        </w:r>
        <w:r w:rsidR="00CF67E3">
          <w:rPr>
            <w:noProof/>
            <w:webHidden/>
          </w:rPr>
          <w:t>209</w:t>
        </w:r>
        <w:r w:rsidR="0015570D">
          <w:rPr>
            <w:noProof/>
            <w:webHidden/>
          </w:rPr>
          <w:fldChar w:fldCharType="end"/>
        </w:r>
      </w:hyperlink>
    </w:p>
    <w:p w14:paraId="5A59ED56" w14:textId="4EB777B8" w:rsidR="0015570D" w:rsidRDefault="00000000">
      <w:pPr>
        <w:pStyle w:val="TM2"/>
        <w:tabs>
          <w:tab w:val="left" w:pos="800"/>
          <w:tab w:val="right" w:leader="dot" w:pos="10790"/>
        </w:tabs>
        <w:rPr>
          <w:rFonts w:asciiTheme="minorHAnsi" w:eastAsiaTheme="minorEastAsia" w:hAnsiTheme="minorHAnsi" w:cstheme="minorBidi"/>
          <w:smallCaps w:val="0"/>
          <w:noProof/>
          <w:sz w:val="24"/>
          <w:szCs w:val="24"/>
          <w:lang w:val="en-US" w:eastAsia="en-US"/>
        </w:rPr>
      </w:pPr>
      <w:hyperlink w:anchor="_Toc44667618" w:history="1">
        <w:r w:rsidR="0015570D" w:rsidRPr="00251DDE">
          <w:rPr>
            <w:rStyle w:val="Hyperlien"/>
            <w:noProof/>
          </w:rPr>
          <w:t>9.5</w:t>
        </w:r>
        <w:r w:rsidR="0015570D">
          <w:rPr>
            <w:rFonts w:asciiTheme="minorHAnsi" w:eastAsiaTheme="minorEastAsia" w:hAnsiTheme="minorHAnsi" w:cstheme="minorBidi"/>
            <w:smallCaps w:val="0"/>
            <w:noProof/>
            <w:sz w:val="24"/>
            <w:szCs w:val="24"/>
            <w:lang w:val="en-US" w:eastAsia="en-US"/>
          </w:rPr>
          <w:tab/>
        </w:r>
        <w:r w:rsidR="0015570D" w:rsidRPr="00251DDE">
          <w:rPr>
            <w:rStyle w:val="Hyperlien"/>
            <w:noProof/>
          </w:rPr>
          <w:t>Fichier d’objets en Java</w:t>
        </w:r>
        <w:r w:rsidR="0015570D">
          <w:rPr>
            <w:noProof/>
            <w:webHidden/>
          </w:rPr>
          <w:tab/>
        </w:r>
        <w:r w:rsidR="0015570D">
          <w:rPr>
            <w:noProof/>
            <w:webHidden/>
          </w:rPr>
          <w:fldChar w:fldCharType="begin"/>
        </w:r>
        <w:r w:rsidR="0015570D">
          <w:rPr>
            <w:noProof/>
            <w:webHidden/>
          </w:rPr>
          <w:instrText xml:space="preserve"> PAGEREF _Toc44667618 \h </w:instrText>
        </w:r>
        <w:r w:rsidR="0015570D">
          <w:rPr>
            <w:noProof/>
            <w:webHidden/>
          </w:rPr>
        </w:r>
        <w:r w:rsidR="0015570D">
          <w:rPr>
            <w:noProof/>
            <w:webHidden/>
          </w:rPr>
          <w:fldChar w:fldCharType="separate"/>
        </w:r>
        <w:r w:rsidR="00CF67E3">
          <w:rPr>
            <w:noProof/>
            <w:webHidden/>
          </w:rPr>
          <w:t>211</w:t>
        </w:r>
        <w:r w:rsidR="0015570D">
          <w:rPr>
            <w:noProof/>
            <w:webHidden/>
          </w:rPr>
          <w:fldChar w:fldCharType="end"/>
        </w:r>
      </w:hyperlink>
    </w:p>
    <w:p w14:paraId="46F2E9DD" w14:textId="03F04CCA"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19" w:history="1">
        <w:r w:rsidR="0015570D" w:rsidRPr="00251DDE">
          <w:rPr>
            <w:rStyle w:val="Hyperlien"/>
            <w:noProof/>
          </w:rPr>
          <w:t>9.5.1</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Fichier sériel d’objets en Java</w:t>
        </w:r>
        <w:r w:rsidR="0015570D">
          <w:rPr>
            <w:noProof/>
            <w:webHidden/>
          </w:rPr>
          <w:tab/>
        </w:r>
        <w:r w:rsidR="0015570D">
          <w:rPr>
            <w:noProof/>
            <w:webHidden/>
          </w:rPr>
          <w:fldChar w:fldCharType="begin"/>
        </w:r>
        <w:r w:rsidR="0015570D">
          <w:rPr>
            <w:noProof/>
            <w:webHidden/>
          </w:rPr>
          <w:instrText xml:space="preserve"> PAGEREF _Toc44667619 \h </w:instrText>
        </w:r>
        <w:r w:rsidR="0015570D">
          <w:rPr>
            <w:noProof/>
            <w:webHidden/>
          </w:rPr>
        </w:r>
        <w:r w:rsidR="0015570D">
          <w:rPr>
            <w:noProof/>
            <w:webHidden/>
          </w:rPr>
          <w:fldChar w:fldCharType="separate"/>
        </w:r>
        <w:r w:rsidR="00CF67E3">
          <w:rPr>
            <w:noProof/>
            <w:webHidden/>
          </w:rPr>
          <w:t>211</w:t>
        </w:r>
        <w:r w:rsidR="0015570D">
          <w:rPr>
            <w:noProof/>
            <w:webHidden/>
          </w:rPr>
          <w:fldChar w:fldCharType="end"/>
        </w:r>
      </w:hyperlink>
    </w:p>
    <w:p w14:paraId="70029328" w14:textId="0D089D1E" w:rsidR="0015570D" w:rsidRDefault="00000000">
      <w:pPr>
        <w:pStyle w:val="TM3"/>
        <w:tabs>
          <w:tab w:val="left" w:pos="1120"/>
          <w:tab w:val="right" w:leader="dot" w:pos="10790"/>
        </w:tabs>
        <w:rPr>
          <w:rFonts w:asciiTheme="minorHAnsi" w:eastAsiaTheme="minorEastAsia" w:hAnsiTheme="minorHAnsi" w:cstheme="minorBidi"/>
          <w:i w:val="0"/>
          <w:iCs w:val="0"/>
          <w:noProof/>
          <w:sz w:val="24"/>
          <w:szCs w:val="24"/>
          <w:lang w:val="en-US" w:eastAsia="en-US"/>
        </w:rPr>
      </w:pPr>
      <w:hyperlink w:anchor="_Toc44667620" w:history="1">
        <w:r w:rsidR="0015570D" w:rsidRPr="00251DDE">
          <w:rPr>
            <w:rStyle w:val="Hyperlien"/>
            <w:noProof/>
          </w:rPr>
          <w:t>9.5.2</w:t>
        </w:r>
        <w:r w:rsidR="0015570D">
          <w:rPr>
            <w:rFonts w:asciiTheme="minorHAnsi" w:eastAsiaTheme="minorEastAsia" w:hAnsiTheme="minorHAnsi" w:cstheme="minorBidi"/>
            <w:i w:val="0"/>
            <w:iCs w:val="0"/>
            <w:noProof/>
            <w:sz w:val="24"/>
            <w:szCs w:val="24"/>
            <w:lang w:val="en-US" w:eastAsia="en-US"/>
          </w:rPr>
          <w:tab/>
        </w:r>
        <w:r w:rsidR="0015570D" w:rsidRPr="00251DDE">
          <w:rPr>
            <w:rStyle w:val="Hyperlien"/>
            <w:noProof/>
          </w:rPr>
          <w:t>Fichier à adressage relatif en Java avec RandomAccessFile</w:t>
        </w:r>
        <w:r w:rsidR="0015570D">
          <w:rPr>
            <w:noProof/>
            <w:webHidden/>
          </w:rPr>
          <w:tab/>
        </w:r>
        <w:r w:rsidR="0015570D">
          <w:rPr>
            <w:noProof/>
            <w:webHidden/>
          </w:rPr>
          <w:fldChar w:fldCharType="begin"/>
        </w:r>
        <w:r w:rsidR="0015570D">
          <w:rPr>
            <w:noProof/>
            <w:webHidden/>
          </w:rPr>
          <w:instrText xml:space="preserve"> PAGEREF _Toc44667620 \h </w:instrText>
        </w:r>
        <w:r w:rsidR="0015570D">
          <w:rPr>
            <w:noProof/>
            <w:webHidden/>
          </w:rPr>
        </w:r>
        <w:r w:rsidR="0015570D">
          <w:rPr>
            <w:noProof/>
            <w:webHidden/>
          </w:rPr>
          <w:fldChar w:fldCharType="separate"/>
        </w:r>
        <w:r w:rsidR="00CF67E3">
          <w:rPr>
            <w:noProof/>
            <w:webHidden/>
          </w:rPr>
          <w:t>218</w:t>
        </w:r>
        <w:r w:rsidR="0015570D">
          <w:rPr>
            <w:noProof/>
            <w:webHidden/>
          </w:rPr>
          <w:fldChar w:fldCharType="end"/>
        </w:r>
      </w:hyperlink>
    </w:p>
    <w:p w14:paraId="4EE44604" w14:textId="1FAA4FA4" w:rsidR="00DD0863" w:rsidRDefault="00064A95">
      <w:r>
        <w:rPr>
          <w:rFonts w:ascii="Times New Roman" w:hAnsi="Times New Roman"/>
          <w:sz w:val="20"/>
          <w:szCs w:val="20"/>
        </w:rPr>
        <w:fldChar w:fldCharType="end"/>
      </w:r>
      <w:r w:rsidR="00DD0863">
        <w:t xml:space="preserve"> </w:t>
      </w:r>
    </w:p>
    <w:p w14:paraId="265EDFB8" w14:textId="77777777" w:rsidR="00DD0863" w:rsidRDefault="00DD0863">
      <w:pPr>
        <w:sectPr w:rsidR="00DD0863" w:rsidSect="00F758A2">
          <w:type w:val="continuous"/>
          <w:pgSz w:w="12240" w:h="15840" w:code="1"/>
          <w:pgMar w:top="720" w:right="720" w:bottom="720" w:left="720" w:header="960" w:footer="960" w:gutter="0"/>
          <w:pgNumType w:fmt="lowerRoman" w:start="1"/>
          <w:cols w:space="720"/>
        </w:sectPr>
      </w:pPr>
    </w:p>
    <w:p w14:paraId="2598A5CF" w14:textId="77777777" w:rsidR="00DD0863" w:rsidRDefault="00DD0863">
      <w:pPr>
        <w:sectPr w:rsidR="00DD0863" w:rsidSect="00F758A2">
          <w:headerReference w:type="default" r:id="rId10"/>
          <w:footerReference w:type="default" r:id="rId11"/>
          <w:headerReference w:type="first" r:id="rId12"/>
          <w:footerReference w:type="first" r:id="rId13"/>
          <w:type w:val="continuous"/>
          <w:pgSz w:w="12240" w:h="15840" w:code="1"/>
          <w:pgMar w:top="720" w:right="720" w:bottom="720" w:left="720" w:header="960" w:footer="960" w:gutter="0"/>
          <w:pgNumType w:start="1" w:chapStyle="1"/>
          <w:cols w:space="360"/>
        </w:sectPr>
      </w:pPr>
    </w:p>
    <w:p w14:paraId="07414754" w14:textId="11697129" w:rsidR="00B57073" w:rsidRDefault="00B57073">
      <w:r>
        <w:br w:type="page"/>
      </w:r>
    </w:p>
    <w:p w14:paraId="1526EF1D" w14:textId="11AFEE60" w:rsidR="005835EA" w:rsidRDefault="005835EA"/>
    <w:p w14:paraId="25588D40" w14:textId="35E1329A" w:rsidR="005835EA" w:rsidRDefault="005835EA"/>
    <w:p w14:paraId="073C08A8" w14:textId="5E33FD1F" w:rsidR="005835EA" w:rsidRDefault="005835EA" w:rsidP="16CBE89F">
      <w:pPr>
        <w:pStyle w:val="Titre1"/>
        <w:numPr>
          <w:ilvl w:val="0"/>
          <w:numId w:val="0"/>
        </w:numPr>
      </w:pPr>
      <w:bookmarkStart w:id="2" w:name="_Toc44667548"/>
      <w:r>
        <w:t>Préface</w:t>
      </w:r>
      <w:bookmarkEnd w:id="2"/>
    </w:p>
    <w:p w14:paraId="403D5AB0" w14:textId="4B7843D1" w:rsidR="00F977F3" w:rsidRDefault="005835EA" w:rsidP="005835EA">
      <w:pPr>
        <w:pStyle w:val="Corpsdetexte"/>
      </w:pPr>
      <w:r>
        <w:t>Cet ouvrage présente les concepts de base de la programmation</w:t>
      </w:r>
      <w:r w:rsidR="001D5181">
        <w:t xml:space="preserve"> et</w:t>
      </w:r>
      <w:r>
        <w:t xml:space="preserve"> du langage Java. </w:t>
      </w:r>
      <w:r w:rsidR="00A87FB9">
        <w:t xml:space="preserve">Le livre s’adresse </w:t>
      </w:r>
      <w:r w:rsidR="00F969C4">
        <w:t>à un auditoire très large</w:t>
      </w:r>
      <w:r w:rsidR="0045606B">
        <w:t xml:space="preserve">, aussi bien un débutant qui désire apprendre la programmation </w:t>
      </w:r>
      <w:r w:rsidR="005512E1">
        <w:t>p</w:t>
      </w:r>
      <w:r w:rsidR="00460DDB">
        <w:t xml:space="preserve">our le plaisir </w:t>
      </w:r>
      <w:r w:rsidR="005512E1">
        <w:t>qu’à un étudia</w:t>
      </w:r>
      <w:r w:rsidR="00052921">
        <w:t xml:space="preserve">nt qui entreprend une carrière d’informaticien. </w:t>
      </w:r>
      <w:r w:rsidR="003007EC">
        <w:t xml:space="preserve">L’approche proposée </w:t>
      </w:r>
      <w:r w:rsidR="001D5181">
        <w:t>introduit</w:t>
      </w:r>
      <w:r w:rsidR="003007EC">
        <w:t xml:space="preserve"> graduellement les concepts de base de la programmation et leur incarnation dans le langage Java</w:t>
      </w:r>
      <w:r w:rsidR="00F977F3">
        <w:t xml:space="preserve"> à l’aide d’une série d’exemples</w:t>
      </w:r>
      <w:r w:rsidR="004D547B">
        <w:t xml:space="preserve"> et d’exercices</w:t>
      </w:r>
      <w:r w:rsidR="00563F71">
        <w:t>.</w:t>
      </w:r>
      <w:r w:rsidR="00CD3193">
        <w:t xml:space="preserve"> Les exercices apparaissent avec leurs solutions mais il est important de </w:t>
      </w:r>
      <w:r w:rsidR="00BE1EA1">
        <w:t xml:space="preserve">prendre le temps de </w:t>
      </w:r>
      <w:r w:rsidR="00CD3193">
        <w:t xml:space="preserve">les </w:t>
      </w:r>
      <w:r w:rsidR="00AD7C92">
        <w:t>faire</w:t>
      </w:r>
      <w:r w:rsidR="00CD3193">
        <w:t xml:space="preserve"> pour </w:t>
      </w:r>
      <w:r w:rsidR="00AE106A">
        <w:t xml:space="preserve">en tirer les </w:t>
      </w:r>
      <w:r w:rsidR="00AD7C92">
        <w:t xml:space="preserve">pleins </w:t>
      </w:r>
      <w:r w:rsidR="00AE106A">
        <w:t>bénéfices</w:t>
      </w:r>
      <w:r w:rsidR="00CD3193">
        <w:t>.</w:t>
      </w:r>
    </w:p>
    <w:p w14:paraId="556E9BD8" w14:textId="5C7A3444" w:rsidR="00E1457D" w:rsidRDefault="00A869D3" w:rsidP="005835EA">
      <w:pPr>
        <w:pStyle w:val="Corpsdetexte"/>
      </w:pPr>
      <w:r>
        <w:t xml:space="preserve">Un aspect qui motive l’emploi de Java comme premier langage </w:t>
      </w:r>
      <w:r w:rsidR="0034083B">
        <w:t xml:space="preserve">est </w:t>
      </w:r>
      <w:r w:rsidR="00C20566">
        <w:t>sa</w:t>
      </w:r>
      <w:r w:rsidR="0020204C">
        <w:t xml:space="preserve"> popularité</w:t>
      </w:r>
      <w:r w:rsidR="009A2E29">
        <w:t>.</w:t>
      </w:r>
      <w:r w:rsidR="00735102">
        <w:t xml:space="preserve"> </w:t>
      </w:r>
      <w:r w:rsidR="00614A3D">
        <w:t xml:space="preserve">Sa conception </w:t>
      </w:r>
      <w:r w:rsidR="00807B83">
        <w:t xml:space="preserve">par James Gosling, alors qu’il travaillait pour la compagnie Sun Microsystems, </w:t>
      </w:r>
      <w:r w:rsidR="00614A3D">
        <w:t xml:space="preserve">a été motivée </w:t>
      </w:r>
      <w:r w:rsidR="0034083B">
        <w:t xml:space="preserve">par </w:t>
      </w:r>
      <w:r w:rsidR="005D5E35">
        <w:t xml:space="preserve">la possibilité d’écrire un code qui soit </w:t>
      </w:r>
      <w:r w:rsidR="00FF39E5">
        <w:t>le moins dépendant possible de la plate-forme d’exploitation visée</w:t>
      </w:r>
      <w:r w:rsidR="00807B83">
        <w:t xml:space="preserve"> (</w:t>
      </w:r>
      <w:r w:rsidR="007973B5" w:rsidRPr="00377C1B">
        <w:rPr>
          <w:i/>
        </w:rPr>
        <w:t>W</w:t>
      </w:r>
      <w:r w:rsidR="00807B83" w:rsidRPr="00377C1B">
        <w:rPr>
          <w:i/>
        </w:rPr>
        <w:t>r</w:t>
      </w:r>
      <w:r w:rsidR="00B87684" w:rsidRPr="00377C1B">
        <w:rPr>
          <w:i/>
        </w:rPr>
        <w:t>i</w:t>
      </w:r>
      <w:r w:rsidR="00807B83" w:rsidRPr="00377C1B">
        <w:rPr>
          <w:i/>
        </w:rPr>
        <w:t xml:space="preserve">te </w:t>
      </w:r>
      <w:r w:rsidR="007973B5" w:rsidRPr="00377C1B">
        <w:rPr>
          <w:i/>
        </w:rPr>
        <w:t>O</w:t>
      </w:r>
      <w:r w:rsidR="00807B83" w:rsidRPr="00377C1B">
        <w:rPr>
          <w:i/>
        </w:rPr>
        <w:t xml:space="preserve">nce </w:t>
      </w:r>
      <w:r w:rsidR="007973B5" w:rsidRPr="00377C1B">
        <w:rPr>
          <w:i/>
        </w:rPr>
        <w:t>R</w:t>
      </w:r>
      <w:r w:rsidR="00807B83" w:rsidRPr="00377C1B">
        <w:rPr>
          <w:i/>
        </w:rPr>
        <w:t xml:space="preserve">un </w:t>
      </w:r>
      <w:r w:rsidR="007973B5" w:rsidRPr="00377C1B">
        <w:rPr>
          <w:i/>
        </w:rPr>
        <w:t>Anyw</w:t>
      </w:r>
      <w:r w:rsidR="007616BC">
        <w:rPr>
          <w:i/>
        </w:rPr>
        <w:t>her</w:t>
      </w:r>
      <w:r w:rsidR="007973B5" w:rsidRPr="00377C1B">
        <w:rPr>
          <w:i/>
        </w:rPr>
        <w:t>re</w:t>
      </w:r>
      <w:r w:rsidR="00B87684">
        <w:t xml:space="preserve"> - WORA</w:t>
      </w:r>
      <w:r w:rsidR="007973B5">
        <w:t>)</w:t>
      </w:r>
      <w:r w:rsidR="00B87684">
        <w:t xml:space="preserve">. </w:t>
      </w:r>
      <w:r w:rsidR="00FF39E5">
        <w:t xml:space="preserve">Java est devenu un langage </w:t>
      </w:r>
      <w:r w:rsidR="00913BE8">
        <w:t xml:space="preserve">de développement </w:t>
      </w:r>
      <w:r w:rsidR="00E73D93">
        <w:t xml:space="preserve">très répandu </w:t>
      </w:r>
      <w:r w:rsidR="007A3702">
        <w:t>pour une grande variété d’ap</w:t>
      </w:r>
      <w:r w:rsidR="00CE7965">
        <w:t>p</w:t>
      </w:r>
      <w:r w:rsidR="007A3702">
        <w:t xml:space="preserve">lications dans toutes sortes de </w:t>
      </w:r>
      <w:r w:rsidR="006953C9">
        <w:t>contextes d’exploitation</w:t>
      </w:r>
      <w:r w:rsidR="003C0039">
        <w:t>.</w:t>
      </w:r>
      <w:r w:rsidR="00C7119C">
        <w:t xml:space="preserve"> La plupart des applications roulant sur les téléphones intelligents Android sont écrites en Java ou dans une variante du Java (comme Kotlin). Les systèmes de mégadonnées comme Apache Spark ou Elasticsearch sont souvent écrits en Java.</w:t>
      </w:r>
    </w:p>
    <w:p w14:paraId="190602D3" w14:textId="77777777" w:rsidR="00A74477" w:rsidRDefault="009B247B" w:rsidP="005835EA">
      <w:pPr>
        <w:pStyle w:val="Corpsdetexte"/>
      </w:pPr>
      <w:r>
        <w:t xml:space="preserve">Afin de promouvoir l’aspect ludique de la programmation, </w:t>
      </w:r>
      <w:r w:rsidR="00383068">
        <w:t>le développement d’ap</w:t>
      </w:r>
      <w:r w:rsidR="00C55F0E">
        <w:t>p</w:t>
      </w:r>
      <w:r w:rsidR="00383068">
        <w:t xml:space="preserve">lications graphiques </w:t>
      </w:r>
      <w:r w:rsidR="00C55F0E">
        <w:t xml:space="preserve">en deux </w:t>
      </w:r>
      <w:r w:rsidR="0081509A">
        <w:t>dimensions</w:t>
      </w:r>
      <w:r w:rsidR="00C55F0E">
        <w:t xml:space="preserve"> </w:t>
      </w:r>
      <w:r w:rsidR="00383068">
        <w:t>et d’un</w:t>
      </w:r>
      <w:r w:rsidR="00FD0E1E">
        <w:t xml:space="preserve"> jeu </w:t>
      </w:r>
      <w:r w:rsidR="00250CBB">
        <w:t xml:space="preserve">interactif </w:t>
      </w:r>
      <w:r w:rsidR="00FD0E1E">
        <w:t xml:space="preserve">simple est proposé pour illustrer </w:t>
      </w:r>
      <w:r w:rsidR="00C55F0E">
        <w:t>d</w:t>
      </w:r>
      <w:r w:rsidR="00FD0E1E">
        <w:t xml:space="preserve">es concepts de programmation </w:t>
      </w:r>
      <w:r w:rsidR="00EE7983">
        <w:t>importants</w:t>
      </w:r>
      <w:r w:rsidR="00497A96">
        <w:t>, tels que la programmation objet et la modularis</w:t>
      </w:r>
      <w:r w:rsidR="009D5A31">
        <w:t>a</w:t>
      </w:r>
      <w:r w:rsidR="00497A96">
        <w:t>tion du code,</w:t>
      </w:r>
      <w:r w:rsidR="00EE7983">
        <w:t xml:space="preserve"> </w:t>
      </w:r>
      <w:r w:rsidR="00700C00">
        <w:t>dans un contexte non trivial.</w:t>
      </w:r>
      <w:r w:rsidR="006743D2">
        <w:t xml:space="preserve"> </w:t>
      </w:r>
    </w:p>
    <w:p w14:paraId="2351E47E" w14:textId="5439B9E7" w:rsidR="0008209D" w:rsidRDefault="006743D2" w:rsidP="005835EA">
      <w:pPr>
        <w:pStyle w:val="Corpsdetexte"/>
      </w:pPr>
      <w:r>
        <w:t>La programmation est une activité très gratifiante parce que les efforts fournis sont récompensés par des créations concrètes et utiles. Un grand sentiment d’accomplissement peut être éprouvé au fur et à mesure du développement d’un logiciel. Le plaisir est d’autant plus grand que le projet est d’envergure.</w:t>
      </w:r>
      <w:r w:rsidR="00EA1861">
        <w:t xml:space="preserve"> </w:t>
      </w:r>
      <w:r w:rsidR="006F403F">
        <w:t>Cependant</w:t>
      </w:r>
      <w:r w:rsidR="00EA1861">
        <w:t>, l</w:t>
      </w:r>
      <w:r w:rsidR="008048E4">
        <w:t>’initiation à la</w:t>
      </w:r>
      <w:r w:rsidR="00EA1861">
        <w:t xml:space="preserve"> programmation comporte aussi </w:t>
      </w:r>
      <w:r w:rsidR="008048E4">
        <w:t>un grand potentiel de frustrations, surtout dans le</w:t>
      </w:r>
      <w:r w:rsidR="00F50F88">
        <w:t xml:space="preserve">s premiers temps. </w:t>
      </w:r>
      <w:r w:rsidR="003E3B0D">
        <w:t>En particulier, u</w:t>
      </w:r>
      <w:r w:rsidR="00F50F88">
        <w:t xml:space="preserve">n </w:t>
      </w:r>
      <w:r w:rsidR="00066EBB">
        <w:t>certain</w:t>
      </w:r>
      <w:r w:rsidR="00F50F88">
        <w:t xml:space="preserve"> nombre de détails </w:t>
      </w:r>
      <w:r w:rsidR="004A33E2">
        <w:t xml:space="preserve">au sujet des </w:t>
      </w:r>
      <w:r w:rsidR="003E3B0D">
        <w:t>systèmes</w:t>
      </w:r>
      <w:r w:rsidR="004A33E2">
        <w:t xml:space="preserve"> de </w:t>
      </w:r>
      <w:r w:rsidR="003E3B0D">
        <w:t xml:space="preserve">développements de programmes </w:t>
      </w:r>
      <w:r w:rsidR="00F50F88">
        <w:t xml:space="preserve">doivent être maîtrisés </w:t>
      </w:r>
      <w:r w:rsidR="00066EBB">
        <w:t xml:space="preserve">dans les premières phases d’apprentissage </w:t>
      </w:r>
      <w:r w:rsidR="00F50F88">
        <w:t xml:space="preserve">afin </w:t>
      </w:r>
      <w:r w:rsidR="00BB4138">
        <w:t>d’atteindre les activités plus intéressantes qui sont au cœur d</w:t>
      </w:r>
      <w:r w:rsidR="00066EBB">
        <w:t xml:space="preserve">e la programmation. </w:t>
      </w:r>
      <w:r w:rsidR="008E35D1">
        <w:t>Nous vous encourageons à faire preuve de persévérance</w:t>
      </w:r>
      <w:r w:rsidR="004A28C4">
        <w:t xml:space="preserve"> et de patience</w:t>
      </w:r>
      <w:r w:rsidR="008E35D1">
        <w:t xml:space="preserve"> </w:t>
      </w:r>
      <w:r w:rsidR="0031179F">
        <w:t xml:space="preserve">pour surmonter cette première </w:t>
      </w:r>
      <w:r w:rsidR="00E14FEC">
        <w:t>difficulté car les efforts seront grandement récompensés</w:t>
      </w:r>
      <w:r w:rsidR="00274C58">
        <w:t xml:space="preserve"> par la suite</w:t>
      </w:r>
      <w:r w:rsidR="007D3881">
        <w:t>.</w:t>
      </w:r>
    </w:p>
    <w:p w14:paraId="459DBDEB" w14:textId="7B5DE65D" w:rsidR="00231C5E" w:rsidRDefault="00231C5E" w:rsidP="005835EA">
      <w:pPr>
        <w:pStyle w:val="Corpsdetexte"/>
      </w:pPr>
      <w:r>
        <w:t>Il faut toujours garder à l’esprit que la seule lecture d’un livre sur la programmation ne suffit jamais pour apprendre à programmer. Il vous faut programmer pour apprendre. Vous devrez faire les exercises, tester les exemples, les modifier, etc. Il faut être curieux pour apprendre.</w:t>
      </w:r>
    </w:p>
    <w:p w14:paraId="1B5F1F34" w14:textId="76CBBE99" w:rsidR="005835EA" w:rsidRDefault="005835EA"/>
    <w:p w14:paraId="015BE255" w14:textId="6A30E686" w:rsidR="005835EA" w:rsidRDefault="005835EA"/>
    <w:p w14:paraId="71089C6F" w14:textId="5D6A5296" w:rsidR="00DD5A53" w:rsidRDefault="00DD5A53">
      <w:pPr>
        <w:rPr>
          <w:rFonts w:ascii="Arial Black" w:hAnsi="Arial Black"/>
          <w:color w:val="808080"/>
          <w:spacing w:val="-25"/>
          <w:kern w:val="28"/>
          <w:sz w:val="32"/>
          <w:szCs w:val="32"/>
        </w:rPr>
      </w:pPr>
      <w:r>
        <w:rPr>
          <w:rFonts w:ascii="Arial Black" w:hAnsi="Arial Black"/>
          <w:color w:val="808080"/>
          <w:spacing w:val="-25"/>
          <w:kern w:val="28"/>
          <w:sz w:val="32"/>
          <w:szCs w:val="32"/>
        </w:rPr>
        <w:br w:type="page"/>
      </w:r>
    </w:p>
    <w:p w14:paraId="52EF3FAC" w14:textId="77777777" w:rsidR="005835EA" w:rsidRDefault="005835EA">
      <w:pPr>
        <w:rPr>
          <w:rFonts w:ascii="Arial Black" w:hAnsi="Arial Black"/>
          <w:color w:val="808080"/>
          <w:spacing w:val="-25"/>
          <w:kern w:val="28"/>
          <w:sz w:val="32"/>
          <w:szCs w:val="32"/>
        </w:rPr>
      </w:pPr>
    </w:p>
    <w:p w14:paraId="6C1DBF2D" w14:textId="3063FF2E" w:rsidR="00DD0863" w:rsidRDefault="00DD0863" w:rsidP="0015570D">
      <w:pPr>
        <w:pStyle w:val="Titre1"/>
      </w:pPr>
      <w:bookmarkStart w:id="3" w:name="_Toc44667549"/>
      <w:r>
        <w:t>Concepts de base</w:t>
      </w:r>
      <w:bookmarkEnd w:id="3"/>
    </w:p>
    <w:p w14:paraId="4C3C1E67" w14:textId="77777777" w:rsidR="00DD0863" w:rsidRDefault="00DD0863">
      <w:pPr>
        <w:pStyle w:val="Sous-titredechapitre"/>
      </w:pPr>
      <w:r>
        <w:rPr>
          <w:spacing w:val="-5"/>
        </w:rPr>
        <w:t>"</w:t>
      </w:r>
      <w:r>
        <w:t xml:space="preserve"> L'art de douter est le meilleur secret pour apprendre </w:t>
      </w:r>
      <w:r>
        <w:rPr>
          <w:spacing w:val="-5"/>
        </w:rPr>
        <w:t>", Marcel Prévost</w:t>
      </w:r>
    </w:p>
    <w:p w14:paraId="39673567" w14:textId="77777777" w:rsidR="00DD0863" w:rsidRDefault="00DD0863">
      <w:pPr>
        <w:pStyle w:val="Corpsdetextegarder"/>
        <w:framePr w:dropCap="drop" w:lines="3" w:hSpace="60" w:wrap="around" w:vAnchor="text" w:hAnchor="text"/>
        <w:spacing w:after="0" w:line="849" w:lineRule="exact"/>
      </w:pPr>
      <w:r>
        <w:rPr>
          <w:caps/>
          <w:position w:val="-10"/>
          <w:sz w:val="114"/>
        </w:rPr>
        <w:t>U</w:t>
      </w:r>
    </w:p>
    <w:p w14:paraId="47787E0B" w14:textId="77777777" w:rsidR="00DD0863" w:rsidRDefault="00DD0863">
      <w:pPr>
        <w:pStyle w:val="Corpsdetexte"/>
      </w:pPr>
      <w:r>
        <w:t xml:space="preserve">n ordinateur doit être programmé pour </w:t>
      </w:r>
      <w:r w:rsidR="00D8374B">
        <w:t>accomplir</w:t>
      </w:r>
      <w:r>
        <w:t xml:space="preserve"> une tâche. </w:t>
      </w:r>
    </w:p>
    <w:p w14:paraId="74884CBA" w14:textId="77777777" w:rsidR="00DD0863" w:rsidRDefault="00DD0863">
      <w:pPr>
        <w:pStyle w:val="Corpsdetexte"/>
      </w:pPr>
    </w:p>
    <w:p w14:paraId="2BF46885" w14:textId="29A08080"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Programme</w:t>
      </w:r>
      <w:r>
        <w:rPr>
          <w:b/>
        </w:rPr>
        <w:t xml:space="preserve">, </w:t>
      </w:r>
      <w:r>
        <w:rPr>
          <w:b/>
          <w:i/>
        </w:rPr>
        <w:t>programmation</w:t>
      </w:r>
      <w:r>
        <w:rPr>
          <w:b/>
        </w:rPr>
        <w:t xml:space="preserve">, </w:t>
      </w:r>
      <w:r>
        <w:rPr>
          <w:b/>
          <w:i/>
        </w:rPr>
        <w:t>langage de programmation</w:t>
      </w:r>
      <w:r w:rsidR="002A5332">
        <w:rPr>
          <w:b/>
          <w:i/>
        </w:rPr>
        <w:t xml:space="preserve">, logiciel </w:t>
      </w:r>
      <w:r w:rsidR="002A5332" w:rsidRPr="002A5332">
        <w:rPr>
          <w:b/>
        </w:rPr>
        <w:t>(</w:t>
      </w:r>
      <w:r w:rsidR="002A5332">
        <w:rPr>
          <w:b/>
          <w:i/>
        </w:rPr>
        <w:t>software</w:t>
      </w:r>
      <w:r w:rsidR="002A5332" w:rsidRPr="002A5332">
        <w:rPr>
          <w:b/>
        </w:rPr>
        <w:t>)</w:t>
      </w:r>
      <w:r w:rsidR="003D5AB7">
        <w:rPr>
          <w:b/>
        </w:rPr>
        <w:t xml:space="preserve">, </w:t>
      </w:r>
      <w:r w:rsidR="003D5AB7" w:rsidRPr="003D5AB7">
        <w:rPr>
          <w:b/>
          <w:i/>
        </w:rPr>
        <w:t>matériel</w:t>
      </w:r>
      <w:r w:rsidR="003D5AB7">
        <w:rPr>
          <w:b/>
        </w:rPr>
        <w:t xml:space="preserve"> (</w:t>
      </w:r>
      <w:r w:rsidR="004C1AFA">
        <w:rPr>
          <w:b/>
          <w:i/>
        </w:rPr>
        <w:t>hardware</w:t>
      </w:r>
      <w:r w:rsidR="003D5AB7">
        <w:rPr>
          <w:b/>
        </w:rPr>
        <w:t>)</w:t>
      </w:r>
    </w:p>
    <w:p w14:paraId="2078BB0A" w14:textId="334BBF78" w:rsidR="00E84C88" w:rsidRDefault="00DD0863" w:rsidP="006B7C79">
      <w:pPr>
        <w:pStyle w:val="Corpsdetexte"/>
        <w:pBdr>
          <w:top w:val="single" w:sz="4" w:space="1" w:color="auto" w:shadow="1"/>
          <w:left w:val="single" w:sz="4" w:space="4" w:color="auto" w:shadow="1"/>
          <w:bottom w:val="single" w:sz="4" w:space="1" w:color="auto" w:shadow="1"/>
          <w:right w:val="single" w:sz="4" w:space="4" w:color="auto" w:shadow="1"/>
        </w:pBdr>
      </w:pPr>
      <w:r>
        <w:t xml:space="preserve">Un </w:t>
      </w:r>
      <w:r>
        <w:rPr>
          <w:i/>
        </w:rPr>
        <w:t>programme</w:t>
      </w:r>
      <w:r>
        <w:t xml:space="preserve"> est un ensemble </w:t>
      </w:r>
      <w:r w:rsidR="002E7EBF">
        <w:t xml:space="preserve">organisé </w:t>
      </w:r>
      <w:r>
        <w:t xml:space="preserve">d'instructions que l'ordinateur exécute afin d'accomplir une tâche. La </w:t>
      </w:r>
      <w:r>
        <w:rPr>
          <w:i/>
        </w:rPr>
        <w:t>programmation</w:t>
      </w:r>
      <w:r>
        <w:t xml:space="preserve"> est le processus de production d'un programme. Un programme est exprimé à l'aide d'un </w:t>
      </w:r>
      <w:r>
        <w:rPr>
          <w:i/>
        </w:rPr>
        <w:t>langage de programmation</w:t>
      </w:r>
      <w:r>
        <w:t xml:space="preserve">. Il </w:t>
      </w:r>
      <w:r w:rsidR="006B7C79">
        <w:t>existe</w:t>
      </w:r>
      <w:r>
        <w:t xml:space="preserve"> une grande variété de langages </w:t>
      </w:r>
      <w:r w:rsidR="00C2496C">
        <w:t xml:space="preserve">de </w:t>
      </w:r>
      <w:r w:rsidR="006B7C79">
        <w:t>pr</w:t>
      </w:r>
      <w:r w:rsidR="00C2496C">
        <w:t xml:space="preserve">ogrammation </w:t>
      </w:r>
      <w:r w:rsidR="006B7C79">
        <w:t xml:space="preserve">qui ont été développés </w:t>
      </w:r>
      <w:r>
        <w:t xml:space="preserve">tels que </w:t>
      </w:r>
      <w:r w:rsidR="00973EE8">
        <w:t>Java, Python, C, C</w:t>
      </w:r>
      <w:r w:rsidR="00973EE8" w:rsidRPr="00250C30">
        <w:rPr>
          <w:vertAlign w:val="superscript"/>
        </w:rPr>
        <w:t>++</w:t>
      </w:r>
      <w:r w:rsidR="00973EE8">
        <w:t>, C#, JavaScript, Swift, PHP,  Scala, Go, R</w:t>
      </w:r>
      <w:r>
        <w:t xml:space="preserve">, etc. </w:t>
      </w:r>
    </w:p>
    <w:p w14:paraId="5A5A6DFD" w14:textId="14C1F662" w:rsidR="00DD0863" w:rsidRDefault="00E84C88" w:rsidP="006B7C79">
      <w:pPr>
        <w:pStyle w:val="Corpsdetexte"/>
        <w:pBdr>
          <w:top w:val="single" w:sz="4" w:space="1" w:color="auto" w:shadow="1"/>
          <w:left w:val="single" w:sz="4" w:space="4" w:color="auto" w:shadow="1"/>
          <w:bottom w:val="single" w:sz="4" w:space="1" w:color="auto" w:shadow="1"/>
          <w:right w:val="single" w:sz="4" w:space="4" w:color="auto" w:shadow="1"/>
        </w:pBdr>
      </w:pPr>
      <w:r>
        <w:t>L</w:t>
      </w:r>
      <w:r w:rsidR="00D265A4">
        <w:t xml:space="preserve">e terme logiciel </w:t>
      </w:r>
      <w:r w:rsidR="00A63E12">
        <w:t>(</w:t>
      </w:r>
      <w:r w:rsidR="00A63E12" w:rsidRPr="00CA7937">
        <w:rPr>
          <w:i/>
        </w:rPr>
        <w:t>software</w:t>
      </w:r>
      <w:r w:rsidR="00A63E12">
        <w:t xml:space="preserve">) </w:t>
      </w:r>
      <w:r>
        <w:t>désigne</w:t>
      </w:r>
      <w:r w:rsidR="00D265A4">
        <w:t xml:space="preserve"> l</w:t>
      </w:r>
      <w:r w:rsidR="004D1D2B">
        <w:t>’ensemble des</w:t>
      </w:r>
      <w:r w:rsidR="00D265A4">
        <w:t xml:space="preserve"> programmes, par opposition au matériel</w:t>
      </w:r>
      <w:r w:rsidR="00A63E12">
        <w:t xml:space="preserve"> (</w:t>
      </w:r>
      <w:r w:rsidR="00A63E12" w:rsidRPr="00CA7937">
        <w:rPr>
          <w:i/>
        </w:rPr>
        <w:t>hardware</w:t>
      </w:r>
      <w:r w:rsidR="00A63E12">
        <w:t>) de l’ordinateur</w:t>
      </w:r>
      <w:r w:rsidR="00E97A56">
        <w:t xml:space="preserve"> qui correspond à l’ensemble des composantes physiques.</w:t>
      </w:r>
    </w:p>
    <w:p w14:paraId="5A3A5B2D" w14:textId="1458919B" w:rsidR="00DD0863" w:rsidRDefault="00DD0863" w:rsidP="007D62FB">
      <w:pPr>
        <w:pStyle w:val="Corpsdetexte"/>
      </w:pPr>
      <w:r>
        <w:t>Avant d'aborder la programmation et Java, il est utile d'introduire certain</w:t>
      </w:r>
      <w:r w:rsidR="00C11707">
        <w:t>e</w:t>
      </w:r>
      <w:r>
        <w:t xml:space="preserve">s </w:t>
      </w:r>
      <w:r w:rsidR="007D62FB">
        <w:t>notions</w:t>
      </w:r>
      <w:r>
        <w:t xml:space="preserve"> de bas</w:t>
      </w:r>
      <w:r w:rsidR="009443E9">
        <w:t>e</w:t>
      </w:r>
      <w:r>
        <w:t xml:space="preserve"> </w:t>
      </w:r>
      <w:r w:rsidR="00C60992">
        <w:t>et</w:t>
      </w:r>
      <w:r>
        <w:t xml:space="preserve"> situer la programmation dans son contexte.</w:t>
      </w:r>
    </w:p>
    <w:p w14:paraId="0BC8A624" w14:textId="77777777" w:rsidR="00DD0863" w:rsidRDefault="00DD0863">
      <w:pPr>
        <w:pStyle w:val="Titre2"/>
      </w:pPr>
      <w:bookmarkStart w:id="4" w:name="_Toc44667550"/>
      <w:r>
        <w:t>Composantes matérielles d'un ordinateur (</w:t>
      </w:r>
      <w:r w:rsidRPr="16CBE89F">
        <w:rPr>
          <w:i/>
          <w:iCs/>
        </w:rPr>
        <w:t>hardware</w:t>
      </w:r>
      <w:r>
        <w:t>)</w:t>
      </w:r>
      <w:bookmarkEnd w:id="4"/>
    </w:p>
    <w:p w14:paraId="2B9A6FEC" w14:textId="3FB28381" w:rsidR="00DD0863" w:rsidRDefault="002F65E0" w:rsidP="0031169C">
      <w:pPr>
        <w:pStyle w:val="Corpsdetexte"/>
      </w:pPr>
      <w:r>
        <w:t xml:space="preserve">La description d'un ordinateur faite dans cette section est une introduction à un sujet complexe. Parfois, certains aspects sont simplifiés ou omis afin de s'en tenir à l'essentiel pour la compréhension des concepts de base de la programmation. </w:t>
      </w:r>
      <w:r w:rsidR="00DD0863">
        <w:t xml:space="preserve">Un ordinateur est constitué de plusieurs </w:t>
      </w:r>
      <w:r w:rsidR="00DD0863" w:rsidRPr="16CBE89F">
        <w:rPr>
          <w:i/>
          <w:iCs/>
        </w:rPr>
        <w:t>composantes matérielles</w:t>
      </w:r>
      <w:r w:rsidR="00DD0863">
        <w:t xml:space="preserve"> qui collaborent entre elles afin de produire un traitement. L'</w:t>
      </w:r>
      <w:r w:rsidR="00DD0863" w:rsidRPr="16CBE89F">
        <w:rPr>
          <w:i/>
          <w:iCs/>
        </w:rPr>
        <w:t>architecture matérielle</w:t>
      </w:r>
      <w:r w:rsidR="00DD0863">
        <w:t xml:space="preserve"> d'un ordinateur est la description de ses composantes matérielles et de leurs </w:t>
      </w:r>
      <w:r w:rsidR="00FE2180">
        <w:t>interrelations</w:t>
      </w:r>
      <w:r w:rsidR="00DD0863">
        <w:t xml:space="preserve">. Les composantes matérielles d'un ordinateur typique sont illustrées à la </w:t>
      </w:r>
      <w:r>
        <w:fldChar w:fldCharType="begin"/>
      </w:r>
      <w:r>
        <w:instrText xml:space="preserve"> REF _Ref492960704 \h </w:instrText>
      </w:r>
      <w:r>
        <w:fldChar w:fldCharType="separate"/>
      </w:r>
      <w:r w:rsidR="00CF67E3">
        <w:t xml:space="preserve">Figure </w:t>
      </w:r>
      <w:r w:rsidR="00CF67E3">
        <w:rPr>
          <w:noProof/>
        </w:rPr>
        <w:t>1</w:t>
      </w:r>
      <w:r>
        <w:fldChar w:fldCharType="end"/>
      </w:r>
      <w:r w:rsidR="27868218">
        <w:t xml:space="preserve"> </w:t>
      </w:r>
      <w:r w:rsidR="0098040C">
        <w:t>: processeur central, mémoire centrale, bus et unités périphériques.</w:t>
      </w:r>
    </w:p>
    <w:p w14:paraId="5EC47717" w14:textId="0F8831DA" w:rsidR="00DD0863" w:rsidRDefault="00F758A2">
      <w:pPr>
        <w:pStyle w:val="Corpsdetexte"/>
        <w:jc w:val="center"/>
      </w:pPr>
      <w:r>
        <w:rPr>
          <w:noProof/>
        </w:rPr>
        <w:object w:dxaOrig="8842" w:dyaOrig="4295" w14:anchorId="560C7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alt="" style="width:5in;height:177.3pt;mso-width-percent:0;mso-height-percent:0;mso-width-percent:0;mso-height-percent:0" o:ole="">
            <v:imagedata r:id="rId14" o:title=""/>
          </v:shape>
          <o:OLEObject Type="Embed" ProgID="Visio.Drawing.11" ShapeID="_x0000_i1085" DrawAspect="Content" ObjectID="_1765265410" r:id="rId15"/>
        </w:object>
      </w:r>
    </w:p>
    <w:p w14:paraId="32199CB3" w14:textId="108C87EC" w:rsidR="00DD0863" w:rsidRDefault="00DD0863">
      <w:pPr>
        <w:pStyle w:val="Lgende"/>
        <w:jc w:val="center"/>
      </w:pPr>
      <w:bookmarkStart w:id="5" w:name="_Ref492960704"/>
      <w:r>
        <w:t xml:space="preserve">Figure </w:t>
      </w:r>
      <w:r>
        <w:fldChar w:fldCharType="begin"/>
      </w:r>
      <w:r>
        <w:instrText xml:space="preserve"> SEQ Figure \* ARABIC </w:instrText>
      </w:r>
      <w:r>
        <w:fldChar w:fldCharType="separate"/>
      </w:r>
      <w:r w:rsidR="00CF67E3">
        <w:rPr>
          <w:noProof/>
        </w:rPr>
        <w:t>1</w:t>
      </w:r>
      <w:r>
        <w:fldChar w:fldCharType="end"/>
      </w:r>
      <w:bookmarkEnd w:id="5"/>
      <w:r>
        <w:t>. Composantes matérielles (</w:t>
      </w:r>
      <w:r>
        <w:rPr>
          <w:i/>
        </w:rPr>
        <w:t>hardware</w:t>
      </w:r>
      <w:r>
        <w:t>)</w:t>
      </w:r>
      <w:r w:rsidR="0031169C">
        <w:t xml:space="preserve"> </w:t>
      </w:r>
      <w:r>
        <w:t>d'un ordinateur typique.</w:t>
      </w:r>
    </w:p>
    <w:p w14:paraId="1B9D55B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Bus</w:t>
      </w:r>
    </w:p>
    <w:p w14:paraId="7DEE53C0" w14:textId="77777777" w:rsidR="00DD0863" w:rsidRDefault="00DD0863" w:rsidP="00BE3DA9">
      <w:pPr>
        <w:pStyle w:val="Corpsdetexte"/>
        <w:pBdr>
          <w:top w:val="single" w:sz="4" w:space="1" w:color="auto" w:shadow="1"/>
          <w:left w:val="single" w:sz="4" w:space="4" w:color="auto" w:shadow="1"/>
          <w:bottom w:val="single" w:sz="4" w:space="1" w:color="auto" w:shadow="1"/>
          <w:right w:val="single" w:sz="4" w:space="4" w:color="auto" w:shadow="1"/>
        </w:pBdr>
      </w:pPr>
      <w:r>
        <w:t>Le bus permet la communication entre les composantes de l'ordinateur. Une composante branchée au bus peut envoyer des informations à une autre composante ou recevoir des informations d’une autre composante</w:t>
      </w:r>
      <w:r w:rsidR="00BE3DA9">
        <w:t xml:space="preserve"> branchée au même bus</w:t>
      </w:r>
      <w:r>
        <w:t xml:space="preserve">. </w:t>
      </w:r>
    </w:p>
    <w:p w14:paraId="3B0FD9C5" w14:textId="588B56DC" w:rsidR="00DD0863" w:rsidRDefault="00DD0863">
      <w:pPr>
        <w:pStyle w:val="Corpsdetexte"/>
      </w:pPr>
      <w:r>
        <w:t xml:space="preserve">Pour permettre les échanges ordonnés entre les différentes composantes, il doit y avoir un mécanisme qui empêche les conflits entre plusieurs composantes qui veulent utiliser le bus en même temps. Les composantes doivent respecter des règles précises pour établir la communication. L’ensemble des règles est appelé le </w:t>
      </w:r>
      <w:r w:rsidRPr="00091F0E">
        <w:rPr>
          <w:i/>
        </w:rPr>
        <w:t>protocole de communication du bus</w:t>
      </w:r>
      <w:r>
        <w:t>.</w:t>
      </w:r>
    </w:p>
    <w:p w14:paraId="6A223F7E" w14:textId="77777777" w:rsidR="00DD0863" w:rsidRDefault="00DD0863" w:rsidP="008705F2">
      <w:pPr>
        <w:pStyle w:val="Titre3"/>
      </w:pPr>
      <w:bookmarkStart w:id="6" w:name="_Toc44667551"/>
      <w:r>
        <w:t>Processeur et mémoire</w:t>
      </w:r>
      <w:bookmarkEnd w:id="6"/>
    </w:p>
    <w:p w14:paraId="3EEAB850" w14:textId="213C5FBE" w:rsidR="00DD0863" w:rsidRDefault="00DD0863" w:rsidP="006021CF">
      <w:pPr>
        <w:pStyle w:val="Corpsdetexte"/>
      </w:pPr>
      <w:r>
        <w:t xml:space="preserve">Le </w:t>
      </w:r>
      <w:r w:rsidR="00FE2180">
        <w:t>cœur</w:t>
      </w:r>
      <w:r>
        <w:t xml:space="preserve"> d'un ordinateur est composé d</w:t>
      </w:r>
      <w:r w:rsidR="006021CF">
        <w:t>’un</w:t>
      </w:r>
      <w:r>
        <w:t xml:space="preserve"> </w:t>
      </w:r>
      <w:r>
        <w:rPr>
          <w:i/>
        </w:rPr>
        <w:t>processeur central</w:t>
      </w:r>
      <w:r>
        <w:t xml:space="preserve"> et </w:t>
      </w:r>
      <w:r w:rsidR="006021CF">
        <w:t>d’une</w:t>
      </w:r>
      <w:r>
        <w:t xml:space="preserve"> </w:t>
      </w:r>
      <w:r>
        <w:rPr>
          <w:i/>
        </w:rPr>
        <w:t>mémoire centrale</w:t>
      </w:r>
      <w:r>
        <w:t>. Avant qu'un programme ne puisse être exécuté, celui-ci doit être placé dans la mémoire centrale de l'ordinateur.</w:t>
      </w:r>
    </w:p>
    <w:p w14:paraId="4DADB259" w14:textId="77777777" w:rsidR="00DD0863" w:rsidRDefault="00DD0863">
      <w:pPr>
        <w:pStyle w:val="Corpsdetexte"/>
        <w:pBdr>
          <w:top w:val="single" w:sz="4" w:space="1" w:color="auto"/>
          <w:left w:val="single" w:sz="4" w:space="4" w:color="auto"/>
          <w:bottom w:val="single" w:sz="4" w:space="1" w:color="auto"/>
          <w:right w:val="single" w:sz="4" w:space="4" w:color="auto"/>
        </w:pBdr>
      </w:pPr>
      <w:r>
        <w:rPr>
          <w:b/>
          <w:i/>
        </w:rPr>
        <w:t>Mémoire centrale</w:t>
      </w:r>
      <w:r>
        <w:rPr>
          <w:b/>
        </w:rPr>
        <w:t xml:space="preserve"> (</w:t>
      </w:r>
      <w:r>
        <w:rPr>
          <w:b/>
          <w:i/>
        </w:rPr>
        <w:t>main memory</w:t>
      </w:r>
      <w:r>
        <w:rPr>
          <w:b/>
        </w:rPr>
        <w:t xml:space="preserve">, </w:t>
      </w:r>
      <w:r>
        <w:rPr>
          <w:b/>
          <w:i/>
        </w:rPr>
        <w:t>primary storage</w:t>
      </w:r>
      <w:r>
        <w:rPr>
          <w:b/>
        </w:rPr>
        <w:t xml:space="preserve">), </w:t>
      </w:r>
      <w:r w:rsidR="0076338E" w:rsidRPr="0076338E">
        <w:rPr>
          <w:b/>
          <w:i/>
        </w:rPr>
        <w:t>principale</w:t>
      </w:r>
      <w:r w:rsidR="0076338E">
        <w:rPr>
          <w:b/>
        </w:rPr>
        <w:t xml:space="preserve">, </w:t>
      </w:r>
      <w:r>
        <w:rPr>
          <w:b/>
          <w:i/>
        </w:rPr>
        <w:t>vive</w:t>
      </w:r>
      <w:r>
        <w:rPr>
          <w:b/>
        </w:rPr>
        <w:t xml:space="preserve">, </w:t>
      </w:r>
      <w:r>
        <w:rPr>
          <w:b/>
          <w:i/>
        </w:rPr>
        <w:t>primaire</w:t>
      </w:r>
      <w:r>
        <w:rPr>
          <w:b/>
        </w:rPr>
        <w:t xml:space="preserve"> ou </w:t>
      </w:r>
      <w:r>
        <w:rPr>
          <w:b/>
          <w:i/>
        </w:rPr>
        <w:t>volatile</w:t>
      </w:r>
    </w:p>
    <w:p w14:paraId="1B9FDFA5" w14:textId="3EBB92B3" w:rsidR="001709EE" w:rsidRDefault="00DD0863" w:rsidP="16CBE89F">
      <w:pPr>
        <w:pStyle w:val="Corpsdetexte"/>
        <w:pBdr>
          <w:top w:val="single" w:sz="4" w:space="1" w:color="auto"/>
          <w:left w:val="single" w:sz="4" w:space="4" w:color="auto"/>
          <w:bottom w:val="single" w:sz="4" w:space="1" w:color="auto"/>
          <w:right w:val="single" w:sz="4" w:space="4" w:color="auto"/>
        </w:pBdr>
        <w:rPr>
          <w:rFonts w:eastAsia="Garamond" w:cs="Garamond"/>
        </w:rPr>
      </w:pPr>
      <w:r w:rsidRPr="16CBE89F">
        <w:rPr>
          <w:rFonts w:eastAsia="Garamond" w:cs="Garamond"/>
        </w:rPr>
        <w:t xml:space="preserve">La mémoire centrale contient temporairement les </w:t>
      </w:r>
      <w:r w:rsidRPr="16CBE89F">
        <w:rPr>
          <w:rFonts w:eastAsia="Garamond" w:cs="Garamond"/>
          <w:i/>
          <w:iCs/>
        </w:rPr>
        <w:t>instructions</w:t>
      </w:r>
      <w:r w:rsidRPr="16CBE89F">
        <w:rPr>
          <w:rFonts w:eastAsia="Garamond" w:cs="Garamond"/>
        </w:rPr>
        <w:t xml:space="preserve"> et </w:t>
      </w:r>
      <w:r w:rsidRPr="16CBE89F">
        <w:rPr>
          <w:rFonts w:eastAsia="Garamond" w:cs="Garamond"/>
          <w:i/>
          <w:iCs/>
        </w:rPr>
        <w:t>données</w:t>
      </w:r>
      <w:r w:rsidRPr="16CBE89F">
        <w:rPr>
          <w:rFonts w:eastAsia="Garamond" w:cs="Garamond"/>
        </w:rPr>
        <w:t xml:space="preserve"> d'un programme en cours de traitement. L'ordinateur exécute </w:t>
      </w:r>
      <w:r w:rsidR="00906F5C" w:rsidRPr="16CBE89F">
        <w:rPr>
          <w:rFonts w:eastAsia="Garamond" w:cs="Garamond"/>
        </w:rPr>
        <w:t>d</w:t>
      </w:r>
      <w:r w:rsidRPr="16CBE89F">
        <w:rPr>
          <w:rFonts w:eastAsia="Garamond" w:cs="Garamond"/>
        </w:rPr>
        <w:t xml:space="preserve">es instructions placées en mémoire centrale. Ces instructions manipulent des données qui doivent aussi résider en mémoire centrale. </w:t>
      </w:r>
      <w:r w:rsidR="536AD17B" w:rsidRPr="16CBE89F">
        <w:rPr>
          <w:rFonts w:eastAsia="Garamond" w:cs="Garamond"/>
        </w:rPr>
        <w:t>U</w:t>
      </w:r>
      <w:r w:rsidR="00906F5C" w:rsidRPr="16CBE89F">
        <w:rPr>
          <w:rFonts w:eastAsia="Garamond" w:cs="Garamond"/>
        </w:rPr>
        <w:t>n</w:t>
      </w:r>
      <w:r w:rsidR="001709EE" w:rsidRPr="16CBE89F">
        <w:rPr>
          <w:rFonts w:eastAsia="Garamond" w:cs="Garamond"/>
        </w:rPr>
        <w:t xml:space="preserve"> prog</w:t>
      </w:r>
      <w:r w:rsidR="00906F5C" w:rsidRPr="16CBE89F">
        <w:rPr>
          <w:rFonts w:eastAsia="Garamond" w:cs="Garamond"/>
        </w:rPr>
        <w:t>ramme est habituellement chargé</w:t>
      </w:r>
      <w:r w:rsidR="001709EE" w:rsidRPr="16CBE89F">
        <w:rPr>
          <w:rFonts w:eastAsia="Garamond" w:cs="Garamond"/>
        </w:rPr>
        <w:t xml:space="preserve"> en mémoire centrale à partir d’une unité péri</w:t>
      </w:r>
      <w:r w:rsidR="00FE2180" w:rsidRPr="16CBE89F">
        <w:rPr>
          <w:rFonts w:eastAsia="Garamond" w:cs="Garamond"/>
        </w:rPr>
        <w:t>ph</w:t>
      </w:r>
      <w:r w:rsidR="001709EE" w:rsidRPr="16CBE89F">
        <w:rPr>
          <w:rFonts w:eastAsia="Garamond" w:cs="Garamond"/>
        </w:rPr>
        <w:t>érique (souvent une mémoire secondaire tel que le d</w:t>
      </w:r>
      <w:r w:rsidR="00906F5C" w:rsidRPr="16CBE89F">
        <w:rPr>
          <w:rFonts w:eastAsia="Garamond" w:cs="Garamond"/>
        </w:rPr>
        <w:t>isque dur) avant d’être exécuté</w:t>
      </w:r>
      <w:r w:rsidR="004D720D" w:rsidRPr="16CBE89F">
        <w:rPr>
          <w:rFonts w:eastAsia="Garamond" w:cs="Garamond"/>
        </w:rPr>
        <w:t>.</w:t>
      </w:r>
    </w:p>
    <w:p w14:paraId="1F518771" w14:textId="77777777" w:rsidR="00DD0863" w:rsidRDefault="00DD0863">
      <w:pPr>
        <w:pStyle w:val="Corpsdetexte"/>
        <w:pBdr>
          <w:top w:val="single" w:sz="4" w:space="1" w:color="auto"/>
          <w:left w:val="single" w:sz="4" w:space="4" w:color="auto"/>
          <w:bottom w:val="single" w:sz="4" w:space="1" w:color="auto"/>
          <w:right w:val="single" w:sz="4" w:space="4" w:color="auto"/>
        </w:pBdr>
        <w:rPr>
          <w:b/>
          <w:i/>
        </w:rPr>
      </w:pPr>
      <w:r w:rsidRPr="16CBE89F">
        <w:rPr>
          <w:b/>
          <w:bCs/>
          <w:i/>
          <w:iCs/>
        </w:rPr>
        <w:t>Adresse-mémoire</w:t>
      </w:r>
    </w:p>
    <w:p w14:paraId="15C5BD44" w14:textId="0A8A14EB" w:rsidR="00DD0863" w:rsidRDefault="0F03ACA2" w:rsidP="00DA27BE">
      <w:pPr>
        <w:pStyle w:val="Corpsdetexte"/>
        <w:pBdr>
          <w:top w:val="single" w:sz="4" w:space="1" w:color="auto"/>
          <w:left w:val="single" w:sz="4" w:space="4" w:color="auto"/>
          <w:bottom w:val="single" w:sz="4" w:space="1" w:color="auto"/>
          <w:right w:val="single" w:sz="4" w:space="4" w:color="auto"/>
        </w:pBdr>
      </w:pPr>
      <w:r>
        <w:t xml:space="preserve">La mémoire centrale est constituée d'une séquence de </w:t>
      </w:r>
      <w:r w:rsidRPr="16CBE89F">
        <w:rPr>
          <w:i/>
          <w:iCs/>
        </w:rPr>
        <w:t>cases</w:t>
      </w:r>
      <w:r>
        <w:t xml:space="preserve"> (</w:t>
      </w:r>
      <w:r w:rsidRPr="16CBE89F">
        <w:rPr>
          <w:i/>
          <w:iCs/>
        </w:rPr>
        <w:t>cellules</w:t>
      </w:r>
      <w:r>
        <w:t xml:space="preserve">, </w:t>
      </w:r>
      <w:r w:rsidRPr="16CBE89F">
        <w:rPr>
          <w:i/>
          <w:iCs/>
        </w:rPr>
        <w:t>mots</w:t>
      </w:r>
      <w:r>
        <w:t xml:space="preserve">) de taille fixe. </w:t>
      </w:r>
      <w:r w:rsidR="00DD0863">
        <w:t xml:space="preserve">Une case de la mémoire centrale est identifiée par une </w:t>
      </w:r>
      <w:r w:rsidR="00DD0863" w:rsidRPr="16CBE89F">
        <w:rPr>
          <w:i/>
          <w:iCs/>
        </w:rPr>
        <w:t>adresse</w:t>
      </w:r>
      <w:r w:rsidR="00DD0863">
        <w:t xml:space="preserve"> (</w:t>
      </w:r>
      <w:r w:rsidR="00DD0863" w:rsidRPr="16CBE89F">
        <w:rPr>
          <w:i/>
          <w:iCs/>
        </w:rPr>
        <w:t>adresse</w:t>
      </w:r>
      <w:r w:rsidR="00DD0863">
        <w:t>-</w:t>
      </w:r>
      <w:r w:rsidR="00DD0863" w:rsidRPr="16CBE89F">
        <w:rPr>
          <w:i/>
          <w:iCs/>
        </w:rPr>
        <w:t>mémoire</w:t>
      </w:r>
      <w:r w:rsidR="00DD0863">
        <w:t>)</w:t>
      </w:r>
      <w:r w:rsidR="007F2B13">
        <w:t>. Dans le cas le plus simple, l’adresse est un entier</w:t>
      </w:r>
      <w:r w:rsidR="00DD0863">
        <w:t xml:space="preserve"> dans un intervalle de 0 à </w:t>
      </w:r>
      <w:r w:rsidR="00DD0863" w:rsidRPr="16CBE89F">
        <w:rPr>
          <w:i/>
          <w:iCs/>
        </w:rPr>
        <w:t>n-</w:t>
      </w:r>
      <w:r w:rsidR="00DD0863">
        <w:t>1</w:t>
      </w:r>
      <w:r w:rsidR="006C237D">
        <w:rPr>
          <w:rStyle w:val="Appelnotedebasdep"/>
        </w:rPr>
        <w:footnoteReference w:id="2"/>
      </w:r>
      <w:r w:rsidR="00DD0863">
        <w:t xml:space="preserve">, où </w:t>
      </w:r>
      <w:r w:rsidR="00DD0863" w:rsidRPr="16CBE89F">
        <w:rPr>
          <w:i/>
          <w:iCs/>
        </w:rPr>
        <w:t>n</w:t>
      </w:r>
      <w:r w:rsidR="00DD0863">
        <w:t xml:space="preserve"> </w:t>
      </w:r>
      <w:r w:rsidR="0044393B">
        <w:t>est</w:t>
      </w:r>
      <w:r w:rsidR="00DD0863">
        <w:t xml:space="preserve"> la taille de la mémoire centrale. La taille d'une case peut varier selon le processeur utilisé.</w:t>
      </w:r>
    </w:p>
    <w:p w14:paraId="5DFA8A8E" w14:textId="77777777" w:rsidR="00DD0863" w:rsidRDefault="00DD0863">
      <w:pPr>
        <w:pStyle w:val="Corpsdetexte"/>
      </w:pPr>
      <w:r>
        <w:t>Les cases de la mémoire centrale peuvent contenir des instructions ou des données. Le contenu des cases peut être modifié par les instructions des programmes.</w:t>
      </w:r>
    </w:p>
    <w:p w14:paraId="6FA253E8" w14:textId="04AA6206" w:rsidR="00DD0863" w:rsidRDefault="00F758A2">
      <w:pPr>
        <w:pStyle w:val="Corpsdetexte"/>
        <w:jc w:val="center"/>
      </w:pPr>
      <w:r>
        <w:rPr>
          <w:noProof/>
        </w:rPr>
        <w:object w:dxaOrig="3799" w:dyaOrig="3638" w14:anchorId="71E16C56">
          <v:shape id="_x0000_i1084" type="#_x0000_t75" alt="" style="width:177.3pt;height:164.4pt;mso-width-percent:0;mso-height-percent:0;mso-width-percent:0;mso-height-percent:0" o:ole="" fillcolor="window">
            <v:imagedata r:id="rId16" o:title=""/>
          </v:shape>
          <o:OLEObject Type="Embed" ProgID="Visio.Drawing.11" ShapeID="_x0000_i1084" DrawAspect="Content" ObjectID="_1765265411" r:id="rId17"/>
        </w:object>
      </w:r>
    </w:p>
    <w:p w14:paraId="4179E1D1" w14:textId="403A6776" w:rsidR="00DD0863" w:rsidRDefault="00DD0863">
      <w:pPr>
        <w:pStyle w:val="Lgende"/>
        <w:jc w:val="center"/>
      </w:pPr>
      <w:r>
        <w:t xml:space="preserve">Figure </w:t>
      </w:r>
      <w:r>
        <w:fldChar w:fldCharType="begin"/>
      </w:r>
      <w:r>
        <w:instrText xml:space="preserve"> SEQ Figure \* ARABIC </w:instrText>
      </w:r>
      <w:r>
        <w:fldChar w:fldCharType="separate"/>
      </w:r>
      <w:r w:rsidR="00CF67E3">
        <w:rPr>
          <w:noProof/>
        </w:rPr>
        <w:t>2</w:t>
      </w:r>
      <w:r>
        <w:fldChar w:fldCharType="end"/>
      </w:r>
      <w:r>
        <w:t>. Mémoire centrale.</w:t>
      </w:r>
    </w:p>
    <w:p w14:paraId="6BCAAF9D" w14:textId="08318F99" w:rsidR="005E6FA1" w:rsidRDefault="007B7AF8" w:rsidP="000069F9">
      <w:pPr>
        <w:pStyle w:val="Corpsdetexte"/>
      </w:pPr>
      <w:r>
        <w:lastRenderedPageBreak/>
        <w:t>La mémoire centrale est caractérisée par sa rapidité d’accès d'une part et sa volatilité (</w:t>
      </w:r>
      <w:r w:rsidR="00BC3F2B">
        <w:t>non-permanence</w:t>
      </w:r>
      <w:r>
        <w:t xml:space="preserve">) d'autre part. La vitesse est importante pour que le processeur puisse accéder rapidement aux instructions et aux données en mémoire centrale lors de l'exécution d'un programme. On désigne aussi la mémoire centrale par le terme </w:t>
      </w:r>
      <w:r w:rsidRPr="16CBE89F">
        <w:rPr>
          <w:i/>
          <w:iCs/>
        </w:rPr>
        <w:t>Random Access Memory</w:t>
      </w:r>
      <w:r>
        <w:t xml:space="preserve"> (RAM) à cause de cette capacité à pouvoir accéder rapidement à n’importe quelle case à tout moment. Sauf pour une petite partie appelée le ROM (</w:t>
      </w:r>
      <w:r w:rsidRPr="16CBE89F">
        <w:rPr>
          <w:i/>
          <w:iCs/>
        </w:rPr>
        <w:t>Read Only Memory</w:t>
      </w:r>
      <w:r>
        <w:t>), le contenu de la mémoire centrale n'est pas permanent. Il est perdu lorsque le courant électrique qui alimente l’ordinateur</w:t>
      </w:r>
      <w:r w:rsidR="004C1AFA">
        <w:t xml:space="preserve"> </w:t>
      </w:r>
      <w:r>
        <w:t xml:space="preserve">est interrompu. Le ROM et les mémoires secondaires permanentes (tel que le disque) peuvent être utilisées pour conserver l'information en permanence au-delà des interruptions de courant. Il faut comprendre que les interruptions de courant ne sont pas toujours volontaires et peuvent provenir, par exemple, d'une panne d'électricité. Il est donc important de placer, en mémoire secondaire ou en ROM, les éléments qui doivent être conservés de manière </w:t>
      </w:r>
      <w:r w:rsidRPr="16CBE89F">
        <w:rPr>
          <w:i/>
          <w:iCs/>
        </w:rPr>
        <w:t>persistante</w:t>
      </w:r>
      <w:r>
        <w:t>, i.e. survivre aux programmes ou aux anomalies de fonctionnement.</w:t>
      </w:r>
    </w:p>
    <w:p w14:paraId="1CB23642" w14:textId="4C2986B4" w:rsidR="0015570D" w:rsidRDefault="7A43B6BB" w:rsidP="16CBE89F">
      <w:pPr>
        <w:pStyle w:val="Corpsdetexte"/>
      </w:pPr>
      <w:r>
        <w:t>En pratique, le programmeur n’accède pas directement aux adresses en mémoire correspondant à du stockage physique. Le système d’exploitation offre au logiciel un accès</w:t>
      </w:r>
      <w:r w:rsidR="5A03EB3B">
        <w:t xml:space="preserve"> à une mémoire virtuelle. L’adresse virtuelle est convertie par le système d’exploitation, au besoin, en adresse physique. </w:t>
      </w:r>
      <w:r w:rsidR="27EDDF75">
        <w:t xml:space="preserve">Le programme reçoit sa mémoire en bloc appelée pages. Les pages peuvent avoir différentes tailles selon le système d’exploitation et l’architecture matérielle, </w:t>
      </w:r>
      <w:r w:rsidR="77500D6B">
        <w:t>mais occupent généralement au moins 4 kilo-octets.</w:t>
      </w:r>
      <w:r>
        <w:t xml:space="preserve"> </w:t>
      </w:r>
      <w:r w:rsidR="0015570D">
        <w:t>Par ailleurs, au sein d’un langage de programmation comme Java, mêmes les adresses virtuelles ne sont pas accessibles au programmeur.</w:t>
      </w:r>
    </w:p>
    <w:p w14:paraId="4D776114" w14:textId="5DE167C1"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Processeur central</w:t>
      </w:r>
      <w:r>
        <w:rPr>
          <w:b/>
        </w:rPr>
        <w:t xml:space="preserve"> (</w:t>
      </w:r>
      <w:r>
        <w:rPr>
          <w:b/>
          <w:i/>
        </w:rPr>
        <w:t xml:space="preserve">Central </w:t>
      </w:r>
      <w:r w:rsidR="0012117A">
        <w:rPr>
          <w:b/>
          <w:i/>
        </w:rPr>
        <w:t>P</w:t>
      </w:r>
      <w:r>
        <w:rPr>
          <w:b/>
          <w:i/>
        </w:rPr>
        <w:t xml:space="preserve">rocessing Unit </w:t>
      </w:r>
      <w:r>
        <w:rPr>
          <w:b/>
        </w:rPr>
        <w:t xml:space="preserve">- CPU), ou </w:t>
      </w:r>
      <w:r>
        <w:rPr>
          <w:b/>
          <w:i/>
        </w:rPr>
        <w:t xml:space="preserve">unité centrale de traitement </w:t>
      </w:r>
      <w:r>
        <w:rPr>
          <w:b/>
        </w:rPr>
        <w:t>(UCT)</w:t>
      </w:r>
    </w:p>
    <w:p w14:paraId="77D41ECB" w14:textId="77777777" w:rsidR="00DD0863" w:rsidRDefault="00DD0863" w:rsidP="00324D3E">
      <w:pPr>
        <w:pStyle w:val="Corpsdetexte"/>
        <w:pBdr>
          <w:top w:val="single" w:sz="4" w:space="1" w:color="auto" w:shadow="1"/>
          <w:left w:val="single" w:sz="4" w:space="4" w:color="auto" w:shadow="1"/>
          <w:bottom w:val="single" w:sz="4" w:space="1" w:color="auto" w:shadow="1"/>
          <w:right w:val="single" w:sz="4" w:space="4" w:color="auto" w:shadow="1"/>
        </w:pBdr>
      </w:pPr>
      <w:r>
        <w:t xml:space="preserve">Le </w:t>
      </w:r>
      <w:r>
        <w:rPr>
          <w:i/>
        </w:rPr>
        <w:t>processeur</w:t>
      </w:r>
      <w:r>
        <w:t xml:space="preserve"> </w:t>
      </w:r>
      <w:r>
        <w:rPr>
          <w:i/>
        </w:rPr>
        <w:t>central</w:t>
      </w:r>
      <w:r>
        <w:t xml:space="preserve"> est la composante qui coordonne l'exécution d'un programme. Il effectue inlassablement le traitement suivant :</w:t>
      </w:r>
    </w:p>
    <w:p w14:paraId="1FAE4C7B" w14:textId="50FCF2C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r w:rsidR="007001F5">
        <w:rPr>
          <w:rStyle w:val="Appelnotedebasdep"/>
        </w:rPr>
        <w:footnoteReference w:id="3"/>
      </w:r>
    </w:p>
    <w:p w14:paraId="7CB8D28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5971D963"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Chercher la prochaine instruction en mémoire centrale</w:t>
      </w:r>
    </w:p>
    <w:p w14:paraId="7FADA279"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Exécuter l'instruction</w:t>
      </w:r>
    </w:p>
    <w:p w14:paraId="433EF14B"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spacing w:after="0"/>
        <w:ind w:firstLine="720"/>
      </w:pPr>
      <w:r>
        <w:t>Etc.</w:t>
      </w:r>
    </w:p>
    <w:p w14:paraId="60BBB578" w14:textId="77777777" w:rsidR="002717C0" w:rsidRDefault="00DD0863" w:rsidP="009E5659">
      <w:pPr>
        <w:pStyle w:val="Corpsdetexte"/>
      </w:pPr>
      <w:r>
        <w:t>Chacune des instructions d'un programme produit un traitement relativement simple. Par exemple, une instruction peut additio</w:t>
      </w:r>
      <w:r w:rsidR="009E5659">
        <w:t xml:space="preserve">nner le contenu de deux cases de la mémoire centrale dont les </w:t>
      </w:r>
      <w:r>
        <w:t>adresse</w:t>
      </w:r>
      <w:r w:rsidR="009E5659">
        <w:t>s sont</w:t>
      </w:r>
      <w:r>
        <w:t xml:space="preserve"> </w:t>
      </w:r>
      <w:r>
        <w:rPr>
          <w:i/>
        </w:rPr>
        <w:t>x</w:t>
      </w:r>
      <w:r>
        <w:t xml:space="preserve"> et </w:t>
      </w:r>
      <w:r>
        <w:rPr>
          <w:i/>
        </w:rPr>
        <w:t>y</w:t>
      </w:r>
      <w:r>
        <w:t xml:space="preserve">, et placer le résultat dans une troisième case </w:t>
      </w:r>
      <w:r w:rsidR="009E5659">
        <w:t>dont l’adresse est</w:t>
      </w:r>
      <w:r>
        <w:t xml:space="preserve"> </w:t>
      </w:r>
      <w:r>
        <w:rPr>
          <w:i/>
        </w:rPr>
        <w:t>z</w:t>
      </w:r>
      <w:r>
        <w:t xml:space="preserve">. </w:t>
      </w:r>
    </w:p>
    <w:p w14:paraId="1C2D93AA" w14:textId="2B7CD4FE" w:rsidR="002717C0" w:rsidRDefault="00F758A2" w:rsidP="002717C0">
      <w:pPr>
        <w:pStyle w:val="Corpsdetexte"/>
        <w:jc w:val="center"/>
      </w:pPr>
      <w:r>
        <w:rPr>
          <w:noProof/>
        </w:rPr>
        <w:object w:dxaOrig="6358" w:dyaOrig="2307" w14:anchorId="2002CCBA">
          <v:shape id="_x0000_i1083" type="#_x0000_t75" alt="" style="width:249.3pt;height:92.4pt;mso-width-percent:0;mso-height-percent:0;mso-width-percent:0;mso-height-percent:0" o:ole="">
            <v:imagedata r:id="rId18" o:title=""/>
          </v:shape>
          <o:OLEObject Type="Embed" ProgID="Visio.Drawing.11" ShapeID="_x0000_i1083" DrawAspect="Content" ObjectID="_1765265412" r:id="rId19"/>
        </w:object>
      </w:r>
    </w:p>
    <w:p w14:paraId="1B8696C9" w14:textId="65A66961" w:rsidR="003C646B" w:rsidRDefault="003C646B" w:rsidP="003C646B">
      <w:pPr>
        <w:pStyle w:val="Lgende"/>
        <w:jc w:val="center"/>
      </w:pPr>
      <w:bookmarkStart w:id="7" w:name="_Ref44667815"/>
      <w:bookmarkStart w:id="8" w:name="_Ref44667774"/>
      <w:r>
        <w:t xml:space="preserve">Figure </w:t>
      </w:r>
      <w:r>
        <w:fldChar w:fldCharType="begin"/>
      </w:r>
      <w:r>
        <w:instrText xml:space="preserve"> SEQ Figure \* ARABIC </w:instrText>
      </w:r>
      <w:r>
        <w:fldChar w:fldCharType="separate"/>
      </w:r>
      <w:r w:rsidR="00CF67E3">
        <w:rPr>
          <w:noProof/>
        </w:rPr>
        <w:t>3</w:t>
      </w:r>
      <w:r>
        <w:fldChar w:fldCharType="end"/>
      </w:r>
      <w:bookmarkEnd w:id="7"/>
      <w:r>
        <w:t>. Instruction effectuée par le processeur central.</w:t>
      </w:r>
      <w:bookmarkEnd w:id="8"/>
    </w:p>
    <w:p w14:paraId="7C3ACFDA" w14:textId="7A0F1BC7" w:rsidR="009035A7" w:rsidRDefault="00576ECB">
      <w:pPr>
        <w:pStyle w:val="Corpsdetexte"/>
      </w:pPr>
      <w:r>
        <w:t>Le processeur central est lui-même typiquement constitué de deux composantes</w:t>
      </w:r>
      <w:r w:rsidR="7B058FB2">
        <w:t xml:space="preserve"> </w:t>
      </w:r>
      <w:r>
        <w:t>: l’Unité de Contrôle (UC) et l’Unité Arithmétique et Logique (UAL). L’UC est responsable de déterminer la séquence d’exécution des instructions. L’UAL exécute les instructions telles que l’addition illustré</w:t>
      </w:r>
      <w:r w:rsidR="003B1A8B">
        <w:t>e</w:t>
      </w:r>
      <w:r w:rsidR="0015570D">
        <w:t xml:space="preserve"> à la </w:t>
      </w:r>
      <w:r w:rsidR="0015570D">
        <w:fldChar w:fldCharType="begin"/>
      </w:r>
      <w:r w:rsidR="0015570D">
        <w:instrText xml:space="preserve"> REF _Ref44667815 \h </w:instrText>
      </w:r>
      <w:r w:rsidR="0015570D">
        <w:fldChar w:fldCharType="separate"/>
      </w:r>
      <w:r w:rsidR="00CF67E3">
        <w:t xml:space="preserve">Figure </w:t>
      </w:r>
      <w:r w:rsidR="00CF67E3">
        <w:rPr>
          <w:noProof/>
        </w:rPr>
        <w:t>3</w:t>
      </w:r>
      <w:r w:rsidR="0015570D">
        <w:fldChar w:fldCharType="end"/>
      </w:r>
      <w:r w:rsidR="0015570D">
        <w:t>.</w:t>
      </w:r>
      <w:r w:rsidR="009035A7">
        <w:t xml:space="preserve"> </w:t>
      </w:r>
    </w:p>
    <w:p w14:paraId="088E9508" w14:textId="2C75516D" w:rsidR="009035A7" w:rsidRDefault="0E560A4A">
      <w:pPr>
        <w:pStyle w:val="Corpsdetexte"/>
      </w:pPr>
      <w:r>
        <w:lastRenderedPageBreak/>
        <w:t>Les processeurs effectuent généralement leurs op</w:t>
      </w:r>
      <w:r w:rsidR="14960253">
        <w:t>é</w:t>
      </w:r>
      <w:r>
        <w:t>rations sur des valeurs qui sont stockées au sein de registres : les registres sont des unités de mémoire particulières faisant généralement 64 bits et permettant de re</w:t>
      </w:r>
      <w:r w:rsidR="1490D012">
        <w:t xml:space="preserve">présenter différentes valeurs (nombres, adresses, etc.). Les processeurs </w:t>
      </w:r>
      <w:r w:rsidR="0015570D">
        <w:t>n’ont que quelques dizaines de</w:t>
      </w:r>
      <w:r w:rsidR="1490D012">
        <w:t xml:space="preserve"> </w:t>
      </w:r>
      <w:r w:rsidR="70C782C6">
        <w:t xml:space="preserve">registres </w:t>
      </w:r>
      <w:r w:rsidR="0015570D">
        <w:t>au plus</w:t>
      </w:r>
      <w:r w:rsidR="70C782C6">
        <w:t>: les registres doivent</w:t>
      </w:r>
      <w:r w:rsidR="70602C10">
        <w:t xml:space="preserve"> constamment être déchargé</w:t>
      </w:r>
      <w:r w:rsidR="0015570D">
        <w:t>s</w:t>
      </w:r>
      <w:r w:rsidR="70602C10">
        <w:t xml:space="preserve"> en mémoire ou rechargés à parti</w:t>
      </w:r>
      <w:r w:rsidR="0015570D">
        <w:t>r</w:t>
      </w:r>
      <w:r w:rsidR="70602C10">
        <w:t xml:space="preserve"> de la mémoire</w:t>
      </w:r>
      <w:r w:rsidR="1490D012">
        <w:t>.</w:t>
      </w:r>
    </w:p>
    <w:p w14:paraId="0A9FF30D" w14:textId="41A59FFF" w:rsidR="009035A7" w:rsidRDefault="00DD0863">
      <w:pPr>
        <w:pStyle w:val="Corpsdetexte"/>
      </w:pPr>
      <w:r>
        <w:t xml:space="preserve">La puissance d'un ordinateur vient de </w:t>
      </w:r>
      <w:r w:rsidR="008A2455">
        <w:t>s</w:t>
      </w:r>
      <w:r>
        <w:t xml:space="preserve">a </w:t>
      </w:r>
      <w:r w:rsidR="0019662B">
        <w:t xml:space="preserve">capacité </w:t>
      </w:r>
      <w:r w:rsidR="008A2455">
        <w:t>à exécuter</w:t>
      </w:r>
      <w:r>
        <w:t xml:space="preserve"> </w:t>
      </w:r>
      <w:r w:rsidR="0019662B">
        <w:t xml:space="preserve">un </w:t>
      </w:r>
      <w:r w:rsidR="00960897">
        <w:t xml:space="preserve">très </w:t>
      </w:r>
      <w:r w:rsidR="0019662B">
        <w:t>grand nombre d’</w:t>
      </w:r>
      <w:r>
        <w:t>opérations simples</w:t>
      </w:r>
      <w:r w:rsidR="0019662B">
        <w:t xml:space="preserve"> à une vitesse extrême</w:t>
      </w:r>
      <w:r>
        <w:t>.</w:t>
      </w:r>
      <w:r w:rsidR="00DF09C1">
        <w:t xml:space="preserve"> </w:t>
      </w:r>
      <w:r w:rsidR="391C820B">
        <w:t>Un processeur typique peut exécuter des milliards d’instructions par seconde.</w:t>
      </w:r>
    </w:p>
    <w:p w14:paraId="385C7097" w14:textId="109F892F" w:rsidR="60401A98" w:rsidRDefault="60401A98" w:rsidP="16CBE89F">
      <w:pPr>
        <w:pStyle w:val="Corpsdetexte"/>
        <w:spacing w:line="259" w:lineRule="auto"/>
      </w:pPr>
      <w:r>
        <w:t>Les processeurs exécutent leurs instructions à une cadence fix</w:t>
      </w:r>
      <w:r w:rsidR="10A7665F">
        <w:t>e, souvent précisée en gigahertz (GHz). À chaque seconde, le processeur bénéficie d’un certain nombre de cycle</w:t>
      </w:r>
      <w:r w:rsidR="00933189">
        <w:t>s</w:t>
      </w:r>
      <w:r w:rsidR="10A7665F">
        <w:t xml:space="preserve">. </w:t>
      </w:r>
      <w:r w:rsidR="74D857D3">
        <w:t>Les instructions démarrent et se terminent toujours lors d’un cycle. Toute ch</w:t>
      </w:r>
      <w:r w:rsidR="0D3A714D">
        <w:t xml:space="preserve">ose étant égale, un processeur ayant une cadence plus rapide (plus de cycles par seconde) sera plus </w:t>
      </w:r>
      <w:r w:rsidR="0015570D">
        <w:t>rapide ;</w:t>
      </w:r>
      <w:r w:rsidR="0D3A714D">
        <w:t xml:space="preserve"> </w:t>
      </w:r>
      <w:r w:rsidR="00D95704">
        <w:t>cependant</w:t>
      </w:r>
      <w:r w:rsidR="0D3A714D">
        <w:t xml:space="preserve"> il utilisera aussi davantage d’énergie. Les processeurs ajustent donc parfois leur vitesse en fonction </w:t>
      </w:r>
      <w:r w:rsidR="2A5D332E">
        <w:t>de la charge de calcul.</w:t>
      </w:r>
      <w:r w:rsidR="0D3A714D">
        <w:t xml:space="preserve"> </w:t>
      </w:r>
    </w:p>
    <w:p w14:paraId="2CAF773D" w14:textId="0894BA7D" w:rsidR="25B6F8FD" w:rsidRDefault="25B6F8FD" w:rsidP="10030626">
      <w:pPr>
        <w:pStyle w:val="Corpsdetexte"/>
        <w:spacing w:line="259" w:lineRule="auto"/>
      </w:pPr>
      <w:r>
        <w:t>La plupart de nos processeurs sont superscalaires : ils peuvent exécuter plusieurs instructions par cycle. Ainsi un processeur pourrait exécuter plusieurs additions en simultanée.</w:t>
      </w:r>
      <w:r w:rsidR="7C642B64">
        <w:t xml:space="preserve"> Certains processeurs peuvent faire 4 ou 6 additions par cycle. Par ailleurs, la plupart des processeurs bénéficient d’instructions spécialisées appelées SIMD (single instruction multiple data) qui </w:t>
      </w:r>
      <w:r w:rsidR="38906457">
        <w:t xml:space="preserve">fonctionnent </w:t>
      </w:r>
      <w:r w:rsidR="7C642B64">
        <w:t>sur des regist</w:t>
      </w:r>
      <w:r w:rsidR="7940F6B7">
        <w:t>r</w:t>
      </w:r>
      <w:r w:rsidR="7C642B64">
        <w:t xml:space="preserve">es </w:t>
      </w:r>
      <w:r w:rsidR="6A620C2E">
        <w:t>plus volumineux (faisant 128 bits,</w:t>
      </w:r>
      <w:r w:rsidR="617FEDB5">
        <w:t xml:space="preserve"> 256 bits ou plus)</w:t>
      </w:r>
      <w:r w:rsidR="6A620C2E">
        <w:t xml:space="preserve"> </w:t>
      </w:r>
      <w:r w:rsidR="7B63B6DB">
        <w:t>capables de représenter plusieurs valeurs à la fois (par exemple, 4 entiers).</w:t>
      </w:r>
      <w:r w:rsidR="00C7119C">
        <w:t xml:space="preserve"> La plupart du temps, le programmeur n’a pas à se soucier de la manière dont sont exécutées les instructions : si on fait exception de la performance,  il importe peu de savoir combien d’opérations sont traités par cycle.  </w:t>
      </w:r>
    </w:p>
    <w:p w14:paraId="380D4C44" w14:textId="1DBD84E4" w:rsidR="00DD0863" w:rsidRDefault="00DD0863">
      <w:pPr>
        <w:pStyle w:val="Corpsdetexte"/>
      </w:pPr>
      <w:r>
        <w:t xml:space="preserve">Un aspect important du fonctionnement de l'ordinateur est la manière de déterminer la </w:t>
      </w:r>
      <w:r>
        <w:rPr>
          <w:i/>
        </w:rPr>
        <w:t>prochaine instruction</w:t>
      </w:r>
      <w:r>
        <w:t xml:space="preserve"> à exécuter. Il y a trois mécanismes fondamentaux à cet effet.</w:t>
      </w:r>
    </w:p>
    <w:p w14:paraId="7133A7AA" w14:textId="13286C0F" w:rsidR="00DD0863" w:rsidRDefault="00DD0863" w:rsidP="00FB24B2">
      <w:pPr>
        <w:pStyle w:val="Corpsdetexte"/>
        <w:numPr>
          <w:ilvl w:val="0"/>
          <w:numId w:val="4"/>
        </w:numPr>
      </w:pPr>
      <w:r w:rsidRPr="10030626">
        <w:rPr>
          <w:i/>
          <w:iCs/>
        </w:rPr>
        <w:t>Séquence</w:t>
      </w:r>
      <w:r>
        <w:t xml:space="preserve">. L'adresse en mémoire centrale de la </w:t>
      </w:r>
      <w:r w:rsidRPr="10030626">
        <w:rPr>
          <w:i/>
          <w:iCs/>
        </w:rPr>
        <w:t>prochaine instruction</w:t>
      </w:r>
      <w:r>
        <w:t xml:space="preserve"> est normalement </w:t>
      </w:r>
      <w:r w:rsidR="00FB24B2">
        <w:t>celle</w:t>
      </w:r>
      <w:r>
        <w:t xml:space="preserve"> qui suit l’adresse de l'instruction précédente. Donc, par défaut, les instructions sont exécutées en séquence. Cependant, si c'était toujours le cas, l'unité centrale de traitement exécuterait les instructions jusqu'à ce qu'elle aboutisse à un cul de sac, soit la dernière adresse de la mémoire centrale</w:t>
      </w:r>
      <w:r w:rsidR="001711F4">
        <w:t xml:space="preserve"> </w:t>
      </w:r>
      <w:r>
        <w:t>et ne pourrait continuer</w:t>
      </w:r>
      <w:r w:rsidR="541B0419">
        <w:t xml:space="preserve"> </w:t>
      </w:r>
      <w:r>
        <w:t>!</w:t>
      </w:r>
    </w:p>
    <w:p w14:paraId="65B4123A" w14:textId="31C06D0E" w:rsidR="00DD0863" w:rsidRDefault="00D02B96">
      <w:pPr>
        <w:pStyle w:val="Corpsdetexte"/>
        <w:numPr>
          <w:ilvl w:val="0"/>
          <w:numId w:val="4"/>
        </w:numPr>
      </w:pPr>
      <w:r>
        <w:rPr>
          <w:i/>
          <w:iCs/>
        </w:rPr>
        <w:t>La boucle</w:t>
      </w:r>
      <w:r w:rsidR="00DD0863">
        <w:t xml:space="preserve"> </w:t>
      </w:r>
      <w:r w:rsidR="001A1D28">
        <w:t>D</w:t>
      </w:r>
      <w:r w:rsidR="00DD0863">
        <w:t xml:space="preserve">es instructions peuvent </w:t>
      </w:r>
      <w:r w:rsidR="6A4B524C">
        <w:t>spécifier</w:t>
      </w:r>
      <w:r w:rsidR="00DD0863">
        <w:t xml:space="preserve"> l'adresse de la prochaine instruction à exécuter. Par exemple, une instruction peut provoquer le saut à une adresse précédente</w:t>
      </w:r>
      <w:r w:rsidR="1F8D75BE">
        <w:t xml:space="preserve"> ce qui</w:t>
      </w:r>
      <w:r w:rsidR="00DD0863">
        <w:t xml:space="preserve"> permet de répéter un ensemble d'instructions</w:t>
      </w:r>
      <w:r w:rsidR="1C0CDA06">
        <w:t xml:space="preserve"> en revenant constamment au début de la séquence.</w:t>
      </w:r>
    </w:p>
    <w:p w14:paraId="482C2372" w14:textId="66B63D22" w:rsidR="00DD0863" w:rsidRDefault="00DD0863" w:rsidP="00B15854">
      <w:pPr>
        <w:pStyle w:val="Corpsdetexte"/>
        <w:numPr>
          <w:ilvl w:val="0"/>
          <w:numId w:val="4"/>
        </w:numPr>
      </w:pPr>
      <w:r w:rsidRPr="16CBE89F">
        <w:rPr>
          <w:i/>
          <w:iCs/>
        </w:rPr>
        <w:t>Décision</w:t>
      </w:r>
      <w:r w:rsidR="00245EBD" w:rsidRPr="16CBE89F">
        <w:rPr>
          <w:i/>
          <w:iCs/>
        </w:rPr>
        <w:t xml:space="preserve"> </w:t>
      </w:r>
      <w:r w:rsidR="00245EBD">
        <w:t>(</w:t>
      </w:r>
      <w:r w:rsidR="00245EBD" w:rsidRPr="16CBE89F">
        <w:rPr>
          <w:i/>
          <w:iCs/>
        </w:rPr>
        <w:t>sélection</w:t>
      </w:r>
      <w:r w:rsidR="043F84F8" w:rsidRPr="16CBE89F">
        <w:rPr>
          <w:i/>
          <w:iCs/>
        </w:rPr>
        <w:t>,</w:t>
      </w:r>
      <w:r w:rsidR="00C11650" w:rsidRPr="16CBE89F">
        <w:rPr>
          <w:i/>
          <w:iCs/>
        </w:rPr>
        <w:t xml:space="preserve"> </w:t>
      </w:r>
      <w:r w:rsidR="3791D244" w:rsidRPr="16CBE89F">
        <w:rPr>
          <w:i/>
          <w:iCs/>
        </w:rPr>
        <w:t xml:space="preserve">embranchement </w:t>
      </w:r>
      <w:r w:rsidR="00C11650">
        <w:t>ou</w:t>
      </w:r>
      <w:r w:rsidR="00C11650" w:rsidRPr="16CBE89F">
        <w:rPr>
          <w:i/>
          <w:iCs/>
        </w:rPr>
        <w:t xml:space="preserve"> choix</w:t>
      </w:r>
      <w:r w:rsidR="00245EBD">
        <w:t>)</w:t>
      </w:r>
      <w:r>
        <w:t xml:space="preserve">. </w:t>
      </w:r>
      <w:r w:rsidR="00B15854">
        <w:t>C</w:t>
      </w:r>
      <w:r>
        <w:t xml:space="preserve">ertaines instructions peuvent choisir l'adresse de la prochaine instruction en fonction </w:t>
      </w:r>
      <w:r w:rsidR="00D05AC8">
        <w:t>d’une condition</w:t>
      </w:r>
      <w:r>
        <w:t xml:space="preserve">. Par exemple, si le contenu de la case d'adresse </w:t>
      </w:r>
      <w:r w:rsidRPr="16CBE89F">
        <w:rPr>
          <w:i/>
          <w:iCs/>
        </w:rPr>
        <w:t>x</w:t>
      </w:r>
      <w:r>
        <w:t xml:space="preserve"> est 0, sauter à l'adresse </w:t>
      </w:r>
      <w:r w:rsidRPr="16CBE89F">
        <w:rPr>
          <w:i/>
          <w:iCs/>
        </w:rPr>
        <w:t>y</w:t>
      </w:r>
      <w:r>
        <w:t xml:space="preserve"> sinon continuer normalement en séquence. C'est ce </w:t>
      </w:r>
      <w:r w:rsidR="00112EFA">
        <w:t xml:space="preserve">genre d’instruction </w:t>
      </w:r>
      <w:r>
        <w:t>qui permet à l'ordinateur de «</w:t>
      </w:r>
      <w:r w:rsidR="75F93593">
        <w:t xml:space="preserve"> </w:t>
      </w:r>
      <w:r>
        <w:t>prendre des décisions » et de modifier son comportement</w:t>
      </w:r>
      <w:r w:rsidR="00B052EE">
        <w:t xml:space="preserve"> au besoin</w:t>
      </w:r>
      <w:r>
        <w:t>.</w:t>
      </w:r>
    </w:p>
    <w:p w14:paraId="6058A73A" w14:textId="0855BC1E" w:rsidR="00DD0863" w:rsidRDefault="00DD0863">
      <w:pPr>
        <w:pStyle w:val="Corpsdetexte"/>
      </w:pPr>
      <w:r>
        <w:t>Ces trois manières d'organiser l'exécution des instructions, la séquence, l</w:t>
      </w:r>
      <w:r w:rsidR="004C1AFA">
        <w:t>a</w:t>
      </w:r>
      <w:r w:rsidR="2BF73F6B">
        <w:t xml:space="preserve"> </w:t>
      </w:r>
      <w:r w:rsidR="00D02B96">
        <w:t>boucle</w:t>
      </w:r>
      <w:r>
        <w:t xml:space="preserve"> et la décision, sont des mécanismes de base de la plupart des langages de programmation.</w:t>
      </w:r>
    </w:p>
    <w:p w14:paraId="6513F74B" w14:textId="27A18AEA" w:rsidR="7E79C8D5" w:rsidRDefault="7E79C8D5" w:rsidP="16CBE89F">
      <w:pPr>
        <w:pStyle w:val="Corpsdetexte"/>
      </w:pPr>
      <w:r>
        <w:t xml:space="preserve">En pratique, la plupart des </w:t>
      </w:r>
      <w:r w:rsidR="7B100EA6">
        <w:t>CPU adoptent une</w:t>
      </w:r>
      <w:r>
        <w:t xml:space="preserve"> architecture multi-cœur où chaque cœur est un processeur</w:t>
      </w:r>
      <w:r w:rsidR="761916B9">
        <w:t xml:space="preserve"> capable d’exécuter ses propres instructions</w:t>
      </w:r>
      <w:r>
        <w:t>.</w:t>
      </w:r>
      <w:r w:rsidR="36ED7D0A">
        <w:t xml:space="preserve"> Il peut y avoir 2, 4, 6 ou même 64 cœurs (ou processeurs) dans un même CPU.</w:t>
      </w:r>
      <w:r w:rsidR="6FDA8DA1">
        <w:t xml:space="preserve"> Ces processeurs coexistent dans la même unité et ils ont accès aux mêmes ressources matérielles.</w:t>
      </w:r>
      <w:r w:rsidR="6119F5D6">
        <w:t xml:space="preserve"> L’unité centrale doit coordonner les processeurs.</w:t>
      </w:r>
    </w:p>
    <w:p w14:paraId="6B3A273B" w14:textId="03A5A483" w:rsidR="6FDA8DA1" w:rsidRDefault="6FDA8DA1" w:rsidP="16CBE89F">
      <w:pPr>
        <w:pStyle w:val="Corpsdetexte"/>
      </w:pPr>
      <w:r>
        <w:lastRenderedPageBreak/>
        <w:t xml:space="preserve">Les processeurs sont souvent beaucoup plus rapides que la mémoire et l’accès à la mémoire </w:t>
      </w:r>
      <w:r w:rsidR="5A6BADDA">
        <w:t>souffre d’un temps d’accès (latence)</w:t>
      </w:r>
      <w:r w:rsidR="363EEB9F">
        <w:t xml:space="preserve">. </w:t>
      </w:r>
      <w:r w:rsidR="716E8A96">
        <w:t xml:space="preserve">En général, plusieurs dizaines de nanosecondes sont nécessaires pour qu’un processeur puisse avoir accès à une valeur en mémoire. </w:t>
      </w:r>
      <w:r w:rsidR="45007F97">
        <w:t xml:space="preserve">Un tel délai peut représenter des dizaines de cycles pendant lesquels le processeur ne pourrait rien faire. </w:t>
      </w:r>
      <w:r w:rsidR="363EEB9F">
        <w:t>Pour améliorer la performance, les processeurs ont donc leur propre mémoire appelée mémoire tampon. Cette mémoire sert à la fois à stocker des données et des inst</w:t>
      </w:r>
      <w:r w:rsidR="670F0F61">
        <w:t xml:space="preserve">ructions. </w:t>
      </w:r>
      <w:r w:rsidR="363EEB9F">
        <w:t>Il y a plusieurs couches de mémoire tampon</w:t>
      </w:r>
      <w:r w:rsidR="285A102E">
        <w:t xml:space="preserve"> allant de la plus petite et la plus rapide (L1) à la plus lente et la plus volumineuse (L3 sur les processeurs x64).</w:t>
      </w:r>
      <w:r w:rsidR="56FDBCE7">
        <w:t xml:space="preserve"> Le temps d’accès à la mémoire stockée en L1 n’est que de quelques cycles</w:t>
      </w:r>
      <w:r w:rsidR="00C7119C">
        <w:t>, mais ne permet que de stocker quelques kilo-octets</w:t>
      </w:r>
      <w:r w:rsidR="56FDBCE7">
        <w:t>.</w:t>
      </w:r>
      <w:r w:rsidR="285A102E">
        <w:t xml:space="preserve"> </w:t>
      </w:r>
      <w:r w:rsidR="00C7119C">
        <w:t>Il serait complexe pour le processeur de gérer la mémoire avec une granularité très fine (par exemple, octet par octet). Ainsi l</w:t>
      </w:r>
      <w:r w:rsidR="2218BD85">
        <w:t>a mémoire tampon gère la mémoire en blocs de mémoire appelée lignes. Les lignes font souvent entre 64 octets et 128 octets.</w:t>
      </w:r>
      <w:r w:rsidR="00C7119C">
        <w:t xml:space="preserve"> Le processeur ne peut donc pas demander la valeur d’un octet spécifique : il faut accéder à une ligne entière.</w:t>
      </w:r>
      <w:r w:rsidR="2218BD85">
        <w:t xml:space="preserve"> </w:t>
      </w:r>
      <w:r w:rsidR="00C7119C">
        <w:t xml:space="preserve">Les lignes sont alignées avec les adresses de la mémoire virtuelle : les premiers 64 octets forment une ligne et ainsi de suite. </w:t>
      </w:r>
      <w:r w:rsidR="285A102E">
        <w:t>Dans une architecture multi-cœur, les différents processeurs ont des mémoires tampons distinc</w:t>
      </w:r>
      <w:r w:rsidR="44AED1B4">
        <w:t>tes, mais aussi des mémoires tampons partagées.</w:t>
      </w:r>
      <w:r w:rsidR="25B06C9B">
        <w:t xml:space="preserve"> Cette mém</w:t>
      </w:r>
      <w:r w:rsidR="00C7119C">
        <w:t xml:space="preserve">oire tampon garde une copie </w:t>
      </w:r>
      <w:r w:rsidR="25B06C9B">
        <w:t>des données récemment traitée</w:t>
      </w:r>
      <w:r w:rsidR="00C7119C">
        <w:t>s</w:t>
      </w:r>
      <w:r w:rsidR="25B06C9B">
        <w:t>.</w:t>
      </w:r>
      <w:r w:rsidR="53B40794">
        <w:t xml:space="preserve"> </w:t>
      </w:r>
      <w:r w:rsidR="6DD9861C">
        <w:t>Il faut néanmoins souvent tout de même avoir accès à la mémoire centrale, mais le processeur passe généralement par la mémoire tampon.</w:t>
      </w:r>
      <w:r w:rsidR="7702C044">
        <w:t xml:space="preserve"> </w:t>
      </w:r>
      <w:r w:rsidR="6C3AA9F2">
        <w:t>La plupart des processeurs peuvent faire plusieurs requêtes d’accès à la mémoire en même temps.</w:t>
      </w:r>
    </w:p>
    <w:p w14:paraId="44143B9B" w14:textId="77777777" w:rsidR="00DD0863" w:rsidRDefault="00DD0863">
      <w:pPr>
        <w:pStyle w:val="Titre3"/>
      </w:pPr>
      <w:bookmarkStart w:id="9" w:name="_Toc44667552"/>
      <w:r>
        <w:t>Unités périphériques</w:t>
      </w:r>
      <w:bookmarkEnd w:id="9"/>
    </w:p>
    <w:p w14:paraId="573F737D" w14:textId="77777777" w:rsidR="00DD0863" w:rsidRDefault="00DD0863">
      <w:pPr>
        <w:pStyle w:val="Corpsdetexte"/>
      </w:pPr>
      <w:r>
        <w:t>Les unités périphériques</w:t>
      </w:r>
      <w:r w:rsidR="00D21B84">
        <w:t xml:space="preserve"> </w:t>
      </w:r>
      <w:r>
        <w:t>permettent d'échanger de l'information entre la mémoire centrale de l’ordinateur et le monde extérieur.</w:t>
      </w:r>
    </w:p>
    <w:p w14:paraId="383E5582" w14:textId="77777777" w:rsidR="00DD0863" w:rsidRDefault="00F758A2">
      <w:pPr>
        <w:pStyle w:val="Corpsdetexte"/>
        <w:jc w:val="center"/>
      </w:pPr>
      <w:r>
        <w:rPr>
          <w:noProof/>
        </w:rPr>
        <w:object w:dxaOrig="5239" w:dyaOrig="1118" w14:anchorId="12967499">
          <v:shape id="_x0000_i1082" type="#_x0000_t75" alt="" style="width:262.2pt;height:59.1pt;mso-width-percent:0;mso-height-percent:0;mso-width-percent:0;mso-height-percent:0" o:ole="" fillcolor="window">
            <v:imagedata r:id="rId20" o:title=""/>
          </v:shape>
          <o:OLEObject Type="Embed" ProgID="Visio.Drawing.11" ShapeID="_x0000_i1082" DrawAspect="Content" ObjectID="_1765265413" r:id="rId21"/>
        </w:object>
      </w:r>
    </w:p>
    <w:p w14:paraId="4A632090" w14:textId="279F23AF" w:rsidR="00DD0863" w:rsidRDefault="00DD0863">
      <w:pPr>
        <w:pStyle w:val="Lgende"/>
        <w:jc w:val="center"/>
      </w:pPr>
      <w:r>
        <w:t xml:space="preserve">Figure </w:t>
      </w:r>
      <w:r>
        <w:fldChar w:fldCharType="begin"/>
      </w:r>
      <w:r>
        <w:instrText xml:space="preserve"> SEQ Figure \* ARABIC </w:instrText>
      </w:r>
      <w:r>
        <w:fldChar w:fldCharType="separate"/>
      </w:r>
      <w:r w:rsidR="00CF67E3">
        <w:rPr>
          <w:noProof/>
        </w:rPr>
        <w:t>4</w:t>
      </w:r>
      <w:r>
        <w:fldChar w:fldCharType="end"/>
      </w:r>
      <w:r>
        <w:t>. Opération d'entrée/lecture et de sortie/écriture</w:t>
      </w:r>
    </w:p>
    <w:p w14:paraId="57E500F7"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 xml:space="preserve">Entrée, lecture </w:t>
      </w:r>
      <w:r>
        <w:rPr>
          <w:b/>
        </w:rPr>
        <w:t>(</w:t>
      </w:r>
      <w:r>
        <w:rPr>
          <w:b/>
          <w:i/>
        </w:rPr>
        <w:t>input</w:t>
      </w:r>
      <w:r>
        <w:rPr>
          <w:b/>
        </w:rPr>
        <w:t>)</w:t>
      </w:r>
    </w:p>
    <w:p w14:paraId="0762D69B"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Du point de vue de la mémoire centrale, une opération de transfert d'une information d'une unité périphérique vers la mémoire centrale est appelée une </w:t>
      </w:r>
      <w:r>
        <w:rPr>
          <w:i/>
        </w:rPr>
        <w:t>opération d'entrée</w:t>
      </w:r>
      <w:r>
        <w:t xml:space="preserve"> ou de </w:t>
      </w:r>
      <w:r>
        <w:rPr>
          <w:i/>
        </w:rPr>
        <w:t>lecture</w:t>
      </w:r>
      <w:r>
        <w:t>.</w:t>
      </w:r>
    </w:p>
    <w:p w14:paraId="75CFA7B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 xml:space="preserve">Sortie, écriture </w:t>
      </w:r>
      <w:r>
        <w:rPr>
          <w:b/>
        </w:rPr>
        <w:t>(</w:t>
      </w:r>
      <w:r>
        <w:rPr>
          <w:b/>
          <w:i/>
        </w:rPr>
        <w:t>output</w:t>
      </w:r>
      <w:r>
        <w:rPr>
          <w:b/>
        </w:rPr>
        <w:t>)</w:t>
      </w:r>
    </w:p>
    <w:p w14:paraId="7CD27C97" w14:textId="20D9E7E3" w:rsidR="00DD0863" w:rsidRDefault="00DD0863">
      <w:pPr>
        <w:pStyle w:val="Corpsdetexte"/>
      </w:pPr>
      <w:r>
        <w:t xml:space="preserve">Un transfert inverse de la mémoire centrale vers une unité périphérique est une </w:t>
      </w:r>
      <w:r w:rsidRPr="16CBE89F">
        <w:rPr>
          <w:i/>
          <w:iCs/>
        </w:rPr>
        <w:t>opération de</w:t>
      </w:r>
      <w:r>
        <w:t xml:space="preserve"> </w:t>
      </w:r>
      <w:r w:rsidRPr="16CBE89F">
        <w:rPr>
          <w:i/>
          <w:iCs/>
        </w:rPr>
        <w:t>sortie</w:t>
      </w:r>
      <w:r>
        <w:t xml:space="preserve"> ou d'</w:t>
      </w:r>
      <w:r w:rsidRPr="16CBE89F">
        <w:rPr>
          <w:i/>
          <w:iCs/>
        </w:rPr>
        <w:t>écriture</w:t>
      </w:r>
      <w:r>
        <w:t>.</w:t>
      </w:r>
      <w:r w:rsidR="6478201E">
        <w:t xml:space="preserve"> </w:t>
      </w:r>
      <w:r>
        <w:t>Des instructions d'entrées/sorties sont prévues pour déclencher les opérations d'entrée/sortie.</w:t>
      </w:r>
    </w:p>
    <w:p w14:paraId="3202B394"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Périphérique d'entrée</w:t>
      </w:r>
    </w:p>
    <w:p w14:paraId="76D73CE1" w14:textId="2DE042B8" w:rsidR="00DD0863" w:rsidRDefault="002C6DDB">
      <w:pPr>
        <w:pStyle w:val="Corpsdetexte"/>
      </w:pPr>
      <w:r>
        <w:t xml:space="preserve">Les </w:t>
      </w:r>
      <w:r w:rsidRPr="16CBE89F">
        <w:rPr>
          <w:i/>
          <w:iCs/>
        </w:rPr>
        <w:t>périphériques d'entrée</w:t>
      </w:r>
      <w:r>
        <w:t xml:space="preserve"> permettent de transmettre de l'information du monde extérieur à la mémoire centrale. Par analogie avec l’humain, les périphériques d’entrée sont les sens de l’ordinateur. En particulier, certains périphériques permettent aux humains de communiquer avec l'ordinateur. </w:t>
      </w:r>
      <w:r w:rsidRPr="16CBE89F">
        <w:t>La souris</w:t>
      </w:r>
      <w:r w:rsidR="219C01DD" w:rsidRPr="16CBE89F">
        <w:t>, l’écran tactile, la caméra, le microphone</w:t>
      </w:r>
      <w:r w:rsidRPr="16CBE89F">
        <w:t xml:space="preserve"> et le clavier sont des unités d'entrée bien connus</w:t>
      </w:r>
      <w:r>
        <w:t xml:space="preserve">. La </w:t>
      </w:r>
      <w:r w:rsidRPr="16CBE89F">
        <w:rPr>
          <w:i/>
          <w:iCs/>
        </w:rPr>
        <w:t>manette de jeu</w:t>
      </w:r>
      <w:r>
        <w:t xml:space="preserve"> et le </w:t>
      </w:r>
      <w:r w:rsidRPr="16CBE89F">
        <w:rPr>
          <w:i/>
          <w:iCs/>
        </w:rPr>
        <w:t>bâton joyeux</w:t>
      </w:r>
      <w:r>
        <w:t xml:space="preserve"> (</w:t>
      </w:r>
      <w:r w:rsidRPr="16CBE89F">
        <w:rPr>
          <w:i/>
          <w:iCs/>
        </w:rPr>
        <w:t>joystick</w:t>
      </w:r>
      <w:r>
        <w:t>) sont employés pour les jeux. Au-delà de ces périphériques d’entrée usuels, toutes sortes de capteurs existent pour saisir des données de diverses natures.</w:t>
      </w:r>
    </w:p>
    <w:p w14:paraId="3A476A51" w14:textId="2F58D157"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Périphérique de sortie</w:t>
      </w:r>
    </w:p>
    <w:p w14:paraId="60C67286" w14:textId="617DDAAD"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pPr>
      <w:r>
        <w:t xml:space="preserve">Les </w:t>
      </w:r>
      <w:r>
        <w:rPr>
          <w:i/>
        </w:rPr>
        <w:t>périphériques de sortie</w:t>
      </w:r>
      <w:r>
        <w:t xml:space="preserve"> permettent à l'ordinateur de transmettre de l'information au monde extérieur et en particulier à l'humain. L'</w:t>
      </w:r>
      <w:r>
        <w:rPr>
          <w:i/>
        </w:rPr>
        <w:t>écran</w:t>
      </w:r>
      <w:r>
        <w:t xml:space="preserve"> et l'</w:t>
      </w:r>
      <w:r>
        <w:rPr>
          <w:i/>
        </w:rPr>
        <w:t>imprimante</w:t>
      </w:r>
      <w:r>
        <w:t xml:space="preserve"> sont des péri</w:t>
      </w:r>
      <w:r w:rsidR="00FD5457">
        <w:t>ph</w:t>
      </w:r>
      <w:r>
        <w:t xml:space="preserve">ériques de sortie typiques. Les </w:t>
      </w:r>
      <w:r w:rsidR="00FD5457">
        <w:rPr>
          <w:i/>
        </w:rPr>
        <w:t>haut-parleurs</w:t>
      </w:r>
      <w:r>
        <w:t xml:space="preserve"> ou les </w:t>
      </w:r>
      <w:r>
        <w:rPr>
          <w:i/>
        </w:rPr>
        <w:t>écouteurs</w:t>
      </w:r>
      <w:r>
        <w:t xml:space="preserve"> sont aussi </w:t>
      </w:r>
      <w:r w:rsidR="009F687B">
        <w:t>fréquemment</w:t>
      </w:r>
      <w:r>
        <w:t xml:space="preserve"> utilisés.</w:t>
      </w:r>
    </w:p>
    <w:p w14:paraId="38247B5C" w14:textId="2075E5D4" w:rsidR="00DD0863" w:rsidRDefault="00DD0863" w:rsidP="16CBE89F">
      <w:pPr>
        <w:pStyle w:val="Corpsdetexte"/>
        <w:rPr>
          <w:rFonts w:eastAsia="Garamond" w:cs="Garamond"/>
        </w:rPr>
      </w:pPr>
      <w:r w:rsidRPr="16CBE89F">
        <w:rPr>
          <w:rFonts w:eastAsia="Garamond" w:cs="Garamond"/>
        </w:rPr>
        <w:t xml:space="preserve">Divers périphériques d'entrée/sorties plus adaptés à des </w:t>
      </w:r>
      <w:r w:rsidR="00EC1929" w:rsidRPr="16CBE89F">
        <w:rPr>
          <w:rFonts w:eastAsia="Garamond" w:cs="Garamond"/>
        </w:rPr>
        <w:t>applications</w:t>
      </w:r>
      <w:r w:rsidRPr="16CBE89F">
        <w:rPr>
          <w:rFonts w:eastAsia="Garamond" w:cs="Garamond"/>
        </w:rPr>
        <w:t xml:space="preserve"> particuli</w:t>
      </w:r>
      <w:r w:rsidR="00EC1929" w:rsidRPr="16CBE89F">
        <w:rPr>
          <w:rFonts w:eastAsia="Garamond" w:cs="Garamond"/>
        </w:rPr>
        <w:t>è</w:t>
      </w:r>
      <w:r w:rsidRPr="16CBE89F">
        <w:rPr>
          <w:rFonts w:eastAsia="Garamond" w:cs="Garamond"/>
        </w:rPr>
        <w:t>r</w:t>
      </w:r>
      <w:r w:rsidR="00EC1929" w:rsidRPr="16CBE89F">
        <w:rPr>
          <w:rFonts w:eastAsia="Garamond" w:cs="Garamond"/>
        </w:rPr>
        <w:t>e</w:t>
      </w:r>
      <w:r w:rsidRPr="16CBE89F">
        <w:rPr>
          <w:rFonts w:eastAsia="Garamond" w:cs="Garamond"/>
        </w:rPr>
        <w:t xml:space="preserve">s sont de plus en plus </w:t>
      </w:r>
      <w:r w:rsidR="00093C49" w:rsidRPr="16CBE89F">
        <w:rPr>
          <w:rFonts w:eastAsia="Garamond" w:cs="Garamond"/>
        </w:rPr>
        <w:t>répandus</w:t>
      </w:r>
      <w:r w:rsidRPr="16CBE89F">
        <w:rPr>
          <w:rFonts w:eastAsia="Garamond" w:cs="Garamond"/>
        </w:rPr>
        <w:t xml:space="preserve">. Les </w:t>
      </w:r>
      <w:r w:rsidRPr="16CBE89F">
        <w:rPr>
          <w:rFonts w:eastAsia="Garamond" w:cs="Garamond"/>
          <w:i/>
          <w:iCs/>
        </w:rPr>
        <w:t>interfaces réseau</w:t>
      </w:r>
      <w:r w:rsidRPr="16CBE89F">
        <w:rPr>
          <w:rFonts w:eastAsia="Garamond" w:cs="Garamond"/>
        </w:rPr>
        <w:t xml:space="preserve"> (</w:t>
      </w:r>
      <w:r w:rsidRPr="16CBE89F">
        <w:rPr>
          <w:rFonts w:eastAsia="Garamond" w:cs="Garamond"/>
          <w:i/>
          <w:iCs/>
        </w:rPr>
        <w:t>modem</w:t>
      </w:r>
      <w:r w:rsidRPr="16CBE89F">
        <w:rPr>
          <w:rFonts w:eastAsia="Garamond" w:cs="Garamond"/>
        </w:rPr>
        <w:t xml:space="preserve">, </w:t>
      </w:r>
      <w:r w:rsidRPr="16CBE89F">
        <w:rPr>
          <w:rFonts w:eastAsia="Garamond" w:cs="Garamond"/>
          <w:i/>
          <w:iCs/>
        </w:rPr>
        <w:t>carte réseau</w:t>
      </w:r>
      <w:r w:rsidRPr="16CBE89F">
        <w:rPr>
          <w:rFonts w:eastAsia="Garamond" w:cs="Garamond"/>
        </w:rPr>
        <w:t xml:space="preserve">, ...) et les </w:t>
      </w:r>
      <w:r w:rsidRPr="16CBE89F">
        <w:rPr>
          <w:rFonts w:eastAsia="Garamond" w:cs="Garamond"/>
          <w:i/>
          <w:iCs/>
        </w:rPr>
        <w:t>mémoires secondaires</w:t>
      </w:r>
      <w:r w:rsidRPr="16CBE89F">
        <w:rPr>
          <w:rFonts w:eastAsia="Garamond" w:cs="Garamond"/>
        </w:rPr>
        <w:t xml:space="preserve"> (</w:t>
      </w:r>
      <w:r w:rsidRPr="16CBE89F">
        <w:rPr>
          <w:rFonts w:eastAsia="Garamond" w:cs="Garamond"/>
          <w:i/>
          <w:iCs/>
        </w:rPr>
        <w:t>disque dur</w:t>
      </w:r>
      <w:r w:rsidRPr="16CBE89F">
        <w:rPr>
          <w:rFonts w:eastAsia="Garamond" w:cs="Garamond"/>
        </w:rPr>
        <w:t xml:space="preserve">, </w:t>
      </w:r>
      <w:r w:rsidR="00DE7D5D" w:rsidRPr="16CBE89F">
        <w:rPr>
          <w:rFonts w:eastAsia="Garamond" w:cs="Garamond"/>
          <w:i/>
          <w:iCs/>
        </w:rPr>
        <w:t>mémoire</w:t>
      </w:r>
      <w:r w:rsidR="00DE7D5D" w:rsidRPr="16CBE89F">
        <w:rPr>
          <w:rFonts w:eastAsia="Garamond" w:cs="Garamond"/>
        </w:rPr>
        <w:t xml:space="preserve"> SSD, </w:t>
      </w:r>
      <w:r w:rsidR="00433257" w:rsidRPr="16CBE89F">
        <w:rPr>
          <w:rFonts w:eastAsia="Garamond" w:cs="Garamond"/>
          <w:i/>
          <w:iCs/>
        </w:rPr>
        <w:t>disque optique</w:t>
      </w:r>
      <w:r w:rsidRPr="16CBE89F">
        <w:rPr>
          <w:rFonts w:eastAsia="Garamond" w:cs="Garamond"/>
        </w:rPr>
        <w:t>, ...) sont aussi des péri</w:t>
      </w:r>
      <w:r w:rsidR="00FD5457" w:rsidRPr="16CBE89F">
        <w:rPr>
          <w:rFonts w:eastAsia="Garamond" w:cs="Garamond"/>
        </w:rPr>
        <w:t>ph</w:t>
      </w:r>
      <w:r w:rsidRPr="16CBE89F">
        <w:rPr>
          <w:rFonts w:eastAsia="Garamond" w:cs="Garamond"/>
        </w:rPr>
        <w:t xml:space="preserve">ériques d'entrée/sortie. </w:t>
      </w:r>
      <w:r w:rsidR="00A2074F" w:rsidRPr="16CBE89F">
        <w:rPr>
          <w:rFonts w:eastAsia="Garamond" w:cs="Garamond"/>
        </w:rPr>
        <w:t>Plusieurs</w:t>
      </w:r>
      <w:r w:rsidRPr="16CBE89F">
        <w:rPr>
          <w:rFonts w:eastAsia="Garamond" w:cs="Garamond"/>
        </w:rPr>
        <w:t xml:space="preserve"> de ces péri</w:t>
      </w:r>
      <w:r w:rsidR="00FD5457" w:rsidRPr="16CBE89F">
        <w:rPr>
          <w:rFonts w:eastAsia="Garamond" w:cs="Garamond"/>
        </w:rPr>
        <w:t>ph</w:t>
      </w:r>
      <w:r w:rsidRPr="16CBE89F">
        <w:rPr>
          <w:rFonts w:eastAsia="Garamond" w:cs="Garamond"/>
        </w:rPr>
        <w:t xml:space="preserve">ériques permettent à la fois les entrées et les sorties. Par exemple, il est possible de lire et d'écrire des informations sur le disque dur. </w:t>
      </w:r>
      <w:r w:rsidR="00F861A9" w:rsidRPr="16CBE89F">
        <w:rPr>
          <w:rFonts w:eastAsia="Garamond" w:cs="Garamond"/>
        </w:rPr>
        <w:t xml:space="preserve">Il est possible d’envoyer et de recevoir des informations par un réseau. </w:t>
      </w:r>
      <w:r w:rsidR="00FD5457" w:rsidRPr="16CBE89F">
        <w:rPr>
          <w:rFonts w:eastAsia="Garamond" w:cs="Garamond"/>
        </w:rPr>
        <w:t>Cependant</w:t>
      </w:r>
      <w:r w:rsidRPr="16CBE89F">
        <w:rPr>
          <w:rFonts w:eastAsia="Garamond" w:cs="Garamond"/>
        </w:rPr>
        <w:t xml:space="preserve">, il est impossible d'écrire sur </w:t>
      </w:r>
      <w:r w:rsidR="004A536F" w:rsidRPr="16CBE89F">
        <w:rPr>
          <w:rFonts w:eastAsia="Garamond" w:cs="Garamond"/>
        </w:rPr>
        <w:t>cert</w:t>
      </w:r>
      <w:r w:rsidR="00E439F3" w:rsidRPr="16CBE89F">
        <w:rPr>
          <w:rFonts w:eastAsia="Garamond" w:cs="Garamond"/>
        </w:rPr>
        <w:t>ains disques optiques</w:t>
      </w:r>
      <w:r w:rsidRPr="16CBE89F">
        <w:rPr>
          <w:rFonts w:eastAsia="Garamond" w:cs="Garamond"/>
        </w:rPr>
        <w:t>.</w:t>
      </w:r>
    </w:p>
    <w:p w14:paraId="6A9D5BD9" w14:textId="0ED0F951" w:rsidR="00DD0863" w:rsidRDefault="00DD0863">
      <w:pPr>
        <w:pStyle w:val="Corpsdetexte"/>
        <w:pBdr>
          <w:top w:val="single" w:sz="4" w:space="1" w:color="auto"/>
          <w:left w:val="single" w:sz="4" w:space="4" w:color="auto"/>
          <w:bottom w:val="single" w:sz="4" w:space="1" w:color="auto"/>
          <w:right w:val="single" w:sz="4" w:space="4" w:color="auto"/>
        </w:pBdr>
        <w:rPr>
          <w:b/>
        </w:rPr>
      </w:pPr>
      <w:r>
        <w:rPr>
          <w:b/>
          <w:i/>
        </w:rPr>
        <w:t>Mémoire secondaire</w:t>
      </w:r>
      <w:r>
        <w:rPr>
          <w:b/>
        </w:rPr>
        <w:t xml:space="preserve"> (</w:t>
      </w:r>
      <w:r>
        <w:rPr>
          <w:b/>
          <w:i/>
        </w:rPr>
        <w:t>secondary storage</w:t>
      </w:r>
      <w:r>
        <w:rPr>
          <w:b/>
        </w:rPr>
        <w:t xml:space="preserve">), </w:t>
      </w:r>
      <w:r>
        <w:rPr>
          <w:b/>
          <w:i/>
          <w:iCs/>
        </w:rPr>
        <w:t>de masse</w:t>
      </w:r>
      <w:r>
        <w:rPr>
          <w:b/>
        </w:rPr>
        <w:t xml:space="preserve">, </w:t>
      </w:r>
      <w:r>
        <w:rPr>
          <w:b/>
          <w:i/>
        </w:rPr>
        <w:t xml:space="preserve">auxiliaire, </w:t>
      </w:r>
      <w:r w:rsidR="00166C6D">
        <w:rPr>
          <w:b/>
          <w:i/>
        </w:rPr>
        <w:t>permanente</w:t>
      </w:r>
      <w:r>
        <w:rPr>
          <w:b/>
          <w:i/>
        </w:rPr>
        <w:t>, externe</w:t>
      </w:r>
      <w:r>
        <w:rPr>
          <w:b/>
        </w:rPr>
        <w:t xml:space="preserve">, </w:t>
      </w:r>
      <w:r>
        <w:rPr>
          <w:b/>
          <w:i/>
        </w:rPr>
        <w:t>stable</w:t>
      </w:r>
      <w:r>
        <w:rPr>
          <w:b/>
        </w:rPr>
        <w:t xml:space="preserve">, </w:t>
      </w:r>
      <w:r>
        <w:rPr>
          <w:b/>
          <w:i/>
        </w:rPr>
        <w:t>non volatile</w:t>
      </w:r>
      <w:r>
        <w:rPr>
          <w:b/>
        </w:rPr>
        <w:t xml:space="preserve"> ou </w:t>
      </w:r>
      <w:r>
        <w:rPr>
          <w:b/>
          <w:i/>
        </w:rPr>
        <w:t>persistante</w:t>
      </w:r>
    </w:p>
    <w:p w14:paraId="31D99576" w14:textId="7623F11A" w:rsidR="00DD0863" w:rsidRDefault="00DD0863">
      <w:pPr>
        <w:pStyle w:val="Corpsdetexte"/>
        <w:pBdr>
          <w:top w:val="single" w:sz="4" w:space="1" w:color="auto"/>
          <w:left w:val="single" w:sz="4" w:space="4" w:color="auto"/>
          <w:bottom w:val="single" w:sz="4" w:space="1" w:color="auto"/>
          <w:right w:val="single" w:sz="4" w:space="4" w:color="auto"/>
        </w:pBdr>
      </w:pPr>
      <w:r>
        <w:t xml:space="preserve">Une </w:t>
      </w:r>
      <w:r>
        <w:rPr>
          <w:i/>
        </w:rPr>
        <w:t>mémoire secondaire</w:t>
      </w:r>
      <w:r>
        <w:t xml:space="preserve"> est une mémoire habituellement plus lente que la mémoire centrale mais qui a la caractéristique d'être permanente. Son contenu ne disparaît pas lorsque le courant électrique est interrompu. Les informations (données et programmes) qui doivent être conservées en permanence </w:t>
      </w:r>
      <w:r w:rsidR="00C55CB0">
        <w:t>sont</w:t>
      </w:r>
      <w:r>
        <w:t xml:space="preserve"> donc placées en mémoire secondaire. Ce type de mémoire est aussi appelé mémoire </w:t>
      </w:r>
      <w:r w:rsidR="00B47E89" w:rsidRPr="00B47E89">
        <w:rPr>
          <w:i/>
        </w:rPr>
        <w:t>de masse</w:t>
      </w:r>
      <w:r w:rsidR="00B47E89">
        <w:t xml:space="preserve">, </w:t>
      </w:r>
      <w:r>
        <w:rPr>
          <w:i/>
        </w:rPr>
        <w:t>auxiliaire</w:t>
      </w:r>
      <w:r>
        <w:t xml:space="preserve">, </w:t>
      </w:r>
      <w:r>
        <w:rPr>
          <w:i/>
        </w:rPr>
        <w:t>permanente, externe</w:t>
      </w:r>
      <w:r>
        <w:t xml:space="preserve">, </w:t>
      </w:r>
      <w:r>
        <w:rPr>
          <w:i/>
        </w:rPr>
        <w:t>stable</w:t>
      </w:r>
      <w:r>
        <w:t xml:space="preserve">, </w:t>
      </w:r>
      <w:r>
        <w:rPr>
          <w:i/>
        </w:rPr>
        <w:t>non volatile</w:t>
      </w:r>
      <w:r>
        <w:t xml:space="preserve"> ou </w:t>
      </w:r>
      <w:r>
        <w:rPr>
          <w:i/>
        </w:rPr>
        <w:t>persistante</w:t>
      </w:r>
      <w:r>
        <w:t>.</w:t>
      </w:r>
    </w:p>
    <w:p w14:paraId="5B2178F3" w14:textId="7600761D" w:rsidR="00DD0863" w:rsidRDefault="00DD0863">
      <w:pPr>
        <w:pStyle w:val="Corpsdetexte"/>
      </w:pPr>
      <w:r>
        <w:t>Il est possible de transférer des informations (données</w:t>
      </w:r>
      <w:r w:rsidR="001709EE">
        <w:t xml:space="preserve"> </w:t>
      </w:r>
      <w:r>
        <w:t xml:space="preserve">ou programmes) entre </w:t>
      </w:r>
      <w:r w:rsidR="00D86B7C">
        <w:t>une</w:t>
      </w:r>
      <w:r>
        <w:t xml:space="preserve"> mémoire secondaire et la mémoire centrale par des instructions d'entrées/sorties prévues à cet effet.</w:t>
      </w:r>
      <w:r w:rsidR="00043DD2">
        <w:t xml:space="preserve"> </w:t>
      </w:r>
      <w:r w:rsidR="1AA25C43">
        <w:t>Historiquement, l</w:t>
      </w:r>
      <w:r>
        <w:t xml:space="preserve">a mémoire secondaire la plus </w:t>
      </w:r>
      <w:r w:rsidR="008C451B">
        <w:t>répandue</w:t>
      </w:r>
      <w:r>
        <w:t xml:space="preserve"> </w:t>
      </w:r>
      <w:r w:rsidR="39ED44F7">
        <w:t>é</w:t>
      </w:r>
      <w:r>
        <w:t>t</w:t>
      </w:r>
      <w:r w:rsidR="39ED44F7">
        <w:t>ait</w:t>
      </w:r>
      <w:r>
        <w:t xml:space="preserve"> l'</w:t>
      </w:r>
      <w:r w:rsidRPr="16CBE89F">
        <w:rPr>
          <w:i/>
          <w:iCs/>
        </w:rPr>
        <w:t>unité de disque magnétique</w:t>
      </w:r>
      <w:r>
        <w:t xml:space="preserve"> (</w:t>
      </w:r>
      <w:r w:rsidRPr="16CBE89F">
        <w:rPr>
          <w:i/>
          <w:iCs/>
        </w:rPr>
        <w:t>disque dur</w:t>
      </w:r>
      <w:r>
        <w:t xml:space="preserve">, </w:t>
      </w:r>
      <w:r w:rsidRPr="16CBE89F">
        <w:rPr>
          <w:i/>
          <w:iCs/>
        </w:rPr>
        <w:t>disque rigide</w:t>
      </w:r>
      <w:r>
        <w:t xml:space="preserve"> ou tout simplement le </w:t>
      </w:r>
      <w:r w:rsidRPr="16CBE89F">
        <w:rPr>
          <w:i/>
          <w:iCs/>
        </w:rPr>
        <w:t>disque</w:t>
      </w:r>
      <w:r>
        <w:t xml:space="preserve">). </w:t>
      </w:r>
      <w:r w:rsidR="008C451B">
        <w:t xml:space="preserve">La </w:t>
      </w:r>
      <w:r w:rsidR="008C451B" w:rsidRPr="16CBE89F">
        <w:rPr>
          <w:i/>
          <w:iCs/>
        </w:rPr>
        <w:t>mémoire</w:t>
      </w:r>
      <w:r w:rsidR="008C451B">
        <w:t xml:space="preserve"> SSD</w:t>
      </w:r>
      <w:r w:rsidR="00294ED2">
        <w:t xml:space="preserve"> (</w:t>
      </w:r>
      <w:r w:rsidR="00294ED2" w:rsidRPr="16CBE89F">
        <w:rPr>
          <w:i/>
          <w:iCs/>
        </w:rPr>
        <w:t>Solid State Drive</w:t>
      </w:r>
      <w:r w:rsidR="00294ED2">
        <w:t xml:space="preserve">), ou </w:t>
      </w:r>
      <w:r w:rsidR="00580552" w:rsidRPr="16CBE89F">
        <w:rPr>
          <w:i/>
          <w:iCs/>
        </w:rPr>
        <w:t>disque</w:t>
      </w:r>
      <w:r w:rsidR="00115F44">
        <w:t xml:space="preserve"> SSD</w:t>
      </w:r>
      <w:r w:rsidR="00580552">
        <w:t xml:space="preserve"> </w:t>
      </w:r>
      <w:r w:rsidR="001F74F2">
        <w:t>est</w:t>
      </w:r>
      <w:r w:rsidR="008C451B">
        <w:t xml:space="preserve"> </w:t>
      </w:r>
      <w:r w:rsidR="150F44E5">
        <w:t>maintenant plus</w:t>
      </w:r>
      <w:r w:rsidR="008C451B">
        <w:t xml:space="preserve"> populaire </w:t>
      </w:r>
      <w:r w:rsidR="001B3B71">
        <w:t xml:space="preserve">à cause de sa rapidité en lecture par rapport au disque. </w:t>
      </w:r>
      <w:r>
        <w:t xml:space="preserve">Les autres types de mémoires secondaires </w:t>
      </w:r>
      <w:r w:rsidR="001B7922">
        <w:t>moins rapides ont d’autres caractéristiques qui les rendent utiles (coût, capacité de stockage, etc.).</w:t>
      </w:r>
      <w:r w:rsidR="0C3E1153">
        <w:t xml:space="preserve"> </w:t>
      </w:r>
    </w:p>
    <w:p w14:paraId="6AE548DC" w14:textId="23C4415B" w:rsidR="00DD0863" w:rsidRDefault="0C3E1153">
      <w:pPr>
        <w:pStyle w:val="Corpsdetexte"/>
      </w:pPr>
      <w:r>
        <w:t xml:space="preserve">Dans certains cas, il est possible d’utiliser une mémoire secondaire distante qui n’est pas à proximité physiquement du processeur. </w:t>
      </w:r>
      <w:r w:rsidR="004C6FB3">
        <w:t>On</w:t>
      </w:r>
      <w:r>
        <w:t xml:space="preserve"> accè</w:t>
      </w:r>
      <w:r w:rsidR="1DE7A404">
        <w:t>de à cette mémoire par l’entremise d’un réseau avec ou sans fil.</w:t>
      </w:r>
    </w:p>
    <w:p w14:paraId="79291BA1"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Interface réseau</w:t>
      </w:r>
    </w:p>
    <w:p w14:paraId="16A80CEF" w14:textId="0236B082" w:rsidR="00585771" w:rsidRDefault="00DD0863">
      <w:pPr>
        <w:pStyle w:val="Corpsdetexte"/>
      </w:pPr>
      <w:r>
        <w:t>Une interface réseau permet à l'ordinateur de communiquer avec d'autres ordinateurs par l'intermédiaire d'un réseau</w:t>
      </w:r>
      <w:r w:rsidR="00F81898">
        <w:t xml:space="preserve"> d’ordinateurs</w:t>
      </w:r>
      <w:r>
        <w:t xml:space="preserve">. </w:t>
      </w:r>
      <w:r w:rsidR="008E4EDF">
        <w:t>Il y a différents types de réseau</w:t>
      </w:r>
      <w:r w:rsidR="0028131C">
        <w:t>x d’ordinateurs</w:t>
      </w:r>
      <w:r w:rsidR="008E4EDF">
        <w:t xml:space="preserve"> et la manière de brancher un ordinateur à un réseau varie d’un type de réseau à un autre.</w:t>
      </w:r>
    </w:p>
    <w:p w14:paraId="4804EC5D" w14:textId="77777777" w:rsidR="00585771" w:rsidRPr="001D3796" w:rsidRDefault="00585771" w:rsidP="001D3796">
      <w:pPr>
        <w:pStyle w:val="Corpsdetexte"/>
        <w:pBdr>
          <w:top w:val="single" w:sz="4" w:space="1" w:color="auto"/>
          <w:left w:val="single" w:sz="4" w:space="4" w:color="auto"/>
          <w:bottom w:val="single" w:sz="4" w:space="1" w:color="auto"/>
          <w:right w:val="single" w:sz="4" w:space="4" w:color="auto"/>
        </w:pBdr>
        <w:rPr>
          <w:b/>
        </w:rPr>
      </w:pPr>
      <w:r w:rsidRPr="001D3796">
        <w:rPr>
          <w:b/>
          <w:i/>
        </w:rPr>
        <w:t>Réseau local</w:t>
      </w:r>
      <w:r w:rsidR="00DB1281" w:rsidRPr="001D3796">
        <w:rPr>
          <w:b/>
        </w:rPr>
        <w:t xml:space="preserve"> (</w:t>
      </w:r>
      <w:r w:rsidR="00DB1281" w:rsidRPr="001D3796">
        <w:rPr>
          <w:b/>
          <w:i/>
        </w:rPr>
        <w:t>Local Area Network</w:t>
      </w:r>
      <w:r w:rsidR="001D3796">
        <w:rPr>
          <w:b/>
          <w:i/>
        </w:rPr>
        <w:t xml:space="preserve"> </w:t>
      </w:r>
      <w:r w:rsidR="00DB1281" w:rsidRPr="001D3796">
        <w:rPr>
          <w:b/>
        </w:rPr>
        <w:t>-</w:t>
      </w:r>
      <w:r w:rsidR="001D3796">
        <w:rPr>
          <w:b/>
        </w:rPr>
        <w:t xml:space="preserve"> </w:t>
      </w:r>
      <w:r w:rsidR="00DB1281" w:rsidRPr="001D3796">
        <w:rPr>
          <w:b/>
        </w:rPr>
        <w:t>LAN)</w:t>
      </w:r>
      <w:r w:rsidRPr="001D3796">
        <w:rPr>
          <w:b/>
        </w:rPr>
        <w:t xml:space="preserve">, </w:t>
      </w:r>
      <w:r w:rsidRPr="001D3796">
        <w:rPr>
          <w:b/>
          <w:i/>
        </w:rPr>
        <w:t>domestique</w:t>
      </w:r>
      <w:r w:rsidRPr="001D3796">
        <w:rPr>
          <w:b/>
        </w:rPr>
        <w:t xml:space="preserve">, </w:t>
      </w:r>
      <w:r w:rsidRPr="001D3796">
        <w:rPr>
          <w:b/>
          <w:i/>
        </w:rPr>
        <w:t>d’entreprise</w:t>
      </w:r>
      <w:r w:rsidRPr="001D3796">
        <w:rPr>
          <w:b/>
        </w:rPr>
        <w:t xml:space="preserve">, </w:t>
      </w:r>
      <w:r w:rsidRPr="001D3796">
        <w:rPr>
          <w:b/>
          <w:i/>
        </w:rPr>
        <w:t>Internet</w:t>
      </w:r>
    </w:p>
    <w:p w14:paraId="7FEC86D2" w14:textId="77777777" w:rsidR="00F05D36" w:rsidRDefault="00CE44A8" w:rsidP="001D3796">
      <w:pPr>
        <w:pStyle w:val="Corpsdetexte"/>
        <w:pBdr>
          <w:top w:val="single" w:sz="4" w:space="1" w:color="auto"/>
          <w:left w:val="single" w:sz="4" w:space="4" w:color="auto"/>
          <w:bottom w:val="single" w:sz="4" w:space="1" w:color="auto"/>
          <w:right w:val="single" w:sz="4" w:space="4" w:color="auto"/>
        </w:pBdr>
      </w:pPr>
      <w:r>
        <w:t xml:space="preserve">Un réseau dit </w:t>
      </w:r>
      <w:r w:rsidRPr="00650F05">
        <w:rPr>
          <w:i/>
        </w:rPr>
        <w:t>local</w:t>
      </w:r>
      <w:r>
        <w:t xml:space="preserve"> permet la communication entre un ensemble limité d’ordinateurs situés à proximité</w:t>
      </w:r>
      <w:r>
        <w:rPr>
          <w:rStyle w:val="Appelnotedebasdep"/>
        </w:rPr>
        <w:footnoteReference w:id="4"/>
      </w:r>
      <w:r>
        <w:t xml:space="preserve"> les uns des autres. </w:t>
      </w:r>
      <w:r w:rsidR="00417796">
        <w:t xml:space="preserve">Un </w:t>
      </w:r>
      <w:r w:rsidR="00417796" w:rsidRPr="00CE44A8">
        <w:rPr>
          <w:i/>
        </w:rPr>
        <w:t>réseau local domestique</w:t>
      </w:r>
      <w:r w:rsidR="00417796">
        <w:t xml:space="preserve"> permet la communication entre ordinateurs d’une résidence. Un </w:t>
      </w:r>
      <w:r w:rsidR="00417796" w:rsidRPr="00CE44A8">
        <w:rPr>
          <w:i/>
        </w:rPr>
        <w:t>réseau local d’entreprise</w:t>
      </w:r>
      <w:r w:rsidR="00417796">
        <w:t xml:space="preserve"> permet la communication entre les ordinateurs à l’intérieur d’une entreprise. </w:t>
      </w:r>
      <w:r w:rsidR="00853999">
        <w:t xml:space="preserve">Le réseau </w:t>
      </w:r>
      <w:r w:rsidR="00853999" w:rsidRPr="00F906E2">
        <w:rPr>
          <w:i/>
        </w:rPr>
        <w:t>Internet</w:t>
      </w:r>
      <w:r w:rsidR="00853999">
        <w:t xml:space="preserve"> </w:t>
      </w:r>
      <w:r w:rsidR="00F05D36">
        <w:t>est un réseau planétaire</w:t>
      </w:r>
      <w:r w:rsidR="00F906E2">
        <w:t xml:space="preserve"> </w:t>
      </w:r>
      <w:r>
        <w:t xml:space="preserve">qui permet la communication avec des centaines de millions d’ordinateurs répartis autour de la planète. </w:t>
      </w:r>
      <w:r w:rsidR="003D3636">
        <w:t>Pour être plus précis, l</w:t>
      </w:r>
      <w:r w:rsidR="004C7BC3">
        <w:t>e réseau Internet permet la communication entre (</w:t>
      </w:r>
      <w:r w:rsidR="004C7BC3" w:rsidRPr="004C7BC3">
        <w:rPr>
          <w:i/>
        </w:rPr>
        <w:t>inter</w:t>
      </w:r>
      <w:r w:rsidR="004C7BC3">
        <w:t>) les réseaux locaux (</w:t>
      </w:r>
      <w:r w:rsidR="004C7BC3" w:rsidRPr="004C7BC3">
        <w:rPr>
          <w:i/>
        </w:rPr>
        <w:t>net</w:t>
      </w:r>
      <w:r w:rsidR="004C7BC3">
        <w:t>). C’est donc un réseau de réseaux !</w:t>
      </w:r>
      <w:r w:rsidR="00522310">
        <w:t xml:space="preserve"> Ainsi, un ordinateur branché à un réseau local</w:t>
      </w:r>
      <w:r w:rsidR="00205AE1">
        <w:t xml:space="preserve"> peut accéder à Internet lorsque le réseau local est lui-même branché à Internet.</w:t>
      </w:r>
    </w:p>
    <w:p w14:paraId="1BF735E7" w14:textId="73640472" w:rsidR="00DD0863" w:rsidRDefault="005654AC" w:rsidP="00246B87">
      <w:pPr>
        <w:pStyle w:val="Corpsdetexte"/>
      </w:pPr>
      <w:r>
        <w:lastRenderedPageBreak/>
        <w:t xml:space="preserve">Deux interfaces </w:t>
      </w:r>
      <w:r w:rsidR="00555035">
        <w:t>réseau populaires sont l’interface avec fil</w:t>
      </w:r>
      <w:r w:rsidR="00DD0863">
        <w:t xml:space="preserve"> </w:t>
      </w:r>
      <w:r w:rsidR="00DD0863">
        <w:rPr>
          <w:i/>
        </w:rPr>
        <w:t>Ethernet</w:t>
      </w:r>
      <w:r w:rsidR="00DD0863">
        <w:t xml:space="preserve"> </w:t>
      </w:r>
      <w:r w:rsidR="00BE3D46">
        <w:t xml:space="preserve">ou </w:t>
      </w:r>
      <w:r w:rsidR="00555035">
        <w:t xml:space="preserve">l’interface </w:t>
      </w:r>
      <w:r w:rsidR="00BE3D46">
        <w:t xml:space="preserve">sans fils (WIFI) </w:t>
      </w:r>
      <w:r w:rsidR="001000CD">
        <w:t>à un réseau local qui est lui-même relié</w:t>
      </w:r>
      <w:r w:rsidR="00DD0863">
        <w:t xml:space="preserve"> </w:t>
      </w:r>
      <w:r w:rsidR="005F7CDC">
        <w:t>au réseau Internet</w:t>
      </w:r>
      <w:r w:rsidR="00BE3D46">
        <w:t>.</w:t>
      </w:r>
      <w:r w:rsidR="008777AA">
        <w:t xml:space="preserve"> </w:t>
      </w:r>
      <w:r w:rsidR="00AF1FC2">
        <w:t xml:space="preserve">Les appareils mobiles </w:t>
      </w:r>
      <w:r w:rsidR="00023E9A">
        <w:t>peuvent passer par</w:t>
      </w:r>
      <w:r w:rsidR="004F1BB9">
        <w:t xml:space="preserve"> le réseau cellulaire </w:t>
      </w:r>
      <w:r w:rsidR="00023E9A">
        <w:t>pour l’accès à Internet</w:t>
      </w:r>
      <w:r w:rsidR="004F1BB9">
        <w:t xml:space="preserve">. </w:t>
      </w:r>
      <w:r w:rsidR="00764F5D">
        <w:t>Le branchement entre l</w:t>
      </w:r>
      <w:r w:rsidR="00DD0863">
        <w:t>es péri</w:t>
      </w:r>
      <w:r w:rsidR="00166C6D">
        <w:t>ph</w:t>
      </w:r>
      <w:r w:rsidR="00DD0863">
        <w:t xml:space="preserve">ériques </w:t>
      </w:r>
      <w:r w:rsidR="00764F5D">
        <w:t>et le bus</w:t>
      </w:r>
      <w:r w:rsidR="00DD0863">
        <w:t xml:space="preserve"> </w:t>
      </w:r>
      <w:r w:rsidR="00764F5D">
        <w:t>suit</w:t>
      </w:r>
      <w:r w:rsidR="008B7BBF">
        <w:t xml:space="preserve"> </w:t>
      </w:r>
      <w:r w:rsidR="00822637">
        <w:t xml:space="preserve">des conventions basées </w:t>
      </w:r>
      <w:r w:rsidR="00DD0863">
        <w:t xml:space="preserve">des normes bien établies tel que ISA, PCI, PCMCIA, SCSI, etc. La pièce maîtresse de l'ordinateur sur laquelle sont </w:t>
      </w:r>
      <w:r w:rsidR="003C1F56">
        <w:t>installées</w:t>
      </w:r>
      <w:r w:rsidR="00DD0863">
        <w:t xml:space="preserve"> les </w:t>
      </w:r>
      <w:r w:rsidR="008A25DF">
        <w:t xml:space="preserve">différentes </w:t>
      </w:r>
      <w:r w:rsidR="003C1F56">
        <w:t>composantes de l’ordinateur</w:t>
      </w:r>
      <w:r w:rsidR="00DD0863">
        <w:t xml:space="preserve"> est la </w:t>
      </w:r>
      <w:r w:rsidR="00DD0863">
        <w:rPr>
          <w:i/>
        </w:rPr>
        <w:t>carte mère</w:t>
      </w:r>
      <w:r w:rsidR="00DD0863">
        <w:t xml:space="preserve"> (</w:t>
      </w:r>
      <w:r w:rsidR="00DD0863">
        <w:rPr>
          <w:i/>
        </w:rPr>
        <w:t>mother board</w:t>
      </w:r>
      <w:r w:rsidR="00DD0863">
        <w:t>).</w:t>
      </w:r>
    </w:p>
    <w:p w14:paraId="75DB9AB5" w14:textId="77777777" w:rsidR="00DD0863" w:rsidRDefault="00DD0863">
      <w:pPr>
        <w:pStyle w:val="Titre2"/>
      </w:pPr>
      <w:bookmarkStart w:id="10" w:name="_Toc44667553"/>
      <w:r>
        <w:t>Le logiciel</w:t>
      </w:r>
      <w:bookmarkEnd w:id="10"/>
    </w:p>
    <w:p w14:paraId="04CB1003" w14:textId="77777777" w:rsidR="00DD0863" w:rsidRDefault="00DD0863" w:rsidP="00FD3D58">
      <w:pPr>
        <w:pStyle w:val="Corpsdetexte"/>
      </w:pPr>
      <w:r>
        <w:t xml:space="preserve">Un ordinateur fonctionne en exécutant des programmes. On utilise souvent le terme </w:t>
      </w:r>
      <w:r>
        <w:rPr>
          <w:i/>
        </w:rPr>
        <w:t>logiciel</w:t>
      </w:r>
      <w:r>
        <w:t xml:space="preserve"> </w:t>
      </w:r>
      <w:r w:rsidR="00064A95">
        <w:t>(</w:t>
      </w:r>
      <w:r w:rsidR="00064A95" w:rsidRPr="00064A95">
        <w:rPr>
          <w:i/>
        </w:rPr>
        <w:t>software</w:t>
      </w:r>
      <w:r w:rsidR="00064A95">
        <w:t xml:space="preserve">) </w:t>
      </w:r>
      <w:r>
        <w:t>pour désigner les programmes. Lorsqu'on démarre un ordinateur</w:t>
      </w:r>
      <w:r>
        <w:rPr>
          <w:rStyle w:val="Appelnotedebasdep"/>
        </w:rPr>
        <w:footnoteReference w:id="5"/>
      </w:r>
      <w:r>
        <w:t xml:space="preserve">, il y a un premier programme qui est automatiquement exécuté, appelé le </w:t>
      </w:r>
      <w:r>
        <w:rPr>
          <w:i/>
        </w:rPr>
        <w:t xml:space="preserve">programme de démarrage </w:t>
      </w:r>
      <w:r>
        <w:t>(</w:t>
      </w:r>
      <w:r>
        <w:rPr>
          <w:i/>
        </w:rPr>
        <w:t>boot program</w:t>
      </w:r>
      <w:r>
        <w:t>). Ce premier programme est toujours dans la mémoire centrale à une adresse fixe</w:t>
      </w:r>
      <w:r w:rsidR="004F7241">
        <w:t>,</w:t>
      </w:r>
      <w:r>
        <w:t xml:space="preserve"> connue à l'avance. À cet effet, il y a une petite partie de la mémoire centrale qui est permanente, le ROM (</w:t>
      </w:r>
      <w:r>
        <w:rPr>
          <w:i/>
        </w:rPr>
        <w:t>Read Only Memory</w:t>
      </w:r>
      <w:r>
        <w:t xml:space="preserve">), et qui contient le programme de démarrage. Le programme de démarrage a pour rôle essentiel de </w:t>
      </w:r>
      <w:r w:rsidR="00FD3D58">
        <w:t>placer</w:t>
      </w:r>
      <w:r>
        <w:t xml:space="preserve"> en mémoire centrale un plus gros programme appelé le </w:t>
      </w:r>
      <w:r>
        <w:rPr>
          <w:i/>
        </w:rPr>
        <w:t>système d'exploitation</w:t>
      </w:r>
      <w:r>
        <w:rPr>
          <w:rStyle w:val="Appelnotedebasdep"/>
          <w:i/>
        </w:rPr>
        <w:footnoteReference w:id="6"/>
      </w:r>
      <w:r>
        <w:t xml:space="preserve">, à partir d'une mémoire secondaire, </w:t>
      </w:r>
      <w:r w:rsidR="009E0334">
        <w:t>habituellement</w:t>
      </w:r>
      <w:r>
        <w:t xml:space="preserve"> le disque dur</w:t>
      </w:r>
      <w:r>
        <w:rPr>
          <w:rStyle w:val="Appelnotedebasdep"/>
        </w:rPr>
        <w:footnoteReference w:id="7"/>
      </w:r>
      <w:r>
        <w:t>.</w:t>
      </w:r>
    </w:p>
    <w:p w14:paraId="7D31F91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rPr>
      </w:pPr>
      <w:r>
        <w:rPr>
          <w:b/>
          <w:i/>
        </w:rPr>
        <w:t>Système d'exploitation</w:t>
      </w:r>
      <w:r>
        <w:rPr>
          <w:b/>
        </w:rPr>
        <w:t xml:space="preserve"> (</w:t>
      </w:r>
      <w:r>
        <w:rPr>
          <w:b/>
          <w:i/>
        </w:rPr>
        <w:t>operating system</w:t>
      </w:r>
      <w:r>
        <w:rPr>
          <w:b/>
        </w:rPr>
        <w:t xml:space="preserve"> - OS)</w:t>
      </w:r>
    </w:p>
    <w:p w14:paraId="012EA5F4" w14:textId="7FE0EF3C"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Le système d'exploitation est un programme dont le rôle est de faciliter l'utilisation de l'ordinateur et en particulier des péri</w:t>
      </w:r>
      <w:r w:rsidR="00166C6D">
        <w:t>ph</w:t>
      </w:r>
      <w:r>
        <w:t xml:space="preserve">ériques. Windows, Unix et </w:t>
      </w:r>
      <w:r w:rsidR="00D06D27">
        <w:t>m</w:t>
      </w:r>
      <w:r>
        <w:t>acOS sont des exemples de systèmes d'exploitation. Sans système d'exploitation, un ordinateur est aussi utile qu'une aiguille dans une botte de foin.</w:t>
      </w:r>
    </w:p>
    <w:p w14:paraId="75A14200" w14:textId="6F4ACE3A" w:rsidR="00DD0863" w:rsidRDefault="00DD0863">
      <w:pPr>
        <w:pStyle w:val="Corpsdetexte"/>
      </w:pPr>
      <w:r>
        <w:t xml:space="preserve">Le système d'exploitation permet de faciliter l'utilisation de l'ordinateur et d'organiser l'exécution d'autres programmes appelés </w:t>
      </w:r>
      <w:r>
        <w:rPr>
          <w:i/>
        </w:rPr>
        <w:t>programmes d'application</w:t>
      </w:r>
      <w:r>
        <w:t xml:space="preserve"> ou plus simplement </w:t>
      </w:r>
      <w:r>
        <w:rPr>
          <w:i/>
        </w:rPr>
        <w:t>applications</w:t>
      </w:r>
      <w:r>
        <w:t xml:space="preserve">. Après que le système d'exploitation </w:t>
      </w:r>
      <w:r w:rsidR="00BC3F2B">
        <w:t>est</w:t>
      </w:r>
      <w:r>
        <w:t xml:space="preserve"> chargé en mémoire centrale, celui-ci se met en état d'attente d'une commande de l'utilisateur. À ce moment, l'utilisateur va </w:t>
      </w:r>
      <w:r w:rsidR="005A6AB7">
        <w:t>souvent</w:t>
      </w:r>
      <w:r>
        <w:t xml:space="preserve"> commander l'exécution d'un programme d'application. </w:t>
      </w:r>
    </w:p>
    <w:p w14:paraId="1C8C25DB" w14:textId="77777777" w:rsidR="00710436" w:rsidRDefault="00710436" w:rsidP="00710436">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 xml:space="preserve">Interface système </w:t>
      </w:r>
      <w:r w:rsidRPr="00916223">
        <w:rPr>
          <w:b/>
        </w:rPr>
        <w:t>(</w:t>
      </w:r>
      <w:r w:rsidRPr="00916223">
        <w:rPr>
          <w:b/>
          <w:i/>
        </w:rPr>
        <w:t>shell</w:t>
      </w:r>
      <w:r w:rsidRPr="00916223">
        <w:rPr>
          <w:b/>
        </w:rPr>
        <w:t>)</w:t>
      </w:r>
      <w:r>
        <w:rPr>
          <w:b/>
          <w:i/>
        </w:rPr>
        <w:t xml:space="preserve">, interface en ligne de commande </w:t>
      </w:r>
      <w:r w:rsidRPr="00E80DA5">
        <w:rPr>
          <w:b/>
        </w:rPr>
        <w:t>(</w:t>
      </w:r>
      <w:r w:rsidRPr="00E80DA5">
        <w:rPr>
          <w:b/>
          <w:i/>
        </w:rPr>
        <w:t>Command Line Interface</w:t>
      </w:r>
      <w:r w:rsidRPr="00E80DA5">
        <w:rPr>
          <w:b/>
        </w:rPr>
        <w:t>- CLI)</w:t>
      </w:r>
      <w:r>
        <w:rPr>
          <w:b/>
          <w:i/>
        </w:rPr>
        <w:t xml:space="preserve">, interface à l’utilisateur graphique </w:t>
      </w:r>
      <w:r w:rsidRPr="00E80DA5">
        <w:rPr>
          <w:b/>
        </w:rPr>
        <w:t>(</w:t>
      </w:r>
      <w:r>
        <w:rPr>
          <w:b/>
        </w:rPr>
        <w:t>G</w:t>
      </w:r>
      <w:r w:rsidRPr="00E80DA5">
        <w:rPr>
          <w:b/>
        </w:rPr>
        <w:t>raphical User Interface</w:t>
      </w:r>
      <w:r>
        <w:rPr>
          <w:b/>
        </w:rPr>
        <w:t xml:space="preserve"> - GUI</w:t>
      </w:r>
      <w:r w:rsidRPr="00E80DA5">
        <w:rPr>
          <w:b/>
        </w:rPr>
        <w:t>)</w:t>
      </w:r>
    </w:p>
    <w:p w14:paraId="505308F9" w14:textId="6897B71F" w:rsidR="00710436" w:rsidRDefault="00710436">
      <w:pPr>
        <w:pStyle w:val="Corpsdetexte"/>
      </w:pPr>
      <w:r>
        <w:t>Les systèmes d'exploitation offrent habituellement deux types d’interface permettant d’invoquer leurs fonctions. Les interface en ligne de commande (</w:t>
      </w:r>
      <w:r w:rsidRPr="10030626">
        <w:rPr>
          <w:i/>
          <w:iCs/>
        </w:rPr>
        <w:t>Command Line Interface</w:t>
      </w:r>
      <w:r>
        <w:t xml:space="preserve"> – CLI) ou les </w:t>
      </w:r>
      <w:r w:rsidRPr="10030626">
        <w:rPr>
          <w:i/>
          <w:iCs/>
        </w:rPr>
        <w:t>interfaces à l'utilisateur graphiques</w:t>
      </w:r>
      <w:r>
        <w:t xml:space="preserve"> conviviales (</w:t>
      </w:r>
      <w:r w:rsidRPr="10030626">
        <w:rPr>
          <w:i/>
          <w:iCs/>
        </w:rPr>
        <w:t>Graphical User Interface</w:t>
      </w:r>
      <w:r>
        <w:t xml:space="preserve"> - GUI) basées sur l'utilisation des fenêtres, de menus, de boutons, etc. Dans le cas de Windows, l’interface en ligne de commande est aussi appelée </w:t>
      </w:r>
      <w:r w:rsidRPr="10030626">
        <w:rPr>
          <w:i/>
          <w:iCs/>
        </w:rPr>
        <w:t>fenêtre de commande Windows</w:t>
      </w:r>
      <w:r>
        <w:t xml:space="preserve"> (</w:t>
      </w:r>
      <w:r w:rsidRPr="10030626">
        <w:rPr>
          <w:i/>
          <w:iCs/>
        </w:rPr>
        <w:t>Command Prompt</w:t>
      </w:r>
      <w:r>
        <w:t xml:space="preserve">) et Windows est l’interface graphique. Dans les systèmes d’exploitation UNIX, par analogie avec une noix, il est d’usage d’employer le terme </w:t>
      </w:r>
      <w:r w:rsidRPr="10030626">
        <w:rPr>
          <w:i/>
          <w:iCs/>
        </w:rPr>
        <w:t>shell</w:t>
      </w:r>
      <w:r>
        <w:t xml:space="preserve"> (coquille) pour désigner une interface système qui permet de faire exécuter des commandes du </w:t>
      </w:r>
      <w:r w:rsidRPr="10030626">
        <w:rPr>
          <w:i/>
          <w:iCs/>
        </w:rPr>
        <w:t>noyau</w:t>
      </w:r>
      <w:r>
        <w:t xml:space="preserve"> (</w:t>
      </w:r>
      <w:r w:rsidRPr="10030626">
        <w:rPr>
          <w:i/>
          <w:iCs/>
        </w:rPr>
        <w:t>kernel</w:t>
      </w:r>
      <w:r>
        <w:t>) du système d’exploitation.</w:t>
      </w:r>
    </w:p>
    <w:p w14:paraId="466DFB54" w14:textId="77777777" w:rsidR="00DD0863" w:rsidRDefault="00DD0863"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rPr>
          <w:b/>
        </w:rPr>
      </w:pPr>
      <w:r>
        <w:rPr>
          <w:b/>
          <w:i/>
        </w:rPr>
        <w:lastRenderedPageBreak/>
        <w:t>Programme d'application</w:t>
      </w:r>
      <w:r>
        <w:rPr>
          <w:b/>
        </w:rPr>
        <w:t xml:space="preserve"> (ou simplement </w:t>
      </w:r>
      <w:r>
        <w:rPr>
          <w:b/>
          <w:i/>
        </w:rPr>
        <w:t>application</w:t>
      </w:r>
      <w:r>
        <w:rPr>
          <w:b/>
        </w:rPr>
        <w:t>)</w:t>
      </w:r>
    </w:p>
    <w:p w14:paraId="044F982A" w14:textId="7AC7ABBF" w:rsidR="00DD0863" w:rsidRDefault="00756A3F" w:rsidP="00940C03">
      <w:pPr>
        <w:pStyle w:val="Corpsdetexte"/>
        <w:keepNext/>
        <w:keepLines/>
        <w:pBdr>
          <w:top w:val="single" w:sz="4" w:space="1" w:color="auto" w:shadow="1"/>
          <w:left w:val="single" w:sz="4" w:space="4" w:color="auto" w:shadow="1"/>
          <w:bottom w:val="single" w:sz="4" w:space="1" w:color="auto" w:shadow="1"/>
          <w:right w:val="single" w:sz="4" w:space="4" w:color="auto" w:shadow="1"/>
        </w:pBdr>
      </w:pPr>
      <w:r>
        <w:t xml:space="preserve">Les programmes d’applications accomplissent des tâches utiles. Par exemple, parmi les applications d'usage courant, il y a les </w:t>
      </w:r>
      <w:r>
        <w:rPr>
          <w:i/>
        </w:rPr>
        <w:t>programmes de</w:t>
      </w:r>
      <w:r>
        <w:t xml:space="preserve"> </w:t>
      </w:r>
      <w:r>
        <w:rPr>
          <w:i/>
        </w:rPr>
        <w:t>traitement de textes</w:t>
      </w:r>
      <w:r>
        <w:rPr>
          <w:iCs/>
        </w:rPr>
        <w:t xml:space="preserve"> (e.g. Bloc-notes, Wordpad de Windows, Word de Microsoft Office, Emacs de UNIX)</w:t>
      </w:r>
      <w:r>
        <w:t xml:space="preserve">, les </w:t>
      </w:r>
      <w:r>
        <w:rPr>
          <w:i/>
        </w:rPr>
        <w:t>chiffriers électroniques</w:t>
      </w:r>
      <w:r>
        <w:rPr>
          <w:iCs/>
        </w:rPr>
        <w:t xml:space="preserve"> (e.g. Excel de Microsoft Office)</w:t>
      </w:r>
      <w:r>
        <w:t xml:space="preserve">, les </w:t>
      </w:r>
      <w:r>
        <w:rPr>
          <w:i/>
        </w:rPr>
        <w:t>fureteurs WEB</w:t>
      </w:r>
      <w:r>
        <w:rPr>
          <w:iCs/>
        </w:rPr>
        <w:t xml:space="preserve"> (e.g. Google Chrome, Safari, Microsoft Edge)</w:t>
      </w:r>
      <w:r>
        <w:t xml:space="preserve">, les </w:t>
      </w:r>
      <w:r>
        <w:rPr>
          <w:i/>
        </w:rPr>
        <w:t>systèmes de courriel</w:t>
      </w:r>
      <w:r>
        <w:rPr>
          <w:iCs/>
        </w:rPr>
        <w:t xml:space="preserve"> (e.g. Outlook de Microsoft, Google GMail)</w:t>
      </w:r>
      <w:r>
        <w:t xml:space="preserve">, les </w:t>
      </w:r>
      <w:r w:rsidRPr="00A03E02">
        <w:rPr>
          <w:i/>
        </w:rPr>
        <w:t>réseaux sociaux</w:t>
      </w:r>
      <w:r>
        <w:t xml:space="preserve"> (e.g. Facebook, Twitter, Instagram).</w:t>
      </w:r>
    </w:p>
    <w:p w14:paraId="7C8D4424" w14:textId="4F5D85C0" w:rsidR="00DD0863" w:rsidRDefault="004A666C" w:rsidP="00D46BC8">
      <w:pPr>
        <w:pStyle w:val="Corpsdetexte"/>
      </w:pPr>
      <w:r>
        <w:t>Cet ouvrage traite</w:t>
      </w:r>
      <w:r w:rsidR="00DD0863">
        <w:t xml:space="preserve"> </w:t>
      </w:r>
      <w:r>
        <w:t>du</w:t>
      </w:r>
      <w:r w:rsidR="00DD0863">
        <w:t xml:space="preserve"> développement de programmes d’application en Java.</w:t>
      </w:r>
      <w:r w:rsidR="00D46BC8">
        <w:t xml:space="preserve"> </w:t>
      </w:r>
      <w:r w:rsidR="00DD0863">
        <w:t>Concrètement, avant qu'il ne soit chargé en mémoire centrale pour être exécuté, un programme d'application se trouve habituellement en mémoire secondaire, par exemple, sur disque dur. Un des rôles importants du système d'exploitation est de permettre d'organiser les programmes et les données placées en mémoire secondaire afin de pouvoir les retrouver.</w:t>
      </w:r>
    </w:p>
    <w:p w14:paraId="527C24D2" w14:textId="77777777" w:rsidR="00DD0863" w:rsidRDefault="00DD0863">
      <w:pPr>
        <w:pStyle w:val="Corpsdetexte"/>
        <w:pBdr>
          <w:top w:val="single" w:sz="4" w:space="1" w:color="auto" w:shadow="1"/>
          <w:left w:val="single" w:sz="4" w:space="4" w:color="auto" w:shadow="1"/>
          <w:bottom w:val="single" w:sz="4" w:space="2" w:color="auto" w:shadow="1"/>
          <w:right w:val="single" w:sz="4" w:space="4" w:color="auto" w:shadow="1"/>
        </w:pBdr>
        <w:rPr>
          <w:b/>
        </w:rPr>
      </w:pPr>
      <w:r>
        <w:rPr>
          <w:b/>
          <w:i/>
        </w:rPr>
        <w:t>Fichier</w:t>
      </w:r>
      <w:r>
        <w:rPr>
          <w:b/>
        </w:rPr>
        <w:t xml:space="preserve"> (</w:t>
      </w:r>
      <w:r>
        <w:rPr>
          <w:b/>
          <w:i/>
        </w:rPr>
        <w:t>file</w:t>
      </w:r>
      <w:r>
        <w:rPr>
          <w:b/>
        </w:rPr>
        <w:t xml:space="preserve">), </w:t>
      </w:r>
      <w:r>
        <w:rPr>
          <w:b/>
          <w:i/>
        </w:rPr>
        <w:t>système de gestion de fichiers</w:t>
      </w:r>
      <w:r>
        <w:rPr>
          <w:b/>
        </w:rPr>
        <w:t xml:space="preserve"> (</w:t>
      </w:r>
      <w:r>
        <w:rPr>
          <w:b/>
          <w:i/>
        </w:rPr>
        <w:t>file system</w:t>
      </w:r>
      <w:r>
        <w:rPr>
          <w:b/>
        </w:rPr>
        <w:t>)</w:t>
      </w:r>
    </w:p>
    <w:p w14:paraId="7F9D5CFC" w14:textId="77777777" w:rsidR="00DD0863" w:rsidRDefault="00DD0863">
      <w:pPr>
        <w:pStyle w:val="Corpsdetexte"/>
        <w:pBdr>
          <w:top w:val="single" w:sz="4" w:space="1" w:color="auto" w:shadow="1"/>
          <w:left w:val="single" w:sz="4" w:space="4" w:color="auto" w:shadow="1"/>
          <w:bottom w:val="single" w:sz="4" w:space="2" w:color="auto" w:shadow="1"/>
          <w:right w:val="single" w:sz="4" w:space="4" w:color="auto" w:shadow="1"/>
        </w:pBdr>
      </w:pPr>
      <w:r>
        <w:t xml:space="preserve">La partie du système d'exploitation qui s'occupe de l'organisation des données et des programmes en mémoire secondaire est le </w:t>
      </w:r>
      <w:r>
        <w:rPr>
          <w:i/>
        </w:rPr>
        <w:t>système de gestion de fichiers</w:t>
      </w:r>
      <w:r>
        <w:t xml:space="preserve"> (</w:t>
      </w:r>
      <w:r>
        <w:rPr>
          <w:i/>
        </w:rPr>
        <w:t>file system</w:t>
      </w:r>
      <w:r>
        <w:t xml:space="preserve">). Un </w:t>
      </w:r>
      <w:r>
        <w:rPr>
          <w:i/>
        </w:rPr>
        <w:t>fichier</w:t>
      </w:r>
      <w:r>
        <w:t xml:space="preserve"> peut contenir un ou une partie d’un programme ou encore des données pour un programme.</w:t>
      </w:r>
    </w:p>
    <w:p w14:paraId="53052170" w14:textId="77777777" w:rsidR="00DD0863" w:rsidRDefault="00DD0863" w:rsidP="002F06F8">
      <w:pPr>
        <w:pStyle w:val="Corpsdetexte"/>
      </w:pPr>
      <w:r>
        <w:t xml:space="preserve">On utilise souvent le terme </w:t>
      </w:r>
      <w:r>
        <w:rPr>
          <w:i/>
        </w:rPr>
        <w:t>document</w:t>
      </w:r>
      <w:r>
        <w:t xml:space="preserve"> pour désigner un fichier de données. En effet, un fichier peut par exemple contenir un texte produit avec un programme de traitement de texte. Le fichier est alors un document contenant des données du point de vue de l’application de traitement de texte.</w:t>
      </w:r>
      <w:r w:rsidR="007811AB">
        <w:t xml:space="preserve"> </w:t>
      </w:r>
      <w:r>
        <w:t xml:space="preserve">Le système de gestion de fichier permet de regrouper des fichiers dans un </w:t>
      </w:r>
      <w:r>
        <w:rPr>
          <w:i/>
          <w:iCs/>
        </w:rPr>
        <w:t>dossier</w:t>
      </w:r>
      <w:r>
        <w:t xml:space="preserve"> (aussi appelé </w:t>
      </w:r>
      <w:r>
        <w:rPr>
          <w:i/>
          <w:iCs/>
        </w:rPr>
        <w:t>répertoire</w:t>
      </w:r>
      <w:r>
        <w:t xml:space="preserve">). Un dossier peut lui-même regrouper d'autres dossiers, ainsi de suite, résultant en une </w:t>
      </w:r>
      <w:r>
        <w:rPr>
          <w:i/>
        </w:rPr>
        <w:t>hiérarchie de dossiers</w:t>
      </w:r>
      <w:r>
        <w:t>.</w:t>
      </w:r>
    </w:p>
    <w:p w14:paraId="6255EF3C" w14:textId="0F0A08F5" w:rsidR="000F1A64" w:rsidRDefault="00266FF2" w:rsidP="00A74ADF">
      <w:pPr>
        <w:pStyle w:val="Corpsdetexte"/>
      </w:pPr>
      <w:r>
        <w:t xml:space="preserve">Pour identifier un dossier ou un fichier, on peut </w:t>
      </w:r>
      <w:r w:rsidR="00A74ADF">
        <w:t>employer</w:t>
      </w:r>
      <w:r>
        <w:t xml:space="preserve"> son </w:t>
      </w:r>
      <w:r w:rsidRPr="10030626">
        <w:rPr>
          <w:i/>
          <w:iCs/>
        </w:rPr>
        <w:t>chemin</w:t>
      </w:r>
      <w:r>
        <w:t xml:space="preserve"> (</w:t>
      </w:r>
      <w:r w:rsidRPr="10030626">
        <w:rPr>
          <w:i/>
          <w:iCs/>
        </w:rPr>
        <w:t>path</w:t>
      </w:r>
      <w:r>
        <w:t>)</w:t>
      </w:r>
      <w:r w:rsidR="001610C4">
        <w:t xml:space="preserve">. </w:t>
      </w:r>
      <w:r w:rsidR="00800B32">
        <w:t xml:space="preserve">Le chemin indique la séquence des dossiers qui mènent à l’élément </w:t>
      </w:r>
      <w:r w:rsidR="000A1E31">
        <w:t xml:space="preserve">visé. </w:t>
      </w:r>
    </w:p>
    <w:p w14:paraId="06E0A320" w14:textId="60C799E9" w:rsidR="000F1A64" w:rsidRDefault="26B1F35F" w:rsidP="00A74ADF">
      <w:pPr>
        <w:pStyle w:val="Corpsdetexte"/>
      </w:pPr>
      <w:r>
        <w:t>Sous Windows, l</w:t>
      </w:r>
      <w:r w:rsidR="00266FF2">
        <w:t>e chemin</w:t>
      </w:r>
      <w:r w:rsidR="008D2543">
        <w:t xml:space="preserve"> commence tout d’abord par le </w:t>
      </w:r>
      <w:r w:rsidR="00A74ADF">
        <w:t xml:space="preserve">nom de </w:t>
      </w:r>
      <w:r w:rsidR="00A74ADF" w:rsidRPr="10030626">
        <w:rPr>
          <w:i/>
          <w:iCs/>
        </w:rPr>
        <w:t>volume</w:t>
      </w:r>
      <w:r w:rsidR="00A74ADF">
        <w:t xml:space="preserve"> </w:t>
      </w:r>
      <w:r w:rsidR="00D55DA9">
        <w:t>dans lequel</w:t>
      </w:r>
      <w:r w:rsidR="008D2543">
        <w:t xml:space="preserve"> si situe le fichier </w:t>
      </w:r>
      <w:r w:rsidR="00266FF2">
        <w:t xml:space="preserve">ou dossier </w:t>
      </w:r>
      <w:r w:rsidR="008D2543">
        <w:t xml:space="preserve">que l’on recherche, puis </w:t>
      </w:r>
      <w:r w:rsidR="004F7241">
        <w:t xml:space="preserve">vient </w:t>
      </w:r>
      <w:r w:rsidR="008D2543">
        <w:t xml:space="preserve">ensuite l’ordre des dossiers à parcourir (les noms des dossiers </w:t>
      </w:r>
      <w:r w:rsidR="004F7241">
        <w:t>sont</w:t>
      </w:r>
      <w:r w:rsidR="008D2543">
        <w:t xml:space="preserve"> séparés par des «\»). </w:t>
      </w:r>
      <w:r w:rsidR="00A74ADF">
        <w:t xml:space="preserve">Le nom de volume identifie une unité périphérique d’entrée/sortie telle </w:t>
      </w:r>
      <w:r w:rsidR="007811AB">
        <w:t>qu’un disque</w:t>
      </w:r>
      <w:r w:rsidR="0071635C">
        <w:t xml:space="preserve"> dur</w:t>
      </w:r>
      <w:r w:rsidR="007811AB">
        <w:t xml:space="preserve">, </w:t>
      </w:r>
      <w:r w:rsidR="0071635C">
        <w:t xml:space="preserve">un disque </w:t>
      </w:r>
      <w:r w:rsidR="005C62F5">
        <w:t>SSD</w:t>
      </w:r>
      <w:r w:rsidR="00A74ADF">
        <w:t xml:space="preserve">, etc. </w:t>
      </w:r>
      <w:r w:rsidR="008D2543">
        <w:t xml:space="preserve">Ainsi, </w:t>
      </w:r>
      <w:r w:rsidR="005C62F5">
        <w:t xml:space="preserve">dans l’exemple </w:t>
      </w:r>
      <w:r w:rsidR="0089361E">
        <w:t xml:space="preserve">de chemin </w:t>
      </w:r>
      <w:r w:rsidR="005C62F5">
        <w:t>suivant</w:t>
      </w:r>
      <w:r w:rsidR="008D2543">
        <w:t>, il y a un disque dur nommé C.</w:t>
      </w:r>
      <w:r w:rsidR="00FF281E">
        <w:t xml:space="preserve"> Pour arriver au fichier </w:t>
      </w:r>
      <w:r w:rsidR="005C62F5" w:rsidRPr="10030626">
        <w:rPr>
          <w:i/>
          <w:iCs/>
        </w:rPr>
        <w:t>HelloWorld.java</w:t>
      </w:r>
      <w:r w:rsidR="00FF281E">
        <w:t xml:space="preserve">, il faut donc partir du disque C, aller dans le dossier </w:t>
      </w:r>
      <w:r w:rsidR="005C62F5" w:rsidRPr="10030626">
        <w:rPr>
          <w:i/>
          <w:iCs/>
        </w:rPr>
        <w:t>Users</w:t>
      </w:r>
      <w:r w:rsidR="00FF281E">
        <w:t xml:space="preserve">, puis ensuite, </w:t>
      </w:r>
      <w:r w:rsidR="00A74ADF">
        <w:t xml:space="preserve">dans </w:t>
      </w:r>
      <w:r w:rsidR="005C62F5" w:rsidRPr="10030626">
        <w:rPr>
          <w:i/>
          <w:iCs/>
        </w:rPr>
        <w:t>Robert</w:t>
      </w:r>
      <w:r w:rsidR="00FF281E">
        <w:t xml:space="preserve">, </w:t>
      </w:r>
      <w:r w:rsidR="00B21A1C">
        <w:t xml:space="preserve">et </w:t>
      </w:r>
      <w:r w:rsidR="00FF281E">
        <w:t xml:space="preserve">ensuite </w:t>
      </w:r>
      <w:r w:rsidR="00A74ADF">
        <w:t xml:space="preserve">dans </w:t>
      </w:r>
      <w:r w:rsidR="005C62F5" w:rsidRPr="10030626">
        <w:rPr>
          <w:i/>
          <w:iCs/>
        </w:rPr>
        <w:t>Documents</w:t>
      </w:r>
      <w:r w:rsidR="00FF281E">
        <w:t xml:space="preserve"> pour enfin arriver au fichier </w:t>
      </w:r>
      <w:r w:rsidR="005C62F5" w:rsidRPr="10030626">
        <w:rPr>
          <w:i/>
          <w:iCs/>
        </w:rPr>
        <w:t>HelloWorld.java</w:t>
      </w:r>
      <w:r w:rsidR="00FF281E">
        <w:t>.</w:t>
      </w:r>
      <w:r w:rsidR="003971B5">
        <w:t xml:space="preserve"> </w:t>
      </w:r>
      <w:r w:rsidR="00880BF1">
        <w:t>Ce fichier contient un programme en Java comme nous le verrons par la suite.</w:t>
      </w:r>
    </w:p>
    <w:p w14:paraId="72DEC981" w14:textId="392942C5" w:rsidR="000F1A64" w:rsidRPr="005C62F5" w:rsidRDefault="00D66559" w:rsidP="00F3185C">
      <w:pPr>
        <w:pStyle w:val="Corpsdetexte"/>
        <w:ind w:firstLine="720"/>
        <w:rPr>
          <w:lang w:val="fr-CA"/>
        </w:rPr>
      </w:pPr>
      <w:r w:rsidRPr="005C62F5">
        <w:rPr>
          <w:lang w:val="fr-CA"/>
        </w:rPr>
        <w:t>C:\Users\Robert\Documents</w:t>
      </w:r>
      <w:r w:rsidR="005C62F5" w:rsidRPr="005C62F5">
        <w:rPr>
          <w:lang w:val="fr-CA"/>
        </w:rPr>
        <w:t>\HelloWorld.java</w:t>
      </w:r>
    </w:p>
    <w:p w14:paraId="63C5DB0B" w14:textId="1DE55F5F" w:rsidR="002E62C0" w:rsidRDefault="00E11B04" w:rsidP="00A74ADF">
      <w:pPr>
        <w:pStyle w:val="Corpsdetexte"/>
      </w:pPr>
      <w:r>
        <w:t xml:space="preserve">Il est à noter qu’après le nom </w:t>
      </w:r>
      <w:r w:rsidR="00A74ADF">
        <w:t>de volume</w:t>
      </w:r>
      <w:r>
        <w:t>, il faut mettre un</w:t>
      </w:r>
      <w:r w:rsidR="36BAC9EA">
        <w:t xml:space="preserve"> </w:t>
      </w:r>
      <w:r>
        <w:t>« : » avant le « \ ».</w:t>
      </w:r>
    </w:p>
    <w:p w14:paraId="0F20D0EB" w14:textId="3BA3C6CD" w:rsidR="48F03007" w:rsidRDefault="48F03007" w:rsidP="10030626">
      <w:pPr>
        <w:pStyle w:val="Corpsdetexte"/>
      </w:pPr>
      <w:r>
        <w:t xml:space="preserve">D’autres systèmes d’exploitation comme Linux, FreeBSD ou macOS utilisent des chemins qui </w:t>
      </w:r>
      <w:r w:rsidR="3E323264">
        <w:t>débutant toujours par la racine («/») et omettant le nom du volume.</w:t>
      </w:r>
    </w:p>
    <w:p w14:paraId="4A97CA8F" w14:textId="6795F931" w:rsidR="3E323264" w:rsidRDefault="3E323264" w:rsidP="10030626">
      <w:pPr>
        <w:pStyle w:val="Corpsdetexte"/>
        <w:ind w:firstLine="720"/>
        <w:rPr>
          <w:lang w:val="fr-CA"/>
        </w:rPr>
      </w:pPr>
      <w:r w:rsidRPr="10030626">
        <w:rPr>
          <w:lang w:val="fr-CA"/>
        </w:rPr>
        <w:t>/users/lemire/Documents/HelloWord.java</w:t>
      </w:r>
    </w:p>
    <w:p w14:paraId="38711E7F" w14:textId="035EC455" w:rsidR="002E62C0" w:rsidRPr="00D14641" w:rsidRDefault="00206B55" w:rsidP="00B12EED">
      <w:pPr>
        <w:pStyle w:val="Corpsdetexte"/>
      </w:pPr>
      <w:r>
        <w:t xml:space="preserve">Les systèmes de gestion de fichier modernes permettent le stockage dans des serveurs distants en donnant l’impression d’une unité de stockage locale. De plus en plus, le stockage est effectué dans le </w:t>
      </w:r>
      <w:r w:rsidRPr="00563ED1">
        <w:rPr>
          <w:i/>
          <w:iCs/>
        </w:rPr>
        <w:t>nuage informatique</w:t>
      </w:r>
      <w:r>
        <w:t xml:space="preserve"> (</w:t>
      </w:r>
      <w:r w:rsidR="00B36181" w:rsidRPr="00B36181">
        <w:rPr>
          <w:i/>
          <w:iCs/>
        </w:rPr>
        <w:t>infonuagique</w:t>
      </w:r>
      <w:r w:rsidR="00B36181">
        <w:t xml:space="preserve">, </w:t>
      </w:r>
      <w:r w:rsidRPr="00563ED1">
        <w:rPr>
          <w:i/>
          <w:iCs/>
        </w:rPr>
        <w:t>cloud computing</w:t>
      </w:r>
      <w:r>
        <w:t xml:space="preserve">). Les grandes entreprises offrent des services de stockage </w:t>
      </w:r>
      <w:r w:rsidR="00B36181">
        <w:t>dans le nuage</w:t>
      </w:r>
      <w:r>
        <w:t xml:space="preserve"> qui incorporent des mécanismes de sécurité, de fiabilité et de partage plus élaborés que le stockage sur des unités locales.</w:t>
      </w:r>
    </w:p>
    <w:p w14:paraId="66ABBE62"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lastRenderedPageBreak/>
        <w:t>Parallélisme simulé : pseudo-parallélisme</w:t>
      </w:r>
    </w:p>
    <w:p w14:paraId="0C28600D" w14:textId="7AAE6D57" w:rsidR="002E474F" w:rsidRDefault="002E474F">
      <w:pPr>
        <w:pStyle w:val="Corpsdetexte"/>
        <w:pBdr>
          <w:top w:val="single" w:sz="4" w:space="1" w:color="auto" w:shadow="1"/>
          <w:left w:val="single" w:sz="4" w:space="4" w:color="auto" w:shadow="1"/>
          <w:bottom w:val="single" w:sz="4" w:space="1" w:color="auto" w:shadow="1"/>
          <w:right w:val="single" w:sz="4" w:space="4" w:color="auto" w:shadow="1"/>
        </w:pBdr>
      </w:pPr>
      <w:r>
        <w:t xml:space="preserve">Les ordinateurs permettent aussi de faire exécuter plusieurs programmes en même temps. Mais comment ceci est-il possible </w:t>
      </w:r>
      <w:r w:rsidR="40285C04">
        <w:t>même quand il n’y a qu’</w:t>
      </w:r>
      <w:r>
        <w:t>un seul processeur ! En réalité, dans un système monoprocesseur (à un seul processeur), il n'y a effectivement qu'un seul programme à la fois qui est exécuté. Le système d'exploitation fournit l'illusion d'une exécution simultanée de plusieurs programmes en allouant à chacun des programmes à tour de rôle une petite partie du temps du processeur central. Mais ceci se fait tellement rapidement que l'utilisateur ne peut le percevoir même s'il est un «</w:t>
      </w:r>
      <w:r w:rsidR="5E11EAA0">
        <w:t xml:space="preserve"> </w:t>
      </w:r>
      <w:r>
        <w:t>petit vite</w:t>
      </w:r>
      <w:r w:rsidR="30649E22">
        <w:t xml:space="preserve"> </w:t>
      </w:r>
      <w:r>
        <w:t xml:space="preserve">». Le terme </w:t>
      </w:r>
      <w:r w:rsidRPr="10030626">
        <w:rPr>
          <w:i/>
          <w:iCs/>
        </w:rPr>
        <w:t>pseudo-parallélisme</w:t>
      </w:r>
      <w:r>
        <w:t xml:space="preserve"> désigne cette illusion. Au-delà du pseudo-parallélisme, les ordinateurs modernes sont souvent pourvus de plusieurs processeurs qui permettent donc l’exécution en parallélisme réel de plusieurs traitements. </w:t>
      </w:r>
    </w:p>
    <w:p w14:paraId="33713387" w14:textId="14E0B910" w:rsidR="002E474F" w:rsidRDefault="002E474F">
      <w:pPr>
        <w:pStyle w:val="Corpsdetexte"/>
        <w:pBdr>
          <w:top w:val="single" w:sz="4" w:space="1" w:color="auto" w:shadow="1"/>
          <w:left w:val="single" w:sz="4" w:space="4" w:color="auto" w:shadow="1"/>
          <w:bottom w:val="single" w:sz="4" w:space="1" w:color="auto" w:shadow="1"/>
          <w:right w:val="single" w:sz="4" w:space="4" w:color="auto" w:shadow="1"/>
        </w:pBdr>
      </w:pPr>
      <w:r>
        <w:t>Les unités périphériques sont aussi souvent pourvues de processeurs simples qui peuvent exécuter des opérations d’entrée/sortie en parallèle avec le traitement du processeur central. Pour coordonner les différents traitements entre tous ces processeurs, des mécanismes d’interruption sont prévus afin qu’un processeur puisse signaler à un autre processeur qu’une tâche est terminée, et que ce dernier puisse réagir à cet évènement. Ceci entraîne une interruption du cours normal d’exécution de la boucle de traitement de base. La synchronisation et coordination des différentes tâches parallèles d’un ordinateur peut devenir très complexe et c’est le rôle du système d’exploitation de fournir des services à cet effet.</w:t>
      </w:r>
    </w:p>
    <w:p w14:paraId="37A93029" w14:textId="77777777" w:rsidR="00DD0863" w:rsidRDefault="00DD0863">
      <w:pPr>
        <w:pStyle w:val="Corpsdetexte"/>
      </w:pPr>
    </w:p>
    <w:p w14:paraId="70A95987" w14:textId="77777777" w:rsidR="00DD0863" w:rsidRDefault="00DD0863">
      <w:pPr>
        <w:pStyle w:val="Titre3"/>
      </w:pPr>
      <w:bookmarkStart w:id="11" w:name="_Toc44667554"/>
      <w:r>
        <w:t>Le binaire, le langage machine et la compilation</w:t>
      </w:r>
      <w:bookmarkEnd w:id="11"/>
    </w:p>
    <w:p w14:paraId="290B7CF6" w14:textId="52BC498A" w:rsidR="00F203AD" w:rsidRDefault="00F203AD" w:rsidP="00F203AD">
      <w:pPr>
        <w:pStyle w:val="Corpsdetexte"/>
      </w:pPr>
      <w:r>
        <w:t xml:space="preserve">Les instructions qui composent un programme en mémoire centrale sont exprimées sous forme d'un code appelé le </w:t>
      </w:r>
      <w:r>
        <w:rPr>
          <w:i/>
          <w:iCs/>
        </w:rPr>
        <w:t>langage machine</w:t>
      </w:r>
      <w:r>
        <w:t xml:space="preserve">. Ce langage varie en fonction du type de processeur visé. Une instruction en langage machine est composée d'une suite de symboles binaires. Un symbole binaire est soit un « 0 » ou un « 1 ». On désigne par </w:t>
      </w:r>
      <w:r>
        <w:rPr>
          <w:i/>
          <w:iCs/>
        </w:rPr>
        <w:t>langage binaire</w:t>
      </w:r>
      <w:r>
        <w:t xml:space="preserve">, un langage qui se limite à l'utilisation de deux symboles. Chacun des symboles d’une séquence de symboles binaires (0 ou 1) est appelé un </w:t>
      </w:r>
      <w:r>
        <w:rPr>
          <w:i/>
        </w:rPr>
        <w:t>bit</w:t>
      </w:r>
      <w:r>
        <w:t xml:space="preserve">. Une séquence de 8 bits est appelée un </w:t>
      </w:r>
      <w:r>
        <w:rPr>
          <w:i/>
        </w:rPr>
        <w:t>octet</w:t>
      </w:r>
      <w:r w:rsidR="0024311C">
        <w:rPr>
          <w:rStyle w:val="Appelnotedebasdep"/>
          <w:i/>
        </w:rPr>
        <w:footnoteReference w:id="8"/>
      </w:r>
      <w:r>
        <w:t xml:space="preserve"> (</w:t>
      </w:r>
      <w:r>
        <w:rPr>
          <w:i/>
        </w:rPr>
        <w:t>byte</w:t>
      </w:r>
      <w:r>
        <w:t>). Chacune des cases de la mémoire peut contenir un nombre fixe de bits, habituellement, 8 bits (1 octet). La taille d'une instruction est un multiple de la taille d'une case mémoire. Il peut même y avoir des tailles d’instruction variables pour un même processeur.</w:t>
      </w:r>
      <w:r w:rsidR="009B2616">
        <w:rPr>
          <w:rStyle w:val="Appelnotedebasdep"/>
        </w:rPr>
        <w:footnoteReference w:id="9"/>
      </w:r>
    </w:p>
    <w:p w14:paraId="38C5BFFC" w14:textId="77777777" w:rsidR="00F203AD" w:rsidRDefault="00F203AD" w:rsidP="00F203AD">
      <w:pPr>
        <w:pStyle w:val="Corpsdetexte"/>
      </w:pPr>
      <w:r>
        <w:t xml:space="preserve">Les données manipulées par un programme sont aussi codées en mémoire sous forme binaire. Par exemple, un nombre entier est souvent représenté par une séquence de 32 bits (4 octets). Le nombre entier est codé selon un système de numération </w:t>
      </w:r>
      <w:hyperlink r:id="rId22" w:history="1">
        <w:r w:rsidRPr="00C05338">
          <w:rPr>
            <w:rStyle w:val="Hyperlien"/>
          </w:rPr>
          <w:t>binaire</w:t>
        </w:r>
      </w:hyperlink>
      <w:r>
        <w:t xml:space="preserve"> (base 2). Par exemple, l’entier 25 en décimal est représenté sur huit bits (un octet) par:</w:t>
      </w:r>
    </w:p>
    <w:p w14:paraId="1562FF7D" w14:textId="77777777" w:rsidR="00F203AD" w:rsidRPr="00880D57" w:rsidRDefault="00000000" w:rsidP="00F203AD">
      <w:pPr>
        <w:pStyle w:val="Corpsdetexte"/>
        <w:jc w:val="left"/>
        <w:rPr>
          <w:lang w:val="fr-CA"/>
        </w:rPr>
      </w:pPr>
      <m:oMathPara>
        <m:oMath>
          <m:sSub>
            <m:sSubPr>
              <m:ctrlPr>
                <w:ins w:id="12" w:author="Lemire, Daniel" w:date="2023-12-28T10:30:00Z">
                  <w:rPr>
                    <w:rFonts w:ascii="Cambria Math" w:hAnsi="Cambria Math"/>
                    <w:i/>
                    <w:lang w:val="en-CA"/>
                  </w:rPr>
                </w:ins>
              </m:ctrlPr>
            </m:sSubPr>
            <m:e>
              <m:r>
                <w:rPr>
                  <w:rFonts w:ascii="Cambria Math" w:hAnsi="Cambria Math"/>
                  <w:lang w:val="en-CA"/>
                </w:rPr>
                <m:t>00011001</m:t>
              </m:r>
            </m:e>
            <m:sub>
              <m:r>
                <w:rPr>
                  <w:rFonts w:ascii="Cambria Math" w:hAnsi="Cambria Math"/>
                  <w:lang w:val="en-CA"/>
                </w:rPr>
                <m:t>2</m:t>
              </m:r>
            </m:sub>
          </m:sSub>
          <m:r>
            <w:rPr>
              <w:rFonts w:ascii="Cambria Math" w:hAnsi="Cambria Math"/>
              <w:lang w:val="en-CA"/>
            </w:rPr>
            <m:t>=0×</m:t>
          </m:r>
          <m:sSup>
            <m:sSupPr>
              <m:ctrlPr>
                <w:ins w:id="13"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7</m:t>
              </m:r>
            </m:sup>
          </m:sSup>
          <m:r>
            <w:rPr>
              <w:rFonts w:ascii="Cambria Math" w:hAnsi="Cambria Math"/>
              <w:lang w:val="en-CA"/>
            </w:rPr>
            <m:t>+ 0×</m:t>
          </m:r>
          <m:sSup>
            <m:sSupPr>
              <m:ctrlPr>
                <w:ins w:id="14"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6</m:t>
              </m:r>
            </m:sup>
          </m:sSup>
          <m:r>
            <w:rPr>
              <w:rFonts w:ascii="Cambria Math" w:hAnsi="Cambria Math"/>
              <w:lang w:val="en-CA"/>
            </w:rPr>
            <m:t>+0×</m:t>
          </m:r>
          <m:sSup>
            <m:sSupPr>
              <m:ctrlPr>
                <w:ins w:id="15"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5</m:t>
              </m:r>
            </m:sup>
          </m:sSup>
          <m:r>
            <w:rPr>
              <w:rFonts w:ascii="Cambria Math" w:hAnsi="Cambria Math"/>
              <w:lang w:val="en-CA"/>
            </w:rPr>
            <m:t>+1×</m:t>
          </m:r>
          <m:sSup>
            <m:sSupPr>
              <m:ctrlPr>
                <w:ins w:id="16"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4</m:t>
              </m:r>
            </m:sup>
          </m:sSup>
          <m:r>
            <w:rPr>
              <w:rFonts w:ascii="Cambria Math" w:hAnsi="Cambria Math"/>
              <w:lang w:val="en-CA"/>
            </w:rPr>
            <m:t>+1×</m:t>
          </m:r>
          <m:sSup>
            <m:sSupPr>
              <m:ctrlPr>
                <w:ins w:id="17"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3</m:t>
              </m:r>
            </m:sup>
          </m:sSup>
          <m:r>
            <w:rPr>
              <w:rFonts w:ascii="Cambria Math" w:hAnsi="Cambria Math"/>
              <w:lang w:val="en-CA"/>
            </w:rPr>
            <m:t>+0×</m:t>
          </m:r>
          <m:sSup>
            <m:sSupPr>
              <m:ctrlPr>
                <w:ins w:id="18"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2</m:t>
              </m:r>
            </m:sup>
          </m:sSup>
          <m:r>
            <w:rPr>
              <w:rFonts w:ascii="Cambria Math" w:hAnsi="Cambria Math"/>
              <w:lang w:val="en-CA"/>
            </w:rPr>
            <m:t>+0×</m:t>
          </m:r>
          <m:sSup>
            <m:sSupPr>
              <m:ctrlPr>
                <w:ins w:id="19"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1</m:t>
              </m:r>
            </m:sup>
          </m:sSup>
          <m:r>
            <w:rPr>
              <w:rFonts w:ascii="Cambria Math" w:hAnsi="Cambria Math"/>
              <w:lang w:val="en-CA"/>
            </w:rPr>
            <m:t>+1×</m:t>
          </m:r>
          <m:sSup>
            <m:sSupPr>
              <m:ctrlPr>
                <w:ins w:id="20" w:author="Lemire, Daniel" w:date="2023-12-28T10:30:00Z">
                  <w:rPr>
                    <w:rFonts w:ascii="Cambria Math" w:hAnsi="Cambria Math"/>
                    <w:i/>
                    <w:lang w:val="en-CA"/>
                  </w:rPr>
                </w:ins>
              </m:ctrlPr>
            </m:sSupPr>
            <m:e>
              <m:r>
                <w:rPr>
                  <w:rFonts w:ascii="Cambria Math" w:hAnsi="Cambria Math"/>
                  <w:lang w:val="en-CA"/>
                </w:rPr>
                <m:t>2</m:t>
              </m:r>
            </m:e>
            <m:sup>
              <m:r>
                <w:rPr>
                  <w:rFonts w:ascii="Cambria Math" w:hAnsi="Cambria Math"/>
                  <w:lang w:val="en-CA"/>
                </w:rPr>
                <m:t>0</m:t>
              </m:r>
            </m:sup>
          </m:sSup>
          <m:r>
            <w:rPr>
              <w:rFonts w:ascii="Cambria Math" w:hAnsi="Cambria Math"/>
              <w:lang w:val="en-CA"/>
            </w:rPr>
            <m:t>=</m:t>
          </m:r>
          <m:sSub>
            <m:sSubPr>
              <m:ctrlPr>
                <w:ins w:id="21" w:author="Lemire, Daniel" w:date="2023-12-28T10:30:00Z">
                  <w:rPr>
                    <w:rFonts w:ascii="Cambria Math" w:hAnsi="Cambria Math"/>
                    <w:i/>
                    <w:lang w:val="en-CA"/>
                  </w:rPr>
                </w:ins>
              </m:ctrlPr>
            </m:sSubPr>
            <m:e>
              <m:r>
                <w:rPr>
                  <w:rFonts w:ascii="Cambria Math" w:hAnsi="Cambria Math"/>
                  <w:lang w:val="en-CA"/>
                </w:rPr>
                <m:t>25</m:t>
              </m:r>
            </m:e>
            <m:sub>
              <m:r>
                <w:rPr>
                  <w:rFonts w:ascii="Cambria Math" w:hAnsi="Cambria Math"/>
                  <w:lang w:val="en-CA"/>
                </w:rPr>
                <m:t>10</m:t>
              </m:r>
            </m:sub>
          </m:sSub>
        </m:oMath>
      </m:oMathPara>
    </w:p>
    <w:p w14:paraId="11F02931" w14:textId="0E329E6B" w:rsidR="00F203AD" w:rsidRPr="00D4759E" w:rsidRDefault="00F203AD" w:rsidP="00F203AD">
      <w:pPr>
        <w:pStyle w:val="Corpsdetexte"/>
        <w:jc w:val="left"/>
        <w:rPr>
          <w:lang w:val="fr-CA"/>
        </w:rPr>
      </w:pPr>
      <w:r w:rsidRPr="00C71C8E">
        <w:rPr>
          <w:lang w:val="fr-CA"/>
        </w:rPr>
        <w:t>Chacun des bit</w:t>
      </w:r>
      <w:r w:rsidR="0016079C">
        <w:rPr>
          <w:lang w:val="fr-CA"/>
        </w:rPr>
        <w:t>s</w:t>
      </w:r>
      <w:r w:rsidRPr="00C71C8E">
        <w:rPr>
          <w:lang w:val="fr-CA"/>
        </w:rPr>
        <w:t xml:space="preserve"> correspond à</w:t>
      </w:r>
      <w:r>
        <w:rPr>
          <w:lang w:val="fr-CA"/>
        </w:rPr>
        <w:t xml:space="preserve"> un exposant en base 2.</w:t>
      </w:r>
    </w:p>
    <w:p w14:paraId="4568FAEB" w14:textId="77777777" w:rsidR="00F203AD" w:rsidRDefault="00F203AD" w:rsidP="00F203AD">
      <w:pPr>
        <w:pStyle w:val="Corpsdetexte"/>
      </w:pPr>
      <w:r>
        <w:t xml:space="preserve">Les mémoires modernes ont des tailles impressionnantes. Les unités de mesure suivantes sont employées pour les tailles des mémoires et données. Elles sont basées sur le </w:t>
      </w:r>
      <w:hyperlink r:id="rId23" w:history="1">
        <w:r w:rsidRPr="003B7CBB">
          <w:rPr>
            <w:rStyle w:val="Hyperlien"/>
          </w:rPr>
          <w:t>système international</w:t>
        </w:r>
      </w:hyperlink>
      <w:r>
        <w:t xml:space="preserve"> qui repose sur la base 10.</w:t>
      </w:r>
    </w:p>
    <w:tbl>
      <w:tblPr>
        <w:tblW w:w="3204"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049"/>
        <w:gridCol w:w="1043"/>
      </w:tblGrid>
      <w:tr w:rsidR="00F203AD" w:rsidRPr="00FA1BCD" w14:paraId="05448010" w14:textId="77777777" w:rsidTr="10030626">
        <w:tc>
          <w:tcPr>
            <w:tcW w:w="1500" w:type="dxa"/>
          </w:tcPr>
          <w:p w14:paraId="676ED3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lastRenderedPageBreak/>
              <w:t>Nom</w:t>
            </w:r>
          </w:p>
        </w:tc>
        <w:tc>
          <w:tcPr>
            <w:tcW w:w="659" w:type="dxa"/>
          </w:tcPr>
          <w:p w14:paraId="21A55C19"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Symbole</w:t>
            </w:r>
          </w:p>
        </w:tc>
        <w:tc>
          <w:tcPr>
            <w:tcW w:w="1045" w:type="dxa"/>
          </w:tcPr>
          <w:p w14:paraId="5FCAE1C7" w14:textId="77777777" w:rsidR="00F203AD" w:rsidRPr="00875898"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b/>
              </w:rPr>
            </w:pPr>
            <w:r w:rsidRPr="00875898">
              <w:rPr>
                <w:b/>
              </w:rPr>
              <w:t>Nombre d’octets</w:t>
            </w:r>
          </w:p>
        </w:tc>
      </w:tr>
      <w:tr w:rsidR="00F203AD" w:rsidRPr="00FA1BCD" w14:paraId="44FC405E" w14:textId="77777777" w:rsidTr="10030626">
        <w:tc>
          <w:tcPr>
            <w:tcW w:w="1500" w:type="dxa"/>
          </w:tcPr>
          <w:p w14:paraId="2FF1A773" w14:textId="2A86333A" w:rsidR="00F203AD" w:rsidRPr="00FA1BCD" w:rsidRDefault="3081DB88" w:rsidP="00940C03">
            <w:pPr>
              <w:pStyle w:val="Cencadr"/>
              <w:keepNext/>
              <w:keepLines/>
              <w:pBdr>
                <w:top w:val="none" w:sz="0" w:space="0" w:color="auto"/>
                <w:left w:val="none" w:sz="0" w:space="0" w:color="auto"/>
                <w:bottom w:val="none" w:sz="0" w:space="0" w:color="auto"/>
                <w:right w:val="none" w:sz="0" w:space="0" w:color="auto"/>
              </w:pBdr>
              <w:ind w:left="0" w:right="142"/>
            </w:pPr>
            <w:r>
              <w:t>K</w:t>
            </w:r>
            <w:r w:rsidR="00F203AD">
              <w:t>ilo</w:t>
            </w:r>
            <w:r>
              <w:t>-</w:t>
            </w:r>
            <w:r w:rsidR="00F203AD">
              <w:t>octet</w:t>
            </w:r>
          </w:p>
        </w:tc>
        <w:tc>
          <w:tcPr>
            <w:tcW w:w="659" w:type="dxa"/>
          </w:tcPr>
          <w:p w14:paraId="64B1C51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Ko</w:t>
            </w:r>
          </w:p>
        </w:tc>
        <w:tc>
          <w:tcPr>
            <w:tcW w:w="1045" w:type="dxa"/>
          </w:tcPr>
          <w:p w14:paraId="12E3B750"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3</w:t>
            </w:r>
          </w:p>
        </w:tc>
      </w:tr>
      <w:tr w:rsidR="00F203AD" w:rsidRPr="009B3095" w14:paraId="40A240F1" w14:textId="77777777" w:rsidTr="10030626">
        <w:tc>
          <w:tcPr>
            <w:tcW w:w="1500" w:type="dxa"/>
          </w:tcPr>
          <w:p w14:paraId="1C3E3A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mégaoctet</w:t>
            </w:r>
          </w:p>
        </w:tc>
        <w:tc>
          <w:tcPr>
            <w:tcW w:w="659" w:type="dxa"/>
          </w:tcPr>
          <w:p w14:paraId="1A649BD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Mo</w:t>
            </w:r>
          </w:p>
        </w:tc>
        <w:tc>
          <w:tcPr>
            <w:tcW w:w="1045" w:type="dxa"/>
          </w:tcPr>
          <w:p w14:paraId="20BAFDA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6</w:t>
            </w:r>
          </w:p>
        </w:tc>
      </w:tr>
      <w:tr w:rsidR="00F203AD" w:rsidRPr="009B3095" w14:paraId="633A2202" w14:textId="77777777" w:rsidTr="10030626">
        <w:tc>
          <w:tcPr>
            <w:tcW w:w="1500" w:type="dxa"/>
          </w:tcPr>
          <w:p w14:paraId="2BA243C1"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gigaoctet</w:t>
            </w:r>
          </w:p>
        </w:tc>
        <w:tc>
          <w:tcPr>
            <w:tcW w:w="659" w:type="dxa"/>
          </w:tcPr>
          <w:p w14:paraId="0B0E13A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Go</w:t>
            </w:r>
          </w:p>
        </w:tc>
        <w:tc>
          <w:tcPr>
            <w:tcW w:w="1045" w:type="dxa"/>
          </w:tcPr>
          <w:p w14:paraId="36151E5A"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9</w:t>
            </w:r>
          </w:p>
        </w:tc>
      </w:tr>
      <w:tr w:rsidR="00F203AD" w:rsidRPr="009B3095" w14:paraId="147108ED" w14:textId="77777777" w:rsidTr="10030626">
        <w:tc>
          <w:tcPr>
            <w:tcW w:w="1500" w:type="dxa"/>
          </w:tcPr>
          <w:p w14:paraId="48379339"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téraoctet</w:t>
            </w:r>
          </w:p>
        </w:tc>
        <w:tc>
          <w:tcPr>
            <w:tcW w:w="659" w:type="dxa"/>
          </w:tcPr>
          <w:p w14:paraId="1717CC26"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To</w:t>
            </w:r>
          </w:p>
        </w:tc>
        <w:tc>
          <w:tcPr>
            <w:tcW w:w="1045" w:type="dxa"/>
          </w:tcPr>
          <w:p w14:paraId="06FF8A8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12</w:t>
            </w:r>
          </w:p>
        </w:tc>
      </w:tr>
      <w:tr w:rsidR="00F203AD" w:rsidRPr="009B3095" w14:paraId="6AE9AA27" w14:textId="77777777" w:rsidTr="10030626">
        <w:tc>
          <w:tcPr>
            <w:tcW w:w="1500" w:type="dxa"/>
          </w:tcPr>
          <w:p w14:paraId="4F7016F5"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pétaoctet</w:t>
            </w:r>
          </w:p>
        </w:tc>
        <w:tc>
          <w:tcPr>
            <w:tcW w:w="659" w:type="dxa"/>
          </w:tcPr>
          <w:p w14:paraId="1A2D8AF3"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Po</w:t>
            </w:r>
          </w:p>
        </w:tc>
        <w:tc>
          <w:tcPr>
            <w:tcW w:w="1045" w:type="dxa"/>
          </w:tcPr>
          <w:p w14:paraId="60384CDD"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15</w:t>
            </w:r>
          </w:p>
        </w:tc>
      </w:tr>
      <w:tr w:rsidR="00F203AD" w:rsidRPr="009B3095" w14:paraId="14567350" w14:textId="77777777" w:rsidTr="10030626">
        <w:tc>
          <w:tcPr>
            <w:tcW w:w="1500" w:type="dxa"/>
          </w:tcPr>
          <w:p w14:paraId="21317B4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exaoctet</w:t>
            </w:r>
          </w:p>
        </w:tc>
        <w:tc>
          <w:tcPr>
            <w:tcW w:w="659" w:type="dxa"/>
          </w:tcPr>
          <w:p w14:paraId="025315DC"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Eo</w:t>
            </w:r>
          </w:p>
        </w:tc>
        <w:tc>
          <w:tcPr>
            <w:tcW w:w="1045" w:type="dxa"/>
          </w:tcPr>
          <w:p w14:paraId="487A3BD7"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18</w:t>
            </w:r>
          </w:p>
        </w:tc>
      </w:tr>
      <w:tr w:rsidR="00F203AD" w:rsidRPr="009B3095" w14:paraId="0E40035D" w14:textId="77777777" w:rsidTr="10030626">
        <w:tc>
          <w:tcPr>
            <w:tcW w:w="1500" w:type="dxa"/>
          </w:tcPr>
          <w:p w14:paraId="53928420"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zettaoctet</w:t>
            </w:r>
          </w:p>
        </w:tc>
        <w:tc>
          <w:tcPr>
            <w:tcW w:w="659" w:type="dxa"/>
          </w:tcPr>
          <w:p w14:paraId="36E3A514"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Zo</w:t>
            </w:r>
          </w:p>
        </w:tc>
        <w:tc>
          <w:tcPr>
            <w:tcW w:w="1045" w:type="dxa"/>
          </w:tcPr>
          <w:p w14:paraId="5640C7DB" w14:textId="77777777" w:rsidR="00F203AD" w:rsidRPr="009B3095" w:rsidRDefault="00F203AD" w:rsidP="00940C03">
            <w:pPr>
              <w:pStyle w:val="Cencadr"/>
              <w:keepNext/>
              <w:keepLines/>
              <w:pBdr>
                <w:top w:val="none" w:sz="0" w:space="0" w:color="auto"/>
                <w:left w:val="none" w:sz="0" w:space="0" w:color="auto"/>
                <w:bottom w:val="none" w:sz="0" w:space="0" w:color="auto"/>
                <w:right w:val="none" w:sz="0" w:space="0" w:color="auto"/>
              </w:pBdr>
              <w:ind w:left="0" w:right="142"/>
              <w:rPr>
                <w:lang w:val="en-US"/>
              </w:rPr>
            </w:pPr>
            <w:r w:rsidRPr="009B3095">
              <w:rPr>
                <w:lang w:val="en-US"/>
              </w:rPr>
              <w:t>10</w:t>
            </w:r>
            <w:r w:rsidRPr="009B3095">
              <w:rPr>
                <w:vertAlign w:val="superscript"/>
                <w:lang w:val="en-US"/>
              </w:rPr>
              <w:t>21</w:t>
            </w:r>
          </w:p>
        </w:tc>
      </w:tr>
      <w:tr w:rsidR="00F203AD" w:rsidRPr="009B3095" w14:paraId="09210CD0" w14:textId="77777777" w:rsidTr="10030626">
        <w:tc>
          <w:tcPr>
            <w:tcW w:w="1500" w:type="dxa"/>
          </w:tcPr>
          <w:p w14:paraId="48CDC25A"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yottaoctet</w:t>
            </w:r>
          </w:p>
        </w:tc>
        <w:tc>
          <w:tcPr>
            <w:tcW w:w="659" w:type="dxa"/>
          </w:tcPr>
          <w:p w14:paraId="18A5E00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Yo</w:t>
            </w:r>
          </w:p>
        </w:tc>
        <w:tc>
          <w:tcPr>
            <w:tcW w:w="1045" w:type="dxa"/>
          </w:tcPr>
          <w:p w14:paraId="2E90EEAC" w14:textId="77777777" w:rsidR="00F203AD" w:rsidRPr="00FA1BCD" w:rsidRDefault="00F203AD" w:rsidP="00940C03">
            <w:pPr>
              <w:pStyle w:val="Cencadr"/>
              <w:keepNext/>
              <w:keepLines/>
              <w:pBdr>
                <w:top w:val="none" w:sz="0" w:space="0" w:color="auto"/>
                <w:left w:val="none" w:sz="0" w:space="0" w:color="auto"/>
                <w:bottom w:val="none" w:sz="0" w:space="0" w:color="auto"/>
                <w:right w:val="none" w:sz="0" w:space="0" w:color="auto"/>
              </w:pBdr>
              <w:ind w:left="0" w:right="142"/>
            </w:pPr>
            <w:r w:rsidRPr="00FA1BCD">
              <w:t>10</w:t>
            </w:r>
            <w:r w:rsidRPr="009B3095">
              <w:rPr>
                <w:vertAlign w:val="superscript"/>
              </w:rPr>
              <w:t>24</w:t>
            </w:r>
          </w:p>
        </w:tc>
      </w:tr>
    </w:tbl>
    <w:p w14:paraId="53F5303F" w14:textId="77777777" w:rsidR="00F203AD" w:rsidRDefault="00F203AD" w:rsidP="00F203AD">
      <w:pPr>
        <w:pStyle w:val="Corpsdetexte"/>
      </w:pPr>
    </w:p>
    <w:p w14:paraId="0048D2EF" w14:textId="66A4F6A5" w:rsidR="00F203AD" w:rsidRDefault="00F203AD" w:rsidP="00F203AD">
      <w:pPr>
        <w:pStyle w:val="Corpsdetexte"/>
      </w:pPr>
      <w:r>
        <w:t xml:space="preserve">En anglais, on emploi les acronymes KB, MB, GB, TB, PB où B correspond à </w:t>
      </w:r>
      <w:r w:rsidRPr="0097273F">
        <w:rPr>
          <w:i/>
        </w:rPr>
        <w:t>Byte</w:t>
      </w:r>
      <w:r>
        <w:t>.</w:t>
      </w:r>
      <w:r w:rsidR="00334F28">
        <w:rPr>
          <w:rStyle w:val="Appelnotedebasdep"/>
        </w:rPr>
        <w:footnoteReference w:id="10"/>
      </w:r>
      <w:r>
        <w:t xml:space="preserve"> À cause de l’emploi des nombres binaires en informatique, on a traditionnellement employé le préfixe </w:t>
      </w:r>
      <w:r w:rsidRPr="00D3406E">
        <w:rPr>
          <w:i/>
        </w:rPr>
        <w:t>kilo</w:t>
      </w:r>
      <w:r>
        <w:t xml:space="preserve"> pour désigner 2</w:t>
      </w:r>
      <w:r w:rsidRPr="00C54803">
        <w:rPr>
          <w:vertAlign w:val="superscript"/>
        </w:rPr>
        <w:t>10</w:t>
      </w:r>
      <w:r>
        <w:t xml:space="preserve">, </w:t>
      </w:r>
      <w:r w:rsidRPr="00D3406E">
        <w:rPr>
          <w:i/>
        </w:rPr>
        <w:t>méga</w:t>
      </w:r>
      <w:r>
        <w:t xml:space="preserve"> pour 2</w:t>
      </w:r>
      <w:r w:rsidRPr="00C54803">
        <w:rPr>
          <w:vertAlign w:val="superscript"/>
        </w:rPr>
        <w:t>20</w:t>
      </w:r>
      <w:r>
        <w:t xml:space="preserve"> et </w:t>
      </w:r>
      <w:r w:rsidRPr="00D3406E">
        <w:rPr>
          <w:i/>
        </w:rPr>
        <w:t>giga</w:t>
      </w:r>
      <w:r>
        <w:t xml:space="preserve"> pour 2</w:t>
      </w:r>
      <w:r w:rsidRPr="00CF3E2A">
        <w:rPr>
          <w:vertAlign w:val="superscript"/>
        </w:rPr>
        <w:t>30</w:t>
      </w:r>
      <w:r>
        <w:t xml:space="preserve">. Depuis 1998, la norme CEI 60027-2 propose plutôt les préfixes du tableau suivant pour les nombres en base 2. Cependant, ces conventions sont plus ou moins respectées en pratique. </w:t>
      </w:r>
    </w:p>
    <w:tbl>
      <w:tblPr>
        <w:tblW w:w="6032"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1050"/>
        <w:gridCol w:w="3581"/>
      </w:tblGrid>
      <w:tr w:rsidR="00F203AD" w:rsidRPr="00FA1BCD" w14:paraId="222CAFF7" w14:textId="77777777" w:rsidTr="10030626">
        <w:tc>
          <w:tcPr>
            <w:tcW w:w="1440" w:type="dxa"/>
          </w:tcPr>
          <w:p w14:paraId="04D0B97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Nom </w:t>
            </w:r>
          </w:p>
        </w:tc>
        <w:tc>
          <w:tcPr>
            <w:tcW w:w="696" w:type="dxa"/>
          </w:tcPr>
          <w:p w14:paraId="5668159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 xml:space="preserve">Symbole  </w:t>
            </w:r>
          </w:p>
        </w:tc>
        <w:tc>
          <w:tcPr>
            <w:tcW w:w="3896" w:type="dxa"/>
          </w:tcPr>
          <w:p w14:paraId="72117119" w14:textId="77777777" w:rsidR="00F203AD" w:rsidRPr="00875898" w:rsidRDefault="00F203AD" w:rsidP="00682029">
            <w:pPr>
              <w:pStyle w:val="Cencadr"/>
              <w:pBdr>
                <w:top w:val="none" w:sz="0" w:space="0" w:color="auto"/>
                <w:left w:val="none" w:sz="0" w:space="0" w:color="auto"/>
                <w:bottom w:val="none" w:sz="0" w:space="0" w:color="auto"/>
                <w:right w:val="none" w:sz="0" w:space="0" w:color="auto"/>
              </w:pBdr>
              <w:ind w:left="0"/>
              <w:rPr>
                <w:b/>
              </w:rPr>
            </w:pPr>
            <w:r w:rsidRPr="00875898">
              <w:rPr>
                <w:b/>
              </w:rPr>
              <w:t>Nombre d’octets</w:t>
            </w:r>
          </w:p>
        </w:tc>
      </w:tr>
      <w:tr w:rsidR="00F203AD" w:rsidRPr="00FA1BCD" w14:paraId="4C86C404" w14:textId="77777777" w:rsidTr="10030626">
        <w:tc>
          <w:tcPr>
            <w:tcW w:w="1440" w:type="dxa"/>
          </w:tcPr>
          <w:p w14:paraId="27674F2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kibioctet </w:t>
            </w:r>
          </w:p>
        </w:tc>
        <w:tc>
          <w:tcPr>
            <w:tcW w:w="696" w:type="dxa"/>
          </w:tcPr>
          <w:p w14:paraId="41545C6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Kio </w:t>
            </w:r>
          </w:p>
        </w:tc>
        <w:tc>
          <w:tcPr>
            <w:tcW w:w="3896" w:type="dxa"/>
          </w:tcPr>
          <w:p w14:paraId="5C693E4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10</w:t>
            </w:r>
            <w:r w:rsidRPr="00FA1BCD">
              <w:t xml:space="preserve"> = 1 024 </w:t>
            </w:r>
          </w:p>
        </w:tc>
      </w:tr>
      <w:tr w:rsidR="00F203AD" w:rsidRPr="00FA1BCD" w14:paraId="66DA33AD" w14:textId="77777777" w:rsidTr="10030626">
        <w:tc>
          <w:tcPr>
            <w:tcW w:w="1440" w:type="dxa"/>
          </w:tcPr>
          <w:p w14:paraId="691ABD5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mébioctet </w:t>
            </w:r>
          </w:p>
        </w:tc>
        <w:tc>
          <w:tcPr>
            <w:tcW w:w="696" w:type="dxa"/>
          </w:tcPr>
          <w:p w14:paraId="41DDD3E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Mio </w:t>
            </w:r>
          </w:p>
        </w:tc>
        <w:tc>
          <w:tcPr>
            <w:tcW w:w="3896" w:type="dxa"/>
          </w:tcPr>
          <w:p w14:paraId="7616E19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20</w:t>
            </w:r>
            <w:r w:rsidRPr="00FA1BCD">
              <w:t xml:space="preserve"> = 1 048 576 </w:t>
            </w:r>
          </w:p>
        </w:tc>
      </w:tr>
      <w:tr w:rsidR="00F203AD" w:rsidRPr="00FA1BCD" w14:paraId="15D9435C" w14:textId="77777777" w:rsidTr="10030626">
        <w:tc>
          <w:tcPr>
            <w:tcW w:w="1440" w:type="dxa"/>
          </w:tcPr>
          <w:p w14:paraId="5BFD669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gibioctet </w:t>
            </w:r>
          </w:p>
        </w:tc>
        <w:tc>
          <w:tcPr>
            <w:tcW w:w="696" w:type="dxa"/>
          </w:tcPr>
          <w:p w14:paraId="23547FAD"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Gio </w:t>
            </w:r>
          </w:p>
        </w:tc>
        <w:tc>
          <w:tcPr>
            <w:tcW w:w="3896" w:type="dxa"/>
          </w:tcPr>
          <w:p w14:paraId="7BB2CF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30</w:t>
            </w:r>
            <w:r w:rsidRPr="00FA1BCD">
              <w:t xml:space="preserve"> = 1 073 741 824 </w:t>
            </w:r>
          </w:p>
        </w:tc>
      </w:tr>
      <w:tr w:rsidR="00F203AD" w:rsidRPr="00FA1BCD" w14:paraId="71051F63" w14:textId="77777777" w:rsidTr="10030626">
        <w:tc>
          <w:tcPr>
            <w:tcW w:w="1440" w:type="dxa"/>
          </w:tcPr>
          <w:p w14:paraId="4AF9D9E4"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tébioctet </w:t>
            </w:r>
          </w:p>
        </w:tc>
        <w:tc>
          <w:tcPr>
            <w:tcW w:w="696" w:type="dxa"/>
          </w:tcPr>
          <w:p w14:paraId="6E28E5E1"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Tio </w:t>
            </w:r>
          </w:p>
        </w:tc>
        <w:tc>
          <w:tcPr>
            <w:tcW w:w="3896" w:type="dxa"/>
          </w:tcPr>
          <w:p w14:paraId="3207D1B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40</w:t>
            </w:r>
            <w:r w:rsidRPr="00FA1BCD">
              <w:t xml:space="preserve"> = 1 099 511 627 776 </w:t>
            </w:r>
          </w:p>
        </w:tc>
      </w:tr>
      <w:tr w:rsidR="00F203AD" w:rsidRPr="00FA1BCD" w14:paraId="5D5C4A5C" w14:textId="77777777" w:rsidTr="10030626">
        <w:tc>
          <w:tcPr>
            <w:tcW w:w="1440" w:type="dxa"/>
          </w:tcPr>
          <w:p w14:paraId="6C9204DC"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pébioctet </w:t>
            </w:r>
          </w:p>
        </w:tc>
        <w:tc>
          <w:tcPr>
            <w:tcW w:w="696" w:type="dxa"/>
          </w:tcPr>
          <w:p w14:paraId="38D15B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Pio </w:t>
            </w:r>
          </w:p>
        </w:tc>
        <w:tc>
          <w:tcPr>
            <w:tcW w:w="3896" w:type="dxa"/>
          </w:tcPr>
          <w:p w14:paraId="52A9F657"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9B3095">
              <w:rPr>
                <w:vertAlign w:val="superscript"/>
              </w:rPr>
              <w:t>50</w:t>
            </w:r>
            <w:r w:rsidRPr="00FA1BCD">
              <w:t xml:space="preserve"> = 1 125 899 906 842 624 </w:t>
            </w:r>
          </w:p>
        </w:tc>
      </w:tr>
      <w:tr w:rsidR="00F203AD" w:rsidRPr="00FA1BCD" w14:paraId="22FEB7AE" w14:textId="77777777" w:rsidTr="10030626">
        <w:tc>
          <w:tcPr>
            <w:tcW w:w="1440" w:type="dxa"/>
          </w:tcPr>
          <w:p w14:paraId="389D94B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exbioctet </w:t>
            </w:r>
          </w:p>
        </w:tc>
        <w:tc>
          <w:tcPr>
            <w:tcW w:w="696" w:type="dxa"/>
          </w:tcPr>
          <w:p w14:paraId="105E5260"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Ei </w:t>
            </w:r>
          </w:p>
        </w:tc>
        <w:tc>
          <w:tcPr>
            <w:tcW w:w="3896" w:type="dxa"/>
          </w:tcPr>
          <w:p w14:paraId="0D8ADAF6"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60</w:t>
            </w:r>
            <w:r w:rsidRPr="00FA1BCD">
              <w:t xml:space="preserve"> = 1 152 921 504 606 846 976 </w:t>
            </w:r>
          </w:p>
        </w:tc>
      </w:tr>
      <w:tr w:rsidR="00F203AD" w:rsidRPr="00FA1BCD" w14:paraId="5E18EF0F" w14:textId="77777777" w:rsidTr="10030626">
        <w:tc>
          <w:tcPr>
            <w:tcW w:w="1440" w:type="dxa"/>
          </w:tcPr>
          <w:p w14:paraId="20D95D6A"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zébioctet </w:t>
            </w:r>
          </w:p>
        </w:tc>
        <w:tc>
          <w:tcPr>
            <w:tcW w:w="696" w:type="dxa"/>
          </w:tcPr>
          <w:p w14:paraId="4DE15EC2"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Zi </w:t>
            </w:r>
          </w:p>
        </w:tc>
        <w:tc>
          <w:tcPr>
            <w:tcW w:w="3896" w:type="dxa"/>
          </w:tcPr>
          <w:p w14:paraId="59FD1B9B"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70</w:t>
            </w:r>
            <w:r w:rsidRPr="00FA1BCD">
              <w:t xml:space="preserve"> = 1 180 591 620 717 411 303 424 </w:t>
            </w:r>
          </w:p>
        </w:tc>
      </w:tr>
      <w:tr w:rsidR="00F203AD" w:rsidRPr="00FA1BCD" w14:paraId="1BAFCE65" w14:textId="77777777" w:rsidTr="10030626">
        <w:tc>
          <w:tcPr>
            <w:tcW w:w="1440" w:type="dxa"/>
          </w:tcPr>
          <w:p w14:paraId="7D9805E9"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yobioctet </w:t>
            </w:r>
          </w:p>
        </w:tc>
        <w:tc>
          <w:tcPr>
            <w:tcW w:w="696" w:type="dxa"/>
          </w:tcPr>
          <w:p w14:paraId="4C27B853"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 xml:space="preserve">Yi </w:t>
            </w:r>
          </w:p>
        </w:tc>
        <w:tc>
          <w:tcPr>
            <w:tcW w:w="3896" w:type="dxa"/>
          </w:tcPr>
          <w:p w14:paraId="2AD72B95" w14:textId="77777777" w:rsidR="00F203AD" w:rsidRPr="00FA1BCD" w:rsidRDefault="00F203AD" w:rsidP="00682029">
            <w:pPr>
              <w:pStyle w:val="Cencadr"/>
              <w:pBdr>
                <w:top w:val="none" w:sz="0" w:space="0" w:color="auto"/>
                <w:left w:val="none" w:sz="0" w:space="0" w:color="auto"/>
                <w:bottom w:val="none" w:sz="0" w:space="0" w:color="auto"/>
                <w:right w:val="none" w:sz="0" w:space="0" w:color="auto"/>
              </w:pBdr>
              <w:ind w:left="0"/>
            </w:pPr>
            <w:r w:rsidRPr="00FA1BCD">
              <w:t>2</w:t>
            </w:r>
            <w:r w:rsidRPr="00CB7F3F">
              <w:rPr>
                <w:vertAlign w:val="superscript"/>
              </w:rPr>
              <w:t>80</w:t>
            </w:r>
            <w:r w:rsidRPr="00FA1BCD">
              <w:t xml:space="preserve"> = 1 208 925 819 614 629 174 706 176</w:t>
            </w:r>
          </w:p>
        </w:tc>
      </w:tr>
    </w:tbl>
    <w:p w14:paraId="428DB54F" w14:textId="77777777" w:rsidR="00F203AD" w:rsidRDefault="00F203AD" w:rsidP="00F203AD">
      <w:pPr>
        <w:pStyle w:val="Corpsdetexte"/>
      </w:pPr>
    </w:p>
    <w:p w14:paraId="51716F84" w14:textId="3ADA96A1" w:rsidR="00F203AD" w:rsidRPr="00DF6672" w:rsidRDefault="00F203AD" w:rsidP="00F203AD">
      <w:pPr>
        <w:pStyle w:val="Corpsdetexte"/>
      </w:pPr>
      <w:r>
        <w:t xml:space="preserve">Une chaîne de caractère est typiquement représentée en utilisant une séquence d'octets. Chacun des caractères est codé en suivant une norme de codage. Le code ASCII est une </w:t>
      </w:r>
      <w:r w:rsidR="00BC3F2B">
        <w:t>des premières normes employées</w:t>
      </w:r>
      <w:r>
        <w:t xml:space="preserve"> pour représenter les caractères par des codes de la taille d'un octet. L’exemple suivant montre le codage pour une suite d’octets. La première ligne montre le code binaire. La deuxième ligne indique les caractères correspondants.</w:t>
      </w:r>
    </w:p>
    <w:p w14:paraId="07CFF04D" w14:textId="77777777" w:rsidR="00F203AD" w:rsidRPr="00F94CA9" w:rsidRDefault="00F203AD" w:rsidP="00F203AD">
      <w:pPr>
        <w:pStyle w:val="Corpsdetexte"/>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4F42692D" w14:textId="77777777" w:rsidR="00F203AD" w:rsidRPr="00C7604E" w:rsidRDefault="00F203AD" w:rsidP="00F203AD">
      <w:pPr>
        <w:pStyle w:val="Corpsdetexte"/>
        <w:rPr>
          <w:rFonts w:ascii="Courier New" w:hAnsi="Courier New"/>
          <w:sz w:val="18"/>
          <w:szCs w:val="18"/>
          <w:lang w:val="fr-CA"/>
        </w:rPr>
      </w:pPr>
      <w:r w:rsidRPr="00C7604E">
        <w:rPr>
          <w:rFonts w:ascii="Courier New" w:hAnsi="Courier New"/>
          <w:sz w:val="18"/>
          <w:szCs w:val="18"/>
          <w:lang w:val="fr-CA"/>
        </w:rPr>
        <w:t>a        b        c        \r       \n       1        2        \r       \n</w:t>
      </w:r>
    </w:p>
    <w:p w14:paraId="41C9CDD2" w14:textId="25D9ACD2" w:rsidR="00F203AD" w:rsidRDefault="00F203AD" w:rsidP="00F203AD">
      <w:pPr>
        <w:pStyle w:val="Corpsdetexte"/>
      </w:pPr>
      <w:r>
        <w:t xml:space="preserve">Sous Windows, la fin de ligne est représentée par la séquence des caractères spéciaux ASCII, </w:t>
      </w:r>
      <w:r w:rsidRPr="10030626">
        <w:rPr>
          <w:i/>
          <w:iCs/>
        </w:rPr>
        <w:t>retour de chariot</w:t>
      </w:r>
      <w:r>
        <w:t xml:space="preserve"> ('\r') et </w:t>
      </w:r>
      <w:r w:rsidRPr="10030626">
        <w:rPr>
          <w:i/>
          <w:iCs/>
        </w:rPr>
        <w:t>saut de ligne</w:t>
      </w:r>
      <w:r>
        <w:t xml:space="preserve"> ('\n')</w:t>
      </w:r>
      <w:r>
        <w:rPr>
          <w:rStyle w:val="Appelnotedebasdep"/>
        </w:rPr>
        <w:footnoteReference w:id="11"/>
      </w:r>
      <w:r>
        <w:t xml:space="preserve">. Le code ASCII ne permet pas de traiter les caractères de toutes les langues. La norme </w:t>
      </w:r>
      <w:r w:rsidRPr="10030626">
        <w:rPr>
          <w:i/>
          <w:iCs/>
        </w:rPr>
        <w:t>Unicode</w:t>
      </w:r>
      <w:r>
        <w:t xml:space="preserve"> (</w:t>
      </w:r>
      <w:hyperlink r:id="rId24" w:history="1">
        <w:r>
          <w:rPr>
            <w:rStyle w:val="Hyperlien"/>
          </w:rPr>
          <w:t>www.unicode.org</w:t>
        </w:r>
      </w:hyperlink>
      <w:r>
        <w:t>) est une norme plus générale qui permet d’encoder les caractères d’un grand nombre de langues.</w:t>
      </w:r>
      <w:r w:rsidR="034B456E">
        <w:t xml:space="preserve"> Sur Internet, on représente souvent Unicode en utilisant le code UTF-8. Le code ASCII est un cas particulier du code </w:t>
      </w:r>
      <w:r w:rsidR="250A68CB">
        <w:t>UTF-8. Le code UTF-8 permet de représenter une gamme plus riche de caractères (appelés parfois graphèmes) en utilisant des séquences de 2, 3 ou 4 octets. On distingue les octets ASCII</w:t>
      </w:r>
      <w:r w:rsidR="4F2DA832">
        <w:t xml:space="preserve"> des autres au sein d’un séquence UTF-</w:t>
      </w:r>
      <w:r w:rsidR="4F2DA832">
        <w:lastRenderedPageBreak/>
        <w:t>8 par le fait que leur bit de poids fort est 0. Unicode permet aussi de combiner plusieurs graphèmes pour faire un même caractère.</w:t>
      </w:r>
      <w:r w:rsidR="4F18673F">
        <w:t xml:space="preserve"> Le Java utilise le code UTF-16 qui représente chaque graphème en utilisant 2 ou 4 octets; le code UTF-16 est incompatible avec ASCII.</w:t>
      </w:r>
      <w:r w:rsidR="0AD20B70">
        <w:t xml:space="preserve"> Le code UTF-8 e</w:t>
      </w:r>
      <w:r w:rsidR="00A64698">
        <w:t>s</w:t>
      </w:r>
      <w:r w:rsidR="0AD20B70">
        <w:t>t plus concis que le code UTF-16</w:t>
      </w:r>
      <w:r w:rsidR="00A64698">
        <w:t>, sauf lors que le texte comporte beaucoup de caractères asiatiques</w:t>
      </w:r>
      <w:r w:rsidR="0AD20B70">
        <w:t xml:space="preserve">. En pratique, il est souvent nécessaire de faire une conversion entre UTF-16 et UTF-8 lorsqu’on programme en Java, en particulier quand on doit communiquer avec le web. </w:t>
      </w:r>
    </w:p>
    <w:p w14:paraId="75E9CF65" w14:textId="20925E9E" w:rsidR="00F203AD" w:rsidRDefault="00F203AD" w:rsidP="00F203AD">
      <w:pPr>
        <w:pStyle w:val="Corpsdetexte"/>
      </w:pPr>
      <w:r>
        <w:t>Une image est représentée par un quadrillage de pixels (</w:t>
      </w:r>
      <w:r w:rsidRPr="00E50082">
        <w:rPr>
          <w:i/>
          <w:iCs/>
        </w:rPr>
        <w:t>picture element</w:t>
      </w:r>
      <w:r>
        <w:t xml:space="preserve">). Pour une image en noir et blanc, chacun des pixels est représenté par un bit qui correspond à la couleur noir ou blanc (0 ou 1). Pour une image en couleur, le système </w:t>
      </w:r>
      <w:hyperlink r:id="rId25" w:history="1">
        <w:r w:rsidRPr="0075071E">
          <w:rPr>
            <w:rStyle w:val="Hyperlien"/>
          </w:rPr>
          <w:t>RVB</w:t>
        </w:r>
      </w:hyperlink>
      <w:r>
        <w:t xml:space="preserve"> (RGB) encode chacun des pixels par trois entiers entre 0 et 255 qui correspondent aux trois couleurs, rouge (</w:t>
      </w:r>
      <w:r w:rsidRPr="00246189">
        <w:rPr>
          <w:i/>
          <w:iCs/>
        </w:rPr>
        <w:t>Red</w:t>
      </w:r>
      <w:r>
        <w:t>), vert (</w:t>
      </w:r>
      <w:r w:rsidRPr="00246189">
        <w:rPr>
          <w:i/>
          <w:iCs/>
        </w:rPr>
        <w:t>Green</w:t>
      </w:r>
      <w:r>
        <w:t>) et bleu (</w:t>
      </w:r>
      <w:r w:rsidRPr="00246189">
        <w:rPr>
          <w:i/>
          <w:iCs/>
        </w:rPr>
        <w:t>Bleu</w:t>
      </w:r>
      <w:r>
        <w:t>).</w:t>
      </w:r>
    </w:p>
    <w:p w14:paraId="57997BC2" w14:textId="2EF3D3E8" w:rsidR="00DD0863" w:rsidRDefault="00DD0863" w:rsidP="00E760A2">
      <w:pPr>
        <w:pStyle w:val="Corpsdetexte"/>
      </w:pPr>
      <w:r>
        <w:t xml:space="preserve">Dans </w:t>
      </w:r>
      <w:r w:rsidR="008919BE">
        <w:t>le cas des premiers</w:t>
      </w:r>
      <w:r>
        <w:t xml:space="preserve"> ordinateur</w:t>
      </w:r>
      <w:r w:rsidR="008919BE">
        <w:t>s</w:t>
      </w:r>
      <w:r>
        <w:t>, il fallait le</w:t>
      </w:r>
      <w:r w:rsidR="008919BE">
        <w:t>s</w:t>
      </w:r>
      <w:r>
        <w:t xml:space="preserve"> programmer directement </w:t>
      </w:r>
      <w:r w:rsidR="00B415E4">
        <w:t>en</w:t>
      </w:r>
      <w:r>
        <w:t xml:space="preserve"> langage machine, ce qui était très fastidieux et peu productif. Aujourd'hui, les humains programment à l'aide de langages de programmation dits évolués, tel que Java. Les langages </w:t>
      </w:r>
      <w:r w:rsidR="00292700">
        <w:t xml:space="preserve">évolués </w:t>
      </w:r>
      <w:r>
        <w:t xml:space="preserve">cachent </w:t>
      </w:r>
      <w:r w:rsidR="004E288C">
        <w:t>le</w:t>
      </w:r>
      <w:r>
        <w:t xml:space="preserve"> codage </w:t>
      </w:r>
      <w:r w:rsidR="004E288C">
        <w:t xml:space="preserve">binaire </w:t>
      </w:r>
      <w:r>
        <w:t>employé pour les données.</w:t>
      </w:r>
      <w:r w:rsidR="004E288C">
        <w:t xml:space="preserve"> </w:t>
      </w:r>
      <w:r w:rsidR="00196422">
        <w:t>Les données sont représentées dans une forme interprétable par l’humain. Par exemple, les nombres entiers sont représentés en décimal dans les programmes Java.</w:t>
      </w:r>
    </w:p>
    <w:p w14:paraId="362DAEA6" w14:textId="6F1C6BFD" w:rsidR="00DD0863" w:rsidRDefault="00DD0863">
      <w:pPr>
        <w:pStyle w:val="Corpsdetexte"/>
      </w:pPr>
      <w:r>
        <w:t>Cependant, comme l'ordinateu</w:t>
      </w:r>
      <w:r w:rsidR="00842224">
        <w:t>r ne comprend pas directement le</w:t>
      </w:r>
      <w:r>
        <w:t xml:space="preserve"> Java, </w:t>
      </w:r>
      <w:r w:rsidR="009F2DA7">
        <w:t xml:space="preserve">il faut un </w:t>
      </w:r>
      <w:r w:rsidR="00607A9D">
        <w:t xml:space="preserve">moyen </w:t>
      </w:r>
      <w:r w:rsidR="003F36FF">
        <w:t>intermédiaire qui permet d’exécuter le programme</w:t>
      </w:r>
      <w:r w:rsidR="001F3FC8">
        <w:t xml:space="preserve"> Java sur une machine</w:t>
      </w:r>
      <w:r>
        <w:t xml:space="preserve">. </w:t>
      </w:r>
      <w:r w:rsidR="000C6122">
        <w:t xml:space="preserve">Deux approches </w:t>
      </w:r>
      <w:r w:rsidR="003479A6">
        <w:t>sont possibles, la compilation et l’interprétation</w:t>
      </w:r>
      <w:r>
        <w:t xml:space="preserve">. Le processus de compilation et d'exécution d'un programme Java est illustré à la </w:t>
      </w:r>
      <w:r>
        <w:fldChar w:fldCharType="begin"/>
      </w:r>
      <w:r>
        <w:instrText xml:space="preserve"> REF _Ref493428450 \h </w:instrText>
      </w:r>
      <w:r>
        <w:fldChar w:fldCharType="separate"/>
      </w:r>
      <w:r w:rsidR="00CF67E3">
        <w:t xml:space="preserve">Figure </w:t>
      </w:r>
      <w:r w:rsidR="00CF67E3">
        <w:rPr>
          <w:noProof/>
        </w:rPr>
        <w:t>5</w:t>
      </w:r>
      <w:r>
        <w:fldChar w:fldCharType="end"/>
      </w:r>
      <w:r>
        <w:t>.</w:t>
      </w:r>
    </w:p>
    <w:p w14:paraId="1191E2BC" w14:textId="77777777"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Compilateur</w:t>
      </w:r>
    </w:p>
    <w:p w14:paraId="24B40444" w14:textId="2451A0F0"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Un </w:t>
      </w:r>
      <w:r>
        <w:rPr>
          <w:i/>
        </w:rPr>
        <w:t>compilateur</w:t>
      </w:r>
      <w:r>
        <w:t xml:space="preserve"> est un programme qui traduit un programme, écrit en un langage évolué, en un programme </w:t>
      </w:r>
      <w:r w:rsidR="009E47B8">
        <w:t xml:space="preserve">en langage </w:t>
      </w:r>
      <w:r>
        <w:t xml:space="preserve">machine. Le programme en langage évolué est appelé le </w:t>
      </w:r>
      <w:r>
        <w:rPr>
          <w:i/>
        </w:rPr>
        <w:t>programme source</w:t>
      </w:r>
      <w:r>
        <w:t xml:space="preserve"> ou encore </w:t>
      </w:r>
      <w:r>
        <w:rPr>
          <w:i/>
        </w:rPr>
        <w:t>code source</w:t>
      </w:r>
      <w:r>
        <w:t xml:space="preserve">. Et le programme en </w:t>
      </w:r>
      <w:r>
        <w:rPr>
          <w:i/>
        </w:rPr>
        <w:t>langage machine</w:t>
      </w:r>
      <w:r>
        <w:t xml:space="preserve"> résultant de la traduction est appelé le </w:t>
      </w:r>
      <w:r>
        <w:rPr>
          <w:i/>
        </w:rPr>
        <w:t>programme objet</w:t>
      </w:r>
      <w:r>
        <w:t xml:space="preserve"> ou encore le </w:t>
      </w:r>
      <w:r>
        <w:rPr>
          <w:i/>
        </w:rPr>
        <w:t>code</w:t>
      </w:r>
      <w:r>
        <w:t xml:space="preserve"> </w:t>
      </w:r>
      <w:r>
        <w:rPr>
          <w:i/>
        </w:rPr>
        <w:t>objet</w:t>
      </w:r>
      <w:r>
        <w:t>.</w:t>
      </w:r>
      <w:r w:rsidR="0085165B">
        <w:t xml:space="preserve"> Les lang</w:t>
      </w:r>
      <w:r w:rsidR="00915536">
        <w:t>ages C, C++, Rust, Swift et Fortran s’exécutent normalement par l’entremise d’un compilateur.</w:t>
      </w:r>
      <w:r w:rsidR="008A642C">
        <w:rPr>
          <w:rStyle w:val="Appelnotedebasdep"/>
        </w:rPr>
        <w:footnoteReference w:id="12"/>
      </w:r>
    </w:p>
    <w:p w14:paraId="2914607F" w14:textId="77A1E358"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Code-octet Java, machine virtuelle Java</w:t>
      </w:r>
      <w:r w:rsidR="00FE18E0">
        <w:rPr>
          <w:rStyle w:val="Appelnotedebasdep"/>
          <w:b/>
          <w:i/>
        </w:rPr>
        <w:footnoteReference w:id="13"/>
      </w:r>
    </w:p>
    <w:p w14:paraId="0DC6C008" w14:textId="37E93F64"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Le cas de Java est un peu plus compliqué parce que le compilateur Java traduit le programme source en un programme objet intermédiaire, correspondant au langage machine de la </w:t>
      </w:r>
      <w:r>
        <w:rPr>
          <w:i/>
        </w:rPr>
        <w:t>machine virtuelle Java</w:t>
      </w:r>
      <w:r>
        <w:t xml:space="preserve"> (</w:t>
      </w:r>
      <w:r>
        <w:rPr>
          <w:i/>
        </w:rPr>
        <w:t xml:space="preserve">Java </w:t>
      </w:r>
      <w:r w:rsidR="00C335A2">
        <w:rPr>
          <w:i/>
        </w:rPr>
        <w:t>V</w:t>
      </w:r>
      <w:r>
        <w:rPr>
          <w:i/>
        </w:rPr>
        <w:t xml:space="preserve">irtual </w:t>
      </w:r>
      <w:r w:rsidR="00C335A2">
        <w:rPr>
          <w:i/>
        </w:rPr>
        <w:t>M</w:t>
      </w:r>
      <w:r>
        <w:rPr>
          <w:i/>
        </w:rPr>
        <w:t>achine</w:t>
      </w:r>
      <w:r>
        <w:t xml:space="preserve"> -JVM). Le langage machine de la machine virtuelle Java est appelé </w:t>
      </w:r>
      <w:r>
        <w:rPr>
          <w:i/>
        </w:rPr>
        <w:t>code-octet</w:t>
      </w:r>
      <w:r>
        <w:t xml:space="preserve"> (</w:t>
      </w:r>
      <w:r>
        <w:rPr>
          <w:i/>
        </w:rPr>
        <w:t>byte-code</w:t>
      </w:r>
      <w:r>
        <w:t>)</w:t>
      </w:r>
      <w:r>
        <w:rPr>
          <w:i/>
        </w:rPr>
        <w:t xml:space="preserve"> Java </w:t>
      </w:r>
      <w:r>
        <w:t xml:space="preserve">(ou simplement </w:t>
      </w:r>
      <w:r>
        <w:rPr>
          <w:i/>
        </w:rPr>
        <w:t>code-octet</w:t>
      </w:r>
      <w:r>
        <w:t xml:space="preserve">). La machine virtuelle Java est une machine théorique qui n'existe pas vraiment, du moins pour l'instant. Il manque donc quelque chose pour faire exécuter le programme objet en </w:t>
      </w:r>
      <w:r>
        <w:rPr>
          <w:i/>
        </w:rPr>
        <w:t>code-octet</w:t>
      </w:r>
      <w:r>
        <w:t xml:space="preserve"> sur une machine réelle ! Cependant, comme le langage code-octet est proche du langage machine des machines réelles, le processus de traduction restant est assez facile à réaliser. Il y a trois manières d'exécuter les programmes en </w:t>
      </w:r>
      <w:r>
        <w:rPr>
          <w:i/>
        </w:rPr>
        <w:t>code-octet Java</w:t>
      </w:r>
      <w:r>
        <w:t xml:space="preserve"> sur la machine réelle visée :</w:t>
      </w:r>
    </w:p>
    <w:p w14:paraId="1CC1A8DB"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t>Interprète de code-octet</w:t>
      </w:r>
      <w:r>
        <w:t xml:space="preserve">. Un petit programme spécial, appelé </w:t>
      </w:r>
      <w:r>
        <w:rPr>
          <w:i/>
        </w:rPr>
        <w:t>interprète de code-octet</w:t>
      </w:r>
      <w:r>
        <w:t xml:space="preserve">, simule une machine Java. Comme la machine n'existe pas réellement mais qu'elle est simulée, elle est dite </w:t>
      </w:r>
      <w:r>
        <w:rPr>
          <w:i/>
        </w:rPr>
        <w:t>virtuelle</w:t>
      </w:r>
      <w:r>
        <w:t xml:space="preserve">. En d'autres mots ce petit programme donne l'illusion d'une machine dont le langage est le </w:t>
      </w:r>
      <w:r>
        <w:rPr>
          <w:i/>
        </w:rPr>
        <w:t>code-octet</w:t>
      </w:r>
      <w:r>
        <w:t xml:space="preserve">. </w:t>
      </w:r>
      <w:r w:rsidR="00AD391C">
        <w:t>L’interprète de code-octet</w:t>
      </w:r>
      <w:r>
        <w:t xml:space="preserve"> est </w:t>
      </w:r>
      <w:r w:rsidR="00AD391C">
        <w:t>un programme en</w:t>
      </w:r>
      <w:r>
        <w:t xml:space="preserve"> langage machine de la machine réelle.</w:t>
      </w:r>
    </w:p>
    <w:p w14:paraId="4C77AB01"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lastRenderedPageBreak/>
        <w:t>Compilateur de code-octet</w:t>
      </w:r>
      <w:r>
        <w:t xml:space="preserve">. Un second niveau de compilation traduit les instructions code-octet en instructions du langage machine de la machine réelle. </w:t>
      </w:r>
      <w:r w:rsidR="00E055CB">
        <w:t>Un compilateur</w:t>
      </w:r>
      <w:r>
        <w:t xml:space="preserve"> </w:t>
      </w:r>
      <w:r w:rsidR="00E055CB">
        <w:t>JIT</w:t>
      </w:r>
      <w:r>
        <w:t xml:space="preserve"> (</w:t>
      </w:r>
      <w:r>
        <w:rPr>
          <w:i/>
        </w:rPr>
        <w:t>Just-In-Time</w:t>
      </w:r>
      <w:r>
        <w:t>)</w:t>
      </w:r>
      <w:r w:rsidR="00E055CB">
        <w:t xml:space="preserve"> effectue la traduction au moment d’exécuter le code-octet</w:t>
      </w:r>
      <w:r>
        <w:t>.</w:t>
      </w:r>
    </w:p>
    <w:p w14:paraId="25E83037" w14:textId="77777777" w:rsidR="00DD0863" w:rsidRDefault="00DD0863">
      <w:pPr>
        <w:pStyle w:val="Corpsdetexte"/>
        <w:numPr>
          <w:ilvl w:val="0"/>
          <w:numId w:val="5"/>
        </w:numPr>
        <w:pBdr>
          <w:top w:val="single" w:sz="4" w:space="1" w:color="auto" w:shadow="1"/>
          <w:left w:val="single" w:sz="4" w:space="4" w:color="auto" w:shadow="1"/>
          <w:bottom w:val="single" w:sz="4" w:space="1" w:color="auto" w:shadow="1"/>
          <w:right w:val="single" w:sz="4" w:space="4" w:color="auto" w:shadow="1"/>
        </w:pBdr>
      </w:pPr>
      <w:r>
        <w:rPr>
          <w:i/>
        </w:rPr>
        <w:t>Processeur Java</w:t>
      </w:r>
      <w:r>
        <w:t xml:space="preserve">. La troisième approche consisterait à construire un processeur dont le langage est le </w:t>
      </w:r>
      <w:r>
        <w:rPr>
          <w:i/>
        </w:rPr>
        <w:t>code-octet</w:t>
      </w:r>
      <w:r>
        <w:t xml:space="preserve"> (</w:t>
      </w:r>
      <w:r>
        <w:rPr>
          <w:i/>
        </w:rPr>
        <w:t>code-octet</w:t>
      </w:r>
      <w:r w:rsidR="003A1E1C">
        <w:t>) Java.</w:t>
      </w:r>
    </w:p>
    <w:p w14:paraId="578E6234" w14:textId="3E76DA83" w:rsidR="00DD0863" w:rsidRDefault="00DD0863">
      <w:pPr>
        <w:pStyle w:val="Corpsdetexte"/>
        <w:pBdr>
          <w:top w:val="single" w:sz="4" w:space="1" w:color="auto" w:shadow="1"/>
          <w:left w:val="single" w:sz="4" w:space="4" w:color="auto" w:shadow="1"/>
          <w:bottom w:val="single" w:sz="4" w:space="1" w:color="auto" w:shadow="1"/>
          <w:right w:val="single" w:sz="4" w:space="4" w:color="auto" w:shadow="1"/>
        </w:pBdr>
      </w:pPr>
      <w:r>
        <w:t xml:space="preserve">L'avantage d'utiliser un langage intermédiaire, le code-octet, dans le processus de traduction est l'indépendance du code objet vis-à-vis la machine réelle utilisée. Le même programme objet en code-octet Java peut être exécuté sur n'importe quelle machine </w:t>
      </w:r>
      <w:r w:rsidR="00A12B0C">
        <w:t>pourvu qu’</w:t>
      </w:r>
      <w:r>
        <w:t xml:space="preserve">une machine virtuelle Java </w:t>
      </w:r>
      <w:r w:rsidR="00A12B0C">
        <w:t>soit</w:t>
      </w:r>
      <w:r>
        <w:t xml:space="preserve"> disponible sur </w:t>
      </w:r>
      <w:r w:rsidR="00C8046A">
        <w:t>celle-ci</w:t>
      </w:r>
      <w:r>
        <w:t xml:space="preserve">. L'indépendance de la plate-forme </w:t>
      </w:r>
      <w:r w:rsidR="0013761C">
        <w:t xml:space="preserve">d’exécution </w:t>
      </w:r>
      <w:r>
        <w:t xml:space="preserve">est une considération importante à l'origine de Java qui vise à être utilisé dans des contextes variés. </w:t>
      </w:r>
      <w:r w:rsidR="00F61A1E">
        <w:t xml:space="preserve">D’autres langages de programmation </w:t>
      </w:r>
      <w:r w:rsidR="00264BAE">
        <w:t>comme Kotlin peuvent utiliser le même code-o</w:t>
      </w:r>
      <w:r w:rsidR="00F82FE9">
        <w:t>ctet que Java.</w:t>
      </w:r>
    </w:p>
    <w:p w14:paraId="0C5A55E3" w14:textId="660F094D" w:rsidR="00DD0863" w:rsidRDefault="00F758A2">
      <w:pPr>
        <w:pStyle w:val="Corpsdetexte"/>
        <w:jc w:val="center"/>
      </w:pPr>
      <w:r>
        <w:rPr>
          <w:noProof/>
        </w:rPr>
        <w:object w:dxaOrig="8069" w:dyaOrig="9162" w14:anchorId="6BB49E1E">
          <v:shape id="_x0000_i1081" type="#_x0000_t75" alt="" style="width:4in;height:321.3pt;mso-width-percent:0;mso-height-percent:0;mso-width-percent:0;mso-height-percent:0" o:ole="" fillcolor="window">
            <v:imagedata r:id="rId26" o:title=""/>
          </v:shape>
          <o:OLEObject Type="Embed" ProgID="Visio.Drawing.11" ShapeID="_x0000_i1081" DrawAspect="Content" ObjectID="_1765265414" r:id="rId27"/>
        </w:object>
      </w:r>
    </w:p>
    <w:p w14:paraId="009D95A6" w14:textId="588DDCBD" w:rsidR="00DD0863" w:rsidRDefault="00DD0863">
      <w:pPr>
        <w:pStyle w:val="Lgende"/>
        <w:jc w:val="center"/>
      </w:pPr>
      <w:bookmarkStart w:id="22" w:name="_Ref493428450"/>
      <w:r>
        <w:t xml:space="preserve">Figure </w:t>
      </w:r>
      <w:r>
        <w:fldChar w:fldCharType="begin"/>
      </w:r>
      <w:r>
        <w:instrText xml:space="preserve"> SEQ Figure \* ARABIC </w:instrText>
      </w:r>
      <w:r>
        <w:fldChar w:fldCharType="separate"/>
      </w:r>
      <w:r w:rsidR="00CF67E3">
        <w:rPr>
          <w:noProof/>
        </w:rPr>
        <w:t>5</w:t>
      </w:r>
      <w:r>
        <w:fldChar w:fldCharType="end"/>
      </w:r>
      <w:bookmarkEnd w:id="22"/>
      <w:r>
        <w:t>. Compilation et exécution d'un programme Java.</w:t>
      </w:r>
    </w:p>
    <w:p w14:paraId="3882ACEA" w14:textId="77777777" w:rsidR="008001AA" w:rsidRDefault="008001AA" w:rsidP="008001AA">
      <w:pPr>
        <w:pStyle w:val="Corpsdetexte"/>
        <w:pBdr>
          <w:top w:val="single" w:sz="4" w:space="1" w:color="auto" w:shadow="1"/>
          <w:left w:val="single" w:sz="4" w:space="4" w:color="auto" w:shadow="1"/>
          <w:bottom w:val="single" w:sz="4" w:space="1" w:color="auto" w:shadow="1"/>
          <w:right w:val="single" w:sz="4" w:space="4" w:color="auto" w:shadow="1"/>
        </w:pBdr>
        <w:rPr>
          <w:b/>
          <w:i/>
        </w:rPr>
      </w:pPr>
      <w:r>
        <w:rPr>
          <w:b/>
          <w:i/>
        </w:rPr>
        <w:t>Interprète</w:t>
      </w:r>
    </w:p>
    <w:p w14:paraId="08305BEA" w14:textId="73575FAE" w:rsidR="008A7AB3" w:rsidRDefault="008001AA" w:rsidP="009F6604">
      <w:pPr>
        <w:pStyle w:val="Corpsdetexte"/>
        <w:pBdr>
          <w:top w:val="single" w:sz="4" w:space="1" w:color="auto" w:shadow="1"/>
          <w:left w:val="single" w:sz="4" w:space="4" w:color="auto" w:shadow="1"/>
          <w:bottom w:val="single" w:sz="4" w:space="1" w:color="auto" w:shadow="1"/>
          <w:right w:val="single" w:sz="4" w:space="4" w:color="auto" w:shadow="1"/>
        </w:pBdr>
      </w:pPr>
      <w:r>
        <w:t>Un interprète est un programme qui exécute les instructions du langage une à la fois au fur et à mesure qu’elles sont lues.</w:t>
      </w:r>
      <w:r w:rsidR="00570B38">
        <w:t xml:space="preserve"> Cette approche permet de simplifier le processus d’exécution d’un programme en évitant l’étape intermédiaire de compilation. L’inconv</w:t>
      </w:r>
      <w:r w:rsidR="00014881">
        <w:t>én</w:t>
      </w:r>
      <w:r w:rsidR="00570B38">
        <w:t>ient est une exécution moins rapide que dans l’approche avec compilation qui permet d’optimiser l’exécution du code d’une manière plus globale.</w:t>
      </w:r>
      <w:r w:rsidR="009F6604">
        <w:t xml:space="preserve"> Certains langages de programmation </w:t>
      </w:r>
      <w:r w:rsidR="008E2640">
        <w:t>sont plus appropriés à l’interprétation que</w:t>
      </w:r>
      <w:r w:rsidR="009F6604">
        <w:t xml:space="preserve"> </w:t>
      </w:r>
      <w:r w:rsidR="008E2640">
        <w:t>la compilation</w:t>
      </w:r>
      <w:r w:rsidR="009F6604">
        <w:t>, tel que Python, Javascript, etc.</w:t>
      </w:r>
      <w:r w:rsidR="00F82FE9">
        <w:t xml:space="preserve"> Certains langages normalement </w:t>
      </w:r>
      <w:r w:rsidR="00F82FE9">
        <w:lastRenderedPageBreak/>
        <w:t>interprétés (Python, JavaScript) bénéficient aussi d’un compilateur qui</w:t>
      </w:r>
      <w:r w:rsidR="00B2181D">
        <w:t xml:space="preserve"> </w:t>
      </w:r>
      <w:r w:rsidR="00223F14">
        <w:t xml:space="preserve">permet d’accélérer une partie du code. Dans la pratique, il </w:t>
      </w:r>
      <w:r w:rsidR="00AB2499">
        <w:t>y a donc souvent des modèles hybrides, utilisant à la fois des interprète et des compilateurs.</w:t>
      </w:r>
    </w:p>
    <w:p w14:paraId="4242C2DA" w14:textId="77777777" w:rsidR="00DD0863" w:rsidRDefault="00DD0863">
      <w:pPr>
        <w:pStyle w:val="Titre3"/>
      </w:pPr>
      <w:bookmarkStart w:id="23" w:name="_Toc44667555"/>
      <w:r>
        <w:t>Étapes de création et d’exécution d’un progra</w:t>
      </w:r>
      <w:r w:rsidR="00B1070C">
        <w:t>mme Java avec l'environnement J</w:t>
      </w:r>
      <w:r>
        <w:t>SE sous Windows</w:t>
      </w:r>
      <w:bookmarkEnd w:id="23"/>
    </w:p>
    <w:p w14:paraId="1639EA6F" w14:textId="5C525DF9" w:rsidR="00B1070C" w:rsidRDefault="008117CC" w:rsidP="00F77761">
      <w:pPr>
        <w:pStyle w:val="Corpsdetexte"/>
        <w:spacing w:before="240"/>
      </w:pPr>
      <w:r>
        <w:t xml:space="preserve">Pour illustrer </w:t>
      </w:r>
      <w:r w:rsidR="00DD0863">
        <w:t xml:space="preserve">les concepts précédents de manière concrète, cette section montre comment écrire, compiler et faire exécuter un petit programme Java très simple sous le système d’exploitation Windows. À cet effet, les outils de base offerts </w:t>
      </w:r>
      <w:r w:rsidR="00B1070C">
        <w:t xml:space="preserve">de Java (le </w:t>
      </w:r>
      <w:r w:rsidR="00B1070C">
        <w:rPr>
          <w:i/>
        </w:rPr>
        <w:t>Java</w:t>
      </w:r>
      <w:r w:rsidR="00B1070C">
        <w:rPr>
          <w:rFonts w:ascii="Symbol" w:eastAsia="Symbol" w:hAnsi="Symbol" w:cs="Symbol"/>
          <w:i/>
        </w:rPr>
        <w:t></w:t>
      </w:r>
      <w:r w:rsidR="00B1070C">
        <w:rPr>
          <w:i/>
        </w:rPr>
        <w:t xml:space="preserve"> Platform Standard Edition (JSE)</w:t>
      </w:r>
      <w:r w:rsidR="00B1070C">
        <w:t xml:space="preserve">.) offerts </w:t>
      </w:r>
      <w:r w:rsidR="00CE760E">
        <w:t xml:space="preserve">gratuitement sur le site </w:t>
      </w:r>
      <w:r w:rsidR="00AB3C67">
        <w:t xml:space="preserve">AdoptOpenJDK </w:t>
      </w:r>
      <w:r w:rsidR="00CE760E">
        <w:t>s</w:t>
      </w:r>
      <w:r w:rsidR="00B1070C">
        <w:t>ont ins</w:t>
      </w:r>
      <w:r w:rsidR="00CE760E">
        <w:t>t</w:t>
      </w:r>
      <w:r w:rsidR="00B1070C">
        <w:t>allés.</w:t>
      </w:r>
      <w:r w:rsidR="00467207">
        <w:rPr>
          <w:rStyle w:val="Appelnotedebasdep"/>
        </w:rPr>
        <w:footnoteReference w:id="14"/>
      </w:r>
      <w:r w:rsidR="00B1070C">
        <w:t xml:space="preserve"> Le lien actuel est à l’adresse suivante :</w:t>
      </w:r>
    </w:p>
    <w:p w14:paraId="14DB228B" w14:textId="6E073B73" w:rsidR="009152CF" w:rsidRDefault="00000000" w:rsidP="00AB3C67">
      <w:pPr>
        <w:pStyle w:val="Corpsdetexte"/>
        <w:spacing w:before="240"/>
      </w:pPr>
      <w:hyperlink r:id="rId28" w:history="1">
        <w:r w:rsidR="009152CF" w:rsidRPr="00C876F2">
          <w:rPr>
            <w:rStyle w:val="Hyperlien"/>
          </w:rPr>
          <w:t>https://adoptium.net/</w:t>
        </w:r>
      </w:hyperlink>
    </w:p>
    <w:p w14:paraId="5A2F55F6" w14:textId="39EEAFCD" w:rsidR="00AB3C67" w:rsidRDefault="00AB3C67" w:rsidP="00AB3C67">
      <w:pPr>
        <w:pStyle w:val="Corpsdetexte"/>
        <w:spacing w:before="240"/>
      </w:pPr>
      <w:r>
        <w:t>Pour une démonstration d’installation, vous pouvez vous rendre sur le site YouTube suivant :</w:t>
      </w:r>
    </w:p>
    <w:p w14:paraId="5A2F1776" w14:textId="0B6EEF4C" w:rsidR="009152CF" w:rsidRDefault="00000000" w:rsidP="00F77761">
      <w:pPr>
        <w:pStyle w:val="Corpsdetexte"/>
        <w:spacing w:before="240"/>
      </w:pPr>
      <w:hyperlink r:id="rId29" w:history="1">
        <w:r w:rsidR="009152CF" w:rsidRPr="00C876F2">
          <w:rPr>
            <w:rStyle w:val="Hyperlien"/>
          </w:rPr>
          <w:t>https://www.youtube.com/watch?v=Tk6u3Wm___s</w:t>
        </w:r>
      </w:hyperlink>
    </w:p>
    <w:p w14:paraId="5469814F" w14:textId="289ECB81" w:rsidR="009152CF" w:rsidRDefault="009152CF" w:rsidP="00F77761">
      <w:pPr>
        <w:pStyle w:val="Corpsdetexte"/>
        <w:spacing w:before="240"/>
      </w:pPr>
      <w:r>
        <w:t xml:space="preserve">Quand vous consultez une vidéo, prenez en compte que l’apparence du site, du système et d’autres éléments peuvent varier dans le temps. Une vidéo </w:t>
      </w:r>
      <w:r w:rsidR="00D02EB9">
        <w:t>n’est pas un guide mais une illustration.</w:t>
      </w:r>
    </w:p>
    <w:p w14:paraId="08843AF4" w14:textId="60F28F1F" w:rsidR="00AB3C67" w:rsidRDefault="00AB3C67" w:rsidP="00F77761">
      <w:pPr>
        <w:pStyle w:val="Corpsdetexte"/>
        <w:spacing w:before="240"/>
      </w:pPr>
      <w:r>
        <w:t>Il est aussi parfaitement possible de passer par le site d’Oracle :</w:t>
      </w:r>
    </w:p>
    <w:p w14:paraId="46E35182" w14:textId="4EBD6B2D" w:rsidR="00081EA6" w:rsidRDefault="00000000" w:rsidP="00F77761">
      <w:pPr>
        <w:pStyle w:val="Corpsdetexte"/>
        <w:spacing w:before="240"/>
      </w:pPr>
      <w:hyperlink r:id="rId30" w:history="1">
        <w:r w:rsidR="00AB3C67" w:rsidRPr="007F0E6E">
          <w:rPr>
            <w:rStyle w:val="Hyperlien"/>
          </w:rPr>
          <w:t>http://www.oracle.com/technetwork/java/javase/downloads/index.html</w:t>
        </w:r>
      </w:hyperlink>
    </w:p>
    <w:p w14:paraId="2DA08BB7" w14:textId="55E40395" w:rsidR="00452667" w:rsidRDefault="00452667" w:rsidP="00F77761">
      <w:pPr>
        <w:pStyle w:val="Corpsdetexte"/>
        <w:spacing w:before="240"/>
      </w:pPr>
      <w:r>
        <w:t>Bien que le logiciel d’Oracle soit un excellent choix, plusieurs trouveront préférable de passer par Adopt</w:t>
      </w:r>
      <w:r w:rsidR="00AB3C67">
        <w:t>OpenJDK.</w:t>
      </w:r>
    </w:p>
    <w:p w14:paraId="19BAB003" w14:textId="199DDE73" w:rsidR="00DD0863" w:rsidRDefault="00DD0863" w:rsidP="00F77761">
      <w:pPr>
        <w:pStyle w:val="Corpsdetexte"/>
        <w:spacing w:before="240"/>
      </w:pPr>
      <w:r>
        <w:t xml:space="preserve">Voici un exemple </w:t>
      </w:r>
      <w:r w:rsidR="00B1070C">
        <w:t xml:space="preserve">de scénario </w:t>
      </w:r>
      <w:r>
        <w:t>d’installat</w:t>
      </w:r>
      <w:r w:rsidR="002D0387">
        <w:t>ion de la version de J</w:t>
      </w:r>
      <w:r>
        <w:t>SE pour le s</w:t>
      </w:r>
      <w:r w:rsidR="00B1070C">
        <w:t>ystème d’exploitation Windows 10</w:t>
      </w:r>
      <w:r w:rsidR="0014093B">
        <w:t xml:space="preserve"> et mac</w:t>
      </w:r>
      <w:r w:rsidR="00DB4B8F">
        <w:t>OS</w:t>
      </w:r>
      <w:r w:rsidR="00AB3C67">
        <w:t xml:space="preserve">, en utilisant le logiciel d’Oracle. </w:t>
      </w:r>
      <w:r>
        <w:t>Si vous employez un autre système d’exploit</w:t>
      </w:r>
      <w:r w:rsidR="002D0387">
        <w:t>ation ou une autre version du J</w:t>
      </w:r>
      <w:r>
        <w:t>SE, les détails des manipulations peuvent varier</w:t>
      </w:r>
      <w:r w:rsidR="00F77761">
        <w:t>.</w:t>
      </w:r>
      <w:r w:rsidR="0014093B">
        <w:t xml:space="preserve"> Par exemple, sous Linux</w:t>
      </w:r>
      <w:r w:rsidR="00DE55EF">
        <w:t xml:space="preserve"> on peut installer le JSE avec une commande telle que </w:t>
      </w:r>
      <w:r w:rsidR="00DE55EF" w:rsidRPr="00DE55EF">
        <w:rPr>
          <w:rFonts w:ascii="Courier" w:hAnsi="Courier"/>
          <w:sz w:val="20"/>
          <w:szCs w:val="20"/>
        </w:rPr>
        <w:t>apt-get install default-jdk</w:t>
      </w:r>
      <w:r w:rsidR="00DE55EF">
        <w:t xml:space="preserve"> (ubuntu).</w:t>
      </w:r>
      <w:r w:rsidR="00F77761">
        <w:t xml:space="preserve"> Les instructions d'installation sont parfois un peu mystérieuses pour un débutant. Si c'est votre cas, il peut être nécessaire de recourir aux services</w:t>
      </w:r>
      <w:r w:rsidR="00B1070C">
        <w:t xml:space="preserve"> d’un informaticien expérimenté.</w:t>
      </w:r>
      <w:bookmarkStart w:id="24" w:name="OLE_LINK45"/>
    </w:p>
    <w:p w14:paraId="29FF1704" w14:textId="6E7EF439" w:rsidR="00DD0863" w:rsidRDefault="002D0387" w:rsidP="00323332">
      <w:pPr>
        <w:pStyle w:val="Corpsdetexte"/>
        <w:numPr>
          <w:ilvl w:val="0"/>
          <w:numId w:val="9"/>
        </w:numPr>
        <w:spacing w:before="240"/>
        <w:rPr>
          <w:b/>
          <w:bCs/>
        </w:rPr>
      </w:pPr>
      <w:r>
        <w:rPr>
          <w:b/>
          <w:bCs/>
        </w:rPr>
        <w:t>Exemple d’installation de J</w:t>
      </w:r>
      <w:r w:rsidR="00DD0863">
        <w:rPr>
          <w:b/>
          <w:bCs/>
        </w:rPr>
        <w:t>SE</w:t>
      </w:r>
      <w:r>
        <w:rPr>
          <w:b/>
          <w:bCs/>
        </w:rPr>
        <w:t xml:space="preserve"> </w:t>
      </w:r>
      <w:r w:rsidR="00BA2FC1">
        <w:rPr>
          <w:b/>
          <w:bCs/>
        </w:rPr>
        <w:t xml:space="preserve">avec </w:t>
      </w:r>
      <w:r w:rsidR="00DD0863">
        <w:rPr>
          <w:b/>
          <w:bCs/>
        </w:rPr>
        <w:t xml:space="preserve">Windows </w:t>
      </w:r>
      <w:r w:rsidR="00B1070C">
        <w:rPr>
          <w:b/>
          <w:bCs/>
        </w:rPr>
        <w:t>10</w:t>
      </w:r>
    </w:p>
    <w:p w14:paraId="3A22C993" w14:textId="4A104DA1" w:rsidR="00DD0863" w:rsidRDefault="00DD0863">
      <w:pPr>
        <w:pStyle w:val="Corpsdetexte"/>
        <w:numPr>
          <w:ilvl w:val="0"/>
          <w:numId w:val="7"/>
        </w:numPr>
        <w:spacing w:before="240"/>
      </w:pPr>
      <w:r>
        <w:t xml:space="preserve">Télécharger le </w:t>
      </w:r>
      <w:r w:rsidR="00C25446">
        <w:t>programme</w:t>
      </w:r>
      <w:r>
        <w:t xml:space="preserve"> d’installation</w:t>
      </w:r>
      <w:r w:rsidR="00452667">
        <w:t xml:space="preserve"> Oracle</w:t>
      </w:r>
    </w:p>
    <w:p w14:paraId="639BCD10" w14:textId="77777777" w:rsidR="00DD0863" w:rsidRDefault="00DD0863">
      <w:pPr>
        <w:pStyle w:val="Corpsdetexte"/>
        <w:numPr>
          <w:ilvl w:val="0"/>
          <w:numId w:val="7"/>
        </w:numPr>
        <w:spacing w:before="240"/>
      </w:pPr>
      <w:r>
        <w:t>Exécu</w:t>
      </w:r>
      <w:r w:rsidR="0089346A">
        <w:t>ter le programme d’installation. Une fenêtre indique que le programme d’installation s’exécute.</w:t>
      </w:r>
    </w:p>
    <w:p w14:paraId="6B16D5A5" w14:textId="10D25EBC" w:rsidR="0089346A" w:rsidRDefault="004B7EE2" w:rsidP="0089346A">
      <w:pPr>
        <w:pStyle w:val="Corpsdetexte"/>
        <w:spacing w:before="240"/>
      </w:pPr>
      <w:r>
        <w:rPr>
          <w:noProof/>
          <w:lang w:val="en-US" w:eastAsia="en-US"/>
        </w:rPr>
        <w:lastRenderedPageBreak/>
        <w:drawing>
          <wp:inline distT="0" distB="0" distL="0" distR="0" wp14:anchorId="685175C1" wp14:editId="69A7D012">
            <wp:extent cx="2293620" cy="1736090"/>
            <wp:effectExtent l="0" t="0" r="0" b="0"/>
            <wp:docPr id="21323118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31">
                      <a:extLst>
                        <a:ext uri="{28A0092B-C50C-407E-A947-70E740481C1C}">
                          <a14:useLocalDpi xmlns:a14="http://schemas.microsoft.com/office/drawing/2010/main" val="0"/>
                        </a:ext>
                      </a:extLst>
                    </a:blip>
                    <a:stretch>
                      <a:fillRect/>
                    </a:stretch>
                  </pic:blipFill>
                  <pic:spPr>
                    <a:xfrm>
                      <a:off x="0" y="0"/>
                      <a:ext cx="2293620" cy="1736090"/>
                    </a:xfrm>
                    <a:prstGeom prst="rect">
                      <a:avLst/>
                    </a:prstGeom>
                  </pic:spPr>
                </pic:pic>
              </a:graphicData>
            </a:graphic>
          </wp:inline>
        </w:drawing>
      </w:r>
    </w:p>
    <w:p w14:paraId="660F1E4A" w14:textId="77777777" w:rsidR="00DD0863" w:rsidRDefault="00B1070C" w:rsidP="009032D7">
      <w:pPr>
        <w:pStyle w:val="Corpsdetexte"/>
        <w:numPr>
          <w:ilvl w:val="0"/>
          <w:numId w:val="7"/>
        </w:numPr>
        <w:spacing w:before="240"/>
      </w:pPr>
      <w:r>
        <w:t>Répondre</w:t>
      </w:r>
      <w:r w:rsidR="00DD0863">
        <w:t xml:space="preserve"> aux questions du programme d’installation</w:t>
      </w:r>
      <w:r w:rsidR="002C1EEC">
        <w:t xml:space="preserve">. Vous pouvez accepter les options </w:t>
      </w:r>
      <w:r w:rsidR="009032D7">
        <w:t>définies par</w:t>
      </w:r>
      <w:r w:rsidR="002C1EEC">
        <w:t xml:space="preserve"> défaut en cliquant sur le bouton </w:t>
      </w:r>
      <w:r w:rsidR="002C1EEC" w:rsidRPr="009032D7">
        <w:rPr>
          <w:i/>
          <w:iCs/>
        </w:rPr>
        <w:t>Next</w:t>
      </w:r>
      <w:r>
        <w:t xml:space="preserve"> à chacun</w:t>
      </w:r>
      <w:r w:rsidR="002C1EEC">
        <w:t xml:space="preserve"> des dialogues proposés.</w:t>
      </w:r>
    </w:p>
    <w:p w14:paraId="6D09E6C1" w14:textId="77777777" w:rsidR="00DD0863" w:rsidRDefault="00DD0863">
      <w:pPr>
        <w:pStyle w:val="Corpsdetexte"/>
        <w:spacing w:before="240"/>
      </w:pPr>
      <w:r>
        <w:t>Le dialogue suivant permet de spécifier le dossier</w:t>
      </w:r>
      <w:r w:rsidR="00B1070C">
        <w:t xml:space="preserve"> de base de l’installation du J</w:t>
      </w:r>
      <w:r>
        <w:t xml:space="preserve">SE. Dans </w:t>
      </w:r>
      <w:r w:rsidR="00B1070C">
        <w:t>cet</w:t>
      </w:r>
      <w:r>
        <w:t xml:space="preserve"> exemple, </w:t>
      </w:r>
      <w:r w:rsidR="00B1070C">
        <w:t>la valeur de défaut a été acceptée</w:t>
      </w:r>
      <w:r>
        <w:t xml:space="preserve">. Il est </w:t>
      </w:r>
      <w:r w:rsidR="00B1070C">
        <w:t>habituellement préférable de ne pas la</w:t>
      </w:r>
      <w:r>
        <w:t xml:space="preserve"> changer parce que le</w:t>
      </w:r>
      <w:r w:rsidR="00C25446">
        <w:t>s programmes qui utilisent le J</w:t>
      </w:r>
      <w:r w:rsidR="00B1070C">
        <w:t>SE peuvent la</w:t>
      </w:r>
      <w:r>
        <w:t xml:space="preserve"> retrouver plus facilement.</w:t>
      </w:r>
    </w:p>
    <w:p w14:paraId="2FE66D34" w14:textId="770FD81A" w:rsidR="0089346A" w:rsidRDefault="004B7EE2">
      <w:pPr>
        <w:pStyle w:val="Corpsdetexte"/>
        <w:spacing w:before="240"/>
        <w:rPr>
          <w:noProof/>
        </w:rPr>
      </w:pPr>
      <w:r>
        <w:rPr>
          <w:noProof/>
          <w:lang w:val="en-US" w:eastAsia="en-US"/>
        </w:rPr>
        <w:drawing>
          <wp:inline distT="0" distB="0" distL="0" distR="0" wp14:anchorId="181F598A" wp14:editId="26190F4C">
            <wp:extent cx="2159000" cy="1635760"/>
            <wp:effectExtent l="0" t="0" r="0" b="0"/>
            <wp:docPr id="174542388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32">
                      <a:extLst>
                        <a:ext uri="{28A0092B-C50C-407E-A947-70E740481C1C}">
                          <a14:useLocalDpi xmlns:a14="http://schemas.microsoft.com/office/drawing/2010/main" val="0"/>
                        </a:ext>
                      </a:extLst>
                    </a:blip>
                    <a:stretch>
                      <a:fillRect/>
                    </a:stretch>
                  </pic:blipFill>
                  <pic:spPr>
                    <a:xfrm>
                      <a:off x="0" y="0"/>
                      <a:ext cx="2159000" cy="1635760"/>
                    </a:xfrm>
                    <a:prstGeom prst="rect">
                      <a:avLst/>
                    </a:prstGeom>
                  </pic:spPr>
                </pic:pic>
              </a:graphicData>
            </a:graphic>
          </wp:inline>
        </w:drawing>
      </w:r>
    </w:p>
    <w:p w14:paraId="35F83DBB" w14:textId="77777777" w:rsidR="00B1070C" w:rsidRDefault="00B1070C">
      <w:pPr>
        <w:pStyle w:val="Corpsdetexte"/>
        <w:spacing w:before="240"/>
      </w:pPr>
      <w:r>
        <w:rPr>
          <w:noProof/>
        </w:rPr>
        <w:t>La fenêtre de dialogue suivante indique que le processus s’est déroulé correctement.</w:t>
      </w:r>
    </w:p>
    <w:p w14:paraId="0F65009C" w14:textId="41C4FCBF" w:rsidR="00DD0863" w:rsidRDefault="004B7EE2">
      <w:pPr>
        <w:pStyle w:val="Corpsdetexte"/>
        <w:spacing w:before="240"/>
        <w:rPr>
          <w:noProof/>
        </w:rPr>
      </w:pPr>
      <w:r>
        <w:rPr>
          <w:noProof/>
          <w:lang w:val="en-US" w:eastAsia="en-US"/>
        </w:rPr>
        <w:drawing>
          <wp:inline distT="0" distB="0" distL="0" distR="0" wp14:anchorId="05BAB03E" wp14:editId="1147F839">
            <wp:extent cx="2246630" cy="1701800"/>
            <wp:effectExtent l="0" t="0" r="0" b="0"/>
            <wp:docPr id="15444267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33">
                      <a:extLst>
                        <a:ext uri="{28A0092B-C50C-407E-A947-70E740481C1C}">
                          <a14:useLocalDpi xmlns:a14="http://schemas.microsoft.com/office/drawing/2010/main" val="0"/>
                        </a:ext>
                      </a:extLst>
                    </a:blip>
                    <a:stretch>
                      <a:fillRect/>
                    </a:stretch>
                  </pic:blipFill>
                  <pic:spPr>
                    <a:xfrm>
                      <a:off x="0" y="0"/>
                      <a:ext cx="2246630" cy="1701800"/>
                    </a:xfrm>
                    <a:prstGeom prst="rect">
                      <a:avLst/>
                    </a:prstGeom>
                  </pic:spPr>
                </pic:pic>
              </a:graphicData>
            </a:graphic>
          </wp:inline>
        </w:drawing>
      </w:r>
    </w:p>
    <w:p w14:paraId="39497F69" w14:textId="77777777" w:rsidR="0014093B" w:rsidRDefault="0014093B" w:rsidP="0014093B">
      <w:pPr>
        <w:pStyle w:val="Corpsdetexte"/>
        <w:spacing w:before="240"/>
      </w:pPr>
    </w:p>
    <w:p w14:paraId="53A9AB59" w14:textId="3EAAAA76" w:rsidR="0014093B" w:rsidRDefault="0014093B" w:rsidP="0014093B">
      <w:pPr>
        <w:pStyle w:val="Corpsdetexte"/>
        <w:numPr>
          <w:ilvl w:val="0"/>
          <w:numId w:val="9"/>
        </w:numPr>
        <w:spacing w:before="240"/>
        <w:rPr>
          <w:b/>
          <w:bCs/>
        </w:rPr>
      </w:pPr>
      <w:r>
        <w:rPr>
          <w:b/>
          <w:bCs/>
        </w:rPr>
        <w:t>Exemple d’installation de JSE avec mac</w:t>
      </w:r>
      <w:r w:rsidR="00DB4B8F">
        <w:rPr>
          <w:b/>
          <w:bCs/>
        </w:rPr>
        <w:t>OS</w:t>
      </w:r>
    </w:p>
    <w:p w14:paraId="2F1F44C2" w14:textId="77777777" w:rsidR="0014093B" w:rsidRDefault="0014093B" w:rsidP="0014093B">
      <w:pPr>
        <w:pStyle w:val="Corpsdetexte"/>
        <w:numPr>
          <w:ilvl w:val="0"/>
          <w:numId w:val="7"/>
        </w:numPr>
        <w:spacing w:before="240"/>
      </w:pPr>
      <w:r>
        <w:t>Télécharger le programme d’installation</w:t>
      </w:r>
    </w:p>
    <w:p w14:paraId="5D9D8EA2" w14:textId="77777777" w:rsidR="0014093B" w:rsidRDefault="0014093B" w:rsidP="0014093B">
      <w:pPr>
        <w:pStyle w:val="Corpsdetexte"/>
        <w:numPr>
          <w:ilvl w:val="0"/>
          <w:numId w:val="7"/>
        </w:numPr>
        <w:spacing w:before="240"/>
      </w:pPr>
      <w:r>
        <w:t>Exécuter le programme d’installation. Une fenêtre indique que le programme d’installation s’exécute.</w:t>
      </w:r>
    </w:p>
    <w:p w14:paraId="0075B39F" w14:textId="07CBA487" w:rsidR="0014093B" w:rsidRDefault="0014093B" w:rsidP="0014093B">
      <w:pPr>
        <w:pStyle w:val="Corpsdetexte"/>
        <w:spacing w:before="240"/>
      </w:pPr>
      <w:r>
        <w:rPr>
          <w:noProof/>
          <w:lang w:val="en-US" w:eastAsia="en-US"/>
        </w:rPr>
        <w:lastRenderedPageBreak/>
        <w:drawing>
          <wp:inline distT="0" distB="0" distL="0" distR="0" wp14:anchorId="1EB0C823" wp14:editId="67B65717">
            <wp:extent cx="2876400" cy="2160000"/>
            <wp:effectExtent l="0" t="0" r="0" b="0"/>
            <wp:docPr id="4" name="Picture 4" descr="../../Desktop/Screen%20Shot%202020-08-07%20at%203.15.0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20-08-07%20at%203.15.02%20P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27DE4836" w14:textId="45356927" w:rsidR="0014093B" w:rsidRDefault="0014093B" w:rsidP="0014093B">
      <w:pPr>
        <w:pStyle w:val="Corpsdetexte"/>
        <w:numPr>
          <w:ilvl w:val="0"/>
          <w:numId w:val="7"/>
        </w:numPr>
        <w:spacing w:before="240"/>
        <w:rPr>
          <w:noProof/>
        </w:rPr>
      </w:pPr>
      <w:r>
        <w:t xml:space="preserve">Répondre aux questions du programme d’installation. Vous pouvez accepter les options définies par défaut en cliquant sur le bouton </w:t>
      </w:r>
      <w:r>
        <w:rPr>
          <w:i/>
          <w:iCs/>
        </w:rPr>
        <w:t>Continue</w:t>
      </w:r>
      <w:r>
        <w:t xml:space="preserve"> à chacun des dialogues proposés.</w:t>
      </w:r>
      <w:r>
        <w:rPr>
          <w:noProof/>
        </w:rPr>
        <w:t xml:space="preserve"> </w:t>
      </w:r>
    </w:p>
    <w:p w14:paraId="1584FA4A" w14:textId="77777777" w:rsidR="0014093B" w:rsidRDefault="0014093B" w:rsidP="0014093B">
      <w:pPr>
        <w:pStyle w:val="Corpsdetexte"/>
        <w:spacing w:before="240"/>
      </w:pPr>
      <w:r>
        <w:rPr>
          <w:noProof/>
        </w:rPr>
        <w:t>La fenêtre de dialogue suivante indique que le processus s’est déroulé correctement.</w:t>
      </w:r>
    </w:p>
    <w:p w14:paraId="2982A4FA" w14:textId="093FC518" w:rsidR="0014093B" w:rsidRDefault="0014093B" w:rsidP="0014093B">
      <w:pPr>
        <w:pStyle w:val="Corpsdetexte"/>
        <w:spacing w:before="240"/>
        <w:rPr>
          <w:noProof/>
        </w:rPr>
      </w:pPr>
      <w:r>
        <w:rPr>
          <w:noProof/>
          <w:lang w:val="en-US" w:eastAsia="en-US"/>
        </w:rPr>
        <w:drawing>
          <wp:inline distT="0" distB="0" distL="0" distR="0" wp14:anchorId="271F8CA8" wp14:editId="6E78CFC8">
            <wp:extent cx="2876400" cy="2160000"/>
            <wp:effectExtent l="0" t="0" r="0" b="0"/>
            <wp:docPr id="5" name="Picture 5" descr="../../Desktop/Screen%20Shot%202020-08-07%20at%203.15.2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20-08-07%20at%203.15.29%20P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6400" cy="2160000"/>
                    </a:xfrm>
                    <a:prstGeom prst="rect">
                      <a:avLst/>
                    </a:prstGeom>
                    <a:noFill/>
                    <a:ln>
                      <a:noFill/>
                    </a:ln>
                  </pic:spPr>
                </pic:pic>
              </a:graphicData>
            </a:graphic>
          </wp:inline>
        </w:drawing>
      </w:r>
    </w:p>
    <w:p w14:paraId="4C9DC157" w14:textId="77777777" w:rsidR="0014093B" w:rsidRDefault="0014093B">
      <w:pPr>
        <w:pStyle w:val="Corpsdetexte"/>
        <w:spacing w:before="240"/>
        <w:rPr>
          <w:noProof/>
        </w:rPr>
      </w:pPr>
    </w:p>
    <w:bookmarkEnd w:id="24"/>
    <w:p w14:paraId="30D513B3" w14:textId="1AF02243" w:rsidR="00B2220A" w:rsidRDefault="00B2220A" w:rsidP="00B2220A">
      <w:pPr>
        <w:pStyle w:val="Corpsdetexte"/>
      </w:pPr>
      <w:r>
        <w:t xml:space="preserve">Parmi les outils inclus dans JSE, il y a un </w:t>
      </w:r>
      <w:r>
        <w:rPr>
          <w:i/>
        </w:rPr>
        <w:t>compilateur Java</w:t>
      </w:r>
      <w:r>
        <w:t xml:space="preserve"> et un environnement d’exécution Java (</w:t>
      </w:r>
      <w:r>
        <w:rPr>
          <w:i/>
          <w:iCs/>
        </w:rPr>
        <w:t>Java Run-time Environment</w:t>
      </w:r>
      <w:r>
        <w:t xml:space="preserve"> – JRE) incluant une </w:t>
      </w:r>
      <w:r>
        <w:rPr>
          <w:i/>
        </w:rPr>
        <w:t>machine virtuelle Java</w:t>
      </w:r>
      <w:r>
        <w:t xml:space="preserve"> (</w:t>
      </w:r>
      <w:r>
        <w:rPr>
          <w:i/>
          <w:iCs/>
        </w:rPr>
        <w:t>Java Virtual Machine</w:t>
      </w:r>
      <w:r>
        <w:t xml:space="preserve"> – JVM) qui peut exécuter le code-octet produit par le compilateur Java. Le JRE contient aussi d’autres éléments nécessaires à l’exécution des programmes Java dont des </w:t>
      </w:r>
      <w:r w:rsidRPr="00754A71">
        <w:rPr>
          <w:i/>
          <w:iCs/>
        </w:rPr>
        <w:t>librairies de classes réutilisables</w:t>
      </w:r>
      <w:r>
        <w:t xml:space="preserve"> (cette notion sera expliquée par la suite). Cet ensemble d'outil est rudimentaire d’un point de vue convivialité et il existe des environnements de développement Java intégrés (</w:t>
      </w:r>
      <w:r>
        <w:rPr>
          <w:i/>
        </w:rPr>
        <w:t>Integrated Development Environment</w:t>
      </w:r>
      <w:r>
        <w:t xml:space="preserve"> - IDE) plus élaborés tel que </w:t>
      </w:r>
      <w:r w:rsidRPr="007811AB">
        <w:rPr>
          <w:i/>
        </w:rPr>
        <w:t>Eclipse</w:t>
      </w:r>
      <w:r>
        <w:t xml:space="preserve"> (</w:t>
      </w:r>
      <w:r w:rsidRPr="00BE3B66">
        <w:t>www.eclipse.org</w:t>
      </w:r>
      <w:r>
        <w:t xml:space="preserve">), </w:t>
      </w:r>
      <w:r>
        <w:rPr>
          <w:i/>
        </w:rPr>
        <w:t>Netbeans</w:t>
      </w:r>
      <w:r w:rsidR="007811AB">
        <w:t xml:space="preserve"> (www.netbeans.org)</w:t>
      </w:r>
      <w:r>
        <w:t xml:space="preserve">, </w:t>
      </w:r>
      <w:r>
        <w:rPr>
          <w:i/>
          <w:iCs/>
        </w:rPr>
        <w:t>JDevelopper</w:t>
      </w:r>
      <w:r>
        <w:t xml:space="preserve"> d’Oracle (www.oracle.com), etc. Ces environnements facilitent la tâche du programmeur en simplifian</w:t>
      </w:r>
      <w:r w:rsidR="002F7BA5">
        <w:t>t l’utilisation des outils du J</w:t>
      </w:r>
      <w:r>
        <w:t xml:space="preserve">SE. Ces IDE </w:t>
      </w:r>
      <w:r w:rsidR="00653223">
        <w:t>facilitent</w:t>
      </w:r>
      <w:r>
        <w:t xml:space="preserve"> le processus d'édition, de compilation, de déploiement et d'exécution des programmes Java. </w:t>
      </w:r>
    </w:p>
    <w:p w14:paraId="79618840" w14:textId="33B8B14C" w:rsidR="00B2220A" w:rsidRDefault="00B2220A" w:rsidP="00B2220A">
      <w:pPr>
        <w:pStyle w:val="Corpsdetexte"/>
      </w:pPr>
      <w:r>
        <w:t xml:space="preserve">Le scénario qui suit est un exemple du processus de création et d’exécution d’un petit programme Java à l’aide des outils de base de </w:t>
      </w:r>
      <w:r w:rsidRPr="00976742">
        <w:t>J</w:t>
      </w:r>
      <w:r w:rsidR="00976742" w:rsidRPr="00976742">
        <w:t>S</w:t>
      </w:r>
      <w:r w:rsidRPr="00976742">
        <w:t>E</w:t>
      </w:r>
      <w:r w:rsidR="00976742">
        <w:rPr>
          <w:i/>
        </w:rPr>
        <w:t xml:space="preserve"> </w:t>
      </w:r>
      <w:r w:rsidR="00976742">
        <w:t>(le compilateur Java et la JVM Java)</w:t>
      </w:r>
      <w:r w:rsidR="00D54557">
        <w:t xml:space="preserve"> sous Windows</w:t>
      </w:r>
      <w:r w:rsidR="00C95606">
        <w:t xml:space="preserve">. </w:t>
      </w:r>
      <w:r>
        <w:t xml:space="preserve">Il </w:t>
      </w:r>
      <w:r w:rsidR="00A46636">
        <w:t>peut être</w:t>
      </w:r>
      <w:r>
        <w:t xml:space="preserve"> </w:t>
      </w:r>
      <w:r w:rsidR="00D54557">
        <w:t>utile</w:t>
      </w:r>
      <w:r w:rsidR="00976742">
        <w:t xml:space="preserve"> </w:t>
      </w:r>
      <w:r>
        <w:t xml:space="preserve">d’invoquer ces outils directement au moins une fois afin de se </w:t>
      </w:r>
      <w:r w:rsidR="00CB63F2">
        <w:t>familiariser avec le mécanisme.</w:t>
      </w:r>
      <w:r w:rsidR="004E5549">
        <w:t xml:space="preserve"> Une approche similaire est possible sous macOS et Linux.</w:t>
      </w:r>
    </w:p>
    <w:p w14:paraId="2DB4F15E" w14:textId="149F1E53" w:rsidR="00B2220A" w:rsidRDefault="00B2220A" w:rsidP="00B2220A">
      <w:pPr>
        <w:pStyle w:val="Corpsdetexte"/>
        <w:numPr>
          <w:ilvl w:val="0"/>
          <w:numId w:val="6"/>
        </w:numPr>
        <w:rPr>
          <w:b/>
          <w:bCs/>
        </w:rPr>
      </w:pPr>
      <w:r>
        <w:rPr>
          <w:b/>
          <w:bCs/>
        </w:rPr>
        <w:lastRenderedPageBreak/>
        <w:t>Étape 1 : édition du texte du programme source Java</w:t>
      </w:r>
      <w:r w:rsidR="00B71F59">
        <w:rPr>
          <w:b/>
          <w:bCs/>
        </w:rPr>
        <w:t xml:space="preserve"> </w:t>
      </w:r>
      <w:r w:rsidR="00052084">
        <w:rPr>
          <w:b/>
          <w:bCs/>
        </w:rPr>
        <w:t>avec Bloc-notes (Windows)</w:t>
      </w:r>
    </w:p>
    <w:p w14:paraId="119C6F34" w14:textId="22920AFC" w:rsidR="002F7BA5" w:rsidRPr="00976742" w:rsidRDefault="00976742" w:rsidP="00B2220A">
      <w:pPr>
        <w:pStyle w:val="Corpsdetexte"/>
        <w:rPr>
          <w:lang w:val="fr-CA"/>
        </w:rPr>
      </w:pPr>
      <w:r>
        <w:t>L</w:t>
      </w:r>
      <w:r w:rsidR="002F7BA5">
        <w:t>e texte d’un</w:t>
      </w:r>
      <w:r w:rsidR="00B2220A">
        <w:t xml:space="preserve"> programme Java</w:t>
      </w:r>
      <w:r>
        <w:t xml:space="preserve"> est produit avec</w:t>
      </w:r>
      <w:r w:rsidR="00B2220A">
        <w:t xml:space="preserve"> un éditeur de texte. </w:t>
      </w:r>
      <w:r w:rsidR="002F7BA5" w:rsidRPr="00976742">
        <w:rPr>
          <w:lang w:val="fr-CA"/>
        </w:rPr>
        <w:t>Voici le texte du programme de notre exemple</w:t>
      </w:r>
      <w:r w:rsidR="00456222">
        <w:rPr>
          <w:lang w:val="fr-CA"/>
        </w:rPr>
        <w:t> </w:t>
      </w:r>
      <w:r w:rsidR="002F7BA5" w:rsidRPr="00976742">
        <w:rPr>
          <w:lang w:val="fr-CA"/>
        </w:rPr>
        <w:t>:</w:t>
      </w:r>
    </w:p>
    <w:p w14:paraId="68BDEB67" w14:textId="77777777" w:rsidR="00DE55EF" w:rsidRPr="009152CF" w:rsidRDefault="00DE55EF" w:rsidP="00DE55EF">
      <w:pPr>
        <w:pStyle w:val="Code"/>
      </w:pPr>
      <w:r w:rsidRPr="009152CF">
        <w:rPr>
          <w:b/>
          <w:bCs/>
          <w:color w:val="800000"/>
        </w:rPr>
        <w:t>public</w:t>
      </w:r>
      <w:r w:rsidRPr="009152CF">
        <w:t xml:space="preserve"> </w:t>
      </w:r>
      <w:r w:rsidRPr="009152CF">
        <w:rPr>
          <w:b/>
          <w:bCs/>
          <w:color w:val="800000"/>
        </w:rPr>
        <w:t>class</w:t>
      </w:r>
      <w:r w:rsidRPr="009152CF">
        <w:t xml:space="preserve"> HelloWorld </w:t>
      </w:r>
      <w:r w:rsidRPr="009152CF">
        <w:rPr>
          <w:color w:val="800080"/>
        </w:rPr>
        <w:t>{</w:t>
      </w:r>
    </w:p>
    <w:p w14:paraId="58FCC627" w14:textId="77777777" w:rsidR="00DE55EF" w:rsidRPr="00C14FD5" w:rsidRDefault="00DE55EF" w:rsidP="00DE55EF">
      <w:pPr>
        <w:pStyle w:val="Code"/>
        <w:rPr>
          <w:lang w:val="en-CA"/>
        </w:rPr>
      </w:pPr>
      <w:r w:rsidRPr="009152CF">
        <w:t xml:space="preserve">   </w:t>
      </w:r>
      <w:r w:rsidRPr="00C14FD5">
        <w:rPr>
          <w:b/>
          <w:bCs/>
          <w:color w:val="800000"/>
          <w:lang w:val="en-CA"/>
        </w:rPr>
        <w:t>public</w:t>
      </w:r>
      <w:r w:rsidRPr="00C14FD5">
        <w:rPr>
          <w:lang w:val="en-CA"/>
        </w:rPr>
        <w:t xml:space="preserve"> </w:t>
      </w:r>
      <w:r w:rsidRPr="00C14FD5">
        <w:rPr>
          <w:b/>
          <w:bCs/>
          <w:color w:val="800000"/>
          <w:lang w:val="en-CA"/>
        </w:rPr>
        <w:t>static</w:t>
      </w:r>
      <w:r w:rsidRPr="00C14FD5">
        <w:rPr>
          <w:lang w:val="en-CA"/>
        </w:rPr>
        <w:t xml:space="preserve"> </w:t>
      </w:r>
      <w:r w:rsidRPr="00C14FD5">
        <w:rPr>
          <w:color w:val="BB7977"/>
          <w:lang w:val="en-CA"/>
        </w:rPr>
        <w:t>void</w:t>
      </w:r>
      <w:r w:rsidRPr="00C14FD5">
        <w:rPr>
          <w:lang w:val="en-CA"/>
        </w:rPr>
        <w:t xml:space="preserve"> main</w:t>
      </w:r>
      <w:r w:rsidRPr="00C14FD5">
        <w:rPr>
          <w:color w:val="808030"/>
          <w:lang w:val="en-CA"/>
        </w:rPr>
        <w:t>(</w:t>
      </w:r>
      <w:r w:rsidRPr="00C14FD5">
        <w:rPr>
          <w:b/>
          <w:bCs/>
          <w:color w:val="BB7977"/>
          <w:lang w:val="en-CA"/>
        </w:rPr>
        <w:t>String</w:t>
      </w:r>
      <w:r w:rsidRPr="00C14FD5">
        <w:rPr>
          <w:color w:val="808030"/>
          <w:lang w:val="en-CA"/>
        </w:rPr>
        <w:t>[]</w:t>
      </w:r>
      <w:r w:rsidRPr="00C14FD5">
        <w:rPr>
          <w:lang w:val="en-CA"/>
        </w:rPr>
        <w:t xml:space="preserve"> args</w:t>
      </w:r>
      <w:r w:rsidRPr="00C14FD5">
        <w:rPr>
          <w:color w:val="808030"/>
          <w:lang w:val="en-CA"/>
        </w:rPr>
        <w:t>)</w:t>
      </w:r>
      <w:r w:rsidRPr="00C14FD5">
        <w:rPr>
          <w:lang w:val="en-CA"/>
        </w:rPr>
        <w:t xml:space="preserve"> </w:t>
      </w:r>
      <w:r w:rsidRPr="00C14FD5">
        <w:rPr>
          <w:color w:val="800080"/>
          <w:lang w:val="en-CA"/>
        </w:rPr>
        <w:t>{</w:t>
      </w:r>
    </w:p>
    <w:p w14:paraId="744AAA0B" w14:textId="77777777" w:rsidR="00DE55EF" w:rsidRPr="00C14FD5" w:rsidRDefault="00DE55EF" w:rsidP="00DE55EF">
      <w:pPr>
        <w:pStyle w:val="Code"/>
        <w:rPr>
          <w:lang w:val="en-CA"/>
        </w:rPr>
      </w:pPr>
      <w:r w:rsidRPr="00C14FD5">
        <w:rPr>
          <w:lang w:val="en-CA"/>
        </w:rPr>
        <w:t xml:space="preserve">      </w:t>
      </w:r>
      <w:r w:rsidRPr="00C14FD5">
        <w:rPr>
          <w:b/>
          <w:bCs/>
          <w:color w:val="BB7977"/>
          <w:lang w:val="en-CA"/>
        </w:rPr>
        <w:t>System</w:t>
      </w:r>
      <w:r w:rsidRPr="00C14FD5">
        <w:rPr>
          <w:color w:val="808030"/>
          <w:lang w:val="en-CA"/>
        </w:rPr>
        <w:t>.</w:t>
      </w:r>
      <w:r w:rsidRPr="00C14FD5">
        <w:rPr>
          <w:lang w:val="en-CA"/>
        </w:rPr>
        <w:t>out</w:t>
      </w:r>
      <w:r w:rsidRPr="00C14FD5">
        <w:rPr>
          <w:color w:val="808030"/>
          <w:lang w:val="en-CA"/>
        </w:rPr>
        <w:t>.</w:t>
      </w:r>
      <w:r w:rsidRPr="00C14FD5">
        <w:rPr>
          <w:lang w:val="en-CA"/>
        </w:rPr>
        <w:t>println</w:t>
      </w:r>
      <w:r w:rsidRPr="00C14FD5">
        <w:rPr>
          <w:color w:val="808030"/>
          <w:lang w:val="en-CA"/>
        </w:rPr>
        <w:t>(</w:t>
      </w:r>
      <w:r w:rsidRPr="00C14FD5">
        <w:rPr>
          <w:color w:val="0000E6"/>
          <w:lang w:val="en-CA"/>
        </w:rPr>
        <w:t>"Hello, World"</w:t>
      </w:r>
      <w:r w:rsidRPr="00C14FD5">
        <w:rPr>
          <w:color w:val="808030"/>
          <w:lang w:val="en-CA"/>
        </w:rPr>
        <w:t>)</w:t>
      </w:r>
      <w:r w:rsidRPr="00C14FD5">
        <w:rPr>
          <w:color w:val="800080"/>
          <w:lang w:val="en-CA"/>
        </w:rPr>
        <w:t>;</w:t>
      </w:r>
    </w:p>
    <w:p w14:paraId="6F6A6D11" w14:textId="77777777" w:rsidR="00DE55EF" w:rsidRDefault="00DE55EF" w:rsidP="00DE55EF">
      <w:pPr>
        <w:pStyle w:val="Code"/>
      </w:pPr>
      <w:r w:rsidRPr="00C14FD5">
        <w:rPr>
          <w:lang w:val="en-CA"/>
        </w:rPr>
        <w:t xml:space="preserve">   </w:t>
      </w:r>
      <w:r>
        <w:rPr>
          <w:color w:val="800080"/>
        </w:rPr>
        <w:t>}</w:t>
      </w:r>
    </w:p>
    <w:p w14:paraId="60E715CB" w14:textId="08D3362F" w:rsidR="00DE55EF" w:rsidRDefault="00DE55EF" w:rsidP="00DE55EF">
      <w:pPr>
        <w:pStyle w:val="Code"/>
        <w:rPr>
          <w:color w:val="800080"/>
        </w:rPr>
      </w:pPr>
      <w:r>
        <w:rPr>
          <w:color w:val="800080"/>
        </w:rPr>
        <w:t>}</w:t>
      </w:r>
    </w:p>
    <w:p w14:paraId="29D25DFA" w14:textId="77777777" w:rsidR="00117845" w:rsidRPr="00C14FD5" w:rsidRDefault="00117845" w:rsidP="00DE55EF">
      <w:pPr>
        <w:pStyle w:val="Code"/>
        <w:rPr>
          <w:rFonts w:ascii="Courier New" w:hAnsi="Courier New"/>
          <w:lang w:eastAsia="en-US"/>
        </w:rPr>
      </w:pPr>
    </w:p>
    <w:p w14:paraId="1E329068" w14:textId="77777777" w:rsidR="002F7BA5" w:rsidRDefault="002F7BA5" w:rsidP="00B2220A">
      <w:pPr>
        <w:pStyle w:val="Corpsdetexte"/>
      </w:pPr>
    </w:p>
    <w:p w14:paraId="14DAA134" w14:textId="7213826C" w:rsidR="005737AA" w:rsidRDefault="00345085" w:rsidP="00345085">
      <w:pPr>
        <w:pStyle w:val="Corpsdetexte"/>
      </w:pPr>
      <w:r>
        <w:t xml:space="preserve">Ce </w:t>
      </w:r>
      <w:r w:rsidR="001C7C91">
        <w:t xml:space="preserve">genre de </w:t>
      </w:r>
      <w:r>
        <w:t xml:space="preserve">programme </w:t>
      </w:r>
      <w:r w:rsidR="001C7C91">
        <w:t xml:space="preserve">est une tradition typique dans l’apprentissage d’un nouveau langage de programmation. Il </w:t>
      </w:r>
      <w:r w:rsidR="00976742">
        <w:t>ne fait qu'afficher la phrase</w:t>
      </w:r>
      <w:r w:rsidR="00FD1979">
        <w:t xml:space="preserve"> </w:t>
      </w:r>
      <w:r>
        <w:t>« Hello, World » sur l'unité péri</w:t>
      </w:r>
      <w:r w:rsidR="00014881">
        <w:t>ph</w:t>
      </w:r>
      <w:r>
        <w:t xml:space="preserve">érique de sortie standard qui est habituellement une fenêtre à l'écran de l'ordinateur. </w:t>
      </w:r>
      <w:r w:rsidR="00B2220A">
        <w:t xml:space="preserve">Dans la figure suivante, l'éditeur de texte </w:t>
      </w:r>
      <w:r w:rsidR="00B2220A">
        <w:rPr>
          <w:i/>
        </w:rPr>
        <w:t>Bloc-notes</w:t>
      </w:r>
      <w:r w:rsidR="00B2220A">
        <w:t xml:space="preserve"> de Windows est util</w:t>
      </w:r>
      <w:r w:rsidR="002F7BA5">
        <w:t>i</w:t>
      </w:r>
      <w:r w:rsidR="00B2220A">
        <w:t>sé</w:t>
      </w:r>
      <w:r w:rsidR="001C7C91">
        <w:t xml:space="preserve"> pour éditer le texte</w:t>
      </w:r>
      <w:r w:rsidR="00B2220A">
        <w:t xml:space="preserve">. </w:t>
      </w:r>
    </w:p>
    <w:p w14:paraId="2266FCF1" w14:textId="293CC47D" w:rsidR="005737AA" w:rsidRDefault="004B7EE2" w:rsidP="00B2220A">
      <w:pPr>
        <w:pStyle w:val="Corpsdetexte"/>
      </w:pPr>
      <w:r>
        <w:rPr>
          <w:noProof/>
          <w:lang w:val="en-US" w:eastAsia="en-US"/>
        </w:rPr>
        <w:drawing>
          <wp:inline distT="0" distB="0" distL="0" distR="0" wp14:anchorId="6607FB56" wp14:editId="1E5F857F">
            <wp:extent cx="3099974" cy="1086876"/>
            <wp:effectExtent l="0" t="0" r="5715" b="0"/>
            <wp:docPr id="20386370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99974" cy="1086876"/>
                    </a:xfrm>
                    <a:prstGeom prst="rect">
                      <a:avLst/>
                    </a:prstGeom>
                  </pic:spPr>
                </pic:pic>
              </a:graphicData>
            </a:graphic>
          </wp:inline>
        </w:drawing>
      </w:r>
    </w:p>
    <w:p w14:paraId="6402741A" w14:textId="77777777" w:rsidR="005737AA" w:rsidRDefault="005737AA" w:rsidP="00B2220A">
      <w:pPr>
        <w:pStyle w:val="Corpsdetexte"/>
      </w:pPr>
    </w:p>
    <w:p w14:paraId="4D2CFF62" w14:textId="77777777" w:rsidR="00345085" w:rsidRDefault="00CF35C9" w:rsidP="00B2220A">
      <w:pPr>
        <w:pStyle w:val="Corpsdetexte"/>
      </w:pPr>
      <w:r>
        <w:t>L</w:t>
      </w:r>
      <w:r w:rsidR="00CA5710">
        <w:t xml:space="preserve">e fichier est sauvegardé sous le nom </w:t>
      </w:r>
      <w:r w:rsidR="00CA5710" w:rsidRPr="00CA5710">
        <w:rPr>
          <w:i/>
        </w:rPr>
        <w:t>HelloWorld.java</w:t>
      </w:r>
      <w:r w:rsidR="002F7BA5">
        <w:t xml:space="preserve"> dans le dossier</w:t>
      </w:r>
      <w:r w:rsidR="00345085">
        <w:t> </w:t>
      </w:r>
      <w:r>
        <w:t xml:space="preserve">dont le chemin est </w:t>
      </w:r>
      <w:r w:rsidR="00345085">
        <w:t>:</w:t>
      </w:r>
    </w:p>
    <w:p w14:paraId="524E28B2" w14:textId="77777777" w:rsidR="00B2220A" w:rsidRDefault="00CA5710" w:rsidP="00CF35C9">
      <w:pPr>
        <w:pStyle w:val="Corpsdetexte"/>
        <w:ind w:firstLine="720"/>
      </w:pPr>
      <w:r w:rsidRPr="00CA5710">
        <w:t>C:\Users\Robert\Documents</w:t>
      </w:r>
    </w:p>
    <w:p w14:paraId="1B7C0331" w14:textId="77777777" w:rsidR="00B2220A" w:rsidRDefault="00B2220A" w:rsidP="00B2220A">
      <w:pPr>
        <w:pStyle w:val="Corpsdetexte"/>
      </w:pPr>
      <w:r>
        <w:t xml:space="preserve">Par convention, un programme source Java </w:t>
      </w:r>
      <w:r w:rsidR="002C1A9C">
        <w:t>a</w:t>
      </w:r>
      <w:r>
        <w:t xml:space="preserve"> l'extension « .</w:t>
      </w:r>
      <w:r w:rsidRPr="00CF35C9">
        <w:rPr>
          <w:i/>
        </w:rPr>
        <w:t>java</w:t>
      </w:r>
      <w:r>
        <w:t xml:space="preserve"> ». </w:t>
      </w:r>
    </w:p>
    <w:p w14:paraId="7F93300F" w14:textId="45D1F803" w:rsidR="00B2220A" w:rsidRDefault="00B2220A" w:rsidP="00B2220A">
      <w:pPr>
        <w:pStyle w:val="Corpsdetexte"/>
        <w:numPr>
          <w:ilvl w:val="0"/>
          <w:numId w:val="6"/>
        </w:numPr>
        <w:rPr>
          <w:b/>
          <w:bCs/>
        </w:rPr>
      </w:pPr>
      <w:r>
        <w:rPr>
          <w:b/>
          <w:bCs/>
        </w:rPr>
        <w:t>Invocation d’une fenêtre de commande Windows</w:t>
      </w:r>
    </w:p>
    <w:p w14:paraId="4CA7B7AB" w14:textId="77777777" w:rsidR="00B2220A" w:rsidRDefault="00B2220A" w:rsidP="00B2220A">
      <w:pPr>
        <w:pStyle w:val="Corpsdetexte"/>
      </w:pPr>
      <w:r>
        <w:t xml:space="preserve">Pour compiler le programme source Java, il faut d’abord invoquer une fenêtre de commande Windows </w:t>
      </w:r>
      <w:r w:rsidR="00CA5710">
        <w:t>(</w:t>
      </w:r>
      <w:r w:rsidR="00CA5710" w:rsidRPr="00CF35C9">
        <w:rPr>
          <w:i/>
        </w:rPr>
        <w:t>Command Prompt</w:t>
      </w:r>
      <w:r w:rsidR="00CA5710">
        <w:t xml:space="preserve">). </w:t>
      </w:r>
    </w:p>
    <w:p w14:paraId="593DFDA7" w14:textId="495E1D7B" w:rsidR="00CA5710" w:rsidRDefault="004B7EE2" w:rsidP="00B2220A">
      <w:pPr>
        <w:pStyle w:val="Corpsdetexte"/>
        <w:rPr>
          <w:noProof/>
        </w:rPr>
      </w:pPr>
      <w:r>
        <w:rPr>
          <w:noProof/>
          <w:lang w:val="en-US" w:eastAsia="en-US"/>
        </w:rPr>
        <w:drawing>
          <wp:inline distT="0" distB="0" distL="0" distR="0" wp14:anchorId="5B41F0A7" wp14:editId="546132A3">
            <wp:extent cx="4424045" cy="967105"/>
            <wp:effectExtent l="0" t="0" r="0" b="0"/>
            <wp:docPr id="201457482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37">
                      <a:extLst>
                        <a:ext uri="{28A0092B-C50C-407E-A947-70E740481C1C}">
                          <a14:useLocalDpi xmlns:a14="http://schemas.microsoft.com/office/drawing/2010/main" val="0"/>
                        </a:ext>
                      </a:extLst>
                    </a:blip>
                    <a:stretch>
                      <a:fillRect/>
                    </a:stretch>
                  </pic:blipFill>
                  <pic:spPr>
                    <a:xfrm>
                      <a:off x="0" y="0"/>
                      <a:ext cx="4424045" cy="967105"/>
                    </a:xfrm>
                    <a:prstGeom prst="rect">
                      <a:avLst/>
                    </a:prstGeom>
                  </pic:spPr>
                </pic:pic>
              </a:graphicData>
            </a:graphic>
          </wp:inline>
        </w:drawing>
      </w:r>
    </w:p>
    <w:p w14:paraId="3A38C40A" w14:textId="77777777" w:rsidR="004A1508" w:rsidRDefault="004A1508" w:rsidP="00B2220A">
      <w:pPr>
        <w:pStyle w:val="Corpsdetexte"/>
      </w:pPr>
      <w:r>
        <w:t xml:space="preserve">Il y a différentes manières d’invoquer cette fenêtre, </w:t>
      </w:r>
      <w:r w:rsidR="002C1A9C">
        <w:t>dont</w:t>
      </w:r>
      <w:r>
        <w:t xml:space="preserve"> le menu des programmes Windows dans le coin inférieur gauche de l’écran.</w:t>
      </w:r>
    </w:p>
    <w:p w14:paraId="2EC57B57" w14:textId="792BDB89" w:rsidR="00B2220A" w:rsidRDefault="00B2220A" w:rsidP="00B2220A">
      <w:pPr>
        <w:pStyle w:val="Corpsdetexte"/>
        <w:numPr>
          <w:ilvl w:val="0"/>
          <w:numId w:val="6"/>
        </w:numPr>
        <w:rPr>
          <w:b/>
          <w:bCs/>
        </w:rPr>
      </w:pPr>
      <w:r>
        <w:rPr>
          <w:b/>
          <w:bCs/>
        </w:rPr>
        <w:t>Compilation et exécution du programme source Java</w:t>
      </w:r>
      <w:r w:rsidR="00456222">
        <w:rPr>
          <w:b/>
          <w:bCs/>
        </w:rPr>
        <w:t xml:space="preserve"> en fenêtre de commande</w:t>
      </w:r>
    </w:p>
    <w:p w14:paraId="69198BEC" w14:textId="77777777" w:rsidR="00B2220A" w:rsidRDefault="001C7C91" w:rsidP="00B2220A">
      <w:pPr>
        <w:pStyle w:val="Corpsdetexte"/>
      </w:pPr>
      <w:r>
        <w:t xml:space="preserve">La commande </w:t>
      </w:r>
      <w:r w:rsidR="00C372E7">
        <w:t>« </w:t>
      </w:r>
      <w:r w:rsidR="004A1508">
        <w:t>CD</w:t>
      </w:r>
      <w:r>
        <w:t xml:space="preserve"> </w:t>
      </w:r>
      <w:r w:rsidR="00C372E7">
        <w:t xml:space="preserve">Documents » </w:t>
      </w:r>
      <w:r>
        <w:t>est donnée pour naviguer dans le répertoire du</w:t>
      </w:r>
      <w:r w:rsidR="00B2220A">
        <w:t xml:space="preserve"> programme source Java :</w:t>
      </w:r>
    </w:p>
    <w:p w14:paraId="1419DC57" w14:textId="082C4BF1" w:rsidR="001C7C91" w:rsidRDefault="004B7EE2" w:rsidP="00B2220A">
      <w:pPr>
        <w:pStyle w:val="Corpsdetexte"/>
      </w:pPr>
      <w:r>
        <w:rPr>
          <w:noProof/>
          <w:lang w:val="en-US" w:eastAsia="en-US"/>
        </w:rPr>
        <w:lastRenderedPageBreak/>
        <w:drawing>
          <wp:inline distT="0" distB="0" distL="0" distR="0" wp14:anchorId="0BBA0B6A" wp14:editId="0D55620B">
            <wp:extent cx="4384675" cy="1115060"/>
            <wp:effectExtent l="0" t="0" r="0" b="0"/>
            <wp:docPr id="84875812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38">
                      <a:extLst>
                        <a:ext uri="{28A0092B-C50C-407E-A947-70E740481C1C}">
                          <a14:useLocalDpi xmlns:a14="http://schemas.microsoft.com/office/drawing/2010/main" val="0"/>
                        </a:ext>
                      </a:extLst>
                    </a:blip>
                    <a:stretch>
                      <a:fillRect/>
                    </a:stretch>
                  </pic:blipFill>
                  <pic:spPr>
                    <a:xfrm>
                      <a:off x="0" y="0"/>
                      <a:ext cx="4384675" cy="1115060"/>
                    </a:xfrm>
                    <a:prstGeom prst="rect">
                      <a:avLst/>
                    </a:prstGeom>
                  </pic:spPr>
                </pic:pic>
              </a:graphicData>
            </a:graphic>
          </wp:inline>
        </w:drawing>
      </w:r>
    </w:p>
    <w:p w14:paraId="3F26B5E5" w14:textId="5691F915" w:rsidR="00B2220A" w:rsidRDefault="00B2220A" w:rsidP="00B2220A">
      <w:pPr>
        <w:pStyle w:val="Corpsdetexte"/>
      </w:pPr>
      <w:r>
        <w:t xml:space="preserve">Ensuite, le programme source </w:t>
      </w:r>
      <w:r w:rsidR="001C7C91">
        <w:t xml:space="preserve">est compilé </w:t>
      </w:r>
      <w:r>
        <w:t xml:space="preserve">en </w:t>
      </w:r>
      <w:r w:rsidR="00014881">
        <w:t>tapant</w:t>
      </w:r>
      <w:r>
        <w:t xml:space="preserve"> </w:t>
      </w:r>
      <w:r w:rsidR="001D72C8">
        <w:t>le chemin qui mène au compilateur Java</w:t>
      </w:r>
      <w:r w:rsidR="00C80105">
        <w:t xml:space="preserve"> (programme </w:t>
      </w:r>
      <w:r w:rsidR="00C80105" w:rsidRPr="00C80105">
        <w:rPr>
          <w:i/>
        </w:rPr>
        <w:t>javac.exe</w:t>
      </w:r>
      <w:r w:rsidR="00C80105">
        <w:t xml:space="preserve">) </w:t>
      </w:r>
      <w:r w:rsidR="001D72C8">
        <w:t>suivi du nom du fichier</w:t>
      </w:r>
      <w:r w:rsidR="008074D5">
        <w:rPr>
          <w:rStyle w:val="Appelnotedebasdep"/>
        </w:rPr>
        <w:footnoteReference w:id="15"/>
      </w:r>
      <w:r w:rsidR="001D72C8">
        <w:t xml:space="preserve"> </w:t>
      </w:r>
      <w:r>
        <w:t>:</w:t>
      </w:r>
    </w:p>
    <w:p w14:paraId="4B1CE630" w14:textId="4701FE51" w:rsidR="00B2220A" w:rsidRPr="007616BC" w:rsidRDefault="00C96DDC" w:rsidP="00B2220A">
      <w:pPr>
        <w:pStyle w:val="codeCompact"/>
        <w:rPr>
          <w:lang w:val="en-US"/>
        </w:rPr>
      </w:pPr>
      <w:r w:rsidRPr="007616BC">
        <w:rPr>
          <w:color w:val="0000E6"/>
          <w:lang w:val="en-US"/>
        </w:rPr>
        <w:t>"</w:t>
      </w:r>
      <w:r w:rsidR="00C372E7" w:rsidRPr="007616BC">
        <w:rPr>
          <w:lang w:val="en-US"/>
        </w:rPr>
        <w:t>C:\</w:t>
      </w:r>
      <w:r w:rsidR="001D72C8" w:rsidRPr="007616BC">
        <w:rPr>
          <w:lang w:val="en-US"/>
        </w:rPr>
        <w:t>Program Files\Java\jdk-9.0.1\bin\</w:t>
      </w:r>
      <w:r w:rsidR="00B2220A" w:rsidRPr="007616BC">
        <w:rPr>
          <w:lang w:val="en-US"/>
        </w:rPr>
        <w:t>javac</w:t>
      </w:r>
      <w:r w:rsidRPr="007616BC">
        <w:rPr>
          <w:color w:val="0000E6"/>
          <w:lang w:val="en-US"/>
        </w:rPr>
        <w:t>"</w:t>
      </w:r>
      <w:r w:rsidR="00B2220A" w:rsidRPr="007616BC">
        <w:rPr>
          <w:lang w:val="en-US"/>
        </w:rPr>
        <w:t xml:space="preserve"> </w:t>
      </w:r>
      <w:r w:rsidR="001D72C8" w:rsidRPr="007616BC">
        <w:rPr>
          <w:lang w:val="en-US"/>
        </w:rPr>
        <w:t>HelloWorld</w:t>
      </w:r>
      <w:r w:rsidR="00B2220A" w:rsidRPr="007616BC">
        <w:rPr>
          <w:lang w:val="en-US"/>
        </w:rPr>
        <w:t>.java</w:t>
      </w:r>
    </w:p>
    <w:p w14:paraId="2EB78AAB" w14:textId="77777777" w:rsidR="00B2220A" w:rsidRPr="007616BC" w:rsidRDefault="00B2220A" w:rsidP="00B2220A">
      <w:pPr>
        <w:pStyle w:val="Corpsdetexte"/>
        <w:rPr>
          <w:lang w:val="en-US"/>
        </w:rPr>
      </w:pPr>
    </w:p>
    <w:p w14:paraId="524F83AF" w14:textId="77777777" w:rsidR="004A1508" w:rsidRDefault="004A1508" w:rsidP="00B2220A">
      <w:pPr>
        <w:pStyle w:val="Corpsdetexte"/>
      </w:pPr>
      <w:r>
        <w:t>Dans cet exemple, le chemin est encadré par des guillemets parce qu’il contient un espace. L’extension « .java » est optionnelle.</w:t>
      </w:r>
    </w:p>
    <w:p w14:paraId="4F7BA7F1" w14:textId="752587CC" w:rsidR="00B2220A" w:rsidRDefault="004B7EE2" w:rsidP="00B2220A">
      <w:pPr>
        <w:pStyle w:val="Corpsdetexte"/>
      </w:pPr>
      <w:r>
        <w:rPr>
          <w:noProof/>
          <w:lang w:val="en-US" w:eastAsia="en-US"/>
        </w:rPr>
        <w:drawing>
          <wp:inline distT="0" distB="0" distL="0" distR="0" wp14:anchorId="7B54A5B0" wp14:editId="3496F5C6">
            <wp:extent cx="6145696" cy="744933"/>
            <wp:effectExtent l="0" t="0" r="7620" b="0"/>
            <wp:docPr id="126026503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45696" cy="744933"/>
                    </a:xfrm>
                    <a:prstGeom prst="rect">
                      <a:avLst/>
                    </a:prstGeom>
                  </pic:spPr>
                </pic:pic>
              </a:graphicData>
            </a:graphic>
          </wp:inline>
        </w:drawing>
      </w:r>
    </w:p>
    <w:p w14:paraId="55E69A72" w14:textId="77777777" w:rsidR="00B2220A" w:rsidRDefault="00C80105" w:rsidP="00B2220A">
      <w:pPr>
        <w:pStyle w:val="Corpsdetexte"/>
      </w:pPr>
      <w:r>
        <w:t xml:space="preserve">La commande </w:t>
      </w:r>
      <w:r>
        <w:rPr>
          <w:i/>
        </w:rPr>
        <w:t>javac</w:t>
      </w:r>
      <w:r>
        <w:t xml:space="preserve"> invoque le compilateur Java (programme nommé </w:t>
      </w:r>
      <w:r>
        <w:rPr>
          <w:i/>
          <w:iCs/>
        </w:rPr>
        <w:t>javac.exe</w:t>
      </w:r>
      <w:r>
        <w:t xml:space="preserve">) qui produit le code-octet dans un fichier nommé </w:t>
      </w:r>
      <w:r>
        <w:rPr>
          <w:i/>
        </w:rPr>
        <w:t>HelloWorld.class</w:t>
      </w:r>
      <w:r>
        <w:t xml:space="preserve">. Par </w:t>
      </w:r>
      <w:r w:rsidR="004A1508">
        <w:t>défaut</w:t>
      </w:r>
      <w:r>
        <w:t>, le programme objet compilé en code-octet possède le même préfixe que le programme source auquel le compilateur ajoute l'extension « .class ».</w:t>
      </w:r>
    </w:p>
    <w:p w14:paraId="0ABFF5B6" w14:textId="77777777" w:rsidR="00485E91" w:rsidRPr="00C50E94" w:rsidRDefault="00485E91" w:rsidP="00485E91">
      <w:pPr>
        <w:pStyle w:val="Corpsdetexte"/>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Pr="00C50E94">
        <w:rPr>
          <w:b/>
          <w:bCs/>
          <w:i/>
          <w:iCs/>
        </w:rPr>
        <w:t>de compilation, erreur de syntaxe</w:t>
      </w:r>
    </w:p>
    <w:p w14:paraId="014208FC" w14:textId="77777777" w:rsidR="00485E91" w:rsidRDefault="00485E91" w:rsidP="00485E91">
      <w:pPr>
        <w:pStyle w:val="Corpsdetexte"/>
        <w:pBdr>
          <w:top w:val="single" w:sz="4" w:space="1" w:color="auto"/>
          <w:left w:val="single" w:sz="4" w:space="4" w:color="auto"/>
          <w:bottom w:val="single" w:sz="4" w:space="1" w:color="auto"/>
          <w:right w:val="single" w:sz="4" w:space="4" w:color="auto"/>
        </w:pBdr>
      </w:pPr>
      <w:r>
        <w:t>Si le programme source est incorrect selon les règles de syntaxe du langage Java, des messages d’erreur sont affichés afin de faciliter le repérage des erreurs. Ce sont des erreurs parfois appelées erreurs de compilation ou erreurs de syntaxe.</w:t>
      </w:r>
    </w:p>
    <w:p w14:paraId="5D5F520F" w14:textId="77777777" w:rsidR="00485E91" w:rsidRDefault="00485E91" w:rsidP="00485E91">
      <w:pPr>
        <w:pStyle w:val="Corpsdetexte"/>
        <w:pBdr>
          <w:top w:val="single" w:sz="4" w:space="1" w:color="auto"/>
          <w:left w:val="single" w:sz="4" w:space="4" w:color="auto"/>
          <w:bottom w:val="single" w:sz="4" w:space="1" w:color="auto"/>
          <w:right w:val="single" w:sz="4" w:space="4" w:color="auto"/>
        </w:pBdr>
      </w:pPr>
      <w:r>
        <w:t xml:space="preserve">Attention ! </w:t>
      </w:r>
    </w:p>
    <w:p w14:paraId="2CDBF13A" w14:textId="73AE712F" w:rsidR="00485E91" w:rsidRDefault="00485E91" w:rsidP="0009546D">
      <w:pPr>
        <w:pStyle w:val="Corpsdetexte"/>
        <w:pBdr>
          <w:top w:val="single" w:sz="4" w:space="1" w:color="auto"/>
          <w:left w:val="single" w:sz="4" w:space="4" w:color="auto"/>
          <w:bottom w:val="single" w:sz="4" w:space="1" w:color="auto"/>
          <w:right w:val="single" w:sz="4" w:space="4" w:color="auto"/>
        </w:pBdr>
      </w:pPr>
      <w:r>
        <w:t xml:space="preserve">Les messages d’erreur des compilateurs ne sont pas toujours faciles à </w:t>
      </w:r>
      <w:r w:rsidR="00C678B9">
        <w:t>déchiffrer</w:t>
      </w:r>
      <w:r>
        <w:t xml:space="preserve"> … S’il y a des erreurs, il faut les corriger dans le programme source à l’aide de l’éditeur de texte et tenter de compiler le programme à nouveau. En pratique, il y a habituellement plusieurs cycles d’édition/compilation avant qu’un programme ne soit correct d’un point de vue de la compilation.</w:t>
      </w:r>
      <w:r w:rsidR="0009546D">
        <w:t xml:space="preserve"> </w:t>
      </w:r>
    </w:p>
    <w:p w14:paraId="0CC212F8" w14:textId="535A5C19" w:rsidR="00B2220A" w:rsidRDefault="00C80105" w:rsidP="00B2220A">
      <w:pPr>
        <w:pStyle w:val="Corpsdetexte"/>
      </w:pPr>
      <w:r>
        <w:t xml:space="preserve">Le programme est exécuté </w:t>
      </w:r>
      <w:r w:rsidR="002C1A9C">
        <w:t>avec</w:t>
      </w:r>
      <w:r>
        <w:t xml:space="preserve"> la machine virtuelle Java en </w:t>
      </w:r>
      <w:r w:rsidR="00C678B9">
        <w:t>tapant</w:t>
      </w:r>
      <w:r>
        <w:t xml:space="preserve"> le chemin</w:t>
      </w:r>
      <w:r w:rsidR="00485E91">
        <w:t xml:space="preserve"> de</w:t>
      </w:r>
      <w:r w:rsidR="0009546D">
        <w:t xml:space="preserve"> </w:t>
      </w:r>
      <w:r w:rsidR="00485E91">
        <w:t>la machine virtuelle</w:t>
      </w:r>
      <w:r>
        <w:t xml:space="preserve"> </w:t>
      </w:r>
      <w:r w:rsidR="0009546D">
        <w:t xml:space="preserve">(programme </w:t>
      </w:r>
      <w:r w:rsidR="0009546D" w:rsidRPr="00C80105">
        <w:rPr>
          <w:i/>
        </w:rPr>
        <w:t>java.exe</w:t>
      </w:r>
      <w:r w:rsidR="0009546D">
        <w:t xml:space="preserve">) </w:t>
      </w:r>
      <w:r>
        <w:t>suivi du no</w:t>
      </w:r>
      <w:r w:rsidR="00485E91">
        <w:t>m du fichier du code octet (</w:t>
      </w:r>
      <w:r w:rsidR="00485E91" w:rsidRPr="0009546D">
        <w:rPr>
          <w:i/>
        </w:rPr>
        <w:t>HelloWorld.class</w:t>
      </w:r>
      <w:r w:rsidR="00485E91">
        <w:t xml:space="preserve">) mais en omettant l’extension </w:t>
      </w:r>
      <w:r w:rsidR="0009546D">
        <w:t>« </w:t>
      </w:r>
      <w:r w:rsidR="00485E91">
        <w:t>.class</w:t>
      </w:r>
      <w:r w:rsidR="0009546D">
        <w:t> ».</w:t>
      </w:r>
    </w:p>
    <w:p w14:paraId="0C5E5FDB" w14:textId="505FF694" w:rsidR="00B2220A" w:rsidRDefault="004B7EE2" w:rsidP="00B2220A">
      <w:pPr>
        <w:pStyle w:val="Corpsdetexte"/>
      </w:pPr>
      <w:r>
        <w:rPr>
          <w:noProof/>
          <w:lang w:val="en-US" w:eastAsia="en-US"/>
        </w:rPr>
        <w:drawing>
          <wp:inline distT="0" distB="0" distL="0" distR="0" wp14:anchorId="79655C60" wp14:editId="586BA49D">
            <wp:extent cx="6016487" cy="729271"/>
            <wp:effectExtent l="0" t="0" r="3810" b="0"/>
            <wp:docPr id="68995201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16487" cy="729271"/>
                    </a:xfrm>
                    <a:prstGeom prst="rect">
                      <a:avLst/>
                    </a:prstGeom>
                  </pic:spPr>
                </pic:pic>
              </a:graphicData>
            </a:graphic>
          </wp:inline>
        </w:drawing>
      </w:r>
    </w:p>
    <w:p w14:paraId="1B900B09" w14:textId="77777777" w:rsidR="00230BC8" w:rsidRDefault="00485E91" w:rsidP="00230BC8">
      <w:pPr>
        <w:pStyle w:val="Corpsdetexte"/>
      </w:pPr>
      <w:r>
        <w:lastRenderedPageBreak/>
        <w:t>Le texte « Hello, World » est affiché !</w:t>
      </w:r>
      <w:r w:rsidR="002B77F8">
        <w:t xml:space="preserve"> </w:t>
      </w:r>
      <w:r w:rsidR="00230BC8">
        <w:t>L’exécution du programme Java comme telle est précédée de deux étapes :</w:t>
      </w:r>
    </w:p>
    <w:p w14:paraId="00040DC6" w14:textId="77777777" w:rsidR="00230BC8" w:rsidRDefault="00230BC8" w:rsidP="00230BC8">
      <w:pPr>
        <w:pStyle w:val="Corpsdetexte"/>
      </w:pPr>
      <w:r w:rsidRPr="0036044D">
        <w:rPr>
          <w:i/>
        </w:rPr>
        <w:t>Chargement</w:t>
      </w:r>
      <w:r>
        <w:t xml:space="preserve"> (</w:t>
      </w:r>
      <w:r w:rsidRPr="0036044D">
        <w:rPr>
          <w:i/>
        </w:rPr>
        <w:t>load</w:t>
      </w:r>
      <w:r>
        <w:t>). Avant d’être exécuté le code-octet du programme doit d’abord être chargé en mémoire principale à partir du fichier d’extension .</w:t>
      </w:r>
      <w:r w:rsidRPr="00940A10">
        <w:rPr>
          <w:i/>
        </w:rPr>
        <w:t>class</w:t>
      </w:r>
      <w:r>
        <w:t xml:space="preserve"> en mémoire secondaire.</w:t>
      </w:r>
    </w:p>
    <w:p w14:paraId="36910C91" w14:textId="7818AC03" w:rsidR="00230BC8" w:rsidRDefault="00230BC8" w:rsidP="00230BC8">
      <w:pPr>
        <w:pStyle w:val="Corpsdetexte"/>
      </w:pPr>
      <w:r w:rsidRPr="0036044D">
        <w:rPr>
          <w:i/>
        </w:rPr>
        <w:t>Vérification</w:t>
      </w:r>
      <w:r>
        <w:t xml:space="preserve">. Ensuite, le code-octet est </w:t>
      </w:r>
      <w:r w:rsidR="00C678B9">
        <w:t>vérifié</w:t>
      </w:r>
      <w:r>
        <w:t xml:space="preserve"> afin de déterminer s’il respecte </w:t>
      </w:r>
      <w:r w:rsidR="00CE0184">
        <w:t>certaines</w:t>
      </w:r>
      <w:r>
        <w:t xml:space="preserve"> contraintes, en particulier, concernant la sécurité. Java inclut des mécanismes sophistiqués de sécurité. Ces mécanismes permettent d’empêcher qu’un programme Java ne produise des effets indésirables.</w:t>
      </w:r>
    </w:p>
    <w:p w14:paraId="759BF3E3" w14:textId="77777777" w:rsidR="002B77F8" w:rsidRDefault="00230BC8" w:rsidP="00230BC8">
      <w:pPr>
        <w:pStyle w:val="Corpsdetexte"/>
      </w:pPr>
      <w:r>
        <w:t xml:space="preserve">C’est seulement après la vérification que le programme est effectivement exécuté. </w:t>
      </w:r>
    </w:p>
    <w:p w14:paraId="7AE831AA" w14:textId="77777777" w:rsidR="002B77F8" w:rsidRPr="00C50E94" w:rsidRDefault="002B77F8" w:rsidP="00940C03">
      <w:pPr>
        <w:pStyle w:val="Corpsdetexte"/>
        <w:keepNext/>
        <w:keepLines/>
        <w:pBdr>
          <w:top w:val="single" w:sz="4" w:space="1" w:color="auto"/>
          <w:left w:val="single" w:sz="4" w:space="4" w:color="auto"/>
          <w:bottom w:val="single" w:sz="4" w:space="1" w:color="auto"/>
          <w:right w:val="single" w:sz="4" w:space="4" w:color="auto"/>
        </w:pBdr>
        <w:rPr>
          <w:b/>
          <w:bCs/>
          <w:i/>
          <w:iCs/>
        </w:rPr>
      </w:pPr>
      <w:r>
        <w:rPr>
          <w:b/>
          <w:bCs/>
          <w:i/>
          <w:iCs/>
        </w:rPr>
        <w:t xml:space="preserve">Erreur </w:t>
      </w:r>
      <w:r w:rsidR="00A152C0">
        <w:rPr>
          <w:b/>
          <w:bCs/>
          <w:i/>
          <w:iCs/>
        </w:rPr>
        <w:t>d’exécution</w:t>
      </w:r>
    </w:p>
    <w:p w14:paraId="38C63DAB" w14:textId="613F4EDE" w:rsidR="00903936" w:rsidRDefault="00A152C0" w:rsidP="00940C03">
      <w:pPr>
        <w:pStyle w:val="Corpsdetexte"/>
        <w:keepNext/>
        <w:keepLines/>
        <w:pBdr>
          <w:top w:val="single" w:sz="4" w:space="1" w:color="auto"/>
          <w:left w:val="single" w:sz="4" w:space="4" w:color="auto"/>
          <w:bottom w:val="single" w:sz="4" w:space="1" w:color="auto"/>
          <w:right w:val="single" w:sz="4" w:space="4" w:color="auto"/>
        </w:pBdr>
      </w:pPr>
      <w:r>
        <w:t xml:space="preserve">Dans un scénario typique de développement d’un programme, il y souvent des erreurs d’exécution qui peuvent conduire à l’interruption du programme ou à la production d’un résultat incorrect. Il faut alors corriger les erreurs dans le code source et </w:t>
      </w:r>
      <w:r w:rsidR="00C678B9">
        <w:t>recommencer</w:t>
      </w:r>
      <w:r>
        <w:t>.</w:t>
      </w:r>
      <w:r w:rsidR="00940C03">
        <w:t xml:space="preserve"> On distingue deux types d’erreurs. Il y a des erreurs à la compilation (par ex., lors de la production du code-objet), et il y a des erreurs à l’exécution. Les erreurs ayant lieu lors de l’exécution du programme sont parfois plus difficiles à régler et elles peuvent occasionner plus de désagréments. </w:t>
      </w:r>
    </w:p>
    <w:p w14:paraId="2838AD27" w14:textId="0F687D09" w:rsidR="00DD0863" w:rsidRDefault="00DD0863" w:rsidP="0053183C">
      <w:pPr>
        <w:pStyle w:val="Corpsdetexte"/>
        <w:numPr>
          <w:ilvl w:val="0"/>
          <w:numId w:val="8"/>
        </w:numPr>
        <w:spacing w:before="240"/>
        <w:rPr>
          <w:b/>
          <w:bCs/>
        </w:rPr>
      </w:pPr>
      <w:r>
        <w:rPr>
          <w:b/>
          <w:bCs/>
        </w:rPr>
        <w:t xml:space="preserve">Mettre à jour les variables d’environnement </w:t>
      </w:r>
      <w:r w:rsidRPr="007E12B0">
        <w:rPr>
          <w:b/>
          <w:bCs/>
          <w:i/>
        </w:rPr>
        <w:t>P</w:t>
      </w:r>
      <w:r w:rsidR="007F3AEA" w:rsidRPr="007E12B0">
        <w:rPr>
          <w:b/>
          <w:bCs/>
          <w:i/>
        </w:rPr>
        <w:t>ath</w:t>
      </w:r>
      <w:r w:rsidR="007F3AEA">
        <w:rPr>
          <w:b/>
          <w:bCs/>
        </w:rPr>
        <w:t xml:space="preserve"> et </w:t>
      </w:r>
      <w:r w:rsidR="007F3AEA" w:rsidRPr="007E12B0">
        <w:rPr>
          <w:b/>
          <w:bCs/>
          <w:i/>
        </w:rPr>
        <w:t>Classpath</w:t>
      </w:r>
      <w:r w:rsidR="007F3AEA">
        <w:rPr>
          <w:b/>
          <w:bCs/>
        </w:rPr>
        <w:t xml:space="preserve"> de Windows</w:t>
      </w:r>
    </w:p>
    <w:p w14:paraId="52971E6A" w14:textId="7A765BED" w:rsidR="00452667" w:rsidRDefault="00452667" w:rsidP="00B13BA4">
      <w:pPr>
        <w:pStyle w:val="Corpsdetexte"/>
        <w:spacing w:before="240"/>
      </w:pPr>
      <w:r>
        <w:t>Notez que si vous avez installé Java à partir du site d’</w:t>
      </w:r>
      <w:r w:rsidRPr="00452667">
        <w:t>AdoptOpenJDK</w:t>
      </w:r>
      <w:r>
        <w:t>, alors vos variables d’environnement ont été modifiée lors de l’installation par défault. Vous pouvez donc sauter cette étape.</w:t>
      </w:r>
    </w:p>
    <w:p w14:paraId="21577774" w14:textId="2C1F94AB" w:rsidR="00B13BA4" w:rsidRDefault="00DD0863" w:rsidP="00B13BA4">
      <w:pPr>
        <w:pStyle w:val="Corpsdetexte"/>
        <w:spacing w:before="240"/>
      </w:pPr>
      <w:r>
        <w:t>Cette étape n’est pas nécessaire mais elle facilit</w:t>
      </w:r>
      <w:r w:rsidR="00016873">
        <w:t>e l’utilisation des outils du J</w:t>
      </w:r>
      <w:r>
        <w:t xml:space="preserve">SE en </w:t>
      </w:r>
      <w:r w:rsidR="00016873">
        <w:t>évitant de devoir spécifier l</w:t>
      </w:r>
      <w:r>
        <w:t xml:space="preserve">es chemins </w:t>
      </w:r>
      <w:r w:rsidR="00016873">
        <w:t>complets</w:t>
      </w:r>
      <w:r>
        <w:t xml:space="preserve"> pour retrouve</w:t>
      </w:r>
      <w:r w:rsidR="00016873">
        <w:t>r les outils et les programmes.</w:t>
      </w:r>
      <w:r w:rsidR="00B13BA4">
        <w:t xml:space="preserve"> </w:t>
      </w:r>
      <w:r w:rsidR="00877E41">
        <w:t xml:space="preserve">La variable d’environnement </w:t>
      </w:r>
      <w:r w:rsidR="00877E41">
        <w:rPr>
          <w:i/>
          <w:iCs/>
        </w:rPr>
        <w:t>Path</w:t>
      </w:r>
      <w:r w:rsidR="00877E41">
        <w:t xml:space="preserve"> identifie des chemins</w:t>
      </w:r>
      <w:r w:rsidR="0001107B">
        <w:t xml:space="preserve"> (de dossiers)</w:t>
      </w:r>
      <w:r w:rsidR="00877E41">
        <w:t xml:space="preserve"> que </w:t>
      </w:r>
      <w:r w:rsidR="00705C9E">
        <w:t xml:space="preserve">le système d’exploitation </w:t>
      </w:r>
      <w:r w:rsidR="00877E41">
        <w:t xml:space="preserve">Windows parcoure afin de retrouver les programmes à exécuter. </w:t>
      </w:r>
      <w:r w:rsidR="00475442">
        <w:t xml:space="preserve">Dans la variable </w:t>
      </w:r>
      <w:r w:rsidR="00475442" w:rsidRPr="00326AEC">
        <w:rPr>
          <w:i/>
        </w:rPr>
        <w:t>Path</w:t>
      </w:r>
      <w:r w:rsidR="00475442">
        <w:t>, l</w:t>
      </w:r>
      <w:r w:rsidR="00CA0B4A">
        <w:t>e « ; » sépare les chemins</w:t>
      </w:r>
      <w:r w:rsidR="00475442">
        <w:t xml:space="preserve"> les uns des autres</w:t>
      </w:r>
      <w:r w:rsidR="005045DD">
        <w:t>.</w:t>
      </w:r>
      <w:r w:rsidR="00CA0B4A">
        <w:t xml:space="preserve"> </w:t>
      </w:r>
      <w:r w:rsidR="00877E41">
        <w:t xml:space="preserve">En ajoutant à la variable </w:t>
      </w:r>
      <w:r w:rsidR="00877E41">
        <w:rPr>
          <w:i/>
          <w:iCs/>
        </w:rPr>
        <w:t>Path</w:t>
      </w:r>
      <w:r w:rsidR="00877E41">
        <w:t xml:space="preserve"> le chemin </w:t>
      </w:r>
      <w:r w:rsidR="00AE327B">
        <w:t>«</w:t>
      </w:r>
      <w:r w:rsidR="00FC1580">
        <w:t> </w:t>
      </w:r>
      <w:r w:rsidR="002C1A9C" w:rsidRPr="002C1A9C">
        <w:rPr>
          <w:lang w:val="fr-CA"/>
        </w:rPr>
        <w:t xml:space="preserve">C:\Program Files\Java\jdk-9.0.1\bin </w:t>
      </w:r>
      <w:r w:rsidR="00AE327B">
        <w:t>»</w:t>
      </w:r>
      <w:r w:rsidR="00847B83">
        <w:t xml:space="preserve"> qui contient les outils de J</w:t>
      </w:r>
      <w:r w:rsidR="00877E41">
        <w:t>SE (</w:t>
      </w:r>
      <w:r w:rsidR="00F72FD4">
        <w:t xml:space="preserve">le compilateur </w:t>
      </w:r>
      <w:r w:rsidR="00877E41" w:rsidRPr="00E930DD">
        <w:rPr>
          <w:i/>
          <w:iCs/>
        </w:rPr>
        <w:t>javac.exe</w:t>
      </w:r>
      <w:r w:rsidR="00877E41">
        <w:t xml:space="preserve">, </w:t>
      </w:r>
      <w:r w:rsidR="00F72FD4">
        <w:t xml:space="preserve">la machine virtuelle </w:t>
      </w:r>
      <w:r w:rsidR="00877E41" w:rsidRPr="00E930DD">
        <w:rPr>
          <w:i/>
          <w:iCs/>
        </w:rPr>
        <w:t>java.exe</w:t>
      </w:r>
      <w:r w:rsidR="00877E41">
        <w:t>, etc.), il n’est pas nécessaire de spécifier ce chemin à chaque fois que</w:t>
      </w:r>
      <w:r w:rsidR="00E930DD">
        <w:t xml:space="preserve"> l’on veut invoquer ces outils.</w:t>
      </w:r>
      <w:r w:rsidR="00B13BA4">
        <w:t xml:space="preserve"> </w:t>
      </w:r>
    </w:p>
    <w:p w14:paraId="338E5F27" w14:textId="77777777" w:rsidR="007E12B0" w:rsidRDefault="00B13BA4" w:rsidP="007E12B0">
      <w:pPr>
        <w:pStyle w:val="Corpsdetexte"/>
        <w:spacing w:before="240"/>
      </w:pPr>
      <w:r>
        <w:t xml:space="preserve">La variable d’environnement </w:t>
      </w:r>
      <w:r w:rsidRPr="00B13BA4">
        <w:rPr>
          <w:i/>
        </w:rPr>
        <w:t>Classpath</w:t>
      </w:r>
      <w:r>
        <w:t xml:space="preserve"> contient par défaut le chemin « . » qui représente le </w:t>
      </w:r>
      <w:r w:rsidRPr="007F05F6">
        <w:rPr>
          <w:i/>
          <w:iCs/>
        </w:rPr>
        <w:t>dossier courant</w:t>
      </w:r>
      <w:r>
        <w:t xml:space="preserve">. La notion de dossier courant sera développée par la suite. Le </w:t>
      </w:r>
      <w:r w:rsidRPr="00B13BA4">
        <w:rPr>
          <w:i/>
        </w:rPr>
        <w:t>Classpath</w:t>
      </w:r>
      <w:r>
        <w:t xml:space="preserve"> indique à la JVM (</w:t>
      </w:r>
      <w:r w:rsidRPr="001B3304">
        <w:rPr>
          <w:i/>
          <w:iCs/>
        </w:rPr>
        <w:t>Java Virtual Machine</w:t>
      </w:r>
      <w:r>
        <w:t>) où trouver les programmes Java lorsque le chemin n’est pas spécifié. Si le dossier courant apparaît en premier, la JVM va toujours chercher dans le dossier courant en premier afin de retrouver les programmes Java.</w:t>
      </w:r>
      <w:r w:rsidR="007E12B0">
        <w:t xml:space="preserve"> On peut ajouter d’autres chemins pour simplifier l’invocation des outils.</w:t>
      </w:r>
    </w:p>
    <w:p w14:paraId="77E535FA" w14:textId="5F841032" w:rsidR="00B13BA4" w:rsidRDefault="00B13BA4" w:rsidP="007E12B0">
      <w:pPr>
        <w:pStyle w:val="Corpsdetexte"/>
        <w:spacing w:before="240"/>
      </w:pPr>
      <w:r>
        <w:t xml:space="preserve">Une autre possibilité </w:t>
      </w:r>
      <w:r w:rsidR="007E12B0">
        <w:t>consiste</w:t>
      </w:r>
      <w:r>
        <w:t xml:space="preserve"> </w:t>
      </w:r>
      <w:r w:rsidR="007E12B0">
        <w:t>à spécifier</w:t>
      </w:r>
      <w:r>
        <w:t xml:space="preserve"> les options -sourcepath ou -classpath en invoquant les outils Java. Référez-vous à la documentation du JSE pour plus de détails. Ceci illustre la complexité de l’utilisation de ces outils. Comme nous le verrons par la suite, la situation devient encore plus compliquée lorsque les programmes sont composés de plusieurs fichiers et de packages. Un avantage important de l’utilisation d’un IDE est d’éviter d’avoir à spécifier tous ces paramètres.</w:t>
      </w:r>
    </w:p>
    <w:p w14:paraId="66015486" w14:textId="7EF9D446" w:rsidR="001D28E8" w:rsidRDefault="001D28E8" w:rsidP="001D28E8">
      <w:pPr>
        <w:pStyle w:val="Corpsdetexte"/>
        <w:numPr>
          <w:ilvl w:val="0"/>
          <w:numId w:val="8"/>
        </w:numPr>
        <w:spacing w:before="240"/>
        <w:rPr>
          <w:b/>
          <w:bCs/>
        </w:rPr>
      </w:pPr>
      <w:r>
        <w:rPr>
          <w:b/>
          <w:bCs/>
        </w:rPr>
        <w:t xml:space="preserve">Mettre à jour les variables d’environnement </w:t>
      </w:r>
      <w:r w:rsidRPr="007E12B0">
        <w:rPr>
          <w:b/>
          <w:bCs/>
          <w:i/>
        </w:rPr>
        <w:t>Path</w:t>
      </w:r>
      <w:r>
        <w:rPr>
          <w:b/>
          <w:bCs/>
        </w:rPr>
        <w:t xml:space="preserve"> et </w:t>
      </w:r>
      <w:r w:rsidRPr="007E12B0">
        <w:rPr>
          <w:b/>
          <w:bCs/>
          <w:i/>
        </w:rPr>
        <w:t>Classpath</w:t>
      </w:r>
      <w:r>
        <w:rPr>
          <w:b/>
          <w:bCs/>
        </w:rPr>
        <w:t xml:space="preserve"> sous macOS et Linux</w:t>
      </w:r>
    </w:p>
    <w:p w14:paraId="7C4792AC" w14:textId="6BD43CDD" w:rsidR="001D28E8" w:rsidRDefault="00825D9F" w:rsidP="00341947">
      <w:pPr>
        <w:pStyle w:val="Corpsdetexte"/>
        <w:spacing w:before="240"/>
        <w:rPr>
          <w:b/>
          <w:bCs/>
        </w:rPr>
      </w:pPr>
      <w:r>
        <w:t>Sous macOS et Linux, on peut aussi modifier les variables d’environnement</w:t>
      </w:r>
      <w:r w:rsidR="00715B91">
        <w:t xml:space="preserve"> au besoin</w:t>
      </w:r>
      <w:r>
        <w:t xml:space="preserve">. Pour modifier la variable PATH, il suffit généralement d’éditer le fichier texte </w:t>
      </w:r>
      <w:r w:rsidR="004E0978">
        <w:t xml:space="preserve">« .profile » (en le créant au besoin) dans le répertoire de l’utilisateur comme /home/monnom ou </w:t>
      </w:r>
      <w:r w:rsidR="00F27484">
        <w:t xml:space="preserve">/Users/monnom. </w:t>
      </w:r>
      <w:r w:rsidR="00AA6387">
        <w:t xml:space="preserve">Il suffit d’y ajouter la ligne « </w:t>
      </w:r>
      <w:r w:rsidR="00B32EE8">
        <w:t xml:space="preserve">export </w:t>
      </w:r>
      <w:r w:rsidR="00AA6387">
        <w:lastRenderedPageBreak/>
        <w:t>PATH=</w:t>
      </w:r>
      <w:r w:rsidR="00312102">
        <w:t>/</w:t>
      </w:r>
      <w:r w:rsidR="00715B91">
        <w:t>chemin/vers/java:</w:t>
      </w:r>
      <w:r w:rsidR="00B32EE8">
        <w:t>$PATH</w:t>
      </w:r>
      <w:r w:rsidR="00312102">
        <w:t> »</w:t>
      </w:r>
      <w:r w:rsidR="00341947">
        <w:t>. La modification de la variable CLASSPATH est similaire.</w:t>
      </w:r>
      <w:r w:rsidR="00452667">
        <w:t xml:space="preserve"> L’installation de Java par l’entremise d’</w:t>
      </w:r>
      <w:r w:rsidR="00452667" w:rsidRPr="00452667">
        <w:t>AdoptOpenJDK</w:t>
      </w:r>
      <w:r w:rsidR="00452667">
        <w:t xml:space="preserve"> vous dispense, par défaut, d’ajuster les variables d’environnement.</w:t>
      </w:r>
    </w:p>
    <w:p w14:paraId="686E2EAB" w14:textId="77777777" w:rsidR="001D28E8" w:rsidRDefault="001D28E8" w:rsidP="007E12B0">
      <w:pPr>
        <w:pStyle w:val="Corpsdetexte"/>
        <w:spacing w:before="240"/>
      </w:pPr>
    </w:p>
    <w:p w14:paraId="2F54BDB8" w14:textId="77777777" w:rsidR="00E60D6B" w:rsidRPr="00E60D6B" w:rsidRDefault="00877E41" w:rsidP="007E12B0">
      <w:pPr>
        <w:pStyle w:val="Corpsdetexte"/>
        <w:pBdr>
          <w:top w:val="single" w:sz="4" w:space="1" w:color="auto"/>
          <w:left w:val="single" w:sz="4" w:space="4" w:color="auto"/>
          <w:bottom w:val="single" w:sz="4" w:space="1" w:color="auto"/>
          <w:right w:val="single" w:sz="4" w:space="4" w:color="auto"/>
        </w:pBdr>
        <w:spacing w:before="240"/>
        <w:rPr>
          <w:b/>
        </w:rPr>
      </w:pPr>
      <w:r w:rsidRPr="00E60D6B">
        <w:rPr>
          <w:b/>
        </w:rPr>
        <w:t>Attention</w:t>
      </w:r>
      <w:r w:rsidR="00E60D6B" w:rsidRPr="00E60D6B">
        <w:rPr>
          <w:b/>
        </w:rPr>
        <w:t> au conflit entre plusieurs installations</w:t>
      </w:r>
      <w:r w:rsidR="003357B8">
        <w:rPr>
          <w:b/>
        </w:rPr>
        <w:t xml:space="preserve"> de JSE</w:t>
      </w:r>
    </w:p>
    <w:p w14:paraId="701DB492" w14:textId="5FFE57D7" w:rsidR="001B402F" w:rsidRDefault="00DD0863" w:rsidP="007E12B0">
      <w:pPr>
        <w:pStyle w:val="Corpsdetexte"/>
        <w:pBdr>
          <w:top w:val="single" w:sz="4" w:space="1" w:color="auto"/>
          <w:left w:val="single" w:sz="4" w:space="4" w:color="auto"/>
          <w:bottom w:val="single" w:sz="4" w:space="1" w:color="auto"/>
          <w:right w:val="single" w:sz="4" w:space="4" w:color="auto"/>
        </w:pBdr>
        <w:spacing w:before="240"/>
      </w:pPr>
      <w:r>
        <w:t xml:space="preserve">S’il y a plusieurs </w:t>
      </w:r>
      <w:r w:rsidR="002A5C55">
        <w:t xml:space="preserve">installations </w:t>
      </w:r>
      <w:r w:rsidR="00847B83">
        <w:t>de J</w:t>
      </w:r>
      <w:r>
        <w:t xml:space="preserve">SE sur votre système, les chemins des différentes </w:t>
      </w:r>
      <w:r w:rsidR="002A5C55">
        <w:t xml:space="preserve">installations </w:t>
      </w:r>
      <w:r>
        <w:t xml:space="preserve">peuvent entrer en conflit. </w:t>
      </w:r>
      <w:r w:rsidR="002A5C55">
        <w:t>En effet, l</w:t>
      </w:r>
      <w:r>
        <w:t>es chemins sont parcourus en séquence par Windows lors de la recherche d’un programme. C’est le premier rencontré qui sera choisi. Il faut donc placer le chemin voulu en premier pour qu’il soit sélectionné. Ceci peut entraîner des conflits ennuyeux lorsque le chemin prioritaire doit varier selon le contexte</w:t>
      </w:r>
      <w:r w:rsidR="00B8530D">
        <w:t>.</w:t>
      </w:r>
      <w:r w:rsidR="00C5720A">
        <w:t xml:space="preserve"> Si vous êtes débutant avec Windo</w:t>
      </w:r>
      <w:r w:rsidR="00847B83">
        <w:t>ws, n’installez pas plusieurs J</w:t>
      </w:r>
      <w:r w:rsidR="00C5720A">
        <w:t>SE !</w:t>
      </w:r>
    </w:p>
    <w:p w14:paraId="3D0384C1" w14:textId="77777777" w:rsidR="001B402F" w:rsidRDefault="001B402F" w:rsidP="001B402F">
      <w:pPr>
        <w:pStyle w:val="Corpsdetexte"/>
        <w:rPr>
          <w:i/>
        </w:rPr>
      </w:pPr>
    </w:p>
    <w:p w14:paraId="27852651" w14:textId="77777777" w:rsidR="001B402F" w:rsidRDefault="001B402F" w:rsidP="001B402F">
      <w:pPr>
        <w:pStyle w:val="Corpsdetexte"/>
        <w:rPr>
          <w:i/>
        </w:rPr>
      </w:pPr>
    </w:p>
    <w:p w14:paraId="542725D8" w14:textId="06E46BF9" w:rsidR="001B402F" w:rsidRDefault="006041FF" w:rsidP="001B402F">
      <w:pPr>
        <w:pStyle w:val="Corpsdetexte"/>
        <w:rPr>
          <w:i/>
        </w:rPr>
      </w:pPr>
      <w:r>
        <w:rPr>
          <w:i/>
        </w:rPr>
        <w:br w:type="page"/>
      </w:r>
    </w:p>
    <w:p w14:paraId="6029360A" w14:textId="77777777" w:rsidR="001238C4" w:rsidRDefault="001238C4" w:rsidP="001238C4">
      <w:pPr>
        <w:pStyle w:val="Titre1"/>
      </w:pPr>
      <w:bookmarkStart w:id="25" w:name="_Toc508790365"/>
      <w:bookmarkStart w:id="26" w:name="_Toc44667556"/>
      <w:r>
        <w:lastRenderedPageBreak/>
        <w:t>Introduction à la programmation Java</w:t>
      </w:r>
      <w:bookmarkEnd w:id="25"/>
      <w:bookmarkEnd w:id="26"/>
    </w:p>
    <w:p w14:paraId="280B070F" w14:textId="77777777" w:rsidR="001238C4" w:rsidRDefault="001238C4" w:rsidP="001238C4">
      <w:pPr>
        <w:pStyle w:val="Corpsdetexte"/>
      </w:pPr>
      <w:r>
        <w:t>Ce chapitre introduit les principes de base de la programmation avec le langage Java. Le programme suivant est utilisé pour introduire quelques concepts fondamentaux. Dans un premier temps,  chacune des lignes du programme sera examinée l’une après l’autre.</w:t>
      </w:r>
    </w:p>
    <w:p w14:paraId="4A1A93BB" w14:textId="59321DC8" w:rsidR="001238C4" w:rsidRDefault="001238C4" w:rsidP="001238C4">
      <w:pPr>
        <w:pStyle w:val="Corpsdetexte"/>
      </w:pPr>
      <w:r w:rsidRPr="00210933">
        <w:rPr>
          <w:b/>
          <w:bCs/>
        </w:rPr>
        <w:t>Exemple</w:t>
      </w:r>
      <w:r>
        <w:t xml:space="preserve">. </w:t>
      </w:r>
      <w:hyperlink r:id="rId41" w:history="1">
        <w:r w:rsidRPr="00A549CF">
          <w:rPr>
            <w:rFonts w:ascii="Segoe UI" w:hAnsi="Segoe UI" w:cs="Segoe UI"/>
            <w:color w:val="0366D6"/>
            <w:lang w:val="fr-CA"/>
          </w:rPr>
          <w:t>JavaPasAPas</w:t>
        </w:r>
      </w:hyperlink>
      <w:r w:rsidRPr="00A549CF">
        <w:rPr>
          <w:rFonts w:ascii="Segoe UI" w:hAnsi="Segoe UI" w:cs="Segoe UI"/>
          <w:color w:val="586069"/>
          <w:lang w:val="fr-CA"/>
        </w:rPr>
        <w:t>/</w:t>
      </w:r>
      <w:r w:rsidR="009672DF" w:rsidRPr="00D35A89">
        <w:rPr>
          <w:rFonts w:ascii="Segoe UI" w:hAnsi="Segoe UI" w:cs="Segoe UI"/>
          <w:b/>
          <w:bCs/>
          <w:color w:val="586069"/>
          <w:lang w:val="fr-CA"/>
        </w:rPr>
        <w:t>chapitre_2</w:t>
      </w:r>
      <w:r w:rsidR="009672DF">
        <w:rPr>
          <w:rFonts w:ascii="Segoe UI" w:hAnsi="Segoe UI" w:cs="Segoe UI"/>
          <w:color w:val="586069"/>
          <w:lang w:val="fr-CA"/>
        </w:rPr>
        <w:t>/</w:t>
      </w:r>
      <w:r w:rsidRPr="00A549CF">
        <w:rPr>
          <w:rFonts w:ascii="Segoe UI" w:hAnsi="Segoe UI" w:cs="Segoe UI"/>
          <w:b/>
          <w:bCs/>
          <w:color w:val="586069"/>
          <w:lang w:val="fr-CA"/>
        </w:rPr>
        <w:t>Exemple1.java</w:t>
      </w:r>
      <w:r>
        <w:rPr>
          <w:rStyle w:val="Appelnotedebasdep"/>
          <w:rFonts w:ascii="Segoe UI" w:hAnsi="Segoe UI" w:cs="Segoe UI"/>
          <w:b/>
          <w:bCs/>
          <w:color w:val="586069"/>
          <w:lang w:val="fr-CA"/>
        </w:rPr>
        <w:footnoteReference w:id="16"/>
      </w:r>
    </w:p>
    <w:p w14:paraId="78A23922" w14:textId="268268D9" w:rsidR="001238C4" w:rsidRDefault="001238C4" w:rsidP="001238C4">
      <w:pPr>
        <w:pStyle w:val="Corpsdetexte"/>
      </w:pPr>
      <w:r>
        <w:t>Ce programme permet de saisir deux nombres entiers par le clavier de l’ordinateur dans des fenêtres de dialogue et d'en afficher la somme dans une autre fenêtre.</w:t>
      </w:r>
    </w:p>
    <w:p w14:paraId="3E346D4B" w14:textId="77777777" w:rsidR="007858A7" w:rsidRPr="007858A7" w:rsidRDefault="007858A7" w:rsidP="00DE55EF">
      <w:pPr>
        <w:pStyle w:val="Code"/>
        <w:rPr>
          <w:color w:val="000000"/>
          <w:lang w:eastAsia="en-US"/>
        </w:rPr>
      </w:pPr>
      <w:r w:rsidRPr="007858A7">
        <w:rPr>
          <w:lang w:eastAsia="en-US"/>
        </w:rPr>
        <w:t>/**</w:t>
      </w:r>
    </w:p>
    <w:p w14:paraId="7C51B45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Exemple1</w:t>
      </w:r>
      <w:r w:rsidRPr="007858A7">
        <w:rPr>
          <w:color w:val="008C00"/>
          <w:lang w:eastAsia="en-US"/>
        </w:rPr>
        <w:t>.</w:t>
      </w:r>
      <w:r w:rsidRPr="007858A7">
        <w:rPr>
          <w:lang w:eastAsia="en-US"/>
        </w:rPr>
        <w:t>java</w:t>
      </w:r>
    </w:p>
    <w:p w14:paraId="6580E64A" w14:textId="77777777" w:rsidR="007858A7" w:rsidRPr="007858A7" w:rsidRDefault="007858A7" w:rsidP="00DE55EF">
      <w:pPr>
        <w:pStyle w:val="Code"/>
        <w:rPr>
          <w:color w:val="000000"/>
          <w:lang w:eastAsia="en-US"/>
        </w:rPr>
      </w:pPr>
      <w:r w:rsidRPr="007858A7">
        <w:rPr>
          <w:lang w:eastAsia="en-US"/>
        </w:rPr>
        <w:t>  </w:t>
      </w:r>
      <w:r w:rsidRPr="007858A7">
        <w:rPr>
          <w:b/>
          <w:bCs/>
          <w:color w:val="7F9FBF"/>
          <w:lang w:eastAsia="en-US"/>
        </w:rPr>
        <w:t>*</w:t>
      </w:r>
      <w:r w:rsidRPr="007858A7">
        <w:rPr>
          <w:lang w:eastAsia="en-US"/>
        </w:rPr>
        <w:t xml:space="preserve"> Ce programme saisit deux entiers et en affiche la somme</w:t>
      </w:r>
    </w:p>
    <w:p w14:paraId="1D0F9FFE" w14:textId="77777777" w:rsidR="007858A7" w:rsidRPr="007858A7" w:rsidRDefault="007858A7" w:rsidP="00DE55EF">
      <w:pPr>
        <w:pStyle w:val="Code"/>
        <w:rPr>
          <w:color w:val="000000"/>
          <w:lang w:eastAsia="en-US"/>
        </w:rPr>
      </w:pPr>
      <w:r w:rsidRPr="007858A7">
        <w:rPr>
          <w:lang w:eastAsia="en-US"/>
        </w:rPr>
        <w:t>  */</w:t>
      </w:r>
    </w:p>
    <w:p w14:paraId="7B799774" w14:textId="77777777" w:rsidR="007858A7" w:rsidRPr="007858A7" w:rsidRDefault="007858A7" w:rsidP="00DE55EF">
      <w:pPr>
        <w:pStyle w:val="Code"/>
        <w:rPr>
          <w:color w:val="000000"/>
          <w:lang w:eastAsia="en-US"/>
        </w:rPr>
      </w:pPr>
      <w:r w:rsidRPr="007858A7">
        <w:rPr>
          <w:b/>
          <w:bCs/>
          <w:color w:val="800000"/>
          <w:lang w:eastAsia="en-US"/>
        </w:rPr>
        <w:t>import</w:t>
      </w:r>
      <w:r w:rsidRPr="007858A7">
        <w:rPr>
          <w:color w:val="004A43"/>
          <w:lang w:eastAsia="en-US"/>
        </w:rPr>
        <w:t xml:space="preserve"> javax</w:t>
      </w:r>
      <w:r w:rsidRPr="007858A7">
        <w:rPr>
          <w:color w:val="808030"/>
          <w:lang w:eastAsia="en-US"/>
        </w:rPr>
        <w:t>.</w:t>
      </w:r>
      <w:r w:rsidRPr="007858A7">
        <w:rPr>
          <w:color w:val="004A43"/>
          <w:lang w:eastAsia="en-US"/>
        </w:rPr>
        <w:t>swing</w:t>
      </w:r>
      <w:r w:rsidRPr="007858A7">
        <w:rPr>
          <w:color w:val="808030"/>
          <w:lang w:eastAsia="en-US"/>
        </w:rPr>
        <w:t>.</w:t>
      </w:r>
      <w:r w:rsidRPr="007858A7">
        <w:rPr>
          <w:color w:val="004A43"/>
          <w:lang w:eastAsia="en-US"/>
        </w:rPr>
        <w:t>JOptionPane</w:t>
      </w:r>
      <w:r w:rsidRPr="007858A7">
        <w:rPr>
          <w:color w:val="800080"/>
          <w:lang w:eastAsia="en-US"/>
        </w:rPr>
        <w:t>;</w:t>
      </w:r>
      <w:r w:rsidRPr="007858A7">
        <w:rPr>
          <w:color w:val="000000"/>
          <w:lang w:eastAsia="en-US"/>
        </w:rPr>
        <w:t xml:space="preserve"> </w:t>
      </w:r>
      <w:r w:rsidRPr="007858A7">
        <w:rPr>
          <w:color w:val="696969"/>
          <w:lang w:eastAsia="en-US"/>
        </w:rPr>
        <w:t>// Importe la classe javax.swing.JOptionPane</w:t>
      </w:r>
    </w:p>
    <w:p w14:paraId="59515751" w14:textId="3726A265" w:rsidR="007858A7" w:rsidRPr="00C14FD5" w:rsidRDefault="007858A7" w:rsidP="00DE55EF">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Exemple1</w:t>
      </w:r>
      <w:r w:rsidRPr="00C14FD5">
        <w:rPr>
          <w:color w:val="800080"/>
          <w:lang w:val="en-CA" w:eastAsia="en-US"/>
        </w:rPr>
        <w:t>{</w:t>
      </w:r>
    </w:p>
    <w:p w14:paraId="4024ADA1" w14:textId="39D4D377" w:rsidR="007858A7" w:rsidRPr="00C14FD5" w:rsidRDefault="007858A7" w:rsidP="00DE55EF">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5A25C564" w14:textId="77777777" w:rsidR="007858A7" w:rsidRPr="007858A7" w:rsidRDefault="007858A7" w:rsidP="00DE55EF">
      <w:pPr>
        <w:pStyle w:val="Code"/>
        <w:rPr>
          <w:color w:val="000000"/>
          <w:lang w:eastAsia="en-US"/>
        </w:rPr>
      </w:pPr>
      <w:r w:rsidRPr="00C14FD5">
        <w:rPr>
          <w:color w:val="000000"/>
          <w:lang w:val="en-CA" w:eastAsia="en-US"/>
        </w:rPr>
        <w:t xml:space="preserve">        </w:t>
      </w:r>
      <w:r w:rsidRPr="007858A7">
        <w:rPr>
          <w:color w:val="696969"/>
          <w:lang w:eastAsia="en-US"/>
        </w:rPr>
        <w:t>// Déclaration de variables</w:t>
      </w:r>
    </w:p>
    <w:p w14:paraId="7612673D"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b/>
          <w:bCs/>
          <w:color w:val="BB7977"/>
          <w:lang w:eastAsia="en-US"/>
        </w:rPr>
        <w:t>String</w:t>
      </w:r>
      <w:r w:rsidRPr="007858A7">
        <w:rPr>
          <w:color w:val="000000"/>
          <w:lang w:eastAsia="en-US"/>
        </w:rPr>
        <w:t xml:space="preserve"> chaine1</w:t>
      </w:r>
      <w:r w:rsidRPr="007858A7">
        <w:rPr>
          <w:color w:val="808030"/>
          <w:lang w:eastAsia="en-US"/>
        </w:rPr>
        <w:t>,</w:t>
      </w:r>
      <w:r w:rsidRPr="007858A7">
        <w:rPr>
          <w:color w:val="000000"/>
          <w:lang w:eastAsia="en-US"/>
        </w:rPr>
        <w:t xml:space="preserve"> chaine2</w:t>
      </w:r>
      <w:r w:rsidRPr="007858A7">
        <w:rPr>
          <w:color w:val="800080"/>
          <w:lang w:eastAsia="en-US"/>
        </w:rPr>
        <w:t>;</w:t>
      </w:r>
      <w:r w:rsidRPr="007858A7">
        <w:rPr>
          <w:color w:val="000000"/>
          <w:lang w:eastAsia="en-US"/>
        </w:rPr>
        <w:t xml:space="preserve">      </w:t>
      </w:r>
      <w:r w:rsidRPr="007858A7">
        <w:rPr>
          <w:color w:val="696969"/>
          <w:lang w:eastAsia="en-US"/>
        </w:rPr>
        <w:t>// Les entiers lus sous forme de String</w:t>
      </w:r>
    </w:p>
    <w:p w14:paraId="5ECDB699" w14:textId="2D809B5C" w:rsidR="007858A7" w:rsidRPr="007858A7" w:rsidRDefault="007858A7" w:rsidP="00DE55EF">
      <w:pPr>
        <w:pStyle w:val="Code"/>
        <w:rPr>
          <w:color w:val="000000"/>
          <w:lang w:eastAsia="en-US"/>
        </w:rPr>
      </w:pPr>
      <w:r w:rsidRPr="007858A7">
        <w:rPr>
          <w:color w:val="000000"/>
          <w:lang w:eastAsia="en-US"/>
        </w:rPr>
        <w:t xml:space="preserve">        </w:t>
      </w:r>
      <w:r w:rsidRPr="007858A7">
        <w:rPr>
          <w:color w:val="BB7977"/>
          <w:lang w:eastAsia="en-US"/>
        </w:rPr>
        <w:t>int</w:t>
      </w:r>
      <w:r w:rsidRPr="007858A7">
        <w:rPr>
          <w:color w:val="000000"/>
          <w:lang w:eastAsia="en-US"/>
        </w:rPr>
        <w:t xml:space="preserve"> entier1</w:t>
      </w:r>
      <w:r w:rsidRPr="007858A7">
        <w:rPr>
          <w:color w:val="808030"/>
          <w:lang w:eastAsia="en-US"/>
        </w:rPr>
        <w:t>,</w:t>
      </w:r>
      <w:r w:rsidRPr="007858A7">
        <w:rPr>
          <w:color w:val="000000"/>
          <w:lang w:eastAsia="en-US"/>
        </w:rPr>
        <w:t xml:space="preserve"> entier2</w:t>
      </w:r>
      <w:r w:rsidRPr="007858A7">
        <w:rPr>
          <w:color w:val="808030"/>
          <w:lang w:eastAsia="en-US"/>
        </w:rPr>
        <w:t>,</w:t>
      </w:r>
      <w:r w:rsidRPr="007858A7">
        <w:rPr>
          <w:color w:val="000000"/>
          <w:lang w:eastAsia="en-US"/>
        </w:rPr>
        <w:t xml:space="preserve"> somme</w:t>
      </w:r>
      <w:r w:rsidRPr="007858A7">
        <w:rPr>
          <w:color w:val="800080"/>
          <w:lang w:eastAsia="en-US"/>
        </w:rPr>
        <w:t>;</w:t>
      </w:r>
      <w:r w:rsidRPr="007858A7">
        <w:rPr>
          <w:color w:val="000000"/>
          <w:lang w:eastAsia="en-US"/>
        </w:rPr>
        <w:t xml:space="preserve">  </w:t>
      </w:r>
      <w:r w:rsidRPr="007858A7">
        <w:rPr>
          <w:color w:val="696969"/>
          <w:lang w:eastAsia="en-US"/>
        </w:rPr>
        <w:t>// Les entiers à additionner et la somme</w:t>
      </w:r>
    </w:p>
    <w:p w14:paraId="14E30784"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Saisir les deux chaînes de caractères qui représentent des nombres entiers</w:t>
      </w:r>
    </w:p>
    <w:p w14:paraId="64A41710" w14:textId="77777777" w:rsidR="007858A7" w:rsidRPr="007858A7" w:rsidRDefault="007858A7" w:rsidP="00DE55EF">
      <w:pPr>
        <w:pStyle w:val="Code"/>
        <w:rPr>
          <w:color w:val="000000"/>
          <w:lang w:eastAsia="en-US"/>
        </w:rPr>
      </w:pPr>
      <w:r w:rsidRPr="007858A7">
        <w:rPr>
          <w:color w:val="000000"/>
          <w:lang w:eastAsia="en-US"/>
        </w:rPr>
        <w:t xml:space="preserve">        chaine1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r w:rsidRPr="007858A7">
        <w:rPr>
          <w:color w:val="0000E6"/>
          <w:lang w:eastAsia="en-US"/>
        </w:rPr>
        <w:t>"Entrez un premier nombre entier"</w:t>
      </w:r>
      <w:r w:rsidRPr="007858A7">
        <w:rPr>
          <w:color w:val="808030"/>
          <w:lang w:eastAsia="en-US"/>
        </w:rPr>
        <w:t>)</w:t>
      </w:r>
      <w:r w:rsidRPr="007858A7">
        <w:rPr>
          <w:color w:val="800080"/>
          <w:lang w:eastAsia="en-US"/>
        </w:rPr>
        <w:t>;</w:t>
      </w:r>
    </w:p>
    <w:p w14:paraId="067EA2F9" w14:textId="5042CB5D" w:rsidR="007858A7" w:rsidRPr="007858A7" w:rsidRDefault="007858A7" w:rsidP="00DE55EF">
      <w:pPr>
        <w:pStyle w:val="Code"/>
        <w:rPr>
          <w:color w:val="000000"/>
          <w:lang w:eastAsia="en-US"/>
        </w:rPr>
      </w:pPr>
      <w:r w:rsidRPr="007858A7">
        <w:rPr>
          <w:color w:val="000000"/>
          <w:lang w:eastAsia="en-US"/>
        </w:rPr>
        <w:t xml:space="preserve">        chaine2 </w:t>
      </w:r>
      <w:r w:rsidRPr="007858A7">
        <w:rPr>
          <w:color w:val="808030"/>
          <w:lang w:eastAsia="en-US"/>
        </w:rPr>
        <w:t>=</w:t>
      </w:r>
      <w:r w:rsidRPr="007858A7">
        <w:rPr>
          <w:color w:val="000000"/>
          <w:lang w:eastAsia="en-US"/>
        </w:rPr>
        <w:t xml:space="preserve"> JOptionPane</w:t>
      </w:r>
      <w:r w:rsidRPr="007858A7">
        <w:rPr>
          <w:color w:val="808030"/>
          <w:lang w:eastAsia="en-US"/>
        </w:rPr>
        <w:t>.</w:t>
      </w:r>
      <w:r w:rsidRPr="007858A7">
        <w:rPr>
          <w:color w:val="000000"/>
          <w:lang w:eastAsia="en-US"/>
        </w:rPr>
        <w:t>showInputDialog</w:t>
      </w:r>
      <w:r w:rsidRPr="007858A7">
        <w:rPr>
          <w:color w:val="808030"/>
          <w:lang w:eastAsia="en-US"/>
        </w:rPr>
        <w:t>(</w:t>
      </w:r>
      <w:r w:rsidRPr="007858A7">
        <w:rPr>
          <w:color w:val="0000E6"/>
          <w:lang w:eastAsia="en-US"/>
        </w:rPr>
        <w:t>"Entrez un second nombre entier"</w:t>
      </w:r>
      <w:r w:rsidRPr="007858A7">
        <w:rPr>
          <w:color w:val="808030"/>
          <w:lang w:eastAsia="en-US"/>
        </w:rPr>
        <w:t>)</w:t>
      </w:r>
      <w:r w:rsidRPr="007858A7">
        <w:rPr>
          <w:color w:val="800080"/>
          <w:lang w:eastAsia="en-US"/>
        </w:rPr>
        <w:t>;</w:t>
      </w:r>
    </w:p>
    <w:p w14:paraId="433ED8C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Convertir les deux chaînes de caractères en entiers</w:t>
      </w:r>
    </w:p>
    <w:p w14:paraId="5D0E946B" w14:textId="77777777" w:rsidR="007858A7" w:rsidRPr="007858A7" w:rsidRDefault="007858A7" w:rsidP="00DE55EF">
      <w:pPr>
        <w:pStyle w:val="Code"/>
        <w:rPr>
          <w:color w:val="000000"/>
          <w:lang w:eastAsia="en-US"/>
        </w:rPr>
      </w:pPr>
      <w:r w:rsidRPr="007858A7">
        <w:rPr>
          <w:color w:val="000000"/>
          <w:lang w:eastAsia="en-US"/>
        </w:rPr>
        <w:t xml:space="preserve">        entier1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chaine1</w:t>
      </w:r>
      <w:r w:rsidRPr="007858A7">
        <w:rPr>
          <w:color w:val="808030"/>
          <w:lang w:eastAsia="en-US"/>
        </w:rPr>
        <w:t>)</w:t>
      </w:r>
      <w:r w:rsidRPr="007858A7">
        <w:rPr>
          <w:color w:val="800080"/>
          <w:lang w:eastAsia="en-US"/>
        </w:rPr>
        <w:t>;</w:t>
      </w:r>
    </w:p>
    <w:p w14:paraId="0035AB48" w14:textId="18E79123" w:rsidR="007858A7" w:rsidRPr="007858A7" w:rsidRDefault="007858A7" w:rsidP="00DE55EF">
      <w:pPr>
        <w:pStyle w:val="Code"/>
        <w:rPr>
          <w:color w:val="000000"/>
          <w:lang w:eastAsia="en-US"/>
        </w:rPr>
      </w:pPr>
      <w:r w:rsidRPr="007858A7">
        <w:rPr>
          <w:color w:val="000000"/>
          <w:lang w:eastAsia="en-US"/>
        </w:rPr>
        <w:t xml:space="preserve">        entier2 </w:t>
      </w:r>
      <w:r w:rsidRPr="007858A7">
        <w:rPr>
          <w:color w:val="808030"/>
          <w:lang w:eastAsia="en-US"/>
        </w:rPr>
        <w:t>=</w:t>
      </w:r>
      <w:r w:rsidRPr="007858A7">
        <w:rPr>
          <w:color w:val="000000"/>
          <w:lang w:eastAsia="en-US"/>
        </w:rPr>
        <w:t xml:space="preserve"> </w:t>
      </w:r>
      <w:r w:rsidRPr="007858A7">
        <w:rPr>
          <w:b/>
          <w:bCs/>
          <w:color w:val="BB7977"/>
          <w:lang w:eastAsia="en-US"/>
        </w:rPr>
        <w:t>Integer</w:t>
      </w:r>
      <w:r w:rsidRPr="007858A7">
        <w:rPr>
          <w:color w:val="808030"/>
          <w:lang w:eastAsia="en-US"/>
        </w:rPr>
        <w:t>.</w:t>
      </w:r>
      <w:r w:rsidRPr="007858A7">
        <w:rPr>
          <w:color w:val="000000"/>
          <w:lang w:eastAsia="en-US"/>
        </w:rPr>
        <w:t>parseInt</w:t>
      </w:r>
      <w:r w:rsidRPr="007858A7">
        <w:rPr>
          <w:color w:val="808030"/>
          <w:lang w:eastAsia="en-US"/>
        </w:rPr>
        <w:t>(</w:t>
      </w:r>
      <w:r w:rsidRPr="007858A7">
        <w:rPr>
          <w:color w:val="000000"/>
          <w:lang w:eastAsia="en-US"/>
        </w:rPr>
        <w:t>chaine2</w:t>
      </w:r>
      <w:r w:rsidRPr="007858A7">
        <w:rPr>
          <w:color w:val="808030"/>
          <w:lang w:eastAsia="en-US"/>
        </w:rPr>
        <w:t>)</w:t>
      </w:r>
      <w:r w:rsidRPr="007858A7">
        <w:rPr>
          <w:color w:val="800080"/>
          <w:lang w:eastAsia="en-US"/>
        </w:rPr>
        <w:t>;</w:t>
      </w:r>
    </w:p>
    <w:p w14:paraId="25F89B5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Calculer la somme des deux entiers</w:t>
      </w:r>
    </w:p>
    <w:p w14:paraId="65DC2850" w14:textId="4F44AE82" w:rsidR="007858A7" w:rsidRPr="007858A7" w:rsidRDefault="007858A7" w:rsidP="00DE55EF">
      <w:pPr>
        <w:pStyle w:val="Code"/>
        <w:rPr>
          <w:color w:val="000000"/>
          <w:lang w:eastAsia="en-US"/>
        </w:rPr>
      </w:pPr>
      <w:r w:rsidRPr="007858A7">
        <w:rPr>
          <w:color w:val="000000"/>
          <w:lang w:eastAsia="en-US"/>
        </w:rPr>
        <w:t xml:space="preserve">        somme </w:t>
      </w:r>
      <w:r w:rsidRPr="007858A7">
        <w:rPr>
          <w:color w:val="808030"/>
          <w:lang w:eastAsia="en-US"/>
        </w:rPr>
        <w:t>=</w:t>
      </w:r>
      <w:r w:rsidRPr="007858A7">
        <w:rPr>
          <w:color w:val="000000"/>
          <w:lang w:eastAsia="en-US"/>
        </w:rPr>
        <w:t xml:space="preserve"> entier1 </w:t>
      </w:r>
      <w:r w:rsidRPr="007858A7">
        <w:rPr>
          <w:color w:val="808030"/>
          <w:lang w:eastAsia="en-US"/>
        </w:rPr>
        <w:t>+</w:t>
      </w:r>
      <w:r w:rsidRPr="007858A7">
        <w:rPr>
          <w:color w:val="000000"/>
          <w:lang w:eastAsia="en-US"/>
        </w:rPr>
        <w:t xml:space="preserve"> entier2</w:t>
      </w:r>
      <w:r w:rsidRPr="007858A7">
        <w:rPr>
          <w:color w:val="800080"/>
          <w:lang w:eastAsia="en-US"/>
        </w:rPr>
        <w:t>;</w:t>
      </w:r>
    </w:p>
    <w:p w14:paraId="4A036E7C"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Afficher la somme avec JOptionPane.showMessageDialog</w:t>
      </w:r>
    </w:p>
    <w:p w14:paraId="5A19A480" w14:textId="06B7B260" w:rsidR="007858A7" w:rsidRPr="007858A7" w:rsidRDefault="007858A7" w:rsidP="00DE55EF">
      <w:pPr>
        <w:pStyle w:val="Code"/>
        <w:rPr>
          <w:color w:val="000000"/>
          <w:lang w:eastAsia="en-US"/>
        </w:rPr>
      </w:pPr>
      <w:r w:rsidRPr="007858A7">
        <w:rPr>
          <w:color w:val="000000"/>
          <w:lang w:eastAsia="en-US"/>
        </w:rPr>
        <w:t xml:space="preserve">        JOptionPane</w:t>
      </w:r>
      <w:r w:rsidRPr="007858A7">
        <w:rPr>
          <w:color w:val="808030"/>
          <w:lang w:eastAsia="en-US"/>
        </w:rPr>
        <w:t>.</w:t>
      </w:r>
      <w:r w:rsidRPr="007858A7">
        <w:rPr>
          <w:color w:val="000000"/>
          <w:lang w:eastAsia="en-US"/>
        </w:rPr>
        <w:t>showMessageDialog</w:t>
      </w:r>
      <w:r w:rsidRPr="007858A7">
        <w:rPr>
          <w:color w:val="808030"/>
          <w:lang w:eastAsia="en-US"/>
        </w:rPr>
        <w:t>(</w:t>
      </w:r>
      <w:r w:rsidRPr="007858A7">
        <w:rPr>
          <w:b/>
          <w:bCs/>
          <w:color w:val="800000"/>
          <w:lang w:eastAsia="en-US"/>
        </w:rPr>
        <w:t>null</w:t>
      </w:r>
      <w:r w:rsidRPr="007858A7">
        <w:rPr>
          <w:color w:val="808030"/>
          <w:lang w:eastAsia="en-US"/>
        </w:rPr>
        <w:t>,</w:t>
      </w:r>
      <w:r w:rsidRPr="007858A7">
        <w:rPr>
          <w:color w:val="0000E6"/>
          <w:lang w:eastAsia="en-US"/>
        </w:rPr>
        <w:t>"La somme des deux entiers est "</w:t>
      </w:r>
      <w:r w:rsidRPr="007858A7">
        <w:rPr>
          <w:color w:val="000000"/>
          <w:lang w:eastAsia="en-US"/>
        </w:rPr>
        <w:t xml:space="preserve"> </w:t>
      </w:r>
      <w:r w:rsidRPr="007858A7">
        <w:rPr>
          <w:color w:val="808030"/>
          <w:lang w:eastAsia="en-US"/>
        </w:rPr>
        <w:t>+</w:t>
      </w:r>
      <w:r w:rsidRPr="007858A7">
        <w:rPr>
          <w:color w:val="000000"/>
          <w:lang w:eastAsia="en-US"/>
        </w:rPr>
        <w:t xml:space="preserve"> somme</w:t>
      </w:r>
      <w:r w:rsidRPr="007858A7">
        <w:rPr>
          <w:color w:val="808030"/>
          <w:lang w:eastAsia="en-US"/>
        </w:rPr>
        <w:t>)</w:t>
      </w:r>
      <w:r w:rsidRPr="007858A7">
        <w:rPr>
          <w:color w:val="800080"/>
          <w:lang w:eastAsia="en-US"/>
        </w:rPr>
        <w:t>;</w:t>
      </w:r>
    </w:p>
    <w:p w14:paraId="24C8B84A"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Appel de System.exit(0) nécessaire à cause des appels à</w:t>
      </w:r>
    </w:p>
    <w:p w14:paraId="4352C281"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696969"/>
          <w:lang w:eastAsia="en-US"/>
        </w:rPr>
        <w:t>// JOptionPane.showInputDialog et JOptionPane.showMessageDialog</w:t>
      </w:r>
    </w:p>
    <w:p w14:paraId="58FC9D9D"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b/>
          <w:bCs/>
          <w:color w:val="BB7977"/>
          <w:lang w:eastAsia="en-US"/>
        </w:rPr>
        <w:t>System</w:t>
      </w:r>
      <w:r w:rsidRPr="007858A7">
        <w:rPr>
          <w:color w:val="808030"/>
          <w:lang w:eastAsia="en-US"/>
        </w:rPr>
        <w:t>.</w:t>
      </w:r>
      <w:r w:rsidRPr="007858A7">
        <w:rPr>
          <w:color w:val="000000"/>
          <w:lang w:eastAsia="en-US"/>
        </w:rPr>
        <w:t>exit</w:t>
      </w:r>
      <w:r w:rsidRPr="007858A7">
        <w:rPr>
          <w:color w:val="808030"/>
          <w:lang w:eastAsia="en-US"/>
        </w:rPr>
        <w:t>(</w:t>
      </w:r>
      <w:r w:rsidRPr="007858A7">
        <w:rPr>
          <w:color w:val="008C00"/>
          <w:lang w:eastAsia="en-US"/>
        </w:rPr>
        <w:t>0</w:t>
      </w:r>
      <w:r w:rsidRPr="007858A7">
        <w:rPr>
          <w:color w:val="808030"/>
          <w:lang w:eastAsia="en-US"/>
        </w:rPr>
        <w:t>)</w:t>
      </w:r>
      <w:r w:rsidRPr="007858A7">
        <w:rPr>
          <w:color w:val="800080"/>
          <w:lang w:eastAsia="en-US"/>
        </w:rPr>
        <w:t>;</w:t>
      </w:r>
    </w:p>
    <w:p w14:paraId="6E376633" w14:textId="77777777" w:rsidR="007858A7" w:rsidRPr="007858A7" w:rsidRDefault="007858A7" w:rsidP="00DE55EF">
      <w:pPr>
        <w:pStyle w:val="Code"/>
        <w:rPr>
          <w:color w:val="000000"/>
          <w:lang w:eastAsia="en-US"/>
        </w:rPr>
      </w:pPr>
      <w:r w:rsidRPr="007858A7">
        <w:rPr>
          <w:color w:val="000000"/>
          <w:lang w:eastAsia="en-US"/>
        </w:rPr>
        <w:t xml:space="preserve">    </w:t>
      </w:r>
      <w:r w:rsidRPr="007858A7">
        <w:rPr>
          <w:color w:val="800080"/>
          <w:lang w:eastAsia="en-US"/>
        </w:rPr>
        <w:t>}</w:t>
      </w:r>
    </w:p>
    <w:p w14:paraId="755A7C79" w14:textId="066BFC71" w:rsidR="001238C4" w:rsidRDefault="007858A7" w:rsidP="00DE55EF">
      <w:pPr>
        <w:pStyle w:val="Code"/>
        <w:rPr>
          <w:color w:val="800080"/>
          <w:lang w:eastAsia="en-US"/>
        </w:rPr>
      </w:pPr>
      <w:r w:rsidRPr="007858A7">
        <w:rPr>
          <w:color w:val="800080"/>
          <w:lang w:eastAsia="en-US"/>
        </w:rPr>
        <w:t>}</w:t>
      </w:r>
    </w:p>
    <w:p w14:paraId="77C02C80" w14:textId="77777777" w:rsidR="00117845" w:rsidRDefault="00117845" w:rsidP="00DE55EF">
      <w:pPr>
        <w:pStyle w:val="Code"/>
        <w:rPr>
          <w:color w:val="800080"/>
          <w:lang w:eastAsia="en-US"/>
        </w:rPr>
      </w:pPr>
    </w:p>
    <w:p w14:paraId="6A00D2E8" w14:textId="77777777" w:rsidR="007858A7" w:rsidRPr="00C14FD5" w:rsidRDefault="007858A7" w:rsidP="007858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fr-CA" w:eastAsia="en-US"/>
        </w:rPr>
      </w:pPr>
    </w:p>
    <w:p w14:paraId="2B661BF4" w14:textId="77777777" w:rsidR="001238C4" w:rsidRDefault="001238C4" w:rsidP="001238C4">
      <w:pPr>
        <w:pStyle w:val="Corpsdetexte"/>
      </w:pPr>
      <w:r w:rsidRPr="00A549CF">
        <w:rPr>
          <w:b/>
        </w:rPr>
        <w:t>Exercice</w:t>
      </w:r>
      <w:r>
        <w:t xml:space="preserve">. Éditer, compiler et faire exécuter ce programme. </w:t>
      </w:r>
    </w:p>
    <w:p w14:paraId="074B2BFF" w14:textId="27AFEAFB" w:rsidR="001238C4" w:rsidRDefault="001238C4" w:rsidP="001238C4">
      <w:pPr>
        <w:pStyle w:val="Corpsdetexte"/>
      </w:pPr>
      <w:r>
        <w:t xml:space="preserve">Le scénario suivant illustre le résultat de cette exécution. D'abord la fenêtre de dialogue suivante est affichée. Elle vous permet d'entrer un nombre entier dans la </w:t>
      </w:r>
      <w:r w:rsidR="00FD3A1F">
        <w:t>zone</w:t>
      </w:r>
      <w:r>
        <w:t xml:space="preserve"> d'édition. Lorsque le nombre est entré, il faut cliquer sur le bouton OK pour poursuivre.</w:t>
      </w:r>
    </w:p>
    <w:p w14:paraId="69E38CA2" w14:textId="342E2FDD" w:rsidR="001238C4" w:rsidRDefault="004B7EE2" w:rsidP="001238C4">
      <w:pPr>
        <w:pStyle w:val="Corpsdetexte"/>
        <w:rPr>
          <w:noProof/>
        </w:rPr>
      </w:pPr>
      <w:r>
        <w:rPr>
          <w:noProof/>
          <w:lang w:val="en-US" w:eastAsia="en-US"/>
        </w:rPr>
        <w:drawing>
          <wp:inline distT="0" distB="0" distL="0" distR="0" wp14:anchorId="2D845752" wp14:editId="29DBA174">
            <wp:extent cx="2159000" cy="673100"/>
            <wp:effectExtent l="0" t="0" r="0" b="0"/>
            <wp:docPr id="11182438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42">
                      <a:extLst>
                        <a:ext uri="{28A0092B-C50C-407E-A947-70E740481C1C}">
                          <a14:useLocalDpi xmlns:a14="http://schemas.microsoft.com/office/drawing/2010/main" val="0"/>
                        </a:ext>
                      </a:extLst>
                    </a:blip>
                    <a:srcRect l="4364" t="26628" r="2891" b="9220"/>
                    <a:stretch/>
                  </pic:blipFill>
                  <pic:spPr bwMode="auto">
                    <a:xfrm>
                      <a:off x="0" y="0"/>
                      <a:ext cx="2159808" cy="673352"/>
                    </a:xfrm>
                    <a:prstGeom prst="rect">
                      <a:avLst/>
                    </a:prstGeom>
                    <a:ln>
                      <a:noFill/>
                    </a:ln>
                    <a:extLst>
                      <a:ext uri="{53640926-AAD7-44D8-BBD7-CCE9431645EC}">
                        <a14:shadowObscured xmlns:a14="http://schemas.microsoft.com/office/drawing/2010/main"/>
                      </a:ext>
                    </a:extLst>
                  </pic:spPr>
                </pic:pic>
              </a:graphicData>
            </a:graphic>
          </wp:inline>
        </w:drawing>
      </w:r>
    </w:p>
    <w:p w14:paraId="59970921" w14:textId="77777777" w:rsidR="001238C4" w:rsidRDefault="001238C4" w:rsidP="001238C4">
      <w:pPr>
        <w:pStyle w:val="Corpsdetexte"/>
      </w:pPr>
      <w:r>
        <w:t>Ensuite, la fenêtre de dialogue suivante est affichée et permet de saisir un second nombre entier.</w:t>
      </w:r>
    </w:p>
    <w:p w14:paraId="12460E82" w14:textId="39297273" w:rsidR="001238C4" w:rsidRDefault="004B7EE2" w:rsidP="001238C4">
      <w:pPr>
        <w:pStyle w:val="Corpsdetexte"/>
        <w:rPr>
          <w:noProof/>
        </w:rPr>
      </w:pPr>
      <w:r>
        <w:rPr>
          <w:noProof/>
          <w:lang w:val="en-US" w:eastAsia="en-US"/>
        </w:rPr>
        <w:lastRenderedPageBreak/>
        <w:drawing>
          <wp:inline distT="0" distB="0" distL="0" distR="0" wp14:anchorId="4916A2AE" wp14:editId="30A59A47">
            <wp:extent cx="2158999" cy="685800"/>
            <wp:effectExtent l="0" t="0" r="635" b="0"/>
            <wp:docPr id="65123997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rotWithShape="1">
                    <a:blip r:embed="rId43">
                      <a:extLst>
                        <a:ext uri="{28A0092B-C50C-407E-A947-70E740481C1C}">
                          <a14:useLocalDpi xmlns:a14="http://schemas.microsoft.com/office/drawing/2010/main" val="0"/>
                        </a:ext>
                      </a:extLst>
                    </a:blip>
                    <a:srcRect l="2753" t="24436" r="3633" b="9590"/>
                    <a:stretch/>
                  </pic:blipFill>
                  <pic:spPr bwMode="auto">
                    <a:xfrm>
                      <a:off x="0" y="0"/>
                      <a:ext cx="2159805" cy="686056"/>
                    </a:xfrm>
                    <a:prstGeom prst="rect">
                      <a:avLst/>
                    </a:prstGeom>
                    <a:ln>
                      <a:noFill/>
                    </a:ln>
                    <a:extLst>
                      <a:ext uri="{53640926-AAD7-44D8-BBD7-CCE9431645EC}">
                        <a14:shadowObscured xmlns:a14="http://schemas.microsoft.com/office/drawing/2010/main"/>
                      </a:ext>
                    </a:extLst>
                  </pic:spPr>
                </pic:pic>
              </a:graphicData>
            </a:graphic>
          </wp:inline>
        </w:drawing>
      </w:r>
    </w:p>
    <w:p w14:paraId="24A74AB3" w14:textId="77777777" w:rsidR="001238C4" w:rsidRDefault="001238C4" w:rsidP="001238C4">
      <w:pPr>
        <w:pStyle w:val="Corpsdetexte"/>
      </w:pPr>
      <w:r>
        <w:t>Enfin, la fenêtre suivante affiche la somme des deux entiers lus. Il faut cliquer sur le bouton OK pour terminer le programme.</w:t>
      </w:r>
    </w:p>
    <w:p w14:paraId="40E974B7" w14:textId="6B3A8C1F" w:rsidR="001238C4" w:rsidRDefault="004B7EE2" w:rsidP="001238C4">
      <w:pPr>
        <w:pStyle w:val="Corpsdetexte"/>
      </w:pPr>
      <w:r>
        <w:rPr>
          <w:noProof/>
          <w:lang w:val="en-US" w:eastAsia="en-US"/>
        </w:rPr>
        <w:drawing>
          <wp:inline distT="0" distB="0" distL="0" distR="0" wp14:anchorId="046BC867" wp14:editId="47124F6E">
            <wp:extent cx="2146299" cy="698500"/>
            <wp:effectExtent l="0" t="0" r="635" b="0"/>
            <wp:docPr id="177863932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rotWithShape="1">
                    <a:blip r:embed="rId44">
                      <a:extLst>
                        <a:ext uri="{28A0092B-C50C-407E-A947-70E740481C1C}">
                          <a14:useLocalDpi xmlns:a14="http://schemas.microsoft.com/office/drawing/2010/main" val="0"/>
                        </a:ext>
                      </a:extLst>
                    </a:blip>
                    <a:srcRect l="3327" t="24243" r="2965" b="9091"/>
                    <a:stretch/>
                  </pic:blipFill>
                  <pic:spPr bwMode="auto">
                    <a:xfrm>
                      <a:off x="0" y="0"/>
                      <a:ext cx="2147126" cy="698769"/>
                    </a:xfrm>
                    <a:prstGeom prst="rect">
                      <a:avLst/>
                    </a:prstGeom>
                    <a:ln>
                      <a:noFill/>
                    </a:ln>
                    <a:extLst>
                      <a:ext uri="{53640926-AAD7-44D8-BBD7-CCE9431645EC}">
                        <a14:shadowObscured xmlns:a14="http://schemas.microsoft.com/office/drawing/2010/main"/>
                      </a:ext>
                    </a:extLst>
                  </pic:spPr>
                </pic:pic>
              </a:graphicData>
            </a:graphic>
          </wp:inline>
        </w:drawing>
      </w:r>
    </w:p>
    <w:p w14:paraId="572F7974" w14:textId="77777777" w:rsidR="001238C4" w:rsidRDefault="001238C4" w:rsidP="001238C4">
      <w:pPr>
        <w:pStyle w:val="Corpsdetexte"/>
      </w:pPr>
      <w:r>
        <w:t>Examinons maintenant les détails du code du programme.</w:t>
      </w:r>
    </w:p>
    <w:p w14:paraId="53534356" w14:textId="77777777" w:rsidR="001238C4" w:rsidRDefault="001238C4" w:rsidP="001238C4">
      <w:pPr>
        <w:pStyle w:val="Titre2"/>
      </w:pPr>
      <w:bookmarkStart w:id="27" w:name="_Toc508790366"/>
      <w:bookmarkStart w:id="28" w:name="_Toc44667557"/>
      <w:r>
        <w:t>Commentaire Java</w:t>
      </w:r>
      <w:bookmarkEnd w:id="27"/>
      <w:bookmarkEnd w:id="28"/>
    </w:p>
    <w:p w14:paraId="3C4B1F2C" w14:textId="77777777" w:rsidR="001238C4" w:rsidRDefault="001238C4" w:rsidP="001238C4">
      <w:pPr>
        <w:pStyle w:val="Corpsdetexte"/>
      </w:pPr>
      <w:r>
        <w:t xml:space="preserve">Le programme </w:t>
      </w:r>
      <w:r w:rsidRPr="00B6043B">
        <w:rPr>
          <w:i/>
          <w:iCs/>
        </w:rPr>
        <w:t>Exemple1</w:t>
      </w:r>
      <w:r>
        <w:t xml:space="preserve"> débute par un commentaire :</w:t>
      </w:r>
    </w:p>
    <w:p w14:paraId="28F7A82A" w14:textId="736544A8" w:rsidR="001238C4" w:rsidRPr="008C0F8E" w:rsidRDefault="001238C4" w:rsidP="001238C4">
      <w:pPr>
        <w:pStyle w:val="SQL"/>
        <w:ind w:firstLine="142"/>
        <w:rPr>
          <w:sz w:val="18"/>
        </w:rPr>
      </w:pPr>
      <w:r w:rsidRPr="008C0F8E">
        <w:rPr>
          <w:sz w:val="18"/>
        </w:rPr>
        <w:t>/*</w:t>
      </w:r>
      <w:r w:rsidR="005976DE">
        <w:rPr>
          <w:sz w:val="18"/>
        </w:rPr>
        <w:t>*</w:t>
      </w:r>
    </w:p>
    <w:p w14:paraId="3FFB0A2E" w14:textId="77777777" w:rsidR="001238C4" w:rsidRPr="008C0F8E" w:rsidRDefault="001238C4" w:rsidP="001238C4">
      <w:pPr>
        <w:pStyle w:val="SQL"/>
        <w:ind w:firstLine="142"/>
        <w:rPr>
          <w:sz w:val="18"/>
        </w:rPr>
      </w:pPr>
      <w:r w:rsidRPr="008C0F8E">
        <w:rPr>
          <w:sz w:val="18"/>
        </w:rPr>
        <w:t xml:space="preserve"> * Exemple1.java</w:t>
      </w:r>
    </w:p>
    <w:p w14:paraId="1CC26606" w14:textId="77777777" w:rsidR="001238C4" w:rsidRPr="008C0F8E" w:rsidRDefault="001238C4" w:rsidP="001238C4">
      <w:pPr>
        <w:pStyle w:val="SQL"/>
        <w:ind w:firstLine="142"/>
        <w:rPr>
          <w:sz w:val="18"/>
        </w:rPr>
      </w:pPr>
      <w:r w:rsidRPr="008C0F8E">
        <w:rPr>
          <w:sz w:val="18"/>
        </w:rPr>
        <w:t xml:space="preserve"> * Ce programme saisit deux entiers et en affiche la somme</w:t>
      </w:r>
    </w:p>
    <w:p w14:paraId="2801A69A" w14:textId="37E8DE14" w:rsidR="001238C4" w:rsidRPr="00D91E33" w:rsidRDefault="001238C4" w:rsidP="00D91E33">
      <w:pPr>
        <w:pStyle w:val="SQL"/>
        <w:ind w:firstLine="142"/>
        <w:rPr>
          <w:sz w:val="18"/>
        </w:rPr>
      </w:pPr>
      <w:r w:rsidRPr="008C0F8E">
        <w:rPr>
          <w:sz w:val="18"/>
        </w:rPr>
        <w:t xml:space="preserve"> */</w:t>
      </w:r>
    </w:p>
    <w:p w14:paraId="62612527" w14:textId="4DA0D902" w:rsidR="001238C4" w:rsidRDefault="001238C4" w:rsidP="001238C4">
      <w:pPr>
        <w:pStyle w:val="Corpsdetexte"/>
      </w:pPr>
      <w:r>
        <w:t>Toute portion du texte source qui débute par /* et se termine par */ est considérée comme un commentaire en Java et n'a aucun effet du point de vue de l’exécution du programme.  En d’autres termes, on peut enlever tous les commentaires sans changer le fonctionnement du programme. L'objectif d'un commentaire est de faciliter la compréhension du programme par les humains (programmeurs). Un commentaire de ce type peut s'étend</w:t>
      </w:r>
      <w:r w:rsidR="005976DE">
        <w:t>re sur une ou plusieurs lignes.</w:t>
      </w:r>
    </w:p>
    <w:p w14:paraId="3BEB5175" w14:textId="6B38D545" w:rsidR="005976DE" w:rsidRDefault="005976DE" w:rsidP="001238C4">
      <w:pPr>
        <w:pStyle w:val="Corpsdetexte"/>
      </w:pPr>
      <w:r>
        <w:t>Souvent, par souci d’élégance, on débute un tel commentaire par deux astérisque (/**), suivi de lignes qui débutent par un espace suivi d’un astérisque, celui-ci étant aligné avec le second astérisque de la première ligne. On termine le commentaire avec une ligne distincte contenant un seul astérisque aligné sur les autres.</w:t>
      </w:r>
    </w:p>
    <w:p w14:paraId="43DB46BF" w14:textId="77777777" w:rsidR="001238C4" w:rsidRDefault="001238C4" w:rsidP="001238C4">
      <w:pPr>
        <w:pStyle w:val="Corpsdetexte"/>
      </w:pPr>
      <w:r>
        <w:t>Une autre façon de spécifier un commentaire consiste à le débuter par //  comme dans :</w:t>
      </w:r>
    </w:p>
    <w:p w14:paraId="076CD14B" w14:textId="7B9C7EE0" w:rsidR="001238C4" w:rsidRPr="00D91E33" w:rsidRDefault="001238C4" w:rsidP="00D91E33">
      <w:pPr>
        <w:pStyle w:val="SQL"/>
        <w:ind w:firstLine="142"/>
        <w:rPr>
          <w:sz w:val="18"/>
        </w:rPr>
      </w:pPr>
      <w:r w:rsidRPr="008C0F8E">
        <w:rPr>
          <w:sz w:val="18"/>
        </w:rPr>
        <w:t>import javax.swing.JOptionPane; // Importe la classe javax.swing.JOptionPane</w:t>
      </w:r>
    </w:p>
    <w:p w14:paraId="7EDD0A79" w14:textId="77777777" w:rsidR="00D91E33" w:rsidRDefault="00D91E33" w:rsidP="001238C4">
      <w:pPr>
        <w:pStyle w:val="Corpsdetexte"/>
      </w:pPr>
    </w:p>
    <w:p w14:paraId="74A5EB5B" w14:textId="3DBC60DE" w:rsidR="001238C4" w:rsidRDefault="001238C4" w:rsidP="001238C4">
      <w:pPr>
        <w:pStyle w:val="Corpsdetexte"/>
      </w:pPr>
      <w:r>
        <w:t xml:space="preserve">Le texte qui suit le // est considéré comme un commentaire. Un tel commentaire se termine automatiquement à la fin de la ligne courante et ne peut donc pas chevaucher plusieurs lignes. </w:t>
      </w:r>
    </w:p>
    <w:p w14:paraId="1C42FC58" w14:textId="77777777" w:rsidR="001238C4" w:rsidRPr="000A287F" w:rsidRDefault="001238C4" w:rsidP="00241467">
      <w:pPr>
        <w:pStyle w:val="Corpsdetexte"/>
        <w:keepNext/>
        <w:keepLines/>
        <w:pBdr>
          <w:top w:val="single" w:sz="4" w:space="1" w:color="auto"/>
          <w:left w:val="single" w:sz="4" w:space="4" w:color="auto"/>
          <w:bottom w:val="single" w:sz="4" w:space="1" w:color="auto"/>
          <w:right w:val="single" w:sz="4" w:space="4" w:color="auto"/>
        </w:pBdr>
        <w:rPr>
          <w:b/>
          <w:i/>
        </w:rPr>
      </w:pPr>
      <w:r>
        <w:rPr>
          <w:b/>
          <w:i/>
        </w:rPr>
        <w:t xml:space="preserve">Notation </w:t>
      </w:r>
      <w:r w:rsidRPr="00A549CF">
        <w:rPr>
          <w:b/>
        </w:rPr>
        <w:t>&lt;fin de ligne&gt;</w:t>
      </w:r>
    </w:p>
    <w:p w14:paraId="50D7803A" w14:textId="77777777" w:rsidR="001238C4" w:rsidRDefault="001238C4" w:rsidP="00241467">
      <w:pPr>
        <w:pStyle w:val="Corpsdetexte"/>
        <w:keepNext/>
        <w:keepLines/>
        <w:pBdr>
          <w:top w:val="single" w:sz="4" w:space="1" w:color="auto"/>
          <w:left w:val="single" w:sz="4" w:space="4" w:color="auto"/>
          <w:bottom w:val="single" w:sz="4" w:space="1" w:color="auto"/>
          <w:right w:val="single" w:sz="4" w:space="4" w:color="auto"/>
        </w:pBdr>
      </w:pPr>
      <w:r>
        <w:t xml:space="preserve">La notation &lt;fin de ligne&gt; est employée pour représenter la fin de ligne dans le texte de cet ouvrage. La représentation exacte de la fin de ligne peut différer selon le codage employé pour les caractères. </w:t>
      </w:r>
    </w:p>
    <w:p w14:paraId="765F1D1D" w14:textId="77777777" w:rsidR="001238C4" w:rsidRDefault="001238C4" w:rsidP="001238C4">
      <w:pPr>
        <w:pStyle w:val="Corpsdetexte"/>
      </w:pPr>
      <w:r>
        <w:t xml:space="preserve">Le </w:t>
      </w:r>
      <w:r w:rsidRPr="008F667A">
        <w:rPr>
          <w:i/>
          <w:iCs/>
        </w:rPr>
        <w:t>diagramme syntaxique</w:t>
      </w:r>
      <w:r>
        <w:t xml:space="preserve"> suivant montre la forme générale d’un commentaire Java. </w:t>
      </w:r>
    </w:p>
    <w:p w14:paraId="39ECDEE4" w14:textId="77777777" w:rsidR="001238C4" w:rsidRPr="000A287F" w:rsidRDefault="001238C4" w:rsidP="004E6F3F">
      <w:pPr>
        <w:pStyle w:val="Corpsdetexte"/>
        <w:keepNext/>
        <w:keepLines/>
        <w:pBdr>
          <w:top w:val="single" w:sz="4" w:space="1" w:color="auto"/>
          <w:left w:val="single" w:sz="4" w:space="4" w:color="auto"/>
          <w:bottom w:val="single" w:sz="4" w:space="1" w:color="auto"/>
          <w:right w:val="single" w:sz="4" w:space="4" w:color="auto"/>
        </w:pBdr>
        <w:rPr>
          <w:b/>
          <w:i/>
        </w:rPr>
      </w:pPr>
      <w:r w:rsidRPr="000A287F">
        <w:rPr>
          <w:b/>
          <w:i/>
        </w:rPr>
        <w:lastRenderedPageBreak/>
        <w:t>Diagramme syntaxique</w:t>
      </w:r>
    </w:p>
    <w:p w14:paraId="4F2FA652" w14:textId="77777777" w:rsidR="001238C4" w:rsidRDefault="001238C4" w:rsidP="004E6F3F">
      <w:pPr>
        <w:pStyle w:val="Corpsdetexte"/>
        <w:keepNext/>
        <w:keepLines/>
        <w:pBdr>
          <w:top w:val="single" w:sz="4" w:space="1" w:color="auto"/>
          <w:left w:val="single" w:sz="4" w:space="4" w:color="auto"/>
          <w:bottom w:val="single" w:sz="4" w:space="1" w:color="auto"/>
          <w:right w:val="single" w:sz="4" w:space="4" w:color="auto"/>
        </w:pBdr>
      </w:pPr>
      <w:r>
        <w:t xml:space="preserve">Un diagramme syntaxique est un graphe qui permet de représenter les règles de syntaxe d’un langage de programmation. Le sens des flèches indique comment enchaîner les différents éléments. Un ovale contient des caractères spécifiques. Un rectangle fait référence à une autre règle de syntaxe. </w:t>
      </w:r>
    </w:p>
    <w:p w14:paraId="720C7B4B" w14:textId="77777777" w:rsidR="001238C4" w:rsidRDefault="001238C4" w:rsidP="001238C4">
      <w:pPr>
        <w:pStyle w:val="Corpsdetexte"/>
      </w:pPr>
      <w:r>
        <w:t>Dans le diagramme suivant, le rectangle contenant le titre « texte quelconque sans */ »  représente une séquence de caractères quelconque qui ne peut contenir la suite des deux caractères */. La règle représentée par le rectangle devrait être détaillée dans un autre diagramme syntaxique. Comme le sens de la règle est facile à comprendre, la règle détaillée est omise ici.</w:t>
      </w:r>
    </w:p>
    <w:p w14:paraId="63E2CE7A" w14:textId="48498479" w:rsidR="001238C4" w:rsidRDefault="00F758A2" w:rsidP="001238C4">
      <w:pPr>
        <w:pStyle w:val="Corpsdetexte"/>
      </w:pPr>
      <w:r>
        <w:rPr>
          <w:noProof/>
        </w:rPr>
        <w:object w:dxaOrig="10110" w:dyaOrig="1678" w14:anchorId="3AD7F270">
          <v:shape id="_x0000_i1080" type="#_x0000_t75" alt="" style="width:392.25pt;height:65.55pt;mso-width-percent:0;mso-height-percent:0;mso-width-percent:0;mso-height-percent:0" o:ole="">
            <v:imagedata r:id="rId45" o:title=""/>
          </v:shape>
          <o:OLEObject Type="Embed" ProgID="Visio.Drawing.11" ShapeID="_x0000_i1080" DrawAspect="Content" ObjectID="_1765265415" r:id="rId46"/>
        </w:object>
      </w:r>
    </w:p>
    <w:p w14:paraId="0F17FD42" w14:textId="77777777" w:rsidR="001238C4" w:rsidRPr="0000754E" w:rsidRDefault="001238C4" w:rsidP="001238C4">
      <w:pPr>
        <w:pStyle w:val="Titre2"/>
      </w:pPr>
      <w:bookmarkStart w:id="29" w:name="_Toc508790367"/>
      <w:bookmarkStart w:id="30" w:name="_Toc44667558"/>
      <w:r>
        <w:t>Importation de classes</w:t>
      </w:r>
      <w:bookmarkEnd w:id="29"/>
      <w:bookmarkEnd w:id="30"/>
    </w:p>
    <w:p w14:paraId="265B85C6" w14:textId="2AA95655" w:rsidR="001238C4" w:rsidRDefault="00D20EF5" w:rsidP="001238C4">
      <w:pPr>
        <w:pStyle w:val="Corpsdetexte"/>
      </w:pPr>
      <w:r>
        <w:t>Il ne serait pas très pratique devoir écrire entièrement un programme logiciel en utilisant un seul fichier. Les languages de programmation permettent donc de</w:t>
      </w:r>
      <w:r w:rsidR="00377BB8">
        <w:t xml:space="preserve"> répartir le code en plusieurs fichiers.</w:t>
      </w:r>
      <w:r w:rsidR="008A7AC2">
        <w:t xml:space="preserve"> Et, en particulier, le langage Java vient avec une librairie de </w:t>
      </w:r>
      <w:r w:rsidR="00C718EA">
        <w:t>code (appelée parfois la librairie standard)</w:t>
      </w:r>
      <w:r w:rsidR="00FE76EC">
        <w:t xml:space="preserve"> très riche que nous pouvons utiliser dans tous les programmes Java. Cette librairie est organisée en « classes »</w:t>
      </w:r>
      <w:r w:rsidR="00C75097">
        <w:t>, un concept sur leque</w:t>
      </w:r>
      <w:r w:rsidR="002D3AE5">
        <w:t>l</w:t>
      </w:r>
      <w:r w:rsidR="00C75097">
        <w:t xml:space="preserve"> nous reviendrons sous peu. </w:t>
      </w:r>
      <w:r w:rsidR="001238C4">
        <w:t xml:space="preserve">La ligne </w:t>
      </w:r>
    </w:p>
    <w:p w14:paraId="31956A31" w14:textId="529096AF" w:rsidR="001238C4" w:rsidRPr="00FA1545" w:rsidRDefault="001238C4" w:rsidP="00FA1545">
      <w:pPr>
        <w:pStyle w:val="SQL"/>
        <w:ind w:firstLine="142"/>
        <w:rPr>
          <w:sz w:val="18"/>
        </w:rPr>
      </w:pPr>
      <w:r w:rsidRPr="008C0F8E">
        <w:rPr>
          <w:sz w:val="18"/>
        </w:rPr>
        <w:t>import javax.swing.JOptionPane; // Importe la classe javax.swing.JOptionPane</w:t>
      </w:r>
    </w:p>
    <w:p w14:paraId="4C179C43" w14:textId="03587A39" w:rsidR="001238C4" w:rsidRDefault="001238C4" w:rsidP="001238C4">
      <w:pPr>
        <w:pStyle w:val="Corpsdetexte"/>
      </w:pPr>
      <w:r>
        <w:t xml:space="preserve">indique que notre programme utilise par la suite un « bout de programme » qui est défini ailleurs. Le bout de programme est une </w:t>
      </w:r>
      <w:r w:rsidRPr="00B75DBC">
        <w:rPr>
          <w:i/>
          <w:iCs/>
        </w:rPr>
        <w:t>classe</w:t>
      </w:r>
      <w:r>
        <w:t xml:space="preserve"> au sens de Jav</w:t>
      </w:r>
      <w:r w:rsidR="00390393">
        <w:t>a</w:t>
      </w:r>
      <w:r>
        <w:t xml:space="preserve">. Le nom complet de la classe est </w:t>
      </w:r>
      <w:r w:rsidRPr="00507223">
        <w:rPr>
          <w:i/>
          <w:iCs/>
        </w:rPr>
        <w:t>javax.swing.JOptionPane</w:t>
      </w:r>
      <w:r>
        <w:t xml:space="preserve">. Le </w:t>
      </w:r>
      <w:r w:rsidRPr="005F3EE1">
        <w:rPr>
          <w:i/>
          <w:iCs/>
        </w:rPr>
        <w:t>import</w:t>
      </w:r>
      <w:r>
        <w:t xml:space="preserve"> a pour effet de simplifier l’écriture du programme car il est suffisant d’utiliser le nom de classe </w:t>
      </w:r>
      <w:r w:rsidRPr="00BD5638">
        <w:rPr>
          <w:i/>
          <w:iCs/>
        </w:rPr>
        <w:t>JOptionPane</w:t>
      </w:r>
      <w:r>
        <w:t xml:space="preserve"> par la suite pour identifier la classe plutôt que d’écrire son nom complet. </w:t>
      </w:r>
      <w:r w:rsidR="00121420">
        <w:t xml:space="preserve">Techniquement, donc, cette ligne débutant par « import » n’est pas nécessaire : </w:t>
      </w:r>
      <w:r w:rsidR="00776D47">
        <w:t xml:space="preserve">elle équivaut à dire que partout où nous rencontrons </w:t>
      </w:r>
      <w:r w:rsidR="00776D47" w:rsidRPr="00776D47">
        <w:rPr>
          <w:i/>
          <w:iCs/>
        </w:rPr>
        <w:t>JOptionPane</w:t>
      </w:r>
      <w:r w:rsidR="00776D47">
        <w:t xml:space="preserve">, on fait référence à </w:t>
      </w:r>
      <w:r w:rsidR="00776D47" w:rsidRPr="00776D47">
        <w:rPr>
          <w:i/>
          <w:iCs/>
        </w:rPr>
        <w:t>javax.swing.JOptionPane</w:t>
      </w:r>
      <w:r w:rsidR="00776D47">
        <w:t>.</w:t>
      </w:r>
    </w:p>
    <w:p w14:paraId="699B3182" w14:textId="77777777" w:rsidR="002D3AE5" w:rsidRDefault="002D3AE5" w:rsidP="001238C4">
      <w:pPr>
        <w:pStyle w:val="Corpsdetexte"/>
      </w:pPr>
    </w:p>
    <w:p w14:paraId="40D2949A" w14:textId="77777777" w:rsidR="001238C4" w:rsidRPr="0000754E" w:rsidRDefault="001238C4" w:rsidP="001238C4">
      <w:pPr>
        <w:pStyle w:val="Titre2"/>
      </w:pPr>
      <w:bookmarkStart w:id="31" w:name="_Toc508790368"/>
      <w:bookmarkStart w:id="32" w:name="_Toc44667559"/>
      <w:r>
        <w:t>Packages</w:t>
      </w:r>
      <w:bookmarkEnd w:id="31"/>
      <w:bookmarkEnd w:id="32"/>
    </w:p>
    <w:p w14:paraId="699B9EC0" w14:textId="6924D733" w:rsidR="001238C4" w:rsidRDefault="001238C4" w:rsidP="001238C4">
      <w:pPr>
        <w:pStyle w:val="Corpsdetexte"/>
      </w:pPr>
      <w:r>
        <w:t>Le préfixe « </w:t>
      </w:r>
      <w:r w:rsidRPr="00507223">
        <w:rPr>
          <w:i/>
          <w:iCs/>
        </w:rPr>
        <w:t>javax.swing</w:t>
      </w:r>
      <w:r>
        <w:t xml:space="preserve"> » du nom complet de classe </w:t>
      </w:r>
      <w:r w:rsidRPr="00FD6E00">
        <w:rPr>
          <w:i/>
          <w:iCs/>
        </w:rPr>
        <w:t>javax.swing.JOptionPane</w:t>
      </w:r>
      <w:r>
        <w:t xml:space="preserve"> représente un nom de </w:t>
      </w:r>
      <w:r w:rsidRPr="009648DC">
        <w:rPr>
          <w:i/>
          <w:iCs/>
        </w:rPr>
        <w:t>package</w:t>
      </w:r>
      <w:r>
        <w:t xml:space="preserve">. Un </w:t>
      </w:r>
      <w:r w:rsidRPr="009648DC">
        <w:rPr>
          <w:i/>
          <w:iCs/>
        </w:rPr>
        <w:t>package</w:t>
      </w:r>
      <w:r>
        <w:t xml:space="preserve"> au sens de Java est tout simplement un regroupement de classes.</w:t>
      </w:r>
      <w:r w:rsidR="0032371A">
        <w:rPr>
          <w:rStyle w:val="Appelnotedebasdep"/>
        </w:rPr>
        <w:footnoteReference w:id="17"/>
      </w:r>
      <w:r>
        <w:t xml:space="preserve"> Ce regroupement de classes en </w:t>
      </w:r>
      <w:r w:rsidRPr="00104D29">
        <w:rPr>
          <w:i/>
          <w:iCs/>
        </w:rPr>
        <w:t>packages</w:t>
      </w:r>
      <w:r>
        <w:t xml:space="preserve"> permet d’organiser les classes afin de les retrouver plus facilement. Le rôle des </w:t>
      </w:r>
      <w:r w:rsidRPr="00353336">
        <w:rPr>
          <w:i/>
          <w:iCs/>
        </w:rPr>
        <w:t>packages</w:t>
      </w:r>
      <w:r>
        <w:t xml:space="preserve"> est analogue aux dossiers (</w:t>
      </w:r>
      <w:r w:rsidRPr="000B0F84">
        <w:rPr>
          <w:i/>
          <w:iCs/>
        </w:rPr>
        <w:t>répertoires</w:t>
      </w:r>
      <w:r>
        <w:t>) d</w:t>
      </w:r>
      <w:r w:rsidR="00602762">
        <w:t>es</w:t>
      </w:r>
      <w:r>
        <w:t xml:space="preserve"> système</w:t>
      </w:r>
      <w:r w:rsidR="00602762">
        <w:t>s</w:t>
      </w:r>
      <w:r>
        <w:t xml:space="preserve"> de gestion de fichiers. Un </w:t>
      </w:r>
      <w:r w:rsidRPr="00353336">
        <w:rPr>
          <w:i/>
          <w:iCs/>
        </w:rPr>
        <w:t>package</w:t>
      </w:r>
      <w:r>
        <w:t xml:space="preserve"> peut contenir des classes ainsi que des </w:t>
      </w:r>
      <w:r w:rsidRPr="00353336">
        <w:rPr>
          <w:i/>
          <w:iCs/>
        </w:rPr>
        <w:t>packages</w:t>
      </w:r>
      <w:r>
        <w:t xml:space="preserve">. Dans notre exemple, le </w:t>
      </w:r>
      <w:r w:rsidRPr="008D6149">
        <w:rPr>
          <w:i/>
          <w:iCs/>
        </w:rPr>
        <w:t>package</w:t>
      </w:r>
      <w:r>
        <w:t xml:space="preserve"> </w:t>
      </w:r>
      <w:r w:rsidRPr="0028600A">
        <w:rPr>
          <w:i/>
          <w:iCs/>
        </w:rPr>
        <w:t>swing</w:t>
      </w:r>
      <w:r>
        <w:t xml:space="preserve"> fait partie du </w:t>
      </w:r>
      <w:r w:rsidRPr="008D6149">
        <w:rPr>
          <w:i/>
          <w:iCs/>
        </w:rPr>
        <w:t>package</w:t>
      </w:r>
      <w:r>
        <w:t xml:space="preserve"> </w:t>
      </w:r>
      <w:r w:rsidRPr="0028600A">
        <w:rPr>
          <w:i/>
          <w:iCs/>
        </w:rPr>
        <w:t>javax</w:t>
      </w:r>
      <w:r>
        <w:t xml:space="preserve">. Le nom complet d’une classe doit ainsi contenir la liste des </w:t>
      </w:r>
      <w:r w:rsidRPr="00EE7639">
        <w:rPr>
          <w:i/>
          <w:iCs/>
        </w:rPr>
        <w:t>packages</w:t>
      </w:r>
      <w:r>
        <w:t xml:space="preserve"> séparés par des points (.). L’ordre des </w:t>
      </w:r>
      <w:r w:rsidRPr="00655A19">
        <w:rPr>
          <w:i/>
          <w:iCs/>
        </w:rPr>
        <w:t>packages</w:t>
      </w:r>
      <w:r>
        <w:t xml:space="preserve"> doit respecter l’ordre de la hiérarchie des contenus.</w:t>
      </w:r>
    </w:p>
    <w:p w14:paraId="12261E8B" w14:textId="2B3A24B6" w:rsidR="001238C4" w:rsidRDefault="001238C4" w:rsidP="001238C4">
      <w:pPr>
        <w:pStyle w:val="Corpsdetexte"/>
      </w:pPr>
      <w:r>
        <w:t xml:space="preserve">La figure suivante montre les trois </w:t>
      </w:r>
      <w:r w:rsidRPr="00353336">
        <w:rPr>
          <w:i/>
          <w:iCs/>
        </w:rPr>
        <w:t>packages</w:t>
      </w:r>
      <w:r>
        <w:t xml:space="preserve"> principaux de Java avec la notation UML. UML (</w:t>
      </w:r>
      <w:hyperlink r:id="rId47" w:history="1">
        <w:r w:rsidRPr="007F67CC">
          <w:rPr>
            <w:rStyle w:val="Hyperlien"/>
            <w:i/>
            <w:iCs/>
          </w:rPr>
          <w:t>Unified Modeling Language</w:t>
        </w:r>
      </w:hyperlink>
      <w:r>
        <w:t xml:space="preserve">) est une notation graphique </w:t>
      </w:r>
      <w:r w:rsidR="002E3F26">
        <w:t>normalisée</w:t>
      </w:r>
      <w:r>
        <w:t xml:space="preserve"> qui permet de représenter divers aspects des </w:t>
      </w:r>
      <w:r w:rsidR="002E3F26">
        <w:t>logiciels</w:t>
      </w:r>
      <w:r>
        <w:t>.</w:t>
      </w:r>
      <w:r w:rsidR="00841EF9">
        <w:rPr>
          <w:rStyle w:val="Appelnotedebasdep"/>
        </w:rPr>
        <w:footnoteReference w:id="18"/>
      </w:r>
    </w:p>
    <w:p w14:paraId="5B6E7876" w14:textId="1D87E32D" w:rsidR="001238C4" w:rsidRDefault="004B7EE2" w:rsidP="001238C4">
      <w:pPr>
        <w:pStyle w:val="Corpsdetexte"/>
        <w:jc w:val="center"/>
      </w:pPr>
      <w:r>
        <w:rPr>
          <w:noProof/>
          <w:lang w:val="en-US" w:eastAsia="en-US"/>
        </w:rPr>
        <w:lastRenderedPageBreak/>
        <w:drawing>
          <wp:inline distT="0" distB="0" distL="0" distR="0" wp14:anchorId="650EE11C" wp14:editId="76FB30B1">
            <wp:extent cx="4006215" cy="7797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6215" cy="779780"/>
                    </a:xfrm>
                    <a:prstGeom prst="rect">
                      <a:avLst/>
                    </a:prstGeom>
                    <a:noFill/>
                    <a:ln>
                      <a:noFill/>
                    </a:ln>
                  </pic:spPr>
                </pic:pic>
              </a:graphicData>
            </a:graphic>
          </wp:inline>
        </w:drawing>
      </w:r>
    </w:p>
    <w:p w14:paraId="38102906" w14:textId="571F7ABE"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6</w:t>
      </w:r>
      <w:r>
        <w:fldChar w:fldCharType="end"/>
      </w:r>
      <w:r>
        <w:t>. Principaux packages de Java.</w:t>
      </w:r>
    </w:p>
    <w:p w14:paraId="5F02A312" w14:textId="77777777" w:rsidR="001238C4" w:rsidRDefault="001238C4" w:rsidP="001238C4">
      <w:pPr>
        <w:pStyle w:val="Corpsdetexte"/>
      </w:pPr>
      <w:r>
        <w:t xml:space="preserve">Le </w:t>
      </w:r>
      <w:r w:rsidRPr="00DB4063">
        <w:rPr>
          <w:i/>
          <w:iCs/>
        </w:rPr>
        <w:t>package</w:t>
      </w:r>
      <w:r>
        <w:t xml:space="preserve"> </w:t>
      </w:r>
      <w:r w:rsidRPr="00750EFA">
        <w:rPr>
          <w:i/>
          <w:iCs/>
        </w:rPr>
        <w:t>javax</w:t>
      </w:r>
      <w:r>
        <w:t xml:space="preserve"> contient le </w:t>
      </w:r>
      <w:r w:rsidRPr="00742100">
        <w:rPr>
          <w:i/>
          <w:iCs/>
        </w:rPr>
        <w:t>package</w:t>
      </w:r>
      <w:r>
        <w:t xml:space="preserve"> </w:t>
      </w:r>
      <w:r w:rsidRPr="00750EFA">
        <w:rPr>
          <w:i/>
          <w:iCs/>
        </w:rPr>
        <w:t>swing</w:t>
      </w:r>
      <w:r>
        <w:t xml:space="preserve"> ainsi que d’autres </w:t>
      </w:r>
      <w:r w:rsidRPr="005C0AA0">
        <w:rPr>
          <w:i/>
          <w:iCs/>
        </w:rPr>
        <w:t>packages</w:t>
      </w:r>
      <w:r>
        <w:t xml:space="preserve"> illustrés à la figure suivante.</w:t>
      </w:r>
    </w:p>
    <w:p w14:paraId="0336C5DB" w14:textId="2B4A7613" w:rsidR="001238C4" w:rsidRDefault="004B7EE2" w:rsidP="001238C4">
      <w:pPr>
        <w:pStyle w:val="Corpsdetexte"/>
        <w:jc w:val="center"/>
      </w:pPr>
      <w:r>
        <w:rPr>
          <w:noProof/>
          <w:lang w:val="en-US" w:eastAsia="en-US"/>
        </w:rPr>
        <w:drawing>
          <wp:inline distT="0" distB="0" distL="0" distR="0" wp14:anchorId="06DEEA82" wp14:editId="3AB0CA37">
            <wp:extent cx="4006215" cy="17970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6215" cy="1797050"/>
                    </a:xfrm>
                    <a:prstGeom prst="rect">
                      <a:avLst/>
                    </a:prstGeom>
                    <a:noFill/>
                    <a:ln>
                      <a:noFill/>
                    </a:ln>
                  </pic:spPr>
                </pic:pic>
              </a:graphicData>
            </a:graphic>
          </wp:inline>
        </w:drawing>
      </w:r>
    </w:p>
    <w:p w14:paraId="67510DA4" w14:textId="5BB6DC2C"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7</w:t>
      </w:r>
      <w:r>
        <w:fldChar w:fldCharType="end"/>
      </w:r>
      <w:r>
        <w:t xml:space="preserve">. Sous-packages de </w:t>
      </w:r>
      <w:r w:rsidRPr="00FD6E00">
        <w:rPr>
          <w:i/>
          <w:iCs/>
        </w:rPr>
        <w:t>javax</w:t>
      </w:r>
      <w:r>
        <w:t>.</w:t>
      </w:r>
    </w:p>
    <w:p w14:paraId="2B85376E" w14:textId="77777777" w:rsidR="001238C4" w:rsidRDefault="001238C4" w:rsidP="001238C4">
      <w:pPr>
        <w:pStyle w:val="Corpsdetexte"/>
      </w:pPr>
      <w:r>
        <w:t xml:space="preserve">Enfin, le package </w:t>
      </w:r>
      <w:r w:rsidRPr="00373F5F">
        <w:rPr>
          <w:i/>
          <w:iCs/>
        </w:rPr>
        <w:t>swing</w:t>
      </w:r>
      <w:r>
        <w:t xml:space="preserve"> contient la classe </w:t>
      </w:r>
      <w:r w:rsidRPr="00373F5F">
        <w:rPr>
          <w:i/>
          <w:iCs/>
        </w:rPr>
        <w:t>JOptionPane</w:t>
      </w:r>
      <w:r>
        <w:t xml:space="preserve"> ainsi que d’autres packages et classes visant le développement d’interfaces à l’utilisateur graphiques. Une classe est représentée par un rectangle en UML. Le rectangle contient le nom de la classe.</w:t>
      </w:r>
    </w:p>
    <w:p w14:paraId="30AC4231" w14:textId="4C51AD40" w:rsidR="001238C4" w:rsidRDefault="004B7EE2" w:rsidP="001238C4">
      <w:pPr>
        <w:pStyle w:val="Corpsdetexte"/>
        <w:jc w:val="center"/>
      </w:pPr>
      <w:r>
        <w:rPr>
          <w:noProof/>
          <w:lang w:val="en-US" w:eastAsia="en-US"/>
        </w:rPr>
        <w:drawing>
          <wp:inline distT="0" distB="0" distL="0" distR="0" wp14:anchorId="30D72FF4" wp14:editId="6FE8AD6A">
            <wp:extent cx="5563235" cy="157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3235" cy="1574800"/>
                    </a:xfrm>
                    <a:prstGeom prst="rect">
                      <a:avLst/>
                    </a:prstGeom>
                    <a:noFill/>
                    <a:ln>
                      <a:noFill/>
                    </a:ln>
                  </pic:spPr>
                </pic:pic>
              </a:graphicData>
            </a:graphic>
          </wp:inline>
        </w:drawing>
      </w:r>
    </w:p>
    <w:p w14:paraId="5B74135D" w14:textId="20D12670"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8</w:t>
      </w:r>
      <w:r>
        <w:fldChar w:fldCharType="end"/>
      </w:r>
      <w:r>
        <w:t xml:space="preserve">. Partie du contenu du package </w:t>
      </w:r>
      <w:r w:rsidRPr="00FD6E00">
        <w:rPr>
          <w:i/>
          <w:iCs/>
        </w:rPr>
        <w:t>swing</w:t>
      </w:r>
      <w:r>
        <w:t>.</w:t>
      </w:r>
    </w:p>
    <w:p w14:paraId="0F17AE28" w14:textId="77777777" w:rsidR="001238C4" w:rsidRPr="00752B2B" w:rsidRDefault="001238C4" w:rsidP="001238C4">
      <w:pPr>
        <w:pStyle w:val="Corpsdetexte"/>
      </w:pPr>
      <w:r>
        <w:t xml:space="preserve">Ainsi, le nom complet de la classe </w:t>
      </w:r>
      <w:r w:rsidRPr="00752B2B">
        <w:rPr>
          <w:i/>
          <w:iCs/>
        </w:rPr>
        <w:t>JOptionPane</w:t>
      </w:r>
      <w:r>
        <w:t xml:space="preserve"> est </w:t>
      </w:r>
      <w:r w:rsidRPr="00752B2B">
        <w:rPr>
          <w:i/>
          <w:iCs/>
        </w:rPr>
        <w:t>javax.swing.JOptionPane</w:t>
      </w:r>
      <w:r>
        <w:t xml:space="preserve"> parce que la classe </w:t>
      </w:r>
      <w:r w:rsidRPr="00752B2B">
        <w:rPr>
          <w:i/>
          <w:iCs/>
        </w:rPr>
        <w:t>JOptionPane</w:t>
      </w:r>
      <w:r>
        <w:t xml:space="preserve"> fait partie du package </w:t>
      </w:r>
      <w:r w:rsidRPr="00752B2B">
        <w:rPr>
          <w:i/>
          <w:iCs/>
        </w:rPr>
        <w:t>swing</w:t>
      </w:r>
      <w:r>
        <w:t xml:space="preserve"> qui lui-même fait partie du package </w:t>
      </w:r>
      <w:r w:rsidRPr="00752B2B">
        <w:rPr>
          <w:i/>
          <w:iCs/>
        </w:rPr>
        <w:t>javax</w:t>
      </w:r>
      <w:r>
        <w:t>.</w:t>
      </w:r>
    </w:p>
    <w:p w14:paraId="1A80E011" w14:textId="77777777" w:rsidR="001238C4" w:rsidRPr="000943B4" w:rsidRDefault="001238C4" w:rsidP="001238C4">
      <w:pPr>
        <w:pStyle w:val="Titre2"/>
      </w:pPr>
      <w:bookmarkStart w:id="33" w:name="_Toc508790369"/>
      <w:bookmarkStart w:id="34" w:name="_Toc44667560"/>
      <w:r>
        <w:t>Notion de classe et de méthode</w:t>
      </w:r>
      <w:bookmarkEnd w:id="33"/>
      <w:bookmarkEnd w:id="34"/>
    </w:p>
    <w:p w14:paraId="5D20B41B" w14:textId="1CBF68A5" w:rsidR="001238C4" w:rsidRDefault="001238C4" w:rsidP="00790DA8">
      <w:pPr>
        <w:pStyle w:val="Corpsdetexte"/>
      </w:pPr>
      <w:r>
        <w:t>Qu'est-ce qu'une classe ? Pour l'instant, il serait périlleux de tenter de décrire tous les détails de ce concept. En première approximation, un programme Java est composé d’un ensemble de classes.</w:t>
      </w:r>
      <w:r w:rsidR="00355E22">
        <w:rPr>
          <w:rStyle w:val="Appelnotedebasdep"/>
        </w:rPr>
        <w:footnoteReference w:id="19"/>
      </w:r>
      <w:r>
        <w:t xml:space="preserve"> Une classe est donc en quelque sorte un morceau d’un programme Java. Une classe regroupe des </w:t>
      </w:r>
      <w:r>
        <w:rPr>
          <w:i/>
        </w:rPr>
        <w:t>méthodes</w:t>
      </w:r>
      <w:r w:rsidR="00363339">
        <w:rPr>
          <w:i/>
        </w:rPr>
        <w:t> </w:t>
      </w:r>
      <w:r w:rsidR="00363339">
        <w:t>;</w:t>
      </w:r>
      <w:r>
        <w:t xml:space="preserve"> une </w:t>
      </w:r>
      <w:r>
        <w:rPr>
          <w:i/>
        </w:rPr>
        <w:t>méthode</w:t>
      </w:r>
      <w:r>
        <w:t xml:space="preserve"> représente une </w:t>
      </w:r>
      <w:r w:rsidRPr="00856B47">
        <w:rPr>
          <w:i/>
          <w:iCs/>
        </w:rPr>
        <w:t>action</w:t>
      </w:r>
      <w:r>
        <w:t xml:space="preserve"> </w:t>
      </w:r>
      <w:r>
        <w:lastRenderedPageBreak/>
        <w:t>(</w:t>
      </w:r>
      <w:r w:rsidRPr="0002285E">
        <w:rPr>
          <w:i/>
          <w:iCs/>
        </w:rPr>
        <w:t>instruction</w:t>
      </w:r>
      <w:r>
        <w:t xml:space="preserve">, </w:t>
      </w:r>
      <w:r w:rsidRPr="0002285E">
        <w:rPr>
          <w:i/>
          <w:iCs/>
        </w:rPr>
        <w:t>opération</w:t>
      </w:r>
      <w:r>
        <w:t xml:space="preserve">) qui porte un nom et que l'on peut appeler (invoquer) pour effectuer une tâche particulière. Une méthode peut elle-même appeler d’autres méthodes. </w:t>
      </w:r>
    </w:p>
    <w:p w14:paraId="4AAA5809" w14:textId="21B6DE88" w:rsidR="001238C4" w:rsidRDefault="008558DC" w:rsidP="001238C4">
      <w:pPr>
        <w:pStyle w:val="Corpsdetexte"/>
      </w:pPr>
      <w:r>
        <w:t>N</w:t>
      </w:r>
      <w:r w:rsidR="001238C4">
        <w:t xml:space="preserve">otre programme appelle la méthode </w:t>
      </w:r>
      <w:r w:rsidR="001238C4">
        <w:rPr>
          <w:i/>
        </w:rPr>
        <w:t>showInputDialog</w:t>
      </w:r>
      <w:r w:rsidR="001238C4">
        <w:rPr>
          <w:iCs/>
        </w:rPr>
        <w:t xml:space="preserve">() </w:t>
      </w:r>
      <w:r w:rsidR="001238C4">
        <w:t xml:space="preserve">de la classe </w:t>
      </w:r>
      <w:r w:rsidR="001238C4" w:rsidRPr="00F4017E">
        <w:rPr>
          <w:i/>
          <w:iCs/>
        </w:rPr>
        <w:t>javax.swing.JOptionPane</w:t>
      </w:r>
      <w:r w:rsidR="001238C4" w:rsidRPr="00F4017E">
        <w:t xml:space="preserve"> qui est une classe </w:t>
      </w:r>
      <w:r w:rsidR="00F94BEA" w:rsidRPr="00F4017E">
        <w:t>prédéfinie</w:t>
      </w:r>
      <w:r w:rsidR="001238C4" w:rsidRPr="00F4017E">
        <w:t xml:space="preserve"> en Java. </w:t>
      </w:r>
      <w:r w:rsidR="001238C4">
        <w:t xml:space="preserve">Le JSE contient un grand nombre de classes </w:t>
      </w:r>
      <w:r w:rsidR="00F94BEA">
        <w:t>prédéfinies</w:t>
      </w:r>
      <w:r w:rsidR="001238C4">
        <w:t xml:space="preserve"> que tout programme Java peut utiliser. Ces classes </w:t>
      </w:r>
      <w:r w:rsidR="00F94BEA">
        <w:t>prédéfinies</w:t>
      </w:r>
      <w:r w:rsidR="001238C4">
        <w:t xml:space="preserve"> fournissent toutes sortes de méthodes que l’on peut appeler pour effectuer diverses tâches sans avoir à les programmer à chacune des utilisations. </w:t>
      </w:r>
    </w:p>
    <w:p w14:paraId="04001E26" w14:textId="5A44599B" w:rsidR="001238C4" w:rsidRDefault="001238C4" w:rsidP="001238C4">
      <w:pPr>
        <w:pStyle w:val="Corpsdetexte"/>
      </w:pPr>
      <w:r>
        <w:t xml:space="preserve">Il ne faut pas oublier d’indiquer par des directives </w:t>
      </w:r>
      <w:r w:rsidRPr="00997E3D">
        <w:rPr>
          <w:i/>
          <w:iCs/>
        </w:rPr>
        <w:t>import</w:t>
      </w:r>
      <w:r>
        <w:t xml:space="preserve"> les classes </w:t>
      </w:r>
      <w:r w:rsidR="00F94BEA">
        <w:t>prédéfinies</w:t>
      </w:r>
      <w:r>
        <w:t xml:space="preserve"> nécessaires à notre programme à moins de préciser le nom complet à chacune des utilisations. Sinon, une erreur sera soulevée à la compilation du programme.</w:t>
      </w:r>
    </w:p>
    <w:p w14:paraId="13915938" w14:textId="77777777" w:rsidR="001238C4" w:rsidRPr="00933808" w:rsidRDefault="001238C4" w:rsidP="001238C4">
      <w:pPr>
        <w:pStyle w:val="Titre2"/>
      </w:pPr>
      <w:bookmarkStart w:id="35" w:name="_Toc508790370"/>
      <w:bookmarkStart w:id="36" w:name="_Toc44667561"/>
      <w:r>
        <w:t>Le nom d’une classe</w:t>
      </w:r>
      <w:bookmarkEnd w:id="35"/>
      <w:bookmarkEnd w:id="36"/>
    </w:p>
    <w:p w14:paraId="4A1882C6" w14:textId="77777777" w:rsidR="001238C4" w:rsidRDefault="001238C4" w:rsidP="001238C4">
      <w:pPr>
        <w:pStyle w:val="Corpsdetexte"/>
      </w:pPr>
      <w:r>
        <w:t xml:space="preserve">Notre petit exemple de programme est formé d’une seule classe. Le nom de classe (ici </w:t>
      </w:r>
      <w:r>
        <w:rPr>
          <w:i/>
        </w:rPr>
        <w:t>Exemple1</w:t>
      </w:r>
      <w:r>
        <w:t>) est défini à la ligne suivante :</w:t>
      </w:r>
    </w:p>
    <w:p w14:paraId="295DC012" w14:textId="77777777" w:rsidR="001238C4" w:rsidRDefault="001238C4" w:rsidP="001238C4">
      <w:pPr>
        <w:pStyle w:val="SQL"/>
        <w:rPr>
          <w:sz w:val="20"/>
        </w:rPr>
      </w:pPr>
      <w:r>
        <w:rPr>
          <w:sz w:val="20"/>
        </w:rPr>
        <w:t>public class Exemple1{</w:t>
      </w:r>
    </w:p>
    <w:p w14:paraId="0C9E39B9" w14:textId="77777777" w:rsidR="001238C4" w:rsidRDefault="001238C4" w:rsidP="001238C4">
      <w:pPr>
        <w:pStyle w:val="Corpsdetexte"/>
      </w:pPr>
    </w:p>
    <w:p w14:paraId="2D19371D" w14:textId="77777777" w:rsidR="001238C4" w:rsidRDefault="001238C4" w:rsidP="001238C4">
      <w:pPr>
        <w:pStyle w:val="Corpsdetexte"/>
      </w:pPr>
      <w:r>
        <w:t xml:space="preserve">Le contenu de la classe, incluant ses méthodes, vient après son nom et il est placé entre une accolade ouvrante et une accolade fermante. Chacune des classes possède un nom permettant aux autres classes d’y faire référence. Le mot réservé </w:t>
      </w:r>
      <w:r>
        <w:rPr>
          <w:i/>
        </w:rPr>
        <w:t>public</w:t>
      </w:r>
      <w:r>
        <w:t xml:space="preserve"> signifie que la classe est publique au sens où elle peut être utilisée par les autres classes sans restriction. Le sens de cette notion sera précisé ultérieurement.</w:t>
      </w:r>
    </w:p>
    <w:p w14:paraId="3B642342" w14:textId="77777777" w:rsidR="001238C4" w:rsidRPr="00A54751" w:rsidRDefault="001238C4" w:rsidP="001238C4">
      <w:pPr>
        <w:pStyle w:val="Titre2"/>
      </w:pPr>
      <w:bookmarkStart w:id="37" w:name="_Toc508790371"/>
      <w:bookmarkStart w:id="38" w:name="_Toc44667562"/>
      <w:r>
        <w:t xml:space="preserve">La méthode </w:t>
      </w:r>
      <w:r w:rsidRPr="16CBE89F">
        <w:rPr>
          <w:i/>
          <w:iCs/>
        </w:rPr>
        <w:t>main</w:t>
      </w:r>
      <w:r>
        <w:t>()</w:t>
      </w:r>
      <w:bookmarkEnd w:id="37"/>
      <w:bookmarkEnd w:id="38"/>
    </w:p>
    <w:p w14:paraId="0BA97F02" w14:textId="11137717" w:rsidR="001238C4" w:rsidRDefault="00D03816" w:rsidP="001238C4">
      <w:pPr>
        <w:pStyle w:val="Corpsdetexte"/>
      </w:pPr>
      <w:r>
        <w:t xml:space="preserve">Au sein de la classe </w:t>
      </w:r>
      <w:r w:rsidRPr="004A4E5D">
        <w:rPr>
          <w:i/>
          <w:iCs/>
        </w:rPr>
        <w:t>Exemple1</w:t>
      </w:r>
      <w:r>
        <w:t>, l</w:t>
      </w:r>
      <w:r w:rsidR="001238C4">
        <w:t xml:space="preserve">a ligne </w:t>
      </w:r>
    </w:p>
    <w:p w14:paraId="007A3603" w14:textId="77777777" w:rsidR="001238C4" w:rsidRDefault="001238C4" w:rsidP="001238C4">
      <w:pPr>
        <w:pStyle w:val="SQL"/>
        <w:ind w:firstLine="142"/>
        <w:rPr>
          <w:sz w:val="18"/>
          <w:lang w:val="en-CA"/>
        </w:rPr>
      </w:pPr>
      <w:r>
        <w:rPr>
          <w:sz w:val="18"/>
          <w:lang w:val="en-CA"/>
        </w:rPr>
        <w:t>public static void main (String args[]) {</w:t>
      </w:r>
    </w:p>
    <w:p w14:paraId="6B76D319" w14:textId="77777777" w:rsidR="001238C4" w:rsidRDefault="001238C4" w:rsidP="001238C4">
      <w:pPr>
        <w:pStyle w:val="Corpsdetexte"/>
        <w:rPr>
          <w:lang w:val="en-CA"/>
        </w:rPr>
      </w:pPr>
    </w:p>
    <w:p w14:paraId="01DB4A76" w14:textId="049F7670" w:rsidR="0088533B" w:rsidRPr="0088533B" w:rsidRDefault="001238C4" w:rsidP="00841EF9">
      <w:pPr>
        <w:pStyle w:val="Corpsdetexte"/>
      </w:pPr>
      <w:r>
        <w:t xml:space="preserve">débute la définition de la méthode nommée </w:t>
      </w:r>
      <w:r>
        <w:rPr>
          <w:i/>
        </w:rPr>
        <w:t>main</w:t>
      </w:r>
      <w:r>
        <w:t>.</w:t>
      </w:r>
      <w:r w:rsidR="00900E21">
        <w:t xml:space="preserve"> </w:t>
      </w:r>
      <w:r w:rsidR="0088533B" w:rsidRPr="0088533B">
        <w:t>Après l</w:t>
      </w:r>
      <w:r w:rsidR="0088533B">
        <w:t>e nom</w:t>
      </w:r>
      <w:r w:rsidR="0088533B" w:rsidRPr="0088533B">
        <w:t xml:space="preserve"> </w:t>
      </w:r>
      <w:r w:rsidR="0088533B" w:rsidRPr="0088533B">
        <w:rPr>
          <w:i/>
        </w:rPr>
        <w:t>main</w:t>
      </w:r>
      <w:r w:rsidR="0088533B" w:rsidRPr="0088533B">
        <w:t>(), une liste de paramètres formels est spécifiée entre parenthèses :</w:t>
      </w:r>
    </w:p>
    <w:p w14:paraId="54C43BF3" w14:textId="77777777" w:rsidR="0088533B" w:rsidRPr="0088533B" w:rsidRDefault="0088533B" w:rsidP="0088533B">
      <w:pPr>
        <w:shd w:val="pct10" w:color="auto" w:fill="FFFFFF"/>
        <w:ind w:firstLine="720"/>
        <w:jc w:val="both"/>
        <w:rPr>
          <w:rFonts w:ascii="Courier New" w:hAnsi="Courier New" w:cs="Courier New"/>
          <w:spacing w:val="-5"/>
          <w:sz w:val="18"/>
          <w:szCs w:val="18"/>
        </w:rPr>
      </w:pPr>
      <w:r w:rsidRPr="0088533B">
        <w:rPr>
          <w:rFonts w:ascii="Courier New" w:hAnsi="Courier New" w:cs="Courier New"/>
          <w:spacing w:val="-5"/>
          <w:sz w:val="18"/>
          <w:szCs w:val="18"/>
        </w:rPr>
        <w:t>(String args[])</w:t>
      </w:r>
    </w:p>
    <w:p w14:paraId="073CC422" w14:textId="77777777" w:rsidR="0088533B" w:rsidRPr="0088533B" w:rsidRDefault="0088533B" w:rsidP="0088533B">
      <w:pPr>
        <w:spacing w:after="240"/>
        <w:jc w:val="both"/>
        <w:rPr>
          <w:spacing w:val="-5"/>
          <w:sz w:val="24"/>
          <w:szCs w:val="24"/>
        </w:rPr>
      </w:pPr>
    </w:p>
    <w:p w14:paraId="1B15C715" w14:textId="70243D4D" w:rsidR="007020C5" w:rsidRDefault="0088533B" w:rsidP="00841EF9">
      <w:pPr>
        <w:pStyle w:val="Corpsdetexte"/>
      </w:pPr>
      <w:r>
        <w:t>La méthode a donc</w:t>
      </w:r>
      <w:r w:rsidR="00587779">
        <w:t xml:space="preserve"> seul paramètre, de type </w:t>
      </w:r>
      <w:r w:rsidR="00587779" w:rsidRPr="00872ED6">
        <w:rPr>
          <w:i/>
        </w:rPr>
        <w:t>String</w:t>
      </w:r>
      <w:r w:rsidR="00587779">
        <w:rPr>
          <w:iCs/>
        </w:rPr>
        <w:t>[], soit un</w:t>
      </w:r>
      <w:r w:rsidR="00321065">
        <w:rPr>
          <w:iCs/>
        </w:rPr>
        <w:t xml:space="preserve"> tableau</w:t>
      </w:r>
      <w:r w:rsidR="00587779">
        <w:rPr>
          <w:iCs/>
        </w:rPr>
        <w:t xml:space="preserve"> de chaîne</w:t>
      </w:r>
      <w:r w:rsidR="00321065">
        <w:rPr>
          <w:iCs/>
        </w:rPr>
        <w:t>s</w:t>
      </w:r>
      <w:r w:rsidR="00587779">
        <w:rPr>
          <w:iCs/>
        </w:rPr>
        <w:t xml:space="preserve"> de caractères.</w:t>
      </w:r>
      <w:r w:rsidR="001238C4">
        <w:t xml:space="preserve"> </w:t>
      </w:r>
      <w:r w:rsidR="007020C5">
        <w:t>Nous reviendrons sur les paramètres par la suite. Dans un premier temps, ces paramètres ne seront pas utilisés et vous pouvez les ignorer.</w:t>
      </w:r>
    </w:p>
    <w:p w14:paraId="488D6742" w14:textId="2D83205C" w:rsidR="001238C4" w:rsidRDefault="001238C4" w:rsidP="001238C4">
      <w:pPr>
        <w:pStyle w:val="Corpsdetexte"/>
      </w:pPr>
      <w:r>
        <w:t xml:space="preserve">Une classe comporte en général un ensemble de méthodes. Chacune des méthodes porte un nom permettant de l’identifier. </w:t>
      </w:r>
      <w:r w:rsidR="00EF02B5">
        <w:t>Java doit être à même de toujours distin</w:t>
      </w:r>
      <w:r w:rsidR="0005718C">
        <w:t>guer les méthodes</w:t>
      </w:r>
      <w:r w:rsidR="006E2FF0">
        <w:t>. Les méthodes sont donc unique</w:t>
      </w:r>
      <w:r w:rsidR="003D27C6">
        <w:t>s</w:t>
      </w:r>
      <w:r w:rsidR="006E2FF0">
        <w:t xml:space="preserve"> en ce qui a trait à leur « signature »</w:t>
      </w:r>
      <w:r w:rsidR="00AA5327">
        <w:t xml:space="preserve"> : si une classe a deux méthodes du même nom, ces méthodes </w:t>
      </w:r>
      <w:r w:rsidR="00A071AD">
        <w:t>se distingue</w:t>
      </w:r>
      <w:r w:rsidR="003D27C6">
        <w:t>nt</w:t>
      </w:r>
      <w:r w:rsidR="00A071AD">
        <w:t xml:space="preserve"> en ce qui a trait aux</w:t>
      </w:r>
      <w:r w:rsidR="00872ED6">
        <w:t xml:space="preserve"> paramètres.</w:t>
      </w:r>
      <w:r w:rsidR="00A071AD">
        <w:t xml:space="preserve"> </w:t>
      </w:r>
      <w:r>
        <w:t xml:space="preserve">La méthode </w:t>
      </w:r>
      <w:r>
        <w:rPr>
          <w:i/>
        </w:rPr>
        <w:t>main</w:t>
      </w:r>
      <w:r w:rsidRPr="00CE7E1F">
        <w:rPr>
          <w:iCs/>
        </w:rPr>
        <w:t>(</w:t>
      </w:r>
      <w:r w:rsidR="00872ED6" w:rsidRPr="00872ED6">
        <w:rPr>
          <w:i/>
        </w:rPr>
        <w:t>String</w:t>
      </w:r>
      <w:r w:rsidR="00872ED6">
        <w:rPr>
          <w:iCs/>
        </w:rPr>
        <w:t>[]</w:t>
      </w:r>
      <w:r w:rsidRPr="00CE7E1F">
        <w:rPr>
          <w:iCs/>
        </w:rPr>
        <w:t>)</w:t>
      </w:r>
      <w:r>
        <w:t xml:space="preserve"> est une méthode spéciale qui est exécutée au démarrage du programme. Lors de l’exécution de notre exemple </w:t>
      </w:r>
      <w:r w:rsidRPr="00DC27AE">
        <w:rPr>
          <w:i/>
        </w:rPr>
        <w:t>Exemple1</w:t>
      </w:r>
      <w:r>
        <w:t xml:space="preserve"> par la commande </w:t>
      </w:r>
    </w:p>
    <w:p w14:paraId="73BF3A0C" w14:textId="77777777" w:rsidR="001238C4" w:rsidRPr="000A1A23" w:rsidRDefault="001238C4" w:rsidP="001238C4">
      <w:pPr>
        <w:pStyle w:val="SQL"/>
        <w:rPr>
          <w:sz w:val="18"/>
          <w:szCs w:val="18"/>
        </w:rPr>
      </w:pPr>
      <w:r w:rsidRPr="000A1A23">
        <w:rPr>
          <w:sz w:val="18"/>
          <w:szCs w:val="18"/>
        </w:rPr>
        <w:t>java Exemple1</w:t>
      </w:r>
    </w:p>
    <w:p w14:paraId="0A22CDDB" w14:textId="77777777" w:rsidR="001238C4" w:rsidRDefault="001238C4" w:rsidP="001238C4">
      <w:pPr>
        <w:pStyle w:val="Corpsdetexte"/>
      </w:pPr>
    </w:p>
    <w:p w14:paraId="744008D2" w14:textId="4478208D" w:rsidR="001238C4" w:rsidRDefault="001238C4" w:rsidP="001238C4">
      <w:pPr>
        <w:pStyle w:val="Corpsdetexte"/>
      </w:pPr>
      <w:r>
        <w:lastRenderedPageBreak/>
        <w:t xml:space="preserve">que l’on entre à l’invite de commande, le traitement démarre toujours par l’exécution de la méthode </w:t>
      </w:r>
      <w:r>
        <w:rPr>
          <w:i/>
        </w:rPr>
        <w:t>main</w:t>
      </w:r>
      <w:r w:rsidRPr="004564ED">
        <w:rPr>
          <w:iCs/>
        </w:rPr>
        <w:t>(</w:t>
      </w:r>
      <w:r w:rsidR="003A2DD4" w:rsidRPr="00872ED6">
        <w:rPr>
          <w:i/>
        </w:rPr>
        <w:t>String</w:t>
      </w:r>
      <w:r w:rsidR="003A2DD4">
        <w:rPr>
          <w:iCs/>
        </w:rPr>
        <w:t>[]</w:t>
      </w:r>
      <w:r w:rsidRPr="004564ED">
        <w:rPr>
          <w:iCs/>
        </w:rPr>
        <w:t>)</w:t>
      </w:r>
      <w:r>
        <w:rPr>
          <w:i/>
        </w:rPr>
        <w:t xml:space="preserve"> </w:t>
      </w:r>
      <w:r>
        <w:t xml:space="preserve"> de la classe </w:t>
      </w:r>
      <w:r>
        <w:rPr>
          <w:i/>
        </w:rPr>
        <w:t>Exemple1</w:t>
      </w:r>
      <w:r>
        <w:t xml:space="preserve">. </w:t>
      </w:r>
    </w:p>
    <w:p w14:paraId="579F5E51" w14:textId="5FE559D7" w:rsidR="001238C4" w:rsidRDefault="001238C4" w:rsidP="001238C4">
      <w:pPr>
        <w:pStyle w:val="Corpsdetexte"/>
      </w:pPr>
      <w:r>
        <w:t xml:space="preserve">Les mots réservés </w:t>
      </w:r>
      <w:r>
        <w:rPr>
          <w:i/>
        </w:rPr>
        <w:t>public static void</w:t>
      </w:r>
      <w:r>
        <w:t xml:space="preserve"> qui précèdent le nom de la méthode décrivent certaines </w:t>
      </w:r>
      <w:r w:rsidR="00F94BEA">
        <w:t>caractéristiques</w:t>
      </w:r>
      <w:r>
        <w:t xml:space="preserve"> de la méthode. Pour le moment, vous pouvez ignorer le sens de ces </w:t>
      </w:r>
      <w:r w:rsidR="00F94BEA">
        <w:t>caractéristiques</w:t>
      </w:r>
      <w:r>
        <w:t>. Pour les curieux, voici une description sommaire :</w:t>
      </w:r>
    </w:p>
    <w:p w14:paraId="17F23759" w14:textId="4C9B5430" w:rsidR="001238C4" w:rsidRDefault="001238C4" w:rsidP="001238C4">
      <w:pPr>
        <w:pStyle w:val="Corpsdetexte"/>
        <w:numPr>
          <w:ilvl w:val="0"/>
          <w:numId w:val="10"/>
        </w:numPr>
      </w:pPr>
      <w:r w:rsidRPr="00E052E6">
        <w:rPr>
          <w:i/>
          <w:iCs/>
        </w:rPr>
        <w:t>public</w:t>
      </w:r>
      <w:r>
        <w:t xml:space="preserve"> signifie que la méthode peut être appelée de partout</w:t>
      </w:r>
      <w:r w:rsidR="003574D6">
        <w:t xml:space="preserve"> et en particulier en dehors de la classe elle-même ;</w:t>
      </w:r>
    </w:p>
    <w:p w14:paraId="424216B7" w14:textId="6AD4DEA2" w:rsidR="001238C4" w:rsidRDefault="001238C4" w:rsidP="001238C4">
      <w:pPr>
        <w:pStyle w:val="Corpsdetexte"/>
        <w:numPr>
          <w:ilvl w:val="0"/>
          <w:numId w:val="10"/>
        </w:numPr>
      </w:pPr>
      <w:r w:rsidRPr="00E052E6">
        <w:rPr>
          <w:i/>
          <w:iCs/>
        </w:rPr>
        <w:t>static</w:t>
      </w:r>
      <w:r>
        <w:t xml:space="preserve"> signifie que c’est une méthode de classe (par opposition à une méthode d’objet)</w:t>
      </w:r>
      <w:r w:rsidR="003574D6">
        <w:t> ;</w:t>
      </w:r>
    </w:p>
    <w:p w14:paraId="7C6E4BF5" w14:textId="2A2F0F37" w:rsidR="001238C4" w:rsidRDefault="001238C4" w:rsidP="001238C4">
      <w:pPr>
        <w:pStyle w:val="Corpsdetexte"/>
        <w:numPr>
          <w:ilvl w:val="0"/>
          <w:numId w:val="10"/>
        </w:numPr>
      </w:pPr>
      <w:r>
        <w:rPr>
          <w:i/>
          <w:iCs/>
        </w:rPr>
        <w:t xml:space="preserve">void </w:t>
      </w:r>
      <w:r w:rsidRPr="00E052E6">
        <w:t>signifie que la méthode ne retourne rien</w:t>
      </w:r>
      <w:r w:rsidR="003574D6">
        <w:t>.</w:t>
      </w:r>
    </w:p>
    <w:p w14:paraId="241DD51E" w14:textId="77777777" w:rsidR="001238C4" w:rsidRPr="00A54751" w:rsidRDefault="001238C4" w:rsidP="001238C4">
      <w:pPr>
        <w:pStyle w:val="Titre2"/>
      </w:pPr>
      <w:bookmarkStart w:id="39" w:name="_Toc508790372"/>
      <w:bookmarkStart w:id="40" w:name="_Toc44667563"/>
      <w:r>
        <w:t>Corps d’une méthode</w:t>
      </w:r>
      <w:bookmarkEnd w:id="39"/>
      <w:bookmarkEnd w:id="40"/>
    </w:p>
    <w:p w14:paraId="2785B7CB" w14:textId="171AADEA" w:rsidR="001238C4" w:rsidRDefault="001238C4" w:rsidP="001238C4">
      <w:pPr>
        <w:pStyle w:val="Corpsdetexte"/>
      </w:pPr>
      <w:r>
        <w:t xml:space="preserve">Après les paramètres, vient le corps de la méthode entre accolades. Le corps d’une méthode spécifie ce que la méthode fait. Dans le corps, on retrouve entre autres des énoncés de déclarations de variables et des énoncés d’actions (aussi appelés </w:t>
      </w:r>
      <w:r w:rsidRPr="00060CE0">
        <w:rPr>
          <w:i/>
          <w:iCs/>
        </w:rPr>
        <w:t>instructions</w:t>
      </w:r>
      <w:r>
        <w:t xml:space="preserve"> ou </w:t>
      </w:r>
      <w:r w:rsidRPr="00060CE0">
        <w:rPr>
          <w:i/>
          <w:iCs/>
        </w:rPr>
        <w:t>opérations</w:t>
      </w:r>
      <w:r>
        <w:t xml:space="preserve">) qui précisent le traitement à effectuer. </w:t>
      </w:r>
    </w:p>
    <w:p w14:paraId="4FE89CB2" w14:textId="77777777" w:rsidR="001238C4" w:rsidRPr="003C2B13" w:rsidRDefault="001238C4" w:rsidP="001238C4">
      <w:pPr>
        <w:pStyle w:val="Titre3"/>
      </w:pPr>
      <w:bookmarkStart w:id="41" w:name="_Toc508790373"/>
      <w:bookmarkStart w:id="42" w:name="_Toc44667564"/>
      <w:r>
        <w:t>Déclaration de variables</w:t>
      </w:r>
      <w:bookmarkEnd w:id="41"/>
      <w:bookmarkEnd w:id="42"/>
    </w:p>
    <w:p w14:paraId="29D02A1D" w14:textId="77777777" w:rsidR="001238C4" w:rsidRDefault="001238C4" w:rsidP="001238C4">
      <w:pPr>
        <w:pStyle w:val="Corpsdetexte"/>
      </w:pPr>
      <w:r>
        <w:t xml:space="preserve">La ligne suivante dans le corps de la méthode </w:t>
      </w:r>
      <w:r w:rsidRPr="00A2742C">
        <w:rPr>
          <w:i/>
        </w:rPr>
        <w:t>main</w:t>
      </w:r>
      <w:r>
        <w:t>()</w:t>
      </w:r>
    </w:p>
    <w:p w14:paraId="31EC5F05" w14:textId="5130807A" w:rsidR="001238C4" w:rsidRPr="008C0F8E" w:rsidRDefault="001238C4" w:rsidP="001238C4">
      <w:pPr>
        <w:pStyle w:val="SQL"/>
        <w:ind w:firstLine="142"/>
        <w:rPr>
          <w:sz w:val="18"/>
        </w:rPr>
      </w:pPr>
      <w:r w:rsidRPr="008C0F8E">
        <w:rPr>
          <w:sz w:val="18"/>
        </w:rPr>
        <w:t xml:space="preserve">        String chaine1, chaine2;   // Les entiers sous forme de chaînes</w:t>
      </w:r>
    </w:p>
    <w:p w14:paraId="54061D67" w14:textId="23B0A66A" w:rsidR="001238C4" w:rsidRDefault="001238C4" w:rsidP="001238C4">
      <w:pPr>
        <w:pStyle w:val="Corpsdetexte"/>
      </w:pPr>
      <w:r>
        <w:t xml:space="preserve">est une déclaration de deux variables nommées </w:t>
      </w:r>
      <w:r>
        <w:rPr>
          <w:i/>
        </w:rPr>
        <w:t>chaine1</w:t>
      </w:r>
      <w:r>
        <w:t xml:space="preserve"> et </w:t>
      </w:r>
      <w:r>
        <w:rPr>
          <w:i/>
        </w:rPr>
        <w:t>chaine2</w:t>
      </w:r>
      <w:r>
        <w:t>. Ces deux variables serv</w:t>
      </w:r>
      <w:r w:rsidR="003F6C64">
        <w:t>e</w:t>
      </w:r>
      <w:r>
        <w:t>nt à mémoriser les deux séquences de chiffres qui représentent les entiers à additionner.</w:t>
      </w:r>
    </w:p>
    <w:p w14:paraId="09A2E96A" w14:textId="77777777" w:rsidR="001238C4" w:rsidRPr="00A549CF" w:rsidRDefault="001238C4" w:rsidP="001238C4">
      <w:pPr>
        <w:pStyle w:val="Corpsdetexte"/>
        <w:pBdr>
          <w:top w:val="single" w:sz="4" w:space="1" w:color="auto"/>
          <w:left w:val="single" w:sz="4" w:space="4" w:color="auto"/>
          <w:bottom w:val="single" w:sz="4" w:space="1" w:color="auto"/>
          <w:right w:val="single" w:sz="4" w:space="4" w:color="auto"/>
        </w:pBdr>
        <w:rPr>
          <w:b/>
          <w:i/>
        </w:rPr>
      </w:pPr>
      <w:r w:rsidRPr="00A549CF">
        <w:rPr>
          <w:b/>
          <w:i/>
        </w:rPr>
        <w:t>Variable</w:t>
      </w:r>
    </w:p>
    <w:p w14:paraId="49E137B0" w14:textId="6E9C9D7E"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Une variable est un contenant pour une </w:t>
      </w:r>
      <w:r w:rsidRPr="007F3FF7">
        <w:rPr>
          <w:i/>
        </w:rPr>
        <w:t>valeur</w:t>
      </w:r>
      <w:r>
        <w:t xml:space="preserve">. Une variable est donc en quelque sorte une petite mémoire qui permet de stocker une donnée pour utilisation ultérieure. À un moment donné de l’exécution d’un programme, une variable contient une et une seule valeur. Cependant, une variable peut changer de valeur </w:t>
      </w:r>
      <w:r w:rsidR="001F367A">
        <w:t>à la suite de</w:t>
      </w:r>
      <w:r>
        <w:t xml:space="preserve"> l’exécution d’instructions du programme. </w:t>
      </w:r>
      <w:r w:rsidR="00176A0A">
        <w:t>Votre ordinateur et Java se chargent</w:t>
      </w:r>
      <w:r w:rsidR="009958A1">
        <w:t xml:space="preserve"> de stocker la valeur en question : elle peut être stockée au sein d’un ou plusieurs registres, au sein de la mémoire tampon et au sein de mémoire central</w:t>
      </w:r>
      <w:r w:rsidR="007640E3">
        <w:t>e</w:t>
      </w:r>
      <w:r w:rsidR="009958A1">
        <w:t xml:space="preserve"> de l’ordinateur.</w:t>
      </w:r>
      <w:r w:rsidR="00B338A9">
        <w:rPr>
          <w:rStyle w:val="Appelnotedebasdep"/>
        </w:rPr>
        <w:footnoteReference w:id="20"/>
      </w:r>
    </w:p>
    <w:p w14:paraId="60222CE8" w14:textId="77777777" w:rsidR="001238C4" w:rsidRDefault="001238C4" w:rsidP="001238C4">
      <w:pPr>
        <w:pStyle w:val="Corpsdetexte"/>
      </w:pPr>
      <w:r>
        <w:t xml:space="preserve">Une variable est identifiée par un nom. Supposons dans un premier temps que le nom est unique dans le corps d’une méthode. Le nom lui-même est sans signification d’un point de vue du langage de programmation mais devrait être choisi avec soin afin d’indiquer aux programmeurs le rôle de la variable dans le contexte du programme. </w:t>
      </w:r>
    </w:p>
    <w:p w14:paraId="1A21B58C" w14:textId="084EC6E2" w:rsidR="001238C4" w:rsidRDefault="001238C4" w:rsidP="001238C4">
      <w:pPr>
        <w:pStyle w:val="Corpsdetexte"/>
      </w:pPr>
      <w:r>
        <w:t xml:space="preserve">Une variable ne peut contenir n’importe quoi. Une déclaration de variables débute par un </w:t>
      </w:r>
      <w:r w:rsidRPr="00963D7A">
        <w:rPr>
          <w:i/>
          <w:iCs/>
        </w:rPr>
        <w:t>type</w:t>
      </w:r>
      <w:r>
        <w:t xml:space="preserve"> qui détermine l’ensemble des valeurs possibles de la variable. Dans notre exemple, </w:t>
      </w:r>
      <w:hyperlink r:id="rId51"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t xml:space="preserve">est le type de la variable </w:t>
      </w:r>
      <w:r w:rsidRPr="00267F07">
        <w:rPr>
          <w:i/>
          <w:iCs/>
        </w:rPr>
        <w:t>chaine1</w:t>
      </w:r>
      <w:r>
        <w:t xml:space="preserve"> ainsi que de </w:t>
      </w:r>
      <w:r w:rsidRPr="00267F07">
        <w:rPr>
          <w:i/>
          <w:iCs/>
        </w:rPr>
        <w:t>chaine2</w:t>
      </w:r>
      <w:r>
        <w:t xml:space="preserve">. Ceci signifie que </w:t>
      </w:r>
      <w:r w:rsidRPr="00BC3381">
        <w:rPr>
          <w:i/>
          <w:iCs/>
        </w:rPr>
        <w:t>chaine1</w:t>
      </w:r>
      <w:r>
        <w:t xml:space="preserve">ne peut contenir qu’une chaîne de caractères. Il en est de même pour </w:t>
      </w:r>
      <w:r w:rsidRPr="00267F07">
        <w:rPr>
          <w:i/>
          <w:iCs/>
        </w:rPr>
        <w:t>chaine2</w:t>
      </w:r>
      <w:r>
        <w:t xml:space="preserve">. Une chaîne de caractère est une séquence de caractères où chacun des caractères provient d’un code </w:t>
      </w:r>
      <w:r w:rsidR="00811F86">
        <w:t>préétabli</w:t>
      </w:r>
      <w:r>
        <w:t xml:space="preserve"> (tel que </w:t>
      </w:r>
      <w:r w:rsidRPr="003E109B">
        <w:rPr>
          <w:i/>
          <w:iCs/>
        </w:rPr>
        <w:t>Unicode</w:t>
      </w:r>
      <w:r>
        <w:rPr>
          <w:iCs/>
        </w:rPr>
        <w:t>)</w:t>
      </w:r>
      <w:r>
        <w:t>.</w:t>
      </w:r>
      <w:r w:rsidR="00483EC2">
        <w:t xml:space="preserve"> Dans le cas du Java, </w:t>
      </w:r>
      <w:r w:rsidR="00CE040E">
        <w:t xml:space="preserve">le code utilisé </w:t>
      </w:r>
      <w:r w:rsidR="008B351D">
        <w:t xml:space="preserve">par l’interface (String) </w:t>
      </w:r>
      <w:r w:rsidR="00CE040E">
        <w:t xml:space="preserve">est UTF-16 : dans cet encodage, chaque caractère occupe deux octets au minimum, </w:t>
      </w:r>
      <w:r w:rsidR="00152792">
        <w:t>alors que</w:t>
      </w:r>
      <w:r w:rsidR="00CE040E">
        <w:t xml:space="preserve"> certains caractères comme les </w:t>
      </w:r>
      <w:r w:rsidR="0007691D">
        <w:t>é</w:t>
      </w:r>
      <w:r w:rsidR="00CE040E">
        <w:t>mojis nécessit</w:t>
      </w:r>
      <w:r w:rsidR="00152792">
        <w:t>e</w:t>
      </w:r>
      <w:r w:rsidR="00CE040E">
        <w:t xml:space="preserve">nt </w:t>
      </w:r>
      <w:r w:rsidR="00303A1D">
        <w:t>quatre octets.</w:t>
      </w:r>
    </w:p>
    <w:p w14:paraId="1A3E799A" w14:textId="77777777" w:rsidR="001238C4" w:rsidRDefault="001238C4" w:rsidP="001238C4">
      <w:pPr>
        <w:pStyle w:val="Corpsdetexte"/>
      </w:pPr>
      <w:r>
        <w:lastRenderedPageBreak/>
        <w:t xml:space="preserve">La ligne suivante déclare deux variables qui serviront à mémoriser les entiers eux-mêmes, car </w:t>
      </w:r>
      <w:r w:rsidRPr="005A248C">
        <w:rPr>
          <w:i/>
          <w:iCs/>
        </w:rPr>
        <w:t>int</w:t>
      </w:r>
      <w:r>
        <w:t xml:space="preserve"> représente le type entier en Java.</w:t>
      </w:r>
    </w:p>
    <w:p w14:paraId="69CBD632" w14:textId="77777777" w:rsidR="001238C4" w:rsidRPr="008C0F8E" w:rsidRDefault="001238C4" w:rsidP="001238C4">
      <w:pPr>
        <w:pStyle w:val="SQL"/>
        <w:ind w:firstLine="142"/>
        <w:rPr>
          <w:sz w:val="18"/>
        </w:rPr>
      </w:pPr>
      <w:r w:rsidRPr="008C0F8E">
        <w:rPr>
          <w:sz w:val="18"/>
        </w:rPr>
        <w:t xml:space="preserve">        int entier1, entier2, somme;  // Les entiers à additionner</w:t>
      </w:r>
    </w:p>
    <w:p w14:paraId="4BE5206B" w14:textId="77777777" w:rsidR="001238C4" w:rsidRDefault="001238C4" w:rsidP="001238C4">
      <w:pPr>
        <w:pStyle w:val="Corpsdetexte"/>
      </w:pPr>
    </w:p>
    <w:p w14:paraId="3019840F" w14:textId="3F7F41BB" w:rsidR="001238C4" w:rsidRDefault="001238C4" w:rsidP="001238C4">
      <w:pPr>
        <w:pStyle w:val="Corpsdetexte"/>
      </w:pPr>
      <w:r>
        <w:t xml:space="preserve">Après ces déclarations, on peut imaginer que cinq </w:t>
      </w:r>
      <w:r w:rsidR="00811F86">
        <w:t>zones</w:t>
      </w:r>
      <w:r>
        <w:t xml:space="preserve"> de mémoire ont été réservés pour les </w:t>
      </w:r>
      <w:r w:rsidR="00811F86">
        <w:t>cinq</w:t>
      </w:r>
      <w:r>
        <w:t xml:space="preserve"> variables tel qu’illustré à la figure suivante :</w:t>
      </w:r>
    </w:p>
    <w:p w14:paraId="5DEC0F76" w14:textId="1245BD82" w:rsidR="001238C4" w:rsidRDefault="00F758A2" w:rsidP="001238C4">
      <w:pPr>
        <w:pStyle w:val="Corpsdetexte"/>
        <w:jc w:val="center"/>
      </w:pPr>
      <w:r>
        <w:rPr>
          <w:noProof/>
        </w:rPr>
        <w:object w:dxaOrig="4017" w:dyaOrig="3478" w14:anchorId="514BB578">
          <v:shape id="_x0000_i1079" type="#_x0000_t75" alt="" style="width:156.9pt;height:131.1pt;mso-width-percent:0;mso-height-percent:0;mso-width-percent:0;mso-height-percent:0" o:ole="">
            <v:imagedata r:id="rId52" o:title=""/>
          </v:shape>
          <o:OLEObject Type="Embed" ProgID="Visio.Drawing.11" ShapeID="_x0000_i1079" DrawAspect="Content" ObjectID="_1765265416" r:id="rId53"/>
        </w:object>
      </w:r>
    </w:p>
    <w:p w14:paraId="4419FDCE" w14:textId="45EE8A13" w:rsidR="001238C4" w:rsidRDefault="001238C4" w:rsidP="001238C4">
      <w:pPr>
        <w:pStyle w:val="Corpsdetexte"/>
      </w:pPr>
      <w:r>
        <w:t>Au départ, le contenu des variables est vide.</w:t>
      </w:r>
      <w:r w:rsidR="000C3A62">
        <w:t xml:space="preserve"> En Java, cela signifie que </w:t>
      </w:r>
      <w:r w:rsidR="00DA7C83">
        <w:t>si on tente d’accéder à la valeur de la variable, nous obtiendrons une erreur lors de la compilation du programme.</w:t>
      </w:r>
    </w:p>
    <w:p w14:paraId="342A9CCE" w14:textId="58DED443" w:rsidR="001238C4" w:rsidRPr="003C2B13" w:rsidRDefault="001238C4" w:rsidP="001238C4">
      <w:pPr>
        <w:pStyle w:val="Titre3"/>
      </w:pPr>
      <w:bookmarkStart w:id="43" w:name="_Toc508790374"/>
      <w:bookmarkStart w:id="44" w:name="_Toc44667565"/>
      <w:r>
        <w:t xml:space="preserve">Types </w:t>
      </w:r>
      <w:r w:rsidR="00811F86">
        <w:t>prédéfinis</w:t>
      </w:r>
      <w:r>
        <w:t xml:space="preserve"> de Java</w:t>
      </w:r>
      <w:bookmarkEnd w:id="43"/>
      <w:bookmarkEnd w:id="44"/>
    </w:p>
    <w:p w14:paraId="61CE63ED" w14:textId="07E42835" w:rsidR="001238C4" w:rsidRDefault="001238C4" w:rsidP="001238C4">
      <w:pPr>
        <w:pStyle w:val="Corpsdetexte"/>
      </w:pPr>
      <w:r>
        <w:t xml:space="preserve">Java inclut un ensemble de types </w:t>
      </w:r>
      <w:r w:rsidR="00811F86">
        <w:t>prédéfinis</w:t>
      </w:r>
      <w:r>
        <w:t xml:space="preserve">. Le tableau suivant énumère les types dits primitifs avec les valeurs possibles. </w:t>
      </w:r>
    </w:p>
    <w:tbl>
      <w:tblPr>
        <w:tblW w:w="9306"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1651"/>
        <w:gridCol w:w="7655"/>
      </w:tblGrid>
      <w:tr w:rsidR="001238C4" w:rsidRPr="0028616D" w14:paraId="737838F3" w14:textId="77777777" w:rsidTr="00AB1477">
        <w:tc>
          <w:tcPr>
            <w:tcW w:w="1651" w:type="dxa"/>
            <w:vAlign w:val="center"/>
          </w:tcPr>
          <w:p w14:paraId="45DC53D0"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Type primitif</w:t>
            </w:r>
            <w:r w:rsidRPr="0028616D">
              <w:rPr>
                <w:rFonts w:ascii="Times New Roman" w:hAnsi="Times New Roman"/>
                <w:sz w:val="24"/>
                <w:szCs w:val="24"/>
                <w:lang w:val="fr-CA"/>
              </w:rPr>
              <w:t xml:space="preserve"> </w:t>
            </w:r>
          </w:p>
        </w:tc>
        <w:tc>
          <w:tcPr>
            <w:tcW w:w="7655" w:type="dxa"/>
            <w:vAlign w:val="center"/>
          </w:tcPr>
          <w:p w14:paraId="30882ECD" w14:textId="77777777" w:rsidR="001238C4" w:rsidRPr="0028616D" w:rsidRDefault="001238C4" w:rsidP="008D06F8">
            <w:pPr>
              <w:autoSpaceDE w:val="0"/>
              <w:autoSpaceDN w:val="0"/>
              <w:adjustRightInd w:val="0"/>
              <w:rPr>
                <w:rFonts w:ascii="Times New Roman" w:hAnsi="Times New Roman"/>
                <w:sz w:val="24"/>
                <w:szCs w:val="24"/>
                <w:lang w:val="fr-CA"/>
              </w:rPr>
            </w:pPr>
            <w:r>
              <w:rPr>
                <w:rFonts w:ascii="Times New Roman" w:hAnsi="Times New Roman"/>
                <w:b/>
                <w:bCs/>
                <w:sz w:val="24"/>
                <w:szCs w:val="24"/>
                <w:lang w:val="fr-CA"/>
              </w:rPr>
              <w:t>Valeurs</w:t>
            </w:r>
            <w:r w:rsidRPr="0028616D">
              <w:rPr>
                <w:rFonts w:ascii="Times New Roman" w:hAnsi="Times New Roman"/>
                <w:sz w:val="24"/>
                <w:szCs w:val="24"/>
                <w:lang w:val="fr-CA"/>
              </w:rPr>
              <w:t xml:space="preserve"> </w:t>
            </w:r>
          </w:p>
        </w:tc>
      </w:tr>
      <w:tr w:rsidR="001238C4" w:rsidRPr="0028616D" w14:paraId="45DBCB77" w14:textId="77777777" w:rsidTr="00AB1477">
        <w:tc>
          <w:tcPr>
            <w:tcW w:w="1651" w:type="dxa"/>
            <w:vAlign w:val="center"/>
          </w:tcPr>
          <w:p w14:paraId="662DB13F"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boolean</w:t>
            </w:r>
            <w:r w:rsidRPr="0028616D">
              <w:rPr>
                <w:rFonts w:ascii="Times New Roman" w:hAnsi="Times New Roman"/>
                <w:sz w:val="24"/>
                <w:szCs w:val="24"/>
                <w:lang w:val="fr-CA"/>
              </w:rPr>
              <w:t xml:space="preserve"> </w:t>
            </w:r>
          </w:p>
        </w:tc>
        <w:tc>
          <w:tcPr>
            <w:tcW w:w="7655" w:type="dxa"/>
            <w:vAlign w:val="center"/>
          </w:tcPr>
          <w:p w14:paraId="01F5982E"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true/false</w:t>
            </w:r>
            <w:r w:rsidRPr="0028616D">
              <w:rPr>
                <w:rFonts w:ascii="Times New Roman" w:hAnsi="Times New Roman"/>
                <w:sz w:val="24"/>
                <w:szCs w:val="24"/>
                <w:lang w:val="fr-CA"/>
              </w:rPr>
              <w:t xml:space="preserve"> </w:t>
            </w:r>
          </w:p>
        </w:tc>
      </w:tr>
      <w:tr w:rsidR="001238C4" w:rsidRPr="0028616D" w14:paraId="7958880F" w14:textId="77777777" w:rsidTr="00AB1477">
        <w:tc>
          <w:tcPr>
            <w:tcW w:w="1651" w:type="dxa"/>
            <w:vAlign w:val="center"/>
          </w:tcPr>
          <w:p w14:paraId="1C197B43"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char</w:t>
            </w:r>
            <w:r w:rsidRPr="0028616D">
              <w:rPr>
                <w:rFonts w:ascii="Times New Roman" w:hAnsi="Times New Roman"/>
                <w:sz w:val="24"/>
                <w:szCs w:val="24"/>
                <w:lang w:val="fr-CA"/>
              </w:rPr>
              <w:t xml:space="preserve"> </w:t>
            </w:r>
          </w:p>
        </w:tc>
        <w:tc>
          <w:tcPr>
            <w:tcW w:w="7655" w:type="dxa"/>
            <w:vAlign w:val="center"/>
          </w:tcPr>
          <w:p w14:paraId="189A7A75" w14:textId="5CD96520" w:rsidR="001238C4" w:rsidRPr="002A37FB" w:rsidRDefault="001238C4" w:rsidP="008D06F8">
            <w:pPr>
              <w:autoSpaceDE w:val="0"/>
              <w:autoSpaceDN w:val="0"/>
              <w:adjustRightInd w:val="0"/>
              <w:rPr>
                <w:sz w:val="20"/>
                <w:szCs w:val="20"/>
                <w:lang w:val="fr-CA"/>
              </w:rPr>
            </w:pPr>
            <w:r w:rsidRPr="002A37FB">
              <w:rPr>
                <w:sz w:val="20"/>
                <w:szCs w:val="20"/>
                <w:lang w:val="fr-CA"/>
              </w:rPr>
              <w:t>Caractère selon l</w:t>
            </w:r>
            <w:r w:rsidR="00AF0756">
              <w:rPr>
                <w:sz w:val="20"/>
                <w:szCs w:val="20"/>
                <w:lang w:val="fr-CA"/>
              </w:rPr>
              <w:t>’enco</w:t>
            </w:r>
            <w:r w:rsidR="00DC5835">
              <w:rPr>
                <w:sz w:val="20"/>
                <w:szCs w:val="20"/>
                <w:lang w:val="fr-CA"/>
              </w:rPr>
              <w:t>dage UTF-16</w:t>
            </w:r>
            <w:r w:rsidRPr="002A37FB">
              <w:rPr>
                <w:sz w:val="20"/>
                <w:szCs w:val="20"/>
                <w:lang w:val="fr-CA"/>
              </w:rPr>
              <w:t xml:space="preserve"> (</w:t>
            </w:r>
            <w:r w:rsidR="00DC5835">
              <w:rPr>
                <w:sz w:val="20"/>
                <w:szCs w:val="20"/>
                <w:lang w:val="fr-CA"/>
              </w:rPr>
              <w:t xml:space="preserve">mot de </w:t>
            </w:r>
            <w:r w:rsidRPr="002A37FB">
              <w:rPr>
                <w:sz w:val="20"/>
                <w:szCs w:val="20"/>
                <w:lang w:val="fr-CA"/>
              </w:rPr>
              <w:t xml:space="preserve">16 bits) </w:t>
            </w:r>
          </w:p>
        </w:tc>
      </w:tr>
      <w:tr w:rsidR="001238C4" w:rsidRPr="0028616D" w14:paraId="292B395B" w14:textId="77777777" w:rsidTr="00AB1477">
        <w:tc>
          <w:tcPr>
            <w:tcW w:w="1651" w:type="dxa"/>
            <w:vAlign w:val="center"/>
          </w:tcPr>
          <w:p w14:paraId="54689212"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byte</w:t>
            </w:r>
            <w:r w:rsidRPr="0028616D">
              <w:rPr>
                <w:rFonts w:ascii="Times New Roman" w:hAnsi="Times New Roman"/>
                <w:sz w:val="24"/>
                <w:szCs w:val="24"/>
                <w:lang w:val="fr-CA"/>
              </w:rPr>
              <w:t xml:space="preserve"> </w:t>
            </w:r>
          </w:p>
        </w:tc>
        <w:tc>
          <w:tcPr>
            <w:tcW w:w="7655" w:type="dxa"/>
            <w:vAlign w:val="center"/>
          </w:tcPr>
          <w:p w14:paraId="4AB8A8A9" w14:textId="77777777" w:rsidR="001238C4" w:rsidRPr="002A37FB" w:rsidRDefault="001238C4" w:rsidP="008D06F8">
            <w:pPr>
              <w:autoSpaceDE w:val="0"/>
              <w:autoSpaceDN w:val="0"/>
              <w:adjustRightInd w:val="0"/>
              <w:rPr>
                <w:sz w:val="20"/>
                <w:szCs w:val="20"/>
                <w:lang w:val="fr-CA"/>
              </w:rPr>
            </w:pPr>
            <w:r w:rsidRPr="002A37FB">
              <w:rPr>
                <w:sz w:val="20"/>
                <w:szCs w:val="20"/>
                <w:lang w:val="fr-CA"/>
              </w:rPr>
              <w:t>Octet en binaire (8 bits) entre -128 (-2</w:t>
            </w:r>
            <w:r w:rsidRPr="002A37FB">
              <w:rPr>
                <w:sz w:val="20"/>
                <w:szCs w:val="20"/>
                <w:vertAlign w:val="superscript"/>
                <w:lang w:val="fr-CA"/>
              </w:rPr>
              <w:t>7</w:t>
            </w:r>
            <w:r w:rsidRPr="002A37FB">
              <w:rPr>
                <w:sz w:val="20"/>
                <w:szCs w:val="20"/>
                <w:lang w:val="fr-CA"/>
              </w:rPr>
              <w:t>) et 127 (2</w:t>
            </w:r>
            <w:r w:rsidRPr="002A37FB">
              <w:rPr>
                <w:sz w:val="20"/>
                <w:szCs w:val="20"/>
                <w:vertAlign w:val="superscript"/>
                <w:lang w:val="fr-CA"/>
              </w:rPr>
              <w:t>7</w:t>
            </w:r>
            <w:r w:rsidRPr="002A37FB">
              <w:rPr>
                <w:sz w:val="20"/>
                <w:szCs w:val="20"/>
                <w:lang w:val="fr-CA"/>
              </w:rPr>
              <w:t>-1)</w:t>
            </w:r>
          </w:p>
        </w:tc>
      </w:tr>
      <w:tr w:rsidR="001238C4" w:rsidRPr="0028616D" w14:paraId="4B7560EC" w14:textId="77777777" w:rsidTr="00AB1477">
        <w:tc>
          <w:tcPr>
            <w:tcW w:w="1651" w:type="dxa"/>
            <w:vAlign w:val="center"/>
          </w:tcPr>
          <w:p w14:paraId="7A44295A"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short</w:t>
            </w:r>
            <w:r w:rsidRPr="0028616D">
              <w:rPr>
                <w:rFonts w:ascii="Times New Roman" w:hAnsi="Times New Roman"/>
                <w:sz w:val="24"/>
                <w:szCs w:val="24"/>
                <w:lang w:val="fr-CA"/>
              </w:rPr>
              <w:t xml:space="preserve"> </w:t>
            </w:r>
          </w:p>
        </w:tc>
        <w:tc>
          <w:tcPr>
            <w:tcW w:w="7655" w:type="dxa"/>
            <w:vAlign w:val="center"/>
          </w:tcPr>
          <w:p w14:paraId="23F364F9"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16 bits) entre -32 768 (-2</w:t>
            </w:r>
            <w:r w:rsidRPr="002A37FB">
              <w:rPr>
                <w:sz w:val="20"/>
                <w:szCs w:val="20"/>
                <w:vertAlign w:val="superscript"/>
                <w:lang w:val="fr-CA"/>
              </w:rPr>
              <w:t>15</w:t>
            </w:r>
            <w:r w:rsidRPr="002A37FB">
              <w:rPr>
                <w:sz w:val="20"/>
                <w:szCs w:val="20"/>
                <w:lang w:val="fr-CA"/>
              </w:rPr>
              <w:t>)  et 32 767 (2</w:t>
            </w:r>
            <w:r w:rsidRPr="002A37FB">
              <w:rPr>
                <w:sz w:val="20"/>
                <w:szCs w:val="20"/>
                <w:vertAlign w:val="superscript"/>
                <w:lang w:val="fr-CA"/>
              </w:rPr>
              <w:t>15</w:t>
            </w:r>
            <w:r w:rsidRPr="002A37FB">
              <w:rPr>
                <w:sz w:val="20"/>
                <w:szCs w:val="20"/>
                <w:lang w:val="fr-CA"/>
              </w:rPr>
              <w:t>-1)</w:t>
            </w:r>
          </w:p>
        </w:tc>
      </w:tr>
      <w:tr w:rsidR="001238C4" w:rsidRPr="0028616D" w14:paraId="35ED43AD" w14:textId="77777777" w:rsidTr="00AB1477">
        <w:tc>
          <w:tcPr>
            <w:tcW w:w="1651" w:type="dxa"/>
            <w:vAlign w:val="center"/>
          </w:tcPr>
          <w:p w14:paraId="71142DF9"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int</w:t>
            </w:r>
            <w:r w:rsidRPr="0028616D">
              <w:rPr>
                <w:rFonts w:ascii="Times New Roman" w:hAnsi="Times New Roman"/>
                <w:sz w:val="24"/>
                <w:szCs w:val="24"/>
                <w:lang w:val="fr-CA"/>
              </w:rPr>
              <w:t xml:space="preserve"> </w:t>
            </w:r>
          </w:p>
        </w:tc>
        <w:tc>
          <w:tcPr>
            <w:tcW w:w="7655" w:type="dxa"/>
            <w:vAlign w:val="center"/>
          </w:tcPr>
          <w:p w14:paraId="2E34AD68"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32 bits) entre -2 147 483 648 (-2</w:t>
            </w:r>
            <w:r w:rsidRPr="002A37FB">
              <w:rPr>
                <w:sz w:val="20"/>
                <w:szCs w:val="20"/>
                <w:vertAlign w:val="superscript"/>
                <w:lang w:val="fr-CA"/>
              </w:rPr>
              <w:t>31</w:t>
            </w:r>
            <w:r w:rsidRPr="002A37FB">
              <w:rPr>
                <w:sz w:val="20"/>
                <w:szCs w:val="20"/>
                <w:lang w:val="fr-CA"/>
              </w:rPr>
              <w:t>)  et 2 147 483 647 (2</w:t>
            </w:r>
            <w:r w:rsidRPr="002A37FB">
              <w:rPr>
                <w:sz w:val="20"/>
                <w:szCs w:val="20"/>
                <w:vertAlign w:val="superscript"/>
                <w:lang w:val="fr-CA"/>
              </w:rPr>
              <w:t>31</w:t>
            </w:r>
            <w:r w:rsidRPr="002A37FB">
              <w:rPr>
                <w:sz w:val="20"/>
                <w:szCs w:val="20"/>
                <w:lang w:val="fr-CA"/>
              </w:rPr>
              <w:t>-1)</w:t>
            </w:r>
          </w:p>
        </w:tc>
      </w:tr>
      <w:tr w:rsidR="001238C4" w:rsidRPr="0028616D" w14:paraId="39EC3153" w14:textId="77777777" w:rsidTr="00AB1477">
        <w:tc>
          <w:tcPr>
            <w:tcW w:w="1651" w:type="dxa"/>
            <w:vAlign w:val="center"/>
          </w:tcPr>
          <w:p w14:paraId="6A4A15F8"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long</w:t>
            </w:r>
            <w:r w:rsidRPr="0028616D">
              <w:rPr>
                <w:rFonts w:ascii="Times New Roman" w:hAnsi="Times New Roman"/>
                <w:sz w:val="24"/>
                <w:szCs w:val="24"/>
                <w:lang w:val="fr-CA"/>
              </w:rPr>
              <w:t xml:space="preserve"> </w:t>
            </w:r>
          </w:p>
        </w:tc>
        <w:tc>
          <w:tcPr>
            <w:tcW w:w="7655" w:type="dxa"/>
            <w:vAlign w:val="center"/>
          </w:tcPr>
          <w:p w14:paraId="3739A7EE" w14:textId="77777777" w:rsidR="001238C4" w:rsidRPr="002A37FB" w:rsidRDefault="001238C4" w:rsidP="008D06F8">
            <w:pPr>
              <w:autoSpaceDE w:val="0"/>
              <w:autoSpaceDN w:val="0"/>
              <w:adjustRightInd w:val="0"/>
              <w:rPr>
                <w:sz w:val="20"/>
                <w:szCs w:val="20"/>
                <w:lang w:val="fr-CA"/>
              </w:rPr>
            </w:pPr>
            <w:r w:rsidRPr="002A37FB">
              <w:rPr>
                <w:sz w:val="20"/>
                <w:szCs w:val="20"/>
                <w:lang w:val="fr-CA"/>
              </w:rPr>
              <w:t>Entier (précision de 64 bits) entre -9 223 372 036 854 775 808 (-2</w:t>
            </w:r>
            <w:r w:rsidRPr="002A37FB">
              <w:rPr>
                <w:sz w:val="20"/>
                <w:szCs w:val="20"/>
                <w:vertAlign w:val="superscript"/>
                <w:lang w:val="fr-CA"/>
              </w:rPr>
              <w:t>63</w:t>
            </w:r>
            <w:r w:rsidRPr="002A37FB">
              <w:rPr>
                <w:sz w:val="20"/>
                <w:szCs w:val="20"/>
                <w:lang w:val="fr-CA"/>
              </w:rPr>
              <w:t>) et 9 223 372 036 854 775 807 (2</w:t>
            </w:r>
            <w:r w:rsidRPr="002A37FB">
              <w:rPr>
                <w:sz w:val="20"/>
                <w:szCs w:val="20"/>
                <w:vertAlign w:val="superscript"/>
                <w:lang w:val="fr-CA"/>
              </w:rPr>
              <w:t>63</w:t>
            </w:r>
            <w:r w:rsidRPr="002A37FB">
              <w:rPr>
                <w:sz w:val="20"/>
                <w:szCs w:val="20"/>
                <w:lang w:val="fr-CA"/>
              </w:rPr>
              <w:t>-1)</w:t>
            </w:r>
          </w:p>
        </w:tc>
      </w:tr>
      <w:tr w:rsidR="001238C4" w:rsidRPr="0028616D" w14:paraId="6E41C594" w14:textId="77777777" w:rsidTr="00AB1477">
        <w:tc>
          <w:tcPr>
            <w:tcW w:w="1651" w:type="dxa"/>
            <w:vAlign w:val="center"/>
          </w:tcPr>
          <w:p w14:paraId="352D0B27"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float</w:t>
            </w:r>
            <w:r w:rsidRPr="0028616D">
              <w:rPr>
                <w:rFonts w:ascii="Times New Roman" w:hAnsi="Times New Roman"/>
                <w:sz w:val="24"/>
                <w:szCs w:val="24"/>
                <w:lang w:val="fr-CA"/>
              </w:rPr>
              <w:t xml:space="preserve"> </w:t>
            </w:r>
          </w:p>
        </w:tc>
        <w:tc>
          <w:tcPr>
            <w:tcW w:w="7655" w:type="dxa"/>
            <w:vAlign w:val="center"/>
          </w:tcPr>
          <w:p w14:paraId="1C11B462" w14:textId="521D2F3F"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32 bits selon le code IEEE 754-1985) entre -3.4*10</w:t>
            </w:r>
            <w:r w:rsidRPr="002A37FB">
              <w:rPr>
                <w:sz w:val="20"/>
                <w:szCs w:val="20"/>
                <w:vertAlign w:val="superscript"/>
                <w:lang w:val="fr-CA"/>
              </w:rPr>
              <w:t>38</w:t>
            </w:r>
            <w:r w:rsidRPr="002A37FB">
              <w:rPr>
                <w:sz w:val="20"/>
                <w:szCs w:val="20"/>
                <w:lang w:val="fr-CA"/>
              </w:rPr>
              <w:t xml:space="preserve"> et 3.4*10</w:t>
            </w:r>
            <w:r w:rsidRPr="002A37FB">
              <w:rPr>
                <w:sz w:val="20"/>
                <w:szCs w:val="20"/>
                <w:vertAlign w:val="superscript"/>
                <w:lang w:val="fr-CA"/>
              </w:rPr>
              <w:t>38</w:t>
            </w:r>
            <w:r w:rsidRPr="002A37FB">
              <w:rPr>
                <w:sz w:val="20"/>
                <w:szCs w:val="20"/>
                <w:lang w:val="fr-CA"/>
              </w:rPr>
              <w:t xml:space="preserve"> (7</w:t>
            </w:r>
            <w:r w:rsidR="00E965CC">
              <w:rPr>
                <w:sz w:val="20"/>
                <w:szCs w:val="20"/>
                <w:lang w:val="fr-CA"/>
              </w:rPr>
              <w:t> </w:t>
            </w:r>
            <w:r w:rsidRPr="002A37FB">
              <w:rPr>
                <w:sz w:val="20"/>
                <w:szCs w:val="20"/>
                <w:lang w:val="fr-CA"/>
              </w:rPr>
              <w:t>chiffres significatifs)</w:t>
            </w:r>
          </w:p>
        </w:tc>
      </w:tr>
      <w:tr w:rsidR="001238C4" w:rsidRPr="0028616D" w14:paraId="24893AC1" w14:textId="77777777" w:rsidTr="00AB1477">
        <w:tc>
          <w:tcPr>
            <w:tcW w:w="1651" w:type="dxa"/>
            <w:vAlign w:val="center"/>
          </w:tcPr>
          <w:p w14:paraId="6C459E86" w14:textId="77777777" w:rsidR="001238C4" w:rsidRPr="0028616D" w:rsidRDefault="001238C4" w:rsidP="008D06F8">
            <w:pPr>
              <w:autoSpaceDE w:val="0"/>
              <w:autoSpaceDN w:val="0"/>
              <w:adjustRightInd w:val="0"/>
              <w:rPr>
                <w:rFonts w:ascii="Times New Roman" w:hAnsi="Times New Roman"/>
                <w:sz w:val="24"/>
                <w:szCs w:val="24"/>
                <w:lang w:val="fr-CA"/>
              </w:rPr>
            </w:pPr>
            <w:r w:rsidRPr="0028616D">
              <w:rPr>
                <w:rFonts w:ascii="Courier New" w:hAnsi="Courier New" w:cs="Courier New"/>
                <w:sz w:val="20"/>
                <w:lang w:val="fr-CA"/>
              </w:rPr>
              <w:t>double</w:t>
            </w:r>
            <w:r w:rsidRPr="0028616D">
              <w:rPr>
                <w:rFonts w:ascii="Times New Roman" w:hAnsi="Times New Roman"/>
                <w:sz w:val="24"/>
                <w:szCs w:val="24"/>
                <w:lang w:val="fr-CA"/>
              </w:rPr>
              <w:t xml:space="preserve"> </w:t>
            </w:r>
          </w:p>
        </w:tc>
        <w:tc>
          <w:tcPr>
            <w:tcW w:w="7655" w:type="dxa"/>
            <w:vAlign w:val="center"/>
          </w:tcPr>
          <w:p w14:paraId="45DF59EA" w14:textId="5F86D16D" w:rsidR="001238C4" w:rsidRPr="002A37FB" w:rsidRDefault="001238C4" w:rsidP="008D06F8">
            <w:pPr>
              <w:autoSpaceDE w:val="0"/>
              <w:autoSpaceDN w:val="0"/>
              <w:adjustRightInd w:val="0"/>
              <w:rPr>
                <w:sz w:val="20"/>
                <w:szCs w:val="20"/>
                <w:lang w:val="fr-CA"/>
              </w:rPr>
            </w:pPr>
            <w:r w:rsidRPr="002A37FB">
              <w:rPr>
                <w:sz w:val="20"/>
                <w:szCs w:val="20"/>
                <w:lang w:val="fr-CA"/>
              </w:rPr>
              <w:t xml:space="preserve">Nombre </w:t>
            </w:r>
            <w:r w:rsidR="00110EA5">
              <w:rPr>
                <w:sz w:val="20"/>
                <w:szCs w:val="20"/>
                <w:lang w:val="fr-CA"/>
              </w:rPr>
              <w:t>à virgule flottante</w:t>
            </w:r>
            <w:r w:rsidRPr="002A37FB">
              <w:rPr>
                <w:sz w:val="20"/>
                <w:szCs w:val="20"/>
                <w:lang w:val="fr-CA"/>
              </w:rPr>
              <w:t xml:space="preserve"> (précision de 64 bits IEEE 754-1985) entre -1.7*10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(15 chiffres significatifs)</w:t>
            </w:r>
          </w:p>
        </w:tc>
      </w:tr>
    </w:tbl>
    <w:p w14:paraId="3F9FC24C" w14:textId="67537CE8" w:rsidR="001238C4" w:rsidRDefault="001238C4" w:rsidP="001238C4">
      <w:pPr>
        <w:pStyle w:val="Lgende"/>
        <w:jc w:val="center"/>
        <w:rPr>
          <w:rFonts w:ascii="Times New Roman" w:hAnsi="Times New Roman"/>
          <w:sz w:val="24"/>
          <w:szCs w:val="24"/>
          <w:lang w:val="fr-CA"/>
        </w:rPr>
      </w:pPr>
      <w:r>
        <w:t xml:space="preserve">Figure </w:t>
      </w:r>
      <w:r>
        <w:fldChar w:fldCharType="begin"/>
      </w:r>
      <w:r>
        <w:instrText xml:space="preserve"> SEQ Figure \* ARABIC </w:instrText>
      </w:r>
      <w:r>
        <w:fldChar w:fldCharType="separate"/>
      </w:r>
      <w:r w:rsidR="00CF67E3">
        <w:rPr>
          <w:noProof/>
        </w:rPr>
        <w:t>9</w:t>
      </w:r>
      <w:r>
        <w:fldChar w:fldCharType="end"/>
      </w:r>
      <w:r>
        <w:t>. Types primitifs de Java.</w:t>
      </w:r>
    </w:p>
    <w:p w14:paraId="7EFF0457" w14:textId="61D16575" w:rsidR="00110EA5" w:rsidRDefault="00110EA5" w:rsidP="001238C4">
      <w:pPr>
        <w:pStyle w:val="Corpsdetexte"/>
        <w:rPr>
          <w:lang w:val="fr-CA"/>
        </w:rPr>
      </w:pPr>
      <w:r w:rsidRPr="00110EA5">
        <w:t>En informatique, on définit l'ensemble des nombres positifs comme étant les nombres plus grands que zéro. Les nombres négatifs sont les nombres plus petits que zéro.</w:t>
      </w:r>
      <w:r>
        <w:t xml:space="preserve"> Les nombres entiers (par ex., short, int) comportent une seule valeur nulle (0) alors que les nombres à virgule flottante (float, double) comportent deux valeurs nulles : le zéro négatif (-0) et le zéro positif (+0). Quand on écrit un nombre avec un point décimal en Java (par ex., 3.1416), celui-ci est interprété comme un nombre à virgule flottante ayant une précision de 64 bits. Les nombres à virgule flottante comportent aussi les valeurs infinies (</w:t>
      </w:r>
      <w:r w:rsidRPr="00110EA5">
        <w:t>Double.POSITIVE_INFINITY</w:t>
      </w:r>
      <w:r>
        <w:t xml:space="preserve"> et </w:t>
      </w:r>
      <w:r w:rsidRPr="00110EA5">
        <w:t>Double.</w:t>
      </w:r>
      <w:r>
        <w:t>NEGATIVE</w:t>
      </w:r>
      <w:r w:rsidRPr="00110EA5">
        <w:t>_INFINITY</w:t>
      </w:r>
      <w:r>
        <w:t>). La division d’un nombre non nul par une valeur nulle en Java donne une valeur infinie. La division d’une valeur nulle par une autre valeur nulle donne une valeur spéciale (NaN pour Not a Number) qui a la propriété unique de ne pas être égale à elle-même : l’expression 0.</w:t>
      </w:r>
      <w:r w:rsidRPr="00110EA5">
        <w:t xml:space="preserve">0/0.0 == </w:t>
      </w:r>
      <w:r>
        <w:t>0.</w:t>
      </w:r>
      <w:r w:rsidRPr="00110EA5">
        <w:t>0/0.0</w:t>
      </w:r>
      <w:r>
        <w:t xml:space="preserve"> est fausse en Java. </w:t>
      </w:r>
      <w:r w:rsidRPr="00110EA5">
        <w:t xml:space="preserve">En général, il est possible de représenter </w:t>
      </w:r>
      <w:r w:rsidRPr="00110EA5">
        <w:lastRenderedPageBreak/>
        <w:t>l'ensemble des nombres</w:t>
      </w:r>
      <w:r>
        <w:t xml:space="preserve"> réels</w:t>
      </w:r>
      <w:r w:rsidRPr="00110EA5">
        <w:t xml:space="preserve"> entre </w:t>
      </w:r>
      <w:r w:rsidRPr="002A37FB">
        <w:rPr>
          <w:sz w:val="20"/>
          <w:szCs w:val="20"/>
          <w:lang w:val="fr-CA"/>
        </w:rPr>
        <w:t>-1.7*10</w:t>
      </w:r>
      <w:r w:rsidRPr="002A37FB">
        <w:rPr>
          <w:sz w:val="20"/>
          <w:szCs w:val="20"/>
          <w:vertAlign w:val="superscript"/>
          <w:lang w:val="fr-CA"/>
        </w:rPr>
        <w:t>308</w:t>
      </w:r>
      <w:r w:rsidRPr="002A37FB">
        <w:rPr>
          <w:sz w:val="20"/>
          <w:szCs w:val="20"/>
          <w:lang w:val="fr-CA"/>
        </w:rPr>
        <w:t xml:space="preserve"> et 1.7*10</w:t>
      </w:r>
      <w:r w:rsidRPr="002A37FB">
        <w:rPr>
          <w:sz w:val="20"/>
          <w:szCs w:val="20"/>
          <w:vertAlign w:val="superscript"/>
          <w:lang w:val="fr-CA"/>
        </w:rPr>
        <w:t>308</w:t>
      </w:r>
      <w:r w:rsidRPr="002A37FB">
        <w:rPr>
          <w:sz w:val="20"/>
          <w:szCs w:val="20"/>
          <w:lang w:val="fr-CA"/>
        </w:rPr>
        <w:t xml:space="preserve"> </w:t>
      </w:r>
      <w:r w:rsidRPr="00110EA5">
        <w:t xml:space="preserve">avec 15 chiffres de précision, mais pas 16 chiffres de précision. </w:t>
      </w:r>
      <w:r>
        <w:t>Par exemple, l</w:t>
      </w:r>
      <w:r w:rsidRPr="00110EA5">
        <w:t xml:space="preserve">es nombres </w:t>
      </w:r>
      <w:r>
        <w:t xml:space="preserve">comportant 16 chiffres significatifs </w:t>
      </w:r>
      <w:r w:rsidRPr="00110EA5">
        <w:t>0.8825149536132812 et 0.8825149536132813 sont représentés en nombre à virgule flottante comme étant 115673 fois 2 à la puissance -17 ce qui est le nombre 0.88251495361328125.</w:t>
      </w:r>
      <w:r>
        <w:t xml:space="preserve"> Nous avons donc que l’expression </w:t>
      </w:r>
      <w:r w:rsidRPr="00110EA5">
        <w:t xml:space="preserve">0.8825149536132812 </w:t>
      </w:r>
      <w:r>
        <w:t>==</w:t>
      </w:r>
      <w:r w:rsidRPr="00110EA5">
        <w:t xml:space="preserve"> 0.8825149536132813</w:t>
      </w:r>
      <w:r>
        <w:t xml:space="preserve"> est vraie en Java.</w:t>
      </w:r>
    </w:p>
    <w:p w14:paraId="6EEDC2AF" w14:textId="56E73592" w:rsidR="001238C4" w:rsidRPr="008C3B28" w:rsidRDefault="001238C4" w:rsidP="001238C4">
      <w:pPr>
        <w:pStyle w:val="Corpsdetexte"/>
        <w:rPr>
          <w:lang w:val="fr-CA"/>
        </w:rPr>
      </w:pPr>
      <w:r w:rsidRPr="00F23B2E">
        <w:rPr>
          <w:lang w:val="fr-CA"/>
        </w:rPr>
        <w:t xml:space="preserve">Le type </w:t>
      </w:r>
      <w:hyperlink r:id="rId54" w:tooltip="class in java.lang" w:history="1">
        <w:r w:rsidR="009B7B07" w:rsidRPr="00BF5250">
          <w:rPr>
            <w:rFonts w:ascii="DejaVu Sans Mono" w:hAnsi="DejaVu Sans Mono" w:cs="Courier New"/>
            <w:b/>
            <w:bCs/>
            <w:color w:val="4A6782"/>
            <w:spacing w:val="0"/>
            <w:sz w:val="21"/>
            <w:szCs w:val="21"/>
          </w:rPr>
          <w:t>String</w:t>
        </w:r>
      </w:hyperlink>
      <w:r w:rsidR="009B7B07">
        <w:rPr>
          <w:rFonts w:ascii="DejaVu Sans Mono" w:hAnsi="DejaVu Sans Mono" w:cs="Courier New"/>
          <w:b/>
          <w:bCs/>
          <w:color w:val="4A6782"/>
          <w:spacing w:val="0"/>
          <w:sz w:val="21"/>
          <w:szCs w:val="21"/>
        </w:rPr>
        <w:t xml:space="preserve"> </w:t>
      </w:r>
      <w:r w:rsidRPr="00F23B2E">
        <w:rPr>
          <w:lang w:val="fr-CA"/>
        </w:rPr>
        <w:t xml:space="preserve">est aussi un type </w:t>
      </w:r>
      <w:r w:rsidR="00811F86" w:rsidRPr="00F23B2E">
        <w:rPr>
          <w:lang w:val="fr-CA"/>
        </w:rPr>
        <w:t>prédéfini</w:t>
      </w:r>
      <w:r w:rsidRPr="00F23B2E">
        <w:rPr>
          <w:lang w:val="fr-CA"/>
        </w:rPr>
        <w:t xml:space="preserve"> mais n’est pas un type primitif. </w:t>
      </w:r>
      <w:r>
        <w:rPr>
          <w:lang w:val="fr-CA"/>
        </w:rPr>
        <w:t xml:space="preserve">En fait, </w:t>
      </w:r>
      <w:hyperlink r:id="rId55" w:tooltip="class in java.lang" w:history="1">
        <w:r w:rsidR="009B7B07"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Ainsi un type peut être soit un type primitif ou une classe. </w:t>
      </w:r>
      <w:r w:rsidRPr="00F23B2E">
        <w:rPr>
          <w:lang w:val="fr-CA"/>
        </w:rPr>
        <w:t>La différence sera expliquée ultérieurement.</w:t>
      </w:r>
    </w:p>
    <w:p w14:paraId="3252B50D" w14:textId="77777777" w:rsidR="001238C4" w:rsidRPr="00977D8F" w:rsidRDefault="001238C4" w:rsidP="001238C4">
      <w:pPr>
        <w:pStyle w:val="Titre3"/>
      </w:pPr>
      <w:bookmarkStart w:id="45" w:name="_Toc508790375"/>
      <w:bookmarkStart w:id="46" w:name="_Toc44667566"/>
      <w:r>
        <w:t>Appel de méthode de classe, paramètres et énoncé d’affectation</w:t>
      </w:r>
      <w:bookmarkEnd w:id="45"/>
      <w:bookmarkEnd w:id="46"/>
    </w:p>
    <w:p w14:paraId="29F888C5" w14:textId="77777777" w:rsidR="001238C4" w:rsidRDefault="001238C4" w:rsidP="001238C4">
      <w:pPr>
        <w:pStyle w:val="Corpsdetexte"/>
      </w:pPr>
      <w:r>
        <w:t xml:space="preserve">La ligne </w:t>
      </w:r>
    </w:p>
    <w:p w14:paraId="3EA3A743" w14:textId="77777777" w:rsidR="001238C4" w:rsidRPr="008C0F8E" w:rsidRDefault="001238C4" w:rsidP="001238C4">
      <w:pPr>
        <w:pStyle w:val="SQL"/>
        <w:ind w:firstLine="142"/>
        <w:rPr>
          <w:sz w:val="18"/>
        </w:rPr>
      </w:pPr>
      <w:r w:rsidRPr="008C0F8E">
        <w:rPr>
          <w:sz w:val="18"/>
        </w:rPr>
        <w:t xml:space="preserve">        chaine1 = JOptionPane.showInputDialog("Entrez un premier nombre entier");</w:t>
      </w:r>
    </w:p>
    <w:p w14:paraId="275489F0" w14:textId="77777777" w:rsidR="001238C4" w:rsidRDefault="001238C4" w:rsidP="001238C4">
      <w:pPr>
        <w:pStyle w:val="Corpsdetexte"/>
      </w:pPr>
    </w:p>
    <w:p w14:paraId="713C726F" w14:textId="01E828C2" w:rsidR="001238C4" w:rsidRDefault="001238C4" w:rsidP="001238C4">
      <w:pPr>
        <w:pStyle w:val="Corpsdetexte"/>
      </w:pPr>
      <w:r>
        <w:t xml:space="preserve">représente un </w:t>
      </w:r>
      <w:r w:rsidRPr="00875195">
        <w:rPr>
          <w:i/>
          <w:iCs/>
        </w:rPr>
        <w:t xml:space="preserve">appel </w:t>
      </w:r>
      <w:r>
        <w:t xml:space="preserve">(ou invocation) </w:t>
      </w:r>
      <w:r w:rsidRPr="00875195">
        <w:rPr>
          <w:i/>
          <w:iCs/>
        </w:rPr>
        <w:t xml:space="preserve">de la </w:t>
      </w:r>
      <w:r w:rsidRPr="00185DB7">
        <w:rPr>
          <w:i/>
          <w:iCs/>
        </w:rPr>
        <w:t>méthode de classe</w:t>
      </w:r>
      <w:r>
        <w:t xml:space="preserve"> </w:t>
      </w:r>
      <w:r>
        <w:rPr>
          <w:i/>
          <w:iCs/>
        </w:rPr>
        <w:t>javax.swing.</w:t>
      </w:r>
      <w:r w:rsidRPr="007D6B1C">
        <w:rPr>
          <w:i/>
          <w:iCs/>
        </w:rPr>
        <w:t>JOptionPane.</w:t>
      </w:r>
      <w:hyperlink r:id="rId56" w:anchor="showInputDialog-java.lang.Object-" w:history="1">
        <w:r w:rsidR="009B03E5" w:rsidRPr="009B03E5">
          <w:rPr>
            <w:rStyle w:val="Hyperlien"/>
            <w:rFonts w:ascii="&amp;quot" w:hAnsi="&amp;quot" w:cs="Courier New"/>
            <w:b/>
            <w:bCs/>
            <w:color w:val="4A6782"/>
            <w:sz w:val="21"/>
            <w:szCs w:val="21"/>
            <w:u w:val="none"/>
          </w:rPr>
          <w:t>showInputDialog</w:t>
        </w:r>
      </w:hyperlink>
      <w:r w:rsidR="009B03E5">
        <w:t>()</w:t>
      </w:r>
      <w:r>
        <w:t xml:space="preserve"> et l’affectation du résultat de l’appel de la méthode à la variable </w:t>
      </w:r>
      <w:r w:rsidRPr="003B47CF">
        <w:rPr>
          <w:i/>
          <w:iCs/>
        </w:rPr>
        <w:t>chaine1</w:t>
      </w:r>
      <w:r>
        <w:t xml:space="preserve">. </w:t>
      </w:r>
    </w:p>
    <w:p w14:paraId="36FEF9A5" w14:textId="408357EC" w:rsidR="001238C4" w:rsidRDefault="001238C4" w:rsidP="001238C4">
      <w:pPr>
        <w:pStyle w:val="Corpsdetexte"/>
      </w:pPr>
      <w:r>
        <w:t xml:space="preserve">Le terme </w:t>
      </w:r>
      <w:r w:rsidRPr="00CB267C">
        <w:rPr>
          <w:i/>
          <w:iCs/>
        </w:rPr>
        <w:t>affectation</w:t>
      </w:r>
      <w:r>
        <w:t xml:space="preserve"> signifie</w:t>
      </w:r>
      <w:r w:rsidR="004234CB">
        <w:t xml:space="preserve"> : </w:t>
      </w:r>
      <w:r>
        <w:t xml:space="preserve"> prendre la valeur de ce qui est </w:t>
      </w:r>
      <w:r w:rsidR="003F4150">
        <w:t xml:space="preserve">produit dans l’expression </w:t>
      </w:r>
      <w:r>
        <w:t>à droite, et donner cette valeur à la variable qui est à gauche. Le « </w:t>
      </w:r>
      <w:r w:rsidRPr="00141808">
        <w:rPr>
          <w:i/>
          <w:iCs/>
        </w:rPr>
        <w:t>javax.swing</w:t>
      </w:r>
      <w:r>
        <w:t xml:space="preserve">. » est omis étant donné la clause </w:t>
      </w:r>
      <w:r w:rsidRPr="00507586">
        <w:rPr>
          <w:i/>
          <w:iCs/>
        </w:rPr>
        <w:t>import</w:t>
      </w:r>
      <w:r>
        <w:t xml:space="preserve">. </w:t>
      </w:r>
    </w:p>
    <w:p w14:paraId="6EBC0961" w14:textId="77777777" w:rsidR="001238C4" w:rsidRDefault="001238C4" w:rsidP="001238C4">
      <w:pPr>
        <w:pStyle w:val="Corpsdetexte"/>
      </w:pPr>
      <w:r>
        <w:t xml:space="preserve">Cette ligne est un exemple d’un </w:t>
      </w:r>
      <w:r w:rsidRPr="00400841">
        <w:rPr>
          <w:i/>
          <w:iCs/>
        </w:rPr>
        <w:t>énoncé d’affectation</w:t>
      </w:r>
      <w:r>
        <w:t xml:space="preserve"> simple dont la forme générale est :</w:t>
      </w:r>
    </w:p>
    <w:p w14:paraId="3EC0B14B" w14:textId="77777777" w:rsidR="001238C4" w:rsidRDefault="00F758A2" w:rsidP="001238C4">
      <w:pPr>
        <w:pStyle w:val="Corpsdetexte"/>
      </w:pPr>
      <w:r>
        <w:rPr>
          <w:noProof/>
        </w:rPr>
        <w:object w:dxaOrig="5430" w:dyaOrig="958" w14:anchorId="3E0278D7">
          <v:shape id="_x0000_i1078" type="#_x0000_t75" alt="" style="width:275.1pt;height:51.6pt;mso-width-percent:0;mso-height-percent:0;mso-width-percent:0;mso-height-percent:0" o:ole="">
            <v:imagedata r:id="rId57" o:title=""/>
          </v:shape>
          <o:OLEObject Type="Embed" ProgID="Visio.Drawing.11" ShapeID="_x0000_i1078" DrawAspect="Content" ObjectID="_1765265417" r:id="rId58"/>
        </w:object>
      </w:r>
    </w:p>
    <w:p w14:paraId="015E692F" w14:textId="77777777" w:rsidR="001238C4" w:rsidRDefault="001238C4" w:rsidP="001238C4">
      <w:pPr>
        <w:pStyle w:val="Corpsdetexte"/>
      </w:pPr>
      <w:r>
        <w:t>L’expression dans notre exemple est un appel d’une méthode de classe dont la forme générale est :</w:t>
      </w:r>
    </w:p>
    <w:p w14:paraId="1DF5E8DF" w14:textId="77777777" w:rsidR="001238C4" w:rsidRDefault="00F758A2" w:rsidP="001238C4">
      <w:pPr>
        <w:pStyle w:val="Corpsdetexte"/>
      </w:pPr>
      <w:r>
        <w:rPr>
          <w:noProof/>
        </w:rPr>
        <w:object w:dxaOrig="10083" w:dyaOrig="958" w14:anchorId="21DBFB55">
          <v:shape id="_x0000_i1077" type="#_x0000_t75" alt="" style="width:498.65pt;height:46.2pt;mso-width-percent:0;mso-height-percent:0;mso-width-percent:0;mso-height-percent:0" o:ole="">
            <v:imagedata r:id="rId59" o:title=""/>
          </v:shape>
          <o:OLEObject Type="Embed" ProgID="Visio.Drawing.11" ShapeID="_x0000_i1077" DrawAspect="Content" ObjectID="_1765265418" r:id="rId60"/>
        </w:object>
      </w:r>
    </w:p>
    <w:p w14:paraId="7DF380B6" w14:textId="77777777" w:rsidR="001238C4" w:rsidRDefault="001238C4" w:rsidP="001238C4">
      <w:pPr>
        <w:pStyle w:val="Corpsdetexte"/>
      </w:pPr>
      <w:r>
        <w:t>La méthode provoque d’abord l’affichage de la fenêtre de dialogue suivante :</w:t>
      </w:r>
    </w:p>
    <w:p w14:paraId="019DB953" w14:textId="07309D9B" w:rsidR="001238C4" w:rsidRDefault="004B7EE2" w:rsidP="001238C4">
      <w:pPr>
        <w:pStyle w:val="Corpsdetexte"/>
        <w:jc w:val="center"/>
      </w:pPr>
      <w:r>
        <w:rPr>
          <w:noProof/>
          <w:lang w:val="en-US" w:eastAsia="en-US"/>
        </w:rPr>
        <w:drawing>
          <wp:inline distT="0" distB="0" distL="0" distR="0" wp14:anchorId="22D313F7" wp14:editId="24C47D37">
            <wp:extent cx="2006600" cy="622300"/>
            <wp:effectExtent l="0" t="0" r="0" b="0"/>
            <wp:docPr id="153355510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rotWithShape="1">
                    <a:blip r:embed="rId61">
                      <a:extLst>
                        <a:ext uri="{28A0092B-C50C-407E-A947-70E740481C1C}">
                          <a14:useLocalDpi xmlns:a14="http://schemas.microsoft.com/office/drawing/2010/main" val="0"/>
                        </a:ext>
                      </a:extLst>
                    </a:blip>
                    <a:srcRect l="4063" t="29619" r="4226" b="7277"/>
                    <a:stretch/>
                  </pic:blipFill>
                  <pic:spPr bwMode="auto">
                    <a:xfrm>
                      <a:off x="0" y="0"/>
                      <a:ext cx="2006856" cy="622379"/>
                    </a:xfrm>
                    <a:prstGeom prst="rect">
                      <a:avLst/>
                    </a:prstGeom>
                    <a:ln>
                      <a:noFill/>
                    </a:ln>
                    <a:extLst>
                      <a:ext uri="{53640926-AAD7-44D8-BBD7-CCE9431645EC}">
                        <a14:shadowObscured xmlns:a14="http://schemas.microsoft.com/office/drawing/2010/main"/>
                      </a:ext>
                    </a:extLst>
                  </pic:spPr>
                </pic:pic>
              </a:graphicData>
            </a:graphic>
          </wp:inline>
        </w:drawing>
      </w:r>
    </w:p>
    <w:p w14:paraId="1ADB4FF0" w14:textId="77777777" w:rsidR="001238C4" w:rsidRDefault="001238C4" w:rsidP="001238C4">
      <w:pPr>
        <w:pStyle w:val="Corpsdetexte"/>
      </w:pPr>
      <w:r>
        <w:t>Cette fenêtre de dialogue permet à l’utilisateur du programme d’entrer une séquence de caractères qui vise à représenter le premier nombre entier à additionner. Par exemple, dans la figure suivante l’utilisateur a entré la séquence des deux chiffres "15".</w:t>
      </w:r>
    </w:p>
    <w:p w14:paraId="6A967929" w14:textId="399EEA8B" w:rsidR="001238C4" w:rsidRDefault="004B7EE2" w:rsidP="001238C4">
      <w:pPr>
        <w:pStyle w:val="Corpsdetexte"/>
        <w:jc w:val="center"/>
        <w:rPr>
          <w:noProof/>
        </w:rPr>
      </w:pPr>
      <w:r>
        <w:rPr>
          <w:noProof/>
          <w:lang w:val="en-US" w:eastAsia="en-US"/>
        </w:rPr>
        <w:lastRenderedPageBreak/>
        <w:drawing>
          <wp:inline distT="0" distB="0" distL="0" distR="0" wp14:anchorId="16B19E95" wp14:editId="06FA0272">
            <wp:extent cx="2082800" cy="698500"/>
            <wp:effectExtent l="0" t="0" r="0" b="0"/>
            <wp:docPr id="212229450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pic:nvPicPr>
                  <pic:blipFill rotWithShape="1">
                    <a:blip r:embed="rId42">
                      <a:extLst>
                        <a:ext uri="{28A0092B-C50C-407E-A947-70E740481C1C}">
                          <a14:useLocalDpi xmlns:a14="http://schemas.microsoft.com/office/drawing/2010/main" val="0"/>
                        </a:ext>
                      </a:extLst>
                    </a:blip>
                    <a:srcRect l="3427" t="22799" r="2947" b="7537"/>
                    <a:stretch/>
                  </pic:blipFill>
                  <pic:spPr bwMode="auto">
                    <a:xfrm>
                      <a:off x="0" y="0"/>
                      <a:ext cx="2083407" cy="698703"/>
                    </a:xfrm>
                    <a:prstGeom prst="rect">
                      <a:avLst/>
                    </a:prstGeom>
                    <a:ln>
                      <a:noFill/>
                    </a:ln>
                    <a:extLst>
                      <a:ext uri="{53640926-AAD7-44D8-BBD7-CCE9431645EC}">
                        <a14:shadowObscured xmlns:a14="http://schemas.microsoft.com/office/drawing/2010/main"/>
                      </a:ext>
                    </a:extLst>
                  </pic:spPr>
                </pic:pic>
              </a:graphicData>
            </a:graphic>
          </wp:inline>
        </w:drawing>
      </w:r>
    </w:p>
    <w:p w14:paraId="29B31078" w14:textId="77777777" w:rsidR="001238C4" w:rsidRDefault="001238C4" w:rsidP="001238C4">
      <w:pPr>
        <w:pStyle w:val="Corpsdetexte"/>
      </w:pPr>
      <w:r>
        <w:t xml:space="preserve">Lorsque l’utilisateur clique OK, la séquence de caractères saisie est retournée par la méthode et stockée dans la variable </w:t>
      </w:r>
      <w:r w:rsidRPr="00FB4238">
        <w:rPr>
          <w:i/>
          <w:iCs/>
        </w:rPr>
        <w:t>chaine1</w:t>
      </w:r>
      <w:r>
        <w:t xml:space="preserve"> par l’énoncé d’affectation. Un appel de méthode doit retourner quelque chose pour qu’il puisse apparaître dans la partie droite d’une affectation. Ce ne sont pas toutes les méthodes qui retournent quelque chose.</w:t>
      </w:r>
    </w:p>
    <w:p w14:paraId="558BA369" w14:textId="43CB8971" w:rsidR="001238C4" w:rsidRDefault="00F758A2" w:rsidP="001238C4">
      <w:pPr>
        <w:pStyle w:val="Corpsdetexte"/>
        <w:jc w:val="center"/>
      </w:pPr>
      <w:r>
        <w:rPr>
          <w:noProof/>
        </w:rPr>
        <w:object w:dxaOrig="8947" w:dyaOrig="3478" w14:anchorId="24FA4A13">
          <v:shape id="_x0000_i1076" type="#_x0000_t75" alt="" style="width:373.95pt;height:2in;mso-width-percent:0;mso-height-percent:0;mso-width-percent:0;mso-height-percent:0" o:ole="">
            <v:imagedata r:id="rId62" o:title=""/>
          </v:shape>
          <o:OLEObject Type="Embed" ProgID="Visio.Drawing.11" ShapeID="_x0000_i1076" DrawAspect="Content" ObjectID="_1765265419" r:id="rId63"/>
        </w:object>
      </w:r>
    </w:p>
    <w:p w14:paraId="6908C87C" w14:textId="76669F6B" w:rsidR="001238C4" w:rsidRDefault="001238C4" w:rsidP="001238C4">
      <w:pPr>
        <w:pStyle w:val="Lgende"/>
        <w:jc w:val="center"/>
      </w:pPr>
      <w:r>
        <w:t xml:space="preserve">Figure </w:t>
      </w:r>
      <w:r>
        <w:fldChar w:fldCharType="begin"/>
      </w:r>
      <w:r>
        <w:instrText xml:space="preserve"> SEQ Figure \* ARABIC </w:instrText>
      </w:r>
      <w:r>
        <w:fldChar w:fldCharType="separate"/>
      </w:r>
      <w:r w:rsidR="00CF67E3">
        <w:rPr>
          <w:noProof/>
        </w:rPr>
        <w:t>10</w:t>
      </w:r>
      <w:r>
        <w:fldChar w:fldCharType="end"/>
      </w:r>
      <w:r>
        <w:t xml:space="preserve">. Effet de </w:t>
      </w:r>
      <w:r w:rsidRPr="005D47DD">
        <w:rPr>
          <w:i/>
          <w:iCs/>
          <w:sz w:val="18"/>
        </w:rPr>
        <w:t>chaine1</w:t>
      </w:r>
      <w:r w:rsidRPr="008C0F8E">
        <w:rPr>
          <w:sz w:val="18"/>
        </w:rPr>
        <w:t xml:space="preserve"> = </w:t>
      </w:r>
      <w:r w:rsidRPr="005D47DD">
        <w:rPr>
          <w:i/>
          <w:iCs/>
          <w:sz w:val="18"/>
        </w:rPr>
        <w:t>JOptionPane.showInputDialog</w:t>
      </w:r>
      <w:r w:rsidRPr="008C0F8E">
        <w:rPr>
          <w:sz w:val="18"/>
        </w:rPr>
        <w:t>("Entrez un premier nombre entier");</w:t>
      </w:r>
    </w:p>
    <w:p w14:paraId="110038FB" w14:textId="1BD2AF49" w:rsidR="001238C4" w:rsidRDefault="001238C4" w:rsidP="001238C4">
      <w:pPr>
        <w:pStyle w:val="Corpsdetexte"/>
      </w:pPr>
      <w:r>
        <w:t xml:space="preserve">Un aspect important à saisir dans cette opération est le fait que la séquence de caractères lue n’est pas interprétée comme un nombre entier à ce point-ci mais comme une chaîne de caractères (type </w:t>
      </w:r>
      <w:hyperlink r:id="rId64" w:tooltip="class in java.lang" w:history="1">
        <w:r w:rsidR="001D597F" w:rsidRPr="00BF5250">
          <w:rPr>
            <w:rFonts w:ascii="DejaVu Sans Mono" w:hAnsi="DejaVu Sans Mono" w:cs="Courier New"/>
            <w:b/>
            <w:bCs/>
            <w:color w:val="4A6782"/>
            <w:spacing w:val="0"/>
            <w:sz w:val="21"/>
            <w:szCs w:val="21"/>
          </w:rPr>
          <w:t>String</w:t>
        </w:r>
      </w:hyperlink>
      <w:r>
        <w:t xml:space="preserve">). </w:t>
      </w:r>
    </w:p>
    <w:p w14:paraId="5096B94B" w14:textId="77777777" w:rsidR="001238C4" w:rsidRDefault="001238C4" w:rsidP="001238C4">
      <w:pPr>
        <w:pStyle w:val="Corpsdetexte"/>
      </w:pPr>
      <w:r>
        <w:t xml:space="preserve">Dans l’appel d’une méthode, il faut préciser les valeurs des </w:t>
      </w:r>
      <w:r w:rsidRPr="00FC7454">
        <w:rPr>
          <w:i/>
          <w:iCs/>
        </w:rPr>
        <w:t>paramètres</w:t>
      </w:r>
      <w:r>
        <w:t xml:space="preserve"> entre parenthèses après le nom de la méthode. Un paramètre représente une valeur qui est utilisée par la méthode. Un paramètre de méthode est analogue à un paramètre de fonction en mathématiques. Par opposition aux paramètres en mathématiques, un paramètre de méthode n’est pas limité à des valeurs numériques. Le texte </w:t>
      </w:r>
    </w:p>
    <w:p w14:paraId="414F505B" w14:textId="77777777" w:rsidR="001238C4" w:rsidRPr="008C0F8E" w:rsidRDefault="001238C4" w:rsidP="001238C4">
      <w:pPr>
        <w:pStyle w:val="SQL"/>
        <w:ind w:firstLine="142"/>
        <w:rPr>
          <w:sz w:val="18"/>
        </w:rPr>
      </w:pPr>
      <w:r>
        <w:rPr>
          <w:sz w:val="18"/>
        </w:rPr>
        <w:t xml:space="preserve">        </w:t>
      </w:r>
      <w:r w:rsidRPr="008C0F8E">
        <w:rPr>
          <w:sz w:val="18"/>
        </w:rPr>
        <w:t>"Entrez un premier nombre entier</w:t>
      </w:r>
      <w:r>
        <w:rPr>
          <w:sz w:val="18"/>
        </w:rPr>
        <w:t>"</w:t>
      </w:r>
    </w:p>
    <w:p w14:paraId="1ACA924C" w14:textId="77777777" w:rsidR="001238C4" w:rsidRDefault="001238C4" w:rsidP="001238C4">
      <w:pPr>
        <w:pStyle w:val="Corpsdetexte"/>
      </w:pPr>
      <w:r>
        <w:t xml:space="preserve"> </w:t>
      </w:r>
    </w:p>
    <w:p w14:paraId="3CB74BCE" w14:textId="5EE3F919" w:rsidR="00537FDA" w:rsidRDefault="001238C4" w:rsidP="001238C4">
      <w:pPr>
        <w:pStyle w:val="Corpsdetexte"/>
      </w:pPr>
      <w:r>
        <w:t xml:space="preserve">est la valeur du paramètre de la méthode </w:t>
      </w:r>
      <w:r w:rsidRPr="007D6B1C">
        <w:rPr>
          <w:i/>
          <w:iCs/>
        </w:rPr>
        <w:t>JOptionPane.</w:t>
      </w:r>
      <w:hyperlink r:id="rId65" w:anchor="showInputDialog-java.lang.Object-" w:history="1">
        <w:r w:rsidR="00A86260" w:rsidRPr="009B03E5">
          <w:rPr>
            <w:rStyle w:val="Hyperlien"/>
            <w:rFonts w:ascii="&amp;quot" w:hAnsi="&amp;quot" w:cs="Courier New"/>
            <w:b/>
            <w:bCs/>
            <w:color w:val="4A6782"/>
            <w:sz w:val="21"/>
            <w:szCs w:val="21"/>
            <w:u w:val="none"/>
          </w:rPr>
          <w:t>showInputDialog</w:t>
        </w:r>
      </w:hyperlink>
      <w:r w:rsidR="00A86260">
        <w:t>()</w:t>
      </w:r>
      <w:r>
        <w:t xml:space="preserve"> dans notre exemple. Il représente un titre qui est affiché dans la fenêtre de dialogue. En Java, une séquence de caractères entre guillemets (</w:t>
      </w:r>
      <w:r w:rsidRPr="0020477D">
        <w:t>"</w:t>
      </w:r>
      <w:r>
        <w:t xml:space="preserve">) est interprétée comme une chaîne de caractères, c’est-à-dire une valeur de type </w:t>
      </w:r>
      <w:hyperlink r:id="rId66" w:tooltip="class in java.lang" w:history="1">
        <w:r w:rsidR="001D597F" w:rsidRPr="00BF5250">
          <w:rPr>
            <w:rFonts w:ascii="DejaVu Sans Mono" w:hAnsi="DejaVu Sans Mono" w:cs="Courier New"/>
            <w:b/>
            <w:bCs/>
            <w:color w:val="4A6782"/>
            <w:spacing w:val="0"/>
            <w:sz w:val="21"/>
            <w:szCs w:val="21"/>
          </w:rPr>
          <w:t>String</w:t>
        </w:r>
      </w:hyperlink>
      <w:r>
        <w:t xml:space="preserve">. Le type de la valeur passée en paramètre doit toujours être conforme au type attendu par la méthode. Dans le cas de la méthode </w:t>
      </w:r>
      <w:hyperlink r:id="rId67" w:anchor="showInputDialog-java.lang.Object-" w:history="1">
        <w:r w:rsidR="00A51D73" w:rsidRPr="009B03E5">
          <w:rPr>
            <w:rStyle w:val="Hyperlien"/>
            <w:rFonts w:ascii="&amp;quot" w:hAnsi="&amp;quot" w:cs="Courier New"/>
            <w:b/>
            <w:bCs/>
            <w:color w:val="4A6782"/>
            <w:sz w:val="21"/>
            <w:szCs w:val="21"/>
            <w:u w:val="none"/>
          </w:rPr>
          <w:t>showInputDialog</w:t>
        </w:r>
      </w:hyperlink>
      <w:r>
        <w:t xml:space="preserve">(), la méthode attend un paramètre de type </w:t>
      </w:r>
      <w:hyperlink r:id="rId68" w:tooltip="class in java.lang" w:history="1">
        <w:r w:rsidR="001D597F" w:rsidRPr="00BF5250">
          <w:rPr>
            <w:rFonts w:ascii="DejaVu Sans Mono" w:hAnsi="DejaVu Sans Mono" w:cs="Courier New"/>
            <w:b/>
            <w:bCs/>
            <w:color w:val="4A6782"/>
            <w:spacing w:val="0"/>
            <w:sz w:val="21"/>
            <w:szCs w:val="21"/>
          </w:rPr>
          <w:t>String</w:t>
        </w:r>
      </w:hyperlink>
      <w:r>
        <w:t>.</w:t>
      </w:r>
    </w:p>
    <w:p w14:paraId="0A4AC397" w14:textId="77777777" w:rsidR="001238C4" w:rsidRPr="005927E5"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5927E5">
        <w:rPr>
          <w:b/>
          <w:bCs/>
        </w:rPr>
        <w:t>Notation pour les méthodes</w:t>
      </w:r>
    </w:p>
    <w:p w14:paraId="713E3AB0"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Pour désigner une méthode dans le texte, on utilise souvent la notation </w:t>
      </w:r>
      <w:r w:rsidRPr="008D3258">
        <w:rPr>
          <w:i/>
          <w:iCs/>
        </w:rPr>
        <w:t>nomMéthode</w:t>
      </w:r>
      <w:r>
        <w:t>(</w:t>
      </w:r>
      <w:r w:rsidRPr="008D3258">
        <w:rPr>
          <w:i/>
          <w:iCs/>
        </w:rPr>
        <w:t>listeParamètres</w:t>
      </w:r>
      <w:r>
        <w:t xml:space="preserve">) ou </w:t>
      </w:r>
      <w:r w:rsidRPr="008D3258">
        <w:rPr>
          <w:i/>
          <w:iCs/>
        </w:rPr>
        <w:t>nomMéthode</w:t>
      </w:r>
      <w:r>
        <w:t xml:space="preserve">(). Les paramètres ne sont pas toujours mentionnés. Pour </w:t>
      </w:r>
      <w:r w:rsidRPr="00BA6244">
        <w:rPr>
          <w:i/>
          <w:iCs/>
        </w:rPr>
        <w:t>showInputDialog</w:t>
      </w:r>
      <w:r>
        <w:t xml:space="preserve">, la notation </w:t>
      </w:r>
      <w:r w:rsidRPr="005C6EF9">
        <w:rPr>
          <w:i/>
          <w:iCs/>
        </w:rPr>
        <w:t>showInputDialog</w:t>
      </w:r>
      <w:r>
        <w:t>() a déjà été employée. Pour préciser la nature des paramètres, on utiliserait la notation</w:t>
      </w:r>
    </w:p>
    <w:p w14:paraId="7B5E7309"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ind w:firstLine="720"/>
      </w:pPr>
      <w:r w:rsidRPr="005C6EF9">
        <w:rPr>
          <w:i/>
          <w:iCs/>
        </w:rPr>
        <w:t>showInputDialog</w:t>
      </w:r>
      <w:r>
        <w:t>(</w:t>
      </w:r>
      <w:r w:rsidRPr="00D6270F">
        <w:rPr>
          <w:i/>
          <w:iCs/>
        </w:rPr>
        <w:t>String</w:t>
      </w:r>
      <w:r>
        <w:t xml:space="preserve"> </w:t>
      </w:r>
      <w:r w:rsidRPr="00D6270F">
        <w:rPr>
          <w:i/>
          <w:iCs/>
        </w:rPr>
        <w:t>titre</w:t>
      </w:r>
      <w:r>
        <w:t>)</w:t>
      </w:r>
    </w:p>
    <w:p w14:paraId="71701F45" w14:textId="0270520A" w:rsidR="001238C4" w:rsidRDefault="001238C4" w:rsidP="001238C4">
      <w:pPr>
        <w:pStyle w:val="Corpsdetexte"/>
        <w:pBdr>
          <w:top w:val="single" w:sz="4" w:space="1" w:color="auto"/>
          <w:left w:val="single" w:sz="4" w:space="4" w:color="auto"/>
          <w:bottom w:val="single" w:sz="4" w:space="1" w:color="auto"/>
          <w:right w:val="single" w:sz="4" w:space="4" w:color="auto"/>
        </w:pBdr>
      </w:pPr>
      <w:r>
        <w:lastRenderedPageBreak/>
        <w:t xml:space="preserve">On peut ainsi observer que la méthode a besoin d’un paramètre appelé </w:t>
      </w:r>
      <w:r w:rsidRPr="00BA6244">
        <w:rPr>
          <w:i/>
          <w:iCs/>
        </w:rPr>
        <w:t>titre</w:t>
      </w:r>
      <w:r>
        <w:t xml:space="preserve"> de type </w:t>
      </w:r>
      <w:hyperlink r:id="rId69" w:tooltip="class in java.lang" w:history="1">
        <w:r w:rsidR="001D597F" w:rsidRPr="00BF5250">
          <w:rPr>
            <w:rFonts w:ascii="DejaVu Sans Mono" w:hAnsi="DejaVu Sans Mono" w:cs="Courier New"/>
            <w:b/>
            <w:bCs/>
            <w:color w:val="4A6782"/>
            <w:spacing w:val="0"/>
            <w:sz w:val="21"/>
            <w:szCs w:val="21"/>
          </w:rPr>
          <w:t>String</w:t>
        </w:r>
      </w:hyperlink>
      <w:r>
        <w:t>.</w:t>
      </w:r>
      <w:r w:rsidR="00C06FD2">
        <w:t> Le nom du paramètre (ici titre) ne fait pas partie de la signature de la méthode en Java.</w:t>
      </w:r>
    </w:p>
    <w:p w14:paraId="756C95C5" w14:textId="584A562D" w:rsidR="001238C4" w:rsidRDefault="001238C4" w:rsidP="001238C4">
      <w:pPr>
        <w:pStyle w:val="Corpsdetexte"/>
      </w:pPr>
      <w:r>
        <w:t xml:space="preserve">La méthode produit en résultat un autre </w:t>
      </w:r>
      <w:hyperlink r:id="rId70" w:tooltip="class in java.lang" w:history="1">
        <w:r w:rsidR="001D597F" w:rsidRPr="00BF5250">
          <w:rPr>
            <w:rFonts w:ascii="DejaVu Sans Mono" w:hAnsi="DejaVu Sans Mono" w:cs="Courier New"/>
            <w:b/>
            <w:bCs/>
            <w:color w:val="4A6782"/>
            <w:spacing w:val="0"/>
            <w:sz w:val="21"/>
            <w:szCs w:val="21"/>
          </w:rPr>
          <w:t>String</w:t>
        </w:r>
      </w:hyperlink>
      <w:r>
        <w:t xml:space="preserve"> (</w:t>
      </w:r>
      <w:r w:rsidRPr="0020477D">
        <w:t>"</w:t>
      </w:r>
      <w:r>
        <w:t>15</w:t>
      </w:r>
      <w:r w:rsidRPr="0020477D">
        <w:t>"</w:t>
      </w:r>
      <w:r>
        <w:t xml:space="preserve"> dans notre exemple) qui est la séquence de caractères saisie. Pour récupérer ce résultat de l’appel de la méthode, la valeur retournée est affectée à la variable </w:t>
      </w:r>
      <w:r w:rsidRPr="00D725B3">
        <w:rPr>
          <w:i/>
          <w:iCs/>
        </w:rPr>
        <w:t>chaine1</w:t>
      </w:r>
      <w:r>
        <w:t xml:space="preserve">. Le symbole = représente une </w:t>
      </w:r>
      <w:r w:rsidRPr="001E03AA">
        <w:rPr>
          <w:i/>
          <w:iCs/>
        </w:rPr>
        <w:t>opération d’affectation</w:t>
      </w:r>
      <w:r>
        <w:t xml:space="preserve"> qui signifie de prendre le résultat de ce qui est à droite du = et de le placer dans la variable qui est à gauche du =. Pour que cela soit acceptable, il faut que le type de ce qui vient de la partie droite soit compatible avec le type de la variable de la partie gauche. Dans notre cas, il faut que la méthode retourne un </w:t>
      </w:r>
      <w:hyperlink r:id="rId71" w:tooltip="class in java.lang" w:history="1">
        <w:r w:rsidR="001D597F" w:rsidRPr="00BF5250">
          <w:rPr>
            <w:rFonts w:ascii="DejaVu Sans Mono" w:hAnsi="DejaVu Sans Mono" w:cs="Courier New"/>
            <w:b/>
            <w:bCs/>
            <w:color w:val="4A6782"/>
            <w:spacing w:val="0"/>
            <w:sz w:val="21"/>
            <w:szCs w:val="21"/>
          </w:rPr>
          <w:t>String</w:t>
        </w:r>
      </w:hyperlink>
      <w:r>
        <w:t>.</w:t>
      </w:r>
    </w:p>
    <w:p w14:paraId="61BAA292" w14:textId="77777777" w:rsidR="001238C4" w:rsidRDefault="001238C4" w:rsidP="001238C4">
      <w:pPr>
        <w:pStyle w:val="Corpsdetexte"/>
      </w:pPr>
      <w:r>
        <w:t xml:space="preserve">La ligne suivante permet de saisir la séquence des chiffres du deuxième entier dans la variable </w:t>
      </w:r>
      <w:r w:rsidRPr="00837027">
        <w:rPr>
          <w:i/>
          <w:iCs/>
        </w:rPr>
        <w:t>chaine2</w:t>
      </w:r>
      <w:r>
        <w:t> :</w:t>
      </w:r>
    </w:p>
    <w:p w14:paraId="4FFBAC8E" w14:textId="77777777" w:rsidR="001238C4" w:rsidRPr="008C0F8E" w:rsidRDefault="001238C4" w:rsidP="001238C4">
      <w:pPr>
        <w:pStyle w:val="SQL"/>
        <w:ind w:firstLine="142"/>
        <w:rPr>
          <w:sz w:val="18"/>
        </w:rPr>
      </w:pPr>
      <w:r w:rsidRPr="008C0F8E">
        <w:rPr>
          <w:sz w:val="18"/>
        </w:rPr>
        <w:t xml:space="preserve">        chaine2 = JOptionPane.showInputDialog("Entrez un second nombre entier");</w:t>
      </w:r>
    </w:p>
    <w:p w14:paraId="0517A48C" w14:textId="77777777" w:rsidR="001238C4" w:rsidRDefault="001238C4" w:rsidP="001238C4">
      <w:pPr>
        <w:pStyle w:val="Corpsdetexte"/>
      </w:pPr>
    </w:p>
    <w:p w14:paraId="771043FB" w14:textId="77777777" w:rsidR="001238C4" w:rsidRDefault="001238C4" w:rsidP="001238C4">
      <w:pPr>
        <w:pStyle w:val="Corpsdetexte"/>
      </w:pPr>
      <w:r>
        <w:t>Dans la figure suivante, l’utilisateur a entré "5" :</w:t>
      </w:r>
    </w:p>
    <w:p w14:paraId="460CEC12" w14:textId="143A314F" w:rsidR="001238C4" w:rsidRDefault="00F758A2" w:rsidP="001238C4">
      <w:pPr>
        <w:pStyle w:val="Corpsdetexte"/>
        <w:jc w:val="center"/>
      </w:pPr>
      <w:r>
        <w:rPr>
          <w:noProof/>
        </w:rPr>
        <w:object w:dxaOrig="8991" w:dyaOrig="3478" w14:anchorId="1ED07ACF">
          <v:shape id="_x0000_i1075" type="#_x0000_t75" alt="" style="width:385.8pt;height:150.45pt;mso-width-percent:0;mso-height-percent:0;mso-width-percent:0;mso-height-percent:0" o:ole="">
            <v:imagedata r:id="rId72" o:title=""/>
          </v:shape>
          <o:OLEObject Type="Embed" ProgID="Visio.Drawing.11" ShapeID="_x0000_i1075" DrawAspect="Content" ObjectID="_1765265420" r:id="rId73"/>
        </w:object>
      </w:r>
    </w:p>
    <w:p w14:paraId="78C939FD" w14:textId="77777777" w:rsidR="001238C4" w:rsidRDefault="001238C4" w:rsidP="001238C4">
      <w:pPr>
        <w:pStyle w:val="Corpsdetexte"/>
      </w:pPr>
      <w:r>
        <w:t xml:space="preserve">Avant de pouvoir les additionner, il faut convertir les chaines de caractères en nombres entiers. La ligne suivante convertit la chaîne de caractères </w:t>
      </w:r>
      <w:r w:rsidRPr="002D6BC5">
        <w:rPr>
          <w:i/>
          <w:iCs/>
        </w:rPr>
        <w:t>chaine1</w:t>
      </w:r>
      <w:r>
        <w:t xml:space="preserve"> en un nombre entier qui est affecté à la variable </w:t>
      </w:r>
      <w:r w:rsidRPr="002D6BC5">
        <w:rPr>
          <w:i/>
          <w:iCs/>
        </w:rPr>
        <w:t>entier1</w:t>
      </w:r>
      <w:r>
        <w:t xml:space="preserve"> de type </w:t>
      </w:r>
      <w:r w:rsidRPr="002D6BC5">
        <w:rPr>
          <w:i/>
          <w:iCs/>
        </w:rPr>
        <w:t>int</w:t>
      </w:r>
      <w:r>
        <w:t>.</w:t>
      </w:r>
    </w:p>
    <w:p w14:paraId="5AC29BBD" w14:textId="77777777" w:rsidR="001238C4" w:rsidRPr="008C0F8E" w:rsidRDefault="001238C4" w:rsidP="001238C4">
      <w:pPr>
        <w:pStyle w:val="SQL"/>
        <w:ind w:firstLine="142"/>
        <w:rPr>
          <w:sz w:val="18"/>
        </w:rPr>
      </w:pPr>
      <w:r w:rsidRPr="008C0F8E">
        <w:rPr>
          <w:sz w:val="18"/>
        </w:rPr>
        <w:t xml:space="preserve">        entier1 = Integer.parseInt(chaine1);</w:t>
      </w:r>
    </w:p>
    <w:p w14:paraId="76DD932C" w14:textId="77777777" w:rsidR="001238C4" w:rsidRDefault="001238C4" w:rsidP="001238C4">
      <w:pPr>
        <w:pStyle w:val="Corpsdetexte"/>
      </w:pPr>
    </w:p>
    <w:p w14:paraId="093E7ED6" w14:textId="1A49ACCF" w:rsidR="00977610" w:rsidRDefault="00183A88" w:rsidP="001238C4">
      <w:pPr>
        <w:pStyle w:val="Corpsdetexte"/>
      </w:pPr>
      <w:r>
        <w:t xml:space="preserve">En effet, la chaîne de caractères contient une série de valeurs à 16 bits, et dans ce cas deux valeurs correspondant à 1 et 5. Il faut convertir ces valeurs en </w:t>
      </w:r>
      <w:r w:rsidR="00590D6B">
        <w:t>un entier (type int) occupant 32 bits. En Java, on représente la valeur correspondante (soit 15)</w:t>
      </w:r>
      <w:r w:rsidR="00AB24B2">
        <w:t xml:space="preserve"> avec le mot à 32 bits : </w:t>
      </w:r>
      <w:r w:rsidR="00330FAA">
        <w:t>000000000000000000000000000</w:t>
      </w:r>
      <w:r w:rsidR="00AB24B2">
        <w:t>1111.</w:t>
      </w:r>
    </w:p>
    <w:p w14:paraId="2D64064E" w14:textId="094DD058" w:rsidR="001238C4" w:rsidRDefault="001238C4" w:rsidP="001238C4">
      <w:pPr>
        <w:pStyle w:val="Corpsdetexte"/>
      </w:pPr>
      <w:r>
        <w:t>Voici l’effet dans notre exemple.</w:t>
      </w:r>
    </w:p>
    <w:p w14:paraId="7152B9F8" w14:textId="7CBB3F2A" w:rsidR="001238C4" w:rsidRDefault="00F758A2" w:rsidP="001238C4">
      <w:pPr>
        <w:pStyle w:val="Corpsdetexte"/>
      </w:pPr>
      <w:r>
        <w:rPr>
          <w:noProof/>
        </w:rPr>
        <w:object w:dxaOrig="4017" w:dyaOrig="3478" w14:anchorId="112F3EC7">
          <v:shape id="_x0000_i1074" type="#_x0000_t75" alt="" style="width:164.4pt;height:2in;mso-width-percent:0;mso-height-percent:0;mso-width-percent:0;mso-height-percent:0" o:ole="">
            <v:imagedata r:id="rId74" o:title=""/>
          </v:shape>
          <o:OLEObject Type="Embed" ProgID="Visio.Drawing.11" ShapeID="_x0000_i1074" DrawAspect="Content" ObjectID="_1765265421" r:id="rId75"/>
        </w:object>
      </w:r>
    </w:p>
    <w:p w14:paraId="0DB564EB" w14:textId="48908487" w:rsidR="001238C4" w:rsidRDefault="001238C4" w:rsidP="001238C4">
      <w:pPr>
        <w:pStyle w:val="Corpsdetexte"/>
      </w:pPr>
      <w:r>
        <w:t xml:space="preserve">La méthode </w:t>
      </w:r>
      <w:r w:rsidRPr="00C81073">
        <w:rPr>
          <w:i/>
          <w:iCs/>
        </w:rPr>
        <w:t>Integer.parseInt</w:t>
      </w:r>
      <w:r>
        <w:t xml:space="preserve">() accepte un paramètre </w:t>
      </w:r>
      <w:hyperlink r:id="rId76" w:tooltip="class in java.lang" w:history="1">
        <w:r w:rsidR="001D597F" w:rsidRPr="00BF5250">
          <w:rPr>
            <w:rFonts w:ascii="DejaVu Sans Mono" w:hAnsi="DejaVu Sans Mono" w:cs="Courier New"/>
            <w:b/>
            <w:bCs/>
            <w:color w:val="4A6782"/>
            <w:spacing w:val="0"/>
            <w:sz w:val="21"/>
            <w:szCs w:val="21"/>
          </w:rPr>
          <w:t>String</w:t>
        </w:r>
      </w:hyperlink>
      <w:r>
        <w:t xml:space="preserve"> et retourne la conversion du </w:t>
      </w:r>
      <w:hyperlink r:id="rId77" w:tooltip="class in java.lang" w:history="1">
        <w:r w:rsidR="001D597F" w:rsidRPr="00BF5250">
          <w:rPr>
            <w:rFonts w:ascii="DejaVu Sans Mono" w:hAnsi="DejaVu Sans Mono" w:cs="Courier New"/>
            <w:b/>
            <w:bCs/>
            <w:color w:val="4A6782"/>
            <w:spacing w:val="0"/>
            <w:sz w:val="21"/>
            <w:szCs w:val="21"/>
          </w:rPr>
          <w:t>String</w:t>
        </w:r>
      </w:hyperlink>
      <w:r>
        <w:t xml:space="preserve"> en un entier de type </w:t>
      </w:r>
      <w:r w:rsidRPr="00BF2C74">
        <w:rPr>
          <w:i/>
          <w:iCs/>
        </w:rPr>
        <w:t>int</w:t>
      </w:r>
      <w:r>
        <w:rPr>
          <w:rStyle w:val="Appelnotedebasdep"/>
        </w:rPr>
        <w:footnoteReference w:id="21"/>
      </w:r>
      <w:r>
        <w:t xml:space="preserve">. Vous vous demandez peut-être pour quelle raison il n’y a pas de clause </w:t>
      </w:r>
      <w:r w:rsidRPr="00D81397">
        <w:rPr>
          <w:i/>
          <w:iCs/>
        </w:rPr>
        <w:t>import</w:t>
      </w:r>
      <w:r>
        <w:t xml:space="preserve"> pour </w:t>
      </w:r>
      <w:r w:rsidRPr="005B551C">
        <w:t>la classe</w:t>
      </w:r>
      <w:r>
        <w:rPr>
          <w:i/>
          <w:iCs/>
        </w:rPr>
        <w:t xml:space="preserve"> </w:t>
      </w:r>
      <w:r w:rsidRPr="00D81397">
        <w:rPr>
          <w:i/>
          <w:iCs/>
        </w:rPr>
        <w:t>Integer</w:t>
      </w:r>
      <w:r>
        <w:t xml:space="preserve"> contrairement à </w:t>
      </w:r>
      <w:r w:rsidRPr="005B551C">
        <w:rPr>
          <w:i/>
          <w:iCs/>
        </w:rPr>
        <w:t>JOptionPane</w:t>
      </w:r>
      <w:r>
        <w:t xml:space="preserve"> ? La raison est que </w:t>
      </w:r>
      <w:r w:rsidRPr="005B551C">
        <w:rPr>
          <w:i/>
          <w:iCs/>
        </w:rPr>
        <w:t>Integer</w:t>
      </w:r>
      <w:r>
        <w:t xml:space="preserve"> fait partie du package </w:t>
      </w:r>
      <w:r w:rsidRPr="0017385D">
        <w:rPr>
          <w:i/>
          <w:iCs/>
        </w:rPr>
        <w:t>java.lang</w:t>
      </w:r>
      <w:r>
        <w:t xml:space="preserve"> (nom complet </w:t>
      </w:r>
      <w:r w:rsidRPr="005B551C">
        <w:rPr>
          <w:i/>
          <w:iCs/>
        </w:rPr>
        <w:t>java.lang.Integer</w:t>
      </w:r>
      <w:r>
        <w:t>) dont toutes les classes sont importées automatiquement dans tous les programmes Java.</w:t>
      </w:r>
    </w:p>
    <w:p w14:paraId="02ED4EBC" w14:textId="77777777" w:rsidR="001238C4" w:rsidRDefault="001238C4" w:rsidP="001238C4">
      <w:pPr>
        <w:pStyle w:val="Corpsdetexte"/>
      </w:pPr>
      <w:r>
        <w:t>La ligne suivante convertit le deuxième entier :</w:t>
      </w:r>
    </w:p>
    <w:p w14:paraId="64F24116" w14:textId="77777777" w:rsidR="001238C4" w:rsidRPr="008C0F8E" w:rsidRDefault="001238C4" w:rsidP="001238C4">
      <w:pPr>
        <w:pStyle w:val="SQL"/>
        <w:ind w:firstLine="142"/>
        <w:rPr>
          <w:sz w:val="18"/>
        </w:rPr>
      </w:pPr>
      <w:r w:rsidRPr="008C0F8E">
        <w:rPr>
          <w:sz w:val="18"/>
        </w:rPr>
        <w:t xml:space="preserve">        entier2 = Integer.parseInt(chaine2);</w:t>
      </w:r>
    </w:p>
    <w:p w14:paraId="3CB7CB14" w14:textId="77777777" w:rsidR="001238C4" w:rsidRDefault="001238C4" w:rsidP="001238C4">
      <w:pPr>
        <w:pStyle w:val="Corpsdetexte"/>
      </w:pPr>
    </w:p>
    <w:p w14:paraId="71F67FD3" w14:textId="77777777" w:rsidR="001238C4" w:rsidRDefault="001238C4" w:rsidP="001238C4">
      <w:pPr>
        <w:pStyle w:val="Corpsdetexte"/>
      </w:pPr>
      <w:r>
        <w:t>Dans notre exemple, cela produit l’effet suivant en mémoire :</w:t>
      </w:r>
    </w:p>
    <w:p w14:paraId="1892BF62" w14:textId="786EBD34" w:rsidR="001238C4" w:rsidRDefault="00F758A2" w:rsidP="001238C4">
      <w:pPr>
        <w:pStyle w:val="Corpsdetexte"/>
      </w:pPr>
      <w:r>
        <w:rPr>
          <w:noProof/>
        </w:rPr>
        <w:object w:dxaOrig="4017" w:dyaOrig="3478" w14:anchorId="7CB9223E">
          <v:shape id="_x0000_i1073" type="#_x0000_t75" alt="" style="width:164.4pt;height:2in;mso-width-percent:0;mso-height-percent:0;mso-width-percent:0;mso-height-percent:0" o:ole="">
            <v:imagedata r:id="rId78" o:title=""/>
          </v:shape>
          <o:OLEObject Type="Embed" ProgID="Visio.Drawing.11" ShapeID="_x0000_i1073" DrawAspect="Content" ObjectID="_1765265422" r:id="rId79"/>
        </w:object>
      </w:r>
    </w:p>
    <w:p w14:paraId="50C4E4A6" w14:textId="77777777" w:rsidR="001238C4" w:rsidRPr="00977D8F" w:rsidRDefault="001238C4" w:rsidP="001238C4">
      <w:pPr>
        <w:pStyle w:val="Titre3"/>
      </w:pPr>
      <w:bookmarkStart w:id="47" w:name="_Toc508790376"/>
      <w:bookmarkStart w:id="48" w:name="_Toc44667567"/>
      <w:r>
        <w:t>Expression</w:t>
      </w:r>
      <w:bookmarkEnd w:id="47"/>
      <w:bookmarkEnd w:id="48"/>
    </w:p>
    <w:p w14:paraId="2C848A2D" w14:textId="77777777" w:rsidR="001238C4" w:rsidRDefault="001238C4" w:rsidP="001238C4">
      <w:pPr>
        <w:pStyle w:val="Corpsdetexte"/>
      </w:pPr>
      <w:r>
        <w:t xml:space="preserve">La ligne suivante calcule la somme des deux entiers et affecte le résultat à la variable </w:t>
      </w:r>
      <w:r w:rsidRPr="00F8166C">
        <w:rPr>
          <w:i/>
          <w:iCs/>
        </w:rPr>
        <w:t>somme</w:t>
      </w:r>
      <w:r>
        <w:t> :</w:t>
      </w:r>
    </w:p>
    <w:p w14:paraId="73B599F7" w14:textId="77777777" w:rsidR="001238C4" w:rsidRPr="008C0F8E" w:rsidRDefault="001238C4" w:rsidP="001238C4">
      <w:pPr>
        <w:pStyle w:val="SQL"/>
        <w:ind w:firstLine="142"/>
        <w:rPr>
          <w:sz w:val="18"/>
        </w:rPr>
      </w:pPr>
      <w:r w:rsidRPr="008C0F8E">
        <w:rPr>
          <w:sz w:val="18"/>
        </w:rPr>
        <w:t xml:space="preserve">        somme = entier1 + entier2;</w:t>
      </w:r>
    </w:p>
    <w:p w14:paraId="18E08CB9" w14:textId="77777777" w:rsidR="001238C4" w:rsidRDefault="001238C4" w:rsidP="001238C4">
      <w:pPr>
        <w:pStyle w:val="Corpsdetexte"/>
      </w:pPr>
    </w:p>
    <w:p w14:paraId="79834F93" w14:textId="0D486DA5" w:rsidR="001238C4" w:rsidRDefault="001238C4" w:rsidP="001238C4">
      <w:pPr>
        <w:pStyle w:val="Corpsdetexte"/>
      </w:pPr>
      <w:r>
        <w:t xml:space="preserve">Cet exemple permet d’illustrer que la partie droite d’une instruction d’affectation peut être une expression analogue à une expression mathématique. Dans le cas de types numériques, l’expression peut inclure des opérations arithmétiques typiques telles que l’addition (+) et la soustraction (-), la multiplication (*), la division réelle (/), des </w:t>
      </w:r>
      <w:r>
        <w:lastRenderedPageBreak/>
        <w:t xml:space="preserve">parenthèses, </w:t>
      </w:r>
      <w:r w:rsidR="00B75375">
        <w:t>etc.</w:t>
      </w:r>
      <w:r>
        <w:rPr>
          <w:rStyle w:val="Appelnotedebasdep"/>
        </w:rPr>
        <w:footnoteReference w:id="22"/>
      </w:r>
      <w:r w:rsidR="00B75375">
        <w:t xml:space="preserve"> </w:t>
      </w:r>
      <w:r>
        <w:t xml:space="preserve">L’expression peut aussi inclure des appels de méthodes. Java inclut un grand nombre de méthodes pour les fonctions numériques (dans la classe </w:t>
      </w:r>
      <w:r w:rsidRPr="003C1205">
        <w:rPr>
          <w:i/>
          <w:iCs/>
        </w:rPr>
        <w:t>java.lang.Math</w:t>
      </w:r>
      <w:r>
        <w:t>).</w:t>
      </w:r>
    </w:p>
    <w:p w14:paraId="3D90A759" w14:textId="601AA55D" w:rsidR="001238C4" w:rsidRDefault="00F758A2" w:rsidP="001238C4">
      <w:pPr>
        <w:pStyle w:val="Corpsdetexte"/>
      </w:pPr>
      <w:r>
        <w:rPr>
          <w:noProof/>
        </w:rPr>
        <w:object w:dxaOrig="4558" w:dyaOrig="3478" w14:anchorId="5B4EDAFA">
          <v:shape id="_x0000_i1072" type="#_x0000_t75" alt="" style="width:177.3pt;height:131.1pt;mso-width-percent:0;mso-height-percent:0;mso-width-percent:0;mso-height-percent:0" o:ole="">
            <v:imagedata r:id="rId80" o:title=""/>
          </v:shape>
          <o:OLEObject Type="Embed" ProgID="Visio.Drawing.11" ShapeID="_x0000_i1072" DrawAspect="Content" ObjectID="_1765265423" r:id="rId81"/>
        </w:object>
      </w:r>
    </w:p>
    <w:p w14:paraId="7170DF5D" w14:textId="77777777" w:rsidR="001238C4" w:rsidRDefault="001238C4" w:rsidP="001238C4">
      <w:pPr>
        <w:pStyle w:val="Corpsdetexte"/>
      </w:pPr>
      <w:r>
        <w:t>La ligne suivante affiche la somme dans une fenêtre de dialogue :</w:t>
      </w:r>
    </w:p>
    <w:p w14:paraId="1235F16B" w14:textId="77777777" w:rsidR="001238C4" w:rsidRPr="008C0F8E" w:rsidRDefault="001238C4" w:rsidP="001238C4">
      <w:pPr>
        <w:pStyle w:val="SQL"/>
        <w:ind w:firstLine="142"/>
        <w:rPr>
          <w:sz w:val="18"/>
        </w:rPr>
      </w:pPr>
      <w:r w:rsidRPr="008C0F8E">
        <w:rPr>
          <w:sz w:val="18"/>
        </w:rPr>
        <w:t xml:space="preserve">        JOptionPane.showMessageDialog(null,"La somme des deux entiers est " + somme);</w:t>
      </w:r>
    </w:p>
    <w:p w14:paraId="3A7B4873" w14:textId="77777777" w:rsidR="001238C4" w:rsidRDefault="001238C4" w:rsidP="001238C4">
      <w:pPr>
        <w:pStyle w:val="Corpsdetexte"/>
      </w:pPr>
    </w:p>
    <w:p w14:paraId="26972E8F" w14:textId="77777777" w:rsidR="001238C4" w:rsidRDefault="001238C4" w:rsidP="001238C4">
      <w:pPr>
        <w:pStyle w:val="Corpsdetexte"/>
      </w:pPr>
      <w:r>
        <w:t>Dans notre exemple, on obtient :</w:t>
      </w:r>
    </w:p>
    <w:p w14:paraId="10E1E211" w14:textId="2CE7B5F7" w:rsidR="001238C4" w:rsidRDefault="00F758A2" w:rsidP="001238C4">
      <w:pPr>
        <w:pStyle w:val="Corpsdetexte"/>
        <w:jc w:val="center"/>
      </w:pPr>
      <w:r>
        <w:rPr>
          <w:noProof/>
        </w:rPr>
        <w:object w:dxaOrig="8587" w:dyaOrig="3478" w14:anchorId="763570EA">
          <v:shape id="_x0000_i1071" type="#_x0000_t75" alt="" style="width:5in;height:2in;mso-width-percent:0;mso-height-percent:0;mso-width-percent:0;mso-height-percent:0" o:ole="">
            <v:imagedata r:id="rId82" o:title=""/>
          </v:shape>
          <o:OLEObject Type="Embed" ProgID="Visio.Drawing.11" ShapeID="_x0000_i1071" DrawAspect="Content" ObjectID="_1765265424" r:id="rId83"/>
        </w:object>
      </w:r>
    </w:p>
    <w:p w14:paraId="44AA6FE8" w14:textId="5B73E415" w:rsidR="001238C4" w:rsidRDefault="001238C4" w:rsidP="001238C4">
      <w:pPr>
        <w:pStyle w:val="Corpsdetexte"/>
      </w:pPr>
      <w:r>
        <w:t xml:space="preserve">La méthode nécessite deux paramètres qui sont séparés par une virgule. Selon la convention Java, tous les paramètres passés à une méthode doivent être séparés par des virgules. Le premier paramètre (valeur spéciale </w:t>
      </w:r>
      <w:r w:rsidRPr="00297A5B">
        <w:rPr>
          <w:i/>
          <w:iCs/>
        </w:rPr>
        <w:t>null</w:t>
      </w:r>
      <w:r>
        <w:t xml:space="preserve">) n’est pas utile pour notre exemple et nous n’expliquerons pas son rôle pour le moment. Le deuxième paramètre est un </w:t>
      </w:r>
      <w:hyperlink r:id="rId84" w:tooltip="class in java.lang" w:history="1">
        <w:r w:rsidR="00392482" w:rsidRPr="00BF5250">
          <w:rPr>
            <w:rFonts w:ascii="DejaVu Sans Mono" w:hAnsi="DejaVu Sans Mono" w:cs="Courier New"/>
            <w:b/>
            <w:bCs/>
            <w:color w:val="4A6782"/>
            <w:spacing w:val="0"/>
            <w:sz w:val="21"/>
            <w:szCs w:val="21"/>
          </w:rPr>
          <w:t>String</w:t>
        </w:r>
      </w:hyperlink>
      <w:r w:rsidR="00392482">
        <w:rPr>
          <w:rFonts w:ascii="DejaVu Sans Mono" w:hAnsi="DejaVu Sans Mono" w:cs="Courier New"/>
          <w:b/>
          <w:bCs/>
          <w:color w:val="4A6782"/>
          <w:spacing w:val="0"/>
          <w:sz w:val="21"/>
          <w:szCs w:val="21"/>
        </w:rPr>
        <w:t xml:space="preserve"> </w:t>
      </w:r>
      <w:r>
        <w:t>qui est affiché dans la fenêtre de dialogue.</w:t>
      </w:r>
    </w:p>
    <w:p w14:paraId="5993E6EE" w14:textId="77777777" w:rsidR="001238C4" w:rsidRPr="00977D8F" w:rsidRDefault="001238C4" w:rsidP="001238C4">
      <w:pPr>
        <w:pStyle w:val="Titre3"/>
      </w:pPr>
      <w:bookmarkStart w:id="49" w:name="_Toc508790377"/>
      <w:bookmarkStart w:id="50" w:name="_Toc44667568"/>
      <w:r>
        <w:t xml:space="preserve">Expression de type </w:t>
      </w:r>
      <w:r w:rsidRPr="16CBE89F">
        <w:rPr>
          <w:i/>
          <w:iCs/>
        </w:rPr>
        <w:t>String</w:t>
      </w:r>
      <w:bookmarkEnd w:id="49"/>
      <w:bookmarkEnd w:id="50"/>
    </w:p>
    <w:p w14:paraId="1A0F1586" w14:textId="77777777" w:rsidR="001238C4" w:rsidRDefault="001238C4" w:rsidP="001238C4">
      <w:pPr>
        <w:pStyle w:val="Corpsdetexte"/>
      </w:pPr>
      <w:r>
        <w:t>Dans notre exemple, la valeur du paramètre est en réalité produite par une expression :</w:t>
      </w:r>
    </w:p>
    <w:p w14:paraId="4FB98015" w14:textId="77777777" w:rsidR="001238C4" w:rsidRPr="008C0F8E" w:rsidRDefault="001238C4" w:rsidP="001238C4">
      <w:pPr>
        <w:pStyle w:val="SQL"/>
        <w:ind w:firstLine="142"/>
        <w:rPr>
          <w:sz w:val="18"/>
        </w:rPr>
      </w:pPr>
      <w:r w:rsidRPr="008C0F8E">
        <w:rPr>
          <w:sz w:val="18"/>
        </w:rPr>
        <w:t xml:space="preserve">        "La somme </w:t>
      </w:r>
      <w:r>
        <w:rPr>
          <w:sz w:val="18"/>
        </w:rPr>
        <w:t>des deux entiers est " + somme</w:t>
      </w:r>
    </w:p>
    <w:p w14:paraId="1A738DA2" w14:textId="77777777" w:rsidR="001238C4" w:rsidRDefault="001238C4" w:rsidP="001238C4">
      <w:pPr>
        <w:pStyle w:val="Corpsdetexte"/>
      </w:pPr>
    </w:p>
    <w:p w14:paraId="5E0D37D2" w14:textId="74D7B61A" w:rsidR="001238C4" w:rsidRDefault="001238C4" w:rsidP="001238C4">
      <w:pPr>
        <w:pStyle w:val="Corpsdetexte"/>
      </w:pPr>
      <w:r>
        <w:t xml:space="preserve">Cette expression devrait paraître curieuse pour un non-initié. En effet, l’expression additionne un </w:t>
      </w:r>
      <w:hyperlink r:id="rId85" w:tooltip="class in java.lang" w:history="1">
        <w:r w:rsidR="00392482" w:rsidRPr="00BF5250">
          <w:rPr>
            <w:rFonts w:ascii="DejaVu Sans Mono" w:hAnsi="DejaVu Sans Mono" w:cs="Courier New"/>
            <w:b/>
            <w:bCs/>
            <w:color w:val="4A6782"/>
            <w:spacing w:val="0"/>
            <w:sz w:val="21"/>
            <w:szCs w:val="21"/>
          </w:rPr>
          <w:t>String</w:t>
        </w:r>
      </w:hyperlink>
      <w:r>
        <w:t xml:space="preserve"> (</w:t>
      </w:r>
      <w:r w:rsidRPr="0019733A">
        <w:t>"La somme des deux entiers est "</w:t>
      </w:r>
      <w:r>
        <w:t xml:space="preserve">) à une valeur d’une variable de type </w:t>
      </w:r>
      <w:r w:rsidRPr="0019733A">
        <w:rPr>
          <w:i/>
          <w:iCs/>
        </w:rPr>
        <w:t>int</w:t>
      </w:r>
      <w:r>
        <w:t xml:space="preserve"> (20 dans notre exemple) ? En réalité, le « + » dans cette expression représente une opération de concaténation de deux chaînes de caractères. Le compilateur Java </w:t>
      </w:r>
      <w:r>
        <w:lastRenderedPageBreak/>
        <w:t xml:space="preserve">fait cette interprétation car le premier opérande est un </w:t>
      </w:r>
      <w:hyperlink r:id="rId86" w:tooltip="class in java.lang" w:history="1">
        <w:r w:rsidR="00392482" w:rsidRPr="00BF5250">
          <w:rPr>
            <w:rFonts w:ascii="DejaVu Sans Mono" w:hAnsi="DejaVu Sans Mono" w:cs="Courier New"/>
            <w:b/>
            <w:bCs/>
            <w:color w:val="4A6782"/>
            <w:spacing w:val="0"/>
            <w:sz w:val="21"/>
            <w:szCs w:val="21"/>
          </w:rPr>
          <w:t>String</w:t>
        </w:r>
      </w:hyperlink>
      <w:r>
        <w:t xml:space="preserve">. Ainsi, le symbole + possède un sens différent en fonction du contexte. On dit que le symbole + est </w:t>
      </w:r>
      <w:r w:rsidRPr="000028F2">
        <w:rPr>
          <w:i/>
          <w:iCs/>
        </w:rPr>
        <w:t>surchargé</w:t>
      </w:r>
      <w:r>
        <w:t xml:space="preserve">, car il a plus d’un sens. </w:t>
      </w:r>
    </w:p>
    <w:p w14:paraId="3C23676E" w14:textId="20848769" w:rsidR="001238C4" w:rsidRDefault="001238C4" w:rsidP="001238C4">
      <w:pPr>
        <w:pStyle w:val="Corpsdetexte"/>
      </w:pPr>
      <w:r>
        <w:t xml:space="preserve">La concaténation a pour effet de placer deux chaînes bout à bout. Mais, la variable </w:t>
      </w:r>
      <w:r w:rsidRPr="00C0618B">
        <w:rPr>
          <w:i/>
          <w:iCs/>
        </w:rPr>
        <w:t>somme</w:t>
      </w:r>
      <w:r>
        <w:t xml:space="preserve"> n’est pas un </w:t>
      </w:r>
      <w:hyperlink r:id="rId87" w:tooltip="class in java.lang" w:history="1">
        <w:r w:rsidR="00392482" w:rsidRPr="00BF5250">
          <w:rPr>
            <w:rFonts w:ascii="DejaVu Sans Mono" w:hAnsi="DejaVu Sans Mono" w:cs="Courier New"/>
            <w:b/>
            <w:bCs/>
            <w:color w:val="4A6782"/>
            <w:spacing w:val="0"/>
            <w:sz w:val="21"/>
            <w:szCs w:val="21"/>
          </w:rPr>
          <w:t>String</w:t>
        </w:r>
      </w:hyperlink>
      <w:r>
        <w:t xml:space="preserve"> mais un </w:t>
      </w:r>
      <w:r w:rsidRPr="00C0618B">
        <w:rPr>
          <w:i/>
          <w:iCs/>
        </w:rPr>
        <w:t>int</w:t>
      </w:r>
      <w:r>
        <w:t xml:space="preserve"> ? Le compilateur Java effectue automatiquement une conversion de l’entier en un </w:t>
      </w:r>
      <w:hyperlink r:id="rId88" w:tooltip="class in java.lang" w:history="1">
        <w:r w:rsidR="00392482" w:rsidRPr="00BF5250">
          <w:rPr>
            <w:rFonts w:ascii="DejaVu Sans Mono" w:hAnsi="DejaVu Sans Mono" w:cs="Courier New"/>
            <w:b/>
            <w:bCs/>
            <w:color w:val="4A6782"/>
            <w:spacing w:val="0"/>
            <w:sz w:val="21"/>
            <w:szCs w:val="21"/>
          </w:rPr>
          <w:t>String</w:t>
        </w:r>
      </w:hyperlink>
      <w:r>
        <w:t xml:space="preserve">. Dans notre exemple, le </w:t>
      </w:r>
      <w:r w:rsidRPr="00B75796">
        <w:rPr>
          <w:i/>
          <w:iCs/>
        </w:rPr>
        <w:t>int</w:t>
      </w:r>
      <w:r>
        <w:t xml:space="preserve"> 20 dans </w:t>
      </w:r>
      <w:r w:rsidRPr="00817187">
        <w:rPr>
          <w:i/>
          <w:iCs/>
        </w:rPr>
        <w:t>somme</w:t>
      </w:r>
      <w:r>
        <w:t xml:space="preserve"> est converti en </w:t>
      </w:r>
      <w:hyperlink r:id="rId89" w:tooltip="class in java.lang" w:history="1">
        <w:r w:rsidR="00392482" w:rsidRPr="00BF5250">
          <w:rPr>
            <w:rFonts w:ascii="DejaVu Sans Mono" w:hAnsi="DejaVu Sans Mono" w:cs="Courier New"/>
            <w:b/>
            <w:bCs/>
            <w:color w:val="4A6782"/>
            <w:spacing w:val="0"/>
            <w:sz w:val="21"/>
            <w:szCs w:val="21"/>
          </w:rPr>
          <w:t>String</w:t>
        </w:r>
      </w:hyperlink>
      <w:r>
        <w:t xml:space="preserve"> "20". La concaténation des deux </w:t>
      </w:r>
      <w:hyperlink r:id="rId90" w:tooltip="class in java.lang" w:history="1">
        <w:r w:rsidR="00392482" w:rsidRPr="00BF5250">
          <w:rPr>
            <w:rFonts w:ascii="DejaVu Sans Mono" w:hAnsi="DejaVu Sans Mono" w:cs="Courier New"/>
            <w:b/>
            <w:bCs/>
            <w:color w:val="4A6782"/>
            <w:spacing w:val="0"/>
            <w:sz w:val="21"/>
            <w:szCs w:val="21"/>
          </w:rPr>
          <w:t>String</w:t>
        </w:r>
      </w:hyperlink>
      <w:r>
        <w:t xml:space="preserve"> </w:t>
      </w:r>
    </w:p>
    <w:p w14:paraId="3543AF45" w14:textId="77777777" w:rsidR="001238C4" w:rsidRDefault="001238C4" w:rsidP="001238C4">
      <w:pPr>
        <w:pStyle w:val="Corpsdetexte"/>
        <w:ind w:firstLine="720"/>
      </w:pPr>
      <w:r w:rsidRPr="0019733A">
        <w:t xml:space="preserve">"La somme des deux entiers est </w:t>
      </w:r>
      <w:r>
        <w:t xml:space="preserve"> </w:t>
      </w:r>
      <w:r w:rsidRPr="0019733A">
        <w:t>"</w:t>
      </w:r>
      <w:r>
        <w:t xml:space="preserve">+"20" </w:t>
      </w:r>
    </w:p>
    <w:p w14:paraId="00A7A869" w14:textId="4974ABDA" w:rsidR="001238C4" w:rsidRDefault="001238C4" w:rsidP="001238C4">
      <w:pPr>
        <w:pStyle w:val="Corpsdetexte"/>
      </w:pPr>
      <w:r>
        <w:t xml:space="preserve">produit le </w:t>
      </w:r>
      <w:hyperlink r:id="rId91" w:tooltip="class in java.lang" w:history="1">
        <w:r w:rsidR="00392482" w:rsidRPr="00BF5250">
          <w:rPr>
            <w:rFonts w:ascii="DejaVu Sans Mono" w:hAnsi="DejaVu Sans Mono" w:cs="Courier New"/>
            <w:b/>
            <w:bCs/>
            <w:color w:val="4A6782"/>
            <w:spacing w:val="0"/>
            <w:sz w:val="21"/>
            <w:szCs w:val="21"/>
          </w:rPr>
          <w:t>String</w:t>
        </w:r>
      </w:hyperlink>
      <w:r>
        <w:t> </w:t>
      </w:r>
    </w:p>
    <w:p w14:paraId="3AF47C6B" w14:textId="77777777" w:rsidR="001238C4" w:rsidRDefault="001238C4" w:rsidP="001238C4">
      <w:pPr>
        <w:pStyle w:val="Corpsdetexte"/>
        <w:ind w:firstLine="720"/>
      </w:pPr>
      <w:r w:rsidRPr="0019733A">
        <w:t xml:space="preserve">"La somme des deux entiers est </w:t>
      </w:r>
      <w:r>
        <w:t>20".</w:t>
      </w:r>
    </w:p>
    <w:p w14:paraId="5055D828" w14:textId="2BEB0D3C" w:rsidR="001238C4" w:rsidRDefault="001238C4" w:rsidP="001238C4">
      <w:pPr>
        <w:pStyle w:val="Corpsdetexte"/>
      </w:pPr>
      <w:r>
        <w:t xml:space="preserve">C’est ce </w:t>
      </w:r>
      <w:hyperlink r:id="rId92" w:tooltip="class in java.lang" w:history="1">
        <w:r w:rsidR="00392482" w:rsidRPr="00BF5250">
          <w:rPr>
            <w:rFonts w:ascii="DejaVu Sans Mono" w:hAnsi="DejaVu Sans Mono" w:cs="Courier New"/>
            <w:b/>
            <w:bCs/>
            <w:color w:val="4A6782"/>
            <w:spacing w:val="0"/>
            <w:sz w:val="21"/>
            <w:szCs w:val="21"/>
          </w:rPr>
          <w:t>String</w:t>
        </w:r>
      </w:hyperlink>
      <w:r>
        <w:t xml:space="preserve"> qui est ensuite passé en paramètre à la méthode </w:t>
      </w:r>
      <w:r w:rsidRPr="00447871">
        <w:rPr>
          <w:i/>
          <w:iCs/>
        </w:rPr>
        <w:t>JOptionPane.showMessageDialog</w:t>
      </w:r>
      <w:r>
        <w:t>() pour être affiché dans la fenêtre de dialogue.</w:t>
      </w:r>
    </w:p>
    <w:p w14:paraId="73678518" w14:textId="2C4DA7BC" w:rsidR="00B2336A" w:rsidRDefault="00B2336A" w:rsidP="001238C4">
      <w:pPr>
        <w:pStyle w:val="Corpsdetexte"/>
      </w:pPr>
      <w:r>
        <w:t xml:space="preserve">Cette conversion automatique, de type entier au type </w:t>
      </w:r>
      <w:hyperlink r:id="rId93" w:tooltip="class in java.lang" w:history="1">
        <w:r w:rsidR="00895FC9" w:rsidRPr="00BF5250">
          <w:rPr>
            <w:rFonts w:ascii="DejaVu Sans Mono" w:hAnsi="DejaVu Sans Mono" w:cs="Courier New"/>
            <w:b/>
            <w:bCs/>
            <w:color w:val="4A6782"/>
            <w:spacing w:val="0"/>
            <w:sz w:val="21"/>
            <w:szCs w:val="21"/>
          </w:rPr>
          <w:t>String</w:t>
        </w:r>
      </w:hyperlink>
      <w:r>
        <w:t>, n’est pas unique au Java.</w:t>
      </w:r>
      <w:r w:rsidR="00895FC9">
        <w:t xml:space="preserve"> Il permet d’écrire rapidement du code </w:t>
      </w:r>
      <w:r w:rsidR="0056774B">
        <w:t xml:space="preserve">sans trop se soucier du type des variables. </w:t>
      </w:r>
      <w:r w:rsidR="00307606">
        <w:t xml:space="preserve">Par contre, </w:t>
      </w:r>
      <w:r w:rsidR="0081090A">
        <w:t>on peut toujours écrire du code plus explicite :</w:t>
      </w:r>
    </w:p>
    <w:p w14:paraId="31B3BDD9" w14:textId="141DEB5B" w:rsidR="0081090A" w:rsidRPr="0081090A" w:rsidRDefault="0081090A" w:rsidP="0081090A">
      <w:pPr>
        <w:shd w:val="pct10" w:color="auto" w:fill="FFFFFF"/>
        <w:ind w:firstLine="142"/>
        <w:jc w:val="both"/>
        <w:rPr>
          <w:rFonts w:ascii="Courier New" w:hAnsi="Courier New" w:cs="Courier New"/>
          <w:spacing w:val="-5"/>
          <w:sz w:val="18"/>
          <w:szCs w:val="24"/>
        </w:rPr>
      </w:pPr>
      <w:r w:rsidRPr="0081090A">
        <w:rPr>
          <w:rFonts w:ascii="Courier New" w:hAnsi="Courier New" w:cs="Courier New"/>
          <w:spacing w:val="-5"/>
          <w:sz w:val="18"/>
          <w:szCs w:val="24"/>
        </w:rPr>
        <w:t xml:space="preserve">        "La somme des deux entiers est " + </w:t>
      </w:r>
      <w:r>
        <w:rPr>
          <w:rFonts w:ascii="Courier New" w:hAnsi="Courier New" w:cs="Courier New"/>
          <w:spacing w:val="-5"/>
          <w:sz w:val="18"/>
          <w:szCs w:val="24"/>
        </w:rPr>
        <w:t>Integer.toString(</w:t>
      </w:r>
      <w:r w:rsidRPr="0081090A">
        <w:rPr>
          <w:rFonts w:ascii="Courier New" w:hAnsi="Courier New" w:cs="Courier New"/>
          <w:spacing w:val="-5"/>
          <w:sz w:val="18"/>
          <w:szCs w:val="24"/>
        </w:rPr>
        <w:t>somme</w:t>
      </w:r>
      <w:r>
        <w:rPr>
          <w:rFonts w:ascii="Courier New" w:hAnsi="Courier New" w:cs="Courier New"/>
          <w:spacing w:val="-5"/>
          <w:sz w:val="18"/>
          <w:szCs w:val="24"/>
        </w:rPr>
        <w:t>)</w:t>
      </w:r>
    </w:p>
    <w:p w14:paraId="5C745638" w14:textId="77777777" w:rsidR="00ED78F6" w:rsidRDefault="00ED78F6" w:rsidP="001238C4">
      <w:pPr>
        <w:pStyle w:val="Corpsdetexte"/>
      </w:pPr>
    </w:p>
    <w:p w14:paraId="0852602F" w14:textId="544B010E" w:rsidR="001238C4" w:rsidRDefault="001238C4" w:rsidP="001238C4">
      <w:pPr>
        <w:pStyle w:val="Corpsdetexte"/>
      </w:pPr>
      <w:r>
        <w:t xml:space="preserve">Enfin, la ligne suivante doit être appelée pour terminer le programme correctement. Cette ligne n’est pas toujours nécessaire. Elle l’est lorsque le programme utilise des éléments graphiques tels que les fenêtres de dialogue. C’est le cas de notre programme qui fait appel aux méthodes </w:t>
      </w:r>
      <w:r w:rsidRPr="000D5D69">
        <w:rPr>
          <w:i/>
          <w:iCs/>
        </w:rPr>
        <w:t>JOptionPane.showInputDialo</w:t>
      </w:r>
      <w:r>
        <w:rPr>
          <w:i/>
          <w:iCs/>
        </w:rPr>
        <w:t>g</w:t>
      </w:r>
      <w:r>
        <w:t>()</w:t>
      </w:r>
      <w:r w:rsidRPr="00E9092C">
        <w:t xml:space="preserve"> et </w:t>
      </w:r>
      <w:r w:rsidRPr="000D5D69">
        <w:rPr>
          <w:i/>
          <w:iCs/>
        </w:rPr>
        <w:t>JOptionPane.showMessageDialog</w:t>
      </w:r>
      <w:r>
        <w:t>().</w:t>
      </w:r>
    </w:p>
    <w:p w14:paraId="5B40A2E5" w14:textId="77777777" w:rsidR="001238C4" w:rsidRPr="008C0F8E" w:rsidRDefault="001238C4" w:rsidP="001238C4">
      <w:pPr>
        <w:pStyle w:val="SQL"/>
        <w:ind w:firstLine="142"/>
        <w:rPr>
          <w:sz w:val="18"/>
        </w:rPr>
      </w:pPr>
      <w:r w:rsidRPr="008C0F8E">
        <w:rPr>
          <w:sz w:val="18"/>
        </w:rPr>
        <w:t xml:space="preserve">        System.exit(0);</w:t>
      </w:r>
    </w:p>
    <w:p w14:paraId="59B61164" w14:textId="60A28661" w:rsidR="001238C4" w:rsidRDefault="004519A4" w:rsidP="001238C4">
      <w:pPr>
        <w:pStyle w:val="Corpsdetexte"/>
      </w:pPr>
      <w:r>
        <w:t xml:space="preserve"> </w:t>
      </w:r>
    </w:p>
    <w:p w14:paraId="38C6203D" w14:textId="3EE3D270" w:rsidR="001238C4" w:rsidRDefault="001238C4" w:rsidP="001238C4">
      <w:pPr>
        <w:pStyle w:val="Titre2"/>
      </w:pPr>
      <w:bookmarkStart w:id="51" w:name="_Toc508790378"/>
      <w:bookmarkStart w:id="52" w:name="_Toc44667569"/>
      <w:r>
        <w:t>Diagramme de séquence UML</w:t>
      </w:r>
      <w:bookmarkEnd w:id="51"/>
      <w:bookmarkEnd w:id="52"/>
    </w:p>
    <w:p w14:paraId="23CFA81E" w14:textId="5B28DFF8" w:rsidR="001238C4" w:rsidRDefault="00DC4C60" w:rsidP="001238C4">
      <w:pPr>
        <w:pStyle w:val="Corpsdetexte"/>
      </w:pPr>
      <w:r>
        <w:t xml:space="preserve">La </w:t>
      </w:r>
      <w:r>
        <w:fldChar w:fldCharType="begin"/>
      </w:r>
      <w:r>
        <w:instrText xml:space="preserve"> REF _Ref45541682 \h </w:instrText>
      </w:r>
      <w:r>
        <w:fldChar w:fldCharType="separate"/>
      </w:r>
      <w:r w:rsidR="00CF67E3">
        <w:t xml:space="preserve">Figure </w:t>
      </w:r>
      <w:r w:rsidR="00CF67E3">
        <w:rPr>
          <w:noProof/>
        </w:rPr>
        <w:t>11</w:t>
      </w:r>
      <w:r>
        <w:fldChar w:fldCharType="end"/>
      </w:r>
      <w:r>
        <w:t xml:space="preserve"> montre un </w:t>
      </w:r>
      <w:r w:rsidRPr="00D363E3">
        <w:rPr>
          <w:i/>
          <w:iCs/>
        </w:rPr>
        <w:t>diagramme de séquence</w:t>
      </w:r>
      <w:r>
        <w:t xml:space="preserve"> UML qui </w:t>
      </w:r>
      <w:r w:rsidR="001238C4">
        <w:t xml:space="preserve">illustre la séquence d’exécution des méthodes dans le contexte de notre petit scénario.  Chacun des rectangles de la partie supérieure correspond à une classe. Sous chacune des classes une ligne verticale, représente l’évolution dans le temps de la classe.  D’abord, la méthode </w:t>
      </w:r>
      <w:r w:rsidR="001238C4" w:rsidRPr="00280A10">
        <w:rPr>
          <w:i/>
          <w:iCs/>
        </w:rPr>
        <w:t>main</w:t>
      </w:r>
      <w:r w:rsidR="001238C4">
        <w:t xml:space="preserve">() de la classe </w:t>
      </w:r>
      <w:r w:rsidR="001238C4" w:rsidRPr="00202FAE">
        <w:rPr>
          <w:i/>
          <w:iCs/>
        </w:rPr>
        <w:t>Exemple1</w:t>
      </w:r>
      <w:r w:rsidR="001238C4">
        <w:t xml:space="preserve"> est appelée automatiquement par l’intermédiaire de la commande </w:t>
      </w:r>
      <w:r w:rsidR="001238C4" w:rsidRPr="00280A10">
        <w:rPr>
          <w:i/>
          <w:iCs/>
        </w:rPr>
        <w:t>java</w:t>
      </w:r>
      <w:r w:rsidR="001238C4">
        <w:t xml:space="preserve"> </w:t>
      </w:r>
      <w:r w:rsidR="001238C4" w:rsidRPr="00BB4383">
        <w:rPr>
          <w:i/>
          <w:iCs/>
        </w:rPr>
        <w:t>Exemple1</w:t>
      </w:r>
      <w:r w:rsidR="001238C4">
        <w:t xml:space="preserve">. Ceci est illustré par une flèche étiquetée par le nom de la méthode appelée. La flèche part de la ligne sous </w:t>
      </w:r>
      <w:r w:rsidR="001238C4" w:rsidRPr="00872C45">
        <w:rPr>
          <w:i/>
          <w:iCs/>
        </w:rPr>
        <w:t>java.exe</w:t>
      </w:r>
      <w:r w:rsidR="001238C4">
        <w:t xml:space="preserve"> et aboutit à la classe </w:t>
      </w:r>
      <w:r w:rsidR="001238C4" w:rsidRPr="00472D1B">
        <w:rPr>
          <w:i/>
          <w:iCs/>
        </w:rPr>
        <w:t>Exemple1</w:t>
      </w:r>
      <w:r w:rsidR="001238C4">
        <w:t xml:space="preserve"> de notre programme. Un rectangle mince vertical sous une classe signifie que la méthode est en exécution. La méthode </w:t>
      </w:r>
      <w:r w:rsidR="001238C4" w:rsidRPr="00280A10">
        <w:rPr>
          <w:i/>
          <w:iCs/>
        </w:rPr>
        <w:t>main</w:t>
      </w:r>
      <w:r w:rsidR="001238C4">
        <w:t xml:space="preserve">() appelle en premier la méthode </w:t>
      </w:r>
      <w:r w:rsidR="001238C4" w:rsidRPr="00280A10">
        <w:rPr>
          <w:i/>
          <w:iCs/>
        </w:rPr>
        <w:t>showInputDialog</w:t>
      </w:r>
      <w:r w:rsidR="001238C4">
        <w:t xml:space="preserve">("Entrez un premier nombre entier") de </w:t>
      </w:r>
      <w:r w:rsidR="001238C4" w:rsidRPr="00280A10">
        <w:rPr>
          <w:i/>
          <w:iCs/>
        </w:rPr>
        <w:t>JOptionPane</w:t>
      </w:r>
      <w:r w:rsidR="001238C4">
        <w:t xml:space="preserve"> qui s’exécute.  Après son exécution, elle retourne le </w:t>
      </w:r>
      <w:hyperlink r:id="rId94" w:tooltip="class in java.lang" w:history="1">
        <w:r w:rsidR="00392482" w:rsidRPr="00BF5250">
          <w:rPr>
            <w:rFonts w:ascii="DejaVu Sans Mono" w:hAnsi="DejaVu Sans Mono" w:cs="Courier New"/>
            <w:b/>
            <w:bCs/>
            <w:color w:val="4A6782"/>
            <w:spacing w:val="0"/>
            <w:sz w:val="21"/>
            <w:szCs w:val="21"/>
          </w:rPr>
          <w:t>String</w:t>
        </w:r>
      </w:hyperlink>
      <w:r w:rsidR="001238C4">
        <w:t xml:space="preserve"> "15" qui correspond au premier entier. La fin de l’exécution d’une méthode est illustrée par une flèche pointillée étiquetée de la valeur retournée par la méthode. Ensuite, la méthode </w:t>
      </w:r>
      <w:r w:rsidR="001238C4" w:rsidRPr="00FD4AC4">
        <w:rPr>
          <w:i/>
          <w:iCs/>
        </w:rPr>
        <w:t>main</w:t>
      </w:r>
      <w:r w:rsidR="001238C4">
        <w:t xml:space="preserve">() poursuit son travail en appelant de nouveau la méthode </w:t>
      </w:r>
      <w:r w:rsidR="001238C4" w:rsidRPr="00280A10">
        <w:rPr>
          <w:i/>
          <w:iCs/>
        </w:rPr>
        <w:t>showInputDialog</w:t>
      </w:r>
      <w:r w:rsidR="001238C4">
        <w:t xml:space="preserve">("Entrez un second nombre entier")  qui retourne le </w:t>
      </w:r>
      <w:hyperlink r:id="rId95" w:tooltip="class in java.lang" w:history="1">
        <w:r w:rsidR="00392482" w:rsidRPr="00BF5250">
          <w:rPr>
            <w:rFonts w:ascii="DejaVu Sans Mono" w:hAnsi="DejaVu Sans Mono" w:cs="Courier New"/>
            <w:b/>
            <w:bCs/>
            <w:color w:val="4A6782"/>
            <w:spacing w:val="0"/>
            <w:sz w:val="21"/>
            <w:szCs w:val="21"/>
          </w:rPr>
          <w:t>String</w:t>
        </w:r>
      </w:hyperlink>
      <w:r w:rsidR="001238C4">
        <w:t xml:space="preserve"> "5" au second appel. La méthode </w:t>
      </w:r>
      <w:r w:rsidR="001238C4" w:rsidRPr="00784D04">
        <w:rPr>
          <w:i/>
          <w:iCs/>
        </w:rPr>
        <w:t>main</w:t>
      </w:r>
      <w:r w:rsidR="001238C4">
        <w:t xml:space="preserve">() appelle alors </w:t>
      </w:r>
      <w:r w:rsidR="001238C4" w:rsidRPr="007C1618">
        <w:rPr>
          <w:i/>
          <w:iCs/>
        </w:rPr>
        <w:t>parseInt</w:t>
      </w:r>
      <w:r w:rsidR="001238C4">
        <w:t xml:space="preserve">("15") de la classe </w:t>
      </w:r>
      <w:r w:rsidR="001238C4" w:rsidRPr="007A7BDF">
        <w:rPr>
          <w:i/>
          <w:iCs/>
        </w:rPr>
        <w:t>Integer</w:t>
      </w:r>
      <w:r w:rsidR="001238C4">
        <w:t xml:space="preserve"> qui retourne le </w:t>
      </w:r>
      <w:r w:rsidR="001238C4" w:rsidRPr="00A247A1">
        <w:rPr>
          <w:i/>
          <w:iCs/>
        </w:rPr>
        <w:t>int</w:t>
      </w:r>
      <w:r w:rsidR="001238C4">
        <w:t xml:space="preserve"> 15. Ensuite, </w:t>
      </w:r>
      <w:r w:rsidR="001238C4" w:rsidRPr="00784D04">
        <w:rPr>
          <w:i/>
          <w:iCs/>
        </w:rPr>
        <w:t>main</w:t>
      </w:r>
      <w:r w:rsidR="001238C4">
        <w:t xml:space="preserve">() appelle </w:t>
      </w:r>
      <w:r w:rsidR="001238C4" w:rsidRPr="007A7BDF">
        <w:rPr>
          <w:i/>
          <w:iCs/>
        </w:rPr>
        <w:t>parseInt</w:t>
      </w:r>
      <w:r w:rsidR="001238C4">
        <w:t xml:space="preserve">("5") de la classe </w:t>
      </w:r>
      <w:r w:rsidR="001238C4" w:rsidRPr="007A7BDF">
        <w:rPr>
          <w:i/>
          <w:iCs/>
        </w:rPr>
        <w:t>Integer</w:t>
      </w:r>
      <w:r w:rsidR="001238C4">
        <w:t xml:space="preserve"> qui retourne le </w:t>
      </w:r>
      <w:r w:rsidR="001238C4" w:rsidRPr="00784D04">
        <w:rPr>
          <w:i/>
          <w:iCs/>
        </w:rPr>
        <w:t>int</w:t>
      </w:r>
      <w:r w:rsidR="001238C4">
        <w:t xml:space="preserve"> 5. La méthode </w:t>
      </w:r>
      <w:r w:rsidR="001238C4" w:rsidRPr="00142D5D">
        <w:rPr>
          <w:i/>
          <w:iCs/>
        </w:rPr>
        <w:t>main</w:t>
      </w:r>
      <w:r w:rsidR="001238C4">
        <w:t xml:space="preserve">() calcule alors la </w:t>
      </w:r>
      <w:r w:rsidR="001238C4" w:rsidRPr="00A247A1">
        <w:rPr>
          <w:i/>
          <w:iCs/>
        </w:rPr>
        <w:t>somme</w:t>
      </w:r>
      <w:r w:rsidR="001238C4">
        <w:t xml:space="preserve"> et appelle </w:t>
      </w:r>
      <w:r w:rsidR="001238C4" w:rsidRPr="006649E8">
        <w:rPr>
          <w:i/>
          <w:iCs/>
        </w:rPr>
        <w:t>showMessageDialog</w:t>
      </w:r>
      <w:r w:rsidR="001238C4">
        <w:t xml:space="preserve">("La somme des deux entiers est 20") pour l’afficher. Enfin, </w:t>
      </w:r>
      <w:r w:rsidR="001238C4" w:rsidRPr="007137BC">
        <w:rPr>
          <w:i/>
          <w:iCs/>
        </w:rPr>
        <w:t>main</w:t>
      </w:r>
      <w:r w:rsidR="001238C4">
        <w:t xml:space="preserve">() appelle </w:t>
      </w:r>
      <w:r w:rsidR="001238C4" w:rsidRPr="007137BC">
        <w:rPr>
          <w:i/>
          <w:iCs/>
        </w:rPr>
        <w:t>exit</w:t>
      </w:r>
      <w:r w:rsidR="001238C4">
        <w:t xml:space="preserve">(0) de la classe </w:t>
      </w:r>
      <w:r w:rsidR="001238C4" w:rsidRPr="007137BC">
        <w:rPr>
          <w:i/>
          <w:iCs/>
        </w:rPr>
        <w:t>System</w:t>
      </w:r>
      <w:r w:rsidR="001238C4">
        <w:t>.</w:t>
      </w:r>
    </w:p>
    <w:p w14:paraId="70714636" w14:textId="6352EF0F" w:rsidR="001238C4" w:rsidRDefault="004069CA" w:rsidP="001238C4">
      <w:pPr>
        <w:pStyle w:val="Corpsdetexte"/>
      </w:pPr>
      <w:r>
        <w:t xml:space="preserve">Ainsi </w:t>
      </w:r>
      <w:r w:rsidR="001238C4">
        <w:t xml:space="preserve">un programme Java effectue un traitement par le résultat de l’interaction entre plusieurs classes par l’intermédiaire d’appels de méthodes d’une classe à l’autre. Dans notre premier exemple, </w:t>
      </w:r>
      <w:r w:rsidR="00C515B9">
        <w:t xml:space="preserve">une seule classe </w:t>
      </w:r>
      <w:r w:rsidR="002710D1">
        <w:t>a été</w:t>
      </w:r>
      <w:r w:rsidR="001238C4">
        <w:t xml:space="preserve"> défini</w:t>
      </w:r>
      <w:r w:rsidR="002710D1">
        <w:t>e</w:t>
      </w:r>
      <w:r w:rsidR="001238C4">
        <w:t xml:space="preserve"> </w:t>
      </w:r>
      <w:r w:rsidR="002710D1">
        <w:t xml:space="preserve">et cette classe a été </w:t>
      </w:r>
      <w:r w:rsidR="001238C4">
        <w:t>utilisé</w:t>
      </w:r>
      <w:r w:rsidR="002710D1">
        <w:t>e</w:t>
      </w:r>
      <w:r w:rsidR="001238C4">
        <w:t xml:space="preserve"> trois</w:t>
      </w:r>
      <w:r w:rsidR="002710D1">
        <w:t xml:space="preserve"> fois</w:t>
      </w:r>
      <w:r w:rsidR="001238C4">
        <w:t xml:space="preserve">. Sauf dans les cas les plus simples, le codage d’un programme Java nécessite habituellement la définition de plusieurs classes. </w:t>
      </w:r>
    </w:p>
    <w:p w14:paraId="449F721D" w14:textId="3C0BC027" w:rsidR="001238C4" w:rsidRPr="001D7E0E" w:rsidRDefault="004B7EE2" w:rsidP="001238C4">
      <w:pPr>
        <w:pStyle w:val="Corpsdetexte"/>
        <w:jc w:val="center"/>
      </w:pPr>
      <w:r>
        <w:rPr>
          <w:noProof/>
          <w:lang w:val="en-US" w:eastAsia="en-US"/>
        </w:rPr>
        <w:lastRenderedPageBreak/>
        <w:drawing>
          <wp:inline distT="0" distB="0" distL="0" distR="0" wp14:anchorId="41DA49B2" wp14:editId="713C0365">
            <wp:extent cx="5637686" cy="555511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38787" cy="5556197"/>
                    </a:xfrm>
                    <a:prstGeom prst="rect">
                      <a:avLst/>
                    </a:prstGeom>
                    <a:noFill/>
                    <a:ln>
                      <a:noFill/>
                    </a:ln>
                  </pic:spPr>
                </pic:pic>
              </a:graphicData>
            </a:graphic>
          </wp:inline>
        </w:drawing>
      </w:r>
    </w:p>
    <w:p w14:paraId="33E99CFA" w14:textId="467C5301" w:rsidR="001238C4" w:rsidRPr="00C254CC" w:rsidRDefault="001238C4" w:rsidP="001238C4">
      <w:pPr>
        <w:pStyle w:val="Lgende"/>
        <w:jc w:val="center"/>
      </w:pPr>
      <w:bookmarkStart w:id="53" w:name="_Ref45541682"/>
      <w:r>
        <w:t xml:space="preserve">Figure </w:t>
      </w:r>
      <w:r>
        <w:fldChar w:fldCharType="begin"/>
      </w:r>
      <w:r>
        <w:instrText xml:space="preserve"> SEQ Figure \* ARABIC </w:instrText>
      </w:r>
      <w:r>
        <w:fldChar w:fldCharType="separate"/>
      </w:r>
      <w:r w:rsidR="00CF67E3">
        <w:rPr>
          <w:noProof/>
        </w:rPr>
        <w:t>11</w:t>
      </w:r>
      <w:r>
        <w:fldChar w:fldCharType="end"/>
      </w:r>
      <w:bookmarkEnd w:id="53"/>
      <w:r>
        <w:t xml:space="preserve">. Diagramme de séquence de l’exécution de </w:t>
      </w:r>
      <w:r w:rsidRPr="008B32F8">
        <w:rPr>
          <w:i/>
          <w:iCs/>
        </w:rPr>
        <w:t>Exemple1</w:t>
      </w:r>
      <w:r>
        <w:t>.</w:t>
      </w:r>
    </w:p>
    <w:p w14:paraId="2437DF84" w14:textId="77777777" w:rsidR="001238C4" w:rsidRPr="00DB3BE8" w:rsidRDefault="001238C4" w:rsidP="001238C4">
      <w:pPr>
        <w:pStyle w:val="Titre2"/>
      </w:pPr>
      <w:bookmarkStart w:id="54" w:name="_Toc508790379"/>
      <w:bookmarkStart w:id="55" w:name="_Toc44667570"/>
      <w:r>
        <w:t>Exceptions</w:t>
      </w:r>
      <w:bookmarkEnd w:id="54"/>
      <w:bookmarkEnd w:id="55"/>
    </w:p>
    <w:p w14:paraId="0E868361" w14:textId="7B04249D" w:rsidR="001238C4" w:rsidRDefault="001238C4" w:rsidP="001238C4">
      <w:pPr>
        <w:pStyle w:val="Corpsdetexte"/>
      </w:pPr>
      <w:r>
        <w:t xml:space="preserve">Lors de l’exécution d’un programme, divers problèmes peuvent se produire. Par exemple, si l’utilisateur </w:t>
      </w:r>
      <w:r w:rsidR="007810E6">
        <w:t>entre autres</w:t>
      </w:r>
      <w:r>
        <w:t xml:space="preserve"> chose qu’une chaîne de caractère qui représente un nombre entier dans le dialogue de saisie, la méthode </w:t>
      </w:r>
      <w:r w:rsidRPr="00C81073">
        <w:rPr>
          <w:i/>
          <w:iCs/>
        </w:rPr>
        <w:t>Integer.parseInt</w:t>
      </w:r>
      <w:r>
        <w:t xml:space="preserve">() ne pourra pas convertir la chaîne en un entier ! Ceci provoquera une interruption anormale du programme. Ce genre d’interruption est appelé une </w:t>
      </w:r>
      <w:r w:rsidRPr="0025555F">
        <w:rPr>
          <w:i/>
          <w:iCs/>
        </w:rPr>
        <w:t>exception</w:t>
      </w:r>
      <w:r>
        <w:t xml:space="preserve"> en Java. Lorsqu’une exception est levée, le programme est interrompu et un message d’erreur est affiché. Ce message permet de retracer l’origine de l’exception.</w:t>
      </w:r>
    </w:p>
    <w:p w14:paraId="596ACB19" w14:textId="77777777" w:rsidR="001238C4" w:rsidRDefault="001238C4" w:rsidP="001238C4">
      <w:pPr>
        <w:pStyle w:val="Corpsdetexte"/>
      </w:pPr>
      <w:r>
        <w:t xml:space="preserve">Par exemple, supposons que l’utilisateur entre la chaîne "1R" plutôt que "15" : </w:t>
      </w:r>
    </w:p>
    <w:p w14:paraId="70FE5406" w14:textId="58046E78" w:rsidR="001238C4" w:rsidRDefault="004B7EE2" w:rsidP="001238C4">
      <w:pPr>
        <w:pStyle w:val="Corpsdetexte"/>
      </w:pPr>
      <w:r>
        <w:rPr>
          <w:noProof/>
          <w:lang w:val="en-US" w:eastAsia="en-US"/>
        </w:rPr>
        <w:lastRenderedPageBreak/>
        <w:drawing>
          <wp:inline distT="0" distB="0" distL="0" distR="0" wp14:anchorId="6E49F732" wp14:editId="3A4A398F">
            <wp:extent cx="2260600" cy="711200"/>
            <wp:effectExtent l="0" t="0" r="0" b="0"/>
            <wp:docPr id="1225537247"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pic:nvPicPr>
                  <pic:blipFill rotWithShape="1">
                    <a:blip r:embed="rId97">
                      <a:extLst>
                        <a:ext uri="{28A0092B-C50C-407E-A947-70E740481C1C}">
                          <a14:useLocalDpi xmlns:a14="http://schemas.microsoft.com/office/drawing/2010/main" val="0"/>
                        </a:ext>
                      </a:extLst>
                    </a:blip>
                    <a:srcRect t="22975" r="2988" b="9310"/>
                    <a:stretch/>
                  </pic:blipFill>
                  <pic:spPr bwMode="auto">
                    <a:xfrm>
                      <a:off x="0" y="0"/>
                      <a:ext cx="2260600" cy="711200"/>
                    </a:xfrm>
                    <a:prstGeom prst="rect">
                      <a:avLst/>
                    </a:prstGeom>
                    <a:ln>
                      <a:noFill/>
                    </a:ln>
                    <a:extLst>
                      <a:ext uri="{53640926-AAD7-44D8-BBD7-CCE9431645EC}">
                        <a14:shadowObscured xmlns:a14="http://schemas.microsoft.com/office/drawing/2010/main"/>
                      </a:ext>
                    </a:extLst>
                  </pic:spPr>
                </pic:pic>
              </a:graphicData>
            </a:graphic>
          </wp:inline>
        </w:drawing>
      </w:r>
    </w:p>
    <w:p w14:paraId="67EA5121" w14:textId="77777777" w:rsidR="001238C4" w:rsidRDefault="001238C4" w:rsidP="001238C4">
      <w:pPr>
        <w:pStyle w:val="Corpsdetexte"/>
      </w:pPr>
      <w:r>
        <w:t xml:space="preserve">Lorsque l’appel de la méthode </w:t>
      </w:r>
      <w:r w:rsidRPr="00C81073">
        <w:rPr>
          <w:i/>
          <w:iCs/>
        </w:rPr>
        <w:t>Integer.parseInt</w:t>
      </w:r>
      <w:r>
        <w:t>("1R") est effectué, une exception est levée et le message d’erreur suivant est retourné :</w:t>
      </w:r>
    </w:p>
    <w:p w14:paraId="23374F02" w14:textId="77777777" w:rsidR="001238C4" w:rsidRDefault="001238C4" w:rsidP="001238C4">
      <w:pPr>
        <w:pStyle w:val="CodeJava"/>
      </w:pPr>
      <w:r w:rsidRPr="00DA1ED6">
        <w:rPr>
          <w:sz w:val="18"/>
          <w:szCs w:val="18"/>
        </w:rPr>
        <w:t>java.lang.NumberFormatException: 1R</w:t>
      </w:r>
      <w:r w:rsidRPr="00DA1ED6">
        <w:rPr>
          <w:sz w:val="18"/>
          <w:szCs w:val="18"/>
        </w:rPr>
        <w:cr/>
      </w:r>
      <w:r w:rsidRPr="00DA1ED6">
        <w:rPr>
          <w:sz w:val="18"/>
          <w:szCs w:val="18"/>
        </w:rPr>
        <w:tab/>
        <w:t>int java.lang.Integer.parseInt(java.lang.String, int)</w:t>
      </w:r>
      <w:r w:rsidRPr="00DA1ED6">
        <w:rPr>
          <w:sz w:val="18"/>
          <w:szCs w:val="18"/>
        </w:rPr>
        <w:cr/>
      </w:r>
      <w:r w:rsidRPr="00DA1ED6">
        <w:rPr>
          <w:sz w:val="18"/>
          <w:szCs w:val="18"/>
        </w:rPr>
        <w:tab/>
        <w:t>int java.lang.Integer.parseInt(java.lang.String)</w:t>
      </w:r>
      <w:r w:rsidRPr="00DA1ED6">
        <w:rPr>
          <w:sz w:val="18"/>
          <w:szCs w:val="18"/>
        </w:rPr>
        <w:cr/>
      </w:r>
      <w:r w:rsidRPr="00DA1ED6">
        <w:rPr>
          <w:sz w:val="18"/>
          <w:szCs w:val="18"/>
        </w:rPr>
        <w:tab/>
        <w:t>void Exemple1.main(java.lang.String[])</w:t>
      </w:r>
    </w:p>
    <w:p w14:paraId="1BDEC869" w14:textId="77777777" w:rsidR="001238C4" w:rsidRDefault="001238C4" w:rsidP="001238C4">
      <w:pPr>
        <w:pStyle w:val="Corpsdetexte"/>
        <w:rPr>
          <w:highlight w:val="red"/>
        </w:rPr>
      </w:pPr>
    </w:p>
    <w:p w14:paraId="4CBB1EF6" w14:textId="0A27452D" w:rsidR="001238C4" w:rsidRDefault="001238C4" w:rsidP="001238C4">
      <w:pPr>
        <w:pStyle w:val="Corpsdetexte"/>
      </w:pPr>
      <w:r w:rsidRPr="004129F1">
        <w:t>Ce message</w:t>
      </w:r>
      <w:r>
        <w:t xml:space="preserve"> indique la classe de l’exception (</w:t>
      </w:r>
      <w:r w:rsidRPr="00DF5A02">
        <w:rPr>
          <w:i/>
          <w:iCs/>
        </w:rPr>
        <w:t>java.lang.NumberFormatException</w:t>
      </w:r>
      <w:r>
        <w:t xml:space="preserve">) et la valeur de paramètre qui a causé le problème (1R). Ensuite, la séquence des appels de méthode qui a conduit au problème est donnée en ordre inverse des appels. Ici, on peut voir que la méthode </w:t>
      </w:r>
      <w:r w:rsidRPr="004129F1">
        <w:rPr>
          <w:i/>
          <w:iCs/>
        </w:rPr>
        <w:t>main</w:t>
      </w:r>
      <w:r>
        <w:t xml:space="preserve"> de la classe </w:t>
      </w:r>
      <w:r w:rsidRPr="004129F1">
        <w:rPr>
          <w:i/>
          <w:iCs/>
        </w:rPr>
        <w:t>Exemple1</w:t>
      </w:r>
      <w:r>
        <w:t xml:space="preserve"> a appelé la méthode</w:t>
      </w:r>
      <w:r w:rsidR="007810E6">
        <w:t xml:space="preserve"> </w:t>
      </w:r>
      <w:r w:rsidRPr="004129F1">
        <w:rPr>
          <w:i/>
          <w:iCs/>
        </w:rPr>
        <w:t>parseInt</w:t>
      </w:r>
      <w:r>
        <w:t xml:space="preserve"> de la classe </w:t>
      </w:r>
      <w:r w:rsidRPr="004129F1">
        <w:rPr>
          <w:i/>
          <w:iCs/>
        </w:rPr>
        <w:t>java.lang.Integer</w:t>
      </w:r>
      <w:r>
        <w:t xml:space="preserve">. La méthode </w:t>
      </w:r>
      <w:r w:rsidRPr="00C65BED">
        <w:rPr>
          <w:i/>
          <w:iCs/>
        </w:rPr>
        <w:t>java.lang.Integer.parseInt</w:t>
      </w:r>
      <w:r w:rsidRPr="00EE1568">
        <w:t>(</w:t>
      </w:r>
      <w:r w:rsidRPr="00C65BED">
        <w:rPr>
          <w:i/>
          <w:iCs/>
        </w:rPr>
        <w:t>java.lang.String</w:t>
      </w:r>
      <w:r w:rsidRPr="00EE1568">
        <w:t>)</w:t>
      </w:r>
      <w:r>
        <w:t xml:space="preserve"> appelle une autre méthode </w:t>
      </w:r>
      <w:r w:rsidRPr="00C65BED">
        <w:rPr>
          <w:i/>
          <w:iCs/>
        </w:rPr>
        <w:t>java.lang.Integer.parseInt</w:t>
      </w:r>
      <w:r w:rsidRPr="00EE1568">
        <w:t>(</w:t>
      </w:r>
      <w:r w:rsidRPr="00C65BED">
        <w:rPr>
          <w:i/>
          <w:iCs/>
        </w:rPr>
        <w:t>java.lang.String</w:t>
      </w:r>
      <w:r w:rsidRPr="00EE1568">
        <w:t xml:space="preserve">, </w:t>
      </w:r>
      <w:r w:rsidRPr="00C65BED">
        <w:rPr>
          <w:i/>
          <w:iCs/>
        </w:rPr>
        <w:t>int</w:t>
      </w:r>
      <w:r w:rsidRPr="00EE1568">
        <w:t>)</w:t>
      </w:r>
      <w:r>
        <w:t xml:space="preserve"> du même nom mais avec deux paramètres ? D’une part, ceci montre que les méthodes que notre programme appelle peuvent elles-mêmes appeler d’autres méthodes. D’autre part, nous verrons plus loin qu’il est possible de définir plusieurs méthodes différentes du même nom sans qu’il n’y ait d’</w:t>
      </w:r>
      <w:r w:rsidR="006470BD">
        <w:t>ambiguïté</w:t>
      </w:r>
      <w:r>
        <w:t xml:space="preserve"> lorsque les paramètres sont différents. Le compilateur peut lever l’</w:t>
      </w:r>
      <w:r w:rsidR="006470BD">
        <w:t>ambigüité</w:t>
      </w:r>
      <w:r>
        <w:t xml:space="preserve"> par la forme des paramètres passés à l’appel.</w:t>
      </w:r>
    </w:p>
    <w:p w14:paraId="419FB3C3" w14:textId="77777777" w:rsidR="001238C4" w:rsidRPr="00D34ADE" w:rsidRDefault="001238C4" w:rsidP="001238C4">
      <w:pPr>
        <w:pStyle w:val="Titre2"/>
      </w:pPr>
      <w:bookmarkStart w:id="56" w:name="_Toc508790380"/>
      <w:bookmarkStart w:id="57" w:name="_Toc44667571"/>
      <w:r>
        <w:t>Syntaxe des identificateurs Java</w:t>
      </w:r>
      <w:bookmarkEnd w:id="56"/>
      <w:bookmarkEnd w:id="57"/>
    </w:p>
    <w:p w14:paraId="26C00500" w14:textId="0553B960" w:rsidR="001238C4" w:rsidRDefault="001238C4" w:rsidP="001238C4">
      <w:pPr>
        <w:pStyle w:val="Corpsdetexte"/>
      </w:pPr>
      <w:r>
        <w:t>Les noms de variables, méthodes</w:t>
      </w:r>
      <w:r w:rsidR="009A7037">
        <w:t xml:space="preserve"> et</w:t>
      </w:r>
      <w:r>
        <w:t xml:space="preserve"> classes doivent respecter des règles précises qui s’appliquent à tous les identificateurs Java. Un identificateur Java doit débuter par une lettre suivie d’une suite d’un nombre quelconque de caractères limités </w:t>
      </w:r>
      <w:r w:rsidR="00694EEA">
        <w:t>aux lettres</w:t>
      </w:r>
      <w:r>
        <w:t>, chiffres, $ et _. Les lettres peuvent être majuscules ou minuscules et la casse est importante. Par exemple, « somme » et « Somme » sont deux identificateurs différents en Java. Certains identificateurs sont dits réservés et ne peuvent servir de nom de variable, méthode</w:t>
      </w:r>
      <w:r w:rsidR="00E2095B">
        <w:t xml:space="preserve"> ou</w:t>
      </w:r>
      <w:r>
        <w:t xml:space="preserve"> classe. Ces identificateurs réservés ont un sens </w:t>
      </w:r>
      <w:r w:rsidR="006470BD">
        <w:t>prédéfini</w:t>
      </w:r>
      <w:r>
        <w:t xml:space="preserve"> en Java. Par exemple, les identificateurs </w:t>
      </w:r>
      <w:r w:rsidRPr="007E0711">
        <w:rPr>
          <w:i/>
        </w:rPr>
        <w:t>class</w:t>
      </w:r>
      <w:r>
        <w:t xml:space="preserve">, </w:t>
      </w:r>
      <w:r w:rsidRPr="007E0711">
        <w:rPr>
          <w:i/>
        </w:rPr>
        <w:t>import</w:t>
      </w:r>
      <w:r>
        <w:t xml:space="preserve"> et </w:t>
      </w:r>
      <w:r w:rsidRPr="007E0711">
        <w:rPr>
          <w:i/>
        </w:rPr>
        <w:t>int</w:t>
      </w:r>
      <w:r>
        <w:t xml:space="preserve"> sont réservés.</w:t>
      </w:r>
    </w:p>
    <w:p w14:paraId="2F8C9D94" w14:textId="77777777" w:rsidR="001238C4" w:rsidRPr="00D34ADE" w:rsidRDefault="001238C4" w:rsidP="001238C4">
      <w:pPr>
        <w:pStyle w:val="Titre2"/>
      </w:pPr>
      <w:bookmarkStart w:id="58" w:name="_Toc508790381"/>
      <w:bookmarkStart w:id="59" w:name="_Toc44667572"/>
      <w:r>
        <w:t>Disposition du texte</w:t>
      </w:r>
      <w:bookmarkEnd w:id="58"/>
      <w:bookmarkEnd w:id="59"/>
    </w:p>
    <w:p w14:paraId="320363C7" w14:textId="0B3C9319" w:rsidR="00241467" w:rsidRDefault="001238C4" w:rsidP="001238C4">
      <w:pPr>
        <w:pStyle w:val="Corpsdetexte"/>
      </w:pPr>
      <w:r>
        <w:t xml:space="preserve">Les règles de Java concernant la disposition du texte sont assez flexibles au sens où les éléments du langage peuvent être séparés par une suite quelconque d’espaces blancs. Le terme </w:t>
      </w:r>
      <w:r w:rsidRPr="001D3A0A">
        <w:rPr>
          <w:i/>
        </w:rPr>
        <w:t>espace blanc</w:t>
      </w:r>
      <w:r>
        <w:t xml:space="preserve"> désigne un </w:t>
      </w:r>
      <w:r w:rsidRPr="00A549CF">
        <w:rPr>
          <w:i/>
        </w:rPr>
        <w:t>espace</w:t>
      </w:r>
      <w:r>
        <w:t xml:space="preserve">, une marque de </w:t>
      </w:r>
      <w:r w:rsidRPr="00A549CF">
        <w:rPr>
          <w:i/>
        </w:rPr>
        <w:t>tabulation</w:t>
      </w:r>
      <w:r>
        <w:t xml:space="preserve"> ou une </w:t>
      </w:r>
      <w:r w:rsidRPr="00A549CF">
        <w:rPr>
          <w:i/>
        </w:rPr>
        <w:t>fin de ligne</w:t>
      </w:r>
      <w:r>
        <w:t>.</w:t>
      </w:r>
      <w:r w:rsidR="00241467">
        <w:t xml:space="preserve"> Un compilateur Java ne prend donc pas en compte les espaces blancs lorsqu’il traite votre code informatique.</w:t>
      </w:r>
      <w:r>
        <w:t xml:space="preserve"> Cependant, il est utile d’utiliser une manière systématique de disposer les différentes parties d’un </w:t>
      </w:r>
      <w:r w:rsidR="006470BD">
        <w:t>programme</w:t>
      </w:r>
      <w:r>
        <w:t xml:space="preserve"> source afin d’en faciliter la lecture.</w:t>
      </w:r>
      <w:r w:rsidR="00241467">
        <w:t xml:space="preserve"> N’oubliez pas qu’un code qui se lit bien sera plus facile à corriger et à modifier. Certains éditeurs mettent automatiquement en forme votre code informatique pour en assurer la lisibilité.</w:t>
      </w:r>
    </w:p>
    <w:p w14:paraId="408602AB" w14:textId="072E5629" w:rsidR="001238C4" w:rsidRDefault="00241467" w:rsidP="001238C4">
      <w:pPr>
        <w:pStyle w:val="Corpsdetexte"/>
      </w:pPr>
      <w:r>
        <w:t>Certains langages de programmation, comme les langages Python et le Swift, prennent en compte les espaces et les tabulations. D’autres langages, comme le language Go, disposent d’une norme fixe pour l’utilisation des espaces et des tabulations.</w:t>
      </w:r>
    </w:p>
    <w:p w14:paraId="1C2631B5" w14:textId="10577BA0" w:rsidR="00241467" w:rsidRPr="00767811" w:rsidRDefault="00241467" w:rsidP="001238C4">
      <w:pPr>
        <w:pStyle w:val="Corpsdetexte"/>
      </w:pPr>
      <w:r>
        <w:t>Lorsque vous travaillez en équipe, ou lorsque vous entendez contribuez au code de quelqu’un d’autre, il est mal vu de reformatter leur code. Vous devez alors modifier le moins possible leur code.</w:t>
      </w:r>
    </w:p>
    <w:p w14:paraId="70213408" w14:textId="77777777" w:rsidR="001238C4" w:rsidRPr="00D34ADE" w:rsidRDefault="001238C4" w:rsidP="001238C4">
      <w:pPr>
        <w:pStyle w:val="Titre2"/>
      </w:pPr>
      <w:bookmarkStart w:id="60" w:name="_Toc44667573"/>
      <w:bookmarkStart w:id="61" w:name="_Toc508790382"/>
      <w:r>
        <w:lastRenderedPageBreak/>
        <w:t>Initialisation de variable à la déclaration</w:t>
      </w:r>
      <w:bookmarkEnd w:id="60"/>
      <w:r>
        <w:t xml:space="preserve"> </w:t>
      </w:r>
      <w:bookmarkEnd w:id="61"/>
    </w:p>
    <w:p w14:paraId="44D615E9" w14:textId="77777777" w:rsidR="001238C4" w:rsidRDefault="001238C4" w:rsidP="001238C4">
      <w:pPr>
        <w:pStyle w:val="Corpsdetexte"/>
      </w:pPr>
      <w:r>
        <w:t xml:space="preserve">Dans </w:t>
      </w:r>
      <w:r w:rsidRPr="006865B0">
        <w:rPr>
          <w:i/>
          <w:iCs/>
        </w:rPr>
        <w:t>Exemple1</w:t>
      </w:r>
      <w:r>
        <w:t xml:space="preserve">, les variables sont déclarées au début du corps de la méthode </w:t>
      </w:r>
      <w:r w:rsidRPr="006865B0">
        <w:rPr>
          <w:i/>
          <w:iCs/>
        </w:rPr>
        <w:t>main</w:t>
      </w:r>
      <w:r>
        <w:t xml:space="preserve">(). Ceci n’est pas obligatoire. En fait, il est possible de retarder la déclaration à sa première utilisation comme illustré dans </w:t>
      </w:r>
      <w:r w:rsidRPr="008F7A7E">
        <w:rPr>
          <w:i/>
          <w:iCs/>
        </w:rPr>
        <w:t>Exemple2</w:t>
      </w:r>
      <w:r>
        <w:t>.</w:t>
      </w:r>
    </w:p>
    <w:p w14:paraId="641360FC" w14:textId="0CA0421C" w:rsidR="001238C4" w:rsidRPr="008F7A7E" w:rsidRDefault="001238C4" w:rsidP="00940C03">
      <w:pPr>
        <w:pStyle w:val="Corpsdetexte"/>
        <w:keepNext/>
        <w:keepLines/>
      </w:pPr>
      <w:r w:rsidRPr="00A549CF">
        <w:rPr>
          <w:b/>
        </w:rPr>
        <w:t>Exemple</w:t>
      </w:r>
      <w:r>
        <w:t xml:space="preserve">. </w:t>
      </w:r>
      <w:hyperlink r:id="rId98" w:history="1">
        <w:r w:rsidRPr="00A549CF">
          <w:rPr>
            <w:rFonts w:ascii="Segoe UI" w:hAnsi="Segoe UI" w:cs="Segoe UI"/>
            <w:color w:val="0366D6"/>
            <w:lang w:val="fr-CA"/>
          </w:rPr>
          <w:t>JavaPasAPas</w:t>
        </w:r>
      </w:hyperlink>
      <w:r w:rsidRPr="00A549CF">
        <w:rPr>
          <w:rFonts w:ascii="Segoe UI" w:hAnsi="Segoe UI" w:cs="Segoe UI"/>
          <w:color w:val="586069"/>
          <w:lang w:val="fr-CA"/>
        </w:rPr>
        <w:t>/</w:t>
      </w:r>
      <w:r w:rsidR="00D304E1" w:rsidRPr="00D35A89">
        <w:rPr>
          <w:rFonts w:ascii="Segoe UI" w:hAnsi="Segoe UI" w:cs="Segoe UI"/>
          <w:b/>
          <w:bCs/>
          <w:color w:val="586069"/>
          <w:lang w:val="fr-CA"/>
        </w:rPr>
        <w:t>chapitre_2</w:t>
      </w:r>
      <w:r w:rsidR="00D304E1">
        <w:rPr>
          <w:rFonts w:ascii="Segoe UI" w:hAnsi="Segoe UI" w:cs="Segoe UI"/>
          <w:color w:val="586069"/>
          <w:lang w:val="fr-CA"/>
        </w:rPr>
        <w:t>/</w:t>
      </w:r>
      <w:r w:rsidRPr="00A549CF">
        <w:rPr>
          <w:rFonts w:ascii="Segoe UI" w:hAnsi="Segoe UI" w:cs="Segoe UI"/>
          <w:b/>
          <w:bCs/>
          <w:color w:val="586069"/>
          <w:lang w:val="fr-CA"/>
        </w:rPr>
        <w:t>Exemple2.java</w:t>
      </w:r>
    </w:p>
    <w:p w14:paraId="502A533E" w14:textId="77777777" w:rsidR="00C14FD5" w:rsidRPr="00C14FD5" w:rsidRDefault="00C14FD5" w:rsidP="00940C03">
      <w:pPr>
        <w:pStyle w:val="Code"/>
        <w:rPr>
          <w:color w:val="000000"/>
          <w:lang w:eastAsia="en-US"/>
        </w:rPr>
      </w:pPr>
      <w:r w:rsidRPr="00C14FD5">
        <w:rPr>
          <w:lang w:eastAsia="en-US"/>
        </w:rPr>
        <w:t>/**</w:t>
      </w:r>
    </w:p>
    <w:p w14:paraId="02C84D51"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Exemple2</w:t>
      </w:r>
      <w:r w:rsidRPr="00C14FD5">
        <w:rPr>
          <w:color w:val="008C00"/>
          <w:lang w:eastAsia="en-US"/>
        </w:rPr>
        <w:t>.</w:t>
      </w:r>
      <w:r w:rsidRPr="00C14FD5">
        <w:rPr>
          <w:lang w:eastAsia="en-US"/>
        </w:rPr>
        <w:t>java</w:t>
      </w:r>
    </w:p>
    <w:p w14:paraId="594ABD18"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Ce programme saisit deux entiers et en affiche la somme</w:t>
      </w:r>
    </w:p>
    <w:p w14:paraId="2345230E" w14:textId="77777777" w:rsidR="00C14FD5" w:rsidRPr="00C14FD5" w:rsidRDefault="00C14FD5" w:rsidP="00C14FD5">
      <w:pPr>
        <w:pStyle w:val="Code"/>
        <w:rPr>
          <w:color w:val="000000"/>
          <w:lang w:eastAsia="en-US"/>
        </w:rPr>
      </w:pPr>
      <w:r w:rsidRPr="00C14FD5">
        <w:rPr>
          <w:lang w:eastAsia="en-US"/>
        </w:rPr>
        <w:t> */</w:t>
      </w:r>
    </w:p>
    <w:p w14:paraId="2E5E98B1" w14:textId="77777777" w:rsidR="00C14FD5" w:rsidRPr="00C14FD5" w:rsidRDefault="00C14FD5" w:rsidP="00C14FD5">
      <w:pPr>
        <w:pStyle w:val="Code"/>
        <w:rPr>
          <w:color w:val="000000"/>
          <w:lang w:eastAsia="en-US"/>
        </w:rPr>
      </w:pPr>
      <w:r w:rsidRPr="00C14FD5">
        <w:rPr>
          <w:b/>
          <w:bCs/>
          <w:color w:val="800000"/>
          <w:lang w:eastAsia="en-US"/>
        </w:rPr>
        <w:t>import</w:t>
      </w:r>
      <w:r w:rsidRPr="00C14FD5">
        <w:rPr>
          <w:color w:val="004A43"/>
          <w:lang w:eastAsia="en-US"/>
        </w:rPr>
        <w:t xml:space="preserve"> javax</w:t>
      </w:r>
      <w:r w:rsidRPr="00C14FD5">
        <w:rPr>
          <w:color w:val="808030"/>
          <w:lang w:eastAsia="en-US"/>
        </w:rPr>
        <w:t>.</w:t>
      </w:r>
      <w:r w:rsidRPr="00C14FD5">
        <w:rPr>
          <w:color w:val="004A43"/>
          <w:lang w:eastAsia="en-US"/>
        </w:rPr>
        <w:t>swing</w:t>
      </w:r>
      <w:r w:rsidRPr="00C14FD5">
        <w:rPr>
          <w:color w:val="808030"/>
          <w:lang w:eastAsia="en-US"/>
        </w:rPr>
        <w:t>.</w:t>
      </w:r>
      <w:r w:rsidRPr="00C14FD5">
        <w:rPr>
          <w:color w:val="004A43"/>
          <w:lang w:eastAsia="en-US"/>
        </w:rPr>
        <w:t>JOptionPane</w:t>
      </w:r>
      <w:r w:rsidRPr="00C14FD5">
        <w:rPr>
          <w:color w:val="800080"/>
          <w:lang w:eastAsia="en-US"/>
        </w:rPr>
        <w:t>;</w:t>
      </w:r>
      <w:r w:rsidRPr="00C14FD5">
        <w:rPr>
          <w:color w:val="000000"/>
          <w:lang w:eastAsia="en-US"/>
        </w:rPr>
        <w:t xml:space="preserve"> </w:t>
      </w:r>
      <w:r w:rsidRPr="00C14FD5">
        <w:rPr>
          <w:color w:val="696969"/>
          <w:lang w:eastAsia="en-US"/>
        </w:rPr>
        <w:t>// Importe la classe javax.swing.JOptionPane</w:t>
      </w:r>
    </w:p>
    <w:p w14:paraId="7E149883" w14:textId="77777777" w:rsidR="00C14FD5" w:rsidRPr="00C14FD5" w:rsidRDefault="00C14FD5" w:rsidP="00C14FD5">
      <w:pPr>
        <w:pStyle w:val="Code"/>
        <w:rPr>
          <w:color w:val="000000"/>
          <w:lang w:val="en-CA" w:eastAsia="en-US"/>
        </w:rPr>
      </w:pP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class</w:t>
      </w:r>
      <w:r w:rsidRPr="00C14FD5">
        <w:rPr>
          <w:color w:val="000000"/>
          <w:lang w:val="en-CA" w:eastAsia="en-US"/>
        </w:rPr>
        <w:t xml:space="preserve"> Exemple2</w:t>
      </w:r>
      <w:r w:rsidRPr="00C14FD5">
        <w:rPr>
          <w:color w:val="800080"/>
          <w:lang w:val="en-CA" w:eastAsia="en-US"/>
        </w:rPr>
        <w:t>{</w:t>
      </w:r>
    </w:p>
    <w:p w14:paraId="772BCE1A" w14:textId="77777777" w:rsidR="00C14FD5" w:rsidRPr="00C14FD5" w:rsidRDefault="00C14FD5" w:rsidP="00C14FD5">
      <w:pPr>
        <w:pStyle w:val="Code"/>
        <w:rPr>
          <w:color w:val="000000"/>
          <w:lang w:val="en-CA" w:eastAsia="en-US"/>
        </w:rPr>
      </w:pPr>
    </w:p>
    <w:p w14:paraId="668EA6AA" w14:textId="77777777" w:rsidR="00C14FD5" w:rsidRPr="00C14FD5" w:rsidRDefault="00C14FD5" w:rsidP="00C14FD5">
      <w:pPr>
        <w:pStyle w:val="Code"/>
        <w:rPr>
          <w:color w:val="000000"/>
          <w:lang w:val="en-CA" w:eastAsia="en-US"/>
        </w:rPr>
      </w:pPr>
      <w:r w:rsidRPr="00C14FD5">
        <w:rPr>
          <w:color w:val="000000"/>
          <w:lang w:val="en-CA"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099CC544" w14:textId="77777777" w:rsidR="00C14FD5" w:rsidRPr="00C14FD5" w:rsidRDefault="00C14FD5" w:rsidP="00C14FD5">
      <w:pPr>
        <w:pStyle w:val="Code"/>
        <w:rPr>
          <w:color w:val="000000"/>
          <w:lang w:val="en-CA" w:eastAsia="en-US"/>
        </w:rPr>
      </w:pPr>
    </w:p>
    <w:p w14:paraId="5E487EB1"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color w:val="696969"/>
          <w:lang w:eastAsia="en-US"/>
        </w:rPr>
        <w:t>// Saisir les deux chaînes de caractères qui représentent des nombres entiers</w:t>
      </w:r>
    </w:p>
    <w:p w14:paraId="1E3146F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637C0C1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8E93F40" w14:textId="77777777" w:rsidR="00C14FD5" w:rsidRPr="00C14FD5" w:rsidRDefault="00C14FD5" w:rsidP="00C14FD5">
      <w:pPr>
        <w:pStyle w:val="Code"/>
        <w:rPr>
          <w:color w:val="000000"/>
          <w:lang w:eastAsia="en-US"/>
        </w:rPr>
      </w:pPr>
    </w:p>
    <w:p w14:paraId="172C531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Convertir les chaînes en entiers</w:t>
      </w:r>
    </w:p>
    <w:p w14:paraId="1A7D69B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584D2D5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23D1C56A" w14:textId="77777777" w:rsidR="00C14FD5" w:rsidRPr="00C14FD5" w:rsidRDefault="00C14FD5" w:rsidP="00C14FD5">
      <w:pPr>
        <w:pStyle w:val="Code"/>
        <w:rPr>
          <w:color w:val="000000"/>
          <w:lang w:eastAsia="en-US"/>
        </w:rPr>
      </w:pPr>
    </w:p>
    <w:p w14:paraId="418F46A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Calculer la somme des deux entiers</w:t>
      </w:r>
    </w:p>
    <w:p w14:paraId="30974C8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w:t>
      </w:r>
      <w:r w:rsidRPr="00C14FD5">
        <w:rPr>
          <w:color w:val="800080"/>
          <w:lang w:eastAsia="en-US"/>
        </w:rPr>
        <w:t>;</w:t>
      </w:r>
    </w:p>
    <w:p w14:paraId="375F2C7C" w14:textId="77777777" w:rsidR="00C14FD5" w:rsidRPr="00C14FD5" w:rsidRDefault="00C14FD5" w:rsidP="00C14FD5">
      <w:pPr>
        <w:pStyle w:val="Code"/>
        <w:rPr>
          <w:color w:val="000000"/>
          <w:lang w:eastAsia="en-US"/>
        </w:rPr>
      </w:pPr>
    </w:p>
    <w:p w14:paraId="593A644A"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Afficher la somme avec JOptionPane.showMessageDialog</w:t>
      </w:r>
    </w:p>
    <w:p w14:paraId="30266385"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deux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4BC4A9BA" w14:textId="77777777" w:rsidR="00C14FD5" w:rsidRPr="00C14FD5" w:rsidRDefault="00C14FD5" w:rsidP="00C14FD5">
      <w:pPr>
        <w:pStyle w:val="Code"/>
        <w:rPr>
          <w:color w:val="000000"/>
          <w:lang w:eastAsia="en-US"/>
        </w:rPr>
      </w:pPr>
    </w:p>
    <w:p w14:paraId="52B01831"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Appel de System.exit(0) nécessaire à cause des appels à</w:t>
      </w:r>
    </w:p>
    <w:p w14:paraId="489CDE8D"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696969"/>
          <w:lang w:eastAsia="en-US"/>
        </w:rPr>
        <w:t>// JOptionPane.showInputDialog et JOptionPane.showMessageDialog</w:t>
      </w:r>
    </w:p>
    <w:p w14:paraId="45129D6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System</w:t>
      </w:r>
      <w:r w:rsidRPr="00C14FD5">
        <w:rPr>
          <w:color w:val="808030"/>
          <w:lang w:eastAsia="en-US"/>
        </w:rPr>
        <w:t>.</w:t>
      </w:r>
      <w:r w:rsidRPr="00C14FD5">
        <w:rPr>
          <w:color w:val="000000"/>
          <w:lang w:eastAsia="en-US"/>
        </w:rPr>
        <w:t>exit</w:t>
      </w:r>
      <w:r w:rsidRPr="00C14FD5">
        <w:rPr>
          <w:color w:val="808030"/>
          <w:lang w:eastAsia="en-US"/>
        </w:rPr>
        <w:t>(</w:t>
      </w:r>
      <w:r w:rsidRPr="00C14FD5">
        <w:rPr>
          <w:color w:val="008C00"/>
          <w:lang w:eastAsia="en-US"/>
        </w:rPr>
        <w:t>0</w:t>
      </w:r>
      <w:r w:rsidRPr="00C14FD5">
        <w:rPr>
          <w:color w:val="808030"/>
          <w:lang w:eastAsia="en-US"/>
        </w:rPr>
        <w:t>)</w:t>
      </w:r>
      <w:r w:rsidRPr="00C14FD5">
        <w:rPr>
          <w:color w:val="800080"/>
          <w:lang w:eastAsia="en-US"/>
        </w:rPr>
        <w:t>;</w:t>
      </w:r>
    </w:p>
    <w:p w14:paraId="762CDAD1"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color w:val="800080"/>
          <w:lang w:eastAsia="en-US"/>
        </w:rPr>
        <w:t>}</w:t>
      </w:r>
    </w:p>
    <w:p w14:paraId="5410CE17" w14:textId="22782635" w:rsidR="00C14FD5" w:rsidRDefault="00C14FD5" w:rsidP="00C14FD5">
      <w:pPr>
        <w:pStyle w:val="Code"/>
        <w:rPr>
          <w:color w:val="800080"/>
          <w:lang w:eastAsia="en-US"/>
        </w:rPr>
      </w:pPr>
      <w:r w:rsidRPr="00452667">
        <w:rPr>
          <w:color w:val="800080"/>
          <w:lang w:eastAsia="en-US"/>
        </w:rPr>
        <w:t>}</w:t>
      </w:r>
    </w:p>
    <w:p w14:paraId="765E94E5" w14:textId="77777777" w:rsidR="00117845" w:rsidRPr="00452667" w:rsidRDefault="00117845" w:rsidP="00C14FD5">
      <w:pPr>
        <w:pStyle w:val="Code"/>
        <w:rPr>
          <w:color w:val="000000"/>
          <w:lang w:eastAsia="en-US"/>
        </w:rPr>
      </w:pPr>
    </w:p>
    <w:p w14:paraId="40055096" w14:textId="77777777" w:rsidR="001238C4" w:rsidRDefault="001238C4" w:rsidP="001238C4">
      <w:pPr>
        <w:pStyle w:val="Corpsdetexte"/>
        <w:rPr>
          <w:b/>
          <w:bCs/>
        </w:rPr>
      </w:pPr>
    </w:p>
    <w:p w14:paraId="26F15F76" w14:textId="3C991F87" w:rsidR="001238C4" w:rsidRDefault="001238C4" w:rsidP="001238C4">
      <w:pPr>
        <w:pStyle w:val="Corpsdetexte"/>
      </w:pPr>
      <w:r>
        <w:t xml:space="preserve">La ligne suivante déclare le type de </w:t>
      </w:r>
      <w:r w:rsidRPr="00FB47AF">
        <w:rPr>
          <w:i/>
          <w:iCs/>
        </w:rPr>
        <w:t>chaine1</w:t>
      </w:r>
      <w:r>
        <w:t xml:space="preserve"> et l’initialise en même temps par l’appel à </w:t>
      </w:r>
      <w:r w:rsidR="006B2B74">
        <w:rPr>
          <w:i/>
          <w:iCs/>
        </w:rPr>
        <w:t>s</w:t>
      </w:r>
      <w:r w:rsidRPr="00FB47AF">
        <w:rPr>
          <w:i/>
          <w:iCs/>
        </w:rPr>
        <w:t>howInputDialog</w:t>
      </w:r>
      <w:r>
        <w:t xml:space="preserve">(). </w:t>
      </w:r>
    </w:p>
    <w:p w14:paraId="14E80AF6" w14:textId="77777777" w:rsidR="001238C4" w:rsidRPr="00510776" w:rsidRDefault="001238C4" w:rsidP="001238C4">
      <w:pPr>
        <w:pStyle w:val="CodeJava9pt"/>
      </w:pPr>
      <w:r w:rsidRPr="00510776">
        <w:t xml:space="preserve">        String chaine1 = JOptionPane.showInputDialog("Entrez un premier nombre entier");</w:t>
      </w:r>
    </w:p>
    <w:p w14:paraId="24F931B9" w14:textId="77777777" w:rsidR="001238C4" w:rsidRDefault="001238C4" w:rsidP="001238C4">
      <w:pPr>
        <w:pStyle w:val="Corpsdetexte"/>
      </w:pPr>
    </w:p>
    <w:p w14:paraId="06F53C16" w14:textId="77777777" w:rsidR="001238C4" w:rsidRDefault="001238C4" w:rsidP="001238C4">
      <w:pPr>
        <w:pStyle w:val="Corpsdetexte"/>
      </w:pPr>
      <w:r>
        <w:t>Il est permis de déclarer une variable n’importe où dans le corps d’une méthode et il est permis de l’initialiser au moment de sa déclaration.</w:t>
      </w:r>
    </w:p>
    <w:p w14:paraId="090EBC1C" w14:textId="77777777" w:rsidR="001238C4" w:rsidRPr="006865B0"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6865B0">
        <w:rPr>
          <w:b/>
          <w:bCs/>
        </w:rPr>
        <w:t>Erreur de programmation</w:t>
      </w:r>
    </w:p>
    <w:p w14:paraId="155346C8"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r>
        <w:t>L’utilisation d’une variable non déclarée provoque une erreur de compilation.</w:t>
      </w:r>
    </w:p>
    <w:p w14:paraId="36CF1A82" w14:textId="2B4253CE" w:rsidR="001238C4" w:rsidRDefault="00105B8C" w:rsidP="001238C4">
      <w:pPr>
        <w:pStyle w:val="Corpsdetexte"/>
        <w:pBdr>
          <w:top w:val="single" w:sz="4" w:space="1" w:color="auto"/>
          <w:left w:val="single" w:sz="4" w:space="4" w:color="auto"/>
          <w:bottom w:val="single" w:sz="4" w:space="1" w:color="auto"/>
          <w:right w:val="single" w:sz="4" w:space="4" w:color="auto"/>
        </w:pBdr>
      </w:pPr>
      <w:r>
        <w:t xml:space="preserve">Déclarer </w:t>
      </w:r>
      <w:r w:rsidR="001238C4">
        <w:t>une variable déjà déclarée provoque une erreur de compilation.</w:t>
      </w:r>
    </w:p>
    <w:p w14:paraId="4238BB61" w14:textId="77777777" w:rsidR="001238C4" w:rsidRPr="00DB4008" w:rsidRDefault="001238C4" w:rsidP="001238C4">
      <w:pPr>
        <w:pStyle w:val="Corpsdetexte"/>
        <w:pBdr>
          <w:top w:val="single" w:sz="4" w:space="1" w:color="auto"/>
          <w:left w:val="single" w:sz="4" w:space="4" w:color="auto"/>
          <w:bottom w:val="single" w:sz="4" w:space="1" w:color="auto"/>
          <w:right w:val="single" w:sz="4" w:space="4" w:color="auto"/>
        </w:pBdr>
      </w:pPr>
      <w:r>
        <w:t>L’utilisation de la valeur d’une variable non initialisée provoque une erreur à l’exécution.</w:t>
      </w:r>
    </w:p>
    <w:p w14:paraId="15793D06" w14:textId="77777777" w:rsidR="001238C4" w:rsidRDefault="001238C4" w:rsidP="001238C4">
      <w:pPr>
        <w:pStyle w:val="Corpsdetexte"/>
      </w:pPr>
      <w:r w:rsidRPr="004622F9">
        <w:rPr>
          <w:b/>
          <w:bCs/>
        </w:rPr>
        <w:t>Exercice</w:t>
      </w:r>
      <w:r>
        <w:t xml:space="preserve">. Modifiez le programme </w:t>
      </w:r>
      <w:r w:rsidRPr="003D127D">
        <w:rPr>
          <w:i/>
          <w:iCs/>
        </w:rPr>
        <w:t>Exemple1</w:t>
      </w:r>
      <w:r>
        <w:t xml:space="preserve"> afin qu’il lise trois entiers (plutôt que deux) et en affiche la somme.</w:t>
      </w:r>
    </w:p>
    <w:p w14:paraId="6726DF47" w14:textId="16294CF6" w:rsidR="001238C4" w:rsidRDefault="001238C4" w:rsidP="001238C4">
      <w:pPr>
        <w:pStyle w:val="Corpsdetexte"/>
      </w:pPr>
      <w:r w:rsidRPr="00A331D0">
        <w:rPr>
          <w:b/>
        </w:rPr>
        <w:lastRenderedPageBreak/>
        <w:t>Solution</w:t>
      </w:r>
      <w:r>
        <w:t xml:space="preserve">. La solution suivante est une adaptation directe de </w:t>
      </w:r>
      <w:r w:rsidRPr="00E774C8">
        <w:rPr>
          <w:i/>
          <w:iCs/>
        </w:rPr>
        <w:t>Exemple1.java</w:t>
      </w:r>
      <w:r>
        <w:t xml:space="preserve">. La nouvelle variable </w:t>
      </w:r>
      <w:r w:rsidRPr="007354F1">
        <w:rPr>
          <w:i/>
          <w:iCs/>
        </w:rPr>
        <w:t>chaine3</w:t>
      </w:r>
      <w:r>
        <w:t xml:space="preserve"> de type </w:t>
      </w:r>
      <w:hyperlink r:id="rId99" w:tooltip="class in java.lang" w:history="1">
        <w:r w:rsidR="00746EB5" w:rsidRPr="00BF5250">
          <w:rPr>
            <w:rFonts w:ascii="DejaVu Sans Mono" w:hAnsi="DejaVu Sans Mono" w:cs="Courier New"/>
            <w:b/>
            <w:bCs/>
            <w:color w:val="4A6782"/>
            <w:spacing w:val="0"/>
            <w:sz w:val="21"/>
            <w:szCs w:val="21"/>
          </w:rPr>
          <w:t>String</w:t>
        </w:r>
      </w:hyperlink>
      <w:r>
        <w:t xml:space="preserve"> est introduite pour y lire la troisième chaîne de caractère ainsi qu’une variable </w:t>
      </w:r>
      <w:r w:rsidRPr="007354F1">
        <w:rPr>
          <w:i/>
          <w:iCs/>
        </w:rPr>
        <w:t>entier3</w:t>
      </w:r>
      <w:r>
        <w:t xml:space="preserve"> pour l’entier correspondant.</w:t>
      </w:r>
    </w:p>
    <w:p w14:paraId="5950874D" w14:textId="64AD6C87" w:rsidR="001238C4" w:rsidRPr="001C4C05" w:rsidRDefault="00000000" w:rsidP="001238C4">
      <w:pPr>
        <w:pStyle w:val="Corpsdetexte"/>
      </w:pPr>
      <w:hyperlink r:id="rId100"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5B210C" w:rsidRPr="00D35A89">
        <w:rPr>
          <w:rFonts w:ascii="Segoe UI" w:hAnsi="Segoe UI" w:cs="Segoe UI"/>
          <w:b/>
          <w:bCs/>
          <w:color w:val="586069"/>
          <w:lang w:val="fr-CA"/>
        </w:rPr>
        <w:t>chapitre_2</w:t>
      </w:r>
      <w:r w:rsidR="005B210C">
        <w:rPr>
          <w:rFonts w:ascii="Segoe UI" w:hAnsi="Segoe UI" w:cs="Segoe UI"/>
          <w:color w:val="586069"/>
          <w:lang w:val="fr-CA"/>
        </w:rPr>
        <w:t>/</w:t>
      </w:r>
      <w:r w:rsidR="001238C4" w:rsidRPr="00A549CF">
        <w:rPr>
          <w:rFonts w:ascii="Segoe UI" w:hAnsi="Segoe UI" w:cs="Segoe UI"/>
          <w:b/>
          <w:bCs/>
          <w:color w:val="586069"/>
          <w:lang w:val="fr-CA"/>
        </w:rPr>
        <w:t>Exercice1.java</w:t>
      </w:r>
    </w:p>
    <w:p w14:paraId="2DA150B0" w14:textId="77777777" w:rsidR="00C14FD5" w:rsidRPr="00C14FD5" w:rsidRDefault="00C14FD5" w:rsidP="00C14FD5">
      <w:pPr>
        <w:pStyle w:val="Code"/>
        <w:rPr>
          <w:color w:val="000000"/>
          <w:lang w:eastAsia="en-US"/>
        </w:rPr>
      </w:pPr>
      <w:r w:rsidRPr="00C14FD5">
        <w:rPr>
          <w:lang w:eastAsia="en-US"/>
        </w:rPr>
        <w:t>/**</w:t>
      </w:r>
    </w:p>
    <w:p w14:paraId="20A13300"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Exercice1</w:t>
      </w:r>
      <w:r w:rsidRPr="00C14FD5">
        <w:rPr>
          <w:color w:val="008C00"/>
          <w:lang w:eastAsia="en-US"/>
        </w:rPr>
        <w:t>.</w:t>
      </w:r>
      <w:r w:rsidRPr="00C14FD5">
        <w:rPr>
          <w:lang w:eastAsia="en-US"/>
        </w:rPr>
        <w:t>java</w:t>
      </w:r>
    </w:p>
    <w:p w14:paraId="632E5047"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afficher la somme</w:t>
      </w:r>
    </w:p>
    <w:p w14:paraId="02CAA65D"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335CE6D9"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E10DAFE"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Exercice1</w:t>
      </w:r>
      <w:r w:rsidRPr="007616BC">
        <w:rPr>
          <w:color w:val="800080"/>
          <w:lang w:val="en-US" w:eastAsia="en-US"/>
        </w:rPr>
        <w:t>{</w:t>
      </w:r>
    </w:p>
    <w:p w14:paraId="37AE09AE" w14:textId="77777777" w:rsidR="00C14FD5" w:rsidRPr="007616BC" w:rsidRDefault="00C14FD5" w:rsidP="00C14FD5">
      <w:pPr>
        <w:pStyle w:val="Code"/>
        <w:rPr>
          <w:color w:val="000000"/>
          <w:lang w:val="en-US" w:eastAsia="en-US"/>
        </w:rPr>
      </w:pPr>
    </w:p>
    <w:p w14:paraId="2AB63606"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2B43478B"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4F1C5E49"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chaine1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premier nombre entier"</w:t>
      </w:r>
      <w:r w:rsidRPr="00C14FD5">
        <w:rPr>
          <w:color w:val="808030"/>
          <w:lang w:eastAsia="en-US"/>
        </w:rPr>
        <w:t>)</w:t>
      </w:r>
      <w:r w:rsidRPr="00C14FD5">
        <w:rPr>
          <w:color w:val="800080"/>
          <w:lang w:eastAsia="en-US"/>
        </w:rPr>
        <w:t>;</w:t>
      </w:r>
    </w:p>
    <w:p w14:paraId="0E59F89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chaine2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second nombre entier"</w:t>
      </w:r>
      <w:r w:rsidRPr="00C14FD5">
        <w:rPr>
          <w:color w:val="808030"/>
          <w:lang w:eastAsia="en-US"/>
        </w:rPr>
        <w:t>)</w:t>
      </w:r>
      <w:r w:rsidRPr="00C14FD5">
        <w:rPr>
          <w:color w:val="800080"/>
          <w:lang w:eastAsia="en-US"/>
        </w:rPr>
        <w:t>;</w:t>
      </w:r>
    </w:p>
    <w:p w14:paraId="2CA2FCDF"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b/>
          <w:bCs/>
          <w:color w:val="BB7977"/>
          <w:lang w:eastAsia="en-US"/>
        </w:rPr>
        <w:t>String</w:t>
      </w:r>
      <w:r w:rsidRPr="00C14FD5">
        <w:rPr>
          <w:color w:val="000000"/>
          <w:lang w:eastAsia="en-US"/>
        </w:rPr>
        <w:t xml:space="preserve"> chaine3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showInputDialog</w:t>
      </w:r>
      <w:r w:rsidRPr="00C14FD5">
        <w:rPr>
          <w:color w:val="808030"/>
          <w:lang w:eastAsia="en-US"/>
        </w:rPr>
        <w:t>(</w:t>
      </w:r>
      <w:r w:rsidRPr="00C14FD5">
        <w:rPr>
          <w:color w:val="0000E6"/>
          <w:lang w:eastAsia="en-US"/>
        </w:rPr>
        <w:t>"Entrez un troisième nombre entier"</w:t>
      </w:r>
      <w:r w:rsidRPr="00C14FD5">
        <w:rPr>
          <w:color w:val="808030"/>
          <w:lang w:eastAsia="en-US"/>
        </w:rPr>
        <w:t>)</w:t>
      </w:r>
      <w:r w:rsidRPr="00C14FD5">
        <w:rPr>
          <w:color w:val="800080"/>
          <w:lang w:eastAsia="en-US"/>
        </w:rPr>
        <w:t>;</w:t>
      </w:r>
    </w:p>
    <w:p w14:paraId="03CBB116" w14:textId="77777777" w:rsidR="00C14FD5" w:rsidRPr="00C14FD5" w:rsidRDefault="00C14FD5" w:rsidP="00C14FD5">
      <w:pPr>
        <w:pStyle w:val="Code"/>
        <w:rPr>
          <w:color w:val="000000"/>
          <w:lang w:eastAsia="en-US"/>
        </w:rPr>
      </w:pPr>
    </w:p>
    <w:p w14:paraId="385543B4"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entier1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chaine1</w:t>
      </w:r>
      <w:r w:rsidRPr="00C14FD5">
        <w:rPr>
          <w:color w:val="808030"/>
          <w:lang w:eastAsia="en-US"/>
        </w:rPr>
        <w:t>)</w:t>
      </w:r>
      <w:r w:rsidRPr="00C14FD5">
        <w:rPr>
          <w:color w:val="800080"/>
          <w:lang w:eastAsia="en-US"/>
        </w:rPr>
        <w:t>;</w:t>
      </w:r>
    </w:p>
    <w:p w14:paraId="3A131866"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entier2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chaine2</w:t>
      </w:r>
      <w:r w:rsidRPr="00C14FD5">
        <w:rPr>
          <w:color w:val="808030"/>
          <w:lang w:eastAsia="en-US"/>
        </w:rPr>
        <w:t>)</w:t>
      </w:r>
      <w:r w:rsidRPr="00C14FD5">
        <w:rPr>
          <w:color w:val="800080"/>
          <w:lang w:eastAsia="en-US"/>
        </w:rPr>
        <w:t>;</w:t>
      </w:r>
    </w:p>
    <w:p w14:paraId="099BC9E3"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entier3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chaine3</w:t>
      </w:r>
      <w:r w:rsidRPr="00C14FD5">
        <w:rPr>
          <w:color w:val="808030"/>
          <w:lang w:eastAsia="en-US"/>
        </w:rPr>
        <w:t>)</w:t>
      </w:r>
      <w:r w:rsidRPr="00C14FD5">
        <w:rPr>
          <w:color w:val="800080"/>
          <w:lang w:eastAsia="en-US"/>
        </w:rPr>
        <w:t>;</w:t>
      </w:r>
    </w:p>
    <w:p w14:paraId="389CD239" w14:textId="77777777" w:rsidR="00C14FD5" w:rsidRPr="00C14FD5" w:rsidRDefault="00C14FD5" w:rsidP="00C14FD5">
      <w:pPr>
        <w:pStyle w:val="Code"/>
        <w:rPr>
          <w:color w:val="000000"/>
          <w:lang w:eastAsia="en-US"/>
        </w:rPr>
      </w:pPr>
      <w:r w:rsidRPr="00C14FD5">
        <w:rPr>
          <w:color w:val="000000"/>
          <w:lang w:eastAsia="en-US"/>
        </w:rPr>
        <w:t xml:space="preserve">        </w:t>
      </w:r>
    </w:p>
    <w:p w14:paraId="7339967E"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entier1 </w:t>
      </w:r>
      <w:r w:rsidRPr="00C14FD5">
        <w:rPr>
          <w:color w:val="808030"/>
          <w:lang w:eastAsia="en-US"/>
        </w:rPr>
        <w:t>+</w:t>
      </w:r>
      <w:r w:rsidRPr="00C14FD5">
        <w:rPr>
          <w:color w:val="000000"/>
          <w:lang w:eastAsia="en-US"/>
        </w:rPr>
        <w:t xml:space="preserve"> entier2 </w:t>
      </w:r>
      <w:r w:rsidRPr="00C14FD5">
        <w:rPr>
          <w:color w:val="808030"/>
          <w:lang w:eastAsia="en-US"/>
        </w:rPr>
        <w:t>+</w:t>
      </w:r>
      <w:r w:rsidRPr="00C14FD5">
        <w:rPr>
          <w:color w:val="000000"/>
          <w:lang w:eastAsia="en-US"/>
        </w:rPr>
        <w:t xml:space="preserve"> entier3</w:t>
      </w:r>
      <w:r w:rsidRPr="00C14FD5">
        <w:rPr>
          <w:color w:val="800080"/>
          <w:lang w:eastAsia="en-US"/>
        </w:rPr>
        <w:t>;</w:t>
      </w:r>
    </w:p>
    <w:p w14:paraId="034F4C0D" w14:textId="77777777" w:rsidR="00C14FD5" w:rsidRPr="00C14FD5" w:rsidRDefault="00C14FD5" w:rsidP="00C14FD5">
      <w:pPr>
        <w:pStyle w:val="Code"/>
        <w:rPr>
          <w:color w:val="000000"/>
          <w:lang w:eastAsia="en-US"/>
        </w:rPr>
      </w:pPr>
    </w:p>
    <w:p w14:paraId="14252DF9" w14:textId="77777777" w:rsidR="00C14FD5" w:rsidRPr="00C14FD5" w:rsidRDefault="00C14FD5" w:rsidP="00C14FD5">
      <w:pPr>
        <w:pStyle w:val="Code"/>
        <w:rPr>
          <w:color w:val="000000"/>
          <w:lang w:eastAsia="en-US"/>
        </w:rPr>
      </w:pPr>
      <w:r w:rsidRPr="00C14FD5">
        <w:rPr>
          <w:color w:val="000000"/>
          <w:lang w:eastAsia="en-US"/>
        </w:rPr>
        <w:t xml:space="preserve">        JOptionPane</w:t>
      </w:r>
      <w:r w:rsidRPr="00C14FD5">
        <w:rPr>
          <w:color w:val="808030"/>
          <w:lang w:eastAsia="en-US"/>
        </w:rPr>
        <w:t>.</w:t>
      </w:r>
      <w:r w:rsidRPr="00C14FD5">
        <w:rPr>
          <w:color w:val="000000"/>
          <w:lang w:eastAsia="en-US"/>
        </w:rPr>
        <w:t>showMessageDialog</w:t>
      </w:r>
      <w:r w:rsidRPr="00C14FD5">
        <w:rPr>
          <w:color w:val="808030"/>
          <w:lang w:eastAsia="en-US"/>
        </w:rPr>
        <w:t>(</w:t>
      </w:r>
      <w:r w:rsidRPr="00C14FD5">
        <w:rPr>
          <w:b/>
          <w:bCs/>
          <w:color w:val="800000"/>
          <w:lang w:eastAsia="en-US"/>
        </w:rPr>
        <w:t>null</w:t>
      </w:r>
      <w:r w:rsidRPr="00C14FD5">
        <w:rPr>
          <w:color w:val="808030"/>
          <w:lang w:eastAsia="en-US"/>
        </w:rPr>
        <w:t>,</w:t>
      </w:r>
      <w:r w:rsidRPr="00C14FD5">
        <w:rPr>
          <w:color w:val="0000E6"/>
          <w:lang w:eastAsia="en-US"/>
        </w:rPr>
        <w:t>"La somme des trois entiers est "</w:t>
      </w:r>
      <w:r w:rsidRPr="00C14FD5">
        <w:rPr>
          <w:color w:val="000000"/>
          <w:lang w:eastAsia="en-US"/>
        </w:rPr>
        <w:t xml:space="preserve"> </w:t>
      </w:r>
      <w:r w:rsidRPr="00C14FD5">
        <w:rPr>
          <w:color w:val="808030"/>
          <w:lang w:eastAsia="en-US"/>
        </w:rPr>
        <w:t>+</w:t>
      </w:r>
      <w:r w:rsidRPr="00C14FD5">
        <w:rPr>
          <w:color w:val="000000"/>
          <w:lang w:eastAsia="en-US"/>
        </w:rPr>
        <w:t xml:space="preserve"> somme</w:t>
      </w:r>
      <w:r w:rsidRPr="00C14FD5">
        <w:rPr>
          <w:color w:val="808030"/>
          <w:lang w:eastAsia="en-US"/>
        </w:rPr>
        <w:t>)</w:t>
      </w:r>
      <w:r w:rsidRPr="00C14FD5">
        <w:rPr>
          <w:color w:val="800080"/>
          <w:lang w:eastAsia="en-US"/>
        </w:rPr>
        <w:t>;</w:t>
      </w:r>
    </w:p>
    <w:p w14:paraId="7161531E" w14:textId="77777777" w:rsidR="00C14FD5" w:rsidRPr="00452667" w:rsidRDefault="00C14FD5" w:rsidP="00C14FD5">
      <w:pPr>
        <w:pStyle w:val="Code"/>
        <w:rPr>
          <w:color w:val="000000"/>
          <w:lang w:eastAsia="en-US"/>
        </w:rPr>
      </w:pPr>
      <w:r w:rsidRPr="00C14FD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DBE9671"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39E404C" w14:textId="258306A3" w:rsidR="00C14FD5" w:rsidRDefault="00C14FD5" w:rsidP="00C14FD5">
      <w:pPr>
        <w:pStyle w:val="Code"/>
        <w:rPr>
          <w:color w:val="800080"/>
          <w:lang w:eastAsia="en-US"/>
        </w:rPr>
      </w:pPr>
      <w:r w:rsidRPr="00452667">
        <w:rPr>
          <w:color w:val="800080"/>
          <w:lang w:eastAsia="en-US"/>
        </w:rPr>
        <w:t>}</w:t>
      </w:r>
    </w:p>
    <w:p w14:paraId="2EA24EFE" w14:textId="77777777" w:rsidR="00117845" w:rsidRPr="00452667" w:rsidRDefault="00117845" w:rsidP="00C14FD5">
      <w:pPr>
        <w:pStyle w:val="Code"/>
        <w:rPr>
          <w:color w:val="000000"/>
          <w:lang w:eastAsia="en-US"/>
        </w:rPr>
      </w:pPr>
    </w:p>
    <w:p w14:paraId="775B5411" w14:textId="77777777" w:rsidR="001238C4" w:rsidRPr="00B63EDA" w:rsidRDefault="001238C4" w:rsidP="001238C4">
      <w:pPr>
        <w:pStyle w:val="Corpsdetexte"/>
      </w:pPr>
    </w:p>
    <w:p w14:paraId="05B50B70" w14:textId="6F5D155B" w:rsidR="001238C4" w:rsidRDefault="001238C4" w:rsidP="001238C4">
      <w:pPr>
        <w:pStyle w:val="Corpsdetexte"/>
      </w:pPr>
      <w:r w:rsidRPr="006B3E65">
        <w:rPr>
          <w:b/>
          <w:bCs/>
        </w:rPr>
        <w:t>Exercice</w:t>
      </w:r>
      <w:r>
        <w:t xml:space="preserve">. Écrivez un programme qui effectue le même traitement que le précédent mais en utilisant une seule variable de type </w:t>
      </w:r>
      <w:hyperlink r:id="rId101" w:tooltip="class in java.lang" w:history="1">
        <w:r w:rsidR="00746EB5" w:rsidRPr="00BF5250">
          <w:rPr>
            <w:rFonts w:ascii="DejaVu Sans Mono" w:hAnsi="DejaVu Sans Mono" w:cs="Courier New"/>
            <w:b/>
            <w:bCs/>
            <w:color w:val="4A6782"/>
            <w:spacing w:val="0"/>
            <w:sz w:val="21"/>
            <w:szCs w:val="21"/>
          </w:rPr>
          <w:t>String</w:t>
        </w:r>
      </w:hyperlink>
      <w:r>
        <w:t xml:space="preserve"> (plutôt que trois) et </w:t>
      </w:r>
      <w:r w:rsidR="00700059">
        <w:t>une</w:t>
      </w:r>
      <w:r>
        <w:t xml:space="preserve"> variable entière plutôt que quatre !</w:t>
      </w:r>
    </w:p>
    <w:p w14:paraId="0D847386" w14:textId="1196D8BB" w:rsidR="001238C4" w:rsidRDefault="001238C4" w:rsidP="001238C4">
      <w:pPr>
        <w:pStyle w:val="Corpsdetexte"/>
      </w:pPr>
      <w:r w:rsidRPr="00FD45F2">
        <w:rPr>
          <w:b/>
        </w:rPr>
        <w:t>Solution</w:t>
      </w:r>
      <w:r>
        <w:t xml:space="preserve">. La solution suivante réutilise la même variable </w:t>
      </w:r>
      <w:r w:rsidRPr="008E753B">
        <w:rPr>
          <w:i/>
          <w:iCs/>
        </w:rPr>
        <w:t>chaine</w:t>
      </w:r>
      <w:r>
        <w:t xml:space="preserve"> pour lire chacune des chaînes de caractère qui représente un entier et la même variable </w:t>
      </w:r>
      <w:r w:rsidR="00700059">
        <w:rPr>
          <w:i/>
          <w:iCs/>
        </w:rPr>
        <w:t>somme</w:t>
      </w:r>
      <w:r>
        <w:t xml:space="preserve"> pour </w:t>
      </w:r>
      <w:r w:rsidR="003B2255">
        <w:t>cumuler les valeurs intermédiaires</w:t>
      </w:r>
      <w:r>
        <w:t xml:space="preserve">. </w:t>
      </w:r>
    </w:p>
    <w:p w14:paraId="2D50991F" w14:textId="771479E5" w:rsidR="001238C4" w:rsidRPr="00C5191E" w:rsidRDefault="00000000" w:rsidP="00D35A89">
      <w:pPr>
        <w:pStyle w:val="Corpsdetexte"/>
        <w:keepNext/>
        <w:keepLines/>
      </w:pPr>
      <w:hyperlink r:id="rId102"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610BDA" w:rsidRPr="00D35A89">
        <w:rPr>
          <w:rFonts w:ascii="Segoe UI" w:hAnsi="Segoe UI" w:cs="Segoe UI"/>
          <w:b/>
          <w:bCs/>
          <w:color w:val="586069"/>
          <w:lang w:val="fr-CA"/>
        </w:rPr>
        <w:t>chapitre_2</w:t>
      </w:r>
      <w:r w:rsidR="00610BDA">
        <w:rPr>
          <w:rFonts w:ascii="Segoe UI" w:hAnsi="Segoe UI" w:cs="Segoe UI"/>
          <w:color w:val="586069"/>
          <w:lang w:val="fr-CA"/>
        </w:rPr>
        <w:t>/</w:t>
      </w:r>
      <w:r w:rsidR="001238C4" w:rsidRPr="00A549CF">
        <w:rPr>
          <w:rFonts w:ascii="Segoe UI" w:hAnsi="Segoe UI" w:cs="Segoe UI"/>
          <w:b/>
          <w:bCs/>
          <w:color w:val="586069"/>
          <w:lang w:val="fr-CA"/>
        </w:rPr>
        <w:t>Exercice2.java</w:t>
      </w:r>
    </w:p>
    <w:p w14:paraId="65E5B09A" w14:textId="77777777" w:rsidR="00C14FD5" w:rsidRPr="00C14FD5" w:rsidRDefault="00C14FD5" w:rsidP="00D35A89">
      <w:pPr>
        <w:pStyle w:val="Code"/>
        <w:rPr>
          <w:color w:val="000000"/>
          <w:lang w:eastAsia="en-US"/>
        </w:rPr>
      </w:pPr>
      <w:r w:rsidRPr="00C14FD5">
        <w:rPr>
          <w:lang w:eastAsia="en-US"/>
        </w:rPr>
        <w:t>/**</w:t>
      </w:r>
    </w:p>
    <w:p w14:paraId="37B4EAF9"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Exercice2</w:t>
      </w:r>
      <w:r w:rsidRPr="00C14FD5">
        <w:rPr>
          <w:color w:val="008C00"/>
          <w:lang w:eastAsia="en-US"/>
        </w:rPr>
        <w:t>.</w:t>
      </w:r>
      <w:r w:rsidRPr="00C14FD5">
        <w:rPr>
          <w:lang w:eastAsia="en-US"/>
        </w:rPr>
        <w:t>java</w:t>
      </w:r>
    </w:p>
    <w:p w14:paraId="32A722EE"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Lire </w:t>
      </w:r>
      <w:r w:rsidRPr="00C14FD5">
        <w:rPr>
          <w:color w:val="008C00"/>
          <w:lang w:eastAsia="en-US"/>
        </w:rPr>
        <w:t>3</w:t>
      </w:r>
      <w:r w:rsidRPr="00C14FD5">
        <w:rPr>
          <w:lang w:eastAsia="en-US"/>
        </w:rPr>
        <w:t xml:space="preserve"> entiers et en faire la somme. Utiliser seulement une variable String</w:t>
      </w:r>
    </w:p>
    <w:p w14:paraId="50F3E172" w14:textId="77777777" w:rsidR="00C14FD5" w:rsidRPr="00C14FD5" w:rsidRDefault="00C14FD5" w:rsidP="00C14FD5">
      <w:pPr>
        <w:pStyle w:val="Code"/>
        <w:rPr>
          <w:color w:val="000000"/>
          <w:lang w:eastAsia="en-US"/>
        </w:rPr>
      </w:pPr>
      <w:r w:rsidRPr="00C14FD5">
        <w:rPr>
          <w:lang w:eastAsia="en-US"/>
        </w:rPr>
        <w:t> </w:t>
      </w:r>
      <w:r w:rsidRPr="00C14FD5">
        <w:rPr>
          <w:b/>
          <w:bCs/>
          <w:color w:val="7F9FBF"/>
          <w:lang w:eastAsia="en-US"/>
        </w:rPr>
        <w:t>*</w:t>
      </w:r>
      <w:r w:rsidRPr="00C14FD5">
        <w:rPr>
          <w:lang w:eastAsia="en-US"/>
        </w:rPr>
        <w:t xml:space="preserve"> et deux variables int.</w:t>
      </w:r>
    </w:p>
    <w:p w14:paraId="371CBC37" w14:textId="77777777" w:rsidR="00C14FD5" w:rsidRPr="007616BC" w:rsidRDefault="00C14FD5" w:rsidP="00C14FD5">
      <w:pPr>
        <w:pStyle w:val="Code"/>
        <w:rPr>
          <w:color w:val="000000"/>
          <w:lang w:val="en-US" w:eastAsia="en-US"/>
        </w:rPr>
      </w:pPr>
      <w:r w:rsidRPr="00C14FD5">
        <w:rPr>
          <w:lang w:eastAsia="en-US"/>
        </w:rPr>
        <w:t> </w:t>
      </w:r>
      <w:r w:rsidRPr="007616BC">
        <w:rPr>
          <w:lang w:val="en-US" w:eastAsia="en-US"/>
        </w:rPr>
        <w:t>*/</w:t>
      </w:r>
    </w:p>
    <w:p w14:paraId="646D4FBD" w14:textId="77777777" w:rsidR="00C14FD5" w:rsidRPr="007616BC" w:rsidRDefault="00C14FD5" w:rsidP="00C14FD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098E39F" w14:textId="77777777" w:rsidR="00C14FD5" w:rsidRPr="007616BC" w:rsidRDefault="00C14FD5" w:rsidP="00C14FD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Exercice2</w:t>
      </w:r>
      <w:r w:rsidRPr="007616BC">
        <w:rPr>
          <w:color w:val="800080"/>
          <w:lang w:val="en-US" w:eastAsia="en-US"/>
        </w:rPr>
        <w:t>{</w:t>
      </w:r>
    </w:p>
    <w:p w14:paraId="14611C10" w14:textId="77777777" w:rsidR="00C14FD5" w:rsidRPr="007616BC" w:rsidRDefault="00C14FD5" w:rsidP="00C14FD5">
      <w:pPr>
        <w:pStyle w:val="Code"/>
        <w:rPr>
          <w:color w:val="000000"/>
          <w:lang w:val="en-US" w:eastAsia="en-US"/>
        </w:rPr>
      </w:pPr>
    </w:p>
    <w:p w14:paraId="6C7E485C" w14:textId="77777777" w:rsidR="00C14FD5" w:rsidRPr="00C14FD5" w:rsidRDefault="00C14FD5" w:rsidP="00C14FD5">
      <w:pPr>
        <w:pStyle w:val="Code"/>
        <w:rPr>
          <w:color w:val="000000"/>
          <w:lang w:val="en-CA" w:eastAsia="en-US"/>
        </w:rPr>
      </w:pPr>
      <w:r w:rsidRPr="007616BC">
        <w:rPr>
          <w:color w:val="000000"/>
          <w:lang w:val="en-US" w:eastAsia="en-US"/>
        </w:rPr>
        <w:t xml:space="preserve">    </w:t>
      </w:r>
      <w:r w:rsidRPr="00C14FD5">
        <w:rPr>
          <w:b/>
          <w:bCs/>
          <w:color w:val="800000"/>
          <w:lang w:val="en-CA" w:eastAsia="en-US"/>
        </w:rPr>
        <w:t>public</w:t>
      </w:r>
      <w:r w:rsidRPr="00C14FD5">
        <w:rPr>
          <w:color w:val="000000"/>
          <w:lang w:val="en-CA" w:eastAsia="en-US"/>
        </w:rPr>
        <w:t xml:space="preserve"> </w:t>
      </w:r>
      <w:r w:rsidRPr="00C14FD5">
        <w:rPr>
          <w:b/>
          <w:bCs/>
          <w:color w:val="800000"/>
          <w:lang w:val="en-CA" w:eastAsia="en-US"/>
        </w:rPr>
        <w:t>static</w:t>
      </w:r>
      <w:r w:rsidRPr="00C14FD5">
        <w:rPr>
          <w:color w:val="000000"/>
          <w:lang w:val="en-CA" w:eastAsia="en-US"/>
        </w:rPr>
        <w:t xml:space="preserve"> </w:t>
      </w:r>
      <w:r w:rsidRPr="00C14FD5">
        <w:rPr>
          <w:color w:val="BB7977"/>
          <w:lang w:val="en-CA" w:eastAsia="en-US"/>
        </w:rPr>
        <w:t>void</w:t>
      </w:r>
      <w:r w:rsidRPr="00C14FD5">
        <w:rPr>
          <w:color w:val="000000"/>
          <w:lang w:val="en-CA" w:eastAsia="en-US"/>
        </w:rPr>
        <w:t xml:space="preserve"> main </w:t>
      </w:r>
      <w:r w:rsidRPr="00C14FD5">
        <w:rPr>
          <w:color w:val="808030"/>
          <w:lang w:val="en-CA" w:eastAsia="en-US"/>
        </w:rPr>
        <w:t>(</w:t>
      </w:r>
      <w:r w:rsidRPr="00C14FD5">
        <w:rPr>
          <w:b/>
          <w:bCs/>
          <w:color w:val="BB7977"/>
          <w:lang w:val="en-CA" w:eastAsia="en-US"/>
        </w:rPr>
        <w:t>String</w:t>
      </w:r>
      <w:r w:rsidRPr="00C14FD5">
        <w:rPr>
          <w:color w:val="000000"/>
          <w:lang w:val="en-CA" w:eastAsia="en-US"/>
        </w:rPr>
        <w:t xml:space="preserve"> args</w:t>
      </w:r>
      <w:r w:rsidRPr="00C14FD5">
        <w:rPr>
          <w:color w:val="808030"/>
          <w:lang w:val="en-CA" w:eastAsia="en-US"/>
        </w:rPr>
        <w:t>[])</w:t>
      </w:r>
      <w:r w:rsidRPr="00C14FD5">
        <w:rPr>
          <w:color w:val="000000"/>
          <w:lang w:val="en-CA" w:eastAsia="en-US"/>
        </w:rPr>
        <w:t xml:space="preserve"> </w:t>
      </w:r>
      <w:r w:rsidRPr="00C14FD5">
        <w:rPr>
          <w:color w:val="800080"/>
          <w:lang w:val="en-CA" w:eastAsia="en-US"/>
        </w:rPr>
        <w:t>{</w:t>
      </w:r>
    </w:p>
    <w:p w14:paraId="43AAD441" w14:textId="77777777" w:rsidR="00C14FD5" w:rsidRPr="00C14FD5" w:rsidRDefault="00C14FD5" w:rsidP="00C14FD5">
      <w:pPr>
        <w:pStyle w:val="Code"/>
        <w:rPr>
          <w:color w:val="000000"/>
          <w:lang w:val="en-CA" w:eastAsia="en-US"/>
        </w:rPr>
      </w:pPr>
      <w:r w:rsidRPr="00C14FD5">
        <w:rPr>
          <w:color w:val="000000"/>
          <w:lang w:val="en-CA" w:eastAsia="en-US"/>
        </w:rPr>
        <w:t xml:space="preserve">        </w:t>
      </w:r>
    </w:p>
    <w:p w14:paraId="0B9D8B92" w14:textId="77777777" w:rsidR="00C14FD5" w:rsidRPr="00C14FD5" w:rsidRDefault="00C14FD5" w:rsidP="00C14FD5">
      <w:pPr>
        <w:pStyle w:val="Code"/>
        <w:rPr>
          <w:color w:val="000000"/>
          <w:lang w:eastAsia="en-US"/>
        </w:rPr>
      </w:pPr>
      <w:r w:rsidRPr="00C14FD5">
        <w:rPr>
          <w:color w:val="000000"/>
          <w:lang w:val="en-CA" w:eastAsia="en-US"/>
        </w:rPr>
        <w:t xml:space="preserve">        </w:t>
      </w:r>
      <w:r w:rsidRPr="00C14FD5">
        <w:rPr>
          <w:b/>
          <w:bCs/>
          <w:color w:val="BB7977"/>
          <w:lang w:eastAsia="en-US"/>
        </w:rPr>
        <w:t>String</w:t>
      </w: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36001E3B" w14:textId="77777777" w:rsidR="00C14FD5" w:rsidRPr="00C14FD5" w:rsidRDefault="00C14FD5" w:rsidP="00C14FD5">
      <w:pPr>
        <w:pStyle w:val="Code"/>
        <w:rPr>
          <w:color w:val="000000"/>
          <w:lang w:eastAsia="en-US"/>
        </w:rPr>
      </w:pPr>
      <w:r w:rsidRPr="00C14FD5">
        <w:rPr>
          <w:color w:val="000000"/>
          <w:lang w:eastAsia="en-US"/>
        </w:rPr>
        <w:t xml:space="preserve">        </w:t>
      </w:r>
      <w:r w:rsidRPr="00C14FD5">
        <w:rPr>
          <w:color w:val="BB7977"/>
          <w:lang w:eastAsia="en-US"/>
        </w:rPr>
        <w:t>int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3D948E22" w14:textId="77777777" w:rsidR="00C14FD5" w:rsidRPr="00C14FD5" w:rsidRDefault="00C14FD5" w:rsidP="00C14FD5">
      <w:pPr>
        <w:pStyle w:val="Code"/>
        <w:rPr>
          <w:color w:val="000000"/>
          <w:lang w:eastAsia="en-US"/>
        </w:rPr>
      </w:pPr>
      <w:r w:rsidRPr="00C14FD5">
        <w:rPr>
          <w:color w:val="000000"/>
          <w:lang w:eastAsia="en-US"/>
        </w:rPr>
        <w:t xml:space="preserve">        </w:t>
      </w:r>
    </w:p>
    <w:p w14:paraId="071D79E2"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0D98A2D"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0496A73C" w14:textId="77777777" w:rsidR="00C14FD5" w:rsidRPr="00C14FD5" w:rsidRDefault="00C14FD5" w:rsidP="00C14FD5">
      <w:pPr>
        <w:pStyle w:val="Code"/>
        <w:rPr>
          <w:color w:val="000000"/>
          <w:lang w:eastAsia="en-US"/>
        </w:rPr>
      </w:pPr>
      <w:r w:rsidRPr="00C14FD5">
        <w:rPr>
          <w:color w:val="000000"/>
          <w:lang w:eastAsia="en-US"/>
        </w:rPr>
        <w:t xml:space="preserve">        </w:t>
      </w:r>
    </w:p>
    <w:p w14:paraId="229A55D5" w14:textId="77777777" w:rsidR="00C14FD5" w:rsidRPr="00C14FD5" w:rsidRDefault="00C14FD5" w:rsidP="00C14FD5">
      <w:pPr>
        <w:pStyle w:val="Code"/>
        <w:rPr>
          <w:color w:val="000000"/>
          <w:lang w:eastAsia="en-US"/>
        </w:rPr>
      </w:pPr>
      <w:r w:rsidRPr="00C14FD5">
        <w:rPr>
          <w:color w:val="000000"/>
          <w:lang w:eastAsia="en-US"/>
        </w:rPr>
        <w:t xml:space="preserve">        chaine </w:t>
      </w:r>
      <w:r w:rsidRPr="00C14FD5">
        <w:rPr>
          <w:color w:val="808030"/>
          <w:lang w:eastAsia="en-US"/>
        </w:rPr>
        <w:t>=</w:t>
      </w:r>
      <w:r w:rsidRPr="00C14FD5">
        <w:rPr>
          <w:color w:val="000000"/>
          <w:lang w:eastAsia="en-US"/>
        </w:rPr>
        <w:t xml:space="preserve"> JOptionPane</w:t>
      </w:r>
      <w:r w:rsidRPr="00C14FD5">
        <w:rPr>
          <w:color w:val="808030"/>
          <w:lang w:eastAsia="en-US"/>
        </w:rPr>
        <w:t>.</w:t>
      </w:r>
      <w:r w:rsidRPr="00C14FD5">
        <w:rPr>
          <w:color w:val="000000"/>
          <w:lang w:eastAsia="en-US"/>
        </w:rPr>
        <w:t xml:space="preserve">showInputDialog </w:t>
      </w:r>
      <w:r w:rsidRPr="00C14FD5">
        <w:rPr>
          <w:color w:val="808030"/>
          <w:lang w:eastAsia="en-US"/>
        </w:rPr>
        <w:t>(</w:t>
      </w:r>
      <w:r w:rsidRPr="00C14FD5">
        <w:rPr>
          <w:color w:val="0000E6"/>
          <w:lang w:eastAsia="en-US"/>
        </w:rPr>
        <w:t>"Entrez un entier dans cette case"</w:t>
      </w:r>
      <w:r w:rsidRPr="00C14FD5">
        <w:rPr>
          <w:color w:val="808030"/>
          <w:lang w:eastAsia="en-US"/>
        </w:rPr>
        <w:t>)</w:t>
      </w:r>
      <w:r w:rsidRPr="00C14FD5">
        <w:rPr>
          <w:color w:val="800080"/>
          <w:lang w:eastAsia="en-US"/>
        </w:rPr>
        <w:t>;</w:t>
      </w:r>
    </w:p>
    <w:p w14:paraId="15DB863A" w14:textId="77777777" w:rsidR="00C14FD5" w:rsidRPr="00C14FD5" w:rsidRDefault="00C14FD5" w:rsidP="00C14FD5">
      <w:pPr>
        <w:pStyle w:val="Code"/>
        <w:rPr>
          <w:color w:val="000000"/>
          <w:lang w:eastAsia="en-US"/>
        </w:rPr>
      </w:pPr>
      <w:r w:rsidRPr="00C14FD5">
        <w:rPr>
          <w:color w:val="000000"/>
          <w:lang w:eastAsia="en-US"/>
        </w:rPr>
        <w:t xml:space="preserve">        somme </w:t>
      </w:r>
      <w:r w:rsidRPr="00C14FD5">
        <w:rPr>
          <w:color w:val="808030"/>
          <w:lang w:eastAsia="en-US"/>
        </w:rPr>
        <w:t>=</w:t>
      </w:r>
      <w:r w:rsidRPr="00C14FD5">
        <w:rPr>
          <w:color w:val="000000"/>
          <w:lang w:eastAsia="en-US"/>
        </w:rPr>
        <w:t xml:space="preserve"> somme </w:t>
      </w:r>
      <w:r w:rsidRPr="00C14FD5">
        <w:rPr>
          <w:color w:val="808030"/>
          <w:lang w:eastAsia="en-US"/>
        </w:rPr>
        <w:t>+</w:t>
      </w:r>
      <w:r w:rsidRPr="00C14FD5">
        <w:rPr>
          <w:color w:val="000000"/>
          <w:lang w:eastAsia="en-US"/>
        </w:rPr>
        <w:t xml:space="preserve"> </w:t>
      </w:r>
      <w:r w:rsidRPr="00C14FD5">
        <w:rPr>
          <w:b/>
          <w:bCs/>
          <w:color w:val="BB7977"/>
          <w:lang w:eastAsia="en-US"/>
        </w:rPr>
        <w:t>Integer</w:t>
      </w:r>
      <w:r w:rsidRPr="00C14FD5">
        <w:rPr>
          <w:color w:val="808030"/>
          <w:lang w:eastAsia="en-US"/>
        </w:rPr>
        <w:t>.</w:t>
      </w:r>
      <w:r w:rsidRPr="00C14FD5">
        <w:rPr>
          <w:color w:val="000000"/>
          <w:lang w:eastAsia="en-US"/>
        </w:rPr>
        <w:t>parseInt</w:t>
      </w:r>
      <w:r w:rsidRPr="00C14FD5">
        <w:rPr>
          <w:color w:val="808030"/>
          <w:lang w:eastAsia="en-US"/>
        </w:rPr>
        <w:t>(</w:t>
      </w:r>
      <w:r w:rsidRPr="00C14FD5">
        <w:rPr>
          <w:color w:val="000000"/>
          <w:lang w:eastAsia="en-US"/>
        </w:rPr>
        <w:t>chaine</w:t>
      </w:r>
      <w:r w:rsidRPr="00C14FD5">
        <w:rPr>
          <w:color w:val="808030"/>
          <w:lang w:eastAsia="en-US"/>
        </w:rPr>
        <w:t>)</w:t>
      </w:r>
      <w:r w:rsidRPr="00C14FD5">
        <w:rPr>
          <w:color w:val="800080"/>
          <w:lang w:eastAsia="en-US"/>
        </w:rPr>
        <w:t>;</w:t>
      </w:r>
    </w:p>
    <w:p w14:paraId="21B91B3D" w14:textId="77777777" w:rsidR="00C14FD5" w:rsidRPr="00C14FD5" w:rsidRDefault="00C14FD5" w:rsidP="00C14FD5">
      <w:pPr>
        <w:pStyle w:val="Code"/>
        <w:rPr>
          <w:color w:val="000000"/>
          <w:lang w:eastAsia="en-US"/>
        </w:rPr>
      </w:pPr>
      <w:r w:rsidRPr="00C14FD5">
        <w:rPr>
          <w:color w:val="000000"/>
          <w:lang w:eastAsia="en-US"/>
        </w:rPr>
        <w:t xml:space="preserve">        </w:t>
      </w:r>
    </w:p>
    <w:p w14:paraId="5556C787" w14:textId="77777777" w:rsidR="00C14FD5" w:rsidRPr="00DF15B2" w:rsidRDefault="00C14FD5" w:rsidP="00C14FD5">
      <w:pPr>
        <w:pStyle w:val="Code"/>
        <w:rPr>
          <w:color w:val="000000"/>
          <w:lang w:eastAsia="en-US"/>
        </w:rPr>
      </w:pPr>
      <w:r w:rsidRPr="00C14FD5">
        <w:rPr>
          <w:color w:val="000000"/>
          <w:lang w:eastAsia="en-US"/>
        </w:rPr>
        <w:t xml:space="preserve">        </w:t>
      </w:r>
      <w:r w:rsidRPr="00DF15B2">
        <w:rPr>
          <w:color w:val="000000"/>
          <w:lang w:eastAsia="en-US"/>
        </w:rPr>
        <w:t>JOptionPane</w:t>
      </w:r>
      <w:r w:rsidRPr="00DF15B2">
        <w:rPr>
          <w:color w:val="808030"/>
          <w:lang w:eastAsia="en-US"/>
        </w:rPr>
        <w:t>.</w:t>
      </w:r>
      <w:r w:rsidRPr="00DF15B2">
        <w:rPr>
          <w:color w:val="000000"/>
          <w:lang w:eastAsia="en-US"/>
        </w:rPr>
        <w:t>showMessageDialog</w:t>
      </w:r>
      <w:r w:rsidRPr="00DF15B2">
        <w:rPr>
          <w:color w:val="808030"/>
          <w:lang w:eastAsia="en-US"/>
        </w:rPr>
        <w:t>(</w:t>
      </w:r>
      <w:r w:rsidRPr="00DF15B2">
        <w:rPr>
          <w:b/>
          <w:bCs/>
          <w:color w:val="800000"/>
          <w:lang w:eastAsia="en-US"/>
        </w:rPr>
        <w:t>null</w:t>
      </w:r>
      <w:r w:rsidRPr="00DF15B2">
        <w:rPr>
          <w:color w:val="808030"/>
          <w:lang w:eastAsia="en-US"/>
        </w:rPr>
        <w:t>,</w:t>
      </w:r>
      <w:r w:rsidRPr="00DF15B2">
        <w:rPr>
          <w:color w:val="0000E6"/>
          <w:lang w:eastAsia="en-US"/>
        </w:rPr>
        <w:t>"La somme des trois entiers est "</w:t>
      </w:r>
      <w:r w:rsidRPr="00DF15B2">
        <w:rPr>
          <w:color w:val="000000"/>
          <w:lang w:eastAsia="en-US"/>
        </w:rPr>
        <w:t xml:space="preserve"> </w:t>
      </w:r>
      <w:r w:rsidRPr="00DF15B2">
        <w:rPr>
          <w:color w:val="808030"/>
          <w:lang w:eastAsia="en-US"/>
        </w:rPr>
        <w:t>+</w:t>
      </w:r>
      <w:r w:rsidRPr="00DF15B2">
        <w:rPr>
          <w:color w:val="000000"/>
          <w:lang w:eastAsia="en-US"/>
        </w:rPr>
        <w:t xml:space="preserve"> somme</w:t>
      </w:r>
      <w:r w:rsidRPr="00DF15B2">
        <w:rPr>
          <w:color w:val="808030"/>
          <w:lang w:eastAsia="en-US"/>
        </w:rPr>
        <w:t>)</w:t>
      </w:r>
      <w:r w:rsidRPr="00DF15B2">
        <w:rPr>
          <w:color w:val="800080"/>
          <w:lang w:eastAsia="en-US"/>
        </w:rPr>
        <w:t>;</w:t>
      </w:r>
    </w:p>
    <w:p w14:paraId="7D31741C" w14:textId="77777777" w:rsidR="00C14FD5" w:rsidRPr="00452667" w:rsidRDefault="00C14FD5" w:rsidP="00C14FD5">
      <w:pPr>
        <w:pStyle w:val="Code"/>
        <w:rPr>
          <w:color w:val="000000"/>
          <w:lang w:eastAsia="en-US"/>
        </w:rPr>
      </w:pPr>
      <w:r w:rsidRPr="00DF15B2">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6D404FDA" w14:textId="77777777" w:rsidR="00C14FD5" w:rsidRPr="00452667" w:rsidRDefault="00C14FD5" w:rsidP="00C14FD5">
      <w:pPr>
        <w:pStyle w:val="Code"/>
        <w:rPr>
          <w:color w:val="000000"/>
          <w:lang w:eastAsia="en-US"/>
        </w:rPr>
      </w:pPr>
      <w:r w:rsidRPr="00452667">
        <w:rPr>
          <w:color w:val="000000"/>
          <w:lang w:eastAsia="en-US"/>
        </w:rPr>
        <w:t xml:space="preserve">    </w:t>
      </w:r>
      <w:r w:rsidRPr="00452667">
        <w:rPr>
          <w:color w:val="800080"/>
          <w:lang w:eastAsia="en-US"/>
        </w:rPr>
        <w:t>}</w:t>
      </w:r>
    </w:p>
    <w:p w14:paraId="57445DCC" w14:textId="23BD2D75" w:rsidR="00C14FD5" w:rsidRDefault="00C14FD5" w:rsidP="00C14FD5">
      <w:pPr>
        <w:pStyle w:val="Code"/>
        <w:rPr>
          <w:color w:val="800080"/>
          <w:lang w:eastAsia="en-US"/>
        </w:rPr>
      </w:pPr>
      <w:r w:rsidRPr="00452667">
        <w:rPr>
          <w:color w:val="800080"/>
          <w:lang w:eastAsia="en-US"/>
        </w:rPr>
        <w:t>}</w:t>
      </w:r>
    </w:p>
    <w:p w14:paraId="2B85AA69" w14:textId="77777777" w:rsidR="00117845" w:rsidRPr="00452667" w:rsidRDefault="00117845" w:rsidP="00C14FD5">
      <w:pPr>
        <w:pStyle w:val="Code"/>
        <w:rPr>
          <w:color w:val="000000"/>
          <w:lang w:eastAsia="en-US"/>
        </w:rPr>
      </w:pPr>
    </w:p>
    <w:p w14:paraId="21EB992B" w14:textId="77777777" w:rsidR="001238C4" w:rsidRDefault="001238C4" w:rsidP="001238C4">
      <w:pPr>
        <w:pStyle w:val="Corpsdetexte"/>
      </w:pPr>
    </w:p>
    <w:p w14:paraId="665FD18C" w14:textId="77777777" w:rsidR="001238C4" w:rsidRPr="006D1820" w:rsidRDefault="001238C4" w:rsidP="001238C4">
      <w:pPr>
        <w:pStyle w:val="Corpsdetexte"/>
        <w:pBdr>
          <w:top w:val="single" w:sz="4" w:space="1" w:color="auto"/>
          <w:left w:val="single" w:sz="4" w:space="4" w:color="auto"/>
          <w:bottom w:val="single" w:sz="4" w:space="1" w:color="auto"/>
          <w:right w:val="single" w:sz="4" w:space="4" w:color="auto"/>
        </w:pBdr>
        <w:rPr>
          <w:b/>
          <w:bCs/>
        </w:rPr>
      </w:pPr>
      <w:r w:rsidRPr="006D1820">
        <w:rPr>
          <w:b/>
          <w:bCs/>
        </w:rPr>
        <w:t>Minimiser la quantité de mémoire</w:t>
      </w:r>
      <w:r>
        <w:rPr>
          <w:b/>
          <w:bCs/>
        </w:rPr>
        <w:t xml:space="preserve"> consommée</w:t>
      </w:r>
    </w:p>
    <w:p w14:paraId="04F6DA47" w14:textId="06F195B2" w:rsidR="001238C4" w:rsidRDefault="001238C4" w:rsidP="001238C4">
      <w:pPr>
        <w:pStyle w:val="Corpsdetexte"/>
        <w:pBdr>
          <w:top w:val="single" w:sz="4" w:space="1" w:color="auto"/>
          <w:left w:val="single" w:sz="4" w:space="4" w:color="auto"/>
          <w:bottom w:val="single" w:sz="4" w:space="1" w:color="auto"/>
          <w:right w:val="single" w:sz="4" w:space="4" w:color="auto"/>
        </w:pBdr>
      </w:pPr>
      <w:r>
        <w:t xml:space="preserve">Un aspect à considérer dans le développement d’un programme est la quantité de mémoire consommée. La solution </w:t>
      </w:r>
      <w:r w:rsidRPr="00253369">
        <w:rPr>
          <w:i/>
          <w:iCs/>
        </w:rPr>
        <w:t>Exercice2</w:t>
      </w:r>
      <w:r>
        <w:t xml:space="preserve"> </w:t>
      </w:r>
      <w:r w:rsidR="00EC259E">
        <w:t>peut sembler</w:t>
      </w:r>
      <w:r>
        <w:t xml:space="preserve"> préférable à </w:t>
      </w:r>
      <w:r w:rsidRPr="00F334B1">
        <w:rPr>
          <w:i/>
          <w:iCs/>
        </w:rPr>
        <w:t>Exercice</w:t>
      </w:r>
      <w:r>
        <w:rPr>
          <w:i/>
          <w:iCs/>
        </w:rPr>
        <w:t>1</w:t>
      </w:r>
      <w:r>
        <w:t xml:space="preserve"> de ce point de vue. Cependant, ceci n’est pas le seul aspect à considérer dans l’élaboration d’un programme. Parfois, le fait de minimiser la mémoire consommée de manière extrême peut introduire d’autres défauts tel qu’un temps de traitement plus élevé ou un manque de clarté d’un point de vue de la lisibilité du programme.</w:t>
      </w:r>
      <w:r w:rsidR="00E25664">
        <w:t xml:space="preserve"> Par ailleurs, dans le cas qui nous concerne, même si nous utilisons une seule variable, il y aura tout de même trois instances </w:t>
      </w:r>
      <w:r w:rsidR="00AA10D4">
        <w:t>de la classe String.</w:t>
      </w:r>
    </w:p>
    <w:p w14:paraId="0D209749" w14:textId="77777777" w:rsidR="001238C4" w:rsidRDefault="001238C4" w:rsidP="001238C4">
      <w:pPr>
        <w:pStyle w:val="Titre2"/>
      </w:pPr>
      <w:bookmarkStart w:id="62" w:name="_Toc508790383"/>
      <w:bookmarkStart w:id="63" w:name="_Toc44667574"/>
      <w:r>
        <w:t>Méthode System.out.println()</w:t>
      </w:r>
      <w:bookmarkEnd w:id="62"/>
      <w:bookmarkEnd w:id="63"/>
    </w:p>
    <w:p w14:paraId="3658758E" w14:textId="762DE392" w:rsidR="001238C4" w:rsidRDefault="001238C4" w:rsidP="001238C4">
      <w:pPr>
        <w:pStyle w:val="Corpsdetexte"/>
      </w:pPr>
      <w:r>
        <w:t xml:space="preserve">Dans les exemples précédents, nous avons employé la méthode </w:t>
      </w:r>
      <w:r w:rsidRPr="00080248">
        <w:rPr>
          <w:i/>
          <w:iCs/>
        </w:rPr>
        <w:t>showMessageDialog</w:t>
      </w:r>
      <w:r>
        <w:t xml:space="preserve">() pour afficher les résultats du programme à l’écran. Une autre manière fréquemment employée consiste à utiliser la méthode </w:t>
      </w:r>
      <w:r w:rsidRPr="00080248">
        <w:rPr>
          <w:i/>
          <w:iCs/>
        </w:rPr>
        <w:t>System.out.println</w:t>
      </w:r>
      <w:r>
        <w:t>()</w:t>
      </w:r>
      <w:r w:rsidR="00262325">
        <w:t xml:space="preserve"> pour afficher un message dans la fenêtre de commande</w:t>
      </w:r>
      <w:r>
        <w:t>.</w:t>
      </w:r>
      <w:r w:rsidR="00262325">
        <w:t xml:space="preserve"> De tels messages sont notamment utiles pour mieux comprendre le déroulement du code.</w:t>
      </w:r>
    </w:p>
    <w:p w14:paraId="7AA29E9A" w14:textId="77777777" w:rsidR="001238C4" w:rsidRDefault="001238C4" w:rsidP="001238C4">
      <w:pPr>
        <w:pStyle w:val="Corpsdetexte"/>
      </w:pPr>
      <w:r w:rsidRPr="00080248">
        <w:rPr>
          <w:b/>
          <w:bCs/>
        </w:rPr>
        <w:t>Exemple</w:t>
      </w:r>
      <w:r>
        <w:t xml:space="preserve">. Le programme suivant reprend </w:t>
      </w:r>
      <w:r w:rsidRPr="00080248">
        <w:rPr>
          <w:i/>
          <w:iCs/>
        </w:rPr>
        <w:t>Exemple1</w:t>
      </w:r>
      <w:r>
        <w:t xml:space="preserve"> mais en affichant la somme avec </w:t>
      </w:r>
      <w:r w:rsidRPr="00080248">
        <w:rPr>
          <w:i/>
          <w:iCs/>
        </w:rPr>
        <w:t>System.out.println</w:t>
      </w:r>
      <w:r>
        <w:t>().</w:t>
      </w:r>
    </w:p>
    <w:p w14:paraId="4BAB67DD" w14:textId="26131F2F" w:rsidR="001238C4" w:rsidRPr="00BE7EB9" w:rsidRDefault="00000000" w:rsidP="00D35A89">
      <w:pPr>
        <w:pStyle w:val="Corpsdetexte"/>
        <w:keepNext/>
        <w:keepLines/>
      </w:pPr>
      <w:hyperlink r:id="rId103" w:history="1">
        <w:r w:rsidR="001238C4" w:rsidRPr="00A549CF">
          <w:rPr>
            <w:rFonts w:ascii="Segoe UI" w:hAnsi="Segoe UI" w:cs="Segoe UI"/>
            <w:color w:val="0366D6"/>
            <w:lang w:val="fr-CA"/>
          </w:rPr>
          <w:t>JavaPasAPas</w:t>
        </w:r>
      </w:hyperlink>
      <w:r w:rsidR="001238C4" w:rsidRPr="00A549CF">
        <w:rPr>
          <w:rFonts w:ascii="Segoe UI" w:hAnsi="Segoe UI" w:cs="Segoe UI"/>
          <w:color w:val="586069"/>
          <w:lang w:val="fr-CA"/>
        </w:rPr>
        <w:t>/</w:t>
      </w:r>
      <w:r w:rsidR="00071308" w:rsidRPr="00D35A89">
        <w:rPr>
          <w:rFonts w:ascii="Segoe UI" w:hAnsi="Segoe UI" w:cs="Segoe UI"/>
          <w:b/>
          <w:bCs/>
          <w:color w:val="586069"/>
          <w:lang w:val="fr-CA"/>
        </w:rPr>
        <w:t>chapitre_2</w:t>
      </w:r>
      <w:r w:rsidR="00071308">
        <w:rPr>
          <w:rFonts w:ascii="Segoe UI" w:hAnsi="Segoe UI" w:cs="Segoe UI"/>
          <w:color w:val="586069"/>
          <w:lang w:val="fr-CA"/>
        </w:rPr>
        <w:t>/</w:t>
      </w:r>
      <w:r w:rsidR="001238C4" w:rsidRPr="00A549CF">
        <w:rPr>
          <w:rFonts w:ascii="Segoe UI" w:hAnsi="Segoe UI" w:cs="Segoe UI"/>
          <w:b/>
          <w:bCs/>
          <w:color w:val="586069"/>
          <w:lang w:val="fr-CA"/>
        </w:rPr>
        <w:t>ExemplePrintln.java</w:t>
      </w:r>
    </w:p>
    <w:p w14:paraId="2DC1D4F6" w14:textId="77777777" w:rsidR="00262325" w:rsidRPr="00262325" w:rsidRDefault="00262325" w:rsidP="00D35A89">
      <w:pPr>
        <w:pStyle w:val="Code"/>
        <w:rPr>
          <w:color w:val="000000"/>
          <w:lang w:eastAsia="en-US"/>
        </w:rPr>
      </w:pPr>
      <w:r w:rsidRPr="00262325">
        <w:rPr>
          <w:lang w:eastAsia="en-US"/>
        </w:rPr>
        <w:t>/**</w:t>
      </w:r>
    </w:p>
    <w:p w14:paraId="0013B31E"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ExemplePrintln</w:t>
      </w:r>
      <w:r w:rsidRPr="00262325">
        <w:rPr>
          <w:color w:val="008C00"/>
          <w:lang w:eastAsia="en-US"/>
        </w:rPr>
        <w:t>.</w:t>
      </w:r>
      <w:r w:rsidRPr="00262325">
        <w:rPr>
          <w:lang w:eastAsia="en-US"/>
        </w:rPr>
        <w:t>java</w:t>
      </w:r>
    </w:p>
    <w:p w14:paraId="0ECB3FE5" w14:textId="77777777" w:rsidR="00262325" w:rsidRPr="00262325" w:rsidRDefault="00262325" w:rsidP="00D35A89">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265EFE4C" w14:textId="77777777" w:rsidR="00262325" w:rsidRPr="00262325" w:rsidRDefault="00262325" w:rsidP="00262325">
      <w:pPr>
        <w:pStyle w:val="Code"/>
        <w:rPr>
          <w:color w:val="000000"/>
          <w:lang w:eastAsia="en-US"/>
        </w:rPr>
      </w:pPr>
      <w:r w:rsidRPr="00262325">
        <w:rPr>
          <w:lang w:eastAsia="en-US"/>
        </w:rPr>
        <w:t> */</w:t>
      </w:r>
    </w:p>
    <w:p w14:paraId="254E8365" w14:textId="77777777" w:rsidR="00262325" w:rsidRPr="00262325" w:rsidRDefault="00262325" w:rsidP="00262325">
      <w:pPr>
        <w:pStyle w:val="Code"/>
        <w:rPr>
          <w:color w:val="000000"/>
          <w:lang w:eastAsia="en-US"/>
        </w:rPr>
      </w:pPr>
      <w:r w:rsidRPr="00262325">
        <w:rPr>
          <w:b/>
          <w:bCs/>
          <w:color w:val="800000"/>
          <w:lang w:eastAsia="en-US"/>
        </w:rPr>
        <w:t>import</w:t>
      </w:r>
      <w:r w:rsidRPr="00262325">
        <w:rPr>
          <w:color w:val="004A43"/>
          <w:lang w:eastAsia="en-US"/>
        </w:rPr>
        <w:t xml:space="preserve"> javax</w:t>
      </w:r>
      <w:r w:rsidRPr="00262325">
        <w:rPr>
          <w:color w:val="808030"/>
          <w:lang w:eastAsia="en-US"/>
        </w:rPr>
        <w:t>.</w:t>
      </w:r>
      <w:r w:rsidRPr="00262325">
        <w:rPr>
          <w:color w:val="004A43"/>
          <w:lang w:eastAsia="en-US"/>
        </w:rPr>
        <w:t>swing</w:t>
      </w:r>
      <w:r w:rsidRPr="00262325">
        <w:rPr>
          <w:color w:val="808030"/>
          <w:lang w:eastAsia="en-US"/>
        </w:rPr>
        <w:t>.</w:t>
      </w:r>
      <w:r w:rsidRPr="00262325">
        <w:rPr>
          <w:color w:val="004A43"/>
          <w:lang w:eastAsia="en-US"/>
        </w:rPr>
        <w:t>JOptionPane</w:t>
      </w:r>
      <w:r w:rsidRPr="00262325">
        <w:rPr>
          <w:color w:val="800080"/>
          <w:lang w:eastAsia="en-US"/>
        </w:rPr>
        <w:t>;</w:t>
      </w:r>
      <w:r w:rsidRPr="00262325">
        <w:rPr>
          <w:color w:val="000000"/>
          <w:lang w:eastAsia="en-US"/>
        </w:rPr>
        <w:t xml:space="preserve"> </w:t>
      </w:r>
      <w:r w:rsidRPr="00262325">
        <w:rPr>
          <w:color w:val="696969"/>
          <w:lang w:eastAsia="en-US"/>
        </w:rPr>
        <w:t>// Importe la classe javax.swing.JOptionPane</w:t>
      </w:r>
    </w:p>
    <w:p w14:paraId="50137C87" w14:textId="77777777" w:rsidR="00262325" w:rsidRPr="00262325" w:rsidRDefault="00262325" w:rsidP="00262325">
      <w:pPr>
        <w:pStyle w:val="Code"/>
        <w:rPr>
          <w:color w:val="000000"/>
          <w:lang w:val="en-CA" w:eastAsia="en-US"/>
        </w:rPr>
      </w:pP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class</w:t>
      </w:r>
      <w:r w:rsidRPr="00262325">
        <w:rPr>
          <w:color w:val="000000"/>
          <w:lang w:val="en-CA" w:eastAsia="en-US"/>
        </w:rPr>
        <w:t xml:space="preserve"> ExemplePrintln</w:t>
      </w:r>
      <w:r w:rsidRPr="00262325">
        <w:rPr>
          <w:color w:val="800080"/>
          <w:lang w:val="en-CA" w:eastAsia="en-US"/>
        </w:rPr>
        <w:t>{</w:t>
      </w:r>
    </w:p>
    <w:p w14:paraId="169D21C9" w14:textId="77777777" w:rsidR="00262325" w:rsidRPr="00262325" w:rsidRDefault="00262325" w:rsidP="00262325">
      <w:pPr>
        <w:pStyle w:val="Code"/>
        <w:rPr>
          <w:color w:val="000000"/>
          <w:lang w:val="en-CA" w:eastAsia="en-US"/>
        </w:rPr>
      </w:pPr>
    </w:p>
    <w:p w14:paraId="2525CE39" w14:textId="77777777" w:rsidR="00262325" w:rsidRPr="00262325" w:rsidRDefault="00262325" w:rsidP="00262325">
      <w:pPr>
        <w:pStyle w:val="Code"/>
        <w:rPr>
          <w:color w:val="000000"/>
          <w:lang w:val="en-CA" w:eastAsia="en-US"/>
        </w:rPr>
      </w:pPr>
      <w:r w:rsidRPr="00262325">
        <w:rPr>
          <w:color w:val="000000"/>
          <w:lang w:val="en-CA" w:eastAsia="en-US"/>
        </w:rPr>
        <w:t xml:space="preserve">    </w:t>
      </w:r>
      <w:r w:rsidRPr="00262325">
        <w:rPr>
          <w:b/>
          <w:bCs/>
          <w:color w:val="800000"/>
          <w:lang w:val="en-CA" w:eastAsia="en-US"/>
        </w:rPr>
        <w:t>public</w:t>
      </w:r>
      <w:r w:rsidRPr="00262325">
        <w:rPr>
          <w:color w:val="000000"/>
          <w:lang w:val="en-CA" w:eastAsia="en-US"/>
        </w:rPr>
        <w:t xml:space="preserve"> </w:t>
      </w:r>
      <w:r w:rsidRPr="00262325">
        <w:rPr>
          <w:b/>
          <w:bCs/>
          <w:color w:val="800000"/>
          <w:lang w:val="en-CA" w:eastAsia="en-US"/>
        </w:rPr>
        <w:t>static</w:t>
      </w:r>
      <w:r w:rsidRPr="00262325">
        <w:rPr>
          <w:color w:val="000000"/>
          <w:lang w:val="en-CA" w:eastAsia="en-US"/>
        </w:rPr>
        <w:t xml:space="preserve"> </w:t>
      </w:r>
      <w:r w:rsidRPr="00262325">
        <w:rPr>
          <w:color w:val="BB7977"/>
          <w:lang w:val="en-CA" w:eastAsia="en-US"/>
        </w:rPr>
        <w:t>void</w:t>
      </w:r>
      <w:r w:rsidRPr="00262325">
        <w:rPr>
          <w:color w:val="000000"/>
          <w:lang w:val="en-CA" w:eastAsia="en-US"/>
        </w:rPr>
        <w:t xml:space="preserve"> main </w:t>
      </w:r>
      <w:r w:rsidRPr="00262325">
        <w:rPr>
          <w:color w:val="808030"/>
          <w:lang w:val="en-CA" w:eastAsia="en-US"/>
        </w:rPr>
        <w:t>(</w:t>
      </w:r>
      <w:r w:rsidRPr="00262325">
        <w:rPr>
          <w:b/>
          <w:bCs/>
          <w:color w:val="BB7977"/>
          <w:lang w:val="en-CA" w:eastAsia="en-US"/>
        </w:rPr>
        <w:t>String</w:t>
      </w:r>
      <w:r w:rsidRPr="00262325">
        <w:rPr>
          <w:color w:val="000000"/>
          <w:lang w:val="en-CA" w:eastAsia="en-US"/>
        </w:rPr>
        <w:t xml:space="preserve"> args</w:t>
      </w:r>
      <w:r w:rsidRPr="00262325">
        <w:rPr>
          <w:color w:val="808030"/>
          <w:lang w:val="en-CA" w:eastAsia="en-US"/>
        </w:rPr>
        <w:t>[])</w:t>
      </w:r>
      <w:r w:rsidRPr="00262325">
        <w:rPr>
          <w:color w:val="000000"/>
          <w:lang w:val="en-CA" w:eastAsia="en-US"/>
        </w:rPr>
        <w:t xml:space="preserve"> </w:t>
      </w:r>
      <w:r w:rsidRPr="00262325">
        <w:rPr>
          <w:color w:val="800080"/>
          <w:lang w:val="en-CA" w:eastAsia="en-US"/>
        </w:rPr>
        <w:t>{</w:t>
      </w:r>
    </w:p>
    <w:p w14:paraId="36652F02" w14:textId="77777777" w:rsidR="00262325" w:rsidRPr="00262325" w:rsidRDefault="00262325" w:rsidP="00262325">
      <w:pPr>
        <w:pStyle w:val="Code"/>
        <w:rPr>
          <w:color w:val="000000"/>
          <w:lang w:val="en-CA" w:eastAsia="en-US"/>
        </w:rPr>
      </w:pPr>
    </w:p>
    <w:p w14:paraId="62C93272" w14:textId="77777777" w:rsidR="00262325" w:rsidRPr="00262325" w:rsidRDefault="00262325" w:rsidP="00262325">
      <w:pPr>
        <w:pStyle w:val="Code"/>
        <w:rPr>
          <w:color w:val="000000"/>
          <w:lang w:eastAsia="en-US"/>
        </w:rPr>
      </w:pPr>
      <w:r w:rsidRPr="00262325">
        <w:rPr>
          <w:color w:val="000000"/>
          <w:lang w:val="en-CA" w:eastAsia="en-US"/>
        </w:rPr>
        <w:t xml:space="preserve">        </w:t>
      </w:r>
      <w:r w:rsidRPr="00262325">
        <w:rPr>
          <w:color w:val="696969"/>
          <w:lang w:eastAsia="en-US"/>
        </w:rPr>
        <w:t>// Déclaration de variables</w:t>
      </w:r>
    </w:p>
    <w:p w14:paraId="5BA12D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String</w:t>
      </w:r>
      <w:r w:rsidRPr="00262325">
        <w:rPr>
          <w:color w:val="000000"/>
          <w:lang w:eastAsia="en-US"/>
        </w:rPr>
        <w:t xml:space="preserve"> chaine1</w:t>
      </w:r>
      <w:r w:rsidRPr="00262325">
        <w:rPr>
          <w:color w:val="808030"/>
          <w:lang w:eastAsia="en-US"/>
        </w:rPr>
        <w:t>,</w:t>
      </w:r>
      <w:r w:rsidRPr="00262325">
        <w:rPr>
          <w:color w:val="000000"/>
          <w:lang w:eastAsia="en-US"/>
        </w:rPr>
        <w:t xml:space="preserve"> chaine2</w:t>
      </w:r>
      <w:r w:rsidRPr="00262325">
        <w:rPr>
          <w:color w:val="800080"/>
          <w:lang w:eastAsia="en-US"/>
        </w:rPr>
        <w:t>;</w:t>
      </w:r>
      <w:r w:rsidRPr="00262325">
        <w:rPr>
          <w:color w:val="000000"/>
          <w:lang w:eastAsia="en-US"/>
        </w:rPr>
        <w:t xml:space="preserve">      </w:t>
      </w:r>
      <w:r w:rsidRPr="00262325">
        <w:rPr>
          <w:color w:val="696969"/>
          <w:lang w:eastAsia="en-US"/>
        </w:rPr>
        <w:t>// Les entiers sous forme de chaînes</w:t>
      </w:r>
    </w:p>
    <w:p w14:paraId="5160811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r w:rsidRPr="00262325">
        <w:rPr>
          <w:color w:val="000000"/>
          <w:lang w:eastAsia="en-US"/>
        </w:rPr>
        <w:t xml:space="preserve">  </w:t>
      </w:r>
      <w:r w:rsidRPr="00262325">
        <w:rPr>
          <w:color w:val="696969"/>
          <w:lang w:eastAsia="en-US"/>
        </w:rPr>
        <w:t>// Les entiers à additionner</w:t>
      </w:r>
    </w:p>
    <w:p w14:paraId="7E45E02A" w14:textId="77777777" w:rsidR="00262325" w:rsidRPr="00262325" w:rsidRDefault="00262325" w:rsidP="00262325">
      <w:pPr>
        <w:pStyle w:val="Code"/>
        <w:rPr>
          <w:color w:val="000000"/>
          <w:lang w:eastAsia="en-US"/>
        </w:rPr>
      </w:pPr>
    </w:p>
    <w:p w14:paraId="59B5B905"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chaînes de caractères qui représentent des nombres entiers</w:t>
      </w:r>
    </w:p>
    <w:p w14:paraId="2B87E822" w14:textId="77777777" w:rsidR="00262325" w:rsidRPr="00262325" w:rsidRDefault="00262325" w:rsidP="00262325">
      <w:pPr>
        <w:pStyle w:val="Code"/>
        <w:rPr>
          <w:color w:val="000000"/>
          <w:lang w:eastAsia="en-US"/>
        </w:rPr>
      </w:pPr>
      <w:r w:rsidRPr="00262325">
        <w:rPr>
          <w:color w:val="000000"/>
          <w:lang w:eastAsia="en-US"/>
        </w:rPr>
        <w:t xml:space="preserve">        chaine1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p>
    <w:p w14:paraId="17E128BC" w14:textId="77777777" w:rsidR="00262325" w:rsidRPr="00262325" w:rsidRDefault="00262325" w:rsidP="00262325">
      <w:pPr>
        <w:pStyle w:val="Code"/>
        <w:rPr>
          <w:color w:val="000000"/>
          <w:lang w:eastAsia="en-US"/>
        </w:rPr>
      </w:pPr>
      <w:r w:rsidRPr="00262325">
        <w:rPr>
          <w:color w:val="000000"/>
          <w:lang w:eastAsia="en-US"/>
        </w:rPr>
        <w:t xml:space="preserve">        chaine2 </w:t>
      </w:r>
      <w:r w:rsidRPr="00262325">
        <w:rPr>
          <w:color w:val="808030"/>
          <w:lang w:eastAsia="en-US"/>
        </w:rPr>
        <w:t>=</w:t>
      </w:r>
      <w:r w:rsidRPr="00262325">
        <w:rPr>
          <w:color w:val="000000"/>
          <w:lang w:eastAsia="en-US"/>
        </w:rPr>
        <w:t xml:space="preserve"> JOptionPane</w:t>
      </w:r>
      <w:r w:rsidRPr="00262325">
        <w:rPr>
          <w:color w:val="808030"/>
          <w:lang w:eastAsia="en-US"/>
        </w:rPr>
        <w:t>.</w:t>
      </w:r>
      <w:r w:rsidRPr="00262325">
        <w:rPr>
          <w:color w:val="000000"/>
          <w:lang w:eastAsia="en-US"/>
        </w:rPr>
        <w:t>showInputDialog</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p>
    <w:p w14:paraId="33E4799B" w14:textId="77777777" w:rsidR="00262325" w:rsidRPr="00262325" w:rsidRDefault="00262325" w:rsidP="00262325">
      <w:pPr>
        <w:pStyle w:val="Code"/>
        <w:rPr>
          <w:color w:val="000000"/>
          <w:lang w:eastAsia="en-US"/>
        </w:rPr>
      </w:pPr>
    </w:p>
    <w:p w14:paraId="5F1A09D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Convertir les chaînes en entiers</w:t>
      </w:r>
    </w:p>
    <w:p w14:paraId="04F7A751"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chaine1</w:t>
      </w:r>
      <w:r w:rsidRPr="00262325">
        <w:rPr>
          <w:color w:val="808030"/>
          <w:lang w:eastAsia="en-US"/>
        </w:rPr>
        <w:t>)</w:t>
      </w:r>
      <w:r w:rsidRPr="00262325">
        <w:rPr>
          <w:color w:val="800080"/>
          <w:lang w:eastAsia="en-US"/>
        </w:rPr>
        <w:t>;</w:t>
      </w:r>
    </w:p>
    <w:p w14:paraId="2BDA82BA"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w:t>
      </w:r>
      <w:r w:rsidRPr="00262325">
        <w:rPr>
          <w:b/>
          <w:bCs/>
          <w:color w:val="BB7977"/>
          <w:lang w:eastAsia="en-US"/>
        </w:rPr>
        <w:t>Integer</w:t>
      </w:r>
      <w:r w:rsidRPr="00262325">
        <w:rPr>
          <w:color w:val="808030"/>
          <w:lang w:eastAsia="en-US"/>
        </w:rPr>
        <w:t>.</w:t>
      </w:r>
      <w:r w:rsidRPr="00262325">
        <w:rPr>
          <w:color w:val="000000"/>
          <w:lang w:eastAsia="en-US"/>
        </w:rPr>
        <w:t>parseInt</w:t>
      </w:r>
      <w:r w:rsidRPr="00262325">
        <w:rPr>
          <w:color w:val="808030"/>
          <w:lang w:eastAsia="en-US"/>
        </w:rPr>
        <w:t>(</w:t>
      </w:r>
      <w:r w:rsidRPr="00262325">
        <w:rPr>
          <w:color w:val="000000"/>
          <w:lang w:eastAsia="en-US"/>
        </w:rPr>
        <w:t>chaine2</w:t>
      </w:r>
      <w:r w:rsidRPr="00262325">
        <w:rPr>
          <w:color w:val="808030"/>
          <w:lang w:eastAsia="en-US"/>
        </w:rPr>
        <w:t>)</w:t>
      </w:r>
      <w:r w:rsidRPr="00262325">
        <w:rPr>
          <w:color w:val="800080"/>
          <w:lang w:eastAsia="en-US"/>
        </w:rPr>
        <w:t>;</w:t>
      </w:r>
    </w:p>
    <w:p w14:paraId="78D5EB2A" w14:textId="77777777" w:rsidR="00262325" w:rsidRPr="00262325" w:rsidRDefault="00262325" w:rsidP="00262325">
      <w:pPr>
        <w:pStyle w:val="Code"/>
        <w:rPr>
          <w:color w:val="000000"/>
          <w:lang w:eastAsia="en-US"/>
        </w:rPr>
      </w:pPr>
    </w:p>
    <w:p w14:paraId="41ABA30B"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09AAF57"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79458E58" w14:textId="77777777" w:rsidR="00262325" w:rsidRPr="00262325" w:rsidRDefault="00262325" w:rsidP="00262325">
      <w:pPr>
        <w:pStyle w:val="Code"/>
        <w:rPr>
          <w:color w:val="000000"/>
          <w:lang w:eastAsia="en-US"/>
        </w:rPr>
      </w:pPr>
    </w:p>
    <w:p w14:paraId="7C72BBFA"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58A2695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69AF403C" w14:textId="77777777" w:rsidR="00262325" w:rsidRPr="00262325" w:rsidRDefault="00262325" w:rsidP="00262325">
      <w:pPr>
        <w:pStyle w:val="Code"/>
        <w:rPr>
          <w:color w:val="000000"/>
          <w:lang w:eastAsia="en-US"/>
        </w:rPr>
      </w:pPr>
    </w:p>
    <w:p w14:paraId="034028A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exit</w:t>
      </w:r>
      <w:r w:rsidRPr="00262325">
        <w:rPr>
          <w:color w:val="808030"/>
          <w:lang w:eastAsia="en-US"/>
        </w:rPr>
        <w:t>(</w:t>
      </w:r>
      <w:r w:rsidRPr="00262325">
        <w:rPr>
          <w:color w:val="008C00"/>
          <w:lang w:eastAsia="en-US"/>
        </w:rPr>
        <w:t>0</w:t>
      </w:r>
      <w:r w:rsidRPr="00262325">
        <w:rPr>
          <w:color w:val="808030"/>
          <w:lang w:eastAsia="en-US"/>
        </w:rPr>
        <w:t>)</w:t>
      </w:r>
      <w:r w:rsidRPr="00262325">
        <w:rPr>
          <w:color w:val="800080"/>
          <w:lang w:eastAsia="en-US"/>
        </w:rPr>
        <w:t>;</w:t>
      </w:r>
    </w:p>
    <w:p w14:paraId="4F641C87"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800080"/>
          <w:lang w:eastAsia="en-US"/>
        </w:rPr>
        <w:t>}</w:t>
      </w:r>
    </w:p>
    <w:p w14:paraId="4EA75809" w14:textId="41E74DDE" w:rsidR="00262325" w:rsidRDefault="00262325" w:rsidP="00262325">
      <w:pPr>
        <w:pStyle w:val="Code"/>
        <w:rPr>
          <w:color w:val="800080"/>
          <w:lang w:eastAsia="en-US"/>
        </w:rPr>
      </w:pPr>
      <w:r w:rsidRPr="00262325">
        <w:rPr>
          <w:color w:val="800080"/>
          <w:lang w:eastAsia="en-US"/>
        </w:rPr>
        <w:t>}</w:t>
      </w:r>
    </w:p>
    <w:p w14:paraId="61A321AD" w14:textId="77777777" w:rsidR="00117845" w:rsidRPr="00262325" w:rsidRDefault="00117845" w:rsidP="00262325">
      <w:pPr>
        <w:pStyle w:val="Code"/>
        <w:rPr>
          <w:color w:val="000000"/>
          <w:lang w:eastAsia="en-US"/>
        </w:rPr>
      </w:pPr>
    </w:p>
    <w:p w14:paraId="2820F183" w14:textId="77777777" w:rsidR="001238C4" w:rsidRPr="002263A9" w:rsidRDefault="001238C4" w:rsidP="001238C4">
      <w:pPr>
        <w:pStyle w:val="Corpsdetexte"/>
      </w:pPr>
    </w:p>
    <w:p w14:paraId="12DDF1A7" w14:textId="6DA03991" w:rsidR="001238C4" w:rsidRDefault="00262325" w:rsidP="00262325">
      <w:pPr>
        <w:pStyle w:val="Corpsdetexte"/>
        <w:keepNext/>
        <w:keepLines/>
      </w:pPr>
      <w:r>
        <w:t>Sous Windows, l</w:t>
      </w:r>
      <w:r w:rsidR="001238C4" w:rsidRPr="002263A9">
        <w:t>e résultat est affiché dans la fenêtre de commande plutôt q</w:t>
      </w:r>
      <w:r w:rsidR="001238C4">
        <w:t xml:space="preserve">ue dans une fenêtre de dialogue tel qu’illustré par la figure suivante : </w:t>
      </w:r>
    </w:p>
    <w:p w14:paraId="678C5CF2" w14:textId="5E27956C" w:rsidR="001238C4" w:rsidRDefault="00F22EE4" w:rsidP="00262325">
      <w:pPr>
        <w:pStyle w:val="Corpsdetexte"/>
        <w:keepNext/>
        <w:keepLines/>
      </w:pPr>
      <w:r>
        <w:rPr>
          <w:noProof/>
          <w:lang w:val="en-US" w:eastAsia="en-US"/>
        </w:rPr>
        <w:drawing>
          <wp:inline distT="0" distB="0" distL="0" distR="0" wp14:anchorId="19034C79" wp14:editId="0EEB345D">
            <wp:extent cx="5613255" cy="888377"/>
            <wp:effectExtent l="0" t="0" r="6985" b="6985"/>
            <wp:docPr id="295189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04">
                      <a:extLst>
                        <a:ext uri="{28A0092B-C50C-407E-A947-70E740481C1C}">
                          <a14:useLocalDpi xmlns:a14="http://schemas.microsoft.com/office/drawing/2010/main" val="0"/>
                        </a:ext>
                      </a:extLst>
                    </a:blip>
                    <a:stretch>
                      <a:fillRect/>
                    </a:stretch>
                  </pic:blipFill>
                  <pic:spPr>
                    <a:xfrm>
                      <a:off x="0" y="0"/>
                      <a:ext cx="5613255" cy="888377"/>
                    </a:xfrm>
                    <a:prstGeom prst="rect">
                      <a:avLst/>
                    </a:prstGeom>
                  </pic:spPr>
                </pic:pic>
              </a:graphicData>
            </a:graphic>
          </wp:inline>
        </w:drawing>
      </w:r>
    </w:p>
    <w:p w14:paraId="7DEE8EA9" w14:textId="77777777" w:rsidR="00262325" w:rsidRDefault="00262325" w:rsidP="00262325">
      <w:pPr>
        <w:pStyle w:val="Corpsdetexte"/>
        <w:keepNext/>
        <w:keepLines/>
      </w:pPr>
    </w:p>
    <w:p w14:paraId="0ED6A27C" w14:textId="36CD52CF" w:rsidR="001238C4" w:rsidRDefault="001238C4" w:rsidP="001238C4">
      <w:pPr>
        <w:pStyle w:val="Corpsdetexte"/>
      </w:pPr>
      <w:r>
        <w:t xml:space="preserve">La méthode </w:t>
      </w:r>
      <w:r w:rsidRPr="00B93B9A">
        <w:rPr>
          <w:i/>
          <w:iCs/>
        </w:rPr>
        <w:t>println</w:t>
      </w:r>
      <w:r>
        <w:t xml:space="preserve">() est une méthode d’objet et non pas une méthode de classe par opposition </w:t>
      </w:r>
      <w:r w:rsidRPr="004B26C8">
        <w:rPr>
          <w:i/>
          <w:iCs/>
        </w:rPr>
        <w:t>à JOptionPane.showInputDialog</w:t>
      </w:r>
      <w:r>
        <w:t>() qui est une méthode de classe. On peut voir la différence par la forme de l’appel. L’appel d’une méthode d’objet est de la forme suivante :</w:t>
      </w:r>
    </w:p>
    <w:p w14:paraId="5B24181B" w14:textId="09F577AE" w:rsidR="001238C4" w:rsidRDefault="00F758A2" w:rsidP="001238C4">
      <w:pPr>
        <w:pStyle w:val="Corpsdetexte"/>
      </w:pPr>
      <w:r>
        <w:rPr>
          <w:noProof/>
        </w:rPr>
        <w:object w:dxaOrig="10083" w:dyaOrig="958" w14:anchorId="783FDBE0">
          <v:shape id="_x0000_i1070" type="#_x0000_t75" alt="" style="width:6in;height:38.7pt;mso-width-percent:0;mso-height-percent:0;mso-width-percent:0;mso-height-percent:0" o:ole="">
            <v:imagedata r:id="rId105" o:title=""/>
          </v:shape>
          <o:OLEObject Type="Embed" ProgID="Visio.Drawing.11" ShapeID="_x0000_i1070" DrawAspect="Content" ObjectID="_1765265425" r:id="rId106"/>
        </w:object>
      </w:r>
    </w:p>
    <w:p w14:paraId="12BDB255" w14:textId="77777777" w:rsidR="001238C4" w:rsidRDefault="001238C4" w:rsidP="001238C4">
      <w:pPr>
        <w:pStyle w:val="Corpsdetexte"/>
      </w:pPr>
      <w:r>
        <w:lastRenderedPageBreak/>
        <w:t xml:space="preserve">L’appel débute par un objet plutôt qu’une classe. Dans notre exemple, le préfixe « </w:t>
      </w:r>
      <w:r w:rsidRPr="00417FE1">
        <w:rPr>
          <w:i/>
          <w:iCs/>
        </w:rPr>
        <w:t>System.out</w:t>
      </w:r>
      <w:r>
        <w:t xml:space="preserve"> » représente un objet et non pas une classe. Cet objet correspond à l’unité périphérique de sortie standard de Java qui est la fenêtre de commande lorsque l’on utilise le JSE. </w:t>
      </w:r>
    </w:p>
    <w:p w14:paraId="126F1749" w14:textId="77777777" w:rsidR="001238C4" w:rsidRDefault="001238C4" w:rsidP="001238C4">
      <w:pPr>
        <w:pStyle w:val="Corpsdetexte"/>
      </w:pPr>
      <w:r>
        <w:t xml:space="preserve">La méthode </w:t>
      </w:r>
      <w:r w:rsidRPr="00417FE1">
        <w:rPr>
          <w:i/>
          <w:iCs/>
        </w:rPr>
        <w:t>println</w:t>
      </w:r>
      <w:r>
        <w:t>() représente une méthode d’objet. Qu’est-ce qu’un objet ? Nous ne tenterons pas une explication de cette notion à ce point-ci. Mais, notons qu’une classe peut contenir des méthodes de classe et des méthodes d’objet. Dans un premier temps, dans nos premiers exemples de programmes Java, vous pouvez ignorer la différence entre un appel de méthode de classe ou d’objet.</w:t>
      </w:r>
    </w:p>
    <w:p w14:paraId="4ADD0C08" w14:textId="77777777" w:rsidR="001238C4" w:rsidRDefault="001238C4" w:rsidP="001238C4">
      <w:pPr>
        <w:pStyle w:val="Corpsdetexte"/>
      </w:pPr>
      <w:r>
        <w:t xml:space="preserve">A noter que l’appel de la méthode </w:t>
      </w:r>
      <w:r w:rsidRPr="00C97494">
        <w:rPr>
          <w:i/>
        </w:rPr>
        <w:t>println</w:t>
      </w:r>
      <w:r>
        <w:t xml:space="preserve">() ne retourne rien et l’appel n’est donc pas placé dans une affectation. Il y a des méthodes qui retournent des valeurs et d’autres qui ne retournent rien. Évidemment, même si la méthode ne retourne rien, elle peut avoir un effet ! Dans le cas de </w:t>
      </w:r>
      <w:r w:rsidRPr="00291477">
        <w:rPr>
          <w:i/>
          <w:iCs/>
        </w:rPr>
        <w:t>println</w:t>
      </w:r>
      <w:r>
        <w:t>(), la méthode affiche quelque chose sur la fenêtre de commande.</w:t>
      </w:r>
    </w:p>
    <w:p w14:paraId="1D2377CF" w14:textId="77777777" w:rsidR="001238C4" w:rsidRDefault="001238C4" w:rsidP="001238C4">
      <w:pPr>
        <w:pStyle w:val="Corpsdetexte"/>
        <w:pBdr>
          <w:top w:val="single" w:sz="4" w:space="1" w:color="auto"/>
          <w:left w:val="single" w:sz="4" w:space="4" w:color="auto"/>
          <w:bottom w:val="single" w:sz="4" w:space="1" w:color="auto"/>
          <w:right w:val="single" w:sz="4" w:space="4" w:color="auto"/>
        </w:pBdr>
      </w:pPr>
      <w:r w:rsidRPr="00020031">
        <w:rPr>
          <w:i/>
          <w:iCs/>
        </w:rPr>
        <w:t>Print</w:t>
      </w:r>
      <w:r>
        <w:t xml:space="preserve">() vs </w:t>
      </w:r>
      <w:r w:rsidRPr="00020031">
        <w:rPr>
          <w:i/>
          <w:iCs/>
        </w:rPr>
        <w:t>println</w:t>
      </w:r>
      <w:r>
        <w:t>()</w:t>
      </w:r>
    </w:p>
    <w:p w14:paraId="7BDA8D2F" w14:textId="3D476974" w:rsidR="003272EB" w:rsidRPr="003272EB" w:rsidRDefault="007125D0" w:rsidP="003272EB">
      <w:pPr>
        <w:pStyle w:val="Corpsdetexte"/>
        <w:pBdr>
          <w:top w:val="single" w:sz="4" w:space="1" w:color="auto"/>
          <w:left w:val="single" w:sz="4" w:space="4" w:color="auto"/>
          <w:bottom w:val="single" w:sz="4" w:space="1" w:color="auto"/>
          <w:right w:val="single" w:sz="4" w:space="4" w:color="auto"/>
        </w:pBdr>
      </w:pPr>
      <w:r>
        <w:t xml:space="preserve">La méthode </w:t>
      </w:r>
      <w:r w:rsidR="001238C4" w:rsidRPr="00524A5E">
        <w:rPr>
          <w:i/>
          <w:iCs/>
        </w:rPr>
        <w:t>println</w:t>
      </w:r>
      <w:r w:rsidR="001238C4">
        <w:t xml:space="preserve">() provoque un saut de ligne après avoir affiché la chaîne alors que la méthode </w:t>
      </w:r>
      <w:r w:rsidR="001238C4" w:rsidRPr="00524A5E">
        <w:rPr>
          <w:i/>
          <w:iCs/>
        </w:rPr>
        <w:t>print</w:t>
      </w:r>
      <w:r w:rsidR="001238C4">
        <w:t xml:space="preserve">() fait la même chose que </w:t>
      </w:r>
      <w:r w:rsidR="001238C4" w:rsidRPr="00524A5E">
        <w:rPr>
          <w:i/>
          <w:iCs/>
        </w:rPr>
        <w:t>println</w:t>
      </w:r>
      <w:r w:rsidR="001238C4">
        <w:t>() mais sans saut de ligne.</w:t>
      </w:r>
    </w:p>
    <w:p w14:paraId="51C0F1DC" w14:textId="54FFFEB0" w:rsidR="001238C4" w:rsidRDefault="001238C4" w:rsidP="001238C4">
      <w:pPr>
        <w:pStyle w:val="Corpsdetexte"/>
      </w:pPr>
      <w:r w:rsidRPr="009E2B77">
        <w:rPr>
          <w:b/>
          <w:bCs/>
        </w:rPr>
        <w:t>Exercice</w:t>
      </w:r>
      <w:r>
        <w:t>. Ecrivez un programme Java qui lit deux entiers et affiche la différence des deux nombres.</w:t>
      </w:r>
    </w:p>
    <w:p w14:paraId="720B783C" w14:textId="77777777" w:rsidR="001238C4" w:rsidRDefault="001238C4" w:rsidP="001238C4">
      <w:pPr>
        <w:pStyle w:val="Corpsdetexte"/>
      </w:pPr>
      <w:r w:rsidRPr="009E2B77">
        <w:rPr>
          <w:b/>
          <w:bCs/>
        </w:rPr>
        <w:t>Exercice</w:t>
      </w:r>
      <w:r>
        <w:t xml:space="preserve">. Écrivez un programme Java qui lit trois entiers </w:t>
      </w:r>
      <w:r w:rsidRPr="002066FA">
        <w:rPr>
          <w:i/>
        </w:rPr>
        <w:t>a</w:t>
      </w:r>
      <w:r>
        <w:t xml:space="preserve">, </w:t>
      </w:r>
      <w:r w:rsidRPr="002066FA">
        <w:rPr>
          <w:i/>
        </w:rPr>
        <w:t>b</w:t>
      </w:r>
      <w:r>
        <w:t xml:space="preserve"> et </w:t>
      </w:r>
      <w:r w:rsidRPr="002066FA">
        <w:rPr>
          <w:i/>
        </w:rPr>
        <w:t>c</w:t>
      </w:r>
      <w:r>
        <w:t>. Le programme affiche le résultat de :</w:t>
      </w:r>
    </w:p>
    <w:p w14:paraId="3D10848B" w14:textId="77777777" w:rsidR="001238C4" w:rsidRDefault="001238C4" w:rsidP="001238C4">
      <w:pPr>
        <w:pStyle w:val="Corpsdetexte"/>
      </w:pPr>
      <w:r w:rsidRPr="002066FA">
        <w:rPr>
          <w:i/>
        </w:rPr>
        <w:t>ab</w:t>
      </w:r>
      <w:r>
        <w:t>-</w:t>
      </w:r>
      <w:r w:rsidRPr="002066FA">
        <w:rPr>
          <w:i/>
        </w:rPr>
        <w:t>c</w:t>
      </w:r>
      <w:r>
        <w:t>.</w:t>
      </w:r>
    </w:p>
    <w:p w14:paraId="3DB98DF5" w14:textId="77777777" w:rsidR="001238C4" w:rsidRDefault="001238C4" w:rsidP="001238C4">
      <w:pPr>
        <w:pStyle w:val="Corpsdetexte"/>
      </w:pPr>
      <w:r w:rsidRPr="009E2B77">
        <w:rPr>
          <w:b/>
          <w:bCs/>
        </w:rPr>
        <w:t>Exercice</w:t>
      </w:r>
      <w:r>
        <w:t xml:space="preserve">. Écrivez un programme Java qui lit trois entiers </w:t>
      </w:r>
      <w:r w:rsidRPr="00F7430E">
        <w:rPr>
          <w:i/>
        </w:rPr>
        <w:t>a</w:t>
      </w:r>
      <w:r>
        <w:t xml:space="preserve">, </w:t>
      </w:r>
      <w:r w:rsidRPr="00F7430E">
        <w:rPr>
          <w:i/>
        </w:rPr>
        <w:t>b</w:t>
      </w:r>
      <w:r>
        <w:t xml:space="preserve"> et </w:t>
      </w:r>
      <w:r w:rsidRPr="00F7430E">
        <w:rPr>
          <w:i/>
        </w:rPr>
        <w:t>c</w:t>
      </w:r>
      <w:r>
        <w:t>. Le programme affiche le résultat de :</w:t>
      </w:r>
    </w:p>
    <w:p w14:paraId="1287B218" w14:textId="77777777" w:rsidR="001238C4" w:rsidRDefault="001238C4" w:rsidP="001238C4">
      <w:pPr>
        <w:pStyle w:val="Corpsdetexte"/>
      </w:pPr>
      <w:r>
        <w:t>(</w:t>
      </w:r>
      <w:r w:rsidRPr="00F7430E">
        <w:rPr>
          <w:i/>
        </w:rPr>
        <w:t>a</w:t>
      </w:r>
      <w:r>
        <w:t>-</w:t>
      </w:r>
      <w:r w:rsidRPr="00F7430E">
        <w:rPr>
          <w:i/>
        </w:rPr>
        <w:t>b</w:t>
      </w:r>
      <w:r>
        <w:t>)</w:t>
      </w:r>
      <w:r w:rsidRPr="00F7430E">
        <w:rPr>
          <w:i/>
        </w:rPr>
        <w:t>c</w:t>
      </w:r>
      <w:r>
        <w:t>.</w:t>
      </w:r>
    </w:p>
    <w:p w14:paraId="7AC7FE22" w14:textId="77777777" w:rsidR="001238C4" w:rsidRDefault="001238C4" w:rsidP="001238C4">
      <w:pPr>
        <w:pStyle w:val="Corpsdetexte"/>
      </w:pPr>
      <w:r w:rsidRPr="009E2B77">
        <w:rPr>
          <w:b/>
          <w:bCs/>
        </w:rPr>
        <w:t>Exercice</w:t>
      </w:r>
      <w:r>
        <w:t xml:space="preserve">. Ecrivez un programme Java qui lit deux nombres réels </w:t>
      </w:r>
      <w:r w:rsidRPr="004503CF">
        <w:rPr>
          <w:i/>
        </w:rPr>
        <w:t>a</w:t>
      </w:r>
      <w:r>
        <w:t xml:space="preserve"> et </w:t>
      </w:r>
      <w:r w:rsidRPr="004503CF">
        <w:rPr>
          <w:i/>
        </w:rPr>
        <w:t>b</w:t>
      </w:r>
      <w:r>
        <w:t xml:space="preserve"> (type </w:t>
      </w:r>
      <w:r w:rsidRPr="004503CF">
        <w:rPr>
          <w:i/>
        </w:rPr>
        <w:t>float</w:t>
      </w:r>
      <w:r>
        <w:t xml:space="preserve">) et affiche </w:t>
      </w:r>
      <w:r w:rsidRPr="004503CF">
        <w:rPr>
          <w:i/>
        </w:rPr>
        <w:t>a</w:t>
      </w:r>
      <w:r>
        <w:t>/</w:t>
      </w:r>
      <w:r w:rsidRPr="004503CF">
        <w:rPr>
          <w:i/>
        </w:rPr>
        <w:t>b</w:t>
      </w:r>
      <w:r>
        <w:t>.</w:t>
      </w:r>
    </w:p>
    <w:p w14:paraId="656D6020" w14:textId="77A54AB9" w:rsidR="001238C4" w:rsidRDefault="001238C4" w:rsidP="001238C4">
      <w:pPr>
        <w:pStyle w:val="Corpsdetexte"/>
      </w:pPr>
      <w:r w:rsidRPr="009E2B77">
        <w:rPr>
          <w:b/>
          <w:bCs/>
        </w:rPr>
        <w:t>Exercice</w:t>
      </w:r>
      <w:r>
        <w:t xml:space="preserve">. Ecrivez un programme Java qui lit deux nombres réels (type </w:t>
      </w:r>
      <w:r w:rsidRPr="00D722E1">
        <w:rPr>
          <w:i/>
        </w:rPr>
        <w:t>double</w:t>
      </w:r>
      <w:r>
        <w:t>) qui représentent la largeur et la hauteur d’un rectangle et affiche la surface du rectangle.</w:t>
      </w:r>
    </w:p>
    <w:p w14:paraId="5BBA5A40" w14:textId="3E4C5A6B" w:rsidR="003272EB" w:rsidRDefault="003272EB" w:rsidP="003272EB">
      <w:pPr>
        <w:pStyle w:val="Titre2"/>
      </w:pPr>
      <w:bookmarkStart w:id="64" w:name="_Toc44667575"/>
      <w:r>
        <w:t>Classe Scanner</w:t>
      </w:r>
      <w:bookmarkEnd w:id="64"/>
    </w:p>
    <w:p w14:paraId="1B309545" w14:textId="4A863B9C" w:rsidR="003272EB" w:rsidRDefault="00E8572C" w:rsidP="001238C4">
      <w:pPr>
        <w:pStyle w:val="Corpsdetexte"/>
      </w:pPr>
      <w:r>
        <w:t xml:space="preserve">La classe </w:t>
      </w:r>
      <w:hyperlink r:id="rId107" w:tooltip="class in java.util" w:history="1">
        <w:r w:rsidR="00153EB5" w:rsidRPr="00C81891">
          <w:rPr>
            <w:rStyle w:val="Hyperlien"/>
            <w:rFonts w:ascii="DejaVu Sans Mono" w:hAnsi="DejaVu Sans Mono"/>
            <w:b/>
            <w:color w:val="4A6782"/>
            <w:sz w:val="20"/>
            <w:szCs w:val="20"/>
            <w:u w:val="none"/>
          </w:rPr>
          <w:t>Scanner</w:t>
        </w:r>
      </w:hyperlink>
      <w:r>
        <w:t xml:space="preserve"> introduite à la version 1.5 </w:t>
      </w:r>
      <w:r w:rsidR="003F2B49">
        <w:t xml:space="preserve">de Java </w:t>
      </w:r>
      <w:r w:rsidR="00DA0DD0">
        <w:t xml:space="preserve">permet de saisir des données correspondant à des types </w:t>
      </w:r>
      <w:r w:rsidR="00B23571">
        <w:t xml:space="preserve">primitifs </w:t>
      </w:r>
      <w:r w:rsidR="00DA0DD0">
        <w:t>Java</w:t>
      </w:r>
      <w:r w:rsidR="00C16CA0">
        <w:t xml:space="preserve"> directement à la fenêtre de commande (console)</w:t>
      </w:r>
      <w:r w:rsidR="005D1A73">
        <w:t>.</w:t>
      </w:r>
      <w:r w:rsidR="003F2B49">
        <w:t xml:space="preserve"> </w:t>
      </w:r>
      <w:r w:rsidR="00A83310">
        <w:t xml:space="preserve">Les exercices et exemples des prochains chapitres peuvent être effectué </w:t>
      </w:r>
      <w:r w:rsidR="00702296">
        <w:t xml:space="preserve">avec </w:t>
      </w:r>
      <w:hyperlink r:id="rId108" w:tooltip="class in java.util" w:history="1">
        <w:r w:rsidR="004638FB" w:rsidRPr="00C81891">
          <w:rPr>
            <w:rStyle w:val="Hyperlien"/>
            <w:rFonts w:ascii="DejaVu Sans Mono" w:hAnsi="DejaVu Sans Mono"/>
            <w:b/>
            <w:color w:val="4A6782"/>
            <w:sz w:val="20"/>
            <w:szCs w:val="20"/>
            <w:u w:val="none"/>
          </w:rPr>
          <w:t>Scanner</w:t>
        </w:r>
      </w:hyperlink>
      <w:r w:rsidR="004638FB">
        <w:t xml:space="preserve"> </w:t>
      </w:r>
      <w:r w:rsidR="00702296">
        <w:t xml:space="preserve">plutôt qu’avec </w:t>
      </w:r>
      <w:r w:rsidR="000B0401">
        <w:t xml:space="preserve">les fenêtres de dialogue si la version de Java </w:t>
      </w:r>
      <w:r w:rsidR="00B24FA5">
        <w:t>employée le permet.</w:t>
      </w:r>
    </w:p>
    <w:p w14:paraId="6B9670B5" w14:textId="7BB85FD9" w:rsidR="005D1A73" w:rsidRDefault="005D1A73" w:rsidP="001238C4">
      <w:pPr>
        <w:pStyle w:val="Corpsdetexte"/>
      </w:pPr>
      <w:r w:rsidRPr="004638FB">
        <w:rPr>
          <w:b/>
        </w:rPr>
        <w:t>Exemple</w:t>
      </w:r>
      <w:r>
        <w:t>.</w:t>
      </w:r>
      <w:r w:rsidR="00FC045F">
        <w:t xml:space="preserve"> Le programme suivant saisit deux entiers à la console </w:t>
      </w:r>
      <w:r w:rsidR="006C6CF0">
        <w:t xml:space="preserve">avec la classe </w:t>
      </w:r>
      <w:hyperlink r:id="rId109" w:tooltip="class in java.util" w:history="1">
        <w:r w:rsidR="00C81891" w:rsidRPr="00C81891">
          <w:rPr>
            <w:rStyle w:val="Hyperlien"/>
            <w:rFonts w:ascii="DejaVu Sans Mono" w:hAnsi="DejaVu Sans Mono"/>
            <w:b/>
            <w:color w:val="4A6782"/>
            <w:sz w:val="20"/>
            <w:szCs w:val="20"/>
            <w:u w:val="none"/>
          </w:rPr>
          <w:t>Scanner</w:t>
        </w:r>
      </w:hyperlink>
      <w:r w:rsidR="00C81891">
        <w:t xml:space="preserve"> </w:t>
      </w:r>
      <w:r w:rsidR="00FC045F">
        <w:t>et en affiche la somme</w:t>
      </w:r>
      <w:r w:rsidR="006C6CF0">
        <w:t>.</w:t>
      </w:r>
    </w:p>
    <w:p w14:paraId="5A14EBE7" w14:textId="77777777" w:rsidR="00262325" w:rsidRPr="00262325" w:rsidRDefault="00262325" w:rsidP="00262325">
      <w:pPr>
        <w:pStyle w:val="Code"/>
        <w:rPr>
          <w:color w:val="000000"/>
          <w:lang w:eastAsia="en-US"/>
        </w:rPr>
      </w:pPr>
      <w:r w:rsidRPr="00262325">
        <w:rPr>
          <w:lang w:eastAsia="en-US"/>
        </w:rPr>
        <w:lastRenderedPageBreak/>
        <w:t>/**</w:t>
      </w:r>
    </w:p>
    <w:p w14:paraId="6FAAE212"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ExempleScanner</w:t>
      </w:r>
      <w:r w:rsidRPr="00262325">
        <w:rPr>
          <w:color w:val="008C00"/>
          <w:lang w:eastAsia="en-US"/>
        </w:rPr>
        <w:t>.</w:t>
      </w:r>
      <w:r w:rsidRPr="00262325">
        <w:rPr>
          <w:lang w:eastAsia="en-US"/>
        </w:rPr>
        <w:t>java</w:t>
      </w:r>
    </w:p>
    <w:p w14:paraId="09AFAEA0" w14:textId="77777777" w:rsidR="00262325" w:rsidRPr="00262325" w:rsidRDefault="00262325" w:rsidP="00262325">
      <w:pPr>
        <w:pStyle w:val="Code"/>
        <w:rPr>
          <w:color w:val="000000"/>
          <w:lang w:eastAsia="en-US"/>
        </w:rPr>
      </w:pPr>
      <w:r w:rsidRPr="00262325">
        <w:rPr>
          <w:lang w:eastAsia="en-US"/>
        </w:rPr>
        <w:t> </w:t>
      </w:r>
      <w:r w:rsidRPr="00262325">
        <w:rPr>
          <w:b/>
          <w:bCs/>
          <w:color w:val="7F9FBF"/>
          <w:lang w:eastAsia="en-US"/>
        </w:rPr>
        <w:t>*</w:t>
      </w:r>
      <w:r w:rsidRPr="00262325">
        <w:rPr>
          <w:lang w:eastAsia="en-US"/>
        </w:rPr>
        <w:t xml:space="preserve"> Ce programme saisit deux entiers a la console avec Scanner et en affiche la somme avec System</w:t>
      </w:r>
      <w:r w:rsidRPr="00262325">
        <w:rPr>
          <w:color w:val="008C00"/>
          <w:lang w:eastAsia="en-US"/>
        </w:rPr>
        <w:t>.</w:t>
      </w:r>
      <w:r w:rsidRPr="00262325">
        <w:rPr>
          <w:lang w:eastAsia="en-US"/>
        </w:rPr>
        <w:t>out</w:t>
      </w:r>
      <w:r w:rsidRPr="00262325">
        <w:rPr>
          <w:color w:val="008C00"/>
          <w:lang w:eastAsia="en-US"/>
        </w:rPr>
        <w:t>.</w:t>
      </w:r>
      <w:r w:rsidRPr="00262325">
        <w:rPr>
          <w:lang w:eastAsia="en-US"/>
        </w:rPr>
        <w:t>println()</w:t>
      </w:r>
    </w:p>
    <w:p w14:paraId="33CADAC3" w14:textId="77777777" w:rsidR="00262325" w:rsidRPr="007616BC" w:rsidRDefault="00262325" w:rsidP="00262325">
      <w:pPr>
        <w:pStyle w:val="Code"/>
        <w:rPr>
          <w:color w:val="000000"/>
          <w:lang w:val="en-US" w:eastAsia="en-US"/>
        </w:rPr>
      </w:pPr>
      <w:r w:rsidRPr="00262325">
        <w:rPr>
          <w:lang w:eastAsia="en-US"/>
        </w:rPr>
        <w:t> </w:t>
      </w:r>
      <w:r w:rsidRPr="007616BC">
        <w:rPr>
          <w:lang w:val="en-US" w:eastAsia="en-US"/>
        </w:rPr>
        <w:t>*/</w:t>
      </w:r>
    </w:p>
    <w:p w14:paraId="08372BE2" w14:textId="77777777" w:rsidR="00262325" w:rsidRPr="007616BC" w:rsidRDefault="00262325" w:rsidP="00262325">
      <w:pPr>
        <w:pStyle w:val="Code"/>
        <w:rPr>
          <w:color w:val="000000"/>
          <w:lang w:val="en-US" w:eastAsia="en-US"/>
        </w:rPr>
      </w:pPr>
    </w:p>
    <w:p w14:paraId="479B23B1" w14:textId="77777777" w:rsidR="00262325" w:rsidRPr="007616BC" w:rsidRDefault="00262325" w:rsidP="0026232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w:t>
      </w:r>
      <w:r w:rsidRPr="007616BC">
        <w:rPr>
          <w:color w:val="808030"/>
          <w:lang w:val="en-US" w:eastAsia="en-US"/>
        </w:rPr>
        <w:t>.</w:t>
      </w:r>
      <w:r w:rsidRPr="007616BC">
        <w:rPr>
          <w:color w:val="004A43"/>
          <w:lang w:val="en-US" w:eastAsia="en-US"/>
        </w:rPr>
        <w:t>util</w:t>
      </w:r>
      <w:r w:rsidRPr="007616BC">
        <w:rPr>
          <w:color w:val="808030"/>
          <w:lang w:val="en-US" w:eastAsia="en-US"/>
        </w:rPr>
        <w:t>.</w:t>
      </w:r>
      <w:r w:rsidRPr="007616BC">
        <w:rPr>
          <w:color w:val="004A43"/>
          <w:lang w:val="en-US" w:eastAsia="en-US"/>
        </w:rPr>
        <w:t>Scanner</w:t>
      </w:r>
      <w:r w:rsidRPr="007616BC">
        <w:rPr>
          <w:color w:val="800080"/>
          <w:lang w:val="en-US" w:eastAsia="en-US"/>
        </w:rPr>
        <w:t>;</w:t>
      </w:r>
    </w:p>
    <w:p w14:paraId="25B505AF" w14:textId="77777777" w:rsidR="00262325" w:rsidRPr="007616BC" w:rsidRDefault="00262325" w:rsidP="00262325">
      <w:pPr>
        <w:pStyle w:val="Code"/>
        <w:rPr>
          <w:color w:val="000000"/>
          <w:lang w:val="en-US" w:eastAsia="en-US"/>
        </w:rPr>
      </w:pPr>
    </w:p>
    <w:p w14:paraId="2CA7CFE2" w14:textId="77777777" w:rsidR="00262325" w:rsidRPr="007616BC" w:rsidRDefault="00262325" w:rsidP="0026232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ExempleScanner </w:t>
      </w:r>
      <w:r w:rsidRPr="007616BC">
        <w:rPr>
          <w:color w:val="800080"/>
          <w:lang w:val="en-US" w:eastAsia="en-US"/>
        </w:rPr>
        <w:t>{</w:t>
      </w:r>
    </w:p>
    <w:p w14:paraId="3CDEEB9E" w14:textId="77777777" w:rsidR="00262325" w:rsidRPr="007616BC" w:rsidRDefault="00262325" w:rsidP="0026232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4F01D00F" w14:textId="77777777" w:rsidR="00262325" w:rsidRPr="007616BC" w:rsidRDefault="00262325" w:rsidP="00262325">
      <w:pPr>
        <w:pStyle w:val="Code"/>
        <w:rPr>
          <w:color w:val="000000"/>
          <w:lang w:val="en-US" w:eastAsia="en-US"/>
        </w:rPr>
      </w:pPr>
    </w:p>
    <w:p w14:paraId="1397AA1E" w14:textId="77777777" w:rsidR="00262325" w:rsidRPr="00262325" w:rsidRDefault="00262325" w:rsidP="00262325">
      <w:pPr>
        <w:pStyle w:val="Code"/>
        <w:rPr>
          <w:color w:val="000000"/>
          <w:lang w:eastAsia="en-US"/>
        </w:rPr>
      </w:pPr>
      <w:r w:rsidRPr="007616BC">
        <w:rPr>
          <w:color w:val="000000"/>
          <w:lang w:val="en-US" w:eastAsia="en-US"/>
        </w:rPr>
        <w:t xml:space="preserve">        </w:t>
      </w:r>
      <w:r w:rsidRPr="00262325">
        <w:rPr>
          <w:color w:val="BB7977"/>
          <w:lang w:eastAsia="en-US"/>
        </w:rPr>
        <w:t>int</w:t>
      </w:r>
      <w:r w:rsidRPr="00262325">
        <w:rPr>
          <w:color w:val="000000"/>
          <w:lang w:eastAsia="en-US"/>
        </w:rPr>
        <w:t xml:space="preserve"> entier1</w:t>
      </w:r>
      <w:r w:rsidRPr="00262325">
        <w:rPr>
          <w:color w:val="808030"/>
          <w:lang w:eastAsia="en-US"/>
        </w:rPr>
        <w:t>,</w:t>
      </w:r>
      <w:r w:rsidRPr="00262325">
        <w:rPr>
          <w:color w:val="000000"/>
          <w:lang w:eastAsia="en-US"/>
        </w:rPr>
        <w:t xml:space="preserve"> entier2</w:t>
      </w:r>
      <w:r w:rsidRPr="00262325">
        <w:rPr>
          <w:color w:val="808030"/>
          <w:lang w:eastAsia="en-US"/>
        </w:rPr>
        <w:t>,</w:t>
      </w:r>
      <w:r w:rsidRPr="00262325">
        <w:rPr>
          <w:color w:val="000000"/>
          <w:lang w:eastAsia="en-US"/>
        </w:rPr>
        <w:t xml:space="preserve"> somme</w:t>
      </w:r>
      <w:r w:rsidRPr="00262325">
        <w:rPr>
          <w:color w:val="800080"/>
          <w:lang w:eastAsia="en-US"/>
        </w:rPr>
        <w:t>;</w:t>
      </w:r>
    </w:p>
    <w:p w14:paraId="3C65EC2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Scanner</w:t>
      </w:r>
      <w:r w:rsidRPr="00262325">
        <w:rPr>
          <w:color w:val="000000"/>
          <w:lang w:eastAsia="en-US"/>
        </w:rPr>
        <w:t xml:space="preserve"> unScanner </w:t>
      </w:r>
      <w:r w:rsidRPr="00262325">
        <w:rPr>
          <w:color w:val="808030"/>
          <w:lang w:eastAsia="en-US"/>
        </w:rPr>
        <w:t>=</w:t>
      </w:r>
      <w:r w:rsidRPr="00262325">
        <w:rPr>
          <w:color w:val="000000"/>
          <w:lang w:eastAsia="en-US"/>
        </w:rPr>
        <w:t xml:space="preserve"> </w:t>
      </w:r>
      <w:r w:rsidRPr="00262325">
        <w:rPr>
          <w:b/>
          <w:bCs/>
          <w:color w:val="800000"/>
          <w:lang w:eastAsia="en-US"/>
        </w:rPr>
        <w:t>new</w:t>
      </w:r>
      <w:r w:rsidRPr="00262325">
        <w:rPr>
          <w:color w:val="000000"/>
          <w:lang w:eastAsia="en-US"/>
        </w:rPr>
        <w:t xml:space="preserve"> </w:t>
      </w:r>
      <w:r w:rsidRPr="00262325">
        <w:rPr>
          <w:b/>
          <w:bCs/>
          <w:color w:val="BB7977"/>
          <w:lang w:eastAsia="en-US"/>
        </w:rPr>
        <w:t>Scanner</w:t>
      </w:r>
      <w:r w:rsidRPr="00262325">
        <w:rPr>
          <w:color w:val="808030"/>
          <w:lang w:eastAsia="en-US"/>
        </w:rPr>
        <w:t>(</w:t>
      </w:r>
      <w:r w:rsidRPr="00262325">
        <w:rPr>
          <w:b/>
          <w:bCs/>
          <w:color w:val="BB7977"/>
          <w:lang w:eastAsia="en-US"/>
        </w:rPr>
        <w:t>System</w:t>
      </w:r>
      <w:r w:rsidRPr="00262325">
        <w:rPr>
          <w:color w:val="808030"/>
          <w:lang w:eastAsia="en-US"/>
        </w:rPr>
        <w:t>.</w:t>
      </w:r>
      <w:r w:rsidRPr="00262325">
        <w:rPr>
          <w:color w:val="000000"/>
          <w:lang w:eastAsia="en-US"/>
        </w:rPr>
        <w:t>in</w:t>
      </w:r>
      <w:r w:rsidRPr="00262325">
        <w:rPr>
          <w:color w:val="808030"/>
          <w:lang w:eastAsia="en-US"/>
        </w:rPr>
        <w:t>)</w:t>
      </w:r>
      <w:r w:rsidRPr="00262325">
        <w:rPr>
          <w:color w:val="800080"/>
          <w:lang w:eastAsia="en-US"/>
        </w:rPr>
        <w:t>;</w:t>
      </w:r>
    </w:p>
    <w:p w14:paraId="2D20A6C6" w14:textId="77777777" w:rsidR="00262325" w:rsidRPr="00262325" w:rsidRDefault="00262325" w:rsidP="00262325">
      <w:pPr>
        <w:pStyle w:val="Code"/>
        <w:rPr>
          <w:color w:val="000000"/>
          <w:lang w:eastAsia="en-US"/>
        </w:rPr>
      </w:pPr>
      <w:r w:rsidRPr="00262325">
        <w:rPr>
          <w:color w:val="000000"/>
          <w:lang w:eastAsia="en-US"/>
        </w:rPr>
        <w:t xml:space="preserve">        </w:t>
      </w:r>
    </w:p>
    <w:p w14:paraId="58AACC46"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Saisir les deux entiers avec Scanner</w:t>
      </w:r>
    </w:p>
    <w:p w14:paraId="2B6B8B2C"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premier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57C6E67B" w14:textId="77777777" w:rsidR="00262325" w:rsidRPr="00262325" w:rsidRDefault="00262325" w:rsidP="00262325">
      <w:pPr>
        <w:pStyle w:val="Code"/>
        <w:rPr>
          <w:color w:val="000000"/>
          <w:lang w:eastAsia="en-US"/>
        </w:rPr>
      </w:pPr>
      <w:r w:rsidRPr="00262325">
        <w:rPr>
          <w:color w:val="000000"/>
          <w:lang w:eastAsia="en-US"/>
        </w:rPr>
        <w:t xml:space="preserve">        entier1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0484F22D"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w:t>
      </w:r>
      <w:r w:rsidRPr="00262325">
        <w:rPr>
          <w:color w:val="808030"/>
          <w:lang w:eastAsia="en-US"/>
        </w:rPr>
        <w:t>(</w:t>
      </w:r>
      <w:r w:rsidRPr="00262325">
        <w:rPr>
          <w:color w:val="0000E6"/>
          <w:lang w:eastAsia="en-US"/>
        </w:rPr>
        <w:t>"Entrez un second nombre entier:"</w:t>
      </w:r>
      <w:r w:rsidRPr="00262325">
        <w:rPr>
          <w:color w:val="808030"/>
          <w:lang w:eastAsia="en-US"/>
        </w:rPr>
        <w:t>)</w:t>
      </w:r>
      <w:r w:rsidRPr="00262325">
        <w:rPr>
          <w:color w:val="800080"/>
          <w:lang w:eastAsia="en-US"/>
        </w:rPr>
        <w:t>;</w:t>
      </w:r>
      <w:r w:rsidRPr="00262325">
        <w:rPr>
          <w:color w:val="000000"/>
          <w:lang w:eastAsia="en-US"/>
        </w:rPr>
        <w:t xml:space="preserve"> </w:t>
      </w:r>
    </w:p>
    <w:p w14:paraId="7B4B54A1" w14:textId="77777777" w:rsidR="00262325" w:rsidRPr="00262325" w:rsidRDefault="00262325" w:rsidP="00262325">
      <w:pPr>
        <w:pStyle w:val="Code"/>
        <w:rPr>
          <w:color w:val="000000"/>
          <w:lang w:eastAsia="en-US"/>
        </w:rPr>
      </w:pPr>
      <w:r w:rsidRPr="00262325">
        <w:rPr>
          <w:color w:val="000000"/>
          <w:lang w:eastAsia="en-US"/>
        </w:rPr>
        <w:t xml:space="preserve">        entier2 </w:t>
      </w:r>
      <w:r w:rsidRPr="00262325">
        <w:rPr>
          <w:color w:val="808030"/>
          <w:lang w:eastAsia="en-US"/>
        </w:rPr>
        <w:t>=</w:t>
      </w:r>
      <w:r w:rsidRPr="00262325">
        <w:rPr>
          <w:color w:val="000000"/>
          <w:lang w:eastAsia="en-US"/>
        </w:rPr>
        <w:t xml:space="preserve"> unScanner</w:t>
      </w:r>
      <w:r w:rsidRPr="00262325">
        <w:rPr>
          <w:color w:val="808030"/>
          <w:lang w:eastAsia="en-US"/>
        </w:rPr>
        <w:t>.</w:t>
      </w:r>
      <w:r w:rsidRPr="00262325">
        <w:rPr>
          <w:color w:val="000000"/>
          <w:lang w:eastAsia="en-US"/>
        </w:rPr>
        <w:t>nextInt</w:t>
      </w:r>
      <w:r w:rsidRPr="00262325">
        <w:rPr>
          <w:color w:val="808030"/>
          <w:lang w:eastAsia="en-US"/>
        </w:rPr>
        <w:t>()</w:t>
      </w:r>
      <w:r w:rsidRPr="00262325">
        <w:rPr>
          <w:color w:val="800080"/>
          <w:lang w:eastAsia="en-US"/>
        </w:rPr>
        <w:t>;</w:t>
      </w:r>
    </w:p>
    <w:p w14:paraId="13FA8BBE" w14:textId="77777777" w:rsidR="00262325" w:rsidRPr="00262325" w:rsidRDefault="00262325" w:rsidP="00262325">
      <w:pPr>
        <w:pStyle w:val="Code"/>
        <w:rPr>
          <w:color w:val="000000"/>
          <w:lang w:eastAsia="en-US"/>
        </w:rPr>
      </w:pPr>
    </w:p>
    <w:p w14:paraId="0DCFB731"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Calculer la somme des deux entiers</w:t>
      </w:r>
    </w:p>
    <w:p w14:paraId="74B38AFE" w14:textId="77777777" w:rsidR="00262325" w:rsidRPr="00262325" w:rsidRDefault="00262325" w:rsidP="00262325">
      <w:pPr>
        <w:pStyle w:val="Code"/>
        <w:rPr>
          <w:color w:val="000000"/>
          <w:lang w:eastAsia="en-US"/>
        </w:rPr>
      </w:pPr>
      <w:r w:rsidRPr="00262325">
        <w:rPr>
          <w:color w:val="000000"/>
          <w:lang w:eastAsia="en-US"/>
        </w:rPr>
        <w:t xml:space="preserve">        somme </w:t>
      </w:r>
      <w:r w:rsidRPr="00262325">
        <w:rPr>
          <w:color w:val="808030"/>
          <w:lang w:eastAsia="en-US"/>
        </w:rPr>
        <w:t>=</w:t>
      </w:r>
      <w:r w:rsidRPr="00262325">
        <w:rPr>
          <w:color w:val="000000"/>
          <w:lang w:eastAsia="en-US"/>
        </w:rPr>
        <w:t xml:space="preserve"> entier1 </w:t>
      </w:r>
      <w:r w:rsidRPr="00262325">
        <w:rPr>
          <w:color w:val="808030"/>
          <w:lang w:eastAsia="en-US"/>
        </w:rPr>
        <w:t>+</w:t>
      </w:r>
      <w:r w:rsidRPr="00262325">
        <w:rPr>
          <w:color w:val="000000"/>
          <w:lang w:eastAsia="en-US"/>
        </w:rPr>
        <w:t xml:space="preserve"> entier2</w:t>
      </w:r>
      <w:r w:rsidRPr="00262325">
        <w:rPr>
          <w:color w:val="800080"/>
          <w:lang w:eastAsia="en-US"/>
        </w:rPr>
        <w:t>;</w:t>
      </w:r>
    </w:p>
    <w:p w14:paraId="26E83B52" w14:textId="77777777" w:rsidR="00262325" w:rsidRPr="00262325" w:rsidRDefault="00262325" w:rsidP="00262325">
      <w:pPr>
        <w:pStyle w:val="Code"/>
        <w:rPr>
          <w:color w:val="000000"/>
          <w:lang w:eastAsia="en-US"/>
        </w:rPr>
      </w:pPr>
    </w:p>
    <w:p w14:paraId="363874CF"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color w:val="696969"/>
          <w:lang w:eastAsia="en-US"/>
        </w:rPr>
        <w:t>// Afficher la somme avec System.out.println()</w:t>
      </w:r>
    </w:p>
    <w:p w14:paraId="2EE5EFA2" w14:textId="77777777" w:rsidR="00262325" w:rsidRPr="00262325" w:rsidRDefault="00262325" w:rsidP="00262325">
      <w:pPr>
        <w:pStyle w:val="Code"/>
        <w:rPr>
          <w:color w:val="000000"/>
          <w:lang w:eastAsia="en-US"/>
        </w:rPr>
      </w:pPr>
      <w:r w:rsidRPr="00262325">
        <w:rPr>
          <w:color w:val="000000"/>
          <w:lang w:eastAsia="en-US"/>
        </w:rPr>
        <w:t xml:space="preserve">        </w:t>
      </w:r>
      <w:r w:rsidRPr="00262325">
        <w:rPr>
          <w:b/>
          <w:bCs/>
          <w:color w:val="BB7977"/>
          <w:lang w:eastAsia="en-US"/>
        </w:rPr>
        <w:t>System</w:t>
      </w:r>
      <w:r w:rsidRPr="00262325">
        <w:rPr>
          <w:color w:val="808030"/>
          <w:lang w:eastAsia="en-US"/>
        </w:rPr>
        <w:t>.</w:t>
      </w:r>
      <w:r w:rsidRPr="00262325">
        <w:rPr>
          <w:color w:val="000000"/>
          <w:lang w:eastAsia="en-US"/>
        </w:rPr>
        <w:t>out</w:t>
      </w:r>
      <w:r w:rsidRPr="00262325">
        <w:rPr>
          <w:color w:val="808030"/>
          <w:lang w:eastAsia="en-US"/>
        </w:rPr>
        <w:t>.</w:t>
      </w:r>
      <w:r w:rsidRPr="00262325">
        <w:rPr>
          <w:color w:val="000000"/>
          <w:lang w:eastAsia="en-US"/>
        </w:rPr>
        <w:t>println</w:t>
      </w:r>
      <w:r w:rsidRPr="00262325">
        <w:rPr>
          <w:color w:val="808030"/>
          <w:lang w:eastAsia="en-US"/>
        </w:rPr>
        <w:t>(</w:t>
      </w:r>
      <w:r w:rsidRPr="00262325">
        <w:rPr>
          <w:color w:val="0000E6"/>
          <w:lang w:eastAsia="en-US"/>
        </w:rPr>
        <w:t>"La somme des deux entiers est "</w:t>
      </w:r>
      <w:r w:rsidRPr="00262325">
        <w:rPr>
          <w:color w:val="000000"/>
          <w:lang w:eastAsia="en-US"/>
        </w:rPr>
        <w:t xml:space="preserve"> </w:t>
      </w:r>
      <w:r w:rsidRPr="00262325">
        <w:rPr>
          <w:color w:val="808030"/>
          <w:lang w:eastAsia="en-US"/>
        </w:rPr>
        <w:t>+</w:t>
      </w:r>
      <w:r w:rsidRPr="00262325">
        <w:rPr>
          <w:color w:val="000000"/>
          <w:lang w:eastAsia="en-US"/>
        </w:rPr>
        <w:t xml:space="preserve"> somme</w:t>
      </w:r>
      <w:r w:rsidRPr="00262325">
        <w:rPr>
          <w:color w:val="808030"/>
          <w:lang w:eastAsia="en-US"/>
        </w:rPr>
        <w:t>)</w:t>
      </w:r>
      <w:r w:rsidRPr="00262325">
        <w:rPr>
          <w:color w:val="800080"/>
          <w:lang w:eastAsia="en-US"/>
        </w:rPr>
        <w:t>;</w:t>
      </w:r>
    </w:p>
    <w:p w14:paraId="4626E9CD" w14:textId="77777777" w:rsidR="00262325" w:rsidRPr="00262325" w:rsidRDefault="00262325" w:rsidP="00262325">
      <w:pPr>
        <w:pStyle w:val="Code"/>
        <w:rPr>
          <w:color w:val="000000"/>
          <w:lang w:val="en-CA" w:eastAsia="en-US"/>
        </w:rPr>
      </w:pPr>
      <w:r w:rsidRPr="00262325">
        <w:rPr>
          <w:color w:val="000000"/>
          <w:lang w:eastAsia="en-US"/>
        </w:rPr>
        <w:t xml:space="preserve">    </w:t>
      </w:r>
      <w:r w:rsidRPr="00262325">
        <w:rPr>
          <w:color w:val="800080"/>
          <w:lang w:val="en-CA" w:eastAsia="en-US"/>
        </w:rPr>
        <w:t>}</w:t>
      </w:r>
      <w:r w:rsidRPr="00262325">
        <w:rPr>
          <w:color w:val="000000"/>
          <w:lang w:val="en-CA" w:eastAsia="en-US"/>
        </w:rPr>
        <w:t xml:space="preserve">    </w:t>
      </w:r>
    </w:p>
    <w:p w14:paraId="5DE4300B" w14:textId="4A4FD67E" w:rsidR="00262325" w:rsidRDefault="00262325" w:rsidP="00262325">
      <w:pPr>
        <w:pStyle w:val="Code"/>
        <w:rPr>
          <w:color w:val="800080"/>
          <w:lang w:val="en-CA" w:eastAsia="en-US"/>
        </w:rPr>
      </w:pPr>
      <w:r w:rsidRPr="00262325">
        <w:rPr>
          <w:color w:val="800080"/>
          <w:lang w:val="en-CA" w:eastAsia="en-US"/>
        </w:rPr>
        <w:t>}</w:t>
      </w:r>
    </w:p>
    <w:p w14:paraId="73E48825" w14:textId="77777777" w:rsidR="00117845" w:rsidRPr="00262325" w:rsidRDefault="00117845" w:rsidP="00262325">
      <w:pPr>
        <w:pStyle w:val="Code"/>
        <w:rPr>
          <w:color w:val="000000"/>
          <w:lang w:val="en-CA" w:eastAsia="en-US"/>
        </w:rPr>
      </w:pPr>
    </w:p>
    <w:p w14:paraId="6D3DF031" w14:textId="2917BD13" w:rsidR="00340E08" w:rsidRDefault="00340E08" w:rsidP="001238C4">
      <w:pPr>
        <w:pStyle w:val="Corpsdetexte"/>
      </w:pPr>
    </w:p>
    <w:p w14:paraId="0EBD5839" w14:textId="4231728B" w:rsidR="00340E08" w:rsidRDefault="004315E8" w:rsidP="001238C4">
      <w:pPr>
        <w:pStyle w:val="Corpsdetexte"/>
      </w:pPr>
      <w:r>
        <w:t>Exemple d’exécution :</w:t>
      </w:r>
    </w:p>
    <w:p w14:paraId="7E040680" w14:textId="1E5F2DC9" w:rsidR="004315E8" w:rsidRDefault="004D79CA" w:rsidP="001238C4">
      <w:pPr>
        <w:pStyle w:val="Corpsdetexte"/>
      </w:pPr>
      <w:r>
        <w:rPr>
          <w:noProof/>
          <w:lang w:val="en-US" w:eastAsia="en-US"/>
        </w:rPr>
        <w:drawing>
          <wp:inline distT="0" distB="0" distL="0" distR="0" wp14:anchorId="446C451F" wp14:editId="1CFD6889">
            <wp:extent cx="5547184" cy="1149465"/>
            <wp:effectExtent l="0" t="0" r="0" b="0"/>
            <wp:docPr id="679626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10">
                      <a:extLst>
                        <a:ext uri="{28A0092B-C50C-407E-A947-70E740481C1C}">
                          <a14:useLocalDpi xmlns:a14="http://schemas.microsoft.com/office/drawing/2010/main" val="0"/>
                        </a:ext>
                      </a:extLst>
                    </a:blip>
                    <a:stretch>
                      <a:fillRect/>
                    </a:stretch>
                  </pic:blipFill>
                  <pic:spPr>
                    <a:xfrm>
                      <a:off x="0" y="0"/>
                      <a:ext cx="5547184" cy="1149465"/>
                    </a:xfrm>
                    <a:prstGeom prst="rect">
                      <a:avLst/>
                    </a:prstGeom>
                  </pic:spPr>
                </pic:pic>
              </a:graphicData>
            </a:graphic>
          </wp:inline>
        </w:drawing>
      </w:r>
    </w:p>
    <w:p w14:paraId="6FBF0B16" w14:textId="6029A85B" w:rsidR="00140A0D" w:rsidRDefault="00140A0D" w:rsidP="009A3977">
      <w:pPr>
        <w:pStyle w:val="Corpsdetexte"/>
        <w:tabs>
          <w:tab w:val="left" w:pos="9231"/>
        </w:tabs>
      </w:pPr>
      <w:r w:rsidRPr="001026F0">
        <w:rPr>
          <w:b/>
        </w:rPr>
        <w:t>Exercice</w:t>
      </w:r>
      <w:r>
        <w:t xml:space="preserve">. Reprenez les exercices précédents en </w:t>
      </w:r>
      <w:r w:rsidR="001026F0">
        <w:t xml:space="preserve">effectuant la saisie des données avec </w:t>
      </w:r>
      <w:hyperlink r:id="rId111" w:tooltip="class in java.util" w:history="1">
        <w:r w:rsidR="00C81891" w:rsidRPr="00C81891">
          <w:rPr>
            <w:rStyle w:val="Hyperlien"/>
            <w:rFonts w:ascii="DejaVu Sans Mono" w:hAnsi="DejaVu Sans Mono"/>
            <w:b/>
            <w:color w:val="4A6782"/>
            <w:sz w:val="20"/>
            <w:szCs w:val="20"/>
            <w:u w:val="none"/>
          </w:rPr>
          <w:t>Scanner</w:t>
        </w:r>
      </w:hyperlink>
      <w:r w:rsidR="001026F0">
        <w:t>.</w:t>
      </w:r>
      <w:r w:rsidR="009A3977">
        <w:tab/>
      </w:r>
    </w:p>
    <w:p w14:paraId="16223E7C" w14:textId="3AC3DD0F" w:rsidR="00027579" w:rsidRDefault="00027579" w:rsidP="001238C4">
      <w:pPr>
        <w:pStyle w:val="Corpsdetexte"/>
      </w:pPr>
    </w:p>
    <w:p w14:paraId="07046344" w14:textId="4E60E0DF" w:rsidR="00027579" w:rsidRDefault="00027579" w:rsidP="001238C4">
      <w:pPr>
        <w:pStyle w:val="Corpsdetexte"/>
      </w:pPr>
    </w:p>
    <w:p w14:paraId="759FBB8D" w14:textId="77777777" w:rsidR="00027579" w:rsidRDefault="00027579" w:rsidP="001238C4">
      <w:pPr>
        <w:pStyle w:val="Corpsdetexte"/>
      </w:pPr>
    </w:p>
    <w:p w14:paraId="3EF1C25E" w14:textId="77777777" w:rsidR="003272EB" w:rsidRDefault="003272EB" w:rsidP="001238C4">
      <w:pPr>
        <w:pStyle w:val="Corpsdetexte"/>
      </w:pPr>
    </w:p>
    <w:p w14:paraId="73C002F3" w14:textId="77777777" w:rsidR="00522D83" w:rsidRPr="0041273D" w:rsidRDefault="00EF16C7" w:rsidP="00522D83">
      <w:pPr>
        <w:pStyle w:val="Titre1"/>
      </w:pPr>
      <w:r>
        <w:br w:type="page"/>
      </w:r>
      <w:bookmarkStart w:id="65" w:name="_Toc44667576"/>
      <w:r w:rsidR="00522D83">
        <w:lastRenderedPageBreak/>
        <w:t>Structures de contrôle</w:t>
      </w:r>
      <w:bookmarkStart w:id="66" w:name="_Toc508790678"/>
      <w:bookmarkEnd w:id="65"/>
      <w:bookmarkEnd w:id="66"/>
    </w:p>
    <w:p w14:paraId="283E1E43" w14:textId="2EC24047" w:rsidR="00522D83" w:rsidRDefault="00522D83" w:rsidP="00522D83">
      <w:pPr>
        <w:pStyle w:val="Corpsdetexte"/>
      </w:pPr>
      <w:r>
        <w:t>Dans le corps d’une méthode, i</w:t>
      </w:r>
      <w:r w:rsidRPr="0041273D">
        <w:t xml:space="preserve">l y a </w:t>
      </w:r>
      <w:r>
        <w:t>trois</w:t>
      </w:r>
      <w:r w:rsidRPr="0041273D">
        <w:t xml:space="preserve"> mani</w:t>
      </w:r>
      <w:r>
        <w:t xml:space="preserve">ères fondamentales d’enchaîner les actions : la </w:t>
      </w:r>
      <w:r w:rsidRPr="00DF20AA">
        <w:rPr>
          <w:i/>
        </w:rPr>
        <w:t>séquence</w:t>
      </w:r>
      <w:r>
        <w:t xml:space="preserve">, la </w:t>
      </w:r>
      <w:r w:rsidR="00D02B96">
        <w:rPr>
          <w:i/>
        </w:rPr>
        <w:t xml:space="preserve">boucle </w:t>
      </w:r>
      <w:r>
        <w:t xml:space="preserve">et la </w:t>
      </w:r>
      <w:r w:rsidRPr="00DF20AA">
        <w:rPr>
          <w:i/>
        </w:rPr>
        <w:t>décision</w:t>
      </w:r>
      <w:r>
        <w:t>. Ce chapitre introduit les énoncés de base Java qui permettent d’exprimer ces trois types d’enchaînement.</w:t>
      </w:r>
    </w:p>
    <w:p w14:paraId="721BBF16" w14:textId="77777777" w:rsidR="00522D83" w:rsidRDefault="00522D83" w:rsidP="00522D83">
      <w:pPr>
        <w:pStyle w:val="Titre2"/>
      </w:pPr>
      <w:bookmarkStart w:id="67" w:name="_Toc508790679"/>
      <w:bookmarkStart w:id="68" w:name="_Toc44667577"/>
      <w:r>
        <w:t>La séquence</w:t>
      </w:r>
      <w:bookmarkEnd w:id="67"/>
      <w:bookmarkEnd w:id="68"/>
    </w:p>
    <w:p w14:paraId="2D7EAB86" w14:textId="77777777" w:rsidR="00522D83" w:rsidRDefault="00522D83" w:rsidP="00522D83">
      <w:pPr>
        <w:pStyle w:val="Corpsdetexte"/>
      </w:pPr>
      <w:r>
        <w:t>Les exemples vus jusqu’à présent ont utilisé une séquence. Une séquence d’énoncés est de la forme générale suivante :</w:t>
      </w:r>
    </w:p>
    <w:p w14:paraId="6F870952" w14:textId="77777777" w:rsidR="00522D83" w:rsidRDefault="00522D83" w:rsidP="00522D83">
      <w:pPr>
        <w:pStyle w:val="Corpsdetexte"/>
        <w:ind w:firstLine="720"/>
      </w:pPr>
      <w:r w:rsidRPr="001A2855">
        <w:rPr>
          <w:i/>
        </w:rPr>
        <w:t>énoncé</w:t>
      </w:r>
      <w:r w:rsidRPr="00264F0A">
        <w:rPr>
          <w:vertAlign w:val="subscript"/>
        </w:rPr>
        <w:t>1</w:t>
      </w:r>
      <w:r>
        <w:t xml:space="preserve">  </w:t>
      </w:r>
      <w:r w:rsidRPr="001A2855">
        <w:rPr>
          <w:i/>
        </w:rPr>
        <w:t>énonc</w:t>
      </w:r>
      <w:r>
        <w:t>é</w:t>
      </w:r>
      <w:r w:rsidRPr="00264F0A">
        <w:rPr>
          <w:vertAlign w:val="subscript"/>
        </w:rPr>
        <w:t>2</w:t>
      </w:r>
      <w:r>
        <w:t xml:space="preserve">  …  </w:t>
      </w:r>
      <w:r w:rsidRPr="001A2855">
        <w:rPr>
          <w:i/>
        </w:rPr>
        <w:t>énoncé</w:t>
      </w:r>
      <w:r w:rsidRPr="00264F0A">
        <w:rPr>
          <w:vertAlign w:val="subscript"/>
        </w:rPr>
        <w:t>n</w:t>
      </w:r>
    </w:p>
    <w:p w14:paraId="2A7D803B" w14:textId="77777777" w:rsidR="00522D83" w:rsidRDefault="00522D83" w:rsidP="00522D83">
      <w:pPr>
        <w:pStyle w:val="Corpsdetexte"/>
      </w:pPr>
      <w:r>
        <w:t xml:space="preserve">Les énoncés sont placés en séquence les uns après les autres et sont exécutés dans cet ordre. La Figure 1 montre une représentation graphique d’une séquence avec un </w:t>
      </w:r>
      <w:r w:rsidRPr="00F17AFC">
        <w:rPr>
          <w:i/>
          <w:iCs/>
        </w:rPr>
        <w:t>diagramme d’activité</w:t>
      </w:r>
      <w:r>
        <w:t xml:space="preserve"> UML. Un rectangle aux coins arrondis représente une activité. Dans notre cas, une activité correspond à un énoncé Java. Les flèches indiquent l’ordre d’exécution des activités. Le point noir représente le début et le point noir encerclé la fin de l’exécution.</w:t>
      </w:r>
    </w:p>
    <w:p w14:paraId="2BAD3193" w14:textId="1AE5E1B1" w:rsidR="00522D83" w:rsidRDefault="004B7EE2" w:rsidP="00522D83">
      <w:pPr>
        <w:pStyle w:val="Corpsdetexte"/>
        <w:jc w:val="center"/>
      </w:pPr>
      <w:r>
        <w:rPr>
          <w:noProof/>
          <w:lang w:val="en-US" w:eastAsia="en-US"/>
        </w:rPr>
        <w:drawing>
          <wp:inline distT="0" distB="0" distL="0" distR="0" wp14:anchorId="7B7DEB45" wp14:editId="72C56CA5">
            <wp:extent cx="2219960" cy="33826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9960" cy="3382645"/>
                    </a:xfrm>
                    <a:prstGeom prst="rect">
                      <a:avLst/>
                    </a:prstGeom>
                    <a:noFill/>
                    <a:ln>
                      <a:noFill/>
                    </a:ln>
                  </pic:spPr>
                </pic:pic>
              </a:graphicData>
            </a:graphic>
          </wp:inline>
        </w:drawing>
      </w:r>
    </w:p>
    <w:p w14:paraId="2E539B96" w14:textId="0780E973" w:rsidR="00522D83" w:rsidRPr="005C30E6" w:rsidRDefault="00522D83" w:rsidP="00522D83">
      <w:pPr>
        <w:pStyle w:val="Lgende"/>
        <w:jc w:val="center"/>
      </w:pPr>
      <w:r>
        <w:t xml:space="preserve">Figure </w:t>
      </w:r>
      <w:r>
        <w:fldChar w:fldCharType="begin"/>
      </w:r>
      <w:r>
        <w:instrText xml:space="preserve"> SEQ Figure \* ARABIC </w:instrText>
      </w:r>
      <w:r>
        <w:fldChar w:fldCharType="separate"/>
      </w:r>
      <w:r w:rsidR="00CF67E3">
        <w:rPr>
          <w:noProof/>
        </w:rPr>
        <w:t>12</w:t>
      </w:r>
      <w:r>
        <w:fldChar w:fldCharType="end"/>
      </w:r>
      <w:r>
        <w:t>. Diagramme d’activité UML pour une séquence</w:t>
      </w:r>
    </w:p>
    <w:p w14:paraId="58849265" w14:textId="77777777" w:rsidR="00522D83" w:rsidRDefault="00522D83" w:rsidP="00522D83">
      <w:pPr>
        <w:pStyle w:val="Corpsdetexte"/>
      </w:pPr>
      <w:r>
        <w:t xml:space="preserve">Dans </w:t>
      </w:r>
      <w:r w:rsidRPr="00A57913">
        <w:rPr>
          <w:i/>
          <w:iCs/>
        </w:rPr>
        <w:t>Exemple1</w:t>
      </w:r>
      <w:r>
        <w:t xml:space="preserve"> du chapitre 2, il n’y a pas seulement des énoncés qui correspondent à des actions mais aussi des déclarations. On peut ainsi mélanger les énoncés de déclaration et d’actions dans la séquence. Une séquence d’énoncés (action ou déclaration) placés entre accolades est appelé un </w:t>
      </w:r>
      <w:r w:rsidRPr="009574D4">
        <w:rPr>
          <w:i/>
          <w:iCs/>
        </w:rPr>
        <w:t xml:space="preserve">bloc </w:t>
      </w:r>
      <w:r>
        <w:rPr>
          <w:i/>
          <w:iCs/>
        </w:rPr>
        <w:t xml:space="preserve">d’énoncés </w:t>
      </w:r>
      <w:r w:rsidRPr="00EC5E60">
        <w:t>Java</w:t>
      </w:r>
      <w:r>
        <w:t xml:space="preserve"> (ou simplement </w:t>
      </w:r>
      <w:r w:rsidRPr="00EC5E60">
        <w:rPr>
          <w:i/>
          <w:iCs/>
        </w:rPr>
        <w:t>bloc</w:t>
      </w:r>
      <w:r>
        <w:t xml:space="preserve">). La syntaxe d’un bloc est illustrée à la figure suivante : </w:t>
      </w:r>
    </w:p>
    <w:p w14:paraId="70F122C7" w14:textId="77777777" w:rsidR="00522D83" w:rsidRDefault="00F758A2" w:rsidP="00522D83">
      <w:pPr>
        <w:pStyle w:val="Corpsdetexte"/>
      </w:pPr>
      <w:r>
        <w:rPr>
          <w:noProof/>
        </w:rPr>
        <w:object w:dxaOrig="7140" w:dyaOrig="1227" w14:anchorId="3FD5AFC0">
          <v:shape id="_x0000_i1069" type="#_x0000_t75" alt="" style="width:300.9pt;height:51.6pt;mso-width-percent:0;mso-height-percent:0;mso-width-percent:0;mso-height-percent:0" o:ole="">
            <v:imagedata r:id="rId113" o:title=""/>
          </v:shape>
          <o:OLEObject Type="Embed" ProgID="Visio.Drawing.11" ShapeID="_x0000_i1069" DrawAspect="Content" ObjectID="_1765265426" r:id="rId114"/>
        </w:object>
      </w:r>
      <w:r w:rsidR="00522D83">
        <w:t xml:space="preserve">  </w:t>
      </w:r>
    </w:p>
    <w:p w14:paraId="6DD01052" w14:textId="5A76E1FF" w:rsidR="00522D83" w:rsidRDefault="00522D83" w:rsidP="00522D83">
      <w:pPr>
        <w:pStyle w:val="Corpsdetexte"/>
      </w:pPr>
      <w:r>
        <w:lastRenderedPageBreak/>
        <w:t xml:space="preserve">Le corps d’une méthode est essentiellement un bloc Java. Il est à noter qu’il est permis d’avoir un seul énoncé dans le bloc. Les différents types d’énoncés seront étudiés en détails. Jusqu’à présent, nous avons rencontrés </w:t>
      </w:r>
      <w:r w:rsidR="0079774D">
        <w:t>trois sortes</w:t>
      </w:r>
      <w:r>
        <w:t xml:space="preserve"> d’énoncés : énoncé de déclaration de variable, d’affectation et d’appel de méthode. Un bloc Java est lui-même considéré comme un énoncé. On obtient ainsi le diagramme syntaxique suivant :</w:t>
      </w:r>
    </w:p>
    <w:p w14:paraId="620F0682" w14:textId="77777777" w:rsidR="00522D83" w:rsidRDefault="00F758A2" w:rsidP="00522D83">
      <w:pPr>
        <w:pStyle w:val="Corpsdetexte"/>
      </w:pPr>
      <w:r>
        <w:rPr>
          <w:noProof/>
        </w:rPr>
        <w:object w:dxaOrig="5223" w:dyaOrig="2487" w14:anchorId="06987D7B">
          <v:shape id="_x0000_i1068" type="#_x0000_t75" alt="" style="width:3in;height:105.3pt;mso-width-percent:0;mso-height-percent:0;mso-width-percent:0;mso-height-percent:0" o:ole="">
            <v:imagedata r:id="rId115" o:title=""/>
          </v:shape>
          <o:OLEObject Type="Embed" ProgID="Visio.Drawing.11" ShapeID="_x0000_i1068" DrawAspect="Content" ObjectID="_1765265427" r:id="rId116"/>
        </w:object>
      </w:r>
    </w:p>
    <w:p w14:paraId="757998A4" w14:textId="77777777" w:rsidR="00522D83" w:rsidRDefault="00522D83" w:rsidP="00522D83">
      <w:pPr>
        <w:pStyle w:val="Corpsdetexte"/>
      </w:pPr>
      <w:r>
        <w:t>On peut donc imbriquer un bloc Java dans un autre bloc Java.</w:t>
      </w:r>
    </w:p>
    <w:p w14:paraId="54E1CF9A" w14:textId="70D2323E" w:rsidR="00522D83" w:rsidRDefault="00522D83" w:rsidP="00305EEB">
      <w:pPr>
        <w:pStyle w:val="Corpsdetexte"/>
        <w:keepNext/>
        <w:keepLines/>
      </w:pPr>
      <w:r w:rsidRPr="00D31586">
        <w:rPr>
          <w:b/>
          <w:bCs/>
        </w:rPr>
        <w:t>Exemple</w:t>
      </w:r>
      <w:r>
        <w:t xml:space="preserve">. </w:t>
      </w:r>
      <w:hyperlink r:id="rId117" w:history="1">
        <w:r w:rsidRPr="00522D83">
          <w:rPr>
            <w:rFonts w:ascii="Segoe UI" w:hAnsi="Segoe UI" w:cs="Segoe UI"/>
            <w:color w:val="0366D6"/>
            <w:lang w:val="fr-CA"/>
          </w:rPr>
          <w:t>JavaPasAPas</w:t>
        </w:r>
      </w:hyperlink>
      <w:r w:rsidRPr="00522D83">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522D83">
        <w:rPr>
          <w:rFonts w:ascii="Segoe UI" w:hAnsi="Segoe UI" w:cs="Segoe UI"/>
          <w:b/>
          <w:bCs/>
          <w:color w:val="586069"/>
          <w:lang w:val="fr-CA"/>
        </w:rPr>
        <w:t>ExempleBloc.java</w:t>
      </w:r>
    </w:p>
    <w:p w14:paraId="75E622E1" w14:textId="77777777" w:rsidR="00522D83" w:rsidRDefault="00522D83" w:rsidP="00305EEB">
      <w:pPr>
        <w:pStyle w:val="Corpsdetexte"/>
        <w:keepNext/>
        <w:keepLines/>
      </w:pPr>
      <w:r>
        <w:t xml:space="preserve">Dans l’exemple suivant, les deux énoncés de saisie de chaîne de </w:t>
      </w:r>
      <w:r w:rsidRPr="00110694">
        <w:rPr>
          <w:i/>
          <w:iCs/>
        </w:rPr>
        <w:t>Exemple1</w:t>
      </w:r>
      <w:r>
        <w:t xml:space="preserve"> ont été regroupés en un bloc qui est imbriqué dans le bloc de la méthode </w:t>
      </w:r>
      <w:r w:rsidRPr="00A169BE">
        <w:rPr>
          <w:i/>
          <w:iCs/>
        </w:rPr>
        <w:t>main</w:t>
      </w:r>
      <w:r>
        <w:t>().</w:t>
      </w:r>
    </w:p>
    <w:p w14:paraId="7844BE20" w14:textId="77777777" w:rsidR="00841EF9" w:rsidRPr="00841EF9" w:rsidRDefault="00841EF9" w:rsidP="00305EEB">
      <w:pPr>
        <w:pStyle w:val="Code"/>
        <w:rPr>
          <w:color w:val="000000"/>
          <w:lang w:eastAsia="en-US"/>
        </w:rPr>
      </w:pPr>
      <w:r w:rsidRPr="00841EF9">
        <w:rPr>
          <w:lang w:eastAsia="en-US"/>
        </w:rPr>
        <w:t>/**</w:t>
      </w:r>
    </w:p>
    <w:p w14:paraId="003EC492"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ExempleBloc</w:t>
      </w:r>
      <w:r w:rsidRPr="00841EF9">
        <w:rPr>
          <w:color w:val="008C00"/>
          <w:lang w:eastAsia="en-US"/>
        </w:rPr>
        <w:t>.</w:t>
      </w:r>
      <w:r w:rsidRPr="00841EF9">
        <w:rPr>
          <w:lang w:eastAsia="en-US"/>
        </w:rPr>
        <w:t>java</w:t>
      </w:r>
    </w:p>
    <w:p w14:paraId="0307BABB" w14:textId="77777777" w:rsidR="00841EF9" w:rsidRPr="00841EF9" w:rsidRDefault="00841EF9" w:rsidP="00305EEB">
      <w:pPr>
        <w:pStyle w:val="Code"/>
        <w:rPr>
          <w:color w:val="000000"/>
          <w:lang w:eastAsia="en-US"/>
        </w:rPr>
      </w:pPr>
      <w:r w:rsidRPr="00841EF9">
        <w:rPr>
          <w:lang w:eastAsia="en-US"/>
        </w:rPr>
        <w:t> </w:t>
      </w:r>
      <w:r w:rsidRPr="00841EF9">
        <w:rPr>
          <w:b/>
          <w:bCs/>
          <w:color w:val="7F9FBF"/>
          <w:lang w:eastAsia="en-US"/>
        </w:rPr>
        <w:t>*</w:t>
      </w:r>
      <w:r w:rsidRPr="00841EF9">
        <w:rPr>
          <w:lang w:eastAsia="en-US"/>
        </w:rPr>
        <w:t xml:space="preserve"> Modification de Exemple1 avec un bloc imbriqué</w:t>
      </w:r>
    </w:p>
    <w:p w14:paraId="5A93596C" w14:textId="77777777" w:rsidR="00841EF9" w:rsidRPr="00841EF9" w:rsidRDefault="00841EF9" w:rsidP="00841EF9">
      <w:pPr>
        <w:pStyle w:val="Code"/>
        <w:rPr>
          <w:color w:val="000000"/>
          <w:lang w:eastAsia="en-US"/>
        </w:rPr>
      </w:pPr>
      <w:r w:rsidRPr="00841EF9">
        <w:rPr>
          <w:lang w:eastAsia="en-US"/>
        </w:rPr>
        <w:t> */</w:t>
      </w:r>
    </w:p>
    <w:p w14:paraId="61DA6301" w14:textId="77777777" w:rsidR="00841EF9" w:rsidRPr="00841EF9" w:rsidRDefault="00841EF9" w:rsidP="00841EF9">
      <w:pPr>
        <w:pStyle w:val="Code"/>
        <w:rPr>
          <w:color w:val="000000"/>
          <w:lang w:eastAsia="en-US"/>
        </w:rPr>
      </w:pPr>
      <w:r w:rsidRPr="00841EF9">
        <w:rPr>
          <w:b/>
          <w:bCs/>
          <w:color w:val="800000"/>
          <w:lang w:eastAsia="en-US"/>
        </w:rPr>
        <w:t>import</w:t>
      </w:r>
      <w:r w:rsidRPr="00841EF9">
        <w:rPr>
          <w:color w:val="004A43"/>
          <w:lang w:eastAsia="en-US"/>
        </w:rPr>
        <w:t xml:space="preserve"> javax</w:t>
      </w:r>
      <w:r w:rsidRPr="00841EF9">
        <w:rPr>
          <w:color w:val="808030"/>
          <w:lang w:eastAsia="en-US"/>
        </w:rPr>
        <w:t>.</w:t>
      </w:r>
      <w:r w:rsidRPr="00841EF9">
        <w:rPr>
          <w:color w:val="004A43"/>
          <w:lang w:eastAsia="en-US"/>
        </w:rPr>
        <w:t>swing</w:t>
      </w:r>
      <w:r w:rsidRPr="00841EF9">
        <w:rPr>
          <w:color w:val="808030"/>
          <w:lang w:eastAsia="en-US"/>
        </w:rPr>
        <w:t>.</w:t>
      </w:r>
      <w:r w:rsidRPr="00841EF9">
        <w:rPr>
          <w:color w:val="004A43"/>
          <w:lang w:eastAsia="en-US"/>
        </w:rPr>
        <w:t>JOptionPane</w:t>
      </w:r>
      <w:r w:rsidRPr="00841EF9">
        <w:rPr>
          <w:color w:val="800080"/>
          <w:lang w:eastAsia="en-US"/>
        </w:rPr>
        <w:t>;</w:t>
      </w:r>
      <w:r w:rsidRPr="00841EF9">
        <w:rPr>
          <w:color w:val="000000"/>
          <w:lang w:eastAsia="en-US"/>
        </w:rPr>
        <w:t xml:space="preserve"> </w:t>
      </w:r>
      <w:r w:rsidRPr="00841EF9">
        <w:rPr>
          <w:color w:val="696969"/>
          <w:lang w:eastAsia="en-US"/>
        </w:rPr>
        <w:t>// Importe la classe javax.swing.JOptionPane</w:t>
      </w:r>
    </w:p>
    <w:p w14:paraId="12151507" w14:textId="77777777" w:rsidR="00841EF9" w:rsidRPr="00841EF9" w:rsidRDefault="00841EF9" w:rsidP="00841EF9">
      <w:pPr>
        <w:pStyle w:val="Code"/>
        <w:rPr>
          <w:color w:val="000000"/>
          <w:lang w:val="en-CA" w:eastAsia="en-US"/>
        </w:rPr>
      </w:pP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class</w:t>
      </w:r>
      <w:r w:rsidRPr="00841EF9">
        <w:rPr>
          <w:color w:val="000000"/>
          <w:lang w:val="en-CA" w:eastAsia="en-US"/>
        </w:rPr>
        <w:t xml:space="preserve"> ExempleBloc</w:t>
      </w:r>
      <w:r w:rsidRPr="00841EF9">
        <w:rPr>
          <w:color w:val="800080"/>
          <w:lang w:val="en-CA" w:eastAsia="en-US"/>
        </w:rPr>
        <w:t>{</w:t>
      </w:r>
    </w:p>
    <w:p w14:paraId="4DD46417" w14:textId="77777777" w:rsidR="00841EF9" w:rsidRPr="00841EF9" w:rsidRDefault="00841EF9" w:rsidP="00841EF9">
      <w:pPr>
        <w:pStyle w:val="Code"/>
        <w:rPr>
          <w:color w:val="000000"/>
          <w:lang w:val="en-CA" w:eastAsia="en-US"/>
        </w:rPr>
      </w:pPr>
    </w:p>
    <w:p w14:paraId="6810A92F" w14:textId="77777777" w:rsidR="00841EF9" w:rsidRPr="00841EF9" w:rsidRDefault="00841EF9" w:rsidP="00841EF9">
      <w:pPr>
        <w:pStyle w:val="Code"/>
        <w:rPr>
          <w:color w:val="000000"/>
          <w:lang w:val="en-CA" w:eastAsia="en-US"/>
        </w:rPr>
      </w:pPr>
      <w:r w:rsidRPr="00841EF9">
        <w:rPr>
          <w:color w:val="000000"/>
          <w:lang w:val="en-CA" w:eastAsia="en-US"/>
        </w:rPr>
        <w:t xml:space="preserve">    </w:t>
      </w:r>
      <w:r w:rsidRPr="00841EF9">
        <w:rPr>
          <w:b/>
          <w:bCs/>
          <w:color w:val="800000"/>
          <w:lang w:val="en-CA" w:eastAsia="en-US"/>
        </w:rPr>
        <w:t>public</w:t>
      </w:r>
      <w:r w:rsidRPr="00841EF9">
        <w:rPr>
          <w:color w:val="000000"/>
          <w:lang w:val="en-CA" w:eastAsia="en-US"/>
        </w:rPr>
        <w:t xml:space="preserve"> </w:t>
      </w:r>
      <w:r w:rsidRPr="00841EF9">
        <w:rPr>
          <w:b/>
          <w:bCs/>
          <w:color w:val="800000"/>
          <w:lang w:val="en-CA" w:eastAsia="en-US"/>
        </w:rPr>
        <w:t>static</w:t>
      </w:r>
      <w:r w:rsidRPr="00841EF9">
        <w:rPr>
          <w:color w:val="000000"/>
          <w:lang w:val="en-CA" w:eastAsia="en-US"/>
        </w:rPr>
        <w:t xml:space="preserve"> </w:t>
      </w:r>
      <w:r w:rsidRPr="00841EF9">
        <w:rPr>
          <w:color w:val="BB7977"/>
          <w:lang w:val="en-CA" w:eastAsia="en-US"/>
        </w:rPr>
        <w:t>void</w:t>
      </w:r>
      <w:r w:rsidRPr="00841EF9">
        <w:rPr>
          <w:color w:val="000000"/>
          <w:lang w:val="en-CA" w:eastAsia="en-US"/>
        </w:rPr>
        <w:t xml:space="preserve"> main </w:t>
      </w:r>
      <w:r w:rsidRPr="00841EF9">
        <w:rPr>
          <w:color w:val="808030"/>
          <w:lang w:val="en-CA" w:eastAsia="en-US"/>
        </w:rPr>
        <w:t>(</w:t>
      </w:r>
      <w:r w:rsidRPr="00841EF9">
        <w:rPr>
          <w:b/>
          <w:bCs/>
          <w:color w:val="BB7977"/>
          <w:lang w:val="en-CA" w:eastAsia="en-US"/>
        </w:rPr>
        <w:t>String</w:t>
      </w:r>
      <w:r w:rsidRPr="00841EF9">
        <w:rPr>
          <w:color w:val="000000"/>
          <w:lang w:val="en-CA" w:eastAsia="en-US"/>
        </w:rPr>
        <w:t xml:space="preserve"> args</w:t>
      </w:r>
      <w:r w:rsidRPr="00841EF9">
        <w:rPr>
          <w:color w:val="808030"/>
          <w:lang w:val="en-CA" w:eastAsia="en-US"/>
        </w:rPr>
        <w:t>[])</w:t>
      </w:r>
      <w:r w:rsidRPr="00841EF9">
        <w:rPr>
          <w:color w:val="000000"/>
          <w:lang w:val="en-CA" w:eastAsia="en-US"/>
        </w:rPr>
        <w:t xml:space="preserve"> </w:t>
      </w:r>
      <w:r w:rsidRPr="00841EF9">
        <w:rPr>
          <w:color w:val="800080"/>
          <w:lang w:val="en-CA" w:eastAsia="en-US"/>
        </w:rPr>
        <w:t>{</w:t>
      </w:r>
    </w:p>
    <w:p w14:paraId="62376051" w14:textId="77777777" w:rsidR="00841EF9" w:rsidRPr="00841EF9" w:rsidRDefault="00841EF9" w:rsidP="00841EF9">
      <w:pPr>
        <w:pStyle w:val="Code"/>
        <w:rPr>
          <w:color w:val="000000"/>
          <w:lang w:val="en-CA" w:eastAsia="en-US"/>
        </w:rPr>
      </w:pPr>
    </w:p>
    <w:p w14:paraId="0176E104" w14:textId="77777777" w:rsidR="00841EF9" w:rsidRPr="00841EF9" w:rsidRDefault="00841EF9" w:rsidP="00841EF9">
      <w:pPr>
        <w:pStyle w:val="Code"/>
        <w:rPr>
          <w:color w:val="000000"/>
          <w:lang w:eastAsia="en-US"/>
        </w:rPr>
      </w:pPr>
      <w:r w:rsidRPr="00841EF9">
        <w:rPr>
          <w:color w:val="000000"/>
          <w:lang w:val="en-CA" w:eastAsia="en-US"/>
        </w:rPr>
        <w:t xml:space="preserve">        </w:t>
      </w:r>
      <w:r w:rsidRPr="00841EF9">
        <w:rPr>
          <w:color w:val="696969"/>
          <w:lang w:eastAsia="en-US"/>
        </w:rPr>
        <w:t>// Déclaration de variables</w:t>
      </w:r>
    </w:p>
    <w:p w14:paraId="48A304E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String</w:t>
      </w:r>
      <w:r w:rsidRPr="00841EF9">
        <w:rPr>
          <w:color w:val="000000"/>
          <w:lang w:eastAsia="en-US"/>
        </w:rPr>
        <w:t xml:space="preserve"> chaine1</w:t>
      </w:r>
      <w:r w:rsidRPr="00841EF9">
        <w:rPr>
          <w:color w:val="808030"/>
          <w:lang w:eastAsia="en-US"/>
        </w:rPr>
        <w:t>,</w:t>
      </w:r>
      <w:r w:rsidRPr="00841EF9">
        <w:rPr>
          <w:color w:val="000000"/>
          <w:lang w:eastAsia="en-US"/>
        </w:rPr>
        <w:t xml:space="preserve"> chaine2</w:t>
      </w:r>
      <w:r w:rsidRPr="00841EF9">
        <w:rPr>
          <w:color w:val="800080"/>
          <w:lang w:eastAsia="en-US"/>
        </w:rPr>
        <w:t>;</w:t>
      </w:r>
      <w:r w:rsidRPr="00841EF9">
        <w:rPr>
          <w:color w:val="000000"/>
          <w:lang w:eastAsia="en-US"/>
        </w:rPr>
        <w:t xml:space="preserve">      </w:t>
      </w:r>
      <w:r w:rsidRPr="00841EF9">
        <w:rPr>
          <w:color w:val="696969"/>
          <w:lang w:eastAsia="en-US"/>
        </w:rPr>
        <w:t>// Les entiers sous forme de chaînes</w:t>
      </w:r>
    </w:p>
    <w:p w14:paraId="310029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BB7977"/>
          <w:lang w:eastAsia="en-US"/>
        </w:rPr>
        <w:t>int</w:t>
      </w:r>
      <w:r w:rsidRPr="00841EF9">
        <w:rPr>
          <w:color w:val="000000"/>
          <w:lang w:eastAsia="en-US"/>
        </w:rPr>
        <w:t xml:space="preserve"> entier1</w:t>
      </w:r>
      <w:r w:rsidRPr="00841EF9">
        <w:rPr>
          <w:color w:val="808030"/>
          <w:lang w:eastAsia="en-US"/>
        </w:rPr>
        <w:t>,</w:t>
      </w:r>
      <w:r w:rsidRPr="00841EF9">
        <w:rPr>
          <w:color w:val="000000"/>
          <w:lang w:eastAsia="en-US"/>
        </w:rPr>
        <w:t xml:space="preserve"> entier2</w:t>
      </w:r>
      <w:r w:rsidRPr="00841EF9">
        <w:rPr>
          <w:color w:val="808030"/>
          <w:lang w:eastAsia="en-US"/>
        </w:rPr>
        <w:t>,</w:t>
      </w:r>
      <w:r w:rsidRPr="00841EF9">
        <w:rPr>
          <w:color w:val="000000"/>
          <w:lang w:eastAsia="en-US"/>
        </w:rPr>
        <w:t xml:space="preserve"> somme</w:t>
      </w:r>
      <w:r w:rsidRPr="00841EF9">
        <w:rPr>
          <w:color w:val="800080"/>
          <w:lang w:eastAsia="en-US"/>
        </w:rPr>
        <w:t>;</w:t>
      </w:r>
      <w:r w:rsidRPr="00841EF9">
        <w:rPr>
          <w:color w:val="000000"/>
          <w:lang w:eastAsia="en-US"/>
        </w:rPr>
        <w:t xml:space="preserve">  </w:t>
      </w:r>
      <w:r w:rsidRPr="00841EF9">
        <w:rPr>
          <w:color w:val="696969"/>
          <w:lang w:eastAsia="en-US"/>
        </w:rPr>
        <w:t>// Les entiers à additionner</w:t>
      </w:r>
    </w:p>
    <w:p w14:paraId="6E506387" w14:textId="77777777" w:rsidR="00841EF9" w:rsidRPr="00841EF9" w:rsidRDefault="00841EF9" w:rsidP="00841EF9">
      <w:pPr>
        <w:pStyle w:val="Code"/>
        <w:rPr>
          <w:color w:val="000000"/>
          <w:lang w:eastAsia="en-US"/>
        </w:rPr>
      </w:pPr>
    </w:p>
    <w:p w14:paraId="1D072BE1"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Saisir les deux chaînes de caractères qui représentent des nombres entiers</w:t>
      </w:r>
    </w:p>
    <w:p w14:paraId="372B17B4" w14:textId="77777777" w:rsidR="00841EF9" w:rsidRPr="00841EF9" w:rsidRDefault="00841EF9" w:rsidP="00841EF9">
      <w:pPr>
        <w:pStyle w:val="Code"/>
        <w:rPr>
          <w:color w:val="000000"/>
          <w:highlight w:val="yellow"/>
          <w:lang w:eastAsia="en-US"/>
        </w:rPr>
      </w:pPr>
      <w:r w:rsidRPr="00841EF9">
        <w:rPr>
          <w:color w:val="000000"/>
          <w:lang w:eastAsia="en-US"/>
        </w:rPr>
        <w:t xml:space="preserve">        </w:t>
      </w:r>
      <w:r w:rsidRPr="00841EF9">
        <w:rPr>
          <w:color w:val="800080"/>
          <w:highlight w:val="yellow"/>
          <w:lang w:eastAsia="en-US"/>
        </w:rPr>
        <w:t>{</w:t>
      </w:r>
    </w:p>
    <w:p w14:paraId="0B391A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chaine1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premier nombre entier"</w:t>
      </w:r>
      <w:r w:rsidRPr="00841EF9">
        <w:rPr>
          <w:color w:val="808030"/>
          <w:highlight w:val="yellow"/>
          <w:lang w:eastAsia="en-US"/>
        </w:rPr>
        <w:t>)</w:t>
      </w:r>
      <w:r w:rsidRPr="00841EF9">
        <w:rPr>
          <w:color w:val="800080"/>
          <w:highlight w:val="yellow"/>
          <w:lang w:eastAsia="en-US"/>
        </w:rPr>
        <w:t>;</w:t>
      </w:r>
    </w:p>
    <w:p w14:paraId="28B5A161" w14:textId="77777777" w:rsidR="00841EF9" w:rsidRPr="00841EF9" w:rsidRDefault="00841EF9" w:rsidP="00841EF9">
      <w:pPr>
        <w:pStyle w:val="Code"/>
        <w:rPr>
          <w:color w:val="000000"/>
          <w:highlight w:val="yellow"/>
          <w:lang w:eastAsia="en-US"/>
        </w:rPr>
      </w:pPr>
      <w:r w:rsidRPr="00841EF9">
        <w:rPr>
          <w:color w:val="000000"/>
          <w:highlight w:val="yellow"/>
          <w:lang w:eastAsia="en-US"/>
        </w:rPr>
        <w:t xml:space="preserve">          chaine2 </w:t>
      </w:r>
      <w:r w:rsidRPr="00841EF9">
        <w:rPr>
          <w:color w:val="808030"/>
          <w:highlight w:val="yellow"/>
          <w:lang w:eastAsia="en-US"/>
        </w:rPr>
        <w:t>=</w:t>
      </w:r>
      <w:r w:rsidRPr="00841EF9">
        <w:rPr>
          <w:color w:val="000000"/>
          <w:highlight w:val="yellow"/>
          <w:lang w:eastAsia="en-US"/>
        </w:rPr>
        <w:t xml:space="preserve"> JOptionPane</w:t>
      </w:r>
      <w:r w:rsidRPr="00841EF9">
        <w:rPr>
          <w:color w:val="808030"/>
          <w:highlight w:val="yellow"/>
          <w:lang w:eastAsia="en-US"/>
        </w:rPr>
        <w:t>.</w:t>
      </w:r>
      <w:r w:rsidRPr="00841EF9">
        <w:rPr>
          <w:color w:val="000000"/>
          <w:highlight w:val="yellow"/>
          <w:lang w:eastAsia="en-US"/>
        </w:rPr>
        <w:t>showInputDialog</w:t>
      </w:r>
      <w:r w:rsidRPr="00841EF9">
        <w:rPr>
          <w:color w:val="808030"/>
          <w:highlight w:val="yellow"/>
          <w:lang w:eastAsia="en-US"/>
        </w:rPr>
        <w:t>(</w:t>
      </w:r>
      <w:r w:rsidRPr="00841EF9">
        <w:rPr>
          <w:color w:val="0000E6"/>
          <w:highlight w:val="yellow"/>
          <w:lang w:eastAsia="en-US"/>
        </w:rPr>
        <w:t>"Entrez un second nombre entier"</w:t>
      </w:r>
      <w:r w:rsidRPr="00841EF9">
        <w:rPr>
          <w:color w:val="808030"/>
          <w:highlight w:val="yellow"/>
          <w:lang w:eastAsia="en-US"/>
        </w:rPr>
        <w:t>)</w:t>
      </w:r>
      <w:r w:rsidRPr="00841EF9">
        <w:rPr>
          <w:color w:val="800080"/>
          <w:highlight w:val="yellow"/>
          <w:lang w:eastAsia="en-US"/>
        </w:rPr>
        <w:t>;</w:t>
      </w:r>
    </w:p>
    <w:p w14:paraId="2F0B3505" w14:textId="65244DC1" w:rsidR="00841EF9" w:rsidRPr="00841EF9" w:rsidRDefault="00841EF9" w:rsidP="00841EF9">
      <w:pPr>
        <w:pStyle w:val="Code"/>
        <w:rPr>
          <w:color w:val="000000"/>
          <w:lang w:eastAsia="en-US"/>
        </w:rPr>
      </w:pPr>
      <w:r w:rsidRPr="00841EF9">
        <w:rPr>
          <w:color w:val="000000"/>
          <w:highlight w:val="yellow"/>
          <w:lang w:eastAsia="en-US"/>
        </w:rPr>
        <w:t xml:space="preserve">        </w:t>
      </w:r>
      <w:r w:rsidRPr="00841EF9">
        <w:rPr>
          <w:color w:val="800080"/>
          <w:highlight w:val="yellow"/>
          <w:lang w:eastAsia="en-US"/>
        </w:rPr>
        <w:t>}</w:t>
      </w:r>
    </w:p>
    <w:p w14:paraId="5BFDD915"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Convertir les chaînes en entiers</w:t>
      </w:r>
    </w:p>
    <w:p w14:paraId="347DD36C" w14:textId="77777777" w:rsidR="00841EF9" w:rsidRPr="00841EF9" w:rsidRDefault="00841EF9" w:rsidP="00841EF9">
      <w:pPr>
        <w:pStyle w:val="Code"/>
        <w:rPr>
          <w:color w:val="000000"/>
          <w:lang w:eastAsia="en-US"/>
        </w:rPr>
      </w:pPr>
      <w:r w:rsidRPr="00841EF9">
        <w:rPr>
          <w:color w:val="000000"/>
          <w:lang w:eastAsia="en-US"/>
        </w:rPr>
        <w:t xml:space="preserve">        entier1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chaine1</w:t>
      </w:r>
      <w:r w:rsidRPr="00841EF9">
        <w:rPr>
          <w:color w:val="808030"/>
          <w:lang w:eastAsia="en-US"/>
        </w:rPr>
        <w:t>)</w:t>
      </w:r>
      <w:r w:rsidRPr="00841EF9">
        <w:rPr>
          <w:color w:val="800080"/>
          <w:lang w:eastAsia="en-US"/>
        </w:rPr>
        <w:t>;</w:t>
      </w:r>
    </w:p>
    <w:p w14:paraId="5A249313" w14:textId="77777777" w:rsidR="00841EF9" w:rsidRPr="00841EF9" w:rsidRDefault="00841EF9" w:rsidP="00841EF9">
      <w:pPr>
        <w:pStyle w:val="Code"/>
        <w:rPr>
          <w:color w:val="000000"/>
          <w:lang w:eastAsia="en-US"/>
        </w:rPr>
      </w:pPr>
      <w:r w:rsidRPr="00841EF9">
        <w:rPr>
          <w:color w:val="000000"/>
          <w:lang w:eastAsia="en-US"/>
        </w:rPr>
        <w:t xml:space="preserve">        entier2 </w:t>
      </w:r>
      <w:r w:rsidRPr="00841EF9">
        <w:rPr>
          <w:color w:val="808030"/>
          <w:lang w:eastAsia="en-US"/>
        </w:rPr>
        <w:t>=</w:t>
      </w:r>
      <w:r w:rsidRPr="00841EF9">
        <w:rPr>
          <w:color w:val="000000"/>
          <w:lang w:eastAsia="en-US"/>
        </w:rPr>
        <w:t xml:space="preserve"> </w:t>
      </w:r>
      <w:r w:rsidRPr="00841EF9">
        <w:rPr>
          <w:b/>
          <w:bCs/>
          <w:color w:val="BB7977"/>
          <w:lang w:eastAsia="en-US"/>
        </w:rPr>
        <w:t>Integer</w:t>
      </w:r>
      <w:r w:rsidRPr="00841EF9">
        <w:rPr>
          <w:color w:val="808030"/>
          <w:lang w:eastAsia="en-US"/>
        </w:rPr>
        <w:t>.</w:t>
      </w:r>
      <w:r w:rsidRPr="00841EF9">
        <w:rPr>
          <w:color w:val="000000"/>
          <w:lang w:eastAsia="en-US"/>
        </w:rPr>
        <w:t>parseInt</w:t>
      </w:r>
      <w:r w:rsidRPr="00841EF9">
        <w:rPr>
          <w:color w:val="808030"/>
          <w:lang w:eastAsia="en-US"/>
        </w:rPr>
        <w:t>(</w:t>
      </w:r>
      <w:r w:rsidRPr="00841EF9">
        <w:rPr>
          <w:color w:val="000000"/>
          <w:lang w:eastAsia="en-US"/>
        </w:rPr>
        <w:t>chaine2</w:t>
      </w:r>
      <w:r w:rsidRPr="00841EF9">
        <w:rPr>
          <w:color w:val="808030"/>
          <w:lang w:eastAsia="en-US"/>
        </w:rPr>
        <w:t>)</w:t>
      </w:r>
      <w:r w:rsidRPr="00841EF9">
        <w:rPr>
          <w:color w:val="800080"/>
          <w:lang w:eastAsia="en-US"/>
        </w:rPr>
        <w:t>;</w:t>
      </w:r>
    </w:p>
    <w:p w14:paraId="482B2CA0" w14:textId="77777777" w:rsidR="00841EF9" w:rsidRPr="00841EF9" w:rsidRDefault="00841EF9" w:rsidP="00841EF9">
      <w:pPr>
        <w:pStyle w:val="Code"/>
        <w:rPr>
          <w:color w:val="000000"/>
          <w:lang w:eastAsia="en-US"/>
        </w:rPr>
      </w:pPr>
    </w:p>
    <w:p w14:paraId="3B5BBF1B"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Calculer la somme des deux entiers</w:t>
      </w:r>
    </w:p>
    <w:p w14:paraId="49BF4580" w14:textId="77777777" w:rsidR="00841EF9" w:rsidRPr="00841EF9" w:rsidRDefault="00841EF9" w:rsidP="00841EF9">
      <w:pPr>
        <w:pStyle w:val="Code"/>
        <w:rPr>
          <w:color w:val="000000"/>
          <w:lang w:eastAsia="en-US"/>
        </w:rPr>
      </w:pPr>
      <w:r w:rsidRPr="00841EF9">
        <w:rPr>
          <w:color w:val="000000"/>
          <w:lang w:eastAsia="en-US"/>
        </w:rPr>
        <w:t xml:space="preserve">        somme </w:t>
      </w:r>
      <w:r w:rsidRPr="00841EF9">
        <w:rPr>
          <w:color w:val="808030"/>
          <w:lang w:eastAsia="en-US"/>
        </w:rPr>
        <w:t>=</w:t>
      </w:r>
      <w:r w:rsidRPr="00841EF9">
        <w:rPr>
          <w:color w:val="000000"/>
          <w:lang w:eastAsia="en-US"/>
        </w:rPr>
        <w:t xml:space="preserve"> entier1 </w:t>
      </w:r>
      <w:r w:rsidRPr="00841EF9">
        <w:rPr>
          <w:color w:val="808030"/>
          <w:lang w:eastAsia="en-US"/>
        </w:rPr>
        <w:t>+</w:t>
      </w:r>
      <w:r w:rsidRPr="00841EF9">
        <w:rPr>
          <w:color w:val="000000"/>
          <w:lang w:eastAsia="en-US"/>
        </w:rPr>
        <w:t xml:space="preserve"> entier2</w:t>
      </w:r>
      <w:r w:rsidRPr="00841EF9">
        <w:rPr>
          <w:color w:val="800080"/>
          <w:lang w:eastAsia="en-US"/>
        </w:rPr>
        <w:t>;</w:t>
      </w:r>
    </w:p>
    <w:p w14:paraId="49DA1F68" w14:textId="77777777" w:rsidR="00841EF9" w:rsidRPr="00841EF9" w:rsidRDefault="00841EF9" w:rsidP="00841EF9">
      <w:pPr>
        <w:pStyle w:val="Code"/>
        <w:rPr>
          <w:color w:val="000000"/>
          <w:lang w:eastAsia="en-US"/>
        </w:rPr>
      </w:pPr>
    </w:p>
    <w:p w14:paraId="4FF3C5C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Afficher la somme avec JOptionPane.showMessageDialog</w:t>
      </w:r>
    </w:p>
    <w:p w14:paraId="55F82E53" w14:textId="77777777" w:rsidR="00841EF9" w:rsidRPr="00841EF9" w:rsidRDefault="00841EF9" w:rsidP="00841EF9">
      <w:pPr>
        <w:pStyle w:val="Code"/>
        <w:rPr>
          <w:color w:val="000000"/>
          <w:lang w:eastAsia="en-US"/>
        </w:rPr>
      </w:pPr>
      <w:r w:rsidRPr="00841EF9">
        <w:rPr>
          <w:color w:val="000000"/>
          <w:lang w:eastAsia="en-US"/>
        </w:rPr>
        <w:t xml:space="preserve">        JOptionPane</w:t>
      </w:r>
      <w:r w:rsidRPr="00841EF9">
        <w:rPr>
          <w:color w:val="808030"/>
          <w:lang w:eastAsia="en-US"/>
        </w:rPr>
        <w:t>.</w:t>
      </w:r>
      <w:r w:rsidRPr="00841EF9">
        <w:rPr>
          <w:color w:val="000000"/>
          <w:lang w:eastAsia="en-US"/>
        </w:rPr>
        <w:t>showMessageDialog</w:t>
      </w:r>
      <w:r w:rsidRPr="00841EF9">
        <w:rPr>
          <w:color w:val="808030"/>
          <w:lang w:eastAsia="en-US"/>
        </w:rPr>
        <w:t>(</w:t>
      </w:r>
      <w:r w:rsidRPr="00841EF9">
        <w:rPr>
          <w:b/>
          <w:bCs/>
          <w:color w:val="800000"/>
          <w:lang w:eastAsia="en-US"/>
        </w:rPr>
        <w:t>null</w:t>
      </w:r>
      <w:r w:rsidRPr="00841EF9">
        <w:rPr>
          <w:color w:val="808030"/>
          <w:lang w:eastAsia="en-US"/>
        </w:rPr>
        <w:t>,</w:t>
      </w:r>
      <w:r w:rsidRPr="00841EF9">
        <w:rPr>
          <w:color w:val="0000E6"/>
          <w:lang w:eastAsia="en-US"/>
        </w:rPr>
        <w:t>"La somme des deux entiers est "</w:t>
      </w:r>
      <w:r w:rsidRPr="00841EF9">
        <w:rPr>
          <w:color w:val="000000"/>
          <w:lang w:eastAsia="en-US"/>
        </w:rPr>
        <w:t xml:space="preserve"> </w:t>
      </w:r>
      <w:r w:rsidRPr="00841EF9">
        <w:rPr>
          <w:color w:val="808030"/>
          <w:lang w:eastAsia="en-US"/>
        </w:rPr>
        <w:t>+</w:t>
      </w:r>
      <w:r w:rsidRPr="00841EF9">
        <w:rPr>
          <w:color w:val="000000"/>
          <w:lang w:eastAsia="en-US"/>
        </w:rPr>
        <w:t xml:space="preserve"> somme</w:t>
      </w:r>
      <w:r w:rsidRPr="00841EF9">
        <w:rPr>
          <w:color w:val="808030"/>
          <w:lang w:eastAsia="en-US"/>
        </w:rPr>
        <w:t>)</w:t>
      </w:r>
      <w:r w:rsidRPr="00841EF9">
        <w:rPr>
          <w:color w:val="800080"/>
          <w:lang w:eastAsia="en-US"/>
        </w:rPr>
        <w:t>;</w:t>
      </w:r>
    </w:p>
    <w:p w14:paraId="2D1612BA" w14:textId="77777777" w:rsidR="00841EF9" w:rsidRPr="00841EF9" w:rsidRDefault="00841EF9" w:rsidP="00841EF9">
      <w:pPr>
        <w:pStyle w:val="Code"/>
        <w:rPr>
          <w:color w:val="000000"/>
          <w:lang w:eastAsia="en-US"/>
        </w:rPr>
      </w:pPr>
    </w:p>
    <w:p w14:paraId="42D9249D"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Appel de System.exit(0) nécessaire à cause des appels à</w:t>
      </w:r>
    </w:p>
    <w:p w14:paraId="1F5E79F9"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color w:val="696969"/>
          <w:lang w:eastAsia="en-US"/>
        </w:rPr>
        <w:t>// JOptionPane.showInputDialog et JOptionPane.showMessageDialog</w:t>
      </w:r>
    </w:p>
    <w:p w14:paraId="0679FE42" w14:textId="77777777" w:rsidR="00841EF9" w:rsidRPr="00841EF9" w:rsidRDefault="00841EF9" w:rsidP="00841EF9">
      <w:pPr>
        <w:pStyle w:val="Code"/>
        <w:rPr>
          <w:color w:val="000000"/>
          <w:lang w:eastAsia="en-US"/>
        </w:rPr>
      </w:pPr>
      <w:r w:rsidRPr="00841EF9">
        <w:rPr>
          <w:color w:val="000000"/>
          <w:lang w:eastAsia="en-US"/>
        </w:rPr>
        <w:t xml:space="preserve">        </w:t>
      </w:r>
      <w:r w:rsidRPr="00841EF9">
        <w:rPr>
          <w:b/>
          <w:bCs/>
          <w:color w:val="BB7977"/>
          <w:lang w:eastAsia="en-US"/>
        </w:rPr>
        <w:t>System</w:t>
      </w:r>
      <w:r w:rsidRPr="00841EF9">
        <w:rPr>
          <w:color w:val="808030"/>
          <w:lang w:eastAsia="en-US"/>
        </w:rPr>
        <w:t>.</w:t>
      </w:r>
      <w:r w:rsidRPr="00841EF9">
        <w:rPr>
          <w:color w:val="000000"/>
          <w:lang w:eastAsia="en-US"/>
        </w:rPr>
        <w:t>exit</w:t>
      </w:r>
      <w:r w:rsidRPr="00841EF9">
        <w:rPr>
          <w:color w:val="808030"/>
          <w:lang w:eastAsia="en-US"/>
        </w:rPr>
        <w:t>(</w:t>
      </w:r>
      <w:r w:rsidRPr="00841EF9">
        <w:rPr>
          <w:color w:val="008C00"/>
          <w:lang w:eastAsia="en-US"/>
        </w:rPr>
        <w:t>0</w:t>
      </w:r>
      <w:r w:rsidRPr="00841EF9">
        <w:rPr>
          <w:color w:val="808030"/>
          <w:lang w:eastAsia="en-US"/>
        </w:rPr>
        <w:t>)</w:t>
      </w:r>
      <w:r w:rsidRPr="00841EF9">
        <w:rPr>
          <w:color w:val="800080"/>
          <w:lang w:eastAsia="en-US"/>
        </w:rPr>
        <w:t>;</w:t>
      </w:r>
    </w:p>
    <w:p w14:paraId="111BD151" w14:textId="77777777" w:rsidR="00841EF9" w:rsidRPr="00452667" w:rsidRDefault="00841EF9" w:rsidP="00841EF9">
      <w:pPr>
        <w:pStyle w:val="Code"/>
        <w:rPr>
          <w:color w:val="000000"/>
          <w:lang w:eastAsia="en-US"/>
        </w:rPr>
      </w:pPr>
      <w:r w:rsidRPr="00841EF9">
        <w:rPr>
          <w:color w:val="000000"/>
          <w:lang w:eastAsia="en-US"/>
        </w:rPr>
        <w:t xml:space="preserve">    </w:t>
      </w:r>
      <w:r w:rsidRPr="00452667">
        <w:rPr>
          <w:color w:val="800080"/>
          <w:lang w:eastAsia="en-US"/>
        </w:rPr>
        <w:t>}</w:t>
      </w:r>
    </w:p>
    <w:p w14:paraId="608030EE" w14:textId="30E20B01" w:rsidR="00117845" w:rsidRPr="00117845" w:rsidRDefault="00841EF9" w:rsidP="00841EF9">
      <w:pPr>
        <w:pStyle w:val="Code"/>
        <w:rPr>
          <w:color w:val="800080"/>
          <w:lang w:eastAsia="en-US"/>
        </w:rPr>
      </w:pPr>
      <w:r w:rsidRPr="00452667">
        <w:rPr>
          <w:color w:val="800080"/>
          <w:lang w:eastAsia="en-US"/>
        </w:rPr>
        <w:t>}</w:t>
      </w:r>
    </w:p>
    <w:p w14:paraId="27395816" w14:textId="77777777" w:rsidR="00522D83" w:rsidRDefault="00522D83" w:rsidP="00522D83">
      <w:pPr>
        <w:pStyle w:val="Corpsdetexte"/>
      </w:pPr>
    </w:p>
    <w:p w14:paraId="5DF50F85" w14:textId="77777777" w:rsidR="00522D83" w:rsidRDefault="00522D83" w:rsidP="00522D83">
      <w:pPr>
        <w:pStyle w:val="Corpsdetexte"/>
      </w:pPr>
      <w:r>
        <w:lastRenderedPageBreak/>
        <w:t xml:space="preserve">Ce programme produit le même effet que </w:t>
      </w:r>
      <w:r w:rsidRPr="00F9671B">
        <w:rPr>
          <w:i/>
          <w:iCs/>
        </w:rPr>
        <w:t>Exemple1</w:t>
      </w:r>
      <w:r>
        <w:t>. Dans cet exemple, l’utilisation du bloc imbriqué n’a aucune utilité. Nous verrons par la suite l’importance de cette notion.</w:t>
      </w:r>
    </w:p>
    <w:p w14:paraId="1D613EC1" w14:textId="0811F98D" w:rsidR="00522D83" w:rsidRPr="0041273D" w:rsidRDefault="00522D83" w:rsidP="00522D83">
      <w:pPr>
        <w:pStyle w:val="Titre2"/>
      </w:pPr>
      <w:bookmarkStart w:id="69" w:name="_Toc508790680"/>
      <w:bookmarkStart w:id="70" w:name="_Toc44667578"/>
      <w:r>
        <w:t>L</w:t>
      </w:r>
      <w:r w:rsidR="00D02B96">
        <w:t>a boucle</w:t>
      </w:r>
      <w:r w:rsidR="00262325">
        <w:t xml:space="preserve"> </w:t>
      </w:r>
      <w:r>
        <w:t>avec l’énoncé while</w:t>
      </w:r>
      <w:bookmarkEnd w:id="69"/>
      <w:bookmarkEnd w:id="70"/>
    </w:p>
    <w:p w14:paraId="36B138FF" w14:textId="77777777" w:rsidR="00522D83" w:rsidRDefault="00522D83" w:rsidP="00522D83">
      <w:pPr>
        <w:pStyle w:val="Corpsdetexte"/>
      </w:pPr>
      <w:r>
        <w:t>Imaginons que l’on veuille afficher les entiers de 1 à 5. On pourrait produire ce résultat avec le programme suivant :</w:t>
      </w:r>
    </w:p>
    <w:p w14:paraId="47E46208" w14:textId="606FB3F6" w:rsidR="00522D83" w:rsidRDefault="00522D83" w:rsidP="00305EEB">
      <w:pPr>
        <w:pStyle w:val="Corpsdetexte"/>
        <w:keepNext/>
        <w:keepLines/>
      </w:pPr>
      <w:r w:rsidRPr="008629CF">
        <w:rPr>
          <w:b/>
          <w:bCs/>
        </w:rPr>
        <w:t>Exemple</w:t>
      </w:r>
      <w:r>
        <w:t xml:space="preserve">. </w:t>
      </w:r>
      <w:hyperlink r:id="rId118" w:history="1">
        <w:r w:rsidRPr="00A35FAA">
          <w:rPr>
            <w:rFonts w:ascii="Segoe UI" w:hAnsi="Segoe UI" w:cs="Segoe UI"/>
            <w:color w:val="0366D6"/>
            <w:lang w:val="fr-CA"/>
          </w:rPr>
          <w:t>JavaPasAPas</w:t>
        </w:r>
      </w:hyperlink>
      <w:r w:rsidRPr="00D35A89">
        <w:rPr>
          <w:rFonts w:ascii="Segoe UI" w:hAnsi="Segoe UI" w:cs="Segoe UI"/>
          <w:b/>
          <w:bCs/>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Afficher12345.java</w:t>
      </w:r>
    </w:p>
    <w:p w14:paraId="1F91AD1E" w14:textId="77777777" w:rsidR="00522D83" w:rsidRDefault="00522D83" w:rsidP="00305EEB">
      <w:pPr>
        <w:pStyle w:val="Corpsdetexte"/>
        <w:keepNext/>
        <w:keepLines/>
      </w:pPr>
      <w:r>
        <w:t>Affichage des entiers de 1 à 5.</w:t>
      </w:r>
    </w:p>
    <w:p w14:paraId="0ECD1DED" w14:textId="77777777" w:rsidR="00D02B96" w:rsidRPr="00D02B96" w:rsidRDefault="00D02B96" w:rsidP="00305EEB">
      <w:pPr>
        <w:pStyle w:val="Code"/>
        <w:rPr>
          <w:color w:val="000000"/>
          <w:lang w:eastAsia="en-US"/>
        </w:rPr>
      </w:pPr>
      <w:r w:rsidRPr="00D02B96">
        <w:rPr>
          <w:lang w:eastAsia="en-US"/>
        </w:rPr>
        <w:t>/**</w:t>
      </w:r>
    </w:p>
    <w:p w14:paraId="6E01C0F2" w14:textId="77777777" w:rsidR="00D02B96" w:rsidRPr="00D02B96" w:rsidRDefault="00D02B96" w:rsidP="00305EEB">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Afficher12345</w:t>
      </w:r>
      <w:r w:rsidRPr="00D02B96">
        <w:rPr>
          <w:color w:val="008C00"/>
          <w:lang w:eastAsia="en-US"/>
        </w:rPr>
        <w:t>.</w:t>
      </w:r>
      <w:r w:rsidRPr="00D02B96">
        <w:rPr>
          <w:lang w:eastAsia="en-US"/>
        </w:rPr>
        <w:t>java</w:t>
      </w:r>
    </w:p>
    <w:p w14:paraId="5453F86D"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Afficher les entiers de </w:t>
      </w:r>
      <w:r w:rsidRPr="00D02B96">
        <w:rPr>
          <w:color w:val="008C00"/>
          <w:lang w:eastAsia="en-US"/>
        </w:rPr>
        <w:t>1</w:t>
      </w:r>
      <w:r w:rsidRPr="00D02B96">
        <w:rPr>
          <w:lang w:eastAsia="en-US"/>
        </w:rPr>
        <w:t xml:space="preserve"> à </w:t>
      </w:r>
      <w:r w:rsidRPr="00D02B96">
        <w:rPr>
          <w:color w:val="008C00"/>
          <w:lang w:eastAsia="en-US"/>
        </w:rPr>
        <w:t>5</w:t>
      </w:r>
    </w:p>
    <w:p w14:paraId="346E58D2" w14:textId="77777777" w:rsidR="00D02B96" w:rsidRPr="007616BC" w:rsidRDefault="00D02B96" w:rsidP="00D02B96">
      <w:pPr>
        <w:pStyle w:val="Code"/>
        <w:rPr>
          <w:color w:val="000000"/>
          <w:lang w:val="en-US" w:eastAsia="en-US"/>
        </w:rPr>
      </w:pPr>
      <w:r w:rsidRPr="00D02B96">
        <w:rPr>
          <w:lang w:eastAsia="en-US"/>
        </w:rPr>
        <w:t> </w:t>
      </w:r>
      <w:r w:rsidRPr="007616BC">
        <w:rPr>
          <w:lang w:val="en-US" w:eastAsia="en-US"/>
        </w:rPr>
        <w:t>*/</w:t>
      </w:r>
    </w:p>
    <w:p w14:paraId="0852475C" w14:textId="77777777" w:rsidR="00D02B96" w:rsidRPr="007616BC" w:rsidRDefault="00D02B96" w:rsidP="00D02B96">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57884A72" w14:textId="77777777" w:rsidR="00D02B96" w:rsidRPr="007616BC" w:rsidRDefault="00D02B96" w:rsidP="00D02B96">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Afficher12345</w:t>
      </w:r>
      <w:r w:rsidRPr="007616BC">
        <w:rPr>
          <w:color w:val="800080"/>
          <w:lang w:val="en-US" w:eastAsia="en-US"/>
        </w:rPr>
        <w:t>{</w:t>
      </w:r>
    </w:p>
    <w:p w14:paraId="229CCFD5" w14:textId="77777777" w:rsidR="00D02B96" w:rsidRPr="007616BC" w:rsidRDefault="00D02B96" w:rsidP="00D02B96">
      <w:pPr>
        <w:pStyle w:val="Code"/>
        <w:rPr>
          <w:color w:val="000000"/>
          <w:lang w:val="en-US" w:eastAsia="en-US"/>
        </w:rPr>
      </w:pPr>
    </w:p>
    <w:p w14:paraId="74DDDEBD" w14:textId="77777777" w:rsidR="00D02B96" w:rsidRPr="007616BC" w:rsidRDefault="00D02B96" w:rsidP="00D02B96">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7EB6F9FC" w14:textId="77777777" w:rsidR="00D02B96" w:rsidRPr="007616BC" w:rsidRDefault="00D02B96" w:rsidP="00D02B96">
      <w:pPr>
        <w:pStyle w:val="Code"/>
        <w:rPr>
          <w:color w:val="000000"/>
          <w:lang w:val="en-US" w:eastAsia="en-US"/>
        </w:rPr>
      </w:pPr>
      <w:r w:rsidRPr="007616BC">
        <w:rPr>
          <w:color w:val="000000"/>
          <w:lang w:val="en-US" w:eastAsia="en-US"/>
        </w:rPr>
        <w:t xml:space="preserve">   </w:t>
      </w:r>
    </w:p>
    <w:p w14:paraId="4CA1262B" w14:textId="77777777" w:rsidR="00D02B96" w:rsidRPr="00D02B96" w:rsidRDefault="00D02B96" w:rsidP="00D02B96">
      <w:pPr>
        <w:pStyle w:val="Code"/>
        <w:rPr>
          <w:color w:val="000000"/>
          <w:lang w:eastAsia="en-US"/>
        </w:rPr>
      </w:pPr>
      <w:r w:rsidRPr="007616BC">
        <w:rPr>
          <w:color w:val="000000"/>
          <w:lang w:val="en-US" w:eastAsia="en-US"/>
        </w:rPr>
        <w:t xml:space="preserve">        </w:t>
      </w:r>
      <w:r w:rsidRPr="00D02B96">
        <w:rPr>
          <w:color w:val="000000"/>
          <w:lang w:eastAsia="en-US"/>
        </w:rPr>
        <w:t>JOptionPane</w:t>
      </w:r>
      <w:r w:rsidRPr="00D02B96">
        <w:rPr>
          <w:color w:val="808030"/>
          <w:lang w:eastAsia="en-US"/>
        </w:rPr>
        <w:t>.</w:t>
      </w:r>
      <w:r w:rsidRPr="00D02B96">
        <w:rPr>
          <w:color w:val="000000"/>
          <w:lang w:eastAsia="en-US"/>
        </w:rPr>
        <w:t>showMessageDialog</w:t>
      </w:r>
      <w:r w:rsidRPr="00D02B96">
        <w:rPr>
          <w:color w:val="808030"/>
          <w:lang w:eastAsia="en-US"/>
        </w:rPr>
        <w:t>(</w:t>
      </w:r>
      <w:r w:rsidRPr="00D02B96">
        <w:rPr>
          <w:b/>
          <w:bCs/>
          <w:color w:val="800000"/>
          <w:lang w:eastAsia="en-US"/>
        </w:rPr>
        <w:t>null</w:t>
      </w:r>
      <w:r w:rsidRPr="00D02B96">
        <w:rPr>
          <w:color w:val="808030"/>
          <w:lang w:eastAsia="en-US"/>
        </w:rPr>
        <w:t>,</w:t>
      </w:r>
      <w:r w:rsidRPr="00D02B96">
        <w:rPr>
          <w:color w:val="0000E6"/>
          <w:lang w:eastAsia="en-US"/>
        </w:rPr>
        <w:t>"Valeur du compteur: "</w:t>
      </w:r>
      <w:r w:rsidRPr="00D02B96">
        <w:rPr>
          <w:color w:val="808030"/>
          <w:lang w:eastAsia="en-US"/>
        </w:rPr>
        <w:t>+</w:t>
      </w:r>
      <w:r w:rsidRPr="00D02B96">
        <w:rPr>
          <w:color w:val="008C00"/>
          <w:lang w:eastAsia="en-US"/>
        </w:rPr>
        <w:t>1</w:t>
      </w:r>
      <w:r w:rsidRPr="00D02B96">
        <w:rPr>
          <w:color w:val="808030"/>
          <w:lang w:eastAsia="en-US"/>
        </w:rPr>
        <w:t>)</w:t>
      </w:r>
      <w:r w:rsidRPr="00D02B96">
        <w:rPr>
          <w:color w:val="800080"/>
          <w:lang w:eastAsia="en-US"/>
        </w:rPr>
        <w:t>;</w:t>
      </w:r>
    </w:p>
    <w:p w14:paraId="5D420F91"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2</w:t>
      </w:r>
      <w:r w:rsidRPr="00D02B96">
        <w:rPr>
          <w:color w:val="808030"/>
          <w:highlight w:val="yellow"/>
          <w:lang w:eastAsia="en-US"/>
        </w:rPr>
        <w:t>)</w:t>
      </w:r>
      <w:r w:rsidRPr="00D02B96">
        <w:rPr>
          <w:color w:val="800080"/>
          <w:highlight w:val="yellow"/>
          <w:lang w:eastAsia="en-US"/>
        </w:rPr>
        <w:t>;</w:t>
      </w:r>
    </w:p>
    <w:p w14:paraId="4A5C269C"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3</w:t>
      </w:r>
      <w:r w:rsidRPr="00D02B96">
        <w:rPr>
          <w:color w:val="808030"/>
          <w:highlight w:val="yellow"/>
          <w:lang w:eastAsia="en-US"/>
        </w:rPr>
        <w:t>)</w:t>
      </w:r>
      <w:r w:rsidRPr="00D02B96">
        <w:rPr>
          <w:color w:val="800080"/>
          <w:highlight w:val="yellow"/>
          <w:lang w:eastAsia="en-US"/>
        </w:rPr>
        <w:t>;</w:t>
      </w:r>
    </w:p>
    <w:p w14:paraId="4C420EF4"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4</w:t>
      </w:r>
      <w:r w:rsidRPr="00D02B96">
        <w:rPr>
          <w:color w:val="808030"/>
          <w:highlight w:val="yellow"/>
          <w:lang w:eastAsia="en-US"/>
        </w:rPr>
        <w:t>)</w:t>
      </w:r>
      <w:r w:rsidRPr="00D02B96">
        <w:rPr>
          <w:color w:val="800080"/>
          <w:highlight w:val="yellow"/>
          <w:lang w:eastAsia="en-US"/>
        </w:rPr>
        <w:t>;</w:t>
      </w:r>
    </w:p>
    <w:p w14:paraId="1D449024" w14:textId="77777777" w:rsidR="00D02B96" w:rsidRPr="00D02B96" w:rsidRDefault="00D02B96" w:rsidP="00D02B96">
      <w:pPr>
        <w:pStyle w:val="Code"/>
        <w:rPr>
          <w:color w:val="000000"/>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6A5A8553"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b/>
          <w:bCs/>
          <w:color w:val="BB7977"/>
          <w:lang w:eastAsia="en-US"/>
        </w:rPr>
        <w:t>System</w:t>
      </w:r>
      <w:r w:rsidRPr="00D02B96">
        <w:rPr>
          <w:color w:val="808030"/>
          <w:lang w:eastAsia="en-US"/>
        </w:rPr>
        <w:t>.</w:t>
      </w:r>
      <w:r w:rsidRPr="00D02B96">
        <w:rPr>
          <w:color w:val="000000"/>
          <w:lang w:eastAsia="en-US"/>
        </w:rPr>
        <w:t>exit</w:t>
      </w:r>
      <w:r w:rsidRPr="00D02B96">
        <w:rPr>
          <w:color w:val="808030"/>
          <w:lang w:eastAsia="en-US"/>
        </w:rPr>
        <w:t>(</w:t>
      </w:r>
      <w:r w:rsidRPr="00D02B96">
        <w:rPr>
          <w:color w:val="008C00"/>
          <w:lang w:eastAsia="en-US"/>
        </w:rPr>
        <w:t>0</w:t>
      </w:r>
      <w:r w:rsidRPr="00D02B96">
        <w:rPr>
          <w:color w:val="808030"/>
          <w:lang w:eastAsia="en-US"/>
        </w:rPr>
        <w:t>)</w:t>
      </w:r>
      <w:r w:rsidRPr="00D02B96">
        <w:rPr>
          <w:color w:val="800080"/>
          <w:lang w:eastAsia="en-US"/>
        </w:rPr>
        <w:t>;</w:t>
      </w:r>
    </w:p>
    <w:p w14:paraId="2DB9AF99" w14:textId="77777777" w:rsidR="00D02B96" w:rsidRPr="00D02B96" w:rsidRDefault="00D02B96" w:rsidP="00D02B96">
      <w:pPr>
        <w:pStyle w:val="Code"/>
        <w:rPr>
          <w:color w:val="000000"/>
          <w:lang w:eastAsia="en-US"/>
        </w:rPr>
      </w:pPr>
      <w:r w:rsidRPr="00D02B96">
        <w:rPr>
          <w:color w:val="000000"/>
          <w:lang w:eastAsia="en-US"/>
        </w:rPr>
        <w:t xml:space="preserve">    </w:t>
      </w:r>
      <w:r w:rsidRPr="00D02B96">
        <w:rPr>
          <w:color w:val="800080"/>
          <w:lang w:eastAsia="en-US"/>
        </w:rPr>
        <w:t>}</w:t>
      </w:r>
    </w:p>
    <w:p w14:paraId="47925061" w14:textId="6ACCF875" w:rsidR="00D02B96" w:rsidRDefault="00D02B96" w:rsidP="00D02B96">
      <w:pPr>
        <w:pStyle w:val="Code"/>
        <w:rPr>
          <w:color w:val="800080"/>
          <w:lang w:eastAsia="en-US"/>
        </w:rPr>
      </w:pPr>
      <w:r w:rsidRPr="00D02B96">
        <w:rPr>
          <w:color w:val="800080"/>
          <w:lang w:eastAsia="en-US"/>
        </w:rPr>
        <w:t>}</w:t>
      </w:r>
    </w:p>
    <w:p w14:paraId="54648B33" w14:textId="77777777" w:rsidR="00117845" w:rsidRPr="00D02B96" w:rsidRDefault="00117845" w:rsidP="00D02B96">
      <w:pPr>
        <w:pStyle w:val="Code"/>
        <w:rPr>
          <w:color w:val="000000"/>
          <w:lang w:eastAsia="en-US"/>
        </w:rPr>
      </w:pPr>
    </w:p>
    <w:p w14:paraId="289AD92A" w14:textId="77777777" w:rsidR="00522D83" w:rsidRDefault="00522D83" w:rsidP="00522D83">
      <w:pPr>
        <w:pStyle w:val="Corpsdetexte"/>
      </w:pPr>
    </w:p>
    <w:p w14:paraId="5789F680" w14:textId="5C38E357" w:rsidR="00522D83" w:rsidRDefault="00522D83" w:rsidP="00522D83">
      <w:pPr>
        <w:pStyle w:val="Corpsdetexte"/>
      </w:pPr>
      <w:r>
        <w:t>S’il fallait afficher les entiers de 1 à 1 000 000, le programme serait long à écrire…</w:t>
      </w:r>
      <w:r w:rsidR="00D02B96">
        <w:t xml:space="preserve"> Et même si vous aviez la patience de le faire, ce serait sans aucun doute inefficace parce que le processeur devrait charger et interpréter un grand nombre d’instructions redondantes. Par ailleurs, si le nombre de répétition n’est pas connu au moment d’écrire le code, par exmple si c’est l’utisateur ou la taille du fichier qui détermine le nombre de répétition, il peut être tout simplement impossible de procéder avec une répétition explicite dans le code. </w:t>
      </w:r>
      <w:r>
        <w:t xml:space="preserve"> Pour éviter de répéter les énoncés dans le programme, on peut employer une répétition (aussi appelée </w:t>
      </w:r>
      <w:r w:rsidRPr="001B206C">
        <w:rPr>
          <w:i/>
          <w:iCs/>
        </w:rPr>
        <w:t>boucle</w:t>
      </w:r>
      <w:r>
        <w:t xml:space="preserve"> ou </w:t>
      </w:r>
      <w:r w:rsidRPr="001B206C">
        <w:rPr>
          <w:i/>
          <w:iCs/>
        </w:rPr>
        <w:t>itération</w:t>
      </w:r>
      <w:r>
        <w:t xml:space="preserve">). L’énoncé </w:t>
      </w:r>
      <w:r w:rsidRPr="00D95247">
        <w:rPr>
          <w:i/>
          <w:iCs/>
        </w:rPr>
        <w:t>while</w:t>
      </w:r>
      <w:r>
        <w:t xml:space="preserve"> Java est un des énoncés Java qui permet d’effectuer une répétition.</w:t>
      </w:r>
    </w:p>
    <w:p w14:paraId="62C268F6" w14:textId="5D690410" w:rsidR="00522D83" w:rsidRDefault="00522D83" w:rsidP="00522D83">
      <w:pPr>
        <w:pStyle w:val="Corpsdetexte"/>
      </w:pPr>
      <w:r w:rsidRPr="00D95247">
        <w:rPr>
          <w:b/>
          <w:bCs/>
        </w:rPr>
        <w:t>Exemple</w:t>
      </w:r>
      <w:r>
        <w:t xml:space="preserve">. </w:t>
      </w:r>
      <w:hyperlink r:id="rId119"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ExempleWhile.java</w:t>
      </w:r>
    </w:p>
    <w:p w14:paraId="574184C0" w14:textId="77777777" w:rsidR="00522D83" w:rsidRPr="004E5565" w:rsidRDefault="00522D83" w:rsidP="00522D83">
      <w:pPr>
        <w:pStyle w:val="Corpsdetexte"/>
      </w:pPr>
      <w:r>
        <w:t xml:space="preserve"> </w:t>
      </w:r>
      <w:r w:rsidRPr="004C4B90">
        <w:rPr>
          <w:i/>
          <w:iCs/>
        </w:rPr>
        <w:t>ExempleWhile</w:t>
      </w:r>
      <w:r>
        <w:t xml:space="preserve"> illustre la notion de répétition avec compteur en employant un énoncé </w:t>
      </w:r>
      <w:r w:rsidRPr="00894FC8">
        <w:rPr>
          <w:i/>
          <w:iCs/>
        </w:rPr>
        <w:t>while</w:t>
      </w:r>
      <w:r>
        <w:t xml:space="preserve">. Ce programme a le même effet que le précédent.  </w:t>
      </w:r>
    </w:p>
    <w:p w14:paraId="57387286" w14:textId="77777777" w:rsidR="00D02B96" w:rsidRPr="00D02B96" w:rsidRDefault="00D02B96" w:rsidP="00D02B96">
      <w:pPr>
        <w:pStyle w:val="Code"/>
        <w:rPr>
          <w:color w:val="000000"/>
          <w:lang w:eastAsia="en-US"/>
        </w:rPr>
      </w:pPr>
      <w:r w:rsidRPr="00D02B96">
        <w:rPr>
          <w:lang w:eastAsia="en-US"/>
        </w:rPr>
        <w:lastRenderedPageBreak/>
        <w:t>/**</w:t>
      </w:r>
    </w:p>
    <w:p w14:paraId="2B8E516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ExempleWhile</w:t>
      </w:r>
      <w:r w:rsidRPr="00D02B96">
        <w:rPr>
          <w:color w:val="008C00"/>
          <w:lang w:eastAsia="en-US"/>
        </w:rPr>
        <w:t>.</w:t>
      </w:r>
      <w:r w:rsidRPr="00D02B96">
        <w:rPr>
          <w:lang w:eastAsia="en-US"/>
        </w:rPr>
        <w:t>java</w:t>
      </w:r>
    </w:p>
    <w:p w14:paraId="0DD5A447" w14:textId="77777777" w:rsidR="00D02B96" w:rsidRPr="00D02B96" w:rsidRDefault="00D02B96" w:rsidP="00D02B96">
      <w:pPr>
        <w:pStyle w:val="Code"/>
        <w:rPr>
          <w:color w:val="000000"/>
          <w:lang w:eastAsia="en-US"/>
        </w:rPr>
      </w:pPr>
      <w:r w:rsidRPr="00D02B96">
        <w:rPr>
          <w:lang w:eastAsia="en-US"/>
        </w:rPr>
        <w:t> </w:t>
      </w:r>
      <w:r w:rsidRPr="00D02B96">
        <w:rPr>
          <w:b/>
          <w:bCs/>
          <w:color w:val="7F9FBF"/>
          <w:lang w:eastAsia="en-US"/>
        </w:rPr>
        <w:t>*</w:t>
      </w:r>
      <w:r w:rsidRPr="00D02B96">
        <w:rPr>
          <w:lang w:eastAsia="en-US"/>
        </w:rPr>
        <w:t xml:space="preserve"> Exemple d'utilisation d'une boucle while avec un compteur</w:t>
      </w:r>
    </w:p>
    <w:p w14:paraId="580BF2AF" w14:textId="77777777" w:rsidR="00D02B96" w:rsidRPr="00D02B96" w:rsidRDefault="00D02B96" w:rsidP="00D02B96">
      <w:pPr>
        <w:pStyle w:val="Code"/>
        <w:rPr>
          <w:color w:val="000000"/>
          <w:lang w:val="en-CA" w:eastAsia="en-US"/>
        </w:rPr>
      </w:pPr>
      <w:r w:rsidRPr="00D02B96">
        <w:rPr>
          <w:lang w:eastAsia="en-US"/>
        </w:rPr>
        <w:t> </w:t>
      </w:r>
      <w:r w:rsidRPr="00D02B96">
        <w:rPr>
          <w:lang w:val="en-CA" w:eastAsia="en-US"/>
        </w:rPr>
        <w:t>*/</w:t>
      </w:r>
    </w:p>
    <w:p w14:paraId="5D6A1AEF" w14:textId="77777777" w:rsidR="00D02B96" w:rsidRPr="00D02B96" w:rsidRDefault="00D02B96" w:rsidP="00D02B96">
      <w:pPr>
        <w:pStyle w:val="Code"/>
        <w:rPr>
          <w:color w:val="000000"/>
          <w:lang w:val="en-CA" w:eastAsia="en-US"/>
        </w:rPr>
      </w:pPr>
      <w:r w:rsidRPr="00D02B96">
        <w:rPr>
          <w:b/>
          <w:bCs/>
          <w:color w:val="800000"/>
          <w:lang w:val="en-CA" w:eastAsia="en-US"/>
        </w:rPr>
        <w:t>import</w:t>
      </w:r>
      <w:r w:rsidRPr="00D02B96">
        <w:rPr>
          <w:color w:val="004A43"/>
          <w:lang w:val="en-CA" w:eastAsia="en-US"/>
        </w:rPr>
        <w:t xml:space="preserve"> javax</w:t>
      </w:r>
      <w:r w:rsidRPr="00D02B96">
        <w:rPr>
          <w:color w:val="808030"/>
          <w:lang w:val="en-CA" w:eastAsia="en-US"/>
        </w:rPr>
        <w:t>.</w:t>
      </w:r>
      <w:r w:rsidRPr="00D02B96">
        <w:rPr>
          <w:color w:val="004A43"/>
          <w:lang w:val="en-CA" w:eastAsia="en-US"/>
        </w:rPr>
        <w:t>swing</w:t>
      </w:r>
      <w:r w:rsidRPr="00D02B96">
        <w:rPr>
          <w:color w:val="808030"/>
          <w:lang w:val="en-CA" w:eastAsia="en-US"/>
        </w:rPr>
        <w:t>.</w:t>
      </w:r>
      <w:r w:rsidRPr="00D02B96">
        <w:rPr>
          <w:color w:val="004A43"/>
          <w:lang w:val="en-CA" w:eastAsia="en-US"/>
        </w:rPr>
        <w:t>JOptionPane</w:t>
      </w:r>
      <w:r w:rsidRPr="00D02B96">
        <w:rPr>
          <w:color w:val="800080"/>
          <w:lang w:val="en-CA" w:eastAsia="en-US"/>
        </w:rPr>
        <w:t>;</w:t>
      </w:r>
    </w:p>
    <w:p w14:paraId="4A982A3A" w14:textId="77777777" w:rsidR="00D02B96" w:rsidRPr="00D02B96" w:rsidRDefault="00D02B96" w:rsidP="00D02B96">
      <w:pPr>
        <w:pStyle w:val="Code"/>
        <w:rPr>
          <w:color w:val="000000"/>
          <w:lang w:val="en-CA" w:eastAsia="en-US"/>
        </w:rPr>
      </w:pP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class</w:t>
      </w:r>
      <w:r w:rsidRPr="00D02B96">
        <w:rPr>
          <w:color w:val="000000"/>
          <w:lang w:val="en-CA" w:eastAsia="en-US"/>
        </w:rPr>
        <w:t xml:space="preserve"> ExempleWhile</w:t>
      </w:r>
      <w:r w:rsidRPr="00D02B96">
        <w:rPr>
          <w:color w:val="800080"/>
          <w:lang w:val="en-CA" w:eastAsia="en-US"/>
        </w:rPr>
        <w:t>{</w:t>
      </w:r>
    </w:p>
    <w:p w14:paraId="4A98C005" w14:textId="77777777" w:rsidR="00D02B96" w:rsidRPr="00D02B96" w:rsidRDefault="00D02B96" w:rsidP="00D02B96">
      <w:pPr>
        <w:pStyle w:val="Code"/>
        <w:rPr>
          <w:color w:val="000000"/>
          <w:lang w:val="en-CA" w:eastAsia="en-US"/>
        </w:rPr>
      </w:pPr>
      <w:r w:rsidRPr="00D02B96">
        <w:rPr>
          <w:color w:val="000000"/>
          <w:lang w:val="en-CA" w:eastAsia="en-US"/>
        </w:rPr>
        <w:t xml:space="preserve">   </w:t>
      </w:r>
      <w:r w:rsidRPr="00D02B96">
        <w:rPr>
          <w:b/>
          <w:bCs/>
          <w:color w:val="800000"/>
          <w:lang w:val="en-CA" w:eastAsia="en-US"/>
        </w:rPr>
        <w:t>public</w:t>
      </w:r>
      <w:r w:rsidRPr="00D02B96">
        <w:rPr>
          <w:color w:val="000000"/>
          <w:lang w:val="en-CA" w:eastAsia="en-US"/>
        </w:rPr>
        <w:t xml:space="preserve"> </w:t>
      </w:r>
      <w:r w:rsidRPr="00D02B96">
        <w:rPr>
          <w:b/>
          <w:bCs/>
          <w:color w:val="800000"/>
          <w:lang w:val="en-CA" w:eastAsia="en-US"/>
        </w:rPr>
        <w:t>static</w:t>
      </w:r>
      <w:r w:rsidRPr="00D02B96">
        <w:rPr>
          <w:color w:val="000000"/>
          <w:lang w:val="en-CA" w:eastAsia="en-US"/>
        </w:rPr>
        <w:t xml:space="preserve"> </w:t>
      </w:r>
      <w:r w:rsidRPr="00D02B96">
        <w:rPr>
          <w:color w:val="BB7977"/>
          <w:lang w:val="en-CA" w:eastAsia="en-US"/>
        </w:rPr>
        <w:t>void</w:t>
      </w:r>
      <w:r w:rsidRPr="00D02B96">
        <w:rPr>
          <w:color w:val="000000"/>
          <w:lang w:val="en-CA" w:eastAsia="en-US"/>
        </w:rPr>
        <w:t xml:space="preserve"> main </w:t>
      </w:r>
      <w:r w:rsidRPr="00D02B96">
        <w:rPr>
          <w:color w:val="808030"/>
          <w:lang w:val="en-CA" w:eastAsia="en-US"/>
        </w:rPr>
        <w:t>(</w:t>
      </w:r>
      <w:r w:rsidRPr="00D02B96">
        <w:rPr>
          <w:b/>
          <w:bCs/>
          <w:color w:val="BB7977"/>
          <w:lang w:val="en-CA" w:eastAsia="en-US"/>
        </w:rPr>
        <w:t>String</w:t>
      </w:r>
      <w:r w:rsidRPr="00D02B96">
        <w:rPr>
          <w:color w:val="000000"/>
          <w:lang w:val="en-CA" w:eastAsia="en-US"/>
        </w:rPr>
        <w:t xml:space="preserve"> args</w:t>
      </w:r>
      <w:r w:rsidRPr="00D02B96">
        <w:rPr>
          <w:color w:val="808030"/>
          <w:lang w:val="en-CA" w:eastAsia="en-US"/>
        </w:rPr>
        <w:t>[])</w:t>
      </w:r>
      <w:r w:rsidRPr="00D02B96">
        <w:rPr>
          <w:color w:val="000000"/>
          <w:lang w:val="en-CA" w:eastAsia="en-US"/>
        </w:rPr>
        <w:t xml:space="preserve"> </w:t>
      </w:r>
      <w:r w:rsidRPr="00D02B96">
        <w:rPr>
          <w:color w:val="800080"/>
          <w:lang w:val="en-CA" w:eastAsia="en-US"/>
        </w:rPr>
        <w:t>{</w:t>
      </w:r>
    </w:p>
    <w:p w14:paraId="610B6E8F" w14:textId="77777777" w:rsidR="00D02B96" w:rsidRPr="00D02B96" w:rsidRDefault="00D02B96" w:rsidP="00D02B96">
      <w:pPr>
        <w:pStyle w:val="Code"/>
        <w:rPr>
          <w:color w:val="000000"/>
          <w:lang w:eastAsia="en-US"/>
        </w:rPr>
      </w:pPr>
      <w:r w:rsidRPr="00D02B96">
        <w:rPr>
          <w:color w:val="000000"/>
          <w:lang w:val="en-CA" w:eastAsia="en-US"/>
        </w:rPr>
        <w:t xml:space="preserve">        </w:t>
      </w:r>
      <w:r w:rsidRPr="00D02B96">
        <w:rPr>
          <w:color w:val="BB7977"/>
          <w:lang w:eastAsia="en-US"/>
        </w:rPr>
        <w:t>int</w:t>
      </w:r>
      <w:r w:rsidRPr="00D02B96">
        <w:rPr>
          <w:color w:val="000000"/>
          <w:lang w:eastAsia="en-US"/>
        </w:rPr>
        <w:t xml:space="preserve"> compteur </w:t>
      </w:r>
      <w:r w:rsidRPr="00D02B96">
        <w:rPr>
          <w:color w:val="808030"/>
          <w:lang w:eastAsia="en-US"/>
        </w:rPr>
        <w:t>=</w:t>
      </w:r>
      <w:r w:rsidRPr="00D02B96">
        <w:rPr>
          <w:color w:val="000000"/>
          <w:lang w:eastAsia="en-US"/>
        </w:rPr>
        <w:t xml:space="preserve"> </w:t>
      </w:r>
      <w:r w:rsidRPr="00D02B96">
        <w:rPr>
          <w:color w:val="008C00"/>
          <w:lang w:eastAsia="en-US"/>
        </w:rPr>
        <w:t>1</w:t>
      </w:r>
      <w:r w:rsidRPr="00D02B96">
        <w:rPr>
          <w:color w:val="800080"/>
          <w:lang w:eastAsia="en-US"/>
        </w:rPr>
        <w:t>;</w:t>
      </w:r>
      <w:r w:rsidRPr="00D02B96">
        <w:rPr>
          <w:color w:val="000000"/>
          <w:lang w:eastAsia="en-US"/>
        </w:rPr>
        <w:t xml:space="preserve">    </w:t>
      </w:r>
    </w:p>
    <w:p w14:paraId="0E9D4FA0" w14:textId="77777777" w:rsidR="00D02B96" w:rsidRPr="00D02B96" w:rsidRDefault="00D02B96" w:rsidP="00D02B96">
      <w:pPr>
        <w:pStyle w:val="Code"/>
        <w:rPr>
          <w:color w:val="000000"/>
          <w:highlight w:val="yellow"/>
          <w:lang w:eastAsia="en-US"/>
        </w:rPr>
      </w:pPr>
      <w:r w:rsidRPr="00D02B96">
        <w:rPr>
          <w:color w:val="000000"/>
          <w:lang w:eastAsia="en-US"/>
        </w:rPr>
        <w:t xml:space="preserve">        </w:t>
      </w:r>
      <w:r w:rsidRPr="00D02B96">
        <w:rPr>
          <w:b/>
          <w:bCs/>
          <w:color w:val="800000"/>
          <w:highlight w:val="yellow"/>
          <w:lang w:eastAsia="en-US"/>
        </w:rPr>
        <w:t>while</w:t>
      </w:r>
      <w:r w:rsidRPr="00D02B96">
        <w:rPr>
          <w:color w:val="808030"/>
          <w:highlight w:val="yellow"/>
          <w:lang w:eastAsia="en-US"/>
        </w:rPr>
        <w:t>(</w:t>
      </w:r>
      <w:r w:rsidRPr="00D02B96">
        <w:rPr>
          <w:color w:val="000000"/>
          <w:highlight w:val="yellow"/>
          <w:lang w:eastAsia="en-US"/>
        </w:rPr>
        <w:t xml:space="preserve">compteur </w:t>
      </w:r>
      <w:r w:rsidRPr="00D02B96">
        <w:rPr>
          <w:color w:val="808030"/>
          <w:highlight w:val="yellow"/>
          <w:lang w:eastAsia="en-US"/>
        </w:rPr>
        <w:t>&lt;=</w:t>
      </w:r>
      <w:r w:rsidRPr="00D02B96">
        <w:rPr>
          <w:color w:val="000000"/>
          <w:highlight w:val="yellow"/>
          <w:lang w:eastAsia="en-US"/>
        </w:rPr>
        <w:t xml:space="preserve"> </w:t>
      </w:r>
      <w:r w:rsidRPr="00D02B96">
        <w:rPr>
          <w:color w:val="008C00"/>
          <w:highlight w:val="yellow"/>
          <w:lang w:eastAsia="en-US"/>
        </w:rPr>
        <w:t>5</w:t>
      </w:r>
      <w:r w:rsidRPr="00D02B96">
        <w:rPr>
          <w:color w:val="808030"/>
          <w:highlight w:val="yellow"/>
          <w:lang w:eastAsia="en-US"/>
        </w:rPr>
        <w:t>)</w:t>
      </w:r>
      <w:r w:rsidRPr="00D02B96">
        <w:rPr>
          <w:color w:val="800080"/>
          <w:highlight w:val="yellow"/>
          <w:lang w:eastAsia="en-US"/>
        </w:rPr>
        <w:t>{</w:t>
      </w:r>
    </w:p>
    <w:p w14:paraId="44046146" w14:textId="77777777" w:rsidR="00D02B96" w:rsidRPr="00D02B96" w:rsidRDefault="00D02B96" w:rsidP="00D02B96">
      <w:pPr>
        <w:pStyle w:val="Code"/>
        <w:rPr>
          <w:color w:val="000000"/>
          <w:highlight w:val="yellow"/>
          <w:lang w:eastAsia="en-US"/>
        </w:rPr>
      </w:pPr>
      <w:r w:rsidRPr="00D02B96">
        <w:rPr>
          <w:color w:val="000000"/>
          <w:highlight w:val="yellow"/>
          <w:lang w:eastAsia="en-US"/>
        </w:rPr>
        <w:t xml:space="preserve">            JOptionPane</w:t>
      </w:r>
      <w:r w:rsidRPr="00D02B96">
        <w:rPr>
          <w:color w:val="808030"/>
          <w:highlight w:val="yellow"/>
          <w:lang w:eastAsia="en-US"/>
        </w:rPr>
        <w:t>.</w:t>
      </w:r>
      <w:r w:rsidRPr="00D02B96">
        <w:rPr>
          <w:color w:val="000000"/>
          <w:highlight w:val="yellow"/>
          <w:lang w:eastAsia="en-US"/>
        </w:rPr>
        <w:t>showMessageDialog</w:t>
      </w:r>
      <w:r w:rsidRPr="00D02B96">
        <w:rPr>
          <w:color w:val="808030"/>
          <w:highlight w:val="yellow"/>
          <w:lang w:eastAsia="en-US"/>
        </w:rPr>
        <w:t>(</w:t>
      </w:r>
      <w:r w:rsidRPr="00D02B96">
        <w:rPr>
          <w:b/>
          <w:bCs/>
          <w:color w:val="800000"/>
          <w:highlight w:val="yellow"/>
          <w:lang w:eastAsia="en-US"/>
        </w:rPr>
        <w:t>null</w:t>
      </w:r>
      <w:r w:rsidRPr="00D02B96">
        <w:rPr>
          <w:color w:val="808030"/>
          <w:highlight w:val="yellow"/>
          <w:lang w:eastAsia="en-US"/>
        </w:rPr>
        <w:t>,</w:t>
      </w:r>
      <w:r w:rsidRPr="00D02B96">
        <w:rPr>
          <w:color w:val="0000E6"/>
          <w:highlight w:val="yellow"/>
          <w:lang w:eastAsia="en-US"/>
        </w:rPr>
        <w:t>"Valeur du compteur: "</w:t>
      </w:r>
      <w:r w:rsidRPr="00D02B96">
        <w:rPr>
          <w:color w:val="808030"/>
          <w:highlight w:val="yellow"/>
          <w:lang w:eastAsia="en-US"/>
        </w:rPr>
        <w:t>+</w:t>
      </w:r>
      <w:r w:rsidRPr="00D02B96">
        <w:rPr>
          <w:color w:val="000000"/>
          <w:highlight w:val="yellow"/>
          <w:lang w:eastAsia="en-US"/>
        </w:rPr>
        <w:t>compteur</w:t>
      </w:r>
      <w:r w:rsidRPr="00D02B96">
        <w:rPr>
          <w:color w:val="808030"/>
          <w:highlight w:val="yellow"/>
          <w:lang w:eastAsia="en-US"/>
        </w:rPr>
        <w:t>)</w:t>
      </w:r>
      <w:r w:rsidRPr="00D02B96">
        <w:rPr>
          <w:color w:val="800080"/>
          <w:highlight w:val="yellow"/>
          <w:lang w:eastAsia="en-US"/>
        </w:rPr>
        <w:t>;</w:t>
      </w:r>
    </w:p>
    <w:p w14:paraId="7714A473" w14:textId="77777777" w:rsidR="00D02B96" w:rsidRPr="00452667" w:rsidRDefault="00D02B96" w:rsidP="00D02B96">
      <w:pPr>
        <w:pStyle w:val="Code"/>
        <w:rPr>
          <w:color w:val="000000"/>
          <w:highlight w:val="yellow"/>
          <w:lang w:eastAsia="en-US"/>
        </w:rPr>
      </w:pPr>
      <w:r w:rsidRPr="00D02B96">
        <w:rPr>
          <w:color w:val="000000"/>
          <w:highlight w:val="yellow"/>
          <w:lang w:eastAsia="en-US"/>
        </w:rPr>
        <w:t xml:space="preserve">            </w:t>
      </w:r>
      <w:r w:rsidRPr="00452667">
        <w:rPr>
          <w:color w:val="000000"/>
          <w:highlight w:val="yellow"/>
          <w:lang w:eastAsia="en-US"/>
        </w:rPr>
        <w:t xml:space="preserve">compteur </w:t>
      </w:r>
      <w:r w:rsidRPr="00452667">
        <w:rPr>
          <w:color w:val="808030"/>
          <w:highlight w:val="yellow"/>
          <w:lang w:eastAsia="en-US"/>
        </w:rPr>
        <w:t>=</w:t>
      </w:r>
      <w:r w:rsidRPr="00452667">
        <w:rPr>
          <w:color w:val="000000"/>
          <w:highlight w:val="yellow"/>
          <w:lang w:eastAsia="en-US"/>
        </w:rPr>
        <w:t xml:space="preserve"> compteur </w:t>
      </w:r>
      <w:r w:rsidRPr="00452667">
        <w:rPr>
          <w:color w:val="808030"/>
          <w:highlight w:val="yellow"/>
          <w:lang w:eastAsia="en-US"/>
        </w:rPr>
        <w:t>+</w:t>
      </w:r>
      <w:r w:rsidRPr="00452667">
        <w:rPr>
          <w:color w:val="000000"/>
          <w:highlight w:val="yellow"/>
          <w:lang w:eastAsia="en-US"/>
        </w:rPr>
        <w:t xml:space="preserve"> </w:t>
      </w:r>
      <w:r w:rsidRPr="00452667">
        <w:rPr>
          <w:color w:val="008C00"/>
          <w:highlight w:val="yellow"/>
          <w:lang w:eastAsia="en-US"/>
        </w:rPr>
        <w:t>1</w:t>
      </w:r>
      <w:r w:rsidRPr="00452667">
        <w:rPr>
          <w:color w:val="800080"/>
          <w:highlight w:val="yellow"/>
          <w:lang w:eastAsia="en-US"/>
        </w:rPr>
        <w:t>;</w:t>
      </w:r>
    </w:p>
    <w:p w14:paraId="6DF5D0CD" w14:textId="77777777" w:rsidR="00D02B96" w:rsidRPr="00452667" w:rsidRDefault="00D02B96" w:rsidP="00D02B96">
      <w:pPr>
        <w:pStyle w:val="Code"/>
        <w:rPr>
          <w:color w:val="000000"/>
          <w:lang w:eastAsia="en-US"/>
        </w:rPr>
      </w:pPr>
      <w:r w:rsidRPr="00452667">
        <w:rPr>
          <w:color w:val="000000"/>
          <w:highlight w:val="yellow"/>
          <w:lang w:eastAsia="en-US"/>
        </w:rPr>
        <w:t xml:space="preserve">        </w:t>
      </w:r>
      <w:r w:rsidRPr="00452667">
        <w:rPr>
          <w:color w:val="800080"/>
          <w:highlight w:val="yellow"/>
          <w:lang w:eastAsia="en-US"/>
        </w:rPr>
        <w:t>}</w:t>
      </w:r>
    </w:p>
    <w:p w14:paraId="0A584096"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6B2748F" w14:textId="77777777" w:rsidR="00D02B96" w:rsidRPr="00452667" w:rsidRDefault="00D02B96" w:rsidP="00D02B96">
      <w:pPr>
        <w:pStyle w:val="Code"/>
        <w:rPr>
          <w:color w:val="000000"/>
          <w:lang w:eastAsia="en-US"/>
        </w:rPr>
      </w:pPr>
      <w:r w:rsidRPr="00452667">
        <w:rPr>
          <w:color w:val="000000"/>
          <w:lang w:eastAsia="en-US"/>
        </w:rPr>
        <w:t xml:space="preserve">    </w:t>
      </w:r>
      <w:r w:rsidRPr="00452667">
        <w:rPr>
          <w:color w:val="800080"/>
          <w:lang w:eastAsia="en-US"/>
        </w:rPr>
        <w:t>}</w:t>
      </w:r>
    </w:p>
    <w:p w14:paraId="372E8963" w14:textId="303D168B" w:rsidR="00D02B96" w:rsidRDefault="00D02B96" w:rsidP="00D02B96">
      <w:pPr>
        <w:pStyle w:val="Code"/>
        <w:rPr>
          <w:color w:val="800080"/>
          <w:lang w:eastAsia="en-US"/>
        </w:rPr>
      </w:pPr>
      <w:r w:rsidRPr="00452667">
        <w:rPr>
          <w:color w:val="800080"/>
          <w:lang w:eastAsia="en-US"/>
        </w:rPr>
        <w:t>}</w:t>
      </w:r>
    </w:p>
    <w:p w14:paraId="3296A55E" w14:textId="77777777" w:rsidR="00117845" w:rsidRPr="00452667" w:rsidRDefault="00117845" w:rsidP="00D02B96">
      <w:pPr>
        <w:pStyle w:val="Code"/>
        <w:rPr>
          <w:color w:val="000000"/>
          <w:lang w:eastAsia="en-US"/>
        </w:rPr>
      </w:pPr>
    </w:p>
    <w:p w14:paraId="7CB35F09" w14:textId="77777777" w:rsidR="00522D83" w:rsidRDefault="00522D83" w:rsidP="00522D83">
      <w:pPr>
        <w:pStyle w:val="Corpsdetexte"/>
        <w:rPr>
          <w:b/>
          <w:bCs/>
        </w:rPr>
      </w:pPr>
    </w:p>
    <w:p w14:paraId="0851C8B2" w14:textId="77777777" w:rsidR="00522D83" w:rsidRDefault="00522D83" w:rsidP="00522D83">
      <w:pPr>
        <w:pStyle w:val="Corpsdetexte"/>
      </w:pPr>
      <w:r>
        <w:t xml:space="preserve">Voici la syntaxe d’un énoncé </w:t>
      </w:r>
      <w:r w:rsidRPr="00DB0661">
        <w:rPr>
          <w:i/>
          <w:iCs/>
        </w:rPr>
        <w:t>while</w:t>
      </w:r>
      <w:r>
        <w:t> :</w:t>
      </w:r>
    </w:p>
    <w:p w14:paraId="448D01D9" w14:textId="62F6F52B" w:rsidR="00522D83" w:rsidRPr="00914EDA" w:rsidRDefault="00F758A2" w:rsidP="00522D83">
      <w:pPr>
        <w:pStyle w:val="Corpsdetexte"/>
      </w:pPr>
      <w:r>
        <w:rPr>
          <w:noProof/>
        </w:rPr>
        <w:object w:dxaOrig="7023" w:dyaOrig="958" w14:anchorId="1D856FB3">
          <v:shape id="_x0000_i1067" type="#_x0000_t75" alt="" style="width:4in;height:38.7pt;mso-width-percent:0;mso-height-percent:0;mso-width-percent:0;mso-height-percent:0" o:ole="">
            <v:imagedata r:id="rId120" o:title=""/>
          </v:shape>
          <o:OLEObject Type="Embed" ProgID="Visio.Drawing.11" ShapeID="_x0000_i1067" DrawAspect="Content" ObjectID="_1765265428" r:id="rId121"/>
        </w:object>
      </w:r>
    </w:p>
    <w:p w14:paraId="4617FD12" w14:textId="77777777" w:rsidR="00D02B96" w:rsidRDefault="00522D83" w:rsidP="00522D83">
      <w:pPr>
        <w:pStyle w:val="Corpsdetexte"/>
      </w:pPr>
      <w:r>
        <w:t xml:space="preserve">L’expression entre parenthèses doit être une </w:t>
      </w:r>
      <w:r w:rsidRPr="00CA468C">
        <w:rPr>
          <w:i/>
          <w:iCs/>
        </w:rPr>
        <w:t>expression booléenne</w:t>
      </w:r>
      <w:r>
        <w:t xml:space="preserve">, aussi appelée </w:t>
      </w:r>
      <w:r w:rsidRPr="00690D59">
        <w:rPr>
          <w:i/>
          <w:iCs/>
        </w:rPr>
        <w:t>condition</w:t>
      </w:r>
      <w:r>
        <w:t xml:space="preserve"> , dont la valeur est vraie (</w:t>
      </w:r>
      <w:r w:rsidRPr="00147F8A">
        <w:rPr>
          <w:i/>
          <w:iCs/>
        </w:rPr>
        <w:t>true</w:t>
      </w:r>
      <w:r>
        <w:t>) ou faux (</w:t>
      </w:r>
      <w:r w:rsidRPr="00147F8A">
        <w:rPr>
          <w:i/>
          <w:iCs/>
        </w:rPr>
        <w:t>false</w:t>
      </w:r>
      <w:r>
        <w:t>). Si cette condition est respectée (i.e. la valeur retournée par l’</w:t>
      </w:r>
      <w:r w:rsidRPr="00032E27">
        <w:rPr>
          <w:i/>
          <w:iCs/>
        </w:rPr>
        <w:t>expression</w:t>
      </w:r>
      <w:r>
        <w:t xml:space="preserve"> est </w:t>
      </w:r>
      <w:r w:rsidRPr="009457BF">
        <w:rPr>
          <w:i/>
          <w:iCs/>
        </w:rPr>
        <w:t>true</w:t>
      </w:r>
      <w:r>
        <w:t xml:space="preserve">), l’énoncé après le </w:t>
      </w:r>
      <w:r w:rsidRPr="004A4535">
        <w:rPr>
          <w:i/>
          <w:iCs/>
        </w:rPr>
        <w:t>while</w:t>
      </w:r>
      <w:r>
        <w:t xml:space="preserve"> est répété en boucle jusqu’à ce que la condition ne soit plus respectée (i.e. la valeur retournée par l’expression est </w:t>
      </w:r>
      <w:r w:rsidRPr="009457BF">
        <w:rPr>
          <w:i/>
          <w:iCs/>
        </w:rPr>
        <w:t>false</w:t>
      </w:r>
      <w:r>
        <w:t>).</w:t>
      </w:r>
      <w:r w:rsidR="00D02B96">
        <w:t xml:space="preserve"> </w:t>
      </w:r>
    </w:p>
    <w:p w14:paraId="708CA99C" w14:textId="71F4596F" w:rsidR="00522D83" w:rsidRDefault="00D02B96" w:rsidP="00522D83">
      <w:pPr>
        <w:pStyle w:val="Corpsdetexte"/>
      </w:pPr>
      <w:r>
        <w:t>Il faut prendre soin, lorsque l’on conçoit une boucle, de s’assurer que celle-ci puisse se terminer : une boucle peut être infinie et ne jamais se terminer. Il s’agit généralement d’une erreur.</w:t>
      </w:r>
    </w:p>
    <w:p w14:paraId="5F53C652" w14:textId="77777777" w:rsidR="00522D83" w:rsidRDefault="00522D83" w:rsidP="00522D83">
      <w:pPr>
        <w:pStyle w:val="Corpsdetexte"/>
      </w:pPr>
      <w:r>
        <w:t>La figure suivante illustre l’enchaînement des énoncés du programme par un diagramme d’activité UML. Un losange représente une condition. Les flèches qui partent de la condition montrent les deux enchaînements possibles selon le résultat de la condition. Le diagramme montre bien le concept de répétition dans l’enchaînement des énoncés.</w:t>
      </w:r>
    </w:p>
    <w:p w14:paraId="2BEC3359" w14:textId="015F6003" w:rsidR="00522D83" w:rsidRDefault="004B7EE2" w:rsidP="00522D83">
      <w:pPr>
        <w:pStyle w:val="Corpsdetexte"/>
        <w:jc w:val="center"/>
      </w:pPr>
      <w:r>
        <w:rPr>
          <w:noProof/>
          <w:lang w:val="en-US" w:eastAsia="en-US"/>
        </w:rPr>
        <w:lastRenderedPageBreak/>
        <w:drawing>
          <wp:inline distT="0" distB="0" distL="0" distR="0" wp14:anchorId="098DCD65" wp14:editId="673BEF7C">
            <wp:extent cx="3102610" cy="429196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2610" cy="4291965"/>
                    </a:xfrm>
                    <a:prstGeom prst="rect">
                      <a:avLst/>
                    </a:prstGeom>
                    <a:noFill/>
                    <a:ln>
                      <a:noFill/>
                    </a:ln>
                  </pic:spPr>
                </pic:pic>
              </a:graphicData>
            </a:graphic>
          </wp:inline>
        </w:drawing>
      </w:r>
    </w:p>
    <w:p w14:paraId="1F7AA4F7" w14:textId="3107CA16" w:rsidR="00522D83" w:rsidRPr="00543633" w:rsidRDefault="00522D83" w:rsidP="00522D83">
      <w:pPr>
        <w:pStyle w:val="Lgende"/>
        <w:jc w:val="center"/>
      </w:pPr>
      <w:r>
        <w:t xml:space="preserve">Figure </w:t>
      </w:r>
      <w:r>
        <w:fldChar w:fldCharType="begin"/>
      </w:r>
      <w:r>
        <w:instrText xml:space="preserve"> SEQ Figure \* ARABIC </w:instrText>
      </w:r>
      <w:r>
        <w:fldChar w:fldCharType="separate"/>
      </w:r>
      <w:r w:rsidR="00CF67E3">
        <w:rPr>
          <w:noProof/>
        </w:rPr>
        <w:t>13</w:t>
      </w:r>
      <w:r>
        <w:fldChar w:fldCharType="end"/>
      </w:r>
      <w:r>
        <w:t>. Diagramme d’activité pour le programme.</w:t>
      </w:r>
    </w:p>
    <w:p w14:paraId="3F176415" w14:textId="77777777" w:rsidR="00522D83" w:rsidRDefault="00522D83" w:rsidP="00522D83">
      <w:pPr>
        <w:pStyle w:val="Corpsdetexte"/>
      </w:pPr>
      <w:r>
        <w:t>S’il y a plus d’un énoncé à répéter, comme c’est le cas de notre exemple, il faut les regrouper en un bloc, donc mettre ces énoncés entre accolades. Il est à noter que s’il y a un seul énoncé, les accolades sont facultatives. Dans notre exemple, la condition est</w:t>
      </w:r>
    </w:p>
    <w:p w14:paraId="7F6756FC" w14:textId="77777777" w:rsidR="00522D83" w:rsidRPr="004D0C25" w:rsidRDefault="00522D83" w:rsidP="00522D83">
      <w:pPr>
        <w:pStyle w:val="CodeJava9pt"/>
        <w:rPr>
          <w:highlight w:val="yellow"/>
        </w:rPr>
      </w:pPr>
      <w:r w:rsidRPr="00D90CB2">
        <w:t xml:space="preserve"> (compteur &lt;= 5){</w:t>
      </w:r>
    </w:p>
    <w:p w14:paraId="3A810E30" w14:textId="77777777" w:rsidR="00522D83" w:rsidRDefault="00522D83" w:rsidP="00522D83">
      <w:pPr>
        <w:pStyle w:val="Corpsdetexte"/>
      </w:pPr>
      <w:r>
        <w:t xml:space="preserve">Donc, tant que cette condition s’avère vraie (tant que le compteur sera plus petit ou égal à 5), les énoncés </w:t>
      </w:r>
    </w:p>
    <w:p w14:paraId="040A1F08" w14:textId="77777777" w:rsidR="00522D83" w:rsidRPr="00522D83" w:rsidRDefault="00522D83" w:rsidP="00522D83">
      <w:pPr>
        <w:pStyle w:val="CodeJava9pt"/>
        <w:rPr>
          <w:highlight w:val="lightGray"/>
        </w:rPr>
      </w:pPr>
      <w:r w:rsidRPr="00522D83">
        <w:rPr>
          <w:highlight w:val="lightGray"/>
        </w:rPr>
        <w:t>JOptionPane.showMessageDialog(null,"Valeur du compteur: "+compteur);</w:t>
      </w:r>
    </w:p>
    <w:p w14:paraId="13553659" w14:textId="77777777" w:rsidR="00522D83" w:rsidRPr="00522D83" w:rsidRDefault="00522D83" w:rsidP="00522D83">
      <w:pPr>
        <w:pStyle w:val="CodeJava9pt"/>
        <w:rPr>
          <w:highlight w:val="lightGray"/>
        </w:rPr>
      </w:pPr>
      <w:r w:rsidRPr="00522D83">
        <w:rPr>
          <w:highlight w:val="lightGray"/>
        </w:rPr>
        <w:t xml:space="preserve">            compteur = compteur + 1;</w:t>
      </w:r>
    </w:p>
    <w:p w14:paraId="4712AFE6" w14:textId="77777777" w:rsidR="00522D83" w:rsidRDefault="00522D83" w:rsidP="00522D83">
      <w:pPr>
        <w:pStyle w:val="Corpsdetexte"/>
      </w:pPr>
      <w:r>
        <w:t xml:space="preserve">s’exécuteront en boucle. Dès que le compteur dépasse la valeur de cinq, ces énoncés arrêtent de s’exécuter, et le programme passe à l’énoncé suivant, qui est </w:t>
      </w:r>
      <w:r w:rsidRPr="001F7551">
        <w:rPr>
          <w:i/>
          <w:iCs/>
        </w:rPr>
        <w:t>System.exit</w:t>
      </w:r>
      <w:r w:rsidRPr="00F448D0">
        <w:t>(0)</w:t>
      </w:r>
      <w:r>
        <w:t xml:space="preserve">. Ce dernier énoncé met fin au programme. </w:t>
      </w:r>
    </w:p>
    <w:p w14:paraId="32F2F3E8" w14:textId="77777777" w:rsidR="00522D83" w:rsidRPr="002D3E84" w:rsidRDefault="00522D83" w:rsidP="00522D83">
      <w:pPr>
        <w:pStyle w:val="Corpsdetexte"/>
        <w:rPr>
          <w:b/>
        </w:rPr>
      </w:pPr>
      <w:r w:rsidRPr="002D3E84">
        <w:rPr>
          <w:b/>
        </w:rPr>
        <w:t>Expression booléenne</w:t>
      </w:r>
    </w:p>
    <w:p w14:paraId="2D83CD98" w14:textId="77777777" w:rsidR="00522D83" w:rsidRDefault="00522D83" w:rsidP="00522D83">
      <w:pPr>
        <w:pStyle w:val="Corpsdetexte"/>
      </w:pPr>
      <w:r>
        <w:t>Le nombre de répétition est contrôlé par une expression booléenne. Une expression booléenne peut être formée en comparant des valeurs à l’aide des opérateurs de comparaison du tableau suivant. Il y a quelques différences avec la notation mathématique usuelle.</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45" w:type="dxa"/>
          <w:left w:w="45" w:type="dxa"/>
          <w:bottom w:w="45" w:type="dxa"/>
          <w:right w:w="45" w:type="dxa"/>
        </w:tblCellMar>
        <w:tblLook w:val="0000" w:firstRow="0" w:lastRow="0" w:firstColumn="0" w:lastColumn="0" w:noHBand="0" w:noVBand="0"/>
      </w:tblPr>
      <w:tblGrid>
        <w:gridCol w:w="2404"/>
        <w:gridCol w:w="1695"/>
      </w:tblGrid>
      <w:tr w:rsidR="00522D83" w:rsidRPr="004311E6" w14:paraId="05B38D8A" w14:textId="77777777" w:rsidTr="008D06F8">
        <w:trPr>
          <w:tblCellSpacing w:w="15" w:type="dxa"/>
        </w:trPr>
        <w:tc>
          <w:tcPr>
            <w:tcW w:w="0" w:type="auto"/>
            <w:shd w:val="clear" w:color="auto" w:fill="auto"/>
            <w:vAlign w:val="center"/>
          </w:tcPr>
          <w:p w14:paraId="3473108B" w14:textId="77777777" w:rsidR="00522D83" w:rsidRPr="00FA4E1A" w:rsidRDefault="00522D83" w:rsidP="008D06F8">
            <w:pPr>
              <w:rPr>
                <w:color w:val="000000"/>
                <w:sz w:val="20"/>
                <w:szCs w:val="20"/>
              </w:rPr>
            </w:pPr>
            <w:r w:rsidRPr="00FA4E1A">
              <w:rPr>
                <w:b/>
                <w:bCs/>
                <w:color w:val="000000"/>
                <w:sz w:val="20"/>
                <w:szCs w:val="20"/>
              </w:rPr>
              <w:t>Opérateur de comparaison</w:t>
            </w:r>
            <w:r w:rsidRPr="00FA4E1A">
              <w:rPr>
                <w:color w:val="000000"/>
                <w:sz w:val="20"/>
                <w:szCs w:val="20"/>
              </w:rPr>
              <w:t xml:space="preserve"> </w:t>
            </w:r>
          </w:p>
        </w:tc>
        <w:tc>
          <w:tcPr>
            <w:tcW w:w="0" w:type="auto"/>
            <w:shd w:val="clear" w:color="auto" w:fill="auto"/>
            <w:vAlign w:val="center"/>
          </w:tcPr>
          <w:p w14:paraId="3D4E738C" w14:textId="77777777" w:rsidR="00522D83" w:rsidRPr="00FA4E1A" w:rsidRDefault="00522D83" w:rsidP="008D06F8">
            <w:pPr>
              <w:rPr>
                <w:color w:val="000000"/>
                <w:sz w:val="20"/>
                <w:szCs w:val="20"/>
              </w:rPr>
            </w:pPr>
            <w:r w:rsidRPr="00FA4E1A">
              <w:rPr>
                <w:b/>
                <w:bCs/>
                <w:color w:val="000000"/>
                <w:sz w:val="20"/>
                <w:szCs w:val="20"/>
              </w:rPr>
              <w:t>Signification</w:t>
            </w:r>
            <w:r w:rsidRPr="00FA4E1A">
              <w:rPr>
                <w:color w:val="000000"/>
                <w:sz w:val="20"/>
                <w:szCs w:val="20"/>
              </w:rPr>
              <w:t xml:space="preserve"> </w:t>
            </w:r>
          </w:p>
        </w:tc>
      </w:tr>
      <w:tr w:rsidR="00522D83" w:rsidRPr="004311E6" w14:paraId="0D84E7C7" w14:textId="77777777" w:rsidTr="008D06F8">
        <w:trPr>
          <w:tblCellSpacing w:w="15" w:type="dxa"/>
        </w:trPr>
        <w:tc>
          <w:tcPr>
            <w:tcW w:w="0" w:type="auto"/>
            <w:shd w:val="clear" w:color="auto" w:fill="auto"/>
            <w:vAlign w:val="center"/>
          </w:tcPr>
          <w:p w14:paraId="5449AC24" w14:textId="77777777" w:rsidR="00522D83" w:rsidRPr="00FA4E1A" w:rsidRDefault="00522D83" w:rsidP="008D06F8">
            <w:pPr>
              <w:rPr>
                <w:color w:val="000000"/>
                <w:sz w:val="20"/>
                <w:szCs w:val="20"/>
              </w:rPr>
            </w:pPr>
            <w:r w:rsidRPr="00FA4E1A">
              <w:rPr>
                <w:rFonts w:cs="Courier New"/>
                <w:color w:val="000000"/>
                <w:sz w:val="20"/>
                <w:szCs w:val="20"/>
              </w:rPr>
              <w:t>&lt;</w:t>
            </w:r>
            <w:r w:rsidRPr="00FA4E1A">
              <w:rPr>
                <w:color w:val="000000"/>
                <w:sz w:val="20"/>
                <w:szCs w:val="20"/>
              </w:rPr>
              <w:t xml:space="preserve"> </w:t>
            </w:r>
          </w:p>
        </w:tc>
        <w:tc>
          <w:tcPr>
            <w:tcW w:w="0" w:type="auto"/>
            <w:shd w:val="clear" w:color="auto" w:fill="auto"/>
            <w:vAlign w:val="center"/>
          </w:tcPr>
          <w:p w14:paraId="295DC615" w14:textId="77777777" w:rsidR="00522D83" w:rsidRPr="00FA4E1A" w:rsidRDefault="00522D83" w:rsidP="008D06F8">
            <w:pPr>
              <w:rPr>
                <w:color w:val="000000"/>
                <w:sz w:val="20"/>
                <w:szCs w:val="20"/>
              </w:rPr>
            </w:pPr>
            <w:r w:rsidRPr="00FA4E1A">
              <w:rPr>
                <w:color w:val="000000"/>
                <w:sz w:val="20"/>
                <w:szCs w:val="20"/>
              </w:rPr>
              <w:t xml:space="preserve">Plus petit que </w:t>
            </w:r>
          </w:p>
        </w:tc>
      </w:tr>
      <w:tr w:rsidR="00522D83" w:rsidRPr="004311E6" w14:paraId="528BCF88" w14:textId="77777777" w:rsidTr="008D06F8">
        <w:trPr>
          <w:tblCellSpacing w:w="15" w:type="dxa"/>
        </w:trPr>
        <w:tc>
          <w:tcPr>
            <w:tcW w:w="0" w:type="auto"/>
            <w:shd w:val="clear" w:color="auto" w:fill="auto"/>
            <w:vAlign w:val="center"/>
          </w:tcPr>
          <w:p w14:paraId="3EBC7018" w14:textId="77777777" w:rsidR="00522D83" w:rsidRPr="00FA4E1A" w:rsidRDefault="00522D83" w:rsidP="008D06F8">
            <w:pPr>
              <w:rPr>
                <w:color w:val="000000"/>
                <w:sz w:val="20"/>
                <w:szCs w:val="20"/>
              </w:rPr>
            </w:pPr>
            <w:r w:rsidRPr="00FA4E1A">
              <w:rPr>
                <w:rFonts w:cs="Courier New"/>
                <w:color w:val="000000"/>
                <w:sz w:val="20"/>
                <w:szCs w:val="20"/>
              </w:rPr>
              <w:lastRenderedPageBreak/>
              <w:t>&lt;=</w:t>
            </w:r>
            <w:r w:rsidRPr="00FA4E1A">
              <w:rPr>
                <w:color w:val="000000"/>
                <w:sz w:val="20"/>
                <w:szCs w:val="20"/>
              </w:rPr>
              <w:t xml:space="preserve"> </w:t>
            </w:r>
          </w:p>
        </w:tc>
        <w:tc>
          <w:tcPr>
            <w:tcW w:w="0" w:type="auto"/>
            <w:shd w:val="clear" w:color="auto" w:fill="auto"/>
            <w:vAlign w:val="center"/>
          </w:tcPr>
          <w:p w14:paraId="5E252867" w14:textId="77777777" w:rsidR="00522D83" w:rsidRPr="00FA4E1A" w:rsidRDefault="00522D83" w:rsidP="008D06F8">
            <w:pPr>
              <w:rPr>
                <w:color w:val="000000"/>
                <w:sz w:val="20"/>
                <w:szCs w:val="20"/>
              </w:rPr>
            </w:pPr>
            <w:r w:rsidRPr="00FA4E1A">
              <w:rPr>
                <w:color w:val="000000"/>
                <w:sz w:val="20"/>
                <w:szCs w:val="20"/>
              </w:rPr>
              <w:t xml:space="preserve">Plus petit ou égal à </w:t>
            </w:r>
          </w:p>
        </w:tc>
      </w:tr>
      <w:tr w:rsidR="00522D83" w:rsidRPr="004311E6" w14:paraId="73EEAD39" w14:textId="77777777" w:rsidTr="008D06F8">
        <w:trPr>
          <w:tblCellSpacing w:w="15" w:type="dxa"/>
        </w:trPr>
        <w:tc>
          <w:tcPr>
            <w:tcW w:w="0" w:type="auto"/>
            <w:shd w:val="clear" w:color="auto" w:fill="auto"/>
            <w:vAlign w:val="center"/>
          </w:tcPr>
          <w:p w14:paraId="58A5859F"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61041035" w14:textId="77777777" w:rsidR="00522D83" w:rsidRPr="00FA4E1A" w:rsidRDefault="00522D83" w:rsidP="008D06F8">
            <w:pPr>
              <w:rPr>
                <w:color w:val="000000"/>
                <w:sz w:val="20"/>
                <w:szCs w:val="20"/>
              </w:rPr>
            </w:pPr>
            <w:r w:rsidRPr="00FA4E1A">
              <w:rPr>
                <w:color w:val="000000"/>
                <w:sz w:val="20"/>
                <w:szCs w:val="20"/>
              </w:rPr>
              <w:t xml:space="preserve">Plus grand que </w:t>
            </w:r>
          </w:p>
        </w:tc>
      </w:tr>
      <w:tr w:rsidR="00522D83" w:rsidRPr="004311E6" w14:paraId="15ECD424" w14:textId="77777777" w:rsidTr="008D06F8">
        <w:trPr>
          <w:tblCellSpacing w:w="15" w:type="dxa"/>
        </w:trPr>
        <w:tc>
          <w:tcPr>
            <w:tcW w:w="0" w:type="auto"/>
            <w:shd w:val="clear" w:color="auto" w:fill="auto"/>
            <w:vAlign w:val="center"/>
          </w:tcPr>
          <w:p w14:paraId="26785A18" w14:textId="77777777" w:rsidR="00522D83" w:rsidRPr="00FA4E1A" w:rsidRDefault="00522D83" w:rsidP="008D06F8">
            <w:pPr>
              <w:rPr>
                <w:color w:val="000000"/>
                <w:sz w:val="20"/>
                <w:szCs w:val="20"/>
              </w:rPr>
            </w:pPr>
            <w:r w:rsidRPr="00FA4E1A">
              <w:rPr>
                <w:rFonts w:cs="Courier New"/>
                <w:color w:val="000000"/>
                <w:sz w:val="20"/>
                <w:szCs w:val="20"/>
              </w:rPr>
              <w:t>&gt;=</w:t>
            </w:r>
            <w:r w:rsidRPr="00FA4E1A">
              <w:rPr>
                <w:color w:val="000000"/>
                <w:sz w:val="20"/>
                <w:szCs w:val="20"/>
              </w:rPr>
              <w:t xml:space="preserve"> </w:t>
            </w:r>
          </w:p>
        </w:tc>
        <w:tc>
          <w:tcPr>
            <w:tcW w:w="0" w:type="auto"/>
            <w:shd w:val="clear" w:color="auto" w:fill="auto"/>
            <w:vAlign w:val="center"/>
          </w:tcPr>
          <w:p w14:paraId="72252441" w14:textId="77777777" w:rsidR="00522D83" w:rsidRPr="00FA4E1A" w:rsidRDefault="00522D83" w:rsidP="008D06F8">
            <w:pPr>
              <w:rPr>
                <w:color w:val="000000"/>
                <w:sz w:val="20"/>
                <w:szCs w:val="20"/>
              </w:rPr>
            </w:pPr>
            <w:r w:rsidRPr="00FA4E1A">
              <w:rPr>
                <w:color w:val="000000"/>
                <w:sz w:val="20"/>
                <w:szCs w:val="20"/>
              </w:rPr>
              <w:t>Plus grand ou égal à</w:t>
            </w:r>
          </w:p>
        </w:tc>
      </w:tr>
      <w:tr w:rsidR="00522D83" w:rsidRPr="004311E6" w14:paraId="45C626C0" w14:textId="77777777" w:rsidTr="008D06F8">
        <w:trPr>
          <w:tblCellSpacing w:w="15" w:type="dxa"/>
        </w:trPr>
        <w:tc>
          <w:tcPr>
            <w:tcW w:w="0" w:type="auto"/>
            <w:shd w:val="clear" w:color="auto" w:fill="auto"/>
            <w:vAlign w:val="center"/>
          </w:tcPr>
          <w:p w14:paraId="39932CBD"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5E282952" w14:textId="77777777" w:rsidR="00522D83" w:rsidRPr="00FA4E1A" w:rsidRDefault="00522D83" w:rsidP="008D06F8">
            <w:pPr>
              <w:rPr>
                <w:color w:val="000000"/>
                <w:sz w:val="20"/>
                <w:szCs w:val="20"/>
              </w:rPr>
            </w:pPr>
            <w:r w:rsidRPr="00FA4E1A">
              <w:rPr>
                <w:color w:val="000000"/>
                <w:sz w:val="20"/>
                <w:szCs w:val="20"/>
              </w:rPr>
              <w:t xml:space="preserve">Égal à </w:t>
            </w:r>
          </w:p>
        </w:tc>
      </w:tr>
      <w:tr w:rsidR="00522D83" w:rsidRPr="004311E6" w14:paraId="40522042" w14:textId="77777777" w:rsidTr="008D06F8">
        <w:trPr>
          <w:tblCellSpacing w:w="15" w:type="dxa"/>
        </w:trPr>
        <w:tc>
          <w:tcPr>
            <w:tcW w:w="0" w:type="auto"/>
            <w:shd w:val="clear" w:color="auto" w:fill="auto"/>
            <w:vAlign w:val="center"/>
          </w:tcPr>
          <w:p w14:paraId="5DC9662B" w14:textId="77777777" w:rsidR="00522D83" w:rsidRPr="00FA4E1A" w:rsidRDefault="00522D83" w:rsidP="008D06F8">
            <w:pPr>
              <w:rPr>
                <w:color w:val="000000"/>
                <w:sz w:val="20"/>
                <w:szCs w:val="20"/>
              </w:rPr>
            </w:pPr>
            <w:r w:rsidRPr="00FA4E1A">
              <w:rPr>
                <w:rFonts w:cs="Courier New"/>
                <w:color w:val="000000"/>
                <w:sz w:val="20"/>
                <w:szCs w:val="20"/>
              </w:rPr>
              <w:t>!=</w:t>
            </w:r>
            <w:r w:rsidRPr="00FA4E1A">
              <w:rPr>
                <w:color w:val="000000"/>
                <w:sz w:val="20"/>
                <w:szCs w:val="20"/>
              </w:rPr>
              <w:t xml:space="preserve"> </w:t>
            </w:r>
          </w:p>
        </w:tc>
        <w:tc>
          <w:tcPr>
            <w:tcW w:w="0" w:type="auto"/>
            <w:shd w:val="clear" w:color="auto" w:fill="auto"/>
            <w:vAlign w:val="center"/>
          </w:tcPr>
          <w:p w14:paraId="12617855" w14:textId="77777777" w:rsidR="00522D83" w:rsidRPr="00FA4E1A" w:rsidRDefault="00522D83" w:rsidP="008D06F8">
            <w:pPr>
              <w:rPr>
                <w:color w:val="000000"/>
                <w:sz w:val="20"/>
                <w:szCs w:val="20"/>
              </w:rPr>
            </w:pPr>
            <w:r w:rsidRPr="00FA4E1A">
              <w:rPr>
                <w:color w:val="000000"/>
                <w:sz w:val="20"/>
                <w:szCs w:val="20"/>
              </w:rPr>
              <w:t xml:space="preserve">N’est pas égal à </w:t>
            </w:r>
          </w:p>
        </w:tc>
      </w:tr>
    </w:tbl>
    <w:p w14:paraId="29AC537A" w14:textId="205B13AF" w:rsidR="00522D83" w:rsidRDefault="00522D83" w:rsidP="00522D83">
      <w:pPr>
        <w:pStyle w:val="Lgende"/>
      </w:pPr>
      <w:r>
        <w:t xml:space="preserve">Figure </w:t>
      </w:r>
      <w:r>
        <w:fldChar w:fldCharType="begin"/>
      </w:r>
      <w:r>
        <w:instrText xml:space="preserve"> SEQ Figure \* ARABIC </w:instrText>
      </w:r>
      <w:r>
        <w:fldChar w:fldCharType="separate"/>
      </w:r>
      <w:r w:rsidR="00CF67E3">
        <w:rPr>
          <w:noProof/>
        </w:rPr>
        <w:t>14</w:t>
      </w:r>
      <w:r>
        <w:fldChar w:fldCharType="end"/>
      </w:r>
      <w:r>
        <w:t>. Opérateurs de comparaison.</w:t>
      </w:r>
    </w:p>
    <w:p w14:paraId="530B3E72" w14:textId="77777777" w:rsidR="00522D83" w:rsidRDefault="00522D83" w:rsidP="00522D83">
      <w:pPr>
        <w:pStyle w:val="Corpsdetexte"/>
      </w:pPr>
      <w:r w:rsidRPr="00ED2A4C">
        <w:rPr>
          <w:b/>
          <w:bCs/>
        </w:rPr>
        <w:t>Exercice</w:t>
      </w:r>
      <w:r>
        <w:t>. Modifiez l’exemple précédent afin qu’il affiche les entiers 0, 2, 4, 6, 8, 10.</w:t>
      </w:r>
    </w:p>
    <w:p w14:paraId="71676E0F" w14:textId="3857D4E9" w:rsidR="00522D83" w:rsidRDefault="00522D83" w:rsidP="00522D83">
      <w:pPr>
        <w:pStyle w:val="Corpsdetexte"/>
      </w:pPr>
      <w:r w:rsidRPr="00C847AB">
        <w:rPr>
          <w:b/>
        </w:rPr>
        <w:t>Solution</w:t>
      </w:r>
      <w:r>
        <w:t xml:space="preserve">. </w:t>
      </w:r>
      <w:hyperlink r:id="rId123"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ExerciceWhile1.java</w:t>
      </w:r>
    </w:p>
    <w:p w14:paraId="64E109D6" w14:textId="619F3D7F" w:rsidR="008502F5" w:rsidRPr="008502F5" w:rsidRDefault="008502F5" w:rsidP="008502F5">
      <w:pPr>
        <w:pStyle w:val="Code"/>
        <w:rPr>
          <w:color w:val="000000"/>
          <w:lang w:eastAsia="en-US"/>
        </w:rPr>
      </w:pPr>
      <w:r w:rsidRPr="008502F5">
        <w:rPr>
          <w:lang w:eastAsia="en-US"/>
        </w:rPr>
        <w:t>/*</w:t>
      </w:r>
      <w:r>
        <w:rPr>
          <w:lang w:eastAsia="en-US"/>
        </w:rPr>
        <w:t>*</w:t>
      </w:r>
    </w:p>
    <w:p w14:paraId="28433514" w14:textId="77777777" w:rsidR="008502F5" w:rsidRPr="008502F5" w:rsidRDefault="008502F5" w:rsidP="008502F5">
      <w:pPr>
        <w:pStyle w:val="Code"/>
        <w:rPr>
          <w:color w:val="000000"/>
          <w:lang w:eastAsia="en-US"/>
        </w:rPr>
      </w:pPr>
      <w:r w:rsidRPr="008502F5">
        <w:rPr>
          <w:lang w:eastAsia="en-US"/>
        </w:rPr>
        <w:t> * ExerciceWhile1.java</w:t>
      </w:r>
    </w:p>
    <w:p w14:paraId="35580E0B" w14:textId="77777777" w:rsidR="008502F5" w:rsidRPr="008502F5" w:rsidRDefault="008502F5" w:rsidP="008502F5">
      <w:pPr>
        <w:pStyle w:val="Code"/>
        <w:rPr>
          <w:color w:val="000000"/>
          <w:lang w:eastAsia="en-US"/>
        </w:rPr>
      </w:pPr>
      <w:r w:rsidRPr="008502F5">
        <w:rPr>
          <w:lang w:eastAsia="en-US"/>
        </w:rPr>
        <w:t> * Afficher les valeurs 0,2,4,6,8,10</w:t>
      </w:r>
    </w:p>
    <w:p w14:paraId="0E1F844E" w14:textId="77777777" w:rsidR="008502F5" w:rsidRPr="00452667" w:rsidRDefault="008502F5" w:rsidP="008502F5">
      <w:pPr>
        <w:pStyle w:val="Code"/>
        <w:rPr>
          <w:color w:val="000000"/>
          <w:lang w:val="en-CA" w:eastAsia="en-US"/>
        </w:rPr>
      </w:pPr>
      <w:r w:rsidRPr="008502F5">
        <w:rPr>
          <w:lang w:eastAsia="en-US"/>
        </w:rPr>
        <w:t> </w:t>
      </w:r>
      <w:r w:rsidRPr="00452667">
        <w:rPr>
          <w:lang w:val="en-CA" w:eastAsia="en-US"/>
        </w:rPr>
        <w:t>*/</w:t>
      </w:r>
    </w:p>
    <w:p w14:paraId="6A2362AD" w14:textId="77777777" w:rsidR="008502F5" w:rsidRPr="00452667" w:rsidRDefault="008502F5" w:rsidP="008502F5">
      <w:pPr>
        <w:pStyle w:val="Code"/>
        <w:rPr>
          <w:color w:val="000000"/>
          <w:lang w:val="en-CA" w:eastAsia="en-US"/>
        </w:rPr>
      </w:pPr>
      <w:r w:rsidRPr="00452667">
        <w:rPr>
          <w:b/>
          <w:bCs/>
          <w:color w:val="800000"/>
          <w:lang w:val="en-CA" w:eastAsia="en-US"/>
        </w:rPr>
        <w:t>import</w:t>
      </w:r>
      <w:r w:rsidRPr="00452667">
        <w:rPr>
          <w:color w:val="004A43"/>
          <w:lang w:val="en-CA" w:eastAsia="en-US"/>
        </w:rPr>
        <w:t xml:space="preserve"> javax</w:t>
      </w:r>
      <w:r w:rsidRPr="00452667">
        <w:rPr>
          <w:color w:val="808030"/>
          <w:lang w:val="en-CA" w:eastAsia="en-US"/>
        </w:rPr>
        <w:t>.</w:t>
      </w:r>
      <w:r w:rsidRPr="00452667">
        <w:rPr>
          <w:color w:val="004A43"/>
          <w:lang w:val="en-CA" w:eastAsia="en-US"/>
        </w:rPr>
        <w:t>swing</w:t>
      </w:r>
      <w:r w:rsidRPr="00452667">
        <w:rPr>
          <w:color w:val="808030"/>
          <w:lang w:val="en-CA" w:eastAsia="en-US"/>
        </w:rPr>
        <w:t>.</w:t>
      </w:r>
      <w:r w:rsidRPr="00452667">
        <w:rPr>
          <w:color w:val="004A43"/>
          <w:lang w:val="en-CA" w:eastAsia="en-US"/>
        </w:rPr>
        <w:t>JOptionPane</w:t>
      </w:r>
      <w:r w:rsidRPr="00452667">
        <w:rPr>
          <w:color w:val="800080"/>
          <w:lang w:val="en-CA" w:eastAsia="en-US"/>
        </w:rPr>
        <w:t>;</w:t>
      </w:r>
    </w:p>
    <w:p w14:paraId="6A8D657B"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ExerciceWhile1</w:t>
      </w:r>
      <w:r w:rsidRPr="008502F5">
        <w:rPr>
          <w:color w:val="800080"/>
          <w:lang w:val="en-CA" w:eastAsia="en-US"/>
        </w:rPr>
        <w:t>{</w:t>
      </w:r>
    </w:p>
    <w:p w14:paraId="4D7B095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0421E011"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229DAC04"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0000"/>
          <w:lang w:eastAsia="en-US"/>
        </w:rPr>
        <w:t xml:space="preserve"> </w:t>
      </w:r>
      <w:r w:rsidRPr="008502F5">
        <w:rPr>
          <w:color w:val="008C00"/>
          <w:lang w:eastAsia="en-US"/>
        </w:rPr>
        <w:t>10</w:t>
      </w:r>
      <w:r w:rsidRPr="008502F5">
        <w:rPr>
          <w:color w:val="808030"/>
          <w:lang w:eastAsia="en-US"/>
        </w:rPr>
        <w:t>)</w:t>
      </w:r>
      <w:r w:rsidRPr="008502F5">
        <w:rPr>
          <w:color w:val="800080"/>
          <w:lang w:eastAsia="en-US"/>
        </w:rPr>
        <w:t>{</w:t>
      </w:r>
    </w:p>
    <w:p w14:paraId="15DCE601"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567071F4"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color w:val="000000"/>
          <w:lang w:eastAsia="en-US"/>
        </w:rPr>
        <w:t xml:space="preserve">compteur </w:t>
      </w:r>
      <w:r w:rsidRPr="00452667">
        <w:rPr>
          <w:color w:val="808030"/>
          <w:lang w:eastAsia="en-US"/>
        </w:rPr>
        <w:t>=</w:t>
      </w:r>
      <w:r w:rsidRPr="00452667">
        <w:rPr>
          <w:color w:val="000000"/>
          <w:lang w:eastAsia="en-US"/>
        </w:rPr>
        <w:t xml:space="preserve"> compteur </w:t>
      </w:r>
      <w:r w:rsidRPr="00452667">
        <w:rPr>
          <w:color w:val="808030"/>
          <w:lang w:eastAsia="en-US"/>
        </w:rPr>
        <w:t>+</w:t>
      </w:r>
      <w:r w:rsidRPr="00452667">
        <w:rPr>
          <w:color w:val="000000"/>
          <w:lang w:eastAsia="en-US"/>
        </w:rPr>
        <w:t xml:space="preserve"> </w:t>
      </w:r>
      <w:r w:rsidRPr="00452667">
        <w:rPr>
          <w:color w:val="008C00"/>
          <w:lang w:eastAsia="en-US"/>
        </w:rPr>
        <w:t>2</w:t>
      </w:r>
      <w:r w:rsidRPr="00452667">
        <w:rPr>
          <w:color w:val="800080"/>
          <w:lang w:eastAsia="en-US"/>
        </w:rPr>
        <w:t>;</w:t>
      </w:r>
    </w:p>
    <w:p w14:paraId="32D08352"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044AA6ED"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3EF2862C"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79122909" w14:textId="5852DCF1" w:rsidR="008502F5" w:rsidRDefault="008502F5" w:rsidP="008502F5">
      <w:pPr>
        <w:pStyle w:val="Code"/>
        <w:rPr>
          <w:color w:val="800080"/>
          <w:lang w:eastAsia="en-US"/>
        </w:rPr>
      </w:pPr>
      <w:r w:rsidRPr="00452667">
        <w:rPr>
          <w:color w:val="800080"/>
          <w:lang w:eastAsia="en-US"/>
        </w:rPr>
        <w:t>}</w:t>
      </w:r>
    </w:p>
    <w:p w14:paraId="7DF2E290" w14:textId="77777777" w:rsidR="00117845" w:rsidRPr="00452667" w:rsidRDefault="00117845" w:rsidP="008502F5">
      <w:pPr>
        <w:pStyle w:val="Code"/>
        <w:rPr>
          <w:color w:val="000000"/>
          <w:lang w:eastAsia="en-US"/>
        </w:rPr>
      </w:pPr>
    </w:p>
    <w:p w14:paraId="69D47B67" w14:textId="77777777" w:rsidR="00522D83" w:rsidRDefault="00522D83" w:rsidP="00522D83">
      <w:pPr>
        <w:pStyle w:val="Corpsdetexte"/>
        <w:rPr>
          <w:b/>
          <w:bCs/>
        </w:rPr>
      </w:pPr>
    </w:p>
    <w:p w14:paraId="178EFAF5" w14:textId="77777777" w:rsidR="00522D83" w:rsidRDefault="00522D83" w:rsidP="00522D83">
      <w:pPr>
        <w:pStyle w:val="Corpsdetexte"/>
      </w:pPr>
      <w:r w:rsidRPr="00A42897">
        <w:rPr>
          <w:b/>
          <w:bCs/>
        </w:rPr>
        <w:t>Exercice</w:t>
      </w:r>
      <w:r>
        <w:t xml:space="preserve">. Modifiez l’exemple afin d’afficher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w:t>
      </w:r>
    </w:p>
    <w:p w14:paraId="633E48FE" w14:textId="1C8FC1BE" w:rsidR="00522D83" w:rsidRPr="00692D34" w:rsidRDefault="00522D83" w:rsidP="00305EEB">
      <w:pPr>
        <w:pStyle w:val="Corpsdetexte"/>
        <w:keepNext/>
        <w:keepLines/>
      </w:pPr>
      <w:r w:rsidRPr="00365931">
        <w:rPr>
          <w:b/>
        </w:rPr>
        <w:t>Solution</w:t>
      </w:r>
      <w:r>
        <w:t xml:space="preserve">. </w:t>
      </w:r>
      <w:hyperlink r:id="rId124"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ExerciceWhile2.java</w:t>
      </w:r>
    </w:p>
    <w:p w14:paraId="6F46F38F" w14:textId="77777777" w:rsidR="008502F5" w:rsidRPr="008502F5" w:rsidRDefault="008502F5" w:rsidP="00305EEB">
      <w:pPr>
        <w:pStyle w:val="Code"/>
        <w:rPr>
          <w:color w:val="000000"/>
          <w:lang w:eastAsia="en-US"/>
        </w:rPr>
      </w:pPr>
      <w:r w:rsidRPr="008502F5">
        <w:rPr>
          <w:lang w:eastAsia="en-US"/>
        </w:rPr>
        <w:t>/**</w:t>
      </w:r>
    </w:p>
    <w:p w14:paraId="0FFAA4E5"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ExerciceWhile2</w:t>
      </w:r>
      <w:r w:rsidRPr="008502F5">
        <w:rPr>
          <w:color w:val="008C00"/>
          <w:lang w:eastAsia="en-US"/>
        </w:rPr>
        <w:t>.</w:t>
      </w:r>
      <w:r w:rsidRPr="008502F5">
        <w:rPr>
          <w:lang w:eastAsia="en-US"/>
        </w:rPr>
        <w:t>java</w:t>
      </w:r>
    </w:p>
    <w:p w14:paraId="1D94A70E"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Afficher les valeurs de compteur </w:t>
      </w:r>
      <w:r w:rsidRPr="008502F5">
        <w:rPr>
          <w:color w:val="008C00"/>
          <w:lang w:eastAsia="en-US"/>
        </w:rPr>
        <w:t>5</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0</w:t>
      </w:r>
      <w:r w:rsidRPr="008502F5">
        <w:rPr>
          <w:b/>
          <w:bCs/>
          <w:color w:val="7F9FBF"/>
          <w:lang w:eastAsia="en-US"/>
        </w:rPr>
        <w:t>,-</w:t>
      </w:r>
      <w:r w:rsidRPr="008502F5">
        <w:rPr>
          <w:color w:val="008C00"/>
          <w:lang w:eastAsia="en-US"/>
        </w:rPr>
        <w:t>1</w:t>
      </w:r>
      <w:r w:rsidRPr="008502F5">
        <w:rPr>
          <w:b/>
          <w:bCs/>
          <w:color w:val="7F9FBF"/>
          <w:lang w:eastAsia="en-US"/>
        </w:rPr>
        <w:t>,-</w:t>
      </w:r>
      <w:r w:rsidRPr="008502F5">
        <w:rPr>
          <w:color w:val="008C00"/>
          <w:lang w:eastAsia="en-US"/>
        </w:rPr>
        <w:t>2</w:t>
      </w:r>
      <w:r w:rsidRPr="008502F5">
        <w:rPr>
          <w:b/>
          <w:bCs/>
          <w:color w:val="7F9FBF"/>
          <w:lang w:eastAsia="en-US"/>
        </w:rPr>
        <w:t>,-</w:t>
      </w:r>
      <w:r w:rsidRPr="008502F5">
        <w:rPr>
          <w:color w:val="008C00"/>
          <w:lang w:eastAsia="en-US"/>
        </w:rPr>
        <w:t>3</w:t>
      </w:r>
      <w:r w:rsidRPr="008502F5">
        <w:rPr>
          <w:b/>
          <w:bCs/>
          <w:color w:val="7F9FBF"/>
          <w:lang w:eastAsia="en-US"/>
        </w:rPr>
        <w:t>,-</w:t>
      </w:r>
      <w:r w:rsidRPr="008502F5">
        <w:rPr>
          <w:color w:val="008C00"/>
          <w:lang w:eastAsia="en-US"/>
        </w:rPr>
        <w:t>4</w:t>
      </w:r>
      <w:r w:rsidRPr="008502F5">
        <w:rPr>
          <w:b/>
          <w:bCs/>
          <w:color w:val="7F9FBF"/>
          <w:lang w:eastAsia="en-US"/>
        </w:rPr>
        <w:t>,-</w:t>
      </w:r>
      <w:r w:rsidRPr="008502F5">
        <w:rPr>
          <w:color w:val="008C00"/>
          <w:lang w:eastAsia="en-US"/>
        </w:rPr>
        <w:t>5</w:t>
      </w:r>
    </w:p>
    <w:p w14:paraId="6AD990F6" w14:textId="77777777" w:rsidR="008502F5" w:rsidRPr="008502F5" w:rsidRDefault="008502F5" w:rsidP="00305EEB">
      <w:pPr>
        <w:pStyle w:val="Code"/>
        <w:rPr>
          <w:color w:val="000000"/>
          <w:lang w:val="en-CA" w:eastAsia="en-US"/>
        </w:rPr>
      </w:pPr>
      <w:r w:rsidRPr="008502F5">
        <w:rPr>
          <w:lang w:eastAsia="en-US"/>
        </w:rPr>
        <w:t> </w:t>
      </w:r>
      <w:r w:rsidRPr="008502F5">
        <w:rPr>
          <w:lang w:val="en-CA" w:eastAsia="en-US"/>
        </w:rPr>
        <w:t>*/</w:t>
      </w:r>
    </w:p>
    <w:p w14:paraId="379B1525" w14:textId="77777777" w:rsidR="008502F5" w:rsidRPr="008502F5" w:rsidRDefault="008502F5" w:rsidP="008502F5">
      <w:pPr>
        <w:pStyle w:val="Code"/>
        <w:rPr>
          <w:color w:val="000000"/>
          <w:lang w:val="en-CA" w:eastAsia="en-US"/>
        </w:rPr>
      </w:pPr>
      <w:r w:rsidRPr="008502F5">
        <w:rPr>
          <w:b/>
          <w:bCs/>
          <w:color w:val="800000"/>
          <w:lang w:val="en-CA" w:eastAsia="en-US"/>
        </w:rPr>
        <w:t>import</w:t>
      </w:r>
      <w:r w:rsidRPr="008502F5">
        <w:rPr>
          <w:color w:val="004A43"/>
          <w:lang w:val="en-CA" w:eastAsia="en-US"/>
        </w:rPr>
        <w:t xml:space="preserve"> javax</w:t>
      </w:r>
      <w:r w:rsidRPr="008502F5">
        <w:rPr>
          <w:color w:val="808030"/>
          <w:lang w:val="en-CA" w:eastAsia="en-US"/>
        </w:rPr>
        <w:t>.</w:t>
      </w:r>
      <w:r w:rsidRPr="008502F5">
        <w:rPr>
          <w:color w:val="004A43"/>
          <w:lang w:val="en-CA" w:eastAsia="en-US"/>
        </w:rPr>
        <w:t>swing</w:t>
      </w:r>
      <w:r w:rsidRPr="008502F5">
        <w:rPr>
          <w:color w:val="808030"/>
          <w:lang w:val="en-CA" w:eastAsia="en-US"/>
        </w:rPr>
        <w:t>.</w:t>
      </w:r>
      <w:r w:rsidRPr="008502F5">
        <w:rPr>
          <w:color w:val="004A43"/>
          <w:lang w:val="en-CA" w:eastAsia="en-US"/>
        </w:rPr>
        <w:t>JOptionPane</w:t>
      </w:r>
      <w:r w:rsidRPr="008502F5">
        <w:rPr>
          <w:color w:val="800080"/>
          <w:lang w:val="en-CA" w:eastAsia="en-US"/>
        </w:rPr>
        <w:t>;</w:t>
      </w:r>
    </w:p>
    <w:p w14:paraId="5386F5F2" w14:textId="77777777" w:rsidR="008502F5" w:rsidRPr="008502F5" w:rsidRDefault="008502F5" w:rsidP="008502F5">
      <w:pPr>
        <w:pStyle w:val="Code"/>
        <w:rPr>
          <w:color w:val="000000"/>
          <w:lang w:val="en-CA" w:eastAsia="en-US"/>
        </w:rPr>
      </w:pP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class</w:t>
      </w:r>
      <w:r w:rsidRPr="008502F5">
        <w:rPr>
          <w:color w:val="000000"/>
          <w:lang w:val="en-CA" w:eastAsia="en-US"/>
        </w:rPr>
        <w:t xml:space="preserve"> ExerciceWhile2</w:t>
      </w:r>
      <w:r w:rsidRPr="008502F5">
        <w:rPr>
          <w:color w:val="800080"/>
          <w:lang w:val="en-CA" w:eastAsia="en-US"/>
        </w:rPr>
        <w:t>{</w:t>
      </w:r>
    </w:p>
    <w:p w14:paraId="7B962605"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4A3D773D"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color w:val="BB7977"/>
          <w:lang w:eastAsia="en-US"/>
        </w:rPr>
        <w:t>int</w:t>
      </w:r>
      <w:r w:rsidRPr="008502F5">
        <w:rPr>
          <w:color w:val="000000"/>
          <w:lang w:eastAsia="en-US"/>
        </w:rPr>
        <w:t xml:space="preserve"> compteur</w:t>
      </w:r>
      <w:r w:rsidRPr="008502F5">
        <w:rPr>
          <w:color w:val="800080"/>
          <w:lang w:eastAsia="en-US"/>
        </w:rPr>
        <w:t>;</w:t>
      </w:r>
    </w:p>
    <w:p w14:paraId="33144EE1"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5</w:t>
      </w:r>
      <w:r w:rsidRPr="008502F5">
        <w:rPr>
          <w:color w:val="800080"/>
          <w:lang w:eastAsia="en-US"/>
        </w:rPr>
        <w:t>;</w:t>
      </w:r>
    </w:p>
    <w:p w14:paraId="2D22E0E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808030"/>
          <w:lang w:eastAsia="en-US"/>
        </w:rPr>
        <w:t>(</w:t>
      </w:r>
      <w:r w:rsidRPr="008502F5">
        <w:rPr>
          <w:color w:val="000000"/>
          <w:lang w:eastAsia="en-US"/>
        </w:rPr>
        <w:t xml:space="preserve">compteur </w:t>
      </w:r>
      <w:r w:rsidRPr="008502F5">
        <w:rPr>
          <w:color w:val="808030"/>
          <w:lang w:eastAsia="en-US"/>
        </w:rPr>
        <w:t>&gt;=</w:t>
      </w:r>
      <w:r w:rsidRPr="008502F5">
        <w:rPr>
          <w:color w:val="000000"/>
          <w:lang w:eastAsia="en-US"/>
        </w:rPr>
        <w:t xml:space="preserve"> </w:t>
      </w:r>
      <w:r w:rsidRPr="008502F5">
        <w:rPr>
          <w:color w:val="808030"/>
          <w:lang w:eastAsia="en-US"/>
        </w:rPr>
        <w:t>-</w:t>
      </w:r>
      <w:r w:rsidRPr="008502F5">
        <w:rPr>
          <w:color w:val="008C00"/>
          <w:lang w:eastAsia="en-US"/>
        </w:rPr>
        <w:t>5</w:t>
      </w:r>
      <w:r w:rsidRPr="008502F5">
        <w:rPr>
          <w:color w:val="808030"/>
          <w:lang w:eastAsia="en-US"/>
        </w:rPr>
        <w:t>)</w:t>
      </w:r>
      <w:r w:rsidRPr="008502F5">
        <w:rPr>
          <w:color w:val="800080"/>
          <w:lang w:eastAsia="en-US"/>
        </w:rPr>
        <w:t>{</w:t>
      </w:r>
    </w:p>
    <w:p w14:paraId="2E1B15F3"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6025D3CE"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263B7F72"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53950AAF"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BB7977"/>
          <w:lang w:eastAsia="en-US"/>
        </w:rPr>
        <w:t>System</w:t>
      </w:r>
      <w:r w:rsidRPr="008502F5">
        <w:rPr>
          <w:color w:val="808030"/>
          <w:lang w:eastAsia="en-US"/>
        </w:rPr>
        <w:t>.</w:t>
      </w:r>
      <w:r w:rsidRPr="008502F5">
        <w:rPr>
          <w:color w:val="000000"/>
          <w:lang w:eastAsia="en-US"/>
        </w:rPr>
        <w:t>exit</w:t>
      </w:r>
      <w:r w:rsidRPr="008502F5">
        <w:rPr>
          <w:color w:val="808030"/>
          <w:lang w:eastAsia="en-US"/>
        </w:rPr>
        <w:t>(</w:t>
      </w:r>
      <w:r w:rsidRPr="008502F5">
        <w:rPr>
          <w:color w:val="008C00"/>
          <w:lang w:eastAsia="en-US"/>
        </w:rPr>
        <w:t>0</w:t>
      </w:r>
      <w:r w:rsidRPr="008502F5">
        <w:rPr>
          <w:color w:val="808030"/>
          <w:lang w:eastAsia="en-US"/>
        </w:rPr>
        <w:t>)</w:t>
      </w:r>
      <w:r w:rsidRPr="008502F5">
        <w:rPr>
          <w:color w:val="800080"/>
          <w:lang w:eastAsia="en-US"/>
        </w:rPr>
        <w:t>;</w:t>
      </w:r>
    </w:p>
    <w:p w14:paraId="17C7C65A"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661117F3" w14:textId="69EAA66C" w:rsidR="008502F5" w:rsidRDefault="008502F5" w:rsidP="008502F5">
      <w:pPr>
        <w:pStyle w:val="Code"/>
        <w:rPr>
          <w:color w:val="800080"/>
          <w:lang w:eastAsia="en-US"/>
        </w:rPr>
      </w:pPr>
      <w:r w:rsidRPr="008502F5">
        <w:rPr>
          <w:color w:val="800080"/>
          <w:lang w:eastAsia="en-US"/>
        </w:rPr>
        <w:t>}</w:t>
      </w:r>
    </w:p>
    <w:p w14:paraId="69FF5DAA" w14:textId="77777777" w:rsidR="00117845" w:rsidRPr="008502F5" w:rsidRDefault="00117845" w:rsidP="008502F5">
      <w:pPr>
        <w:pStyle w:val="Code"/>
        <w:rPr>
          <w:color w:val="000000"/>
          <w:lang w:eastAsia="en-US"/>
        </w:rPr>
      </w:pPr>
    </w:p>
    <w:p w14:paraId="1088D091" w14:textId="77777777" w:rsidR="00522D83" w:rsidRDefault="00522D83" w:rsidP="00522D83">
      <w:pPr>
        <w:pStyle w:val="Corpsdetexte"/>
        <w:rPr>
          <w:b/>
          <w:bCs/>
        </w:rPr>
      </w:pPr>
    </w:p>
    <w:p w14:paraId="6BB5FC6D" w14:textId="77777777" w:rsidR="00522D83" w:rsidRDefault="00522D83" w:rsidP="00522D83">
      <w:pPr>
        <w:pStyle w:val="Corpsdetexte"/>
      </w:pPr>
      <w:r w:rsidRPr="004B6A10">
        <w:rPr>
          <w:b/>
          <w:bCs/>
        </w:rPr>
        <w:lastRenderedPageBreak/>
        <w:t>Exercice</w:t>
      </w:r>
      <w:r>
        <w:t xml:space="preserve">. Reprenons l’exemple de lecture d’entiers afin d’en afficher la somme. Nous avons vu le cas de deux et de trois entiers. Maintenant cherchons à extrapoler jusqu’à 10 entiers ! Il serait très long de répéter dix fois la lecture, la conversion et l’accumulation dans somme. Une solution naturelle est d’utiliser un énoncé </w:t>
      </w:r>
      <w:r w:rsidRPr="0072127B">
        <w:rPr>
          <w:i/>
          <w:iCs/>
        </w:rPr>
        <w:t>while</w:t>
      </w:r>
      <w:r>
        <w:t>. Dans cet exercice, utilisez une boucle while pour lire dix entiers et en afficher la somme.</w:t>
      </w:r>
    </w:p>
    <w:p w14:paraId="3FA1D2D1" w14:textId="52085A5B" w:rsidR="00522D83" w:rsidRDefault="00522D83" w:rsidP="00522D83">
      <w:pPr>
        <w:pStyle w:val="Corpsdetexte"/>
      </w:pPr>
      <w:r w:rsidRPr="00365931">
        <w:rPr>
          <w:b/>
        </w:rPr>
        <w:t>Solution</w:t>
      </w:r>
      <w:r>
        <w:t xml:space="preserve">. </w:t>
      </w:r>
      <w:hyperlink r:id="rId125"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ExerciceWhile3.java</w:t>
      </w:r>
    </w:p>
    <w:p w14:paraId="44A11019" w14:textId="77777777" w:rsidR="008502F5" w:rsidRPr="008502F5" w:rsidRDefault="008502F5" w:rsidP="008502F5">
      <w:pPr>
        <w:pStyle w:val="Code"/>
        <w:rPr>
          <w:color w:val="000000"/>
          <w:lang w:eastAsia="en-US"/>
        </w:rPr>
      </w:pPr>
      <w:r w:rsidRPr="008502F5">
        <w:rPr>
          <w:lang w:eastAsia="en-US"/>
        </w:rPr>
        <w:t>/**</w:t>
      </w:r>
    </w:p>
    <w:p w14:paraId="71F35F8D"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ExerciceWhile3</w:t>
      </w:r>
      <w:r w:rsidRPr="008502F5">
        <w:rPr>
          <w:color w:val="008C00"/>
          <w:lang w:eastAsia="en-US"/>
        </w:rPr>
        <w:t>.</w:t>
      </w:r>
      <w:r w:rsidRPr="008502F5">
        <w:rPr>
          <w:lang w:eastAsia="en-US"/>
        </w:rPr>
        <w:t>java</w:t>
      </w:r>
    </w:p>
    <w:p w14:paraId="20A5A793"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dix entiers et en afficher la somme avec un while</w:t>
      </w:r>
    </w:p>
    <w:p w14:paraId="0E1A75EB" w14:textId="77777777" w:rsidR="008502F5" w:rsidRPr="007616BC" w:rsidRDefault="008502F5" w:rsidP="008502F5">
      <w:pPr>
        <w:pStyle w:val="Code"/>
        <w:rPr>
          <w:color w:val="000000"/>
          <w:lang w:val="en-US" w:eastAsia="en-US"/>
        </w:rPr>
      </w:pPr>
      <w:r w:rsidRPr="008502F5">
        <w:rPr>
          <w:lang w:eastAsia="en-US"/>
        </w:rPr>
        <w:t> </w:t>
      </w:r>
      <w:r w:rsidRPr="007616BC">
        <w:rPr>
          <w:lang w:val="en-US" w:eastAsia="en-US"/>
        </w:rPr>
        <w:t>*/</w:t>
      </w:r>
    </w:p>
    <w:p w14:paraId="282A5EBC" w14:textId="77777777" w:rsidR="008502F5" w:rsidRPr="007616BC" w:rsidRDefault="008502F5" w:rsidP="008502F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C812C22" w14:textId="77777777" w:rsidR="008502F5" w:rsidRPr="007616BC" w:rsidRDefault="008502F5" w:rsidP="008502F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ExerciceWhile3 </w:t>
      </w:r>
      <w:r w:rsidRPr="007616BC">
        <w:rPr>
          <w:b/>
          <w:bCs/>
          <w:color w:val="800000"/>
          <w:lang w:val="en-US" w:eastAsia="en-US"/>
        </w:rPr>
        <w:t>extends</w:t>
      </w:r>
      <w:r w:rsidRPr="007616BC">
        <w:rPr>
          <w:color w:val="000000"/>
          <w:lang w:val="en-US" w:eastAsia="en-US"/>
        </w:rPr>
        <w:t xml:space="preserve"> Object </w:t>
      </w:r>
      <w:r w:rsidRPr="007616BC">
        <w:rPr>
          <w:color w:val="800080"/>
          <w:lang w:val="en-US" w:eastAsia="en-US"/>
        </w:rPr>
        <w:t>{</w:t>
      </w:r>
    </w:p>
    <w:p w14:paraId="02870C64" w14:textId="77777777" w:rsidR="008502F5" w:rsidRPr="007616BC" w:rsidRDefault="008502F5" w:rsidP="008502F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F30B82" w14:textId="77777777" w:rsidR="008502F5" w:rsidRPr="008502F5" w:rsidRDefault="008502F5" w:rsidP="008502F5">
      <w:pPr>
        <w:pStyle w:val="Code"/>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340D3007"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w:t>
      </w:r>
      <w:r w:rsidRPr="008502F5">
        <w:rPr>
          <w:color w:val="800080"/>
          <w:lang w:eastAsia="en-US"/>
        </w:rPr>
        <w:t>;</w:t>
      </w:r>
    </w:p>
    <w:p w14:paraId="78F8570E"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6A309E1B"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662E72E8"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compteur </w:t>
      </w:r>
      <w:r w:rsidRPr="008502F5">
        <w:rPr>
          <w:color w:val="808030"/>
          <w:lang w:eastAsia="en-US"/>
        </w:rPr>
        <w:t>&lt;=</w:t>
      </w:r>
      <w:r w:rsidRPr="008502F5">
        <w:rPr>
          <w:color w:val="008C00"/>
          <w:lang w:eastAsia="en-US"/>
        </w:rPr>
        <w:t>10</w:t>
      </w:r>
      <w:r w:rsidRPr="008502F5">
        <w:rPr>
          <w:color w:val="808030"/>
          <w:lang w:eastAsia="en-US"/>
        </w:rPr>
        <w:t>)</w:t>
      </w:r>
      <w:r w:rsidRPr="008502F5">
        <w:rPr>
          <w:color w:val="800080"/>
          <w:lang w:eastAsia="en-US"/>
        </w:rPr>
        <w:t>{</w:t>
      </w:r>
    </w:p>
    <w:p w14:paraId="1EFB2D36" w14:textId="77777777" w:rsidR="008502F5" w:rsidRPr="008502F5" w:rsidRDefault="008502F5" w:rsidP="008502F5">
      <w:pPr>
        <w:pStyle w:val="Code"/>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javax</w:t>
      </w:r>
      <w:r w:rsidRPr="008502F5">
        <w:rPr>
          <w:color w:val="808030"/>
          <w:lang w:eastAsia="en-US"/>
        </w:rPr>
        <w:t>.</w:t>
      </w:r>
      <w:r w:rsidRPr="008502F5">
        <w:rPr>
          <w:color w:val="000000"/>
          <w:lang w:eastAsia="en-US"/>
        </w:rPr>
        <w:t>swing</w:t>
      </w:r>
      <w:r w:rsidRPr="008502F5">
        <w:rPr>
          <w:color w:val="808030"/>
          <w:lang w:eastAsia="en-US"/>
        </w:rPr>
        <w:t>.</w:t>
      </w:r>
      <w:r w:rsidRPr="008502F5">
        <w:rPr>
          <w:color w:val="000000"/>
          <w:lang w:eastAsia="en-US"/>
        </w:rPr>
        <w:t>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entier"</w:t>
      </w:r>
      <w:r w:rsidRPr="008502F5">
        <w:rPr>
          <w:color w:val="808030"/>
          <w:lang w:eastAsia="en-US"/>
        </w:rPr>
        <w:t>)</w:t>
      </w:r>
      <w:r w:rsidRPr="008502F5">
        <w:rPr>
          <w:color w:val="800080"/>
          <w:lang w:eastAsia="en-US"/>
        </w:rPr>
        <w:t>;</w:t>
      </w:r>
    </w:p>
    <w:p w14:paraId="25023EEB" w14:textId="77777777" w:rsidR="008502F5" w:rsidRPr="008502F5" w:rsidRDefault="008502F5" w:rsidP="008502F5">
      <w:pPr>
        <w:pStyle w:val="Code"/>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62349017" w14:textId="77777777" w:rsidR="008502F5" w:rsidRPr="008502F5" w:rsidRDefault="008502F5" w:rsidP="008502F5">
      <w:pPr>
        <w:pStyle w:val="Code"/>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588B094" w14:textId="77777777" w:rsidR="008502F5" w:rsidRPr="008502F5" w:rsidRDefault="008502F5" w:rsidP="008502F5">
      <w:pPr>
        <w:pStyle w:val="Code"/>
        <w:rPr>
          <w:color w:val="000000"/>
          <w:lang w:eastAsia="en-US"/>
        </w:rPr>
      </w:pPr>
      <w:r w:rsidRPr="008502F5">
        <w:rPr>
          <w:color w:val="000000"/>
          <w:lang w:eastAsia="en-US"/>
        </w:rPr>
        <w:t xml:space="preserve">            compteur </w:t>
      </w:r>
      <w:r w:rsidRPr="008502F5">
        <w:rPr>
          <w:color w:val="808030"/>
          <w:lang w:eastAsia="en-US"/>
        </w:rPr>
        <w:t>=</w:t>
      </w:r>
      <w:r w:rsidRPr="008502F5">
        <w:rPr>
          <w:color w:val="000000"/>
          <w:lang w:eastAsia="en-US"/>
        </w:rPr>
        <w:t xml:space="preserve"> compteur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p>
    <w:p w14:paraId="37EAD8A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47869C64"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des dix entiers est "</w:t>
      </w:r>
      <w:r w:rsidRPr="008502F5">
        <w:rPr>
          <w:color w:val="000000"/>
          <w:lang w:eastAsia="en-US"/>
        </w:rPr>
        <w:t xml:space="preserve"> </w:t>
      </w:r>
      <w:r w:rsidRPr="008502F5">
        <w:rPr>
          <w:color w:val="808030"/>
          <w:lang w:eastAsia="en-US"/>
        </w:rPr>
        <w:t>+</w:t>
      </w:r>
      <w:r w:rsidRPr="008502F5">
        <w:rPr>
          <w:color w:val="000000"/>
          <w:lang w:eastAsia="en-US"/>
        </w:rPr>
        <w:t xml:space="preserve"> somme</w:t>
      </w:r>
      <w:r w:rsidRPr="008502F5">
        <w:rPr>
          <w:color w:val="808030"/>
          <w:lang w:eastAsia="en-US"/>
        </w:rPr>
        <w:t>)</w:t>
      </w:r>
      <w:r w:rsidRPr="008502F5">
        <w:rPr>
          <w:color w:val="800080"/>
          <w:lang w:eastAsia="en-US"/>
        </w:rPr>
        <w:t>;</w:t>
      </w:r>
    </w:p>
    <w:p w14:paraId="122A8FBB"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05D8C5E4"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682C5DD8" w14:textId="04B93A33" w:rsidR="008502F5" w:rsidRDefault="008502F5" w:rsidP="008502F5">
      <w:pPr>
        <w:pStyle w:val="Code"/>
        <w:rPr>
          <w:color w:val="800080"/>
          <w:lang w:eastAsia="en-US"/>
        </w:rPr>
      </w:pPr>
      <w:r w:rsidRPr="00452667">
        <w:rPr>
          <w:color w:val="800080"/>
          <w:lang w:eastAsia="en-US"/>
        </w:rPr>
        <w:t>}</w:t>
      </w:r>
    </w:p>
    <w:p w14:paraId="50FA582B" w14:textId="77777777" w:rsidR="00117845" w:rsidRPr="00452667" w:rsidRDefault="00117845" w:rsidP="008502F5">
      <w:pPr>
        <w:pStyle w:val="Code"/>
        <w:rPr>
          <w:color w:val="000000"/>
          <w:lang w:eastAsia="en-US"/>
        </w:rPr>
      </w:pPr>
    </w:p>
    <w:p w14:paraId="58F4EBFB" w14:textId="77777777" w:rsidR="00522D83" w:rsidRDefault="00522D83" w:rsidP="00522D83">
      <w:pPr>
        <w:pStyle w:val="Corpsdetexte"/>
        <w:rPr>
          <w:b/>
          <w:bCs/>
        </w:rPr>
      </w:pPr>
    </w:p>
    <w:p w14:paraId="470DD4AC" w14:textId="60FD12AE" w:rsidR="00522D83" w:rsidRDefault="00522D83" w:rsidP="00522D83">
      <w:pPr>
        <w:pStyle w:val="Corpsdetexte"/>
      </w:pPr>
      <w:r w:rsidRPr="002C71C8">
        <w:rPr>
          <w:b/>
          <w:bCs/>
        </w:rPr>
        <w:t>Exercice</w:t>
      </w:r>
      <w:r>
        <w:t xml:space="preserve">. </w:t>
      </w:r>
      <w:r w:rsidR="00117845">
        <w:t>S</w:t>
      </w:r>
      <w:r>
        <w:t>upposons que le nombre d’entiers à lire est inconnu à l’avance. Une technique souvent employée pour arrêter la répétition est l’utilisation d’une valeur spéciale appelée sentinelle qui provoque l’arrêt de la répétition. Par exemple, supposons que le nombre 0 représente la sentinelle. Vous devez donc écrire un programme qui lit une série d’entier jusqu’à ce que l’entier 0 soit entré et produit la somme de ces entiers.</w:t>
      </w:r>
    </w:p>
    <w:p w14:paraId="78A4B82D" w14:textId="4B0765C9" w:rsidR="00522D83" w:rsidRDefault="00522D83" w:rsidP="00305EEB">
      <w:pPr>
        <w:pStyle w:val="Corpsdetexte"/>
        <w:keepNext/>
        <w:keepLines/>
      </w:pPr>
      <w:r w:rsidRPr="002C0483">
        <w:rPr>
          <w:b/>
        </w:rPr>
        <w:lastRenderedPageBreak/>
        <w:t>Solution</w:t>
      </w:r>
      <w:r>
        <w:t xml:space="preserve">. </w:t>
      </w:r>
      <w:hyperlink r:id="rId126"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D35A89" w:rsidRPr="00D35A89">
        <w:rPr>
          <w:rFonts w:ascii="Segoe UI" w:hAnsi="Segoe UI" w:cs="Segoe UI"/>
          <w:b/>
          <w:bCs/>
          <w:color w:val="586069"/>
          <w:lang w:val="fr-CA"/>
        </w:rPr>
        <w:t>chapitre_3</w:t>
      </w:r>
      <w:r w:rsidR="00D35A89">
        <w:rPr>
          <w:rFonts w:ascii="Segoe UI" w:hAnsi="Segoe UI" w:cs="Segoe UI"/>
          <w:color w:val="586069"/>
          <w:lang w:val="fr-CA"/>
        </w:rPr>
        <w:t>/</w:t>
      </w:r>
      <w:r w:rsidRPr="00A35FAA">
        <w:rPr>
          <w:rFonts w:ascii="Segoe UI" w:hAnsi="Segoe UI" w:cs="Segoe UI"/>
          <w:b/>
          <w:bCs/>
          <w:color w:val="586069"/>
          <w:lang w:val="fr-CA"/>
        </w:rPr>
        <w:t>ExerciceWhileSentinelle.java</w:t>
      </w:r>
    </w:p>
    <w:p w14:paraId="7E58C35A" w14:textId="77777777" w:rsidR="008502F5" w:rsidRPr="008502F5" w:rsidRDefault="008502F5" w:rsidP="00305EEB">
      <w:pPr>
        <w:pStyle w:val="Code"/>
        <w:rPr>
          <w:color w:val="000000"/>
          <w:lang w:eastAsia="en-US"/>
        </w:rPr>
      </w:pPr>
      <w:r w:rsidRPr="008502F5">
        <w:rPr>
          <w:lang w:eastAsia="en-US"/>
        </w:rPr>
        <w:t>/**</w:t>
      </w:r>
    </w:p>
    <w:p w14:paraId="2E4B5999"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ExerciceWhileSentinelle</w:t>
      </w:r>
      <w:r w:rsidRPr="008502F5">
        <w:rPr>
          <w:color w:val="008C00"/>
          <w:lang w:eastAsia="en-US"/>
        </w:rPr>
        <w:t>.</w:t>
      </w:r>
      <w:r w:rsidRPr="008502F5">
        <w:rPr>
          <w:lang w:eastAsia="en-US"/>
        </w:rPr>
        <w:t>java</w:t>
      </w:r>
    </w:p>
    <w:p w14:paraId="1BB8FD67"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22DE2273"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w:t>
      </w:r>
    </w:p>
    <w:p w14:paraId="3EDC5AF0" w14:textId="77777777" w:rsidR="008502F5" w:rsidRPr="008502F5" w:rsidRDefault="008502F5" w:rsidP="008502F5">
      <w:pPr>
        <w:pStyle w:val="Code"/>
        <w:rPr>
          <w:color w:val="000000"/>
          <w:lang w:eastAsia="en-US"/>
        </w:rPr>
      </w:pPr>
      <w:r w:rsidRPr="008502F5">
        <w:rPr>
          <w:lang w:eastAsia="en-US"/>
        </w:rPr>
        <w:t> */</w:t>
      </w:r>
    </w:p>
    <w:p w14:paraId="269975C4" w14:textId="77777777" w:rsidR="008502F5" w:rsidRPr="008502F5" w:rsidRDefault="008502F5" w:rsidP="008502F5">
      <w:pPr>
        <w:pStyle w:val="Code"/>
        <w:rPr>
          <w:color w:val="000000"/>
          <w:lang w:eastAsia="en-US"/>
        </w:rPr>
      </w:pPr>
      <w:r w:rsidRPr="008502F5">
        <w:rPr>
          <w:b/>
          <w:bCs/>
          <w:color w:val="800000"/>
          <w:lang w:eastAsia="en-US"/>
        </w:rPr>
        <w:t>import</w:t>
      </w:r>
      <w:r w:rsidRPr="008502F5">
        <w:rPr>
          <w:color w:val="004A43"/>
          <w:lang w:eastAsia="en-US"/>
        </w:rPr>
        <w:t xml:space="preserve"> javax</w:t>
      </w:r>
      <w:r w:rsidRPr="008502F5">
        <w:rPr>
          <w:color w:val="808030"/>
          <w:lang w:eastAsia="en-US"/>
        </w:rPr>
        <w:t>.</w:t>
      </w:r>
      <w:r w:rsidRPr="008502F5">
        <w:rPr>
          <w:color w:val="004A43"/>
          <w:lang w:eastAsia="en-US"/>
        </w:rPr>
        <w:t>swing</w:t>
      </w:r>
      <w:r w:rsidRPr="008502F5">
        <w:rPr>
          <w:color w:val="808030"/>
          <w:lang w:eastAsia="en-US"/>
        </w:rPr>
        <w:t>.</w:t>
      </w:r>
      <w:r w:rsidRPr="008502F5">
        <w:rPr>
          <w:color w:val="004A43"/>
          <w:lang w:eastAsia="en-US"/>
        </w:rPr>
        <w:t>JOptionPane</w:t>
      </w:r>
      <w:r w:rsidRPr="008502F5">
        <w:rPr>
          <w:color w:val="800080"/>
          <w:lang w:eastAsia="en-US"/>
        </w:rPr>
        <w:t>;</w:t>
      </w:r>
    </w:p>
    <w:p w14:paraId="6847AC1A" w14:textId="77777777" w:rsidR="008502F5" w:rsidRPr="00790DA8" w:rsidRDefault="008502F5" w:rsidP="008502F5">
      <w:pPr>
        <w:pStyle w:val="Code"/>
        <w:rPr>
          <w:color w:val="000000"/>
          <w:lang w:val="en-CA" w:eastAsia="en-US"/>
        </w:rPr>
      </w:pPr>
      <w:r w:rsidRPr="00790DA8">
        <w:rPr>
          <w:b/>
          <w:bCs/>
          <w:color w:val="800000"/>
          <w:lang w:val="en-CA" w:eastAsia="en-US"/>
        </w:rPr>
        <w:t>public</w:t>
      </w:r>
      <w:r w:rsidRPr="00790DA8">
        <w:rPr>
          <w:color w:val="000000"/>
          <w:lang w:val="en-CA" w:eastAsia="en-US"/>
        </w:rPr>
        <w:t xml:space="preserve"> </w:t>
      </w:r>
      <w:r w:rsidRPr="00790DA8">
        <w:rPr>
          <w:b/>
          <w:bCs/>
          <w:color w:val="800000"/>
          <w:lang w:val="en-CA" w:eastAsia="en-US"/>
        </w:rPr>
        <w:t>class</w:t>
      </w:r>
      <w:r w:rsidRPr="00790DA8">
        <w:rPr>
          <w:color w:val="000000"/>
          <w:lang w:val="en-CA" w:eastAsia="en-US"/>
        </w:rPr>
        <w:t xml:space="preserve"> ExerciceWhileSentinelle </w:t>
      </w:r>
      <w:r w:rsidRPr="00790DA8">
        <w:rPr>
          <w:color w:val="800080"/>
          <w:lang w:val="en-CA" w:eastAsia="en-US"/>
        </w:rPr>
        <w:t>{</w:t>
      </w:r>
    </w:p>
    <w:p w14:paraId="20A261BA" w14:textId="77777777" w:rsidR="008502F5" w:rsidRPr="008502F5" w:rsidRDefault="008502F5" w:rsidP="008502F5">
      <w:pPr>
        <w:pStyle w:val="Code"/>
        <w:rPr>
          <w:color w:val="000000"/>
          <w:lang w:val="en-CA" w:eastAsia="en-US"/>
        </w:rPr>
      </w:pPr>
      <w:r w:rsidRPr="00790DA8">
        <w:rPr>
          <w:color w:val="000000"/>
          <w:lang w:val="en-CA"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108BCEDA"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5E8B301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1CC1240C"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w:t>
      </w:r>
      <w:r w:rsidRPr="008502F5">
        <w:rPr>
          <w:color w:val="696969"/>
          <w:lang w:eastAsia="en-US"/>
        </w:rPr>
        <w:t>// N'importe quelle valeur différente de 0 ferait l'affaire</w:t>
      </w:r>
    </w:p>
    <w:p w14:paraId="3890A897"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while</w:t>
      </w:r>
      <w:r w:rsidRPr="008502F5">
        <w:rPr>
          <w:color w:val="000000"/>
          <w:lang w:eastAsia="en-US"/>
        </w:rPr>
        <w:t xml:space="preserve"> </w:t>
      </w:r>
      <w:r w:rsidRPr="008502F5">
        <w:rPr>
          <w:color w:val="808030"/>
          <w:lang w:eastAsia="en-US"/>
        </w:rPr>
        <w:t>(</w:t>
      </w:r>
      <w:r w:rsidRPr="008502F5">
        <w:rPr>
          <w:color w:val="000000"/>
          <w:lang w:eastAsia="en-US"/>
        </w:rPr>
        <w:t xml:space="preserve">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8030"/>
          <w:lang w:eastAsia="en-US"/>
        </w:rPr>
        <w:t>)</w:t>
      </w:r>
      <w:r w:rsidRPr="008502F5">
        <w:rPr>
          <w:color w:val="000000"/>
          <w:lang w:eastAsia="en-US"/>
        </w:rPr>
        <w:t xml:space="preserve"> </w:t>
      </w:r>
      <w:r w:rsidRPr="008502F5">
        <w:rPr>
          <w:color w:val="800080"/>
          <w:lang w:eastAsia="en-US"/>
        </w:rPr>
        <w:t>{</w:t>
      </w:r>
    </w:p>
    <w:p w14:paraId="20A08698" w14:textId="77777777" w:rsidR="008502F5" w:rsidRPr="008502F5" w:rsidRDefault="008502F5" w:rsidP="008502F5">
      <w:pPr>
        <w:pStyle w:val="Code"/>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4958319C" w14:textId="77777777" w:rsidR="008502F5" w:rsidRPr="008502F5" w:rsidRDefault="008502F5" w:rsidP="008502F5">
      <w:pPr>
        <w:pStyle w:val="Code"/>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577416F2" w14:textId="77777777" w:rsidR="008502F5" w:rsidRPr="008502F5" w:rsidRDefault="008502F5" w:rsidP="008502F5">
      <w:pPr>
        <w:pStyle w:val="Code"/>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1BA123A0"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0FE05F36"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2DB142EE" w14:textId="77777777" w:rsidR="008502F5" w:rsidRPr="008502F5" w:rsidRDefault="008502F5" w:rsidP="008502F5">
      <w:pPr>
        <w:pStyle w:val="Code"/>
        <w:rPr>
          <w:color w:val="000000"/>
          <w:lang w:val="en-CA" w:eastAsia="en-US"/>
        </w:rPr>
      </w:pPr>
      <w:r w:rsidRPr="008502F5">
        <w:rPr>
          <w:color w:val="000000"/>
          <w:lang w:eastAsia="en-US"/>
        </w:rPr>
        <w:t xml:space="preserve">        </w:t>
      </w:r>
      <w:r w:rsidRPr="008502F5">
        <w:rPr>
          <w:b/>
          <w:bCs/>
          <w:color w:val="BB7977"/>
          <w:lang w:val="en-CA" w:eastAsia="en-US"/>
        </w:rPr>
        <w:t>System</w:t>
      </w:r>
      <w:r w:rsidRPr="008502F5">
        <w:rPr>
          <w:color w:val="808030"/>
          <w:lang w:val="en-CA" w:eastAsia="en-US"/>
        </w:rPr>
        <w:t>.</w:t>
      </w:r>
      <w:r w:rsidRPr="008502F5">
        <w:rPr>
          <w:color w:val="000000"/>
          <w:lang w:val="en-CA" w:eastAsia="en-US"/>
        </w:rPr>
        <w:t>exit</w:t>
      </w:r>
      <w:r w:rsidRPr="008502F5">
        <w:rPr>
          <w:color w:val="808030"/>
          <w:lang w:val="en-CA" w:eastAsia="en-US"/>
        </w:rPr>
        <w:t>(</w:t>
      </w:r>
      <w:r w:rsidRPr="008502F5">
        <w:rPr>
          <w:color w:val="008C00"/>
          <w:lang w:val="en-CA" w:eastAsia="en-US"/>
        </w:rPr>
        <w:t>0</w:t>
      </w:r>
      <w:r w:rsidRPr="008502F5">
        <w:rPr>
          <w:color w:val="808030"/>
          <w:lang w:val="en-CA" w:eastAsia="en-US"/>
        </w:rPr>
        <w:t>)</w:t>
      </w:r>
      <w:r w:rsidRPr="008502F5">
        <w:rPr>
          <w:color w:val="800080"/>
          <w:lang w:val="en-CA" w:eastAsia="en-US"/>
        </w:rPr>
        <w:t>;</w:t>
      </w:r>
    </w:p>
    <w:p w14:paraId="046173AA" w14:textId="77777777" w:rsidR="008502F5" w:rsidRPr="008502F5" w:rsidRDefault="008502F5" w:rsidP="008502F5">
      <w:pPr>
        <w:pStyle w:val="Code"/>
        <w:rPr>
          <w:color w:val="000000"/>
          <w:lang w:val="en-CA" w:eastAsia="en-US"/>
        </w:rPr>
      </w:pPr>
      <w:r w:rsidRPr="008502F5">
        <w:rPr>
          <w:color w:val="000000"/>
          <w:lang w:val="en-CA" w:eastAsia="en-US"/>
        </w:rPr>
        <w:t xml:space="preserve">    </w:t>
      </w:r>
      <w:r w:rsidRPr="008502F5">
        <w:rPr>
          <w:color w:val="800080"/>
          <w:lang w:val="en-CA" w:eastAsia="en-US"/>
        </w:rPr>
        <w:t>}</w:t>
      </w:r>
    </w:p>
    <w:p w14:paraId="299EF403" w14:textId="67C2855C" w:rsidR="008502F5" w:rsidRDefault="008502F5" w:rsidP="008502F5">
      <w:pPr>
        <w:pStyle w:val="Code"/>
        <w:rPr>
          <w:color w:val="800080"/>
          <w:lang w:val="en-CA" w:eastAsia="en-US"/>
        </w:rPr>
      </w:pPr>
      <w:r w:rsidRPr="008502F5">
        <w:rPr>
          <w:color w:val="800080"/>
          <w:lang w:val="en-CA" w:eastAsia="en-US"/>
        </w:rPr>
        <w:t>}</w:t>
      </w:r>
    </w:p>
    <w:p w14:paraId="2C8306B2" w14:textId="77777777" w:rsidR="00117845" w:rsidRPr="008502F5" w:rsidRDefault="00117845" w:rsidP="008502F5">
      <w:pPr>
        <w:pStyle w:val="Code"/>
        <w:rPr>
          <w:color w:val="000000"/>
          <w:lang w:val="en-CA" w:eastAsia="en-US"/>
        </w:rPr>
      </w:pPr>
    </w:p>
    <w:p w14:paraId="457AA11D" w14:textId="0FF02FB0" w:rsidR="00522D83" w:rsidRDefault="00522D83" w:rsidP="00522D83">
      <w:pPr>
        <w:pStyle w:val="Corpsdetexte"/>
      </w:pPr>
    </w:p>
    <w:p w14:paraId="2A310887" w14:textId="62A5AD20" w:rsidR="00F05993" w:rsidRPr="00991CB5" w:rsidRDefault="00F05993" w:rsidP="0001372D">
      <w:pPr>
        <w:pStyle w:val="Titre2"/>
      </w:pPr>
      <w:bookmarkStart w:id="71" w:name="_Toc44667579"/>
      <w:r w:rsidRPr="16CBE89F">
        <w:rPr>
          <w:lang w:val="fr-CA"/>
        </w:rPr>
        <w:t xml:space="preserve">Qualité du logiciel, </w:t>
      </w:r>
      <w:r w:rsidRPr="0001372D">
        <w:t>tests</w:t>
      </w:r>
      <w:r w:rsidRPr="16CBE89F">
        <w:rPr>
          <w:lang w:val="fr-CA"/>
        </w:rPr>
        <w:t xml:space="preserve"> et </w:t>
      </w:r>
      <w:r w:rsidR="008B272D" w:rsidRPr="16CBE89F">
        <w:rPr>
          <w:lang w:val="fr-CA"/>
        </w:rPr>
        <w:t>débogage</w:t>
      </w:r>
      <w:bookmarkEnd w:id="71"/>
    </w:p>
    <w:p w14:paraId="3620FA2F" w14:textId="77777777" w:rsidR="00F05993" w:rsidRDefault="00F05993" w:rsidP="00F05993">
      <w:pPr>
        <w:pStyle w:val="Corpsdetexte"/>
        <w:rPr>
          <w:bCs/>
          <w:lang w:val="fr-CA"/>
        </w:rPr>
      </w:pPr>
      <w:r>
        <w:rPr>
          <w:bCs/>
          <w:lang w:val="fr-CA"/>
        </w:rPr>
        <w:t>Un aspect fondamental de la qualité d’un programme est la validité des résultats produits par rapport à sa spécification. Une pratique courante en développement de logiciel est de vérifier que les résultats corrects sont produits pour un ensemble de cas de tests.</w:t>
      </w:r>
    </w:p>
    <w:p w14:paraId="2A2AC06E" w14:textId="77777777" w:rsidR="00F05993" w:rsidRPr="00BB4E71" w:rsidRDefault="00F05993" w:rsidP="00F05993">
      <w:pPr>
        <w:pStyle w:val="Corpsdetexte"/>
        <w:rPr>
          <w:bCs/>
          <w:lang w:val="fr-CA"/>
        </w:rPr>
      </w:pPr>
      <w:r w:rsidRPr="0007652A">
        <w:rPr>
          <w:b/>
          <w:bCs/>
          <w:lang w:val="fr-CA"/>
        </w:rPr>
        <w:t>Exemple</w:t>
      </w:r>
      <w:r w:rsidRPr="00BB4E71">
        <w:rPr>
          <w:bCs/>
          <w:lang w:val="fr-CA"/>
        </w:rPr>
        <w:t xml:space="preserve">. Pour tester le programme précédent, on pourrait employer plusieurs combinaisons de données en entrée et vérifier que pour chacun des cas de tests, le bon résultat est produit. </w:t>
      </w:r>
    </w:p>
    <w:tbl>
      <w:tblPr>
        <w:tblW w:w="0" w:type="auto"/>
        <w:tblLook w:val="04A0" w:firstRow="1" w:lastRow="0" w:firstColumn="1" w:lastColumn="0" w:noHBand="0" w:noVBand="1"/>
      </w:tblPr>
      <w:tblGrid>
        <w:gridCol w:w="1680"/>
        <w:gridCol w:w="4174"/>
        <w:gridCol w:w="4226"/>
      </w:tblGrid>
      <w:tr w:rsidR="00F05993" w:rsidRPr="00BB4E71" w14:paraId="48D6A199" w14:textId="77777777" w:rsidTr="008D06F8">
        <w:tc>
          <w:tcPr>
            <w:tcW w:w="1696" w:type="dxa"/>
          </w:tcPr>
          <w:p w14:paraId="45251041" w14:textId="77777777" w:rsidR="00F05993" w:rsidRPr="00BB4E71" w:rsidRDefault="00F05993" w:rsidP="008D06F8">
            <w:pPr>
              <w:pStyle w:val="Corpsdetexte"/>
              <w:rPr>
                <w:bCs/>
                <w:lang w:val="fr-CA"/>
              </w:rPr>
            </w:pPr>
            <w:r w:rsidRPr="00BB4E71">
              <w:rPr>
                <w:bCs/>
                <w:lang w:val="fr-CA"/>
              </w:rPr>
              <w:t>Numéro de test</w:t>
            </w:r>
          </w:p>
        </w:tc>
        <w:tc>
          <w:tcPr>
            <w:tcW w:w="4253" w:type="dxa"/>
          </w:tcPr>
          <w:p w14:paraId="39ED74B7" w14:textId="77777777" w:rsidR="00F05993" w:rsidRPr="00BB4E71" w:rsidRDefault="00F05993" w:rsidP="008D06F8">
            <w:pPr>
              <w:pStyle w:val="Corpsdetexte"/>
              <w:rPr>
                <w:bCs/>
                <w:lang w:val="fr-CA"/>
              </w:rPr>
            </w:pPr>
            <w:r w:rsidRPr="00BB4E71">
              <w:rPr>
                <w:bCs/>
                <w:lang w:val="fr-CA"/>
              </w:rPr>
              <w:t>Input</w:t>
            </w:r>
          </w:p>
        </w:tc>
        <w:tc>
          <w:tcPr>
            <w:tcW w:w="4296" w:type="dxa"/>
          </w:tcPr>
          <w:p w14:paraId="65A367EB" w14:textId="77777777" w:rsidR="00F05993" w:rsidRPr="00BB4E71" w:rsidRDefault="00F05993" w:rsidP="008D06F8">
            <w:pPr>
              <w:pStyle w:val="Corpsdetexte"/>
              <w:rPr>
                <w:bCs/>
                <w:lang w:val="fr-CA"/>
              </w:rPr>
            </w:pPr>
            <w:r w:rsidRPr="00BB4E71">
              <w:rPr>
                <w:bCs/>
                <w:lang w:val="fr-CA"/>
              </w:rPr>
              <w:t>Output</w:t>
            </w:r>
          </w:p>
        </w:tc>
      </w:tr>
      <w:tr w:rsidR="00F05993" w:rsidRPr="00BB4E71" w14:paraId="146B23F8" w14:textId="77777777" w:rsidTr="008D06F8">
        <w:tc>
          <w:tcPr>
            <w:tcW w:w="1696" w:type="dxa"/>
          </w:tcPr>
          <w:p w14:paraId="6D0254C1" w14:textId="77777777" w:rsidR="00F05993" w:rsidRPr="00BB4E71" w:rsidRDefault="00F05993" w:rsidP="008D06F8">
            <w:pPr>
              <w:pStyle w:val="Corpsdetexte"/>
              <w:rPr>
                <w:bCs/>
                <w:lang w:val="fr-CA"/>
              </w:rPr>
            </w:pPr>
            <w:r w:rsidRPr="00BB4E71">
              <w:rPr>
                <w:bCs/>
                <w:lang w:val="fr-CA"/>
              </w:rPr>
              <w:t>1</w:t>
            </w:r>
          </w:p>
        </w:tc>
        <w:tc>
          <w:tcPr>
            <w:tcW w:w="4253" w:type="dxa"/>
          </w:tcPr>
          <w:p w14:paraId="0D7A58B7" w14:textId="77777777" w:rsidR="00F05993" w:rsidRPr="00BB4E71" w:rsidRDefault="00F05993" w:rsidP="008D06F8">
            <w:pPr>
              <w:pStyle w:val="Corpsdetexte"/>
              <w:rPr>
                <w:bCs/>
                <w:lang w:val="fr-CA"/>
              </w:rPr>
            </w:pPr>
            <w:r w:rsidRPr="00BB4E71">
              <w:rPr>
                <w:bCs/>
                <w:lang w:val="fr-CA"/>
              </w:rPr>
              <w:t>15</w:t>
            </w:r>
          </w:p>
          <w:p w14:paraId="29AA2DD6" w14:textId="77777777" w:rsidR="00F05993" w:rsidRPr="00BB4E71" w:rsidRDefault="00F05993" w:rsidP="008D06F8">
            <w:pPr>
              <w:pStyle w:val="Corpsdetexte"/>
              <w:rPr>
                <w:bCs/>
                <w:lang w:val="fr-CA"/>
              </w:rPr>
            </w:pPr>
            <w:r w:rsidRPr="00BB4E71">
              <w:rPr>
                <w:bCs/>
                <w:lang w:val="fr-CA"/>
              </w:rPr>
              <w:t>120</w:t>
            </w:r>
          </w:p>
          <w:p w14:paraId="00AD3DEB" w14:textId="77777777" w:rsidR="00F05993" w:rsidRPr="00BB4E71" w:rsidRDefault="00F05993" w:rsidP="008D06F8">
            <w:pPr>
              <w:pStyle w:val="Corpsdetexte"/>
              <w:rPr>
                <w:bCs/>
                <w:lang w:val="fr-CA"/>
              </w:rPr>
            </w:pPr>
            <w:r w:rsidRPr="00BB4E71">
              <w:rPr>
                <w:bCs/>
                <w:lang w:val="fr-CA"/>
              </w:rPr>
              <w:t>30</w:t>
            </w:r>
          </w:p>
          <w:p w14:paraId="112D0550" w14:textId="77777777" w:rsidR="00F05993" w:rsidRPr="00BB4E71" w:rsidRDefault="00F05993" w:rsidP="008D06F8">
            <w:pPr>
              <w:pStyle w:val="Corpsdetexte"/>
              <w:rPr>
                <w:bCs/>
                <w:lang w:val="fr-CA"/>
              </w:rPr>
            </w:pPr>
            <w:r w:rsidRPr="00BB4E71">
              <w:rPr>
                <w:bCs/>
                <w:lang w:val="fr-CA"/>
              </w:rPr>
              <w:t>0</w:t>
            </w:r>
          </w:p>
        </w:tc>
        <w:tc>
          <w:tcPr>
            <w:tcW w:w="4296" w:type="dxa"/>
          </w:tcPr>
          <w:p w14:paraId="07319699" w14:textId="77777777" w:rsidR="00F05993" w:rsidRPr="00BB4E71" w:rsidRDefault="00F05993" w:rsidP="008D06F8">
            <w:pPr>
              <w:pStyle w:val="Corpsdetexte"/>
              <w:rPr>
                <w:bCs/>
                <w:lang w:val="fr-CA"/>
              </w:rPr>
            </w:pPr>
            <w:r w:rsidRPr="00BB4E71">
              <w:rPr>
                <w:bCs/>
                <w:lang w:val="fr-CA"/>
              </w:rPr>
              <w:t>165</w:t>
            </w:r>
          </w:p>
        </w:tc>
      </w:tr>
      <w:tr w:rsidR="00F05993" w:rsidRPr="00BB4E71" w14:paraId="02435C28" w14:textId="77777777" w:rsidTr="008D06F8">
        <w:tc>
          <w:tcPr>
            <w:tcW w:w="1696" w:type="dxa"/>
          </w:tcPr>
          <w:p w14:paraId="6D4F9BA6" w14:textId="77777777" w:rsidR="00F05993" w:rsidRPr="00BB4E71" w:rsidRDefault="00F05993" w:rsidP="008D06F8">
            <w:pPr>
              <w:pStyle w:val="Corpsdetexte"/>
              <w:rPr>
                <w:bCs/>
                <w:lang w:val="fr-CA"/>
              </w:rPr>
            </w:pPr>
            <w:r w:rsidRPr="00BB4E71">
              <w:rPr>
                <w:bCs/>
                <w:lang w:val="fr-CA"/>
              </w:rPr>
              <w:t>2</w:t>
            </w:r>
          </w:p>
        </w:tc>
        <w:tc>
          <w:tcPr>
            <w:tcW w:w="4253" w:type="dxa"/>
          </w:tcPr>
          <w:p w14:paraId="22131A7E" w14:textId="77777777" w:rsidR="00F05993" w:rsidRPr="00BB4E71" w:rsidRDefault="00F05993" w:rsidP="008D06F8">
            <w:pPr>
              <w:pStyle w:val="Corpsdetexte"/>
              <w:rPr>
                <w:bCs/>
                <w:lang w:val="fr-CA"/>
              </w:rPr>
            </w:pPr>
            <w:r w:rsidRPr="00BB4E71">
              <w:rPr>
                <w:bCs/>
                <w:lang w:val="fr-CA"/>
              </w:rPr>
              <w:t>10</w:t>
            </w:r>
          </w:p>
          <w:p w14:paraId="51EC1449" w14:textId="77777777" w:rsidR="00F05993" w:rsidRPr="00BB4E71" w:rsidRDefault="00F05993" w:rsidP="008D06F8">
            <w:pPr>
              <w:pStyle w:val="Corpsdetexte"/>
              <w:rPr>
                <w:bCs/>
                <w:lang w:val="fr-CA"/>
              </w:rPr>
            </w:pPr>
            <w:r w:rsidRPr="00BB4E71">
              <w:rPr>
                <w:bCs/>
                <w:lang w:val="fr-CA"/>
              </w:rPr>
              <w:t>-5</w:t>
            </w:r>
          </w:p>
          <w:p w14:paraId="68D31D6B" w14:textId="77777777" w:rsidR="00F05993" w:rsidRDefault="00F05993" w:rsidP="008D06F8">
            <w:pPr>
              <w:pStyle w:val="Corpsdetexte"/>
              <w:rPr>
                <w:bCs/>
                <w:lang w:val="fr-CA"/>
              </w:rPr>
            </w:pPr>
            <w:r w:rsidRPr="00BB4E71">
              <w:rPr>
                <w:bCs/>
                <w:lang w:val="fr-CA"/>
              </w:rPr>
              <w:t>20</w:t>
            </w:r>
          </w:p>
          <w:p w14:paraId="061C771A" w14:textId="77777777" w:rsidR="00F05993" w:rsidRPr="00BB4E71" w:rsidRDefault="00F05993" w:rsidP="008D06F8">
            <w:pPr>
              <w:pStyle w:val="Corpsdetexte"/>
              <w:rPr>
                <w:bCs/>
                <w:lang w:val="fr-CA"/>
              </w:rPr>
            </w:pPr>
            <w:r>
              <w:rPr>
                <w:bCs/>
                <w:lang w:val="fr-CA"/>
              </w:rPr>
              <w:t>0</w:t>
            </w:r>
          </w:p>
        </w:tc>
        <w:tc>
          <w:tcPr>
            <w:tcW w:w="4296" w:type="dxa"/>
          </w:tcPr>
          <w:p w14:paraId="0D11E323" w14:textId="77777777" w:rsidR="00F05993" w:rsidRPr="00BB4E71" w:rsidRDefault="00F05993" w:rsidP="008D06F8">
            <w:pPr>
              <w:pStyle w:val="Corpsdetexte"/>
              <w:rPr>
                <w:bCs/>
                <w:lang w:val="fr-CA"/>
              </w:rPr>
            </w:pPr>
            <w:r w:rsidRPr="00BB4E71">
              <w:rPr>
                <w:bCs/>
                <w:lang w:val="fr-CA"/>
              </w:rPr>
              <w:t>30</w:t>
            </w:r>
          </w:p>
        </w:tc>
      </w:tr>
      <w:tr w:rsidR="00F05993" w:rsidRPr="00BB4E71" w14:paraId="716FFCCA" w14:textId="77777777" w:rsidTr="008D06F8">
        <w:tc>
          <w:tcPr>
            <w:tcW w:w="1696" w:type="dxa"/>
          </w:tcPr>
          <w:p w14:paraId="6D3324F9" w14:textId="77777777" w:rsidR="00F05993" w:rsidRPr="00BB4E71" w:rsidRDefault="00F05993" w:rsidP="008D06F8">
            <w:pPr>
              <w:pStyle w:val="Corpsdetexte"/>
              <w:rPr>
                <w:bCs/>
                <w:lang w:val="fr-CA"/>
              </w:rPr>
            </w:pPr>
            <w:r w:rsidRPr="00BB4E71">
              <w:rPr>
                <w:bCs/>
                <w:lang w:val="fr-CA"/>
              </w:rPr>
              <w:t>3</w:t>
            </w:r>
          </w:p>
        </w:tc>
        <w:tc>
          <w:tcPr>
            <w:tcW w:w="4253" w:type="dxa"/>
          </w:tcPr>
          <w:p w14:paraId="5E1E585F" w14:textId="77777777" w:rsidR="00F05993" w:rsidRPr="00BB4E71" w:rsidRDefault="00F05993" w:rsidP="008D06F8">
            <w:pPr>
              <w:pStyle w:val="Corpsdetexte"/>
              <w:rPr>
                <w:bCs/>
                <w:lang w:val="fr-CA"/>
              </w:rPr>
            </w:pPr>
            <w:r w:rsidRPr="00BB4E71">
              <w:rPr>
                <w:bCs/>
                <w:lang w:val="fr-CA"/>
              </w:rPr>
              <w:t>0</w:t>
            </w:r>
          </w:p>
        </w:tc>
        <w:tc>
          <w:tcPr>
            <w:tcW w:w="4296" w:type="dxa"/>
          </w:tcPr>
          <w:p w14:paraId="4D312547" w14:textId="77777777" w:rsidR="00F05993" w:rsidRPr="00BB4E71" w:rsidRDefault="00F05993" w:rsidP="008D06F8">
            <w:pPr>
              <w:pStyle w:val="Corpsdetexte"/>
              <w:rPr>
                <w:bCs/>
                <w:lang w:val="fr-CA"/>
              </w:rPr>
            </w:pPr>
            <w:r w:rsidRPr="00BB4E71">
              <w:rPr>
                <w:bCs/>
                <w:lang w:val="fr-CA"/>
              </w:rPr>
              <w:t>0</w:t>
            </w:r>
          </w:p>
        </w:tc>
      </w:tr>
      <w:tr w:rsidR="00F05993" w:rsidRPr="00BB4E71" w14:paraId="6E019974" w14:textId="77777777" w:rsidTr="008D06F8">
        <w:tc>
          <w:tcPr>
            <w:tcW w:w="1696" w:type="dxa"/>
          </w:tcPr>
          <w:p w14:paraId="7041D614" w14:textId="77777777" w:rsidR="00F05993" w:rsidRPr="00BB4E71" w:rsidRDefault="00F05993" w:rsidP="008D06F8">
            <w:pPr>
              <w:pStyle w:val="Corpsdetexte"/>
              <w:rPr>
                <w:bCs/>
                <w:lang w:val="fr-CA"/>
              </w:rPr>
            </w:pPr>
            <w:r w:rsidRPr="00BB4E71">
              <w:rPr>
                <w:bCs/>
                <w:lang w:val="fr-CA"/>
              </w:rPr>
              <w:lastRenderedPageBreak/>
              <w:t>4</w:t>
            </w:r>
          </w:p>
        </w:tc>
        <w:tc>
          <w:tcPr>
            <w:tcW w:w="4253" w:type="dxa"/>
          </w:tcPr>
          <w:p w14:paraId="28BEB17B" w14:textId="77777777" w:rsidR="00F05993" w:rsidRPr="00BB4E71" w:rsidRDefault="00F05993" w:rsidP="008D06F8">
            <w:pPr>
              <w:pStyle w:val="Corpsdetexte"/>
              <w:rPr>
                <w:bCs/>
                <w:lang w:val="fr-CA"/>
              </w:rPr>
            </w:pPr>
            <w:r w:rsidRPr="00BB4E71">
              <w:rPr>
                <w:bCs/>
                <w:lang w:val="fr-CA"/>
              </w:rPr>
              <w:t>2a</w:t>
            </w:r>
          </w:p>
        </w:tc>
        <w:tc>
          <w:tcPr>
            <w:tcW w:w="4296" w:type="dxa"/>
          </w:tcPr>
          <w:p w14:paraId="36AB8B09" w14:textId="77777777" w:rsidR="00F05993" w:rsidRPr="00BB4E71" w:rsidRDefault="00F05993" w:rsidP="008D06F8">
            <w:pPr>
              <w:pStyle w:val="Corpsdetexte"/>
              <w:rPr>
                <w:bCs/>
                <w:lang w:val="fr-CA"/>
              </w:rPr>
            </w:pPr>
            <w:r w:rsidRPr="00BB4E71">
              <w:rPr>
                <w:bCs/>
                <w:lang w:val="fr-CA"/>
              </w:rPr>
              <w:t>Exception</w:t>
            </w:r>
          </w:p>
        </w:tc>
      </w:tr>
    </w:tbl>
    <w:p w14:paraId="4E68F864" w14:textId="77777777" w:rsidR="00F05993" w:rsidRPr="00BB4E71" w:rsidRDefault="00F05993" w:rsidP="00F05993">
      <w:pPr>
        <w:pStyle w:val="Corpsdetexte"/>
        <w:rPr>
          <w:bCs/>
          <w:lang w:val="fr-CA"/>
        </w:rPr>
      </w:pPr>
    </w:p>
    <w:p w14:paraId="2C0DFAE8" w14:textId="1D923BF9" w:rsidR="00F05993" w:rsidRDefault="00F05993" w:rsidP="00F05993">
      <w:pPr>
        <w:pStyle w:val="Corpsdetexte"/>
        <w:rPr>
          <w:bCs/>
          <w:lang w:val="fr-CA"/>
        </w:rPr>
      </w:pPr>
      <w:r>
        <w:rPr>
          <w:bCs/>
          <w:lang w:val="fr-CA"/>
        </w:rPr>
        <w:t xml:space="preserve">Ce genre de test est dit </w:t>
      </w:r>
      <w:r w:rsidRPr="00DE0981">
        <w:rPr>
          <w:bCs/>
          <w:i/>
          <w:lang w:val="fr-CA"/>
        </w:rPr>
        <w:t>fonctionnel</w:t>
      </w:r>
      <w:r>
        <w:rPr>
          <w:bCs/>
          <w:lang w:val="fr-CA"/>
        </w:rPr>
        <w:t xml:space="preserve"> étant donné qu’il vérifie que le fonctionnement du programme est valide par rapport à </w:t>
      </w:r>
      <w:r w:rsidR="00204635">
        <w:rPr>
          <w:bCs/>
          <w:lang w:val="fr-CA"/>
        </w:rPr>
        <w:t>ce qu’il doit faire</w:t>
      </w:r>
      <w:r w:rsidR="007E4643">
        <w:rPr>
          <w:bCs/>
          <w:lang w:val="fr-CA"/>
        </w:rPr>
        <w:t xml:space="preserve"> (</w:t>
      </w:r>
      <w:r w:rsidRPr="00204635">
        <w:rPr>
          <w:bCs/>
          <w:i/>
          <w:lang w:val="fr-CA"/>
        </w:rPr>
        <w:t>spécification fonctionnelle</w:t>
      </w:r>
      <w:r w:rsidR="007E4643" w:rsidRPr="007E4643">
        <w:rPr>
          <w:bCs/>
          <w:lang w:val="fr-CA"/>
        </w:rPr>
        <w:t>)</w:t>
      </w:r>
      <w:r>
        <w:rPr>
          <w:bCs/>
          <w:lang w:val="fr-CA"/>
        </w:rPr>
        <w:t xml:space="preserve">. Dans des programmes plus complexes, d’autres aspects peuvent aussi être mesurés tel que le temps de calcul, la mémoire consommée ou d’autres aspects dits </w:t>
      </w:r>
      <w:r w:rsidRPr="00DE0981">
        <w:rPr>
          <w:bCs/>
          <w:i/>
          <w:lang w:val="fr-CA"/>
        </w:rPr>
        <w:t>non fonctionnels</w:t>
      </w:r>
      <w:r>
        <w:rPr>
          <w:bCs/>
          <w:lang w:val="fr-CA"/>
        </w:rPr>
        <w:t xml:space="preserve">. </w:t>
      </w:r>
    </w:p>
    <w:p w14:paraId="2F5F634F" w14:textId="26B7FDDD" w:rsidR="00F05993" w:rsidRDefault="00F05993" w:rsidP="00F05993">
      <w:pPr>
        <w:pStyle w:val="Corpsdetexte"/>
        <w:rPr>
          <w:bCs/>
          <w:lang w:val="fr-CA"/>
        </w:rPr>
      </w:pPr>
      <w:r>
        <w:rPr>
          <w:bCs/>
          <w:lang w:val="fr-CA"/>
        </w:rPr>
        <w:t xml:space="preserve">Il existe des méthodes et logiciels qui visent à automatiser le processus de vérification par des tests. </w:t>
      </w:r>
      <w:r w:rsidRPr="00BB4E71">
        <w:rPr>
          <w:bCs/>
          <w:lang w:val="fr-CA"/>
        </w:rPr>
        <w:t xml:space="preserve">Généralement, même si tous les tests produisent le résultat correct, ceci ne garantit pas que le programme fonctionne correctement dans tous les cas possibles. Il est habituellement trop complexe en pratique de tester tous les cas. Cependant en choisissant les cas de tests d’une manière judicieuse, on peut obtenir un grand niveau de confiance au sujet du fonctionnement du programme. Différentes stratégies peuvent être employées à cet effet. </w:t>
      </w:r>
    </w:p>
    <w:p w14:paraId="79719D0C" w14:textId="77777777" w:rsidR="00F05993" w:rsidRDefault="00F05993" w:rsidP="00F05993">
      <w:pPr>
        <w:pStyle w:val="Corpsdetexte"/>
        <w:rPr>
          <w:bCs/>
          <w:lang w:val="fr-CA"/>
        </w:rPr>
      </w:pPr>
      <w:r>
        <w:rPr>
          <w:bCs/>
          <w:lang w:val="fr-CA"/>
        </w:rPr>
        <w:t>Dans l’approche de test par boîte noire ou opaque (</w:t>
      </w:r>
      <w:r w:rsidRPr="004E4149">
        <w:rPr>
          <w:bCs/>
          <w:i/>
          <w:lang w:val="fr-CA"/>
        </w:rPr>
        <w:t>black box testing</w:t>
      </w:r>
      <w:r>
        <w:rPr>
          <w:bCs/>
          <w:lang w:val="fr-CA"/>
        </w:rPr>
        <w:t>), les tests sont choisis sans examiner le code lui-même. On cherche à choisir les cas de tests de manière à produire différentes combinaisons d’input qui couvrent les différentes possibilités prévues dans la spécification du programme. Dans l’approche de test par boîte blanche ou transparente (</w:t>
      </w:r>
      <w:r w:rsidRPr="00536409">
        <w:rPr>
          <w:bCs/>
          <w:i/>
          <w:lang w:val="fr-CA"/>
        </w:rPr>
        <w:t>white box testing</w:t>
      </w:r>
      <w:r>
        <w:rPr>
          <w:bCs/>
          <w:lang w:val="fr-CA"/>
        </w:rPr>
        <w:t xml:space="preserve">, </w:t>
      </w:r>
      <w:r w:rsidRPr="00536409">
        <w:rPr>
          <w:bCs/>
          <w:i/>
          <w:lang w:val="fr-CA"/>
        </w:rPr>
        <w:t>glass box testing</w:t>
      </w:r>
      <w:r>
        <w:rPr>
          <w:bCs/>
          <w:lang w:val="fr-CA"/>
        </w:rPr>
        <w:t>), les tests sont conçus en tenant compte du code. En particulier, il faut tenter de parcourir toutes les parties du code par l’ensemble des tests.</w:t>
      </w:r>
    </w:p>
    <w:p w14:paraId="0C6228F7" w14:textId="00F1BB71" w:rsidR="00E64D4C" w:rsidRDefault="00F05993" w:rsidP="00522D83">
      <w:pPr>
        <w:pStyle w:val="Corpsdetexte"/>
        <w:rPr>
          <w:bCs/>
          <w:lang w:val="fr-CA"/>
        </w:rPr>
      </w:pPr>
      <w:r>
        <w:rPr>
          <w:bCs/>
          <w:lang w:val="fr-CA"/>
        </w:rPr>
        <w:t>Lorsqu’un test ne produit pas le résultat voulu, on dit qu’il y a un ou plusieurs bogues (</w:t>
      </w:r>
      <w:r w:rsidRPr="00AD37FF">
        <w:rPr>
          <w:bCs/>
          <w:i/>
          <w:lang w:val="fr-CA"/>
        </w:rPr>
        <w:t>bug</w:t>
      </w:r>
      <w:r>
        <w:rPr>
          <w:bCs/>
          <w:lang w:val="fr-CA"/>
        </w:rPr>
        <w:t>) dans le programme. Le débogage est le processus d’élimination des bogues. Le débogage peut ressembler à un travail de fin limier qui consiste à trouver le code coupable en examinant les indices produits par l’</w:t>
      </w:r>
      <w:r w:rsidR="002E69C8">
        <w:rPr>
          <w:bCs/>
          <w:lang w:val="fr-CA"/>
        </w:rPr>
        <w:t>exécution</w:t>
      </w:r>
      <w:r>
        <w:rPr>
          <w:bCs/>
          <w:lang w:val="fr-CA"/>
        </w:rPr>
        <w:t xml:space="preserve"> du programme. Il existe des outils débogueurs qui facilitent le dépistage des bogues par exemple en permettant d’</w:t>
      </w:r>
      <w:r w:rsidR="002E69C8">
        <w:rPr>
          <w:bCs/>
          <w:lang w:val="fr-CA"/>
        </w:rPr>
        <w:t>exécuter</w:t>
      </w:r>
      <w:r>
        <w:rPr>
          <w:bCs/>
          <w:lang w:val="fr-CA"/>
        </w:rPr>
        <w:t xml:space="preserve"> les énoncés pas à pas et en inspectant les valeurs des variables. En l’absence d’un tel outil, on peut ajouter des énoncés </w:t>
      </w:r>
      <w:r w:rsidRPr="00EC49E2">
        <w:rPr>
          <w:bCs/>
          <w:lang w:val="fr-CA"/>
        </w:rPr>
        <w:t>qui affichent l’état de var</w:t>
      </w:r>
      <w:r>
        <w:rPr>
          <w:bCs/>
          <w:lang w:val="fr-CA"/>
        </w:rPr>
        <w:t>ia</w:t>
      </w:r>
      <w:r w:rsidRPr="00EC49E2">
        <w:rPr>
          <w:bCs/>
          <w:lang w:val="fr-CA"/>
        </w:rPr>
        <w:t>bles</w:t>
      </w:r>
      <w:r>
        <w:rPr>
          <w:bCs/>
          <w:lang w:val="fr-CA"/>
        </w:rPr>
        <w:t xml:space="preserve"> à différents endroits du programme pour en suivre le déroulement </w:t>
      </w:r>
      <w:r w:rsidR="002E69C8">
        <w:rPr>
          <w:bCs/>
          <w:lang w:val="fr-CA"/>
        </w:rPr>
        <w:t>d’une manière</w:t>
      </w:r>
      <w:r>
        <w:rPr>
          <w:bCs/>
          <w:lang w:val="fr-CA"/>
        </w:rPr>
        <w:t xml:space="preserve"> plus détaillée.</w:t>
      </w:r>
    </w:p>
    <w:p w14:paraId="0B00ADE6" w14:textId="53000C29" w:rsidR="0070285B" w:rsidRPr="001F2D12" w:rsidRDefault="0070285B" w:rsidP="00522D83">
      <w:pPr>
        <w:pStyle w:val="Corpsdetexte"/>
        <w:rPr>
          <w:bCs/>
          <w:lang w:val="fr-CA"/>
        </w:rPr>
      </w:pPr>
      <w:r w:rsidRPr="007B05B7">
        <w:rPr>
          <w:b/>
          <w:bCs/>
          <w:lang w:val="fr-CA"/>
        </w:rPr>
        <w:t>Exercice</w:t>
      </w:r>
      <w:r>
        <w:rPr>
          <w:bCs/>
          <w:lang w:val="fr-CA"/>
        </w:rPr>
        <w:t>. Vérifie</w:t>
      </w:r>
      <w:r w:rsidR="00A030C6">
        <w:rPr>
          <w:bCs/>
          <w:lang w:val="fr-CA"/>
        </w:rPr>
        <w:t xml:space="preserve">z si les bons résultats sont produits avec </w:t>
      </w:r>
      <w:r w:rsidR="002E69C8">
        <w:rPr>
          <w:bCs/>
          <w:lang w:val="fr-CA"/>
        </w:rPr>
        <w:t>les tests précédents</w:t>
      </w:r>
      <w:r w:rsidR="00A030C6">
        <w:rPr>
          <w:bCs/>
          <w:lang w:val="fr-CA"/>
        </w:rPr>
        <w:t xml:space="preserve"> pour la solution du dernier exercice</w:t>
      </w:r>
      <w:r w:rsidR="007B05B7">
        <w:rPr>
          <w:bCs/>
          <w:lang w:val="fr-CA"/>
        </w:rPr>
        <w:t>.</w:t>
      </w:r>
    </w:p>
    <w:p w14:paraId="0C83B3A6" w14:textId="03FFBCDF" w:rsidR="00522D83" w:rsidRDefault="00522D83" w:rsidP="00522D83">
      <w:pPr>
        <w:pStyle w:val="Titre2"/>
      </w:pPr>
      <w:bookmarkStart w:id="72" w:name="_Toc508790681"/>
      <w:bookmarkStart w:id="73" w:name="_Toc44667580"/>
      <w:r>
        <w:t>L</w:t>
      </w:r>
      <w:r w:rsidR="00D02B96">
        <w:t>a boucle</w:t>
      </w:r>
      <w:r w:rsidR="00841EF9">
        <w:t xml:space="preserve"> </w:t>
      </w:r>
      <w:r>
        <w:t>avec l’énoncé for</w:t>
      </w:r>
      <w:bookmarkEnd w:id="72"/>
      <w:bookmarkEnd w:id="73"/>
    </w:p>
    <w:p w14:paraId="338FA02D" w14:textId="77777777" w:rsidR="00522D83" w:rsidRDefault="00522D83" w:rsidP="00522D83">
      <w:pPr>
        <w:pStyle w:val="Corpsdetexte"/>
      </w:pPr>
      <w:r>
        <w:t xml:space="preserve">L’utilisation d’une répétition avec compteur est très fréquente. La boucle </w:t>
      </w:r>
      <w:r w:rsidRPr="00B82494">
        <w:rPr>
          <w:i/>
          <w:iCs/>
        </w:rPr>
        <w:t>for</w:t>
      </w:r>
      <w:r>
        <w:t xml:space="preserve"> simplifie l’écriture de telles boucles.</w:t>
      </w:r>
    </w:p>
    <w:p w14:paraId="2800B305" w14:textId="257F4813" w:rsidR="00522D83" w:rsidRDefault="00522D83" w:rsidP="00522D83">
      <w:pPr>
        <w:pStyle w:val="Corpsdetexte"/>
      </w:pPr>
      <w:r w:rsidRPr="009541B0">
        <w:rPr>
          <w:b/>
          <w:bCs/>
        </w:rPr>
        <w:t>Exemple</w:t>
      </w:r>
      <w:r>
        <w:t xml:space="preserve">. </w:t>
      </w:r>
      <w:hyperlink r:id="rId127"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ExempleForSimple.java</w:t>
      </w:r>
    </w:p>
    <w:p w14:paraId="3DE08409" w14:textId="2781AE6B" w:rsidR="00522D83" w:rsidRDefault="00522D83" w:rsidP="00522D83">
      <w:pPr>
        <w:pStyle w:val="Corpsdetexte"/>
      </w:pPr>
      <w:r>
        <w:t xml:space="preserve">Le programme suivant produit le même effet que </w:t>
      </w:r>
      <w:r w:rsidRPr="007E475C">
        <w:rPr>
          <w:i/>
          <w:iCs/>
        </w:rPr>
        <w:t>ExempleWhile</w:t>
      </w:r>
      <w:r>
        <w:t xml:space="preserve"> en affichant les entiers de 1 à 5. Dans un énoncé </w:t>
      </w:r>
      <w:r w:rsidRPr="001A6310">
        <w:rPr>
          <w:i/>
          <w:iCs/>
        </w:rPr>
        <w:t>for</w:t>
      </w:r>
      <w:r>
        <w:t>, l’</w:t>
      </w:r>
      <w:r w:rsidR="002208C5">
        <w:t>initialisation</w:t>
      </w:r>
      <w:r>
        <w:t xml:space="preserve"> du compteur, l’expression de fin de répétition et la mise-à-jour du compteur sont regroupés entre parenthèses après l’identificateur réservé </w:t>
      </w:r>
      <w:r w:rsidRPr="00940C01">
        <w:rPr>
          <w:i/>
          <w:iCs/>
        </w:rPr>
        <w:t>for</w:t>
      </w:r>
      <w:r>
        <w:t>.</w:t>
      </w:r>
    </w:p>
    <w:p w14:paraId="35876339" w14:textId="77777777" w:rsidR="008502F5" w:rsidRPr="008502F5" w:rsidRDefault="008502F5" w:rsidP="008502F5">
      <w:pPr>
        <w:pStyle w:val="Code"/>
        <w:rPr>
          <w:color w:val="000000"/>
          <w:lang w:eastAsia="en-US"/>
        </w:rPr>
      </w:pPr>
      <w:r w:rsidRPr="008502F5">
        <w:rPr>
          <w:lang w:eastAsia="en-US"/>
        </w:rPr>
        <w:t>/**</w:t>
      </w:r>
    </w:p>
    <w:p w14:paraId="25F6400D"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ExempleForSimple</w:t>
      </w:r>
      <w:r w:rsidRPr="008502F5">
        <w:rPr>
          <w:color w:val="008C00"/>
          <w:lang w:eastAsia="en-US"/>
        </w:rPr>
        <w:t>.</w:t>
      </w:r>
      <w:r w:rsidRPr="008502F5">
        <w:rPr>
          <w:lang w:eastAsia="en-US"/>
        </w:rPr>
        <w:t>java</w:t>
      </w:r>
    </w:p>
    <w:p w14:paraId="7303EAFE" w14:textId="77777777" w:rsidR="008502F5" w:rsidRPr="008502F5" w:rsidRDefault="008502F5" w:rsidP="008502F5">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 d'utilisation d'un énoncé for qui affiche les entiers de </w:t>
      </w:r>
      <w:r w:rsidRPr="008502F5">
        <w:rPr>
          <w:color w:val="008C00"/>
          <w:lang w:eastAsia="en-US"/>
        </w:rPr>
        <w:t>1</w:t>
      </w:r>
      <w:r w:rsidRPr="008502F5">
        <w:rPr>
          <w:lang w:eastAsia="en-US"/>
        </w:rPr>
        <w:t xml:space="preserve"> à </w:t>
      </w:r>
      <w:r w:rsidRPr="008502F5">
        <w:rPr>
          <w:color w:val="008C00"/>
          <w:lang w:eastAsia="en-US"/>
        </w:rPr>
        <w:t>5</w:t>
      </w:r>
    </w:p>
    <w:p w14:paraId="785AFBEB" w14:textId="77777777" w:rsidR="008502F5" w:rsidRPr="007616BC" w:rsidRDefault="008502F5" w:rsidP="008502F5">
      <w:pPr>
        <w:pStyle w:val="Code"/>
        <w:rPr>
          <w:color w:val="000000"/>
          <w:lang w:val="en-US" w:eastAsia="en-US"/>
        </w:rPr>
      </w:pPr>
      <w:r w:rsidRPr="008502F5">
        <w:rPr>
          <w:lang w:eastAsia="en-US"/>
        </w:rPr>
        <w:t> </w:t>
      </w:r>
      <w:r w:rsidRPr="007616BC">
        <w:rPr>
          <w:lang w:val="en-US" w:eastAsia="en-US"/>
        </w:rPr>
        <w:t>*/</w:t>
      </w:r>
    </w:p>
    <w:p w14:paraId="557F6B11" w14:textId="77777777" w:rsidR="008502F5" w:rsidRPr="007616BC" w:rsidRDefault="008502F5" w:rsidP="008502F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43B5F64" w14:textId="77777777" w:rsidR="008502F5" w:rsidRPr="007616BC" w:rsidRDefault="008502F5" w:rsidP="008502F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ExempleForSimple </w:t>
      </w:r>
      <w:r w:rsidRPr="007616BC">
        <w:rPr>
          <w:color w:val="800080"/>
          <w:lang w:val="en-US" w:eastAsia="en-US"/>
        </w:rPr>
        <w:t>{</w:t>
      </w:r>
    </w:p>
    <w:p w14:paraId="44C74E9A" w14:textId="77777777" w:rsidR="008502F5" w:rsidRPr="008502F5" w:rsidRDefault="008502F5" w:rsidP="008502F5">
      <w:pPr>
        <w:pStyle w:val="Code"/>
        <w:rPr>
          <w:color w:val="000000"/>
          <w:lang w:val="en-CA" w:eastAsia="en-US"/>
        </w:rPr>
      </w:pPr>
      <w:r w:rsidRPr="007616BC">
        <w:rPr>
          <w:color w:val="000000"/>
          <w:lang w:val="en-US" w:eastAsia="en-US"/>
        </w:rPr>
        <w:t xml:space="preserve">   </w:t>
      </w:r>
      <w:r w:rsidRPr="008502F5">
        <w:rPr>
          <w:b/>
          <w:bCs/>
          <w:color w:val="800000"/>
          <w:lang w:val="en-CA" w:eastAsia="en-US"/>
        </w:rPr>
        <w:t>public</w:t>
      </w:r>
      <w:r w:rsidRPr="008502F5">
        <w:rPr>
          <w:color w:val="000000"/>
          <w:lang w:val="en-CA" w:eastAsia="en-US"/>
        </w:rPr>
        <w:t xml:space="preserve"> </w:t>
      </w:r>
      <w:r w:rsidRPr="008502F5">
        <w:rPr>
          <w:b/>
          <w:bCs/>
          <w:color w:val="800000"/>
          <w:lang w:val="en-CA" w:eastAsia="en-US"/>
        </w:rPr>
        <w:t>static</w:t>
      </w:r>
      <w:r w:rsidRPr="008502F5">
        <w:rPr>
          <w:color w:val="000000"/>
          <w:lang w:val="en-CA" w:eastAsia="en-US"/>
        </w:rPr>
        <w:t xml:space="preserve"> </w:t>
      </w:r>
      <w:r w:rsidRPr="008502F5">
        <w:rPr>
          <w:color w:val="BB7977"/>
          <w:lang w:val="en-CA" w:eastAsia="en-US"/>
        </w:rPr>
        <w:t>void</w:t>
      </w:r>
      <w:r w:rsidRPr="008502F5">
        <w:rPr>
          <w:color w:val="000000"/>
          <w:lang w:val="en-CA" w:eastAsia="en-US"/>
        </w:rPr>
        <w:t xml:space="preserve"> main </w:t>
      </w:r>
      <w:r w:rsidRPr="008502F5">
        <w:rPr>
          <w:color w:val="808030"/>
          <w:lang w:val="en-CA" w:eastAsia="en-US"/>
        </w:rPr>
        <w:t>(</w:t>
      </w:r>
      <w:r w:rsidRPr="008502F5">
        <w:rPr>
          <w:b/>
          <w:bCs/>
          <w:color w:val="BB7977"/>
          <w:lang w:val="en-CA" w:eastAsia="en-US"/>
        </w:rPr>
        <w:t>String</w:t>
      </w:r>
      <w:r w:rsidRPr="008502F5">
        <w:rPr>
          <w:color w:val="000000"/>
          <w:lang w:val="en-CA" w:eastAsia="en-US"/>
        </w:rPr>
        <w:t xml:space="preserve"> args</w:t>
      </w:r>
      <w:r w:rsidRPr="008502F5">
        <w:rPr>
          <w:color w:val="808030"/>
          <w:lang w:val="en-CA" w:eastAsia="en-US"/>
        </w:rPr>
        <w:t>[])</w:t>
      </w:r>
      <w:r w:rsidRPr="008502F5">
        <w:rPr>
          <w:color w:val="000000"/>
          <w:lang w:val="en-CA" w:eastAsia="en-US"/>
        </w:rPr>
        <w:t xml:space="preserve"> </w:t>
      </w:r>
      <w:r w:rsidRPr="008502F5">
        <w:rPr>
          <w:color w:val="800080"/>
          <w:lang w:val="en-CA" w:eastAsia="en-US"/>
        </w:rPr>
        <w:t>{</w:t>
      </w:r>
    </w:p>
    <w:p w14:paraId="2D1F4A88" w14:textId="77777777" w:rsidR="008502F5" w:rsidRPr="008502F5" w:rsidRDefault="008502F5" w:rsidP="008502F5">
      <w:pPr>
        <w:pStyle w:val="Code"/>
        <w:rPr>
          <w:color w:val="000000"/>
          <w:lang w:eastAsia="en-US"/>
        </w:rPr>
      </w:pPr>
      <w:r w:rsidRPr="008502F5">
        <w:rPr>
          <w:color w:val="000000"/>
          <w:lang w:val="en-CA" w:eastAsia="en-US"/>
        </w:rPr>
        <w:t xml:space="preserve">    </w:t>
      </w:r>
      <w:r w:rsidRPr="008502F5">
        <w:rPr>
          <w:b/>
          <w:bCs/>
          <w:color w:val="800000"/>
          <w:highlight w:val="yellow"/>
          <w:lang w:eastAsia="en-US"/>
        </w:rPr>
        <w:t>for</w:t>
      </w:r>
      <w:r w:rsidRPr="008502F5">
        <w:rPr>
          <w:color w:val="000000"/>
          <w:highlight w:val="yellow"/>
          <w:lang w:eastAsia="en-US"/>
        </w:rPr>
        <w:t xml:space="preserve"> </w:t>
      </w:r>
      <w:r w:rsidRPr="008502F5">
        <w:rPr>
          <w:color w:val="808030"/>
          <w:highlight w:val="yellow"/>
          <w:lang w:eastAsia="en-US"/>
        </w:rPr>
        <w:t>(</w:t>
      </w:r>
      <w:r w:rsidRPr="008502F5">
        <w:rPr>
          <w:color w:val="BB7977"/>
          <w:highlight w:val="yellow"/>
          <w:lang w:eastAsia="en-US"/>
        </w:rPr>
        <w:t>int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&lt;=</w:t>
      </w:r>
      <w:r w:rsidRPr="008502F5">
        <w:rPr>
          <w:color w:val="008C00"/>
          <w:highlight w:val="yellow"/>
          <w:lang w:eastAsia="en-US"/>
        </w:rPr>
        <w:t>5</w:t>
      </w:r>
      <w:r w:rsidRPr="008502F5">
        <w:rPr>
          <w:color w:val="80008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compteur </w:t>
      </w:r>
      <w:r w:rsidRPr="008502F5">
        <w:rPr>
          <w:color w:val="808030"/>
          <w:highlight w:val="yellow"/>
          <w:lang w:eastAsia="en-US"/>
        </w:rPr>
        <w:t>+</w:t>
      </w:r>
      <w:r w:rsidRPr="008502F5">
        <w:rPr>
          <w:color w:val="000000"/>
          <w:highlight w:val="yellow"/>
          <w:lang w:eastAsia="en-US"/>
        </w:rPr>
        <w:t xml:space="preserve"> </w:t>
      </w:r>
      <w:r w:rsidRPr="008502F5">
        <w:rPr>
          <w:color w:val="008C00"/>
          <w:highlight w:val="yellow"/>
          <w:lang w:eastAsia="en-US"/>
        </w:rPr>
        <w:t>1</w:t>
      </w:r>
      <w:r w:rsidRPr="008502F5">
        <w:rPr>
          <w:color w:val="808030"/>
          <w:highlight w:val="yellow"/>
          <w:lang w:eastAsia="en-US"/>
        </w:rPr>
        <w:t>)</w:t>
      </w:r>
    </w:p>
    <w:p w14:paraId="247AFC0E"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"Valeur du compteur: "</w:t>
      </w:r>
      <w:r w:rsidRPr="008502F5">
        <w:rPr>
          <w:color w:val="808030"/>
          <w:lang w:eastAsia="en-US"/>
        </w:rPr>
        <w:t>+</w:t>
      </w:r>
      <w:r w:rsidRPr="008502F5">
        <w:rPr>
          <w:color w:val="000000"/>
          <w:lang w:eastAsia="en-US"/>
        </w:rPr>
        <w:t>compteur</w:t>
      </w:r>
      <w:r w:rsidRPr="008502F5">
        <w:rPr>
          <w:color w:val="808030"/>
          <w:lang w:eastAsia="en-US"/>
        </w:rPr>
        <w:t>)</w:t>
      </w:r>
      <w:r w:rsidRPr="008502F5">
        <w:rPr>
          <w:color w:val="800080"/>
          <w:lang w:eastAsia="en-US"/>
        </w:rPr>
        <w:t>;</w:t>
      </w:r>
    </w:p>
    <w:p w14:paraId="1D2464DA"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183DC8C7"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154C3C02" w14:textId="77777777" w:rsidR="008502F5" w:rsidRPr="00452667" w:rsidRDefault="008502F5" w:rsidP="008502F5">
      <w:pPr>
        <w:pStyle w:val="Code"/>
        <w:rPr>
          <w:color w:val="000000"/>
          <w:lang w:eastAsia="en-US"/>
        </w:rPr>
      </w:pPr>
      <w:r w:rsidRPr="00452667">
        <w:rPr>
          <w:color w:val="800080"/>
          <w:lang w:eastAsia="en-US"/>
        </w:rPr>
        <w:t>}</w:t>
      </w:r>
    </w:p>
    <w:p w14:paraId="734EF8B1" w14:textId="77777777" w:rsidR="00522D83" w:rsidRDefault="00522D83" w:rsidP="00522D83">
      <w:pPr>
        <w:pStyle w:val="Corpsdetexte"/>
      </w:pPr>
    </w:p>
    <w:p w14:paraId="37A796DC" w14:textId="77777777" w:rsidR="00522D83" w:rsidRDefault="00522D83" w:rsidP="00522D83">
      <w:pPr>
        <w:pStyle w:val="Corpsdetexte"/>
      </w:pPr>
      <w:r>
        <w:lastRenderedPageBreak/>
        <w:t>Une abréviation syntaxique souvent employée est l’emploi de l’opérateur de post-incrémentation (++) qui a l’effet d’incrémenter de 1.</w:t>
      </w:r>
    </w:p>
    <w:p w14:paraId="335359CD" w14:textId="77777777" w:rsidR="00522D83" w:rsidRDefault="00522D83" w:rsidP="00522D83">
      <w:pPr>
        <w:pStyle w:val="Corpsdetexte"/>
      </w:pPr>
      <w:r w:rsidRPr="007768A9">
        <w:rPr>
          <w:b/>
        </w:rPr>
        <w:t>Exemple</w:t>
      </w:r>
      <w:r>
        <w:t>. Le for suivant est équivalent au précédent.</w:t>
      </w:r>
    </w:p>
    <w:p w14:paraId="1FA8EC2F" w14:textId="77777777" w:rsidR="00522D83" w:rsidRPr="00B50A75" w:rsidRDefault="00522D83" w:rsidP="00522D83">
      <w:pPr>
        <w:pStyle w:val="CodeJava9pt"/>
      </w:pPr>
      <w:r w:rsidRPr="008552B9">
        <w:rPr>
          <w:lang w:val="fr-CA"/>
        </w:rPr>
        <w:t xml:space="preserve">    </w:t>
      </w:r>
      <w:r w:rsidRPr="007768A9">
        <w:t xml:space="preserve">for (int compteur = 1; compteur &lt;=5; </w:t>
      </w:r>
      <w:r w:rsidRPr="007F4C71">
        <w:rPr>
          <w:highlight w:val="yellow"/>
        </w:rPr>
        <w:t>compteur</w:t>
      </w:r>
      <w:r>
        <w:rPr>
          <w:highlight w:val="yellow"/>
        </w:rPr>
        <w:t>++</w:t>
      </w:r>
      <w:r w:rsidRPr="007768A9">
        <w:t>)</w:t>
      </w:r>
    </w:p>
    <w:p w14:paraId="2E799154" w14:textId="77777777" w:rsidR="00522D83" w:rsidRDefault="00522D83" w:rsidP="00522D83">
      <w:pPr>
        <w:pStyle w:val="Corpsdetexte"/>
      </w:pPr>
    </w:p>
    <w:p w14:paraId="08C91D95" w14:textId="77777777" w:rsidR="00522D83" w:rsidRDefault="00522D83" w:rsidP="00522D83">
      <w:pPr>
        <w:pStyle w:val="Corpsdetexte"/>
      </w:pPr>
      <w:r>
        <w:t xml:space="preserve">La syntaxe du </w:t>
      </w:r>
      <w:r w:rsidRPr="00660264">
        <w:rPr>
          <w:i/>
        </w:rPr>
        <w:t>for</w:t>
      </w:r>
      <w:r>
        <w:t xml:space="preserve"> est :</w:t>
      </w:r>
    </w:p>
    <w:p w14:paraId="26809D58" w14:textId="77777777" w:rsidR="00522D83" w:rsidRDefault="00F758A2" w:rsidP="00522D83">
      <w:pPr>
        <w:pStyle w:val="Corpsdetexte"/>
      </w:pPr>
      <w:r>
        <w:rPr>
          <w:noProof/>
        </w:rPr>
        <w:object w:dxaOrig="12063" w:dyaOrig="958" w14:anchorId="1CDAB7A3">
          <v:shape id="_x0000_i1066" type="#_x0000_t75" alt="" style="width:498.65pt;height:38.7pt;mso-width-percent:0;mso-height-percent:0;mso-width-percent:0;mso-height-percent:0" o:ole="">
            <v:imagedata r:id="rId128" o:title=""/>
          </v:shape>
          <o:OLEObject Type="Embed" ProgID="Visio.Drawing.11" ShapeID="_x0000_i1066" DrawAspect="Content" ObjectID="_1765265429" r:id="rId129"/>
        </w:object>
      </w:r>
    </w:p>
    <w:p w14:paraId="2F2105FF" w14:textId="77777777" w:rsidR="00522D83" w:rsidRDefault="00522D83" w:rsidP="00522D83">
      <w:pPr>
        <w:pStyle w:val="Corpsdetexte"/>
      </w:pPr>
      <w:r>
        <w:t>A noter qu’il n’y a qu’un énoncé à répéter dans notre exemple, et qu’il n’est pas nécessaire de mettre un bloc pour l’énoncé à répéter. En effet, dans l’exemple, il n’y a pas d’accolades. Cependant, s’il y avait plusieurs énoncés, il aurait été nécessaire de mettre des accolades avant et après les énoncés à répéter.</w:t>
      </w:r>
    </w:p>
    <w:p w14:paraId="20EFD6FD" w14:textId="77777777" w:rsidR="00522D83" w:rsidRDefault="00522D83" w:rsidP="00522D83">
      <w:pPr>
        <w:pStyle w:val="Corpsdetexte"/>
      </w:pPr>
      <w:r>
        <w:t xml:space="preserve">L’énoncé </w:t>
      </w:r>
      <w:r w:rsidRPr="00432154">
        <w:rPr>
          <w:i/>
          <w:iCs/>
        </w:rPr>
        <w:t>for</w:t>
      </w:r>
      <w:r>
        <w:t xml:space="preserve"> fonctionne de façon semblable au </w:t>
      </w:r>
      <w:r w:rsidRPr="00E26B4B">
        <w:rPr>
          <w:i/>
        </w:rPr>
        <w:t>while</w:t>
      </w:r>
      <w:r>
        <w:t xml:space="preserve">. La figure suivante montre comment transformer un énoncé </w:t>
      </w:r>
      <w:r w:rsidRPr="003E091F">
        <w:rPr>
          <w:i/>
          <w:iCs/>
        </w:rPr>
        <w:t>for</w:t>
      </w:r>
      <w:r>
        <w:t xml:space="preserve"> en un </w:t>
      </w:r>
      <w:r w:rsidRPr="003E091F">
        <w:rPr>
          <w:i/>
          <w:iCs/>
        </w:rPr>
        <w:t>while</w:t>
      </w:r>
      <w:r>
        <w:rPr>
          <w:i/>
          <w:iCs/>
        </w:rPr>
        <w:t xml:space="preserve"> </w:t>
      </w:r>
      <w:r>
        <w:t xml:space="preserve">(il suffit tout simplement de changer les emplacements de certaines composantes). On peut donc se passer du </w:t>
      </w:r>
      <w:r w:rsidRPr="00E26B4B">
        <w:rPr>
          <w:i/>
        </w:rPr>
        <w:t>for</w:t>
      </w:r>
      <w:r>
        <w:t xml:space="preserve"> et toujours utiliser le </w:t>
      </w:r>
      <w:r w:rsidRPr="00E26B4B">
        <w:rPr>
          <w:i/>
        </w:rPr>
        <w:t>while</w:t>
      </w:r>
      <w:r>
        <w:t xml:space="preserve">.  Le </w:t>
      </w:r>
      <w:r w:rsidRPr="00432154">
        <w:rPr>
          <w:i/>
          <w:iCs/>
        </w:rPr>
        <w:t>for</w:t>
      </w:r>
      <w:r>
        <w:t xml:space="preserve"> vise tout simplement à simplifier l’écriture des programmes. D’autre part, le </w:t>
      </w:r>
      <w:r w:rsidRPr="00824608">
        <w:rPr>
          <w:i/>
          <w:iCs/>
        </w:rPr>
        <w:t>for</w:t>
      </w:r>
      <w:r>
        <w:t xml:space="preserve"> n’est pas limité au cas d’un compteur. N’importe quelle expression peut être employée pour décider de la poursuite de la répétition.</w:t>
      </w:r>
    </w:p>
    <w:p w14:paraId="2C176919" w14:textId="387DCE6F" w:rsidR="00522D83" w:rsidRDefault="00F758A2" w:rsidP="00522D83">
      <w:pPr>
        <w:pStyle w:val="Corpsdetexte"/>
      </w:pPr>
      <w:r>
        <w:rPr>
          <w:noProof/>
        </w:rPr>
        <w:object w:dxaOrig="12063" w:dyaOrig="2398" w14:anchorId="557609CA">
          <v:shape id="_x0000_i1065" type="#_x0000_t75" alt="" style="width:399.75pt;height:79.5pt;mso-width-percent:0;mso-height-percent:0;mso-width-percent:0;mso-height-percent:0" o:ole="">
            <v:imagedata r:id="rId130" o:title=""/>
          </v:shape>
          <o:OLEObject Type="Embed" ProgID="Visio.Drawing.11" ShapeID="_x0000_i1065" DrawAspect="Content" ObjectID="_1765265430" r:id="rId131"/>
        </w:object>
      </w:r>
    </w:p>
    <w:p w14:paraId="1927BEF9" w14:textId="77777777" w:rsidR="00522D83" w:rsidRDefault="00522D83" w:rsidP="00522D83">
      <w:pPr>
        <w:pStyle w:val="Corpsdetexte"/>
      </w:pPr>
      <w:r w:rsidRPr="0028775E">
        <w:rPr>
          <w:b/>
          <w:bCs/>
        </w:rPr>
        <w:t>Exemple</w:t>
      </w:r>
      <w:r>
        <w:t>. Les deux bouts de code suivants font la même chose :</w:t>
      </w:r>
    </w:p>
    <w:p w14:paraId="24D61699" w14:textId="77777777" w:rsidR="00522D83" w:rsidRPr="00B50A75" w:rsidRDefault="00522D83" w:rsidP="00522D83">
      <w:pPr>
        <w:pStyle w:val="CodeJava9pt"/>
      </w:pPr>
      <w:r w:rsidRPr="0028775E">
        <w:t xml:space="preserve">    </w:t>
      </w:r>
      <w:r w:rsidRPr="007F4C71">
        <w:rPr>
          <w:highlight w:val="yellow"/>
        </w:rPr>
        <w:t>for (</w:t>
      </w:r>
      <w:r w:rsidRPr="0028775E">
        <w:rPr>
          <w:highlight w:val="cyan"/>
        </w:rPr>
        <w:t>int compteur = 1;</w:t>
      </w:r>
      <w:r w:rsidRPr="007F4C71">
        <w:rPr>
          <w:highlight w:val="yellow"/>
        </w:rPr>
        <w:t xml:space="preserve"> </w:t>
      </w:r>
      <w:r w:rsidRPr="0028775E">
        <w:rPr>
          <w:highlight w:val="green"/>
        </w:rPr>
        <w:t>compteur &lt;=5;</w:t>
      </w:r>
      <w:r w:rsidRPr="007F4C71">
        <w:rPr>
          <w:highlight w:val="yellow"/>
        </w:rPr>
        <w:t xml:space="preserve"> </w:t>
      </w:r>
      <w:r w:rsidRPr="0028775E">
        <w:rPr>
          <w:highlight w:val="magenta"/>
        </w:rPr>
        <w:t>compteur = compteur + 1</w:t>
      </w:r>
      <w:r w:rsidRPr="007F4C71">
        <w:rPr>
          <w:highlight w:val="yellow"/>
        </w:rPr>
        <w:t>)</w:t>
      </w:r>
    </w:p>
    <w:p w14:paraId="442DB1A4" w14:textId="77777777" w:rsidR="00522D83" w:rsidRPr="00B50A75" w:rsidRDefault="00522D83" w:rsidP="00522D83">
      <w:pPr>
        <w:pStyle w:val="CodeJava9pt"/>
      </w:pPr>
      <w:r w:rsidRPr="00B50A75">
        <w:t xml:space="preserve">        JOptionPane.showMessageDialog(null,"Valeur du compteur: "+compteur);</w:t>
      </w:r>
    </w:p>
    <w:p w14:paraId="2804B40D" w14:textId="77777777" w:rsidR="00522D83" w:rsidRDefault="00522D83" w:rsidP="00522D83">
      <w:pPr>
        <w:pStyle w:val="Corpsdetexte"/>
      </w:pPr>
    </w:p>
    <w:p w14:paraId="577C1789" w14:textId="77777777" w:rsidR="00522D83" w:rsidRPr="004D0C25" w:rsidRDefault="00522D83" w:rsidP="00522D83">
      <w:pPr>
        <w:pStyle w:val="CodeJava9pt"/>
        <w:rPr>
          <w:highlight w:val="yellow"/>
        </w:rPr>
      </w:pPr>
      <w:r w:rsidRPr="0028775E">
        <w:t xml:space="preserve">        </w:t>
      </w:r>
      <w:r w:rsidRPr="0028775E">
        <w:rPr>
          <w:highlight w:val="cyan"/>
        </w:rPr>
        <w:t xml:space="preserve">int compteur = 1; </w:t>
      </w:r>
      <w:r w:rsidRPr="004D0C25">
        <w:rPr>
          <w:highlight w:val="yellow"/>
        </w:rPr>
        <w:t xml:space="preserve">   </w:t>
      </w:r>
    </w:p>
    <w:p w14:paraId="4E9FC12E" w14:textId="77777777" w:rsidR="00522D83" w:rsidRPr="004D0C25" w:rsidRDefault="00522D83" w:rsidP="00522D83">
      <w:pPr>
        <w:pStyle w:val="CodeJava9pt"/>
        <w:rPr>
          <w:highlight w:val="yellow"/>
        </w:rPr>
      </w:pPr>
      <w:r w:rsidRPr="004D0C25">
        <w:rPr>
          <w:highlight w:val="yellow"/>
        </w:rPr>
        <w:t xml:space="preserve">        while(</w:t>
      </w:r>
      <w:r w:rsidRPr="0028775E">
        <w:rPr>
          <w:highlight w:val="green"/>
        </w:rPr>
        <w:t>compteur &lt;= 5</w:t>
      </w:r>
      <w:r w:rsidRPr="004D0C25">
        <w:rPr>
          <w:highlight w:val="yellow"/>
        </w:rPr>
        <w:t>){</w:t>
      </w:r>
    </w:p>
    <w:p w14:paraId="61C2D674" w14:textId="77777777" w:rsidR="00522D83" w:rsidRPr="004D0C25" w:rsidRDefault="00522D83" w:rsidP="00522D83">
      <w:pPr>
        <w:pStyle w:val="CodeJava9pt"/>
        <w:rPr>
          <w:highlight w:val="yellow"/>
        </w:rPr>
      </w:pPr>
      <w:r w:rsidRPr="004D0C25">
        <w:rPr>
          <w:highlight w:val="yellow"/>
        </w:rPr>
        <w:t xml:space="preserve">            JOptionPane.showMessageDialog(null,"Valeur du compteur: "+compteur);</w:t>
      </w:r>
    </w:p>
    <w:p w14:paraId="0AAA0AB1" w14:textId="77777777" w:rsidR="00522D83" w:rsidRPr="004D0C25" w:rsidRDefault="00522D83" w:rsidP="00522D83">
      <w:pPr>
        <w:pStyle w:val="CodeJava9pt"/>
        <w:rPr>
          <w:highlight w:val="yellow"/>
        </w:rPr>
      </w:pPr>
      <w:r w:rsidRPr="004D0C25">
        <w:rPr>
          <w:highlight w:val="yellow"/>
        </w:rPr>
        <w:t xml:space="preserve">            </w:t>
      </w:r>
      <w:r w:rsidRPr="0028775E">
        <w:rPr>
          <w:highlight w:val="magenta"/>
        </w:rPr>
        <w:t>compteur = compteur + 1</w:t>
      </w:r>
      <w:r w:rsidRPr="004D0C25">
        <w:rPr>
          <w:highlight w:val="yellow"/>
        </w:rPr>
        <w:t>;</w:t>
      </w:r>
    </w:p>
    <w:p w14:paraId="3868E704" w14:textId="77777777" w:rsidR="00522D83" w:rsidRPr="00A42897" w:rsidRDefault="00522D83" w:rsidP="00522D83">
      <w:pPr>
        <w:pStyle w:val="CodeJava9pt"/>
      </w:pPr>
      <w:r w:rsidRPr="004D0C25">
        <w:rPr>
          <w:highlight w:val="yellow"/>
        </w:rPr>
        <w:t xml:space="preserve">        }</w:t>
      </w:r>
    </w:p>
    <w:p w14:paraId="2B735F91" w14:textId="77777777" w:rsidR="00522D83" w:rsidRDefault="00522D83" w:rsidP="00522D83">
      <w:pPr>
        <w:pStyle w:val="Corpsdetexte"/>
      </w:pPr>
    </w:p>
    <w:p w14:paraId="042612B9" w14:textId="77777777" w:rsidR="00522D83" w:rsidRDefault="00522D83" w:rsidP="00522D83">
      <w:pPr>
        <w:pStyle w:val="Corpsdetexte"/>
      </w:pPr>
      <w:r>
        <w:t xml:space="preserve">Il est possible d’omettre l’initialisation, l’expression ou la mise-à-jour du </w:t>
      </w:r>
      <w:r w:rsidRPr="00E615B6">
        <w:rPr>
          <w:i/>
          <w:iCs/>
        </w:rPr>
        <w:t>for</w:t>
      </w:r>
      <w:r>
        <w:t xml:space="preserve"> mais en laissant les « ; ». </w:t>
      </w:r>
    </w:p>
    <w:p w14:paraId="43A8FCE7" w14:textId="1EFCD3C6" w:rsidR="00522D83" w:rsidRDefault="00522D83" w:rsidP="00305EEB">
      <w:pPr>
        <w:pStyle w:val="Corpsdetexte"/>
        <w:keepNext/>
        <w:keepLines/>
      </w:pPr>
      <w:r w:rsidRPr="00B917B1">
        <w:rPr>
          <w:b/>
          <w:bCs/>
        </w:rPr>
        <w:lastRenderedPageBreak/>
        <w:t>Exemple</w:t>
      </w:r>
      <w:r>
        <w:t>.</w:t>
      </w:r>
      <w:r w:rsidRPr="00A35FAA">
        <w:rPr>
          <w:rFonts w:ascii="Segoe UI" w:hAnsi="Segoe UI" w:cs="Segoe UI"/>
          <w:color w:val="586069"/>
          <w:sz w:val="27"/>
          <w:szCs w:val="27"/>
          <w:lang w:val="fr-CA"/>
        </w:rPr>
        <w:t xml:space="preserve"> </w:t>
      </w:r>
      <w:hyperlink r:id="rId132"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ExempleForSentinelle.java</w:t>
      </w:r>
    </w:p>
    <w:p w14:paraId="44FAFE83" w14:textId="77777777" w:rsidR="00522D83" w:rsidRDefault="00522D83" w:rsidP="00305EEB">
      <w:pPr>
        <w:pStyle w:val="Corpsdetexte"/>
        <w:keepNext/>
        <w:keepLines/>
      </w:pPr>
      <w:r>
        <w:t xml:space="preserve">L’exemple suivant reprend l’exercice de lecture d’une série d’entiers avec sentinelle vu précédemment mais en employant un </w:t>
      </w:r>
      <w:r w:rsidRPr="00B917B1">
        <w:rPr>
          <w:i/>
          <w:iCs/>
        </w:rPr>
        <w:t>for</w:t>
      </w:r>
      <w:r>
        <w:t xml:space="preserve"> plutôt qu’un </w:t>
      </w:r>
      <w:r w:rsidRPr="00B917B1">
        <w:rPr>
          <w:i/>
          <w:iCs/>
        </w:rPr>
        <w:t>while</w:t>
      </w:r>
      <w:r>
        <w:t xml:space="preserve">. La partie mise-à-jour du </w:t>
      </w:r>
      <w:r w:rsidRPr="00B917B1">
        <w:rPr>
          <w:i/>
          <w:iCs/>
        </w:rPr>
        <w:t>for</w:t>
      </w:r>
      <w:r>
        <w:t xml:space="preserve"> est vide mais le dernier « ; » à l’intérieur des parenthèses du </w:t>
      </w:r>
      <w:r w:rsidRPr="00B917B1">
        <w:rPr>
          <w:i/>
          <w:iCs/>
        </w:rPr>
        <w:t>for</w:t>
      </w:r>
      <w:r>
        <w:t xml:space="preserve"> doit être présent.</w:t>
      </w:r>
    </w:p>
    <w:p w14:paraId="0814FF63" w14:textId="77777777" w:rsidR="008502F5" w:rsidRPr="008502F5" w:rsidRDefault="008502F5" w:rsidP="00305EEB">
      <w:pPr>
        <w:pStyle w:val="Code"/>
        <w:rPr>
          <w:color w:val="000000"/>
          <w:lang w:eastAsia="en-US"/>
        </w:rPr>
      </w:pPr>
      <w:r w:rsidRPr="008502F5">
        <w:rPr>
          <w:lang w:eastAsia="en-US"/>
        </w:rPr>
        <w:t>/**</w:t>
      </w:r>
    </w:p>
    <w:p w14:paraId="28963848"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ExempleForSentinelle</w:t>
      </w:r>
      <w:r w:rsidRPr="008502F5">
        <w:rPr>
          <w:color w:val="008C00"/>
          <w:lang w:eastAsia="en-US"/>
        </w:rPr>
        <w:t>.</w:t>
      </w:r>
      <w:r w:rsidRPr="008502F5">
        <w:rPr>
          <w:lang w:eastAsia="en-US"/>
        </w:rPr>
        <w:t>java</w:t>
      </w:r>
    </w:p>
    <w:p w14:paraId="25F9E84B"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Lire une suite d'entiers jusqu'à ce que l'entier </w:t>
      </w:r>
      <w:r w:rsidRPr="008502F5">
        <w:rPr>
          <w:color w:val="008C00"/>
          <w:lang w:eastAsia="en-US"/>
        </w:rPr>
        <w:t>0</w:t>
      </w:r>
      <w:r w:rsidRPr="008502F5">
        <w:rPr>
          <w:lang w:eastAsia="en-US"/>
        </w:rPr>
        <w:t xml:space="preserve"> soit entré et afficher la somme</w:t>
      </w:r>
    </w:p>
    <w:p w14:paraId="7F513951" w14:textId="77777777" w:rsidR="008502F5" w:rsidRPr="008502F5" w:rsidRDefault="008502F5" w:rsidP="00305EEB">
      <w:pPr>
        <w:pStyle w:val="Code"/>
        <w:rPr>
          <w:color w:val="000000"/>
          <w:lang w:eastAsia="en-US"/>
        </w:rPr>
      </w:pPr>
      <w:r w:rsidRPr="008502F5">
        <w:rPr>
          <w:lang w:eastAsia="en-US"/>
        </w:rPr>
        <w:t> </w:t>
      </w:r>
      <w:r w:rsidRPr="008502F5">
        <w:rPr>
          <w:b/>
          <w:bCs/>
          <w:color w:val="7F9FBF"/>
          <w:lang w:eastAsia="en-US"/>
        </w:rPr>
        <w:t>*</w:t>
      </w:r>
      <w:r w:rsidRPr="008502F5">
        <w:rPr>
          <w:lang w:eastAsia="en-US"/>
        </w:rPr>
        <w:t xml:space="preserve"> des entiers lus. Exemple illustrant un for sans la partie mise</w:t>
      </w:r>
      <w:r w:rsidRPr="008502F5">
        <w:rPr>
          <w:b/>
          <w:bCs/>
          <w:color w:val="7F9FBF"/>
          <w:lang w:eastAsia="en-US"/>
        </w:rPr>
        <w:t>-</w:t>
      </w:r>
      <w:r w:rsidRPr="008502F5">
        <w:rPr>
          <w:lang w:eastAsia="en-US"/>
        </w:rPr>
        <w:t>à</w:t>
      </w:r>
      <w:r w:rsidRPr="008502F5">
        <w:rPr>
          <w:b/>
          <w:bCs/>
          <w:color w:val="7F9FBF"/>
          <w:lang w:eastAsia="en-US"/>
        </w:rPr>
        <w:t>-</w:t>
      </w:r>
      <w:r w:rsidRPr="008502F5">
        <w:rPr>
          <w:lang w:eastAsia="en-US"/>
        </w:rPr>
        <w:t>jour.</w:t>
      </w:r>
    </w:p>
    <w:p w14:paraId="6A10E1D8" w14:textId="77777777" w:rsidR="008502F5" w:rsidRPr="007616BC" w:rsidRDefault="008502F5" w:rsidP="00305EEB">
      <w:pPr>
        <w:pStyle w:val="Code"/>
        <w:rPr>
          <w:color w:val="000000"/>
          <w:lang w:val="en-US" w:eastAsia="en-US"/>
        </w:rPr>
      </w:pPr>
      <w:r w:rsidRPr="008502F5">
        <w:rPr>
          <w:lang w:eastAsia="en-US"/>
        </w:rPr>
        <w:t> </w:t>
      </w:r>
      <w:r w:rsidRPr="007616BC">
        <w:rPr>
          <w:lang w:val="en-US" w:eastAsia="en-US"/>
        </w:rPr>
        <w:t>*/</w:t>
      </w:r>
    </w:p>
    <w:p w14:paraId="24B4FA68" w14:textId="77777777" w:rsidR="008502F5" w:rsidRPr="007616BC" w:rsidRDefault="008502F5"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4DF72094" w14:textId="77777777" w:rsidR="008502F5" w:rsidRPr="007616BC" w:rsidRDefault="008502F5"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ExempleForSentinelle </w:t>
      </w:r>
      <w:r w:rsidRPr="007616BC">
        <w:rPr>
          <w:color w:val="800080"/>
          <w:lang w:val="en-US" w:eastAsia="en-US"/>
        </w:rPr>
        <w:t>{</w:t>
      </w:r>
    </w:p>
    <w:p w14:paraId="1CA99B78" w14:textId="77777777" w:rsidR="008502F5" w:rsidRPr="007616BC" w:rsidRDefault="008502F5" w:rsidP="008502F5">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31BE0BEF" w14:textId="77777777" w:rsidR="008502F5" w:rsidRPr="008502F5" w:rsidRDefault="008502F5" w:rsidP="008502F5">
      <w:pPr>
        <w:pStyle w:val="Code"/>
        <w:rPr>
          <w:color w:val="000000"/>
          <w:lang w:eastAsia="en-US"/>
        </w:rPr>
      </w:pPr>
      <w:r w:rsidRPr="007616BC">
        <w:rPr>
          <w:color w:val="000000"/>
          <w:lang w:val="en-US" w:eastAsia="en-US"/>
        </w:rPr>
        <w:t xml:space="preserve">        </w:t>
      </w:r>
      <w:r w:rsidRPr="008502F5">
        <w:rPr>
          <w:b/>
          <w:bCs/>
          <w:color w:val="BB7977"/>
          <w:lang w:eastAsia="en-US"/>
        </w:rPr>
        <w:t>String</w:t>
      </w:r>
      <w:r w:rsidRPr="008502F5">
        <w:rPr>
          <w:color w:val="000000"/>
          <w:lang w:eastAsia="en-US"/>
        </w:rPr>
        <w:t xml:space="preserve"> serie</w:t>
      </w:r>
      <w:r w:rsidRPr="008502F5">
        <w:rPr>
          <w:color w:val="800080"/>
          <w:lang w:eastAsia="en-US"/>
        </w:rPr>
        <w:t>;</w:t>
      </w:r>
    </w:p>
    <w:p w14:paraId="62DC9249"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BB7977"/>
          <w:lang w:eastAsia="en-US"/>
        </w:rPr>
        <w:t>int</w:t>
      </w:r>
      <w:r w:rsidRPr="008502F5">
        <w:rPr>
          <w:color w:val="000000"/>
          <w:lang w:eastAsia="en-US"/>
        </w:rPr>
        <w:t xml:space="preserve"> somme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p>
    <w:p w14:paraId="42E4D8C8"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b/>
          <w:bCs/>
          <w:color w:val="800000"/>
          <w:lang w:eastAsia="en-US"/>
        </w:rPr>
        <w:t>for</w:t>
      </w:r>
      <w:r w:rsidRPr="008502F5">
        <w:rPr>
          <w:color w:val="000000"/>
          <w:lang w:eastAsia="en-US"/>
        </w:rPr>
        <w:t xml:space="preserve"> </w:t>
      </w:r>
      <w:r w:rsidRPr="008502F5">
        <w:rPr>
          <w:color w:val="808030"/>
          <w:lang w:eastAsia="en-US"/>
        </w:rPr>
        <w:t>(</w:t>
      </w:r>
      <w:r w:rsidRPr="008502F5">
        <w:rPr>
          <w:color w:val="BB7977"/>
          <w:lang w:eastAsia="en-US"/>
        </w:rPr>
        <w:t>int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1</w:t>
      </w:r>
      <w:r w:rsidRPr="008502F5">
        <w:rPr>
          <w:color w:val="800080"/>
          <w:lang w:eastAsia="en-US"/>
        </w:rPr>
        <w:t>;</w:t>
      </w: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color w:val="008C00"/>
          <w:lang w:eastAsia="en-US"/>
        </w:rPr>
        <w:t>0</w:t>
      </w:r>
      <w:r w:rsidRPr="008502F5">
        <w:rPr>
          <w:color w:val="800080"/>
          <w:lang w:eastAsia="en-US"/>
        </w:rPr>
        <w:t>;</w:t>
      </w:r>
      <w:r w:rsidRPr="008502F5">
        <w:rPr>
          <w:color w:val="808030"/>
          <w:lang w:eastAsia="en-US"/>
        </w:rPr>
        <w:t>)</w:t>
      </w:r>
      <w:r w:rsidRPr="008502F5">
        <w:rPr>
          <w:color w:val="800080"/>
          <w:lang w:eastAsia="en-US"/>
        </w:rPr>
        <w:t>{</w:t>
      </w:r>
    </w:p>
    <w:p w14:paraId="605D3776" w14:textId="77777777" w:rsidR="008502F5" w:rsidRPr="008502F5" w:rsidRDefault="008502F5" w:rsidP="008502F5">
      <w:pPr>
        <w:pStyle w:val="Code"/>
        <w:rPr>
          <w:color w:val="000000"/>
          <w:lang w:eastAsia="en-US"/>
        </w:rPr>
      </w:pPr>
      <w:r w:rsidRPr="008502F5">
        <w:rPr>
          <w:color w:val="000000"/>
          <w:lang w:eastAsia="en-US"/>
        </w:rPr>
        <w:t xml:space="preserve">            serie </w:t>
      </w:r>
      <w:r w:rsidRPr="008502F5">
        <w:rPr>
          <w:color w:val="808030"/>
          <w:lang w:eastAsia="en-US"/>
        </w:rPr>
        <w:t>=</w:t>
      </w:r>
      <w:r w:rsidRPr="008502F5">
        <w:rPr>
          <w:color w:val="000000"/>
          <w:lang w:eastAsia="en-US"/>
        </w:rPr>
        <w:t xml:space="preserve"> JOptionPane</w:t>
      </w:r>
      <w:r w:rsidRPr="008502F5">
        <w:rPr>
          <w:color w:val="808030"/>
          <w:lang w:eastAsia="en-US"/>
        </w:rPr>
        <w:t>.</w:t>
      </w:r>
      <w:r w:rsidRPr="008502F5">
        <w:rPr>
          <w:color w:val="000000"/>
          <w:lang w:eastAsia="en-US"/>
        </w:rPr>
        <w:t>showInputDialog</w:t>
      </w:r>
      <w:r w:rsidRPr="008502F5">
        <w:rPr>
          <w:color w:val="808030"/>
          <w:lang w:eastAsia="en-US"/>
        </w:rPr>
        <w:t>(</w:t>
      </w:r>
      <w:r w:rsidRPr="008502F5">
        <w:rPr>
          <w:color w:val="0000E6"/>
          <w:lang w:eastAsia="en-US"/>
        </w:rPr>
        <w:t>"Entrez un nombre"</w:t>
      </w:r>
      <w:r w:rsidRPr="008502F5">
        <w:rPr>
          <w:color w:val="808030"/>
          <w:lang w:eastAsia="en-US"/>
        </w:rPr>
        <w:t>)</w:t>
      </w:r>
      <w:r w:rsidRPr="008502F5">
        <w:rPr>
          <w:color w:val="800080"/>
          <w:lang w:eastAsia="en-US"/>
        </w:rPr>
        <w:t>;</w:t>
      </w:r>
    </w:p>
    <w:p w14:paraId="73259CA8" w14:textId="77777777" w:rsidR="008502F5" w:rsidRPr="008502F5" w:rsidRDefault="008502F5" w:rsidP="008502F5">
      <w:pPr>
        <w:pStyle w:val="Code"/>
        <w:rPr>
          <w:color w:val="000000"/>
          <w:lang w:eastAsia="en-US"/>
        </w:rPr>
      </w:pPr>
      <w:r w:rsidRPr="008502F5">
        <w:rPr>
          <w:color w:val="000000"/>
          <w:lang w:eastAsia="en-US"/>
        </w:rPr>
        <w:t xml:space="preserve">            entier </w:t>
      </w:r>
      <w:r w:rsidRPr="008502F5">
        <w:rPr>
          <w:color w:val="808030"/>
          <w:lang w:eastAsia="en-US"/>
        </w:rPr>
        <w:t>=</w:t>
      </w:r>
      <w:r w:rsidRPr="008502F5">
        <w:rPr>
          <w:color w:val="000000"/>
          <w:lang w:eastAsia="en-US"/>
        </w:rPr>
        <w:t xml:space="preserve"> </w:t>
      </w:r>
      <w:r w:rsidRPr="008502F5">
        <w:rPr>
          <w:b/>
          <w:bCs/>
          <w:color w:val="BB7977"/>
          <w:lang w:eastAsia="en-US"/>
        </w:rPr>
        <w:t>Integer</w:t>
      </w:r>
      <w:r w:rsidRPr="008502F5">
        <w:rPr>
          <w:color w:val="808030"/>
          <w:lang w:eastAsia="en-US"/>
        </w:rPr>
        <w:t>.</w:t>
      </w:r>
      <w:r w:rsidRPr="008502F5">
        <w:rPr>
          <w:color w:val="000000"/>
          <w:lang w:eastAsia="en-US"/>
        </w:rPr>
        <w:t xml:space="preserve">parseInt </w:t>
      </w:r>
      <w:r w:rsidRPr="008502F5">
        <w:rPr>
          <w:color w:val="808030"/>
          <w:lang w:eastAsia="en-US"/>
        </w:rPr>
        <w:t>(</w:t>
      </w:r>
      <w:r w:rsidRPr="008502F5">
        <w:rPr>
          <w:color w:val="000000"/>
          <w:lang w:eastAsia="en-US"/>
        </w:rPr>
        <w:t>serie</w:t>
      </w:r>
      <w:r w:rsidRPr="008502F5">
        <w:rPr>
          <w:color w:val="808030"/>
          <w:lang w:eastAsia="en-US"/>
        </w:rPr>
        <w:t>)</w:t>
      </w:r>
      <w:r w:rsidRPr="008502F5">
        <w:rPr>
          <w:color w:val="800080"/>
          <w:lang w:eastAsia="en-US"/>
        </w:rPr>
        <w:t>;</w:t>
      </w:r>
    </w:p>
    <w:p w14:paraId="04F7BD5D" w14:textId="77777777" w:rsidR="008502F5" w:rsidRPr="008502F5" w:rsidRDefault="008502F5" w:rsidP="008502F5">
      <w:pPr>
        <w:pStyle w:val="Code"/>
        <w:rPr>
          <w:color w:val="000000"/>
          <w:lang w:eastAsia="en-US"/>
        </w:rPr>
      </w:pPr>
      <w:r w:rsidRPr="008502F5">
        <w:rPr>
          <w:color w:val="000000"/>
          <w:lang w:eastAsia="en-US"/>
        </w:rPr>
        <w:t xml:space="preserve">            somme </w:t>
      </w:r>
      <w:r w:rsidRPr="008502F5">
        <w:rPr>
          <w:color w:val="808030"/>
          <w:lang w:eastAsia="en-US"/>
        </w:rPr>
        <w:t>=</w:t>
      </w:r>
      <w:r w:rsidRPr="008502F5">
        <w:rPr>
          <w:color w:val="000000"/>
          <w:lang w:eastAsia="en-US"/>
        </w:rPr>
        <w:t xml:space="preserve"> somme </w:t>
      </w:r>
      <w:r w:rsidRPr="008502F5">
        <w:rPr>
          <w:color w:val="808030"/>
          <w:lang w:eastAsia="en-US"/>
        </w:rPr>
        <w:t>+</w:t>
      </w:r>
      <w:r w:rsidRPr="008502F5">
        <w:rPr>
          <w:color w:val="000000"/>
          <w:lang w:eastAsia="en-US"/>
        </w:rPr>
        <w:t xml:space="preserve"> entier</w:t>
      </w:r>
      <w:r w:rsidRPr="008502F5">
        <w:rPr>
          <w:color w:val="800080"/>
          <w:lang w:eastAsia="en-US"/>
        </w:rPr>
        <w:t>;</w:t>
      </w:r>
    </w:p>
    <w:p w14:paraId="2F2854A7" w14:textId="77777777" w:rsidR="008502F5" w:rsidRPr="008502F5" w:rsidRDefault="008502F5" w:rsidP="008502F5">
      <w:pPr>
        <w:pStyle w:val="Code"/>
        <w:rPr>
          <w:color w:val="000000"/>
          <w:lang w:eastAsia="en-US"/>
        </w:rPr>
      </w:pPr>
      <w:r w:rsidRPr="008502F5">
        <w:rPr>
          <w:color w:val="000000"/>
          <w:lang w:eastAsia="en-US"/>
        </w:rPr>
        <w:t xml:space="preserve">        </w:t>
      </w:r>
      <w:r w:rsidRPr="008502F5">
        <w:rPr>
          <w:color w:val="800080"/>
          <w:lang w:eastAsia="en-US"/>
        </w:rPr>
        <w:t>}</w:t>
      </w:r>
    </w:p>
    <w:p w14:paraId="39446987" w14:textId="77777777" w:rsidR="008502F5" w:rsidRPr="008502F5" w:rsidRDefault="008502F5" w:rsidP="008502F5">
      <w:pPr>
        <w:pStyle w:val="Code"/>
        <w:rPr>
          <w:color w:val="000000"/>
          <w:lang w:eastAsia="en-US"/>
        </w:rPr>
      </w:pPr>
      <w:r w:rsidRPr="008502F5">
        <w:rPr>
          <w:color w:val="000000"/>
          <w:lang w:eastAsia="en-US"/>
        </w:rPr>
        <w:t xml:space="preserve">        JOptionPane</w:t>
      </w:r>
      <w:r w:rsidRPr="008502F5">
        <w:rPr>
          <w:color w:val="808030"/>
          <w:lang w:eastAsia="en-US"/>
        </w:rPr>
        <w:t>.</w:t>
      </w:r>
      <w:r w:rsidRPr="008502F5">
        <w:rPr>
          <w:color w:val="000000"/>
          <w:lang w:eastAsia="en-US"/>
        </w:rPr>
        <w:t>showMessageDialog</w:t>
      </w:r>
      <w:r w:rsidRPr="008502F5">
        <w:rPr>
          <w:color w:val="808030"/>
          <w:lang w:eastAsia="en-US"/>
        </w:rPr>
        <w:t>(</w:t>
      </w:r>
      <w:r w:rsidRPr="008502F5">
        <w:rPr>
          <w:b/>
          <w:bCs/>
          <w:color w:val="800000"/>
          <w:lang w:eastAsia="en-US"/>
        </w:rPr>
        <w:t>null</w:t>
      </w:r>
      <w:r w:rsidRPr="008502F5">
        <w:rPr>
          <w:color w:val="808030"/>
          <w:lang w:eastAsia="en-US"/>
        </w:rPr>
        <w:t>,</w:t>
      </w:r>
      <w:r w:rsidRPr="008502F5">
        <w:rPr>
          <w:color w:val="0000E6"/>
          <w:lang w:eastAsia="en-US"/>
        </w:rPr>
        <w:t>"La somme de tous les nombres est de "</w:t>
      </w:r>
      <w:r w:rsidRPr="008502F5">
        <w:rPr>
          <w:color w:val="000000"/>
          <w:lang w:eastAsia="en-US"/>
        </w:rPr>
        <w:t xml:space="preserve"> </w:t>
      </w:r>
      <w:r w:rsidRPr="008502F5">
        <w:rPr>
          <w:color w:val="808030"/>
          <w:lang w:eastAsia="en-US"/>
        </w:rPr>
        <w:t>+</w:t>
      </w:r>
      <w:r w:rsidRPr="008502F5">
        <w:rPr>
          <w:color w:val="000000"/>
          <w:lang w:eastAsia="en-US"/>
        </w:rPr>
        <w:t>somme</w:t>
      </w:r>
      <w:r w:rsidRPr="008502F5">
        <w:rPr>
          <w:color w:val="808030"/>
          <w:lang w:eastAsia="en-US"/>
        </w:rPr>
        <w:t>+</w:t>
      </w:r>
      <w:r w:rsidRPr="008502F5">
        <w:rPr>
          <w:color w:val="000000"/>
          <w:lang w:eastAsia="en-US"/>
        </w:rPr>
        <w:t xml:space="preserve"> </w:t>
      </w:r>
      <w:r w:rsidRPr="008502F5">
        <w:rPr>
          <w:color w:val="0000E6"/>
          <w:lang w:eastAsia="en-US"/>
        </w:rPr>
        <w:t>"."</w:t>
      </w:r>
      <w:r w:rsidRPr="008502F5">
        <w:rPr>
          <w:color w:val="808030"/>
          <w:lang w:eastAsia="en-US"/>
        </w:rPr>
        <w:t>)</w:t>
      </w:r>
      <w:r w:rsidRPr="008502F5">
        <w:rPr>
          <w:color w:val="800080"/>
          <w:lang w:eastAsia="en-US"/>
        </w:rPr>
        <w:t>;</w:t>
      </w:r>
    </w:p>
    <w:p w14:paraId="1091383D" w14:textId="77777777" w:rsidR="008502F5" w:rsidRPr="00452667" w:rsidRDefault="008502F5" w:rsidP="008502F5">
      <w:pPr>
        <w:pStyle w:val="Code"/>
        <w:rPr>
          <w:color w:val="000000"/>
          <w:lang w:eastAsia="en-US"/>
        </w:rPr>
      </w:pPr>
      <w:r w:rsidRPr="008502F5">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E27279F" w14:textId="77777777" w:rsidR="008502F5" w:rsidRPr="00452667" w:rsidRDefault="008502F5" w:rsidP="008502F5">
      <w:pPr>
        <w:pStyle w:val="Code"/>
        <w:rPr>
          <w:color w:val="000000"/>
          <w:lang w:eastAsia="en-US"/>
        </w:rPr>
      </w:pPr>
      <w:r w:rsidRPr="00452667">
        <w:rPr>
          <w:color w:val="000000"/>
          <w:lang w:eastAsia="en-US"/>
        </w:rPr>
        <w:t xml:space="preserve">    </w:t>
      </w:r>
      <w:r w:rsidRPr="00452667">
        <w:rPr>
          <w:color w:val="800080"/>
          <w:lang w:eastAsia="en-US"/>
        </w:rPr>
        <w:t>}</w:t>
      </w:r>
    </w:p>
    <w:p w14:paraId="2F27BFBA" w14:textId="45DD3F59" w:rsidR="008502F5" w:rsidRDefault="008502F5" w:rsidP="008502F5">
      <w:pPr>
        <w:pStyle w:val="Code"/>
        <w:rPr>
          <w:color w:val="800080"/>
          <w:lang w:eastAsia="en-US"/>
        </w:rPr>
      </w:pPr>
      <w:r w:rsidRPr="00452667">
        <w:rPr>
          <w:color w:val="800080"/>
          <w:lang w:eastAsia="en-US"/>
        </w:rPr>
        <w:t>}</w:t>
      </w:r>
    </w:p>
    <w:p w14:paraId="53D404A2" w14:textId="77777777" w:rsidR="00117845" w:rsidRPr="00452667" w:rsidRDefault="00117845" w:rsidP="008502F5">
      <w:pPr>
        <w:pStyle w:val="Code"/>
        <w:rPr>
          <w:color w:val="000000"/>
          <w:lang w:eastAsia="en-US"/>
        </w:rPr>
      </w:pPr>
    </w:p>
    <w:p w14:paraId="4C4CA62F" w14:textId="77777777" w:rsidR="00522D83" w:rsidRDefault="00522D83" w:rsidP="00522D83">
      <w:pPr>
        <w:pStyle w:val="Corpsdetexte"/>
        <w:rPr>
          <w:b/>
          <w:bCs/>
        </w:rPr>
      </w:pPr>
    </w:p>
    <w:p w14:paraId="339028CD" w14:textId="77777777" w:rsidR="00522D83" w:rsidRPr="008B0DC4" w:rsidRDefault="00522D83" w:rsidP="00522D83">
      <w:pPr>
        <w:pStyle w:val="Corpsdetexte"/>
      </w:pPr>
      <w:r>
        <w:rPr>
          <w:b/>
          <w:bCs/>
        </w:rPr>
        <w:t xml:space="preserve">Exercice. </w:t>
      </w:r>
      <w:r w:rsidRPr="008B0DC4">
        <w:t>Trouver une justification au besoin de conserver le dernier ; du for précédent malgré l’omission de la partie mise-à-jour</w:t>
      </w:r>
      <w:r>
        <w:t xml:space="preserve"> (indice : essayez de penser comme un ordinateur…)</w:t>
      </w:r>
      <w:r w:rsidRPr="008B0DC4">
        <w:t>.</w:t>
      </w:r>
    </w:p>
    <w:p w14:paraId="3C79FE24" w14:textId="77777777" w:rsidR="00522D83" w:rsidRDefault="00522D83" w:rsidP="00522D83">
      <w:pPr>
        <w:pStyle w:val="Corpsdetexte"/>
      </w:pPr>
      <w:r w:rsidRPr="00256969">
        <w:rPr>
          <w:b/>
          <w:bCs/>
        </w:rPr>
        <w:t>Exercice</w:t>
      </w:r>
      <w:r>
        <w:t xml:space="preserve">. Affichez les entiers 0, 2, 4, 6, 8, 10 avec un </w:t>
      </w:r>
      <w:r w:rsidRPr="00D55498">
        <w:rPr>
          <w:i/>
          <w:iCs/>
        </w:rPr>
        <w:t>for</w:t>
      </w:r>
      <w:r>
        <w:t>.</w:t>
      </w:r>
    </w:p>
    <w:p w14:paraId="2F17715D" w14:textId="77777777" w:rsidR="00522D83" w:rsidRDefault="00522D83" w:rsidP="00522D83">
      <w:pPr>
        <w:pStyle w:val="Corpsdetexte"/>
      </w:pPr>
      <w:r w:rsidRPr="00A42897">
        <w:rPr>
          <w:b/>
          <w:bCs/>
        </w:rPr>
        <w:t>Exercice</w:t>
      </w:r>
      <w:r>
        <w:t xml:space="preserve">. Affichez </w:t>
      </w:r>
      <w:r w:rsidRPr="00692D34">
        <w:t>5,</w:t>
      </w:r>
      <w:r>
        <w:t xml:space="preserve"> </w:t>
      </w:r>
      <w:r w:rsidRPr="00692D34">
        <w:t>4,</w:t>
      </w:r>
      <w:r>
        <w:t xml:space="preserve"> </w:t>
      </w:r>
      <w:r w:rsidRPr="00692D34">
        <w:t>3,</w:t>
      </w:r>
      <w:r>
        <w:t xml:space="preserve"> </w:t>
      </w:r>
      <w:r w:rsidRPr="00692D34">
        <w:t>2,</w:t>
      </w:r>
      <w:r>
        <w:t xml:space="preserve"> </w:t>
      </w:r>
      <w:r w:rsidRPr="00692D34">
        <w:t>1,</w:t>
      </w:r>
      <w:r>
        <w:t xml:space="preserve"> </w:t>
      </w:r>
      <w:r w:rsidRPr="00692D34">
        <w:t>0,</w:t>
      </w:r>
      <w:r>
        <w:t xml:space="preserve"> </w:t>
      </w:r>
      <w:r w:rsidRPr="00692D34">
        <w:t>-1,</w:t>
      </w:r>
      <w:r>
        <w:t xml:space="preserve"> </w:t>
      </w:r>
      <w:r w:rsidRPr="00692D34">
        <w:t>-2,</w:t>
      </w:r>
      <w:r>
        <w:t xml:space="preserve"> </w:t>
      </w:r>
      <w:r w:rsidRPr="00692D34">
        <w:t>-3,</w:t>
      </w:r>
      <w:r>
        <w:t xml:space="preserve"> </w:t>
      </w:r>
      <w:r w:rsidRPr="00692D34">
        <w:t>-4,</w:t>
      </w:r>
      <w:r>
        <w:t xml:space="preserve"> </w:t>
      </w:r>
      <w:r w:rsidRPr="00692D34">
        <w:t>-5</w:t>
      </w:r>
      <w:r>
        <w:t xml:space="preserve"> avec un </w:t>
      </w:r>
      <w:r w:rsidRPr="00D55498">
        <w:rPr>
          <w:i/>
          <w:iCs/>
        </w:rPr>
        <w:t>for</w:t>
      </w:r>
      <w:r>
        <w:t>.</w:t>
      </w:r>
    </w:p>
    <w:p w14:paraId="3164BECC" w14:textId="77777777" w:rsidR="00522D83" w:rsidRPr="00692D34" w:rsidRDefault="00522D83" w:rsidP="00522D83">
      <w:pPr>
        <w:pStyle w:val="Corpsdetexte"/>
      </w:pPr>
      <w:r w:rsidRPr="004B6A10">
        <w:rPr>
          <w:b/>
          <w:bCs/>
        </w:rPr>
        <w:t>Exercice</w:t>
      </w:r>
      <w:r>
        <w:t xml:space="preserve">. Utilisez un </w:t>
      </w:r>
      <w:r w:rsidRPr="00D55498">
        <w:rPr>
          <w:i/>
          <w:iCs/>
        </w:rPr>
        <w:t>for</w:t>
      </w:r>
      <w:r>
        <w:t xml:space="preserve"> pour lire dix entiers et en afficher la somme.</w:t>
      </w:r>
    </w:p>
    <w:p w14:paraId="00F872ED" w14:textId="77777777" w:rsidR="00522D83" w:rsidRDefault="00522D83" w:rsidP="00522D83">
      <w:pPr>
        <w:pStyle w:val="Corpsdetexte"/>
      </w:pPr>
      <w:r w:rsidRPr="002C71C8">
        <w:rPr>
          <w:b/>
          <w:bCs/>
        </w:rPr>
        <w:t>Exercice</w:t>
      </w:r>
      <w:r>
        <w:t xml:space="preserve">. Utilisez un </w:t>
      </w:r>
      <w:r w:rsidRPr="00D55498">
        <w:rPr>
          <w:i/>
          <w:iCs/>
        </w:rPr>
        <w:t>for</w:t>
      </w:r>
      <w:r>
        <w:t xml:space="preserve"> pour lire une série d’entier jusqu’à ce que l’entier 0 soit entré (cas de sentinelle) et afficher la somme de ces entiers.</w:t>
      </w:r>
    </w:p>
    <w:p w14:paraId="565DA744" w14:textId="40E7AB4D" w:rsidR="00522D83" w:rsidRDefault="00522D83" w:rsidP="00522D83">
      <w:pPr>
        <w:pStyle w:val="Corpsdetexte"/>
      </w:pPr>
      <w:r w:rsidRPr="00F65F8A">
        <w:rPr>
          <w:b/>
          <w:bCs/>
        </w:rPr>
        <w:t>Exercice</w:t>
      </w:r>
      <w:r>
        <w:t>. Affiche</w:t>
      </w:r>
      <w:r w:rsidR="00880360">
        <w:t>z</w:t>
      </w:r>
      <w:r>
        <w:t xml:space="preserve"> le résultat suivant sur la sortie standard (avec </w:t>
      </w:r>
      <w:r w:rsidRPr="00F65F8A">
        <w:rPr>
          <w:i/>
          <w:iCs/>
        </w:rPr>
        <w:t>System.out.print</w:t>
      </w:r>
      <w:r>
        <w:t xml:space="preserve">() et </w:t>
      </w:r>
      <w:r w:rsidRPr="00F65F8A">
        <w:rPr>
          <w:i/>
          <w:iCs/>
        </w:rPr>
        <w:t>System.out.println</w:t>
      </w:r>
      <w:r>
        <w:t>())</w:t>
      </w:r>
    </w:p>
    <w:p w14:paraId="61E6CC3F" w14:textId="77777777" w:rsidR="00522D83" w:rsidRDefault="00522D83" w:rsidP="00522D83">
      <w:pPr>
        <w:pStyle w:val="CodeJava9pt"/>
      </w:pPr>
      <w:r>
        <w:t>1</w:t>
      </w:r>
      <w:r>
        <w:cr/>
        <w:t>12</w:t>
      </w:r>
      <w:r>
        <w:cr/>
        <w:t>123</w:t>
      </w:r>
      <w:r>
        <w:cr/>
        <w:t>1234</w:t>
      </w:r>
      <w:r>
        <w:cr/>
        <w:t>12345</w:t>
      </w:r>
      <w:r>
        <w:cr/>
        <w:t>123456</w:t>
      </w:r>
      <w:r>
        <w:cr/>
        <w:t>1234567</w:t>
      </w:r>
      <w:r>
        <w:cr/>
        <w:t>12345678</w:t>
      </w:r>
      <w:r>
        <w:cr/>
        <w:t>123456789</w:t>
      </w:r>
    </w:p>
    <w:p w14:paraId="6E366B72" w14:textId="77777777" w:rsidR="00522D83" w:rsidRDefault="00522D83" w:rsidP="00522D83">
      <w:pPr>
        <w:pStyle w:val="Corpsdetexte"/>
      </w:pPr>
    </w:p>
    <w:p w14:paraId="38C4D718" w14:textId="645528B8" w:rsidR="00522D83" w:rsidRPr="00A35FAA" w:rsidRDefault="00522D83" w:rsidP="00305EEB">
      <w:pPr>
        <w:pStyle w:val="Corpsdetexte"/>
        <w:keepNext/>
        <w:keepLines/>
        <w:rPr>
          <w:rFonts w:ascii="Segoe UI" w:hAnsi="Segoe UI" w:cs="Segoe UI"/>
          <w:color w:val="586069"/>
          <w:sz w:val="27"/>
          <w:szCs w:val="27"/>
          <w:lang w:val="fr-CA"/>
        </w:rPr>
      </w:pPr>
      <w:r w:rsidRPr="00A202E8">
        <w:rPr>
          <w:b/>
        </w:rPr>
        <w:lastRenderedPageBreak/>
        <w:t>Solution</w:t>
      </w:r>
      <w:r>
        <w:rPr>
          <w:b/>
        </w:rPr>
        <w:t xml:space="preserve">. </w:t>
      </w:r>
      <w:hyperlink r:id="rId133"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ExerciceForFor.java</w:t>
      </w:r>
      <w:r w:rsidRPr="00A35FAA">
        <w:rPr>
          <w:rFonts w:ascii="Segoe UI" w:hAnsi="Segoe UI" w:cs="Segoe UI"/>
          <w:color w:val="586069"/>
          <w:lang w:val="fr-CA"/>
        </w:rPr>
        <w:t xml:space="preserve"> </w:t>
      </w:r>
    </w:p>
    <w:p w14:paraId="727C9619" w14:textId="77777777" w:rsidR="00522D83" w:rsidRDefault="00522D83" w:rsidP="00305EEB">
      <w:pPr>
        <w:pStyle w:val="Corpsdetexte"/>
        <w:keepNext/>
        <w:keepLines/>
      </w:pPr>
      <w:r>
        <w:t xml:space="preserve">Avec </w:t>
      </w:r>
      <w:r w:rsidRPr="00B10CEF">
        <w:rPr>
          <w:i/>
          <w:iCs/>
        </w:rPr>
        <w:t>for</w:t>
      </w:r>
      <w:r>
        <w:t> imbriqués :</w:t>
      </w:r>
    </w:p>
    <w:p w14:paraId="77910FD4" w14:textId="77777777" w:rsidR="00305EEB" w:rsidRPr="00305EEB" w:rsidRDefault="00305EEB" w:rsidP="00305EEB">
      <w:pPr>
        <w:pStyle w:val="Code"/>
        <w:rPr>
          <w:color w:val="000000"/>
          <w:lang w:eastAsia="en-US"/>
        </w:rPr>
      </w:pPr>
      <w:r w:rsidRPr="00305EEB">
        <w:rPr>
          <w:lang w:eastAsia="en-US"/>
        </w:rPr>
        <w:t>/**</w:t>
      </w:r>
    </w:p>
    <w:p w14:paraId="13193D3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ExerciceForFor</w:t>
      </w:r>
      <w:r w:rsidRPr="00305EEB">
        <w:rPr>
          <w:color w:val="008C00"/>
          <w:lang w:eastAsia="en-US"/>
        </w:rPr>
        <w:t>.</w:t>
      </w:r>
      <w:r w:rsidRPr="00305EEB">
        <w:rPr>
          <w:lang w:eastAsia="en-US"/>
        </w:rPr>
        <w:t>java</w:t>
      </w:r>
    </w:p>
    <w:p w14:paraId="4A4F2580" w14:textId="77777777" w:rsidR="00305EEB" w:rsidRPr="00305EEB" w:rsidRDefault="00305EEB" w:rsidP="00305EEB">
      <w:pPr>
        <w:pStyle w:val="Code"/>
        <w:rPr>
          <w:color w:val="000000"/>
          <w:lang w:eastAsia="en-US"/>
        </w:rPr>
      </w:pPr>
      <w:r w:rsidRPr="00305EEB">
        <w:rPr>
          <w:lang w:eastAsia="en-US"/>
        </w:rPr>
        <w:t> */</w:t>
      </w:r>
    </w:p>
    <w:p w14:paraId="595E7F42" w14:textId="77777777" w:rsidR="00305EEB" w:rsidRPr="00305EEB" w:rsidRDefault="00305EEB" w:rsidP="00305EEB">
      <w:pPr>
        <w:pStyle w:val="Code"/>
        <w:rPr>
          <w:color w:val="000000"/>
          <w:lang w:eastAsia="en-US"/>
        </w:rPr>
      </w:pPr>
      <w:r w:rsidRPr="00305EEB">
        <w:rPr>
          <w:b/>
          <w:bCs/>
          <w:color w:val="800000"/>
          <w:lang w:eastAsia="en-US"/>
        </w:rPr>
        <w:t>import</w:t>
      </w:r>
      <w:r w:rsidRPr="00305EEB">
        <w:rPr>
          <w:color w:val="004A43"/>
          <w:lang w:eastAsia="en-US"/>
        </w:rPr>
        <w:t xml:space="preserve"> javax</w:t>
      </w:r>
      <w:r w:rsidRPr="00305EEB">
        <w:rPr>
          <w:color w:val="808030"/>
          <w:lang w:eastAsia="en-US"/>
        </w:rPr>
        <w:t>.</w:t>
      </w:r>
      <w:r w:rsidRPr="00305EEB">
        <w:rPr>
          <w:color w:val="004A43"/>
          <w:lang w:eastAsia="en-US"/>
        </w:rPr>
        <w:t>swing</w:t>
      </w:r>
      <w:r w:rsidRPr="00305EEB">
        <w:rPr>
          <w:color w:val="808030"/>
          <w:lang w:eastAsia="en-US"/>
        </w:rPr>
        <w:t>.</w:t>
      </w:r>
      <w:r w:rsidRPr="00305EEB">
        <w:rPr>
          <w:color w:val="004A43"/>
          <w:lang w:eastAsia="en-US"/>
        </w:rPr>
        <w:t>JOptionPane</w:t>
      </w:r>
      <w:r w:rsidRPr="00305EEB">
        <w:rPr>
          <w:color w:val="800080"/>
          <w:lang w:eastAsia="en-US"/>
        </w:rPr>
        <w:t>;</w:t>
      </w:r>
    </w:p>
    <w:p w14:paraId="1944E610" w14:textId="77777777" w:rsidR="00305EEB" w:rsidRPr="00790DA8" w:rsidRDefault="00305EEB" w:rsidP="00305EEB">
      <w:pPr>
        <w:pStyle w:val="Code"/>
        <w:rPr>
          <w:color w:val="000000"/>
          <w:lang w:val="en-CA" w:eastAsia="en-US"/>
        </w:rPr>
      </w:pPr>
      <w:r w:rsidRPr="00790DA8">
        <w:rPr>
          <w:b/>
          <w:bCs/>
          <w:color w:val="800000"/>
          <w:lang w:val="en-CA" w:eastAsia="en-US"/>
        </w:rPr>
        <w:t>public</w:t>
      </w:r>
      <w:r w:rsidRPr="00790DA8">
        <w:rPr>
          <w:color w:val="000000"/>
          <w:lang w:val="en-CA" w:eastAsia="en-US"/>
        </w:rPr>
        <w:t xml:space="preserve"> </w:t>
      </w:r>
      <w:r w:rsidRPr="00790DA8">
        <w:rPr>
          <w:b/>
          <w:bCs/>
          <w:color w:val="800000"/>
          <w:lang w:val="en-CA" w:eastAsia="en-US"/>
        </w:rPr>
        <w:t>class</w:t>
      </w:r>
      <w:r w:rsidRPr="00790DA8">
        <w:rPr>
          <w:color w:val="000000"/>
          <w:lang w:val="en-CA" w:eastAsia="en-US"/>
        </w:rPr>
        <w:t xml:space="preserve"> ExerciceForFor </w:t>
      </w:r>
      <w:r w:rsidRPr="00790DA8">
        <w:rPr>
          <w:color w:val="800080"/>
          <w:lang w:val="en-CA" w:eastAsia="en-US"/>
        </w:rPr>
        <w:t>{</w:t>
      </w:r>
    </w:p>
    <w:p w14:paraId="033ABA8D" w14:textId="77777777" w:rsidR="00305EEB" w:rsidRPr="00305EEB" w:rsidRDefault="00305EEB" w:rsidP="00305EEB">
      <w:pPr>
        <w:pStyle w:val="Code"/>
        <w:rPr>
          <w:color w:val="000000"/>
          <w:lang w:val="en-CA" w:eastAsia="en-US"/>
        </w:rPr>
      </w:pPr>
      <w:r w:rsidRPr="00790DA8">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F135250"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compteur1 </w:t>
      </w:r>
      <w:r w:rsidRPr="00305EEB">
        <w:rPr>
          <w:color w:val="808030"/>
          <w:lang w:eastAsia="en-US"/>
        </w:rPr>
        <w:t>&lt;=</w:t>
      </w:r>
      <w:r w:rsidRPr="00305EEB">
        <w:rPr>
          <w:color w:val="008C00"/>
          <w:lang w:eastAsia="en-US"/>
        </w:rPr>
        <w:t>9</w:t>
      </w:r>
      <w:r w:rsidRPr="00305EEB">
        <w:rPr>
          <w:color w:val="80008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compteur1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r w:rsidRPr="00305EEB">
        <w:rPr>
          <w:color w:val="800080"/>
          <w:lang w:eastAsia="en-US"/>
        </w:rPr>
        <w:t>{</w:t>
      </w:r>
    </w:p>
    <w:p w14:paraId="2349D5E1"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compteur2 </w:t>
      </w:r>
      <w:r w:rsidRPr="00305EEB">
        <w:rPr>
          <w:color w:val="808030"/>
          <w:lang w:eastAsia="en-US"/>
        </w:rPr>
        <w:t>&lt;=</w:t>
      </w:r>
      <w:r w:rsidRPr="00305EEB">
        <w:rPr>
          <w:color w:val="000000"/>
          <w:lang w:eastAsia="en-US"/>
        </w:rPr>
        <w:t>compteur1</w:t>
      </w:r>
      <w:r w:rsidRPr="00305EEB">
        <w:rPr>
          <w:color w:val="80008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compteur2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8030"/>
          <w:lang w:eastAsia="en-US"/>
        </w:rPr>
        <w:t>)</w:t>
      </w:r>
    </w:p>
    <w:p w14:paraId="629EEB3C" w14:textId="77777777" w:rsidR="00305EEB" w:rsidRPr="002E0279" w:rsidRDefault="00305EEB" w:rsidP="00305EEB">
      <w:pPr>
        <w:pStyle w:val="Code"/>
        <w:rPr>
          <w:color w:val="000000"/>
          <w:lang w:eastAsia="en-US"/>
        </w:rPr>
      </w:pPr>
      <w:r w:rsidRPr="00305EEB">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w:t>
      </w:r>
      <w:r w:rsidRPr="002E0279">
        <w:rPr>
          <w:color w:val="808030"/>
          <w:lang w:eastAsia="en-US"/>
        </w:rPr>
        <w:t>(</w:t>
      </w:r>
      <w:r w:rsidRPr="002E0279">
        <w:rPr>
          <w:color w:val="000000"/>
          <w:lang w:eastAsia="en-US"/>
        </w:rPr>
        <w:t>compteur2</w:t>
      </w:r>
      <w:r w:rsidRPr="002E0279">
        <w:rPr>
          <w:color w:val="808030"/>
          <w:lang w:eastAsia="en-US"/>
        </w:rPr>
        <w:t>)</w:t>
      </w:r>
      <w:r w:rsidRPr="002E0279">
        <w:rPr>
          <w:color w:val="800080"/>
          <w:lang w:eastAsia="en-US"/>
        </w:rPr>
        <w:t>;</w:t>
      </w:r>
    </w:p>
    <w:p w14:paraId="05B3361E" w14:textId="77777777" w:rsidR="00305EEB" w:rsidRPr="002E0279" w:rsidRDefault="00305EEB" w:rsidP="00305EEB">
      <w:pPr>
        <w:pStyle w:val="Code"/>
        <w:rPr>
          <w:color w:val="000000"/>
          <w:lang w:eastAsia="en-US"/>
        </w:rPr>
      </w:pPr>
      <w:r w:rsidRPr="002E0279">
        <w:rPr>
          <w:color w:val="000000"/>
          <w:lang w:eastAsia="en-US"/>
        </w:rPr>
        <w:t xml:space="preserve">      </w:t>
      </w:r>
      <w:r w:rsidRPr="002E0279">
        <w:rPr>
          <w:b/>
          <w:bCs/>
          <w:color w:val="BB7977"/>
          <w:lang w:eastAsia="en-US"/>
        </w:rPr>
        <w:t>System</w:t>
      </w:r>
      <w:r w:rsidRPr="002E0279">
        <w:rPr>
          <w:color w:val="808030"/>
          <w:lang w:eastAsia="en-US"/>
        </w:rPr>
        <w:t>.</w:t>
      </w:r>
      <w:r w:rsidRPr="002E0279">
        <w:rPr>
          <w:color w:val="000000"/>
          <w:lang w:eastAsia="en-US"/>
        </w:rPr>
        <w:t>out</w:t>
      </w:r>
      <w:r w:rsidRPr="002E0279">
        <w:rPr>
          <w:color w:val="808030"/>
          <w:lang w:eastAsia="en-US"/>
        </w:rPr>
        <w:t>.</w:t>
      </w:r>
      <w:r w:rsidRPr="002E0279">
        <w:rPr>
          <w:color w:val="000000"/>
          <w:lang w:eastAsia="en-US"/>
        </w:rPr>
        <w:t>println</w:t>
      </w:r>
      <w:r w:rsidRPr="002E0279">
        <w:rPr>
          <w:color w:val="808030"/>
          <w:lang w:eastAsia="en-US"/>
        </w:rPr>
        <w:t>()</w:t>
      </w:r>
      <w:r w:rsidRPr="002E0279">
        <w:rPr>
          <w:color w:val="800080"/>
          <w:lang w:eastAsia="en-US"/>
        </w:rPr>
        <w:t>;</w:t>
      </w:r>
    </w:p>
    <w:p w14:paraId="472FBDCB" w14:textId="77777777" w:rsidR="00305EEB" w:rsidRPr="00305EEB" w:rsidRDefault="00305EEB" w:rsidP="00305EEB">
      <w:pPr>
        <w:pStyle w:val="Code"/>
        <w:rPr>
          <w:color w:val="000000"/>
          <w:lang w:val="en-CA" w:eastAsia="en-US"/>
        </w:rPr>
      </w:pPr>
      <w:r w:rsidRPr="002E0279">
        <w:rPr>
          <w:color w:val="000000"/>
          <w:lang w:eastAsia="en-US"/>
        </w:rPr>
        <w:t xml:space="preserve">    </w:t>
      </w:r>
      <w:r w:rsidRPr="00305EEB">
        <w:rPr>
          <w:color w:val="800080"/>
          <w:lang w:val="en-CA" w:eastAsia="en-US"/>
        </w:rPr>
        <w:t>}</w:t>
      </w:r>
    </w:p>
    <w:p w14:paraId="0D90E4A0" w14:textId="567F55D1" w:rsidR="00305EEB" w:rsidRDefault="00305EEB" w:rsidP="00305EEB">
      <w:pPr>
        <w:pStyle w:val="Code"/>
        <w:rPr>
          <w:color w:val="800080"/>
          <w:lang w:val="en-CA" w:eastAsia="en-US"/>
        </w:rPr>
      </w:pPr>
      <w:r w:rsidRPr="00305EEB">
        <w:rPr>
          <w:color w:val="000000"/>
          <w:lang w:val="en-CA" w:eastAsia="en-US"/>
        </w:rPr>
        <w:t xml:space="preserve">  </w:t>
      </w:r>
      <w:r w:rsidRPr="00305EEB">
        <w:rPr>
          <w:color w:val="800080"/>
          <w:lang w:val="en-CA" w:eastAsia="en-US"/>
        </w:rPr>
        <w:t>}</w:t>
      </w:r>
    </w:p>
    <w:p w14:paraId="0A9F735E" w14:textId="07C2A9C0" w:rsidR="00305EEB" w:rsidRDefault="00AB3C67" w:rsidP="00AB3C67">
      <w:pPr>
        <w:pStyle w:val="Code"/>
        <w:rPr>
          <w:color w:val="800080"/>
          <w:lang w:val="en-CA" w:eastAsia="en-US"/>
        </w:rPr>
      </w:pPr>
      <w:r>
        <w:rPr>
          <w:color w:val="800080"/>
          <w:lang w:val="en-CA" w:eastAsia="en-US"/>
        </w:rPr>
        <w:t>}</w:t>
      </w:r>
    </w:p>
    <w:p w14:paraId="51F6D7A2" w14:textId="77777777" w:rsidR="00117845" w:rsidRPr="00AB3C67" w:rsidRDefault="00117845" w:rsidP="00AB3C67">
      <w:pPr>
        <w:pStyle w:val="Code"/>
        <w:rPr>
          <w:color w:val="000000"/>
          <w:lang w:val="en-CA" w:eastAsia="en-US"/>
        </w:rPr>
      </w:pPr>
    </w:p>
    <w:p w14:paraId="07131E57" w14:textId="77777777" w:rsidR="00522D83" w:rsidRDefault="00522D83" w:rsidP="00522D83">
      <w:pPr>
        <w:pStyle w:val="Corpsdetexte"/>
      </w:pPr>
    </w:p>
    <w:p w14:paraId="037FB119" w14:textId="77777777" w:rsidR="00522D83" w:rsidRDefault="00522D83" w:rsidP="00522D83">
      <w:pPr>
        <w:pStyle w:val="Titre2"/>
      </w:pPr>
      <w:bookmarkStart w:id="74" w:name="_Toc508790682"/>
      <w:bookmarkStart w:id="75" w:name="_Toc44667581"/>
      <w:r>
        <w:t>La décision avec if</w:t>
      </w:r>
      <w:bookmarkEnd w:id="74"/>
      <w:bookmarkEnd w:id="75"/>
    </w:p>
    <w:p w14:paraId="54B9B61E" w14:textId="77777777" w:rsidR="00522D83" w:rsidRDefault="00522D83" w:rsidP="00522D83">
      <w:pPr>
        <w:pStyle w:val="Corpsdetexte"/>
      </w:pPr>
      <w:r>
        <w:t xml:space="preserve">L’énoncé </w:t>
      </w:r>
      <w:r w:rsidRPr="00633314">
        <w:rPr>
          <w:i/>
        </w:rPr>
        <w:t>if</w:t>
      </w:r>
      <w:r>
        <w:t xml:space="preserve"> permet au programme de prendre une décision au sujet des actions à exécuter en fonction d’une condition à évaluer.</w:t>
      </w:r>
    </w:p>
    <w:p w14:paraId="738C72EA" w14:textId="32081A39" w:rsidR="00522D83" w:rsidRDefault="00522D83" w:rsidP="00522D83">
      <w:pPr>
        <w:pStyle w:val="Corpsdetexte"/>
      </w:pPr>
      <w:r w:rsidRPr="00606822">
        <w:rPr>
          <w:b/>
          <w:bCs/>
        </w:rPr>
        <w:t>Exemple</w:t>
      </w:r>
      <w:r>
        <w:t xml:space="preserve">. </w:t>
      </w:r>
      <w:hyperlink r:id="rId134" w:history="1">
        <w:r w:rsidRPr="00CA6C3A">
          <w:rPr>
            <w:rFonts w:ascii="Segoe UI" w:hAnsi="Segoe UI" w:cs="Segoe UI"/>
            <w:color w:val="0366D6"/>
            <w:lang w:val="fr-CA"/>
          </w:rPr>
          <w:t>JavaPasAPas</w:t>
        </w:r>
      </w:hyperlink>
      <w:r w:rsidRPr="00CA6C3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CA6C3A">
        <w:rPr>
          <w:rFonts w:ascii="Segoe UI" w:hAnsi="Segoe UI" w:cs="Segoe UI"/>
          <w:b/>
          <w:bCs/>
          <w:color w:val="586069"/>
          <w:lang w:val="fr-CA"/>
        </w:rPr>
        <w:t>ExempleIf.java</w:t>
      </w:r>
    </w:p>
    <w:p w14:paraId="6E2168ED" w14:textId="6B804644" w:rsidR="00522D83" w:rsidRDefault="00522D83" w:rsidP="00522D83">
      <w:pPr>
        <w:pStyle w:val="Corpsdetexte"/>
      </w:pPr>
      <w:r>
        <w:t>Le programme suivant lit un entier (</w:t>
      </w:r>
      <w:r w:rsidRPr="00885C73">
        <w:rPr>
          <w:i/>
          <w:iCs/>
        </w:rPr>
        <w:t>unInt</w:t>
      </w:r>
      <w:r>
        <w:t>) et indique s’il est plus grand que 10 ou non. Pour déterminer le message à afficher, une décision est prise en comparant l’entier lu à 10 dans une condition (</w:t>
      </w:r>
      <w:r>
        <w:rPr>
          <w:i/>
          <w:iCs/>
        </w:rPr>
        <w:t>unInt</w:t>
      </w:r>
      <w:r>
        <w:t xml:space="preserve"> &gt; </w:t>
      </w:r>
      <w:r w:rsidRPr="00885C73">
        <w:t>10</w:t>
      </w:r>
      <w:r>
        <w:t>). Selon le résultat de la condition, le</w:t>
      </w:r>
      <w:r w:rsidR="002E69C8">
        <w:t xml:space="preserve"> </w:t>
      </w:r>
      <w:r w:rsidRPr="00033B4A">
        <w:rPr>
          <w:i/>
          <w:iCs/>
        </w:rPr>
        <w:t>if</w:t>
      </w:r>
      <w:r>
        <w:t xml:space="preserve"> permet de choisir entre les deux énoncés alternatifs à exécuter. La première alternative suit la condition et elle est exécutée si la condition est évaluée à vrai (</w:t>
      </w:r>
      <w:r w:rsidRPr="00553831">
        <w:rPr>
          <w:i/>
          <w:iCs/>
        </w:rPr>
        <w:t>true</w:t>
      </w:r>
      <w:r>
        <w:t xml:space="preserve">). Sinon (i.e. la valeur de l’expression est </w:t>
      </w:r>
      <w:r w:rsidRPr="00553831">
        <w:rPr>
          <w:i/>
          <w:iCs/>
        </w:rPr>
        <w:t>false</w:t>
      </w:r>
      <w:r>
        <w:t xml:space="preserve">), l’énoncé qui suit l’identificateur </w:t>
      </w:r>
      <w:r w:rsidRPr="006C371F">
        <w:rPr>
          <w:i/>
          <w:iCs/>
        </w:rPr>
        <w:t>else</w:t>
      </w:r>
      <w:r>
        <w:t xml:space="preserve"> est exécuté.</w:t>
      </w:r>
    </w:p>
    <w:p w14:paraId="42E4FDDB" w14:textId="77777777" w:rsidR="00305EEB" w:rsidRPr="00305EEB" w:rsidRDefault="00305EEB" w:rsidP="00305EEB">
      <w:pPr>
        <w:pStyle w:val="Code"/>
        <w:rPr>
          <w:color w:val="000000"/>
          <w:lang w:eastAsia="en-US"/>
        </w:rPr>
      </w:pPr>
      <w:r w:rsidRPr="00305EEB">
        <w:rPr>
          <w:lang w:eastAsia="en-US"/>
        </w:rPr>
        <w:t>/**</w:t>
      </w:r>
    </w:p>
    <w:p w14:paraId="65EBA362"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w:t>
      </w:r>
      <w:r w:rsidRPr="00305EEB">
        <w:rPr>
          <w:color w:val="008C00"/>
          <w:lang w:eastAsia="en-US"/>
        </w:rPr>
        <w:t>.</w:t>
      </w:r>
      <w:r w:rsidRPr="00305EEB">
        <w:rPr>
          <w:lang w:eastAsia="en-US"/>
        </w:rPr>
        <w:t>java</w:t>
      </w:r>
    </w:p>
    <w:p w14:paraId="1BE7C4D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l'énoncé if.</w:t>
      </w:r>
    </w:p>
    <w:p w14:paraId="25781918"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0B677A26"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BC5C1C6"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w:t>
      </w:r>
      <w:r w:rsidRPr="007616BC">
        <w:rPr>
          <w:color w:val="800080"/>
          <w:lang w:val="en-US" w:eastAsia="en-US"/>
        </w:rPr>
        <w:t>{</w:t>
      </w:r>
    </w:p>
    <w:p w14:paraId="0CA784BA" w14:textId="77777777" w:rsidR="00305EEB" w:rsidRPr="007616BC" w:rsidRDefault="00305EEB" w:rsidP="00305EEB">
      <w:pPr>
        <w:pStyle w:val="Code"/>
        <w:rPr>
          <w:color w:val="000000"/>
          <w:lang w:val="en-US" w:eastAsia="en-US"/>
        </w:rPr>
      </w:pPr>
      <w:r w:rsidRPr="007616BC">
        <w:rPr>
          <w:color w:val="000000"/>
          <w:lang w:val="en-US" w:eastAsia="en-US"/>
        </w:rPr>
        <w:t xml:space="preserve">    </w:t>
      </w: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static</w:t>
      </w:r>
      <w:r w:rsidRPr="007616BC">
        <w:rPr>
          <w:color w:val="000000"/>
          <w:lang w:val="en-US" w:eastAsia="en-US"/>
        </w:rPr>
        <w:t xml:space="preserve"> </w:t>
      </w:r>
      <w:r w:rsidRPr="007616BC">
        <w:rPr>
          <w:color w:val="BB7977"/>
          <w:lang w:val="en-US" w:eastAsia="en-US"/>
        </w:rPr>
        <w:t>void</w:t>
      </w:r>
      <w:r w:rsidRPr="007616BC">
        <w:rPr>
          <w:color w:val="000000"/>
          <w:lang w:val="en-US" w:eastAsia="en-US"/>
        </w:rPr>
        <w:t xml:space="preserve"> main </w:t>
      </w:r>
      <w:r w:rsidRPr="007616BC">
        <w:rPr>
          <w:color w:val="808030"/>
          <w:lang w:val="en-US" w:eastAsia="en-US"/>
        </w:rPr>
        <w:t>(</w:t>
      </w:r>
      <w:r w:rsidRPr="007616BC">
        <w:rPr>
          <w:b/>
          <w:bCs/>
          <w:color w:val="BB7977"/>
          <w:lang w:val="en-US" w:eastAsia="en-US"/>
        </w:rPr>
        <w:t>String</w:t>
      </w:r>
      <w:r w:rsidRPr="007616BC">
        <w:rPr>
          <w:color w:val="000000"/>
          <w:lang w:val="en-US" w:eastAsia="en-US"/>
        </w:rPr>
        <w:t xml:space="preserve"> args</w:t>
      </w:r>
      <w:r w:rsidRPr="007616BC">
        <w:rPr>
          <w:color w:val="808030"/>
          <w:lang w:val="en-US" w:eastAsia="en-US"/>
        </w:rPr>
        <w:t>[])</w:t>
      </w:r>
      <w:r w:rsidRPr="007616BC">
        <w:rPr>
          <w:color w:val="000000"/>
          <w:lang w:val="en-US" w:eastAsia="en-US"/>
        </w:rPr>
        <w:t xml:space="preserve"> </w:t>
      </w:r>
      <w:r w:rsidRPr="007616BC">
        <w:rPr>
          <w:color w:val="800080"/>
          <w:lang w:val="en-US" w:eastAsia="en-US"/>
        </w:rPr>
        <w:t>{</w:t>
      </w:r>
    </w:p>
    <w:p w14:paraId="119B851A" w14:textId="77777777" w:rsidR="00305EEB" w:rsidRPr="00305EEB" w:rsidRDefault="00305EEB" w:rsidP="00305EEB">
      <w:pPr>
        <w:pStyle w:val="Code"/>
        <w:rPr>
          <w:color w:val="000000"/>
          <w:lang w:eastAsia="en-US"/>
        </w:rPr>
      </w:pPr>
      <w:r w:rsidRPr="007616BC">
        <w:rPr>
          <w:color w:val="000000"/>
          <w:lang w:val="en-US" w:eastAsia="en-US"/>
        </w:rPr>
        <w:t xml:space="preserve">        </w:t>
      </w:r>
      <w:r w:rsidRPr="00305EEB">
        <w:rPr>
          <w:b/>
          <w:bCs/>
          <w:color w:val="BB7977"/>
          <w:lang w:eastAsia="en-US"/>
        </w:rPr>
        <w:t>String</w:t>
      </w:r>
      <w:r w:rsidRPr="00305EEB">
        <w:rPr>
          <w:color w:val="000000"/>
          <w:lang w:eastAsia="en-US"/>
        </w:rPr>
        <w:t xml:space="preserve"> unString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164DEC66"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unInt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unString</w:t>
      </w:r>
      <w:r w:rsidRPr="00305EEB">
        <w:rPr>
          <w:color w:val="808030"/>
          <w:lang w:eastAsia="en-US"/>
        </w:rPr>
        <w:t>)</w:t>
      </w:r>
      <w:r w:rsidRPr="00305EEB">
        <w:rPr>
          <w:color w:val="800080"/>
          <w:lang w:eastAsia="en-US"/>
        </w:rPr>
        <w:t>;</w:t>
      </w:r>
    </w:p>
    <w:p w14:paraId="4672B023" w14:textId="77777777" w:rsidR="00305EEB" w:rsidRPr="00305EEB" w:rsidRDefault="00305EEB" w:rsidP="00305EEB">
      <w:pPr>
        <w:pStyle w:val="Code"/>
        <w:rPr>
          <w:color w:val="000000"/>
          <w:lang w:eastAsia="en-US"/>
        </w:rPr>
      </w:pPr>
    </w:p>
    <w:p w14:paraId="38DC1990"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696969"/>
          <w:lang w:eastAsia="en-US"/>
        </w:rPr>
        <w:t>// Exemple d'énoncé if</w:t>
      </w:r>
    </w:p>
    <w:p w14:paraId="6ECD83E6"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unInt </w:t>
      </w:r>
      <w:r w:rsidRPr="00305EEB">
        <w:rPr>
          <w:color w:val="808030"/>
          <w:lang w:eastAsia="en-US"/>
        </w:rPr>
        <w:t>&gt;</w:t>
      </w:r>
      <w:r w:rsidRPr="00305EEB">
        <w:rPr>
          <w:color w:val="000000"/>
          <w:lang w:eastAsia="en-US"/>
        </w:rPr>
        <w:t xml:space="preserve"> </w:t>
      </w:r>
      <w:r w:rsidRPr="00305EEB">
        <w:rPr>
          <w:color w:val="008C00"/>
          <w:lang w:eastAsia="en-US"/>
        </w:rPr>
        <w:t>10</w:t>
      </w:r>
      <w:r w:rsidRPr="00305EEB">
        <w:rPr>
          <w:color w:val="808030"/>
          <w:lang w:eastAsia="en-US"/>
        </w:rPr>
        <w:t>)</w:t>
      </w:r>
    </w:p>
    <w:p w14:paraId="5D49FF8C"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est plus grand que 10"</w:t>
      </w:r>
      <w:r w:rsidRPr="00305EEB">
        <w:rPr>
          <w:color w:val="808030"/>
          <w:lang w:eastAsia="en-US"/>
        </w:rPr>
        <w:t>)</w:t>
      </w:r>
      <w:r w:rsidRPr="00305EEB">
        <w:rPr>
          <w:color w:val="800080"/>
          <w:lang w:eastAsia="en-US"/>
        </w:rPr>
        <w:t>;</w:t>
      </w:r>
    </w:p>
    <w:p w14:paraId="7ADD7466"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1CC76564"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unInt </w:t>
      </w:r>
      <w:r w:rsidRPr="00305EEB">
        <w:rPr>
          <w:color w:val="808030"/>
          <w:lang w:eastAsia="en-US"/>
        </w:rPr>
        <w:t>+</w:t>
      </w:r>
      <w:r w:rsidRPr="00305EEB">
        <w:rPr>
          <w:color w:val="000000"/>
          <w:lang w:eastAsia="en-US"/>
        </w:rPr>
        <w:t xml:space="preserve"> </w:t>
      </w:r>
      <w:r w:rsidRPr="00305EEB">
        <w:rPr>
          <w:color w:val="0000E6"/>
          <w:lang w:eastAsia="en-US"/>
        </w:rPr>
        <w:t>" n'est pas plus grand que 10"</w:t>
      </w:r>
      <w:r w:rsidRPr="00305EEB">
        <w:rPr>
          <w:color w:val="808030"/>
          <w:lang w:eastAsia="en-US"/>
        </w:rPr>
        <w:t>)</w:t>
      </w:r>
      <w:r w:rsidRPr="00305EEB">
        <w:rPr>
          <w:color w:val="800080"/>
          <w:lang w:eastAsia="en-US"/>
        </w:rPr>
        <w:t>;</w:t>
      </w:r>
      <w:r w:rsidRPr="00305EEB">
        <w:rPr>
          <w:color w:val="000000"/>
          <w:lang w:eastAsia="en-US"/>
        </w:rPr>
        <w:t xml:space="preserve">            </w:t>
      </w:r>
    </w:p>
    <w:p w14:paraId="28897C61" w14:textId="77777777" w:rsidR="00305EEB" w:rsidRPr="00305EEB" w:rsidRDefault="00305EEB" w:rsidP="00305EEB">
      <w:pPr>
        <w:pStyle w:val="Code"/>
        <w:rPr>
          <w:color w:val="000000"/>
          <w:lang w:eastAsia="en-US"/>
        </w:rPr>
      </w:pPr>
    </w:p>
    <w:p w14:paraId="3D7560EB"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5B13DC61"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23FA5A3E" w14:textId="05BB3420" w:rsidR="00305EEB" w:rsidRDefault="00305EEB" w:rsidP="00305EEB">
      <w:pPr>
        <w:pStyle w:val="Code"/>
        <w:rPr>
          <w:color w:val="800080"/>
          <w:lang w:eastAsia="en-US"/>
        </w:rPr>
      </w:pPr>
      <w:r w:rsidRPr="00305EEB">
        <w:rPr>
          <w:color w:val="800080"/>
          <w:lang w:eastAsia="en-US"/>
        </w:rPr>
        <w:t>}</w:t>
      </w:r>
    </w:p>
    <w:p w14:paraId="79CB7408" w14:textId="77777777" w:rsidR="00117845" w:rsidRPr="00305EEB" w:rsidRDefault="00117845" w:rsidP="00305EEB">
      <w:pPr>
        <w:pStyle w:val="Code"/>
        <w:rPr>
          <w:color w:val="000000"/>
          <w:lang w:eastAsia="en-US"/>
        </w:rPr>
      </w:pPr>
    </w:p>
    <w:p w14:paraId="5D9D4414" w14:textId="77777777" w:rsidR="00305EEB" w:rsidRDefault="00305EEB" w:rsidP="00522D83">
      <w:pPr>
        <w:pStyle w:val="Corpsdetexte"/>
      </w:pPr>
    </w:p>
    <w:p w14:paraId="042F13A7" w14:textId="20BF1535" w:rsidR="00522D83" w:rsidRDefault="00522D83" w:rsidP="00522D83">
      <w:pPr>
        <w:pStyle w:val="Corpsdetexte"/>
      </w:pPr>
      <w:r>
        <w:t xml:space="preserve">La syntaxe du </w:t>
      </w:r>
      <w:r w:rsidRPr="000942A1">
        <w:rPr>
          <w:i/>
        </w:rPr>
        <w:t>if</w:t>
      </w:r>
      <w:r>
        <w:t xml:space="preserve"> est :</w:t>
      </w:r>
    </w:p>
    <w:p w14:paraId="1D119DDA" w14:textId="41E2F461" w:rsidR="00522D83" w:rsidRDefault="00F758A2" w:rsidP="00522D83">
      <w:pPr>
        <w:pStyle w:val="Corpsdetexte"/>
      </w:pPr>
      <w:r>
        <w:rPr>
          <w:noProof/>
        </w:rPr>
        <w:object w:dxaOrig="9903" w:dyaOrig="1200" w14:anchorId="2F94D896">
          <v:shape id="_x0000_i1064" type="#_x0000_t75" alt="" style="width:385.8pt;height:46.2pt;mso-width-percent:0;mso-height-percent:0;mso-width-percent:0;mso-height-percent:0" o:ole="">
            <v:imagedata r:id="rId135" o:title=""/>
          </v:shape>
          <o:OLEObject Type="Embed" ProgID="Visio.Drawing.11" ShapeID="_x0000_i1064" DrawAspect="Content" ObjectID="_1765265431" r:id="rId136"/>
        </w:object>
      </w:r>
    </w:p>
    <w:p w14:paraId="47E176CC" w14:textId="77777777" w:rsidR="00522D83" w:rsidRDefault="00522D83" w:rsidP="00522D83">
      <w:pPr>
        <w:pStyle w:val="Corpsdetexte"/>
      </w:pPr>
      <w:r>
        <w:t xml:space="preserve">Lors de l’utilisation d’un </w:t>
      </w:r>
      <w:r w:rsidRPr="002F0D1A">
        <w:rPr>
          <w:i/>
          <w:iCs/>
        </w:rPr>
        <w:t>if</w:t>
      </w:r>
      <w:r>
        <w:t>, l’</w:t>
      </w:r>
      <w:r w:rsidRPr="0006490F">
        <w:rPr>
          <w:i/>
          <w:iCs/>
        </w:rPr>
        <w:t>énoncé1</w:t>
      </w:r>
      <w:r>
        <w:t xml:space="preserve"> suivant l’expression ne sera exécutée que si l’expression (la condition) se révèle vraie. L’énoncé ne s’exécute qu’une seule fois. Si l’expression se révèle fausse, l’</w:t>
      </w:r>
      <w:r w:rsidRPr="0006490F">
        <w:rPr>
          <w:i/>
          <w:iCs/>
        </w:rPr>
        <w:t>énoncé2</w:t>
      </w:r>
      <w:r>
        <w:t xml:space="preserve"> suivant le mot </w:t>
      </w:r>
      <w:r w:rsidRPr="008156C1">
        <w:rPr>
          <w:i/>
          <w:iCs/>
        </w:rPr>
        <w:t>else</w:t>
      </w:r>
      <w:r>
        <w:t xml:space="preserve"> sera exécuté (une seule fois). Dans notre exemple, si la condition</w:t>
      </w:r>
    </w:p>
    <w:p w14:paraId="2F974D0F" w14:textId="77777777" w:rsidR="00522D83" w:rsidRDefault="00522D83" w:rsidP="00522D83">
      <w:pPr>
        <w:pStyle w:val="CodeJava9pt"/>
      </w:pPr>
      <w:r w:rsidRPr="00522D83">
        <w:rPr>
          <w:highlight w:val="lightGray"/>
        </w:rPr>
        <w:t>(unInt &gt; 10)</w:t>
      </w:r>
    </w:p>
    <w:p w14:paraId="5A740B9E" w14:textId="77777777" w:rsidR="00522D83" w:rsidRDefault="00522D83" w:rsidP="00522D83">
      <w:pPr>
        <w:pStyle w:val="Corpsdetexte"/>
      </w:pPr>
      <w:r>
        <w:t>se révèle vraie, l’énoncé</w:t>
      </w:r>
    </w:p>
    <w:p w14:paraId="30EE9E11" w14:textId="77777777" w:rsidR="00522D83" w:rsidRPr="00BD4AD5" w:rsidRDefault="00522D83" w:rsidP="00522D83">
      <w:pPr>
        <w:pStyle w:val="CodeJava9pt"/>
      </w:pPr>
      <w:r w:rsidRPr="00BD4AD5">
        <w:t xml:space="preserve">            JOptionPane.showMessageDialog(null,unInt + " est plus grand que 10");</w:t>
      </w:r>
    </w:p>
    <w:p w14:paraId="4D32BAB5" w14:textId="107D2519" w:rsidR="00522D83" w:rsidRDefault="00522D83" w:rsidP="00522D83">
      <w:pPr>
        <w:pStyle w:val="Corpsdetexte"/>
      </w:pPr>
      <w:r>
        <w:t xml:space="preserve">sera </w:t>
      </w:r>
      <w:r w:rsidR="00D9060D">
        <w:t>exécuté</w:t>
      </w:r>
      <w:r>
        <w:t>. Si l’expression se révèle fausse, l’énoncé qui sera exécuté est</w:t>
      </w:r>
    </w:p>
    <w:p w14:paraId="2E318500" w14:textId="77777777" w:rsidR="00522D83" w:rsidRPr="00BD4AD5" w:rsidRDefault="00522D83" w:rsidP="00522D83">
      <w:pPr>
        <w:pStyle w:val="CodeJava9pt"/>
      </w:pPr>
      <w:r w:rsidRPr="00BD4AD5">
        <w:t xml:space="preserve">            JOptionPane.showMessageDialog(null,unInt + " n'est pas plus grand que 10");            </w:t>
      </w:r>
    </w:p>
    <w:p w14:paraId="3CC82346" w14:textId="77777777" w:rsidR="00522D83" w:rsidRDefault="00522D83" w:rsidP="00522D83">
      <w:pPr>
        <w:pStyle w:val="Corpsdetexte"/>
      </w:pPr>
    </w:p>
    <w:p w14:paraId="64FDF8D6" w14:textId="77777777" w:rsidR="00522D83" w:rsidRDefault="00522D83" w:rsidP="00522D83">
      <w:pPr>
        <w:pStyle w:val="Corpsdetexte"/>
      </w:pPr>
      <w:r>
        <w:t>Le diagramme d’activité suivant illustre cet enchaînement.</w:t>
      </w:r>
    </w:p>
    <w:p w14:paraId="7E4023B9" w14:textId="5239AD0E" w:rsidR="00522D83" w:rsidRPr="008771AA" w:rsidRDefault="004B7EE2" w:rsidP="00522D83">
      <w:pPr>
        <w:pStyle w:val="Corpsdetexte"/>
      </w:pPr>
      <w:r>
        <w:rPr>
          <w:noProof/>
          <w:lang w:val="en-US" w:eastAsia="en-US"/>
        </w:rPr>
        <w:drawing>
          <wp:inline distT="0" distB="0" distL="0" distR="0" wp14:anchorId="73CE6C6A" wp14:editId="7F4341A1">
            <wp:extent cx="5473065" cy="22015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3065" cy="2201545"/>
                    </a:xfrm>
                    <a:prstGeom prst="rect">
                      <a:avLst/>
                    </a:prstGeom>
                    <a:noFill/>
                    <a:ln>
                      <a:noFill/>
                    </a:ln>
                  </pic:spPr>
                </pic:pic>
              </a:graphicData>
            </a:graphic>
          </wp:inline>
        </w:drawing>
      </w:r>
    </w:p>
    <w:p w14:paraId="7DA76551" w14:textId="6224D410" w:rsidR="00522D83" w:rsidRDefault="00522D83" w:rsidP="00522D83">
      <w:pPr>
        <w:pStyle w:val="Corpsdetexte"/>
      </w:pPr>
      <w:r>
        <w:t xml:space="preserve">Il est à noter que s’il y a plusieurs énoncés à exécuter dans la partie </w:t>
      </w:r>
      <w:r w:rsidRPr="007A0CD8">
        <w:rPr>
          <w:i/>
          <w:iCs/>
        </w:rPr>
        <w:t>énoncé1</w:t>
      </w:r>
      <w:r>
        <w:t xml:space="preserve">(cas vrai) ou </w:t>
      </w:r>
      <w:r w:rsidRPr="007A0CD8">
        <w:rPr>
          <w:i/>
          <w:iCs/>
        </w:rPr>
        <w:t>énoncé2</w:t>
      </w:r>
      <w:r>
        <w:t xml:space="preserve"> (cas faux), il faut les regrouper en un bloc</w:t>
      </w:r>
      <w:r w:rsidR="00241467">
        <w:t>, se débutant par l’accolade ouvrante et se terminant par l’accolade fermante</w:t>
      </w:r>
      <w:r>
        <w:t>.</w:t>
      </w:r>
      <w:r w:rsidR="00241467">
        <w:rPr>
          <w:rStyle w:val="Appelnotedebasdep"/>
        </w:rPr>
        <w:footnoteReference w:id="23"/>
      </w:r>
      <w:r>
        <w:t xml:space="preserve"> Aussi, la partie </w:t>
      </w:r>
      <w:r w:rsidRPr="006C57EB">
        <w:rPr>
          <w:i/>
          <w:iCs/>
        </w:rPr>
        <w:t>else</w:t>
      </w:r>
      <w:r>
        <w:t xml:space="preserve"> est optionnelle. En son absence, lorsque l’expression de condition est fausse, rien n’est exécuté. Ceci peut causer une </w:t>
      </w:r>
      <w:r w:rsidR="00D9060D">
        <w:t>ambigüité</w:t>
      </w:r>
      <w:r>
        <w:t xml:space="preserve"> potentielle illustrée par l’exemple suivant.</w:t>
      </w:r>
    </w:p>
    <w:p w14:paraId="19E6D109" w14:textId="7BE2CE73" w:rsidR="00522D83" w:rsidRDefault="00522D83" w:rsidP="00305EEB">
      <w:pPr>
        <w:pStyle w:val="Corpsdetexte"/>
        <w:keepNext/>
        <w:keepLines/>
      </w:pPr>
      <w:r w:rsidRPr="00534DDE">
        <w:rPr>
          <w:b/>
          <w:bCs/>
        </w:rPr>
        <w:lastRenderedPageBreak/>
        <w:t>Exemple</w:t>
      </w:r>
      <w:r>
        <w:t>.</w:t>
      </w:r>
      <w:r w:rsidRPr="00A35FAA">
        <w:rPr>
          <w:rFonts w:ascii="Segoe UI" w:hAnsi="Segoe UI" w:cs="Segoe UI"/>
          <w:color w:val="586069"/>
          <w:sz w:val="27"/>
          <w:szCs w:val="27"/>
          <w:lang w:val="fr-CA"/>
        </w:rPr>
        <w:t xml:space="preserve"> </w:t>
      </w:r>
      <w:hyperlink r:id="rId138"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ExempleElseAmbigu.java</w:t>
      </w:r>
    </w:p>
    <w:p w14:paraId="46EDFC71" w14:textId="77777777" w:rsidR="00522D83" w:rsidRDefault="00522D83" w:rsidP="00305EEB">
      <w:pPr>
        <w:pStyle w:val="Corpsdetexte"/>
        <w:keepNext/>
        <w:keepLines/>
      </w:pPr>
      <w:r>
        <w:t xml:space="preserve">Illustration du </w:t>
      </w:r>
      <w:r w:rsidRPr="00A764BD">
        <w:rPr>
          <w:i/>
        </w:rPr>
        <w:t>else</w:t>
      </w:r>
      <w:r>
        <w:t xml:space="preserve"> ambigu.</w:t>
      </w:r>
    </w:p>
    <w:p w14:paraId="557E12E4" w14:textId="77777777" w:rsidR="00305EEB" w:rsidRPr="00305EEB" w:rsidRDefault="00305EEB" w:rsidP="00305EEB">
      <w:pPr>
        <w:pStyle w:val="Code"/>
        <w:rPr>
          <w:color w:val="000000"/>
          <w:lang w:eastAsia="en-US"/>
        </w:rPr>
      </w:pPr>
      <w:r w:rsidRPr="00305EEB">
        <w:rPr>
          <w:lang w:eastAsia="en-US"/>
        </w:rPr>
        <w:t>/**</w:t>
      </w:r>
    </w:p>
    <w:p w14:paraId="60A7A3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ExempleElseAmbigu</w:t>
      </w:r>
      <w:r w:rsidRPr="00305EEB">
        <w:rPr>
          <w:color w:val="008C00"/>
          <w:lang w:eastAsia="en-US"/>
        </w:rPr>
        <w:t>.</w:t>
      </w:r>
      <w:r w:rsidRPr="00305EEB">
        <w:rPr>
          <w:lang w:eastAsia="en-US"/>
        </w:rPr>
        <w:t>java</w:t>
      </w:r>
    </w:p>
    <w:p w14:paraId="1A32641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Petit exemple illustrant l'ambiguïté du else.</w:t>
      </w:r>
    </w:p>
    <w:p w14:paraId="1A36F9F6" w14:textId="77777777" w:rsidR="00305EEB" w:rsidRPr="00305EEB" w:rsidRDefault="00305EEB" w:rsidP="00305EEB">
      <w:pPr>
        <w:pStyle w:val="Code"/>
        <w:rPr>
          <w:color w:val="000000"/>
          <w:lang w:val="en-CA" w:eastAsia="en-US"/>
        </w:rPr>
      </w:pPr>
      <w:r w:rsidRPr="00305EEB">
        <w:rPr>
          <w:lang w:eastAsia="en-US"/>
        </w:rPr>
        <w:t> </w:t>
      </w:r>
      <w:r w:rsidRPr="00305EEB">
        <w:rPr>
          <w:lang w:val="en-CA" w:eastAsia="en-US"/>
        </w:rPr>
        <w:t>*/</w:t>
      </w:r>
    </w:p>
    <w:p w14:paraId="4A2014E7" w14:textId="77777777" w:rsidR="00305EEB" w:rsidRPr="00305EEB" w:rsidRDefault="00305EEB" w:rsidP="00305EEB">
      <w:pPr>
        <w:pStyle w:val="Code"/>
        <w:rPr>
          <w:color w:val="000000"/>
          <w:lang w:val="en-CA" w:eastAsia="en-US"/>
        </w:rPr>
      </w:pPr>
      <w:r w:rsidRPr="00305EEB">
        <w:rPr>
          <w:b/>
          <w:bCs/>
          <w:color w:val="800000"/>
          <w:lang w:val="en-CA" w:eastAsia="en-US"/>
        </w:rPr>
        <w:t>import</w:t>
      </w:r>
      <w:r w:rsidRPr="00305EEB">
        <w:rPr>
          <w:color w:val="004A43"/>
          <w:lang w:val="en-CA" w:eastAsia="en-US"/>
        </w:rPr>
        <w:t xml:space="preserve"> javax</w:t>
      </w:r>
      <w:r w:rsidRPr="00305EEB">
        <w:rPr>
          <w:color w:val="808030"/>
          <w:lang w:val="en-CA" w:eastAsia="en-US"/>
        </w:rPr>
        <w:t>.</w:t>
      </w:r>
      <w:r w:rsidRPr="00305EEB">
        <w:rPr>
          <w:color w:val="004A43"/>
          <w:lang w:val="en-CA" w:eastAsia="en-US"/>
        </w:rPr>
        <w:t>swing</w:t>
      </w:r>
      <w:r w:rsidRPr="00305EEB">
        <w:rPr>
          <w:color w:val="808030"/>
          <w:lang w:val="en-CA" w:eastAsia="en-US"/>
        </w:rPr>
        <w:t>.</w:t>
      </w:r>
      <w:r w:rsidRPr="00305EEB">
        <w:rPr>
          <w:color w:val="004A43"/>
          <w:lang w:val="en-CA" w:eastAsia="en-US"/>
        </w:rPr>
        <w:t>JOptionPane</w:t>
      </w:r>
      <w:r w:rsidRPr="00305EEB">
        <w:rPr>
          <w:color w:val="800080"/>
          <w:lang w:val="en-CA" w:eastAsia="en-US"/>
        </w:rPr>
        <w:t>;</w:t>
      </w:r>
    </w:p>
    <w:p w14:paraId="4BCEC725" w14:textId="77777777" w:rsidR="00305EEB" w:rsidRPr="00305EEB" w:rsidRDefault="00305EEB" w:rsidP="00305EEB">
      <w:pPr>
        <w:pStyle w:val="Code"/>
        <w:rPr>
          <w:color w:val="000000"/>
          <w:lang w:val="en-CA" w:eastAsia="en-US"/>
        </w:rPr>
      </w:pP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class</w:t>
      </w:r>
      <w:r w:rsidRPr="00305EEB">
        <w:rPr>
          <w:color w:val="000000"/>
          <w:lang w:val="en-CA" w:eastAsia="en-US"/>
        </w:rPr>
        <w:t xml:space="preserve"> ExempleElseAmbigu</w:t>
      </w:r>
      <w:r w:rsidRPr="00305EEB">
        <w:rPr>
          <w:color w:val="800080"/>
          <w:lang w:val="en-CA" w:eastAsia="en-US"/>
        </w:rPr>
        <w:t>{</w:t>
      </w:r>
    </w:p>
    <w:p w14:paraId="56BABF7D"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55511193"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21C1536"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2A66862B"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A35F963"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3AD15AB" w14:textId="77777777" w:rsidR="00305EEB" w:rsidRPr="00305EEB" w:rsidRDefault="00305EEB" w:rsidP="00305EEB">
      <w:pPr>
        <w:pStyle w:val="Code"/>
        <w:rPr>
          <w:color w:val="000000"/>
          <w:lang w:eastAsia="en-US"/>
        </w:rPr>
      </w:pPr>
    </w:p>
    <w:p w14:paraId="62251EA1" w14:textId="77777777" w:rsidR="00305EEB" w:rsidRPr="00305EEB" w:rsidRDefault="00305EEB" w:rsidP="00305EEB">
      <w:pPr>
        <w:pStyle w:val="Code"/>
        <w:rPr>
          <w:color w:val="000000"/>
          <w:lang w:val="en-CA" w:eastAsia="en-US"/>
        </w:rPr>
      </w:pPr>
      <w:r w:rsidRPr="00305EEB">
        <w:rPr>
          <w:color w:val="000000"/>
          <w:lang w:eastAsia="en-US"/>
        </w:rPr>
        <w:t xml:space="preserve">        </w:t>
      </w:r>
      <w:r w:rsidRPr="00305EEB">
        <w:rPr>
          <w:color w:val="696969"/>
          <w:lang w:val="en-CA" w:eastAsia="en-US"/>
        </w:rPr>
        <w:t>// If ambigu</w:t>
      </w:r>
    </w:p>
    <w:p w14:paraId="4514FAB4"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50E29AAA"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544C58"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5D01849D"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1E49612A"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02151D7" w14:textId="77777777" w:rsidR="00305EEB" w:rsidRPr="00305EEB" w:rsidRDefault="00305EEB" w:rsidP="00305EEB">
      <w:pPr>
        <w:pStyle w:val="Code"/>
        <w:rPr>
          <w:color w:val="000000"/>
          <w:lang w:eastAsia="en-US"/>
        </w:rPr>
      </w:pPr>
    </w:p>
    <w:p w14:paraId="194D66D2"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496E453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2662C075" w14:textId="0D2F50E5" w:rsidR="00305EEB" w:rsidRDefault="00305EEB" w:rsidP="00305EEB">
      <w:pPr>
        <w:pStyle w:val="Code"/>
        <w:rPr>
          <w:color w:val="800080"/>
          <w:lang w:eastAsia="en-US"/>
        </w:rPr>
      </w:pPr>
      <w:r w:rsidRPr="00452667">
        <w:rPr>
          <w:color w:val="800080"/>
          <w:lang w:eastAsia="en-US"/>
        </w:rPr>
        <w:t>}</w:t>
      </w:r>
    </w:p>
    <w:p w14:paraId="6B3F0993" w14:textId="77777777" w:rsidR="00117845" w:rsidRPr="00452667" w:rsidRDefault="00117845" w:rsidP="00305EEB">
      <w:pPr>
        <w:pStyle w:val="Code"/>
        <w:rPr>
          <w:color w:val="000000"/>
          <w:lang w:eastAsia="en-US"/>
        </w:rPr>
      </w:pPr>
    </w:p>
    <w:p w14:paraId="7D087AA5" w14:textId="77777777" w:rsidR="00522D83" w:rsidRDefault="00522D83" w:rsidP="00522D83">
      <w:pPr>
        <w:pStyle w:val="Corpsdetexte"/>
      </w:pPr>
    </w:p>
    <w:p w14:paraId="49561A3B" w14:textId="2ED571C2" w:rsidR="00522D83" w:rsidRDefault="00522D83" w:rsidP="00522D83">
      <w:pPr>
        <w:pStyle w:val="Corpsdetexte"/>
      </w:pPr>
      <w:r>
        <w:t xml:space="preserve">Voici un </w:t>
      </w:r>
      <w:r w:rsidR="000250CB">
        <w:t>scénario</w:t>
      </w:r>
      <w:r>
        <w:t xml:space="preserve"> possible avec ce programme ! Voyez-vous le problème ?</w:t>
      </w:r>
    </w:p>
    <w:p w14:paraId="0F01957B" w14:textId="77777777" w:rsidR="00522D83" w:rsidRDefault="00522D83" w:rsidP="00522D83">
      <w:pPr>
        <w:pStyle w:val="Corpsdetexte"/>
      </w:pPr>
      <w:r>
        <w:t xml:space="preserve">Le problème vient du fait que la disposition du texte donne l’impression que le </w:t>
      </w:r>
      <w:r w:rsidRPr="00B135AC">
        <w:rPr>
          <w:i/>
          <w:iCs/>
        </w:rPr>
        <w:t>else</w:t>
      </w:r>
      <w:r>
        <w:t xml:space="preserve"> est associé au premier </w:t>
      </w:r>
      <w:r w:rsidRPr="00B135AC">
        <w:rPr>
          <w:i/>
          <w:iCs/>
        </w:rPr>
        <w:t>if</w:t>
      </w:r>
      <w:r>
        <w:t xml:space="preserve">. Ce n’est pas le cas ! Java associe toujours le </w:t>
      </w:r>
      <w:r w:rsidRPr="00B135AC">
        <w:rPr>
          <w:i/>
          <w:iCs/>
        </w:rPr>
        <w:t>else</w:t>
      </w:r>
      <w:r>
        <w:t xml:space="preserve"> au </w:t>
      </w:r>
      <w:r w:rsidRPr="00B135AC">
        <w:rPr>
          <w:i/>
          <w:iCs/>
        </w:rPr>
        <w:t>if</w:t>
      </w:r>
      <w:r>
        <w:t xml:space="preserve"> le plus rapproché ! La disposition suivante suggère la bonne interprétation :</w:t>
      </w:r>
    </w:p>
    <w:p w14:paraId="4AD0590A" w14:textId="77777777" w:rsidR="00522D83" w:rsidRPr="00534DDE" w:rsidRDefault="00522D83" w:rsidP="00522D83">
      <w:pPr>
        <w:pStyle w:val="CodeJava9pt"/>
      </w:pPr>
      <w:r w:rsidRPr="00534DDE">
        <w:t xml:space="preserve">        if (entier1 &gt; 10)</w:t>
      </w:r>
    </w:p>
    <w:p w14:paraId="35F4A7CE" w14:textId="77777777" w:rsidR="00522D83" w:rsidRPr="00534DDE" w:rsidRDefault="00522D83" w:rsidP="00522D83">
      <w:pPr>
        <w:pStyle w:val="CodeJava9pt"/>
      </w:pPr>
      <w:r w:rsidRPr="00534DDE">
        <w:t xml:space="preserve">          if (entier2 &gt; 10)</w:t>
      </w:r>
    </w:p>
    <w:p w14:paraId="05D65525" w14:textId="77777777" w:rsidR="00522D83" w:rsidRPr="00BE78DD" w:rsidRDefault="00522D83" w:rsidP="00522D83">
      <w:pPr>
        <w:pStyle w:val="CodeJava9pt"/>
      </w:pPr>
      <w:r w:rsidRPr="00534DDE">
        <w:t xml:space="preserve">            </w:t>
      </w:r>
      <w:r w:rsidRPr="00BE78DD">
        <w:t>JOptionPane.showMessageDialog(null,entier1 + " et "+ entier2 + " sont plus grands que 10");</w:t>
      </w:r>
    </w:p>
    <w:p w14:paraId="0A8D0E9D" w14:textId="77777777" w:rsidR="00522D83" w:rsidRPr="00BE78DD" w:rsidRDefault="00522D83" w:rsidP="00522D83">
      <w:pPr>
        <w:pStyle w:val="CodeJava9pt"/>
      </w:pPr>
      <w:r w:rsidRPr="00BE78DD">
        <w:t xml:space="preserve">        </w:t>
      </w:r>
      <w:r>
        <w:t xml:space="preserve">  </w:t>
      </w:r>
      <w:r w:rsidRPr="00BE78DD">
        <w:t>else</w:t>
      </w:r>
    </w:p>
    <w:p w14:paraId="607649EA" w14:textId="77777777" w:rsidR="00522D83" w:rsidRPr="00BE78DD" w:rsidRDefault="00522D83" w:rsidP="00522D83">
      <w:pPr>
        <w:pStyle w:val="CodeJava9pt"/>
      </w:pPr>
      <w:r w:rsidRPr="00BE78DD">
        <w:t xml:space="preserve">            JOptionPane.showMessageDialog(null,entier1 + " est inférieur ou égal à 10");            </w:t>
      </w:r>
    </w:p>
    <w:p w14:paraId="34FE8EA5" w14:textId="77777777" w:rsidR="00522D83" w:rsidRDefault="00522D83" w:rsidP="00522D83">
      <w:pPr>
        <w:pStyle w:val="Corpsdetexte"/>
      </w:pPr>
    </w:p>
    <w:p w14:paraId="24B3145A" w14:textId="77777777" w:rsidR="00522D83" w:rsidRDefault="00522D83" w:rsidP="00522D83">
      <w:pPr>
        <w:pStyle w:val="Corpsdetexte"/>
      </w:pPr>
      <w:r>
        <w:t xml:space="preserve">Pour forcer le </w:t>
      </w:r>
      <w:r w:rsidRPr="00127D9F">
        <w:rPr>
          <w:i/>
          <w:iCs/>
        </w:rPr>
        <w:t>else</w:t>
      </w:r>
      <w:r>
        <w:t xml:space="preserve"> à être associé au premier </w:t>
      </w:r>
      <w:r w:rsidRPr="00127D9F">
        <w:rPr>
          <w:i/>
          <w:iCs/>
        </w:rPr>
        <w:t>if</w:t>
      </w:r>
      <w:r>
        <w:t xml:space="preserve">, il faut utiliser un bloc Java afin de forcer la terminaison du second </w:t>
      </w:r>
      <w:r w:rsidRPr="00BC43C3">
        <w:rPr>
          <w:i/>
          <w:iCs/>
        </w:rPr>
        <w:t>if</w:t>
      </w:r>
      <w:r>
        <w:t>.</w:t>
      </w:r>
    </w:p>
    <w:p w14:paraId="05209452" w14:textId="47171880" w:rsidR="00522D83" w:rsidRDefault="00522D83" w:rsidP="00305EEB">
      <w:pPr>
        <w:pStyle w:val="Corpsdetexte"/>
        <w:keepNext/>
        <w:keepLines/>
      </w:pPr>
      <w:r w:rsidRPr="00BC43C3">
        <w:rPr>
          <w:b/>
          <w:bCs/>
        </w:rPr>
        <w:lastRenderedPageBreak/>
        <w:t>Exemple</w:t>
      </w:r>
      <w:r>
        <w:t xml:space="preserve">. </w:t>
      </w:r>
      <w:hyperlink r:id="rId139"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ExempleIfIfElse.java</w:t>
      </w:r>
    </w:p>
    <w:p w14:paraId="4DE6B62D" w14:textId="77777777" w:rsidR="00522D83" w:rsidRDefault="00522D83" w:rsidP="00305EEB">
      <w:pPr>
        <w:pStyle w:val="Corpsdetexte"/>
        <w:keepNext/>
        <w:keepLines/>
      </w:pPr>
      <w:r>
        <w:t xml:space="preserve">Forcer l’association du </w:t>
      </w:r>
      <w:r w:rsidRPr="00BC43C3">
        <w:rPr>
          <w:i/>
          <w:iCs/>
        </w:rPr>
        <w:t>else</w:t>
      </w:r>
      <w:r>
        <w:t xml:space="preserve"> avec un </w:t>
      </w:r>
      <w:r w:rsidRPr="00BC43C3">
        <w:rPr>
          <w:i/>
          <w:iCs/>
        </w:rPr>
        <w:t>if</w:t>
      </w:r>
      <w:r>
        <w:t xml:space="preserve"> éloigné par l’introduction d’un bloc.</w:t>
      </w:r>
    </w:p>
    <w:p w14:paraId="13C585F7" w14:textId="77777777" w:rsidR="00305EEB" w:rsidRPr="00305EEB" w:rsidRDefault="00305EEB" w:rsidP="00305EEB">
      <w:pPr>
        <w:pStyle w:val="Code"/>
        <w:rPr>
          <w:color w:val="000000"/>
          <w:lang w:eastAsia="en-US"/>
        </w:rPr>
      </w:pPr>
      <w:r w:rsidRPr="00305EEB">
        <w:rPr>
          <w:lang w:eastAsia="en-US"/>
        </w:rPr>
        <w:t>/**</w:t>
      </w:r>
    </w:p>
    <w:p w14:paraId="1BB1175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ExempleIfIfElse</w:t>
      </w:r>
      <w:r w:rsidRPr="00305EEB">
        <w:rPr>
          <w:color w:val="008C00"/>
          <w:lang w:eastAsia="en-US"/>
        </w:rPr>
        <w:t>.</w:t>
      </w:r>
      <w:r w:rsidRPr="00305EEB">
        <w:rPr>
          <w:lang w:eastAsia="en-US"/>
        </w:rPr>
        <w:t>java</w:t>
      </w:r>
    </w:p>
    <w:p w14:paraId="73D95C4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Introduction d'un bloc pour terminer un if sans else</w:t>
      </w:r>
    </w:p>
    <w:p w14:paraId="74B6E98C"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82A93ED"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0479AC84"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ExempleIfIfElse</w:t>
      </w:r>
      <w:r w:rsidRPr="007616BC">
        <w:rPr>
          <w:color w:val="800080"/>
          <w:lang w:val="en-US" w:eastAsia="en-US"/>
        </w:rPr>
        <w:t>{</w:t>
      </w:r>
    </w:p>
    <w:p w14:paraId="4ADBE705"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713A84F4"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D0B722F"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6B28647E"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7A41383"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3C8D450F" w14:textId="77777777" w:rsidR="00305EEB" w:rsidRPr="00305EEB" w:rsidRDefault="00305EEB" w:rsidP="00305EEB">
      <w:pPr>
        <w:pStyle w:val="Code"/>
        <w:rPr>
          <w:color w:val="000000"/>
          <w:lang w:eastAsia="en-US"/>
        </w:rPr>
      </w:pPr>
    </w:p>
    <w:p w14:paraId="129F1A55" w14:textId="77777777" w:rsidR="00305EEB" w:rsidRPr="00305EEB" w:rsidRDefault="00305EEB" w:rsidP="00305EEB">
      <w:pPr>
        <w:pStyle w:val="Code"/>
        <w:rPr>
          <w:color w:val="000000"/>
          <w:lang w:val="en-CA" w:eastAsia="en-US"/>
        </w:rPr>
      </w:pPr>
      <w:r w:rsidRPr="00305EEB">
        <w:rPr>
          <w:color w:val="000000"/>
          <w:lang w:eastAsia="en-US"/>
        </w:rPr>
        <w:t xml:space="preserve">        </w:t>
      </w:r>
      <w:r w:rsidRPr="00305EEB">
        <w:rPr>
          <w:color w:val="696969"/>
          <w:lang w:val="en-CA" w:eastAsia="en-US"/>
        </w:rPr>
        <w:t>// If ambigu</w:t>
      </w:r>
    </w:p>
    <w:p w14:paraId="7CC1E619" w14:textId="7FD4A2E8"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entier1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r>
        <w:rPr>
          <w:color w:val="808030"/>
          <w:lang w:val="en-CA" w:eastAsia="en-US"/>
        </w:rPr>
        <w:t xml:space="preserve"> </w:t>
      </w:r>
      <w:r w:rsidRPr="00305EEB">
        <w:rPr>
          <w:color w:val="800080"/>
          <w:highlight w:val="yellow"/>
          <w:lang w:val="en-CA" w:eastAsia="en-US"/>
        </w:rPr>
        <w:t>{</w:t>
      </w:r>
    </w:p>
    <w:p w14:paraId="35A54844" w14:textId="77777777" w:rsidR="00305EEB" w:rsidRPr="00305EEB" w:rsidRDefault="00305EEB" w:rsidP="00305EEB">
      <w:pPr>
        <w:pStyle w:val="Code"/>
        <w:rPr>
          <w:color w:val="000000"/>
          <w:lang w:val="en-CA" w:eastAsia="en-US"/>
        </w:rPr>
      </w:pPr>
      <w:r w:rsidRPr="00305EEB">
        <w:rPr>
          <w:color w:val="000000"/>
          <w:lang w:val="en-CA" w:eastAsia="en-US"/>
        </w:rPr>
        <w:t xml:space="preserve">          </w:t>
      </w:r>
      <w:r w:rsidRPr="00305EEB">
        <w:rPr>
          <w:b/>
          <w:bCs/>
          <w:color w:val="800000"/>
          <w:lang w:val="en-CA" w:eastAsia="en-US"/>
        </w:rPr>
        <w:t>if</w:t>
      </w:r>
      <w:r w:rsidRPr="00305EEB">
        <w:rPr>
          <w:color w:val="000000"/>
          <w:lang w:val="en-CA" w:eastAsia="en-US"/>
        </w:rPr>
        <w:t xml:space="preserve"> </w:t>
      </w:r>
      <w:r w:rsidRPr="00305EEB">
        <w:rPr>
          <w:color w:val="808030"/>
          <w:lang w:val="en-CA" w:eastAsia="en-US"/>
        </w:rPr>
        <w:t>(</w:t>
      </w:r>
      <w:r w:rsidRPr="00305EEB">
        <w:rPr>
          <w:color w:val="000000"/>
          <w:lang w:val="en-CA" w:eastAsia="en-US"/>
        </w:rPr>
        <w:t xml:space="preserve">entier2 </w:t>
      </w:r>
      <w:r w:rsidRPr="00305EEB">
        <w:rPr>
          <w:color w:val="808030"/>
          <w:lang w:val="en-CA" w:eastAsia="en-US"/>
        </w:rPr>
        <w:t>&gt;</w:t>
      </w:r>
      <w:r w:rsidRPr="00305EEB">
        <w:rPr>
          <w:color w:val="000000"/>
          <w:lang w:val="en-CA" w:eastAsia="en-US"/>
        </w:rPr>
        <w:t xml:space="preserve"> </w:t>
      </w:r>
      <w:r w:rsidRPr="00305EEB">
        <w:rPr>
          <w:color w:val="008C00"/>
          <w:lang w:val="en-CA" w:eastAsia="en-US"/>
        </w:rPr>
        <w:t>10</w:t>
      </w:r>
      <w:r w:rsidRPr="00305EEB">
        <w:rPr>
          <w:color w:val="808030"/>
          <w:lang w:val="en-CA" w:eastAsia="en-US"/>
        </w:rPr>
        <w:t>)</w:t>
      </w:r>
    </w:p>
    <w:p w14:paraId="20D223DC"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et "</w:t>
      </w:r>
      <w:r w:rsidRPr="00305EEB">
        <w:rPr>
          <w:color w:val="808030"/>
          <w:lang w:eastAsia="en-US"/>
        </w:rPr>
        <w: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color w:val="0000E6"/>
          <w:lang w:eastAsia="en-US"/>
        </w:rPr>
        <w:t>" sont plus grands que 10"</w:t>
      </w:r>
      <w:r w:rsidRPr="00305EEB">
        <w:rPr>
          <w:color w:val="808030"/>
          <w:lang w:eastAsia="en-US"/>
        </w:rPr>
        <w:t>)</w:t>
      </w:r>
      <w:r w:rsidRPr="00305EEB">
        <w:rPr>
          <w:color w:val="800080"/>
          <w:lang w:eastAsia="en-US"/>
        </w:rPr>
        <w:t>;</w:t>
      </w:r>
    </w:p>
    <w:p w14:paraId="38B6698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highlight w:val="yellow"/>
          <w:lang w:eastAsia="en-US"/>
        </w:rPr>
        <w:t>}</w:t>
      </w:r>
    </w:p>
    <w:p w14:paraId="48FAC871"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57E86892"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00"/>
          <w:lang w:eastAsia="en-US"/>
        </w:rPr>
        <w:t xml:space="preserve">entier1 </w:t>
      </w:r>
      <w:r w:rsidRPr="00305EEB">
        <w:rPr>
          <w:color w:val="808030"/>
          <w:lang w:eastAsia="en-US"/>
        </w:rPr>
        <w:t>+</w:t>
      </w:r>
      <w:r w:rsidRPr="00305EEB">
        <w:rPr>
          <w:color w:val="000000"/>
          <w:lang w:eastAsia="en-US"/>
        </w:rPr>
        <w:t xml:space="preserve"> </w:t>
      </w:r>
      <w:r w:rsidRPr="00305EEB">
        <w:rPr>
          <w:color w:val="0000E6"/>
          <w:lang w:eastAsia="en-US"/>
        </w:rPr>
        <w:t>" est inférieur ou égal à 10"</w:t>
      </w:r>
      <w:r w:rsidRPr="00305EEB">
        <w:rPr>
          <w:color w:val="808030"/>
          <w:lang w:eastAsia="en-US"/>
        </w:rPr>
        <w:t>)</w:t>
      </w:r>
      <w:r w:rsidRPr="00305EEB">
        <w:rPr>
          <w:color w:val="800080"/>
          <w:lang w:eastAsia="en-US"/>
        </w:rPr>
        <w:t>;</w:t>
      </w:r>
      <w:r w:rsidRPr="00305EEB">
        <w:rPr>
          <w:color w:val="000000"/>
          <w:lang w:eastAsia="en-US"/>
        </w:rPr>
        <w:t xml:space="preserve">            </w:t>
      </w:r>
    </w:p>
    <w:p w14:paraId="0A009ADC" w14:textId="77777777" w:rsidR="00305EEB" w:rsidRPr="00305EEB" w:rsidRDefault="00305EEB" w:rsidP="00305EEB">
      <w:pPr>
        <w:pStyle w:val="Code"/>
        <w:rPr>
          <w:color w:val="000000"/>
          <w:lang w:eastAsia="en-US"/>
        </w:rPr>
      </w:pPr>
    </w:p>
    <w:p w14:paraId="54419A06"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73BEC98B"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7946D2E0" w14:textId="6C5F48EE" w:rsidR="00305EEB" w:rsidRDefault="00305EEB" w:rsidP="00305EEB">
      <w:pPr>
        <w:pStyle w:val="Code"/>
        <w:rPr>
          <w:color w:val="800080"/>
          <w:lang w:eastAsia="en-US"/>
        </w:rPr>
      </w:pPr>
      <w:r w:rsidRPr="00452667">
        <w:rPr>
          <w:color w:val="800080"/>
          <w:lang w:eastAsia="en-US"/>
        </w:rPr>
        <w:t>}</w:t>
      </w:r>
    </w:p>
    <w:p w14:paraId="1E7DCE78" w14:textId="77777777" w:rsidR="00117845" w:rsidRPr="00452667" w:rsidRDefault="00117845" w:rsidP="00305EEB">
      <w:pPr>
        <w:pStyle w:val="Code"/>
        <w:rPr>
          <w:color w:val="000000"/>
          <w:lang w:eastAsia="en-US"/>
        </w:rPr>
      </w:pPr>
    </w:p>
    <w:p w14:paraId="5E6707F4" w14:textId="77777777" w:rsidR="00522D83" w:rsidRDefault="00522D83" w:rsidP="00522D83">
      <w:pPr>
        <w:pStyle w:val="Corpsdetexte"/>
      </w:pPr>
    </w:p>
    <w:p w14:paraId="31A8FEC6" w14:textId="77777777" w:rsidR="00522D83" w:rsidRDefault="00522D83" w:rsidP="00522D83">
      <w:pPr>
        <w:pStyle w:val="Corpsdetexte"/>
      </w:pPr>
      <w:r>
        <w:t>Voici un scénario avec cette nouvelle version :</w:t>
      </w:r>
    </w:p>
    <w:p w14:paraId="3B42B152" w14:textId="37E848DA" w:rsidR="00522D83" w:rsidRDefault="004B7EE2" w:rsidP="00522D83">
      <w:pPr>
        <w:pStyle w:val="Corpsdetexte"/>
      </w:pPr>
      <w:r>
        <w:rPr>
          <w:noProof/>
          <w:lang w:val="en-US" w:eastAsia="en-US"/>
        </w:rPr>
        <w:drawing>
          <wp:inline distT="0" distB="0" distL="0" distR="0" wp14:anchorId="412795E7" wp14:editId="615EC003">
            <wp:extent cx="2188210" cy="985520"/>
            <wp:effectExtent l="0" t="0" r="0" b="0"/>
            <wp:docPr id="31689493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pic:nvPicPr>
                  <pic:blipFill>
                    <a:blip r:embed="rId140">
                      <a:extLst>
                        <a:ext uri="{28A0092B-C50C-407E-A947-70E740481C1C}">
                          <a14:useLocalDpi xmlns:a14="http://schemas.microsoft.com/office/drawing/2010/main" val="0"/>
                        </a:ext>
                      </a:extLst>
                    </a:blip>
                    <a:stretch>
                      <a:fillRect/>
                    </a:stretch>
                  </pic:blipFill>
                  <pic:spPr>
                    <a:xfrm>
                      <a:off x="0" y="0"/>
                      <a:ext cx="2188210" cy="985520"/>
                    </a:xfrm>
                    <a:prstGeom prst="rect">
                      <a:avLst/>
                    </a:prstGeom>
                  </pic:spPr>
                </pic:pic>
              </a:graphicData>
            </a:graphic>
          </wp:inline>
        </w:drawing>
      </w:r>
    </w:p>
    <w:p w14:paraId="089963E5" w14:textId="2611B20C" w:rsidR="00522D83" w:rsidRDefault="004B7EE2" w:rsidP="00522D83">
      <w:pPr>
        <w:pStyle w:val="Corpsdetexte"/>
      </w:pPr>
      <w:r>
        <w:rPr>
          <w:noProof/>
          <w:lang w:val="en-US" w:eastAsia="en-US"/>
        </w:rPr>
        <w:drawing>
          <wp:inline distT="0" distB="0" distL="0" distR="0" wp14:anchorId="26AE99BC" wp14:editId="353CF2CC">
            <wp:extent cx="2188210" cy="985520"/>
            <wp:effectExtent l="0" t="0" r="0" b="0"/>
            <wp:docPr id="98233130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pic:nvPicPr>
                  <pic:blipFill>
                    <a:blip r:embed="rId141">
                      <a:extLst>
                        <a:ext uri="{28A0092B-C50C-407E-A947-70E740481C1C}">
                          <a14:useLocalDpi xmlns:a14="http://schemas.microsoft.com/office/drawing/2010/main" val="0"/>
                        </a:ext>
                      </a:extLst>
                    </a:blip>
                    <a:stretch>
                      <a:fillRect/>
                    </a:stretch>
                  </pic:blipFill>
                  <pic:spPr>
                    <a:xfrm>
                      <a:off x="0" y="0"/>
                      <a:ext cx="2188210" cy="985520"/>
                    </a:xfrm>
                    <a:prstGeom prst="rect">
                      <a:avLst/>
                    </a:prstGeom>
                  </pic:spPr>
                </pic:pic>
              </a:graphicData>
            </a:graphic>
          </wp:inline>
        </w:drawing>
      </w:r>
    </w:p>
    <w:p w14:paraId="7F99F824" w14:textId="66BDBBFC" w:rsidR="00522D83" w:rsidRDefault="004B7EE2" w:rsidP="00522D83">
      <w:pPr>
        <w:pStyle w:val="Corpsdetexte"/>
      </w:pPr>
      <w:r>
        <w:rPr>
          <w:noProof/>
          <w:lang w:val="en-US" w:eastAsia="en-US"/>
        </w:rPr>
        <w:drawing>
          <wp:inline distT="0" distB="0" distL="0" distR="0" wp14:anchorId="134C7A78" wp14:editId="0F7F4004">
            <wp:extent cx="2193290" cy="1009650"/>
            <wp:effectExtent l="0" t="0" r="0" b="0"/>
            <wp:docPr id="77590592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pic:nvPicPr>
                  <pic:blipFill>
                    <a:blip r:embed="rId142">
                      <a:extLst>
                        <a:ext uri="{28A0092B-C50C-407E-A947-70E740481C1C}">
                          <a14:useLocalDpi xmlns:a14="http://schemas.microsoft.com/office/drawing/2010/main" val="0"/>
                        </a:ext>
                      </a:extLst>
                    </a:blip>
                    <a:stretch>
                      <a:fillRect/>
                    </a:stretch>
                  </pic:blipFill>
                  <pic:spPr>
                    <a:xfrm>
                      <a:off x="0" y="0"/>
                      <a:ext cx="2193290" cy="1009650"/>
                    </a:xfrm>
                    <a:prstGeom prst="rect">
                      <a:avLst/>
                    </a:prstGeom>
                  </pic:spPr>
                </pic:pic>
              </a:graphicData>
            </a:graphic>
          </wp:inline>
        </w:drawing>
      </w:r>
    </w:p>
    <w:p w14:paraId="50D186DF" w14:textId="7A628447" w:rsidR="00522D83" w:rsidRDefault="00522D83" w:rsidP="00522D83">
      <w:pPr>
        <w:pStyle w:val="Corpsdetexte"/>
      </w:pPr>
      <w:r w:rsidRPr="004F4C03">
        <w:lastRenderedPageBreak/>
        <w:t xml:space="preserve">Nous avons maintenant vu les trois manières </w:t>
      </w:r>
      <w:r>
        <w:t xml:space="preserve">d’enchaîner les énoncés : séquence, </w:t>
      </w:r>
      <w:r w:rsidR="00940C03">
        <w:t>boucle</w:t>
      </w:r>
      <w:r>
        <w:t xml:space="preserve"> et choix. Il est possible de combiner ces trois types d’énoncés de manière quelconque. Les diagrammes syntaxiques suivants résument les différents cas d’énoncés vus jusqu’à présent :</w:t>
      </w:r>
    </w:p>
    <w:p w14:paraId="112FF45A" w14:textId="77777777" w:rsidR="00522D83" w:rsidRDefault="00F758A2" w:rsidP="00522D83">
      <w:pPr>
        <w:pStyle w:val="Corpsdetexte"/>
      </w:pPr>
      <w:r>
        <w:rPr>
          <w:noProof/>
        </w:rPr>
        <w:object w:dxaOrig="5223" w:dyaOrig="4558" w14:anchorId="1F64505C">
          <v:shape id="_x0000_i1063" type="#_x0000_t75" alt="" style="width:208.5pt;height:182.7pt;mso-width-percent:0;mso-height-percent:0;mso-width-percent:0;mso-height-percent:0" o:ole="">
            <v:imagedata r:id="rId143" o:title=""/>
          </v:shape>
          <o:OLEObject Type="Embed" ProgID="Visio.Drawing.11" ShapeID="_x0000_i1063" DrawAspect="Content" ObjectID="_1765265432" r:id="rId144"/>
        </w:object>
      </w:r>
    </w:p>
    <w:p w14:paraId="77BDE447" w14:textId="77777777" w:rsidR="00522D83" w:rsidRPr="004F4C03" w:rsidRDefault="00F758A2" w:rsidP="00522D83">
      <w:pPr>
        <w:pStyle w:val="Corpsdetexte"/>
      </w:pPr>
      <w:r>
        <w:rPr>
          <w:noProof/>
        </w:rPr>
        <w:object w:dxaOrig="7140" w:dyaOrig="1227" w14:anchorId="0B94D826">
          <v:shape id="_x0000_i1062" type="#_x0000_t75" alt="" style="width:294.45pt;height:51.6pt;mso-width-percent:0;mso-height-percent:0;mso-width-percent:0;mso-height-percent:0" o:ole="">
            <v:imagedata r:id="rId145" o:title=""/>
          </v:shape>
          <o:OLEObject Type="Embed" ProgID="Visio.Drawing.11" ShapeID="_x0000_i1062" DrawAspect="Content" ObjectID="_1765265433" r:id="rId146"/>
        </w:object>
      </w:r>
    </w:p>
    <w:p w14:paraId="4AEB71DA" w14:textId="77777777" w:rsidR="00522D83" w:rsidRPr="00EB290D" w:rsidRDefault="00522D83" w:rsidP="00522D83">
      <w:pPr>
        <w:pStyle w:val="Corpsdetexte"/>
      </w:pPr>
      <w:r>
        <w:t>Dans un bloc d’énoncé, il peut y avoir un while, dans le while, un if et dans le if, un bloc, etc.</w:t>
      </w:r>
    </w:p>
    <w:p w14:paraId="29AABC44" w14:textId="16055618" w:rsidR="000F50A8" w:rsidRDefault="00522D83" w:rsidP="000F50A8">
      <w:pPr>
        <w:pStyle w:val="Corpsdetexte"/>
      </w:pPr>
      <w:r w:rsidRPr="001A7F7B">
        <w:rPr>
          <w:b/>
          <w:bCs/>
        </w:rPr>
        <w:t>Exercice</w:t>
      </w:r>
      <w:r>
        <w:t>. Lire deux entiers et afficher la division du premier par le deuxième. Si le diviseur est 0, afficher un message à cet effet.</w:t>
      </w:r>
    </w:p>
    <w:p w14:paraId="3002FBED" w14:textId="5C13B0C1" w:rsidR="00522D83" w:rsidRDefault="00522D83" w:rsidP="000F50A8">
      <w:pPr>
        <w:pStyle w:val="Corpsdetexte"/>
        <w:keepLines/>
      </w:pPr>
      <w:r w:rsidRPr="00454016">
        <w:rPr>
          <w:b/>
        </w:rPr>
        <w:t>Solution</w:t>
      </w:r>
      <w:r>
        <w:t xml:space="preserve">. </w:t>
      </w:r>
      <w:hyperlink r:id="rId147"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ExerciceIf1.java</w:t>
      </w:r>
    </w:p>
    <w:p w14:paraId="0204F851" w14:textId="77777777" w:rsidR="00305EEB" w:rsidRPr="00305EEB" w:rsidRDefault="00305EEB" w:rsidP="000F50A8">
      <w:pPr>
        <w:pStyle w:val="Code"/>
        <w:rPr>
          <w:color w:val="000000"/>
          <w:lang w:eastAsia="en-US"/>
        </w:rPr>
      </w:pPr>
      <w:r w:rsidRPr="00305EEB">
        <w:rPr>
          <w:lang w:eastAsia="en-US"/>
        </w:rPr>
        <w:t>/**</w:t>
      </w:r>
    </w:p>
    <w:p w14:paraId="13B6FF04" w14:textId="77777777" w:rsidR="00305EEB" w:rsidRPr="00305EEB" w:rsidRDefault="00305EEB" w:rsidP="000F50A8">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ExerciceIf1</w:t>
      </w:r>
      <w:r w:rsidRPr="00305EEB">
        <w:rPr>
          <w:color w:val="008C00"/>
          <w:lang w:eastAsia="en-US"/>
        </w:rPr>
        <w:t>.</w:t>
      </w:r>
      <w:r w:rsidRPr="00305EEB">
        <w:rPr>
          <w:lang w:eastAsia="en-US"/>
        </w:rPr>
        <w:t>java</w:t>
      </w:r>
    </w:p>
    <w:p w14:paraId="6E61E9C9"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deux entiers et afficher la division entière.</w:t>
      </w:r>
    </w:p>
    <w:p w14:paraId="3D52B0B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Si le diviseur est </w:t>
      </w:r>
      <w:r w:rsidRPr="00305EEB">
        <w:rPr>
          <w:color w:val="008C00"/>
          <w:lang w:eastAsia="en-US"/>
        </w:rPr>
        <w:t>0</w:t>
      </w:r>
      <w:r w:rsidRPr="00305EEB">
        <w:rPr>
          <w:lang w:eastAsia="en-US"/>
        </w:rPr>
        <w:t xml:space="preserve"> afficher un message à cet effet.</w:t>
      </w:r>
    </w:p>
    <w:p w14:paraId="28533215"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1AB506EE"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2DD78DE3"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ExerciceIf1 </w:t>
      </w:r>
      <w:r w:rsidRPr="007616BC">
        <w:rPr>
          <w:color w:val="800080"/>
          <w:lang w:val="en-US" w:eastAsia="en-US"/>
        </w:rPr>
        <w:t>{</w:t>
      </w:r>
    </w:p>
    <w:p w14:paraId="416B047F" w14:textId="77777777" w:rsidR="00305EEB" w:rsidRPr="007616BC" w:rsidRDefault="00305EEB" w:rsidP="00305EEB">
      <w:pPr>
        <w:pStyle w:val="Code"/>
        <w:rPr>
          <w:color w:val="000000"/>
          <w:lang w:val="en-US" w:eastAsia="en-US"/>
        </w:rPr>
      </w:pPr>
    </w:p>
    <w:p w14:paraId="41985D78"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D469C90" w14:textId="77777777" w:rsidR="00305EEB" w:rsidRPr="00305EEB" w:rsidRDefault="00305EEB" w:rsidP="000F50A8">
      <w:pPr>
        <w:pStyle w:val="Code"/>
        <w:keepNext w:val="0"/>
        <w:keepLines w:val="0"/>
        <w:rPr>
          <w:color w:val="000000"/>
          <w:lang w:val="en-CA" w:eastAsia="en-US"/>
        </w:rPr>
      </w:pPr>
      <w:r w:rsidRPr="00305EEB">
        <w:rPr>
          <w:color w:val="000000"/>
          <w:lang w:val="en-CA" w:eastAsia="en-US"/>
        </w:rPr>
        <w:t xml:space="preserve">    </w:t>
      </w:r>
    </w:p>
    <w:p w14:paraId="68F0FD3A"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002F8DC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3B5E36B3"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28654819"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508BAB7E" w14:textId="77777777" w:rsidR="00305EEB" w:rsidRPr="00305EEB" w:rsidRDefault="00305EEB" w:rsidP="000F50A8">
      <w:pPr>
        <w:pStyle w:val="Code"/>
        <w:keepNext w:val="0"/>
        <w:keepLines w:val="0"/>
        <w:rPr>
          <w:color w:val="000000"/>
          <w:lang w:eastAsia="en-US"/>
        </w:rPr>
      </w:pPr>
      <w:r w:rsidRPr="00305EEB">
        <w:rPr>
          <w:color w:val="000000"/>
          <w:lang w:eastAsia="en-US"/>
        </w:rPr>
        <w:t xml:space="preserve">        </w:t>
      </w:r>
    </w:p>
    <w:p w14:paraId="193ED465"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w:t>
      </w:r>
      <w:r w:rsidRPr="00305EEB">
        <w:rPr>
          <w:color w:val="000000"/>
          <w:lang w:eastAsia="en-US"/>
        </w:rPr>
        <w:t xml:space="preserve"> </w:t>
      </w:r>
      <w:r w:rsidRPr="00305EEB">
        <w:rPr>
          <w:color w:val="008C00"/>
          <w:lang w:eastAsia="en-US"/>
        </w:rPr>
        <w:t>0</w:t>
      </w:r>
      <w:r w:rsidRPr="00305EEB">
        <w:rPr>
          <w:color w:val="808030"/>
          <w:lang w:eastAsia="en-US"/>
        </w:rPr>
        <w:t>)</w:t>
      </w:r>
    </w:p>
    <w:p w14:paraId="1A66F572"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"La division est impossible"</w:t>
      </w:r>
      <w:r w:rsidRPr="00305EEB">
        <w:rPr>
          <w:color w:val="808030"/>
          <w:lang w:eastAsia="en-US"/>
        </w:rPr>
        <w:t>)</w:t>
      </w:r>
      <w:r w:rsidRPr="00305EEB">
        <w:rPr>
          <w:color w:val="800080"/>
          <w:lang w:eastAsia="en-US"/>
        </w:rPr>
        <w:t>;</w:t>
      </w:r>
    </w:p>
    <w:p w14:paraId="7AE2C637"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800000"/>
          <w:lang w:eastAsia="en-US"/>
        </w:rPr>
        <w:t>else</w:t>
      </w:r>
    </w:p>
    <w:p w14:paraId="68DB27D6" w14:textId="77777777" w:rsidR="00305EEB" w:rsidRPr="00452667" w:rsidRDefault="00305EEB" w:rsidP="00305EEB">
      <w:pPr>
        <w:pStyle w:val="Code"/>
        <w:rPr>
          <w:color w:val="000000"/>
          <w:lang w:eastAsia="en-US"/>
        </w:rPr>
      </w:pPr>
      <w:r w:rsidRPr="00452667">
        <w:rPr>
          <w:color w:val="000000"/>
          <w:lang w:eastAsia="en-US"/>
        </w:rPr>
        <w:t xml:space="preserve">            JOptionPane</w:t>
      </w:r>
      <w:r w:rsidRPr="00452667">
        <w:rPr>
          <w:color w:val="808030"/>
          <w:lang w:eastAsia="en-US"/>
        </w:rPr>
        <w:t>.</w:t>
      </w:r>
      <w:r w:rsidRPr="00452667">
        <w:rPr>
          <w:color w:val="000000"/>
          <w:lang w:eastAsia="en-US"/>
        </w:rPr>
        <w:t>showMessageDialog</w:t>
      </w:r>
      <w:r w:rsidRPr="00452667">
        <w:rPr>
          <w:color w:val="808030"/>
          <w:lang w:eastAsia="en-US"/>
        </w:rPr>
        <w:t>(</w:t>
      </w:r>
      <w:r w:rsidRPr="00452667">
        <w:rPr>
          <w:b/>
          <w:bCs/>
          <w:color w:val="800000"/>
          <w:lang w:eastAsia="en-US"/>
        </w:rPr>
        <w:t>null</w:t>
      </w:r>
      <w:r w:rsidRPr="00452667">
        <w:rPr>
          <w:color w:val="808030"/>
          <w:lang w:eastAsia="en-US"/>
        </w:rPr>
        <w:t>,</w:t>
      </w:r>
      <w:r w:rsidRPr="00452667">
        <w:rPr>
          <w:color w:val="000000"/>
          <w:lang w:eastAsia="en-US"/>
        </w:rPr>
        <w:t xml:space="preserve">entier1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entier2 </w:t>
      </w:r>
      <w:r w:rsidRPr="00452667">
        <w:rPr>
          <w:color w:val="808030"/>
          <w:lang w:eastAsia="en-US"/>
        </w:rPr>
        <w:t>+</w:t>
      </w:r>
      <w:r w:rsidRPr="00452667">
        <w:rPr>
          <w:color w:val="000000"/>
          <w:lang w:eastAsia="en-US"/>
        </w:rPr>
        <w:t xml:space="preserve"> </w:t>
      </w:r>
      <w:r w:rsidRPr="00452667">
        <w:rPr>
          <w:color w:val="0000E6"/>
          <w:lang w:eastAsia="en-US"/>
        </w:rPr>
        <w:t>"="</w:t>
      </w:r>
      <w:r w:rsidRPr="00452667">
        <w:rPr>
          <w:color w:val="000000"/>
          <w:lang w:eastAsia="en-US"/>
        </w:rPr>
        <w:t xml:space="preserve"> </w:t>
      </w:r>
      <w:r w:rsidRPr="00452667">
        <w:rPr>
          <w:color w:val="808030"/>
          <w:lang w:eastAsia="en-US"/>
        </w:rPr>
        <w:t>+</w:t>
      </w:r>
      <w:r w:rsidRPr="00452667">
        <w:rPr>
          <w:color w:val="000000"/>
          <w:lang w:eastAsia="en-US"/>
        </w:rPr>
        <w:t xml:space="preserve"> entier1 </w:t>
      </w:r>
      <w:r w:rsidRPr="00452667">
        <w:rPr>
          <w:color w:val="808030"/>
          <w:lang w:eastAsia="en-US"/>
        </w:rPr>
        <w:t>/</w:t>
      </w:r>
      <w:r w:rsidRPr="00452667">
        <w:rPr>
          <w:color w:val="000000"/>
          <w:lang w:eastAsia="en-US"/>
        </w:rPr>
        <w:t xml:space="preserve"> entier2</w:t>
      </w:r>
      <w:r w:rsidRPr="00452667">
        <w:rPr>
          <w:color w:val="808030"/>
          <w:lang w:eastAsia="en-US"/>
        </w:rPr>
        <w:t>)</w:t>
      </w:r>
      <w:r w:rsidRPr="00452667">
        <w:rPr>
          <w:color w:val="800080"/>
          <w:lang w:eastAsia="en-US"/>
        </w:rPr>
        <w:t>;</w:t>
      </w:r>
    </w:p>
    <w:p w14:paraId="3A942053"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5FA8D2F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6AB30EA5" w14:textId="77777777" w:rsidR="00305EEB" w:rsidRPr="00452667" w:rsidRDefault="00305EEB" w:rsidP="000F50A8">
      <w:pPr>
        <w:pStyle w:val="Code"/>
        <w:keepNext w:val="0"/>
        <w:rPr>
          <w:color w:val="000000"/>
          <w:lang w:eastAsia="en-US"/>
        </w:rPr>
      </w:pPr>
      <w:r w:rsidRPr="00452667">
        <w:rPr>
          <w:color w:val="800080"/>
          <w:lang w:eastAsia="en-US"/>
        </w:rPr>
        <w:t>}</w:t>
      </w:r>
    </w:p>
    <w:p w14:paraId="688DAA53" w14:textId="77777777" w:rsidR="00522D83" w:rsidRDefault="00522D83" w:rsidP="00522D83">
      <w:pPr>
        <w:pStyle w:val="Corpsdetexte"/>
      </w:pPr>
    </w:p>
    <w:p w14:paraId="1DCC2791" w14:textId="77777777" w:rsidR="00522D83" w:rsidRDefault="00522D83" w:rsidP="00522D83">
      <w:pPr>
        <w:pStyle w:val="Corpsdetexte"/>
      </w:pPr>
      <w:r w:rsidRPr="006D779F">
        <w:rPr>
          <w:b/>
          <w:bCs/>
        </w:rPr>
        <w:t>Exercice</w:t>
      </w:r>
      <w:r>
        <w:t>. Lire deux entiers et afficher le maximum des deux. S’ils sont égaux, afficher n’importe lequel des deux.</w:t>
      </w:r>
    </w:p>
    <w:p w14:paraId="3C16B15B" w14:textId="7A70B62D" w:rsidR="00522D83" w:rsidRDefault="00522D83" w:rsidP="00522D83">
      <w:pPr>
        <w:pStyle w:val="Corpsdetexte"/>
      </w:pPr>
      <w:r w:rsidRPr="00454016">
        <w:rPr>
          <w:b/>
        </w:rPr>
        <w:t>Solution</w:t>
      </w:r>
      <w:r>
        <w:t xml:space="preserve">. </w:t>
      </w:r>
      <w:hyperlink r:id="rId148"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ExerciceIfMax2.java</w:t>
      </w:r>
    </w:p>
    <w:p w14:paraId="4B87F780" w14:textId="77777777" w:rsidR="00305EEB" w:rsidRPr="00305EEB" w:rsidRDefault="00305EEB" w:rsidP="00305EEB">
      <w:pPr>
        <w:pStyle w:val="Code"/>
        <w:rPr>
          <w:color w:val="000000"/>
          <w:lang w:eastAsia="en-US"/>
        </w:rPr>
      </w:pPr>
      <w:r w:rsidRPr="00305EEB">
        <w:rPr>
          <w:lang w:eastAsia="en-US"/>
        </w:rPr>
        <w:t>/**</w:t>
      </w:r>
    </w:p>
    <w:p w14:paraId="3A2ECC2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ExerciceIfMax2</w:t>
      </w:r>
      <w:r w:rsidRPr="00305EEB">
        <w:rPr>
          <w:color w:val="008C00"/>
          <w:lang w:eastAsia="en-US"/>
        </w:rPr>
        <w:t>.</w:t>
      </w:r>
      <w:r w:rsidRPr="00305EEB">
        <w:rPr>
          <w:lang w:eastAsia="en-US"/>
        </w:rPr>
        <w:t>java</w:t>
      </w:r>
    </w:p>
    <w:p w14:paraId="305BE305"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020F648"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1B94FC3A"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D9D0F44"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ExerciceIfMax2</w:t>
      </w:r>
      <w:r w:rsidRPr="007616BC">
        <w:rPr>
          <w:color w:val="800080"/>
          <w:lang w:val="en-US" w:eastAsia="en-US"/>
        </w:rPr>
        <w:t>{</w:t>
      </w:r>
    </w:p>
    <w:p w14:paraId="4D5F8782" w14:textId="77777777" w:rsidR="00305EEB" w:rsidRPr="007616BC" w:rsidRDefault="00305EEB" w:rsidP="00305EEB">
      <w:pPr>
        <w:pStyle w:val="Code"/>
        <w:rPr>
          <w:color w:val="000000"/>
          <w:lang w:val="en-US" w:eastAsia="en-US"/>
        </w:rPr>
      </w:pPr>
    </w:p>
    <w:p w14:paraId="64DE5DF7"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1C7C178" w14:textId="77777777" w:rsidR="00305EEB" w:rsidRPr="00305EEB" w:rsidRDefault="00305EEB" w:rsidP="00305EEB">
      <w:pPr>
        <w:pStyle w:val="Code"/>
        <w:rPr>
          <w:color w:val="000000"/>
          <w:lang w:val="en-CA" w:eastAsia="en-US"/>
        </w:rPr>
      </w:pPr>
      <w:r w:rsidRPr="00305EEB">
        <w:rPr>
          <w:color w:val="000000"/>
          <w:lang w:val="en-CA" w:eastAsia="en-US"/>
        </w:rPr>
        <w:t xml:space="preserve">    </w:t>
      </w:r>
    </w:p>
    <w:p w14:paraId="2755F249"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273C9E42"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5B90053E" w14:textId="77777777" w:rsidR="00305EEB" w:rsidRPr="00305EEB" w:rsidRDefault="00305EEB" w:rsidP="00305EEB">
      <w:pPr>
        <w:pStyle w:val="Code"/>
        <w:rPr>
          <w:color w:val="000000"/>
          <w:lang w:eastAsia="en-US"/>
        </w:rPr>
      </w:pPr>
      <w:r w:rsidRPr="00305EEB">
        <w:rPr>
          <w:color w:val="000000"/>
          <w:lang w:eastAsia="en-US"/>
        </w:rPr>
        <w:t xml:space="preserve">    </w:t>
      </w:r>
    </w:p>
    <w:p w14:paraId="3F260F5D"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32283595"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4B9C63F4" w14:textId="77777777" w:rsidR="00305EEB" w:rsidRPr="00305EEB" w:rsidRDefault="00305EEB" w:rsidP="00305EEB">
      <w:pPr>
        <w:pStyle w:val="Code"/>
        <w:rPr>
          <w:color w:val="000000"/>
          <w:lang w:eastAsia="en-US"/>
        </w:rPr>
      </w:pPr>
      <w:r w:rsidRPr="00305EEB">
        <w:rPr>
          <w:color w:val="000000"/>
          <w:lang w:eastAsia="en-US"/>
        </w:rPr>
        <w:t xml:space="preserve">    </w:t>
      </w:r>
    </w:p>
    <w:p w14:paraId="49B364C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022DF7AB"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388318A3"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185503EE"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deux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entier2</w:t>
      </w:r>
      <w:r w:rsidRPr="00305EEB">
        <w:rPr>
          <w:color w:val="808030"/>
          <w:lang w:eastAsia="en-US"/>
        </w:rPr>
        <w:t>)</w:t>
      </w:r>
      <w:r w:rsidRPr="00305EEB">
        <w:rPr>
          <w:color w:val="800080"/>
          <w:lang w:eastAsia="en-US"/>
        </w:rPr>
        <w:t>;</w:t>
      </w:r>
    </w:p>
    <w:p w14:paraId="10847C5C" w14:textId="77777777" w:rsidR="00305EEB" w:rsidRPr="00305EEB" w:rsidRDefault="00305EEB" w:rsidP="00305EEB">
      <w:pPr>
        <w:pStyle w:val="Code"/>
        <w:rPr>
          <w:color w:val="000000"/>
          <w:lang w:eastAsia="en-US"/>
        </w:rPr>
      </w:pPr>
    </w:p>
    <w:p w14:paraId="45A3800E" w14:textId="77777777" w:rsidR="00305EEB" w:rsidRPr="00452667" w:rsidRDefault="00305EEB" w:rsidP="00305EEB">
      <w:pPr>
        <w:pStyle w:val="Code"/>
        <w:rPr>
          <w:color w:val="000000"/>
          <w:lang w:eastAsia="en-US"/>
        </w:rPr>
      </w:pPr>
      <w:r w:rsidRPr="00305EEB">
        <w:rPr>
          <w:color w:val="000000"/>
          <w:lang w:eastAsia="en-US"/>
        </w:rPr>
        <w:t xml:space="preserve">    </w:t>
      </w:r>
      <w:r w:rsidRPr="00452667">
        <w:rPr>
          <w:b/>
          <w:bCs/>
          <w:color w:val="BB7977"/>
          <w:lang w:eastAsia="en-US"/>
        </w:rPr>
        <w:t>System</w:t>
      </w:r>
      <w:r w:rsidRPr="00452667">
        <w:rPr>
          <w:color w:val="808030"/>
          <w:lang w:eastAsia="en-US"/>
        </w:rPr>
        <w:t>.</w:t>
      </w:r>
      <w:r w:rsidRPr="00452667">
        <w:rPr>
          <w:color w:val="000000"/>
          <w:lang w:eastAsia="en-US"/>
        </w:rPr>
        <w:t>exit</w:t>
      </w:r>
      <w:r w:rsidRPr="00452667">
        <w:rPr>
          <w:color w:val="808030"/>
          <w:lang w:eastAsia="en-US"/>
        </w:rPr>
        <w:t>(</w:t>
      </w:r>
      <w:r w:rsidRPr="00452667">
        <w:rPr>
          <w:color w:val="008C00"/>
          <w:lang w:eastAsia="en-US"/>
        </w:rPr>
        <w:t>0</w:t>
      </w:r>
      <w:r w:rsidRPr="00452667">
        <w:rPr>
          <w:color w:val="808030"/>
          <w:lang w:eastAsia="en-US"/>
        </w:rPr>
        <w:t>)</w:t>
      </w:r>
      <w:r w:rsidRPr="00452667">
        <w:rPr>
          <w:color w:val="800080"/>
          <w:lang w:eastAsia="en-US"/>
        </w:rPr>
        <w:t>;</w:t>
      </w:r>
    </w:p>
    <w:p w14:paraId="2C74807D" w14:textId="77777777" w:rsidR="00305EEB" w:rsidRPr="00452667" w:rsidRDefault="00305EEB" w:rsidP="00305EEB">
      <w:pPr>
        <w:pStyle w:val="Code"/>
        <w:rPr>
          <w:color w:val="000000"/>
          <w:lang w:eastAsia="en-US"/>
        </w:rPr>
      </w:pPr>
      <w:r w:rsidRPr="00452667">
        <w:rPr>
          <w:color w:val="000000"/>
          <w:lang w:eastAsia="en-US"/>
        </w:rPr>
        <w:t xml:space="preserve">    </w:t>
      </w:r>
      <w:r w:rsidRPr="00452667">
        <w:rPr>
          <w:color w:val="800080"/>
          <w:lang w:eastAsia="en-US"/>
        </w:rPr>
        <w:t>}</w:t>
      </w:r>
    </w:p>
    <w:p w14:paraId="0C72085D" w14:textId="263A5115" w:rsidR="00305EEB" w:rsidRDefault="00305EEB" w:rsidP="00305EEB">
      <w:pPr>
        <w:pStyle w:val="Code"/>
        <w:rPr>
          <w:color w:val="800080"/>
          <w:lang w:eastAsia="en-US"/>
        </w:rPr>
      </w:pPr>
      <w:r w:rsidRPr="00452667">
        <w:rPr>
          <w:color w:val="800080"/>
          <w:lang w:eastAsia="en-US"/>
        </w:rPr>
        <w:t>}</w:t>
      </w:r>
    </w:p>
    <w:p w14:paraId="26454B20" w14:textId="77777777" w:rsidR="003E5B17" w:rsidRPr="00452667" w:rsidRDefault="003E5B17" w:rsidP="00305EEB">
      <w:pPr>
        <w:pStyle w:val="Code"/>
        <w:rPr>
          <w:color w:val="000000"/>
          <w:lang w:eastAsia="en-US"/>
        </w:rPr>
      </w:pPr>
    </w:p>
    <w:p w14:paraId="5E962AD2" w14:textId="77777777" w:rsidR="00522D83" w:rsidRDefault="00522D83" w:rsidP="00522D83">
      <w:pPr>
        <w:pStyle w:val="Corpsdetexte"/>
      </w:pPr>
      <w:r w:rsidRPr="00F076B3">
        <w:rPr>
          <w:b/>
          <w:bCs/>
        </w:rPr>
        <w:t>Exercice</w:t>
      </w:r>
      <w:r>
        <w:t>. Lire deux entiers et afficher le plus grand des deux s’il y en a un qui est le plus grand, sinon afficher qu’ils sont égaux.</w:t>
      </w:r>
    </w:p>
    <w:p w14:paraId="41F5A31D" w14:textId="77777777" w:rsidR="00522D83" w:rsidRDefault="00522D83" w:rsidP="00522D83">
      <w:pPr>
        <w:pStyle w:val="Corpsdetexte"/>
      </w:pPr>
      <w:r w:rsidRPr="006D779F">
        <w:rPr>
          <w:b/>
          <w:bCs/>
        </w:rPr>
        <w:t>Exercice</w:t>
      </w:r>
      <w:r>
        <w:t>. Lire trois entiers et afficher le maximum des trois.</w:t>
      </w:r>
    </w:p>
    <w:p w14:paraId="077F6DCC" w14:textId="75D89A92" w:rsidR="00522D83" w:rsidRDefault="00522D83" w:rsidP="00305EEB">
      <w:pPr>
        <w:pStyle w:val="Corpsdetexte"/>
        <w:keepNext/>
        <w:keepLines/>
      </w:pPr>
      <w:r w:rsidRPr="00454016">
        <w:rPr>
          <w:b/>
        </w:rPr>
        <w:t>Solution</w:t>
      </w:r>
      <w:r>
        <w:t xml:space="preserve">. </w:t>
      </w:r>
      <w:hyperlink r:id="rId149"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841EF9">
        <w:rPr>
          <w:rFonts w:ascii="Segoe UI" w:hAnsi="Segoe UI" w:cs="Segoe UI"/>
          <w:b/>
          <w:bCs/>
          <w:color w:val="586069"/>
          <w:lang w:val="fr-CA"/>
        </w:rPr>
        <w:t>chapitre_3</w:t>
      </w:r>
      <w:r w:rsidR="00841EF9">
        <w:rPr>
          <w:rFonts w:ascii="Segoe UI" w:hAnsi="Segoe UI" w:cs="Segoe UI"/>
          <w:b/>
          <w:bCs/>
          <w:color w:val="586069"/>
          <w:lang w:val="fr-CA"/>
        </w:rPr>
        <w:t>/E</w:t>
      </w:r>
      <w:r w:rsidRPr="00A35FAA">
        <w:rPr>
          <w:rFonts w:ascii="Segoe UI" w:hAnsi="Segoe UI" w:cs="Segoe UI"/>
          <w:b/>
          <w:bCs/>
          <w:color w:val="586069"/>
          <w:lang w:val="fr-CA"/>
        </w:rPr>
        <w:t>xerciceIfMax3.java</w:t>
      </w:r>
    </w:p>
    <w:p w14:paraId="362CB721" w14:textId="77777777" w:rsidR="00305EEB" w:rsidRPr="00305EEB" w:rsidRDefault="00305EEB" w:rsidP="00305EEB">
      <w:pPr>
        <w:pStyle w:val="Code"/>
        <w:rPr>
          <w:color w:val="000000"/>
          <w:lang w:eastAsia="en-US"/>
        </w:rPr>
      </w:pPr>
      <w:r w:rsidRPr="00305EEB">
        <w:rPr>
          <w:lang w:eastAsia="en-US"/>
        </w:rPr>
        <w:t>/**</w:t>
      </w:r>
    </w:p>
    <w:p w14:paraId="6C7A4ED8"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ExerciceIfMax3</w:t>
      </w:r>
      <w:r w:rsidRPr="00305EEB">
        <w:rPr>
          <w:color w:val="008C00"/>
          <w:lang w:eastAsia="en-US"/>
        </w:rPr>
        <w:t>.</w:t>
      </w:r>
      <w:r w:rsidRPr="00305EEB">
        <w:rPr>
          <w:lang w:eastAsia="en-US"/>
        </w:rPr>
        <w:t>java</w:t>
      </w:r>
    </w:p>
    <w:p w14:paraId="2B2F96DA"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trois entiers et afficher le maximum des trois</w:t>
      </w:r>
    </w:p>
    <w:p w14:paraId="5BBAEFB4"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2D8AA34F"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3AA7DC26"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ExerciceIfMax3</w:t>
      </w:r>
      <w:r w:rsidRPr="007616BC">
        <w:rPr>
          <w:color w:val="800080"/>
          <w:lang w:val="en-US" w:eastAsia="en-US"/>
        </w:rPr>
        <w:t>{</w:t>
      </w:r>
    </w:p>
    <w:p w14:paraId="54B57E76" w14:textId="77777777" w:rsidR="00305EEB" w:rsidRPr="007616BC" w:rsidRDefault="00305EEB" w:rsidP="00305EEB">
      <w:pPr>
        <w:pStyle w:val="Code"/>
        <w:rPr>
          <w:color w:val="000000"/>
          <w:lang w:val="en-US" w:eastAsia="en-US"/>
        </w:rPr>
      </w:pPr>
    </w:p>
    <w:p w14:paraId="51C15AD8" w14:textId="77777777"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01C6F27B" w14:textId="77777777" w:rsidR="00305EEB" w:rsidRPr="00305EEB" w:rsidRDefault="00305EEB" w:rsidP="00305EEB">
      <w:pPr>
        <w:pStyle w:val="Code"/>
        <w:rPr>
          <w:color w:val="000000"/>
          <w:lang w:val="en-CA" w:eastAsia="en-US"/>
        </w:rPr>
      </w:pPr>
      <w:r w:rsidRPr="00305EEB">
        <w:rPr>
          <w:color w:val="000000"/>
          <w:lang w:val="en-CA" w:eastAsia="en-US"/>
        </w:rPr>
        <w:t xml:space="preserve">    </w:t>
      </w:r>
    </w:p>
    <w:p w14:paraId="4850FC46" w14:textId="77777777" w:rsidR="00305EEB" w:rsidRPr="00305EEB" w:rsidRDefault="00305EEB" w:rsidP="00305EEB">
      <w:pPr>
        <w:pStyle w:val="Code"/>
        <w:rPr>
          <w:color w:val="000000"/>
          <w:lang w:eastAsia="en-US"/>
        </w:rPr>
      </w:pPr>
      <w:r w:rsidRPr="00305EEB">
        <w:rPr>
          <w:color w:val="000000"/>
          <w:lang w:val="en-CA" w:eastAsia="en-US"/>
        </w:rPr>
        <w:t xml:space="preserve">    </w:t>
      </w:r>
      <w:r w:rsidRPr="00305EEB">
        <w:rPr>
          <w:b/>
          <w:bCs/>
          <w:color w:val="BB7977"/>
          <w:lang w:eastAsia="en-US"/>
        </w:rPr>
        <w:t>String</w:t>
      </w:r>
      <w:r w:rsidRPr="00305EEB">
        <w:rPr>
          <w:color w:val="000000"/>
          <w:lang w:eastAsia="en-US"/>
        </w:rPr>
        <w:t xml:space="preserve"> chaine1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premier nombre entier"</w:t>
      </w:r>
      <w:r w:rsidRPr="00305EEB">
        <w:rPr>
          <w:color w:val="808030"/>
          <w:lang w:eastAsia="en-US"/>
        </w:rPr>
        <w:t>)</w:t>
      </w:r>
      <w:r w:rsidRPr="00305EEB">
        <w:rPr>
          <w:color w:val="800080"/>
          <w:lang w:eastAsia="en-US"/>
        </w:rPr>
        <w:t>;</w:t>
      </w:r>
    </w:p>
    <w:p w14:paraId="65EAEDFC"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chaine2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second nombre entier"</w:t>
      </w:r>
      <w:r w:rsidRPr="00305EEB">
        <w:rPr>
          <w:color w:val="808030"/>
          <w:lang w:eastAsia="en-US"/>
        </w:rPr>
        <w:t>)</w:t>
      </w:r>
      <w:r w:rsidRPr="00305EEB">
        <w:rPr>
          <w:color w:val="800080"/>
          <w:lang w:eastAsia="en-US"/>
        </w:rPr>
        <w:t>;</w:t>
      </w:r>
    </w:p>
    <w:p w14:paraId="00B8C440"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String</w:t>
      </w:r>
      <w:r w:rsidRPr="00305EEB">
        <w:rPr>
          <w:color w:val="000000"/>
          <w:lang w:eastAsia="en-US"/>
        </w:rPr>
        <w:t xml:space="preserve"> chaine3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troisième nombre entier"</w:t>
      </w:r>
      <w:r w:rsidRPr="00305EEB">
        <w:rPr>
          <w:color w:val="808030"/>
          <w:lang w:eastAsia="en-US"/>
        </w:rPr>
        <w:t>)</w:t>
      </w:r>
      <w:r w:rsidRPr="00305EEB">
        <w:rPr>
          <w:color w:val="800080"/>
          <w:lang w:eastAsia="en-US"/>
        </w:rPr>
        <w:t>;</w:t>
      </w:r>
    </w:p>
    <w:p w14:paraId="4B4D8DB6" w14:textId="77777777" w:rsidR="00305EEB" w:rsidRPr="00305EEB" w:rsidRDefault="00305EEB" w:rsidP="00305EEB">
      <w:pPr>
        <w:pStyle w:val="Code"/>
        <w:rPr>
          <w:color w:val="000000"/>
          <w:lang w:eastAsia="en-US"/>
        </w:rPr>
      </w:pPr>
      <w:r w:rsidRPr="00305EEB">
        <w:rPr>
          <w:color w:val="000000"/>
          <w:lang w:eastAsia="en-US"/>
        </w:rPr>
        <w:t xml:space="preserve">    </w:t>
      </w:r>
    </w:p>
    <w:p w14:paraId="79425D60"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entier1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chaine1</w:t>
      </w:r>
      <w:r w:rsidRPr="00305EEB">
        <w:rPr>
          <w:color w:val="808030"/>
          <w:lang w:eastAsia="en-US"/>
        </w:rPr>
        <w:t>)</w:t>
      </w:r>
      <w:r w:rsidRPr="00305EEB">
        <w:rPr>
          <w:color w:val="800080"/>
          <w:lang w:eastAsia="en-US"/>
        </w:rPr>
        <w:t>;</w:t>
      </w:r>
    </w:p>
    <w:p w14:paraId="02052483"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entier2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chaine2</w:t>
      </w:r>
      <w:r w:rsidRPr="00305EEB">
        <w:rPr>
          <w:color w:val="808030"/>
          <w:lang w:eastAsia="en-US"/>
        </w:rPr>
        <w:t>)</w:t>
      </w:r>
      <w:r w:rsidRPr="00305EEB">
        <w:rPr>
          <w:color w:val="800080"/>
          <w:lang w:eastAsia="en-US"/>
        </w:rPr>
        <w:t>;</w:t>
      </w:r>
    </w:p>
    <w:p w14:paraId="1A567A2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BB7977"/>
          <w:lang w:eastAsia="en-US"/>
        </w:rPr>
        <w:t>int</w:t>
      </w:r>
      <w:r w:rsidRPr="00305EEB">
        <w:rPr>
          <w:color w:val="000000"/>
          <w:lang w:eastAsia="en-US"/>
        </w:rPr>
        <w:t xml:space="preserve"> entier3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parseInt</w:t>
      </w:r>
      <w:r w:rsidRPr="00305EEB">
        <w:rPr>
          <w:color w:val="808030"/>
          <w:lang w:eastAsia="en-US"/>
        </w:rPr>
        <w:t>(</w:t>
      </w:r>
      <w:r w:rsidRPr="00305EEB">
        <w:rPr>
          <w:color w:val="000000"/>
          <w:lang w:eastAsia="en-US"/>
        </w:rPr>
        <w:t>chaine3</w:t>
      </w:r>
      <w:r w:rsidRPr="00305EEB">
        <w:rPr>
          <w:color w:val="808030"/>
          <w:lang w:eastAsia="en-US"/>
        </w:rPr>
        <w:t>)</w:t>
      </w:r>
      <w:r w:rsidRPr="00305EEB">
        <w:rPr>
          <w:color w:val="800080"/>
          <w:lang w:eastAsia="en-US"/>
        </w:rPr>
        <w:t>;</w:t>
      </w:r>
    </w:p>
    <w:p w14:paraId="0298E55E" w14:textId="77777777" w:rsidR="00305EEB" w:rsidRPr="00305EEB" w:rsidRDefault="00305EEB" w:rsidP="000F50A8">
      <w:pPr>
        <w:pStyle w:val="Code"/>
        <w:keepNext w:val="0"/>
        <w:keepLines w:val="0"/>
        <w:rPr>
          <w:color w:val="000000"/>
          <w:lang w:eastAsia="en-US"/>
        </w:rPr>
      </w:pPr>
      <w:r w:rsidRPr="00305EEB">
        <w:rPr>
          <w:color w:val="000000"/>
          <w:lang w:eastAsia="en-US"/>
        </w:rPr>
        <w:t xml:space="preserve">    </w:t>
      </w:r>
    </w:p>
    <w:p w14:paraId="3EA3FE4C" w14:textId="77777777" w:rsidR="00305EEB" w:rsidRPr="00305EEB" w:rsidRDefault="00305EEB" w:rsidP="00305EEB">
      <w:pPr>
        <w:pStyle w:val="Code"/>
        <w:rPr>
          <w:color w:val="000000"/>
          <w:lang w:eastAsia="en-US"/>
        </w:rPr>
      </w:pPr>
      <w:r w:rsidRPr="00305EEB">
        <w:rPr>
          <w:color w:val="000000"/>
          <w:lang w:eastAsia="en-US"/>
        </w:rPr>
        <w:lastRenderedPageBreak/>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entier2</w:t>
      </w:r>
      <w:r w:rsidRPr="00305EEB">
        <w:rPr>
          <w:color w:val="808030"/>
          <w:lang w:eastAsia="en-US"/>
        </w:rPr>
        <w:t>)</w:t>
      </w:r>
    </w:p>
    <w:p w14:paraId="345F777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entier1 </w:t>
      </w:r>
      <w:r w:rsidRPr="00305EEB">
        <w:rPr>
          <w:color w:val="808030"/>
          <w:lang w:eastAsia="en-US"/>
        </w:rPr>
        <w:t>&gt;</w:t>
      </w:r>
      <w:r w:rsidRPr="00305EEB">
        <w:rPr>
          <w:color w:val="000000"/>
          <w:lang w:eastAsia="en-US"/>
        </w:rPr>
        <w:t xml:space="preserve"> entier3</w:t>
      </w:r>
      <w:r w:rsidRPr="00305EEB">
        <w:rPr>
          <w:color w:val="808030"/>
          <w:lang w:eastAsia="en-US"/>
        </w:rPr>
        <w:t>)</w:t>
      </w:r>
    </w:p>
    <w:p w14:paraId="4D76D025"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entier1</w:t>
      </w:r>
      <w:r w:rsidRPr="00305EEB">
        <w:rPr>
          <w:color w:val="808030"/>
          <w:lang w:eastAsia="en-US"/>
        </w:rPr>
        <w:t>)</w:t>
      </w:r>
      <w:r w:rsidRPr="00305EEB">
        <w:rPr>
          <w:color w:val="800080"/>
          <w:lang w:eastAsia="en-US"/>
        </w:rPr>
        <w:t>;</w:t>
      </w:r>
    </w:p>
    <w:p w14:paraId="621BF2F5"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654480D6"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 xml:space="preserve"> entier3</w:t>
      </w:r>
      <w:r w:rsidRPr="00305EEB">
        <w:rPr>
          <w:color w:val="808030"/>
          <w:lang w:eastAsia="en-US"/>
        </w:rPr>
        <w:t>)</w:t>
      </w:r>
      <w:r w:rsidRPr="00305EEB">
        <w:rPr>
          <w:color w:val="800080"/>
          <w:lang w:eastAsia="en-US"/>
        </w:rPr>
        <w:t>;</w:t>
      </w:r>
    </w:p>
    <w:p w14:paraId="100F77CC"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3C738FB9"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entier2 </w:t>
      </w:r>
      <w:r w:rsidRPr="00305EEB">
        <w:rPr>
          <w:color w:val="808030"/>
          <w:lang w:eastAsia="en-US"/>
        </w:rPr>
        <w:t>&gt;</w:t>
      </w:r>
      <w:r w:rsidRPr="00305EEB">
        <w:rPr>
          <w:color w:val="000000"/>
          <w:lang w:eastAsia="en-US"/>
        </w:rPr>
        <w:t xml:space="preserve"> entier3</w:t>
      </w:r>
      <w:r w:rsidRPr="00305EEB">
        <w:rPr>
          <w:color w:val="808030"/>
          <w:lang w:eastAsia="en-US"/>
        </w:rPr>
        <w:t>)</w:t>
      </w:r>
    </w:p>
    <w:p w14:paraId="385D720A"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entier2</w:t>
      </w:r>
      <w:r w:rsidRPr="00305EEB">
        <w:rPr>
          <w:color w:val="808030"/>
          <w:lang w:eastAsia="en-US"/>
        </w:rPr>
        <w:t>)</w:t>
      </w:r>
      <w:r w:rsidRPr="00305EEB">
        <w:rPr>
          <w:color w:val="800080"/>
          <w:lang w:eastAsia="en-US"/>
        </w:rPr>
        <w:t>;</w:t>
      </w:r>
    </w:p>
    <w:p w14:paraId="73ECCE8F"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800000"/>
          <w:lang w:eastAsia="en-US"/>
        </w:rPr>
        <w:t>else</w:t>
      </w:r>
    </w:p>
    <w:p w14:paraId="5EBD377D" w14:textId="77777777" w:rsidR="00305EEB" w:rsidRPr="00305EEB" w:rsidRDefault="00305EEB" w:rsidP="00305EEB">
      <w:pPr>
        <w:pStyle w:val="Code"/>
        <w:rPr>
          <w:color w:val="000000"/>
          <w:lang w:eastAsia="en-US"/>
        </w:rPr>
      </w:pPr>
      <w:r w:rsidRPr="00305EEB">
        <w:rPr>
          <w:color w:val="000000"/>
          <w:lang w:eastAsia="en-US"/>
        </w:rPr>
        <w:t xml:space="preserve">            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 maximum des trois entiers est "</w:t>
      </w:r>
      <w:r w:rsidRPr="00305EEB">
        <w:rPr>
          <w:color w:val="000000"/>
          <w:lang w:eastAsia="en-US"/>
        </w:rPr>
        <w:t xml:space="preserve"> </w:t>
      </w:r>
      <w:r w:rsidRPr="00305EEB">
        <w:rPr>
          <w:color w:val="808030"/>
          <w:lang w:eastAsia="en-US"/>
        </w:rPr>
        <w:t>+</w:t>
      </w:r>
      <w:r w:rsidRPr="00305EEB">
        <w:rPr>
          <w:color w:val="000000"/>
          <w:lang w:eastAsia="en-US"/>
        </w:rPr>
        <w:t>entier3</w:t>
      </w:r>
      <w:r w:rsidRPr="00305EEB">
        <w:rPr>
          <w:color w:val="808030"/>
          <w:lang w:eastAsia="en-US"/>
        </w:rPr>
        <w:t>)</w:t>
      </w:r>
      <w:r w:rsidRPr="00305EEB">
        <w:rPr>
          <w:color w:val="800080"/>
          <w:lang w:eastAsia="en-US"/>
        </w:rPr>
        <w:t>;</w:t>
      </w:r>
    </w:p>
    <w:p w14:paraId="1C0693D9"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4362B2B7"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3C6EE9E0" w14:textId="4B5FE2D1" w:rsidR="00305EEB" w:rsidRDefault="00305EEB" w:rsidP="00305EEB">
      <w:pPr>
        <w:pStyle w:val="Code"/>
        <w:rPr>
          <w:color w:val="800080"/>
          <w:lang w:eastAsia="en-US"/>
        </w:rPr>
      </w:pPr>
      <w:r w:rsidRPr="00305EEB">
        <w:rPr>
          <w:color w:val="800080"/>
          <w:lang w:eastAsia="en-US"/>
        </w:rPr>
        <w:t>}</w:t>
      </w:r>
    </w:p>
    <w:p w14:paraId="388D3DC0" w14:textId="77777777" w:rsidR="003E5B17" w:rsidRPr="00305EEB" w:rsidRDefault="003E5B17" w:rsidP="00305EEB">
      <w:pPr>
        <w:pStyle w:val="Code"/>
        <w:rPr>
          <w:color w:val="000000"/>
          <w:lang w:eastAsia="en-US"/>
        </w:rPr>
      </w:pPr>
    </w:p>
    <w:p w14:paraId="0F8CA09C" w14:textId="77777777" w:rsidR="00305EEB" w:rsidRDefault="00305EEB" w:rsidP="00522D83">
      <w:pPr>
        <w:pStyle w:val="Corpsdetexte"/>
      </w:pPr>
    </w:p>
    <w:p w14:paraId="09E46D2C" w14:textId="7F824C41" w:rsidR="00522D83" w:rsidRPr="008A0B34" w:rsidRDefault="00522D83" w:rsidP="00522D83">
      <w:pPr>
        <w:pStyle w:val="Corpsdetexte"/>
      </w:pPr>
      <w:r>
        <w:t xml:space="preserve">On peut imaginer la complexité de cette méthode si on accroît le nombre d’entiers à lire. Dans l’exercice suivant, cherchez à utiliser une </w:t>
      </w:r>
      <w:r w:rsidR="00940C03">
        <w:t>boucle</w:t>
      </w:r>
      <w:r>
        <w:t xml:space="preserve"> pour simplifier le code.</w:t>
      </w:r>
    </w:p>
    <w:p w14:paraId="1B3CEA9B" w14:textId="081937EA" w:rsidR="00522D83" w:rsidRDefault="00522D83" w:rsidP="00522D83">
      <w:pPr>
        <w:pStyle w:val="Corpsdetexte"/>
      </w:pPr>
      <w:r w:rsidRPr="0019590D">
        <w:rPr>
          <w:b/>
          <w:bCs/>
        </w:rPr>
        <w:t>Exercice</w:t>
      </w:r>
      <w:r>
        <w:t xml:space="preserve">. </w:t>
      </w:r>
      <w:r w:rsidRPr="00AD3B7F">
        <w:t xml:space="preserve">Lire </w:t>
      </w:r>
      <w:r>
        <w:t>5</w:t>
      </w:r>
      <w:r w:rsidRPr="00AD3B7F">
        <w:t xml:space="preserve"> entiers et afficher l'entier maximal</w:t>
      </w:r>
      <w:r>
        <w:t xml:space="preserve"> (le plus grand des </w:t>
      </w:r>
      <w:r w:rsidR="009A50DE">
        <w:t>cinq</w:t>
      </w:r>
      <w:r>
        <w:t xml:space="preserve"> entiers).</w:t>
      </w:r>
    </w:p>
    <w:p w14:paraId="0B0109F0" w14:textId="11AEC8FB" w:rsidR="00522D83" w:rsidRPr="00AD3B7F" w:rsidRDefault="00522D83" w:rsidP="00305EEB">
      <w:pPr>
        <w:pStyle w:val="Corpsdetexte"/>
        <w:keepNext/>
        <w:keepLines/>
      </w:pPr>
      <w:r w:rsidRPr="00201AA7">
        <w:rPr>
          <w:b/>
        </w:rPr>
        <w:t>Solution</w:t>
      </w:r>
      <w:r>
        <w:t xml:space="preserve">. </w:t>
      </w:r>
      <w:hyperlink r:id="rId150" w:history="1">
        <w:r w:rsidRPr="00A35FAA">
          <w:rPr>
            <w:rFonts w:ascii="Segoe UI" w:hAnsi="Segoe UI" w:cs="Segoe UI"/>
            <w:color w:val="0366D6"/>
            <w:lang w:val="fr-CA"/>
          </w:rPr>
          <w:t>JavaPasAPas</w:t>
        </w:r>
      </w:hyperlink>
      <w:r w:rsidRPr="00A35FAA">
        <w:rPr>
          <w:rFonts w:ascii="Segoe UI" w:hAnsi="Segoe UI" w:cs="Segoe UI"/>
          <w:color w:val="586069"/>
          <w:lang w:val="fr-CA"/>
        </w:rPr>
        <w:t>/</w:t>
      </w:r>
      <w:r w:rsidR="00841EF9" w:rsidRPr="00D35A89">
        <w:rPr>
          <w:rFonts w:ascii="Segoe UI" w:hAnsi="Segoe UI" w:cs="Segoe UI"/>
          <w:b/>
          <w:bCs/>
          <w:color w:val="586069"/>
          <w:lang w:val="fr-CA"/>
        </w:rPr>
        <w:t>chapitre_3</w:t>
      </w:r>
      <w:r w:rsidR="00841EF9">
        <w:rPr>
          <w:rFonts w:ascii="Segoe UI" w:hAnsi="Segoe UI" w:cs="Segoe UI"/>
          <w:color w:val="586069"/>
          <w:lang w:val="fr-CA"/>
        </w:rPr>
        <w:t>/</w:t>
      </w:r>
      <w:r w:rsidRPr="00A35FAA">
        <w:rPr>
          <w:rFonts w:ascii="Segoe UI" w:hAnsi="Segoe UI" w:cs="Segoe UI"/>
          <w:b/>
          <w:bCs/>
          <w:color w:val="586069"/>
          <w:lang w:val="fr-CA"/>
        </w:rPr>
        <w:t>ExerciceWhileIf.java</w:t>
      </w:r>
    </w:p>
    <w:p w14:paraId="534EBFCA" w14:textId="77777777" w:rsidR="00305EEB" w:rsidRPr="00305EEB" w:rsidRDefault="00305EEB" w:rsidP="00305EEB">
      <w:pPr>
        <w:pStyle w:val="Code"/>
        <w:rPr>
          <w:color w:val="000000"/>
          <w:lang w:eastAsia="en-US"/>
        </w:rPr>
      </w:pPr>
      <w:r w:rsidRPr="00305EEB">
        <w:rPr>
          <w:lang w:eastAsia="en-US"/>
        </w:rPr>
        <w:t>/**</w:t>
      </w:r>
    </w:p>
    <w:p w14:paraId="0F207BEE"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ExerciceWhileIf</w:t>
      </w:r>
      <w:r w:rsidRPr="00305EEB">
        <w:rPr>
          <w:color w:val="008C00"/>
          <w:lang w:eastAsia="en-US"/>
        </w:rPr>
        <w:t>.</w:t>
      </w:r>
      <w:r w:rsidRPr="00305EEB">
        <w:rPr>
          <w:lang w:eastAsia="en-US"/>
        </w:rPr>
        <w:t>java</w:t>
      </w:r>
    </w:p>
    <w:p w14:paraId="6C3F213D" w14:textId="77777777" w:rsidR="00305EEB" w:rsidRPr="00305EEB" w:rsidRDefault="00305EEB" w:rsidP="00305EEB">
      <w:pPr>
        <w:pStyle w:val="Code"/>
        <w:rPr>
          <w:color w:val="000000"/>
          <w:lang w:eastAsia="en-US"/>
        </w:rPr>
      </w:pPr>
      <w:r w:rsidRPr="00305EEB">
        <w:rPr>
          <w:lang w:eastAsia="en-US"/>
        </w:rPr>
        <w:t> </w:t>
      </w:r>
      <w:r w:rsidRPr="00305EEB">
        <w:rPr>
          <w:b/>
          <w:bCs/>
          <w:color w:val="7F9FBF"/>
          <w:lang w:eastAsia="en-US"/>
        </w:rPr>
        <w:t>*</w:t>
      </w:r>
      <w:r w:rsidRPr="00305EEB">
        <w:rPr>
          <w:lang w:eastAsia="en-US"/>
        </w:rPr>
        <w:t xml:space="preserve"> Lire </w:t>
      </w:r>
      <w:r w:rsidRPr="00305EEB">
        <w:rPr>
          <w:color w:val="008C00"/>
          <w:lang w:eastAsia="en-US"/>
        </w:rPr>
        <w:t>5</w:t>
      </w:r>
      <w:r w:rsidRPr="00305EEB">
        <w:rPr>
          <w:lang w:eastAsia="en-US"/>
        </w:rPr>
        <w:t xml:space="preserve"> entiers et afficher l'entier maximal</w:t>
      </w:r>
    </w:p>
    <w:p w14:paraId="4CEB21D0" w14:textId="77777777" w:rsidR="00305EEB" w:rsidRPr="007616BC" w:rsidRDefault="00305EEB" w:rsidP="00305EEB">
      <w:pPr>
        <w:pStyle w:val="Code"/>
        <w:rPr>
          <w:color w:val="000000"/>
          <w:lang w:val="en-US" w:eastAsia="en-US"/>
        </w:rPr>
      </w:pPr>
      <w:r w:rsidRPr="00305EEB">
        <w:rPr>
          <w:lang w:eastAsia="en-US"/>
        </w:rPr>
        <w:t> </w:t>
      </w:r>
      <w:r w:rsidRPr="007616BC">
        <w:rPr>
          <w:lang w:val="en-US" w:eastAsia="en-US"/>
        </w:rPr>
        <w:t>*/</w:t>
      </w:r>
    </w:p>
    <w:p w14:paraId="737CFDC1" w14:textId="77777777" w:rsidR="00305EEB" w:rsidRPr="007616BC" w:rsidRDefault="00305EEB" w:rsidP="00305EEB">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1D1FC31C" w14:textId="77777777" w:rsidR="00305EEB" w:rsidRPr="007616BC" w:rsidRDefault="00305EEB" w:rsidP="00305EEB">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ExerciceWhileIf</w:t>
      </w:r>
      <w:r w:rsidRPr="007616BC">
        <w:rPr>
          <w:color w:val="800080"/>
          <w:lang w:val="en-US" w:eastAsia="en-US"/>
        </w:rPr>
        <w:t>{</w:t>
      </w:r>
    </w:p>
    <w:p w14:paraId="43E8530A" w14:textId="19275CB9" w:rsidR="00305EEB" w:rsidRPr="00305EEB" w:rsidRDefault="00305EEB" w:rsidP="00305EEB">
      <w:pPr>
        <w:pStyle w:val="Code"/>
        <w:rPr>
          <w:color w:val="000000"/>
          <w:lang w:val="en-CA" w:eastAsia="en-US"/>
        </w:rPr>
      </w:pPr>
      <w:r w:rsidRPr="007616BC">
        <w:rPr>
          <w:color w:val="000000"/>
          <w:lang w:val="en-US" w:eastAsia="en-US"/>
        </w:rPr>
        <w:t xml:space="preserve">   </w:t>
      </w:r>
      <w:r w:rsidRPr="00305EEB">
        <w:rPr>
          <w:b/>
          <w:bCs/>
          <w:color w:val="800000"/>
          <w:lang w:val="en-CA" w:eastAsia="en-US"/>
        </w:rPr>
        <w:t>public</w:t>
      </w:r>
      <w:r w:rsidRPr="00305EEB">
        <w:rPr>
          <w:color w:val="000000"/>
          <w:lang w:val="en-CA" w:eastAsia="en-US"/>
        </w:rPr>
        <w:t xml:space="preserve"> </w:t>
      </w:r>
      <w:r w:rsidRPr="00305EEB">
        <w:rPr>
          <w:b/>
          <w:bCs/>
          <w:color w:val="800000"/>
          <w:lang w:val="en-CA" w:eastAsia="en-US"/>
        </w:rPr>
        <w:t>static</w:t>
      </w:r>
      <w:r w:rsidRPr="00305EEB">
        <w:rPr>
          <w:color w:val="000000"/>
          <w:lang w:val="en-CA" w:eastAsia="en-US"/>
        </w:rPr>
        <w:t xml:space="preserve"> </w:t>
      </w:r>
      <w:r w:rsidRPr="00305EEB">
        <w:rPr>
          <w:color w:val="BB7977"/>
          <w:lang w:val="en-CA" w:eastAsia="en-US"/>
        </w:rPr>
        <w:t>void</w:t>
      </w:r>
      <w:r w:rsidRPr="00305EEB">
        <w:rPr>
          <w:color w:val="000000"/>
          <w:lang w:val="en-CA" w:eastAsia="en-US"/>
        </w:rPr>
        <w:t xml:space="preserve"> main </w:t>
      </w:r>
      <w:r w:rsidRPr="00305EEB">
        <w:rPr>
          <w:color w:val="808030"/>
          <w:lang w:val="en-CA" w:eastAsia="en-US"/>
        </w:rPr>
        <w:t>(</w:t>
      </w:r>
      <w:r w:rsidRPr="00305EEB">
        <w:rPr>
          <w:b/>
          <w:bCs/>
          <w:color w:val="BB7977"/>
          <w:lang w:val="en-CA" w:eastAsia="en-US"/>
        </w:rPr>
        <w:t>String</w:t>
      </w:r>
      <w:r w:rsidRPr="00305EEB">
        <w:rPr>
          <w:color w:val="000000"/>
          <w:lang w:val="en-CA" w:eastAsia="en-US"/>
        </w:rPr>
        <w:t xml:space="preserve"> args</w:t>
      </w:r>
      <w:r w:rsidRPr="00305EEB">
        <w:rPr>
          <w:color w:val="808030"/>
          <w:lang w:val="en-CA" w:eastAsia="en-US"/>
        </w:rPr>
        <w:t>[])</w:t>
      </w:r>
      <w:r w:rsidRPr="00305EEB">
        <w:rPr>
          <w:color w:val="000000"/>
          <w:lang w:val="en-CA" w:eastAsia="en-US"/>
        </w:rPr>
        <w:t xml:space="preserve"> </w:t>
      </w:r>
      <w:r w:rsidRPr="00305EEB">
        <w:rPr>
          <w:color w:val="800080"/>
          <w:lang w:val="en-CA" w:eastAsia="en-US"/>
        </w:rPr>
        <w:t>{</w:t>
      </w:r>
    </w:p>
    <w:p w14:paraId="42C68CE9" w14:textId="31C3FD6E" w:rsidR="00305EEB" w:rsidRPr="00305EEB" w:rsidRDefault="00305EEB" w:rsidP="00305EEB">
      <w:pPr>
        <w:pStyle w:val="Code"/>
        <w:rPr>
          <w:color w:val="000000"/>
          <w:lang w:eastAsia="en-US"/>
        </w:rPr>
      </w:pPr>
      <w:r w:rsidRPr="002E0279">
        <w:rPr>
          <w:color w:val="000000"/>
          <w:lang w:val="en-CA" w:eastAsia="en-US"/>
        </w:rPr>
        <w:t xml:space="preserve">    </w:t>
      </w:r>
      <w:r w:rsidR="00AB3C67" w:rsidRPr="002E0279">
        <w:rPr>
          <w:color w:val="000000"/>
          <w:lang w:val="en-CA" w:eastAsia="en-US"/>
        </w:rPr>
        <w:t xml:space="preserve">  </w:t>
      </w:r>
      <w:r w:rsidRPr="00305EEB">
        <w:rPr>
          <w:b/>
          <w:bCs/>
          <w:color w:val="BB7977"/>
          <w:lang w:eastAsia="en-US"/>
        </w:rPr>
        <w:t>String</w:t>
      </w:r>
      <w:r w:rsidRPr="00305EEB">
        <w:rPr>
          <w:color w:val="000000"/>
          <w:lang w:eastAsia="en-US"/>
        </w:rPr>
        <w:t xml:space="preserve"> 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w:t>
      </w:r>
      <w:r w:rsidRPr="00305EEB">
        <w:rPr>
          <w:color w:val="808030"/>
          <w:lang w:eastAsia="en-US"/>
        </w:rPr>
        <w:t>)</w:t>
      </w:r>
      <w:r w:rsidRPr="00305EEB">
        <w:rPr>
          <w:color w:val="800080"/>
          <w:lang w:eastAsia="en-US"/>
        </w:rPr>
        <w:t>;</w:t>
      </w:r>
    </w:p>
    <w:p w14:paraId="56189E29" w14:textId="4830EDE9"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plusGrand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09786ABB" w14:textId="3C163CE3"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for</w:t>
      </w:r>
      <w:r w:rsidRPr="00305EEB">
        <w:rPr>
          <w:color w:val="000000"/>
          <w:lang w:eastAsia="en-US"/>
        </w:rPr>
        <w:t xml:space="preserve"> </w:t>
      </w:r>
      <w:r w:rsidRPr="00305EEB">
        <w:rPr>
          <w:color w:val="808030"/>
          <w:lang w:eastAsia="en-US"/>
        </w:rPr>
        <w:t>(</w:t>
      </w:r>
      <w:r w:rsidRPr="00305EEB">
        <w:rPr>
          <w:color w:val="BB7977"/>
          <w:lang w:eastAsia="en-US"/>
        </w:rPr>
        <w:t>int</w:t>
      </w:r>
      <w:r w:rsidRPr="00305EEB">
        <w:rPr>
          <w:color w:val="000000"/>
          <w:lang w:eastAsia="en-US"/>
        </w:rPr>
        <w:t xml:space="preserve"> compteur </w:t>
      </w:r>
      <w:r w:rsidRPr="00305EEB">
        <w:rPr>
          <w:color w:val="808030"/>
          <w:lang w:eastAsia="en-US"/>
        </w:rPr>
        <w:t>=</w:t>
      </w:r>
      <w:r w:rsidRPr="00305EEB">
        <w:rPr>
          <w:color w:val="000000"/>
          <w:lang w:eastAsia="en-US"/>
        </w:rPr>
        <w:t xml:space="preserve"> </w:t>
      </w:r>
      <w:r w:rsidRPr="00305EEB">
        <w:rPr>
          <w:color w:val="008C00"/>
          <w:lang w:eastAsia="en-US"/>
        </w:rPr>
        <w:t>1</w:t>
      </w:r>
      <w:r w:rsidRPr="00305EEB">
        <w:rPr>
          <w:color w:val="800080"/>
          <w:lang w:eastAsia="en-US"/>
        </w:rPr>
        <w:t>;</w:t>
      </w:r>
      <w:r w:rsidRPr="00305EEB">
        <w:rPr>
          <w:color w:val="000000"/>
          <w:lang w:eastAsia="en-US"/>
        </w:rPr>
        <w:t xml:space="preserve"> compteur </w:t>
      </w:r>
      <w:r w:rsidRPr="00305EEB">
        <w:rPr>
          <w:color w:val="808030"/>
          <w:lang w:eastAsia="en-US"/>
        </w:rPr>
        <w:t>&lt;</w:t>
      </w:r>
      <w:r w:rsidRPr="00305EEB">
        <w:rPr>
          <w:color w:val="000000"/>
          <w:lang w:eastAsia="en-US"/>
        </w:rPr>
        <w:t xml:space="preserve"> </w:t>
      </w:r>
      <w:r w:rsidRPr="00305EEB">
        <w:rPr>
          <w:color w:val="008C00"/>
          <w:lang w:eastAsia="en-US"/>
        </w:rPr>
        <w:t>5</w:t>
      </w:r>
      <w:r w:rsidRPr="00305EEB">
        <w:rPr>
          <w:color w:val="800080"/>
          <w:lang w:eastAsia="en-US"/>
        </w:rPr>
        <w:t>;</w:t>
      </w:r>
      <w:r w:rsidRPr="00305EEB">
        <w:rPr>
          <w:color w:val="000000"/>
          <w:lang w:eastAsia="en-US"/>
        </w:rPr>
        <w:t xml:space="preserve"> compteur</w:t>
      </w:r>
      <w:r w:rsidRPr="00305EEB">
        <w:rPr>
          <w:color w:val="808030"/>
          <w:lang w:eastAsia="en-US"/>
        </w:rPr>
        <w:t>=</w:t>
      </w:r>
      <w:r w:rsidRPr="00305EEB">
        <w:rPr>
          <w:color w:val="000000"/>
          <w:lang w:eastAsia="en-US"/>
        </w:rPr>
        <w:t>compteur</w:t>
      </w:r>
      <w:r w:rsidRPr="00305EEB">
        <w:rPr>
          <w:color w:val="808030"/>
          <w:lang w:eastAsia="en-US"/>
        </w:rPr>
        <w:t>+</w:t>
      </w:r>
      <w:r w:rsidRPr="00305EEB">
        <w:rPr>
          <w:color w:val="008C00"/>
          <w:lang w:eastAsia="en-US"/>
        </w:rPr>
        <w:t>1</w:t>
      </w:r>
      <w:r w:rsidRPr="00305EEB">
        <w:rPr>
          <w:color w:val="808030"/>
          <w:lang w:eastAsia="en-US"/>
        </w:rPr>
        <w:t>)</w:t>
      </w:r>
      <w:r w:rsidRPr="00305EEB">
        <w:rPr>
          <w:color w:val="800080"/>
          <w:lang w:eastAsia="en-US"/>
        </w:rPr>
        <w:t>{</w:t>
      </w:r>
    </w:p>
    <w:p w14:paraId="6BA3479F" w14:textId="668104E6"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chaine </w:t>
      </w:r>
      <w:r w:rsidRPr="00305EEB">
        <w:rPr>
          <w:color w:val="808030"/>
          <w:lang w:eastAsia="en-US"/>
        </w:rPr>
        <w:t>=</w:t>
      </w:r>
      <w:r w:rsidRPr="00305EEB">
        <w:rPr>
          <w:color w:val="000000"/>
          <w:lang w:eastAsia="en-US"/>
        </w:rPr>
        <w:t xml:space="preserve"> JOptionPane</w:t>
      </w:r>
      <w:r w:rsidRPr="00305EEB">
        <w:rPr>
          <w:color w:val="808030"/>
          <w:lang w:eastAsia="en-US"/>
        </w:rPr>
        <w:t>.</w:t>
      </w:r>
      <w:r w:rsidRPr="00305EEB">
        <w:rPr>
          <w:color w:val="000000"/>
          <w:lang w:eastAsia="en-US"/>
        </w:rPr>
        <w:t>showInputDialog</w:t>
      </w:r>
      <w:r w:rsidRPr="00305EEB">
        <w:rPr>
          <w:color w:val="808030"/>
          <w:lang w:eastAsia="en-US"/>
        </w:rPr>
        <w:t>(</w:t>
      </w:r>
      <w:r w:rsidRPr="00305EEB">
        <w:rPr>
          <w:color w:val="0000E6"/>
          <w:lang w:eastAsia="en-US"/>
        </w:rPr>
        <w:t>"Entrez un nombre entier"</w:t>
      </w:r>
      <w:r w:rsidRPr="00305EEB">
        <w:rPr>
          <w:color w:val="808030"/>
          <w:lang w:eastAsia="en-US"/>
        </w:rPr>
        <w:t>)</w:t>
      </w:r>
      <w:r w:rsidRPr="00305EEB">
        <w:rPr>
          <w:color w:val="800080"/>
          <w:lang w:eastAsia="en-US"/>
        </w:rPr>
        <w:t>;</w:t>
      </w:r>
    </w:p>
    <w:p w14:paraId="71FF87BC" w14:textId="7BCA3CBB"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BB7977"/>
          <w:lang w:eastAsia="en-US"/>
        </w:rPr>
        <w:t>int</w:t>
      </w:r>
      <w:r w:rsidRPr="00305EEB">
        <w:rPr>
          <w:color w:val="000000"/>
          <w:lang w:eastAsia="en-US"/>
        </w:rPr>
        <w:t xml:space="preserve"> entier </w:t>
      </w:r>
      <w:r w:rsidRPr="00305EEB">
        <w:rPr>
          <w:color w:val="808030"/>
          <w:lang w:eastAsia="en-US"/>
        </w:rPr>
        <w:t>=</w:t>
      </w:r>
      <w:r w:rsidRPr="00305EEB">
        <w:rPr>
          <w:color w:val="000000"/>
          <w:lang w:eastAsia="en-US"/>
        </w:rPr>
        <w:t xml:space="preserve"> </w:t>
      </w:r>
      <w:r w:rsidRPr="00305EEB">
        <w:rPr>
          <w:b/>
          <w:bCs/>
          <w:color w:val="BB7977"/>
          <w:lang w:eastAsia="en-US"/>
        </w:rPr>
        <w:t>Integer</w:t>
      </w:r>
      <w:r w:rsidRPr="00305EEB">
        <w:rPr>
          <w:color w:val="808030"/>
          <w:lang w:eastAsia="en-US"/>
        </w:rPr>
        <w:t>.</w:t>
      </w:r>
      <w:r w:rsidRPr="00305EEB">
        <w:rPr>
          <w:color w:val="000000"/>
          <w:lang w:eastAsia="en-US"/>
        </w:rPr>
        <w:t xml:space="preserve">parseInt </w:t>
      </w:r>
      <w:r w:rsidRPr="00305EEB">
        <w:rPr>
          <w:color w:val="808030"/>
          <w:lang w:eastAsia="en-US"/>
        </w:rPr>
        <w:t>(</w:t>
      </w:r>
      <w:r w:rsidRPr="00305EEB">
        <w:rPr>
          <w:color w:val="000000"/>
          <w:lang w:eastAsia="en-US"/>
        </w:rPr>
        <w:t>chaine</w:t>
      </w:r>
      <w:r w:rsidRPr="00305EEB">
        <w:rPr>
          <w:color w:val="808030"/>
          <w:lang w:eastAsia="en-US"/>
        </w:rPr>
        <w:t>)</w:t>
      </w:r>
      <w:r w:rsidRPr="00305EEB">
        <w:rPr>
          <w:color w:val="800080"/>
          <w:lang w:eastAsia="en-US"/>
        </w:rPr>
        <w:t>;</w:t>
      </w:r>
    </w:p>
    <w:p w14:paraId="73072391" w14:textId="1DD033DE"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800000"/>
          <w:lang w:eastAsia="en-US"/>
        </w:rPr>
        <w:t>if</w:t>
      </w:r>
      <w:r w:rsidRPr="00305EEB">
        <w:rPr>
          <w:color w:val="000000"/>
          <w:lang w:eastAsia="en-US"/>
        </w:rPr>
        <w:t xml:space="preserve"> </w:t>
      </w:r>
      <w:r w:rsidRPr="00305EEB">
        <w:rPr>
          <w:color w:val="808030"/>
          <w:lang w:eastAsia="en-US"/>
        </w:rPr>
        <w:t>(</w:t>
      </w:r>
      <w:r w:rsidRPr="00305EEB">
        <w:rPr>
          <w:color w:val="000000"/>
          <w:lang w:eastAsia="en-US"/>
        </w:rPr>
        <w:t xml:space="preserve">entier </w:t>
      </w:r>
      <w:r w:rsidRPr="00305EEB">
        <w:rPr>
          <w:color w:val="808030"/>
          <w:lang w:eastAsia="en-US"/>
        </w:rPr>
        <w:t>&gt;</w:t>
      </w:r>
      <w:r w:rsidRPr="00305EEB">
        <w:rPr>
          <w:color w:val="000000"/>
          <w:lang w:eastAsia="en-US"/>
        </w:rPr>
        <w:t xml:space="preserve"> plusGrand</w:t>
      </w:r>
      <w:r w:rsidRPr="00305EEB">
        <w:rPr>
          <w:color w:val="808030"/>
          <w:lang w:eastAsia="en-US"/>
        </w:rPr>
        <w:t>)</w:t>
      </w:r>
      <w:r w:rsidRPr="00305EEB">
        <w:rPr>
          <w:color w:val="000000"/>
          <w:lang w:eastAsia="en-US"/>
        </w:rPr>
        <w:t xml:space="preserve"> </w:t>
      </w:r>
      <w:r w:rsidRPr="00305EEB">
        <w:rPr>
          <w:color w:val="800080"/>
          <w:lang w:eastAsia="en-US"/>
        </w:rPr>
        <w:t>{</w:t>
      </w:r>
    </w:p>
    <w:p w14:paraId="73EC5DA5" w14:textId="78A2D53F"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 xml:space="preserve">plusGrand </w:t>
      </w:r>
      <w:r w:rsidRPr="00305EEB">
        <w:rPr>
          <w:color w:val="808030"/>
          <w:lang w:eastAsia="en-US"/>
        </w:rPr>
        <w:t>=</w:t>
      </w:r>
      <w:r w:rsidRPr="00305EEB">
        <w:rPr>
          <w:color w:val="000000"/>
          <w:lang w:eastAsia="en-US"/>
        </w:rPr>
        <w:t xml:space="preserve"> entier</w:t>
      </w:r>
      <w:r w:rsidRPr="00305EEB">
        <w:rPr>
          <w:color w:val="800080"/>
          <w:lang w:eastAsia="en-US"/>
        </w:rPr>
        <w:t>;</w:t>
      </w:r>
    </w:p>
    <w:p w14:paraId="4DD17967" w14:textId="0AB2011A"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782B44FF" w14:textId="068B2C86"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800080"/>
          <w:lang w:eastAsia="en-US"/>
        </w:rPr>
        <w:t>}</w:t>
      </w:r>
    </w:p>
    <w:p w14:paraId="2F02F003" w14:textId="68DB7AA9"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color w:val="000000"/>
          <w:lang w:eastAsia="en-US"/>
        </w:rPr>
        <w:t>JOptionPane</w:t>
      </w:r>
      <w:r w:rsidRPr="00305EEB">
        <w:rPr>
          <w:color w:val="808030"/>
          <w:lang w:eastAsia="en-US"/>
        </w:rPr>
        <w:t>.</w:t>
      </w:r>
      <w:r w:rsidRPr="00305EEB">
        <w:rPr>
          <w:color w:val="000000"/>
          <w:lang w:eastAsia="en-US"/>
        </w:rPr>
        <w:t>showMessageDialog</w:t>
      </w:r>
      <w:r w:rsidRPr="00305EEB">
        <w:rPr>
          <w:color w:val="808030"/>
          <w:lang w:eastAsia="en-US"/>
        </w:rPr>
        <w:t>(</w:t>
      </w:r>
      <w:r w:rsidRPr="00305EEB">
        <w:rPr>
          <w:b/>
          <w:bCs/>
          <w:color w:val="800000"/>
          <w:lang w:eastAsia="en-US"/>
        </w:rPr>
        <w:t>null</w:t>
      </w:r>
      <w:r w:rsidRPr="00305EEB">
        <w:rPr>
          <w:color w:val="808030"/>
          <w:lang w:eastAsia="en-US"/>
        </w:rPr>
        <w:t>,</w:t>
      </w:r>
      <w:r w:rsidRPr="00305EEB">
        <w:rPr>
          <w:color w:val="0000E6"/>
          <w:lang w:eastAsia="en-US"/>
        </w:rPr>
        <w:t>"L'entier le plus grand est "</w:t>
      </w:r>
      <w:r w:rsidRPr="00305EEB">
        <w:rPr>
          <w:color w:val="000000"/>
          <w:lang w:eastAsia="en-US"/>
        </w:rPr>
        <w:t xml:space="preserve"> </w:t>
      </w:r>
      <w:r w:rsidRPr="00305EEB">
        <w:rPr>
          <w:color w:val="808030"/>
          <w:lang w:eastAsia="en-US"/>
        </w:rPr>
        <w:t>+</w:t>
      </w:r>
      <w:r w:rsidRPr="00305EEB">
        <w:rPr>
          <w:color w:val="000000"/>
          <w:lang w:eastAsia="en-US"/>
        </w:rPr>
        <w:t xml:space="preserve"> plusGrand</w:t>
      </w:r>
      <w:r w:rsidRPr="00305EEB">
        <w:rPr>
          <w:color w:val="808030"/>
          <w:lang w:eastAsia="en-US"/>
        </w:rPr>
        <w:t>)</w:t>
      </w:r>
      <w:r w:rsidRPr="00305EEB">
        <w:rPr>
          <w:color w:val="800080"/>
          <w:lang w:eastAsia="en-US"/>
        </w:rPr>
        <w:t>;</w:t>
      </w:r>
    </w:p>
    <w:p w14:paraId="1EBE62DB" w14:textId="0B3803D1" w:rsidR="00305EEB" w:rsidRPr="00305EEB" w:rsidRDefault="00305EEB" w:rsidP="00305EEB">
      <w:pPr>
        <w:pStyle w:val="Code"/>
        <w:rPr>
          <w:color w:val="000000"/>
          <w:lang w:eastAsia="en-US"/>
        </w:rPr>
      </w:pPr>
      <w:r w:rsidRPr="00305EEB">
        <w:rPr>
          <w:color w:val="000000"/>
          <w:lang w:eastAsia="en-US"/>
        </w:rPr>
        <w:t xml:space="preserve">    </w:t>
      </w:r>
      <w:r w:rsidR="00AB3C67">
        <w:rPr>
          <w:color w:val="000000"/>
          <w:lang w:eastAsia="en-US"/>
        </w:rPr>
        <w:t xml:space="preserve">  </w:t>
      </w:r>
      <w:r w:rsidRPr="00305EEB">
        <w:rPr>
          <w:b/>
          <w:bCs/>
          <w:color w:val="BB7977"/>
          <w:lang w:eastAsia="en-US"/>
        </w:rPr>
        <w:t>System</w:t>
      </w:r>
      <w:r w:rsidRPr="00305EEB">
        <w:rPr>
          <w:color w:val="808030"/>
          <w:lang w:eastAsia="en-US"/>
        </w:rPr>
        <w:t>.</w:t>
      </w:r>
      <w:r w:rsidRPr="00305EEB">
        <w:rPr>
          <w:color w:val="000000"/>
          <w:lang w:eastAsia="en-US"/>
        </w:rPr>
        <w:t>exit</w:t>
      </w:r>
      <w:r w:rsidRPr="00305EEB">
        <w:rPr>
          <w:color w:val="808030"/>
          <w:lang w:eastAsia="en-US"/>
        </w:rPr>
        <w:t>(</w:t>
      </w:r>
      <w:r w:rsidRPr="00305EEB">
        <w:rPr>
          <w:color w:val="008C00"/>
          <w:lang w:eastAsia="en-US"/>
        </w:rPr>
        <w:t>0</w:t>
      </w:r>
      <w:r w:rsidRPr="00305EEB">
        <w:rPr>
          <w:color w:val="808030"/>
          <w:lang w:eastAsia="en-US"/>
        </w:rPr>
        <w:t>)</w:t>
      </w:r>
      <w:r w:rsidRPr="00305EEB">
        <w:rPr>
          <w:color w:val="800080"/>
          <w:lang w:eastAsia="en-US"/>
        </w:rPr>
        <w:t>;</w:t>
      </w:r>
    </w:p>
    <w:p w14:paraId="08E33524" w14:textId="77777777" w:rsidR="00305EEB" w:rsidRPr="00305EEB" w:rsidRDefault="00305EEB" w:rsidP="00305EEB">
      <w:pPr>
        <w:pStyle w:val="Code"/>
        <w:rPr>
          <w:color w:val="000000"/>
          <w:lang w:eastAsia="en-US"/>
        </w:rPr>
      </w:pPr>
      <w:r w:rsidRPr="00305EEB">
        <w:rPr>
          <w:color w:val="000000"/>
          <w:lang w:eastAsia="en-US"/>
        </w:rPr>
        <w:t xml:space="preserve">    </w:t>
      </w:r>
      <w:r w:rsidRPr="00305EEB">
        <w:rPr>
          <w:color w:val="800080"/>
          <w:lang w:eastAsia="en-US"/>
        </w:rPr>
        <w:t>}</w:t>
      </w:r>
    </w:p>
    <w:p w14:paraId="0F7A67CB" w14:textId="1D86AFB7" w:rsidR="00305EEB" w:rsidRDefault="00305EEB" w:rsidP="00305EEB">
      <w:pPr>
        <w:pStyle w:val="Code"/>
        <w:rPr>
          <w:color w:val="800080"/>
          <w:lang w:eastAsia="en-US"/>
        </w:rPr>
      </w:pPr>
      <w:r w:rsidRPr="00305EEB">
        <w:rPr>
          <w:color w:val="800080"/>
          <w:lang w:eastAsia="en-US"/>
        </w:rPr>
        <w:t>}</w:t>
      </w:r>
    </w:p>
    <w:p w14:paraId="530FC576" w14:textId="77777777" w:rsidR="003E5B17" w:rsidRPr="00305EEB" w:rsidRDefault="003E5B17" w:rsidP="00305EEB">
      <w:pPr>
        <w:pStyle w:val="Code"/>
        <w:rPr>
          <w:color w:val="000000"/>
          <w:lang w:eastAsia="en-US"/>
        </w:rPr>
      </w:pPr>
    </w:p>
    <w:p w14:paraId="315F65BD" w14:textId="77777777" w:rsidR="00305EEB" w:rsidRDefault="00305EEB" w:rsidP="00522D83">
      <w:pPr>
        <w:pStyle w:val="Corpsdetexte"/>
      </w:pPr>
    </w:p>
    <w:p w14:paraId="4D0DBEF2" w14:textId="6DC9AD37" w:rsidR="00522D83" w:rsidRDefault="00522D83" w:rsidP="00522D83">
      <w:pPr>
        <w:pStyle w:val="Corpsdetexte"/>
      </w:pPr>
      <w:r w:rsidRPr="008A0B34">
        <w:t>Cette</w:t>
      </w:r>
      <w:r>
        <w:t xml:space="preserve"> solution montre un exemple de </w:t>
      </w:r>
      <w:r w:rsidRPr="00875CE6">
        <w:rPr>
          <w:i/>
          <w:iCs/>
        </w:rPr>
        <w:t>if</w:t>
      </w:r>
      <w:r>
        <w:t xml:space="preserve"> imbriqué dans un</w:t>
      </w:r>
      <w:r w:rsidR="009A50DE">
        <w:t>e boucle</w:t>
      </w:r>
      <w:r w:rsidR="009A50DE">
        <w:rPr>
          <w:i/>
          <w:iCs/>
        </w:rPr>
        <w:t>.</w:t>
      </w:r>
    </w:p>
    <w:p w14:paraId="23631CF0" w14:textId="2858E66C" w:rsidR="00522D83" w:rsidRDefault="00522D83" w:rsidP="00522D83">
      <w:pPr>
        <w:pStyle w:val="Corpsdetexte"/>
      </w:pPr>
      <w:r w:rsidRPr="00603136">
        <w:rPr>
          <w:b/>
          <w:bCs/>
        </w:rPr>
        <w:t>Exercice *</w:t>
      </w:r>
      <w:r>
        <w:t>. Afficher les nombres premiers plus petits que 100.</w:t>
      </w:r>
    </w:p>
    <w:p w14:paraId="2B0002EF" w14:textId="77777777" w:rsidR="00562729" w:rsidRDefault="00562729" w:rsidP="00562729">
      <w:pPr>
        <w:pStyle w:val="Corpsdetexte"/>
      </w:pPr>
      <w:r w:rsidRPr="00250E17">
        <w:rPr>
          <w:b/>
        </w:rPr>
        <w:t>Exercice</w:t>
      </w:r>
      <w:r>
        <w:t>. Lire une note entre 0 et 100 inclusivement et afficher la lettre correspondante selon le barème suivant :</w:t>
      </w:r>
    </w:p>
    <w:tbl>
      <w:tblPr>
        <w:tblW w:w="0" w:type="auto"/>
        <w:tblLook w:val="04A0" w:firstRow="1" w:lastRow="0" w:firstColumn="1" w:lastColumn="0" w:noHBand="0" w:noVBand="1"/>
      </w:tblPr>
      <w:tblGrid>
        <w:gridCol w:w="1838"/>
        <w:gridCol w:w="425"/>
      </w:tblGrid>
      <w:tr w:rsidR="00562729" w14:paraId="6A6BBB56" w14:textId="77777777" w:rsidTr="00682029">
        <w:tc>
          <w:tcPr>
            <w:tcW w:w="1838" w:type="dxa"/>
          </w:tcPr>
          <w:p w14:paraId="3A7D4CB0" w14:textId="77777777" w:rsidR="00562729" w:rsidRDefault="00562729" w:rsidP="00682029">
            <w:pPr>
              <w:pStyle w:val="Corpsdetexte"/>
              <w:spacing w:after="0"/>
            </w:pPr>
            <w:r>
              <w:t>0&lt;=note&lt;60</w:t>
            </w:r>
          </w:p>
        </w:tc>
        <w:tc>
          <w:tcPr>
            <w:tcW w:w="425" w:type="dxa"/>
          </w:tcPr>
          <w:p w14:paraId="73F3C8D0" w14:textId="77777777" w:rsidR="00562729" w:rsidRDefault="00562729" w:rsidP="00682029">
            <w:pPr>
              <w:pStyle w:val="Corpsdetexte"/>
              <w:spacing w:after="0"/>
            </w:pPr>
            <w:r>
              <w:t>E</w:t>
            </w:r>
          </w:p>
        </w:tc>
      </w:tr>
      <w:tr w:rsidR="00562729" w14:paraId="1D5DC638" w14:textId="77777777" w:rsidTr="00682029">
        <w:tc>
          <w:tcPr>
            <w:tcW w:w="1838" w:type="dxa"/>
          </w:tcPr>
          <w:p w14:paraId="41FEC21C" w14:textId="77777777" w:rsidR="00562729" w:rsidRDefault="00562729" w:rsidP="00682029">
            <w:pPr>
              <w:pStyle w:val="Corpsdetexte"/>
              <w:spacing w:after="0"/>
            </w:pPr>
            <w:r>
              <w:t>60&lt;=note&lt;70</w:t>
            </w:r>
          </w:p>
        </w:tc>
        <w:tc>
          <w:tcPr>
            <w:tcW w:w="425" w:type="dxa"/>
          </w:tcPr>
          <w:p w14:paraId="65698D47" w14:textId="77777777" w:rsidR="00562729" w:rsidRDefault="00562729" w:rsidP="00682029">
            <w:pPr>
              <w:pStyle w:val="Corpsdetexte"/>
              <w:spacing w:after="0"/>
            </w:pPr>
            <w:r>
              <w:t>D</w:t>
            </w:r>
          </w:p>
        </w:tc>
      </w:tr>
      <w:tr w:rsidR="00562729" w14:paraId="6D3786F0" w14:textId="77777777" w:rsidTr="00682029">
        <w:tc>
          <w:tcPr>
            <w:tcW w:w="1838" w:type="dxa"/>
          </w:tcPr>
          <w:p w14:paraId="318A1BA0" w14:textId="77777777" w:rsidR="00562729" w:rsidRDefault="00562729" w:rsidP="00682029">
            <w:pPr>
              <w:pStyle w:val="Corpsdetexte"/>
              <w:spacing w:after="0"/>
            </w:pPr>
            <w:r>
              <w:t>70&lt;=note&lt;80</w:t>
            </w:r>
          </w:p>
        </w:tc>
        <w:tc>
          <w:tcPr>
            <w:tcW w:w="425" w:type="dxa"/>
          </w:tcPr>
          <w:p w14:paraId="1A529554" w14:textId="77777777" w:rsidR="00562729" w:rsidRDefault="00562729" w:rsidP="00682029">
            <w:pPr>
              <w:pStyle w:val="Corpsdetexte"/>
              <w:spacing w:after="0"/>
            </w:pPr>
            <w:r>
              <w:t>C</w:t>
            </w:r>
          </w:p>
        </w:tc>
      </w:tr>
      <w:tr w:rsidR="00562729" w14:paraId="29667E11" w14:textId="77777777" w:rsidTr="00682029">
        <w:tc>
          <w:tcPr>
            <w:tcW w:w="1838" w:type="dxa"/>
          </w:tcPr>
          <w:p w14:paraId="064093B6" w14:textId="77777777" w:rsidR="00562729" w:rsidRDefault="00562729" w:rsidP="00682029">
            <w:pPr>
              <w:pStyle w:val="Corpsdetexte"/>
              <w:spacing w:after="0"/>
            </w:pPr>
            <w:r>
              <w:lastRenderedPageBreak/>
              <w:t>80&lt;=note&lt;90</w:t>
            </w:r>
          </w:p>
        </w:tc>
        <w:tc>
          <w:tcPr>
            <w:tcW w:w="425" w:type="dxa"/>
          </w:tcPr>
          <w:p w14:paraId="766F5D98" w14:textId="77777777" w:rsidR="00562729" w:rsidRDefault="00562729" w:rsidP="00682029">
            <w:pPr>
              <w:pStyle w:val="Corpsdetexte"/>
              <w:spacing w:after="0"/>
            </w:pPr>
            <w:r>
              <w:t>B</w:t>
            </w:r>
          </w:p>
        </w:tc>
      </w:tr>
      <w:tr w:rsidR="00562729" w14:paraId="138A7FD1" w14:textId="77777777" w:rsidTr="00682029">
        <w:tc>
          <w:tcPr>
            <w:tcW w:w="1838" w:type="dxa"/>
          </w:tcPr>
          <w:p w14:paraId="5BFF10BD" w14:textId="77777777" w:rsidR="00562729" w:rsidRDefault="00562729" w:rsidP="00682029">
            <w:pPr>
              <w:pStyle w:val="Corpsdetexte"/>
              <w:spacing w:after="0"/>
            </w:pPr>
            <w:r>
              <w:t>90&lt;=note&lt;=100</w:t>
            </w:r>
          </w:p>
        </w:tc>
        <w:tc>
          <w:tcPr>
            <w:tcW w:w="425" w:type="dxa"/>
          </w:tcPr>
          <w:p w14:paraId="63321633" w14:textId="77777777" w:rsidR="00562729" w:rsidRDefault="00562729" w:rsidP="00682029">
            <w:pPr>
              <w:pStyle w:val="Corpsdetexte"/>
              <w:spacing w:after="0"/>
            </w:pPr>
            <w:r>
              <w:t>A</w:t>
            </w:r>
          </w:p>
        </w:tc>
      </w:tr>
    </w:tbl>
    <w:p w14:paraId="43562DDF" w14:textId="77777777" w:rsidR="00562729" w:rsidRDefault="00562729" w:rsidP="00562729">
      <w:pPr>
        <w:pStyle w:val="Corpsdetexte"/>
      </w:pPr>
    </w:p>
    <w:p w14:paraId="758C8610" w14:textId="77777777" w:rsidR="00562729" w:rsidRDefault="00562729" w:rsidP="00522D83">
      <w:pPr>
        <w:pStyle w:val="Corpsdetexte"/>
      </w:pPr>
    </w:p>
    <w:p w14:paraId="791029BB" w14:textId="77777777" w:rsidR="00591BAF" w:rsidRPr="008A0B34" w:rsidRDefault="00591BAF" w:rsidP="00522D83">
      <w:pPr>
        <w:pStyle w:val="Corpsdetexte"/>
      </w:pPr>
    </w:p>
    <w:p w14:paraId="3F360665" w14:textId="77777777" w:rsidR="00F97D1A" w:rsidRPr="0041273D" w:rsidRDefault="00CA6C3A" w:rsidP="00F97D1A">
      <w:pPr>
        <w:pStyle w:val="Titre1"/>
      </w:pPr>
      <w:r>
        <w:br w:type="page"/>
      </w:r>
      <w:bookmarkStart w:id="76" w:name="_Toc44667582"/>
      <w:r w:rsidR="00F97D1A">
        <w:lastRenderedPageBreak/>
        <w:t>Types et expressions Java</w:t>
      </w:r>
      <w:bookmarkStart w:id="77" w:name="_Toc508791575"/>
      <w:bookmarkEnd w:id="76"/>
      <w:bookmarkEnd w:id="77"/>
    </w:p>
    <w:p w14:paraId="16A03061" w14:textId="62A4296B" w:rsidR="00F97D1A" w:rsidRDefault="00F97D1A" w:rsidP="00F97D1A">
      <w:pPr>
        <w:pStyle w:val="Corpsdetexte"/>
      </w:pPr>
      <w:r>
        <w:t xml:space="preserve">Dans les premiers chapitres, nous avons rencontré les types </w:t>
      </w:r>
      <w:r w:rsidRPr="00A815F1">
        <w:rPr>
          <w:i/>
          <w:iCs/>
        </w:rPr>
        <w:t>int</w:t>
      </w:r>
      <w:r>
        <w:t xml:space="preserve"> et </w:t>
      </w:r>
      <w:hyperlink r:id="rId151" w:tooltip="class in java.lang" w:history="1">
        <w:r w:rsidR="001675D5" w:rsidRPr="00BF5250">
          <w:rPr>
            <w:rFonts w:ascii="DejaVu Sans Mono" w:hAnsi="DejaVu Sans Mono" w:cs="Courier New"/>
            <w:b/>
            <w:bCs/>
            <w:color w:val="4A6782"/>
            <w:spacing w:val="0"/>
            <w:sz w:val="21"/>
            <w:szCs w:val="21"/>
          </w:rPr>
          <w:t>String</w:t>
        </w:r>
      </w:hyperlink>
      <w:r>
        <w:t xml:space="preserve"> et quelques expressions simples. Ce chapitre approfondit les notions de type et d’expression Java.</w:t>
      </w:r>
    </w:p>
    <w:p w14:paraId="1A6CAAFE" w14:textId="2B79B8D5" w:rsidR="00F97D1A" w:rsidRDefault="00F97D1A" w:rsidP="00F97D1A">
      <w:pPr>
        <w:pStyle w:val="Titre2"/>
      </w:pPr>
      <w:bookmarkStart w:id="78" w:name="_Toc508791576"/>
      <w:bookmarkStart w:id="79" w:name="_Toc44667583"/>
      <w:r>
        <w:t xml:space="preserve">Type primitif et </w:t>
      </w:r>
      <w:r w:rsidR="000250CB">
        <w:t>littéral</w:t>
      </w:r>
      <w:bookmarkEnd w:id="78"/>
      <w:bookmarkEnd w:id="79"/>
    </w:p>
    <w:p w14:paraId="55E89D20" w14:textId="77777777" w:rsidR="00F97D1A" w:rsidRDefault="00F97D1A" w:rsidP="00F97D1A">
      <w:pPr>
        <w:pStyle w:val="Corpsdetexte"/>
      </w:pPr>
      <w:r>
        <w:t xml:space="preserve">Rappelons que Java inclut les types </w:t>
      </w:r>
      <w:r w:rsidRPr="00463372">
        <w:rPr>
          <w:i/>
          <w:iCs/>
        </w:rPr>
        <w:t>primitifs</w:t>
      </w:r>
      <w:r>
        <w:t xml:space="preserve"> du tableau suivant. </w:t>
      </w:r>
    </w:p>
    <w:tbl>
      <w:tblPr>
        <w:tblW w:w="9497"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5" w:type="dxa"/>
          <w:right w:w="45" w:type="dxa"/>
        </w:tblCellMar>
        <w:tblLook w:val="0000" w:firstRow="0" w:lastRow="0" w:firstColumn="0" w:lastColumn="0" w:noHBand="0" w:noVBand="0"/>
      </w:tblPr>
      <w:tblGrid>
        <w:gridCol w:w="993"/>
        <w:gridCol w:w="2126"/>
        <w:gridCol w:w="1134"/>
        <w:gridCol w:w="5244"/>
      </w:tblGrid>
      <w:tr w:rsidR="00F97D1A" w:rsidRPr="00AB1786" w14:paraId="0CFA52A4" w14:textId="77777777" w:rsidTr="008D06F8">
        <w:tc>
          <w:tcPr>
            <w:tcW w:w="993" w:type="dxa"/>
            <w:vAlign w:val="center"/>
          </w:tcPr>
          <w:p w14:paraId="57E0C01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Type primitif</w:t>
            </w:r>
            <w:r w:rsidRPr="00AB1786">
              <w:rPr>
                <w:rFonts w:ascii="Courier New" w:hAnsi="Courier New" w:cs="Courier New"/>
                <w:lang w:val="fr-CA"/>
              </w:rPr>
              <w:t xml:space="preserve"> </w:t>
            </w:r>
          </w:p>
        </w:tc>
        <w:tc>
          <w:tcPr>
            <w:tcW w:w="2126" w:type="dxa"/>
            <w:vAlign w:val="center"/>
          </w:tcPr>
          <w:p w14:paraId="64355E8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b/>
                <w:bCs/>
                <w:lang w:val="fr-CA"/>
              </w:rPr>
              <w:t>Valeurs</w:t>
            </w:r>
          </w:p>
        </w:tc>
        <w:tc>
          <w:tcPr>
            <w:tcW w:w="1134" w:type="dxa"/>
          </w:tcPr>
          <w:p w14:paraId="6E77979C" w14:textId="470E70BD"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 xml:space="preserve">Exemples de </w:t>
            </w:r>
            <w:r w:rsidR="000250CB" w:rsidRPr="00AB1786">
              <w:rPr>
                <w:rFonts w:ascii="Courier New" w:hAnsi="Courier New" w:cs="Courier New"/>
                <w:b/>
                <w:bCs/>
                <w:lang w:val="fr-CA"/>
              </w:rPr>
              <w:t>littéraux</w:t>
            </w:r>
          </w:p>
        </w:tc>
        <w:tc>
          <w:tcPr>
            <w:tcW w:w="5244" w:type="dxa"/>
          </w:tcPr>
          <w:p w14:paraId="7D003B92" w14:textId="77777777" w:rsidR="00F97D1A" w:rsidRPr="00AB1786" w:rsidRDefault="00F97D1A" w:rsidP="008D06F8">
            <w:pPr>
              <w:autoSpaceDE w:val="0"/>
              <w:autoSpaceDN w:val="0"/>
              <w:adjustRightInd w:val="0"/>
              <w:rPr>
                <w:rFonts w:ascii="Courier New" w:hAnsi="Courier New" w:cs="Courier New"/>
                <w:b/>
                <w:bCs/>
                <w:lang w:val="fr-CA"/>
              </w:rPr>
            </w:pPr>
            <w:r w:rsidRPr="00AB1786">
              <w:rPr>
                <w:rFonts w:ascii="Courier New" w:hAnsi="Courier New" w:cs="Courier New"/>
                <w:b/>
                <w:bCs/>
                <w:lang w:val="fr-CA"/>
              </w:rPr>
              <w:t>Signification</w:t>
            </w:r>
          </w:p>
        </w:tc>
      </w:tr>
      <w:tr w:rsidR="00F97D1A" w:rsidRPr="00AB1786" w14:paraId="2087F0ED" w14:textId="77777777" w:rsidTr="008D06F8">
        <w:tc>
          <w:tcPr>
            <w:tcW w:w="993" w:type="dxa"/>
            <w:vAlign w:val="center"/>
          </w:tcPr>
          <w:p w14:paraId="7A4128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boolean </w:t>
            </w:r>
          </w:p>
        </w:tc>
        <w:tc>
          <w:tcPr>
            <w:tcW w:w="2126" w:type="dxa"/>
            <w:vAlign w:val="center"/>
          </w:tcPr>
          <w:p w14:paraId="30AD6FE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true ou false </w:t>
            </w:r>
          </w:p>
        </w:tc>
        <w:tc>
          <w:tcPr>
            <w:tcW w:w="1134" w:type="dxa"/>
          </w:tcPr>
          <w:p w14:paraId="08ABAD5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true</w:t>
            </w:r>
          </w:p>
          <w:p w14:paraId="3D25BF1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false</w:t>
            </w:r>
          </w:p>
        </w:tc>
        <w:tc>
          <w:tcPr>
            <w:tcW w:w="5244" w:type="dxa"/>
          </w:tcPr>
          <w:p w14:paraId="6C1FCE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Vrai</w:t>
            </w:r>
          </w:p>
          <w:p w14:paraId="1B44268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faux</w:t>
            </w:r>
          </w:p>
        </w:tc>
      </w:tr>
      <w:tr w:rsidR="00F97D1A" w:rsidRPr="00AB1786" w14:paraId="5FDB6BD2" w14:textId="77777777" w:rsidTr="008D06F8">
        <w:tc>
          <w:tcPr>
            <w:tcW w:w="993" w:type="dxa"/>
            <w:vAlign w:val="center"/>
          </w:tcPr>
          <w:p w14:paraId="1A3277B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char </w:t>
            </w:r>
          </w:p>
        </w:tc>
        <w:tc>
          <w:tcPr>
            <w:tcW w:w="2126" w:type="dxa"/>
            <w:vAlign w:val="center"/>
          </w:tcPr>
          <w:p w14:paraId="1D2648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Caractère selon le code standard UNICODE (16 bits)</w:t>
            </w:r>
          </w:p>
        </w:tc>
        <w:tc>
          <w:tcPr>
            <w:tcW w:w="1134" w:type="dxa"/>
          </w:tcPr>
          <w:p w14:paraId="60AF54C8" w14:textId="77777777" w:rsidR="00F97D1A" w:rsidRPr="00FD250C" w:rsidRDefault="00F97D1A" w:rsidP="008D06F8">
            <w:pPr>
              <w:autoSpaceDE w:val="0"/>
              <w:autoSpaceDN w:val="0"/>
              <w:adjustRightInd w:val="0"/>
              <w:rPr>
                <w:rFonts w:ascii="Courier New" w:hAnsi="Courier New" w:cs="Courier New"/>
                <w:lang w:val="nl-NL"/>
              </w:rPr>
            </w:pPr>
            <w:r w:rsidRPr="00FD250C">
              <w:rPr>
                <w:rFonts w:ascii="Courier New" w:hAnsi="Courier New" w:cs="Courier New"/>
                <w:lang w:val="nl-NL"/>
              </w:rPr>
              <w:t>'a'</w:t>
            </w:r>
          </w:p>
          <w:p w14:paraId="41547511"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'A'</w:t>
            </w:r>
          </w:p>
          <w:p w14:paraId="601BE30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'5'</w:t>
            </w:r>
          </w:p>
          <w:p w14:paraId="28E1FCFB"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 '</w:t>
            </w:r>
          </w:p>
          <w:p w14:paraId="00B2F6D0"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w:t>
            </w:r>
          </w:p>
          <w:p w14:paraId="6CB343EE"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'\u0061'</w:t>
            </w:r>
          </w:p>
          <w:p w14:paraId="3441EE69" w14:textId="77777777" w:rsidR="00F97D1A" w:rsidRPr="00AB1786" w:rsidRDefault="00F97D1A" w:rsidP="008D06F8">
            <w:pPr>
              <w:autoSpaceDE w:val="0"/>
              <w:autoSpaceDN w:val="0"/>
              <w:adjustRightInd w:val="0"/>
              <w:rPr>
                <w:rFonts w:ascii="Courier New" w:hAnsi="Courier New" w:cs="Courier New"/>
                <w:lang w:val="nl-NL"/>
              </w:rPr>
            </w:pPr>
            <w:r w:rsidRPr="00AB1786">
              <w:rPr>
                <w:rFonts w:ascii="Courier New" w:hAnsi="Courier New" w:cs="Courier New"/>
                <w:lang w:val="nl-NL"/>
              </w:rPr>
              <w:t>'\u000a'</w:t>
            </w:r>
          </w:p>
        </w:tc>
        <w:tc>
          <w:tcPr>
            <w:tcW w:w="5244" w:type="dxa"/>
          </w:tcPr>
          <w:p w14:paraId="6063F534"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La lettre a (minuscule)</w:t>
            </w:r>
          </w:p>
          <w:p w14:paraId="75C2BB8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Lettre A (majuscule)</w:t>
            </w:r>
          </w:p>
          <w:p w14:paraId="4AA142F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chiffre 5</w:t>
            </w:r>
          </w:p>
          <w:p w14:paraId="279319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Un espace</w:t>
            </w:r>
          </w:p>
          <w:p w14:paraId="51579B2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w:t>
            </w:r>
          </w:p>
          <w:p w14:paraId="28E713A3"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caractère </w:t>
            </w:r>
            <w:r w:rsidRPr="00AB1786">
              <w:rPr>
                <w:rFonts w:ascii="Courier New" w:hAnsi="Courier New" w:cs="Courier New"/>
                <w:i/>
                <w:iCs/>
                <w:lang w:val="fr-CA"/>
              </w:rPr>
              <w:t>a</w:t>
            </w:r>
            <w:r w:rsidRPr="00AB1786">
              <w:rPr>
                <w:rFonts w:ascii="Courier New" w:hAnsi="Courier New" w:cs="Courier New"/>
                <w:lang w:val="fr-CA"/>
              </w:rPr>
              <w:t xml:space="preserve"> dont le code Unicode est 0061 (en hexadécimal)</w:t>
            </w:r>
          </w:p>
          <w:p w14:paraId="43E9151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caractère non imprimable qui correspond à un saut de ligne</w:t>
            </w:r>
          </w:p>
        </w:tc>
      </w:tr>
      <w:tr w:rsidR="00F97D1A" w:rsidRPr="00AB1786" w14:paraId="2C925E12" w14:textId="77777777" w:rsidTr="008D06F8">
        <w:tc>
          <w:tcPr>
            <w:tcW w:w="993" w:type="dxa"/>
            <w:vAlign w:val="center"/>
          </w:tcPr>
          <w:p w14:paraId="7FC44E4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byte </w:t>
            </w:r>
          </w:p>
        </w:tc>
        <w:tc>
          <w:tcPr>
            <w:tcW w:w="2126" w:type="dxa"/>
            <w:vAlign w:val="center"/>
          </w:tcPr>
          <w:p w14:paraId="28FBBE5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Octet en binaire (8 bits) entre -128 (-2</w:t>
            </w:r>
            <w:r w:rsidRPr="00AB1786">
              <w:rPr>
                <w:rFonts w:ascii="Courier New" w:hAnsi="Courier New" w:cs="Courier New"/>
                <w:vertAlign w:val="superscript"/>
                <w:lang w:val="fr-CA"/>
              </w:rPr>
              <w:t>7</w:t>
            </w:r>
            <w:r w:rsidRPr="00AB1786">
              <w:rPr>
                <w:rFonts w:ascii="Courier New" w:hAnsi="Courier New" w:cs="Courier New"/>
                <w:lang w:val="fr-CA"/>
              </w:rPr>
              <w:t>) et 127 (2</w:t>
            </w:r>
            <w:r w:rsidRPr="00AB1786">
              <w:rPr>
                <w:rFonts w:ascii="Courier New" w:hAnsi="Courier New" w:cs="Courier New"/>
                <w:vertAlign w:val="superscript"/>
                <w:lang w:val="fr-CA"/>
              </w:rPr>
              <w:t>7</w:t>
            </w:r>
            <w:r w:rsidRPr="00AB1786">
              <w:rPr>
                <w:rFonts w:ascii="Courier New" w:hAnsi="Courier New" w:cs="Courier New"/>
                <w:lang w:val="fr-CA"/>
              </w:rPr>
              <w:t>-1)</w:t>
            </w:r>
          </w:p>
        </w:tc>
        <w:tc>
          <w:tcPr>
            <w:tcW w:w="1134" w:type="dxa"/>
          </w:tcPr>
          <w:p w14:paraId="5CC26453"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(byte)15</w:t>
            </w:r>
          </w:p>
        </w:tc>
        <w:tc>
          <w:tcPr>
            <w:tcW w:w="5244" w:type="dxa"/>
          </w:tcPr>
          <w:p w14:paraId="288FB7FE" w14:textId="37B59E4A"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24540B64" w14:textId="77777777" w:rsidTr="008D06F8">
        <w:tc>
          <w:tcPr>
            <w:tcW w:w="993" w:type="dxa"/>
            <w:vAlign w:val="center"/>
          </w:tcPr>
          <w:p w14:paraId="062FA75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short </w:t>
            </w:r>
          </w:p>
        </w:tc>
        <w:tc>
          <w:tcPr>
            <w:tcW w:w="2126" w:type="dxa"/>
            <w:vAlign w:val="center"/>
          </w:tcPr>
          <w:p w14:paraId="6D3477E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16 bits) entre -32 768 (-2</w:t>
            </w:r>
            <w:r w:rsidRPr="00AB1786">
              <w:rPr>
                <w:rFonts w:ascii="Courier New" w:hAnsi="Courier New" w:cs="Courier New"/>
                <w:vertAlign w:val="superscript"/>
                <w:lang w:val="fr-CA"/>
              </w:rPr>
              <w:t>15</w:t>
            </w:r>
            <w:r w:rsidRPr="00AB1786">
              <w:rPr>
                <w:rFonts w:ascii="Courier New" w:hAnsi="Courier New" w:cs="Courier New"/>
                <w:lang w:val="fr-CA"/>
              </w:rPr>
              <w:t>)  et 32 767 (2</w:t>
            </w:r>
            <w:r w:rsidRPr="00AB1786">
              <w:rPr>
                <w:rFonts w:ascii="Courier New" w:hAnsi="Courier New" w:cs="Courier New"/>
                <w:vertAlign w:val="superscript"/>
                <w:lang w:val="fr-CA"/>
              </w:rPr>
              <w:t>15</w:t>
            </w:r>
            <w:r w:rsidRPr="00AB1786">
              <w:rPr>
                <w:rFonts w:ascii="Courier New" w:hAnsi="Courier New" w:cs="Courier New"/>
                <w:lang w:val="fr-CA"/>
              </w:rPr>
              <w:t>-1)</w:t>
            </w:r>
          </w:p>
        </w:tc>
        <w:tc>
          <w:tcPr>
            <w:tcW w:w="1134" w:type="dxa"/>
          </w:tcPr>
          <w:p w14:paraId="10E96A1C"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(short)325</w:t>
            </w:r>
          </w:p>
        </w:tc>
        <w:tc>
          <w:tcPr>
            <w:tcW w:w="5244" w:type="dxa"/>
          </w:tcPr>
          <w:p w14:paraId="659871D6" w14:textId="6C75E0B0"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 xml:space="preserve">Conversion explicite d’un </w:t>
            </w:r>
            <w:r w:rsidR="000250CB">
              <w:rPr>
                <w:rFonts w:ascii="Courier New" w:hAnsi="Courier New" w:cs="Courier New"/>
                <w:lang w:val="fr-CA"/>
              </w:rPr>
              <w:t>littéral</w:t>
            </w:r>
            <w:r>
              <w:rPr>
                <w:rFonts w:ascii="Courier New" w:hAnsi="Courier New" w:cs="Courier New"/>
                <w:lang w:val="fr-CA"/>
              </w:rPr>
              <w:t xml:space="preserve"> int</w:t>
            </w:r>
          </w:p>
        </w:tc>
      </w:tr>
      <w:tr w:rsidR="00F97D1A" w:rsidRPr="00AB1786" w14:paraId="54BD8D8D" w14:textId="77777777" w:rsidTr="008D06F8">
        <w:tc>
          <w:tcPr>
            <w:tcW w:w="993" w:type="dxa"/>
            <w:vAlign w:val="center"/>
          </w:tcPr>
          <w:p w14:paraId="4745BD5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int </w:t>
            </w:r>
          </w:p>
        </w:tc>
        <w:tc>
          <w:tcPr>
            <w:tcW w:w="2126" w:type="dxa"/>
            <w:vAlign w:val="center"/>
          </w:tcPr>
          <w:p w14:paraId="597D8D6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32 bits) entre -2 147 483 648 (-2</w:t>
            </w:r>
            <w:r w:rsidRPr="00AB1786">
              <w:rPr>
                <w:rFonts w:ascii="Courier New" w:hAnsi="Courier New" w:cs="Courier New"/>
                <w:vertAlign w:val="superscript"/>
                <w:lang w:val="fr-CA"/>
              </w:rPr>
              <w:t>31</w:t>
            </w:r>
            <w:r w:rsidRPr="00AB1786">
              <w:rPr>
                <w:rFonts w:ascii="Courier New" w:hAnsi="Courier New" w:cs="Courier New"/>
                <w:lang w:val="fr-CA"/>
              </w:rPr>
              <w:t>)  et 2 147 483 647 (2</w:t>
            </w:r>
            <w:r w:rsidRPr="00AB1786">
              <w:rPr>
                <w:rFonts w:ascii="Courier New" w:hAnsi="Courier New" w:cs="Courier New"/>
                <w:vertAlign w:val="superscript"/>
                <w:lang w:val="fr-CA"/>
              </w:rPr>
              <w:t>31</w:t>
            </w:r>
            <w:r w:rsidRPr="00AB1786">
              <w:rPr>
                <w:rFonts w:ascii="Courier New" w:hAnsi="Courier New" w:cs="Courier New"/>
                <w:lang w:val="fr-CA"/>
              </w:rPr>
              <w:t>-1)</w:t>
            </w:r>
          </w:p>
        </w:tc>
        <w:tc>
          <w:tcPr>
            <w:tcW w:w="1134" w:type="dxa"/>
          </w:tcPr>
          <w:p w14:paraId="40A72168"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66B95CF5"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w:t>
            </w:r>
          </w:p>
          <w:p w14:paraId="70301C7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0X2A</w:t>
            </w:r>
          </w:p>
          <w:p w14:paraId="00C0C59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017</w:t>
            </w:r>
          </w:p>
        </w:tc>
        <w:tc>
          <w:tcPr>
            <w:tcW w:w="5244" w:type="dxa"/>
          </w:tcPr>
          <w:p w14:paraId="7E681853" w14:textId="56C125E6"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entier est de type </w:t>
            </w:r>
            <w:r w:rsidRPr="00AB1786">
              <w:rPr>
                <w:rFonts w:ascii="Courier New" w:hAnsi="Courier New" w:cs="Courier New"/>
                <w:i/>
                <w:iCs/>
                <w:lang w:val="fr-CA"/>
              </w:rPr>
              <w:t>int</w:t>
            </w:r>
          </w:p>
          <w:p w14:paraId="7A7A216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Le moins unaire est employé pour un nombre négatif</w:t>
            </w:r>
          </w:p>
          <w:p w14:paraId="3A5FB44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hexadécimale du int 42 (2*16+10)</w:t>
            </w:r>
          </w:p>
          <w:p w14:paraId="04949FA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Représentation octale du int 15 (1*8 + 7)</w:t>
            </w:r>
          </w:p>
        </w:tc>
      </w:tr>
      <w:tr w:rsidR="00F97D1A" w:rsidRPr="00AB1786" w14:paraId="32FBB2B0" w14:textId="77777777" w:rsidTr="008D06F8">
        <w:tc>
          <w:tcPr>
            <w:tcW w:w="993" w:type="dxa"/>
            <w:vAlign w:val="center"/>
          </w:tcPr>
          <w:p w14:paraId="06EC49C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long </w:t>
            </w:r>
          </w:p>
        </w:tc>
        <w:tc>
          <w:tcPr>
            <w:tcW w:w="2126" w:type="dxa"/>
            <w:vAlign w:val="center"/>
          </w:tcPr>
          <w:p w14:paraId="31D7B5F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Entier (précision de 64 bits) entre -9 223 372 036 854 775 808 (-2</w:t>
            </w:r>
            <w:r w:rsidRPr="00AB1786">
              <w:rPr>
                <w:rFonts w:ascii="Courier New" w:hAnsi="Courier New" w:cs="Courier New"/>
                <w:vertAlign w:val="superscript"/>
                <w:lang w:val="fr-CA"/>
              </w:rPr>
              <w:t>63</w:t>
            </w:r>
            <w:r w:rsidRPr="00AB1786">
              <w:rPr>
                <w:rFonts w:ascii="Courier New" w:hAnsi="Courier New" w:cs="Courier New"/>
                <w:lang w:val="fr-CA"/>
              </w:rPr>
              <w:t>) et 9 223 372 036 854 775 807 (2</w:t>
            </w:r>
            <w:r w:rsidRPr="00AB1786">
              <w:rPr>
                <w:rFonts w:ascii="Courier New" w:hAnsi="Courier New" w:cs="Courier New"/>
                <w:vertAlign w:val="superscript"/>
                <w:lang w:val="fr-CA"/>
              </w:rPr>
              <w:t>63</w:t>
            </w:r>
            <w:r w:rsidRPr="00AB1786">
              <w:rPr>
                <w:rFonts w:ascii="Courier New" w:hAnsi="Courier New" w:cs="Courier New"/>
                <w:lang w:val="fr-CA"/>
              </w:rPr>
              <w:t>-1)</w:t>
            </w:r>
          </w:p>
        </w:tc>
        <w:tc>
          <w:tcPr>
            <w:tcW w:w="1134" w:type="dxa"/>
          </w:tcPr>
          <w:p w14:paraId="3B6D31BB"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3015L</w:t>
            </w:r>
          </w:p>
          <w:p w14:paraId="67199AB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3015l</w:t>
            </w:r>
          </w:p>
        </w:tc>
        <w:tc>
          <w:tcPr>
            <w:tcW w:w="5244" w:type="dxa"/>
          </w:tcPr>
          <w:p w14:paraId="5C5138C5" w14:textId="16B1EC1E"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Le L ou l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entier indique que le nombre entier est de type </w:t>
            </w:r>
            <w:r w:rsidRPr="00AB1786">
              <w:rPr>
                <w:rFonts w:ascii="Courier New" w:hAnsi="Courier New" w:cs="Courier New"/>
                <w:i/>
                <w:iCs/>
                <w:lang w:val="fr-CA"/>
              </w:rPr>
              <w:t>long</w:t>
            </w:r>
          </w:p>
        </w:tc>
      </w:tr>
      <w:tr w:rsidR="00F97D1A" w:rsidRPr="00AB1786" w14:paraId="0FC599C7" w14:textId="77777777" w:rsidTr="008D06F8">
        <w:tc>
          <w:tcPr>
            <w:tcW w:w="993" w:type="dxa"/>
            <w:vAlign w:val="center"/>
          </w:tcPr>
          <w:p w14:paraId="7D02CA9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float </w:t>
            </w:r>
          </w:p>
        </w:tc>
        <w:tc>
          <w:tcPr>
            <w:tcW w:w="2126" w:type="dxa"/>
            <w:vAlign w:val="center"/>
          </w:tcPr>
          <w:p w14:paraId="6F23466A"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32 bits selon le code standard IEEE 754-1985) entre -3.4*10</w:t>
            </w:r>
            <w:r w:rsidRPr="00AB1786">
              <w:rPr>
                <w:rFonts w:ascii="Courier New" w:hAnsi="Courier New" w:cs="Courier New"/>
                <w:vertAlign w:val="superscript"/>
                <w:lang w:val="fr-CA"/>
              </w:rPr>
              <w:t>38</w:t>
            </w:r>
            <w:r w:rsidRPr="00AB1786">
              <w:rPr>
                <w:rFonts w:ascii="Courier New" w:hAnsi="Courier New" w:cs="Courier New"/>
                <w:lang w:val="fr-CA"/>
              </w:rPr>
              <w:t xml:space="preserve"> et 3.4*10</w:t>
            </w:r>
            <w:r w:rsidRPr="00AB1786">
              <w:rPr>
                <w:rFonts w:ascii="Courier New" w:hAnsi="Courier New" w:cs="Courier New"/>
                <w:vertAlign w:val="superscript"/>
                <w:lang w:val="fr-CA"/>
              </w:rPr>
              <w:t>38</w:t>
            </w:r>
            <w:r w:rsidRPr="00AB1786">
              <w:rPr>
                <w:rFonts w:ascii="Courier New" w:hAnsi="Courier New" w:cs="Courier New"/>
                <w:lang w:val="fr-CA"/>
              </w:rPr>
              <w:t xml:space="preserve"> (7 chiffres significatifs)</w:t>
            </w:r>
          </w:p>
        </w:tc>
        <w:tc>
          <w:tcPr>
            <w:tcW w:w="1134" w:type="dxa"/>
          </w:tcPr>
          <w:p w14:paraId="3751540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4610A22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45.032f</w:t>
            </w:r>
          </w:p>
          <w:p w14:paraId="072A5CD6"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7F3831F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32f</w:t>
            </w:r>
          </w:p>
          <w:p w14:paraId="29E1C1B9"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12.453E5F</w:t>
            </w:r>
          </w:p>
          <w:p w14:paraId="54D1ACC0"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12.053E-5F</w:t>
            </w:r>
          </w:p>
        </w:tc>
        <w:tc>
          <w:tcPr>
            <w:tcW w:w="5244" w:type="dxa"/>
          </w:tcPr>
          <w:p w14:paraId="0ADD13BA" w14:textId="29A3562F"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F ou f à la fin du </w:t>
            </w:r>
            <w:r w:rsidR="000250CB" w:rsidRPr="00AB1786">
              <w:rPr>
                <w:rFonts w:ascii="Courier New" w:hAnsi="Courier New" w:cs="Courier New"/>
                <w:lang w:val="fr-CA"/>
              </w:rPr>
              <w:t>littéral</w:t>
            </w:r>
            <w:r w:rsidRPr="00AB1786">
              <w:rPr>
                <w:rFonts w:ascii="Courier New" w:hAnsi="Courier New" w:cs="Courier New"/>
                <w:lang w:val="fr-CA"/>
              </w:rPr>
              <w:t xml:space="preserve"> numérique indique que le nombre doit être de type </w:t>
            </w:r>
            <w:r w:rsidRPr="00AB1786">
              <w:rPr>
                <w:rFonts w:ascii="Courier New" w:hAnsi="Courier New" w:cs="Courier New"/>
                <w:i/>
                <w:iCs/>
                <w:lang w:val="fr-CA"/>
              </w:rPr>
              <w:t>float</w:t>
            </w:r>
          </w:p>
          <w:p w14:paraId="5E4A6F1B" w14:textId="77777777" w:rsidR="00F97D1A" w:rsidRPr="00AB1786" w:rsidRDefault="00F97D1A" w:rsidP="008D06F8">
            <w:pPr>
              <w:autoSpaceDE w:val="0"/>
              <w:autoSpaceDN w:val="0"/>
              <w:adjustRightInd w:val="0"/>
              <w:rPr>
                <w:rFonts w:ascii="Courier New" w:hAnsi="Courier New" w:cs="Courier New"/>
                <w:lang w:val="fr-CA"/>
              </w:rPr>
            </w:pPr>
          </w:p>
          <w:p w14:paraId="689542E9" w14:textId="77777777" w:rsidR="00F97D1A" w:rsidRPr="00AB1786" w:rsidRDefault="00F97D1A" w:rsidP="008D06F8">
            <w:pPr>
              <w:autoSpaceDE w:val="0"/>
              <w:autoSpaceDN w:val="0"/>
              <w:adjustRightInd w:val="0"/>
              <w:rPr>
                <w:rFonts w:ascii="Courier New" w:hAnsi="Courier New" w:cs="Courier New"/>
                <w:lang w:val="fr-CA"/>
              </w:rPr>
            </w:pPr>
          </w:p>
          <w:p w14:paraId="4134D84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2359403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p w14:paraId="3201F29F" w14:textId="77777777" w:rsidR="00F97D1A" w:rsidRPr="00AB1786" w:rsidRDefault="00F97D1A" w:rsidP="008D06F8">
            <w:pPr>
              <w:autoSpaceDE w:val="0"/>
              <w:autoSpaceDN w:val="0"/>
              <w:adjustRightInd w:val="0"/>
              <w:rPr>
                <w:rFonts w:ascii="Courier New" w:hAnsi="Courier New" w:cs="Courier New"/>
                <w:lang w:val="fr-CA"/>
              </w:rPr>
            </w:pPr>
          </w:p>
        </w:tc>
      </w:tr>
      <w:tr w:rsidR="00F97D1A" w:rsidRPr="00AB1786" w14:paraId="2BE3488E" w14:textId="77777777" w:rsidTr="008D06F8">
        <w:tc>
          <w:tcPr>
            <w:tcW w:w="993" w:type="dxa"/>
            <w:vAlign w:val="center"/>
          </w:tcPr>
          <w:p w14:paraId="2AA91CD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double </w:t>
            </w:r>
          </w:p>
        </w:tc>
        <w:tc>
          <w:tcPr>
            <w:tcW w:w="2126" w:type="dxa"/>
            <w:vAlign w:val="center"/>
          </w:tcPr>
          <w:p w14:paraId="34C5459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Nombre réel (précision de 64 bits selon le code standard IEEE 754-1985) entre -1.7*10</w:t>
            </w:r>
            <w:r w:rsidRPr="00AB1786">
              <w:rPr>
                <w:rFonts w:ascii="Courier New" w:hAnsi="Courier New" w:cs="Courier New"/>
                <w:vertAlign w:val="superscript"/>
                <w:lang w:val="fr-CA"/>
              </w:rPr>
              <w:t>308</w:t>
            </w:r>
            <w:r w:rsidRPr="00AB1786">
              <w:rPr>
                <w:rFonts w:ascii="Courier New" w:hAnsi="Courier New" w:cs="Courier New"/>
                <w:lang w:val="fr-CA"/>
              </w:rPr>
              <w:t xml:space="preserve"> et 1.7*10</w:t>
            </w:r>
            <w:r w:rsidRPr="00AB1786">
              <w:rPr>
                <w:rFonts w:ascii="Courier New" w:hAnsi="Courier New" w:cs="Courier New"/>
                <w:vertAlign w:val="superscript"/>
                <w:lang w:val="fr-CA"/>
              </w:rPr>
              <w:t>308</w:t>
            </w:r>
            <w:r w:rsidRPr="00AB1786">
              <w:rPr>
                <w:rFonts w:ascii="Courier New" w:hAnsi="Courier New" w:cs="Courier New"/>
                <w:lang w:val="fr-CA"/>
              </w:rPr>
              <w:t xml:space="preserve"> (15 chiffres significatifs)</w:t>
            </w:r>
          </w:p>
        </w:tc>
        <w:tc>
          <w:tcPr>
            <w:tcW w:w="1134" w:type="dxa"/>
          </w:tcPr>
          <w:p w14:paraId="0F0C977E"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w:t>
            </w:r>
          </w:p>
          <w:p w14:paraId="711C6F1F"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6ADFFAD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45.032d</w:t>
            </w:r>
          </w:p>
          <w:p w14:paraId="2DA7BAD7"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6B799C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32d</w:t>
            </w:r>
          </w:p>
          <w:p w14:paraId="1C925E2D"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12.453E5</w:t>
            </w:r>
          </w:p>
          <w:p w14:paraId="3633AEC1"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12.053E-5</w:t>
            </w:r>
          </w:p>
          <w:p w14:paraId="77C3E3BF" w14:textId="77777777" w:rsidR="00F97D1A" w:rsidRPr="00AB1786" w:rsidRDefault="00F97D1A" w:rsidP="008D06F8">
            <w:pPr>
              <w:autoSpaceDE w:val="0"/>
              <w:autoSpaceDN w:val="0"/>
              <w:adjustRightInd w:val="0"/>
              <w:rPr>
                <w:rFonts w:ascii="Courier New" w:hAnsi="Courier New" w:cs="Courier New"/>
                <w:lang w:val="fr-CA"/>
              </w:rPr>
            </w:pPr>
            <w:r>
              <w:rPr>
                <w:rFonts w:ascii="Courier New" w:hAnsi="Courier New" w:cs="Courier New"/>
                <w:lang w:val="fr-CA"/>
              </w:rPr>
              <w:t>124.</w:t>
            </w:r>
          </w:p>
        </w:tc>
        <w:tc>
          <w:tcPr>
            <w:tcW w:w="5244" w:type="dxa"/>
          </w:tcPr>
          <w:p w14:paraId="31051B16" w14:textId="5380034D"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 xml:space="preserve">Par défaut, un </w:t>
            </w:r>
            <w:r w:rsidR="000250CB" w:rsidRPr="00AB1786">
              <w:rPr>
                <w:rFonts w:ascii="Courier New" w:hAnsi="Courier New" w:cs="Courier New"/>
                <w:lang w:val="fr-CA"/>
              </w:rPr>
              <w:t>littéral</w:t>
            </w:r>
            <w:r w:rsidRPr="00AB1786">
              <w:rPr>
                <w:rFonts w:ascii="Courier New" w:hAnsi="Courier New" w:cs="Courier New"/>
                <w:lang w:val="fr-CA"/>
              </w:rPr>
              <w:t xml:space="preserve"> numérique avec partie décimale est de type </w:t>
            </w:r>
            <w:r w:rsidRPr="00AB1786">
              <w:rPr>
                <w:rFonts w:ascii="Courier New" w:hAnsi="Courier New" w:cs="Courier New"/>
                <w:i/>
                <w:iCs/>
                <w:lang w:val="fr-CA"/>
              </w:rPr>
              <w:t>double</w:t>
            </w:r>
          </w:p>
          <w:p w14:paraId="2BECE8D8" w14:textId="77777777" w:rsidR="00F97D1A" w:rsidRPr="00AB1786" w:rsidRDefault="00F97D1A" w:rsidP="008D06F8">
            <w:pPr>
              <w:autoSpaceDE w:val="0"/>
              <w:autoSpaceDN w:val="0"/>
              <w:adjustRightInd w:val="0"/>
              <w:rPr>
                <w:rFonts w:ascii="Courier New" w:hAnsi="Courier New" w:cs="Courier New"/>
                <w:i/>
                <w:iCs/>
                <w:lang w:val="fr-CA"/>
              </w:rPr>
            </w:pPr>
            <w:r w:rsidRPr="00AB1786">
              <w:rPr>
                <w:rFonts w:ascii="Courier New" w:hAnsi="Courier New" w:cs="Courier New"/>
                <w:lang w:val="fr-CA"/>
              </w:rPr>
              <w:t xml:space="preserve">Le D ou d à la fin indique que le nombre doit être de type </w:t>
            </w:r>
            <w:r w:rsidRPr="00AB1786">
              <w:rPr>
                <w:rFonts w:ascii="Courier New" w:hAnsi="Courier New" w:cs="Courier New"/>
                <w:i/>
                <w:iCs/>
                <w:lang w:val="fr-CA"/>
              </w:rPr>
              <w:t>double</w:t>
            </w:r>
          </w:p>
          <w:p w14:paraId="3AAD75BE" w14:textId="77777777" w:rsidR="00F97D1A" w:rsidRPr="00AB1786" w:rsidRDefault="00F97D1A" w:rsidP="008D06F8">
            <w:pPr>
              <w:autoSpaceDE w:val="0"/>
              <w:autoSpaceDN w:val="0"/>
              <w:adjustRightInd w:val="0"/>
              <w:rPr>
                <w:rFonts w:ascii="Courier New" w:hAnsi="Courier New" w:cs="Courier New"/>
                <w:i/>
                <w:iCs/>
                <w:lang w:val="fr-CA"/>
              </w:rPr>
            </w:pPr>
          </w:p>
          <w:p w14:paraId="2B8ADA9C"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1245300 (La notation E</w:t>
            </w:r>
            <w:r w:rsidRPr="00AB1786">
              <w:rPr>
                <w:rFonts w:ascii="Courier New" w:hAnsi="Courier New" w:cs="Courier New"/>
                <w:i/>
                <w:iCs/>
                <w:lang w:val="fr-CA"/>
              </w:rPr>
              <w:t>n</w:t>
            </w:r>
            <w:r w:rsidRPr="00AB1786">
              <w:rPr>
                <w:rFonts w:ascii="Courier New" w:hAnsi="Courier New" w:cs="Courier New"/>
                <w:lang w:val="fr-CA"/>
              </w:rPr>
              <w:t xml:space="preserve"> représente 10</w:t>
            </w:r>
            <w:r w:rsidRPr="00AB1786">
              <w:rPr>
                <w:rFonts w:ascii="Courier New" w:hAnsi="Courier New" w:cs="Courier New"/>
                <w:vertAlign w:val="superscript"/>
                <w:lang w:val="fr-CA"/>
              </w:rPr>
              <w:t>n</w:t>
            </w:r>
            <w:r w:rsidRPr="00AB1786">
              <w:rPr>
                <w:rFonts w:ascii="Courier New" w:hAnsi="Courier New" w:cs="Courier New"/>
                <w:lang w:val="fr-CA"/>
              </w:rPr>
              <w:t>)</w:t>
            </w:r>
          </w:p>
          <w:p w14:paraId="08F14B52" w14:textId="77777777" w:rsidR="00F97D1A" w:rsidRPr="00AB1786" w:rsidRDefault="00F97D1A" w:rsidP="008D06F8">
            <w:pPr>
              <w:autoSpaceDE w:val="0"/>
              <w:autoSpaceDN w:val="0"/>
              <w:adjustRightInd w:val="0"/>
              <w:rPr>
                <w:rFonts w:ascii="Courier New" w:hAnsi="Courier New" w:cs="Courier New"/>
                <w:lang w:val="fr-CA"/>
              </w:rPr>
            </w:pPr>
            <w:r w:rsidRPr="00AB1786">
              <w:rPr>
                <w:rFonts w:ascii="Courier New" w:hAnsi="Courier New" w:cs="Courier New"/>
                <w:lang w:val="fr-CA"/>
              </w:rPr>
              <w:t>0.0001205</w:t>
            </w:r>
          </w:p>
        </w:tc>
      </w:tr>
    </w:tbl>
    <w:p w14:paraId="4963392A" w14:textId="1E77C57F" w:rsidR="00F97D1A" w:rsidRDefault="00F97D1A" w:rsidP="00F97D1A">
      <w:pPr>
        <w:pStyle w:val="Lgende"/>
        <w:jc w:val="center"/>
        <w:rPr>
          <w:rFonts w:ascii="Times New Roman" w:hAnsi="Times New Roman"/>
          <w:sz w:val="24"/>
          <w:szCs w:val="24"/>
          <w:lang w:val="fr-CA"/>
        </w:rPr>
      </w:pPr>
      <w:bookmarkStart w:id="80" w:name="_Ref46198836"/>
      <w:r>
        <w:t xml:space="preserve">Figure </w:t>
      </w:r>
      <w:r>
        <w:fldChar w:fldCharType="begin"/>
      </w:r>
      <w:r>
        <w:instrText xml:space="preserve"> SEQ Figure \* ARABIC </w:instrText>
      </w:r>
      <w:r>
        <w:fldChar w:fldCharType="separate"/>
      </w:r>
      <w:r w:rsidR="00CF67E3">
        <w:rPr>
          <w:noProof/>
        </w:rPr>
        <w:t>15</w:t>
      </w:r>
      <w:r>
        <w:fldChar w:fldCharType="end"/>
      </w:r>
      <w:bookmarkEnd w:id="80"/>
      <w:r>
        <w:t>. Types primitifs de Java.</w:t>
      </w:r>
    </w:p>
    <w:p w14:paraId="7E94E854" w14:textId="6CF96A59" w:rsidR="00F97D1A" w:rsidRDefault="00F97D1A" w:rsidP="00F97D1A">
      <w:pPr>
        <w:pStyle w:val="Corpsdetexte"/>
        <w:rPr>
          <w:lang w:val="fr-CA"/>
        </w:rPr>
      </w:pPr>
      <w:r>
        <w:rPr>
          <w:lang w:val="fr-CA"/>
        </w:rPr>
        <w:t xml:space="preserve">Chacun des types primitifs correspond à un ensemble de valeurs décrit dans le tableau de la </w:t>
      </w:r>
      <w:r>
        <w:rPr>
          <w:lang w:val="fr-CA"/>
        </w:rPr>
        <w:fldChar w:fldCharType="begin"/>
      </w:r>
      <w:r>
        <w:rPr>
          <w:lang w:val="fr-CA"/>
        </w:rPr>
        <w:instrText xml:space="preserve"> REF _Ref46198836 \h </w:instrText>
      </w:r>
      <w:r>
        <w:rPr>
          <w:lang w:val="fr-CA"/>
        </w:rPr>
      </w:r>
      <w:r>
        <w:rPr>
          <w:lang w:val="fr-CA"/>
        </w:rPr>
        <w:fldChar w:fldCharType="separate"/>
      </w:r>
      <w:r w:rsidR="00CF67E3">
        <w:t xml:space="preserve">Figure </w:t>
      </w:r>
      <w:r w:rsidR="00CF67E3">
        <w:rPr>
          <w:noProof/>
        </w:rPr>
        <w:t>15</w:t>
      </w:r>
      <w:r>
        <w:rPr>
          <w:lang w:val="fr-CA"/>
        </w:rPr>
        <w:fldChar w:fldCharType="end"/>
      </w:r>
      <w:r>
        <w:rPr>
          <w:lang w:val="fr-CA"/>
        </w:rPr>
        <w:t xml:space="preserve">. Une variable d’un type primitif contient une valeur parmi l’ensemble des valeurs du type. </w:t>
      </w:r>
    </w:p>
    <w:p w14:paraId="31A1EA2F" w14:textId="292029AF" w:rsidR="00F97D1A" w:rsidRPr="00403858" w:rsidRDefault="000250CB" w:rsidP="0038346A">
      <w:pPr>
        <w:pStyle w:val="Corpsdetexte"/>
        <w:keepNext/>
        <w:keepLines/>
        <w:pBdr>
          <w:top w:val="single" w:sz="4" w:space="1" w:color="auto"/>
          <w:left w:val="single" w:sz="4" w:space="4" w:color="auto"/>
          <w:bottom w:val="single" w:sz="4" w:space="1" w:color="auto"/>
          <w:right w:val="single" w:sz="4" w:space="4" w:color="auto"/>
        </w:pBdr>
        <w:rPr>
          <w:b/>
          <w:bCs/>
          <w:lang w:val="fr-CA"/>
        </w:rPr>
      </w:pPr>
      <w:r w:rsidRPr="00403858">
        <w:rPr>
          <w:b/>
          <w:bCs/>
          <w:lang w:val="fr-CA"/>
        </w:rPr>
        <w:lastRenderedPageBreak/>
        <w:t>Littéral</w:t>
      </w:r>
      <w:r w:rsidR="00F97D1A" w:rsidRPr="00403858">
        <w:rPr>
          <w:b/>
          <w:bCs/>
          <w:lang w:val="fr-CA"/>
        </w:rPr>
        <w:t xml:space="preserve"> (</w:t>
      </w:r>
      <w:r w:rsidR="00F97D1A" w:rsidRPr="007C05BF">
        <w:rPr>
          <w:b/>
          <w:bCs/>
          <w:i/>
          <w:iCs/>
          <w:lang w:val="fr-CA"/>
        </w:rPr>
        <w:t>litteral</w:t>
      </w:r>
      <w:r w:rsidR="00F97D1A" w:rsidRPr="00403858">
        <w:rPr>
          <w:b/>
          <w:bCs/>
          <w:lang w:val="fr-CA"/>
        </w:rPr>
        <w:t>)</w:t>
      </w:r>
    </w:p>
    <w:p w14:paraId="2BA1D6BB" w14:textId="5E64DA32" w:rsidR="00F97D1A" w:rsidRDefault="00F97D1A" w:rsidP="0038346A">
      <w:pPr>
        <w:pStyle w:val="Corpsdetexte"/>
        <w:keepNext/>
        <w:keepLines/>
        <w:pBdr>
          <w:top w:val="single" w:sz="4" w:space="1" w:color="auto"/>
          <w:left w:val="single" w:sz="4" w:space="4" w:color="auto"/>
          <w:bottom w:val="single" w:sz="4" w:space="1" w:color="auto"/>
          <w:right w:val="single" w:sz="4" w:space="4" w:color="auto"/>
        </w:pBdr>
        <w:rPr>
          <w:lang w:val="fr-CA"/>
        </w:rPr>
      </w:pPr>
      <w:r>
        <w:rPr>
          <w:lang w:val="fr-CA"/>
        </w:rPr>
        <w:t xml:space="preserve">Une valeur particulière d’un type primitif exprimée par une chaîne de caractères dans le code source d’un programme est appelée un </w:t>
      </w:r>
      <w:r w:rsidR="00F776C1" w:rsidRPr="00A70645">
        <w:rPr>
          <w:i/>
          <w:iCs/>
          <w:lang w:val="fr-CA"/>
        </w:rPr>
        <w:t>littéral</w:t>
      </w:r>
      <w:r>
        <w:rPr>
          <w:lang w:val="fr-CA"/>
        </w:rPr>
        <w:t xml:space="preserve">. Le tableau précédent montre des exemples de </w:t>
      </w:r>
      <w:r w:rsidR="00F776C1">
        <w:rPr>
          <w:lang w:val="fr-CA"/>
        </w:rPr>
        <w:t>littéraux</w:t>
      </w:r>
      <w:r>
        <w:rPr>
          <w:lang w:val="fr-CA"/>
        </w:rPr>
        <w:t xml:space="preserve"> pour chacun des types primitifs.</w:t>
      </w:r>
    </w:p>
    <w:p w14:paraId="7AB78C9C" w14:textId="77777777" w:rsidR="00F97D1A" w:rsidRDefault="00F97D1A" w:rsidP="00F97D1A">
      <w:pPr>
        <w:pStyle w:val="Titre2"/>
        <w:rPr>
          <w:lang w:val="fr-CA"/>
        </w:rPr>
      </w:pPr>
      <w:bookmarkStart w:id="81" w:name="_Toc508791577"/>
      <w:bookmarkStart w:id="82" w:name="_Toc44667584"/>
      <w:r w:rsidRPr="16CBE89F">
        <w:rPr>
          <w:lang w:val="fr-CA"/>
        </w:rPr>
        <w:t>Types et expressions numériques</w:t>
      </w:r>
      <w:bookmarkEnd w:id="81"/>
      <w:bookmarkEnd w:id="82"/>
    </w:p>
    <w:p w14:paraId="239C4BC7" w14:textId="0619CE76" w:rsidR="005F5D14" w:rsidRDefault="00F97D1A" w:rsidP="00F97D1A">
      <w:pPr>
        <w:pStyle w:val="Corpsdetexte"/>
        <w:rPr>
          <w:lang w:val="fr-CA"/>
        </w:rPr>
      </w:pPr>
      <w:r>
        <w:rPr>
          <w:lang w:val="fr-CA"/>
        </w:rPr>
        <w:t xml:space="preserve">Les types primitifs numériques </w:t>
      </w:r>
      <w:r w:rsidRPr="00A26605">
        <w:rPr>
          <w:i/>
          <w:iCs/>
          <w:lang w:val="fr-CA"/>
        </w:rPr>
        <w:t>byte</w:t>
      </w:r>
      <w:r>
        <w:rPr>
          <w:lang w:val="fr-CA"/>
        </w:rPr>
        <w:t xml:space="preserve">, </w:t>
      </w:r>
      <w:r w:rsidRPr="00A23B69">
        <w:rPr>
          <w:i/>
          <w:iCs/>
          <w:lang w:val="fr-CA"/>
        </w:rPr>
        <w:t>short</w:t>
      </w:r>
      <w:r>
        <w:rPr>
          <w:lang w:val="fr-CA"/>
        </w:rPr>
        <w:t xml:space="preserve">, </w:t>
      </w:r>
      <w:r w:rsidRPr="00A23B69">
        <w:rPr>
          <w:i/>
          <w:iCs/>
          <w:lang w:val="fr-CA"/>
        </w:rPr>
        <w:t>int</w:t>
      </w:r>
      <w:r>
        <w:rPr>
          <w:lang w:val="fr-CA"/>
        </w:rPr>
        <w:t xml:space="preserve">, </w:t>
      </w:r>
      <w:r w:rsidRPr="00A23B69">
        <w:rPr>
          <w:i/>
          <w:iCs/>
          <w:lang w:val="fr-CA"/>
        </w:rPr>
        <w:t>long</w:t>
      </w:r>
      <w:r>
        <w:rPr>
          <w:lang w:val="fr-CA"/>
        </w:rPr>
        <w:t xml:space="preserve"> correspondent à des entiers de différentes tailles</w:t>
      </w:r>
      <w:r w:rsidR="005F5D14">
        <w:rPr>
          <w:lang w:val="fr-CA"/>
        </w:rPr>
        <w:t> : ils utilisent une</w:t>
      </w:r>
      <w:r w:rsidR="005F5D14" w:rsidRPr="005F5D14">
        <w:rPr>
          <w:lang w:val="fr-CA"/>
        </w:rPr>
        <w:t xml:space="preserve"> quantité variable de mémoire, et </w:t>
      </w:r>
      <w:r w:rsidR="005F5D14">
        <w:rPr>
          <w:lang w:val="fr-CA"/>
        </w:rPr>
        <w:t>ils peuvent</w:t>
      </w:r>
      <w:r w:rsidR="005F5D14" w:rsidRPr="005F5D14">
        <w:rPr>
          <w:lang w:val="fr-CA"/>
        </w:rPr>
        <w:t xml:space="preserve"> représenter des nombres plus ou moins volumineux. À l’exception du type « char » qui peut être considéré comme un type représentant des entiers (de 0 à 65536), les types entier</w:t>
      </w:r>
      <w:r w:rsidR="005F5D14">
        <w:rPr>
          <w:lang w:val="fr-CA"/>
        </w:rPr>
        <w:t xml:space="preserve">s en Java sont toujours signés dans le sens où </w:t>
      </w:r>
      <w:r w:rsidR="005F5D14" w:rsidRPr="005F5D14">
        <w:rPr>
          <w:lang w:val="fr-CA"/>
        </w:rPr>
        <w:t>ils permettent de représenter à la fois l</w:t>
      </w:r>
      <w:r w:rsidR="005F5D14">
        <w:rPr>
          <w:lang w:val="fr-CA"/>
        </w:rPr>
        <w:t>es nombres positifs et négatifs</w:t>
      </w:r>
      <w:r w:rsidR="005F5D14" w:rsidRPr="005F5D14">
        <w:rPr>
          <w:lang w:val="fr-CA"/>
        </w:rPr>
        <w:t>.</w:t>
      </w:r>
      <w:r w:rsidR="002E0279">
        <w:rPr>
          <w:lang w:val="fr-CA"/>
        </w:rPr>
        <w:t xml:space="preserve"> En contraste, dans des langages comme Go, Swift, C#, C++, etc., il existe des types d’</w:t>
      </w:r>
      <w:r w:rsidR="002E0279" w:rsidRPr="002E0279">
        <w:rPr>
          <w:i/>
          <w:iCs/>
          <w:lang w:val="fr-CA"/>
        </w:rPr>
        <w:t>entiers signés</w:t>
      </w:r>
      <w:r w:rsidR="002E0279">
        <w:rPr>
          <w:lang w:val="fr-CA"/>
        </w:rPr>
        <w:t xml:space="preserve"> et </w:t>
      </w:r>
      <w:r w:rsidR="002E0279" w:rsidRPr="002E0279">
        <w:rPr>
          <w:i/>
          <w:iCs/>
          <w:lang w:val="fr-CA"/>
        </w:rPr>
        <w:t>non-signés</w:t>
      </w:r>
      <w:r w:rsidR="002E0279">
        <w:rPr>
          <w:lang w:val="fr-CA"/>
        </w:rPr>
        <w:t xml:space="preserve"> (</w:t>
      </w:r>
      <w:r w:rsidR="002E0279" w:rsidRPr="002E0279">
        <w:rPr>
          <w:i/>
          <w:iCs/>
          <w:lang w:val="fr-CA"/>
        </w:rPr>
        <w:t>unsigned</w:t>
      </w:r>
      <w:r w:rsidR="002E0279">
        <w:rPr>
          <w:lang w:val="fr-CA"/>
        </w:rPr>
        <w:t xml:space="preserve">). </w:t>
      </w:r>
      <w:r w:rsidR="005F5D14" w:rsidRPr="005F5D14">
        <w:rPr>
          <w:lang w:val="fr-CA"/>
        </w:rPr>
        <w:t xml:space="preserve"> Notez qu’il y a toujours une valeur négative de plus grande amplitude que n’importe quelle valeur positive (par exemple, -128, -32768, -2147483648, etc.) ce qui signifie qu’on ne peut toujours prendre la valeur absolue</w:t>
      </w:r>
      <w:r w:rsidR="005F5D14">
        <w:rPr>
          <w:lang w:val="fr-CA"/>
        </w:rPr>
        <w:t xml:space="preserve"> : par exemple, </w:t>
      </w:r>
      <w:r w:rsidR="005F5D14" w:rsidRPr="005F5D14">
        <w:rPr>
          <w:lang w:val="fr-CA"/>
        </w:rPr>
        <w:t>la valeur 2147483648 ne peut pas être représentée par un « int » alors que -2147483648 est parfaitement légitime.</w:t>
      </w:r>
    </w:p>
    <w:p w14:paraId="21443A81" w14:textId="623D18A0" w:rsidR="005F5D14" w:rsidRDefault="00F97D1A" w:rsidP="00F97D1A">
      <w:pPr>
        <w:pStyle w:val="Corpsdetexte"/>
        <w:rPr>
          <w:lang w:val="fr-CA"/>
        </w:rPr>
      </w:pPr>
      <w:r>
        <w:rPr>
          <w:lang w:val="fr-CA"/>
        </w:rPr>
        <w:t xml:space="preserve">Les types </w:t>
      </w:r>
      <w:bookmarkStart w:id="83" w:name="OLE_LINK5"/>
      <w:bookmarkStart w:id="84" w:name="OLE_LINK6"/>
      <w:r w:rsidRPr="002B377A">
        <w:rPr>
          <w:i/>
          <w:iCs/>
          <w:lang w:val="fr-CA"/>
        </w:rPr>
        <w:t>float</w:t>
      </w:r>
      <w:r>
        <w:rPr>
          <w:lang w:val="fr-CA"/>
        </w:rPr>
        <w:t xml:space="preserve"> et </w:t>
      </w:r>
      <w:r w:rsidRPr="002B377A">
        <w:rPr>
          <w:i/>
          <w:iCs/>
          <w:lang w:val="fr-CA"/>
        </w:rPr>
        <w:t>double</w:t>
      </w:r>
      <w:r>
        <w:rPr>
          <w:lang w:val="fr-CA"/>
        </w:rPr>
        <w:t xml:space="preserve"> sont </w:t>
      </w:r>
      <w:bookmarkEnd w:id="83"/>
      <w:bookmarkEnd w:id="84"/>
      <w:r>
        <w:rPr>
          <w:lang w:val="fr-CA"/>
        </w:rPr>
        <w:t xml:space="preserve">des nombres réels avec partie fractionnaire. </w:t>
      </w:r>
      <w:r w:rsidR="005F5D14" w:rsidRPr="005F5D14">
        <w:rPr>
          <w:lang w:val="fr-CA"/>
        </w:rPr>
        <w:t>En Java, on ne peut pas représenter les valeurs réelles</w:t>
      </w:r>
      <w:r w:rsidR="005F5D14">
        <w:rPr>
          <w:lang w:val="fr-CA"/>
        </w:rPr>
        <w:t xml:space="preserve"> (comme </w:t>
      </w:r>
      <w:bookmarkStart w:id="85" w:name="OLE_LINK23"/>
      <w:bookmarkStart w:id="86" w:name="OLE_LINK24"/>
      <w:r w:rsidR="00EF4DF2" w:rsidRPr="00EF4DF2">
        <w:rPr>
          <w:lang w:val="fr-CA"/>
        </w:rPr>
        <w:t>π</w:t>
      </w:r>
      <w:bookmarkEnd w:id="85"/>
      <w:bookmarkEnd w:id="86"/>
      <w:r w:rsidR="005F5D14">
        <w:rPr>
          <w:lang w:val="fr-CA"/>
        </w:rPr>
        <w:t>)</w:t>
      </w:r>
      <w:r w:rsidR="005F5D14" w:rsidRPr="005F5D14">
        <w:rPr>
          <w:lang w:val="fr-CA"/>
        </w:rPr>
        <w:t>. On utilise plutôt des nombres à virgule flottante. Ainsi donc, on peut utiliser des « double</w:t>
      </w:r>
      <w:r w:rsidR="00F276D8">
        <w:rPr>
          <w:lang w:val="fr-CA"/>
        </w:rPr>
        <w:t> </w:t>
      </w:r>
      <w:r w:rsidR="005F5D14" w:rsidRPr="005F5D14">
        <w:rPr>
          <w:lang w:val="fr-CA"/>
        </w:rPr>
        <w:t xml:space="preserve">» pour </w:t>
      </w:r>
      <w:r w:rsidR="002B4BFE">
        <w:rPr>
          <w:lang w:val="fr-CA"/>
        </w:rPr>
        <w:t>consacrer</w:t>
      </w:r>
      <w:r w:rsidR="005F5D14" w:rsidRPr="005F5D14">
        <w:rPr>
          <w:lang w:val="fr-CA"/>
        </w:rPr>
        <w:t xml:space="preserve"> 64 bits afin de représenter des nombres. On utilise alors la norme « binary64 » qui accorde 53 bits à la mantisse d’une représentation binaire. En d’autres mots, on peut pratiquement représenter n’importe quel nombre de la forme </w:t>
      </w:r>
      <w:r w:rsidR="005F5D14" w:rsidRPr="002B4BFE">
        <w:rPr>
          <w:i/>
          <w:lang w:val="fr-CA"/>
        </w:rPr>
        <w:t>m</w:t>
      </w:r>
      <w:r w:rsidR="002B4BFE">
        <w:rPr>
          <w:lang w:val="fr-CA"/>
        </w:rPr>
        <w:t xml:space="preserve"> </w:t>
      </w:r>
      <w:r w:rsidR="005F5D14" w:rsidRPr="005F5D14">
        <w:rPr>
          <w:lang w:val="fr-CA"/>
        </w:rPr>
        <w:t>2</w:t>
      </w:r>
      <w:r w:rsidR="005F5D14" w:rsidRPr="002B4BFE">
        <w:rPr>
          <w:i/>
          <w:vertAlign w:val="superscript"/>
          <w:lang w:val="fr-CA"/>
        </w:rPr>
        <w:t>p</w:t>
      </w:r>
      <w:r w:rsidR="005F5D14" w:rsidRPr="005F5D14">
        <w:rPr>
          <w:lang w:val="fr-CA"/>
        </w:rPr>
        <w:t xml:space="preserve"> tant que </w:t>
      </w:r>
      <w:r w:rsidR="005F5D14" w:rsidRPr="002B4BFE">
        <w:rPr>
          <w:i/>
          <w:lang w:val="fr-CA"/>
        </w:rPr>
        <w:t>m</w:t>
      </w:r>
      <w:r w:rsidR="005F5D14" w:rsidRPr="005F5D14">
        <w:rPr>
          <w:lang w:val="fr-CA"/>
        </w:rPr>
        <w:t xml:space="preserve"> n’excède pas 2</w:t>
      </w:r>
      <w:r w:rsidR="005F5D14" w:rsidRPr="002B4BFE">
        <w:rPr>
          <w:vertAlign w:val="superscript"/>
          <w:lang w:val="fr-CA"/>
        </w:rPr>
        <w:t>53</w:t>
      </w:r>
      <w:r w:rsidR="005F5D14" w:rsidRPr="005F5D14">
        <w:rPr>
          <w:lang w:val="fr-CA"/>
        </w:rPr>
        <w:t>. En particulier, le type « double » en Java peut représenter tous les entiers (positifs et négatifs) qui n’excèdent pas une magnitude de 2</w:t>
      </w:r>
      <w:r w:rsidR="005F5D14" w:rsidRPr="002B4BFE">
        <w:rPr>
          <w:vertAlign w:val="superscript"/>
          <w:lang w:val="fr-CA"/>
        </w:rPr>
        <w:t>53</w:t>
      </w:r>
      <w:r w:rsidR="005F5D14" w:rsidRPr="005F5D14">
        <w:rPr>
          <w:lang w:val="fr-CA"/>
        </w:rPr>
        <w:t>. Quand un nombre ne peut pas être pas être représenté, Java va trouver le nombre à virgule flottante le plus proche. Si nous arrivons exactement entre deux nombres à virgule flottante, comme c’est le cas avec le nombre 9000000000000002.5, Java va choisir le nombre le plus proche qui a une mantisse paire (ici 9000000000000002).</w:t>
      </w:r>
      <w:r w:rsidR="00E67D10">
        <w:rPr>
          <w:lang w:val="fr-CA"/>
        </w:rPr>
        <w:t xml:space="preserve"> </w:t>
      </w:r>
      <w:r w:rsidR="000D557D">
        <w:rPr>
          <w:lang w:val="fr-CA"/>
        </w:rPr>
        <w:t xml:space="preserve">Tous les nombres décimaux à 6 chiffres significatifs peuvent être représentés avec le type </w:t>
      </w:r>
      <w:r w:rsidR="000D557D">
        <w:rPr>
          <w:i/>
          <w:iCs/>
          <w:lang w:val="fr-CA"/>
        </w:rPr>
        <w:t>float</w:t>
      </w:r>
      <w:r w:rsidR="000D557D">
        <w:rPr>
          <w:lang w:val="fr-CA"/>
        </w:rPr>
        <w:t xml:space="preserve">. Par contre, certains nombres comprenant 6 chiffres significatifs correspondent à plus d’un nombre de type </w:t>
      </w:r>
      <w:r w:rsidR="000D557D" w:rsidRPr="000D557D">
        <w:rPr>
          <w:i/>
          <w:iCs/>
          <w:lang w:val="fr-CA"/>
        </w:rPr>
        <w:t>float</w:t>
      </w:r>
      <w:r w:rsidR="000D557D">
        <w:rPr>
          <w:lang w:val="fr-CA"/>
        </w:rPr>
        <w:t xml:space="preserve">. On peut distinguer deux nombres de type </w:t>
      </w:r>
      <w:r w:rsidR="000D557D">
        <w:rPr>
          <w:i/>
          <w:iCs/>
          <w:lang w:val="fr-CA"/>
        </w:rPr>
        <w:t>float</w:t>
      </w:r>
      <w:r w:rsidR="000D557D">
        <w:rPr>
          <w:lang w:val="fr-CA"/>
        </w:rPr>
        <w:t xml:space="preserve"> en utilisant 9 chiffres significatifs. Tous les nombres décimaux à 15 chiffres significatifs peuvent être représentés avec le type </w:t>
      </w:r>
      <w:r w:rsidR="000D557D" w:rsidRPr="000D557D">
        <w:rPr>
          <w:i/>
          <w:iCs/>
          <w:lang w:val="fr-CA"/>
        </w:rPr>
        <w:t>double</w:t>
      </w:r>
      <w:r w:rsidR="000D557D">
        <w:rPr>
          <w:lang w:val="fr-CA"/>
        </w:rPr>
        <w:t xml:space="preserve">; on peut distinguer deux nombres de type </w:t>
      </w:r>
      <w:r w:rsidR="000D557D" w:rsidRPr="000D557D">
        <w:rPr>
          <w:i/>
          <w:iCs/>
          <w:lang w:val="fr-CA"/>
        </w:rPr>
        <w:t>double</w:t>
      </w:r>
      <w:r w:rsidR="000D557D">
        <w:rPr>
          <w:lang w:val="fr-CA"/>
        </w:rPr>
        <w:t xml:space="preserve"> en utilisant 17 chiffres significatifs. Dans la pratique, nous utilisons donc souvent soit 9 chiffres significatifs, soit 17 chiffres significatifs afin de stocker en format décimal les nombres. Par exemple, si on sait que le résultat sera stocké sous la forme d’un double, </w:t>
      </w:r>
      <w:r w:rsidR="00F276D8">
        <w:rPr>
          <w:lang w:val="fr-CA"/>
        </w:rPr>
        <w:t xml:space="preserve">il est inutile de saisir le nombre </w:t>
      </w:r>
      <w:r w:rsidR="00F276D8" w:rsidRPr="00EF4DF2">
        <w:rPr>
          <w:lang w:val="fr-CA"/>
        </w:rPr>
        <w:t>π</w:t>
      </w:r>
      <w:r w:rsidR="00F276D8" w:rsidRPr="00F276D8">
        <w:rPr>
          <w:lang w:val="fr-CA"/>
        </w:rPr>
        <w:t xml:space="preserve"> </w:t>
      </w:r>
      <w:r w:rsidR="00F276D8">
        <w:rPr>
          <w:lang w:val="fr-CA"/>
        </w:rPr>
        <w:t xml:space="preserve">avec plus de précision que </w:t>
      </w:r>
      <w:r w:rsidR="00F276D8" w:rsidRPr="00F276D8">
        <w:rPr>
          <w:lang w:val="fr-CA"/>
        </w:rPr>
        <w:t>3.1415926535897932</w:t>
      </w:r>
      <w:r w:rsidR="000D557D">
        <w:rPr>
          <w:lang w:val="fr-CA"/>
        </w:rPr>
        <w:t xml:space="preserve">. </w:t>
      </w:r>
      <w:r w:rsidR="00E67D10">
        <w:rPr>
          <w:lang w:val="fr-CA"/>
        </w:rPr>
        <w:t xml:space="preserve">Les types </w:t>
      </w:r>
      <w:r w:rsidR="00E67D10" w:rsidRPr="002B377A">
        <w:rPr>
          <w:i/>
          <w:iCs/>
          <w:lang w:val="fr-CA"/>
        </w:rPr>
        <w:t>float</w:t>
      </w:r>
      <w:r w:rsidR="00E67D10">
        <w:rPr>
          <w:lang w:val="fr-CA"/>
        </w:rPr>
        <w:t xml:space="preserve"> et </w:t>
      </w:r>
      <w:r w:rsidR="00E67D10" w:rsidRPr="002B377A">
        <w:rPr>
          <w:i/>
          <w:iCs/>
          <w:lang w:val="fr-CA"/>
        </w:rPr>
        <w:t>double</w:t>
      </w:r>
      <w:r w:rsidR="00E67D10">
        <w:rPr>
          <w:lang w:val="fr-CA"/>
        </w:rPr>
        <w:t xml:space="preserve"> peuvent aussi avoir pour valeur –infini, +infini ainsi qu’une valeur spéciale NaN (not-a-number) que nous pouvons générer en divisant zéro par zéro (par exemple).</w:t>
      </w:r>
    </w:p>
    <w:p w14:paraId="4381ED26" w14:textId="65B91393" w:rsidR="000D557D" w:rsidRDefault="000D557D" w:rsidP="000D557D">
      <w:pPr>
        <w:pStyle w:val="Corpsdetexte"/>
        <w:rPr>
          <w:lang w:val="fr-CA"/>
        </w:rPr>
      </w:pPr>
      <w:r w:rsidRPr="00EC6C37">
        <w:rPr>
          <w:b/>
          <w:lang w:val="fr-CA"/>
        </w:rPr>
        <w:t>Exemple</w:t>
      </w:r>
      <w:r>
        <w:rPr>
          <w:lang w:val="fr-CA"/>
        </w:rPr>
        <w:t xml:space="preserve">. </w:t>
      </w:r>
      <w:hyperlink r:id="rId152"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Pr="009E31B7">
        <w:rPr>
          <w:rFonts w:ascii="Segoe UI" w:hAnsi="Segoe UI" w:cs="Segoe UI"/>
          <w:b/>
          <w:bCs/>
          <w:color w:val="586069"/>
          <w:lang w:val="fr-CA"/>
        </w:rPr>
        <w:t>chapitre_4</w:t>
      </w:r>
      <w:r>
        <w:rPr>
          <w:rFonts w:ascii="Segoe UI" w:hAnsi="Segoe UI" w:cs="Segoe UI"/>
          <w:color w:val="586069"/>
          <w:lang w:val="fr-CA"/>
        </w:rPr>
        <w:t>/</w:t>
      </w:r>
      <w:r w:rsidRPr="007C05BF">
        <w:rPr>
          <w:rFonts w:ascii="Segoe UI" w:hAnsi="Segoe UI" w:cs="Segoe UI"/>
          <w:b/>
          <w:bCs/>
          <w:color w:val="586069"/>
          <w:lang w:val="fr-CA"/>
        </w:rPr>
        <w:t>Exemple</w:t>
      </w:r>
      <w:r>
        <w:rPr>
          <w:rFonts w:ascii="Segoe UI" w:hAnsi="Segoe UI" w:cs="Segoe UI"/>
          <w:b/>
          <w:bCs/>
          <w:color w:val="586069"/>
          <w:lang w:val="fr-CA"/>
        </w:rPr>
        <w:t>Zero</w:t>
      </w:r>
      <w:r w:rsidRPr="007C05BF">
        <w:rPr>
          <w:rFonts w:ascii="Segoe UI" w:hAnsi="Segoe UI" w:cs="Segoe UI"/>
          <w:b/>
          <w:bCs/>
          <w:color w:val="586069"/>
          <w:lang w:val="fr-CA"/>
        </w:rPr>
        <w:t>.java</w:t>
      </w:r>
    </w:p>
    <w:p w14:paraId="6A73B68D" w14:textId="523478D8" w:rsidR="000D557D" w:rsidRDefault="000D557D" w:rsidP="000D557D">
      <w:pPr>
        <w:pStyle w:val="Corpsdetexte"/>
        <w:rPr>
          <w:lang w:val="fr-CA"/>
        </w:rPr>
      </w:pPr>
      <w:r>
        <w:rPr>
          <w:lang w:val="fr-CA"/>
        </w:rPr>
        <w:t>L’exemple suivant</w:t>
      </w:r>
      <w:r w:rsidR="00F276D8">
        <w:rPr>
          <w:lang w:val="fr-CA"/>
        </w:rPr>
        <w:t xml:space="preserve"> illustre le comportement du zéro positif, du zéro négatif et du NaN et Java</w:t>
      </w:r>
      <w:r>
        <w:rPr>
          <w:lang w:val="fr-CA"/>
        </w:rPr>
        <w:t>.</w:t>
      </w:r>
      <w:r w:rsidR="00F276D8">
        <w:rPr>
          <w:lang w:val="fr-CA"/>
        </w:rPr>
        <w:t xml:space="preserve"> Il affiche ceci à l’écran : </w:t>
      </w:r>
    </w:p>
    <w:p w14:paraId="194D9011" w14:textId="77777777" w:rsidR="00F276D8" w:rsidRPr="00241467" w:rsidRDefault="00F276D8" w:rsidP="00F276D8">
      <w:pPr>
        <w:pStyle w:val="BlocdecitationPremier"/>
        <w:rPr>
          <w:lang w:val="fr-CA"/>
        </w:rPr>
      </w:pPr>
      <w:r w:rsidRPr="00241467">
        <w:rPr>
          <w:lang w:val="fr-CA"/>
        </w:rPr>
        <w:t>true</w:t>
      </w:r>
    </w:p>
    <w:p w14:paraId="4F9CA2AF" w14:textId="77777777" w:rsidR="00F276D8" w:rsidRPr="00241467" w:rsidRDefault="00F276D8" w:rsidP="00F276D8">
      <w:pPr>
        <w:pStyle w:val="BlocdecitationPremier"/>
        <w:rPr>
          <w:lang w:val="fr-CA"/>
        </w:rPr>
      </w:pPr>
      <w:r w:rsidRPr="00241467">
        <w:rPr>
          <w:lang w:val="fr-CA"/>
        </w:rPr>
        <w:t>-Infinity</w:t>
      </w:r>
    </w:p>
    <w:p w14:paraId="4719EA7E" w14:textId="77777777" w:rsidR="00F276D8" w:rsidRPr="00241467" w:rsidRDefault="00F276D8" w:rsidP="00F276D8">
      <w:pPr>
        <w:pStyle w:val="BlocdecitationPremier"/>
        <w:rPr>
          <w:lang w:val="fr-CA"/>
        </w:rPr>
      </w:pPr>
      <w:r w:rsidRPr="00241467">
        <w:rPr>
          <w:lang w:val="fr-CA"/>
        </w:rPr>
        <w:t>Infinity</w:t>
      </w:r>
    </w:p>
    <w:p w14:paraId="4845B239" w14:textId="77777777" w:rsidR="00F276D8" w:rsidRPr="00241467" w:rsidRDefault="00F276D8" w:rsidP="00F276D8">
      <w:pPr>
        <w:pStyle w:val="BlocdecitationPremier"/>
        <w:rPr>
          <w:lang w:val="fr-CA"/>
        </w:rPr>
      </w:pPr>
      <w:r w:rsidRPr="00241467">
        <w:rPr>
          <w:lang w:val="fr-CA"/>
        </w:rPr>
        <w:t>false</w:t>
      </w:r>
    </w:p>
    <w:p w14:paraId="34D3155E" w14:textId="77777777" w:rsidR="00F276D8" w:rsidRPr="00F276D8" w:rsidRDefault="00F276D8" w:rsidP="00F276D8">
      <w:pPr>
        <w:pStyle w:val="BlocdecitationPremier"/>
        <w:rPr>
          <w:lang w:val="fr-CA"/>
        </w:rPr>
      </w:pPr>
      <w:r w:rsidRPr="00F276D8">
        <w:rPr>
          <w:lang w:val="fr-CA"/>
        </w:rPr>
        <w:t>NaN</w:t>
      </w:r>
    </w:p>
    <w:p w14:paraId="420CDB9F" w14:textId="20E776C4" w:rsidR="00F276D8" w:rsidRPr="00790DA8" w:rsidRDefault="00F276D8" w:rsidP="00F276D8">
      <w:pPr>
        <w:pStyle w:val="BlocdecitationPremier"/>
        <w:rPr>
          <w:lang w:val="fr-CA"/>
        </w:rPr>
      </w:pPr>
      <w:r w:rsidRPr="00790DA8">
        <w:rPr>
          <w:lang w:val="fr-CA"/>
        </w:rPr>
        <w:lastRenderedPageBreak/>
        <w:t>false</w:t>
      </w:r>
    </w:p>
    <w:p w14:paraId="136D6BBF" w14:textId="77777777" w:rsidR="000D557D" w:rsidRPr="007616BC" w:rsidRDefault="000D557D" w:rsidP="000D557D">
      <w:pPr>
        <w:pStyle w:val="Code"/>
        <w:rPr>
          <w:lang w:val="en-US" w:eastAsia="zh-CN"/>
        </w:rPr>
      </w:pPr>
      <w:r w:rsidRPr="007616BC">
        <w:rPr>
          <w:b/>
          <w:bCs/>
          <w:color w:val="800000"/>
          <w:lang w:val="en-US" w:eastAsia="zh-CN"/>
        </w:rPr>
        <w:t>public</w:t>
      </w:r>
      <w:r w:rsidRPr="007616BC">
        <w:rPr>
          <w:lang w:val="en-US" w:eastAsia="zh-CN"/>
        </w:rPr>
        <w:t xml:space="preserve"> </w:t>
      </w:r>
      <w:r w:rsidRPr="007616BC">
        <w:rPr>
          <w:b/>
          <w:bCs/>
          <w:color w:val="800000"/>
          <w:lang w:val="en-US" w:eastAsia="zh-CN"/>
        </w:rPr>
        <w:t>class</w:t>
      </w:r>
      <w:r w:rsidRPr="007616BC">
        <w:rPr>
          <w:lang w:val="en-US" w:eastAsia="zh-CN"/>
        </w:rPr>
        <w:t xml:space="preserve"> ExempleZero </w:t>
      </w:r>
      <w:r w:rsidRPr="007616BC">
        <w:rPr>
          <w:color w:val="800080"/>
          <w:lang w:val="en-US" w:eastAsia="zh-CN"/>
        </w:rPr>
        <w:t>{</w:t>
      </w:r>
    </w:p>
    <w:p w14:paraId="67CB2A11" w14:textId="77777777" w:rsidR="000D557D" w:rsidRPr="00241467" w:rsidRDefault="000D557D" w:rsidP="000D557D">
      <w:pPr>
        <w:pStyle w:val="Code"/>
        <w:rPr>
          <w:lang w:val="en-CA" w:eastAsia="zh-CN"/>
        </w:rPr>
      </w:pPr>
      <w:r w:rsidRPr="007616BC">
        <w:rPr>
          <w:lang w:val="en-US" w:eastAsia="zh-CN"/>
        </w:rPr>
        <w:t xml:space="preserve">  </w:t>
      </w:r>
      <w:r w:rsidRPr="00241467">
        <w:rPr>
          <w:b/>
          <w:bCs/>
          <w:color w:val="800000"/>
          <w:lang w:val="en-CA" w:eastAsia="zh-CN"/>
        </w:rPr>
        <w:t>public</w:t>
      </w:r>
      <w:r w:rsidRPr="00241467">
        <w:rPr>
          <w:lang w:val="en-CA" w:eastAsia="zh-CN"/>
        </w:rPr>
        <w:t xml:space="preserve"> </w:t>
      </w:r>
      <w:r w:rsidRPr="00241467">
        <w:rPr>
          <w:b/>
          <w:bCs/>
          <w:color w:val="800000"/>
          <w:lang w:val="en-CA" w:eastAsia="zh-CN"/>
        </w:rPr>
        <w:t>static</w:t>
      </w:r>
      <w:r w:rsidRPr="00241467">
        <w:rPr>
          <w:lang w:val="en-CA" w:eastAsia="zh-CN"/>
        </w:rPr>
        <w:t xml:space="preserve"> </w:t>
      </w:r>
      <w:r w:rsidRPr="00241467">
        <w:rPr>
          <w:color w:val="BB7977"/>
          <w:lang w:val="en-CA" w:eastAsia="zh-CN"/>
        </w:rPr>
        <w:t>void</w:t>
      </w:r>
      <w:r w:rsidRPr="00241467">
        <w:rPr>
          <w:lang w:val="en-CA" w:eastAsia="zh-CN"/>
        </w:rPr>
        <w:t xml:space="preserve"> main</w:t>
      </w:r>
      <w:r w:rsidRPr="00241467">
        <w:rPr>
          <w:color w:val="808030"/>
          <w:lang w:val="en-CA" w:eastAsia="zh-CN"/>
        </w:rPr>
        <w:t>(</w:t>
      </w:r>
      <w:r w:rsidRPr="00241467">
        <w:rPr>
          <w:b/>
          <w:bCs/>
          <w:color w:val="BB7977"/>
          <w:lang w:val="en-CA" w:eastAsia="zh-CN"/>
        </w:rPr>
        <w:t>String</w:t>
      </w:r>
      <w:r w:rsidRPr="00241467">
        <w:rPr>
          <w:color w:val="808030"/>
          <w:lang w:val="en-CA" w:eastAsia="zh-CN"/>
        </w:rPr>
        <w:t>[]</w:t>
      </w:r>
      <w:r w:rsidRPr="00241467">
        <w:rPr>
          <w:lang w:val="en-CA" w:eastAsia="zh-CN"/>
        </w:rPr>
        <w:t xml:space="preserve"> s</w:t>
      </w:r>
      <w:r w:rsidRPr="00241467">
        <w:rPr>
          <w:color w:val="808030"/>
          <w:lang w:val="en-CA" w:eastAsia="zh-CN"/>
        </w:rPr>
        <w:t>)</w:t>
      </w:r>
      <w:r w:rsidRPr="00241467">
        <w:rPr>
          <w:lang w:val="en-CA" w:eastAsia="zh-CN"/>
        </w:rPr>
        <w:t xml:space="preserve"> </w:t>
      </w:r>
      <w:r w:rsidRPr="00241467">
        <w:rPr>
          <w:color w:val="800080"/>
          <w:lang w:val="en-CA" w:eastAsia="zh-CN"/>
        </w:rPr>
        <w:t>{</w:t>
      </w:r>
    </w:p>
    <w:p w14:paraId="7819CA67" w14:textId="77777777" w:rsidR="000D557D" w:rsidRPr="000D557D" w:rsidRDefault="000D557D" w:rsidP="000D557D">
      <w:pPr>
        <w:pStyle w:val="Code"/>
        <w:rPr>
          <w:lang w:val="fr-FR" w:eastAsia="zh-CN"/>
        </w:rPr>
      </w:pPr>
      <w:r w:rsidRPr="00241467">
        <w:rPr>
          <w:lang w:val="en-CA" w:eastAsia="zh-CN"/>
        </w:rPr>
        <w:t xml:space="preserve">    </w:t>
      </w:r>
      <w:r w:rsidRPr="000D557D">
        <w:rPr>
          <w:color w:val="BB7977"/>
          <w:lang w:val="fr-FR" w:eastAsia="zh-CN"/>
        </w:rPr>
        <w:t>double</w:t>
      </w:r>
      <w:r w:rsidRPr="000D557D">
        <w:rPr>
          <w:lang w:val="fr-FR" w:eastAsia="zh-CN"/>
        </w:rPr>
        <w:t xml:space="preserve"> minus_zero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1076D7C5"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plus_zero </w:t>
      </w:r>
      <w:r w:rsidRPr="000D557D">
        <w:rPr>
          <w:color w:val="808030"/>
          <w:lang w:val="fr-FR" w:eastAsia="zh-CN"/>
        </w:rPr>
        <w:t>=</w:t>
      </w:r>
      <w:r w:rsidRPr="000D557D">
        <w:rPr>
          <w:lang w:val="fr-FR" w:eastAsia="zh-CN"/>
        </w:rPr>
        <w:t xml:space="preserve"> </w:t>
      </w:r>
      <w:r w:rsidRPr="000D557D">
        <w:rPr>
          <w:color w:val="808030"/>
          <w:lang w:val="fr-FR" w:eastAsia="zh-CN"/>
        </w:rPr>
        <w:t>+</w:t>
      </w:r>
      <w:r w:rsidRPr="000D557D">
        <w:rPr>
          <w:color w:val="008000"/>
          <w:lang w:val="fr-FR" w:eastAsia="zh-CN"/>
        </w:rPr>
        <w:t>0.0</w:t>
      </w:r>
      <w:r w:rsidRPr="000D557D">
        <w:rPr>
          <w:color w:val="800080"/>
          <w:lang w:val="fr-FR" w:eastAsia="zh-CN"/>
        </w:rPr>
        <w:t>;</w:t>
      </w:r>
    </w:p>
    <w:p w14:paraId="3A4047E8"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plus_zero</w:t>
      </w:r>
      <w:r w:rsidRPr="000D557D">
        <w:rPr>
          <w:color w:val="808030"/>
          <w:lang w:val="fr-FR" w:eastAsia="zh-CN"/>
        </w:rPr>
        <w:t>)</w:t>
      </w:r>
      <w:r w:rsidRPr="000D557D">
        <w:rPr>
          <w:color w:val="800080"/>
          <w:lang w:val="fr-FR" w:eastAsia="zh-CN"/>
        </w:rPr>
        <w:t>;</w:t>
      </w:r>
    </w:p>
    <w:p w14:paraId="4F13509E"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minus_zero</w:t>
      </w:r>
      <w:r w:rsidRPr="000D557D">
        <w:rPr>
          <w:color w:val="808030"/>
          <w:lang w:val="fr-FR" w:eastAsia="zh-CN"/>
        </w:rPr>
        <w:t>)</w:t>
      </w:r>
      <w:r w:rsidRPr="000D557D">
        <w:rPr>
          <w:color w:val="800080"/>
          <w:lang w:val="fr-FR" w:eastAsia="zh-CN"/>
        </w:rPr>
        <w:t>;</w:t>
      </w:r>
    </w:p>
    <w:p w14:paraId="3308A639"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DDB6F7"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color w:val="008C00"/>
          <w:lang w:val="fr-FR" w:eastAsia="zh-CN"/>
        </w:rPr>
        <w:t>1</w:t>
      </w:r>
      <w:r w:rsidRPr="000D557D">
        <w:rPr>
          <w:color w:val="808030"/>
          <w:lang w:val="fr-FR" w:eastAsia="zh-CN"/>
        </w:rPr>
        <w:t>/</w:t>
      </w:r>
      <w:r w:rsidRPr="000D557D">
        <w:rPr>
          <w:lang w:val="fr-FR" w:eastAsia="zh-CN"/>
        </w:rPr>
        <w:t xml:space="preserve">minus_zero </w:t>
      </w:r>
      <w:r w:rsidRPr="000D557D">
        <w:rPr>
          <w:color w:val="808030"/>
          <w:lang w:val="fr-FR" w:eastAsia="zh-CN"/>
        </w:rPr>
        <w:t>==</w:t>
      </w:r>
      <w:r w:rsidRPr="000D557D">
        <w:rPr>
          <w:lang w:val="fr-FR" w:eastAsia="zh-CN"/>
        </w:rPr>
        <w:t xml:space="preserve"> </w:t>
      </w:r>
      <w:r w:rsidRPr="000D557D">
        <w:rPr>
          <w:color w:val="008C00"/>
          <w:lang w:val="fr-FR" w:eastAsia="zh-CN"/>
        </w:rPr>
        <w:t>1</w:t>
      </w:r>
      <w:r w:rsidRPr="000D557D">
        <w:rPr>
          <w:color w:val="808030"/>
          <w:lang w:val="fr-FR" w:eastAsia="zh-CN"/>
        </w:rPr>
        <w:t>/</w:t>
      </w:r>
      <w:r w:rsidRPr="000D557D">
        <w:rPr>
          <w:lang w:val="fr-FR" w:eastAsia="zh-CN"/>
        </w:rPr>
        <w:t>plus_zero</w:t>
      </w:r>
      <w:r w:rsidRPr="000D557D">
        <w:rPr>
          <w:color w:val="808030"/>
          <w:lang w:val="fr-FR" w:eastAsia="zh-CN"/>
        </w:rPr>
        <w:t>)</w:t>
      </w:r>
      <w:r w:rsidRPr="000D557D">
        <w:rPr>
          <w:color w:val="800080"/>
          <w:lang w:val="fr-FR" w:eastAsia="zh-CN"/>
        </w:rPr>
        <w:t>;</w:t>
      </w:r>
    </w:p>
    <w:p w14:paraId="6DC10EE6" w14:textId="77777777" w:rsidR="000D557D" w:rsidRPr="000D557D" w:rsidRDefault="000D557D" w:rsidP="000D557D">
      <w:pPr>
        <w:pStyle w:val="Code"/>
        <w:rPr>
          <w:lang w:val="fr-FR" w:eastAsia="zh-CN"/>
        </w:rPr>
      </w:pPr>
      <w:r w:rsidRPr="000D557D">
        <w:rPr>
          <w:lang w:val="fr-FR" w:eastAsia="zh-CN"/>
        </w:rPr>
        <w:t xml:space="preserve">    </w:t>
      </w:r>
      <w:r w:rsidRPr="000D557D">
        <w:rPr>
          <w:color w:val="BB7977"/>
          <w:lang w:val="fr-FR" w:eastAsia="zh-CN"/>
        </w:rPr>
        <w:t>double</w:t>
      </w:r>
      <w:r w:rsidRPr="000D557D">
        <w:rPr>
          <w:lang w:val="fr-FR" w:eastAsia="zh-CN"/>
        </w:rPr>
        <w:t xml:space="preserve"> n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lang w:val="fr-FR" w:eastAsia="zh-CN"/>
        </w:rPr>
        <w:t xml:space="preserve"> </w:t>
      </w:r>
      <w:r w:rsidRPr="000D557D">
        <w:rPr>
          <w:color w:val="808030"/>
          <w:lang w:val="fr-FR" w:eastAsia="zh-CN"/>
        </w:rPr>
        <w:t>/</w:t>
      </w:r>
      <w:r w:rsidRPr="000D557D">
        <w:rPr>
          <w:lang w:val="fr-FR" w:eastAsia="zh-CN"/>
        </w:rPr>
        <w:t xml:space="preserve"> </w:t>
      </w:r>
      <w:r w:rsidRPr="000D557D">
        <w:rPr>
          <w:color w:val="008000"/>
          <w:lang w:val="fr-FR" w:eastAsia="zh-CN"/>
        </w:rPr>
        <w:t>0.0</w:t>
      </w:r>
      <w:r w:rsidRPr="000D557D">
        <w:rPr>
          <w:color w:val="800080"/>
          <w:lang w:val="fr-FR" w:eastAsia="zh-CN"/>
        </w:rPr>
        <w:t>;</w:t>
      </w:r>
    </w:p>
    <w:p w14:paraId="2265806C"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n</w:t>
      </w:r>
      <w:r w:rsidRPr="000D557D">
        <w:rPr>
          <w:color w:val="808030"/>
          <w:lang w:val="fr-FR" w:eastAsia="zh-CN"/>
        </w:rPr>
        <w:t>)</w:t>
      </w:r>
      <w:r w:rsidRPr="000D557D">
        <w:rPr>
          <w:color w:val="800080"/>
          <w:lang w:val="fr-FR" w:eastAsia="zh-CN"/>
        </w:rPr>
        <w:t>;</w:t>
      </w:r>
    </w:p>
    <w:p w14:paraId="2AFC743F" w14:textId="77777777" w:rsidR="000D557D" w:rsidRPr="000D557D" w:rsidRDefault="000D557D" w:rsidP="000D557D">
      <w:pPr>
        <w:pStyle w:val="Code"/>
        <w:rPr>
          <w:lang w:val="fr-FR" w:eastAsia="zh-CN"/>
        </w:rPr>
      </w:pPr>
      <w:r w:rsidRPr="000D557D">
        <w:rPr>
          <w:lang w:val="fr-FR" w:eastAsia="zh-CN"/>
        </w:rPr>
        <w:t xml:space="preserve">    </w:t>
      </w:r>
      <w:r w:rsidRPr="000D557D">
        <w:rPr>
          <w:b/>
          <w:bCs/>
          <w:color w:val="BB7977"/>
          <w:lang w:val="fr-FR" w:eastAsia="zh-CN"/>
        </w:rPr>
        <w:t>System</w:t>
      </w:r>
      <w:r w:rsidRPr="000D557D">
        <w:rPr>
          <w:color w:val="808030"/>
          <w:lang w:val="fr-FR" w:eastAsia="zh-CN"/>
        </w:rPr>
        <w:t>.</w:t>
      </w:r>
      <w:r w:rsidRPr="000D557D">
        <w:rPr>
          <w:lang w:val="fr-FR" w:eastAsia="zh-CN"/>
        </w:rPr>
        <w:t>out</w:t>
      </w:r>
      <w:r w:rsidRPr="000D557D">
        <w:rPr>
          <w:color w:val="808030"/>
          <w:lang w:val="fr-FR" w:eastAsia="zh-CN"/>
        </w:rPr>
        <w:t>.</w:t>
      </w:r>
      <w:r w:rsidRPr="000D557D">
        <w:rPr>
          <w:lang w:val="fr-FR" w:eastAsia="zh-CN"/>
        </w:rPr>
        <w:t>println</w:t>
      </w:r>
      <w:r w:rsidRPr="000D557D">
        <w:rPr>
          <w:color w:val="808030"/>
          <w:lang w:val="fr-FR" w:eastAsia="zh-CN"/>
        </w:rPr>
        <w:t>(</w:t>
      </w:r>
      <w:r w:rsidRPr="000D557D">
        <w:rPr>
          <w:lang w:val="fr-FR" w:eastAsia="zh-CN"/>
        </w:rPr>
        <w:t xml:space="preserve">n </w:t>
      </w:r>
      <w:r w:rsidRPr="000D557D">
        <w:rPr>
          <w:color w:val="808030"/>
          <w:lang w:val="fr-FR" w:eastAsia="zh-CN"/>
        </w:rPr>
        <w:t>==</w:t>
      </w:r>
      <w:r w:rsidRPr="000D557D">
        <w:rPr>
          <w:lang w:val="fr-FR" w:eastAsia="zh-CN"/>
        </w:rPr>
        <w:t xml:space="preserve"> n</w:t>
      </w:r>
      <w:r w:rsidRPr="000D557D">
        <w:rPr>
          <w:color w:val="808030"/>
          <w:lang w:val="fr-FR" w:eastAsia="zh-CN"/>
        </w:rPr>
        <w:t>)</w:t>
      </w:r>
      <w:r w:rsidRPr="000D557D">
        <w:rPr>
          <w:color w:val="800080"/>
          <w:lang w:val="fr-FR" w:eastAsia="zh-CN"/>
        </w:rPr>
        <w:t>;</w:t>
      </w:r>
    </w:p>
    <w:p w14:paraId="32045387" w14:textId="77777777" w:rsidR="000D557D" w:rsidRPr="000D557D" w:rsidRDefault="000D557D" w:rsidP="000D557D">
      <w:pPr>
        <w:pStyle w:val="Code"/>
        <w:rPr>
          <w:lang w:eastAsia="zh-CN"/>
        </w:rPr>
      </w:pPr>
      <w:r w:rsidRPr="000D557D">
        <w:rPr>
          <w:lang w:val="fr-FR" w:eastAsia="zh-CN"/>
        </w:rPr>
        <w:t xml:space="preserve">  </w:t>
      </w:r>
      <w:r w:rsidRPr="000D557D">
        <w:rPr>
          <w:color w:val="800080"/>
          <w:lang w:eastAsia="zh-CN"/>
        </w:rPr>
        <w:t>}</w:t>
      </w:r>
    </w:p>
    <w:p w14:paraId="2C0648F9" w14:textId="1F1732BC" w:rsidR="000D557D" w:rsidRDefault="000D557D" w:rsidP="00F276D8">
      <w:pPr>
        <w:pStyle w:val="Code"/>
        <w:rPr>
          <w:color w:val="800080"/>
          <w:lang w:eastAsia="zh-CN"/>
        </w:rPr>
      </w:pPr>
      <w:r w:rsidRPr="000D557D">
        <w:rPr>
          <w:color w:val="800080"/>
          <w:lang w:eastAsia="zh-CN"/>
        </w:rPr>
        <w:t>}</w:t>
      </w:r>
    </w:p>
    <w:p w14:paraId="58021B3B" w14:textId="77777777" w:rsidR="003E5B17" w:rsidRDefault="003E5B17" w:rsidP="00F276D8">
      <w:pPr>
        <w:pStyle w:val="Code"/>
        <w:rPr>
          <w:lang w:eastAsia="zh-CN"/>
        </w:rPr>
      </w:pPr>
    </w:p>
    <w:p w14:paraId="32A8A6FC" w14:textId="77777777" w:rsidR="00D56842" w:rsidRDefault="00D56842" w:rsidP="00F97D1A">
      <w:pPr>
        <w:pStyle w:val="Corpsdetexte"/>
        <w:rPr>
          <w:lang w:val="fr-CA"/>
        </w:rPr>
      </w:pPr>
    </w:p>
    <w:p w14:paraId="2F37E273" w14:textId="07F9CAF0" w:rsidR="00F97D1A" w:rsidRDefault="00F97D1A" w:rsidP="00941126">
      <w:pPr>
        <w:pStyle w:val="Corpsdetexte"/>
        <w:keepLines/>
        <w:rPr>
          <w:lang w:val="fr-CA"/>
        </w:rPr>
      </w:pPr>
      <w:r>
        <w:rPr>
          <w:lang w:val="fr-CA"/>
        </w:rPr>
        <w:t xml:space="preserve">La </w:t>
      </w:r>
      <w:r>
        <w:rPr>
          <w:lang w:val="fr-CA"/>
        </w:rPr>
        <w:fldChar w:fldCharType="begin"/>
      </w:r>
      <w:r>
        <w:rPr>
          <w:lang w:val="fr-CA"/>
        </w:rPr>
        <w:instrText xml:space="preserve"> REF _Ref46198836 \h </w:instrText>
      </w:r>
      <w:r>
        <w:rPr>
          <w:lang w:val="fr-CA"/>
        </w:rPr>
      </w:r>
      <w:r>
        <w:rPr>
          <w:lang w:val="fr-CA"/>
        </w:rPr>
        <w:fldChar w:fldCharType="separate"/>
      </w:r>
      <w:r w:rsidR="00CF67E3">
        <w:t xml:space="preserve">Figure </w:t>
      </w:r>
      <w:r w:rsidR="00CF67E3">
        <w:rPr>
          <w:noProof/>
        </w:rPr>
        <w:t>15</w:t>
      </w:r>
      <w:r>
        <w:rPr>
          <w:lang w:val="fr-CA"/>
        </w:rPr>
        <w:fldChar w:fldCharType="end"/>
      </w:r>
      <w:r>
        <w:rPr>
          <w:lang w:val="fr-CA"/>
        </w:rPr>
        <w:t xml:space="preserve"> montre les conventions Java pour exprimer les </w:t>
      </w:r>
      <w:r w:rsidR="00F776C1">
        <w:rPr>
          <w:lang w:val="fr-CA"/>
        </w:rPr>
        <w:t>littéraux</w:t>
      </w:r>
      <w:r>
        <w:rPr>
          <w:lang w:val="fr-CA"/>
        </w:rPr>
        <w:t xml:space="preserve"> des types numériques.</w:t>
      </w:r>
      <w:r w:rsidR="0038346A">
        <w:rPr>
          <w:lang w:val="fr-CA"/>
        </w:rPr>
        <w:t xml:space="preserve"> </w:t>
      </w:r>
      <w:r>
        <w:rPr>
          <w:lang w:val="fr-CA"/>
        </w:rPr>
        <w:t>Java permet de former des expressions numériques complexes de manière analogue aux expressions mathématiques. Le tableau suivant montre les opérations numériques binaires de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01E34DD5" w14:textId="77777777" w:rsidTr="008D06F8">
        <w:tc>
          <w:tcPr>
            <w:tcW w:w="2093" w:type="dxa"/>
            <w:shd w:val="clear" w:color="auto" w:fill="auto"/>
          </w:tcPr>
          <w:p w14:paraId="0DF721FC" w14:textId="77777777" w:rsidR="00F97D1A" w:rsidRPr="00EC23E6" w:rsidRDefault="00F97D1A" w:rsidP="00941126">
            <w:pPr>
              <w:pStyle w:val="Corpsdetexte"/>
              <w:keepNext/>
              <w:keepLines/>
              <w:spacing w:after="0"/>
              <w:rPr>
                <w:b/>
                <w:bCs/>
                <w:sz w:val="20"/>
                <w:szCs w:val="20"/>
                <w:lang w:val="fr-CA"/>
              </w:rPr>
            </w:pPr>
            <w:r w:rsidRPr="00EC23E6">
              <w:rPr>
                <w:b/>
                <w:bCs/>
                <w:sz w:val="20"/>
                <w:szCs w:val="20"/>
                <w:lang w:val="fr-CA"/>
              </w:rPr>
              <w:t>Opération binaire</w:t>
            </w:r>
          </w:p>
        </w:tc>
        <w:tc>
          <w:tcPr>
            <w:tcW w:w="3118" w:type="dxa"/>
            <w:shd w:val="clear" w:color="auto" w:fill="auto"/>
          </w:tcPr>
          <w:p w14:paraId="5CDF699B" w14:textId="77777777" w:rsidR="00F97D1A" w:rsidRPr="00EC23E6" w:rsidRDefault="00F97D1A" w:rsidP="00941126">
            <w:pPr>
              <w:pStyle w:val="Corpsdetexte"/>
              <w:keepNext/>
              <w:keepLines/>
              <w:spacing w:after="0"/>
              <w:rPr>
                <w:b/>
                <w:bCs/>
                <w:sz w:val="20"/>
                <w:szCs w:val="20"/>
                <w:lang w:val="fr-CA"/>
              </w:rPr>
            </w:pPr>
            <w:r w:rsidRPr="00EC23E6">
              <w:rPr>
                <w:b/>
                <w:bCs/>
                <w:sz w:val="20"/>
                <w:szCs w:val="20"/>
                <w:lang w:val="fr-CA"/>
              </w:rPr>
              <w:t>Signification</w:t>
            </w:r>
          </w:p>
        </w:tc>
      </w:tr>
      <w:tr w:rsidR="00F97D1A" w:rsidRPr="007B6966" w14:paraId="1F4FE41B" w14:textId="77777777" w:rsidTr="008D06F8">
        <w:tc>
          <w:tcPr>
            <w:tcW w:w="2093" w:type="dxa"/>
            <w:shd w:val="clear" w:color="auto" w:fill="auto"/>
          </w:tcPr>
          <w:p w14:paraId="082D94C9"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57B1A389"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Addition</w:t>
            </w:r>
          </w:p>
          <w:p w14:paraId="54DB984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 xml:space="preserve">Exemples : </w:t>
            </w:r>
          </w:p>
          <w:p w14:paraId="076E8EDA"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4 + 5 donne 9</w:t>
            </w:r>
          </w:p>
          <w:p w14:paraId="376B029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4.2 + 16.3 donne 20.5</w:t>
            </w:r>
          </w:p>
        </w:tc>
      </w:tr>
      <w:tr w:rsidR="00F97D1A" w:rsidRPr="007B6966" w14:paraId="529AF736" w14:textId="77777777" w:rsidTr="008D06F8">
        <w:tc>
          <w:tcPr>
            <w:tcW w:w="2093" w:type="dxa"/>
            <w:shd w:val="clear" w:color="auto" w:fill="auto"/>
          </w:tcPr>
          <w:p w14:paraId="56EE9395"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19A0A8AD"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Soustraction</w:t>
            </w:r>
          </w:p>
          <w:p w14:paraId="4373BDC1"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 xml:space="preserve">Exemples : </w:t>
            </w:r>
          </w:p>
          <w:p w14:paraId="4A4364D6"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5 - 2 donne 3</w:t>
            </w:r>
          </w:p>
          <w:p w14:paraId="168049C6"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20.5 – 16.3 donne 4.2</w:t>
            </w:r>
          </w:p>
        </w:tc>
      </w:tr>
      <w:tr w:rsidR="00F97D1A" w:rsidRPr="007B6966" w14:paraId="4DE83D2C" w14:textId="77777777" w:rsidTr="008D06F8">
        <w:tc>
          <w:tcPr>
            <w:tcW w:w="2093" w:type="dxa"/>
            <w:shd w:val="clear" w:color="auto" w:fill="auto"/>
          </w:tcPr>
          <w:p w14:paraId="1E0ABAFF"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1CB47D17"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Multiplication</w:t>
            </w:r>
          </w:p>
          <w:p w14:paraId="532F9486"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 xml:space="preserve">Exemples : </w:t>
            </w:r>
          </w:p>
          <w:p w14:paraId="6361C938"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3 * 4 donne 12</w:t>
            </w:r>
          </w:p>
          <w:p w14:paraId="397162CE" w14:textId="77777777" w:rsidR="00F97D1A" w:rsidRPr="00EC23E6" w:rsidRDefault="00F97D1A" w:rsidP="00941126">
            <w:pPr>
              <w:pStyle w:val="Corpsdetexte"/>
              <w:keepNext/>
              <w:keepLines/>
              <w:spacing w:after="0"/>
              <w:rPr>
                <w:sz w:val="20"/>
                <w:szCs w:val="20"/>
                <w:lang w:val="fr-CA"/>
              </w:rPr>
            </w:pPr>
          </w:p>
        </w:tc>
      </w:tr>
      <w:tr w:rsidR="00F97D1A" w:rsidRPr="007B6966" w14:paraId="4C93A8B3" w14:textId="77777777" w:rsidTr="008D06F8">
        <w:tc>
          <w:tcPr>
            <w:tcW w:w="2093" w:type="dxa"/>
            <w:shd w:val="clear" w:color="auto" w:fill="auto"/>
          </w:tcPr>
          <w:p w14:paraId="617F8DA2"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75697915"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Division</w:t>
            </w:r>
          </w:p>
          <w:p w14:paraId="6A5716C8"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Exemples :</w:t>
            </w:r>
          </w:p>
          <w:p w14:paraId="2A11F61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 / 5 donne 3</w:t>
            </w:r>
          </w:p>
          <w:p w14:paraId="0E1B68E4"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16.0 / 5.0 donne 3.2</w:t>
            </w:r>
          </w:p>
        </w:tc>
      </w:tr>
      <w:tr w:rsidR="00F97D1A" w:rsidRPr="007B6966" w14:paraId="0E7BAACF" w14:textId="77777777" w:rsidTr="008D06F8">
        <w:tc>
          <w:tcPr>
            <w:tcW w:w="2093" w:type="dxa"/>
            <w:shd w:val="clear" w:color="auto" w:fill="auto"/>
          </w:tcPr>
          <w:p w14:paraId="57BBCBDE"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w:t>
            </w:r>
          </w:p>
        </w:tc>
        <w:tc>
          <w:tcPr>
            <w:tcW w:w="3118" w:type="dxa"/>
            <w:shd w:val="clear" w:color="auto" w:fill="auto"/>
          </w:tcPr>
          <w:p w14:paraId="5A88F29E"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Reste après division entière</w:t>
            </w:r>
          </w:p>
          <w:p w14:paraId="52D0719C"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Exemples :</w:t>
            </w:r>
          </w:p>
          <w:p w14:paraId="21A36230"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16 % 4 donne 0</w:t>
            </w:r>
          </w:p>
          <w:p w14:paraId="13FA903A" w14:textId="77777777" w:rsidR="00F97D1A" w:rsidRPr="00EC23E6" w:rsidRDefault="00F97D1A" w:rsidP="00941126">
            <w:pPr>
              <w:pStyle w:val="Corpsdetexte"/>
              <w:keepNext/>
              <w:keepLines/>
              <w:spacing w:after="0"/>
              <w:rPr>
                <w:sz w:val="20"/>
                <w:szCs w:val="20"/>
                <w:lang w:val="fr-CA"/>
              </w:rPr>
            </w:pPr>
            <w:r w:rsidRPr="00EC23E6">
              <w:rPr>
                <w:sz w:val="20"/>
                <w:szCs w:val="20"/>
                <w:lang w:val="fr-CA"/>
              </w:rPr>
              <w:t>16 % 5 donne 1</w:t>
            </w:r>
          </w:p>
        </w:tc>
      </w:tr>
    </w:tbl>
    <w:p w14:paraId="17FADC43" w14:textId="77777777" w:rsidR="00E67D10" w:rsidRDefault="00E67D10" w:rsidP="00F97D1A">
      <w:pPr>
        <w:pStyle w:val="Corpsdetexte"/>
        <w:rPr>
          <w:lang w:val="fr-CA"/>
        </w:rPr>
      </w:pPr>
    </w:p>
    <w:p w14:paraId="0DE0C0E6" w14:textId="0047642B" w:rsidR="00E67D10" w:rsidRDefault="00E67D10" w:rsidP="00F97D1A">
      <w:pPr>
        <w:pStyle w:val="Corpsdetexte"/>
        <w:rPr>
          <w:lang w:val="fr-CA"/>
        </w:rPr>
      </w:pPr>
      <w:r>
        <w:rPr>
          <w:lang w:val="fr-CA"/>
        </w:rPr>
        <w:t>La division des nombres entiers positifs se fait comme à la petite école : le résultat de la division est un entier qui représente le nombre de fois que le diviseur peut être soustrait au numérateur sans obtenir un résultat négatif. Par exemple, 4/4, 5/4 et 7/4 donnent toutes comme réponse le quotient 1.</w:t>
      </w:r>
      <w:r w:rsidR="00B40E22">
        <w:rPr>
          <w:lang w:val="fr-CA"/>
        </w:rPr>
        <w:t xml:space="preserve"> Le reste de la division est obtenu avec le symbole %. On peut vérifier que l’entier x divise l’entier y en comparant y % x avec la valeur zéro.</w:t>
      </w:r>
    </w:p>
    <w:p w14:paraId="0D353DF9" w14:textId="3144726A" w:rsidR="00E67D10" w:rsidRDefault="00E67D10" w:rsidP="00F97D1A">
      <w:pPr>
        <w:pStyle w:val="Corpsdetexte"/>
        <w:rPr>
          <w:lang w:val="fr-CA"/>
        </w:rPr>
      </w:pPr>
      <w:r>
        <w:rPr>
          <w:lang w:val="fr-CA"/>
        </w:rPr>
        <w:t>La division par zéro</w:t>
      </w:r>
      <w:r w:rsidR="00B40E22">
        <w:rPr>
          <w:lang w:val="fr-CA"/>
        </w:rPr>
        <w:t xml:space="preserve"> (avec / ou %)</w:t>
      </w:r>
      <w:r>
        <w:rPr>
          <w:lang w:val="fr-CA"/>
        </w:rPr>
        <w:t xml:space="preserve"> dans le cas des entiers génère une erreur et peut terminer un programme. La division par zéro dans le cas des nombres </w:t>
      </w:r>
      <w:r w:rsidR="00B40E22">
        <w:rPr>
          <w:lang w:val="fr-CA"/>
        </w:rPr>
        <w:t>à virgule flottante est permise, mais elle génère une valeur infinie ou la valeur NaN.</w:t>
      </w:r>
    </w:p>
    <w:p w14:paraId="6E0DD1D4" w14:textId="79D7ECAE" w:rsidR="00B0289E" w:rsidRDefault="00B40E22" w:rsidP="00B0289E">
      <w:pPr>
        <w:pStyle w:val="Corpsdetexte"/>
        <w:rPr>
          <w:lang w:val="fr-CA"/>
        </w:rPr>
      </w:pPr>
      <w:r>
        <w:rPr>
          <w:lang w:val="fr-CA"/>
        </w:rPr>
        <w:lastRenderedPageBreak/>
        <w:t>Dans le cas d’une operation arithmétique dont le résultat ne peut pas être représenter par le type choisi, un résultat incorrect peut être obtenu.</w:t>
      </w:r>
      <w:r w:rsidR="00B0289E">
        <w:rPr>
          <w:lang w:val="fr-CA"/>
        </w:rPr>
        <w:t xml:space="preserve"> Il est de votre responsabilité de vérifier que le résultat du calcul peut être représenté.</w:t>
      </w:r>
    </w:p>
    <w:p w14:paraId="2337A568" w14:textId="2C57A1B6" w:rsidR="00B0289E" w:rsidRDefault="00B0289E" w:rsidP="00B0289E">
      <w:pPr>
        <w:pStyle w:val="Corpsdetexte"/>
        <w:rPr>
          <w:lang w:val="fr-CA"/>
        </w:rPr>
      </w:pPr>
      <w:r w:rsidRPr="008F4075">
        <w:rPr>
          <w:b/>
          <w:bCs/>
          <w:lang w:val="fr-CA"/>
        </w:rPr>
        <w:t>Exemple</w:t>
      </w:r>
      <w:r>
        <w:rPr>
          <w:lang w:val="fr-CA"/>
        </w:rPr>
        <w:t xml:space="preserve">. Le </w:t>
      </w:r>
      <w:r>
        <w:rPr>
          <w:i/>
          <w:iCs/>
          <w:lang w:val="fr-CA"/>
        </w:rPr>
        <w:t>int</w:t>
      </w:r>
      <w:r>
        <w:rPr>
          <w:lang w:val="fr-CA"/>
        </w:rPr>
        <w:t xml:space="preserve"> </w:t>
      </w:r>
      <w:r w:rsidRPr="00B0289E">
        <w:rPr>
          <w:lang w:val="fr-CA"/>
        </w:rPr>
        <w:t>2000000000</w:t>
      </w:r>
      <w:r>
        <w:rPr>
          <w:lang w:val="fr-CA"/>
        </w:rPr>
        <w:t xml:space="preserve"> ajouté au </w:t>
      </w:r>
      <w:r w:rsidRPr="001A7E12">
        <w:rPr>
          <w:i/>
          <w:iCs/>
          <w:lang w:val="fr-CA"/>
        </w:rPr>
        <w:t>int</w:t>
      </w:r>
      <w:r>
        <w:rPr>
          <w:lang w:val="fr-CA"/>
        </w:rPr>
        <w:t xml:space="preserve"> </w:t>
      </w:r>
      <w:r w:rsidRPr="00B0289E">
        <w:rPr>
          <w:lang w:val="fr-CA"/>
        </w:rPr>
        <w:t>2000000000</w:t>
      </w:r>
      <w:r>
        <w:rPr>
          <w:lang w:val="fr-CA"/>
        </w:rPr>
        <w:t xml:space="preserve"> donne la valeur </w:t>
      </w:r>
      <w:r w:rsidRPr="00B0289E">
        <w:rPr>
          <w:lang w:val="fr-CA"/>
        </w:rPr>
        <w:t>-294967296</w:t>
      </w:r>
      <w:r>
        <w:rPr>
          <w:lang w:val="fr-CA"/>
        </w:rPr>
        <w:t> :</w:t>
      </w:r>
    </w:p>
    <w:p w14:paraId="549881E6" w14:textId="77777777" w:rsidR="00B0289E" w:rsidRPr="00B0289E" w:rsidRDefault="00B0289E" w:rsidP="00B0289E">
      <w:pPr>
        <w:pStyle w:val="CodeJava9pt"/>
        <w:rPr>
          <w:lang w:val="fr-CA"/>
        </w:rPr>
      </w:pPr>
      <w:r w:rsidRPr="00B0289E">
        <w:rPr>
          <w:lang w:val="fr-CA"/>
        </w:rPr>
        <w:t xml:space="preserve">    int x = 2000000000;</w:t>
      </w:r>
    </w:p>
    <w:p w14:paraId="38E38B46" w14:textId="79BC47B7" w:rsidR="00B0289E" w:rsidRDefault="00B0289E" w:rsidP="00B0289E">
      <w:pPr>
        <w:pStyle w:val="CodeJava9pt"/>
        <w:rPr>
          <w:lang w:val="fr-CA"/>
        </w:rPr>
      </w:pPr>
      <w:r w:rsidRPr="00B0289E">
        <w:rPr>
          <w:lang w:val="fr-CA"/>
        </w:rPr>
        <w:t xml:space="preserve">    int y = 2000000000;</w:t>
      </w:r>
    </w:p>
    <w:p w14:paraId="0C62D333" w14:textId="504BDD7E" w:rsidR="00B0289E" w:rsidRDefault="00B0289E" w:rsidP="00B0289E">
      <w:pPr>
        <w:pStyle w:val="CodeJava9pt"/>
        <w:rPr>
          <w:lang w:val="fr-CA"/>
        </w:rPr>
      </w:pPr>
      <w:r>
        <w:rPr>
          <w:lang w:val="fr-CA"/>
        </w:rPr>
        <w:t xml:space="preserve">    int z = x + y; // = </w:t>
      </w:r>
      <w:r w:rsidRPr="00B0289E">
        <w:rPr>
          <w:lang w:val="fr-CA"/>
        </w:rPr>
        <w:t>-294967296</w:t>
      </w:r>
      <w:r>
        <w:rPr>
          <w:lang w:val="fr-CA"/>
        </w:rPr>
        <w:t> </w:t>
      </w:r>
    </w:p>
    <w:p w14:paraId="12194236" w14:textId="77777777" w:rsidR="00B0289E" w:rsidRDefault="00B0289E" w:rsidP="00F97D1A">
      <w:pPr>
        <w:pStyle w:val="Corpsdetexte"/>
        <w:rPr>
          <w:lang w:val="fr-CA"/>
        </w:rPr>
      </w:pPr>
    </w:p>
    <w:p w14:paraId="79F2E502" w14:textId="0254E0C5" w:rsidR="00F97D1A" w:rsidRDefault="00F97D1A" w:rsidP="00F97D1A">
      <w:pPr>
        <w:pStyle w:val="Corpsdetexte"/>
        <w:rPr>
          <w:lang w:val="fr-CA"/>
        </w:rPr>
      </w:pPr>
      <w:r>
        <w:rPr>
          <w:lang w:val="fr-CA"/>
        </w:rPr>
        <w:t xml:space="preserve">Il est permis de former des expressions arithmétiques complexes en combinant les opérations au besoin. Comme pour les conventions mathématiques usuelles, lorsqu’il y a plusieurs opérations, les opérations à plus grande priorité sont effectuées en premier. À priorité égale, les opérations sont effectuées de gauche à droite. Le tableau suivant montre la priorité des opérateurs en ordre décroissant de priorité. Le + et - </w:t>
      </w:r>
      <w:r w:rsidRPr="00C11A69">
        <w:rPr>
          <w:i/>
          <w:iCs/>
          <w:lang w:val="fr-CA"/>
        </w:rPr>
        <w:t>unaires</w:t>
      </w:r>
      <w:r>
        <w:rPr>
          <w:lang w:val="fr-CA"/>
        </w:rPr>
        <w:t xml:space="preserve"> servent à préciser le signe d’une valeur numérique comme dans +3 ou -15, le + étant toujours facultatif.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276"/>
      </w:tblGrid>
      <w:tr w:rsidR="00F97D1A" w:rsidRPr="007B6966" w14:paraId="1DB8B098" w14:textId="77777777" w:rsidTr="008D06F8">
        <w:tc>
          <w:tcPr>
            <w:tcW w:w="2093" w:type="dxa"/>
            <w:shd w:val="clear" w:color="auto" w:fill="auto"/>
          </w:tcPr>
          <w:p w14:paraId="764867F9" w14:textId="77777777" w:rsidR="00F97D1A" w:rsidRPr="007B22C8" w:rsidRDefault="00F97D1A" w:rsidP="008D06F8">
            <w:pPr>
              <w:pStyle w:val="Corpsdetexte"/>
              <w:spacing w:after="0"/>
              <w:rPr>
                <w:b/>
                <w:bCs/>
                <w:sz w:val="20"/>
                <w:szCs w:val="20"/>
                <w:lang w:val="fr-CA"/>
              </w:rPr>
            </w:pPr>
            <w:r w:rsidRPr="007B22C8">
              <w:rPr>
                <w:b/>
                <w:bCs/>
                <w:sz w:val="20"/>
                <w:szCs w:val="20"/>
                <w:lang w:val="fr-CA"/>
              </w:rPr>
              <w:t>Opération</w:t>
            </w:r>
          </w:p>
        </w:tc>
        <w:tc>
          <w:tcPr>
            <w:tcW w:w="1276" w:type="dxa"/>
            <w:shd w:val="clear" w:color="auto" w:fill="auto"/>
          </w:tcPr>
          <w:p w14:paraId="52C9AB2D" w14:textId="77777777" w:rsidR="00F97D1A" w:rsidRPr="007B22C8" w:rsidRDefault="00F97D1A" w:rsidP="008D06F8">
            <w:pPr>
              <w:pStyle w:val="Corpsdetexte"/>
              <w:spacing w:after="0"/>
              <w:rPr>
                <w:b/>
                <w:bCs/>
                <w:sz w:val="20"/>
                <w:szCs w:val="20"/>
                <w:lang w:val="fr-CA"/>
              </w:rPr>
            </w:pPr>
            <w:r w:rsidRPr="007B22C8">
              <w:rPr>
                <w:b/>
                <w:bCs/>
                <w:sz w:val="20"/>
                <w:szCs w:val="20"/>
                <w:lang w:val="fr-CA"/>
              </w:rPr>
              <w:t>Priorité</w:t>
            </w:r>
          </w:p>
        </w:tc>
      </w:tr>
      <w:tr w:rsidR="00F97D1A" w:rsidRPr="007B6966" w14:paraId="543ABDB1" w14:textId="77777777" w:rsidTr="008D06F8">
        <w:tc>
          <w:tcPr>
            <w:tcW w:w="2093" w:type="dxa"/>
            <w:shd w:val="clear" w:color="auto" w:fill="auto"/>
          </w:tcPr>
          <w:p w14:paraId="515B897D" w14:textId="77777777" w:rsidR="00F97D1A" w:rsidRPr="007B22C8" w:rsidRDefault="00F97D1A" w:rsidP="008D06F8">
            <w:pPr>
              <w:pStyle w:val="Corpsdetexte"/>
              <w:spacing w:after="0"/>
              <w:rPr>
                <w:sz w:val="20"/>
                <w:szCs w:val="20"/>
                <w:lang w:val="fr-CA"/>
              </w:rPr>
            </w:pPr>
            <w:r w:rsidRPr="007B22C8">
              <w:rPr>
                <w:sz w:val="20"/>
                <w:szCs w:val="20"/>
                <w:lang w:val="fr-CA"/>
              </w:rPr>
              <w:t>(,)</w:t>
            </w:r>
          </w:p>
        </w:tc>
        <w:tc>
          <w:tcPr>
            <w:tcW w:w="1276" w:type="dxa"/>
            <w:shd w:val="clear" w:color="auto" w:fill="auto"/>
          </w:tcPr>
          <w:p w14:paraId="3FB66B2F" w14:textId="77777777" w:rsidR="00F97D1A" w:rsidRPr="007B22C8" w:rsidRDefault="00F97D1A" w:rsidP="008D06F8">
            <w:pPr>
              <w:pStyle w:val="Corpsdetexte"/>
              <w:spacing w:after="0"/>
              <w:rPr>
                <w:sz w:val="20"/>
                <w:szCs w:val="20"/>
                <w:lang w:val="fr-CA"/>
              </w:rPr>
            </w:pPr>
            <w:r w:rsidRPr="007B22C8">
              <w:rPr>
                <w:sz w:val="20"/>
                <w:szCs w:val="20"/>
                <w:lang w:val="fr-CA"/>
              </w:rPr>
              <w:t>0</w:t>
            </w:r>
          </w:p>
        </w:tc>
      </w:tr>
      <w:tr w:rsidR="00F97D1A" w:rsidRPr="007B6966" w14:paraId="4481DE7E" w14:textId="77777777" w:rsidTr="008D06F8">
        <w:tc>
          <w:tcPr>
            <w:tcW w:w="2093" w:type="dxa"/>
            <w:shd w:val="clear" w:color="auto" w:fill="auto"/>
          </w:tcPr>
          <w:p w14:paraId="6C8C2469" w14:textId="77777777" w:rsidR="00F97D1A" w:rsidRPr="007B22C8" w:rsidRDefault="00F97D1A" w:rsidP="008D06F8">
            <w:pPr>
              <w:pStyle w:val="Corpsdetexte"/>
              <w:spacing w:after="0"/>
              <w:rPr>
                <w:sz w:val="20"/>
                <w:szCs w:val="20"/>
                <w:lang w:val="fr-CA"/>
              </w:rPr>
            </w:pPr>
            <w:r w:rsidRPr="007B22C8">
              <w:rPr>
                <w:sz w:val="20"/>
                <w:szCs w:val="20"/>
                <w:lang w:val="fr-CA"/>
              </w:rPr>
              <w:t>+, - unaires</w:t>
            </w:r>
          </w:p>
        </w:tc>
        <w:tc>
          <w:tcPr>
            <w:tcW w:w="1276" w:type="dxa"/>
            <w:shd w:val="clear" w:color="auto" w:fill="auto"/>
          </w:tcPr>
          <w:p w14:paraId="575DCCAD" w14:textId="77777777" w:rsidR="00F97D1A" w:rsidRPr="007B22C8" w:rsidRDefault="00F97D1A" w:rsidP="008D06F8">
            <w:pPr>
              <w:pStyle w:val="Corpsdetexte"/>
              <w:spacing w:after="0"/>
              <w:rPr>
                <w:sz w:val="20"/>
                <w:szCs w:val="20"/>
                <w:lang w:val="fr-CA"/>
              </w:rPr>
            </w:pPr>
            <w:r w:rsidRPr="007B22C8">
              <w:rPr>
                <w:sz w:val="20"/>
                <w:szCs w:val="20"/>
                <w:lang w:val="fr-CA"/>
              </w:rPr>
              <w:t>1</w:t>
            </w:r>
          </w:p>
        </w:tc>
      </w:tr>
      <w:tr w:rsidR="00F97D1A" w:rsidRPr="007B6966" w14:paraId="042E9DB0" w14:textId="77777777" w:rsidTr="008D06F8">
        <w:tc>
          <w:tcPr>
            <w:tcW w:w="2093" w:type="dxa"/>
            <w:shd w:val="clear" w:color="auto" w:fill="auto"/>
          </w:tcPr>
          <w:p w14:paraId="454152DA" w14:textId="77777777" w:rsidR="00F97D1A" w:rsidRPr="007B22C8" w:rsidRDefault="00F97D1A" w:rsidP="008D06F8">
            <w:pPr>
              <w:pStyle w:val="Corpsdetexte"/>
              <w:spacing w:after="0"/>
              <w:rPr>
                <w:sz w:val="20"/>
                <w:szCs w:val="20"/>
                <w:lang w:val="fr-CA"/>
              </w:rPr>
            </w:pPr>
            <w:r w:rsidRPr="007B22C8">
              <w:rPr>
                <w:sz w:val="20"/>
                <w:szCs w:val="20"/>
                <w:lang w:val="fr-CA"/>
              </w:rPr>
              <w:t>*, /, %</w:t>
            </w:r>
          </w:p>
        </w:tc>
        <w:tc>
          <w:tcPr>
            <w:tcW w:w="1276" w:type="dxa"/>
            <w:shd w:val="clear" w:color="auto" w:fill="auto"/>
          </w:tcPr>
          <w:p w14:paraId="76144F2E" w14:textId="77777777" w:rsidR="00F97D1A" w:rsidRPr="007B22C8" w:rsidRDefault="00F97D1A" w:rsidP="008D06F8">
            <w:pPr>
              <w:pStyle w:val="Corpsdetexte"/>
              <w:spacing w:after="0"/>
              <w:rPr>
                <w:sz w:val="20"/>
                <w:szCs w:val="20"/>
                <w:lang w:val="fr-CA"/>
              </w:rPr>
            </w:pPr>
            <w:r w:rsidRPr="007B22C8">
              <w:rPr>
                <w:sz w:val="20"/>
                <w:szCs w:val="20"/>
                <w:lang w:val="fr-CA"/>
              </w:rPr>
              <w:t>2</w:t>
            </w:r>
          </w:p>
        </w:tc>
      </w:tr>
      <w:tr w:rsidR="00F97D1A" w:rsidRPr="007B6966" w14:paraId="7D9722C8" w14:textId="77777777" w:rsidTr="008D06F8">
        <w:tc>
          <w:tcPr>
            <w:tcW w:w="2093" w:type="dxa"/>
            <w:shd w:val="clear" w:color="auto" w:fill="auto"/>
          </w:tcPr>
          <w:p w14:paraId="0B6413BA" w14:textId="77777777" w:rsidR="00F97D1A" w:rsidRPr="007B22C8" w:rsidRDefault="00F97D1A" w:rsidP="008D06F8">
            <w:pPr>
              <w:pStyle w:val="Corpsdetexte"/>
              <w:spacing w:after="0"/>
              <w:rPr>
                <w:sz w:val="20"/>
                <w:szCs w:val="20"/>
                <w:lang w:val="fr-CA"/>
              </w:rPr>
            </w:pPr>
            <w:r w:rsidRPr="007B22C8">
              <w:rPr>
                <w:sz w:val="20"/>
                <w:szCs w:val="20"/>
                <w:lang w:val="fr-CA"/>
              </w:rPr>
              <w:t>+, - binaires</w:t>
            </w:r>
          </w:p>
        </w:tc>
        <w:tc>
          <w:tcPr>
            <w:tcW w:w="1276" w:type="dxa"/>
            <w:shd w:val="clear" w:color="auto" w:fill="auto"/>
          </w:tcPr>
          <w:p w14:paraId="19556F2F" w14:textId="77777777" w:rsidR="00F97D1A" w:rsidRPr="007B22C8" w:rsidRDefault="00F97D1A" w:rsidP="008D06F8">
            <w:pPr>
              <w:pStyle w:val="Corpsdetexte"/>
              <w:spacing w:after="0"/>
              <w:rPr>
                <w:sz w:val="20"/>
                <w:szCs w:val="20"/>
                <w:lang w:val="fr-CA"/>
              </w:rPr>
            </w:pPr>
            <w:r w:rsidRPr="007B22C8">
              <w:rPr>
                <w:sz w:val="20"/>
                <w:szCs w:val="20"/>
                <w:lang w:val="fr-CA"/>
              </w:rPr>
              <w:t>3</w:t>
            </w:r>
          </w:p>
        </w:tc>
      </w:tr>
    </w:tbl>
    <w:p w14:paraId="2A1E4227" w14:textId="77777777" w:rsidR="00F97D1A" w:rsidRDefault="00F97D1A" w:rsidP="00F97D1A">
      <w:pPr>
        <w:pStyle w:val="Corpsdetexte"/>
        <w:rPr>
          <w:lang w:val="fr-CA"/>
        </w:rPr>
      </w:pPr>
    </w:p>
    <w:p w14:paraId="65DC906E" w14:textId="77777777" w:rsidR="00F97D1A" w:rsidRDefault="00F97D1A" w:rsidP="00F97D1A">
      <w:pPr>
        <w:pStyle w:val="Corpsdetexte"/>
        <w:rPr>
          <w:lang w:val="fr-CA"/>
        </w:rPr>
      </w:pPr>
      <w:r w:rsidRPr="001755C1">
        <w:rPr>
          <w:b/>
          <w:bCs/>
          <w:lang w:val="fr-CA"/>
        </w:rPr>
        <w:t>Exemple</w:t>
      </w:r>
      <w:r>
        <w:rPr>
          <w:b/>
          <w:bCs/>
          <w:lang w:val="fr-CA"/>
        </w:rPr>
        <w:t xml:space="preserve"> illustrant les priorités</w:t>
      </w:r>
      <w:r>
        <w:rPr>
          <w:lang w:val="fr-CA"/>
        </w:rPr>
        <w:t xml:space="preserve">. L’expression suivante </w:t>
      </w:r>
    </w:p>
    <w:p w14:paraId="599DC9FD" w14:textId="44C22DE5" w:rsidR="00F97D1A" w:rsidRPr="00A16A27" w:rsidRDefault="0038346A" w:rsidP="00F97D1A">
      <w:pPr>
        <w:pStyle w:val="Corpsdetexte"/>
        <w:ind w:firstLine="720"/>
        <w:rPr>
          <w:rFonts w:ascii="Courier New" w:hAnsi="Courier New" w:cs="Courier New"/>
          <w:sz w:val="18"/>
          <w:szCs w:val="18"/>
          <w:lang w:val="fr-CA"/>
        </w:rPr>
      </w:pPr>
      <w:r>
        <w:rPr>
          <w:rFonts w:ascii="Courier New" w:hAnsi="Courier New" w:cs="Courier New"/>
          <w:sz w:val="18"/>
          <w:szCs w:val="18"/>
          <w:lang w:val="fr-CA"/>
        </w:rPr>
        <w:t xml:space="preserve">3 + 2 * </w:t>
      </w:r>
      <w:r w:rsidR="00941126">
        <w:rPr>
          <w:rFonts w:ascii="Courier New" w:hAnsi="Courier New" w:cs="Courier New"/>
          <w:sz w:val="18"/>
          <w:szCs w:val="18"/>
          <w:lang w:val="fr-CA"/>
        </w:rPr>
        <w:t>6</w:t>
      </w:r>
      <w:r>
        <w:rPr>
          <w:rFonts w:ascii="Courier New" w:hAnsi="Courier New" w:cs="Courier New"/>
          <w:sz w:val="18"/>
          <w:szCs w:val="18"/>
          <w:lang w:val="fr-CA"/>
        </w:rPr>
        <w:t xml:space="preserve"> </w:t>
      </w:r>
      <w:r w:rsidR="00F97D1A" w:rsidRPr="00A16A27">
        <w:rPr>
          <w:rFonts w:ascii="Courier New" w:hAnsi="Courier New" w:cs="Courier New"/>
          <w:sz w:val="18"/>
          <w:szCs w:val="18"/>
          <w:lang w:val="fr-CA"/>
        </w:rPr>
        <w:t>- 3 - 2 * 4</w:t>
      </w:r>
    </w:p>
    <w:p w14:paraId="155ADCAF" w14:textId="77777777" w:rsidR="00F97D1A" w:rsidRDefault="00F97D1A" w:rsidP="00F97D1A">
      <w:pPr>
        <w:pStyle w:val="Corpsdetexte"/>
        <w:rPr>
          <w:lang w:val="fr-CA"/>
        </w:rPr>
      </w:pPr>
      <w:r>
        <w:rPr>
          <w:lang w:val="fr-CA"/>
        </w:rPr>
        <w:t xml:space="preserve">est équivalente à </w:t>
      </w:r>
    </w:p>
    <w:p w14:paraId="59D0DD05" w14:textId="77777777" w:rsidR="00F97D1A" w:rsidRPr="007F0CD0" w:rsidRDefault="00F97D1A" w:rsidP="00F97D1A">
      <w:pPr>
        <w:pStyle w:val="Corpsdetexte"/>
        <w:ind w:firstLine="720"/>
        <w:rPr>
          <w:rFonts w:ascii="Courier New" w:hAnsi="Courier New" w:cs="Courier New"/>
          <w:sz w:val="18"/>
          <w:szCs w:val="18"/>
          <w:lang w:val="fr-CA"/>
        </w:rPr>
      </w:pPr>
      <w:r w:rsidRPr="007F0CD0">
        <w:rPr>
          <w:rFonts w:ascii="Courier New" w:hAnsi="Courier New" w:cs="Courier New"/>
          <w:sz w:val="18"/>
          <w:szCs w:val="18"/>
          <w:lang w:val="fr-CA"/>
        </w:rPr>
        <w:t xml:space="preserve">(((3 + (2 * 6)) - 3) - (2*4)) </w:t>
      </w:r>
    </w:p>
    <w:p w14:paraId="3CBBF28A" w14:textId="77777777" w:rsidR="00F97D1A" w:rsidRDefault="00F97D1A" w:rsidP="00F97D1A">
      <w:pPr>
        <w:pStyle w:val="Corpsdetexte"/>
        <w:rPr>
          <w:lang w:val="fr-CA"/>
        </w:rPr>
      </w:pPr>
      <w:r w:rsidRPr="0045776B">
        <w:rPr>
          <w:lang w:val="fr-CA"/>
        </w:rPr>
        <w:t>dont le résultat est 4</w:t>
      </w:r>
      <w:r>
        <w:rPr>
          <w:lang w:val="fr-CA"/>
        </w:rPr>
        <w:t>. L’évaluation procède donc selon les étapes suivantes :</w:t>
      </w:r>
    </w:p>
    <w:p w14:paraId="11547D4A"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(2 * 6)) - 3) - (2*4))</w:t>
      </w:r>
    </w:p>
    <w:p w14:paraId="71573B99"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+ 12) - 3) - (2*4))</w:t>
      </w:r>
    </w:p>
    <w:p w14:paraId="3A9653DE"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(((3 + 12) - 3) - 8)</w:t>
      </w:r>
    </w:p>
    <w:p w14:paraId="341C4C15"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((15 - 3) - 8)</w:t>
      </w:r>
    </w:p>
    <w:p w14:paraId="3C9F92B4"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(12 - 8)</w:t>
      </w:r>
    </w:p>
    <w:p w14:paraId="50CBCB65" w14:textId="77777777" w:rsidR="00F97D1A" w:rsidRPr="0089526F" w:rsidRDefault="00F97D1A" w:rsidP="00621058">
      <w:pPr>
        <w:pStyle w:val="Corpsdetexte"/>
        <w:spacing w:after="0"/>
        <w:ind w:firstLine="720"/>
        <w:rPr>
          <w:rFonts w:ascii="Courier New" w:hAnsi="Courier New" w:cs="Courier New"/>
          <w:sz w:val="18"/>
          <w:szCs w:val="18"/>
          <w:lang w:val="fr-CA"/>
        </w:rPr>
      </w:pPr>
      <w:r w:rsidRPr="0089526F">
        <w:rPr>
          <w:rFonts w:ascii="Courier New" w:hAnsi="Courier New" w:cs="Courier New"/>
          <w:sz w:val="18"/>
          <w:szCs w:val="18"/>
          <w:lang w:val="fr-CA"/>
        </w:rPr>
        <w:t>4</w:t>
      </w:r>
    </w:p>
    <w:p w14:paraId="3546D0E3" w14:textId="65A080A7" w:rsidR="00F97D1A" w:rsidRDefault="00F97D1A" w:rsidP="00F97D1A">
      <w:pPr>
        <w:pStyle w:val="Corpsdetexte"/>
        <w:rPr>
          <w:lang w:val="fr-CA"/>
        </w:rPr>
      </w:pPr>
      <w:r>
        <w:rPr>
          <w:lang w:val="fr-CA"/>
        </w:rPr>
        <w:t>Les parenthèses permettent de modifier cet ordre d’évaluation au besoin.</w:t>
      </w:r>
    </w:p>
    <w:p w14:paraId="6B1E831E" w14:textId="77777777" w:rsidR="00CD65E8" w:rsidRDefault="00CD65E8" w:rsidP="00CD65E8">
      <w:pPr>
        <w:pStyle w:val="Corpsdetexte"/>
        <w:rPr>
          <w:lang w:val="fr-CA"/>
        </w:rPr>
      </w:pPr>
      <w:r w:rsidRPr="00B86084">
        <w:rPr>
          <w:b/>
          <w:bCs/>
          <w:lang w:val="fr-CA"/>
        </w:rPr>
        <w:t>Exercice</w:t>
      </w:r>
      <w:r>
        <w:rPr>
          <w:lang w:val="fr-CA"/>
        </w:rPr>
        <w:t>. Quel est le résultat de l’expression suivante :</w:t>
      </w:r>
    </w:p>
    <w:p w14:paraId="0C98F91B" w14:textId="20655E49" w:rsidR="00CD65E8" w:rsidRPr="00A16A27" w:rsidRDefault="00CD65E8" w:rsidP="00CD65E8">
      <w:pPr>
        <w:pStyle w:val="CodeJava9pt"/>
        <w:rPr>
          <w:lang w:val="fr-CA"/>
        </w:rPr>
      </w:pPr>
      <w:r>
        <w:rPr>
          <w:lang w:val="fr-CA"/>
        </w:rPr>
        <w:t>2+4*2*5+10/2</w:t>
      </w:r>
    </w:p>
    <w:p w14:paraId="59746DC5" w14:textId="0B663004" w:rsidR="005F012D" w:rsidRDefault="00CD65E8" w:rsidP="00F97D1A">
      <w:pPr>
        <w:pStyle w:val="Corpsdetexte"/>
        <w:rPr>
          <w:lang w:val="fr-CA"/>
        </w:rPr>
      </w:pPr>
      <w:r>
        <w:rPr>
          <w:lang w:val="fr-CA"/>
        </w:rPr>
        <w:t>Réécrire l’expression avec des parenthèses qui reflètent la priorité d’évaluation des opérations.</w:t>
      </w:r>
    </w:p>
    <w:p w14:paraId="78C85D38" w14:textId="1479B394" w:rsidR="00F97D1A" w:rsidRPr="00981314" w:rsidRDefault="00F97D1A" w:rsidP="00F97D1A">
      <w:pPr>
        <w:pStyle w:val="Corpsdetexte"/>
        <w:pBdr>
          <w:top w:val="single" w:sz="4" w:space="1" w:color="auto"/>
          <w:left w:val="single" w:sz="4" w:space="4" w:color="auto"/>
          <w:bottom w:val="single" w:sz="4" w:space="1" w:color="auto"/>
          <w:right w:val="single" w:sz="4" w:space="4" w:color="auto"/>
        </w:pBdr>
        <w:rPr>
          <w:b/>
          <w:bCs/>
          <w:lang w:val="fr-CA"/>
        </w:rPr>
      </w:pPr>
      <w:r w:rsidRPr="00981314">
        <w:rPr>
          <w:b/>
          <w:bCs/>
          <w:lang w:val="fr-CA"/>
        </w:rPr>
        <w:t>Conseil</w:t>
      </w:r>
    </w:p>
    <w:p w14:paraId="39AD157F" w14:textId="1B2F6A9E" w:rsidR="00F97D1A" w:rsidRDefault="00F97D1A" w:rsidP="00F97D1A">
      <w:pPr>
        <w:pStyle w:val="Corpsdetexte"/>
        <w:pBdr>
          <w:top w:val="single" w:sz="4" w:space="1" w:color="auto"/>
          <w:left w:val="single" w:sz="4" w:space="4" w:color="auto"/>
          <w:bottom w:val="single" w:sz="4" w:space="1" w:color="auto"/>
          <w:right w:val="single" w:sz="4" w:space="4" w:color="auto"/>
        </w:pBdr>
        <w:rPr>
          <w:lang w:val="fr-CA"/>
        </w:rPr>
      </w:pPr>
      <w:r>
        <w:rPr>
          <w:lang w:val="fr-CA"/>
        </w:rPr>
        <w:t xml:space="preserve">Ne vous fiez pas à la priorité, et mettez des parenthèses </w:t>
      </w:r>
      <w:r w:rsidR="00305EEB">
        <w:rPr>
          <w:lang w:val="fr-CA"/>
        </w:rPr>
        <w:t xml:space="preserve">en cas de doute </w:t>
      </w:r>
      <w:r>
        <w:rPr>
          <w:lang w:val="fr-CA"/>
        </w:rPr>
        <w:t>!</w:t>
      </w:r>
    </w:p>
    <w:p w14:paraId="401E6F32" w14:textId="77777777" w:rsidR="00F97D1A" w:rsidRDefault="00F97D1A" w:rsidP="00F97D1A">
      <w:pPr>
        <w:pStyle w:val="Corpsdetexte"/>
        <w:rPr>
          <w:lang w:val="fr-CA"/>
        </w:rPr>
      </w:pPr>
      <w:r>
        <w:rPr>
          <w:lang w:val="fr-CA"/>
        </w:rPr>
        <w:t xml:space="preserve">Lorsque des opérandes de types différents sont combinés, Java effectue des conversions de type automatiques en convertissant à un type unique tous les opérandes de l’expression. </w:t>
      </w:r>
    </w:p>
    <w:p w14:paraId="6A9CA4A2" w14:textId="77777777" w:rsidR="00F97D1A" w:rsidRDefault="00F97D1A" w:rsidP="00F97D1A">
      <w:pPr>
        <w:pStyle w:val="Corpsdetexte"/>
        <w:rPr>
          <w:lang w:val="fr-CA"/>
        </w:rPr>
      </w:pPr>
      <w:r w:rsidRPr="00623C56">
        <w:rPr>
          <w:b/>
          <w:bCs/>
          <w:lang w:val="fr-CA"/>
        </w:rPr>
        <w:lastRenderedPageBreak/>
        <w:t>Exemple</w:t>
      </w:r>
      <w:r>
        <w:rPr>
          <w:lang w:val="fr-CA"/>
        </w:rPr>
        <w:t>. L’expression suivante</w:t>
      </w:r>
    </w:p>
    <w:p w14:paraId="1664C208" w14:textId="77777777" w:rsidR="00F97D1A" w:rsidRPr="006D3F0F" w:rsidRDefault="00F97D1A" w:rsidP="00F97D1A">
      <w:pPr>
        <w:pStyle w:val="Corpsdetexte"/>
        <w:ind w:left="720"/>
        <w:rPr>
          <w:rFonts w:ascii="Courier New" w:hAnsi="Courier New" w:cs="Courier New"/>
          <w:sz w:val="18"/>
          <w:szCs w:val="18"/>
          <w:lang w:val="fr-CA"/>
        </w:rPr>
      </w:pPr>
      <w:r w:rsidRPr="006D3F0F">
        <w:rPr>
          <w:rFonts w:ascii="Courier New" w:hAnsi="Courier New" w:cs="Courier New"/>
          <w:sz w:val="18"/>
          <w:szCs w:val="18"/>
          <w:lang w:val="fr-CA"/>
        </w:rPr>
        <w:t>3.4 + 7</w:t>
      </w:r>
    </w:p>
    <w:p w14:paraId="327464F4" w14:textId="77777777" w:rsidR="00F97D1A" w:rsidRDefault="00F97D1A" w:rsidP="00F97D1A">
      <w:pPr>
        <w:pStyle w:val="Corpsdetexte"/>
        <w:rPr>
          <w:lang w:val="fr-CA"/>
        </w:rPr>
      </w:pPr>
      <w:r>
        <w:rPr>
          <w:lang w:val="fr-CA"/>
        </w:rPr>
        <w:t xml:space="preserve">fait intervenir le </w:t>
      </w:r>
      <w:r w:rsidRPr="00A913C8">
        <w:rPr>
          <w:i/>
          <w:iCs/>
          <w:lang w:val="fr-CA"/>
        </w:rPr>
        <w:t>double</w:t>
      </w:r>
      <w:r>
        <w:rPr>
          <w:lang w:val="fr-CA"/>
        </w:rPr>
        <w:t xml:space="preserve"> 3.4 et le </w:t>
      </w:r>
      <w:r w:rsidRPr="00A913C8">
        <w:rPr>
          <w:i/>
          <w:iCs/>
          <w:lang w:val="fr-CA"/>
        </w:rPr>
        <w:t>int</w:t>
      </w:r>
      <w:r>
        <w:rPr>
          <w:lang w:val="fr-CA"/>
        </w:rPr>
        <w:t xml:space="preserve"> 7. Le </w:t>
      </w:r>
      <w:r w:rsidRPr="0047021A">
        <w:rPr>
          <w:i/>
          <w:iCs/>
          <w:lang w:val="fr-CA"/>
        </w:rPr>
        <w:t>int</w:t>
      </w:r>
      <w:r>
        <w:rPr>
          <w:lang w:val="fr-CA"/>
        </w:rPr>
        <w:t xml:space="preserve"> sera converti automatiquement en un </w:t>
      </w:r>
      <w:r w:rsidRPr="00A913C8">
        <w:rPr>
          <w:i/>
          <w:iCs/>
          <w:lang w:val="fr-CA"/>
        </w:rPr>
        <w:t>double</w:t>
      </w:r>
      <w:r>
        <w:rPr>
          <w:lang w:val="fr-CA"/>
        </w:rPr>
        <w:t xml:space="preserve"> avant d’effectuer l’opération.</w:t>
      </w:r>
    </w:p>
    <w:p w14:paraId="3651B963" w14:textId="77777777" w:rsidR="00F97D1A" w:rsidRDefault="00F97D1A" w:rsidP="00F97D1A">
      <w:pPr>
        <w:pStyle w:val="Corpsdetexte"/>
        <w:rPr>
          <w:lang w:val="fr-CA"/>
        </w:rPr>
      </w:pPr>
      <w:r>
        <w:rPr>
          <w:lang w:val="fr-CA"/>
        </w:rPr>
        <w:t xml:space="preserve">La conversion cherche à éviter la perte d’information en faisant une </w:t>
      </w:r>
      <w:r w:rsidRPr="00B25063">
        <w:rPr>
          <w:i/>
          <w:iCs/>
          <w:lang w:val="fr-CA"/>
        </w:rPr>
        <w:t>promotion</w:t>
      </w:r>
      <w:r>
        <w:rPr>
          <w:lang w:val="fr-CA"/>
        </w:rPr>
        <w:t xml:space="preserve"> à un type plus général. Le tableau suivant montre les promotions valides en Java pour les types numériques. Les conversions sont appliquées non seulement à l’évaluation d’expressions mais aussi lors de l’affectation du résultat de l’expression à une variable et lors du passage d’un paramètre.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3685"/>
      </w:tblGrid>
      <w:tr w:rsidR="00F97D1A" w:rsidRPr="007B6966" w14:paraId="25B1BE4B" w14:textId="77777777" w:rsidTr="008D06F8">
        <w:tc>
          <w:tcPr>
            <w:tcW w:w="1101" w:type="dxa"/>
            <w:shd w:val="clear" w:color="auto" w:fill="auto"/>
          </w:tcPr>
          <w:p w14:paraId="7841CF25" w14:textId="77777777" w:rsidR="00F97D1A" w:rsidRPr="00D063A0" w:rsidRDefault="00F97D1A" w:rsidP="008D06F8">
            <w:pPr>
              <w:pStyle w:val="Corpsdetexte"/>
              <w:spacing w:after="0"/>
              <w:rPr>
                <w:b/>
                <w:bCs/>
                <w:sz w:val="20"/>
                <w:szCs w:val="20"/>
                <w:lang w:val="fr-CA"/>
              </w:rPr>
            </w:pPr>
            <w:r w:rsidRPr="00D063A0">
              <w:rPr>
                <w:b/>
                <w:bCs/>
                <w:sz w:val="20"/>
                <w:szCs w:val="20"/>
                <w:lang w:val="fr-CA"/>
              </w:rPr>
              <w:t>Type</w:t>
            </w:r>
          </w:p>
        </w:tc>
        <w:tc>
          <w:tcPr>
            <w:tcW w:w="3685" w:type="dxa"/>
            <w:shd w:val="clear" w:color="auto" w:fill="auto"/>
          </w:tcPr>
          <w:p w14:paraId="0FB4C9E3" w14:textId="77777777" w:rsidR="00F97D1A" w:rsidRPr="00D063A0" w:rsidRDefault="00F97D1A" w:rsidP="008D06F8">
            <w:pPr>
              <w:pStyle w:val="Corpsdetexte"/>
              <w:spacing w:after="0"/>
              <w:rPr>
                <w:b/>
                <w:bCs/>
                <w:sz w:val="20"/>
                <w:szCs w:val="20"/>
                <w:lang w:val="fr-CA"/>
              </w:rPr>
            </w:pPr>
            <w:r w:rsidRPr="00D063A0">
              <w:rPr>
                <w:b/>
                <w:bCs/>
                <w:sz w:val="20"/>
                <w:szCs w:val="20"/>
                <w:lang w:val="fr-CA"/>
              </w:rPr>
              <w:t>Promotions automatiques valides</w:t>
            </w:r>
          </w:p>
        </w:tc>
      </w:tr>
      <w:tr w:rsidR="00F97D1A" w:rsidRPr="007B6966" w14:paraId="3042D7F5" w14:textId="77777777" w:rsidTr="008D06F8">
        <w:tc>
          <w:tcPr>
            <w:tcW w:w="1101" w:type="dxa"/>
            <w:shd w:val="clear" w:color="auto" w:fill="auto"/>
          </w:tcPr>
          <w:p w14:paraId="2EDDF8E5" w14:textId="77777777" w:rsidR="00F97D1A" w:rsidRPr="00D063A0" w:rsidRDefault="00F97D1A" w:rsidP="008D06F8">
            <w:pPr>
              <w:pStyle w:val="Corpsdetexte"/>
              <w:spacing w:after="0"/>
              <w:rPr>
                <w:sz w:val="20"/>
                <w:szCs w:val="20"/>
                <w:lang w:val="fr-CA"/>
              </w:rPr>
            </w:pPr>
            <w:r w:rsidRPr="00D063A0">
              <w:rPr>
                <w:sz w:val="20"/>
                <w:szCs w:val="20"/>
                <w:lang w:val="fr-CA"/>
              </w:rPr>
              <w:t>double</w:t>
            </w:r>
          </w:p>
        </w:tc>
        <w:tc>
          <w:tcPr>
            <w:tcW w:w="3685" w:type="dxa"/>
            <w:shd w:val="clear" w:color="auto" w:fill="auto"/>
          </w:tcPr>
          <w:p w14:paraId="14A24522" w14:textId="77777777" w:rsidR="00F97D1A" w:rsidRPr="00D063A0" w:rsidRDefault="00F97D1A" w:rsidP="008D06F8">
            <w:pPr>
              <w:pStyle w:val="Corpsdetexte"/>
              <w:spacing w:after="0"/>
              <w:rPr>
                <w:sz w:val="20"/>
                <w:szCs w:val="20"/>
                <w:lang w:val="fr-CA"/>
              </w:rPr>
            </w:pPr>
            <w:r w:rsidRPr="00D063A0">
              <w:rPr>
                <w:sz w:val="20"/>
                <w:szCs w:val="20"/>
                <w:lang w:val="fr-CA"/>
              </w:rPr>
              <w:t>aucune</w:t>
            </w:r>
          </w:p>
        </w:tc>
      </w:tr>
      <w:tr w:rsidR="00F97D1A" w:rsidRPr="007B6966" w14:paraId="205CCE90" w14:textId="77777777" w:rsidTr="008D06F8">
        <w:tc>
          <w:tcPr>
            <w:tcW w:w="1101" w:type="dxa"/>
            <w:shd w:val="clear" w:color="auto" w:fill="auto"/>
          </w:tcPr>
          <w:p w14:paraId="0F63AB19" w14:textId="77777777" w:rsidR="00F97D1A" w:rsidRPr="00D063A0" w:rsidRDefault="00F97D1A" w:rsidP="008D06F8">
            <w:pPr>
              <w:pStyle w:val="Corpsdetexte"/>
              <w:spacing w:after="0"/>
              <w:rPr>
                <w:sz w:val="20"/>
                <w:szCs w:val="20"/>
                <w:lang w:val="fr-CA"/>
              </w:rPr>
            </w:pPr>
            <w:r w:rsidRPr="00D063A0">
              <w:rPr>
                <w:sz w:val="20"/>
                <w:szCs w:val="20"/>
                <w:lang w:val="fr-CA"/>
              </w:rPr>
              <w:t>float</w:t>
            </w:r>
          </w:p>
        </w:tc>
        <w:tc>
          <w:tcPr>
            <w:tcW w:w="3685" w:type="dxa"/>
            <w:shd w:val="clear" w:color="auto" w:fill="auto"/>
          </w:tcPr>
          <w:p w14:paraId="7DA7906E" w14:textId="77777777" w:rsidR="00F97D1A" w:rsidRPr="00D063A0" w:rsidRDefault="00F97D1A" w:rsidP="008D06F8">
            <w:pPr>
              <w:pStyle w:val="Corpsdetexte"/>
              <w:spacing w:after="0"/>
              <w:rPr>
                <w:sz w:val="20"/>
                <w:szCs w:val="20"/>
                <w:lang w:val="fr-CA"/>
              </w:rPr>
            </w:pPr>
            <w:r w:rsidRPr="00D063A0">
              <w:rPr>
                <w:sz w:val="20"/>
                <w:szCs w:val="20"/>
                <w:lang w:val="fr-CA"/>
              </w:rPr>
              <w:t>double</w:t>
            </w:r>
          </w:p>
        </w:tc>
      </w:tr>
      <w:tr w:rsidR="00F97D1A" w:rsidRPr="007B6966" w14:paraId="0DEC78CE" w14:textId="77777777" w:rsidTr="008D06F8">
        <w:tc>
          <w:tcPr>
            <w:tcW w:w="1101" w:type="dxa"/>
            <w:shd w:val="clear" w:color="auto" w:fill="auto"/>
          </w:tcPr>
          <w:p w14:paraId="236D34DE" w14:textId="77777777" w:rsidR="00F97D1A" w:rsidRPr="00D063A0" w:rsidRDefault="00F97D1A" w:rsidP="008D06F8">
            <w:pPr>
              <w:pStyle w:val="Corpsdetexte"/>
              <w:spacing w:after="0"/>
              <w:rPr>
                <w:sz w:val="20"/>
                <w:szCs w:val="20"/>
                <w:lang w:val="fr-CA"/>
              </w:rPr>
            </w:pPr>
            <w:r w:rsidRPr="00D063A0">
              <w:rPr>
                <w:sz w:val="20"/>
                <w:szCs w:val="20"/>
                <w:lang w:val="fr-CA"/>
              </w:rPr>
              <w:t>long</w:t>
            </w:r>
          </w:p>
        </w:tc>
        <w:tc>
          <w:tcPr>
            <w:tcW w:w="3685" w:type="dxa"/>
            <w:shd w:val="clear" w:color="auto" w:fill="auto"/>
          </w:tcPr>
          <w:p w14:paraId="2F91F839" w14:textId="77777777" w:rsidR="00F97D1A" w:rsidRPr="00D063A0" w:rsidRDefault="00F97D1A" w:rsidP="008D06F8">
            <w:pPr>
              <w:pStyle w:val="Corpsdetexte"/>
              <w:spacing w:after="0"/>
              <w:rPr>
                <w:sz w:val="20"/>
                <w:szCs w:val="20"/>
                <w:lang w:val="fr-CA"/>
              </w:rPr>
            </w:pPr>
            <w:r w:rsidRPr="00D063A0">
              <w:rPr>
                <w:sz w:val="20"/>
                <w:szCs w:val="20"/>
                <w:lang w:val="fr-CA"/>
              </w:rPr>
              <w:t>float ou double</w:t>
            </w:r>
          </w:p>
        </w:tc>
      </w:tr>
      <w:tr w:rsidR="00F97D1A" w:rsidRPr="007B6966" w14:paraId="6F956032" w14:textId="77777777" w:rsidTr="008D06F8">
        <w:tc>
          <w:tcPr>
            <w:tcW w:w="1101" w:type="dxa"/>
            <w:shd w:val="clear" w:color="auto" w:fill="auto"/>
          </w:tcPr>
          <w:p w14:paraId="43E31EFF" w14:textId="77777777" w:rsidR="00F97D1A" w:rsidRPr="00D063A0" w:rsidRDefault="00F97D1A" w:rsidP="008D06F8">
            <w:pPr>
              <w:pStyle w:val="Corpsdetexte"/>
              <w:spacing w:after="0"/>
              <w:rPr>
                <w:sz w:val="20"/>
                <w:szCs w:val="20"/>
                <w:lang w:val="fr-CA"/>
              </w:rPr>
            </w:pPr>
            <w:r w:rsidRPr="00D063A0">
              <w:rPr>
                <w:sz w:val="20"/>
                <w:szCs w:val="20"/>
                <w:lang w:val="fr-CA"/>
              </w:rPr>
              <w:t>int</w:t>
            </w:r>
          </w:p>
        </w:tc>
        <w:tc>
          <w:tcPr>
            <w:tcW w:w="3685" w:type="dxa"/>
            <w:shd w:val="clear" w:color="auto" w:fill="auto"/>
          </w:tcPr>
          <w:p w14:paraId="7B290442" w14:textId="77777777" w:rsidR="00F97D1A" w:rsidRPr="00D063A0" w:rsidRDefault="00F97D1A" w:rsidP="008D06F8">
            <w:pPr>
              <w:pStyle w:val="Corpsdetexte"/>
              <w:spacing w:after="0"/>
              <w:rPr>
                <w:sz w:val="20"/>
                <w:szCs w:val="20"/>
                <w:lang w:val="fr-CA"/>
              </w:rPr>
            </w:pPr>
            <w:r w:rsidRPr="00D063A0">
              <w:rPr>
                <w:sz w:val="20"/>
                <w:szCs w:val="20"/>
                <w:lang w:val="fr-CA"/>
              </w:rPr>
              <w:t>long, float ou double</w:t>
            </w:r>
          </w:p>
        </w:tc>
      </w:tr>
      <w:tr w:rsidR="00F97D1A" w:rsidRPr="007B6966" w14:paraId="445B1DD9" w14:textId="77777777" w:rsidTr="008D06F8">
        <w:tc>
          <w:tcPr>
            <w:tcW w:w="1101" w:type="dxa"/>
            <w:shd w:val="clear" w:color="auto" w:fill="auto"/>
          </w:tcPr>
          <w:p w14:paraId="509840B2" w14:textId="77777777" w:rsidR="00F97D1A" w:rsidRPr="00D063A0" w:rsidRDefault="00F97D1A" w:rsidP="008D06F8">
            <w:pPr>
              <w:pStyle w:val="Corpsdetexte"/>
              <w:spacing w:after="0"/>
              <w:rPr>
                <w:sz w:val="20"/>
                <w:szCs w:val="20"/>
                <w:lang w:val="fr-CA"/>
              </w:rPr>
            </w:pPr>
            <w:r w:rsidRPr="00D063A0">
              <w:rPr>
                <w:sz w:val="20"/>
                <w:szCs w:val="20"/>
                <w:lang w:val="fr-CA"/>
              </w:rPr>
              <w:t>short</w:t>
            </w:r>
          </w:p>
        </w:tc>
        <w:tc>
          <w:tcPr>
            <w:tcW w:w="3685" w:type="dxa"/>
            <w:shd w:val="clear" w:color="auto" w:fill="auto"/>
          </w:tcPr>
          <w:p w14:paraId="7BF6C11B" w14:textId="77777777" w:rsidR="00F97D1A" w:rsidRPr="00D063A0" w:rsidRDefault="00F97D1A" w:rsidP="008D06F8">
            <w:pPr>
              <w:pStyle w:val="Corpsdetexte"/>
              <w:spacing w:after="0"/>
              <w:rPr>
                <w:sz w:val="20"/>
                <w:szCs w:val="20"/>
                <w:lang w:val="fr-CA"/>
              </w:rPr>
            </w:pPr>
            <w:r w:rsidRPr="00D063A0">
              <w:rPr>
                <w:sz w:val="20"/>
                <w:szCs w:val="20"/>
                <w:lang w:val="fr-CA"/>
              </w:rPr>
              <w:t>int, long, float ou double</w:t>
            </w:r>
          </w:p>
        </w:tc>
      </w:tr>
      <w:tr w:rsidR="00F97D1A" w:rsidRPr="007B6966" w14:paraId="469A8661" w14:textId="77777777" w:rsidTr="008D06F8">
        <w:tc>
          <w:tcPr>
            <w:tcW w:w="1101" w:type="dxa"/>
            <w:shd w:val="clear" w:color="auto" w:fill="auto"/>
          </w:tcPr>
          <w:p w14:paraId="7694DD2E" w14:textId="77777777" w:rsidR="00F97D1A" w:rsidRPr="00D063A0" w:rsidRDefault="00F97D1A" w:rsidP="008D06F8">
            <w:pPr>
              <w:pStyle w:val="Corpsdetexte"/>
              <w:spacing w:after="0"/>
              <w:rPr>
                <w:sz w:val="20"/>
                <w:szCs w:val="20"/>
                <w:lang w:val="fr-CA"/>
              </w:rPr>
            </w:pPr>
            <w:r w:rsidRPr="00D063A0">
              <w:rPr>
                <w:sz w:val="20"/>
                <w:szCs w:val="20"/>
                <w:lang w:val="fr-CA"/>
              </w:rPr>
              <w:t>byte</w:t>
            </w:r>
          </w:p>
        </w:tc>
        <w:tc>
          <w:tcPr>
            <w:tcW w:w="3685" w:type="dxa"/>
            <w:shd w:val="clear" w:color="auto" w:fill="auto"/>
          </w:tcPr>
          <w:p w14:paraId="47F61543" w14:textId="77777777" w:rsidR="00F97D1A" w:rsidRPr="00D063A0" w:rsidRDefault="00F97D1A" w:rsidP="008D06F8">
            <w:pPr>
              <w:pStyle w:val="Corpsdetexte"/>
              <w:spacing w:after="0"/>
              <w:rPr>
                <w:sz w:val="20"/>
                <w:szCs w:val="20"/>
                <w:lang w:val="fr-CA"/>
              </w:rPr>
            </w:pPr>
            <w:r w:rsidRPr="00D063A0">
              <w:rPr>
                <w:sz w:val="20"/>
                <w:szCs w:val="20"/>
                <w:lang w:val="fr-CA"/>
              </w:rPr>
              <w:t>short, int, long, float ou double</w:t>
            </w:r>
          </w:p>
        </w:tc>
      </w:tr>
    </w:tbl>
    <w:p w14:paraId="31220551" w14:textId="77777777" w:rsidR="00F97D1A" w:rsidRDefault="00F97D1A" w:rsidP="00F97D1A">
      <w:pPr>
        <w:pStyle w:val="Corpsdetexte"/>
        <w:rPr>
          <w:lang w:val="fr-CA"/>
        </w:rPr>
      </w:pPr>
    </w:p>
    <w:p w14:paraId="0132B23F" w14:textId="77777777" w:rsidR="00F97D1A" w:rsidRDefault="00F97D1A" w:rsidP="00F97D1A">
      <w:pPr>
        <w:pStyle w:val="Corpsdetexte"/>
        <w:rPr>
          <w:lang w:val="fr-CA"/>
        </w:rPr>
      </w:pPr>
      <w:r>
        <w:rPr>
          <w:lang w:val="fr-CA"/>
        </w:rPr>
        <w:t>Lorsqu’une conversion non valide est voulue par le programmeur, il est possible de forcer une conversion par une opération de conversion (</w:t>
      </w:r>
      <w:r w:rsidRPr="00080FFD">
        <w:rPr>
          <w:i/>
          <w:iCs/>
          <w:lang w:val="fr-CA"/>
        </w:rPr>
        <w:t>cast</w:t>
      </w:r>
      <w:r>
        <w:rPr>
          <w:lang w:val="fr-CA"/>
        </w:rPr>
        <w:t>) dont la syntaxe est :</w:t>
      </w:r>
    </w:p>
    <w:p w14:paraId="10ECC8BF" w14:textId="77777777" w:rsidR="00F97D1A" w:rsidRDefault="00F97D1A" w:rsidP="00F97D1A">
      <w:pPr>
        <w:pStyle w:val="CodeJava9pt"/>
        <w:rPr>
          <w:lang w:val="fr-CA"/>
        </w:rPr>
      </w:pPr>
      <w:r>
        <w:rPr>
          <w:lang w:val="fr-CA"/>
        </w:rPr>
        <w:t>(</w:t>
      </w:r>
      <w:r w:rsidRPr="00080FFD">
        <w:rPr>
          <w:lang w:val="fr-CA"/>
        </w:rPr>
        <w:t>nomDuType</w:t>
      </w:r>
      <w:r>
        <w:rPr>
          <w:lang w:val="fr-CA"/>
        </w:rPr>
        <w:t>)</w:t>
      </w:r>
      <w:r w:rsidRPr="00080FFD">
        <w:rPr>
          <w:lang w:val="fr-CA"/>
        </w:rPr>
        <w:t>valeur</w:t>
      </w:r>
    </w:p>
    <w:p w14:paraId="66DE0128" w14:textId="77777777" w:rsidR="00F97D1A" w:rsidRDefault="00F97D1A" w:rsidP="00F97D1A">
      <w:pPr>
        <w:pStyle w:val="Corpsdetexte"/>
        <w:rPr>
          <w:lang w:val="fr-CA"/>
        </w:rPr>
      </w:pPr>
      <w:r>
        <w:rPr>
          <w:lang w:val="fr-CA"/>
        </w:rPr>
        <w:t>La valeur sera alors convertie dans le type entre parenthèses. La conversion peut entraîner une perte de précision comme l’illustre l’exemple suivant.</w:t>
      </w:r>
    </w:p>
    <w:p w14:paraId="6DDF4298" w14:textId="77777777" w:rsidR="00F97D1A" w:rsidRDefault="00F97D1A" w:rsidP="00F97D1A">
      <w:pPr>
        <w:pStyle w:val="Corpsdetexte"/>
        <w:rPr>
          <w:lang w:val="fr-CA"/>
        </w:rPr>
      </w:pPr>
      <w:bookmarkStart w:id="87" w:name="OLE_LINK1"/>
      <w:bookmarkStart w:id="88" w:name="OLE_LINK2"/>
      <w:r w:rsidRPr="008F4075">
        <w:rPr>
          <w:b/>
          <w:bCs/>
          <w:lang w:val="fr-CA"/>
        </w:rPr>
        <w:t>Exemple</w:t>
      </w:r>
      <w:r>
        <w:rPr>
          <w:lang w:val="fr-CA"/>
        </w:rPr>
        <w:t xml:space="preserve">. Le </w:t>
      </w:r>
      <w:r w:rsidRPr="001A7E12">
        <w:rPr>
          <w:i/>
          <w:iCs/>
          <w:lang w:val="fr-CA"/>
        </w:rPr>
        <w:t>double</w:t>
      </w:r>
      <w:r>
        <w:rPr>
          <w:lang w:val="fr-CA"/>
        </w:rPr>
        <w:t xml:space="preserve"> 15.2 est converti en </w:t>
      </w:r>
      <w:r w:rsidRPr="001A7E12">
        <w:rPr>
          <w:i/>
          <w:iCs/>
          <w:lang w:val="fr-CA"/>
        </w:rPr>
        <w:t>int</w:t>
      </w:r>
      <w:r>
        <w:rPr>
          <w:lang w:val="fr-CA"/>
        </w:rPr>
        <w:t xml:space="preserve"> 15 et affecté à la variable </w:t>
      </w:r>
      <w:r w:rsidRPr="00657B0D">
        <w:rPr>
          <w:i/>
          <w:iCs/>
          <w:lang w:val="fr-CA"/>
        </w:rPr>
        <w:t>unInt</w:t>
      </w:r>
      <w:r>
        <w:rPr>
          <w:lang w:val="fr-CA"/>
        </w:rPr>
        <w:t> :</w:t>
      </w:r>
    </w:p>
    <w:p w14:paraId="290AA852" w14:textId="77777777" w:rsidR="00F97D1A" w:rsidRDefault="00F97D1A" w:rsidP="00F97D1A">
      <w:pPr>
        <w:pStyle w:val="CodeJava9pt"/>
        <w:rPr>
          <w:lang w:val="fr-CA"/>
        </w:rPr>
      </w:pPr>
      <w:r>
        <w:rPr>
          <w:lang w:val="fr-CA"/>
        </w:rPr>
        <w:t xml:space="preserve">int </w:t>
      </w:r>
      <w:r w:rsidRPr="00161429">
        <w:rPr>
          <w:lang w:val="fr-CA"/>
        </w:rPr>
        <w:t>unInt</w:t>
      </w:r>
      <w:r>
        <w:rPr>
          <w:lang w:val="fr-CA"/>
        </w:rPr>
        <w:t xml:space="preserve"> = (int)15.2</w:t>
      </w:r>
    </w:p>
    <w:bookmarkEnd w:id="87"/>
    <w:bookmarkEnd w:id="88"/>
    <w:p w14:paraId="18E8293C" w14:textId="77777777" w:rsidR="00F97D1A" w:rsidRDefault="00F97D1A" w:rsidP="00F97D1A">
      <w:pPr>
        <w:pStyle w:val="Corpsdetexte"/>
        <w:rPr>
          <w:lang w:val="fr-CA"/>
        </w:rPr>
      </w:pPr>
    </w:p>
    <w:p w14:paraId="17C91F54" w14:textId="570AC6C3" w:rsidR="00EC4A40" w:rsidRDefault="00F97D1A" w:rsidP="00F97D1A">
      <w:pPr>
        <w:pStyle w:val="Corpsdetexte"/>
        <w:rPr>
          <w:lang w:val="fr-CA"/>
        </w:rPr>
      </w:pPr>
      <w:r>
        <w:rPr>
          <w:lang w:val="fr-CA"/>
        </w:rPr>
        <w:t>Sans conversion explicite, une erreur serait levée car cette promotion automatique n’est pas valide en Java.</w:t>
      </w:r>
      <w:r w:rsidR="0038346A">
        <w:rPr>
          <w:lang w:val="fr-CA"/>
        </w:rPr>
        <w:t xml:space="preserve"> </w:t>
      </w:r>
      <w:r w:rsidR="00EC4A40">
        <w:rPr>
          <w:lang w:val="fr-CA"/>
        </w:rPr>
        <w:t>La conversion explicite est potentiellement dangereuse. En tant que programmeur, vous avez la responsabilité de vérifier que le nouveau type peut représenter la valeur.</w:t>
      </w:r>
      <w:r w:rsidR="00E67D10">
        <w:rPr>
          <w:lang w:val="fr-CA"/>
        </w:rPr>
        <w:t xml:space="preserve"> Considérons l’exemple suivant.</w:t>
      </w:r>
    </w:p>
    <w:p w14:paraId="4B722B86" w14:textId="089F39E8" w:rsidR="00EC4A40" w:rsidRDefault="00EC4A40" w:rsidP="00EC4A40">
      <w:pPr>
        <w:pStyle w:val="Corpsdetexte"/>
        <w:rPr>
          <w:lang w:val="fr-CA"/>
        </w:rPr>
      </w:pPr>
      <w:r w:rsidRPr="008F4075">
        <w:rPr>
          <w:b/>
          <w:bCs/>
          <w:lang w:val="fr-CA"/>
        </w:rPr>
        <w:t>Exemple</w:t>
      </w:r>
      <w:r>
        <w:rPr>
          <w:lang w:val="fr-CA"/>
        </w:rPr>
        <w:t xml:space="preserve">. Le </w:t>
      </w:r>
      <w:r w:rsidR="00780276">
        <w:rPr>
          <w:i/>
          <w:iCs/>
          <w:lang w:val="fr-CA"/>
        </w:rPr>
        <w:t>int</w:t>
      </w:r>
      <w:r>
        <w:rPr>
          <w:lang w:val="fr-CA"/>
        </w:rPr>
        <w:t xml:space="preserve"> </w:t>
      </w:r>
      <w:r w:rsidR="00780276" w:rsidRPr="00780276">
        <w:rPr>
          <w:lang w:val="fr-CA"/>
        </w:rPr>
        <w:t>131072</w:t>
      </w:r>
      <w:r w:rsidR="00780276">
        <w:rPr>
          <w:lang w:val="fr-CA"/>
        </w:rPr>
        <w:t xml:space="preserve"> </w:t>
      </w:r>
      <w:r>
        <w:rPr>
          <w:lang w:val="fr-CA"/>
        </w:rPr>
        <w:t xml:space="preserve">est converti en </w:t>
      </w:r>
      <w:r w:rsidR="00780276">
        <w:rPr>
          <w:i/>
          <w:iCs/>
          <w:lang w:val="fr-CA"/>
        </w:rPr>
        <w:t>short</w:t>
      </w:r>
      <w:r>
        <w:rPr>
          <w:lang w:val="fr-CA"/>
        </w:rPr>
        <w:t xml:space="preserve"> </w:t>
      </w:r>
      <w:r w:rsidR="00780276">
        <w:rPr>
          <w:lang w:val="fr-CA"/>
        </w:rPr>
        <w:t>0</w:t>
      </w:r>
      <w:r>
        <w:rPr>
          <w:lang w:val="fr-CA"/>
        </w:rPr>
        <w:t xml:space="preserve"> et affecté à la variable </w:t>
      </w:r>
      <w:r w:rsidRPr="00657B0D">
        <w:rPr>
          <w:i/>
          <w:iCs/>
          <w:lang w:val="fr-CA"/>
        </w:rPr>
        <w:t>un</w:t>
      </w:r>
      <w:r w:rsidR="00780276">
        <w:rPr>
          <w:i/>
          <w:iCs/>
          <w:lang w:val="fr-CA"/>
        </w:rPr>
        <w:t>Short</w:t>
      </w:r>
      <w:r>
        <w:rPr>
          <w:lang w:val="fr-CA"/>
        </w:rPr>
        <w:t> :</w:t>
      </w:r>
    </w:p>
    <w:p w14:paraId="75FC90BD" w14:textId="00E16F1E" w:rsidR="00EC4A40" w:rsidRDefault="00780276" w:rsidP="00EC4A40">
      <w:pPr>
        <w:pStyle w:val="CodeJava9pt"/>
        <w:rPr>
          <w:lang w:val="fr-CA"/>
        </w:rPr>
      </w:pPr>
      <w:bookmarkStart w:id="89" w:name="OLE_LINK3"/>
      <w:bookmarkStart w:id="90" w:name="OLE_LINK4"/>
      <w:r>
        <w:rPr>
          <w:lang w:val="fr-CA"/>
        </w:rPr>
        <w:t>short</w:t>
      </w:r>
      <w:r w:rsidR="00EC4A40">
        <w:rPr>
          <w:lang w:val="fr-CA"/>
        </w:rPr>
        <w:t xml:space="preserve"> </w:t>
      </w:r>
      <w:r w:rsidR="00EC4A40" w:rsidRPr="00161429">
        <w:rPr>
          <w:lang w:val="fr-CA"/>
        </w:rPr>
        <w:t>un</w:t>
      </w:r>
      <w:r>
        <w:rPr>
          <w:lang w:val="fr-CA"/>
        </w:rPr>
        <w:t>Short</w:t>
      </w:r>
      <w:r w:rsidR="00EC4A40">
        <w:rPr>
          <w:lang w:val="fr-CA"/>
        </w:rPr>
        <w:t xml:space="preserve"> = (</w:t>
      </w:r>
      <w:r>
        <w:rPr>
          <w:lang w:val="fr-CA"/>
        </w:rPr>
        <w:t>short</w:t>
      </w:r>
      <w:r w:rsidR="00EC4A40">
        <w:rPr>
          <w:lang w:val="fr-CA"/>
        </w:rPr>
        <w:t>)</w:t>
      </w:r>
      <w:r>
        <w:rPr>
          <w:lang w:val="fr-CA"/>
        </w:rPr>
        <w:t>131072</w:t>
      </w:r>
    </w:p>
    <w:bookmarkEnd w:id="89"/>
    <w:bookmarkEnd w:id="90"/>
    <w:p w14:paraId="19C38C3F" w14:textId="77777777" w:rsidR="00EC4A40" w:rsidRDefault="00EC4A40" w:rsidP="00F97D1A">
      <w:pPr>
        <w:pStyle w:val="Corpsdetexte"/>
        <w:rPr>
          <w:lang w:val="fr-CA"/>
        </w:rPr>
      </w:pPr>
    </w:p>
    <w:p w14:paraId="35A66EC9" w14:textId="77777777" w:rsidR="00F97D1A" w:rsidRPr="00BA7D4B" w:rsidRDefault="00F97D1A" w:rsidP="00F97D1A">
      <w:pPr>
        <w:pStyle w:val="Corpsdetexte"/>
        <w:pBdr>
          <w:top w:val="single" w:sz="4" w:space="1" w:color="auto"/>
          <w:left w:val="single" w:sz="4" w:space="4" w:color="auto"/>
          <w:bottom w:val="single" w:sz="4" w:space="1" w:color="auto"/>
          <w:right w:val="single" w:sz="4" w:space="4" w:color="auto"/>
        </w:pBdr>
        <w:rPr>
          <w:b/>
          <w:bCs/>
          <w:lang w:val="fr-CA"/>
        </w:rPr>
      </w:pPr>
      <w:r w:rsidRPr="00BA7D4B">
        <w:rPr>
          <w:b/>
          <w:bCs/>
          <w:lang w:val="fr-CA"/>
        </w:rPr>
        <w:t>Conseil de génie logiciel</w:t>
      </w:r>
    </w:p>
    <w:p w14:paraId="4CF4D741" w14:textId="77777777" w:rsidR="00F97D1A" w:rsidRDefault="00F97D1A" w:rsidP="00F97D1A">
      <w:pPr>
        <w:pStyle w:val="Corpsdetexte"/>
        <w:pBdr>
          <w:top w:val="single" w:sz="4" w:space="1" w:color="auto"/>
          <w:left w:val="single" w:sz="4" w:space="4" w:color="auto"/>
          <w:bottom w:val="single" w:sz="4" w:space="1" w:color="auto"/>
          <w:right w:val="single" w:sz="4" w:space="4" w:color="auto"/>
        </w:pBdr>
        <w:rPr>
          <w:lang w:val="fr-CA"/>
        </w:rPr>
      </w:pPr>
      <w:r>
        <w:rPr>
          <w:lang w:val="fr-CA"/>
        </w:rPr>
        <w:t xml:space="preserve">Il est préférable de spécifier explicitement les conversions dans les expressions pour clarifier le comportement désiré. </w:t>
      </w:r>
    </w:p>
    <w:p w14:paraId="67F2C854" w14:textId="77777777" w:rsidR="00F97D1A" w:rsidRDefault="00F97D1A" w:rsidP="00F97D1A">
      <w:pPr>
        <w:pStyle w:val="Corpsdetexte"/>
        <w:rPr>
          <w:lang w:val="fr-CA"/>
        </w:rPr>
      </w:pPr>
      <w:r w:rsidRPr="009B116A">
        <w:rPr>
          <w:b/>
          <w:lang w:val="fr-CA"/>
        </w:rPr>
        <w:t>Exemple</w:t>
      </w:r>
      <w:r>
        <w:rPr>
          <w:lang w:val="fr-CA"/>
        </w:rPr>
        <w:t>. L’expression suivante</w:t>
      </w:r>
    </w:p>
    <w:p w14:paraId="67FC380C" w14:textId="77777777" w:rsidR="00F97D1A" w:rsidRDefault="00F97D1A" w:rsidP="00F97D1A">
      <w:pPr>
        <w:pStyle w:val="CodeJava9pt"/>
        <w:rPr>
          <w:lang w:val="fr-CA"/>
        </w:rPr>
      </w:pPr>
      <w:r>
        <w:rPr>
          <w:lang w:val="fr-CA"/>
        </w:rPr>
        <w:t>3.4 + 7</w:t>
      </w:r>
    </w:p>
    <w:p w14:paraId="51FF1606" w14:textId="77777777" w:rsidR="00F97D1A" w:rsidRDefault="00F97D1A" w:rsidP="00F97D1A">
      <w:pPr>
        <w:pStyle w:val="Corpsdetexte"/>
        <w:rPr>
          <w:lang w:val="fr-CA"/>
        </w:rPr>
      </w:pPr>
      <w:r>
        <w:rPr>
          <w:lang w:val="fr-CA"/>
        </w:rPr>
        <w:t xml:space="preserve">est équivalente à </w:t>
      </w:r>
    </w:p>
    <w:p w14:paraId="41FCD313" w14:textId="77777777" w:rsidR="00F97D1A" w:rsidRDefault="00F97D1A" w:rsidP="00F97D1A">
      <w:pPr>
        <w:pStyle w:val="CodeJava9pt"/>
        <w:rPr>
          <w:lang w:val="fr-CA"/>
        </w:rPr>
      </w:pPr>
      <w:r>
        <w:rPr>
          <w:lang w:val="fr-CA"/>
        </w:rPr>
        <w:t>3.4 + (double)7</w:t>
      </w:r>
    </w:p>
    <w:p w14:paraId="1B3A5326" w14:textId="77777777" w:rsidR="00F97D1A" w:rsidRDefault="00F97D1A" w:rsidP="00F97D1A">
      <w:pPr>
        <w:pStyle w:val="Corpsdetexte"/>
        <w:rPr>
          <w:lang w:val="fr-CA"/>
        </w:rPr>
      </w:pPr>
      <w:r>
        <w:rPr>
          <w:lang w:val="fr-CA"/>
        </w:rPr>
        <w:lastRenderedPageBreak/>
        <w:t>La deuxième formulation est préférable car elle clarifie la conversion désirée.</w:t>
      </w:r>
    </w:p>
    <w:p w14:paraId="2794AB14" w14:textId="77777777" w:rsidR="00F97D1A" w:rsidRDefault="00F97D1A" w:rsidP="00F97D1A">
      <w:pPr>
        <w:pStyle w:val="Titre2"/>
        <w:rPr>
          <w:lang w:val="fr-CA"/>
        </w:rPr>
      </w:pPr>
      <w:bookmarkStart w:id="91" w:name="_Toc508791578"/>
      <w:bookmarkStart w:id="92" w:name="_Toc44667585"/>
      <w:r w:rsidRPr="16CBE89F">
        <w:rPr>
          <w:lang w:val="fr-CA"/>
        </w:rPr>
        <w:t>Expressions booléennes</w:t>
      </w:r>
      <w:bookmarkEnd w:id="91"/>
      <w:bookmarkEnd w:id="92"/>
    </w:p>
    <w:p w14:paraId="0D73E2AE" w14:textId="5EC568FA" w:rsidR="00F97D1A" w:rsidRPr="00842525" w:rsidRDefault="00F97D1A" w:rsidP="00F97D1A">
      <w:pPr>
        <w:pStyle w:val="Corpsdetexte"/>
        <w:rPr>
          <w:lang w:val="fr-CA"/>
        </w:rPr>
      </w:pPr>
      <w:r>
        <w:rPr>
          <w:lang w:val="fr-CA"/>
        </w:rPr>
        <w:t xml:space="preserve">Le type </w:t>
      </w:r>
      <w:r w:rsidRPr="00914B4D">
        <w:rPr>
          <w:i/>
          <w:iCs/>
          <w:lang w:val="fr-CA"/>
        </w:rPr>
        <w:t>boolean</w:t>
      </w:r>
      <w:r>
        <w:rPr>
          <w:lang w:val="fr-CA"/>
        </w:rPr>
        <w:t xml:space="preserve"> comprend deux </w:t>
      </w:r>
      <w:r w:rsidR="00F776C1">
        <w:rPr>
          <w:lang w:val="fr-CA"/>
        </w:rPr>
        <w:t>littéraux</w:t>
      </w:r>
      <w:r>
        <w:rPr>
          <w:lang w:val="fr-CA"/>
        </w:rPr>
        <w:t xml:space="preserve">, </w:t>
      </w:r>
      <w:r w:rsidRPr="00BE5D1B">
        <w:rPr>
          <w:i/>
          <w:iCs/>
          <w:lang w:val="fr-CA"/>
        </w:rPr>
        <w:t>true</w:t>
      </w:r>
      <w:r>
        <w:rPr>
          <w:lang w:val="fr-CA"/>
        </w:rPr>
        <w:t xml:space="preserve"> et </w:t>
      </w:r>
      <w:r w:rsidRPr="00BE5D1B">
        <w:rPr>
          <w:i/>
          <w:iCs/>
          <w:lang w:val="fr-CA"/>
        </w:rPr>
        <w:t>false</w:t>
      </w:r>
      <w:r>
        <w:rPr>
          <w:lang w:val="fr-CA"/>
        </w:rPr>
        <w:t xml:space="preserve">. Ce type est souvent utilisé dans les conditions des énoncés </w:t>
      </w:r>
      <w:r w:rsidRPr="00BE5D1B">
        <w:rPr>
          <w:i/>
          <w:iCs/>
          <w:lang w:val="fr-CA"/>
        </w:rPr>
        <w:t>if</w:t>
      </w:r>
      <w:r>
        <w:rPr>
          <w:lang w:val="fr-CA"/>
        </w:rPr>
        <w:t xml:space="preserve"> et des énoncés de </w:t>
      </w:r>
      <w:r w:rsidR="00940C03">
        <w:rPr>
          <w:lang w:val="fr-CA"/>
        </w:rPr>
        <w:t>boucle</w:t>
      </w:r>
      <w:r>
        <w:rPr>
          <w:lang w:val="fr-CA"/>
        </w:rPr>
        <w:t xml:space="preserve"> (</w:t>
      </w:r>
      <w:r w:rsidRPr="00BE5D1B">
        <w:rPr>
          <w:i/>
          <w:iCs/>
          <w:lang w:val="fr-CA"/>
        </w:rPr>
        <w:t>while</w:t>
      </w:r>
      <w:r>
        <w:rPr>
          <w:lang w:val="fr-CA"/>
        </w:rPr>
        <w:t xml:space="preserve">, </w:t>
      </w:r>
      <w:r w:rsidRPr="00BE5D1B">
        <w:rPr>
          <w:i/>
          <w:iCs/>
          <w:lang w:val="fr-CA"/>
        </w:rPr>
        <w:t>for</w:t>
      </w:r>
      <w:r>
        <w:rPr>
          <w:lang w:val="fr-CA"/>
        </w:rPr>
        <w:t xml:space="preserve">, </w:t>
      </w:r>
      <w:r w:rsidRPr="00BE5D1B">
        <w:rPr>
          <w:i/>
          <w:iCs/>
          <w:lang w:val="fr-CA"/>
        </w:rPr>
        <w:t>do</w:t>
      </w:r>
      <w:r>
        <w:rPr>
          <w:lang w:val="fr-CA"/>
        </w:rPr>
        <w:t xml:space="preserve">). Nous avons vu comment formuler des expressions booléennes simples avec les opérateurs de comparaison (&lt;, ==, &gt;, etc.) dans le chapitre 3. </w:t>
      </w:r>
      <w:r>
        <w:t>Il est aussi possible de formuler des expressions booléennes complexes avec les opérateurs logiques (et, ou et négation) du tableau suivant :</w:t>
      </w:r>
      <w:r w:rsidRPr="00F60E0B">
        <w:rPr>
          <w:lang w:val="fr-C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1559"/>
      </w:tblGrid>
      <w:tr w:rsidR="00F97D1A" w:rsidRPr="007B6966" w14:paraId="46459223" w14:textId="77777777" w:rsidTr="008D06F8">
        <w:tc>
          <w:tcPr>
            <w:tcW w:w="2093" w:type="dxa"/>
            <w:shd w:val="clear" w:color="auto" w:fill="auto"/>
          </w:tcPr>
          <w:p w14:paraId="31CBDA78" w14:textId="77777777" w:rsidR="00F97D1A" w:rsidRPr="001242CF" w:rsidRDefault="00F97D1A" w:rsidP="008D06F8">
            <w:pPr>
              <w:pStyle w:val="Corpsdetexte"/>
              <w:spacing w:after="0"/>
              <w:rPr>
                <w:b/>
                <w:bCs/>
                <w:sz w:val="20"/>
                <w:szCs w:val="20"/>
                <w:lang w:val="fr-CA"/>
              </w:rPr>
            </w:pPr>
            <w:r w:rsidRPr="001242CF">
              <w:rPr>
                <w:b/>
                <w:bCs/>
                <w:sz w:val="20"/>
                <w:szCs w:val="20"/>
                <w:lang w:val="fr-CA"/>
              </w:rPr>
              <w:t>Opérateur logique</w:t>
            </w:r>
          </w:p>
        </w:tc>
        <w:tc>
          <w:tcPr>
            <w:tcW w:w="1559" w:type="dxa"/>
            <w:shd w:val="clear" w:color="auto" w:fill="auto"/>
          </w:tcPr>
          <w:p w14:paraId="7488FC57" w14:textId="77777777" w:rsidR="00F97D1A" w:rsidRPr="001242CF" w:rsidRDefault="00F97D1A" w:rsidP="008D06F8">
            <w:pPr>
              <w:pStyle w:val="Corpsdetexte"/>
              <w:spacing w:after="0"/>
              <w:rPr>
                <w:b/>
                <w:bCs/>
                <w:sz w:val="20"/>
                <w:szCs w:val="20"/>
                <w:lang w:val="fr-CA"/>
              </w:rPr>
            </w:pPr>
            <w:r w:rsidRPr="001242CF">
              <w:rPr>
                <w:b/>
                <w:bCs/>
                <w:sz w:val="20"/>
                <w:szCs w:val="20"/>
                <w:lang w:val="fr-CA"/>
              </w:rPr>
              <w:t>Signification</w:t>
            </w:r>
          </w:p>
        </w:tc>
      </w:tr>
      <w:tr w:rsidR="00F97D1A" w:rsidRPr="007B6966" w14:paraId="7B215AA3" w14:textId="77777777" w:rsidTr="008D06F8">
        <w:tc>
          <w:tcPr>
            <w:tcW w:w="2093" w:type="dxa"/>
            <w:shd w:val="clear" w:color="auto" w:fill="auto"/>
          </w:tcPr>
          <w:p w14:paraId="76041E5B" w14:textId="77777777" w:rsidR="00F97D1A" w:rsidRPr="001242CF" w:rsidRDefault="00F97D1A" w:rsidP="008D06F8">
            <w:pPr>
              <w:pStyle w:val="Corpsdetexte"/>
              <w:spacing w:after="0"/>
              <w:rPr>
                <w:sz w:val="20"/>
                <w:szCs w:val="20"/>
                <w:lang w:val="fr-CA"/>
              </w:rPr>
            </w:pPr>
            <w:r w:rsidRPr="001242CF">
              <w:rPr>
                <w:sz w:val="20"/>
                <w:szCs w:val="20"/>
                <w:lang w:val="fr-CA"/>
              </w:rPr>
              <w:t xml:space="preserve">&amp; </w:t>
            </w:r>
          </w:p>
        </w:tc>
        <w:tc>
          <w:tcPr>
            <w:tcW w:w="1559" w:type="dxa"/>
            <w:shd w:val="clear" w:color="auto" w:fill="auto"/>
          </w:tcPr>
          <w:p w14:paraId="170D7A81" w14:textId="77777777" w:rsidR="00F97D1A" w:rsidRPr="001242CF" w:rsidRDefault="00F97D1A" w:rsidP="008D06F8">
            <w:pPr>
              <w:pStyle w:val="Corpsdetexte"/>
              <w:spacing w:after="0"/>
              <w:rPr>
                <w:sz w:val="20"/>
                <w:szCs w:val="20"/>
                <w:lang w:val="fr-CA"/>
              </w:rPr>
            </w:pPr>
            <w:r w:rsidRPr="001242CF">
              <w:rPr>
                <w:sz w:val="20"/>
                <w:szCs w:val="20"/>
                <w:lang w:val="fr-CA"/>
              </w:rPr>
              <w:t>et</w:t>
            </w:r>
          </w:p>
        </w:tc>
      </w:tr>
      <w:tr w:rsidR="00F97D1A" w:rsidRPr="007B6966" w14:paraId="6353F7DA" w14:textId="77777777" w:rsidTr="008D06F8">
        <w:tc>
          <w:tcPr>
            <w:tcW w:w="2093" w:type="dxa"/>
            <w:shd w:val="clear" w:color="auto" w:fill="auto"/>
          </w:tcPr>
          <w:p w14:paraId="499F0CC2" w14:textId="77777777" w:rsidR="00F97D1A" w:rsidRPr="001242CF" w:rsidRDefault="00F97D1A" w:rsidP="008D06F8">
            <w:pPr>
              <w:pStyle w:val="Corpsdetexte"/>
              <w:spacing w:after="0"/>
              <w:rPr>
                <w:sz w:val="20"/>
                <w:szCs w:val="20"/>
                <w:lang w:val="fr-CA"/>
              </w:rPr>
            </w:pPr>
            <w:r w:rsidRPr="001242CF">
              <w:rPr>
                <w:sz w:val="20"/>
                <w:szCs w:val="20"/>
                <w:lang w:val="fr-CA"/>
              </w:rPr>
              <w:t xml:space="preserve">| </w:t>
            </w:r>
          </w:p>
        </w:tc>
        <w:tc>
          <w:tcPr>
            <w:tcW w:w="1559" w:type="dxa"/>
            <w:shd w:val="clear" w:color="auto" w:fill="auto"/>
          </w:tcPr>
          <w:p w14:paraId="75B95DE4" w14:textId="77777777" w:rsidR="00F97D1A" w:rsidRPr="001242CF" w:rsidRDefault="00F97D1A" w:rsidP="008D06F8">
            <w:pPr>
              <w:pStyle w:val="Corpsdetexte"/>
              <w:spacing w:after="0"/>
              <w:rPr>
                <w:sz w:val="20"/>
                <w:szCs w:val="20"/>
                <w:lang w:val="fr-CA"/>
              </w:rPr>
            </w:pPr>
            <w:r w:rsidRPr="001242CF">
              <w:rPr>
                <w:sz w:val="20"/>
                <w:szCs w:val="20"/>
                <w:lang w:val="fr-CA"/>
              </w:rPr>
              <w:t>ou</w:t>
            </w:r>
          </w:p>
        </w:tc>
      </w:tr>
      <w:tr w:rsidR="00F97D1A" w:rsidRPr="007B6966" w14:paraId="64D00DE0" w14:textId="77777777" w:rsidTr="008D06F8">
        <w:tc>
          <w:tcPr>
            <w:tcW w:w="2093" w:type="dxa"/>
            <w:shd w:val="clear" w:color="auto" w:fill="auto"/>
          </w:tcPr>
          <w:p w14:paraId="27584222" w14:textId="77777777" w:rsidR="00F97D1A" w:rsidRPr="001242CF" w:rsidRDefault="00F97D1A" w:rsidP="008D06F8">
            <w:pPr>
              <w:pStyle w:val="Corpsdetexte"/>
              <w:spacing w:after="0"/>
              <w:rPr>
                <w:sz w:val="20"/>
                <w:szCs w:val="20"/>
                <w:lang w:val="fr-CA"/>
              </w:rPr>
            </w:pPr>
            <w:r w:rsidRPr="001242CF">
              <w:rPr>
                <w:sz w:val="20"/>
                <w:szCs w:val="20"/>
                <w:lang w:val="fr-CA"/>
              </w:rPr>
              <w:t>!</w:t>
            </w:r>
          </w:p>
        </w:tc>
        <w:tc>
          <w:tcPr>
            <w:tcW w:w="1559" w:type="dxa"/>
            <w:shd w:val="clear" w:color="auto" w:fill="auto"/>
          </w:tcPr>
          <w:p w14:paraId="7FEDE751" w14:textId="77777777" w:rsidR="00F97D1A" w:rsidRPr="001242CF" w:rsidRDefault="00F97D1A" w:rsidP="008D06F8">
            <w:pPr>
              <w:pStyle w:val="Corpsdetexte"/>
              <w:spacing w:after="0"/>
              <w:rPr>
                <w:sz w:val="20"/>
                <w:szCs w:val="20"/>
                <w:lang w:val="fr-CA"/>
              </w:rPr>
            </w:pPr>
            <w:r w:rsidRPr="001242CF">
              <w:rPr>
                <w:sz w:val="20"/>
                <w:szCs w:val="20"/>
                <w:lang w:val="fr-CA"/>
              </w:rPr>
              <w:t>négation</w:t>
            </w:r>
          </w:p>
        </w:tc>
      </w:tr>
    </w:tbl>
    <w:p w14:paraId="1CB14988" w14:textId="77777777" w:rsidR="00F97D1A" w:rsidRDefault="00F97D1A" w:rsidP="00F97D1A">
      <w:pPr>
        <w:pStyle w:val="Corpsdetexte"/>
        <w:rPr>
          <w:lang w:val="fr-CA"/>
        </w:rPr>
      </w:pPr>
    </w:p>
    <w:p w14:paraId="585EA33F" w14:textId="7994EC69" w:rsidR="00F97D1A" w:rsidRDefault="00F97D1A" w:rsidP="0038346A">
      <w:pPr>
        <w:pStyle w:val="Corpsdetexte"/>
        <w:keepNext/>
        <w:keepLines/>
        <w:rPr>
          <w:lang w:val="fr-CA"/>
        </w:rPr>
      </w:pPr>
      <w:r w:rsidRPr="00E46FA5">
        <w:rPr>
          <w:b/>
          <w:bCs/>
          <w:lang w:val="fr-CA"/>
        </w:rPr>
        <w:t>Exemple</w:t>
      </w:r>
      <w:r>
        <w:rPr>
          <w:lang w:val="fr-CA"/>
        </w:rPr>
        <w:t xml:space="preserve">. </w:t>
      </w:r>
      <w:hyperlink r:id="rId153" w:history="1">
        <w:r w:rsidRPr="006D167C">
          <w:rPr>
            <w:rFonts w:ascii="Segoe UI" w:hAnsi="Segoe UI" w:cs="Segoe UI"/>
            <w:color w:val="0366D6"/>
            <w:lang w:val="en"/>
          </w:rPr>
          <w:t>JavaPasAPas</w:t>
        </w:r>
      </w:hyperlink>
      <w:r w:rsidRPr="006D167C">
        <w:rPr>
          <w:rFonts w:ascii="Segoe UI" w:hAnsi="Segoe UI" w:cs="Segoe UI"/>
          <w:color w:val="586069"/>
          <w:lang w:val="en"/>
        </w:rPr>
        <w:t>/</w:t>
      </w:r>
      <w:r w:rsidR="0038346A" w:rsidRPr="00D35A89">
        <w:rPr>
          <w:rFonts w:ascii="Segoe UI" w:hAnsi="Segoe UI" w:cs="Segoe UI"/>
          <w:b/>
          <w:bCs/>
          <w:color w:val="586069"/>
          <w:lang w:val="en"/>
        </w:rPr>
        <w:t>chapitre_4</w:t>
      </w:r>
      <w:r w:rsidR="0038346A">
        <w:rPr>
          <w:rFonts w:ascii="Segoe UI" w:hAnsi="Segoe UI" w:cs="Segoe UI"/>
          <w:color w:val="586069"/>
          <w:lang w:val="en"/>
        </w:rPr>
        <w:t>/</w:t>
      </w:r>
      <w:r w:rsidRPr="006D167C">
        <w:rPr>
          <w:rFonts w:ascii="Segoe UI" w:hAnsi="Segoe UI" w:cs="Segoe UI"/>
          <w:b/>
          <w:bCs/>
          <w:color w:val="586069"/>
          <w:lang w:val="en"/>
        </w:rPr>
        <w:t>ExempleLogique.java</w:t>
      </w:r>
    </w:p>
    <w:p w14:paraId="41A9949C" w14:textId="77777777" w:rsidR="00F97D1A" w:rsidRDefault="00F97D1A" w:rsidP="0038346A">
      <w:pPr>
        <w:pStyle w:val="Corpsdetexte"/>
        <w:keepNext/>
        <w:keepLines/>
        <w:rPr>
          <w:lang w:val="fr-CA"/>
        </w:rPr>
      </w:pPr>
      <w:r>
        <w:rPr>
          <w:lang w:val="fr-CA"/>
        </w:rPr>
        <w:t>Le programme suivant illustre les opérateurs logiques &amp;, | et !.</w:t>
      </w:r>
    </w:p>
    <w:p w14:paraId="27122BFF" w14:textId="77777777" w:rsidR="0038346A" w:rsidRDefault="0038346A" w:rsidP="0038346A">
      <w:pPr>
        <w:pStyle w:val="Cencadr"/>
        <w:keepNext/>
        <w:keepLines/>
        <w:rPr>
          <w:color w:val="000000"/>
        </w:rPr>
      </w:pPr>
      <w:r>
        <w:t>/**</w:t>
      </w:r>
    </w:p>
    <w:p w14:paraId="7F2E9027" w14:textId="77777777" w:rsidR="0038346A" w:rsidRDefault="0038346A" w:rsidP="0038346A">
      <w:pPr>
        <w:pStyle w:val="Cencadr"/>
        <w:keepNext/>
        <w:keepLines/>
        <w:rPr>
          <w:color w:val="000000"/>
        </w:rPr>
      </w:pPr>
      <w:r>
        <w:t> </w:t>
      </w:r>
      <w:r>
        <w:rPr>
          <w:b/>
          <w:bCs/>
          <w:color w:val="7F9FBF"/>
        </w:rPr>
        <w:t>*</w:t>
      </w:r>
      <w:r>
        <w:t xml:space="preserve"> ExempleLogique</w:t>
      </w:r>
      <w:r>
        <w:rPr>
          <w:color w:val="008C00"/>
        </w:rPr>
        <w:t>.</w:t>
      </w:r>
      <w:r>
        <w:t>java</w:t>
      </w:r>
    </w:p>
    <w:p w14:paraId="385D230D" w14:textId="77777777" w:rsidR="0038346A" w:rsidRDefault="0038346A" w:rsidP="0038346A">
      <w:pPr>
        <w:pStyle w:val="Cencadr"/>
        <w:keepNext/>
        <w:keepLines/>
        <w:rPr>
          <w:color w:val="000000"/>
        </w:rPr>
      </w:pPr>
      <w:r>
        <w:t> </w:t>
      </w:r>
      <w:r>
        <w:rPr>
          <w:b/>
          <w:bCs/>
          <w:color w:val="7F9FBF"/>
        </w:rPr>
        <w:t>*</w:t>
      </w:r>
      <w:r>
        <w:t xml:space="preserve"> Petit exemple illustrant l'énoncé if.</w:t>
      </w:r>
    </w:p>
    <w:p w14:paraId="68167F5D" w14:textId="77777777" w:rsidR="0038346A" w:rsidRPr="007616BC" w:rsidRDefault="0038346A" w:rsidP="0038346A">
      <w:pPr>
        <w:pStyle w:val="Cencadr"/>
        <w:keepNext/>
        <w:keepLines/>
        <w:rPr>
          <w:color w:val="000000"/>
          <w:lang w:val="en-US"/>
        </w:rPr>
      </w:pPr>
      <w:r>
        <w:t> </w:t>
      </w:r>
      <w:r w:rsidRPr="007616BC">
        <w:rPr>
          <w:lang w:val="en-US"/>
        </w:rPr>
        <w:t>*/</w:t>
      </w:r>
    </w:p>
    <w:p w14:paraId="4221043A" w14:textId="77777777" w:rsidR="0038346A" w:rsidRPr="007616BC" w:rsidRDefault="0038346A" w:rsidP="0038346A">
      <w:pPr>
        <w:pStyle w:val="Cencadr"/>
        <w:keepNext/>
        <w:keepLines/>
        <w:rPr>
          <w:color w:val="000000"/>
          <w:lang w:val="en-US"/>
        </w:rPr>
      </w:pPr>
      <w:r w:rsidRPr="007616BC">
        <w:rPr>
          <w:b/>
          <w:bCs/>
          <w:color w:val="800000"/>
          <w:lang w:val="en-US"/>
        </w:rPr>
        <w:t>import</w:t>
      </w:r>
      <w:r w:rsidRPr="007616BC">
        <w:rPr>
          <w:color w:val="004A43"/>
          <w:lang w:val="en-US"/>
        </w:rPr>
        <w:t xml:space="preserve"> javax</w:t>
      </w:r>
      <w:r w:rsidRPr="007616BC">
        <w:rPr>
          <w:color w:val="808030"/>
          <w:lang w:val="en-US"/>
        </w:rPr>
        <w:t>.</w:t>
      </w:r>
      <w:r w:rsidRPr="007616BC">
        <w:rPr>
          <w:color w:val="004A43"/>
          <w:lang w:val="en-US"/>
        </w:rPr>
        <w:t>swing</w:t>
      </w:r>
      <w:r w:rsidRPr="007616BC">
        <w:rPr>
          <w:color w:val="808030"/>
          <w:lang w:val="en-US"/>
        </w:rPr>
        <w:t>.</w:t>
      </w:r>
      <w:r w:rsidRPr="007616BC">
        <w:rPr>
          <w:color w:val="004A43"/>
          <w:lang w:val="en-US"/>
        </w:rPr>
        <w:t>JOptionPane</w:t>
      </w:r>
      <w:r w:rsidRPr="007616BC">
        <w:rPr>
          <w:color w:val="800080"/>
          <w:lang w:val="en-US"/>
        </w:rPr>
        <w:t>;</w:t>
      </w:r>
    </w:p>
    <w:p w14:paraId="07ABFF10" w14:textId="77777777" w:rsidR="0038346A" w:rsidRPr="007616BC" w:rsidRDefault="0038346A" w:rsidP="0038346A">
      <w:pPr>
        <w:pStyle w:val="Cencadr"/>
        <w:keepNext/>
        <w:keepLines/>
        <w:rPr>
          <w:color w:val="000000"/>
          <w:lang w:val="en-US"/>
        </w:rPr>
      </w:pPr>
      <w:r w:rsidRPr="007616BC">
        <w:rPr>
          <w:b/>
          <w:bCs/>
          <w:color w:val="800000"/>
          <w:lang w:val="en-US"/>
        </w:rPr>
        <w:t>public</w:t>
      </w:r>
      <w:r w:rsidRPr="007616BC">
        <w:rPr>
          <w:color w:val="000000"/>
          <w:lang w:val="en-US"/>
        </w:rPr>
        <w:t xml:space="preserve"> </w:t>
      </w:r>
      <w:r w:rsidRPr="007616BC">
        <w:rPr>
          <w:b/>
          <w:bCs/>
          <w:color w:val="800000"/>
          <w:lang w:val="en-US"/>
        </w:rPr>
        <w:t>class</w:t>
      </w:r>
      <w:r w:rsidRPr="007616BC">
        <w:rPr>
          <w:color w:val="000000"/>
          <w:lang w:val="en-US"/>
        </w:rPr>
        <w:t xml:space="preserve"> ExempleLogique</w:t>
      </w:r>
      <w:r w:rsidRPr="007616BC">
        <w:rPr>
          <w:color w:val="800080"/>
          <w:lang w:val="en-US"/>
        </w:rPr>
        <w:t>{</w:t>
      </w:r>
    </w:p>
    <w:p w14:paraId="6C64C20E" w14:textId="77777777" w:rsidR="0038346A" w:rsidRPr="00452667" w:rsidRDefault="0038346A" w:rsidP="0038346A">
      <w:pPr>
        <w:pStyle w:val="Cencadr"/>
        <w:keepNext/>
        <w:keepLines/>
        <w:rPr>
          <w:color w:val="000000"/>
          <w:lang w:val="en-CA"/>
        </w:rPr>
      </w:pPr>
      <w:r w:rsidRPr="007616BC">
        <w:rPr>
          <w:color w:val="000000"/>
          <w:lang w:val="en-US"/>
        </w:rPr>
        <w:t xml:space="preserve">    </w:t>
      </w:r>
      <w:r w:rsidRPr="00452667">
        <w:rPr>
          <w:b/>
          <w:bCs/>
          <w:color w:val="800000"/>
          <w:lang w:val="en-CA"/>
        </w:rPr>
        <w:t>public</w:t>
      </w:r>
      <w:r w:rsidRPr="00452667">
        <w:rPr>
          <w:color w:val="000000"/>
          <w:lang w:val="en-CA"/>
        </w:rPr>
        <w:t xml:space="preserve"> </w:t>
      </w:r>
      <w:r w:rsidRPr="00452667">
        <w:rPr>
          <w:b/>
          <w:bCs/>
          <w:color w:val="800000"/>
          <w:lang w:val="en-CA"/>
        </w:rPr>
        <w:t>static</w:t>
      </w:r>
      <w:r w:rsidRPr="00452667">
        <w:rPr>
          <w:color w:val="000000"/>
          <w:lang w:val="en-CA"/>
        </w:rPr>
        <w:t xml:space="preserve"> </w:t>
      </w:r>
      <w:r w:rsidRPr="00452667">
        <w:rPr>
          <w:color w:val="BB7977"/>
          <w:lang w:val="en-CA"/>
        </w:rPr>
        <w:t>void</w:t>
      </w:r>
      <w:r w:rsidRPr="00452667">
        <w:rPr>
          <w:color w:val="000000"/>
          <w:lang w:val="en-CA"/>
        </w:rPr>
        <w:t xml:space="preserve"> main </w:t>
      </w:r>
      <w:r w:rsidRPr="00452667">
        <w:rPr>
          <w:color w:val="808030"/>
          <w:lang w:val="en-CA"/>
        </w:rPr>
        <w:t>(</w:t>
      </w:r>
      <w:r w:rsidRPr="00452667">
        <w:rPr>
          <w:b/>
          <w:bCs/>
          <w:color w:val="BB7977"/>
          <w:lang w:val="en-CA"/>
        </w:rPr>
        <w:t>String</w:t>
      </w:r>
      <w:r w:rsidRPr="00452667">
        <w:rPr>
          <w:color w:val="000000"/>
          <w:lang w:val="en-CA"/>
        </w:rPr>
        <w:t xml:space="preserve"> args</w:t>
      </w:r>
      <w:r w:rsidRPr="00452667">
        <w:rPr>
          <w:color w:val="808030"/>
          <w:lang w:val="en-CA"/>
        </w:rPr>
        <w:t>[])</w:t>
      </w:r>
      <w:r w:rsidRPr="00452667">
        <w:rPr>
          <w:color w:val="000000"/>
          <w:lang w:val="en-CA"/>
        </w:rPr>
        <w:t xml:space="preserve"> </w:t>
      </w:r>
      <w:r w:rsidRPr="00452667">
        <w:rPr>
          <w:color w:val="800080"/>
          <w:lang w:val="en-CA"/>
        </w:rPr>
        <w:t>{</w:t>
      </w:r>
    </w:p>
    <w:p w14:paraId="70758A98" w14:textId="77777777" w:rsidR="0038346A" w:rsidRPr="007616BC" w:rsidRDefault="0038346A" w:rsidP="0038346A">
      <w:pPr>
        <w:pStyle w:val="Cencadr"/>
        <w:keepNext/>
        <w:keepLines/>
        <w:rPr>
          <w:color w:val="000000"/>
          <w:lang w:val="fr-CA"/>
        </w:rPr>
      </w:pPr>
      <w:r w:rsidRPr="00452667">
        <w:rPr>
          <w:color w:val="000000"/>
          <w:lang w:val="en-CA"/>
        </w:rPr>
        <w:t xml:space="preserve">        </w:t>
      </w:r>
      <w:r w:rsidRPr="007616BC">
        <w:rPr>
          <w:b/>
          <w:bCs/>
          <w:color w:val="BB7977"/>
          <w:lang w:val="fr-CA"/>
        </w:rPr>
        <w:t>String</w:t>
      </w:r>
      <w:r w:rsidRPr="007616BC">
        <w:rPr>
          <w:color w:val="000000"/>
          <w:lang w:val="fr-CA"/>
        </w:rPr>
        <w:t xml:space="preserve"> unString </w:t>
      </w:r>
      <w:r w:rsidRPr="007616BC">
        <w:rPr>
          <w:color w:val="808030"/>
          <w:lang w:val="fr-CA"/>
        </w:rPr>
        <w:t>=</w:t>
      </w:r>
      <w:r w:rsidRPr="007616BC">
        <w:rPr>
          <w:color w:val="000000"/>
          <w:lang w:val="fr-CA"/>
        </w:rPr>
        <w:t xml:space="preserve"> JOptionPane</w:t>
      </w:r>
      <w:r w:rsidRPr="007616BC">
        <w:rPr>
          <w:color w:val="808030"/>
          <w:lang w:val="fr-CA"/>
        </w:rPr>
        <w:t>.</w:t>
      </w:r>
      <w:r w:rsidRPr="007616BC">
        <w:rPr>
          <w:color w:val="000000"/>
          <w:lang w:val="fr-CA"/>
        </w:rPr>
        <w:t>showInputDialog</w:t>
      </w:r>
      <w:r w:rsidRPr="007616BC">
        <w:rPr>
          <w:color w:val="808030"/>
          <w:lang w:val="fr-CA"/>
        </w:rPr>
        <w:t>(</w:t>
      </w:r>
      <w:r w:rsidRPr="007616BC">
        <w:rPr>
          <w:color w:val="0000E6"/>
          <w:lang w:val="fr-CA"/>
        </w:rPr>
        <w:t>"Entrez un premier nombre entier"</w:t>
      </w:r>
      <w:r w:rsidRPr="007616BC">
        <w:rPr>
          <w:color w:val="808030"/>
          <w:lang w:val="fr-CA"/>
        </w:rPr>
        <w:t>)</w:t>
      </w:r>
      <w:r w:rsidRPr="007616BC">
        <w:rPr>
          <w:color w:val="800080"/>
          <w:lang w:val="fr-CA"/>
        </w:rPr>
        <w:t>;</w:t>
      </w:r>
    </w:p>
    <w:p w14:paraId="313DDE4A" w14:textId="4EA8B3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color w:val="BB7977"/>
          <w:lang w:val="fr-CA"/>
        </w:rPr>
        <w:t>int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b/>
          <w:bCs/>
          <w:color w:val="BB7977"/>
          <w:lang w:val="fr-CA"/>
        </w:rPr>
        <w:t>Integer</w:t>
      </w:r>
      <w:r w:rsidRPr="007616BC">
        <w:rPr>
          <w:color w:val="808030"/>
          <w:lang w:val="fr-CA"/>
        </w:rPr>
        <w:t>.</w:t>
      </w:r>
      <w:r w:rsidRPr="007616BC">
        <w:rPr>
          <w:color w:val="000000"/>
          <w:lang w:val="fr-CA"/>
        </w:rPr>
        <w:t>parseInt</w:t>
      </w:r>
      <w:r w:rsidRPr="007616BC">
        <w:rPr>
          <w:color w:val="808030"/>
          <w:lang w:val="fr-CA"/>
        </w:rPr>
        <w:t>(</w:t>
      </w:r>
      <w:r w:rsidRPr="007616BC">
        <w:rPr>
          <w:color w:val="000000"/>
          <w:lang w:val="fr-CA"/>
        </w:rPr>
        <w:t>unString</w:t>
      </w:r>
      <w:r w:rsidRPr="007616BC">
        <w:rPr>
          <w:color w:val="808030"/>
          <w:lang w:val="fr-CA"/>
        </w:rPr>
        <w:t>)</w:t>
      </w:r>
      <w:r w:rsidRPr="007616BC">
        <w:rPr>
          <w:color w:val="800080"/>
          <w:lang w:val="fr-CA"/>
        </w:rPr>
        <w:t>;</w:t>
      </w:r>
    </w:p>
    <w:p w14:paraId="74427EEF" w14:textId="2930EB06"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10</w:t>
      </w:r>
      <w:r w:rsidRPr="007616BC">
        <w:rPr>
          <w:color w:val="000000"/>
          <w:lang w:val="fr-CA"/>
        </w:rPr>
        <w:t xml:space="preserve"> </w:t>
      </w:r>
      <w:r w:rsidRPr="007616BC">
        <w:rPr>
          <w:color w:val="808030"/>
          <w:lang w:val="fr-CA"/>
        </w:rPr>
        <w:t>&amp;</w:t>
      </w:r>
      <w:r w:rsidRPr="007616BC">
        <w:rPr>
          <w:color w:val="000000"/>
          <w:lang w:val="fr-CA"/>
        </w:rPr>
        <w:t xml:space="preserve"> unInt </w:t>
      </w:r>
      <w:r w:rsidRPr="007616BC">
        <w:rPr>
          <w:color w:val="808030"/>
          <w:lang w:val="fr-CA"/>
        </w:rPr>
        <w:t>&lt;</w:t>
      </w:r>
      <w:r w:rsidRPr="007616BC">
        <w:rPr>
          <w:color w:val="000000"/>
          <w:lang w:val="fr-CA"/>
        </w:rPr>
        <w:t xml:space="preserve"> </w:t>
      </w:r>
      <w:r w:rsidRPr="007616BC">
        <w:rPr>
          <w:color w:val="008C00"/>
          <w:lang w:val="fr-CA"/>
        </w:rPr>
        <w:t>20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entre 10 et 20"</w:t>
      </w:r>
      <w:r w:rsidRPr="007616BC">
        <w:rPr>
          <w:color w:val="808030"/>
          <w:lang w:val="fr-CA"/>
        </w:rPr>
        <w:t>)</w:t>
      </w:r>
      <w:r w:rsidRPr="007616BC">
        <w:rPr>
          <w:color w:val="800080"/>
          <w:lang w:val="fr-CA"/>
        </w:rPr>
        <w:t>; }</w:t>
      </w:r>
    </w:p>
    <w:p w14:paraId="1B69C089" w14:textId="772B2EA0"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8C00"/>
          <w:lang w:val="fr-CA"/>
        </w:rPr>
        <w:t>100</w:t>
      </w:r>
      <w:r w:rsidRPr="007616BC">
        <w:rPr>
          <w:color w:val="000000"/>
          <w:lang w:val="fr-CA"/>
        </w:rPr>
        <w:t xml:space="preserve"> </w:t>
      </w:r>
      <w:r w:rsidRPr="007616BC">
        <w:rPr>
          <w:color w:val="808030"/>
          <w:lang w:val="fr-CA"/>
        </w:rPr>
        <w:t>|</w:t>
      </w:r>
      <w:r w:rsidRPr="007616BC">
        <w:rPr>
          <w:color w:val="000000"/>
          <w:lang w:val="fr-CA"/>
        </w:rPr>
        <w:t xml:space="preserve"> unInt </w:t>
      </w:r>
      <w:r w:rsidRPr="007616BC">
        <w:rPr>
          <w:color w:val="808030"/>
          <w:lang w:val="fr-CA"/>
        </w:rPr>
        <w:t>==</w:t>
      </w:r>
      <w:r w:rsidRPr="007616BC">
        <w:rPr>
          <w:color w:val="000000"/>
          <w:lang w:val="fr-CA"/>
        </w:rPr>
        <w:t xml:space="preserve"> </w:t>
      </w:r>
      <w:r w:rsidRPr="007616BC">
        <w:rPr>
          <w:color w:val="008C00"/>
          <w:lang w:val="fr-CA"/>
        </w:rPr>
        <w:t>200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est 100 ou 200"</w:t>
      </w:r>
      <w:r w:rsidRPr="007616BC">
        <w:rPr>
          <w:color w:val="808030"/>
          <w:lang w:val="fr-CA"/>
        </w:rPr>
        <w:t>)</w:t>
      </w:r>
      <w:r w:rsidRPr="007616BC">
        <w:rPr>
          <w:color w:val="800080"/>
          <w:lang w:val="fr-CA"/>
        </w:rPr>
        <w:t>; }</w:t>
      </w:r>
    </w:p>
    <w:p w14:paraId="6DDC9FF3" w14:textId="3B66CC35" w:rsidR="0038346A" w:rsidRPr="007616BC" w:rsidRDefault="0038346A" w:rsidP="0038346A">
      <w:pPr>
        <w:pStyle w:val="Cencadr"/>
        <w:keepNext/>
        <w:keepLines/>
        <w:rPr>
          <w:color w:val="000000"/>
          <w:lang w:val="fr-CA"/>
        </w:rPr>
      </w:pPr>
      <w:r w:rsidRPr="007616BC">
        <w:rPr>
          <w:color w:val="000000"/>
          <w:lang w:val="fr-CA"/>
        </w:rPr>
        <w:t xml:space="preserve">        </w:t>
      </w:r>
      <w:r w:rsidRPr="007616BC">
        <w:rPr>
          <w:b/>
          <w:bCs/>
          <w:color w:val="800000"/>
          <w:lang w:val="fr-CA"/>
        </w:rPr>
        <w:t>if</w:t>
      </w:r>
      <w:r w:rsidRPr="007616BC">
        <w:rPr>
          <w:color w:val="000000"/>
          <w:lang w:val="fr-CA"/>
        </w:rPr>
        <w:t xml:space="preserve"> </w:t>
      </w:r>
      <w:r w:rsidRPr="007616BC">
        <w:rPr>
          <w:color w:val="808030"/>
          <w:lang w:val="fr-CA"/>
        </w:rPr>
        <w:t>(!(</w:t>
      </w:r>
      <w:r w:rsidRPr="007616BC">
        <w:rPr>
          <w:color w:val="000000"/>
          <w:lang w:val="fr-CA"/>
        </w:rPr>
        <w:t xml:space="preserve">unInt </w:t>
      </w:r>
      <w:r w:rsidRPr="007616BC">
        <w:rPr>
          <w:color w:val="808030"/>
          <w:lang w:val="fr-CA"/>
        </w:rPr>
        <w:t>&gt;</w:t>
      </w:r>
      <w:r w:rsidRPr="007616BC">
        <w:rPr>
          <w:color w:val="000000"/>
          <w:lang w:val="fr-CA"/>
        </w:rPr>
        <w:t xml:space="preserve"> </w:t>
      </w:r>
      <w:r w:rsidRPr="007616BC">
        <w:rPr>
          <w:color w:val="008C00"/>
          <w:lang w:val="fr-CA"/>
        </w:rPr>
        <w:t>30</w:t>
      </w:r>
      <w:r w:rsidRPr="007616BC">
        <w:rPr>
          <w:color w:val="808030"/>
          <w:lang w:val="fr-CA"/>
        </w:rPr>
        <w:t>)) {</w:t>
      </w:r>
      <w:r w:rsidRPr="007616BC">
        <w:rPr>
          <w:color w:val="000000"/>
          <w:lang w:val="fr-CA"/>
        </w:rPr>
        <w:t xml:space="preserve"> JOptionPane</w:t>
      </w:r>
      <w:r w:rsidRPr="007616BC">
        <w:rPr>
          <w:color w:val="808030"/>
          <w:lang w:val="fr-CA"/>
        </w:rPr>
        <w:t>.</w:t>
      </w:r>
      <w:r w:rsidRPr="007616BC">
        <w:rPr>
          <w:color w:val="000000"/>
          <w:lang w:val="fr-CA"/>
        </w:rPr>
        <w:t>showMessageDialog</w:t>
      </w:r>
      <w:r w:rsidRPr="007616BC">
        <w:rPr>
          <w:color w:val="808030"/>
          <w:lang w:val="fr-CA"/>
        </w:rPr>
        <w:t>(</w:t>
      </w:r>
      <w:r w:rsidRPr="007616BC">
        <w:rPr>
          <w:b/>
          <w:bCs/>
          <w:color w:val="800000"/>
          <w:lang w:val="fr-CA"/>
        </w:rPr>
        <w:t>null</w:t>
      </w:r>
      <w:r w:rsidRPr="007616BC">
        <w:rPr>
          <w:color w:val="808030"/>
          <w:lang w:val="fr-CA"/>
        </w:rPr>
        <w:t>,</w:t>
      </w:r>
      <w:r w:rsidRPr="007616BC">
        <w:rPr>
          <w:color w:val="000000"/>
          <w:lang w:val="fr-CA"/>
        </w:rPr>
        <w:t xml:space="preserve">unInt </w:t>
      </w:r>
      <w:r w:rsidRPr="007616BC">
        <w:rPr>
          <w:color w:val="808030"/>
          <w:lang w:val="fr-CA"/>
        </w:rPr>
        <w:t>+</w:t>
      </w:r>
      <w:r w:rsidRPr="007616BC">
        <w:rPr>
          <w:color w:val="000000"/>
          <w:lang w:val="fr-CA"/>
        </w:rPr>
        <w:t xml:space="preserve"> </w:t>
      </w:r>
      <w:r w:rsidRPr="007616BC">
        <w:rPr>
          <w:color w:val="0000E6"/>
          <w:lang w:val="fr-CA"/>
        </w:rPr>
        <w:t>" n'est pas plus grand que 30"</w:t>
      </w:r>
      <w:r w:rsidRPr="007616BC">
        <w:rPr>
          <w:color w:val="808030"/>
          <w:lang w:val="fr-CA"/>
        </w:rPr>
        <w:t>)</w:t>
      </w:r>
      <w:r w:rsidRPr="007616BC">
        <w:rPr>
          <w:color w:val="800080"/>
          <w:lang w:val="fr-CA"/>
        </w:rPr>
        <w:t>; }</w:t>
      </w:r>
    </w:p>
    <w:p w14:paraId="43F11F18" w14:textId="77777777" w:rsidR="0038346A" w:rsidRDefault="0038346A" w:rsidP="0038346A">
      <w:pPr>
        <w:pStyle w:val="Cencadr"/>
        <w:keepNext/>
        <w:keepLines/>
        <w:rPr>
          <w:color w:val="000000"/>
        </w:rPr>
      </w:pPr>
      <w:r w:rsidRPr="007616BC">
        <w:rPr>
          <w:color w:val="000000"/>
          <w:lang w:val="fr-CA"/>
        </w:rPr>
        <w:t xml:space="preserve">        </w:t>
      </w:r>
      <w:r>
        <w:rPr>
          <w:b/>
          <w:bCs/>
          <w:color w:val="BB7977"/>
        </w:rPr>
        <w:t>System</w:t>
      </w:r>
      <w:r>
        <w:rPr>
          <w:color w:val="808030"/>
        </w:rPr>
        <w:t>.</w:t>
      </w:r>
      <w:r>
        <w:rPr>
          <w:color w:val="000000"/>
        </w:rPr>
        <w:t>exit</w:t>
      </w:r>
      <w:r>
        <w:rPr>
          <w:color w:val="808030"/>
        </w:rPr>
        <w:t>(</w:t>
      </w:r>
      <w:r>
        <w:rPr>
          <w:color w:val="008C00"/>
        </w:rPr>
        <w:t>0</w:t>
      </w:r>
      <w:r>
        <w:rPr>
          <w:color w:val="808030"/>
        </w:rPr>
        <w:t>)</w:t>
      </w:r>
      <w:r>
        <w:rPr>
          <w:color w:val="800080"/>
        </w:rPr>
        <w:t>;</w:t>
      </w:r>
    </w:p>
    <w:p w14:paraId="1442B244" w14:textId="77777777" w:rsidR="0038346A" w:rsidRDefault="0038346A" w:rsidP="0038346A">
      <w:pPr>
        <w:pStyle w:val="Cencadr"/>
        <w:keepNext/>
        <w:keepLines/>
        <w:rPr>
          <w:color w:val="000000"/>
        </w:rPr>
      </w:pPr>
      <w:r>
        <w:rPr>
          <w:color w:val="000000"/>
        </w:rPr>
        <w:t xml:space="preserve">    </w:t>
      </w:r>
      <w:r>
        <w:rPr>
          <w:color w:val="800080"/>
        </w:rPr>
        <w:t>}</w:t>
      </w:r>
    </w:p>
    <w:p w14:paraId="5DBD864F" w14:textId="77777777" w:rsidR="0038346A" w:rsidRPr="00452667" w:rsidRDefault="0038346A" w:rsidP="0038346A">
      <w:pPr>
        <w:pStyle w:val="Cencadr"/>
        <w:keepNext/>
        <w:keepLines/>
        <w:rPr>
          <w:rFonts w:ascii="Courier New" w:hAnsi="Courier New"/>
          <w:color w:val="000000"/>
          <w:lang w:val="fr-CA" w:eastAsia="en-US"/>
        </w:rPr>
      </w:pPr>
      <w:r>
        <w:rPr>
          <w:color w:val="800080"/>
        </w:rPr>
        <w:t>}</w:t>
      </w:r>
    </w:p>
    <w:p w14:paraId="5AC36FE5" w14:textId="77777777" w:rsidR="00F97D1A" w:rsidRDefault="00F97D1A" w:rsidP="00F97D1A">
      <w:pPr>
        <w:pStyle w:val="Corpsdetexte"/>
        <w:rPr>
          <w:lang w:val="fr-CA"/>
        </w:rPr>
      </w:pPr>
      <w:r>
        <w:rPr>
          <w:lang w:val="fr-CA"/>
        </w:rPr>
        <w:t xml:space="preserve">La condition </w:t>
      </w:r>
    </w:p>
    <w:p w14:paraId="16A896AF" w14:textId="77777777" w:rsidR="00F97D1A" w:rsidRPr="00A744A1" w:rsidRDefault="00F97D1A" w:rsidP="00F97D1A">
      <w:pPr>
        <w:pStyle w:val="CodeJava9pt"/>
        <w:rPr>
          <w:lang w:val="fr-CA"/>
        </w:rPr>
      </w:pPr>
      <w:r>
        <w:rPr>
          <w:lang w:val="fr-CA"/>
        </w:rPr>
        <w:t xml:space="preserve">        (</w:t>
      </w:r>
      <w:r w:rsidRPr="00A744A1">
        <w:rPr>
          <w:lang w:val="fr-CA"/>
        </w:rPr>
        <w:t>unInt &gt; 10</w:t>
      </w:r>
      <w:r>
        <w:rPr>
          <w:lang w:val="fr-CA"/>
        </w:rPr>
        <w:t xml:space="preserve"> &amp;</w:t>
      </w:r>
      <w:r w:rsidRPr="00A744A1">
        <w:rPr>
          <w:lang w:val="fr-CA"/>
        </w:rPr>
        <w:t xml:space="preserve"> unInt &lt; 20)</w:t>
      </w:r>
    </w:p>
    <w:p w14:paraId="5CA98007" w14:textId="77777777" w:rsidR="00F97D1A" w:rsidRDefault="00F97D1A" w:rsidP="00F97D1A">
      <w:pPr>
        <w:pStyle w:val="Corpsdetexte"/>
        <w:rPr>
          <w:lang w:val="fr-CA"/>
        </w:rPr>
      </w:pPr>
    </w:p>
    <w:p w14:paraId="6DA17F2E" w14:textId="77777777" w:rsidR="00F97D1A" w:rsidRDefault="00F97D1A" w:rsidP="00F97D1A">
      <w:pPr>
        <w:pStyle w:val="Corpsdetexte"/>
        <w:rPr>
          <w:lang w:val="fr-CA"/>
        </w:rPr>
      </w:pPr>
      <w:r>
        <w:rPr>
          <w:lang w:val="fr-CA"/>
        </w:rPr>
        <w:t xml:space="preserve">est évaluée à vrai si </w:t>
      </w:r>
      <w:r w:rsidRPr="00566E69">
        <w:rPr>
          <w:i/>
          <w:iCs/>
          <w:lang w:val="fr-CA"/>
        </w:rPr>
        <w:t>unInt</w:t>
      </w:r>
      <w:r>
        <w:rPr>
          <w:lang w:val="fr-CA"/>
        </w:rPr>
        <w:t xml:space="preserve"> est à la fois plus grand que 10 et plus petit que 20. Lorsque l’on utilise un &amp;, il faut que les deux parties de la condition soient vraies pour que le résultat soit vrai.</w:t>
      </w:r>
    </w:p>
    <w:p w14:paraId="67990477" w14:textId="77777777" w:rsidR="00F97D1A" w:rsidRDefault="00F97D1A" w:rsidP="00F97D1A">
      <w:pPr>
        <w:pStyle w:val="Corpsdetexte"/>
        <w:rPr>
          <w:lang w:val="fr-CA"/>
        </w:rPr>
      </w:pPr>
      <w:r>
        <w:rPr>
          <w:lang w:val="fr-CA"/>
        </w:rPr>
        <w:t xml:space="preserve">La condition </w:t>
      </w:r>
    </w:p>
    <w:p w14:paraId="744D33B3" w14:textId="77777777" w:rsidR="00F97D1A" w:rsidRPr="00A744A1" w:rsidRDefault="00F97D1A" w:rsidP="00F97D1A">
      <w:pPr>
        <w:pStyle w:val="CodeJava9pt"/>
        <w:rPr>
          <w:lang w:val="fr-CA"/>
        </w:rPr>
      </w:pPr>
      <w:r w:rsidRPr="00A744A1">
        <w:rPr>
          <w:lang w:val="fr-CA"/>
        </w:rPr>
        <w:t xml:space="preserve">        if (unInt == 100</w:t>
      </w:r>
      <w:r>
        <w:rPr>
          <w:lang w:val="fr-CA"/>
        </w:rPr>
        <w:t xml:space="preserve"> |</w:t>
      </w:r>
      <w:r w:rsidRPr="00A744A1">
        <w:rPr>
          <w:lang w:val="fr-CA"/>
        </w:rPr>
        <w:t xml:space="preserve"> unInt == 200)</w:t>
      </w:r>
    </w:p>
    <w:p w14:paraId="50C55E80" w14:textId="77777777" w:rsidR="00F97D1A" w:rsidRDefault="00F97D1A" w:rsidP="00F97D1A">
      <w:pPr>
        <w:pStyle w:val="Corpsdetexte"/>
        <w:rPr>
          <w:lang w:val="fr-CA"/>
        </w:rPr>
      </w:pPr>
      <w:r>
        <w:rPr>
          <w:lang w:val="fr-CA"/>
        </w:rPr>
        <w:t xml:space="preserve">est évaluée à vrai si </w:t>
      </w:r>
      <w:r w:rsidRPr="00134D26">
        <w:rPr>
          <w:i/>
          <w:iCs/>
          <w:lang w:val="fr-CA"/>
        </w:rPr>
        <w:t>unInt</w:t>
      </w:r>
      <w:r>
        <w:rPr>
          <w:lang w:val="fr-CA"/>
        </w:rPr>
        <w:t xml:space="preserve"> est égal à 10 ou </w:t>
      </w:r>
      <w:r w:rsidRPr="00134D26">
        <w:rPr>
          <w:i/>
          <w:iCs/>
          <w:lang w:val="fr-CA"/>
        </w:rPr>
        <w:t>unInt</w:t>
      </w:r>
      <w:r>
        <w:rPr>
          <w:lang w:val="fr-CA"/>
        </w:rPr>
        <w:t xml:space="preserve"> est égal à 20. Une seule des deux parties doit être vraie pour que le résultat soit vrai. Le ou n’est pas exclusif, c’est-à-dire que si les deux parties sont vraies, le résultat est vrai.</w:t>
      </w:r>
    </w:p>
    <w:p w14:paraId="3EC733BC" w14:textId="77777777" w:rsidR="00F97D1A" w:rsidRDefault="00F97D1A" w:rsidP="00F97D1A">
      <w:pPr>
        <w:pStyle w:val="Corpsdetexte"/>
        <w:rPr>
          <w:lang w:val="fr-CA"/>
        </w:rPr>
      </w:pPr>
      <w:r>
        <w:rPr>
          <w:lang w:val="fr-CA"/>
        </w:rPr>
        <w:t>La condition</w:t>
      </w:r>
    </w:p>
    <w:p w14:paraId="7B1887F6" w14:textId="77777777" w:rsidR="00F97D1A" w:rsidRPr="00A744A1" w:rsidRDefault="00F97D1A" w:rsidP="00F97D1A">
      <w:pPr>
        <w:pStyle w:val="CodeJava9pt"/>
        <w:rPr>
          <w:lang w:val="fr-CA"/>
        </w:rPr>
      </w:pPr>
      <w:r>
        <w:rPr>
          <w:lang w:val="fr-CA"/>
        </w:rPr>
        <w:lastRenderedPageBreak/>
        <w:t xml:space="preserve">        !(unInt &gt; 30)</w:t>
      </w:r>
    </w:p>
    <w:p w14:paraId="7724F24F" w14:textId="77777777" w:rsidR="00F97D1A" w:rsidRDefault="00F97D1A" w:rsidP="00F97D1A">
      <w:pPr>
        <w:pStyle w:val="Corpsdetexte"/>
        <w:rPr>
          <w:lang w:val="fr-CA"/>
        </w:rPr>
      </w:pPr>
      <w:r>
        <w:rPr>
          <w:lang w:val="fr-CA"/>
        </w:rPr>
        <w:t xml:space="preserve">est évaluée à vrai si </w:t>
      </w:r>
      <w:r w:rsidRPr="00F354C8">
        <w:rPr>
          <w:i/>
          <w:iCs/>
          <w:lang w:val="fr-CA"/>
        </w:rPr>
        <w:t>inInt</w:t>
      </w:r>
      <w:r>
        <w:rPr>
          <w:lang w:val="fr-CA"/>
        </w:rPr>
        <w:t xml:space="preserve"> &gt; 30 est faux, donc si </w:t>
      </w:r>
      <w:r w:rsidRPr="00F354C8">
        <w:rPr>
          <w:i/>
          <w:iCs/>
          <w:lang w:val="fr-CA"/>
        </w:rPr>
        <w:t>inInt</w:t>
      </w:r>
      <w:r>
        <w:rPr>
          <w:lang w:val="fr-CA"/>
        </w:rPr>
        <w:t xml:space="preserve"> &lt;= 30.</w:t>
      </w:r>
    </w:p>
    <w:p w14:paraId="5F70A9F9" w14:textId="035EDA33" w:rsidR="00F97D1A" w:rsidRDefault="00F97D1A" w:rsidP="00F97D1A">
      <w:pPr>
        <w:pStyle w:val="Corpsdetexte"/>
        <w:rPr>
          <w:lang w:val="fr-CA"/>
        </w:rPr>
      </w:pPr>
      <w:r>
        <w:rPr>
          <w:lang w:val="fr-CA"/>
        </w:rPr>
        <w:t>Java inclut aussi le &amp;&amp; et le ||. Le &amp;&amp; est une variante du &amp; qui court-circuite l’évaluation lorsque possible. Le &amp; évalue toujours les deux parties de la condition alors que le &amp;&amp; n’évalue pas la deuxième partie si la première est fausse. On dit que l’évaluation est court-circuitée. En effet, si la première partie est fausse, le résultat de la condition sera nécessairement faux. Il n’est donc pas nécessaire d’</w:t>
      </w:r>
      <w:r w:rsidR="000A0342">
        <w:rPr>
          <w:lang w:val="fr-CA"/>
        </w:rPr>
        <w:t>évaluer</w:t>
      </w:r>
      <w:r>
        <w:rPr>
          <w:lang w:val="fr-CA"/>
        </w:rPr>
        <w:t xml:space="preserve"> la deuxième partie.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3118"/>
      </w:tblGrid>
      <w:tr w:rsidR="00F97D1A" w:rsidRPr="007B6966" w14:paraId="198903F6" w14:textId="77777777" w:rsidTr="008D06F8">
        <w:tc>
          <w:tcPr>
            <w:tcW w:w="2093" w:type="dxa"/>
            <w:shd w:val="clear" w:color="auto" w:fill="auto"/>
          </w:tcPr>
          <w:p w14:paraId="0035973E" w14:textId="77777777" w:rsidR="00F97D1A" w:rsidRPr="00E25578" w:rsidRDefault="00F97D1A" w:rsidP="008D06F8">
            <w:pPr>
              <w:pStyle w:val="Corpsdetexte"/>
              <w:spacing w:after="0"/>
              <w:rPr>
                <w:b/>
                <w:bCs/>
                <w:sz w:val="20"/>
                <w:szCs w:val="20"/>
                <w:lang w:val="fr-CA"/>
              </w:rPr>
            </w:pPr>
            <w:r w:rsidRPr="00E25578">
              <w:rPr>
                <w:b/>
                <w:bCs/>
                <w:sz w:val="20"/>
                <w:szCs w:val="20"/>
                <w:lang w:val="fr-CA"/>
              </w:rPr>
              <w:t>Opérateur logique</w:t>
            </w:r>
          </w:p>
        </w:tc>
        <w:tc>
          <w:tcPr>
            <w:tcW w:w="3118" w:type="dxa"/>
            <w:shd w:val="clear" w:color="auto" w:fill="auto"/>
          </w:tcPr>
          <w:p w14:paraId="22F7DA93" w14:textId="77777777" w:rsidR="00F97D1A" w:rsidRPr="00E25578" w:rsidRDefault="00F97D1A" w:rsidP="008D06F8">
            <w:pPr>
              <w:pStyle w:val="Corpsdetexte"/>
              <w:spacing w:after="0"/>
              <w:rPr>
                <w:b/>
                <w:bCs/>
                <w:sz w:val="20"/>
                <w:szCs w:val="20"/>
                <w:lang w:val="fr-CA"/>
              </w:rPr>
            </w:pPr>
            <w:r w:rsidRPr="00E25578">
              <w:rPr>
                <w:b/>
                <w:bCs/>
                <w:sz w:val="20"/>
                <w:szCs w:val="20"/>
                <w:lang w:val="fr-CA"/>
              </w:rPr>
              <w:t>Signification</w:t>
            </w:r>
          </w:p>
        </w:tc>
      </w:tr>
      <w:tr w:rsidR="00F97D1A" w:rsidRPr="007B6966" w14:paraId="44FC8D74" w14:textId="77777777" w:rsidTr="008D06F8">
        <w:tc>
          <w:tcPr>
            <w:tcW w:w="2093" w:type="dxa"/>
            <w:shd w:val="clear" w:color="auto" w:fill="auto"/>
          </w:tcPr>
          <w:p w14:paraId="3869ABF7" w14:textId="77777777" w:rsidR="00F97D1A" w:rsidRPr="00E25578" w:rsidRDefault="00F97D1A" w:rsidP="008D06F8">
            <w:pPr>
              <w:pStyle w:val="Corpsdetexte"/>
              <w:spacing w:after="0"/>
              <w:rPr>
                <w:sz w:val="20"/>
                <w:szCs w:val="20"/>
                <w:lang w:val="fr-CA"/>
              </w:rPr>
            </w:pPr>
            <w:r w:rsidRPr="00E25578">
              <w:rPr>
                <w:sz w:val="20"/>
                <w:szCs w:val="20"/>
                <w:lang w:val="fr-CA"/>
              </w:rPr>
              <w:t xml:space="preserve">&amp;&amp; </w:t>
            </w:r>
          </w:p>
        </w:tc>
        <w:tc>
          <w:tcPr>
            <w:tcW w:w="3118" w:type="dxa"/>
            <w:shd w:val="clear" w:color="auto" w:fill="auto"/>
          </w:tcPr>
          <w:p w14:paraId="48F6F407" w14:textId="77777777" w:rsidR="00F97D1A" w:rsidRPr="00E25578" w:rsidRDefault="00F97D1A" w:rsidP="008D06F8">
            <w:pPr>
              <w:pStyle w:val="Corpsdetexte"/>
              <w:spacing w:after="0"/>
              <w:rPr>
                <w:sz w:val="20"/>
                <w:szCs w:val="20"/>
                <w:lang w:val="fr-CA"/>
              </w:rPr>
            </w:pPr>
            <w:r w:rsidRPr="00E25578">
              <w:rPr>
                <w:sz w:val="20"/>
                <w:szCs w:val="20"/>
                <w:lang w:val="fr-CA"/>
              </w:rPr>
              <w:t xml:space="preserve">et (évaluation court-circuité) </w:t>
            </w:r>
          </w:p>
        </w:tc>
      </w:tr>
      <w:tr w:rsidR="00F97D1A" w:rsidRPr="007B6966" w14:paraId="293757D4" w14:textId="77777777" w:rsidTr="008D06F8">
        <w:tc>
          <w:tcPr>
            <w:tcW w:w="2093" w:type="dxa"/>
            <w:shd w:val="clear" w:color="auto" w:fill="auto"/>
          </w:tcPr>
          <w:p w14:paraId="27CB7DF9" w14:textId="77777777" w:rsidR="00F97D1A" w:rsidRPr="00E25578" w:rsidRDefault="00F97D1A" w:rsidP="008D06F8">
            <w:pPr>
              <w:pStyle w:val="Corpsdetexte"/>
              <w:spacing w:after="0"/>
              <w:rPr>
                <w:sz w:val="20"/>
                <w:szCs w:val="20"/>
                <w:lang w:val="fr-CA"/>
              </w:rPr>
            </w:pPr>
            <w:r w:rsidRPr="00E25578">
              <w:rPr>
                <w:sz w:val="20"/>
                <w:szCs w:val="20"/>
                <w:lang w:val="fr-CA"/>
              </w:rPr>
              <w:t xml:space="preserve">|| </w:t>
            </w:r>
          </w:p>
        </w:tc>
        <w:tc>
          <w:tcPr>
            <w:tcW w:w="3118" w:type="dxa"/>
            <w:shd w:val="clear" w:color="auto" w:fill="auto"/>
          </w:tcPr>
          <w:p w14:paraId="44AC8356" w14:textId="77777777" w:rsidR="00F97D1A" w:rsidRPr="00E25578" w:rsidRDefault="00F97D1A" w:rsidP="008D06F8">
            <w:pPr>
              <w:pStyle w:val="Corpsdetexte"/>
              <w:spacing w:after="0"/>
              <w:rPr>
                <w:sz w:val="20"/>
                <w:szCs w:val="20"/>
                <w:lang w:val="fr-CA"/>
              </w:rPr>
            </w:pPr>
            <w:r w:rsidRPr="00E25578">
              <w:rPr>
                <w:sz w:val="20"/>
                <w:szCs w:val="20"/>
                <w:lang w:val="fr-CA"/>
              </w:rPr>
              <w:t>ou (évaluation court-circuité)</w:t>
            </w:r>
          </w:p>
        </w:tc>
      </w:tr>
    </w:tbl>
    <w:p w14:paraId="4B3134D6" w14:textId="77777777" w:rsidR="00F97D1A" w:rsidRDefault="00F97D1A" w:rsidP="00F97D1A">
      <w:pPr>
        <w:pStyle w:val="Corpsdetexte"/>
        <w:rPr>
          <w:lang w:val="fr-CA"/>
        </w:rPr>
      </w:pPr>
    </w:p>
    <w:p w14:paraId="39C4C0E5" w14:textId="77777777" w:rsidR="00F97D1A" w:rsidRDefault="00F97D1A" w:rsidP="00D56842">
      <w:pPr>
        <w:pStyle w:val="Corpsdetexte"/>
        <w:keepNext/>
        <w:keepLines/>
        <w:rPr>
          <w:lang w:val="fr-CA"/>
        </w:rPr>
      </w:pPr>
      <w:r w:rsidRPr="005E6004">
        <w:rPr>
          <w:b/>
          <w:bCs/>
          <w:lang w:val="fr-CA"/>
        </w:rPr>
        <w:t>Exemple</w:t>
      </w:r>
      <w:r>
        <w:rPr>
          <w:lang w:val="fr-CA"/>
        </w:rPr>
        <w:t>. L’expression</w:t>
      </w:r>
    </w:p>
    <w:p w14:paraId="4C28F226" w14:textId="77777777" w:rsidR="00F97D1A" w:rsidRDefault="00F97D1A" w:rsidP="00D56842">
      <w:pPr>
        <w:pStyle w:val="Corpsdetexte"/>
        <w:keepNext/>
        <w:keepLines/>
        <w:ind w:left="720"/>
        <w:rPr>
          <w:lang w:val="fr-CA"/>
        </w:rPr>
      </w:pPr>
      <w:r>
        <w:rPr>
          <w:lang w:val="fr-CA"/>
        </w:rPr>
        <w:t xml:space="preserve">2 &gt; 3 &amp;&amp; 2 &lt; 10 </w:t>
      </w:r>
    </w:p>
    <w:p w14:paraId="59DE774A" w14:textId="1B7B57BA" w:rsidR="00F97D1A" w:rsidRDefault="00F97D1A" w:rsidP="00F97D1A">
      <w:pPr>
        <w:pStyle w:val="Corpsdetexte"/>
        <w:rPr>
          <w:lang w:val="fr-CA"/>
        </w:rPr>
      </w:pPr>
      <w:r>
        <w:rPr>
          <w:lang w:val="fr-CA"/>
        </w:rPr>
        <w:t xml:space="preserve">donne </w:t>
      </w:r>
      <w:r w:rsidRPr="0025579E">
        <w:rPr>
          <w:i/>
          <w:iCs/>
          <w:lang w:val="fr-CA"/>
        </w:rPr>
        <w:t>false</w:t>
      </w:r>
      <w:r>
        <w:rPr>
          <w:lang w:val="fr-CA"/>
        </w:rPr>
        <w:t xml:space="preserve">. Comme 2 &gt; 3 donne </w:t>
      </w:r>
      <w:r w:rsidRPr="0025579E">
        <w:rPr>
          <w:i/>
          <w:iCs/>
          <w:lang w:val="fr-CA"/>
        </w:rPr>
        <w:t>false</w:t>
      </w:r>
      <w:r>
        <w:rPr>
          <w:lang w:val="fr-CA"/>
        </w:rPr>
        <w:t xml:space="preserve">, il n’est pas nécessaire d’évaluer la deuxième partie 2 &lt; 10. Le &amp;&amp; évite d’évaluer la seconde partie, 2 &lt; 10. Dans la plupart des circonstances, </w:t>
      </w:r>
      <w:r w:rsidR="00890097">
        <w:rPr>
          <w:lang w:val="fr-CA"/>
        </w:rPr>
        <w:t>le résultat</w:t>
      </w:r>
      <w:r>
        <w:rPr>
          <w:lang w:val="fr-CA"/>
        </w:rPr>
        <w:t xml:space="preserve"> de &amp; et &amp;&amp; est identique. Cependant, si l’évaluation de la partie droite peut avoir un effet autre que l’évaluation de la condition elle-même, le résultat ne sera pas toujours le même.</w:t>
      </w:r>
    </w:p>
    <w:p w14:paraId="469349C5" w14:textId="10C22F96" w:rsidR="00F97D1A" w:rsidRDefault="00F97D1A" w:rsidP="00F97D1A">
      <w:pPr>
        <w:pStyle w:val="Corpsdetexte"/>
        <w:rPr>
          <w:lang w:val="fr-CA"/>
        </w:rPr>
      </w:pPr>
      <w:r w:rsidRPr="0025579E">
        <w:rPr>
          <w:b/>
          <w:bCs/>
          <w:lang w:val="fr-CA"/>
        </w:rPr>
        <w:t>Exemple</w:t>
      </w:r>
      <w:r>
        <w:rPr>
          <w:lang w:val="fr-CA"/>
        </w:rPr>
        <w:t xml:space="preserve">. </w:t>
      </w:r>
      <w:hyperlink r:id="rId154"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6C4335" w:rsidRPr="00D35A89">
        <w:rPr>
          <w:rFonts w:ascii="Segoe UI" w:hAnsi="Segoe UI" w:cs="Segoe UI"/>
          <w:b/>
          <w:bCs/>
          <w:color w:val="586069"/>
          <w:lang w:val="fr-CA"/>
        </w:rPr>
        <w:t>chapitre_</w:t>
      </w:r>
      <w:r w:rsidR="009E31B7">
        <w:rPr>
          <w:rFonts w:ascii="Segoe UI" w:hAnsi="Segoe UI" w:cs="Segoe UI"/>
          <w:b/>
          <w:bCs/>
          <w:color w:val="586069"/>
          <w:lang w:val="fr-CA"/>
        </w:rPr>
        <w:t>4</w:t>
      </w:r>
      <w:r w:rsidR="006C4335">
        <w:rPr>
          <w:rFonts w:ascii="Segoe UI" w:hAnsi="Segoe UI" w:cs="Segoe UI"/>
          <w:color w:val="586069"/>
          <w:lang w:val="fr-CA"/>
        </w:rPr>
        <w:t>/</w:t>
      </w:r>
      <w:r w:rsidRPr="007C05BF">
        <w:rPr>
          <w:rFonts w:ascii="Segoe UI" w:hAnsi="Segoe UI" w:cs="Segoe UI"/>
          <w:b/>
          <w:bCs/>
          <w:color w:val="586069"/>
          <w:lang w:val="fr-CA"/>
        </w:rPr>
        <w:t>ExempleEtCourtcircuite.java</w:t>
      </w:r>
    </w:p>
    <w:p w14:paraId="1B81D606" w14:textId="2C461A52" w:rsidR="00F97D1A" w:rsidRDefault="00F97D1A" w:rsidP="00F97D1A">
      <w:pPr>
        <w:pStyle w:val="Corpsdetexte"/>
        <w:rPr>
          <w:lang w:val="fr-CA"/>
        </w:rPr>
      </w:pPr>
      <w:r>
        <w:rPr>
          <w:lang w:val="fr-CA"/>
        </w:rPr>
        <w:t xml:space="preserve">Le programme suivant vérifie si l’entier saisi est un diviseur de 10. Il vérifie si l’entier est non nul et si le reste après division entière est nul. Dans le cas </w:t>
      </w:r>
      <w:r w:rsidR="00807F2B">
        <w:rPr>
          <w:lang w:val="fr-CA"/>
        </w:rPr>
        <w:t>où</w:t>
      </w:r>
      <w:r>
        <w:rPr>
          <w:lang w:val="fr-CA"/>
        </w:rPr>
        <w:t xml:space="preserve"> l’entier est nul, il ne faudrait pas effectuer la division qui provoquerait une exception en Java et l’arrêt du programme. En utilisant le &amp;&amp;, la division ne sera pas effectuée.</w:t>
      </w:r>
    </w:p>
    <w:p w14:paraId="6E35F5BC" w14:textId="77777777" w:rsidR="006C4335" w:rsidRPr="006C4335" w:rsidRDefault="006C4335" w:rsidP="006C4335">
      <w:pPr>
        <w:pStyle w:val="Code"/>
        <w:rPr>
          <w:color w:val="000000"/>
          <w:lang w:eastAsia="en-US"/>
        </w:rPr>
      </w:pPr>
      <w:r w:rsidRPr="006C4335">
        <w:rPr>
          <w:lang w:eastAsia="en-US"/>
        </w:rPr>
        <w:t>/**</w:t>
      </w:r>
    </w:p>
    <w:p w14:paraId="27213212"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ExempleEtCourtcircuite</w:t>
      </w:r>
      <w:r w:rsidRPr="006C4335">
        <w:rPr>
          <w:color w:val="008C00"/>
          <w:lang w:eastAsia="en-US"/>
        </w:rPr>
        <w:t>.</w:t>
      </w:r>
      <w:r w:rsidRPr="006C4335">
        <w:rPr>
          <w:lang w:eastAsia="en-US"/>
        </w:rPr>
        <w:t>java</w:t>
      </w:r>
    </w:p>
    <w:p w14:paraId="3F8AB149" w14:textId="77777777" w:rsidR="006C4335" w:rsidRPr="006C4335" w:rsidRDefault="006C4335" w:rsidP="006C4335">
      <w:pPr>
        <w:pStyle w:val="Code"/>
        <w:rPr>
          <w:color w:val="000000"/>
          <w:lang w:eastAsia="en-US"/>
        </w:rPr>
      </w:pPr>
      <w:r w:rsidRPr="006C4335">
        <w:rPr>
          <w:lang w:eastAsia="en-US"/>
        </w:rPr>
        <w:t> </w:t>
      </w:r>
      <w:r w:rsidRPr="006C4335">
        <w:rPr>
          <w:b/>
          <w:bCs/>
          <w:color w:val="7F9FBF"/>
          <w:lang w:eastAsia="en-US"/>
        </w:rPr>
        <w:t>*</w:t>
      </w:r>
      <w:r w:rsidRPr="006C4335">
        <w:rPr>
          <w:lang w:eastAsia="en-US"/>
        </w:rPr>
        <w:t xml:space="preserve"> Petit exemple illustrant l'énoncé if.</w:t>
      </w:r>
    </w:p>
    <w:p w14:paraId="46C001B4" w14:textId="77777777" w:rsidR="006C4335" w:rsidRPr="007616BC" w:rsidRDefault="006C4335" w:rsidP="006C4335">
      <w:pPr>
        <w:pStyle w:val="Code"/>
        <w:rPr>
          <w:color w:val="000000"/>
          <w:lang w:val="en-US" w:eastAsia="en-US"/>
        </w:rPr>
      </w:pPr>
      <w:r w:rsidRPr="006C4335">
        <w:rPr>
          <w:lang w:eastAsia="en-US"/>
        </w:rPr>
        <w:t> </w:t>
      </w:r>
      <w:r w:rsidRPr="007616BC">
        <w:rPr>
          <w:lang w:val="en-US" w:eastAsia="en-US"/>
        </w:rPr>
        <w:t>*/</w:t>
      </w:r>
    </w:p>
    <w:p w14:paraId="4F0E3B78" w14:textId="77777777" w:rsidR="006C4335" w:rsidRPr="007616BC" w:rsidRDefault="006C4335" w:rsidP="006C4335">
      <w:pPr>
        <w:pStyle w:val="Code"/>
        <w:rPr>
          <w:color w:val="000000"/>
          <w:lang w:val="en-US" w:eastAsia="en-US"/>
        </w:rPr>
      </w:pPr>
      <w:r w:rsidRPr="007616BC">
        <w:rPr>
          <w:b/>
          <w:bCs/>
          <w:color w:val="800000"/>
          <w:lang w:val="en-US" w:eastAsia="en-US"/>
        </w:rPr>
        <w:t>import</w:t>
      </w:r>
      <w:r w:rsidRPr="007616BC">
        <w:rPr>
          <w:color w:val="004A43"/>
          <w:lang w:val="en-US" w:eastAsia="en-US"/>
        </w:rPr>
        <w:t xml:space="preserve"> javax</w:t>
      </w:r>
      <w:r w:rsidRPr="007616BC">
        <w:rPr>
          <w:color w:val="808030"/>
          <w:lang w:val="en-US" w:eastAsia="en-US"/>
        </w:rPr>
        <w:t>.</w:t>
      </w:r>
      <w:r w:rsidRPr="007616BC">
        <w:rPr>
          <w:color w:val="004A43"/>
          <w:lang w:val="en-US" w:eastAsia="en-US"/>
        </w:rPr>
        <w:t>swing</w:t>
      </w:r>
      <w:r w:rsidRPr="007616BC">
        <w:rPr>
          <w:color w:val="808030"/>
          <w:lang w:val="en-US" w:eastAsia="en-US"/>
        </w:rPr>
        <w:t>.</w:t>
      </w:r>
      <w:r w:rsidRPr="007616BC">
        <w:rPr>
          <w:color w:val="004A43"/>
          <w:lang w:val="en-US" w:eastAsia="en-US"/>
        </w:rPr>
        <w:t>JOptionPane</w:t>
      </w:r>
      <w:r w:rsidRPr="007616BC">
        <w:rPr>
          <w:color w:val="800080"/>
          <w:lang w:val="en-US" w:eastAsia="en-US"/>
        </w:rPr>
        <w:t>;</w:t>
      </w:r>
    </w:p>
    <w:p w14:paraId="700C45B4" w14:textId="77777777" w:rsidR="006C4335" w:rsidRPr="007616BC" w:rsidRDefault="006C4335" w:rsidP="006C4335">
      <w:pPr>
        <w:pStyle w:val="Code"/>
        <w:rPr>
          <w:color w:val="000000"/>
          <w:lang w:val="en-US" w:eastAsia="en-US"/>
        </w:rPr>
      </w:pPr>
      <w:r w:rsidRPr="007616BC">
        <w:rPr>
          <w:b/>
          <w:bCs/>
          <w:color w:val="800000"/>
          <w:lang w:val="en-US" w:eastAsia="en-US"/>
        </w:rPr>
        <w:t>public</w:t>
      </w:r>
      <w:r w:rsidRPr="007616BC">
        <w:rPr>
          <w:color w:val="000000"/>
          <w:lang w:val="en-US" w:eastAsia="en-US"/>
        </w:rPr>
        <w:t xml:space="preserve"> </w:t>
      </w:r>
      <w:r w:rsidRPr="007616BC">
        <w:rPr>
          <w:b/>
          <w:bCs/>
          <w:color w:val="800000"/>
          <w:lang w:val="en-US" w:eastAsia="en-US"/>
        </w:rPr>
        <w:t>class</w:t>
      </w:r>
      <w:r w:rsidRPr="007616BC">
        <w:rPr>
          <w:color w:val="000000"/>
          <w:lang w:val="en-US" w:eastAsia="en-US"/>
        </w:rPr>
        <w:t xml:space="preserve"> ExempleEtCourtcircuite</w:t>
      </w:r>
      <w:r w:rsidRPr="007616BC">
        <w:rPr>
          <w:color w:val="800080"/>
          <w:lang w:val="en-US" w:eastAsia="en-US"/>
        </w:rPr>
        <w:t>{</w:t>
      </w:r>
    </w:p>
    <w:p w14:paraId="21DB05CD" w14:textId="77777777" w:rsidR="006C4335" w:rsidRPr="006C4335" w:rsidRDefault="006C4335" w:rsidP="006C4335">
      <w:pPr>
        <w:pStyle w:val="Code"/>
        <w:rPr>
          <w:color w:val="000000"/>
          <w:lang w:val="en-CA" w:eastAsia="en-US"/>
        </w:rPr>
      </w:pPr>
      <w:r w:rsidRPr="007616BC">
        <w:rPr>
          <w:color w:val="000000"/>
          <w:lang w:val="en-US" w:eastAsia="en-US"/>
        </w:rPr>
        <w:t xml:space="preserve">    </w:t>
      </w:r>
      <w:r w:rsidRPr="006C4335">
        <w:rPr>
          <w:b/>
          <w:bCs/>
          <w:color w:val="800000"/>
          <w:lang w:val="en-CA" w:eastAsia="en-US"/>
        </w:rPr>
        <w:t>public</w:t>
      </w:r>
      <w:r w:rsidRPr="006C4335">
        <w:rPr>
          <w:color w:val="000000"/>
          <w:lang w:val="en-CA" w:eastAsia="en-US"/>
        </w:rPr>
        <w:t xml:space="preserve"> </w:t>
      </w:r>
      <w:r w:rsidRPr="006C4335">
        <w:rPr>
          <w:b/>
          <w:bCs/>
          <w:color w:val="800000"/>
          <w:lang w:val="en-CA" w:eastAsia="en-US"/>
        </w:rPr>
        <w:t>static</w:t>
      </w:r>
      <w:r w:rsidRPr="006C4335">
        <w:rPr>
          <w:color w:val="000000"/>
          <w:lang w:val="en-CA" w:eastAsia="en-US"/>
        </w:rPr>
        <w:t xml:space="preserve"> </w:t>
      </w:r>
      <w:r w:rsidRPr="006C4335">
        <w:rPr>
          <w:color w:val="BB7977"/>
          <w:lang w:val="en-CA" w:eastAsia="en-US"/>
        </w:rPr>
        <w:t>void</w:t>
      </w:r>
      <w:r w:rsidRPr="006C4335">
        <w:rPr>
          <w:color w:val="000000"/>
          <w:lang w:val="en-CA" w:eastAsia="en-US"/>
        </w:rPr>
        <w:t xml:space="preserve"> main </w:t>
      </w:r>
      <w:r w:rsidRPr="006C4335">
        <w:rPr>
          <w:color w:val="808030"/>
          <w:lang w:val="en-CA" w:eastAsia="en-US"/>
        </w:rPr>
        <w:t>(</w:t>
      </w:r>
      <w:r w:rsidRPr="006C4335">
        <w:rPr>
          <w:b/>
          <w:bCs/>
          <w:color w:val="BB7977"/>
          <w:lang w:val="en-CA" w:eastAsia="en-US"/>
        </w:rPr>
        <w:t>String</w:t>
      </w:r>
      <w:r w:rsidRPr="006C4335">
        <w:rPr>
          <w:color w:val="000000"/>
          <w:lang w:val="en-CA" w:eastAsia="en-US"/>
        </w:rPr>
        <w:t xml:space="preserve"> args</w:t>
      </w:r>
      <w:r w:rsidRPr="006C4335">
        <w:rPr>
          <w:color w:val="808030"/>
          <w:lang w:val="en-CA" w:eastAsia="en-US"/>
        </w:rPr>
        <w:t>[])</w:t>
      </w:r>
      <w:r w:rsidRPr="006C4335">
        <w:rPr>
          <w:color w:val="000000"/>
          <w:lang w:val="en-CA" w:eastAsia="en-US"/>
        </w:rPr>
        <w:t xml:space="preserve"> </w:t>
      </w:r>
      <w:r w:rsidRPr="006C4335">
        <w:rPr>
          <w:color w:val="800080"/>
          <w:lang w:val="en-CA" w:eastAsia="en-US"/>
        </w:rPr>
        <w:t>{</w:t>
      </w:r>
    </w:p>
    <w:p w14:paraId="6A7A433D" w14:textId="77777777" w:rsidR="006C4335" w:rsidRPr="007616BC" w:rsidRDefault="006C4335" w:rsidP="006C4335">
      <w:pPr>
        <w:pStyle w:val="Code"/>
        <w:rPr>
          <w:color w:val="000000"/>
          <w:lang w:eastAsia="en-US"/>
        </w:rPr>
      </w:pPr>
      <w:r w:rsidRPr="006C4335">
        <w:rPr>
          <w:color w:val="000000"/>
          <w:lang w:val="en-CA" w:eastAsia="en-US"/>
        </w:rPr>
        <w:t xml:space="preserve">        </w:t>
      </w:r>
      <w:r w:rsidRPr="007616BC">
        <w:rPr>
          <w:b/>
          <w:bCs/>
          <w:color w:val="BB7977"/>
          <w:lang w:eastAsia="en-US"/>
        </w:rPr>
        <w:t>String</w:t>
      </w:r>
      <w:r w:rsidRPr="007616BC">
        <w:rPr>
          <w:color w:val="000000"/>
          <w:lang w:eastAsia="en-US"/>
        </w:rPr>
        <w:t xml:space="preserve"> unString </w:t>
      </w:r>
      <w:r w:rsidRPr="007616BC">
        <w:rPr>
          <w:color w:val="808030"/>
          <w:lang w:eastAsia="en-US"/>
        </w:rPr>
        <w:t>=</w:t>
      </w:r>
      <w:r w:rsidRPr="007616BC">
        <w:rPr>
          <w:color w:val="000000"/>
          <w:lang w:eastAsia="en-US"/>
        </w:rPr>
        <w:t xml:space="preserve"> JOptionPane</w:t>
      </w:r>
      <w:r w:rsidRPr="007616BC">
        <w:rPr>
          <w:color w:val="808030"/>
          <w:lang w:eastAsia="en-US"/>
        </w:rPr>
        <w:t>.</w:t>
      </w:r>
      <w:r w:rsidRPr="007616BC">
        <w:rPr>
          <w:color w:val="000000"/>
          <w:lang w:eastAsia="en-US"/>
        </w:rPr>
        <w:t>showInputDialog</w:t>
      </w:r>
      <w:r w:rsidRPr="007616BC">
        <w:rPr>
          <w:color w:val="808030"/>
          <w:lang w:eastAsia="en-US"/>
        </w:rPr>
        <w:t>(</w:t>
      </w:r>
      <w:r w:rsidRPr="007616BC">
        <w:rPr>
          <w:color w:val="0000E6"/>
          <w:lang w:eastAsia="en-US"/>
        </w:rPr>
        <w:t>"Entrez un premier nombre entier"</w:t>
      </w:r>
      <w:r w:rsidRPr="007616BC">
        <w:rPr>
          <w:color w:val="808030"/>
          <w:lang w:eastAsia="en-US"/>
        </w:rPr>
        <w:t>)</w:t>
      </w:r>
      <w:r w:rsidRPr="007616BC">
        <w:rPr>
          <w:color w:val="800080"/>
          <w:lang w:eastAsia="en-US"/>
        </w:rPr>
        <w:t>;</w:t>
      </w:r>
    </w:p>
    <w:p w14:paraId="6F727D15" w14:textId="77777777" w:rsidR="006C4335" w:rsidRPr="006C4335" w:rsidRDefault="006C4335" w:rsidP="006C4335">
      <w:pPr>
        <w:pStyle w:val="Code"/>
        <w:rPr>
          <w:color w:val="000000"/>
          <w:lang w:eastAsia="en-US"/>
        </w:rPr>
      </w:pPr>
      <w:r w:rsidRPr="007616BC">
        <w:rPr>
          <w:color w:val="000000"/>
          <w:lang w:eastAsia="en-US"/>
        </w:rPr>
        <w:t xml:space="preserve">        </w:t>
      </w:r>
      <w:r w:rsidRPr="006C4335">
        <w:rPr>
          <w:color w:val="BB7977"/>
          <w:lang w:eastAsia="en-US"/>
        </w:rPr>
        <w:t>int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b/>
          <w:bCs/>
          <w:color w:val="BB7977"/>
          <w:lang w:eastAsia="en-US"/>
        </w:rPr>
        <w:t>Integer</w:t>
      </w:r>
      <w:r w:rsidRPr="006C4335">
        <w:rPr>
          <w:color w:val="808030"/>
          <w:lang w:eastAsia="en-US"/>
        </w:rPr>
        <w:t>.</w:t>
      </w:r>
      <w:r w:rsidRPr="006C4335">
        <w:rPr>
          <w:color w:val="000000"/>
          <w:lang w:eastAsia="en-US"/>
        </w:rPr>
        <w:t>parseInt</w:t>
      </w:r>
      <w:r w:rsidRPr="006C4335">
        <w:rPr>
          <w:color w:val="808030"/>
          <w:lang w:eastAsia="en-US"/>
        </w:rPr>
        <w:t>(</w:t>
      </w:r>
      <w:r w:rsidRPr="006C4335">
        <w:rPr>
          <w:color w:val="000000"/>
          <w:lang w:eastAsia="en-US"/>
        </w:rPr>
        <w:t>unString</w:t>
      </w:r>
      <w:r w:rsidRPr="006C4335">
        <w:rPr>
          <w:color w:val="808030"/>
          <w:lang w:eastAsia="en-US"/>
        </w:rPr>
        <w:t>)</w:t>
      </w:r>
      <w:r w:rsidRPr="006C4335">
        <w:rPr>
          <w:color w:val="800080"/>
          <w:lang w:eastAsia="en-US"/>
        </w:rPr>
        <w:t>;</w:t>
      </w:r>
    </w:p>
    <w:p w14:paraId="16358D7C" w14:textId="77777777" w:rsidR="006C4335" w:rsidRPr="006C4335" w:rsidRDefault="006C4335" w:rsidP="006C4335">
      <w:pPr>
        <w:pStyle w:val="Code"/>
        <w:rPr>
          <w:color w:val="000000"/>
          <w:lang w:eastAsia="en-US"/>
        </w:rPr>
      </w:pPr>
    </w:p>
    <w:p w14:paraId="1F819575"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696969"/>
          <w:lang w:eastAsia="en-US"/>
        </w:rPr>
        <w:t>// Exemple de l'opérateur &amp;</w:t>
      </w:r>
    </w:p>
    <w:p w14:paraId="494F60F3"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if</w:t>
      </w:r>
      <w:r w:rsidRPr="006C4335">
        <w:rPr>
          <w:color w:val="000000"/>
          <w:lang w:eastAsia="en-US"/>
        </w:rPr>
        <w:t xml:space="preserve"> </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000000"/>
          <w:lang w:eastAsia="en-US"/>
        </w:rPr>
        <w:t xml:space="preserve"> </w:t>
      </w:r>
      <w:r w:rsidRPr="006C4335">
        <w:rPr>
          <w:color w:val="808030"/>
          <w:lang w:eastAsia="en-US"/>
        </w:rPr>
        <w:t>&amp;&amp;</w:t>
      </w:r>
      <w:r w:rsidRPr="006C4335">
        <w:rPr>
          <w:color w:val="000000"/>
          <w:lang w:eastAsia="en-US"/>
        </w:rPr>
        <w:t xml:space="preserve"> </w:t>
      </w:r>
      <w:r w:rsidRPr="006C4335">
        <w:rPr>
          <w:color w:val="008C00"/>
          <w:lang w:eastAsia="en-US"/>
        </w:rPr>
        <w:t>10</w:t>
      </w:r>
      <w:r w:rsidRPr="006C4335">
        <w:rPr>
          <w:color w:val="000000"/>
          <w:lang w:eastAsia="en-US"/>
        </w:rPr>
        <w:t xml:space="preserve"> </w:t>
      </w:r>
      <w:r w:rsidRPr="006C4335">
        <w:rPr>
          <w:color w:val="808030"/>
          <w:lang w:eastAsia="en-US"/>
        </w:rPr>
        <w:t>%</w:t>
      </w:r>
      <w:r w:rsidRPr="006C4335">
        <w:rPr>
          <w:color w:val="000000"/>
          <w:lang w:eastAsia="en-US"/>
        </w:rPr>
        <w:t xml:space="preserve"> unInt </w:t>
      </w:r>
      <w:r w:rsidRPr="006C4335">
        <w:rPr>
          <w:color w:val="808030"/>
          <w:lang w:eastAsia="en-US"/>
        </w:rPr>
        <w:t>==</w:t>
      </w:r>
      <w:r w:rsidRPr="006C4335">
        <w:rPr>
          <w:color w:val="000000"/>
          <w:lang w:eastAsia="en-US"/>
        </w:rPr>
        <w:t xml:space="preserve"> </w:t>
      </w:r>
      <w:r w:rsidRPr="006C4335">
        <w:rPr>
          <w:color w:val="008C00"/>
          <w:lang w:eastAsia="en-US"/>
        </w:rPr>
        <w:t>0</w:t>
      </w:r>
      <w:r w:rsidRPr="006C4335">
        <w:rPr>
          <w:color w:val="808030"/>
          <w:lang w:eastAsia="en-US"/>
        </w:rPr>
        <w:t>)</w:t>
      </w:r>
    </w:p>
    <w:p w14:paraId="05473401"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est un diviseur de 10"</w:t>
      </w:r>
      <w:r w:rsidRPr="006C4335">
        <w:rPr>
          <w:color w:val="808030"/>
          <w:lang w:eastAsia="en-US"/>
        </w:rPr>
        <w:t>)</w:t>
      </w:r>
      <w:r w:rsidRPr="006C4335">
        <w:rPr>
          <w:color w:val="800080"/>
          <w:lang w:eastAsia="en-US"/>
        </w:rPr>
        <w:t>;</w:t>
      </w:r>
    </w:p>
    <w:p w14:paraId="17A2C928"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800000"/>
          <w:lang w:eastAsia="en-US"/>
        </w:rPr>
        <w:t>else</w:t>
      </w:r>
    </w:p>
    <w:p w14:paraId="5B0BBF3F" w14:textId="77777777" w:rsidR="006C4335" w:rsidRPr="006C4335" w:rsidRDefault="006C4335" w:rsidP="006C4335">
      <w:pPr>
        <w:pStyle w:val="Code"/>
        <w:rPr>
          <w:color w:val="000000"/>
          <w:lang w:eastAsia="en-US"/>
        </w:rPr>
      </w:pPr>
      <w:r w:rsidRPr="006C4335">
        <w:rPr>
          <w:color w:val="000000"/>
          <w:lang w:eastAsia="en-US"/>
        </w:rPr>
        <w:t xml:space="preserve">            JOptionPane</w:t>
      </w:r>
      <w:r w:rsidRPr="006C4335">
        <w:rPr>
          <w:color w:val="808030"/>
          <w:lang w:eastAsia="en-US"/>
        </w:rPr>
        <w:t>.</w:t>
      </w:r>
      <w:r w:rsidRPr="006C4335">
        <w:rPr>
          <w:color w:val="000000"/>
          <w:lang w:eastAsia="en-US"/>
        </w:rPr>
        <w:t>showMessageDialog</w:t>
      </w:r>
      <w:r w:rsidRPr="006C4335">
        <w:rPr>
          <w:color w:val="808030"/>
          <w:lang w:eastAsia="en-US"/>
        </w:rPr>
        <w:t>(</w:t>
      </w:r>
      <w:r w:rsidRPr="006C4335">
        <w:rPr>
          <w:b/>
          <w:bCs/>
          <w:color w:val="800000"/>
          <w:lang w:eastAsia="en-US"/>
        </w:rPr>
        <w:t>null</w:t>
      </w:r>
      <w:r w:rsidRPr="006C4335">
        <w:rPr>
          <w:color w:val="808030"/>
          <w:lang w:eastAsia="en-US"/>
        </w:rPr>
        <w:t>,</w:t>
      </w:r>
      <w:r w:rsidRPr="006C4335">
        <w:rPr>
          <w:color w:val="000000"/>
          <w:lang w:eastAsia="en-US"/>
        </w:rPr>
        <w:t xml:space="preserve">unInt </w:t>
      </w:r>
      <w:r w:rsidRPr="006C4335">
        <w:rPr>
          <w:color w:val="808030"/>
          <w:lang w:eastAsia="en-US"/>
        </w:rPr>
        <w:t>+</w:t>
      </w:r>
      <w:r w:rsidRPr="006C4335">
        <w:rPr>
          <w:color w:val="000000"/>
          <w:lang w:eastAsia="en-US"/>
        </w:rPr>
        <w:t xml:space="preserve"> </w:t>
      </w:r>
      <w:r w:rsidRPr="006C4335">
        <w:rPr>
          <w:color w:val="0000E6"/>
          <w:lang w:eastAsia="en-US"/>
        </w:rPr>
        <w:t>" n'est pas un diviseur de 10"</w:t>
      </w:r>
      <w:r w:rsidRPr="006C4335">
        <w:rPr>
          <w:color w:val="808030"/>
          <w:lang w:eastAsia="en-US"/>
        </w:rPr>
        <w:t>)</w:t>
      </w:r>
      <w:r w:rsidRPr="006C4335">
        <w:rPr>
          <w:color w:val="800080"/>
          <w:lang w:eastAsia="en-US"/>
        </w:rPr>
        <w:t>;</w:t>
      </w:r>
    </w:p>
    <w:p w14:paraId="6CB4CB2C"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b/>
          <w:bCs/>
          <w:color w:val="BB7977"/>
          <w:lang w:eastAsia="en-US"/>
        </w:rPr>
        <w:t>System</w:t>
      </w:r>
      <w:r w:rsidRPr="006C4335">
        <w:rPr>
          <w:color w:val="808030"/>
          <w:lang w:eastAsia="en-US"/>
        </w:rPr>
        <w:t>.</w:t>
      </w:r>
      <w:r w:rsidRPr="006C4335">
        <w:rPr>
          <w:color w:val="000000"/>
          <w:lang w:eastAsia="en-US"/>
        </w:rPr>
        <w:t>exit</w:t>
      </w:r>
      <w:r w:rsidRPr="006C4335">
        <w:rPr>
          <w:color w:val="808030"/>
          <w:lang w:eastAsia="en-US"/>
        </w:rPr>
        <w:t>(</w:t>
      </w:r>
      <w:r w:rsidRPr="006C4335">
        <w:rPr>
          <w:color w:val="008C00"/>
          <w:lang w:eastAsia="en-US"/>
        </w:rPr>
        <w:t>0</w:t>
      </w:r>
      <w:r w:rsidRPr="006C4335">
        <w:rPr>
          <w:color w:val="808030"/>
          <w:lang w:eastAsia="en-US"/>
        </w:rPr>
        <w:t>)</w:t>
      </w:r>
      <w:r w:rsidRPr="006C4335">
        <w:rPr>
          <w:color w:val="800080"/>
          <w:lang w:eastAsia="en-US"/>
        </w:rPr>
        <w:t>;</w:t>
      </w:r>
    </w:p>
    <w:p w14:paraId="6EE3376A" w14:textId="77777777" w:rsidR="006C4335" w:rsidRPr="006C4335" w:rsidRDefault="006C4335" w:rsidP="006C4335">
      <w:pPr>
        <w:pStyle w:val="Code"/>
        <w:rPr>
          <w:color w:val="000000"/>
          <w:lang w:eastAsia="en-US"/>
        </w:rPr>
      </w:pPr>
      <w:r w:rsidRPr="006C4335">
        <w:rPr>
          <w:color w:val="000000"/>
          <w:lang w:eastAsia="en-US"/>
        </w:rPr>
        <w:t xml:space="preserve">    </w:t>
      </w:r>
      <w:r w:rsidRPr="006C4335">
        <w:rPr>
          <w:color w:val="800080"/>
          <w:lang w:eastAsia="en-US"/>
        </w:rPr>
        <w:t>}</w:t>
      </w:r>
    </w:p>
    <w:p w14:paraId="1DD1D505" w14:textId="63DB8477" w:rsidR="006C4335" w:rsidRDefault="006C4335" w:rsidP="006C4335">
      <w:pPr>
        <w:pStyle w:val="Code"/>
        <w:rPr>
          <w:color w:val="800080"/>
          <w:lang w:eastAsia="en-US"/>
        </w:rPr>
      </w:pPr>
      <w:r w:rsidRPr="006C4335">
        <w:rPr>
          <w:color w:val="800080"/>
          <w:lang w:eastAsia="en-US"/>
        </w:rPr>
        <w:t>}</w:t>
      </w:r>
    </w:p>
    <w:p w14:paraId="7775C7DB" w14:textId="77777777" w:rsidR="003E5B17" w:rsidRPr="006C4335" w:rsidRDefault="003E5B17" w:rsidP="006C4335">
      <w:pPr>
        <w:pStyle w:val="Code"/>
        <w:rPr>
          <w:color w:val="000000"/>
          <w:lang w:eastAsia="en-US"/>
        </w:rPr>
      </w:pPr>
    </w:p>
    <w:p w14:paraId="0E24118B" w14:textId="77777777" w:rsidR="00F97D1A" w:rsidRDefault="00F97D1A" w:rsidP="00F97D1A">
      <w:pPr>
        <w:pStyle w:val="Corpsdetexte"/>
        <w:rPr>
          <w:lang w:val="fr-CA"/>
        </w:rPr>
      </w:pPr>
    </w:p>
    <w:p w14:paraId="18C1AA2F" w14:textId="5CB3F3BB" w:rsidR="00F97D1A" w:rsidRDefault="00F97D1A" w:rsidP="00F97D1A">
      <w:pPr>
        <w:pStyle w:val="Corpsdetexte"/>
        <w:rPr>
          <w:lang w:val="fr-CA"/>
        </w:rPr>
      </w:pPr>
      <w:r>
        <w:rPr>
          <w:lang w:val="fr-CA"/>
        </w:rPr>
        <w:t>Dans le cas du ||, si la première partie est vraie, la deuxième partie de la condition n’est pas évaluée, car le résultat doit être vrai.</w:t>
      </w:r>
      <w:r w:rsidR="006C4335">
        <w:rPr>
          <w:lang w:val="fr-CA"/>
        </w:rPr>
        <w:t xml:space="preserve"> L’évaluation se fait toujours de la gauche vers la droite. La première condition à gauche est toujours évaluée en premier.</w:t>
      </w:r>
    </w:p>
    <w:p w14:paraId="58AA98C0" w14:textId="77777777" w:rsidR="00F97D1A" w:rsidRDefault="00F97D1A" w:rsidP="00F97D1A">
      <w:pPr>
        <w:pStyle w:val="Titre2"/>
        <w:rPr>
          <w:lang w:val="fr-CA"/>
        </w:rPr>
      </w:pPr>
      <w:bookmarkStart w:id="93" w:name="_Toc508791579"/>
      <w:bookmarkStart w:id="94" w:name="_Toc44667586"/>
      <w:r w:rsidRPr="16CBE89F">
        <w:rPr>
          <w:lang w:val="fr-CA"/>
        </w:rPr>
        <w:lastRenderedPageBreak/>
        <w:t>Traitement de caractères</w:t>
      </w:r>
      <w:bookmarkEnd w:id="93"/>
      <w:bookmarkEnd w:id="94"/>
    </w:p>
    <w:p w14:paraId="23B2E920" w14:textId="19E6616D" w:rsidR="00F97D1A" w:rsidRDefault="00F97D1A" w:rsidP="00F97D1A">
      <w:pPr>
        <w:pStyle w:val="Corpsdetexte"/>
        <w:rPr>
          <w:lang w:val="fr-CA"/>
        </w:rPr>
      </w:pPr>
      <w:r>
        <w:rPr>
          <w:lang w:val="fr-CA"/>
        </w:rPr>
        <w:t xml:space="preserve">Le type </w:t>
      </w:r>
      <w:r w:rsidRPr="002F1CC7">
        <w:rPr>
          <w:i/>
          <w:iCs/>
          <w:lang w:val="fr-CA"/>
        </w:rPr>
        <w:t>char</w:t>
      </w:r>
      <w:r>
        <w:rPr>
          <w:lang w:val="fr-CA"/>
        </w:rPr>
        <w:t xml:space="preserve"> correspond </w:t>
      </w:r>
      <w:r w:rsidR="006C4335">
        <w:rPr>
          <w:lang w:val="fr-CA"/>
        </w:rPr>
        <w:t xml:space="preserve">souvent en pratique </w:t>
      </w:r>
      <w:r>
        <w:rPr>
          <w:lang w:val="fr-CA"/>
        </w:rPr>
        <w:t>à l’ensemble des caractères. Cet ensemble est défini par le standard Unicode (</w:t>
      </w:r>
      <w:hyperlink r:id="rId155" w:history="1">
        <w:r w:rsidRPr="004537E9">
          <w:rPr>
            <w:rStyle w:val="Hyperlien"/>
            <w:lang w:val="fr-CA"/>
          </w:rPr>
          <w:t>www.unicode.org</w:t>
        </w:r>
      </w:hyperlink>
      <w:r>
        <w:rPr>
          <w:lang w:val="fr-CA"/>
        </w:rPr>
        <w:t>). Les codes sont énumérés dans </w:t>
      </w:r>
    </w:p>
    <w:p w14:paraId="21A62F44" w14:textId="77777777" w:rsidR="00F97D1A" w:rsidRDefault="00000000" w:rsidP="00F97D1A">
      <w:pPr>
        <w:pStyle w:val="Corpsdetexte"/>
        <w:ind w:firstLine="720"/>
        <w:rPr>
          <w:lang w:val="fr-CA"/>
        </w:rPr>
      </w:pPr>
      <w:hyperlink r:id="rId156" w:history="1">
        <w:r w:rsidR="00F97D1A" w:rsidRPr="004537E9">
          <w:rPr>
            <w:rStyle w:val="Hyperlien"/>
            <w:lang w:val="fr-CA"/>
          </w:rPr>
          <w:t>http://www.unicode.org/Public/UNIDATA/UnicodeData.txt</w:t>
        </w:r>
      </w:hyperlink>
    </w:p>
    <w:p w14:paraId="54C30370" w14:textId="51C08863" w:rsidR="006C4335" w:rsidRDefault="006C4335" w:rsidP="00F97D1A">
      <w:pPr>
        <w:pStyle w:val="Corpsdetexte"/>
        <w:rPr>
          <w:lang w:val="fr-CA"/>
        </w:rPr>
      </w:pPr>
      <w:r>
        <w:rPr>
          <w:lang w:val="fr-CA"/>
        </w:rPr>
        <w:t xml:space="preserve">Plus précisément, un char en Java permet de représenter n’importe quel caractère </w:t>
      </w:r>
      <w:r w:rsidR="00B965B4">
        <w:rPr>
          <w:lang w:val="fr-CA"/>
        </w:rPr>
        <w:t>Unicode pouv</w:t>
      </w:r>
      <w:r w:rsidR="009576A7">
        <w:rPr>
          <w:lang w:val="fr-CA"/>
        </w:rPr>
        <w:t>a</w:t>
      </w:r>
      <w:r w:rsidR="00B965B4">
        <w:rPr>
          <w:lang w:val="fr-CA"/>
        </w:rPr>
        <w:t>nt être représent</w:t>
      </w:r>
      <w:r w:rsidR="009576A7">
        <w:rPr>
          <w:lang w:val="fr-CA"/>
        </w:rPr>
        <w:t>é</w:t>
      </w:r>
      <w:r w:rsidR="00B965B4">
        <w:rPr>
          <w:lang w:val="fr-CA"/>
        </w:rPr>
        <w:t xml:space="preserve"> avec un mot de 16 bits dans la norme UTF-16. Certains caractères spécialisés, comme les </w:t>
      </w:r>
      <w:r w:rsidR="00606331">
        <w:rPr>
          <w:lang w:val="fr-CA"/>
        </w:rPr>
        <w:t>é</w:t>
      </w:r>
      <w:r w:rsidR="00B965B4">
        <w:rPr>
          <w:lang w:val="fr-CA"/>
        </w:rPr>
        <w:t xml:space="preserve">mojis, requièrent 32 bits et donc deux mots de 16 bits (deux </w:t>
      </w:r>
      <w:r w:rsidR="00B965B4" w:rsidRPr="00B965B4">
        <w:rPr>
          <w:i/>
          <w:iCs/>
          <w:lang w:val="fr-CA"/>
        </w:rPr>
        <w:t>char</w:t>
      </w:r>
      <w:r w:rsidR="00B965B4">
        <w:rPr>
          <w:lang w:val="fr-CA"/>
        </w:rPr>
        <w:t xml:space="preserve">). La norme Unicode permet aussi de combiner plusieurs caractères pour former un seul caractère visible (par exemple, les </w:t>
      </w:r>
      <w:r w:rsidR="00606331">
        <w:rPr>
          <w:lang w:val="fr-CA"/>
        </w:rPr>
        <w:t>é</w:t>
      </w:r>
      <w:r w:rsidR="00B965B4">
        <w:rPr>
          <w:lang w:val="fr-CA"/>
        </w:rPr>
        <w:t>mojis « famille »).</w:t>
      </w:r>
    </w:p>
    <w:p w14:paraId="4F59BC10" w14:textId="5403F317" w:rsidR="00B965B4" w:rsidRDefault="00B965B4" w:rsidP="00F97D1A">
      <w:pPr>
        <w:pStyle w:val="Corpsdetexte"/>
        <w:rPr>
          <w:lang w:val="fr-CA"/>
        </w:rPr>
      </w:pPr>
      <w:r>
        <w:rPr>
          <w:lang w:val="fr-CA"/>
        </w:rPr>
        <w:t xml:space="preserve">On peut aussi voir le type </w:t>
      </w:r>
      <w:r w:rsidRPr="00606331">
        <w:rPr>
          <w:i/>
          <w:iCs/>
          <w:lang w:val="fr-CA"/>
        </w:rPr>
        <w:t>char</w:t>
      </w:r>
      <w:r>
        <w:rPr>
          <w:lang w:val="fr-CA"/>
        </w:rPr>
        <w:t xml:space="preserve"> comme une valeur entière entre </w:t>
      </w:r>
      <w:r w:rsidR="00606331">
        <w:rPr>
          <w:lang w:val="fr-CA"/>
        </w:rPr>
        <w:t xml:space="preserve">0 et </w:t>
      </w:r>
      <w:r w:rsidR="00606331" w:rsidRPr="00606331">
        <w:rPr>
          <w:lang w:val="fr-CA"/>
        </w:rPr>
        <w:t>65536</w:t>
      </w:r>
      <w:r w:rsidR="00606331">
        <w:rPr>
          <w:lang w:val="fr-CA"/>
        </w:rPr>
        <w:t xml:space="preserve">. Le type </w:t>
      </w:r>
      <w:r w:rsidR="00606331" w:rsidRPr="00606331">
        <w:rPr>
          <w:i/>
          <w:iCs/>
          <w:lang w:val="fr-CA"/>
        </w:rPr>
        <w:t>char</w:t>
      </w:r>
      <w:r w:rsidR="00606331">
        <w:rPr>
          <w:lang w:val="fr-CA"/>
        </w:rPr>
        <w:t xml:space="preserve"> occupe autant d’espace en mémoire que le type short, mais le type </w:t>
      </w:r>
      <w:r w:rsidR="00606331" w:rsidRPr="00606331">
        <w:rPr>
          <w:i/>
          <w:iCs/>
          <w:lang w:val="fr-CA"/>
        </w:rPr>
        <w:t>short</w:t>
      </w:r>
      <w:r w:rsidR="00606331">
        <w:rPr>
          <w:lang w:val="fr-CA"/>
        </w:rPr>
        <w:t xml:space="preserve"> est utilisé pour représenter les valeurs entières entre -</w:t>
      </w:r>
      <w:r w:rsidR="00606331" w:rsidRPr="00606331">
        <w:rPr>
          <w:lang w:val="fr-CA"/>
        </w:rPr>
        <w:t>32768</w:t>
      </w:r>
      <w:r w:rsidR="00606331">
        <w:rPr>
          <w:lang w:val="fr-CA"/>
        </w:rPr>
        <w:t xml:space="preserve"> et </w:t>
      </w:r>
      <w:r w:rsidR="00606331" w:rsidRPr="00606331">
        <w:rPr>
          <w:lang w:val="fr-CA"/>
        </w:rPr>
        <w:t>3276</w:t>
      </w:r>
      <w:r w:rsidR="00606331">
        <w:rPr>
          <w:lang w:val="fr-CA"/>
        </w:rPr>
        <w:t>78.</w:t>
      </w:r>
    </w:p>
    <w:p w14:paraId="7F7017D8" w14:textId="774A116D" w:rsidR="00F97D1A" w:rsidRDefault="00F97D1A" w:rsidP="00F97D1A">
      <w:pPr>
        <w:pStyle w:val="Corpsdetexte"/>
        <w:rPr>
          <w:lang w:val="fr-CA"/>
        </w:rPr>
      </w:pPr>
      <w:r>
        <w:rPr>
          <w:lang w:val="fr-CA"/>
        </w:rPr>
        <w:t xml:space="preserve">La </w:t>
      </w:r>
      <w:r>
        <w:rPr>
          <w:lang w:val="fr-CA"/>
        </w:rPr>
        <w:fldChar w:fldCharType="begin"/>
      </w:r>
      <w:r>
        <w:rPr>
          <w:lang w:val="fr-CA"/>
        </w:rPr>
        <w:instrText xml:space="preserve"> REF _Ref46198836 \h </w:instrText>
      </w:r>
      <w:r>
        <w:rPr>
          <w:lang w:val="fr-CA"/>
        </w:rPr>
      </w:r>
      <w:r>
        <w:rPr>
          <w:lang w:val="fr-CA"/>
        </w:rPr>
        <w:fldChar w:fldCharType="separate"/>
      </w:r>
      <w:r w:rsidR="00CF67E3">
        <w:t xml:space="preserve">Figure </w:t>
      </w:r>
      <w:r w:rsidR="00CF67E3">
        <w:rPr>
          <w:noProof/>
        </w:rPr>
        <w:t>15</w:t>
      </w:r>
      <w:r>
        <w:rPr>
          <w:lang w:val="fr-CA"/>
        </w:rPr>
        <w:fldChar w:fldCharType="end"/>
      </w:r>
      <w:r>
        <w:rPr>
          <w:lang w:val="fr-CA"/>
        </w:rPr>
        <w:t xml:space="preserve"> montre des exemples de </w:t>
      </w:r>
      <w:r w:rsidR="00807F2B">
        <w:rPr>
          <w:lang w:val="fr-CA"/>
        </w:rPr>
        <w:t>littéraux</w:t>
      </w:r>
      <w:r>
        <w:rPr>
          <w:lang w:val="fr-CA"/>
        </w:rPr>
        <w:t xml:space="preserve"> du type </w:t>
      </w:r>
      <w:r w:rsidRPr="002B6449">
        <w:rPr>
          <w:i/>
          <w:iCs/>
          <w:lang w:val="fr-CA"/>
        </w:rPr>
        <w:t>char</w:t>
      </w:r>
      <w:r>
        <w:rPr>
          <w:lang w:val="fr-CA"/>
        </w:rPr>
        <w:t>. Un caractère imprimable est représenté entre apostrophes. On peut aussi employer le code Unicode du caractère selon le format :</w:t>
      </w:r>
    </w:p>
    <w:p w14:paraId="0A4FB900" w14:textId="77777777" w:rsidR="00F97D1A" w:rsidRPr="00E12172" w:rsidRDefault="00F97D1A" w:rsidP="00F97D1A">
      <w:pPr>
        <w:pStyle w:val="Corpsdetexte"/>
        <w:ind w:firstLine="720"/>
        <w:rPr>
          <w:rFonts w:ascii="Courier New" w:hAnsi="Courier New" w:cs="Courier New"/>
          <w:sz w:val="20"/>
          <w:szCs w:val="20"/>
          <w:lang w:val="fr-CA"/>
        </w:rPr>
      </w:pPr>
      <w:r w:rsidRPr="00E12172">
        <w:rPr>
          <w:rFonts w:ascii="Courier New" w:hAnsi="Courier New" w:cs="Courier New"/>
          <w:sz w:val="20"/>
          <w:szCs w:val="20"/>
          <w:lang w:val="fr-CA"/>
        </w:rPr>
        <w:t xml:space="preserve">'\uyyyy' </w:t>
      </w:r>
    </w:p>
    <w:p w14:paraId="2F78EE79" w14:textId="77777777" w:rsidR="00F97D1A" w:rsidRDefault="00F97D1A" w:rsidP="00F97D1A">
      <w:pPr>
        <w:pStyle w:val="Corpsdetexte"/>
        <w:rPr>
          <w:lang w:val="fr-CA"/>
        </w:rPr>
      </w:pPr>
      <w:r>
        <w:rPr>
          <w:lang w:val="fr-CA"/>
        </w:rPr>
        <w:t xml:space="preserve">où </w:t>
      </w:r>
      <w:r w:rsidRPr="00365FA5">
        <w:rPr>
          <w:i/>
          <w:iCs/>
          <w:lang w:val="fr-CA"/>
        </w:rPr>
        <w:t>yyyy</w:t>
      </w:r>
      <w:r>
        <w:rPr>
          <w:lang w:val="fr-CA"/>
        </w:rPr>
        <w:t xml:space="preserve"> est une suite de quatre chiffres hexadécimaux qui correspond au code Unicode hexadécimal du caractère. Le \u est une </w:t>
      </w:r>
      <w:r w:rsidRPr="008931D4">
        <w:rPr>
          <w:i/>
          <w:iCs/>
          <w:lang w:val="fr-CA"/>
        </w:rPr>
        <w:t>séquence</w:t>
      </w:r>
      <w:r>
        <w:rPr>
          <w:lang w:val="fr-CA"/>
        </w:rPr>
        <w:t xml:space="preserve"> dite </w:t>
      </w:r>
      <w:r w:rsidRPr="008931D4">
        <w:rPr>
          <w:i/>
          <w:iCs/>
          <w:lang w:val="fr-CA"/>
        </w:rPr>
        <w:t>d’échappement</w:t>
      </w:r>
      <w:r>
        <w:rPr>
          <w:lang w:val="fr-CA"/>
        </w:rPr>
        <w:t xml:space="preserve"> qui altère l’interprétation normale par le compilateur Java. La séquence indique au compilateur que ce qui suit est le code Unicode du caractère et non pas le caractère lui-même. Le tableau suivant montre d’autres séquences d’échappement prévues en Java.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7"/>
        <w:gridCol w:w="1652"/>
        <w:gridCol w:w="2268"/>
      </w:tblGrid>
      <w:tr w:rsidR="00F97D1A" w:rsidRPr="007B6966" w14:paraId="56167DD1" w14:textId="77777777" w:rsidTr="008D06F8">
        <w:tc>
          <w:tcPr>
            <w:tcW w:w="1717" w:type="dxa"/>
            <w:shd w:val="clear" w:color="auto" w:fill="auto"/>
          </w:tcPr>
          <w:p w14:paraId="4D6157A5"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Séquence d’échappement</w:t>
            </w:r>
          </w:p>
        </w:tc>
        <w:tc>
          <w:tcPr>
            <w:tcW w:w="1652" w:type="dxa"/>
            <w:shd w:val="clear" w:color="auto" w:fill="auto"/>
          </w:tcPr>
          <w:p w14:paraId="2A6C3DEB"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Code Unicode</w:t>
            </w:r>
          </w:p>
        </w:tc>
        <w:tc>
          <w:tcPr>
            <w:tcW w:w="2268" w:type="dxa"/>
            <w:shd w:val="clear" w:color="auto" w:fill="auto"/>
          </w:tcPr>
          <w:p w14:paraId="15902635" w14:textId="77777777" w:rsidR="00F97D1A" w:rsidRPr="0066122B" w:rsidRDefault="00F97D1A" w:rsidP="00606331">
            <w:pPr>
              <w:pStyle w:val="Corpsdetexte"/>
              <w:keepNext/>
              <w:keepLines/>
              <w:spacing w:after="0"/>
              <w:rPr>
                <w:b/>
                <w:bCs/>
                <w:sz w:val="20"/>
                <w:szCs w:val="20"/>
                <w:lang w:val="en-CA"/>
              </w:rPr>
            </w:pPr>
            <w:r w:rsidRPr="0066122B">
              <w:rPr>
                <w:b/>
                <w:bCs/>
                <w:sz w:val="20"/>
                <w:szCs w:val="20"/>
                <w:lang w:val="en-CA"/>
              </w:rPr>
              <w:t>Description</w:t>
            </w:r>
          </w:p>
        </w:tc>
      </w:tr>
      <w:tr w:rsidR="00F97D1A" w:rsidRPr="007B6966" w14:paraId="02ADB8FB" w14:textId="77777777" w:rsidTr="008D06F8">
        <w:tc>
          <w:tcPr>
            <w:tcW w:w="1717" w:type="dxa"/>
            <w:shd w:val="clear" w:color="auto" w:fill="auto"/>
          </w:tcPr>
          <w:p w14:paraId="37E5AE77"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 b</w:t>
            </w:r>
          </w:p>
        </w:tc>
        <w:tc>
          <w:tcPr>
            <w:tcW w:w="1652" w:type="dxa"/>
            <w:shd w:val="clear" w:color="auto" w:fill="auto"/>
          </w:tcPr>
          <w:p w14:paraId="0162E885"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\u0008</w:t>
            </w:r>
          </w:p>
        </w:tc>
        <w:tc>
          <w:tcPr>
            <w:tcW w:w="2268" w:type="dxa"/>
            <w:shd w:val="clear" w:color="auto" w:fill="auto"/>
          </w:tcPr>
          <w:p w14:paraId="4A7EEF43" w14:textId="77777777" w:rsidR="00F97D1A" w:rsidRPr="0066122B" w:rsidRDefault="00F97D1A" w:rsidP="00606331">
            <w:pPr>
              <w:pStyle w:val="Corpsdetexte"/>
              <w:keepNext/>
              <w:keepLines/>
              <w:spacing w:after="0"/>
              <w:rPr>
                <w:sz w:val="20"/>
                <w:szCs w:val="20"/>
                <w:lang w:val="fr-CA"/>
              </w:rPr>
            </w:pPr>
            <w:r w:rsidRPr="0066122B">
              <w:rPr>
                <w:sz w:val="20"/>
                <w:szCs w:val="20"/>
                <w:lang w:val="en-CA"/>
              </w:rPr>
              <w:t>backspace BS</w:t>
            </w:r>
          </w:p>
        </w:tc>
      </w:tr>
      <w:tr w:rsidR="00F97D1A" w:rsidRPr="007B6966" w14:paraId="1CBCF56E" w14:textId="77777777" w:rsidTr="008D06F8">
        <w:tc>
          <w:tcPr>
            <w:tcW w:w="1717" w:type="dxa"/>
            <w:shd w:val="clear" w:color="auto" w:fill="auto"/>
          </w:tcPr>
          <w:p w14:paraId="5D9E39BE" w14:textId="77777777" w:rsidR="00F97D1A" w:rsidRPr="0066122B" w:rsidRDefault="00F97D1A" w:rsidP="00606331">
            <w:pPr>
              <w:pStyle w:val="Corpsdetexte"/>
              <w:keepNext/>
              <w:keepLines/>
              <w:spacing w:after="0"/>
              <w:rPr>
                <w:sz w:val="20"/>
                <w:szCs w:val="20"/>
                <w:lang w:val="fr-CA"/>
              </w:rPr>
            </w:pPr>
            <w:r w:rsidRPr="0066122B">
              <w:rPr>
                <w:sz w:val="20"/>
                <w:szCs w:val="20"/>
              </w:rPr>
              <w:t>\ t</w:t>
            </w:r>
          </w:p>
        </w:tc>
        <w:tc>
          <w:tcPr>
            <w:tcW w:w="1652" w:type="dxa"/>
            <w:shd w:val="clear" w:color="auto" w:fill="auto"/>
          </w:tcPr>
          <w:p w14:paraId="1A1A0F96" w14:textId="77777777" w:rsidR="00F97D1A" w:rsidRPr="0066122B" w:rsidRDefault="00F97D1A" w:rsidP="00606331">
            <w:pPr>
              <w:pStyle w:val="Corpsdetexte"/>
              <w:keepNext/>
              <w:keepLines/>
              <w:spacing w:after="0"/>
              <w:rPr>
                <w:sz w:val="20"/>
                <w:szCs w:val="20"/>
                <w:lang w:val="fr-CA"/>
              </w:rPr>
            </w:pPr>
            <w:r w:rsidRPr="0066122B">
              <w:rPr>
                <w:sz w:val="20"/>
                <w:szCs w:val="20"/>
              </w:rPr>
              <w:t>\u0009</w:t>
            </w:r>
          </w:p>
        </w:tc>
        <w:tc>
          <w:tcPr>
            <w:tcW w:w="2268" w:type="dxa"/>
            <w:shd w:val="clear" w:color="auto" w:fill="auto"/>
          </w:tcPr>
          <w:p w14:paraId="74D4A4A3" w14:textId="77777777" w:rsidR="00F97D1A" w:rsidRPr="0066122B" w:rsidRDefault="00F97D1A" w:rsidP="00606331">
            <w:pPr>
              <w:pStyle w:val="Corpsdetexte"/>
              <w:keepNext/>
              <w:keepLines/>
              <w:spacing w:after="0"/>
              <w:rPr>
                <w:sz w:val="20"/>
                <w:szCs w:val="20"/>
                <w:lang w:val="fr-CA"/>
              </w:rPr>
            </w:pPr>
            <w:r w:rsidRPr="0066122B">
              <w:rPr>
                <w:sz w:val="20"/>
                <w:szCs w:val="20"/>
              </w:rPr>
              <w:t>tabulation HT</w:t>
            </w:r>
          </w:p>
        </w:tc>
      </w:tr>
      <w:tr w:rsidR="00F97D1A" w:rsidRPr="007B6966" w14:paraId="6BDA3937" w14:textId="77777777" w:rsidTr="008D06F8">
        <w:tc>
          <w:tcPr>
            <w:tcW w:w="1717" w:type="dxa"/>
            <w:shd w:val="clear" w:color="auto" w:fill="auto"/>
          </w:tcPr>
          <w:p w14:paraId="18204C50" w14:textId="77777777" w:rsidR="00F97D1A" w:rsidRPr="0066122B" w:rsidRDefault="00F97D1A" w:rsidP="00606331">
            <w:pPr>
              <w:pStyle w:val="Corpsdetexte"/>
              <w:keepNext/>
              <w:keepLines/>
              <w:spacing w:after="0"/>
              <w:rPr>
                <w:sz w:val="20"/>
                <w:szCs w:val="20"/>
                <w:lang w:val="fr-CA"/>
              </w:rPr>
            </w:pPr>
            <w:r w:rsidRPr="0066122B">
              <w:rPr>
                <w:sz w:val="20"/>
                <w:szCs w:val="20"/>
              </w:rPr>
              <w:t>\ n</w:t>
            </w:r>
          </w:p>
        </w:tc>
        <w:tc>
          <w:tcPr>
            <w:tcW w:w="1652" w:type="dxa"/>
            <w:shd w:val="clear" w:color="auto" w:fill="auto"/>
          </w:tcPr>
          <w:p w14:paraId="2A1C5A40" w14:textId="77777777" w:rsidR="00F97D1A" w:rsidRPr="0066122B" w:rsidRDefault="00F97D1A" w:rsidP="00606331">
            <w:pPr>
              <w:pStyle w:val="Corpsdetexte"/>
              <w:keepNext/>
              <w:keepLines/>
              <w:spacing w:after="0"/>
              <w:rPr>
                <w:sz w:val="20"/>
                <w:szCs w:val="20"/>
                <w:lang w:val="fr-CA"/>
              </w:rPr>
            </w:pPr>
            <w:r w:rsidRPr="0066122B">
              <w:rPr>
                <w:sz w:val="20"/>
                <w:szCs w:val="20"/>
              </w:rPr>
              <w:t>\u000a</w:t>
            </w:r>
          </w:p>
        </w:tc>
        <w:tc>
          <w:tcPr>
            <w:tcW w:w="2268" w:type="dxa"/>
            <w:shd w:val="clear" w:color="auto" w:fill="auto"/>
          </w:tcPr>
          <w:p w14:paraId="1CBF2424" w14:textId="77777777" w:rsidR="00F97D1A" w:rsidRPr="0066122B" w:rsidRDefault="00F97D1A" w:rsidP="00606331">
            <w:pPr>
              <w:pStyle w:val="Corpsdetexte"/>
              <w:keepNext/>
              <w:keepLines/>
              <w:spacing w:after="0"/>
              <w:rPr>
                <w:sz w:val="20"/>
                <w:szCs w:val="20"/>
                <w:lang w:val="fr-CA"/>
              </w:rPr>
            </w:pPr>
            <w:r w:rsidRPr="0066122B">
              <w:rPr>
                <w:sz w:val="20"/>
                <w:szCs w:val="20"/>
              </w:rPr>
              <w:t>saut de ligne LF</w:t>
            </w:r>
          </w:p>
        </w:tc>
      </w:tr>
      <w:tr w:rsidR="00F97D1A" w:rsidRPr="007B6966" w14:paraId="6C9467E0" w14:textId="77777777" w:rsidTr="008D06F8">
        <w:tc>
          <w:tcPr>
            <w:tcW w:w="1717" w:type="dxa"/>
            <w:shd w:val="clear" w:color="auto" w:fill="auto"/>
          </w:tcPr>
          <w:p w14:paraId="2DD1DF67" w14:textId="77777777" w:rsidR="00F97D1A" w:rsidRPr="0066122B" w:rsidRDefault="00F97D1A" w:rsidP="00606331">
            <w:pPr>
              <w:pStyle w:val="Corpsdetexte"/>
              <w:keepNext/>
              <w:keepLines/>
              <w:spacing w:after="0"/>
              <w:rPr>
                <w:sz w:val="20"/>
                <w:szCs w:val="20"/>
                <w:lang w:val="fr-CA"/>
              </w:rPr>
            </w:pPr>
            <w:r w:rsidRPr="0066122B">
              <w:rPr>
                <w:sz w:val="20"/>
                <w:szCs w:val="20"/>
              </w:rPr>
              <w:t>\ f</w:t>
            </w:r>
          </w:p>
        </w:tc>
        <w:tc>
          <w:tcPr>
            <w:tcW w:w="1652" w:type="dxa"/>
            <w:shd w:val="clear" w:color="auto" w:fill="auto"/>
          </w:tcPr>
          <w:p w14:paraId="677445F6" w14:textId="77777777" w:rsidR="00F97D1A" w:rsidRPr="0066122B" w:rsidRDefault="00F97D1A" w:rsidP="00606331">
            <w:pPr>
              <w:pStyle w:val="Corpsdetexte"/>
              <w:keepNext/>
              <w:keepLines/>
              <w:spacing w:after="0"/>
              <w:rPr>
                <w:sz w:val="20"/>
                <w:szCs w:val="20"/>
                <w:lang w:val="fr-CA"/>
              </w:rPr>
            </w:pPr>
            <w:r w:rsidRPr="0066122B">
              <w:rPr>
                <w:sz w:val="20"/>
                <w:szCs w:val="20"/>
              </w:rPr>
              <w:t>\u000c</w:t>
            </w:r>
          </w:p>
        </w:tc>
        <w:tc>
          <w:tcPr>
            <w:tcW w:w="2268" w:type="dxa"/>
            <w:shd w:val="clear" w:color="auto" w:fill="auto"/>
          </w:tcPr>
          <w:p w14:paraId="72ACDC82" w14:textId="77777777" w:rsidR="00F97D1A" w:rsidRPr="0066122B" w:rsidRDefault="00F97D1A" w:rsidP="00606331">
            <w:pPr>
              <w:pStyle w:val="Corpsdetexte"/>
              <w:keepNext/>
              <w:keepLines/>
              <w:spacing w:after="0"/>
              <w:rPr>
                <w:sz w:val="20"/>
                <w:szCs w:val="20"/>
                <w:lang w:val="fr-CA"/>
              </w:rPr>
            </w:pPr>
            <w:r w:rsidRPr="0066122B">
              <w:rPr>
                <w:sz w:val="20"/>
                <w:szCs w:val="20"/>
              </w:rPr>
              <w:t>saut de page FF</w:t>
            </w:r>
          </w:p>
        </w:tc>
      </w:tr>
      <w:tr w:rsidR="00F97D1A" w:rsidRPr="007B6966" w14:paraId="0931C7D0" w14:textId="77777777" w:rsidTr="008D06F8">
        <w:tc>
          <w:tcPr>
            <w:tcW w:w="1717" w:type="dxa"/>
            <w:shd w:val="clear" w:color="auto" w:fill="auto"/>
          </w:tcPr>
          <w:p w14:paraId="1461F7EF" w14:textId="77777777" w:rsidR="00F97D1A" w:rsidRPr="0066122B" w:rsidRDefault="00F97D1A" w:rsidP="00606331">
            <w:pPr>
              <w:pStyle w:val="Corpsdetexte"/>
              <w:keepNext/>
              <w:keepLines/>
              <w:spacing w:after="0"/>
              <w:rPr>
                <w:sz w:val="20"/>
                <w:szCs w:val="20"/>
                <w:lang w:val="fr-CA"/>
              </w:rPr>
            </w:pPr>
            <w:r w:rsidRPr="0066122B">
              <w:rPr>
                <w:sz w:val="20"/>
                <w:szCs w:val="20"/>
              </w:rPr>
              <w:t>\ r</w:t>
            </w:r>
          </w:p>
        </w:tc>
        <w:tc>
          <w:tcPr>
            <w:tcW w:w="1652" w:type="dxa"/>
            <w:shd w:val="clear" w:color="auto" w:fill="auto"/>
          </w:tcPr>
          <w:p w14:paraId="0D715389" w14:textId="77777777" w:rsidR="00F97D1A" w:rsidRPr="0066122B" w:rsidRDefault="00F97D1A" w:rsidP="00606331">
            <w:pPr>
              <w:pStyle w:val="Corpsdetexte"/>
              <w:keepNext/>
              <w:keepLines/>
              <w:spacing w:after="0"/>
              <w:rPr>
                <w:sz w:val="20"/>
                <w:szCs w:val="20"/>
                <w:lang w:val="fr-CA"/>
              </w:rPr>
            </w:pPr>
            <w:r w:rsidRPr="0066122B">
              <w:rPr>
                <w:sz w:val="20"/>
                <w:szCs w:val="20"/>
              </w:rPr>
              <w:t>\u000d</w:t>
            </w:r>
          </w:p>
        </w:tc>
        <w:tc>
          <w:tcPr>
            <w:tcW w:w="2268" w:type="dxa"/>
            <w:shd w:val="clear" w:color="auto" w:fill="auto"/>
          </w:tcPr>
          <w:p w14:paraId="4F9E5BBA" w14:textId="77777777" w:rsidR="00F97D1A" w:rsidRPr="0066122B" w:rsidRDefault="00F97D1A" w:rsidP="00606331">
            <w:pPr>
              <w:pStyle w:val="Corpsdetexte"/>
              <w:keepNext/>
              <w:keepLines/>
              <w:spacing w:after="0"/>
              <w:rPr>
                <w:sz w:val="20"/>
                <w:szCs w:val="20"/>
                <w:lang w:val="fr-CA"/>
              </w:rPr>
            </w:pPr>
            <w:r w:rsidRPr="0066122B">
              <w:rPr>
                <w:sz w:val="20"/>
                <w:szCs w:val="20"/>
              </w:rPr>
              <w:t>retour de chariot CR</w:t>
            </w:r>
          </w:p>
        </w:tc>
      </w:tr>
      <w:tr w:rsidR="00F97D1A" w:rsidRPr="007B6966" w14:paraId="0E347079" w14:textId="77777777" w:rsidTr="008D06F8">
        <w:tc>
          <w:tcPr>
            <w:tcW w:w="1717" w:type="dxa"/>
            <w:shd w:val="clear" w:color="auto" w:fill="auto"/>
          </w:tcPr>
          <w:p w14:paraId="55CB36DA"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70041D30"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\u0022</w:t>
            </w:r>
          </w:p>
        </w:tc>
        <w:tc>
          <w:tcPr>
            <w:tcW w:w="2268" w:type="dxa"/>
            <w:shd w:val="clear" w:color="auto" w:fill="auto"/>
          </w:tcPr>
          <w:p w14:paraId="68E0AC07"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guillemets "</w:t>
            </w:r>
          </w:p>
        </w:tc>
      </w:tr>
      <w:tr w:rsidR="00F97D1A" w:rsidRPr="007B6966" w14:paraId="580C3813" w14:textId="77777777" w:rsidTr="008D06F8">
        <w:tc>
          <w:tcPr>
            <w:tcW w:w="1717" w:type="dxa"/>
            <w:shd w:val="clear" w:color="auto" w:fill="auto"/>
          </w:tcPr>
          <w:p w14:paraId="0CCB82F7"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766BE943"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\u0027</w:t>
            </w:r>
          </w:p>
        </w:tc>
        <w:tc>
          <w:tcPr>
            <w:tcW w:w="2268" w:type="dxa"/>
            <w:shd w:val="clear" w:color="auto" w:fill="auto"/>
          </w:tcPr>
          <w:p w14:paraId="24E09DA3"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apostrophe '</w:t>
            </w:r>
          </w:p>
        </w:tc>
      </w:tr>
      <w:tr w:rsidR="00F97D1A" w:rsidRPr="007B6966" w14:paraId="064A160E" w14:textId="77777777" w:rsidTr="008D06F8">
        <w:tc>
          <w:tcPr>
            <w:tcW w:w="1717" w:type="dxa"/>
            <w:shd w:val="clear" w:color="auto" w:fill="auto"/>
          </w:tcPr>
          <w:p w14:paraId="67D02424"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 \</w:t>
            </w:r>
          </w:p>
        </w:tc>
        <w:tc>
          <w:tcPr>
            <w:tcW w:w="1652" w:type="dxa"/>
            <w:shd w:val="clear" w:color="auto" w:fill="auto"/>
          </w:tcPr>
          <w:p w14:paraId="370760DB"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\u005c</w:t>
            </w:r>
          </w:p>
        </w:tc>
        <w:tc>
          <w:tcPr>
            <w:tcW w:w="2268" w:type="dxa"/>
            <w:shd w:val="clear" w:color="auto" w:fill="auto"/>
          </w:tcPr>
          <w:p w14:paraId="311B7AFD" w14:textId="77777777" w:rsidR="00F97D1A" w:rsidRPr="0066122B" w:rsidRDefault="00F97D1A" w:rsidP="00606331">
            <w:pPr>
              <w:pStyle w:val="Corpsdetexte"/>
              <w:keepNext/>
              <w:keepLines/>
              <w:spacing w:after="0"/>
              <w:rPr>
                <w:sz w:val="20"/>
                <w:szCs w:val="20"/>
                <w:lang w:val="fr-CA"/>
              </w:rPr>
            </w:pPr>
            <w:r w:rsidRPr="0066122B">
              <w:rPr>
                <w:sz w:val="20"/>
                <w:szCs w:val="20"/>
                <w:lang w:val="fr-CA"/>
              </w:rPr>
              <w:t>backslash \</w:t>
            </w:r>
          </w:p>
        </w:tc>
      </w:tr>
    </w:tbl>
    <w:p w14:paraId="633CB7E7" w14:textId="77777777" w:rsidR="00F97D1A" w:rsidRDefault="00F97D1A" w:rsidP="00F97D1A">
      <w:pPr>
        <w:pStyle w:val="Corpsdetexte"/>
        <w:rPr>
          <w:lang w:val="fr-CA"/>
        </w:rPr>
      </w:pPr>
    </w:p>
    <w:p w14:paraId="2B680830" w14:textId="77777777" w:rsidR="00F97D1A" w:rsidRPr="004B7135" w:rsidRDefault="00F97D1A" w:rsidP="00F97D1A">
      <w:pPr>
        <w:pStyle w:val="Titre3"/>
        <w:rPr>
          <w:lang w:val="fr-CA"/>
        </w:rPr>
      </w:pPr>
      <w:bookmarkStart w:id="95" w:name="_Toc508791580"/>
      <w:bookmarkStart w:id="96" w:name="_Toc44667587"/>
      <w:r w:rsidRPr="16CBE89F">
        <w:rPr>
          <w:lang w:val="fr-CA"/>
        </w:rPr>
        <w:t xml:space="preserve">Type </w:t>
      </w:r>
      <w:r w:rsidRPr="16CBE89F">
        <w:rPr>
          <w:i/>
          <w:iCs/>
          <w:lang w:val="fr-CA"/>
        </w:rPr>
        <w:t>String</w:t>
      </w:r>
      <w:r w:rsidRPr="16CBE89F">
        <w:rPr>
          <w:lang w:val="fr-CA"/>
        </w:rPr>
        <w:t>, objets et classes</w:t>
      </w:r>
      <w:bookmarkEnd w:id="95"/>
      <w:bookmarkEnd w:id="96"/>
    </w:p>
    <w:p w14:paraId="510EE929" w14:textId="0E0B8B3F" w:rsidR="00F97D1A" w:rsidRDefault="00F97D1A" w:rsidP="00F97D1A">
      <w:pPr>
        <w:pStyle w:val="Corpsdetexte"/>
        <w:rPr>
          <w:lang w:val="fr-CA"/>
        </w:rPr>
      </w:pPr>
      <w:r>
        <w:rPr>
          <w:lang w:val="fr-CA"/>
        </w:rPr>
        <w:t xml:space="preserve">Le type </w:t>
      </w:r>
      <w:r w:rsidRPr="000B55F2">
        <w:rPr>
          <w:i/>
          <w:iCs/>
          <w:lang w:val="fr-CA"/>
        </w:rPr>
        <w:t>char</w:t>
      </w:r>
      <w:r>
        <w:rPr>
          <w:lang w:val="fr-CA"/>
        </w:rPr>
        <w:t xml:space="preserve"> ne permet que de manipuler un caractère à la fois. Il est souvent nécessaire de manipuler une chaîne de caractères, par exemple pour afficher un message ou pour saisir une donnée. Java inclut le type </w:t>
      </w:r>
      <w:hyperlink r:id="rId157"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à cet effet. </w:t>
      </w:r>
      <w:r w:rsidRPr="00F23B2E">
        <w:rPr>
          <w:lang w:val="fr-CA"/>
        </w:rPr>
        <w:t xml:space="preserve">Le type </w:t>
      </w:r>
      <w:hyperlink r:id="rId158" w:tooltip="class in java.lang" w:history="1">
        <w:r w:rsidR="001675D5" w:rsidRPr="00BF5250">
          <w:rPr>
            <w:rFonts w:ascii="DejaVu Sans Mono" w:hAnsi="DejaVu Sans Mono" w:cs="Courier New"/>
            <w:b/>
            <w:bCs/>
            <w:color w:val="4A6782"/>
            <w:spacing w:val="0"/>
            <w:sz w:val="21"/>
            <w:szCs w:val="21"/>
          </w:rPr>
          <w:t>String</w:t>
        </w:r>
      </w:hyperlink>
      <w:r w:rsidRPr="00F23B2E">
        <w:rPr>
          <w:lang w:val="fr-CA"/>
        </w:rPr>
        <w:t xml:space="preserve"> est aussi un type </w:t>
      </w:r>
      <w:r w:rsidR="00763744" w:rsidRPr="00F23B2E">
        <w:rPr>
          <w:lang w:val="fr-CA"/>
        </w:rPr>
        <w:t>prédéfini</w:t>
      </w:r>
      <w:r w:rsidRPr="00F23B2E">
        <w:rPr>
          <w:lang w:val="fr-CA"/>
        </w:rPr>
        <w:t xml:space="preserve"> mais n’est pas un type primitif. </w:t>
      </w:r>
      <w:r>
        <w:rPr>
          <w:lang w:val="fr-CA"/>
        </w:rPr>
        <w:t xml:space="preserve">En fait, </w:t>
      </w:r>
      <w:hyperlink r:id="rId159" w:tooltip="class in java.lang" w:history="1">
        <w:r w:rsidR="001675D5" w:rsidRPr="00BF5250">
          <w:rPr>
            <w:rFonts w:ascii="DejaVu Sans Mono" w:hAnsi="DejaVu Sans Mono" w:cs="Courier New"/>
            <w:b/>
            <w:bCs/>
            <w:color w:val="4A6782"/>
            <w:spacing w:val="0"/>
            <w:sz w:val="21"/>
            <w:szCs w:val="21"/>
          </w:rPr>
          <w:t>String</w:t>
        </w:r>
      </w:hyperlink>
      <w:r>
        <w:rPr>
          <w:lang w:val="fr-CA"/>
        </w:rPr>
        <w:t xml:space="preserve">, dont le nom complet est </w:t>
      </w:r>
      <w:r w:rsidRPr="003F7865">
        <w:rPr>
          <w:i/>
          <w:iCs/>
          <w:lang w:val="fr-CA"/>
        </w:rPr>
        <w:t>java.lang.String</w:t>
      </w:r>
      <w:r>
        <w:rPr>
          <w:lang w:val="fr-CA"/>
        </w:rPr>
        <w:t xml:space="preserve">,  est une classe Java qui fait partie du package </w:t>
      </w:r>
      <w:r w:rsidRPr="0048639B">
        <w:rPr>
          <w:i/>
          <w:iCs/>
          <w:lang w:val="fr-CA"/>
        </w:rPr>
        <w:t>java.lang</w:t>
      </w:r>
      <w:r>
        <w:rPr>
          <w:lang w:val="fr-CA"/>
        </w:rPr>
        <w:t xml:space="preserve">. Le type d’une variable peut aussi </w:t>
      </w:r>
      <w:r w:rsidR="002765DC">
        <w:rPr>
          <w:lang w:val="fr-CA"/>
        </w:rPr>
        <w:t>être une</w:t>
      </w:r>
      <w:r>
        <w:rPr>
          <w:lang w:val="fr-CA"/>
        </w:rPr>
        <w:t xml:space="preserve"> classe. Dans ce cas, une </w:t>
      </w:r>
      <w:r w:rsidRPr="00483EE4">
        <w:rPr>
          <w:i/>
          <w:iCs/>
          <w:lang w:val="fr-CA"/>
        </w:rPr>
        <w:t>valeur</w:t>
      </w:r>
      <w:r>
        <w:rPr>
          <w:lang w:val="fr-CA"/>
        </w:rPr>
        <w:t xml:space="preserve"> de la variable est une référence à un </w:t>
      </w:r>
      <w:r w:rsidRPr="00483EE4">
        <w:rPr>
          <w:i/>
          <w:iCs/>
          <w:lang w:val="fr-CA"/>
        </w:rPr>
        <w:t>objet</w:t>
      </w:r>
      <w:r>
        <w:rPr>
          <w:lang w:val="fr-CA"/>
        </w:rPr>
        <w:t xml:space="preserve"> de la classe. Par analogie à un type primitif qui correspond à un ensemble de valeurs, une classe correspond à un ensemble d’objets. La notion d’objet est fondamentale en Java ainsi que dans les autres langages objet. Par analogie avec les types primitifs, on peut dire qu’un objet est analogue à une valeur possible pour une classe. La différence entre une valeur d’un type primitif et une référence à un objet d’une classe n’est pas apparente dans les exemples que nous avons rencontrés jusqu’à présent. Nous allons maintenant faire ressortir certains aspects fondamentaux qui distinguent les objets (de classes) et les valeurs (de types primitifs).</w:t>
      </w:r>
    </w:p>
    <w:p w14:paraId="4413ADED" w14:textId="77777777" w:rsidR="00F97D1A" w:rsidRPr="00377B37" w:rsidRDefault="00F97D1A" w:rsidP="00F97D1A">
      <w:pPr>
        <w:pStyle w:val="Corpsdetexte"/>
        <w:numPr>
          <w:ilvl w:val="0"/>
          <w:numId w:val="11"/>
        </w:numPr>
        <w:rPr>
          <w:b/>
          <w:bCs/>
          <w:lang w:val="fr-CA"/>
        </w:rPr>
      </w:pPr>
      <w:r w:rsidRPr="00377B37">
        <w:rPr>
          <w:b/>
          <w:bCs/>
          <w:lang w:val="fr-CA"/>
        </w:rPr>
        <w:t>Constructeur d’objet</w:t>
      </w:r>
    </w:p>
    <w:p w14:paraId="42042361" w14:textId="77777777" w:rsidR="00F97D1A" w:rsidRDefault="00F97D1A" w:rsidP="00F97D1A">
      <w:pPr>
        <w:pStyle w:val="Corpsdetexte"/>
        <w:rPr>
          <w:lang w:val="fr-CA"/>
        </w:rPr>
      </w:pPr>
      <w:r>
        <w:rPr>
          <w:lang w:val="fr-CA"/>
        </w:rPr>
        <w:lastRenderedPageBreak/>
        <w:t xml:space="preserve">Pour créer un nouvel objet, il faut normalement employer un </w:t>
      </w:r>
      <w:r w:rsidRPr="008D2CAE">
        <w:rPr>
          <w:i/>
          <w:iCs/>
          <w:lang w:val="fr-CA"/>
        </w:rPr>
        <w:t>constructeur</w:t>
      </w:r>
      <w:r>
        <w:rPr>
          <w:lang w:val="fr-CA"/>
        </w:rPr>
        <w:t xml:space="preserve"> </w:t>
      </w:r>
      <w:r w:rsidRPr="008D2CAE">
        <w:rPr>
          <w:i/>
          <w:iCs/>
          <w:lang w:val="fr-CA"/>
        </w:rPr>
        <w:t>d’objet</w:t>
      </w:r>
      <w:r>
        <w:rPr>
          <w:lang w:val="fr-CA"/>
        </w:rPr>
        <w:t>.</w:t>
      </w:r>
    </w:p>
    <w:p w14:paraId="33CE289D" w14:textId="27DC9EA4" w:rsidR="00F97D1A" w:rsidRDefault="00F97D1A" w:rsidP="00F97D1A">
      <w:pPr>
        <w:pStyle w:val="Corpsdetexte"/>
      </w:pPr>
      <w:r w:rsidRPr="00823D71">
        <w:rPr>
          <w:b/>
          <w:bCs/>
        </w:rPr>
        <w:t>Exemple</w:t>
      </w:r>
      <w:r>
        <w:t xml:space="preserve">. </w:t>
      </w:r>
      <w:hyperlink r:id="rId160"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9E31B7" w:rsidRPr="009E31B7">
        <w:rPr>
          <w:rFonts w:ascii="Segoe UI" w:hAnsi="Segoe UI" w:cs="Segoe UI"/>
          <w:b/>
          <w:bCs/>
          <w:color w:val="586069"/>
          <w:lang w:val="fr-CA"/>
        </w:rPr>
        <w:t>chapitre_</w:t>
      </w:r>
      <w:r w:rsidR="009E31B7">
        <w:rPr>
          <w:rFonts w:ascii="Segoe UI" w:hAnsi="Segoe UI" w:cs="Segoe UI"/>
          <w:b/>
          <w:bCs/>
          <w:color w:val="586069"/>
          <w:lang w:val="fr-CA"/>
        </w:rPr>
        <w:t>4</w:t>
      </w:r>
      <w:r w:rsidR="009E31B7">
        <w:rPr>
          <w:rFonts w:ascii="Segoe UI" w:hAnsi="Segoe UI" w:cs="Segoe UI"/>
          <w:color w:val="586069"/>
          <w:lang w:val="fr-CA"/>
        </w:rPr>
        <w:t>/</w:t>
      </w:r>
      <w:r w:rsidRPr="007C05BF">
        <w:rPr>
          <w:rFonts w:ascii="Segoe UI" w:hAnsi="Segoe UI" w:cs="Segoe UI"/>
          <w:b/>
          <w:bCs/>
          <w:color w:val="586069"/>
          <w:lang w:val="fr-CA"/>
        </w:rPr>
        <w:t>ExempleCreationObjetString.java</w:t>
      </w:r>
    </w:p>
    <w:p w14:paraId="06F8E9DA" w14:textId="769BA677" w:rsidR="00F97D1A" w:rsidRPr="00A54D59" w:rsidRDefault="00F97D1A" w:rsidP="00F97D1A">
      <w:pPr>
        <w:pStyle w:val="Corpsdetexte"/>
      </w:pPr>
      <w:r>
        <w:t xml:space="preserve">L’exemple de programme suivant permet d’illustrer concrètement la notion d’objet et de constructeur d’objet pour la classe </w:t>
      </w:r>
      <w:hyperlink r:id="rId161" w:tooltip="class in java.lang" w:history="1">
        <w:r w:rsidR="001675D5" w:rsidRPr="00BF5250">
          <w:rPr>
            <w:rFonts w:ascii="DejaVu Sans Mono" w:hAnsi="DejaVu Sans Mono" w:cs="Courier New"/>
            <w:b/>
            <w:bCs/>
            <w:color w:val="4A6782"/>
            <w:spacing w:val="0"/>
            <w:sz w:val="21"/>
            <w:szCs w:val="21"/>
          </w:rPr>
          <w:t>String</w:t>
        </w:r>
      </w:hyperlink>
      <w:r>
        <w:t>.</w:t>
      </w:r>
    </w:p>
    <w:p w14:paraId="17FE3FEF" w14:textId="77777777" w:rsidR="00606331" w:rsidRPr="00606331" w:rsidRDefault="00606331" w:rsidP="00606331">
      <w:pPr>
        <w:pStyle w:val="Code"/>
        <w:rPr>
          <w:color w:val="000000"/>
          <w:lang w:eastAsia="en-US"/>
        </w:rPr>
      </w:pPr>
      <w:r w:rsidRPr="00606331">
        <w:rPr>
          <w:b/>
          <w:bCs/>
          <w:color w:val="800000"/>
          <w:lang w:eastAsia="en-US"/>
        </w:rPr>
        <w:t>import</w:t>
      </w:r>
      <w:r w:rsidRPr="00606331">
        <w:rPr>
          <w:color w:val="004A43"/>
          <w:lang w:eastAsia="en-US"/>
        </w:rPr>
        <w:t xml:space="preserve"> javax</w:t>
      </w:r>
      <w:r w:rsidRPr="00606331">
        <w:rPr>
          <w:color w:val="808030"/>
          <w:lang w:eastAsia="en-US"/>
        </w:rPr>
        <w:t>.</w:t>
      </w:r>
      <w:r w:rsidRPr="00606331">
        <w:rPr>
          <w:color w:val="004A43"/>
          <w:lang w:eastAsia="en-US"/>
        </w:rPr>
        <w:t>swing</w:t>
      </w:r>
      <w:r w:rsidRPr="00606331">
        <w:rPr>
          <w:color w:val="808030"/>
          <w:lang w:eastAsia="en-US"/>
        </w:rPr>
        <w:t>.</w:t>
      </w:r>
      <w:r w:rsidRPr="00606331">
        <w:rPr>
          <w:color w:val="004A43"/>
          <w:lang w:eastAsia="en-US"/>
        </w:rPr>
        <w:t>JOptionPane</w:t>
      </w:r>
      <w:r w:rsidRPr="00606331">
        <w:rPr>
          <w:color w:val="800080"/>
          <w:lang w:eastAsia="en-US"/>
        </w:rPr>
        <w:t>;</w:t>
      </w:r>
      <w:r w:rsidRPr="00606331">
        <w:rPr>
          <w:color w:val="000000"/>
          <w:lang w:eastAsia="en-US"/>
        </w:rPr>
        <w:t xml:space="preserve"> </w:t>
      </w:r>
      <w:r w:rsidRPr="00606331">
        <w:rPr>
          <w:lang w:eastAsia="en-US"/>
        </w:rPr>
        <w:t>// Importe la classe javax.swing.JOptionPane</w:t>
      </w:r>
    </w:p>
    <w:p w14:paraId="0FE76D5F" w14:textId="77777777" w:rsidR="00606331" w:rsidRPr="00606331" w:rsidRDefault="00606331" w:rsidP="00606331">
      <w:pPr>
        <w:pStyle w:val="Code"/>
        <w:rPr>
          <w:color w:val="000000"/>
          <w:lang w:val="en-CA" w:eastAsia="en-US"/>
        </w:rPr>
      </w:pP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class</w:t>
      </w:r>
      <w:r w:rsidRPr="00606331">
        <w:rPr>
          <w:color w:val="000000"/>
          <w:lang w:val="en-CA" w:eastAsia="en-US"/>
        </w:rPr>
        <w:t xml:space="preserve"> ExempleCreationObjetString</w:t>
      </w:r>
      <w:r w:rsidRPr="00606331">
        <w:rPr>
          <w:color w:val="800080"/>
          <w:lang w:val="en-CA" w:eastAsia="en-US"/>
        </w:rPr>
        <w:t>{</w:t>
      </w:r>
    </w:p>
    <w:p w14:paraId="3C5B9C2B"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800000"/>
          <w:lang w:val="en-CA" w:eastAsia="en-US"/>
        </w:rPr>
        <w:t>public</w:t>
      </w:r>
      <w:r w:rsidRPr="00606331">
        <w:rPr>
          <w:color w:val="000000"/>
          <w:lang w:val="en-CA" w:eastAsia="en-US"/>
        </w:rPr>
        <w:t xml:space="preserve"> </w:t>
      </w:r>
      <w:r w:rsidRPr="00606331">
        <w:rPr>
          <w:b/>
          <w:bCs/>
          <w:color w:val="800000"/>
          <w:lang w:val="en-CA" w:eastAsia="en-US"/>
        </w:rPr>
        <w:t>static</w:t>
      </w:r>
      <w:r w:rsidRPr="00606331">
        <w:rPr>
          <w:color w:val="000000"/>
          <w:lang w:val="en-CA" w:eastAsia="en-US"/>
        </w:rPr>
        <w:t xml:space="preserve"> </w:t>
      </w:r>
      <w:r w:rsidRPr="00606331">
        <w:rPr>
          <w:color w:val="BB7977"/>
          <w:lang w:val="en-CA" w:eastAsia="en-US"/>
        </w:rPr>
        <w:t>void</w:t>
      </w:r>
      <w:r w:rsidRPr="00606331">
        <w:rPr>
          <w:color w:val="000000"/>
          <w:lang w:val="en-CA" w:eastAsia="en-US"/>
        </w:rPr>
        <w:t xml:space="preserve"> main </w:t>
      </w:r>
      <w:r w:rsidRPr="00606331">
        <w:rPr>
          <w:color w:val="808030"/>
          <w:lang w:val="en-CA" w:eastAsia="en-US"/>
        </w:rPr>
        <w:t>(</w:t>
      </w:r>
      <w:r w:rsidRPr="00606331">
        <w:rPr>
          <w:b/>
          <w:bCs/>
          <w:color w:val="BB7977"/>
          <w:lang w:val="en-CA" w:eastAsia="en-US"/>
        </w:rPr>
        <w:t>String</w:t>
      </w:r>
      <w:r w:rsidRPr="00606331">
        <w:rPr>
          <w:color w:val="000000"/>
          <w:lang w:val="en-CA" w:eastAsia="en-US"/>
        </w:rPr>
        <w:t xml:space="preserve"> args</w:t>
      </w:r>
      <w:r w:rsidRPr="00606331">
        <w:rPr>
          <w:color w:val="808030"/>
          <w:lang w:val="en-CA" w:eastAsia="en-US"/>
        </w:rPr>
        <w:t>[])</w:t>
      </w:r>
      <w:r w:rsidRPr="00606331">
        <w:rPr>
          <w:color w:val="000000"/>
          <w:lang w:val="en-CA" w:eastAsia="en-US"/>
        </w:rPr>
        <w:t xml:space="preserve"> </w:t>
      </w:r>
      <w:r w:rsidRPr="00606331">
        <w:rPr>
          <w:color w:val="800080"/>
          <w:lang w:val="en-CA" w:eastAsia="en-US"/>
        </w:rPr>
        <w:t>{</w:t>
      </w:r>
    </w:p>
    <w:p w14:paraId="2183027A"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string1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A02C88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string2 </w:t>
      </w:r>
      <w:r w:rsidRPr="00606331">
        <w:rPr>
          <w:color w:val="808030"/>
          <w:lang w:val="en-CA" w:eastAsia="en-US"/>
        </w:rPr>
        <w:t>=</w:t>
      </w:r>
      <w:r w:rsidRPr="00606331">
        <w:rPr>
          <w:color w:val="000000"/>
          <w:lang w:val="en-CA" w:eastAsia="en-US"/>
        </w:rPr>
        <w:t xml:space="preserve"> string1</w:t>
      </w:r>
      <w:r w:rsidRPr="00606331">
        <w:rPr>
          <w:color w:val="800080"/>
          <w:lang w:val="en-CA" w:eastAsia="en-US"/>
        </w:rPr>
        <w:t>;</w:t>
      </w:r>
    </w:p>
    <w:p w14:paraId="17D3C474"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String</w:t>
      </w:r>
      <w:r w:rsidRPr="00606331">
        <w:rPr>
          <w:color w:val="000000"/>
          <w:lang w:val="en-CA" w:eastAsia="en-US"/>
        </w:rPr>
        <w:t xml:space="preserve"> string3 </w:t>
      </w:r>
      <w:r w:rsidRPr="00606331">
        <w:rPr>
          <w:color w:val="808030"/>
          <w:lang w:val="en-CA" w:eastAsia="en-US"/>
        </w:rPr>
        <w:t>=</w:t>
      </w:r>
      <w:r w:rsidRPr="00606331">
        <w:rPr>
          <w:color w:val="000000"/>
          <w:lang w:val="en-CA" w:eastAsia="en-US"/>
        </w:rPr>
        <w:t xml:space="preserve"> </w:t>
      </w:r>
      <w:r w:rsidRPr="00606331">
        <w:rPr>
          <w:b/>
          <w:bCs/>
          <w:color w:val="800000"/>
          <w:lang w:val="en-CA" w:eastAsia="en-US"/>
        </w:rPr>
        <w:t>new</w:t>
      </w:r>
      <w:r w:rsidRPr="00606331">
        <w:rPr>
          <w:color w:val="000000"/>
          <w:lang w:val="en-CA" w:eastAsia="en-US"/>
        </w:rPr>
        <w:t xml:space="preserve"> </w:t>
      </w:r>
      <w:r w:rsidRPr="00606331">
        <w:rPr>
          <w:b/>
          <w:bCs/>
          <w:color w:val="BB7977"/>
          <w:lang w:val="en-CA" w:eastAsia="en-US"/>
        </w:rPr>
        <w:t>String</w:t>
      </w:r>
      <w:r w:rsidRPr="00606331">
        <w:rPr>
          <w:color w:val="808030"/>
          <w:lang w:val="en-CA" w:eastAsia="en-US"/>
        </w:rPr>
        <w:t>(</w:t>
      </w:r>
      <w:r w:rsidRPr="00606331">
        <w:rPr>
          <w:color w:val="0000E6"/>
          <w:lang w:val="en-CA" w:eastAsia="en-US"/>
        </w:rPr>
        <w:t>"abcdef"</w:t>
      </w:r>
      <w:r w:rsidRPr="00606331">
        <w:rPr>
          <w:color w:val="808030"/>
          <w:lang w:val="en-CA" w:eastAsia="en-US"/>
        </w:rPr>
        <w:t>)</w:t>
      </w:r>
      <w:r w:rsidRPr="00606331">
        <w:rPr>
          <w:color w:val="800080"/>
          <w:lang w:val="en-CA" w:eastAsia="en-US"/>
        </w:rPr>
        <w:t>;</w:t>
      </w:r>
    </w:p>
    <w:p w14:paraId="32244EB6" w14:textId="77777777" w:rsidR="00606331" w:rsidRPr="00606331" w:rsidRDefault="00606331" w:rsidP="00606331">
      <w:pPr>
        <w:pStyle w:val="Code"/>
        <w:rPr>
          <w:color w:val="000000"/>
          <w:lang w:val="en-CA" w:eastAsia="en-US"/>
        </w:rPr>
      </w:pPr>
    </w:p>
    <w:p w14:paraId="35EC7B47" w14:textId="77777777" w:rsidR="00606331" w:rsidRPr="00606331" w:rsidRDefault="00606331" w:rsidP="00606331">
      <w:pPr>
        <w:pStyle w:val="Code"/>
        <w:rPr>
          <w:color w:val="000000"/>
          <w:lang w:val="en-CA" w:eastAsia="en-US"/>
        </w:rPr>
      </w:pPr>
      <w:r w:rsidRPr="00606331">
        <w:rPr>
          <w:color w:val="000000"/>
          <w:lang w:val="en-CA" w:eastAsia="en-US"/>
        </w:rPr>
        <w:t xml:space="preserve">      </w:t>
      </w:r>
      <w:r w:rsidRPr="00606331">
        <w:rPr>
          <w:b/>
          <w:bCs/>
          <w:color w:val="BB7977"/>
          <w:lang w:val="en-CA" w:eastAsia="en-US"/>
        </w:rPr>
        <w:t>System</w:t>
      </w:r>
      <w:r w:rsidRPr="00606331">
        <w:rPr>
          <w:color w:val="808030"/>
          <w:lang w:val="en-CA" w:eastAsia="en-US"/>
        </w:rPr>
        <w:t>.</w:t>
      </w:r>
      <w:r w:rsidRPr="00606331">
        <w:rPr>
          <w:color w:val="000000"/>
          <w:lang w:val="en-CA" w:eastAsia="en-US"/>
        </w:rPr>
        <w:t>out</w:t>
      </w:r>
      <w:r w:rsidRPr="00606331">
        <w:rPr>
          <w:color w:val="808030"/>
          <w:lang w:val="en-CA" w:eastAsia="en-US"/>
        </w:rPr>
        <w:t>.</w:t>
      </w:r>
      <w:r w:rsidRPr="00606331">
        <w:rPr>
          <w:color w:val="000000"/>
          <w:lang w:val="en-CA" w:eastAsia="en-US"/>
        </w:rPr>
        <w:t>println</w:t>
      </w:r>
      <w:r w:rsidRPr="00606331">
        <w:rPr>
          <w:color w:val="808030"/>
          <w:lang w:val="en-CA" w:eastAsia="en-US"/>
        </w:rPr>
        <w:t>(</w:t>
      </w:r>
      <w:r w:rsidRPr="00606331">
        <w:rPr>
          <w:color w:val="000000"/>
          <w:lang w:val="en-CA" w:eastAsia="en-US"/>
        </w:rPr>
        <w:t xml:space="preserve">string1 </w:t>
      </w:r>
      <w:r w:rsidRPr="00606331">
        <w:rPr>
          <w:color w:val="808030"/>
          <w:lang w:val="en-CA" w:eastAsia="en-US"/>
        </w:rPr>
        <w:t>==</w:t>
      </w:r>
      <w:r w:rsidRPr="00606331">
        <w:rPr>
          <w:color w:val="000000"/>
          <w:lang w:val="en-CA" w:eastAsia="en-US"/>
        </w:rPr>
        <w:t xml:space="preserve"> string2</w:t>
      </w:r>
      <w:r w:rsidRPr="00606331">
        <w:rPr>
          <w:color w:val="808030"/>
          <w:lang w:val="en-CA" w:eastAsia="en-US"/>
        </w:rPr>
        <w:t>)</w:t>
      </w:r>
      <w:r w:rsidRPr="00606331">
        <w:rPr>
          <w:color w:val="800080"/>
          <w:lang w:val="en-CA" w:eastAsia="en-US"/>
        </w:rPr>
        <w:t>;</w:t>
      </w:r>
      <w:r w:rsidRPr="00606331">
        <w:rPr>
          <w:color w:val="000000"/>
          <w:lang w:val="en-CA" w:eastAsia="en-US"/>
        </w:rPr>
        <w:t xml:space="preserve"> </w:t>
      </w:r>
      <w:r w:rsidRPr="00606331">
        <w:rPr>
          <w:lang w:val="en-CA" w:eastAsia="en-US"/>
        </w:rPr>
        <w:t>//true</w:t>
      </w:r>
    </w:p>
    <w:p w14:paraId="4C42207E" w14:textId="77777777" w:rsidR="00606331" w:rsidRPr="00CF67E3" w:rsidRDefault="00606331" w:rsidP="00606331">
      <w:pPr>
        <w:pStyle w:val="Code"/>
        <w:rPr>
          <w:color w:val="000000"/>
          <w:lang w:eastAsia="en-US"/>
        </w:rPr>
      </w:pPr>
      <w:r w:rsidRPr="00606331">
        <w:rPr>
          <w:color w:val="000000"/>
          <w:lang w:val="en-CA" w:eastAsia="en-US"/>
        </w:rPr>
        <w:t xml:space="preserve">      </w:t>
      </w:r>
      <w:r w:rsidRPr="00CF67E3">
        <w:rPr>
          <w:lang w:eastAsia="en-US"/>
        </w:rPr>
        <w:t>// string1 et string3 sont deux objets différents</w:t>
      </w:r>
    </w:p>
    <w:p w14:paraId="1FE5697A" w14:textId="5BA83377" w:rsidR="00606331" w:rsidRPr="00CF67E3" w:rsidRDefault="00606331" w:rsidP="00606331">
      <w:pPr>
        <w:pStyle w:val="Code"/>
        <w:rPr>
          <w:color w:val="000000"/>
          <w:lang w:val="en-US" w:eastAsia="en-US"/>
        </w:rPr>
      </w:pPr>
      <w:r w:rsidRPr="00CF67E3">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 xml:space="preserve">string1 </w:t>
      </w:r>
      <w:r w:rsidRPr="00CF67E3">
        <w:rPr>
          <w:color w:val="808030"/>
          <w:lang w:val="en-US" w:eastAsia="en-US"/>
        </w:rPr>
        <w:t>==</w:t>
      </w:r>
      <w:r w:rsidRPr="00CF67E3">
        <w:rPr>
          <w:color w:val="000000"/>
          <w:lang w:val="en-US" w:eastAsia="en-US"/>
        </w:rPr>
        <w:t xml:space="preserve"> 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w:t>
      </w:r>
      <w:r w:rsidR="00C13546" w:rsidRPr="00CF67E3">
        <w:rPr>
          <w:lang w:val="en-US" w:eastAsia="en-US"/>
        </w:rPr>
        <w:t>false</w:t>
      </w:r>
    </w:p>
    <w:p w14:paraId="3F0C2FC8" w14:textId="77777777" w:rsidR="00606331" w:rsidRPr="00606331" w:rsidRDefault="00606331" w:rsidP="00606331">
      <w:pPr>
        <w:pStyle w:val="Code"/>
        <w:rPr>
          <w:color w:val="000000"/>
          <w:lang w:eastAsia="en-US"/>
        </w:rPr>
      </w:pPr>
      <w:r w:rsidRPr="00CF67E3">
        <w:rPr>
          <w:color w:val="000000"/>
          <w:lang w:val="en-US" w:eastAsia="en-US"/>
        </w:rPr>
        <w:t xml:space="preserve">      </w:t>
      </w:r>
      <w:r w:rsidRPr="00606331">
        <w:rPr>
          <w:lang w:eastAsia="en-US"/>
        </w:rPr>
        <w:t>// par contre, string1 et string3 ont le même contenu</w:t>
      </w:r>
    </w:p>
    <w:p w14:paraId="5191E9EA" w14:textId="77777777" w:rsidR="00606331" w:rsidRPr="00CF67E3" w:rsidRDefault="00606331" w:rsidP="00606331">
      <w:pPr>
        <w:pStyle w:val="Code"/>
        <w:rPr>
          <w:color w:val="000000"/>
          <w:lang w:val="en-US" w:eastAsia="en-US"/>
        </w:rPr>
      </w:pPr>
      <w:r w:rsidRPr="00606331">
        <w:rPr>
          <w:color w:val="000000"/>
          <w:lang w:eastAsia="en-US"/>
        </w:rPr>
        <w:t xml:space="preserve">      </w:t>
      </w:r>
      <w:r w:rsidRPr="00CF67E3">
        <w:rPr>
          <w:b/>
          <w:bCs/>
          <w:color w:val="BB7977"/>
          <w:lang w:val="en-US" w:eastAsia="en-US"/>
        </w:rPr>
        <w:t>System</w:t>
      </w:r>
      <w:r w:rsidRPr="00CF67E3">
        <w:rPr>
          <w:color w:val="808030"/>
          <w:lang w:val="en-US" w:eastAsia="en-US"/>
        </w:rPr>
        <w:t>.</w:t>
      </w:r>
      <w:r w:rsidRPr="00CF67E3">
        <w:rPr>
          <w:color w:val="000000"/>
          <w:lang w:val="en-US" w:eastAsia="en-US"/>
        </w:rPr>
        <w:t>out</w:t>
      </w:r>
      <w:r w:rsidRPr="00CF67E3">
        <w:rPr>
          <w:color w:val="808030"/>
          <w:lang w:val="en-US" w:eastAsia="en-US"/>
        </w:rPr>
        <w:t>.</w:t>
      </w:r>
      <w:r w:rsidRPr="00CF67E3">
        <w:rPr>
          <w:color w:val="000000"/>
          <w:lang w:val="en-US" w:eastAsia="en-US"/>
        </w:rPr>
        <w:t>println</w:t>
      </w:r>
      <w:r w:rsidRPr="00CF67E3">
        <w:rPr>
          <w:color w:val="808030"/>
          <w:lang w:val="en-US" w:eastAsia="en-US"/>
        </w:rPr>
        <w:t>(</w:t>
      </w:r>
      <w:r w:rsidRPr="00CF67E3">
        <w:rPr>
          <w:color w:val="000000"/>
          <w:lang w:val="en-US" w:eastAsia="en-US"/>
        </w:rPr>
        <w:t>string1</w:t>
      </w:r>
      <w:r w:rsidRPr="00CF67E3">
        <w:rPr>
          <w:color w:val="808030"/>
          <w:lang w:val="en-US" w:eastAsia="en-US"/>
        </w:rPr>
        <w:t>.</w:t>
      </w:r>
      <w:r w:rsidRPr="00CF67E3">
        <w:rPr>
          <w:color w:val="000000"/>
          <w:lang w:val="en-US" w:eastAsia="en-US"/>
        </w:rPr>
        <w:t>equals</w:t>
      </w:r>
      <w:r w:rsidRPr="00CF67E3">
        <w:rPr>
          <w:color w:val="808030"/>
          <w:lang w:val="en-US" w:eastAsia="en-US"/>
        </w:rPr>
        <w:t>(</w:t>
      </w:r>
      <w:r w:rsidRPr="00CF67E3">
        <w:rPr>
          <w:color w:val="000000"/>
          <w:lang w:val="en-US" w:eastAsia="en-US"/>
        </w:rPr>
        <w:t>string3</w:t>
      </w:r>
      <w:r w:rsidRPr="00CF67E3">
        <w:rPr>
          <w:color w:val="808030"/>
          <w:lang w:val="en-US" w:eastAsia="en-US"/>
        </w:rPr>
        <w:t>))</w:t>
      </w:r>
      <w:r w:rsidRPr="00CF67E3">
        <w:rPr>
          <w:color w:val="800080"/>
          <w:lang w:val="en-US" w:eastAsia="en-US"/>
        </w:rPr>
        <w:t>;</w:t>
      </w:r>
      <w:r w:rsidRPr="00CF67E3">
        <w:rPr>
          <w:color w:val="000000"/>
          <w:lang w:val="en-US" w:eastAsia="en-US"/>
        </w:rPr>
        <w:t xml:space="preserve"> </w:t>
      </w:r>
      <w:r w:rsidRPr="00CF67E3">
        <w:rPr>
          <w:lang w:val="en-US" w:eastAsia="en-US"/>
        </w:rPr>
        <w:t>//true</w:t>
      </w:r>
    </w:p>
    <w:p w14:paraId="65C7A32D" w14:textId="77777777" w:rsidR="00606331" w:rsidRPr="00CF67E3" w:rsidRDefault="00606331" w:rsidP="00606331">
      <w:pPr>
        <w:pStyle w:val="Code"/>
        <w:rPr>
          <w:color w:val="000000"/>
          <w:lang w:val="en-US" w:eastAsia="en-US"/>
        </w:rPr>
      </w:pPr>
      <w:r w:rsidRPr="00CF67E3">
        <w:rPr>
          <w:color w:val="000000"/>
          <w:lang w:val="en-US" w:eastAsia="en-US"/>
        </w:rPr>
        <w:t xml:space="preserve">    </w:t>
      </w:r>
      <w:r w:rsidRPr="00CF67E3">
        <w:rPr>
          <w:color w:val="800080"/>
          <w:lang w:val="en-US" w:eastAsia="en-US"/>
        </w:rPr>
        <w:t>}</w:t>
      </w:r>
    </w:p>
    <w:p w14:paraId="36CBE824" w14:textId="7C811BB5" w:rsidR="00606331" w:rsidRDefault="00606331" w:rsidP="00606331">
      <w:pPr>
        <w:pStyle w:val="Code"/>
        <w:rPr>
          <w:color w:val="800080"/>
          <w:lang w:val="en-US" w:eastAsia="en-US"/>
        </w:rPr>
      </w:pPr>
      <w:r w:rsidRPr="00CF67E3">
        <w:rPr>
          <w:color w:val="800080"/>
          <w:lang w:val="en-US" w:eastAsia="en-US"/>
        </w:rPr>
        <w:t>}</w:t>
      </w:r>
    </w:p>
    <w:p w14:paraId="0010F867" w14:textId="77777777" w:rsidR="003E5B17" w:rsidRPr="00CF67E3" w:rsidRDefault="003E5B17" w:rsidP="00606331">
      <w:pPr>
        <w:pStyle w:val="Code"/>
        <w:rPr>
          <w:color w:val="000000"/>
          <w:lang w:val="en-US" w:eastAsia="en-US"/>
        </w:rPr>
      </w:pPr>
    </w:p>
    <w:p w14:paraId="07057012" w14:textId="77777777" w:rsidR="00F97D1A" w:rsidRPr="00CF67E3" w:rsidRDefault="00F97D1A" w:rsidP="00F97D1A">
      <w:pPr>
        <w:pStyle w:val="Corpsdetexte"/>
        <w:rPr>
          <w:lang w:val="en-US"/>
        </w:rPr>
      </w:pPr>
    </w:p>
    <w:p w14:paraId="76A90946" w14:textId="77777777" w:rsidR="00F97D1A" w:rsidRPr="00CF67E3" w:rsidRDefault="00F97D1A" w:rsidP="00606331">
      <w:pPr>
        <w:pStyle w:val="Corpsdetexte"/>
        <w:keepNext/>
        <w:keepLines/>
        <w:rPr>
          <w:lang w:val="en-US"/>
        </w:rPr>
      </w:pPr>
      <w:r w:rsidRPr="00CF67E3">
        <w:rPr>
          <w:lang w:val="en-US"/>
        </w:rPr>
        <w:t>Après les trois affectations</w:t>
      </w:r>
    </w:p>
    <w:p w14:paraId="4DD5BF1C" w14:textId="77777777" w:rsidR="00F97D1A" w:rsidRPr="000D7ADD" w:rsidRDefault="00F97D1A" w:rsidP="00606331">
      <w:pPr>
        <w:pStyle w:val="CodeJava9pt"/>
        <w:keepNext/>
        <w:keepLines/>
        <w:rPr>
          <w:lang w:val="en-CA"/>
        </w:rPr>
      </w:pPr>
      <w:r w:rsidRPr="00CF67E3">
        <w:rPr>
          <w:lang w:val="en-US"/>
        </w:rPr>
        <w:t xml:space="preserve">      </w:t>
      </w:r>
      <w:r w:rsidRPr="000D7ADD">
        <w:rPr>
          <w:lang w:val="en-CA"/>
        </w:rPr>
        <w:t>String string1 = new String("abcdef");</w:t>
      </w:r>
    </w:p>
    <w:p w14:paraId="1C11789B" w14:textId="77777777" w:rsidR="00F97D1A" w:rsidRPr="000D7ADD" w:rsidRDefault="00F97D1A" w:rsidP="00F97D1A">
      <w:pPr>
        <w:pStyle w:val="CodeJava9pt"/>
        <w:rPr>
          <w:lang w:val="en-CA"/>
        </w:rPr>
      </w:pPr>
      <w:r w:rsidRPr="000D7ADD">
        <w:rPr>
          <w:lang w:val="en-CA"/>
        </w:rPr>
        <w:t xml:space="preserve">      String string2 = string1;</w:t>
      </w:r>
    </w:p>
    <w:p w14:paraId="654C8735" w14:textId="77777777" w:rsidR="00F97D1A" w:rsidRPr="000D7ADD" w:rsidRDefault="00F97D1A" w:rsidP="00F97D1A">
      <w:pPr>
        <w:pStyle w:val="CodeJava9pt"/>
        <w:rPr>
          <w:lang w:val="en-CA"/>
        </w:rPr>
      </w:pPr>
      <w:r w:rsidRPr="000D7ADD">
        <w:rPr>
          <w:lang w:val="en-CA"/>
        </w:rPr>
        <w:t xml:space="preserve">      String string3 = new String("abcdef");</w:t>
      </w:r>
    </w:p>
    <w:p w14:paraId="43EBDF3C" w14:textId="77777777" w:rsidR="00F97D1A" w:rsidRDefault="00F97D1A" w:rsidP="00F97D1A">
      <w:pPr>
        <w:pStyle w:val="Corpsdetexte"/>
        <w:rPr>
          <w:lang w:val="fr-CA"/>
        </w:rPr>
      </w:pPr>
      <w:r>
        <w:rPr>
          <w:lang w:val="fr-CA"/>
        </w:rPr>
        <w:t>le résultat suivant est produit :</w:t>
      </w:r>
    </w:p>
    <w:p w14:paraId="4ADFD89D" w14:textId="7EEE6164" w:rsidR="00F97D1A" w:rsidRDefault="00F758A2" w:rsidP="00F97D1A">
      <w:pPr>
        <w:pStyle w:val="Corpsdetexte"/>
        <w:rPr>
          <w:lang w:val="fr-CA"/>
        </w:rPr>
      </w:pPr>
      <w:r>
        <w:rPr>
          <w:noProof/>
        </w:rPr>
        <w:object w:dxaOrig="7977" w:dyaOrig="2577" w14:anchorId="1071E098">
          <v:shape id="_x0000_i1061" type="#_x0000_t75" alt="" style="width:321.3pt;height:105.3pt;mso-width-percent:0;mso-height-percent:0;mso-width-percent:0;mso-height-percent:0" o:ole="">
            <v:imagedata r:id="rId162" o:title=""/>
          </v:shape>
          <o:OLEObject Type="Embed" ProgID="Visio.Drawing.11" ShapeID="_x0000_i1061" DrawAspect="Content" ObjectID="_1765265434" r:id="rId163"/>
        </w:object>
      </w:r>
    </w:p>
    <w:p w14:paraId="0885D462" w14:textId="77777777" w:rsidR="00F97D1A" w:rsidRDefault="00F97D1A" w:rsidP="00F97D1A">
      <w:pPr>
        <w:pStyle w:val="Corpsdetexte"/>
        <w:rPr>
          <w:lang w:val="fr-CA"/>
        </w:rPr>
      </w:pPr>
      <w:r>
        <w:rPr>
          <w:lang w:val="fr-CA"/>
        </w:rPr>
        <w:t xml:space="preserve">L’appel </w:t>
      </w:r>
      <w:r w:rsidRPr="00A9430B">
        <w:rPr>
          <w:i/>
          <w:iCs/>
          <w:lang w:val="fr-CA"/>
        </w:rPr>
        <w:t>new String</w:t>
      </w:r>
      <w:r>
        <w:rPr>
          <w:lang w:val="fr-CA"/>
        </w:rPr>
        <w:t>("abcdef") dans la ligne suivante</w:t>
      </w:r>
    </w:p>
    <w:p w14:paraId="113162CF" w14:textId="77777777" w:rsidR="00F97D1A" w:rsidRPr="000D7ADD" w:rsidRDefault="00F97D1A" w:rsidP="00F97D1A">
      <w:pPr>
        <w:pStyle w:val="CodeJava9pt"/>
        <w:rPr>
          <w:lang w:val="en-CA"/>
        </w:rPr>
      </w:pPr>
      <w:r w:rsidRPr="00A9430B">
        <w:t xml:space="preserve">      </w:t>
      </w:r>
      <w:r w:rsidRPr="000D7ADD">
        <w:rPr>
          <w:lang w:val="en-CA"/>
        </w:rPr>
        <w:t>String string1 = new String("abcdef");</w:t>
      </w:r>
    </w:p>
    <w:p w14:paraId="2EA8634F" w14:textId="6B64A601" w:rsidR="00F97D1A" w:rsidRDefault="00F97D1A" w:rsidP="00F97D1A">
      <w:pPr>
        <w:pStyle w:val="Corpsdetexte"/>
      </w:pPr>
      <w:r>
        <w:t>c</w:t>
      </w:r>
      <w:r w:rsidRPr="00974354">
        <w:t xml:space="preserve">rée un objet de la classe </w:t>
      </w:r>
      <w:hyperlink r:id="rId164" w:tooltip="class in java.lang" w:history="1">
        <w:r w:rsidR="001675D5" w:rsidRPr="00BF5250">
          <w:rPr>
            <w:rFonts w:ascii="DejaVu Sans Mono" w:hAnsi="DejaVu Sans Mono" w:cs="Courier New"/>
            <w:b/>
            <w:bCs/>
            <w:color w:val="4A6782"/>
            <w:spacing w:val="0"/>
            <w:sz w:val="21"/>
            <w:szCs w:val="21"/>
          </w:rPr>
          <w:t>String</w:t>
        </w:r>
      </w:hyperlink>
      <w:r w:rsidRPr="00974354">
        <w:t xml:space="preserve"> </w:t>
      </w:r>
      <w:r>
        <w:t xml:space="preserve">dont le contenu est </w:t>
      </w:r>
      <w:r w:rsidRPr="00974354">
        <w:t>"abcdef"</w:t>
      </w:r>
      <w:r>
        <w:t>. L’objet contient la chaîne de caractères "abcdef</w:t>
      </w:r>
      <w:r w:rsidRPr="004A5DF7">
        <w:t xml:space="preserve">". </w:t>
      </w:r>
      <w:r>
        <w:t>Il</w:t>
      </w:r>
      <w:r w:rsidRPr="004A5DF7">
        <w:t xml:space="preserve"> </w:t>
      </w:r>
      <w:r w:rsidRPr="00C44D5A">
        <w:rPr>
          <w:i/>
          <w:iCs/>
        </w:rPr>
        <w:t>contient</w:t>
      </w:r>
      <w:r w:rsidRPr="004A5DF7">
        <w:t xml:space="preserve"> la cha</w:t>
      </w:r>
      <w:r>
        <w:t>îne mais n’est pas la chaîne ! Lorsqu’un objet est créé, un identifiant d’objet (OID) lui est assigné automatiquement. Dans notre exemple, l’objet crée a l’OID = 4000. Cette valeur n’est donnée qu’à titre d’exemple et n’a pas d’importance en soi. On ne doit pas se préoccuper de la manière dont les OID sont générés. En fait, l’OID n’est pas visible dans le programme Java</w:t>
      </w:r>
      <w:r w:rsidR="00415F53">
        <w:t xml:space="preserve"> et</w:t>
      </w:r>
      <w:r>
        <w:t xml:space="preserve"> n’est pas manipulable directement. Un OID est en quelque sorte une adresse pour retrouver un objet. </w:t>
      </w:r>
      <w:r w:rsidR="00415F53">
        <w:t>Il</w:t>
      </w:r>
      <w:r>
        <w:t xml:space="preserve"> est analogue à un numéro d’</w:t>
      </w:r>
      <w:r w:rsidR="00763744">
        <w:t>assurance</w:t>
      </w:r>
      <w:r>
        <w:t xml:space="preserve"> sociale pour un citoyen. Le numéro en soi n’a pas d’importance. Ce qui compte, c’est qu’il permet d’identifier un citoyen sans ambiguïté. L’adresse en mémoire centrale est une manière de réaliser un OID, mais il y a aussi d’autres implémentations possibles.</w:t>
      </w:r>
    </w:p>
    <w:p w14:paraId="0CF6ABD0" w14:textId="77777777" w:rsidR="00F97D1A" w:rsidRPr="007C05BF" w:rsidRDefault="00F97D1A" w:rsidP="00F97D1A">
      <w:pPr>
        <w:pStyle w:val="Corpsdetexte"/>
        <w:rPr>
          <w:lang w:val="en-CA"/>
        </w:rPr>
      </w:pPr>
      <w:r w:rsidRPr="007C05BF">
        <w:rPr>
          <w:lang w:val="en-CA"/>
        </w:rPr>
        <w:lastRenderedPageBreak/>
        <w:t xml:space="preserve">Dans l’énoncé </w:t>
      </w:r>
    </w:p>
    <w:p w14:paraId="6E2A036E" w14:textId="77777777" w:rsidR="00F97D1A" w:rsidRPr="000D7ADD" w:rsidRDefault="00F97D1A" w:rsidP="00F97D1A">
      <w:pPr>
        <w:pStyle w:val="CodeJava9pt"/>
        <w:rPr>
          <w:lang w:val="en-CA"/>
        </w:rPr>
      </w:pPr>
      <w:r w:rsidRPr="00A9430B">
        <w:rPr>
          <w:lang w:val="en-CA"/>
        </w:rPr>
        <w:t xml:space="preserve">      </w:t>
      </w:r>
      <w:r w:rsidRPr="000D7ADD">
        <w:rPr>
          <w:lang w:val="en-CA"/>
        </w:rPr>
        <w:t>String string1 = new String("abcdef");</w:t>
      </w:r>
    </w:p>
    <w:p w14:paraId="5CD28DFE" w14:textId="00BDDA0F" w:rsidR="00F97D1A" w:rsidRDefault="00F97D1A" w:rsidP="00F97D1A">
      <w:pPr>
        <w:pStyle w:val="Corpsdetexte"/>
      </w:pPr>
      <w:r>
        <w:t>l</w:t>
      </w:r>
      <w:r w:rsidRPr="00A9430B">
        <w:t xml:space="preserve">’objet </w:t>
      </w:r>
      <w:r>
        <w:t xml:space="preserve">de la classe </w:t>
      </w:r>
      <w:hyperlink r:id="rId165"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A9430B">
        <w:t xml:space="preserve">créé dans la partie droite est affecté </w:t>
      </w:r>
      <w:r>
        <w:t xml:space="preserve">à la variable </w:t>
      </w:r>
      <w:r w:rsidRPr="00A9430B">
        <w:rPr>
          <w:i/>
          <w:iCs/>
        </w:rPr>
        <w:t>string1</w:t>
      </w:r>
      <w:r>
        <w:t xml:space="preserve"> de la partie gauche. Le type de </w:t>
      </w:r>
      <w:r w:rsidRPr="00581F8A">
        <w:rPr>
          <w:i/>
        </w:rPr>
        <w:t>string1</w:t>
      </w:r>
      <w:r>
        <w:t xml:space="preserve"> doit être le même que celui de l’objet créé</w:t>
      </w:r>
      <w:r>
        <w:rPr>
          <w:rStyle w:val="Appelnotedebasdep"/>
        </w:rPr>
        <w:footnoteReference w:id="24"/>
      </w:r>
      <w:r>
        <w:t xml:space="preserve">. C’est pourquoi, le type de </w:t>
      </w:r>
      <w:r w:rsidRPr="0076679D">
        <w:rPr>
          <w:i/>
          <w:iCs/>
        </w:rPr>
        <w:t>string1</w:t>
      </w:r>
      <w:r>
        <w:t xml:space="preserve"> est </w:t>
      </w:r>
      <w:hyperlink r:id="rId166" w:tooltip="class in java.lang" w:history="1">
        <w:r w:rsidR="001675D5" w:rsidRPr="00BF5250">
          <w:rPr>
            <w:rFonts w:ascii="DejaVu Sans Mono" w:hAnsi="DejaVu Sans Mono" w:cs="Courier New"/>
            <w:b/>
            <w:bCs/>
            <w:color w:val="4A6782"/>
            <w:spacing w:val="0"/>
            <w:sz w:val="21"/>
            <w:szCs w:val="21"/>
          </w:rPr>
          <w:t>String</w:t>
        </w:r>
      </w:hyperlink>
      <w:r>
        <w:t xml:space="preserve">. Il est fréquent de rencontrer en Java ce genre d’énoncé où une variable de type </w:t>
      </w:r>
      <w:r w:rsidRPr="00A00119">
        <w:rPr>
          <w:i/>
          <w:iCs/>
        </w:rPr>
        <w:t>ClasseX</w:t>
      </w:r>
      <w:r>
        <w:t xml:space="preserve"> </w:t>
      </w:r>
      <w:r w:rsidR="00C3779F">
        <w:t xml:space="preserve">est déclarée </w:t>
      </w:r>
      <w:r>
        <w:t xml:space="preserve">et on lui affecte un objet de type </w:t>
      </w:r>
      <w:r w:rsidRPr="00A00119">
        <w:rPr>
          <w:i/>
          <w:iCs/>
        </w:rPr>
        <w:t>ClasseX</w:t>
      </w:r>
      <w:r>
        <w:t xml:space="preserve"> créé par </w:t>
      </w:r>
      <w:r w:rsidRPr="00911650">
        <w:rPr>
          <w:i/>
          <w:iCs/>
        </w:rPr>
        <w:t>new</w:t>
      </w:r>
      <w:r>
        <w:t xml:space="preserve"> </w:t>
      </w:r>
      <w:r w:rsidRPr="00A00119">
        <w:rPr>
          <w:i/>
          <w:iCs/>
        </w:rPr>
        <w:t>ClasseX</w:t>
      </w:r>
      <w:r>
        <w:t>().</w:t>
      </w:r>
    </w:p>
    <w:p w14:paraId="149E2D02" w14:textId="77777777" w:rsidR="00F97D1A" w:rsidRDefault="00F97D1A" w:rsidP="00F97D1A">
      <w:pPr>
        <w:pStyle w:val="Corpsdetexte"/>
      </w:pPr>
      <w:r>
        <w:t xml:space="preserve">Lorsqu’un objet est affecté à une variable, c’est l’OID de l’objet qui est placé dans la variable. On dit alors que la variable contient une </w:t>
      </w:r>
      <w:r w:rsidRPr="00C44D5A">
        <w:rPr>
          <w:i/>
          <w:iCs/>
        </w:rPr>
        <w:t>référence</w:t>
      </w:r>
      <w:r>
        <w:t xml:space="preserve"> à l’objet. Souvent les références sont représentées graphiquement par des flèches tel qu’illustré dans la figure suivante car les valeurs exactes des OID sont sans importance. Ce qui compte, c’est que la variable fasse référence au bon objet.</w:t>
      </w:r>
    </w:p>
    <w:p w14:paraId="13315024" w14:textId="32320F62" w:rsidR="00F97D1A" w:rsidRDefault="00F758A2" w:rsidP="00F97D1A">
      <w:pPr>
        <w:pStyle w:val="Corpsdetexte"/>
      </w:pPr>
      <w:r>
        <w:rPr>
          <w:noProof/>
        </w:rPr>
        <w:object w:dxaOrig="7977" w:dyaOrig="2577" w14:anchorId="7F962AD4">
          <v:shape id="_x0000_i1060" type="#_x0000_t75" alt="" style="width:313.8pt;height:105.3pt;mso-width-percent:0;mso-height-percent:0;mso-width-percent:0;mso-height-percent:0" o:ole="">
            <v:imagedata r:id="rId167" o:title=""/>
          </v:shape>
          <o:OLEObject Type="Embed" ProgID="Visio.Drawing.11" ShapeID="_x0000_i1060" DrawAspect="Content" ObjectID="_1765265435" r:id="rId168"/>
        </w:object>
      </w:r>
      <w:r w:rsidR="00F97D1A">
        <w:t xml:space="preserve"> </w:t>
      </w:r>
    </w:p>
    <w:p w14:paraId="65DC2135" w14:textId="77777777" w:rsidR="00F97D1A" w:rsidRDefault="00F97D1A" w:rsidP="00F97D1A">
      <w:pPr>
        <w:pStyle w:val="Corpsdetexte"/>
      </w:pPr>
      <w:r>
        <w:t>Un objet est créé avec un constructeur d’objet. Un constructeur d’objet est une méthode spéciale dont le rôle est de créer un objet d’une classe. Il est appelé en utilisant la syntaxe suivante :</w:t>
      </w:r>
    </w:p>
    <w:p w14:paraId="48F2EDEE" w14:textId="1817C0C5" w:rsidR="00F97D1A" w:rsidRDefault="00F758A2" w:rsidP="00F97D1A">
      <w:pPr>
        <w:pStyle w:val="Corpsdetexte"/>
      </w:pPr>
      <w:r>
        <w:rPr>
          <w:noProof/>
        </w:rPr>
        <w:object w:dxaOrig="8463" w:dyaOrig="958" w14:anchorId="15E4EE4C">
          <v:shape id="_x0000_i1059" type="#_x0000_t75" alt="" style="width:372.9pt;height:38.7pt;mso-width-percent:0;mso-height-percent:0;mso-width-percent:0;mso-height-percent:0" o:ole="">
            <v:imagedata r:id="rId169" o:title=""/>
          </v:shape>
          <o:OLEObject Type="Embed" ProgID="Visio.Drawing.11" ShapeID="_x0000_i1059" DrawAspect="Content" ObjectID="_1765265436" r:id="rId170"/>
        </w:object>
      </w:r>
    </w:p>
    <w:p w14:paraId="2A9EB115" w14:textId="6B0FC19B" w:rsidR="00F97D1A" w:rsidRDefault="00F97D1A" w:rsidP="00F97D1A">
      <w:pPr>
        <w:pStyle w:val="Corpsdetexte"/>
      </w:pPr>
      <w:r>
        <w:t xml:space="preserve">Un constructeur porte le même nom que la classe. De ce point de vue, une classe est comme un moule à objet. La classe </w:t>
      </w:r>
      <w:hyperlink r:id="rId171" w:tooltip="class in java.lang" w:history="1">
        <w:r w:rsidR="001675D5" w:rsidRPr="00BF5250">
          <w:rPr>
            <w:rFonts w:ascii="DejaVu Sans Mono" w:hAnsi="DejaVu Sans Mono" w:cs="Courier New"/>
            <w:b/>
            <w:bCs/>
            <w:color w:val="4A6782"/>
            <w:spacing w:val="0"/>
            <w:sz w:val="21"/>
            <w:szCs w:val="21"/>
          </w:rPr>
          <w:t>String</w:t>
        </w:r>
      </w:hyperlink>
      <w:r>
        <w:t xml:space="preserve"> est donc un moule pour construire des objets de type </w:t>
      </w:r>
      <w:hyperlink r:id="rId172" w:tooltip="class in java.lang" w:history="1">
        <w:r w:rsidR="001675D5" w:rsidRPr="00BF5250">
          <w:rPr>
            <w:rFonts w:ascii="DejaVu Sans Mono" w:hAnsi="DejaVu Sans Mono" w:cs="Courier New"/>
            <w:b/>
            <w:bCs/>
            <w:color w:val="4A6782"/>
            <w:spacing w:val="0"/>
            <w:sz w:val="21"/>
            <w:szCs w:val="21"/>
          </w:rPr>
          <w:t>String</w:t>
        </w:r>
      </w:hyperlink>
      <w:r>
        <w:t>.</w:t>
      </w:r>
    </w:p>
    <w:p w14:paraId="5683350B" w14:textId="4FA9B651" w:rsidR="00D35A89" w:rsidRDefault="00D35A89" w:rsidP="00F97D1A">
      <w:pPr>
        <w:pStyle w:val="Corpsdetexte"/>
      </w:pPr>
      <w:r>
        <w:t xml:space="preserve">Une valeur de type </w:t>
      </w:r>
      <w:hyperlink r:id="rId173" w:tooltip="class in java.lang" w:history="1">
        <w:r w:rsidRPr="00BF5250">
          <w:rPr>
            <w:rFonts w:ascii="DejaVu Sans Mono" w:hAnsi="DejaVu Sans Mono" w:cs="Courier New"/>
            <w:b/>
            <w:bCs/>
            <w:color w:val="4A6782"/>
            <w:spacing w:val="0"/>
            <w:sz w:val="21"/>
            <w:szCs w:val="21"/>
          </w:rPr>
          <w:t>String</w:t>
        </w:r>
      </w:hyperlink>
      <w:r>
        <w:t xml:space="preserve"> ne peut pas être modifiée. Une fois que la valeur « abcdef » a été assignée à la variable, on ne peut plus changer la chaîne. C’est un choix spécifique à cette classe puisqu’il aurait été possible pour les créateurs du Java de faire en sorte que la classe </w:t>
      </w:r>
      <w:hyperlink r:id="rId174" w:tooltip="class in java.lang" w:history="1">
        <w:r w:rsidRPr="00BF5250">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t>puisse modifier sont contenu.</w:t>
      </w:r>
    </w:p>
    <w:p w14:paraId="24FC4281" w14:textId="77777777" w:rsidR="00F97D1A" w:rsidRPr="002E0279" w:rsidRDefault="00F97D1A" w:rsidP="00F97D1A">
      <w:pPr>
        <w:pStyle w:val="Corpsdetexte"/>
        <w:rPr>
          <w:lang w:val="nb-NO"/>
        </w:rPr>
      </w:pPr>
      <w:r w:rsidRPr="002E0279">
        <w:rPr>
          <w:lang w:val="nb-NO"/>
        </w:rPr>
        <w:t>La ligne</w:t>
      </w:r>
    </w:p>
    <w:p w14:paraId="7C901A76" w14:textId="77777777" w:rsidR="00F97D1A" w:rsidRPr="002E0279" w:rsidRDefault="00F97D1A" w:rsidP="00F97D1A">
      <w:pPr>
        <w:pStyle w:val="CodeJava9pt"/>
        <w:rPr>
          <w:lang w:val="nb-NO"/>
        </w:rPr>
      </w:pPr>
      <w:r w:rsidRPr="002E0279">
        <w:rPr>
          <w:lang w:val="nb-NO"/>
        </w:rPr>
        <w:t xml:space="preserve">      String string2 = string1;</w:t>
      </w:r>
    </w:p>
    <w:p w14:paraId="3F542BA2" w14:textId="77777777" w:rsidR="00F97D1A" w:rsidRDefault="00F97D1A" w:rsidP="00F97D1A">
      <w:pPr>
        <w:pStyle w:val="Corpsdetexte"/>
      </w:pPr>
      <w:r>
        <w:t xml:space="preserve">affecte le contenu de </w:t>
      </w:r>
      <w:r w:rsidRPr="008F61EC">
        <w:rPr>
          <w:i/>
          <w:iCs/>
        </w:rPr>
        <w:t>string1</w:t>
      </w:r>
      <w:r>
        <w:t xml:space="preserve"> à </w:t>
      </w:r>
      <w:r w:rsidRPr="008F61EC">
        <w:rPr>
          <w:i/>
          <w:iCs/>
        </w:rPr>
        <w:t>string2</w:t>
      </w:r>
      <w:r>
        <w:t>. Ceci ne copie pas l’objet mais plutôt l’OID de l’objet. En conséquence, les deux variables font maintenant référence au même objet !</w:t>
      </w:r>
    </w:p>
    <w:p w14:paraId="1B1ACEFB" w14:textId="77777777" w:rsidR="00F97D1A" w:rsidRPr="00CF67E3" w:rsidRDefault="00F97D1A" w:rsidP="00F97D1A">
      <w:pPr>
        <w:pStyle w:val="Corpsdetexte"/>
        <w:rPr>
          <w:lang w:val="en-US"/>
        </w:rPr>
      </w:pPr>
      <w:r w:rsidRPr="00CF67E3">
        <w:rPr>
          <w:lang w:val="en-US"/>
        </w:rPr>
        <w:t xml:space="preserve">La ligne </w:t>
      </w:r>
    </w:p>
    <w:p w14:paraId="6E832096" w14:textId="77777777" w:rsidR="00F97D1A" w:rsidRPr="00CF67E3" w:rsidRDefault="00F97D1A" w:rsidP="00F97D1A">
      <w:pPr>
        <w:pStyle w:val="CodeJava9pt"/>
        <w:rPr>
          <w:lang w:val="en-US"/>
        </w:rPr>
      </w:pPr>
      <w:r w:rsidRPr="00CF67E3">
        <w:rPr>
          <w:lang w:val="en-US"/>
        </w:rPr>
        <w:t xml:space="preserve">      String string3 = new String("abcdef");</w:t>
      </w:r>
    </w:p>
    <w:p w14:paraId="37861D8B" w14:textId="12C5BDAC" w:rsidR="00F97D1A" w:rsidRDefault="00F97D1A" w:rsidP="00F97D1A">
      <w:pPr>
        <w:pStyle w:val="Corpsdetexte"/>
      </w:pPr>
      <w:r>
        <w:t>c</w:t>
      </w:r>
      <w:r w:rsidRPr="00897758">
        <w:t xml:space="preserve">rée un </w:t>
      </w:r>
      <w:r w:rsidRPr="00897758">
        <w:rPr>
          <w:b/>
          <w:bCs/>
        </w:rPr>
        <w:t>autre</w:t>
      </w:r>
      <w:r w:rsidRPr="00897758">
        <w:t xml:space="preserve"> objet de la classe </w:t>
      </w:r>
      <w:hyperlink r:id="rId175" w:tooltip="class in java.lang" w:history="1">
        <w:r w:rsidR="001675D5" w:rsidRPr="00BF5250">
          <w:rPr>
            <w:rFonts w:ascii="DejaVu Sans Mono" w:hAnsi="DejaVu Sans Mono" w:cs="Courier New"/>
            <w:b/>
            <w:bCs/>
            <w:color w:val="4A6782"/>
            <w:spacing w:val="0"/>
            <w:sz w:val="21"/>
            <w:szCs w:val="21"/>
          </w:rPr>
          <w:t>String</w:t>
        </w:r>
      </w:hyperlink>
      <w:r>
        <w:t>, dont l’OID = 4050</w:t>
      </w:r>
      <w:r w:rsidRPr="00897758">
        <w:t xml:space="preserve">. </w:t>
      </w:r>
      <w:r>
        <w:t xml:space="preserve">Cet autre objet contient aussi </w:t>
      </w:r>
      <w:r w:rsidRPr="00974354">
        <w:t>"abcdef"</w:t>
      </w:r>
      <w:r>
        <w:t xml:space="preserve"> mais c’est un objet différent du premier !</w:t>
      </w:r>
    </w:p>
    <w:p w14:paraId="2F282B7F" w14:textId="77777777" w:rsidR="00F97D1A" w:rsidRDefault="00F97D1A" w:rsidP="00F97D1A">
      <w:pPr>
        <w:pStyle w:val="Corpsdetexte"/>
      </w:pPr>
      <w:r>
        <w:lastRenderedPageBreak/>
        <w:t>Par opposition aux objets, il n’y a pas de distinction entre une valeur et son contenant pour les types primitifs. Comment fait-on la différence entre la référence à l’objet et le contenu de l’objet dans un programme ? La réponse à cette question est illustrée par le reste du code du programme.</w:t>
      </w:r>
    </w:p>
    <w:p w14:paraId="33198459" w14:textId="77777777" w:rsidR="00F97D1A" w:rsidRPr="00CF67E3" w:rsidRDefault="00F97D1A" w:rsidP="00F97D1A">
      <w:pPr>
        <w:pStyle w:val="Corpsdetexte"/>
        <w:rPr>
          <w:lang w:val="en-US"/>
        </w:rPr>
      </w:pPr>
      <w:r>
        <w:t xml:space="preserve">Dans le cas d’objets, </w:t>
      </w:r>
      <w:r w:rsidRPr="0038114A">
        <w:t xml:space="preserve"> le </w:t>
      </w:r>
      <w:r>
        <w:t xml:space="preserve">« </w:t>
      </w:r>
      <w:r w:rsidRPr="0038114A">
        <w:t>==</w:t>
      </w:r>
      <w:r>
        <w:t xml:space="preserve"> »</w:t>
      </w:r>
      <w:r w:rsidRPr="0038114A">
        <w:t xml:space="preserve"> </w:t>
      </w:r>
      <w:r>
        <w:t xml:space="preserve">Java </w:t>
      </w:r>
      <w:r w:rsidRPr="0038114A">
        <w:t xml:space="preserve">compare les </w:t>
      </w:r>
      <w:r>
        <w:t>réfé</w:t>
      </w:r>
      <w:r w:rsidRPr="0038114A">
        <w:t xml:space="preserve">rences aux objets et non </w:t>
      </w:r>
      <w:r>
        <w:t xml:space="preserve">pas le contenu des objets. </w:t>
      </w:r>
      <w:r w:rsidRPr="00CF67E3">
        <w:rPr>
          <w:lang w:val="en-US"/>
        </w:rPr>
        <w:t xml:space="preserve">Ainsi le test </w:t>
      </w:r>
      <w:r w:rsidRPr="00CF67E3">
        <w:rPr>
          <w:i/>
          <w:iCs/>
          <w:lang w:val="en-US"/>
        </w:rPr>
        <w:t>string1</w:t>
      </w:r>
      <w:r w:rsidRPr="00CF67E3">
        <w:rPr>
          <w:lang w:val="en-US"/>
        </w:rPr>
        <w:t xml:space="preserve"> == </w:t>
      </w:r>
      <w:r w:rsidRPr="00CF67E3">
        <w:rPr>
          <w:i/>
          <w:iCs/>
          <w:lang w:val="en-US"/>
        </w:rPr>
        <w:t>string2</w:t>
      </w:r>
      <w:r w:rsidRPr="00CF67E3">
        <w:rPr>
          <w:lang w:val="en-US"/>
        </w:rPr>
        <w:t xml:space="preserve">  dans</w:t>
      </w:r>
    </w:p>
    <w:p w14:paraId="74F722AB" w14:textId="77777777" w:rsidR="00F97D1A" w:rsidRPr="00CF67E3" w:rsidRDefault="00F97D1A" w:rsidP="00F97D1A">
      <w:pPr>
        <w:pStyle w:val="CodeJava9pt"/>
        <w:rPr>
          <w:lang w:val="en-US"/>
        </w:rPr>
      </w:pPr>
      <w:r w:rsidRPr="00CF67E3">
        <w:rPr>
          <w:lang w:val="en-US"/>
        </w:rPr>
        <w:t xml:space="preserve">      System.out.println(string1 == string2); //true</w:t>
      </w:r>
    </w:p>
    <w:p w14:paraId="47FA003E" w14:textId="77777777" w:rsidR="00F97D1A" w:rsidRDefault="00F97D1A" w:rsidP="00F97D1A">
      <w:pPr>
        <w:pStyle w:val="Corpsdetexte"/>
      </w:pPr>
      <w:r w:rsidRPr="0038114A">
        <w:t xml:space="preserve">produit la valeur </w:t>
      </w:r>
      <w:r w:rsidRPr="0038114A">
        <w:rPr>
          <w:i/>
          <w:iCs/>
        </w:rPr>
        <w:t>true</w:t>
      </w:r>
      <w:r w:rsidRPr="0038114A">
        <w:t xml:space="preserve"> </w:t>
      </w:r>
      <w:r>
        <w:t xml:space="preserve">car les deux variables font référence au même objet mais </w:t>
      </w:r>
      <w:r w:rsidRPr="0038114A">
        <w:rPr>
          <w:i/>
          <w:iCs/>
        </w:rPr>
        <w:t>string1</w:t>
      </w:r>
      <w:r w:rsidRPr="0038114A">
        <w:t xml:space="preserve"> == </w:t>
      </w:r>
      <w:r w:rsidRPr="0038114A">
        <w:rPr>
          <w:i/>
          <w:iCs/>
        </w:rPr>
        <w:t>string3</w:t>
      </w:r>
      <w:r>
        <w:t xml:space="preserve"> dans</w:t>
      </w:r>
    </w:p>
    <w:p w14:paraId="5CE829C1" w14:textId="77777777" w:rsidR="00F97D1A" w:rsidRPr="00CF67E3" w:rsidRDefault="00F97D1A" w:rsidP="00F97D1A">
      <w:pPr>
        <w:pStyle w:val="CodeJava9pt"/>
        <w:rPr>
          <w:lang w:val="en-US"/>
        </w:rPr>
      </w:pPr>
      <w:r w:rsidRPr="002E0279">
        <w:t xml:space="preserve">      </w:t>
      </w:r>
      <w:r w:rsidRPr="00CF67E3">
        <w:rPr>
          <w:lang w:val="en-US"/>
        </w:rPr>
        <w:t>System.out.println(string1 == string3); //false</w:t>
      </w:r>
    </w:p>
    <w:p w14:paraId="5196CC25" w14:textId="1A567A96" w:rsidR="00F97D1A" w:rsidRPr="00FD250C" w:rsidRDefault="00F97D1A" w:rsidP="00F97D1A">
      <w:pPr>
        <w:pStyle w:val="Corpsdetexte"/>
        <w:rPr>
          <w:lang w:val="en-CA"/>
        </w:rPr>
      </w:pPr>
      <w:r>
        <w:t xml:space="preserve">est </w:t>
      </w:r>
      <w:r w:rsidRPr="003F0140">
        <w:rPr>
          <w:i/>
        </w:rPr>
        <w:t>false</w:t>
      </w:r>
      <w:r>
        <w:t xml:space="preserve"> </w:t>
      </w:r>
      <w:r w:rsidR="00E275FB">
        <w:t>car les</w:t>
      </w:r>
      <w:r>
        <w:t xml:space="preserve"> deux variables </w:t>
      </w:r>
      <w:r w:rsidRPr="0082579E">
        <w:rPr>
          <w:i/>
          <w:iCs/>
        </w:rPr>
        <w:t>string1</w:t>
      </w:r>
      <w:r>
        <w:t xml:space="preserve"> et </w:t>
      </w:r>
      <w:r w:rsidRPr="0082579E">
        <w:rPr>
          <w:i/>
          <w:iCs/>
        </w:rPr>
        <w:t>string3</w:t>
      </w:r>
      <w:r>
        <w:t xml:space="preserve"> font référence à des objets différents ! Pour comparer le contenu des objets </w:t>
      </w:r>
      <w:hyperlink r:id="rId176" w:tooltip="class in java.lang" w:history="1">
        <w:r w:rsidR="001675D5" w:rsidRPr="00BF5250">
          <w:rPr>
            <w:rFonts w:ascii="DejaVu Sans Mono" w:hAnsi="DejaVu Sans Mono" w:cs="Courier New"/>
            <w:b/>
            <w:bCs/>
            <w:color w:val="4A6782"/>
            <w:spacing w:val="0"/>
            <w:sz w:val="21"/>
            <w:szCs w:val="21"/>
          </w:rPr>
          <w:t>String</w:t>
        </w:r>
      </w:hyperlink>
      <w:r>
        <w:t xml:space="preserve">, on peut utiliser la méthode </w:t>
      </w:r>
      <w:r w:rsidRPr="0038114A">
        <w:rPr>
          <w:i/>
          <w:iCs/>
        </w:rPr>
        <w:t>equals</w:t>
      </w:r>
      <w:r>
        <w:t xml:space="preserve">() de la classe </w:t>
      </w:r>
      <w:hyperlink r:id="rId177" w:tooltip="class in java.lang" w:history="1">
        <w:r w:rsidR="001675D5" w:rsidRPr="00BF5250">
          <w:rPr>
            <w:rFonts w:ascii="DejaVu Sans Mono" w:hAnsi="DejaVu Sans Mono" w:cs="Courier New"/>
            <w:b/>
            <w:bCs/>
            <w:color w:val="4A6782"/>
            <w:spacing w:val="0"/>
            <w:sz w:val="21"/>
            <w:szCs w:val="21"/>
          </w:rPr>
          <w:t>String</w:t>
        </w:r>
      </w:hyperlink>
      <w:r>
        <w:t xml:space="preserve">. </w:t>
      </w:r>
      <w:r w:rsidRPr="00FD250C">
        <w:rPr>
          <w:lang w:val="en-CA"/>
        </w:rPr>
        <w:t xml:space="preserve">Ainsi le test </w:t>
      </w:r>
      <w:r w:rsidRPr="00FD250C">
        <w:rPr>
          <w:i/>
          <w:iCs/>
          <w:lang w:val="en-CA"/>
        </w:rPr>
        <w:t>string1</w:t>
      </w:r>
      <w:r w:rsidRPr="00FD250C">
        <w:rPr>
          <w:lang w:val="en-CA"/>
        </w:rPr>
        <w:t>.</w:t>
      </w:r>
      <w:r w:rsidRPr="00FD250C">
        <w:rPr>
          <w:i/>
          <w:iCs/>
          <w:lang w:val="en-CA"/>
        </w:rPr>
        <w:t>equals</w:t>
      </w:r>
      <w:r w:rsidRPr="00FD250C">
        <w:rPr>
          <w:lang w:val="en-CA"/>
        </w:rPr>
        <w:t>(</w:t>
      </w:r>
      <w:r w:rsidRPr="00FD250C">
        <w:rPr>
          <w:i/>
          <w:iCs/>
          <w:lang w:val="en-CA"/>
        </w:rPr>
        <w:t>string3</w:t>
      </w:r>
      <w:r w:rsidRPr="00FD250C">
        <w:rPr>
          <w:lang w:val="en-CA"/>
        </w:rPr>
        <w:t>) dans</w:t>
      </w:r>
    </w:p>
    <w:p w14:paraId="21228B06" w14:textId="77777777" w:rsidR="00F97D1A" w:rsidRPr="000D7ADD" w:rsidRDefault="00F97D1A" w:rsidP="00F97D1A">
      <w:pPr>
        <w:pStyle w:val="CodeJava9pt"/>
        <w:rPr>
          <w:lang w:val="en-CA"/>
        </w:rPr>
      </w:pPr>
      <w:r w:rsidRPr="00FD250C">
        <w:rPr>
          <w:lang w:val="en-CA"/>
        </w:rPr>
        <w:t xml:space="preserve">      </w:t>
      </w:r>
      <w:r w:rsidRPr="000D7ADD">
        <w:rPr>
          <w:lang w:val="en-CA"/>
        </w:rPr>
        <w:t>System.out.println(string1.equals(string3)); //true</w:t>
      </w:r>
    </w:p>
    <w:p w14:paraId="453C2804" w14:textId="77777777" w:rsidR="00F97D1A" w:rsidRDefault="00F97D1A" w:rsidP="00F97D1A">
      <w:pPr>
        <w:pStyle w:val="Corpsdetexte"/>
      </w:pPr>
      <w:r>
        <w:t>p</w:t>
      </w:r>
      <w:r w:rsidRPr="00FB5981">
        <w:t xml:space="preserve">roduit la valeur </w:t>
      </w:r>
      <w:r w:rsidRPr="00476583">
        <w:rPr>
          <w:i/>
          <w:iCs/>
        </w:rPr>
        <w:t>true</w:t>
      </w:r>
      <w:r w:rsidRPr="00FB5981">
        <w:t xml:space="preserve"> parce que le contenu des deux objets est le m</w:t>
      </w:r>
      <w:r>
        <w:t xml:space="preserve">ême. </w:t>
      </w:r>
    </w:p>
    <w:p w14:paraId="2FD7FC31" w14:textId="77777777" w:rsidR="00F97D1A" w:rsidRDefault="00F97D1A" w:rsidP="00D35A89">
      <w:pPr>
        <w:pStyle w:val="Corpsdetexte"/>
        <w:keepNext/>
        <w:keepLines/>
        <w:pBdr>
          <w:top w:val="single" w:sz="4" w:space="1" w:color="auto"/>
          <w:left w:val="single" w:sz="4" w:space="4" w:color="auto"/>
          <w:bottom w:val="single" w:sz="4" w:space="1" w:color="auto"/>
          <w:right w:val="single" w:sz="4" w:space="4" w:color="auto"/>
        </w:pBdr>
      </w:pPr>
      <w:r>
        <w:t>Attention !</w:t>
      </w:r>
    </w:p>
    <w:p w14:paraId="0BF2BC5F" w14:textId="77777777" w:rsidR="00F97D1A" w:rsidRDefault="00F97D1A" w:rsidP="00D35A89">
      <w:pPr>
        <w:pStyle w:val="Corpsdetexte"/>
        <w:keepNext/>
        <w:keepLines/>
        <w:pBdr>
          <w:top w:val="single" w:sz="4" w:space="1" w:color="auto"/>
          <w:left w:val="single" w:sz="4" w:space="4" w:color="auto"/>
          <w:bottom w:val="single" w:sz="4" w:space="1" w:color="auto"/>
          <w:right w:val="single" w:sz="4" w:space="4" w:color="auto"/>
        </w:pBdr>
      </w:pPr>
      <w:r>
        <w:t xml:space="preserve">Une erreur fréquente en Java est de confondre == et </w:t>
      </w:r>
      <w:r w:rsidRPr="004E6558">
        <w:rPr>
          <w:i/>
        </w:rPr>
        <w:t>equals</w:t>
      </w:r>
      <w:r>
        <w:t>().</w:t>
      </w:r>
    </w:p>
    <w:p w14:paraId="7A313072" w14:textId="1BAC5EB6" w:rsidR="00F97D1A" w:rsidRDefault="00F97D1A" w:rsidP="00F97D1A">
      <w:pPr>
        <w:pStyle w:val="Corpsdetexte"/>
      </w:pPr>
      <w:r>
        <w:t xml:space="preserve">La méthode </w:t>
      </w:r>
      <w:r w:rsidRPr="00EE7AB4">
        <w:rPr>
          <w:i/>
          <w:iCs/>
        </w:rPr>
        <w:t>equal</w:t>
      </w:r>
      <w:r>
        <w:rPr>
          <w:i/>
          <w:iCs/>
        </w:rPr>
        <w:t>s</w:t>
      </w:r>
      <w:r w:rsidRPr="00EE7AB4">
        <w:t>()</w:t>
      </w:r>
      <w:r>
        <w:rPr>
          <w:i/>
          <w:iCs/>
        </w:rPr>
        <w:t xml:space="preserve"> </w:t>
      </w:r>
      <w:r>
        <w:t xml:space="preserve">de la classe </w:t>
      </w:r>
      <w:hyperlink r:id="rId178" w:tooltip="class in java.lang" w:history="1">
        <w:r w:rsidR="001675D5" w:rsidRPr="00BF5250">
          <w:rPr>
            <w:rFonts w:ascii="DejaVu Sans Mono" w:hAnsi="DejaVu Sans Mono" w:cs="Courier New"/>
            <w:b/>
            <w:bCs/>
            <w:color w:val="4A6782"/>
            <w:spacing w:val="0"/>
            <w:sz w:val="21"/>
            <w:szCs w:val="21"/>
          </w:rPr>
          <w:t>String</w:t>
        </w:r>
      </w:hyperlink>
      <w:r>
        <w:t xml:space="preserve"> est une méthode d’objet. La possibilité d’appeler des méthodes sur les objets est un autre aspect qui les distingue des valeurs des types primitifs. Nous avons déjà dit qu’une classe regroupe un ensemble de méthodes. Parmi ces méthodes, il y a des méthodes de classe et des méthodes d’objets. On ne peut appeler une méthode de classe sur un objet ou une méthode d’objet sur une classe.</w:t>
      </w:r>
    </w:p>
    <w:p w14:paraId="4C1C7E7F" w14:textId="77777777" w:rsidR="00F97D1A" w:rsidRPr="006008D7" w:rsidRDefault="00F97D1A" w:rsidP="00F97D1A">
      <w:pPr>
        <w:pStyle w:val="Corpsdetexte"/>
        <w:numPr>
          <w:ilvl w:val="0"/>
          <w:numId w:val="11"/>
        </w:numPr>
        <w:rPr>
          <w:b/>
          <w:bCs/>
        </w:rPr>
      </w:pPr>
      <w:r>
        <w:rPr>
          <w:b/>
          <w:bCs/>
        </w:rPr>
        <w:t>Documentation des classes et méthodes</w:t>
      </w:r>
    </w:p>
    <w:p w14:paraId="7C2DBC5A" w14:textId="3E5B8DE2" w:rsidR="00F97D1A" w:rsidRDefault="00F97D1A" w:rsidP="00F97D1A">
      <w:pPr>
        <w:pStyle w:val="Corpsdetexte"/>
      </w:pPr>
      <w:r>
        <w:t xml:space="preserve">Un aspect important de la programmation Java est le fait qu’un grand nombre de classes et de méthodes sont déjà définies et mises à la disposition du programmeur. Le programmeur doit pouvoir facilement retrouver les méthodes et les classes. À cet effet, le programmeur peut consulter la documentation des classes et méthodes </w:t>
      </w:r>
      <w:r w:rsidR="00157BA9">
        <w:t>prédéfinies</w:t>
      </w:r>
      <w:r>
        <w:t>. Cette documentation est accessible sur le site de Oracle. Pour la version 8, vous pouvez y accéder par :</w:t>
      </w:r>
    </w:p>
    <w:p w14:paraId="019FD052" w14:textId="77777777" w:rsidR="00F97D1A" w:rsidRDefault="00000000" w:rsidP="00F97D1A">
      <w:pPr>
        <w:pStyle w:val="Corpsdetexte"/>
      </w:pPr>
      <w:hyperlink r:id="rId179" w:history="1">
        <w:r w:rsidR="00F97D1A" w:rsidRPr="004028C1">
          <w:rPr>
            <w:rStyle w:val="Hyperlien"/>
          </w:rPr>
          <w:t>https://docs.oracle.com/javase/8/docs/api/</w:t>
        </w:r>
      </w:hyperlink>
    </w:p>
    <w:p w14:paraId="6B078492" w14:textId="125507A2" w:rsidR="00F97D1A" w:rsidRDefault="00F97D1A" w:rsidP="00F97D1A">
      <w:pPr>
        <w:pStyle w:val="Corpsdetexte"/>
      </w:pPr>
      <w:r>
        <w:t xml:space="preserve">Cette documentation est sous forme HTML, et elle peut être consultée à partir d’un fureteur Web. </w:t>
      </w:r>
      <w:r w:rsidR="002E0279">
        <w:t>Notez que même si les versions de Java se succède rapidement, il est souvent possible de tout faire avec les classes de la version 8. Il y a d’ailleurs des bénéfices à ne pas trop rapidement adopter des fonctions et des classes qui ne sont disponibles qu’avec des versions récentes du Java.</w:t>
      </w:r>
    </w:p>
    <w:p w14:paraId="1A75CA61" w14:textId="2B99D566" w:rsidR="00F97D1A" w:rsidRDefault="007F0201" w:rsidP="00F97D1A">
      <w:pPr>
        <w:pStyle w:val="Corpsdetexte"/>
      </w:pPr>
      <w:r>
        <w:rPr>
          <w:b/>
          <w:bCs/>
        </w:rPr>
        <w:t>Exercice</w:t>
      </w:r>
      <w:r w:rsidR="00F97D1A">
        <w:t xml:space="preserve">. À ce point-ci, vous devriez vous familiariser un peu avec cette documentation en cherchant la classe </w:t>
      </w:r>
      <w:hyperlink r:id="rId180" w:tooltip="class in java.lang" w:history="1">
        <w:r w:rsidR="001675D5" w:rsidRPr="00BF5250">
          <w:rPr>
            <w:rFonts w:ascii="DejaVu Sans Mono" w:hAnsi="DejaVu Sans Mono" w:cs="Courier New"/>
            <w:b/>
            <w:bCs/>
            <w:color w:val="4A6782"/>
            <w:spacing w:val="0"/>
            <w:sz w:val="21"/>
            <w:szCs w:val="21"/>
          </w:rPr>
          <w:t>String</w:t>
        </w:r>
      </w:hyperlink>
      <w:r w:rsidR="00F97D1A">
        <w:t xml:space="preserve">.  Vous pouvez la </w:t>
      </w:r>
      <w:r w:rsidR="00157BA9">
        <w:t>retrouver</w:t>
      </w:r>
      <w:r w:rsidR="00F97D1A">
        <w:t xml:space="preserve"> dans la liste </w:t>
      </w:r>
      <w:r w:rsidR="00F97D1A" w:rsidRPr="00D21B7E">
        <w:rPr>
          <w:i/>
          <w:iCs/>
        </w:rPr>
        <w:t>All Classes</w:t>
      </w:r>
      <w:r w:rsidR="00F97D1A">
        <w:t xml:space="preserve"> du panneau inférieur gauche. Cliquez sur METHOD de la rubrique SUMMARY NESTED dans le panneau de droite en haut et vous obtenez la liste des méthodes de la classe </w:t>
      </w:r>
      <w:hyperlink r:id="rId181" w:tooltip="class in java.lang" w:history="1">
        <w:r w:rsidR="001675D5" w:rsidRPr="00BF5250">
          <w:rPr>
            <w:rFonts w:ascii="DejaVu Sans Mono" w:hAnsi="DejaVu Sans Mono" w:cs="Courier New"/>
            <w:b/>
            <w:bCs/>
            <w:color w:val="4A6782"/>
            <w:spacing w:val="0"/>
            <w:sz w:val="21"/>
            <w:szCs w:val="21"/>
          </w:rPr>
          <w:t>String</w:t>
        </w:r>
      </w:hyperlink>
      <w:r w:rsidR="00F97D1A">
        <w:t xml:space="preserve">. </w:t>
      </w:r>
    </w:p>
    <w:p w14:paraId="33E1BB7D" w14:textId="77777777" w:rsidR="00F97D1A" w:rsidRDefault="00F97D1A" w:rsidP="00F97D1A">
      <w:pPr>
        <w:pStyle w:val="Corpsdetexte"/>
        <w:numPr>
          <w:ilvl w:val="0"/>
          <w:numId w:val="11"/>
        </w:numPr>
      </w:pPr>
      <w:r>
        <w:t xml:space="preserve">La documentation montre pour chacune des méthodes, le type de ce qui est retourné sous la première colonne du tableau </w:t>
      </w:r>
      <w:r>
        <w:rPr>
          <w:i/>
          <w:iCs/>
        </w:rPr>
        <w:t>Method summary</w:t>
      </w:r>
      <w:r>
        <w:t xml:space="preserve">. </w:t>
      </w:r>
    </w:p>
    <w:p w14:paraId="75E2727D" w14:textId="77777777" w:rsidR="00F97D1A" w:rsidRDefault="00F97D1A" w:rsidP="00F97D1A">
      <w:pPr>
        <w:pStyle w:val="Corpsdetexte"/>
        <w:numPr>
          <w:ilvl w:val="1"/>
          <w:numId w:val="11"/>
        </w:numPr>
      </w:pPr>
      <w:r>
        <w:t xml:space="preserve">L’identificateur réservé </w:t>
      </w:r>
      <w:r w:rsidRPr="00E931DA">
        <w:rPr>
          <w:i/>
          <w:iCs/>
        </w:rPr>
        <w:t>void</w:t>
      </w:r>
      <w:r>
        <w:t xml:space="preserve"> signifie que la méthode ne retourne rien.</w:t>
      </w:r>
    </w:p>
    <w:p w14:paraId="0B4F1B93" w14:textId="77777777" w:rsidR="00F97D1A" w:rsidRDefault="00F97D1A" w:rsidP="00F97D1A">
      <w:pPr>
        <w:pStyle w:val="Corpsdetexte"/>
        <w:numPr>
          <w:ilvl w:val="0"/>
          <w:numId w:val="11"/>
        </w:numPr>
      </w:pPr>
      <w:r>
        <w:lastRenderedPageBreak/>
        <w:t xml:space="preserve">Les méthodes de classe sont distinguées des méthodes d’objet par l’identificateur réservé </w:t>
      </w:r>
      <w:r w:rsidRPr="0055328D">
        <w:rPr>
          <w:i/>
          <w:iCs/>
        </w:rPr>
        <w:t>static</w:t>
      </w:r>
      <w:r>
        <w:t xml:space="preserve"> qui apparaît avant le type de ce qui est retourné. Par exemple, la méthode </w:t>
      </w:r>
      <w:hyperlink r:id="rId182" w:anchor="copyValueOf-char:A-" w:history="1">
        <w:r w:rsidRPr="00BF5250">
          <w:rPr>
            <w:rFonts w:ascii="DejaVu Sans Mono" w:hAnsi="DejaVu Sans Mono" w:cs="Courier New"/>
            <w:b/>
            <w:bCs/>
            <w:color w:val="4A6782"/>
            <w:spacing w:val="0"/>
            <w:sz w:val="21"/>
            <w:szCs w:val="21"/>
          </w:rPr>
          <w:t>copyValueOf</w:t>
        </w:r>
      </w:hyperlink>
      <w:r w:rsidRPr="00BF5250">
        <w:rPr>
          <w:rFonts w:ascii="DejaVu Sans Mono" w:hAnsi="DejaVu Sans Mono" w:cs="Courier New"/>
          <w:color w:val="353833"/>
          <w:spacing w:val="0"/>
          <w:sz w:val="21"/>
          <w:szCs w:val="21"/>
        </w:rPr>
        <w:t>(char[] data)</w:t>
      </w:r>
      <w:r w:rsidRPr="00BF5250">
        <w:rPr>
          <w:rFonts w:ascii="DejaVu Sans" w:hAnsi="DejaVu Sans"/>
          <w:color w:val="353833"/>
          <w:spacing w:val="0"/>
          <w:sz w:val="20"/>
          <w:szCs w:val="20"/>
        </w:rPr>
        <w:t xml:space="preserve"> </w:t>
      </w:r>
      <w:r>
        <w:t xml:space="preserve"> est une méthode de classe alors que </w:t>
      </w:r>
      <w:hyperlink r:id="rId183" w:anchor="charAt-int-" w:history="1">
        <w:r w:rsidRPr="00BF5250">
          <w:rPr>
            <w:rFonts w:ascii="DejaVu Sans Mono" w:hAnsi="DejaVu Sans Mono" w:cs="Courier New"/>
            <w:b/>
            <w:bCs/>
            <w:color w:val="4A6782"/>
            <w:spacing w:val="0"/>
            <w:sz w:val="21"/>
            <w:szCs w:val="21"/>
          </w:rPr>
          <w:t>charAt</w:t>
        </w:r>
      </w:hyperlink>
      <w:r w:rsidRPr="00BF5250">
        <w:rPr>
          <w:rFonts w:ascii="DejaVu Sans Mono" w:hAnsi="DejaVu Sans Mono" w:cs="Courier New"/>
          <w:color w:val="353833"/>
          <w:spacing w:val="0"/>
          <w:sz w:val="21"/>
          <w:szCs w:val="21"/>
        </w:rPr>
        <w:t>(int index)</w:t>
      </w:r>
      <w:r>
        <w:t xml:space="preserve"> est une méthode d’objet.</w:t>
      </w:r>
    </w:p>
    <w:p w14:paraId="74E19B1C" w14:textId="77777777" w:rsidR="00F97D1A" w:rsidRDefault="00F97D1A" w:rsidP="00F97D1A">
      <w:pPr>
        <w:pStyle w:val="Corpsdetexte"/>
        <w:numPr>
          <w:ilvl w:val="0"/>
          <w:numId w:val="11"/>
        </w:numPr>
      </w:pPr>
      <w:r>
        <w:t xml:space="preserve">Dans la deuxième colonne du tableau </w:t>
      </w:r>
      <w:r w:rsidRPr="0068190B">
        <w:rPr>
          <w:i/>
          <w:iCs/>
        </w:rPr>
        <w:t>Method</w:t>
      </w:r>
      <w:r>
        <w:t xml:space="preserve"> </w:t>
      </w:r>
      <w:r w:rsidRPr="00C84CF3">
        <w:rPr>
          <w:i/>
          <w:iCs/>
        </w:rPr>
        <w:t>Summary</w:t>
      </w:r>
      <w:r>
        <w:t xml:space="preserve">, la liste des paramètres apparaît après le nom de la méthode. Les paramètres sont séparés par des virgules. </w:t>
      </w:r>
    </w:p>
    <w:p w14:paraId="0E0870AB" w14:textId="77777777" w:rsidR="00F97D1A" w:rsidRDefault="00F97D1A" w:rsidP="00F97D1A">
      <w:pPr>
        <w:pStyle w:val="Corpsdetexte"/>
        <w:numPr>
          <w:ilvl w:val="1"/>
          <w:numId w:val="11"/>
        </w:numPr>
      </w:pPr>
      <w:r>
        <w:t>Pour chacun des paramètres, il y a son type suivi d’un nom de paramètre. Le nom n’a pas d’importance comme tel. Lorsqu’on appelle la méthode, les paramètres doivent apparaître dans le même ordre et doivent être du bon type.</w:t>
      </w:r>
    </w:p>
    <w:p w14:paraId="74D70E62" w14:textId="0A1D8008" w:rsidR="00F97D1A" w:rsidRDefault="00F97D1A" w:rsidP="00F97D1A">
      <w:pPr>
        <w:pStyle w:val="Corpsdetexte"/>
      </w:pPr>
      <w:r>
        <w:t xml:space="preserve">La classe </w:t>
      </w:r>
      <w:hyperlink r:id="rId184" w:tooltip="class in java.lang" w:history="1">
        <w:r w:rsidR="001675D5" w:rsidRPr="00BF5250">
          <w:rPr>
            <w:rFonts w:ascii="DejaVu Sans Mono" w:hAnsi="DejaVu Sans Mono" w:cs="Courier New"/>
            <w:b/>
            <w:bCs/>
            <w:color w:val="4A6782"/>
            <w:spacing w:val="0"/>
            <w:sz w:val="21"/>
            <w:szCs w:val="21"/>
          </w:rPr>
          <w:t>String</w:t>
        </w:r>
      </w:hyperlink>
      <w:r>
        <w:t xml:space="preserve"> inclut plusieurs autres méthodes d’objet visant la manipulation de chaînes de caractères. </w:t>
      </w:r>
    </w:p>
    <w:p w14:paraId="794FC3A1" w14:textId="399EFC22" w:rsidR="00F97D1A" w:rsidRDefault="00F97D1A" w:rsidP="00F97D1A">
      <w:pPr>
        <w:pStyle w:val="Corpsdetexte"/>
      </w:pPr>
      <w:r w:rsidRPr="004A7BA7">
        <w:rPr>
          <w:b/>
          <w:bCs/>
        </w:rPr>
        <w:t>Exemple</w:t>
      </w:r>
      <w:r>
        <w:t xml:space="preserve">. Le programme suivant illustre quelques méthodes de la classe </w:t>
      </w:r>
      <w:hyperlink r:id="rId185" w:tooltip="class in java.lang" w:history="1">
        <w:r w:rsidR="001675D5" w:rsidRPr="00BF5250">
          <w:rPr>
            <w:rFonts w:ascii="DejaVu Sans Mono" w:hAnsi="DejaVu Sans Mono" w:cs="Courier New"/>
            <w:b/>
            <w:bCs/>
            <w:color w:val="4A6782"/>
            <w:spacing w:val="0"/>
            <w:sz w:val="21"/>
            <w:szCs w:val="21"/>
          </w:rPr>
          <w:t>String</w:t>
        </w:r>
      </w:hyperlink>
      <w:r>
        <w:t>.</w:t>
      </w:r>
    </w:p>
    <w:p w14:paraId="52116D55" w14:textId="77777777" w:rsidR="00D35A89" w:rsidRPr="00D35A89" w:rsidRDefault="00D35A89" w:rsidP="00D35A89">
      <w:pPr>
        <w:pStyle w:val="Code"/>
        <w:rPr>
          <w:color w:val="000000"/>
          <w:lang w:eastAsia="en-US"/>
        </w:rPr>
      </w:pPr>
      <w:r w:rsidRPr="00D35A89">
        <w:rPr>
          <w:b/>
          <w:bCs/>
          <w:color w:val="800000"/>
          <w:lang w:eastAsia="en-US"/>
        </w:rPr>
        <w:t>import</w:t>
      </w:r>
      <w:r w:rsidRPr="00D35A89">
        <w:rPr>
          <w:color w:val="004A43"/>
          <w:lang w:eastAsia="en-US"/>
        </w:rPr>
        <w:t xml:space="preserve"> javax</w:t>
      </w:r>
      <w:r w:rsidRPr="00D35A89">
        <w:rPr>
          <w:color w:val="808030"/>
          <w:lang w:eastAsia="en-US"/>
        </w:rPr>
        <w:t>.</w:t>
      </w:r>
      <w:r w:rsidRPr="00D35A89">
        <w:rPr>
          <w:color w:val="004A43"/>
          <w:lang w:eastAsia="en-US"/>
        </w:rPr>
        <w:t>swing</w:t>
      </w:r>
      <w:r w:rsidRPr="00D35A89">
        <w:rPr>
          <w:color w:val="808030"/>
          <w:lang w:eastAsia="en-US"/>
        </w:rPr>
        <w:t>.</w:t>
      </w:r>
      <w:r w:rsidRPr="00D35A89">
        <w:rPr>
          <w:color w:val="004A43"/>
          <w:lang w:eastAsia="en-US"/>
        </w:rPr>
        <w:t>JOptionPane</w:t>
      </w:r>
      <w:r w:rsidRPr="00D35A89">
        <w:rPr>
          <w:color w:val="800080"/>
          <w:lang w:eastAsia="en-US"/>
        </w:rPr>
        <w:t>;</w:t>
      </w:r>
      <w:r w:rsidRPr="00D35A89">
        <w:rPr>
          <w:color w:val="000000"/>
          <w:lang w:eastAsia="en-US"/>
        </w:rPr>
        <w:t xml:space="preserve"> </w:t>
      </w:r>
      <w:r w:rsidRPr="00D35A89">
        <w:rPr>
          <w:lang w:eastAsia="en-US"/>
        </w:rPr>
        <w:t>// Importe la classe javax.swing.JOptionPane</w:t>
      </w:r>
    </w:p>
    <w:p w14:paraId="019C2EAC" w14:textId="77777777" w:rsidR="00D35A89" w:rsidRPr="00D35A89" w:rsidRDefault="00D35A89" w:rsidP="00D35A89">
      <w:pPr>
        <w:pStyle w:val="Code"/>
        <w:rPr>
          <w:color w:val="000000"/>
          <w:lang w:val="en-CA" w:eastAsia="en-US"/>
        </w:rPr>
      </w:pP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class</w:t>
      </w:r>
      <w:r w:rsidRPr="00D35A89">
        <w:rPr>
          <w:color w:val="000000"/>
          <w:lang w:val="en-CA" w:eastAsia="en-US"/>
        </w:rPr>
        <w:t xml:space="preserve"> ExempleMethodesDeString</w:t>
      </w:r>
      <w:r w:rsidRPr="00D35A89">
        <w:rPr>
          <w:color w:val="800080"/>
          <w:lang w:val="en-CA" w:eastAsia="en-US"/>
        </w:rPr>
        <w:t>{</w:t>
      </w:r>
    </w:p>
    <w:p w14:paraId="5FB73953" w14:textId="77777777" w:rsidR="00D35A89" w:rsidRPr="00D35A89" w:rsidRDefault="00D35A89" w:rsidP="00D35A89">
      <w:pPr>
        <w:pStyle w:val="Code"/>
        <w:rPr>
          <w:color w:val="000000"/>
          <w:lang w:val="en-CA" w:eastAsia="en-US"/>
        </w:rPr>
      </w:pPr>
    </w:p>
    <w:p w14:paraId="131F11E1"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800000"/>
          <w:lang w:val="en-CA" w:eastAsia="en-US"/>
        </w:rPr>
        <w:t>public</w:t>
      </w:r>
      <w:r w:rsidRPr="00D35A89">
        <w:rPr>
          <w:color w:val="000000"/>
          <w:lang w:val="en-CA" w:eastAsia="en-US"/>
        </w:rPr>
        <w:t xml:space="preserve"> </w:t>
      </w:r>
      <w:r w:rsidRPr="00D35A89">
        <w:rPr>
          <w:b/>
          <w:bCs/>
          <w:color w:val="800000"/>
          <w:lang w:val="en-CA" w:eastAsia="en-US"/>
        </w:rPr>
        <w:t>static</w:t>
      </w:r>
      <w:r w:rsidRPr="00D35A89">
        <w:rPr>
          <w:color w:val="000000"/>
          <w:lang w:val="en-CA" w:eastAsia="en-US"/>
        </w:rPr>
        <w:t xml:space="preserve"> </w:t>
      </w:r>
      <w:r w:rsidRPr="00D35A89">
        <w:rPr>
          <w:color w:val="BB7977"/>
          <w:lang w:val="en-CA" w:eastAsia="en-US"/>
        </w:rPr>
        <w:t>void</w:t>
      </w:r>
      <w:r w:rsidRPr="00D35A89">
        <w:rPr>
          <w:color w:val="000000"/>
          <w:lang w:val="en-CA" w:eastAsia="en-US"/>
        </w:rPr>
        <w:t xml:space="preserve"> main </w:t>
      </w:r>
      <w:r w:rsidRPr="00D35A89">
        <w:rPr>
          <w:color w:val="808030"/>
          <w:lang w:val="en-CA" w:eastAsia="en-US"/>
        </w:rPr>
        <w:t>(</w:t>
      </w:r>
      <w:r w:rsidRPr="00D35A89">
        <w:rPr>
          <w:b/>
          <w:bCs/>
          <w:color w:val="BB7977"/>
          <w:lang w:val="en-CA" w:eastAsia="en-US"/>
        </w:rPr>
        <w:t>String</w:t>
      </w:r>
      <w:r w:rsidRPr="00D35A89">
        <w:rPr>
          <w:color w:val="000000"/>
          <w:lang w:val="en-CA" w:eastAsia="en-US"/>
        </w:rPr>
        <w:t xml:space="preserve"> args</w:t>
      </w:r>
      <w:r w:rsidRPr="00D35A89">
        <w:rPr>
          <w:color w:val="808030"/>
          <w:lang w:val="en-CA" w:eastAsia="en-US"/>
        </w:rPr>
        <w:t>[])</w:t>
      </w:r>
      <w:r w:rsidRPr="00D35A89">
        <w:rPr>
          <w:color w:val="000000"/>
          <w:lang w:val="en-CA" w:eastAsia="en-US"/>
        </w:rPr>
        <w:t xml:space="preserve"> </w:t>
      </w:r>
      <w:r w:rsidRPr="00D35A89">
        <w:rPr>
          <w:color w:val="800080"/>
          <w:lang w:val="en-CA" w:eastAsia="en-US"/>
        </w:rPr>
        <w:t>{</w:t>
      </w:r>
    </w:p>
    <w:p w14:paraId="29FD92D2" w14:textId="77777777" w:rsidR="00D35A89" w:rsidRPr="00D35A89" w:rsidRDefault="00D35A89" w:rsidP="00D35A89">
      <w:pPr>
        <w:pStyle w:val="Code"/>
        <w:rPr>
          <w:color w:val="000000"/>
          <w:lang w:val="en-CA" w:eastAsia="en-US"/>
        </w:rPr>
      </w:pPr>
    </w:p>
    <w:p w14:paraId="7FF650F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string1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"abcdef"</w:t>
      </w:r>
      <w:r w:rsidRPr="00D35A89">
        <w:rPr>
          <w:color w:val="808030"/>
          <w:lang w:val="en-CA" w:eastAsia="en-US"/>
        </w:rPr>
        <w:t>)</w:t>
      </w:r>
      <w:r w:rsidRPr="00D35A89">
        <w:rPr>
          <w:color w:val="800080"/>
          <w:lang w:val="en-CA" w:eastAsia="en-US"/>
        </w:rPr>
        <w:t>;</w:t>
      </w:r>
    </w:p>
    <w:p w14:paraId="278CE2EE"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String</w:t>
      </w:r>
      <w:r w:rsidRPr="00D35A89">
        <w:rPr>
          <w:color w:val="000000"/>
          <w:lang w:val="en-CA" w:eastAsia="en-US"/>
        </w:rPr>
        <w:t xml:space="preserve"> string2 </w:t>
      </w:r>
      <w:r w:rsidRPr="00D35A89">
        <w:rPr>
          <w:color w:val="808030"/>
          <w:lang w:val="en-CA" w:eastAsia="en-US"/>
        </w:rPr>
        <w:t>=</w:t>
      </w:r>
      <w:r w:rsidRPr="00D35A89">
        <w:rPr>
          <w:color w:val="000000"/>
          <w:lang w:val="en-CA" w:eastAsia="en-US"/>
        </w:rPr>
        <w:t xml:space="preserve"> </w:t>
      </w:r>
      <w:r w:rsidRPr="00D35A89">
        <w:rPr>
          <w:b/>
          <w:bCs/>
          <w:color w:val="800000"/>
          <w:lang w:val="en-CA" w:eastAsia="en-US"/>
        </w:rPr>
        <w:t>new</w:t>
      </w:r>
      <w:r w:rsidRPr="00D35A89">
        <w:rPr>
          <w:color w:val="000000"/>
          <w:lang w:val="en-CA" w:eastAsia="en-US"/>
        </w:rPr>
        <w:t xml:space="preserve"> </w:t>
      </w:r>
      <w:r w:rsidRPr="00D35A89">
        <w:rPr>
          <w:b/>
          <w:bCs/>
          <w:color w:val="BB7977"/>
          <w:lang w:val="en-CA" w:eastAsia="en-US"/>
        </w:rPr>
        <w:t>String</w:t>
      </w:r>
      <w:r w:rsidRPr="00D35A89">
        <w:rPr>
          <w:color w:val="808030"/>
          <w:lang w:val="en-CA" w:eastAsia="en-US"/>
        </w:rPr>
        <w:t>(</w:t>
      </w:r>
      <w:r w:rsidRPr="00D35A89">
        <w:rPr>
          <w:color w:val="0000E6"/>
          <w:lang w:val="en-CA" w:eastAsia="en-US"/>
        </w:rPr>
        <w:t>"cd"</w:t>
      </w:r>
      <w:r w:rsidRPr="00D35A89">
        <w:rPr>
          <w:color w:val="808030"/>
          <w:lang w:val="en-CA" w:eastAsia="en-US"/>
        </w:rPr>
        <w:t>)</w:t>
      </w:r>
      <w:r w:rsidRPr="00D35A89">
        <w:rPr>
          <w:color w:val="800080"/>
          <w:lang w:val="en-CA" w:eastAsia="en-US"/>
        </w:rPr>
        <w:t>;</w:t>
      </w:r>
    </w:p>
    <w:p w14:paraId="62EA9E26"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string1 = new String(</w:t>
      </w:r>
      <w:r w:rsidRPr="00D35A89">
        <w:rPr>
          <w:color w:val="0F69FF"/>
          <w:lang w:val="en-CA" w:eastAsia="en-US"/>
        </w:rPr>
        <w:t>\"</w:t>
      </w:r>
      <w:r w:rsidRPr="00D35A89">
        <w:rPr>
          <w:color w:val="0000E6"/>
          <w:lang w:val="en-CA" w:eastAsia="en-US"/>
        </w:rPr>
        <w:t>abcdef</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5DC201E7" w14:textId="77777777" w:rsidR="00D35A89" w:rsidRPr="00D35A89" w:rsidRDefault="00D35A89" w:rsidP="00D35A89">
      <w:pPr>
        <w:pStyle w:val="Code"/>
        <w:rPr>
          <w:color w:val="000000"/>
          <w:lang w:val="en-CA" w:eastAsia="en-US"/>
        </w:rPr>
      </w:pPr>
      <w:r w:rsidRPr="00D35A89">
        <w:rPr>
          <w:color w:val="000000"/>
          <w:lang w:val="en-CA" w:eastAsia="en-US"/>
        </w:rPr>
        <w:t xml:space="preserve">      </w:t>
      </w:r>
      <w:r w:rsidRPr="00D35A89">
        <w:rPr>
          <w:b/>
          <w:bCs/>
          <w:color w:val="BB7977"/>
          <w:lang w:val="en-CA" w:eastAsia="en-US"/>
        </w:rPr>
        <w:t>System</w:t>
      </w:r>
      <w:r w:rsidRPr="00D35A89">
        <w:rPr>
          <w:color w:val="808030"/>
          <w:lang w:val="en-CA" w:eastAsia="en-US"/>
        </w:rPr>
        <w:t>.</w:t>
      </w:r>
      <w:r w:rsidRPr="00D35A89">
        <w:rPr>
          <w:color w:val="000000"/>
          <w:lang w:val="en-CA" w:eastAsia="en-US"/>
        </w:rPr>
        <w:t>out</w:t>
      </w:r>
      <w:r w:rsidRPr="00D35A89">
        <w:rPr>
          <w:color w:val="808030"/>
          <w:lang w:val="en-CA" w:eastAsia="en-US"/>
        </w:rPr>
        <w:t>.</w:t>
      </w:r>
      <w:r w:rsidRPr="00D35A89">
        <w:rPr>
          <w:color w:val="000000"/>
          <w:lang w:val="en-CA" w:eastAsia="en-US"/>
        </w:rPr>
        <w:t>println</w:t>
      </w:r>
      <w:r w:rsidRPr="00D35A89">
        <w:rPr>
          <w:color w:val="808030"/>
          <w:lang w:val="en-CA" w:eastAsia="en-US"/>
        </w:rPr>
        <w:t>(</w:t>
      </w:r>
      <w:r w:rsidRPr="00D35A89">
        <w:rPr>
          <w:color w:val="0000E6"/>
          <w:lang w:val="en-CA" w:eastAsia="en-US"/>
        </w:rPr>
        <w:t>"String string2 = new String(</w:t>
      </w:r>
      <w:r w:rsidRPr="00D35A89">
        <w:rPr>
          <w:color w:val="0F69FF"/>
          <w:lang w:val="en-CA" w:eastAsia="en-US"/>
        </w:rPr>
        <w:t>\"</w:t>
      </w:r>
      <w:r w:rsidRPr="00D35A89">
        <w:rPr>
          <w:color w:val="0000E6"/>
          <w:lang w:val="en-CA" w:eastAsia="en-US"/>
        </w:rPr>
        <w:t>cd</w:t>
      </w:r>
      <w:r w:rsidRPr="00D35A89">
        <w:rPr>
          <w:color w:val="0F69FF"/>
          <w:lang w:val="en-CA" w:eastAsia="en-US"/>
        </w:rPr>
        <w:t>\"</w:t>
      </w:r>
      <w:r w:rsidRPr="00D35A89">
        <w:rPr>
          <w:color w:val="0000E6"/>
          <w:lang w:val="en-CA" w:eastAsia="en-US"/>
        </w:rPr>
        <w:t>)"</w:t>
      </w:r>
      <w:r w:rsidRPr="00D35A89">
        <w:rPr>
          <w:color w:val="808030"/>
          <w:lang w:val="en-CA" w:eastAsia="en-US"/>
        </w:rPr>
        <w:t>)</w:t>
      </w:r>
      <w:r w:rsidRPr="00D35A89">
        <w:rPr>
          <w:color w:val="800080"/>
          <w:lang w:val="en-CA" w:eastAsia="en-US"/>
        </w:rPr>
        <w:t>;</w:t>
      </w:r>
    </w:p>
    <w:p w14:paraId="76CFDC8C" w14:textId="77777777" w:rsidR="00D35A89" w:rsidRPr="008B351D" w:rsidRDefault="00D35A89" w:rsidP="00D35A89">
      <w:pPr>
        <w:pStyle w:val="Code"/>
        <w:rPr>
          <w:color w:val="000000"/>
          <w:lang w:eastAsia="en-US"/>
        </w:rPr>
      </w:pPr>
      <w:r w:rsidRPr="00D35A89">
        <w:rPr>
          <w:color w:val="000000"/>
          <w:lang w:val="en-CA" w:eastAsia="en-US"/>
        </w:rPr>
        <w:t xml:space="preserve">      </w:t>
      </w:r>
      <w:r w:rsidRPr="008B351D">
        <w:rPr>
          <w:b/>
          <w:bCs/>
          <w:color w:val="BB7977"/>
          <w:lang w:eastAsia="en-US"/>
        </w:rPr>
        <w:t>System</w:t>
      </w:r>
      <w:r w:rsidRPr="008B351D">
        <w:rPr>
          <w:color w:val="808030"/>
          <w:lang w:eastAsia="en-US"/>
        </w:rPr>
        <w:t>.</w:t>
      </w:r>
      <w:r w:rsidRPr="008B351D">
        <w:rPr>
          <w:color w:val="000000"/>
          <w:lang w:eastAsia="en-US"/>
        </w:rPr>
        <w:t>out</w:t>
      </w:r>
      <w:r w:rsidRPr="008B351D">
        <w:rPr>
          <w:color w:val="808030"/>
          <w:lang w:eastAsia="en-US"/>
        </w:rPr>
        <w:t>.</w:t>
      </w:r>
      <w:r w:rsidRPr="008B351D">
        <w:rPr>
          <w:color w:val="000000"/>
          <w:lang w:eastAsia="en-US"/>
        </w:rPr>
        <w:t>println</w:t>
      </w:r>
      <w:r w:rsidRPr="008B351D">
        <w:rPr>
          <w:color w:val="808030"/>
          <w:lang w:eastAsia="en-US"/>
        </w:rPr>
        <w:t>(</w:t>
      </w:r>
      <w:r w:rsidRPr="008B351D">
        <w:rPr>
          <w:color w:val="0000E6"/>
          <w:lang w:eastAsia="en-US"/>
        </w:rPr>
        <w:t>"La longueur de string1 est :"</w:t>
      </w:r>
      <w:r w:rsidRPr="008B351D">
        <w:rPr>
          <w:color w:val="000000"/>
          <w:lang w:eastAsia="en-US"/>
        </w:rPr>
        <w:t xml:space="preserve"> </w:t>
      </w:r>
      <w:r w:rsidRPr="008B351D">
        <w:rPr>
          <w:color w:val="808030"/>
          <w:lang w:eastAsia="en-US"/>
        </w:rPr>
        <w:t>+</w:t>
      </w:r>
      <w:r w:rsidRPr="008B351D">
        <w:rPr>
          <w:color w:val="000000"/>
          <w:lang w:eastAsia="en-US"/>
        </w:rPr>
        <w:t xml:space="preserve"> string1</w:t>
      </w:r>
      <w:r w:rsidRPr="008B351D">
        <w:rPr>
          <w:color w:val="808030"/>
          <w:lang w:eastAsia="en-US"/>
        </w:rPr>
        <w:t>.</w:t>
      </w:r>
      <w:r w:rsidRPr="008B351D">
        <w:rPr>
          <w:color w:val="000000"/>
          <w:lang w:eastAsia="en-US"/>
        </w:rPr>
        <w:t>length</w:t>
      </w:r>
      <w:r w:rsidRPr="008B351D">
        <w:rPr>
          <w:color w:val="808030"/>
          <w:lang w:eastAsia="en-US"/>
        </w:rPr>
        <w:t>())</w:t>
      </w:r>
      <w:r w:rsidRPr="008B351D">
        <w:rPr>
          <w:color w:val="800080"/>
          <w:lang w:eastAsia="en-US"/>
        </w:rPr>
        <w:t>;</w:t>
      </w:r>
      <w:r w:rsidRPr="008B351D">
        <w:rPr>
          <w:color w:val="000000"/>
          <w:lang w:eastAsia="en-US"/>
        </w:rPr>
        <w:t xml:space="preserve">      </w:t>
      </w:r>
    </w:p>
    <w:p w14:paraId="1F4CDAB3" w14:textId="77777777" w:rsidR="00D35A89" w:rsidRPr="00D35A89" w:rsidRDefault="00D35A89" w:rsidP="00D35A89">
      <w:pPr>
        <w:pStyle w:val="Code"/>
        <w:rPr>
          <w:color w:val="000000"/>
          <w:lang w:eastAsia="en-US"/>
        </w:rPr>
      </w:pPr>
      <w:r w:rsidRPr="008B351D">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"Le caractère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charAt</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626ED7F9"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en position 2 de string1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800080"/>
          <w:lang w:eastAsia="en-US"/>
        </w:rPr>
        <w:t>;</w:t>
      </w:r>
    </w:p>
    <w:p w14:paraId="5160483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sous-chaine qui débute en position 2 et fini en 4 est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substring</w:t>
      </w:r>
      <w:r w:rsidRPr="00D35A89">
        <w:rPr>
          <w:color w:val="808030"/>
          <w:lang w:eastAsia="en-US"/>
        </w:rPr>
        <w:t>(</w:t>
      </w:r>
      <w:r w:rsidRPr="00D35A89">
        <w:rPr>
          <w:color w:val="008C00"/>
          <w:lang w:eastAsia="en-US"/>
        </w:rPr>
        <w:t>2</w:t>
      </w:r>
      <w:r w:rsidRPr="00D35A89">
        <w:rPr>
          <w:color w:val="808030"/>
          <w:lang w:eastAsia="en-US"/>
        </w:rPr>
        <w:t>,</w:t>
      </w:r>
      <w:r w:rsidRPr="00D35A89">
        <w:rPr>
          <w:color w:val="008C00"/>
          <w:lang w:eastAsia="en-US"/>
        </w:rPr>
        <w:t>5</w:t>
      </w:r>
      <w:r w:rsidRPr="00D35A89">
        <w:rPr>
          <w:color w:val="808030"/>
          <w:lang w:eastAsia="en-US"/>
        </w:rPr>
        <w:t>))</w:t>
      </w:r>
      <w:r w:rsidRPr="00D35A89">
        <w:rPr>
          <w:color w:val="800080"/>
          <w:lang w:eastAsia="en-US"/>
        </w:rPr>
        <w:t>;</w:t>
      </w:r>
    </w:p>
    <w:p w14:paraId="75BF613C"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première occurrence de string2 dans string1 est à la position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indexOf</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4A023348" w14:textId="77777777" w:rsidR="00D35A89" w:rsidRPr="00D35A89" w:rsidRDefault="00D35A89" w:rsidP="00D35A89">
      <w:pPr>
        <w:pStyle w:val="Code"/>
        <w:rPr>
          <w:color w:val="000000"/>
          <w:lang w:eastAsia="en-US"/>
        </w:rPr>
      </w:pPr>
      <w:r w:rsidRPr="00D35A89">
        <w:rPr>
          <w:color w:val="000000"/>
          <w:lang w:eastAsia="en-US"/>
        </w:rPr>
        <w:t xml:space="preserve">      </w:t>
      </w:r>
      <w:r w:rsidRPr="00D35A89">
        <w:rPr>
          <w:b/>
          <w:bCs/>
          <w:color w:val="BB7977"/>
          <w:lang w:eastAsia="en-US"/>
        </w:rPr>
        <w:t>System</w:t>
      </w:r>
      <w:r w:rsidRPr="00D35A89">
        <w:rPr>
          <w:color w:val="808030"/>
          <w:lang w:eastAsia="en-US"/>
        </w:rPr>
        <w:t>.</w:t>
      </w:r>
      <w:r w:rsidRPr="00D35A89">
        <w:rPr>
          <w:color w:val="000000"/>
          <w:lang w:eastAsia="en-US"/>
        </w:rPr>
        <w:t>out</w:t>
      </w:r>
      <w:r w:rsidRPr="00D35A89">
        <w:rPr>
          <w:color w:val="808030"/>
          <w:lang w:eastAsia="en-US"/>
        </w:rPr>
        <w:t>.</w:t>
      </w:r>
      <w:r w:rsidRPr="00D35A89">
        <w:rPr>
          <w:color w:val="000000"/>
          <w:lang w:eastAsia="en-US"/>
        </w:rPr>
        <w:t>println</w:t>
      </w:r>
      <w:r w:rsidRPr="00D35A89">
        <w:rPr>
          <w:color w:val="808030"/>
          <w:lang w:eastAsia="en-US"/>
        </w:rPr>
        <w:t>(</w:t>
      </w:r>
      <w:r w:rsidRPr="00D35A89">
        <w:rPr>
          <w:color w:val="0000E6"/>
          <w:lang w:eastAsia="en-US"/>
        </w:rPr>
        <w:t>"La concaténation de string2 à string1 donne :"</w:t>
      </w:r>
      <w:r w:rsidRPr="00D35A89">
        <w:rPr>
          <w:color w:val="000000"/>
          <w:lang w:eastAsia="en-US"/>
        </w:rPr>
        <w:t xml:space="preserve"> </w:t>
      </w:r>
      <w:r w:rsidRPr="00D35A89">
        <w:rPr>
          <w:color w:val="808030"/>
          <w:lang w:eastAsia="en-US"/>
        </w:rPr>
        <w:t>+</w:t>
      </w:r>
      <w:r w:rsidRPr="00D35A89">
        <w:rPr>
          <w:color w:val="000000"/>
          <w:lang w:eastAsia="en-US"/>
        </w:rPr>
        <w:t xml:space="preserve"> string1</w:t>
      </w:r>
      <w:r w:rsidRPr="00D35A89">
        <w:rPr>
          <w:color w:val="808030"/>
          <w:lang w:eastAsia="en-US"/>
        </w:rPr>
        <w:t>.</w:t>
      </w:r>
      <w:r w:rsidRPr="00D35A89">
        <w:rPr>
          <w:color w:val="000000"/>
          <w:lang w:eastAsia="en-US"/>
        </w:rPr>
        <w:t>concat</w:t>
      </w:r>
      <w:r w:rsidRPr="00D35A89">
        <w:rPr>
          <w:color w:val="808030"/>
          <w:lang w:eastAsia="en-US"/>
        </w:rPr>
        <w:t>(</w:t>
      </w:r>
      <w:r w:rsidRPr="00D35A89">
        <w:rPr>
          <w:color w:val="000000"/>
          <w:lang w:eastAsia="en-US"/>
        </w:rPr>
        <w:t>string2</w:t>
      </w:r>
      <w:r w:rsidRPr="00D35A89">
        <w:rPr>
          <w:color w:val="808030"/>
          <w:lang w:eastAsia="en-US"/>
        </w:rPr>
        <w:t>))</w:t>
      </w:r>
      <w:r w:rsidRPr="00D35A89">
        <w:rPr>
          <w:color w:val="800080"/>
          <w:lang w:eastAsia="en-US"/>
        </w:rPr>
        <w:t>;</w:t>
      </w:r>
      <w:r w:rsidRPr="00D35A89">
        <w:rPr>
          <w:color w:val="000000"/>
          <w:lang w:eastAsia="en-US"/>
        </w:rPr>
        <w:t xml:space="preserve">    </w:t>
      </w:r>
    </w:p>
    <w:p w14:paraId="51762DFE" w14:textId="77777777" w:rsidR="00D35A89" w:rsidRPr="002E0279" w:rsidRDefault="00D35A89" w:rsidP="00D35A89">
      <w:pPr>
        <w:pStyle w:val="Code"/>
        <w:rPr>
          <w:color w:val="000000"/>
          <w:lang w:val="fr-FR" w:eastAsia="en-US"/>
        </w:rPr>
      </w:pPr>
      <w:r w:rsidRPr="00D35A89">
        <w:rPr>
          <w:color w:val="000000"/>
          <w:lang w:eastAsia="en-US"/>
        </w:rPr>
        <w:t xml:space="preserve">      </w:t>
      </w:r>
      <w:r w:rsidRPr="002E0279">
        <w:rPr>
          <w:color w:val="800080"/>
          <w:lang w:val="fr-FR" w:eastAsia="en-US"/>
        </w:rPr>
        <w:t>}</w:t>
      </w:r>
    </w:p>
    <w:p w14:paraId="3DCF4523" w14:textId="26162E75" w:rsidR="00D35A89" w:rsidRDefault="00D35A89" w:rsidP="00D35A89">
      <w:pPr>
        <w:pStyle w:val="Code"/>
        <w:rPr>
          <w:color w:val="800080"/>
          <w:lang w:val="fr-FR" w:eastAsia="en-US"/>
        </w:rPr>
      </w:pPr>
      <w:r w:rsidRPr="002E0279">
        <w:rPr>
          <w:color w:val="800080"/>
          <w:lang w:val="fr-FR" w:eastAsia="en-US"/>
        </w:rPr>
        <w:t>}</w:t>
      </w:r>
    </w:p>
    <w:p w14:paraId="3C010A55" w14:textId="77777777" w:rsidR="003E5B17" w:rsidRPr="002E0279" w:rsidRDefault="003E5B17" w:rsidP="00D35A89">
      <w:pPr>
        <w:pStyle w:val="Code"/>
        <w:rPr>
          <w:color w:val="000000"/>
          <w:lang w:val="fr-FR" w:eastAsia="en-US"/>
        </w:rPr>
      </w:pPr>
    </w:p>
    <w:p w14:paraId="7FBE7E90" w14:textId="77777777" w:rsidR="00F97D1A" w:rsidRPr="00FD250C" w:rsidRDefault="00F97D1A" w:rsidP="00F97D1A">
      <w:pPr>
        <w:pStyle w:val="Corpsdetexte"/>
      </w:pPr>
      <w:r w:rsidRPr="00FD250C">
        <w:t>Résultat affiché :</w:t>
      </w:r>
    </w:p>
    <w:p w14:paraId="4A0A5617" w14:textId="77777777" w:rsidR="00F97D1A" w:rsidRPr="00710DD1" w:rsidRDefault="00F97D1A" w:rsidP="00F97D1A">
      <w:pPr>
        <w:pStyle w:val="CodeJava9pt"/>
      </w:pPr>
      <w:r w:rsidRPr="00710DD1">
        <w:t>String string1 = new String("abcdef")</w:t>
      </w:r>
      <w:r w:rsidRPr="00710DD1">
        <w:cr/>
        <w:t>String string2 = new String("cd")</w:t>
      </w:r>
      <w:r w:rsidRPr="00710DD1">
        <w:cr/>
        <w:t>La longueur de string1 est :6</w:t>
      </w:r>
      <w:r w:rsidRPr="00710DD1">
        <w:cr/>
        <w:t>Le caractère en position 2 de string1 est :c</w:t>
      </w:r>
      <w:r w:rsidRPr="00710DD1">
        <w:cr/>
        <w:t>La sous-chaine en position 2 de string1 est :cdef</w:t>
      </w:r>
      <w:r w:rsidRPr="00710DD1">
        <w:cr/>
        <w:t>La sous-chaine qui débute en position 2 et fini en 4 est :cde</w:t>
      </w:r>
      <w:r w:rsidRPr="00710DD1">
        <w:cr/>
        <w:t>La première occurrence de string2 dans string1 est à la position :2</w:t>
      </w:r>
    </w:p>
    <w:p w14:paraId="099579DD" w14:textId="77777777" w:rsidR="00F97D1A" w:rsidRPr="00710DD1" w:rsidRDefault="00F97D1A" w:rsidP="00F97D1A">
      <w:pPr>
        <w:pStyle w:val="CodeJava9pt"/>
      </w:pPr>
      <w:r w:rsidRPr="00710DD1">
        <w:t>La concaténation de string2 à string1 donne :abcdefcd</w:t>
      </w:r>
    </w:p>
    <w:p w14:paraId="4670CE07" w14:textId="77777777" w:rsidR="00F97D1A" w:rsidRDefault="00F97D1A" w:rsidP="00F97D1A">
      <w:pPr>
        <w:pStyle w:val="Corpsdetexte"/>
      </w:pPr>
    </w:p>
    <w:p w14:paraId="709CCBF7" w14:textId="74E989B3" w:rsidR="00F97D1A" w:rsidRDefault="00F97D1A" w:rsidP="00F97D1A">
      <w:pPr>
        <w:pStyle w:val="Corpsdetexte"/>
      </w:pPr>
      <w:r>
        <w:t xml:space="preserve">Notez dans la ligne suivante l’utilisation de la séquence d’échappement \". Ceci est nécessaire pour </w:t>
      </w:r>
      <w:r w:rsidR="00B47E78">
        <w:t>inclure un</w:t>
      </w:r>
      <w:r>
        <w:t xml:space="preserve"> guillemet dans une chaîne de caractères étant donné que le guillemet est aussi le délimiteur de fin de chaîne.</w:t>
      </w:r>
    </w:p>
    <w:p w14:paraId="4A49B260" w14:textId="73461475" w:rsidR="00F97D1A" w:rsidRDefault="00F97D1A" w:rsidP="00F97D1A">
      <w:pPr>
        <w:pStyle w:val="Corpsdetexte"/>
      </w:pPr>
      <w:r>
        <w:t xml:space="preserve">La méthode </w:t>
      </w:r>
      <w:hyperlink r:id="rId186" w:anchor="length--" w:history="1">
        <w:r w:rsidRPr="00BF5250">
          <w:rPr>
            <w:rFonts w:ascii="DejaVu Sans Mono" w:hAnsi="DejaVu Sans Mono" w:cs="Courier New"/>
            <w:b/>
            <w:bCs/>
            <w:color w:val="4A6782"/>
            <w:spacing w:val="0"/>
            <w:sz w:val="21"/>
            <w:szCs w:val="21"/>
          </w:rPr>
          <w:t>length</w:t>
        </w:r>
      </w:hyperlink>
      <w:r w:rsidRPr="00BF5250">
        <w:rPr>
          <w:rFonts w:ascii="DejaVu Sans Mono" w:hAnsi="DejaVu Sans Mono" w:cs="Courier New"/>
          <w:color w:val="353833"/>
          <w:spacing w:val="0"/>
          <w:sz w:val="21"/>
          <w:szCs w:val="21"/>
        </w:rPr>
        <w:t>()</w:t>
      </w:r>
      <w:r>
        <w:t xml:space="preserve"> retourne la taille d’un </w:t>
      </w:r>
      <w:hyperlink r:id="rId187" w:tooltip="class in java.lang" w:history="1">
        <w:r w:rsidRPr="00BF5250">
          <w:rPr>
            <w:rFonts w:ascii="DejaVu Sans Mono" w:hAnsi="DejaVu Sans Mono" w:cs="Courier New"/>
            <w:b/>
            <w:bCs/>
            <w:color w:val="4A6782"/>
            <w:spacing w:val="0"/>
            <w:sz w:val="21"/>
            <w:szCs w:val="21"/>
          </w:rPr>
          <w:t>String</w:t>
        </w:r>
      </w:hyperlink>
      <w:r>
        <w:t>.</w:t>
      </w:r>
      <w:r w:rsidR="00941126">
        <w:t xml:space="preserve"> Elle compte le nombre de mots de 16 bits contenu dans la chaîne de caractères. Dans plusieurs cas, le résultat de la méthode donne le nombre de caractères UTF-16</w:t>
      </w:r>
      <w:r w:rsidR="00CE10C1">
        <w:t> : tant qu’au caractère n’appartient à un plan supplémentaire</w:t>
      </w:r>
      <w:r w:rsidR="00941126">
        <w:t>.</w:t>
      </w:r>
      <w:r w:rsidR="00CE10C1">
        <w:t xml:space="preserve"> Les plans supplémentaires comprenent les emojis, les symboles mathématiques et musicaux et autres symboles spécialisés. </w:t>
      </w:r>
    </w:p>
    <w:p w14:paraId="084CD93B" w14:textId="77777777" w:rsidR="00F97D1A" w:rsidRPr="00710DD1" w:rsidRDefault="00F97D1A" w:rsidP="00F97D1A">
      <w:pPr>
        <w:pStyle w:val="CodeJava9pt"/>
      </w:pPr>
      <w:r w:rsidRPr="00710DD1">
        <w:lastRenderedPageBreak/>
        <w:t xml:space="preserve">      System.out.println("La longueur de string1 est :" + string1.length());      </w:t>
      </w:r>
    </w:p>
    <w:p w14:paraId="0736636F" w14:textId="77777777" w:rsidR="00F97D1A" w:rsidRDefault="00F97D1A" w:rsidP="00F97D1A">
      <w:pPr>
        <w:pStyle w:val="Corpsdetexte"/>
      </w:pPr>
    </w:p>
    <w:p w14:paraId="4C91593D" w14:textId="4EF7CEFD" w:rsidR="00F97D1A" w:rsidRDefault="00F97D1A" w:rsidP="00F97D1A">
      <w:pPr>
        <w:pStyle w:val="Corpsdetexte"/>
      </w:pPr>
      <w:r>
        <w:t xml:space="preserve">L’appel </w:t>
      </w:r>
      <w:r w:rsidRPr="006F5900">
        <w:rPr>
          <w:i/>
          <w:iCs/>
        </w:rPr>
        <w:t>string1.charAt</w:t>
      </w:r>
      <w:r>
        <w:t xml:space="preserve">(2) retourne le </w:t>
      </w:r>
      <w:r w:rsidRPr="00941126">
        <w:rPr>
          <w:i/>
          <w:iCs/>
        </w:rPr>
        <w:t>caractère</w:t>
      </w:r>
      <w:r w:rsidR="00941126">
        <w:t xml:space="preserve"> (ou plutôt le mot de 16 bits)</w:t>
      </w:r>
      <w:r>
        <w:t xml:space="preserve"> en position 2 de </w:t>
      </w:r>
      <w:r w:rsidRPr="00F2387F">
        <w:rPr>
          <w:i/>
          <w:iCs/>
        </w:rPr>
        <w:t>string1</w:t>
      </w:r>
      <w:r>
        <w:t xml:space="preserve">, ce qui correspond au </w:t>
      </w:r>
      <w:r w:rsidRPr="006F5900">
        <w:rPr>
          <w:b/>
          <w:bCs/>
        </w:rPr>
        <w:t>troisième</w:t>
      </w:r>
      <w:r>
        <w:t xml:space="preserve"> </w:t>
      </w:r>
      <w:r w:rsidRPr="00941126">
        <w:rPr>
          <w:i/>
          <w:iCs/>
        </w:rPr>
        <w:t>caractère</w:t>
      </w:r>
      <w:r>
        <w:t xml:space="preserve"> de </w:t>
      </w:r>
      <w:r w:rsidRPr="00710DD1">
        <w:t>"abcdef"</w:t>
      </w:r>
      <w:r>
        <w:t>, c’est-à-dire le caractère «</w:t>
      </w:r>
      <w:r w:rsidR="00941126">
        <w:t> </w:t>
      </w:r>
      <w:r>
        <w:t>c</w:t>
      </w:r>
      <w:r w:rsidR="00941126">
        <w:t> </w:t>
      </w:r>
      <w:r>
        <w:t xml:space="preserve">» car les positions des caractères sont numérotées à partir de la position 0 ! </w:t>
      </w:r>
    </w:p>
    <w:p w14:paraId="7F1950AC" w14:textId="77777777" w:rsidR="00F97D1A" w:rsidRDefault="00F758A2" w:rsidP="00F97D1A">
      <w:pPr>
        <w:pStyle w:val="Corpsdetexte"/>
        <w:jc w:val="center"/>
      </w:pPr>
      <w:r>
        <w:rPr>
          <w:noProof/>
        </w:rPr>
        <w:object w:dxaOrig="4017" w:dyaOrig="777" w14:anchorId="0328A210">
          <v:shape id="_x0000_i1058" type="#_x0000_t75" alt="" style="width:203.1pt;height:38.7pt;mso-width-percent:0;mso-height-percent:0;mso-width-percent:0;mso-height-percent:0" o:ole="">
            <v:imagedata r:id="rId188" o:title=""/>
          </v:shape>
          <o:OLEObject Type="Embed" ProgID="Visio.Drawing.11" ShapeID="_x0000_i1058" DrawAspect="Content" ObjectID="_1765265437" r:id="rId189"/>
        </w:object>
      </w:r>
    </w:p>
    <w:p w14:paraId="0938DCAF" w14:textId="2E6B4858" w:rsidR="00F97D1A" w:rsidRDefault="00F97D1A" w:rsidP="00F97D1A">
      <w:pPr>
        <w:pStyle w:val="Lgende"/>
        <w:jc w:val="center"/>
      </w:pPr>
      <w:r>
        <w:t xml:space="preserve">Figure </w:t>
      </w:r>
      <w:r>
        <w:fldChar w:fldCharType="begin"/>
      </w:r>
      <w:r>
        <w:instrText xml:space="preserve"> SEQ Figure \* ARABIC </w:instrText>
      </w:r>
      <w:r>
        <w:fldChar w:fldCharType="separate"/>
      </w:r>
      <w:r w:rsidR="00CF67E3">
        <w:rPr>
          <w:noProof/>
        </w:rPr>
        <w:t>16</w:t>
      </w:r>
      <w:r>
        <w:fldChar w:fldCharType="end"/>
      </w:r>
      <w:r>
        <w:t>. Numérotation des positions des caractères à partir de 0 !</w:t>
      </w:r>
    </w:p>
    <w:p w14:paraId="6576E556" w14:textId="77777777" w:rsidR="00F97D1A" w:rsidRDefault="00F97D1A" w:rsidP="00F97D1A">
      <w:pPr>
        <w:pStyle w:val="Corpsdetexte"/>
      </w:pPr>
      <w:r>
        <w:t>Le fait d’inclure 0 comme indice peut sembler étrange à un non-initié …</w:t>
      </w:r>
    </w:p>
    <w:p w14:paraId="1D490430" w14:textId="24843402" w:rsidR="00F97D1A" w:rsidRDefault="00F97D1A" w:rsidP="00F97D1A">
      <w:pPr>
        <w:pStyle w:val="Corpsdetexte"/>
      </w:pPr>
      <w:r>
        <w:t xml:space="preserve">L’appel </w:t>
      </w:r>
      <w:r w:rsidRPr="00421F82">
        <w:rPr>
          <w:i/>
          <w:iCs/>
        </w:rPr>
        <w:t>string1.substring</w:t>
      </w:r>
      <w:r>
        <w:t xml:space="preserve">(2) de la ligne suivante retourne un objet de la classe </w:t>
      </w:r>
      <w:hyperlink r:id="rId190"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w:t>
      </w:r>
    </w:p>
    <w:p w14:paraId="15326727" w14:textId="77777777" w:rsidR="00F97D1A" w:rsidRPr="00F34B67" w:rsidRDefault="00F97D1A" w:rsidP="00F97D1A">
      <w:pPr>
        <w:pStyle w:val="CodeJava9pt"/>
      </w:pPr>
      <w:r w:rsidRPr="00421F82">
        <w:t xml:space="preserve">      </w:t>
      </w:r>
      <w:r w:rsidRPr="00F34B67">
        <w:t>System.out.println("La sous-chaine en position 2 de string1 est :" + string1.substring(2));</w:t>
      </w:r>
    </w:p>
    <w:p w14:paraId="49AC021C" w14:textId="77777777" w:rsidR="00F97D1A" w:rsidRDefault="00F97D1A" w:rsidP="00F97D1A">
      <w:pPr>
        <w:pStyle w:val="Corpsdetexte"/>
      </w:pPr>
    </w:p>
    <w:p w14:paraId="66D9B5D3" w14:textId="1F984244" w:rsidR="00F97D1A" w:rsidRDefault="00F97D1A" w:rsidP="00F97D1A">
      <w:pPr>
        <w:pStyle w:val="Corpsdetexte"/>
      </w:pPr>
      <w:r>
        <w:t>L’appel</w:t>
      </w:r>
      <w:r w:rsidRPr="00421F82">
        <w:rPr>
          <w:i/>
          <w:iCs/>
        </w:rPr>
        <w:t xml:space="preserve"> string1.substring</w:t>
      </w:r>
      <w:r>
        <w:t xml:space="preserve">(2,5) de la ligne suivante retourne un objet de la classe </w:t>
      </w:r>
      <w:hyperlink r:id="rId191" w:tooltip="class in java.lang" w:history="1">
        <w:r w:rsidR="001675D5" w:rsidRPr="00BF5250">
          <w:rPr>
            <w:rFonts w:ascii="DejaVu Sans Mono" w:hAnsi="DejaVu Sans Mono" w:cs="Courier New"/>
            <w:b/>
            <w:bCs/>
            <w:color w:val="4A6782"/>
            <w:spacing w:val="0"/>
            <w:sz w:val="21"/>
            <w:szCs w:val="21"/>
          </w:rPr>
          <w:t>String</w:t>
        </w:r>
      </w:hyperlink>
      <w:r>
        <w:t xml:space="preserve"> qui contient la sous-chaîne qui débute en position 2 (</w:t>
      </w:r>
      <w:r w:rsidR="006C05D1">
        <w:t>trois</w:t>
      </w:r>
      <w:r>
        <w:t>ième caractère) et se termine en position 5 (excluant la position 5, ce qui correspond au cinquième caractère).</w:t>
      </w:r>
    </w:p>
    <w:p w14:paraId="49214EB2" w14:textId="77777777" w:rsidR="00F97D1A" w:rsidRPr="00F34B67" w:rsidRDefault="00F97D1A" w:rsidP="00F97D1A">
      <w:pPr>
        <w:pStyle w:val="CodeJava9pt"/>
      </w:pPr>
      <w:r w:rsidRPr="00F34B67">
        <w:t>System.out.println("La sous-chaine qui débute en position 2 et fini en 4 est :" + string1.substring(2,5));</w:t>
      </w:r>
    </w:p>
    <w:p w14:paraId="1DD4E3D9" w14:textId="77777777" w:rsidR="00F97D1A" w:rsidRDefault="00F97D1A" w:rsidP="00F97D1A">
      <w:pPr>
        <w:pStyle w:val="Corpsdetexte"/>
      </w:pPr>
    </w:p>
    <w:p w14:paraId="0B35C5DD" w14:textId="77777777" w:rsidR="00F97D1A" w:rsidRDefault="00F97D1A" w:rsidP="00F97D1A">
      <w:pPr>
        <w:pStyle w:val="Corpsdetexte"/>
      </w:pPr>
      <w:r>
        <w:t xml:space="preserve">A noter que les deux appels utilisent le même nom de méthode mais avec des paramètres différents !  En réalité, ces deux appels invoquent deux méthodes différentes. D’ailleurs, dans l’extrait suivant de la documentation, la méthode </w:t>
      </w:r>
      <w:r w:rsidRPr="00A44484">
        <w:rPr>
          <w:i/>
          <w:iCs/>
        </w:rPr>
        <w:t>substring</w:t>
      </w:r>
      <w:r>
        <w:t xml:space="preserve">() apparaît deux fois. </w:t>
      </w:r>
    </w:p>
    <w:tbl>
      <w:tblPr>
        <w:tblW w:w="3605" w:type="pct"/>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814"/>
        <w:gridCol w:w="5442"/>
      </w:tblGrid>
      <w:tr w:rsidR="00F97D1A" w:rsidRPr="00AD6F54" w14:paraId="252E7143" w14:textId="77777777" w:rsidTr="008D06F8">
        <w:trPr>
          <w:trHeight w:val="184"/>
          <w:tblCellSpacing w:w="0" w:type="dxa"/>
        </w:trPr>
        <w:tc>
          <w:tcPr>
            <w:tcW w:w="1250" w:type="pct"/>
            <w:shd w:val="clear" w:color="auto" w:fill="EEEEEF"/>
            <w:noWrap/>
            <w:tcMar>
              <w:top w:w="120" w:type="dxa"/>
              <w:left w:w="150" w:type="dxa"/>
              <w:bottom w:w="45" w:type="dxa"/>
              <w:right w:w="0" w:type="dxa"/>
            </w:tcMar>
            <w:hideMark/>
          </w:tcPr>
          <w:p w14:paraId="28F47472" w14:textId="77777777" w:rsidR="00F97D1A" w:rsidRPr="004F4131" w:rsidRDefault="00000000" w:rsidP="008D06F8">
            <w:pPr>
              <w:rPr>
                <w:rFonts w:ascii="DejaVu Sans" w:hAnsi="DejaVu Sans"/>
                <w:color w:val="353833"/>
                <w:sz w:val="20"/>
                <w:szCs w:val="20"/>
                <w:lang w:val="en-CA" w:eastAsia="en-CA"/>
              </w:rPr>
            </w:pPr>
            <w:hyperlink r:id="rId192" w:tooltip="class in java.lang" w:history="1">
              <w:r w:rsidR="00F97D1A" w:rsidRPr="004F4131">
                <w:rPr>
                  <w:rFonts w:ascii="DejaVu Sans Mono" w:hAnsi="DejaVu Sans Mono" w:cs="Courier New"/>
                  <w:b/>
                  <w:bCs/>
                  <w:color w:val="4A6782"/>
                  <w:sz w:val="21"/>
                  <w:szCs w:val="21"/>
                  <w:lang w:val="en-CA" w:eastAsia="en-CA"/>
                </w:rPr>
                <w:t>String</w:t>
              </w:r>
            </w:hyperlink>
          </w:p>
        </w:tc>
        <w:tc>
          <w:tcPr>
            <w:tcW w:w="0" w:type="auto"/>
            <w:shd w:val="clear" w:color="auto" w:fill="EEEEEF"/>
            <w:tcMar>
              <w:top w:w="120" w:type="dxa"/>
              <w:left w:w="150" w:type="dxa"/>
              <w:bottom w:w="45" w:type="dxa"/>
              <w:right w:w="0" w:type="dxa"/>
            </w:tcMar>
            <w:hideMark/>
          </w:tcPr>
          <w:p w14:paraId="452405FE" w14:textId="77777777" w:rsidR="00F97D1A" w:rsidRPr="004F4131" w:rsidRDefault="00000000" w:rsidP="008D06F8">
            <w:pPr>
              <w:rPr>
                <w:rFonts w:ascii="DejaVu Sans" w:hAnsi="DejaVu Sans"/>
                <w:color w:val="353833"/>
                <w:sz w:val="20"/>
                <w:szCs w:val="20"/>
                <w:lang w:val="en-CA" w:eastAsia="en-CA"/>
              </w:rPr>
            </w:pPr>
            <w:hyperlink r:id="rId193" w:anchor="substring-int-" w:history="1">
              <w:r w:rsidR="00F97D1A" w:rsidRPr="004F4131">
                <w:rPr>
                  <w:rFonts w:ascii="DejaVu Sans Mono" w:hAnsi="DejaVu Sans Mono" w:cs="Courier New"/>
                  <w:b/>
                  <w:bCs/>
                  <w:color w:val="4A6782"/>
                  <w:sz w:val="21"/>
                  <w:szCs w:val="21"/>
                  <w:lang w:val="en-CA" w:eastAsia="en-CA"/>
                </w:rPr>
                <w:t>substring</w:t>
              </w:r>
            </w:hyperlink>
            <w:r w:rsidR="00F97D1A" w:rsidRPr="004F4131">
              <w:rPr>
                <w:rFonts w:ascii="DejaVu Sans Mono" w:hAnsi="DejaVu Sans Mono" w:cs="Courier New"/>
                <w:color w:val="353833"/>
                <w:sz w:val="21"/>
                <w:szCs w:val="21"/>
                <w:lang w:val="en-CA" w:eastAsia="en-CA"/>
              </w:rPr>
              <w:t>(int beginIndex)</w:t>
            </w:r>
            <w:r w:rsidR="00F97D1A" w:rsidRPr="004F4131">
              <w:rPr>
                <w:rFonts w:ascii="DejaVu Sans" w:hAnsi="DejaVu Sans"/>
                <w:color w:val="353833"/>
                <w:sz w:val="20"/>
                <w:szCs w:val="20"/>
                <w:lang w:val="en-CA" w:eastAsia="en-CA"/>
              </w:rPr>
              <w:t xml:space="preserve"> </w:t>
            </w:r>
          </w:p>
          <w:p w14:paraId="1206AD2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r w:rsidR="00F97D1A" w:rsidRPr="00AD6F54" w14:paraId="6F69F541" w14:textId="77777777" w:rsidTr="008D06F8">
        <w:trPr>
          <w:trHeight w:val="184"/>
          <w:tblCellSpacing w:w="0" w:type="dxa"/>
        </w:trPr>
        <w:tc>
          <w:tcPr>
            <w:tcW w:w="1250" w:type="pct"/>
            <w:shd w:val="clear" w:color="auto" w:fill="FFFFFF"/>
            <w:noWrap/>
            <w:tcMar>
              <w:top w:w="120" w:type="dxa"/>
              <w:left w:w="150" w:type="dxa"/>
              <w:bottom w:w="45" w:type="dxa"/>
              <w:right w:w="0" w:type="dxa"/>
            </w:tcMar>
            <w:hideMark/>
          </w:tcPr>
          <w:p w14:paraId="01BBEFFC" w14:textId="77777777" w:rsidR="00F97D1A" w:rsidRPr="004F4131" w:rsidRDefault="00000000" w:rsidP="008D06F8">
            <w:pPr>
              <w:rPr>
                <w:rFonts w:ascii="DejaVu Sans" w:hAnsi="DejaVu Sans"/>
                <w:color w:val="353833"/>
                <w:sz w:val="20"/>
                <w:szCs w:val="20"/>
                <w:lang w:val="en-CA" w:eastAsia="en-CA"/>
              </w:rPr>
            </w:pPr>
            <w:hyperlink r:id="rId194" w:tooltip="class in java.lang" w:history="1">
              <w:r w:rsidR="00F97D1A" w:rsidRPr="004F4131">
                <w:rPr>
                  <w:rFonts w:ascii="DejaVu Sans Mono" w:hAnsi="DejaVu Sans Mono" w:cs="Courier New"/>
                  <w:b/>
                  <w:bCs/>
                  <w:color w:val="4A6782"/>
                  <w:sz w:val="21"/>
                  <w:szCs w:val="21"/>
                  <w:lang w:val="en-CA" w:eastAsia="en-CA"/>
                </w:rPr>
                <w:t>String</w:t>
              </w:r>
            </w:hyperlink>
          </w:p>
        </w:tc>
        <w:tc>
          <w:tcPr>
            <w:tcW w:w="0" w:type="auto"/>
            <w:shd w:val="clear" w:color="auto" w:fill="FFFFFF"/>
            <w:tcMar>
              <w:top w:w="120" w:type="dxa"/>
              <w:left w:w="150" w:type="dxa"/>
              <w:bottom w:w="45" w:type="dxa"/>
              <w:right w:w="0" w:type="dxa"/>
            </w:tcMar>
            <w:hideMark/>
          </w:tcPr>
          <w:p w14:paraId="21F24574" w14:textId="77777777" w:rsidR="00F97D1A" w:rsidRPr="004F4131" w:rsidRDefault="00000000" w:rsidP="008D06F8">
            <w:pPr>
              <w:rPr>
                <w:rFonts w:ascii="DejaVu Sans" w:hAnsi="DejaVu Sans"/>
                <w:color w:val="353833"/>
                <w:sz w:val="20"/>
                <w:szCs w:val="20"/>
                <w:lang w:val="en-CA" w:eastAsia="en-CA"/>
              </w:rPr>
            </w:pPr>
            <w:hyperlink r:id="rId195" w:anchor="substring-int-int-" w:history="1">
              <w:r w:rsidR="00F97D1A" w:rsidRPr="004F4131">
                <w:rPr>
                  <w:rFonts w:ascii="DejaVu Sans Mono" w:hAnsi="DejaVu Sans Mono" w:cs="Courier New"/>
                  <w:b/>
                  <w:bCs/>
                  <w:color w:val="4A6782"/>
                  <w:sz w:val="21"/>
                  <w:szCs w:val="21"/>
                  <w:lang w:val="en-CA" w:eastAsia="en-CA"/>
                </w:rPr>
                <w:t>substring</w:t>
              </w:r>
            </w:hyperlink>
            <w:r w:rsidR="00F97D1A" w:rsidRPr="004F4131">
              <w:rPr>
                <w:rFonts w:ascii="DejaVu Sans Mono" w:hAnsi="DejaVu Sans Mono" w:cs="Courier New"/>
                <w:color w:val="353833"/>
                <w:sz w:val="21"/>
                <w:szCs w:val="21"/>
                <w:lang w:val="en-CA" w:eastAsia="en-CA"/>
              </w:rPr>
              <w:t>(int beginIndex, int endIndex)</w:t>
            </w:r>
            <w:r w:rsidR="00F97D1A" w:rsidRPr="004F4131">
              <w:rPr>
                <w:rFonts w:ascii="DejaVu Sans" w:hAnsi="DejaVu Sans"/>
                <w:color w:val="353833"/>
                <w:sz w:val="20"/>
                <w:szCs w:val="20"/>
                <w:lang w:val="en-CA" w:eastAsia="en-CA"/>
              </w:rPr>
              <w:t xml:space="preserve"> </w:t>
            </w:r>
          </w:p>
          <w:p w14:paraId="665F41BE" w14:textId="77777777" w:rsidR="00F97D1A" w:rsidRPr="004F4131" w:rsidRDefault="00F97D1A" w:rsidP="008D06F8">
            <w:pPr>
              <w:rPr>
                <w:rFonts w:ascii="DejaVu Serif" w:hAnsi="DejaVu Serif"/>
                <w:color w:val="474747"/>
                <w:sz w:val="21"/>
                <w:szCs w:val="21"/>
                <w:lang w:val="en-CA" w:eastAsia="en-CA"/>
              </w:rPr>
            </w:pPr>
            <w:r w:rsidRPr="004F4131">
              <w:rPr>
                <w:rFonts w:ascii="DejaVu Serif" w:hAnsi="DejaVu Serif"/>
                <w:color w:val="474747"/>
                <w:sz w:val="21"/>
                <w:szCs w:val="21"/>
                <w:lang w:val="en-CA" w:eastAsia="en-CA"/>
              </w:rPr>
              <w:t>Returns a string that is a substring of this string.</w:t>
            </w:r>
          </w:p>
        </w:tc>
      </w:tr>
    </w:tbl>
    <w:p w14:paraId="4EF2B9A5" w14:textId="26F04443" w:rsidR="00F97D1A" w:rsidRDefault="00F97D1A" w:rsidP="00F97D1A">
      <w:pPr>
        <w:pStyle w:val="Corpsdetexte"/>
      </w:pPr>
      <w:r>
        <w:t xml:space="preserve">Ces deux méthodes de même nom désignent en réalité deux méthodes différentes. Le compilateur </w:t>
      </w:r>
      <w:r w:rsidR="00335A19">
        <w:t>peut distinguer</w:t>
      </w:r>
      <w:r>
        <w:t xml:space="preserve"> les méthodes de même nom par le fait que la nature des paramètres est différente. Dans </w:t>
      </w:r>
      <w:hyperlink r:id="rId196" w:anchor="substring-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w:t>
      </w:r>
      <w:r>
        <w:t xml:space="preserve">, il n’y a qu’un paramètre de type </w:t>
      </w:r>
      <w:r w:rsidRPr="00A44484">
        <w:rPr>
          <w:i/>
          <w:iCs/>
        </w:rPr>
        <w:t>int</w:t>
      </w:r>
      <w:r>
        <w:t xml:space="preserve">. Cette méthode retourne un objet </w:t>
      </w:r>
      <w:hyperlink r:id="rId197" w:tooltip="class in java.lang" w:history="1">
        <w:r w:rsidR="001675D5" w:rsidRPr="00BF5250">
          <w:rPr>
            <w:rFonts w:ascii="DejaVu Sans Mono" w:hAnsi="DejaVu Sans Mono" w:cs="Courier New"/>
            <w:b/>
            <w:bCs/>
            <w:color w:val="4A6782"/>
            <w:spacing w:val="0"/>
            <w:sz w:val="21"/>
            <w:szCs w:val="21"/>
          </w:rPr>
          <w:t>String</w:t>
        </w:r>
      </w:hyperlink>
      <w:r w:rsidR="00D36E85">
        <w:rPr>
          <w:rFonts w:ascii="DejaVu Sans Mono" w:hAnsi="DejaVu Sans Mono" w:cs="Courier New"/>
          <w:b/>
          <w:bCs/>
          <w:color w:val="4A6782"/>
          <w:spacing w:val="0"/>
          <w:sz w:val="21"/>
          <w:szCs w:val="21"/>
        </w:rPr>
        <w:t xml:space="preserve"> </w:t>
      </w:r>
      <w:r>
        <w:t xml:space="preserve">dont la chaîne est la sous-chaîne qui débute à la position </w:t>
      </w:r>
      <w:r w:rsidRPr="00EB5908">
        <w:rPr>
          <w:i/>
          <w:iCs/>
        </w:rPr>
        <w:t>beginIndex</w:t>
      </w:r>
      <w:r>
        <w:t xml:space="preserve"> et termine au dernier caractère du </w:t>
      </w:r>
      <w:hyperlink r:id="rId198" w:tooltip="class in java.lang" w:history="1">
        <w:r w:rsidR="001675D5" w:rsidRPr="00BF5250">
          <w:rPr>
            <w:rFonts w:ascii="DejaVu Sans Mono" w:hAnsi="DejaVu Sans Mono" w:cs="Courier New"/>
            <w:b/>
            <w:bCs/>
            <w:color w:val="4A6782"/>
            <w:spacing w:val="0"/>
            <w:sz w:val="21"/>
            <w:szCs w:val="21"/>
          </w:rPr>
          <w:t>String</w:t>
        </w:r>
      </w:hyperlink>
      <w:r>
        <w:t xml:space="preserve">. Dans </w:t>
      </w:r>
      <w:hyperlink r:id="rId199" w:anchor="substring-int-int-" w:history="1">
        <w:r w:rsidRPr="004F4131">
          <w:rPr>
            <w:rFonts w:ascii="DejaVu Sans Mono" w:hAnsi="DejaVu Sans Mono" w:cs="Courier New"/>
            <w:b/>
            <w:bCs/>
            <w:color w:val="4A6782"/>
            <w:sz w:val="21"/>
            <w:szCs w:val="21"/>
            <w:lang w:val="fr-CA" w:eastAsia="en-CA"/>
          </w:rPr>
          <w:t>substring</w:t>
        </w:r>
      </w:hyperlink>
      <w:r w:rsidRPr="004F4131">
        <w:rPr>
          <w:rFonts w:ascii="DejaVu Sans Mono" w:hAnsi="DejaVu Sans Mono" w:cs="Courier New"/>
          <w:color w:val="353833"/>
          <w:sz w:val="21"/>
          <w:szCs w:val="21"/>
          <w:lang w:val="fr-CA" w:eastAsia="en-CA"/>
        </w:rPr>
        <w:t>(int beginIndex, int endIndex)</w:t>
      </w:r>
      <w:r>
        <w:rPr>
          <w:rStyle w:val="CodeHTML"/>
        </w:rPr>
        <w:t xml:space="preserve">, </w:t>
      </w:r>
      <w:r w:rsidRPr="007410AE">
        <w:t xml:space="preserve">il y a deux paramètres et la méthode retourne un objet </w:t>
      </w:r>
      <w:hyperlink r:id="rId200" w:tooltip="class in java.lang" w:history="1">
        <w:r w:rsidR="001675D5" w:rsidRPr="00BF5250">
          <w:rPr>
            <w:rFonts w:ascii="DejaVu Sans Mono" w:hAnsi="DejaVu Sans Mono" w:cs="Courier New"/>
            <w:b/>
            <w:bCs/>
            <w:color w:val="4A6782"/>
            <w:spacing w:val="0"/>
            <w:sz w:val="21"/>
            <w:szCs w:val="21"/>
          </w:rPr>
          <w:t>String</w:t>
        </w:r>
      </w:hyperlink>
      <w:r w:rsidR="001675D5">
        <w:rPr>
          <w:rFonts w:ascii="DejaVu Sans Mono" w:hAnsi="DejaVu Sans Mono" w:cs="Courier New"/>
          <w:b/>
          <w:bCs/>
          <w:color w:val="4A6782"/>
          <w:spacing w:val="0"/>
          <w:sz w:val="21"/>
          <w:szCs w:val="21"/>
        </w:rPr>
        <w:t xml:space="preserve"> </w:t>
      </w:r>
      <w:r w:rsidRPr="007410AE">
        <w:t>qui débute à la position</w:t>
      </w:r>
      <w:r>
        <w:t xml:space="preserve"> </w:t>
      </w:r>
      <w:r w:rsidRPr="00EB5908">
        <w:rPr>
          <w:rStyle w:val="CodeHTML"/>
        </w:rPr>
        <w:t>beginIndex</w:t>
      </w:r>
      <w:r w:rsidRPr="007410AE">
        <w:t xml:space="preserve"> </w:t>
      </w:r>
      <w:r>
        <w:t xml:space="preserve">et se termine à la position </w:t>
      </w:r>
      <w:r w:rsidRPr="00EB5908">
        <w:rPr>
          <w:rStyle w:val="CodeHTML"/>
        </w:rPr>
        <w:t>endIndex</w:t>
      </w:r>
      <w:r>
        <w:t>. Ce sont bien deux méthodes différentes mais apparentées.</w:t>
      </w:r>
    </w:p>
    <w:p w14:paraId="50C8D2AC" w14:textId="77777777" w:rsidR="00F97D1A" w:rsidRPr="0071580B" w:rsidRDefault="00F97D1A" w:rsidP="00F97D1A">
      <w:pPr>
        <w:pStyle w:val="Corpsdetexte"/>
        <w:pBdr>
          <w:top w:val="single" w:sz="4" w:space="1" w:color="auto"/>
          <w:left w:val="single" w:sz="4" w:space="4" w:color="auto"/>
          <w:bottom w:val="single" w:sz="4" w:space="1" w:color="auto"/>
          <w:right w:val="single" w:sz="4" w:space="4" w:color="auto"/>
        </w:pBdr>
        <w:rPr>
          <w:b/>
          <w:bCs/>
        </w:rPr>
      </w:pPr>
      <w:r w:rsidRPr="0071580B">
        <w:rPr>
          <w:b/>
          <w:bCs/>
        </w:rPr>
        <w:t xml:space="preserve">Surcharge d’un nom de méthode </w:t>
      </w:r>
    </w:p>
    <w:p w14:paraId="4346E142" w14:textId="77777777" w:rsidR="00F97D1A" w:rsidRPr="007410AE" w:rsidRDefault="00F97D1A" w:rsidP="00F97D1A">
      <w:pPr>
        <w:pStyle w:val="Corpsdetexte"/>
        <w:pBdr>
          <w:top w:val="single" w:sz="4" w:space="1" w:color="auto"/>
          <w:left w:val="single" w:sz="4" w:space="4" w:color="auto"/>
          <w:bottom w:val="single" w:sz="4" w:space="1" w:color="auto"/>
          <w:right w:val="single" w:sz="4" w:space="4" w:color="auto"/>
        </w:pBdr>
      </w:pPr>
      <w:r>
        <w:t xml:space="preserve">Le fait d’employer le même nom pour désigner plusieurs méthodes différentes distinguées par la nature des paramètres est appelé la </w:t>
      </w:r>
      <w:r w:rsidRPr="00013551">
        <w:rPr>
          <w:i/>
          <w:iCs/>
        </w:rPr>
        <w:t>surcharge</w:t>
      </w:r>
      <w:r>
        <w:t xml:space="preserve"> des noms de méthodes.</w:t>
      </w:r>
    </w:p>
    <w:p w14:paraId="113C737A" w14:textId="77777777" w:rsidR="00F97D1A" w:rsidRDefault="00F97D1A" w:rsidP="00F97D1A">
      <w:pPr>
        <w:pStyle w:val="Corpsdetexte"/>
      </w:pPr>
      <w:r>
        <w:lastRenderedPageBreak/>
        <w:t xml:space="preserve">Ensuite, l’appel </w:t>
      </w:r>
      <w:r w:rsidRPr="001149C5">
        <w:rPr>
          <w:i/>
          <w:iCs/>
        </w:rPr>
        <w:t>string1.indexOf</w:t>
      </w:r>
      <w:r>
        <w:t>(</w:t>
      </w:r>
      <w:r w:rsidRPr="001149C5">
        <w:rPr>
          <w:i/>
          <w:iCs/>
        </w:rPr>
        <w:t>string2</w:t>
      </w:r>
      <w:r>
        <w:t xml:space="preserve">) retourne la position de la première occurrence de la chaîne de </w:t>
      </w:r>
      <w:r w:rsidRPr="00867996">
        <w:rPr>
          <w:i/>
        </w:rPr>
        <w:t>string1</w:t>
      </w:r>
      <w:r>
        <w:t xml:space="preserve"> dans </w:t>
      </w:r>
      <w:r w:rsidRPr="00867996">
        <w:rPr>
          <w:i/>
        </w:rPr>
        <w:t>string2</w:t>
      </w:r>
      <w:r>
        <w:t>.</w:t>
      </w:r>
    </w:p>
    <w:p w14:paraId="5726C245" w14:textId="77777777" w:rsidR="00F97D1A" w:rsidRPr="00F34B67" w:rsidRDefault="00F97D1A" w:rsidP="00F97D1A">
      <w:pPr>
        <w:pStyle w:val="CodeJava9pt"/>
      </w:pPr>
      <w:r w:rsidRPr="00F34B67">
        <w:t xml:space="preserve">      System.out.println("La première occurrence de string2 dans string1 est à la position :" + string1.indexOf(string2));    </w:t>
      </w:r>
    </w:p>
    <w:p w14:paraId="04F7BEB1" w14:textId="70522BB4" w:rsidR="00F97D1A" w:rsidRDefault="00F97D1A" w:rsidP="00F97D1A">
      <w:pPr>
        <w:pStyle w:val="Corpsdetexte"/>
      </w:pPr>
      <w:r>
        <w:t xml:space="preserve">Enfin, l’appel </w:t>
      </w:r>
      <w:r w:rsidRPr="001149C5">
        <w:rPr>
          <w:i/>
          <w:iCs/>
        </w:rPr>
        <w:t>string1.concat</w:t>
      </w:r>
      <w:r w:rsidRPr="00F34B67">
        <w:t>(</w:t>
      </w:r>
      <w:r w:rsidRPr="001149C5">
        <w:rPr>
          <w:i/>
          <w:iCs/>
        </w:rPr>
        <w:t>string2</w:t>
      </w:r>
      <w:r w:rsidRPr="00F34B67">
        <w:t>)</w:t>
      </w:r>
      <w:r>
        <w:t xml:space="preserve"> retourne un objet </w:t>
      </w:r>
      <w:hyperlink r:id="rId201" w:tooltip="class in java.lang" w:history="1">
        <w:r w:rsidR="00AE5143" w:rsidRPr="00BF5250">
          <w:rPr>
            <w:rFonts w:ascii="DejaVu Sans Mono" w:hAnsi="DejaVu Sans Mono" w:cs="Courier New"/>
            <w:b/>
            <w:bCs/>
            <w:color w:val="4A6782"/>
            <w:spacing w:val="0"/>
            <w:sz w:val="21"/>
            <w:szCs w:val="21"/>
          </w:rPr>
          <w:t>String</w:t>
        </w:r>
      </w:hyperlink>
      <w:r>
        <w:t xml:space="preserve"> formé de la concaténation de la chaîne de  </w:t>
      </w:r>
      <w:r w:rsidRPr="001149C5">
        <w:rPr>
          <w:i/>
          <w:iCs/>
        </w:rPr>
        <w:t>string2</w:t>
      </w:r>
      <w:r>
        <w:t xml:space="preserve"> à la fin de celle de </w:t>
      </w:r>
      <w:r w:rsidRPr="001149C5">
        <w:rPr>
          <w:i/>
          <w:iCs/>
        </w:rPr>
        <w:t>string1</w:t>
      </w:r>
      <w:r>
        <w:t>.</w:t>
      </w:r>
    </w:p>
    <w:p w14:paraId="2F5B35D0" w14:textId="77777777" w:rsidR="00F97D1A" w:rsidRPr="00F34B67" w:rsidRDefault="00F97D1A" w:rsidP="00F97D1A">
      <w:pPr>
        <w:pStyle w:val="CodeJava9pt"/>
      </w:pPr>
      <w:r w:rsidRPr="00F34B67">
        <w:t xml:space="preserve">System.out.println("La concaténation de string2 à string1 donne :" + string1.concat(string2));    </w:t>
      </w:r>
    </w:p>
    <w:p w14:paraId="592C382A" w14:textId="77777777" w:rsidR="00F97D1A" w:rsidRDefault="00F97D1A" w:rsidP="00F97D1A">
      <w:pPr>
        <w:pStyle w:val="Corpsdetexte"/>
      </w:pPr>
    </w:p>
    <w:p w14:paraId="107387AA" w14:textId="020F9921" w:rsidR="00F97D1A" w:rsidRDefault="00F97D1A" w:rsidP="00F97D1A">
      <w:pPr>
        <w:pStyle w:val="Corpsdetexte"/>
      </w:pPr>
      <w:r w:rsidRPr="001149C5">
        <w:rPr>
          <w:b/>
          <w:bCs/>
        </w:rPr>
        <w:t>Exercice</w:t>
      </w:r>
      <w:r>
        <w:t xml:space="preserve">. Lire un </w:t>
      </w:r>
      <w:hyperlink r:id="rId202" w:tooltip="class in java.lang" w:history="1">
        <w:r w:rsidR="00AE5143" w:rsidRPr="00BF5250">
          <w:rPr>
            <w:rFonts w:ascii="DejaVu Sans Mono" w:hAnsi="DejaVu Sans Mono" w:cs="Courier New"/>
            <w:b/>
            <w:bCs/>
            <w:color w:val="4A6782"/>
            <w:spacing w:val="0"/>
            <w:sz w:val="21"/>
            <w:szCs w:val="21"/>
          </w:rPr>
          <w:t>String</w:t>
        </w:r>
      </w:hyperlink>
      <w:r>
        <w:t xml:space="preserve">, en afficher la taille, et compter le nombre d’occurrences de la lettre «a» dans le </w:t>
      </w:r>
      <w:hyperlink r:id="rId203" w:tooltip="class in java.lang" w:history="1">
        <w:r w:rsidR="00AE5143" w:rsidRPr="00BF5250">
          <w:rPr>
            <w:rFonts w:ascii="DejaVu Sans Mono" w:hAnsi="DejaVu Sans Mono" w:cs="Courier New"/>
            <w:b/>
            <w:bCs/>
            <w:color w:val="4A6782"/>
            <w:spacing w:val="0"/>
            <w:sz w:val="21"/>
            <w:szCs w:val="21"/>
          </w:rPr>
          <w:t>String</w:t>
        </w:r>
      </w:hyperlink>
      <w:r>
        <w:t>.</w:t>
      </w:r>
    </w:p>
    <w:p w14:paraId="3B284785" w14:textId="13BCD7EF" w:rsidR="00F97D1A" w:rsidRPr="00870464" w:rsidRDefault="00D36E85" w:rsidP="00F97D1A">
      <w:pPr>
        <w:pStyle w:val="Corpsdetexte"/>
        <w:numPr>
          <w:ilvl w:val="0"/>
          <w:numId w:val="11"/>
        </w:numPr>
        <w:rPr>
          <w:b/>
          <w:bCs/>
          <w:lang w:val="fr-CA"/>
        </w:rPr>
      </w:pPr>
      <w:r w:rsidRPr="00870464">
        <w:rPr>
          <w:b/>
          <w:bCs/>
          <w:lang w:val="fr-CA"/>
        </w:rPr>
        <w:t>Littéral</w:t>
      </w:r>
      <w:r w:rsidR="00F97D1A" w:rsidRPr="00870464">
        <w:rPr>
          <w:b/>
          <w:bCs/>
          <w:lang w:val="fr-CA"/>
        </w:rPr>
        <w:t xml:space="preserve"> </w:t>
      </w:r>
      <w:r w:rsidR="00F97D1A" w:rsidRPr="00870464">
        <w:rPr>
          <w:b/>
          <w:bCs/>
          <w:i/>
          <w:iCs/>
          <w:lang w:val="fr-CA"/>
        </w:rPr>
        <w:t>String</w:t>
      </w:r>
    </w:p>
    <w:p w14:paraId="134C8D17" w14:textId="3AB8A044" w:rsidR="00F97D1A" w:rsidRDefault="00F97D1A" w:rsidP="00F97D1A">
      <w:pPr>
        <w:pStyle w:val="Corpsdetexte"/>
        <w:rPr>
          <w:lang w:val="fr-CA"/>
        </w:rPr>
      </w:pPr>
      <w:r>
        <w:rPr>
          <w:lang w:val="fr-CA"/>
        </w:rPr>
        <w:t xml:space="preserve">À cause de l’importance de la manipulation de chaînes de caractères, Java prévoit un raccourci pour la création d’objets de la classe </w:t>
      </w:r>
      <w:hyperlink r:id="rId204" w:tooltip="class in java.lang" w:history="1">
        <w:r w:rsidRPr="00BF5250">
          <w:rPr>
            <w:rFonts w:ascii="DejaVu Sans Mono" w:hAnsi="DejaVu Sans Mono" w:cs="Courier New"/>
            <w:b/>
            <w:bCs/>
            <w:color w:val="4A6782"/>
            <w:spacing w:val="0"/>
            <w:sz w:val="21"/>
            <w:szCs w:val="21"/>
          </w:rPr>
          <w:t>String</w:t>
        </w:r>
      </w:hyperlink>
      <w:r>
        <w:rPr>
          <w:lang w:val="fr-CA"/>
        </w:rPr>
        <w:t xml:space="preserve">. Plutôt que d’utiliser un constructeur pour créer un objet de la classe </w:t>
      </w:r>
      <w:hyperlink r:id="rId205" w:tooltip="class in java.lang" w:history="1">
        <w:r w:rsidRPr="00E678B9">
          <w:rPr>
            <w:rFonts w:ascii="DejaVu Sans Mono" w:hAnsi="DejaVu Sans Mono" w:cs="Courier New"/>
            <w:b/>
            <w:bCs/>
            <w:color w:val="4A6782"/>
            <w:spacing w:val="0"/>
            <w:sz w:val="21"/>
            <w:szCs w:val="21"/>
          </w:rPr>
          <w:t>String</w:t>
        </w:r>
      </w:hyperlink>
      <w:r>
        <w:rPr>
          <w:lang w:val="fr-CA"/>
        </w:rPr>
        <w:t xml:space="preserve">, Java permet d’utiliser un </w:t>
      </w:r>
      <w:r w:rsidR="00D36E85" w:rsidRPr="001A1A48">
        <w:rPr>
          <w:i/>
          <w:iCs/>
          <w:lang w:val="fr-CA"/>
        </w:rPr>
        <w:t>littéral</w:t>
      </w:r>
      <w:r>
        <w:rPr>
          <w:lang w:val="fr-CA"/>
        </w:rPr>
        <w:t xml:space="preserve"> </w:t>
      </w:r>
      <w:hyperlink r:id="rId206" w:tooltip="class in java.lang" w:history="1">
        <w:r w:rsidRPr="00E678B9">
          <w:rPr>
            <w:rFonts w:ascii="DejaVu Sans Mono" w:hAnsi="DejaVu Sans Mono" w:cs="Courier New"/>
            <w:b/>
            <w:bCs/>
            <w:color w:val="4A6782"/>
            <w:spacing w:val="0"/>
            <w:sz w:val="21"/>
            <w:szCs w:val="21"/>
          </w:rPr>
          <w:t>String</w:t>
        </w:r>
      </w:hyperlink>
      <w:r>
        <w:rPr>
          <w:lang w:val="fr-CA"/>
        </w:rPr>
        <w:t xml:space="preserve">. Un </w:t>
      </w:r>
      <w:r w:rsidR="00D36E85">
        <w:rPr>
          <w:lang w:val="fr-CA"/>
        </w:rPr>
        <w:t>littéral</w:t>
      </w:r>
      <w:r>
        <w:rPr>
          <w:lang w:val="fr-CA"/>
        </w:rPr>
        <w:t xml:space="preserve"> </w:t>
      </w:r>
      <w:hyperlink r:id="rId207"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color w:val="353833"/>
          <w:spacing w:val="0"/>
          <w:sz w:val="21"/>
          <w:szCs w:val="21"/>
        </w:rPr>
        <w:t xml:space="preserve"> </w:t>
      </w:r>
      <w:r>
        <w:rPr>
          <w:lang w:val="fr-CA"/>
        </w:rPr>
        <w:t xml:space="preserve">est une séquence de caractères entre </w:t>
      </w:r>
      <w:r w:rsidR="00D36E85">
        <w:rPr>
          <w:lang w:val="fr-CA"/>
        </w:rPr>
        <w:t>guillemets</w:t>
      </w:r>
      <w:r>
        <w:rPr>
          <w:lang w:val="fr-CA"/>
        </w:rPr>
        <w:t>.</w:t>
      </w:r>
    </w:p>
    <w:p w14:paraId="7ACD61AD" w14:textId="76EB7712" w:rsidR="00F97D1A" w:rsidRDefault="00F97D1A" w:rsidP="00F97D1A">
      <w:pPr>
        <w:pStyle w:val="Corpsdetexte"/>
        <w:rPr>
          <w:lang w:val="fr-CA"/>
        </w:rPr>
      </w:pPr>
      <w:r>
        <w:rPr>
          <w:lang w:val="fr-CA"/>
        </w:rPr>
        <w:t xml:space="preserve">Le </w:t>
      </w:r>
      <w:r w:rsidR="00D36E85">
        <w:rPr>
          <w:lang w:val="fr-CA"/>
        </w:rPr>
        <w:t>littéral</w:t>
      </w:r>
      <w:r>
        <w:rPr>
          <w:lang w:val="fr-CA"/>
        </w:rPr>
        <w:t xml:space="preserve"> est en fait un raccourci pour désigner un objet de la classe </w:t>
      </w:r>
      <w:hyperlink r:id="rId208" w:tooltip="class in java.lang" w:history="1">
        <w:r w:rsidRPr="00E678B9">
          <w:rPr>
            <w:rFonts w:ascii="DejaVu Sans Mono" w:hAnsi="DejaVu Sans Mono" w:cs="Courier New"/>
            <w:b/>
            <w:bCs/>
            <w:color w:val="4A6782"/>
            <w:spacing w:val="0"/>
            <w:sz w:val="21"/>
            <w:szCs w:val="21"/>
          </w:rPr>
          <w:t>String</w:t>
        </w:r>
      </w:hyperlink>
      <w:r>
        <w:rPr>
          <w:lang w:val="fr-CA"/>
        </w:rPr>
        <w:t>.  Par exemple, il est permis d’écrire le code suivant :</w:t>
      </w:r>
    </w:p>
    <w:p w14:paraId="34291E23" w14:textId="77777777" w:rsidR="00F97D1A" w:rsidRPr="00CE11D2" w:rsidRDefault="00F97D1A" w:rsidP="00F97D1A">
      <w:pPr>
        <w:pStyle w:val="CodeJava9pt"/>
        <w:rPr>
          <w:lang w:val="fr-CA"/>
        </w:rPr>
      </w:pPr>
      <w:r w:rsidRPr="002E0172">
        <w:t xml:space="preserve">      </w:t>
      </w:r>
      <w:r w:rsidRPr="00CE11D2">
        <w:rPr>
          <w:lang w:val="fr-CA"/>
        </w:rPr>
        <w:t>String string1 = "abc";</w:t>
      </w:r>
    </w:p>
    <w:p w14:paraId="2875FAF6" w14:textId="77777777" w:rsidR="00F97D1A" w:rsidRDefault="00F97D1A" w:rsidP="00F97D1A">
      <w:pPr>
        <w:pStyle w:val="Corpsdetexte"/>
        <w:rPr>
          <w:lang w:val="fr-CA"/>
        </w:rPr>
      </w:pPr>
    </w:p>
    <w:p w14:paraId="51296577" w14:textId="7FF71E8F" w:rsidR="00F97D1A" w:rsidRDefault="00F97D1A" w:rsidP="00F97D1A">
      <w:pPr>
        <w:pStyle w:val="Corpsdetexte"/>
        <w:rPr>
          <w:lang w:val="fr-CA"/>
        </w:rPr>
      </w:pPr>
      <w:r>
        <w:rPr>
          <w:lang w:val="fr-CA"/>
        </w:rPr>
        <w:t xml:space="preserve">Cette utilisation de </w:t>
      </w:r>
      <w:r w:rsidR="00D36E85">
        <w:rPr>
          <w:lang w:val="fr-CA"/>
        </w:rPr>
        <w:t>littéraux</w:t>
      </w:r>
      <w:r>
        <w:rPr>
          <w:lang w:val="fr-CA"/>
        </w:rPr>
        <w:t xml:space="preserve"> donne l’illusion que </w:t>
      </w:r>
      <w:hyperlink r:id="rId209"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est un type primitif. Mais cette vue n’est qu’une partie du portrait car un </w:t>
      </w:r>
      <w:r w:rsidR="00D36E85">
        <w:rPr>
          <w:lang w:val="fr-CA"/>
        </w:rPr>
        <w:t>littéral</w:t>
      </w:r>
      <w:r>
        <w:rPr>
          <w:lang w:val="fr-CA"/>
        </w:rPr>
        <w:t xml:space="preserve"> </w:t>
      </w:r>
      <w:hyperlink r:id="rId210"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désigne un objet. Cet énoncé assigne un objet de la classe </w:t>
      </w:r>
      <w:hyperlink r:id="rId211"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suite de caractères "abc" à la variable </w:t>
      </w:r>
      <w:r w:rsidRPr="002E0172">
        <w:rPr>
          <w:i/>
          <w:iCs/>
          <w:lang w:val="fr-CA"/>
        </w:rPr>
        <w:t>string1</w:t>
      </w:r>
      <w:r>
        <w:rPr>
          <w:lang w:val="fr-CA"/>
        </w:rPr>
        <w:t>. Ceci produit presque le même effet que :</w:t>
      </w:r>
    </w:p>
    <w:p w14:paraId="3C26659D" w14:textId="77777777" w:rsidR="00F97D1A" w:rsidRPr="007C05BF" w:rsidRDefault="00F97D1A" w:rsidP="00F97D1A">
      <w:pPr>
        <w:pStyle w:val="CodeJava9pt"/>
        <w:rPr>
          <w:lang w:val="fr-CA"/>
        </w:rPr>
      </w:pPr>
      <w:r w:rsidRPr="00E678B9">
        <w:rPr>
          <w:lang w:val="fr-CA"/>
        </w:rPr>
        <w:t xml:space="preserve">      </w:t>
      </w:r>
      <w:r w:rsidRPr="007C05BF">
        <w:rPr>
          <w:lang w:val="fr-CA"/>
        </w:rPr>
        <w:t>String string1 = new String("abc");</w:t>
      </w:r>
    </w:p>
    <w:p w14:paraId="28151AA4" w14:textId="77777777" w:rsidR="00F97D1A" w:rsidRPr="007C05BF" w:rsidRDefault="00F97D1A" w:rsidP="00F97D1A">
      <w:pPr>
        <w:pStyle w:val="Corpsdetexte"/>
        <w:rPr>
          <w:lang w:val="fr-CA"/>
        </w:rPr>
      </w:pPr>
    </w:p>
    <w:p w14:paraId="4CABE0EA" w14:textId="77777777" w:rsidR="00F97D1A" w:rsidRPr="007B4962" w:rsidRDefault="00F97D1A" w:rsidP="00F97D1A">
      <w:pPr>
        <w:pStyle w:val="Corpsdetexte"/>
      </w:pPr>
      <w:r w:rsidRPr="007B4962">
        <w:t xml:space="preserve">L’effet de ces deux énoncés n’est </w:t>
      </w:r>
      <w:r>
        <w:t xml:space="preserve">cependant </w:t>
      </w:r>
      <w:r w:rsidRPr="007B4962">
        <w:t xml:space="preserve">pas exactement </w:t>
      </w:r>
      <w:r>
        <w:t>le même mais dans la majorité des cas, la différence n’est pas importante. L’exemple suivant illustre la différence.</w:t>
      </w:r>
    </w:p>
    <w:p w14:paraId="78E05AF4" w14:textId="7E618568" w:rsidR="00F97D1A" w:rsidRDefault="00F97D1A" w:rsidP="00F97D1A">
      <w:pPr>
        <w:pStyle w:val="Corpsdetexte"/>
        <w:rPr>
          <w:lang w:val="fr-CA"/>
        </w:rPr>
      </w:pPr>
      <w:r w:rsidRPr="000C1E76">
        <w:rPr>
          <w:b/>
          <w:bCs/>
          <w:lang w:val="fr-CA"/>
        </w:rPr>
        <w:t>Exemple</w:t>
      </w:r>
      <w:r>
        <w:rPr>
          <w:lang w:val="fr-CA"/>
        </w:rPr>
        <w:t xml:space="preserve">. </w:t>
      </w:r>
      <w:hyperlink r:id="rId212"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Pr>
          <w:rFonts w:ascii="Segoe UI" w:hAnsi="Segoe UI" w:cs="Segoe UI"/>
          <w:color w:val="586069"/>
          <w:lang w:val="fr-CA"/>
        </w:rPr>
        <w:t>/</w:t>
      </w:r>
      <w:r w:rsidRPr="007C05BF">
        <w:rPr>
          <w:rFonts w:ascii="Segoe UI" w:hAnsi="Segoe UI" w:cs="Segoe UI"/>
          <w:b/>
          <w:bCs/>
          <w:color w:val="586069"/>
          <w:lang w:val="fr-CA"/>
        </w:rPr>
        <w:t>ExemplesString.java</w:t>
      </w:r>
    </w:p>
    <w:p w14:paraId="520E3CB3" w14:textId="33F3AE60" w:rsidR="00F97D1A" w:rsidRDefault="00F97D1A" w:rsidP="00F97D1A">
      <w:pPr>
        <w:pStyle w:val="Corpsdetexte"/>
        <w:rPr>
          <w:lang w:val="fr-CA"/>
        </w:rPr>
      </w:pPr>
      <w:r>
        <w:rPr>
          <w:lang w:val="fr-CA"/>
        </w:rPr>
        <w:t xml:space="preserve">L’exemple de programme suivant illustre quelques subtilités concernant l’usage de </w:t>
      </w:r>
      <w:r w:rsidR="00D36E85">
        <w:rPr>
          <w:lang w:val="fr-CA"/>
        </w:rPr>
        <w:t>littéraux</w:t>
      </w:r>
      <w:r>
        <w:rPr>
          <w:lang w:val="fr-CA"/>
        </w:rPr>
        <w:t xml:space="preserve"> </w:t>
      </w:r>
      <w:hyperlink r:id="rId213" w:tooltip="class in java.lang" w:history="1">
        <w:r w:rsidRPr="00E678B9">
          <w:rPr>
            <w:rFonts w:ascii="DejaVu Sans Mono" w:hAnsi="DejaVu Sans Mono" w:cs="Courier New"/>
            <w:b/>
            <w:bCs/>
            <w:color w:val="4A6782"/>
            <w:spacing w:val="0"/>
            <w:sz w:val="21"/>
            <w:szCs w:val="21"/>
          </w:rPr>
          <w:t>String</w:t>
        </w:r>
      </w:hyperlink>
      <w:r>
        <w:rPr>
          <w:lang w:val="fr-CA"/>
        </w:rPr>
        <w:t xml:space="preserve">. Le principe important à saisir est le suivant : l’utilisation d’un </w:t>
      </w:r>
      <w:r w:rsidR="00D36E85">
        <w:rPr>
          <w:lang w:val="fr-CA"/>
        </w:rPr>
        <w:t>littéral</w:t>
      </w:r>
      <w:r>
        <w:rPr>
          <w:lang w:val="fr-CA"/>
        </w:rPr>
        <w:t xml:space="preserve"> qui est connu à la compilation du programme est toujours remplacé par une référence à un objet de la classe </w:t>
      </w:r>
      <w:hyperlink r:id="rId214" w:tooltip="class in java.lang" w:history="1">
        <w:r w:rsidRPr="00E678B9">
          <w:rPr>
            <w:rFonts w:ascii="DejaVu Sans Mono" w:hAnsi="DejaVu Sans Mono" w:cs="Courier New"/>
            <w:b/>
            <w:bCs/>
            <w:color w:val="4A6782"/>
            <w:spacing w:val="0"/>
            <w:sz w:val="21"/>
            <w:szCs w:val="21"/>
          </w:rPr>
          <w:t>String</w:t>
        </w:r>
      </w:hyperlink>
      <w:r w:rsidRPr="00E678B9">
        <w:rPr>
          <w:rFonts w:ascii="DejaVu Sans Mono" w:hAnsi="DejaVu Sans Mono" w:cs="Courier New"/>
          <w:color w:val="353833"/>
          <w:spacing w:val="0"/>
          <w:sz w:val="21"/>
          <w:szCs w:val="21"/>
        </w:rPr>
        <w:t> </w:t>
      </w:r>
      <w:r>
        <w:rPr>
          <w:lang w:val="fr-CA"/>
        </w:rPr>
        <w:t xml:space="preserve">qui contient la chaîne de caractère du </w:t>
      </w:r>
      <w:r w:rsidR="00D36E85">
        <w:rPr>
          <w:lang w:val="fr-CA"/>
        </w:rPr>
        <w:t>littéral</w:t>
      </w:r>
      <w:r>
        <w:rPr>
          <w:lang w:val="fr-CA"/>
        </w:rPr>
        <w:t xml:space="preserve">. S’il y a plusieurs occurrences du même </w:t>
      </w:r>
      <w:r w:rsidR="00D36E85">
        <w:rPr>
          <w:lang w:val="fr-CA"/>
        </w:rPr>
        <w:t>littéral</w:t>
      </w:r>
      <w:r>
        <w:rPr>
          <w:lang w:val="fr-CA"/>
        </w:rPr>
        <w:t xml:space="preserve">, disons </w:t>
      </w:r>
      <w:r w:rsidRPr="009441B0">
        <w:t>"abc"</w:t>
      </w:r>
      <w:r>
        <w:rPr>
          <w:lang w:val="fr-CA"/>
        </w:rPr>
        <w:t xml:space="preserve">, c’est toujours le même objet qui est utilisé. Ceci permet une certaine économie de mémoire car il n’est pas nécessaire de créer un objet différent à chaque utilisation du même </w:t>
      </w:r>
      <w:r w:rsidR="00D36E85">
        <w:rPr>
          <w:lang w:val="fr-CA"/>
        </w:rPr>
        <w:t>littéral</w:t>
      </w:r>
      <w:r>
        <w:rPr>
          <w:lang w:val="fr-CA"/>
        </w:rPr>
        <w:t xml:space="preserve">. Cependant, si un objet est créé à l’exécution (par </w:t>
      </w:r>
      <w:r w:rsidRPr="00905206">
        <w:rPr>
          <w:i/>
          <w:lang w:val="fr-CA"/>
        </w:rPr>
        <w:t>new</w:t>
      </w:r>
      <w:r>
        <w:rPr>
          <w:lang w:val="fr-CA"/>
        </w:rPr>
        <w:t xml:space="preserve"> par exemple), ce ne sera pas le même objet !</w:t>
      </w:r>
    </w:p>
    <w:p w14:paraId="420FF7DC" w14:textId="77777777" w:rsidR="00D35A89" w:rsidRPr="002E0279" w:rsidRDefault="00D35A89" w:rsidP="00D35A89">
      <w:pPr>
        <w:pStyle w:val="Code"/>
        <w:rPr>
          <w:lang w:val="en-CA" w:eastAsia="en-US"/>
        </w:rPr>
      </w:pPr>
      <w:r w:rsidRPr="002E0279">
        <w:rPr>
          <w:b/>
          <w:bCs/>
          <w:color w:val="800000"/>
          <w:lang w:val="en-CA" w:eastAsia="en-US"/>
        </w:rPr>
        <w:lastRenderedPageBreak/>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w:t>
      </w:r>
      <w:r w:rsidRPr="002E0279">
        <w:rPr>
          <w:color w:val="800080"/>
          <w:lang w:val="en-CA" w:eastAsia="en-US"/>
        </w:rPr>
        <w:t>{</w:t>
      </w:r>
    </w:p>
    <w:p w14:paraId="79A496B9" w14:textId="77777777" w:rsidR="00D35A89" w:rsidRPr="002E0279" w:rsidRDefault="00D35A89" w:rsidP="00D35A89">
      <w:pPr>
        <w:pStyle w:val="Code"/>
        <w:rPr>
          <w:lang w:val="en-CA" w:eastAsia="en-US"/>
        </w:rPr>
      </w:pPr>
    </w:p>
    <w:p w14:paraId="3A37355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73050C82" w14:textId="77777777" w:rsidR="00D35A89" w:rsidRPr="002E0279" w:rsidRDefault="00D35A89" w:rsidP="00D35A89">
      <w:pPr>
        <w:pStyle w:val="Code"/>
        <w:rPr>
          <w:lang w:val="en-CA" w:eastAsia="en-US"/>
        </w:rPr>
      </w:pPr>
    </w:p>
    <w:p w14:paraId="23BDDE4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"abc"</w:t>
      </w:r>
      <w:r w:rsidRPr="002E0279">
        <w:rPr>
          <w:color w:val="800080"/>
          <w:lang w:val="en-CA" w:eastAsia="en-US"/>
        </w:rPr>
        <w:t>;</w:t>
      </w:r>
    </w:p>
    <w:p w14:paraId="4603FD04"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color w:val="0000E6"/>
          <w:lang w:val="en-CA" w:eastAsia="en-US"/>
        </w:rPr>
        <w:t>"def"</w:t>
      </w:r>
      <w:r w:rsidRPr="002E0279">
        <w:rPr>
          <w:color w:val="800080"/>
          <w:lang w:val="en-CA" w:eastAsia="en-US"/>
        </w:rPr>
        <w:t>;</w:t>
      </w:r>
    </w:p>
    <w:p w14:paraId="220E4C09"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color w:val="0000E6"/>
          <w:lang w:val="en-CA" w:eastAsia="en-US"/>
        </w:rPr>
        <w:t>"abcdef"</w:t>
      </w:r>
      <w:r w:rsidRPr="002E0279">
        <w:rPr>
          <w:color w:val="800080"/>
          <w:lang w:val="en-CA" w:eastAsia="en-US"/>
        </w:rPr>
        <w:t>;</w:t>
      </w:r>
    </w:p>
    <w:p w14:paraId="1987B6FC"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p>
    <w:p w14:paraId="0683A07E" w14:textId="77777777" w:rsidR="00D35A89" w:rsidRPr="002E0279" w:rsidRDefault="00D35A89" w:rsidP="00D35A89">
      <w:pPr>
        <w:pStyle w:val="Code"/>
        <w:rPr>
          <w:lang w:val="en-CA" w:eastAsia="en-US"/>
        </w:rPr>
      </w:pPr>
    </w:p>
    <w:p w14:paraId="02B0A512" w14:textId="77777777" w:rsidR="00D35A89" w:rsidRPr="008B351D" w:rsidRDefault="00D35A89" w:rsidP="00D35A89">
      <w:pPr>
        <w:pStyle w:val="Code"/>
        <w:rPr>
          <w:lang w:eastAsia="en-US"/>
        </w:rPr>
      </w:pPr>
      <w:r w:rsidRPr="002E0279">
        <w:rPr>
          <w:lang w:val="en-CA" w:eastAsia="en-US"/>
        </w:rPr>
        <w:t xml:space="preserve">      </w:t>
      </w:r>
      <w:r w:rsidRPr="008B351D">
        <w:rPr>
          <w:color w:val="696969"/>
          <w:lang w:eastAsia="en-US"/>
        </w:rPr>
        <w:t>// Tous les littéraux identiques (à la compilation) sont traduits</w:t>
      </w:r>
    </w:p>
    <w:p w14:paraId="4DB945DB" w14:textId="77777777" w:rsidR="00D35A89" w:rsidRPr="00D35A89" w:rsidRDefault="00D35A89" w:rsidP="00D35A89">
      <w:pPr>
        <w:pStyle w:val="Code"/>
        <w:rPr>
          <w:lang w:eastAsia="en-US"/>
        </w:rPr>
      </w:pPr>
      <w:r w:rsidRPr="008B351D">
        <w:rPr>
          <w:lang w:eastAsia="en-US"/>
        </w:rPr>
        <w:t xml:space="preserve">      </w:t>
      </w:r>
      <w:r w:rsidRPr="00D35A89">
        <w:rPr>
          <w:color w:val="696969"/>
          <w:lang w:eastAsia="en-US"/>
        </w:rPr>
        <w:t>// par une référence au même objet</w:t>
      </w:r>
    </w:p>
    <w:p w14:paraId="57B9C3B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string3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 true</w:t>
      </w:r>
    </w:p>
    <w:p w14:paraId="0C97310F"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color w:val="0000E6"/>
          <w:lang w:val="en-US" w:eastAsia="en-US"/>
        </w:rPr>
        <w:t>"abc"</w:t>
      </w:r>
      <w:r w:rsidRPr="008B351D">
        <w:rPr>
          <w:color w:val="808030"/>
          <w:lang w:val="en-US" w:eastAsia="en-US"/>
        </w:rPr>
        <w:t>+</w:t>
      </w:r>
      <w:r w:rsidRPr="008B351D">
        <w:rPr>
          <w:color w:val="0000E6"/>
          <w:lang w:val="en-US" w:eastAsia="en-US"/>
        </w:rPr>
        <w:t>"def"</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1F41C88B" w14:textId="77777777" w:rsidR="00D35A89" w:rsidRPr="008B351D" w:rsidRDefault="00D35A89" w:rsidP="00D35A89">
      <w:pPr>
        <w:pStyle w:val="Code"/>
        <w:rPr>
          <w:lang w:val="en-US" w:eastAsia="en-US"/>
        </w:rPr>
      </w:pPr>
      <w:r w:rsidRPr="008B351D">
        <w:rPr>
          <w:lang w:val="en-US" w:eastAsia="en-US"/>
        </w:rPr>
        <w:t xml:space="preserve">      </w:t>
      </w:r>
    </w:p>
    <w:p w14:paraId="39B749E6"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Cependant, si le littéral est calculé à l'exécution, ce n'est pas le cas</w:t>
      </w:r>
    </w:p>
    <w:p w14:paraId="479AC862"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//false</w:t>
      </w:r>
    </w:p>
    <w:p w14:paraId="18062A8D" w14:textId="77777777" w:rsidR="00D35A89" w:rsidRPr="008B351D" w:rsidRDefault="00D35A89" w:rsidP="00D35A89">
      <w:pPr>
        <w:pStyle w:val="Code"/>
        <w:rPr>
          <w:lang w:val="en-US" w:eastAsia="en-US"/>
        </w:rPr>
      </w:pPr>
    </w:p>
    <w:p w14:paraId="3F9B199F"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Le constructeur String produit toujours un objet différent de l'objet</w:t>
      </w:r>
    </w:p>
    <w:p w14:paraId="3C32BDA8"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correspondant au littéral</w:t>
      </w:r>
    </w:p>
    <w:p w14:paraId="01A2A828" w14:textId="77777777" w:rsidR="00D35A89" w:rsidRPr="00D35A89" w:rsidRDefault="00D35A89" w:rsidP="00D35A89">
      <w:pPr>
        <w:pStyle w:val="Code"/>
        <w:rPr>
          <w:lang w:eastAsia="en-US"/>
        </w:rPr>
      </w:pPr>
      <w:r w:rsidRPr="00D35A89">
        <w:rPr>
          <w:lang w:eastAsia="en-US"/>
        </w:rPr>
        <w:t xml:space="preserve">      </w:t>
      </w:r>
      <w:r w:rsidRPr="00D35A89">
        <w:rPr>
          <w:b/>
          <w:bCs/>
          <w:color w:val="BB7977"/>
          <w:lang w:eastAsia="en-US"/>
        </w:rPr>
        <w:t>System</w:t>
      </w:r>
      <w:r w:rsidRPr="00D35A89">
        <w:rPr>
          <w:color w:val="808030"/>
          <w:lang w:eastAsia="en-US"/>
        </w:rPr>
        <w:t>.</w:t>
      </w:r>
      <w:r w:rsidRPr="00D35A89">
        <w:rPr>
          <w:lang w:eastAsia="en-US"/>
        </w:rPr>
        <w:t>out</w:t>
      </w:r>
      <w:r w:rsidRPr="00D35A89">
        <w:rPr>
          <w:color w:val="808030"/>
          <w:lang w:eastAsia="en-US"/>
        </w:rPr>
        <w:t>.</w:t>
      </w:r>
      <w:r w:rsidRPr="00D35A89">
        <w:rPr>
          <w:lang w:eastAsia="en-US"/>
        </w:rPr>
        <w:t>println</w:t>
      </w:r>
      <w:r w:rsidRPr="00D35A89">
        <w:rPr>
          <w:color w:val="808030"/>
          <w:lang w:eastAsia="en-US"/>
        </w:rPr>
        <w:t>(</w:t>
      </w:r>
      <w:r w:rsidRPr="00D35A89">
        <w:rPr>
          <w:lang w:eastAsia="en-US"/>
        </w:rPr>
        <w:t xml:space="preserve">string4 </w:t>
      </w:r>
      <w:r w:rsidRPr="00D35A89">
        <w:rPr>
          <w:color w:val="808030"/>
          <w:lang w:eastAsia="en-US"/>
        </w:rPr>
        <w:t>==</w:t>
      </w:r>
      <w:r w:rsidRPr="00D35A89">
        <w:rPr>
          <w:lang w:eastAsia="en-US"/>
        </w:rPr>
        <w:t xml:space="preserve"> </w:t>
      </w:r>
      <w:r w:rsidRPr="00D35A89">
        <w:rPr>
          <w:color w:val="0000E6"/>
          <w:lang w:eastAsia="en-US"/>
        </w:rPr>
        <w:t>"abcdef"</w:t>
      </w:r>
      <w:r w:rsidRPr="00D35A89">
        <w:rPr>
          <w:color w:val="808030"/>
          <w:lang w:eastAsia="en-US"/>
        </w:rPr>
        <w:t>)</w:t>
      </w:r>
      <w:r w:rsidRPr="00D35A89">
        <w:rPr>
          <w:color w:val="800080"/>
          <w:lang w:eastAsia="en-US"/>
        </w:rPr>
        <w:t>;</w:t>
      </w:r>
      <w:r w:rsidRPr="00D35A89">
        <w:rPr>
          <w:lang w:eastAsia="en-US"/>
        </w:rPr>
        <w:t xml:space="preserve"> </w:t>
      </w:r>
      <w:r w:rsidRPr="00D35A89">
        <w:rPr>
          <w:color w:val="696969"/>
          <w:lang w:eastAsia="en-US"/>
        </w:rPr>
        <w:t>//false</w:t>
      </w:r>
    </w:p>
    <w:p w14:paraId="5819BD01" w14:textId="77777777" w:rsidR="00D35A89" w:rsidRPr="00D35A89" w:rsidRDefault="00D35A89" w:rsidP="00D35A89">
      <w:pPr>
        <w:pStyle w:val="Code"/>
        <w:rPr>
          <w:lang w:eastAsia="en-US"/>
        </w:rPr>
      </w:pPr>
    </w:p>
    <w:p w14:paraId="6E74AB39"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xml:space="preserve">// La méthode intern() de la classe String permet de convertir </w:t>
      </w:r>
    </w:p>
    <w:p w14:paraId="0CD9A98A" w14:textId="77777777" w:rsidR="00D35A89" w:rsidRPr="00D35A89" w:rsidRDefault="00D35A89" w:rsidP="00D35A89">
      <w:pPr>
        <w:pStyle w:val="Code"/>
        <w:rPr>
          <w:lang w:eastAsia="en-US"/>
        </w:rPr>
      </w:pPr>
      <w:r w:rsidRPr="00D35A89">
        <w:rPr>
          <w:lang w:eastAsia="en-US"/>
        </w:rPr>
        <w:t xml:space="preserve">      </w:t>
      </w:r>
      <w:r w:rsidRPr="00D35A89">
        <w:rPr>
          <w:color w:val="696969"/>
          <w:lang w:eastAsia="en-US"/>
        </w:rPr>
        <w:t>// la référence à l'objet correspondant au littéral</w:t>
      </w:r>
    </w:p>
    <w:p w14:paraId="1549C21E" w14:textId="77777777" w:rsidR="00D35A89" w:rsidRPr="008B351D" w:rsidRDefault="00D35A89" w:rsidP="00D35A89">
      <w:pPr>
        <w:pStyle w:val="Code"/>
        <w:rPr>
          <w:lang w:val="en-US" w:eastAsia="en-US"/>
        </w:rPr>
      </w:pPr>
      <w:r w:rsidRPr="00D35A89">
        <w:rPr>
          <w:lang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string1 </w:t>
      </w:r>
      <w:r w:rsidRPr="008B351D">
        <w:rPr>
          <w:color w:val="808030"/>
          <w:lang w:val="en-US" w:eastAsia="en-US"/>
        </w:rPr>
        <w:t>+</w:t>
      </w:r>
      <w:r w:rsidRPr="008B351D">
        <w:rPr>
          <w:lang w:val="en-US" w:eastAsia="en-US"/>
        </w:rPr>
        <w:t xml:space="preserve"> string2</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49A8A81A" w14:textId="77777777" w:rsidR="00D35A89" w:rsidRPr="008B351D" w:rsidRDefault="00D35A89" w:rsidP="00D35A89">
      <w:pPr>
        <w:pStyle w:val="Code"/>
        <w:rPr>
          <w:lang w:val="en-US" w:eastAsia="en-US"/>
        </w:rPr>
      </w:pPr>
      <w:r w:rsidRPr="008B351D">
        <w:rPr>
          <w:lang w:val="en-US"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string4</w:t>
      </w:r>
      <w:r w:rsidRPr="008B351D">
        <w:rPr>
          <w:color w:val="808030"/>
          <w:lang w:val="en-US" w:eastAsia="en-US"/>
        </w:rPr>
        <w:t>.</w:t>
      </w:r>
      <w:r w:rsidRPr="008B351D">
        <w:rPr>
          <w:lang w:val="en-US" w:eastAsia="en-US"/>
        </w:rPr>
        <w:t>intern</w:t>
      </w:r>
      <w:r w:rsidRPr="008B351D">
        <w:rPr>
          <w:color w:val="808030"/>
          <w:lang w:val="en-US" w:eastAsia="en-US"/>
        </w:rPr>
        <w:t>()</w:t>
      </w:r>
      <w:r w:rsidRPr="008B351D">
        <w:rPr>
          <w:lang w:val="en-US" w:eastAsia="en-US"/>
        </w:rPr>
        <w:t xml:space="preserve"> </w:t>
      </w:r>
      <w:r w:rsidRPr="008B351D">
        <w:rPr>
          <w:color w:val="808030"/>
          <w:lang w:val="en-US" w:eastAsia="en-US"/>
        </w:rPr>
        <w:t>==</w:t>
      </w:r>
      <w:r w:rsidRPr="008B351D">
        <w:rPr>
          <w:lang w:val="en-US" w:eastAsia="en-US"/>
        </w:rPr>
        <w:t xml:space="preserve"> </w:t>
      </w:r>
      <w:r w:rsidRPr="008B351D">
        <w:rPr>
          <w:color w:val="0000E6"/>
          <w:lang w:val="en-US" w:eastAsia="en-US"/>
        </w:rPr>
        <w:t>"abcdef"</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6645D7EB" w14:textId="77777777" w:rsidR="00D35A89" w:rsidRPr="008B351D" w:rsidRDefault="00D35A89" w:rsidP="00D35A89">
      <w:pPr>
        <w:pStyle w:val="Code"/>
        <w:rPr>
          <w:lang w:val="en-US" w:eastAsia="en-US"/>
        </w:rPr>
      </w:pPr>
    </w:p>
    <w:p w14:paraId="2079307C" w14:textId="77777777" w:rsidR="00D35A89" w:rsidRPr="00D35A89" w:rsidRDefault="00D35A89" w:rsidP="00D35A89">
      <w:pPr>
        <w:pStyle w:val="Code"/>
        <w:rPr>
          <w:lang w:eastAsia="en-US"/>
        </w:rPr>
      </w:pPr>
      <w:r w:rsidRPr="008B351D">
        <w:rPr>
          <w:lang w:val="en-US" w:eastAsia="en-US"/>
        </w:rPr>
        <w:t xml:space="preserve">      </w:t>
      </w:r>
      <w:r w:rsidRPr="00D35A89">
        <w:rPr>
          <w:color w:val="696969"/>
          <w:lang w:eastAsia="en-US"/>
        </w:rPr>
        <w:t>// La méthode equals() permet de comparer le contenu de l'objet plutôt que la référence</w:t>
      </w:r>
    </w:p>
    <w:p w14:paraId="6445BDEA" w14:textId="77777777" w:rsidR="00D35A89" w:rsidRPr="002E0279" w:rsidRDefault="00D35A89" w:rsidP="00D35A89">
      <w:pPr>
        <w:pStyle w:val="Code"/>
        <w:rPr>
          <w:lang w:val="en-CA" w:eastAsia="en-US"/>
        </w:rPr>
      </w:pPr>
      <w:r w:rsidRPr="00D35A89">
        <w:rPr>
          <w:lang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string2</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6293B50A"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string4</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"abcdef"</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57952436" w14:textId="77777777" w:rsidR="00D35A89" w:rsidRPr="008B351D" w:rsidRDefault="00D35A89" w:rsidP="00D35A89">
      <w:pPr>
        <w:pStyle w:val="Code"/>
        <w:rPr>
          <w:lang w:eastAsia="en-US"/>
        </w:rPr>
      </w:pPr>
      <w:r w:rsidRPr="002E0279">
        <w:rPr>
          <w:lang w:val="en-CA" w:eastAsia="en-US"/>
        </w:rPr>
        <w:t xml:space="preserve">    </w:t>
      </w:r>
      <w:r w:rsidRPr="008B351D">
        <w:rPr>
          <w:color w:val="800080"/>
          <w:lang w:eastAsia="en-US"/>
        </w:rPr>
        <w:t>}</w:t>
      </w:r>
    </w:p>
    <w:p w14:paraId="0F9B14D2" w14:textId="0EF63F77" w:rsidR="00D35A89" w:rsidRDefault="00D35A89" w:rsidP="00D35A89">
      <w:pPr>
        <w:pStyle w:val="Code"/>
        <w:rPr>
          <w:color w:val="800080"/>
          <w:lang w:eastAsia="en-US"/>
        </w:rPr>
      </w:pPr>
      <w:r w:rsidRPr="008B351D">
        <w:rPr>
          <w:color w:val="800080"/>
          <w:lang w:eastAsia="en-US"/>
        </w:rPr>
        <w:t>}</w:t>
      </w:r>
    </w:p>
    <w:p w14:paraId="17ED70E1" w14:textId="77777777" w:rsidR="003E5B17" w:rsidRPr="008B351D" w:rsidRDefault="003E5B17" w:rsidP="00D35A89">
      <w:pPr>
        <w:pStyle w:val="Code"/>
        <w:rPr>
          <w:lang w:eastAsia="en-US"/>
        </w:rPr>
      </w:pPr>
    </w:p>
    <w:p w14:paraId="0F6BA856" w14:textId="77777777" w:rsidR="00F97D1A" w:rsidRPr="008B351D" w:rsidRDefault="00F97D1A" w:rsidP="00F97D1A">
      <w:pPr>
        <w:pStyle w:val="Corpsdetexte"/>
        <w:rPr>
          <w:lang w:val="fr-CA"/>
        </w:rPr>
      </w:pPr>
    </w:p>
    <w:p w14:paraId="3025A0D1" w14:textId="77777777" w:rsidR="00F97D1A" w:rsidRPr="008B351D" w:rsidRDefault="00F97D1A" w:rsidP="00F97D1A">
      <w:pPr>
        <w:pStyle w:val="Corpsdetexte"/>
        <w:rPr>
          <w:lang w:val="fr-CA"/>
        </w:rPr>
      </w:pPr>
      <w:r w:rsidRPr="008B351D">
        <w:rPr>
          <w:lang w:val="fr-CA"/>
        </w:rPr>
        <w:t>La condition dans</w:t>
      </w:r>
    </w:p>
    <w:p w14:paraId="2E9746E5" w14:textId="77777777" w:rsidR="00F97D1A" w:rsidRPr="008B351D" w:rsidRDefault="00F97D1A" w:rsidP="00F97D1A">
      <w:pPr>
        <w:pStyle w:val="CodeJava9pt"/>
        <w:rPr>
          <w:lang w:val="fr-CA"/>
        </w:rPr>
      </w:pPr>
      <w:r w:rsidRPr="008B351D">
        <w:rPr>
          <w:lang w:val="fr-CA"/>
        </w:rPr>
        <w:t xml:space="preserve">      System.out.println(string3 == "abcdef"); // true</w:t>
      </w:r>
    </w:p>
    <w:p w14:paraId="7C879847" w14:textId="77777777" w:rsidR="00F97D1A" w:rsidRDefault="00F97D1A" w:rsidP="00F97D1A">
      <w:pPr>
        <w:pStyle w:val="Corpsdetexte"/>
        <w:rPr>
          <w:lang w:val="fr-CA"/>
        </w:rPr>
      </w:pPr>
      <w:r>
        <w:rPr>
          <w:lang w:val="fr-CA"/>
        </w:rPr>
        <w:t xml:space="preserve">retourne true car </w:t>
      </w:r>
      <w:r w:rsidRPr="000F522C">
        <w:rPr>
          <w:i/>
          <w:iCs/>
          <w:lang w:val="fr-CA"/>
        </w:rPr>
        <w:t>string3</w:t>
      </w:r>
      <w:r>
        <w:rPr>
          <w:lang w:val="fr-CA"/>
        </w:rPr>
        <w:t xml:space="preserve"> fait référence au même objet que </w:t>
      </w:r>
      <w:r w:rsidRPr="000F522C">
        <w:rPr>
          <w:lang w:val="fr-CA"/>
        </w:rPr>
        <w:t>"abcdef"</w:t>
      </w:r>
      <w:r>
        <w:rPr>
          <w:lang w:val="fr-CA"/>
        </w:rPr>
        <w:t>.</w:t>
      </w:r>
    </w:p>
    <w:p w14:paraId="78E9DADE" w14:textId="77777777" w:rsidR="00F97D1A" w:rsidRDefault="00F97D1A" w:rsidP="00F97D1A">
      <w:pPr>
        <w:pStyle w:val="Corpsdetexte"/>
        <w:rPr>
          <w:lang w:val="fr-CA"/>
        </w:rPr>
      </w:pPr>
      <w:r>
        <w:rPr>
          <w:lang w:val="fr-CA"/>
        </w:rPr>
        <w:t>La condition dans</w:t>
      </w:r>
    </w:p>
    <w:p w14:paraId="3E7E7940" w14:textId="77777777" w:rsidR="00F97D1A" w:rsidRPr="007C05BF" w:rsidRDefault="00F97D1A" w:rsidP="00F97D1A">
      <w:pPr>
        <w:pStyle w:val="CodeJava9pt"/>
        <w:rPr>
          <w:lang w:val="fr-CA"/>
        </w:rPr>
      </w:pPr>
      <w:r w:rsidRPr="00870464">
        <w:rPr>
          <w:lang w:val="fr-CA"/>
        </w:rPr>
        <w:t xml:space="preserve">      </w:t>
      </w:r>
      <w:r w:rsidRPr="007C05BF">
        <w:rPr>
          <w:lang w:val="fr-CA"/>
        </w:rPr>
        <w:t>System.out.println("abc"+"def" == "abcdef"); //true</w:t>
      </w:r>
    </w:p>
    <w:p w14:paraId="14FE56CE" w14:textId="7DFB582C" w:rsidR="00F97D1A" w:rsidRDefault="00F97D1A" w:rsidP="00F97D1A">
      <w:pPr>
        <w:pStyle w:val="Corpsdetexte"/>
        <w:rPr>
          <w:lang w:val="fr-CA"/>
        </w:rPr>
      </w:pPr>
      <w:r>
        <w:rPr>
          <w:lang w:val="fr-CA"/>
        </w:rPr>
        <w:t xml:space="preserve">retourne aussi true car la concaténation </w:t>
      </w:r>
      <w:r w:rsidRPr="00A3047A">
        <w:rPr>
          <w:lang w:val="fr-CA"/>
        </w:rPr>
        <w:t>"abc"+"def"</w:t>
      </w:r>
      <w:r>
        <w:rPr>
          <w:lang w:val="fr-CA"/>
        </w:rPr>
        <w:t xml:space="preserve"> est calculée au moment de la compilation, ce qui produit le </w:t>
      </w:r>
      <w:r w:rsidR="00DF0113">
        <w:rPr>
          <w:lang w:val="fr-CA"/>
        </w:rPr>
        <w:t>littéral</w:t>
      </w:r>
      <w:r>
        <w:rPr>
          <w:lang w:val="fr-CA"/>
        </w:rPr>
        <w:t xml:space="preserve"> </w:t>
      </w:r>
      <w:r w:rsidRPr="007D6A8B">
        <w:rPr>
          <w:lang w:val="fr-CA"/>
        </w:rPr>
        <w:t>"</w:t>
      </w:r>
      <w:r>
        <w:rPr>
          <w:lang w:val="fr-CA"/>
        </w:rPr>
        <w:t>abc</w:t>
      </w:r>
      <w:r w:rsidRPr="007D6A8B">
        <w:rPr>
          <w:lang w:val="fr-CA"/>
        </w:rPr>
        <w:t>def"</w:t>
      </w:r>
      <w:r>
        <w:rPr>
          <w:lang w:val="fr-CA"/>
        </w:rPr>
        <w:t>.</w:t>
      </w:r>
    </w:p>
    <w:p w14:paraId="7C54EC68" w14:textId="77777777" w:rsidR="00F97D1A" w:rsidRDefault="00F97D1A" w:rsidP="00F97D1A">
      <w:pPr>
        <w:pStyle w:val="Corpsdetexte"/>
        <w:rPr>
          <w:lang w:val="fr-CA"/>
        </w:rPr>
      </w:pPr>
      <w:r>
        <w:rPr>
          <w:lang w:val="fr-CA"/>
        </w:rPr>
        <w:t>La condition dans</w:t>
      </w:r>
    </w:p>
    <w:p w14:paraId="60FE4E3C" w14:textId="77777777" w:rsidR="00F97D1A" w:rsidRPr="007C05BF" w:rsidRDefault="00F97D1A" w:rsidP="00F97D1A">
      <w:pPr>
        <w:pStyle w:val="CodeJava9pt"/>
        <w:rPr>
          <w:lang w:val="fr-CA"/>
        </w:rPr>
      </w:pPr>
      <w:r w:rsidRPr="00870464">
        <w:t xml:space="preserve">      </w:t>
      </w:r>
      <w:r w:rsidRPr="007C05BF">
        <w:rPr>
          <w:lang w:val="fr-CA"/>
        </w:rPr>
        <w:t>System.out.println(string1 + string2 == "abcdef"); //false</w:t>
      </w:r>
    </w:p>
    <w:p w14:paraId="170C48C3" w14:textId="0DF0F08F" w:rsidR="00F97D1A" w:rsidRDefault="00F97D1A" w:rsidP="00F97D1A">
      <w:pPr>
        <w:pStyle w:val="Corpsdetexte"/>
        <w:rPr>
          <w:lang w:val="fr-CA"/>
        </w:rPr>
      </w:pPr>
      <w:r>
        <w:rPr>
          <w:lang w:val="fr-CA"/>
        </w:rPr>
        <w:t xml:space="preserve">retourne false car la concaténation </w:t>
      </w:r>
      <w:r w:rsidRPr="00D5259A">
        <w:rPr>
          <w:i/>
          <w:iCs/>
          <w:lang w:val="fr-CA"/>
        </w:rPr>
        <w:t>string1</w:t>
      </w:r>
      <w:r>
        <w:rPr>
          <w:lang w:val="fr-CA"/>
        </w:rPr>
        <w:t xml:space="preserve"> + </w:t>
      </w:r>
      <w:r w:rsidRPr="00D5259A">
        <w:rPr>
          <w:i/>
          <w:iCs/>
          <w:lang w:val="fr-CA"/>
        </w:rPr>
        <w:t>string2</w:t>
      </w:r>
      <w:r>
        <w:rPr>
          <w:lang w:val="fr-CA"/>
        </w:rPr>
        <w:t xml:space="preserve"> ne peut être calculée à la compilation. Donc, l’objet créé ne sera pas le même que l’objet correspondant au </w:t>
      </w:r>
      <w:r w:rsidR="00DF0113">
        <w:rPr>
          <w:lang w:val="fr-CA"/>
        </w:rPr>
        <w:t>littéral</w:t>
      </w:r>
      <w:r>
        <w:rPr>
          <w:lang w:val="fr-CA"/>
        </w:rPr>
        <w:t xml:space="preserve"> </w:t>
      </w:r>
      <w:r w:rsidRPr="00CE789C">
        <w:rPr>
          <w:lang w:val="fr-CA"/>
        </w:rPr>
        <w:t>"abcdef"</w:t>
      </w:r>
      <w:r>
        <w:rPr>
          <w:lang w:val="fr-CA"/>
        </w:rPr>
        <w:t>.</w:t>
      </w:r>
    </w:p>
    <w:p w14:paraId="4D502912" w14:textId="77777777" w:rsidR="00F97D1A" w:rsidRDefault="00F97D1A" w:rsidP="00F97D1A">
      <w:pPr>
        <w:pStyle w:val="Corpsdetexte"/>
        <w:rPr>
          <w:lang w:val="fr-CA"/>
        </w:rPr>
      </w:pPr>
      <w:r>
        <w:rPr>
          <w:lang w:val="fr-CA"/>
        </w:rPr>
        <w:t>La condition</w:t>
      </w:r>
    </w:p>
    <w:p w14:paraId="17447547" w14:textId="77777777" w:rsidR="00F97D1A" w:rsidRPr="00870464" w:rsidRDefault="00F97D1A" w:rsidP="00F97D1A">
      <w:pPr>
        <w:pStyle w:val="CodeJava9pt"/>
        <w:rPr>
          <w:lang w:val="fr-CA"/>
        </w:rPr>
      </w:pPr>
      <w:r w:rsidRPr="00870464">
        <w:rPr>
          <w:lang w:val="fr-CA"/>
        </w:rPr>
        <w:t xml:space="preserve">      System.out.println(string4 == "abcdef"); //false</w:t>
      </w:r>
    </w:p>
    <w:p w14:paraId="3853E130" w14:textId="7DB64BCB" w:rsidR="00F97D1A" w:rsidRDefault="00F97D1A" w:rsidP="00F97D1A">
      <w:pPr>
        <w:pStyle w:val="Corpsdetexte"/>
        <w:rPr>
          <w:lang w:val="fr-CA"/>
        </w:rPr>
      </w:pPr>
      <w:r>
        <w:rPr>
          <w:lang w:val="fr-CA"/>
        </w:rPr>
        <w:t xml:space="preserve">retourne false car le constructeur </w:t>
      </w:r>
      <w:r w:rsidRPr="006B3B8F">
        <w:rPr>
          <w:i/>
          <w:lang w:val="fr-CA"/>
        </w:rPr>
        <w:t>String</w:t>
      </w:r>
      <w:r>
        <w:rPr>
          <w:lang w:val="fr-CA"/>
        </w:rPr>
        <w:t xml:space="preserve">() produit toujours un objet distinct et donc différent de l’objet correspondant au </w:t>
      </w:r>
      <w:r w:rsidR="00DF0113">
        <w:rPr>
          <w:lang w:val="fr-CA"/>
        </w:rPr>
        <w:t>littéral</w:t>
      </w:r>
      <w:r>
        <w:rPr>
          <w:lang w:val="fr-CA"/>
        </w:rPr>
        <w:t>.</w:t>
      </w:r>
    </w:p>
    <w:p w14:paraId="04F2B15A" w14:textId="77777777" w:rsidR="00F97D1A" w:rsidRPr="008B351D" w:rsidRDefault="00F97D1A" w:rsidP="00F97D1A">
      <w:pPr>
        <w:pStyle w:val="Corpsdetexte"/>
        <w:rPr>
          <w:lang w:val="en-US"/>
        </w:rPr>
      </w:pPr>
      <w:r w:rsidRPr="008B351D">
        <w:rPr>
          <w:lang w:val="en-US"/>
        </w:rPr>
        <w:lastRenderedPageBreak/>
        <w:t>Les deux conditions dans</w:t>
      </w:r>
    </w:p>
    <w:p w14:paraId="6D8A8509" w14:textId="77777777" w:rsidR="00F97D1A" w:rsidRPr="008B351D" w:rsidRDefault="00F97D1A" w:rsidP="00F97D1A">
      <w:pPr>
        <w:pStyle w:val="CodeJava9pt"/>
        <w:rPr>
          <w:lang w:val="en-US"/>
        </w:rPr>
      </w:pPr>
      <w:r w:rsidRPr="008B351D">
        <w:rPr>
          <w:lang w:val="en-US"/>
        </w:rPr>
        <w:t xml:space="preserve">      System.out.println((string1 + string2).intern() == "abcdef"); //true</w:t>
      </w:r>
    </w:p>
    <w:p w14:paraId="761EA513" w14:textId="77777777" w:rsidR="00F97D1A" w:rsidRPr="008B351D" w:rsidRDefault="00F97D1A" w:rsidP="00F97D1A">
      <w:pPr>
        <w:pStyle w:val="CodeJava9pt"/>
        <w:rPr>
          <w:lang w:val="en-US"/>
        </w:rPr>
      </w:pPr>
      <w:r w:rsidRPr="008B351D">
        <w:rPr>
          <w:lang w:val="en-US"/>
        </w:rPr>
        <w:t xml:space="preserve">      System.out.println(string4.intern() == "abcdef"); //true</w:t>
      </w:r>
    </w:p>
    <w:p w14:paraId="10AFBF05" w14:textId="1B81B793" w:rsidR="00F97D1A" w:rsidRDefault="00F97D1A" w:rsidP="00F97D1A">
      <w:pPr>
        <w:pStyle w:val="Corpsdetexte"/>
      </w:pPr>
      <w:r>
        <w:t>r</w:t>
      </w:r>
      <w:r w:rsidRPr="00947077">
        <w:t xml:space="preserve">etournent true car la méthode </w:t>
      </w:r>
      <w:r w:rsidRPr="006B3B8F">
        <w:rPr>
          <w:i/>
        </w:rPr>
        <w:t>intern</w:t>
      </w:r>
      <w:r w:rsidRPr="00947077">
        <w:t xml:space="preserve">() convertit la </w:t>
      </w:r>
      <w:r w:rsidR="004C38F7" w:rsidRPr="00947077">
        <w:t>référence</w:t>
      </w:r>
      <w:r w:rsidRPr="00947077">
        <w:t xml:space="preserve"> </w:t>
      </w:r>
      <w:r>
        <w:t xml:space="preserve">à une référence à l’objet correspondant au </w:t>
      </w:r>
      <w:r w:rsidR="004C38F7">
        <w:t>littéral</w:t>
      </w:r>
      <w:r>
        <w:t xml:space="preserve"> </w:t>
      </w:r>
      <w:r w:rsidRPr="00CE789C">
        <w:rPr>
          <w:lang w:val="fr-CA"/>
        </w:rPr>
        <w:t>"abcdef"</w:t>
      </w:r>
      <w:r>
        <w:t>.</w:t>
      </w:r>
    </w:p>
    <w:p w14:paraId="413FD2B2" w14:textId="77777777" w:rsidR="00F97D1A" w:rsidRPr="008B351D" w:rsidRDefault="00F97D1A" w:rsidP="00F97D1A">
      <w:pPr>
        <w:pStyle w:val="Corpsdetexte"/>
        <w:rPr>
          <w:lang w:val="en-US"/>
        </w:rPr>
      </w:pPr>
      <w:r w:rsidRPr="008B351D">
        <w:rPr>
          <w:lang w:val="en-US"/>
        </w:rPr>
        <w:t>Les deux conditions dans</w:t>
      </w:r>
    </w:p>
    <w:p w14:paraId="4882D320" w14:textId="77777777" w:rsidR="00F97D1A" w:rsidRPr="008B351D" w:rsidRDefault="00F97D1A" w:rsidP="00F97D1A">
      <w:pPr>
        <w:pStyle w:val="CodeJava9pt"/>
        <w:rPr>
          <w:lang w:val="en-US"/>
        </w:rPr>
      </w:pPr>
      <w:r w:rsidRPr="008B351D">
        <w:rPr>
          <w:lang w:val="en-US"/>
        </w:rPr>
        <w:t xml:space="preserve">      System.out.println((string1 + string2).equals("abcdef")); //true</w:t>
      </w:r>
    </w:p>
    <w:p w14:paraId="5DEA5202" w14:textId="77777777" w:rsidR="00F97D1A" w:rsidRPr="00FD250C" w:rsidRDefault="00F97D1A" w:rsidP="00F97D1A">
      <w:pPr>
        <w:pStyle w:val="CodeJava9pt"/>
        <w:rPr>
          <w:lang w:val="en-CA"/>
        </w:rPr>
      </w:pPr>
      <w:r w:rsidRPr="008B351D">
        <w:rPr>
          <w:lang w:val="en-US"/>
        </w:rPr>
        <w:t xml:space="preserve">      </w:t>
      </w:r>
      <w:r w:rsidRPr="00FD250C">
        <w:rPr>
          <w:lang w:val="en-CA"/>
        </w:rPr>
        <w:t>System.out.println(string4.equals("abcdef")); //true</w:t>
      </w:r>
    </w:p>
    <w:p w14:paraId="0158F956" w14:textId="2E2D2B09" w:rsidR="00F97D1A" w:rsidRDefault="00F97D1A" w:rsidP="00F97D1A">
      <w:pPr>
        <w:pStyle w:val="Corpsdetexte"/>
      </w:pPr>
      <w:r>
        <w:t xml:space="preserve">retournent </w:t>
      </w:r>
      <w:r w:rsidRPr="006B3B8F">
        <w:rPr>
          <w:i/>
        </w:rPr>
        <w:t>true</w:t>
      </w:r>
      <w:r>
        <w:t xml:space="preserve"> car ce n’est pas la référence à l’objet qui est comparée mais bien le contenu, c’est-à-dire la chaîne de caractère elle-même. La morale de cet exemple : il est habituellement préférable de comparer les </w:t>
      </w:r>
      <w:hyperlink r:id="rId215" w:tooltip="class in java.lang" w:history="1">
        <w:r w:rsidR="00AE5143" w:rsidRPr="00BF5250">
          <w:rPr>
            <w:rFonts w:ascii="DejaVu Sans Mono" w:hAnsi="DejaVu Sans Mono" w:cs="Courier New"/>
            <w:b/>
            <w:bCs/>
            <w:color w:val="4A6782"/>
            <w:spacing w:val="0"/>
            <w:sz w:val="21"/>
            <w:szCs w:val="21"/>
          </w:rPr>
          <w:t>String</w:t>
        </w:r>
      </w:hyperlink>
      <w:r w:rsidR="00AE5143">
        <w:rPr>
          <w:rFonts w:ascii="DejaVu Sans Mono" w:hAnsi="DejaVu Sans Mono" w:cs="Courier New"/>
          <w:b/>
          <w:bCs/>
          <w:color w:val="4A6782"/>
          <w:spacing w:val="0"/>
          <w:sz w:val="21"/>
          <w:szCs w:val="21"/>
        </w:rPr>
        <w:t xml:space="preserve"> </w:t>
      </w:r>
      <w:r>
        <w:t xml:space="preserve">avec </w:t>
      </w:r>
      <w:r w:rsidRPr="00B970A6">
        <w:rPr>
          <w:i/>
          <w:iCs/>
        </w:rPr>
        <w:t>equals</w:t>
      </w:r>
      <w:r>
        <w:t>().</w:t>
      </w:r>
    </w:p>
    <w:p w14:paraId="4D620D37" w14:textId="77777777" w:rsidR="00F97D1A" w:rsidRDefault="00F97D1A" w:rsidP="00F97D1A">
      <w:pPr>
        <w:pStyle w:val="Corpsdetexte"/>
      </w:pPr>
      <w:r>
        <w:t xml:space="preserve">Un autre aspect qui porte souvent à confusion pour un novice est la distinction entre </w:t>
      </w:r>
    </w:p>
    <w:p w14:paraId="45A1E0EE" w14:textId="543EBFA9" w:rsidR="00F97D1A" w:rsidRDefault="00F97D1A" w:rsidP="00F97D1A">
      <w:pPr>
        <w:pStyle w:val="Corpsdetexte"/>
        <w:numPr>
          <w:ilvl w:val="0"/>
          <w:numId w:val="11"/>
        </w:numPr>
      </w:pPr>
      <w:r>
        <w:t xml:space="preserve">le </w:t>
      </w:r>
      <w:r w:rsidR="004C38F7">
        <w:t>littéral</w:t>
      </w:r>
      <w:r>
        <w:t xml:space="preserve"> qui représente la chaîne vide ""</w:t>
      </w:r>
    </w:p>
    <w:p w14:paraId="6E3EE99E" w14:textId="27CBE392" w:rsidR="00F97D1A" w:rsidRPr="00947077" w:rsidRDefault="00F97D1A" w:rsidP="00F97D1A">
      <w:pPr>
        <w:pStyle w:val="Corpsdetexte"/>
        <w:numPr>
          <w:ilvl w:val="0"/>
          <w:numId w:val="11"/>
        </w:numPr>
      </w:pPr>
      <w:r>
        <w:t xml:space="preserve">le </w:t>
      </w:r>
      <w:r w:rsidR="004C38F7">
        <w:t>littéral</w:t>
      </w:r>
      <w:r>
        <w:t xml:space="preserve"> </w:t>
      </w:r>
      <w:r w:rsidRPr="001B10C0">
        <w:rPr>
          <w:i/>
          <w:iCs/>
        </w:rPr>
        <w:t>null</w:t>
      </w:r>
    </w:p>
    <w:p w14:paraId="7E954675" w14:textId="5E29350B" w:rsidR="00F97D1A" w:rsidRDefault="00F97D1A" w:rsidP="00F97D1A">
      <w:pPr>
        <w:pStyle w:val="Corpsdetexte"/>
        <w:rPr>
          <w:lang w:val="fr-CA"/>
        </w:rPr>
      </w:pPr>
      <w:r w:rsidRPr="00842D81">
        <w:rPr>
          <w:b/>
          <w:bCs/>
          <w:lang w:val="fr-CA"/>
        </w:rPr>
        <w:t>Exemple</w:t>
      </w:r>
      <w:r>
        <w:rPr>
          <w:lang w:val="fr-CA"/>
        </w:rPr>
        <w:t xml:space="preserve">. </w:t>
      </w:r>
      <w:hyperlink r:id="rId216" w:history="1">
        <w:r w:rsidRPr="00D35A89">
          <w:rPr>
            <w:rFonts w:ascii="Segoe UI" w:hAnsi="Segoe UI" w:cs="Segoe UI"/>
            <w:color w:val="0366D6"/>
            <w:lang w:val="fr-CA"/>
          </w:rPr>
          <w:t>JavaPasAPas</w:t>
        </w:r>
      </w:hyperlink>
      <w:r w:rsidRPr="00D35A89">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sidRPr="00D35A89">
        <w:rPr>
          <w:rFonts w:ascii="Segoe UI" w:hAnsi="Segoe UI" w:cs="Segoe UI"/>
          <w:color w:val="586069"/>
          <w:lang w:val="fr-CA"/>
        </w:rPr>
        <w:t>/</w:t>
      </w:r>
      <w:r w:rsidRPr="00D35A89">
        <w:rPr>
          <w:rFonts w:ascii="Segoe UI" w:hAnsi="Segoe UI" w:cs="Segoe UI"/>
          <w:b/>
          <w:bCs/>
          <w:color w:val="586069"/>
          <w:lang w:val="fr-CA"/>
        </w:rPr>
        <w:t>ExemplesStringVide.java</w:t>
      </w:r>
    </w:p>
    <w:p w14:paraId="3FBD04A5" w14:textId="77777777" w:rsidR="00F97D1A" w:rsidRPr="00842D81" w:rsidRDefault="00F97D1A" w:rsidP="00F97D1A">
      <w:pPr>
        <w:pStyle w:val="Corpsdetexte"/>
      </w:pPr>
      <w:r>
        <w:rPr>
          <w:lang w:val="fr-CA"/>
        </w:rPr>
        <w:t>L’exemple suivant illustre la différence entre ces concepts.</w:t>
      </w:r>
    </w:p>
    <w:p w14:paraId="2E7655CB" w14:textId="77777777" w:rsidR="00D35A89" w:rsidRPr="002E0279" w:rsidRDefault="00D35A89" w:rsidP="00D35A89">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ExemplesStringVide</w:t>
      </w:r>
      <w:r w:rsidRPr="002E0279">
        <w:rPr>
          <w:color w:val="800080"/>
          <w:lang w:val="en-CA" w:eastAsia="en-US"/>
        </w:rPr>
        <w:t>{</w:t>
      </w:r>
    </w:p>
    <w:p w14:paraId="0CC6106A" w14:textId="77777777" w:rsidR="00D35A89" w:rsidRPr="002E0279" w:rsidRDefault="00D35A89" w:rsidP="00D35A89">
      <w:pPr>
        <w:pStyle w:val="Code"/>
        <w:rPr>
          <w:lang w:val="en-CA" w:eastAsia="en-US"/>
        </w:rPr>
      </w:pPr>
    </w:p>
    <w:p w14:paraId="25705773"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61D79F4E" w14:textId="77777777" w:rsidR="00D35A89" w:rsidRPr="002E0279" w:rsidRDefault="00D35A89" w:rsidP="00D35A89">
      <w:pPr>
        <w:pStyle w:val="Code"/>
        <w:rPr>
          <w:lang w:val="en-CA" w:eastAsia="en-US"/>
        </w:rPr>
      </w:pPr>
    </w:p>
    <w:p w14:paraId="28076CF2"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0080"/>
          <w:lang w:val="en-CA" w:eastAsia="en-US"/>
        </w:rPr>
        <w:t>;</w:t>
      </w:r>
    </w:p>
    <w:p w14:paraId="3FEB523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string2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p>
    <w:p w14:paraId="41BCBFD9"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string3 </w:t>
      </w:r>
      <w:r w:rsidRPr="002E0279">
        <w:rPr>
          <w:color w:val="808030"/>
          <w:lang w:val="en-CA" w:eastAsia="en-US"/>
        </w:rPr>
        <w:t>=</w:t>
      </w:r>
      <w:r w:rsidRPr="002E0279">
        <w:rPr>
          <w:lang w:val="en-CA" w:eastAsia="en-US"/>
        </w:rPr>
        <w:t xml:space="preserve"> </w:t>
      </w:r>
      <w:r w:rsidRPr="002E0279">
        <w:rPr>
          <w:b/>
          <w:bCs/>
          <w:color w:val="800000"/>
          <w:lang w:val="en-CA" w:eastAsia="en-US"/>
        </w:rPr>
        <w:t>new</w:t>
      </w:r>
      <w:r w:rsidRPr="002E0279">
        <w:rPr>
          <w:lang w:val="en-CA" w:eastAsia="en-US"/>
        </w:rPr>
        <w:t xml:space="preserve"> </w:t>
      </w:r>
      <w:r w:rsidRPr="002E0279">
        <w:rPr>
          <w:b/>
          <w:bCs/>
          <w:color w:val="BB7977"/>
          <w:lang w:val="en-CA" w:eastAsia="en-US"/>
        </w:rPr>
        <w:t>String</w:t>
      </w:r>
      <w:r w:rsidRPr="002E0279">
        <w:rPr>
          <w:color w:val="808030"/>
          <w:lang w:val="en-CA" w:eastAsia="en-US"/>
        </w:rPr>
        <w:t>()</w:t>
      </w:r>
      <w:r w:rsidRPr="002E0279">
        <w:rPr>
          <w:color w:val="800080"/>
          <w:lang w:val="en-CA" w:eastAsia="en-US"/>
        </w:rPr>
        <w:t>;</w:t>
      </w:r>
    </w:p>
    <w:p w14:paraId="0118BB75"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String</w:t>
      </w:r>
      <w:r w:rsidRPr="002E0279">
        <w:rPr>
          <w:lang w:val="en-CA" w:eastAsia="en-US"/>
        </w:rPr>
        <w:t xml:space="preserve"> string4 </w:t>
      </w:r>
      <w:r w:rsidRPr="002E0279">
        <w:rPr>
          <w:color w:val="808030"/>
          <w:lang w:val="en-CA" w:eastAsia="en-US"/>
        </w:rPr>
        <w:t>=</w:t>
      </w:r>
      <w:r w:rsidRPr="002E0279">
        <w:rPr>
          <w:lang w:val="en-CA" w:eastAsia="en-US"/>
        </w:rPr>
        <w:t xml:space="preserve"> </w:t>
      </w:r>
      <w:r w:rsidRPr="002E0279">
        <w:rPr>
          <w:b/>
          <w:bCs/>
          <w:color w:val="800000"/>
          <w:lang w:val="en-CA" w:eastAsia="en-US"/>
        </w:rPr>
        <w:t>null</w:t>
      </w:r>
      <w:r w:rsidRPr="002E0279">
        <w:rPr>
          <w:color w:val="800080"/>
          <w:lang w:val="en-CA" w:eastAsia="en-US"/>
        </w:rPr>
        <w:t>;</w:t>
      </w:r>
    </w:p>
    <w:p w14:paraId="2CDC1FE4" w14:textId="77777777" w:rsidR="00D35A89" w:rsidRPr="002E0279" w:rsidRDefault="00D35A89" w:rsidP="00D35A89">
      <w:pPr>
        <w:pStyle w:val="Code"/>
        <w:rPr>
          <w:lang w:val="en-CA" w:eastAsia="en-US"/>
        </w:rPr>
      </w:pPr>
    </w:p>
    <w:p w14:paraId="13C04400"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 xml:space="preserve">string1 </w:t>
      </w:r>
      <w:r w:rsidRPr="002E0279">
        <w:rPr>
          <w:color w:val="808030"/>
          <w:lang w:val="en-CA" w:eastAsia="en-US"/>
        </w:rPr>
        <w:t>==</w:t>
      </w:r>
      <w:r w:rsidRPr="002E0279">
        <w:rPr>
          <w:lang w:val="en-CA" w:eastAsia="en-US"/>
        </w:rPr>
        <w:t xml:space="preserve"> </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 true</w:t>
      </w:r>
    </w:p>
    <w:p w14:paraId="51FD6EA1" w14:textId="77777777" w:rsidR="00D35A89" w:rsidRPr="002E0279" w:rsidRDefault="00D35A89" w:rsidP="00D35A89">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lang w:val="en-CA" w:eastAsia="en-US"/>
        </w:rPr>
        <w:t>string1</w:t>
      </w:r>
      <w:r w:rsidRPr="002E0279">
        <w:rPr>
          <w:color w:val="808030"/>
          <w:lang w:val="en-CA" w:eastAsia="en-US"/>
        </w:rPr>
        <w:t>.</w:t>
      </w:r>
      <w:r w:rsidRPr="002E0279">
        <w:rPr>
          <w:lang w:val="en-CA" w:eastAsia="en-US"/>
        </w:rPr>
        <w:t>equals</w:t>
      </w:r>
      <w:r w:rsidRPr="002E0279">
        <w:rPr>
          <w:color w:val="808030"/>
          <w:lang w:val="en-CA" w:eastAsia="en-US"/>
        </w:rPr>
        <w:t>(</w:t>
      </w:r>
      <w:r w:rsidRPr="002E0279">
        <w:rPr>
          <w:color w:val="0000E6"/>
          <w:lang w:val="en-CA" w:eastAsia="en-US"/>
        </w:rPr>
        <w:t>""</w:t>
      </w:r>
      <w:r w:rsidRPr="002E0279">
        <w:rPr>
          <w:color w:val="808030"/>
          <w:lang w:val="en-CA" w:eastAsia="en-US"/>
        </w:rPr>
        <w:t>))</w:t>
      </w:r>
      <w:r w:rsidRPr="002E0279">
        <w:rPr>
          <w:color w:val="800080"/>
          <w:lang w:val="en-CA" w:eastAsia="en-US"/>
        </w:rPr>
        <w:t>;</w:t>
      </w:r>
      <w:r w:rsidRPr="002E0279">
        <w:rPr>
          <w:lang w:val="en-CA" w:eastAsia="en-US"/>
        </w:rPr>
        <w:t xml:space="preserve"> </w:t>
      </w:r>
      <w:r w:rsidRPr="002E0279">
        <w:rPr>
          <w:color w:val="696969"/>
          <w:lang w:val="en-CA" w:eastAsia="en-US"/>
        </w:rPr>
        <w:t>//true</w:t>
      </w:r>
    </w:p>
    <w:p w14:paraId="028A08A5" w14:textId="77777777" w:rsidR="00D35A89" w:rsidRPr="002E0279" w:rsidRDefault="00D35A89" w:rsidP="00D35A89">
      <w:pPr>
        <w:pStyle w:val="Code"/>
        <w:rPr>
          <w:lang w:val="sv-SE" w:eastAsia="en-US"/>
        </w:rPr>
      </w:pPr>
      <w:r w:rsidRPr="002E0279">
        <w:rPr>
          <w:lang w:val="en-CA"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string1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047A5E30" w14:textId="77777777" w:rsidR="00D35A89" w:rsidRPr="002E0279" w:rsidRDefault="00D35A89" w:rsidP="00D35A89">
      <w:pPr>
        <w:pStyle w:val="Code"/>
        <w:rPr>
          <w:lang w:val="sv-SE" w:eastAsia="en-US"/>
        </w:rPr>
      </w:pPr>
      <w:r w:rsidRPr="002E0279">
        <w:rPr>
          <w:lang w:val="sv-SE" w:eastAsia="en-US"/>
        </w:rPr>
        <w:t xml:space="preserve">      </w:t>
      </w:r>
    </w:p>
    <w:p w14:paraId="657C0C6A"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62F51916"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string2</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6FD042B2"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string2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239BA179" w14:textId="77777777" w:rsidR="00D35A89" w:rsidRPr="002E0279" w:rsidRDefault="00D35A89" w:rsidP="00D35A89">
      <w:pPr>
        <w:pStyle w:val="Code"/>
        <w:rPr>
          <w:lang w:val="sv-SE" w:eastAsia="en-US"/>
        </w:rPr>
      </w:pPr>
    </w:p>
    <w:p w14:paraId="248E6DB5"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 false</w:t>
      </w:r>
    </w:p>
    <w:p w14:paraId="07138EED"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string3</w:t>
      </w:r>
      <w:r w:rsidRPr="002E0279">
        <w:rPr>
          <w:color w:val="808030"/>
          <w:lang w:val="sv-SE" w:eastAsia="en-US"/>
        </w:rPr>
        <w:t>.</w:t>
      </w:r>
      <w:r w:rsidRPr="002E0279">
        <w:rPr>
          <w:lang w:val="sv-SE" w:eastAsia="en-US"/>
        </w:rPr>
        <w:t>equals</w:t>
      </w:r>
      <w:r w:rsidRPr="002E0279">
        <w:rPr>
          <w:color w:val="808030"/>
          <w:lang w:val="sv-SE" w:eastAsia="en-US"/>
        </w:rPr>
        <w:t>(</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//true</w:t>
      </w:r>
    </w:p>
    <w:p w14:paraId="145EC93B"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string3 </w:t>
      </w:r>
      <w:r w:rsidRPr="002E0279">
        <w:rPr>
          <w:color w:val="808030"/>
          <w:lang w:val="sv-SE" w:eastAsia="en-US"/>
        </w:rPr>
        <w:t>==</w:t>
      </w:r>
      <w:r w:rsidRPr="002E0279">
        <w:rPr>
          <w:lang w:val="sv-SE" w:eastAsia="en-US"/>
        </w:rPr>
        <w:t xml:space="preserve"> </w:t>
      </w:r>
      <w:r w:rsidRPr="002E0279">
        <w:rPr>
          <w:b/>
          <w:bCs/>
          <w:color w:val="800000"/>
          <w:lang w:val="sv-SE" w:eastAsia="en-US"/>
        </w:rPr>
        <w:t>null</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135A9994" w14:textId="77777777" w:rsidR="00D35A89" w:rsidRPr="002E0279" w:rsidRDefault="00D35A89" w:rsidP="00D35A89">
      <w:pPr>
        <w:pStyle w:val="Code"/>
        <w:rPr>
          <w:lang w:val="sv-SE" w:eastAsia="en-US"/>
        </w:rPr>
      </w:pPr>
    </w:p>
    <w:p w14:paraId="15C27EA3" w14:textId="77777777" w:rsidR="00D35A89" w:rsidRPr="002E0279" w:rsidRDefault="00D35A89" w:rsidP="00D35A89">
      <w:pPr>
        <w:pStyle w:val="Code"/>
        <w:rPr>
          <w:lang w:val="sv-SE" w:eastAsia="en-US"/>
        </w:rPr>
      </w:pPr>
      <w:r w:rsidRPr="002E0279">
        <w:rPr>
          <w:lang w:val="sv-SE" w:eastAsia="en-US"/>
        </w:rPr>
        <w:t xml:space="preserve">      </w:t>
      </w:r>
      <w:r w:rsidRPr="002E0279">
        <w:rPr>
          <w:b/>
          <w:bCs/>
          <w:color w:val="BB7977"/>
          <w:lang w:val="sv-SE" w:eastAsia="en-US"/>
        </w:rPr>
        <w:t>System</w:t>
      </w:r>
      <w:r w:rsidRPr="002E0279">
        <w:rPr>
          <w:color w:val="808030"/>
          <w:lang w:val="sv-SE" w:eastAsia="en-US"/>
        </w:rPr>
        <w:t>.</w:t>
      </w:r>
      <w:r w:rsidRPr="002E0279">
        <w:rPr>
          <w:lang w:val="sv-SE" w:eastAsia="en-US"/>
        </w:rPr>
        <w:t>out</w:t>
      </w:r>
      <w:r w:rsidRPr="002E0279">
        <w:rPr>
          <w:color w:val="808030"/>
          <w:lang w:val="sv-SE" w:eastAsia="en-US"/>
        </w:rPr>
        <w:t>.</w:t>
      </w:r>
      <w:r w:rsidRPr="002E0279">
        <w:rPr>
          <w:lang w:val="sv-SE" w:eastAsia="en-US"/>
        </w:rPr>
        <w:t>println</w:t>
      </w:r>
      <w:r w:rsidRPr="002E0279">
        <w:rPr>
          <w:color w:val="808030"/>
          <w:lang w:val="sv-SE" w:eastAsia="en-US"/>
        </w:rPr>
        <w:t>(</w:t>
      </w:r>
      <w:r w:rsidRPr="002E0279">
        <w:rPr>
          <w:lang w:val="sv-SE" w:eastAsia="en-US"/>
        </w:rPr>
        <w:t xml:space="preserve">string4 </w:t>
      </w:r>
      <w:r w:rsidRPr="002E0279">
        <w:rPr>
          <w:color w:val="808030"/>
          <w:lang w:val="sv-SE" w:eastAsia="en-US"/>
        </w:rPr>
        <w:t>==</w:t>
      </w:r>
      <w:r w:rsidRPr="002E0279">
        <w:rPr>
          <w:lang w:val="sv-SE" w:eastAsia="en-US"/>
        </w:rPr>
        <w:t xml:space="preserve"> </w:t>
      </w:r>
      <w:r w:rsidRPr="002E0279">
        <w:rPr>
          <w:color w:val="0000E6"/>
          <w:lang w:val="sv-SE" w:eastAsia="en-US"/>
        </w:rPr>
        <w:t>""</w:t>
      </w:r>
      <w:r w:rsidRPr="002E0279">
        <w:rPr>
          <w:color w:val="808030"/>
          <w:lang w:val="sv-SE" w:eastAsia="en-US"/>
        </w:rPr>
        <w:t>)</w:t>
      </w:r>
      <w:r w:rsidRPr="002E0279">
        <w:rPr>
          <w:color w:val="800080"/>
          <w:lang w:val="sv-SE" w:eastAsia="en-US"/>
        </w:rPr>
        <w:t>;</w:t>
      </w:r>
      <w:r w:rsidRPr="002E0279">
        <w:rPr>
          <w:lang w:val="sv-SE" w:eastAsia="en-US"/>
        </w:rPr>
        <w:t xml:space="preserve"> </w:t>
      </w:r>
      <w:r w:rsidRPr="002E0279">
        <w:rPr>
          <w:color w:val="696969"/>
          <w:lang w:val="sv-SE" w:eastAsia="en-US"/>
        </w:rPr>
        <w:t>//false</w:t>
      </w:r>
    </w:p>
    <w:p w14:paraId="6180EBB6" w14:textId="77777777" w:rsidR="00D35A89" w:rsidRPr="002E0279" w:rsidRDefault="00D35A89" w:rsidP="00D35A89">
      <w:pPr>
        <w:pStyle w:val="Code"/>
        <w:rPr>
          <w:lang w:val="sv-SE" w:eastAsia="en-US"/>
        </w:rPr>
      </w:pPr>
      <w:r w:rsidRPr="002E0279">
        <w:rPr>
          <w:lang w:val="sv-SE" w:eastAsia="en-US"/>
        </w:rPr>
        <w:t xml:space="preserve">      </w:t>
      </w:r>
      <w:r w:rsidRPr="002E0279">
        <w:rPr>
          <w:color w:val="696969"/>
          <w:lang w:val="sv-SE" w:eastAsia="en-US"/>
        </w:rPr>
        <w:t>// System.out.println(string4.equals("")); provoquerait une exception à l'exécution</w:t>
      </w:r>
    </w:p>
    <w:p w14:paraId="29DF7D4F" w14:textId="77777777" w:rsidR="00D35A89" w:rsidRPr="008B351D" w:rsidRDefault="00D35A89" w:rsidP="00D35A89">
      <w:pPr>
        <w:pStyle w:val="Code"/>
        <w:rPr>
          <w:lang w:val="en-US" w:eastAsia="en-US"/>
        </w:rPr>
      </w:pPr>
      <w:r w:rsidRPr="002E0279">
        <w:rPr>
          <w:lang w:val="sv-SE" w:eastAsia="en-US"/>
        </w:rPr>
        <w:t xml:space="preserve">      </w:t>
      </w:r>
      <w:r w:rsidRPr="008B351D">
        <w:rPr>
          <w:b/>
          <w:bCs/>
          <w:color w:val="BB7977"/>
          <w:lang w:val="en-US" w:eastAsia="en-US"/>
        </w:rPr>
        <w:t>System</w:t>
      </w:r>
      <w:r w:rsidRPr="008B351D">
        <w:rPr>
          <w:color w:val="808030"/>
          <w:lang w:val="en-US" w:eastAsia="en-US"/>
        </w:rPr>
        <w:t>.</w:t>
      </w:r>
      <w:r w:rsidRPr="008B351D">
        <w:rPr>
          <w:lang w:val="en-US" w:eastAsia="en-US"/>
        </w:rPr>
        <w:t>out</w:t>
      </w:r>
      <w:r w:rsidRPr="008B351D">
        <w:rPr>
          <w:color w:val="808030"/>
          <w:lang w:val="en-US" w:eastAsia="en-US"/>
        </w:rPr>
        <w:t>.</w:t>
      </w:r>
      <w:r w:rsidRPr="008B351D">
        <w:rPr>
          <w:lang w:val="en-US" w:eastAsia="en-US"/>
        </w:rPr>
        <w:t>println</w:t>
      </w:r>
      <w:r w:rsidRPr="008B351D">
        <w:rPr>
          <w:color w:val="808030"/>
          <w:lang w:val="en-US" w:eastAsia="en-US"/>
        </w:rPr>
        <w:t>(</w:t>
      </w:r>
      <w:r w:rsidRPr="008B351D">
        <w:rPr>
          <w:lang w:val="en-US" w:eastAsia="en-US"/>
        </w:rPr>
        <w:t xml:space="preserve">string4 </w:t>
      </w:r>
      <w:r w:rsidRPr="008B351D">
        <w:rPr>
          <w:color w:val="808030"/>
          <w:lang w:val="en-US" w:eastAsia="en-US"/>
        </w:rPr>
        <w:t>==</w:t>
      </w:r>
      <w:r w:rsidRPr="008B351D">
        <w:rPr>
          <w:lang w:val="en-US" w:eastAsia="en-US"/>
        </w:rPr>
        <w:t xml:space="preserve"> </w:t>
      </w:r>
      <w:r w:rsidRPr="008B351D">
        <w:rPr>
          <w:b/>
          <w:bCs/>
          <w:color w:val="800000"/>
          <w:lang w:val="en-US" w:eastAsia="en-US"/>
        </w:rPr>
        <w:t>null</w:t>
      </w:r>
      <w:r w:rsidRPr="008B351D">
        <w:rPr>
          <w:color w:val="808030"/>
          <w:lang w:val="en-US" w:eastAsia="en-US"/>
        </w:rPr>
        <w:t>)</w:t>
      </w:r>
      <w:r w:rsidRPr="008B351D">
        <w:rPr>
          <w:color w:val="800080"/>
          <w:lang w:val="en-US" w:eastAsia="en-US"/>
        </w:rPr>
        <w:t>;</w:t>
      </w:r>
      <w:r w:rsidRPr="008B351D">
        <w:rPr>
          <w:lang w:val="en-US" w:eastAsia="en-US"/>
        </w:rPr>
        <w:t xml:space="preserve"> </w:t>
      </w:r>
      <w:r w:rsidRPr="008B351D">
        <w:rPr>
          <w:color w:val="696969"/>
          <w:lang w:val="en-US" w:eastAsia="en-US"/>
        </w:rPr>
        <w:t>//true</w:t>
      </w:r>
    </w:p>
    <w:p w14:paraId="7DD71184" w14:textId="77777777" w:rsidR="00D35A89" w:rsidRPr="00D35A89" w:rsidRDefault="00D35A89" w:rsidP="00D35A89">
      <w:pPr>
        <w:pStyle w:val="Code"/>
        <w:rPr>
          <w:lang w:eastAsia="en-US"/>
        </w:rPr>
      </w:pPr>
      <w:r w:rsidRPr="008B351D">
        <w:rPr>
          <w:lang w:val="en-US" w:eastAsia="en-US"/>
        </w:rPr>
        <w:t xml:space="preserve">    </w:t>
      </w:r>
      <w:r w:rsidRPr="00D35A89">
        <w:rPr>
          <w:color w:val="800080"/>
          <w:lang w:eastAsia="en-US"/>
        </w:rPr>
        <w:t>}</w:t>
      </w:r>
    </w:p>
    <w:p w14:paraId="3EC802A5" w14:textId="77777777" w:rsidR="00D35A89" w:rsidRPr="00D35A89" w:rsidRDefault="00D35A89" w:rsidP="00D35A89">
      <w:pPr>
        <w:pStyle w:val="Code"/>
        <w:rPr>
          <w:lang w:eastAsia="en-US"/>
        </w:rPr>
      </w:pPr>
      <w:r w:rsidRPr="00D35A89">
        <w:rPr>
          <w:color w:val="800080"/>
          <w:lang w:eastAsia="en-US"/>
        </w:rPr>
        <w:t>}</w:t>
      </w:r>
    </w:p>
    <w:p w14:paraId="75BC2C10" w14:textId="77777777" w:rsidR="00F97D1A" w:rsidRPr="00AD2134" w:rsidRDefault="00F97D1A" w:rsidP="00F97D1A">
      <w:pPr>
        <w:pStyle w:val="Corpsdetexte"/>
      </w:pPr>
      <w:r w:rsidRPr="00AD2134">
        <w:t>La figure suivante montre l’effet du programme.</w:t>
      </w:r>
    </w:p>
    <w:p w14:paraId="4EF3482A" w14:textId="501B3673" w:rsidR="00F97D1A" w:rsidRDefault="00F758A2" w:rsidP="00F97D1A">
      <w:pPr>
        <w:pStyle w:val="Corpsdetexte"/>
      </w:pPr>
      <w:r>
        <w:rPr>
          <w:noProof/>
        </w:rPr>
        <w:object w:dxaOrig="9417" w:dyaOrig="4017" w14:anchorId="616807B3">
          <v:shape id="_x0000_i1057" type="#_x0000_t75" alt="" style="width:380.4pt;height:164.4pt;mso-width-percent:0;mso-height-percent:0;mso-width-percent:0;mso-height-percent:0" o:ole="">
            <v:imagedata r:id="rId217" o:title=""/>
          </v:shape>
          <o:OLEObject Type="Embed" ProgID="Visio.Drawing.11" ShapeID="_x0000_i1057" DrawAspect="Content" ObjectID="_1765265438" r:id="rId218"/>
        </w:object>
      </w:r>
    </w:p>
    <w:p w14:paraId="662451E4" w14:textId="7EC48360" w:rsidR="00F97D1A" w:rsidRDefault="00F97D1A" w:rsidP="00F97D1A">
      <w:pPr>
        <w:pStyle w:val="Corpsdetexte"/>
      </w:pPr>
      <w:r w:rsidRPr="00E578D8">
        <w:rPr>
          <w:i/>
          <w:iCs/>
        </w:rPr>
        <w:t>String1</w:t>
      </w:r>
      <w:r w:rsidRPr="00A663FB">
        <w:t xml:space="preserve"> fait </w:t>
      </w:r>
      <w:r w:rsidR="004C38F7" w:rsidRPr="00A663FB">
        <w:t>référence</w:t>
      </w:r>
      <w:r w:rsidRPr="00A663FB">
        <w:t xml:space="preserve"> à l’objet </w:t>
      </w:r>
      <w:hyperlink r:id="rId219" w:tooltip="class in java.lang" w:history="1">
        <w:r w:rsidRPr="00E678B9">
          <w:rPr>
            <w:rFonts w:ascii="DejaVu Sans Mono" w:hAnsi="DejaVu Sans Mono" w:cs="Courier New"/>
            <w:b/>
            <w:bCs/>
            <w:color w:val="4A6782"/>
            <w:spacing w:val="0"/>
            <w:sz w:val="21"/>
            <w:szCs w:val="21"/>
          </w:rPr>
          <w:t>String</w:t>
        </w:r>
      </w:hyperlink>
      <w:r>
        <w:rPr>
          <w:rFonts w:ascii="DejaVu Sans Mono" w:hAnsi="DejaVu Sans Mono" w:cs="Courier New"/>
          <w:b/>
          <w:bCs/>
          <w:color w:val="4A6782"/>
          <w:spacing w:val="0"/>
          <w:sz w:val="21"/>
          <w:szCs w:val="21"/>
        </w:rPr>
        <w:t xml:space="preserve"> </w:t>
      </w:r>
      <w:r w:rsidRPr="00A663FB">
        <w:t xml:space="preserve">qui correspond </w:t>
      </w:r>
      <w:r>
        <w:t xml:space="preserve">au </w:t>
      </w:r>
      <w:r w:rsidR="004C38F7">
        <w:t>littéral</w:t>
      </w:r>
      <w:r>
        <w:t xml:space="preserve"> de la chaîne vide "". </w:t>
      </w:r>
      <w:r w:rsidRPr="00E578D8">
        <w:rPr>
          <w:i/>
          <w:iCs/>
        </w:rPr>
        <w:t>String2</w:t>
      </w:r>
      <w:r>
        <w:t xml:space="preserve"> fait référence à un autre objet qui contient aussi la chaîne vide. Il en est de même pour </w:t>
      </w:r>
      <w:r w:rsidR="00314669">
        <w:rPr>
          <w:i/>
          <w:iCs/>
        </w:rPr>
        <w:t>s</w:t>
      </w:r>
      <w:r w:rsidRPr="00E578D8">
        <w:rPr>
          <w:i/>
          <w:iCs/>
        </w:rPr>
        <w:t>tring3</w:t>
      </w:r>
      <w:r>
        <w:t xml:space="preserve">. Ceci signifie que le constructeur de </w:t>
      </w:r>
      <w:r w:rsidRPr="00E578D8">
        <w:rPr>
          <w:i/>
          <w:iCs/>
        </w:rPr>
        <w:t>String</w:t>
      </w:r>
      <w:r>
        <w:t xml:space="preserve"> sans paramètre </w:t>
      </w:r>
      <w:r w:rsidRPr="00E578D8">
        <w:rPr>
          <w:i/>
          <w:iCs/>
        </w:rPr>
        <w:t>String</w:t>
      </w:r>
      <w:r>
        <w:t xml:space="preserve">() initialise automatiquement son contenu à la chaîne vide.  Enfin, </w:t>
      </w:r>
      <w:r w:rsidRPr="00E46E9C">
        <w:rPr>
          <w:i/>
          <w:iCs/>
        </w:rPr>
        <w:t>string4</w:t>
      </w:r>
      <w:r>
        <w:t xml:space="preserve"> contient la référence </w:t>
      </w:r>
      <w:r w:rsidRPr="00E46E9C">
        <w:rPr>
          <w:i/>
          <w:iCs/>
        </w:rPr>
        <w:t>null</w:t>
      </w:r>
      <w:r>
        <w:t xml:space="preserve">. Le </w:t>
      </w:r>
      <w:r w:rsidR="004C38F7">
        <w:t>littéral</w:t>
      </w:r>
      <w:r>
        <w:t xml:space="preserve"> spécial </w:t>
      </w:r>
      <w:r w:rsidRPr="00AB5862">
        <w:rPr>
          <w:i/>
          <w:iCs/>
        </w:rPr>
        <w:t>null</w:t>
      </w:r>
      <w:r>
        <w:t xml:space="preserve"> signifie que la variable ne fait référence à aucun objet. L’expression </w:t>
      </w:r>
      <w:r w:rsidRPr="00CC6DDB">
        <w:rPr>
          <w:i/>
        </w:rPr>
        <w:t>string4</w:t>
      </w:r>
      <w:r>
        <w:t>==</w:t>
      </w:r>
      <w:r w:rsidRPr="00CC6DDB">
        <w:rPr>
          <w:i/>
        </w:rPr>
        <w:t>null</w:t>
      </w:r>
      <w:r>
        <w:t xml:space="preserve"> permet de détecter cette situation. Lorsque l’objet fait référence à </w:t>
      </w:r>
      <w:r w:rsidRPr="00CC6DDB">
        <w:rPr>
          <w:i/>
        </w:rPr>
        <w:t>null</w:t>
      </w:r>
      <w:r>
        <w:t>, l’accès à son contenu provoque une exception Java à l’</w:t>
      </w:r>
      <w:r w:rsidR="004C38F7">
        <w:t>exécution</w:t>
      </w:r>
      <w:r>
        <w:t xml:space="preserve">. Ce serait le cas de l’énoncé suivant car la méthode </w:t>
      </w:r>
      <w:r w:rsidRPr="0080573A">
        <w:rPr>
          <w:i/>
        </w:rPr>
        <w:t>equals</w:t>
      </w:r>
      <w:r>
        <w:t xml:space="preserve">() doit extraire le contenu de l’objet </w:t>
      </w:r>
      <w:r w:rsidRPr="0080573A">
        <w:rPr>
          <w:i/>
        </w:rPr>
        <w:t>string4</w:t>
      </w:r>
      <w:r>
        <w:t xml:space="preserve"> mais cet objet n’existe pas !</w:t>
      </w:r>
    </w:p>
    <w:p w14:paraId="1A66817B" w14:textId="77777777" w:rsidR="00F97D1A" w:rsidRPr="00563032" w:rsidRDefault="00F97D1A" w:rsidP="00F97D1A">
      <w:pPr>
        <w:pStyle w:val="CodeJava9pt"/>
      </w:pPr>
      <w:r w:rsidRPr="00563032">
        <w:t xml:space="preserve">      // System.out.println(string4.equals("")); provoquerait une exception à l'exécution</w:t>
      </w:r>
    </w:p>
    <w:p w14:paraId="69820381" w14:textId="77777777" w:rsidR="00F97D1A" w:rsidRDefault="00F97D1A" w:rsidP="00F97D1A">
      <w:pPr>
        <w:pStyle w:val="Corpsdetexte"/>
      </w:pPr>
    </w:p>
    <w:p w14:paraId="3BCD5211" w14:textId="49284B5E" w:rsidR="00F97D1A" w:rsidRDefault="00F97D1A" w:rsidP="00F97D1A">
      <w:pPr>
        <w:pStyle w:val="Corpsdetexte"/>
      </w:pPr>
      <w:r>
        <w:t>Enfin, notons que l’accès à une variable non initialisée provoque une erreur de compilation.</w:t>
      </w:r>
      <w:r w:rsidR="009E31B7">
        <w:t xml:space="preserve"> Java vous protège contre l’accès aux variables non initialisée parce que de tels accès sont souvent la source de problèmes et de bogues.</w:t>
      </w:r>
    </w:p>
    <w:p w14:paraId="4ED226B9" w14:textId="190A0AFD" w:rsidR="00F97D1A" w:rsidRDefault="00F97D1A" w:rsidP="00F97D1A">
      <w:pPr>
        <w:pStyle w:val="Corpsdetexte"/>
      </w:pPr>
      <w:bookmarkStart w:id="97" w:name="OLE_LINK19"/>
      <w:bookmarkStart w:id="98" w:name="OLE_LINK20"/>
      <w:r w:rsidRPr="00840FA7">
        <w:rPr>
          <w:b/>
          <w:bCs/>
        </w:rPr>
        <w:t>Exemple</w:t>
      </w:r>
      <w:r>
        <w:t xml:space="preserve">. </w:t>
      </w:r>
      <w:hyperlink r:id="rId220"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D35A89" w:rsidRPr="009E31B7">
        <w:rPr>
          <w:rFonts w:ascii="Segoe UI" w:hAnsi="Segoe UI" w:cs="Segoe UI"/>
          <w:b/>
          <w:bCs/>
          <w:color w:val="586069"/>
          <w:lang w:val="fr-CA"/>
        </w:rPr>
        <w:t>chapitre_</w:t>
      </w:r>
      <w:r w:rsidR="009E31B7">
        <w:rPr>
          <w:rFonts w:ascii="Segoe UI" w:hAnsi="Segoe UI" w:cs="Segoe UI"/>
          <w:b/>
          <w:bCs/>
          <w:color w:val="586069"/>
          <w:lang w:val="fr-CA"/>
        </w:rPr>
        <w:t>4</w:t>
      </w:r>
      <w:r w:rsidR="00D35A89">
        <w:rPr>
          <w:rFonts w:ascii="Segoe UI" w:hAnsi="Segoe UI" w:cs="Segoe UI"/>
          <w:color w:val="586069"/>
          <w:lang w:val="fr-CA"/>
        </w:rPr>
        <w:t>/</w:t>
      </w:r>
      <w:r w:rsidRPr="007C05BF">
        <w:rPr>
          <w:rFonts w:ascii="Segoe UI" w:hAnsi="Segoe UI" w:cs="Segoe UI"/>
          <w:b/>
          <w:bCs/>
          <w:color w:val="586069"/>
          <w:lang w:val="fr-CA"/>
        </w:rPr>
        <w:t>ExempleStringNonInitialise.java</w:t>
      </w:r>
    </w:p>
    <w:p w14:paraId="6F246B29" w14:textId="506A5909" w:rsidR="00F97D1A" w:rsidRPr="00A663FB" w:rsidRDefault="00F97D1A" w:rsidP="00F97D1A">
      <w:pPr>
        <w:pStyle w:val="Corpsdetexte"/>
      </w:pPr>
      <w:r>
        <w:t xml:space="preserve"> </w:t>
      </w:r>
      <w:r w:rsidR="00CE10C1">
        <w:t>En Java, nous distinguons la déclaration d’une variable (sans initialisation) et son initialisation (ou attribution de valeur). Avant de pouvoir utiliser une variable, celle-ci doit avoir été initialisée. Au sein d’une fonction, la simple déclaration d’une variable ne suffit par à l’initialiser et Java refusera l’accès à une variable non-initialisée.</w:t>
      </w:r>
    </w:p>
    <w:p w14:paraId="7EE91DE0" w14:textId="77777777" w:rsidR="00D35A89" w:rsidRPr="00241467" w:rsidRDefault="00D35A89" w:rsidP="00D35A89">
      <w:pPr>
        <w:pStyle w:val="Code"/>
        <w:rPr>
          <w:lang w:val="en-CA" w:eastAsia="en-US"/>
        </w:rPr>
      </w:pPr>
      <w:r w:rsidRPr="00241467">
        <w:rPr>
          <w:b/>
          <w:bCs/>
          <w:color w:val="800000"/>
          <w:lang w:val="en-CA" w:eastAsia="en-US"/>
        </w:rPr>
        <w:t>public</w:t>
      </w:r>
      <w:r w:rsidRPr="00241467">
        <w:rPr>
          <w:lang w:val="en-CA" w:eastAsia="en-US"/>
        </w:rPr>
        <w:t xml:space="preserve"> </w:t>
      </w:r>
      <w:r w:rsidRPr="00241467">
        <w:rPr>
          <w:b/>
          <w:bCs/>
          <w:color w:val="800000"/>
          <w:lang w:val="en-CA" w:eastAsia="en-US"/>
        </w:rPr>
        <w:t>class</w:t>
      </w:r>
      <w:r w:rsidRPr="00241467">
        <w:rPr>
          <w:lang w:val="en-CA" w:eastAsia="en-US"/>
        </w:rPr>
        <w:t xml:space="preserve"> ExempleStringNonInitialise</w:t>
      </w:r>
      <w:r w:rsidRPr="00241467">
        <w:rPr>
          <w:color w:val="800080"/>
          <w:lang w:val="en-CA" w:eastAsia="en-US"/>
        </w:rPr>
        <w:t>{</w:t>
      </w:r>
    </w:p>
    <w:p w14:paraId="502C2956" w14:textId="77777777" w:rsidR="00D35A89" w:rsidRPr="002E0279" w:rsidRDefault="00D35A89" w:rsidP="00D35A89">
      <w:pPr>
        <w:pStyle w:val="Code"/>
        <w:rPr>
          <w:lang w:val="en-CA" w:eastAsia="en-US"/>
        </w:rPr>
      </w:pPr>
      <w:r w:rsidRPr="00241467">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93AB7F6" w14:textId="77777777" w:rsidR="00D35A89" w:rsidRPr="008B351D" w:rsidRDefault="00D35A89" w:rsidP="00D35A89">
      <w:pPr>
        <w:pStyle w:val="Code"/>
        <w:rPr>
          <w:lang w:eastAsia="en-US"/>
        </w:rPr>
      </w:pPr>
      <w:r w:rsidRPr="002E0279">
        <w:rPr>
          <w:lang w:val="en-CA" w:eastAsia="en-US"/>
        </w:rPr>
        <w:t xml:space="preserve">      </w:t>
      </w:r>
      <w:r w:rsidRPr="008B351D">
        <w:rPr>
          <w:b/>
          <w:bCs/>
          <w:color w:val="BB7977"/>
          <w:lang w:eastAsia="en-US"/>
        </w:rPr>
        <w:t>String</w:t>
      </w:r>
      <w:r w:rsidRPr="008B351D">
        <w:rPr>
          <w:lang w:eastAsia="en-US"/>
        </w:rPr>
        <w:t xml:space="preserve"> unString</w:t>
      </w:r>
      <w:r w:rsidRPr="008B351D">
        <w:rPr>
          <w:color w:val="800080"/>
          <w:lang w:eastAsia="en-US"/>
        </w:rPr>
        <w:t>;</w:t>
      </w:r>
    </w:p>
    <w:p w14:paraId="6CB02B89" w14:textId="77777777" w:rsidR="00D35A89" w:rsidRPr="008B351D" w:rsidRDefault="00D35A89" w:rsidP="00D35A89">
      <w:pPr>
        <w:pStyle w:val="Code"/>
        <w:rPr>
          <w:lang w:eastAsia="en-US"/>
        </w:rPr>
      </w:pPr>
      <w:r w:rsidRPr="008B351D">
        <w:rPr>
          <w:lang w:eastAsia="en-US"/>
        </w:rPr>
        <w:t xml:space="preserve">      </w:t>
      </w:r>
      <w:r w:rsidRPr="008B351D">
        <w:rPr>
          <w:b/>
          <w:bCs/>
          <w:color w:val="BB7977"/>
          <w:lang w:eastAsia="en-US"/>
        </w:rPr>
        <w:t>System</w:t>
      </w:r>
      <w:r w:rsidRPr="008B351D">
        <w:rPr>
          <w:color w:val="808030"/>
          <w:lang w:eastAsia="en-US"/>
        </w:rPr>
        <w:t>.</w:t>
      </w:r>
      <w:r w:rsidRPr="008B351D">
        <w:rPr>
          <w:lang w:eastAsia="en-US"/>
        </w:rPr>
        <w:t>out</w:t>
      </w:r>
      <w:r w:rsidRPr="008B351D">
        <w:rPr>
          <w:color w:val="808030"/>
          <w:lang w:eastAsia="en-US"/>
        </w:rPr>
        <w:t>.</w:t>
      </w:r>
      <w:r w:rsidRPr="008B351D">
        <w:rPr>
          <w:lang w:eastAsia="en-US"/>
        </w:rPr>
        <w:t>println</w:t>
      </w:r>
      <w:r w:rsidRPr="008B351D">
        <w:rPr>
          <w:color w:val="808030"/>
          <w:lang w:eastAsia="en-US"/>
        </w:rPr>
        <w:t>(</w:t>
      </w:r>
      <w:r w:rsidRPr="008B351D">
        <w:rPr>
          <w:lang w:eastAsia="en-US"/>
        </w:rPr>
        <w:t xml:space="preserve">unString </w:t>
      </w:r>
      <w:r w:rsidRPr="008B351D">
        <w:rPr>
          <w:color w:val="808030"/>
          <w:lang w:eastAsia="en-US"/>
        </w:rPr>
        <w:t>==</w:t>
      </w:r>
      <w:r w:rsidRPr="008B351D">
        <w:rPr>
          <w:lang w:eastAsia="en-US"/>
        </w:rPr>
        <w:t xml:space="preserve"> </w:t>
      </w:r>
      <w:r w:rsidRPr="008B351D">
        <w:rPr>
          <w:b/>
          <w:bCs/>
          <w:color w:val="800000"/>
          <w:lang w:eastAsia="en-US"/>
        </w:rPr>
        <w:t>null</w:t>
      </w:r>
      <w:r w:rsidRPr="008B351D">
        <w:rPr>
          <w:color w:val="808030"/>
          <w:lang w:eastAsia="en-US"/>
        </w:rPr>
        <w:t>)</w:t>
      </w:r>
      <w:r w:rsidRPr="008B351D">
        <w:rPr>
          <w:color w:val="800080"/>
          <w:lang w:eastAsia="en-US"/>
        </w:rPr>
        <w:t>;</w:t>
      </w:r>
      <w:r w:rsidRPr="008B351D">
        <w:rPr>
          <w:lang w:eastAsia="en-US"/>
        </w:rPr>
        <w:t xml:space="preserve"> </w:t>
      </w:r>
      <w:r w:rsidRPr="008B351D">
        <w:rPr>
          <w:color w:val="696969"/>
          <w:lang w:eastAsia="en-US"/>
        </w:rPr>
        <w:t>// erreur de compilation car non initialisé</w:t>
      </w:r>
    </w:p>
    <w:p w14:paraId="3D831870" w14:textId="77777777" w:rsidR="00D35A89" w:rsidRPr="00D35A89" w:rsidRDefault="00D35A89" w:rsidP="00D35A89">
      <w:pPr>
        <w:pStyle w:val="Code"/>
        <w:rPr>
          <w:lang w:eastAsia="en-US"/>
        </w:rPr>
      </w:pPr>
      <w:r w:rsidRPr="008B351D">
        <w:rPr>
          <w:lang w:eastAsia="en-US"/>
        </w:rPr>
        <w:t xml:space="preserve">    </w:t>
      </w:r>
      <w:r w:rsidRPr="00D35A89">
        <w:rPr>
          <w:color w:val="800080"/>
          <w:lang w:eastAsia="en-US"/>
        </w:rPr>
        <w:t>}</w:t>
      </w:r>
    </w:p>
    <w:p w14:paraId="694D494A" w14:textId="77777777" w:rsidR="00D35A89" w:rsidRPr="00D35A89" w:rsidRDefault="00D35A89" w:rsidP="00D35A89">
      <w:pPr>
        <w:pStyle w:val="Code"/>
        <w:rPr>
          <w:lang w:eastAsia="en-US"/>
        </w:rPr>
      </w:pPr>
      <w:r w:rsidRPr="00D35A89">
        <w:rPr>
          <w:color w:val="800080"/>
          <w:lang w:eastAsia="en-US"/>
        </w:rPr>
        <w:t>}</w:t>
      </w:r>
    </w:p>
    <w:bookmarkEnd w:id="97"/>
    <w:bookmarkEnd w:id="98"/>
    <w:p w14:paraId="01894AEB" w14:textId="628BB6D3" w:rsidR="00F97D1A" w:rsidRDefault="00F97D1A" w:rsidP="00F97D1A">
      <w:pPr>
        <w:pStyle w:val="Corpsdetexte"/>
        <w:rPr>
          <w:lang w:val="fr-CA"/>
        </w:rPr>
      </w:pPr>
    </w:p>
    <w:p w14:paraId="3D657149" w14:textId="331AFE54" w:rsidR="00CE10C1" w:rsidRDefault="00CE10C1" w:rsidP="00CE10C1">
      <w:pPr>
        <w:pStyle w:val="Corpsdetexte"/>
      </w:pPr>
      <w:r w:rsidRPr="00840FA7">
        <w:rPr>
          <w:b/>
          <w:bCs/>
        </w:rPr>
        <w:t>Exemple</w:t>
      </w:r>
      <w:r>
        <w:t xml:space="preserve">. </w:t>
      </w:r>
      <w:hyperlink r:id="rId221"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Pr="009E31B7">
        <w:rPr>
          <w:rFonts w:ascii="Segoe UI" w:hAnsi="Segoe UI" w:cs="Segoe UI"/>
          <w:b/>
          <w:bCs/>
          <w:color w:val="586069"/>
          <w:lang w:val="fr-CA"/>
        </w:rPr>
        <w:t>chapitre_</w:t>
      </w:r>
      <w:r>
        <w:rPr>
          <w:rFonts w:ascii="Segoe UI" w:hAnsi="Segoe UI" w:cs="Segoe UI"/>
          <w:b/>
          <w:bCs/>
          <w:color w:val="586069"/>
          <w:lang w:val="fr-CA"/>
        </w:rPr>
        <w:t>4</w:t>
      </w:r>
      <w:r>
        <w:rPr>
          <w:rFonts w:ascii="Segoe UI" w:hAnsi="Segoe UI" w:cs="Segoe UI"/>
          <w:color w:val="586069"/>
          <w:lang w:val="fr-CA"/>
        </w:rPr>
        <w:t>/</w:t>
      </w:r>
      <w:r w:rsidRPr="007C05BF">
        <w:rPr>
          <w:rFonts w:ascii="Segoe UI" w:hAnsi="Segoe UI" w:cs="Segoe UI"/>
          <w:b/>
          <w:bCs/>
          <w:color w:val="586069"/>
          <w:lang w:val="fr-CA"/>
        </w:rPr>
        <w:t>Exemple</w:t>
      </w:r>
      <w:r>
        <w:rPr>
          <w:rFonts w:ascii="Segoe UI" w:hAnsi="Segoe UI" w:cs="Segoe UI"/>
          <w:b/>
          <w:bCs/>
          <w:color w:val="586069"/>
          <w:lang w:val="fr-CA"/>
        </w:rPr>
        <w:t>Emoji</w:t>
      </w:r>
      <w:r w:rsidRPr="007C05BF">
        <w:rPr>
          <w:rFonts w:ascii="Segoe UI" w:hAnsi="Segoe UI" w:cs="Segoe UI"/>
          <w:b/>
          <w:bCs/>
          <w:color w:val="586069"/>
          <w:lang w:val="fr-CA"/>
        </w:rPr>
        <w:t>.java</w:t>
      </w:r>
    </w:p>
    <w:p w14:paraId="188F3F40" w14:textId="0DAD17F0" w:rsidR="00D56842" w:rsidRPr="00D56842" w:rsidRDefault="00CE10C1" w:rsidP="00D56842">
      <w:pPr>
        <w:pStyle w:val="Corpsdetexte"/>
      </w:pPr>
      <w:r>
        <w:t xml:space="preserve">Java représente ses caractères sous le format UTF-16. La notion de caractère au sein d’une chaîne de caractères en Java </w:t>
      </w:r>
      <w:r w:rsidR="00D56842">
        <w:t xml:space="preserve">présume que tous les caractères occupent 16 bits. Or les caractères des plans supplémentaires (comme les emojis) occupent 32 bits. Le code suivant va donc afficher 8 pour la longueur de la chaîne et va retourner un caractère invalide après l’appel à </w:t>
      </w:r>
      <w:r w:rsidR="00D56842" w:rsidRPr="00D56842">
        <w:rPr>
          <w:i/>
          <w:iCs/>
        </w:rPr>
        <w:t>charAt</w:t>
      </w:r>
      <w:r w:rsidR="00D56842">
        <w:t xml:space="preserve">. Le traitement des chaînes de caractères dans de tels cas peut se faire avec les méthodes </w:t>
      </w:r>
      <w:r w:rsidR="00D56842" w:rsidRPr="00D56842">
        <w:rPr>
          <w:i/>
          <w:iCs/>
        </w:rPr>
        <w:t>codePointAt</w:t>
      </w:r>
      <w:r w:rsidR="00D56842">
        <w:t xml:space="preserve"> et </w:t>
      </w:r>
      <w:r w:rsidR="00D56842" w:rsidRPr="00D56842">
        <w:rPr>
          <w:i/>
          <w:iCs/>
        </w:rPr>
        <w:t>offsetByCodePoints</w:t>
      </w:r>
      <w:r w:rsidR="00D56842">
        <w:t>.</w:t>
      </w:r>
      <w:r w:rsidR="00F93441">
        <w:t xml:space="preserve"> Il s’agit d’un sujet avancé.</w:t>
      </w:r>
    </w:p>
    <w:p w14:paraId="77B7C573" w14:textId="42E6B4C6" w:rsidR="00CE10C1" w:rsidRPr="00A663FB" w:rsidRDefault="00D56842" w:rsidP="00CE10C1">
      <w:pPr>
        <w:pStyle w:val="Corpsdetexte"/>
      </w:pPr>
      <w:r>
        <w:lastRenderedPageBreak/>
        <w:t xml:space="preserve"> </w:t>
      </w:r>
    </w:p>
    <w:p w14:paraId="7E8CA507" w14:textId="77777777" w:rsidR="00CE10C1" w:rsidRPr="00CE10C1" w:rsidRDefault="00CE10C1" w:rsidP="00CE10C1">
      <w:pPr>
        <w:pStyle w:val="Code"/>
        <w:rPr>
          <w:lang w:eastAsia="zh-CN"/>
        </w:rPr>
      </w:pPr>
      <w:r w:rsidRPr="00CE10C1">
        <w:rPr>
          <w:b/>
          <w:bCs/>
          <w:color w:val="800000"/>
          <w:lang w:eastAsia="zh-CN"/>
        </w:rPr>
        <w:t>public</w:t>
      </w:r>
      <w:r w:rsidRPr="00CE10C1">
        <w:rPr>
          <w:lang w:eastAsia="zh-CN"/>
        </w:rPr>
        <w:t xml:space="preserve"> </w:t>
      </w:r>
      <w:r w:rsidRPr="00CE10C1">
        <w:rPr>
          <w:b/>
          <w:bCs/>
          <w:color w:val="800000"/>
          <w:lang w:eastAsia="zh-CN"/>
        </w:rPr>
        <w:t>class</w:t>
      </w:r>
      <w:r w:rsidRPr="00CE10C1">
        <w:rPr>
          <w:lang w:eastAsia="zh-CN"/>
        </w:rPr>
        <w:t xml:space="preserve"> ExempleEmoji </w:t>
      </w:r>
      <w:r w:rsidRPr="00CE10C1">
        <w:rPr>
          <w:color w:val="800080"/>
          <w:lang w:eastAsia="zh-CN"/>
        </w:rPr>
        <w:t>{</w:t>
      </w:r>
    </w:p>
    <w:p w14:paraId="74A3F4E7" w14:textId="77777777" w:rsidR="00CE10C1" w:rsidRPr="00CE10C1" w:rsidRDefault="00CE10C1" w:rsidP="00CE10C1">
      <w:pPr>
        <w:pStyle w:val="Code"/>
        <w:rPr>
          <w:lang w:eastAsia="zh-CN"/>
        </w:rPr>
      </w:pPr>
      <w:r w:rsidRPr="00CE10C1">
        <w:rPr>
          <w:lang w:eastAsia="zh-CN"/>
        </w:rPr>
        <w:t xml:space="preserve">  </w:t>
      </w:r>
      <w:r w:rsidRPr="00CE10C1">
        <w:rPr>
          <w:b/>
          <w:bCs/>
          <w:color w:val="800000"/>
          <w:lang w:eastAsia="zh-CN"/>
        </w:rPr>
        <w:t>public</w:t>
      </w:r>
      <w:r w:rsidRPr="00CE10C1">
        <w:rPr>
          <w:lang w:eastAsia="zh-CN"/>
        </w:rPr>
        <w:t xml:space="preserve"> </w:t>
      </w:r>
      <w:r w:rsidRPr="00CE10C1">
        <w:rPr>
          <w:b/>
          <w:bCs/>
          <w:color w:val="800000"/>
          <w:lang w:eastAsia="zh-CN"/>
        </w:rPr>
        <w:t>static</w:t>
      </w:r>
      <w:r w:rsidRPr="00CE10C1">
        <w:rPr>
          <w:lang w:eastAsia="zh-CN"/>
        </w:rPr>
        <w:t xml:space="preserve"> </w:t>
      </w:r>
      <w:r w:rsidRPr="00CE10C1">
        <w:rPr>
          <w:color w:val="BB7977"/>
          <w:lang w:eastAsia="zh-CN"/>
        </w:rPr>
        <w:t>void</w:t>
      </w:r>
      <w:r w:rsidRPr="00CE10C1">
        <w:rPr>
          <w:lang w:eastAsia="zh-CN"/>
        </w:rPr>
        <w:t xml:space="preserve"> main</w:t>
      </w:r>
      <w:r w:rsidRPr="00CE10C1">
        <w:rPr>
          <w:color w:val="808030"/>
          <w:lang w:eastAsia="zh-CN"/>
        </w:rPr>
        <w:t>(</w:t>
      </w:r>
      <w:r w:rsidRPr="00CE10C1">
        <w:rPr>
          <w:b/>
          <w:bCs/>
          <w:color w:val="BB7977"/>
          <w:lang w:eastAsia="zh-CN"/>
        </w:rPr>
        <w:t>String</w:t>
      </w:r>
      <w:r w:rsidRPr="00CE10C1">
        <w:rPr>
          <w:color w:val="808030"/>
          <w:lang w:eastAsia="zh-CN"/>
        </w:rPr>
        <w:t>[]</w:t>
      </w:r>
      <w:r w:rsidRPr="00CE10C1">
        <w:rPr>
          <w:lang w:eastAsia="zh-CN"/>
        </w:rPr>
        <w:t xml:space="preserve"> args</w:t>
      </w:r>
      <w:r w:rsidRPr="00CE10C1">
        <w:rPr>
          <w:color w:val="808030"/>
          <w:lang w:eastAsia="zh-CN"/>
        </w:rPr>
        <w:t>)</w:t>
      </w:r>
      <w:r w:rsidRPr="00CE10C1">
        <w:rPr>
          <w:lang w:eastAsia="zh-CN"/>
        </w:rPr>
        <w:t xml:space="preserve"> </w:t>
      </w:r>
      <w:r w:rsidRPr="00CE10C1">
        <w:rPr>
          <w:color w:val="800080"/>
          <w:lang w:eastAsia="zh-CN"/>
        </w:rPr>
        <w:t>{</w:t>
      </w:r>
    </w:p>
    <w:p w14:paraId="50F72965" w14:textId="1DD9C619" w:rsidR="00CE10C1" w:rsidRPr="00CE10C1" w:rsidRDefault="00CE10C1" w:rsidP="00CE10C1">
      <w:pPr>
        <w:pStyle w:val="Code"/>
        <w:rPr>
          <w:lang w:eastAsia="zh-CN"/>
        </w:rPr>
      </w:pPr>
      <w:r w:rsidRPr="00CE10C1">
        <w:rPr>
          <w:lang w:eastAsia="zh-CN"/>
        </w:rPr>
        <w:t xml:space="preserve">    </w:t>
      </w:r>
      <w:r w:rsidRPr="00CE10C1">
        <w:rPr>
          <w:b/>
          <w:bCs/>
          <w:color w:val="BB7977"/>
          <w:lang w:eastAsia="zh-CN"/>
        </w:rPr>
        <w:t>String</w:t>
      </w:r>
      <w:r w:rsidRPr="00CE10C1">
        <w:rPr>
          <w:lang w:eastAsia="zh-CN"/>
        </w:rPr>
        <w:t xml:space="preserve"> s </w:t>
      </w:r>
      <w:r w:rsidRPr="00CE10C1">
        <w:rPr>
          <w:color w:val="808030"/>
          <w:lang w:eastAsia="zh-CN"/>
        </w:rPr>
        <w:t>=</w:t>
      </w:r>
      <w:r w:rsidRPr="00CE10C1">
        <w:rPr>
          <w:lang w:eastAsia="zh-CN"/>
        </w:rPr>
        <w:t xml:space="preserve"> </w:t>
      </w:r>
      <w:r w:rsidRPr="00CE10C1">
        <w:rPr>
          <w:color w:val="0000E6"/>
          <w:lang w:eastAsia="zh-CN"/>
        </w:rPr>
        <w:t>"</w:t>
      </w:r>
      <w:r w:rsidRPr="00CE10C1">
        <w:rPr>
          <w:rFonts w:ascii="Apple Color Emoji" w:hAnsi="Apple Color Emoji" w:cs="Apple Color Emoji"/>
          <w:color w:val="0000E6"/>
          <w:lang w:eastAsia="zh-CN"/>
        </w:rPr>
        <w:t>😂😍🎉👍</w:t>
      </w:r>
      <w:r w:rsidRPr="00CE10C1">
        <w:rPr>
          <w:color w:val="0000E6"/>
          <w:lang w:eastAsia="zh-CN"/>
        </w:rPr>
        <w:t>"</w:t>
      </w:r>
      <w:r w:rsidRPr="00CE10C1">
        <w:rPr>
          <w:color w:val="800080"/>
          <w:lang w:eastAsia="zh-CN"/>
        </w:rPr>
        <w:t>;</w:t>
      </w:r>
    </w:p>
    <w:p w14:paraId="34FBDBB0" w14:textId="77777777" w:rsidR="00CE10C1" w:rsidRPr="00CE10C1" w:rsidRDefault="00CE10C1" w:rsidP="00CE10C1">
      <w:pPr>
        <w:pStyle w:val="Code"/>
        <w:rPr>
          <w:lang w:eastAsia="zh-CN"/>
        </w:rPr>
      </w:pPr>
      <w:r w:rsidRPr="00CE10C1">
        <w:rPr>
          <w:lang w:eastAsia="zh-CN"/>
        </w:rPr>
        <w:t xml:space="preserve">    </w:t>
      </w:r>
      <w:r w:rsidRPr="00CE10C1">
        <w:rPr>
          <w:b/>
          <w:bCs/>
          <w:color w:val="BB7977"/>
          <w:lang w:eastAsia="zh-CN"/>
        </w:rPr>
        <w:t>System</w:t>
      </w:r>
      <w:r w:rsidRPr="00CE10C1">
        <w:rPr>
          <w:color w:val="808030"/>
          <w:lang w:eastAsia="zh-CN"/>
        </w:rPr>
        <w:t>.</w:t>
      </w:r>
      <w:r w:rsidRPr="00CE10C1">
        <w:rPr>
          <w:lang w:eastAsia="zh-CN"/>
        </w:rPr>
        <w:t>out</w:t>
      </w:r>
      <w:r w:rsidRPr="00CE10C1">
        <w:rPr>
          <w:color w:val="808030"/>
          <w:lang w:eastAsia="zh-CN"/>
        </w:rPr>
        <w:t>.</w:t>
      </w:r>
      <w:r w:rsidRPr="00CE10C1">
        <w:rPr>
          <w:lang w:eastAsia="zh-CN"/>
        </w:rPr>
        <w:t>println</w:t>
      </w:r>
      <w:r w:rsidRPr="00CE10C1">
        <w:rPr>
          <w:color w:val="808030"/>
          <w:lang w:eastAsia="zh-CN"/>
        </w:rPr>
        <w:t>(</w:t>
      </w:r>
      <w:r w:rsidRPr="00CE10C1">
        <w:rPr>
          <w:lang w:eastAsia="zh-CN"/>
        </w:rPr>
        <w:t>s</w:t>
      </w:r>
      <w:r w:rsidRPr="00CE10C1">
        <w:rPr>
          <w:color w:val="808030"/>
          <w:lang w:eastAsia="zh-CN"/>
        </w:rPr>
        <w:t>.</w:t>
      </w:r>
      <w:r w:rsidRPr="00CE10C1">
        <w:rPr>
          <w:lang w:eastAsia="zh-CN"/>
        </w:rPr>
        <w:t>length</w:t>
      </w:r>
      <w:r w:rsidRPr="00CE10C1">
        <w:rPr>
          <w:color w:val="808030"/>
          <w:lang w:eastAsia="zh-CN"/>
        </w:rPr>
        <w:t>())</w:t>
      </w:r>
      <w:r w:rsidRPr="00CE10C1">
        <w:rPr>
          <w:color w:val="800080"/>
          <w:lang w:eastAsia="zh-CN"/>
        </w:rPr>
        <w:t>;</w:t>
      </w:r>
    </w:p>
    <w:p w14:paraId="3D27BA2A" w14:textId="77777777" w:rsidR="00CE10C1" w:rsidRPr="008B351D" w:rsidRDefault="00CE10C1" w:rsidP="00CE10C1">
      <w:pPr>
        <w:pStyle w:val="Code"/>
        <w:rPr>
          <w:lang w:val="en-US" w:eastAsia="zh-CN"/>
        </w:rPr>
      </w:pPr>
      <w:r w:rsidRPr="00CE10C1">
        <w:rPr>
          <w:lang w:eastAsia="zh-CN"/>
        </w:rPr>
        <w:t xml:space="preserve">    </w:t>
      </w:r>
      <w:r w:rsidRPr="008B351D">
        <w:rPr>
          <w:b/>
          <w:bCs/>
          <w:color w:val="BB7977"/>
          <w:lang w:val="en-US" w:eastAsia="zh-CN"/>
        </w:rPr>
        <w:t>System</w:t>
      </w:r>
      <w:r w:rsidRPr="008B351D">
        <w:rPr>
          <w:color w:val="808030"/>
          <w:lang w:val="en-US" w:eastAsia="zh-CN"/>
        </w:rPr>
        <w:t>.</w:t>
      </w:r>
      <w:r w:rsidRPr="008B351D">
        <w:rPr>
          <w:lang w:val="en-US" w:eastAsia="zh-CN"/>
        </w:rPr>
        <w:t>out</w:t>
      </w:r>
      <w:r w:rsidRPr="008B351D">
        <w:rPr>
          <w:color w:val="808030"/>
          <w:lang w:val="en-US" w:eastAsia="zh-CN"/>
        </w:rPr>
        <w:t>.</w:t>
      </w:r>
      <w:r w:rsidRPr="008B351D">
        <w:rPr>
          <w:lang w:val="en-US" w:eastAsia="zh-CN"/>
        </w:rPr>
        <w:t>println</w:t>
      </w:r>
      <w:r w:rsidRPr="008B351D">
        <w:rPr>
          <w:color w:val="808030"/>
          <w:lang w:val="en-US" w:eastAsia="zh-CN"/>
        </w:rPr>
        <w:t>(</w:t>
      </w:r>
      <w:r w:rsidRPr="008B351D">
        <w:rPr>
          <w:lang w:val="en-US" w:eastAsia="zh-CN"/>
        </w:rPr>
        <w:t>s</w:t>
      </w:r>
      <w:r w:rsidRPr="008B351D">
        <w:rPr>
          <w:color w:val="808030"/>
          <w:lang w:val="en-US" w:eastAsia="zh-CN"/>
        </w:rPr>
        <w:t>.</w:t>
      </w:r>
      <w:r w:rsidRPr="008B351D">
        <w:rPr>
          <w:lang w:val="en-US" w:eastAsia="zh-CN"/>
        </w:rPr>
        <w:t>charAt</w:t>
      </w:r>
      <w:r w:rsidRPr="008B351D">
        <w:rPr>
          <w:color w:val="808030"/>
          <w:lang w:val="en-US" w:eastAsia="zh-CN"/>
        </w:rPr>
        <w:t>(</w:t>
      </w:r>
      <w:r w:rsidRPr="008B351D">
        <w:rPr>
          <w:color w:val="008C00"/>
          <w:lang w:val="en-US" w:eastAsia="zh-CN"/>
        </w:rPr>
        <w:t>1</w:t>
      </w:r>
      <w:r w:rsidRPr="008B351D">
        <w:rPr>
          <w:color w:val="808030"/>
          <w:lang w:val="en-US" w:eastAsia="zh-CN"/>
        </w:rPr>
        <w:t>))</w:t>
      </w:r>
      <w:r w:rsidRPr="008B351D">
        <w:rPr>
          <w:color w:val="800080"/>
          <w:lang w:val="en-US" w:eastAsia="zh-CN"/>
        </w:rPr>
        <w:t>;</w:t>
      </w:r>
    </w:p>
    <w:p w14:paraId="381DC52F" w14:textId="77777777" w:rsidR="00CE10C1" w:rsidRPr="00CE10C1" w:rsidRDefault="00CE10C1" w:rsidP="00CE10C1">
      <w:pPr>
        <w:pStyle w:val="Code"/>
        <w:rPr>
          <w:lang w:eastAsia="zh-CN"/>
        </w:rPr>
      </w:pPr>
      <w:r w:rsidRPr="008B351D">
        <w:rPr>
          <w:lang w:val="en-US" w:eastAsia="zh-CN"/>
        </w:rPr>
        <w:t xml:space="preserve">  </w:t>
      </w:r>
      <w:r w:rsidRPr="00CE10C1">
        <w:rPr>
          <w:color w:val="800080"/>
          <w:lang w:eastAsia="zh-CN"/>
        </w:rPr>
        <w:t>}</w:t>
      </w:r>
    </w:p>
    <w:p w14:paraId="3222B826" w14:textId="0B102781" w:rsidR="00CE10C1" w:rsidRDefault="00CE10C1" w:rsidP="00D56842">
      <w:pPr>
        <w:pStyle w:val="Code"/>
        <w:rPr>
          <w:color w:val="800080"/>
          <w:lang w:eastAsia="zh-CN"/>
        </w:rPr>
      </w:pPr>
      <w:r w:rsidRPr="00CE10C1">
        <w:rPr>
          <w:color w:val="800080"/>
          <w:lang w:eastAsia="zh-CN"/>
        </w:rPr>
        <w:t>}</w:t>
      </w:r>
    </w:p>
    <w:p w14:paraId="05C84972" w14:textId="77777777" w:rsidR="003E5B17" w:rsidRPr="00D35A89" w:rsidRDefault="003E5B17" w:rsidP="00D56842">
      <w:pPr>
        <w:pStyle w:val="Code"/>
        <w:rPr>
          <w:lang w:eastAsia="zh-CN"/>
        </w:rPr>
      </w:pPr>
    </w:p>
    <w:p w14:paraId="24F1B344" w14:textId="77777777" w:rsidR="00CE10C1" w:rsidRDefault="00CE10C1" w:rsidP="00F97D1A">
      <w:pPr>
        <w:pStyle w:val="Corpsdetexte"/>
        <w:rPr>
          <w:lang w:val="fr-CA"/>
        </w:rPr>
      </w:pPr>
    </w:p>
    <w:p w14:paraId="0B0BDBD6" w14:textId="77777777" w:rsidR="00F97D1A" w:rsidRDefault="00F97D1A" w:rsidP="00F97D1A">
      <w:pPr>
        <w:pStyle w:val="Titre2"/>
        <w:rPr>
          <w:lang w:val="fr-CA"/>
        </w:rPr>
      </w:pPr>
      <w:bookmarkStart w:id="99" w:name="_Toc508791581"/>
      <w:bookmarkStart w:id="100" w:name="_Toc44667588"/>
      <w:r w:rsidRPr="16CBE89F">
        <w:rPr>
          <w:lang w:val="fr-CA"/>
        </w:rPr>
        <w:t>Fonctions mathématiques : java.lang.Math</w:t>
      </w:r>
      <w:bookmarkEnd w:id="99"/>
      <w:bookmarkEnd w:id="100"/>
    </w:p>
    <w:p w14:paraId="60FD58A3" w14:textId="77777777" w:rsidR="00F97D1A" w:rsidRDefault="00F97D1A" w:rsidP="00F97D1A">
      <w:pPr>
        <w:pStyle w:val="Corpsdetexte"/>
        <w:rPr>
          <w:lang w:val="fr-CA"/>
        </w:rPr>
      </w:pPr>
      <w:r>
        <w:rPr>
          <w:lang w:val="fr-CA"/>
        </w:rPr>
        <w:t xml:space="preserve">Au-delà des opérations de base permises dans les expressions arithmétiques, le package </w:t>
      </w:r>
      <w:r w:rsidRPr="000863E5">
        <w:rPr>
          <w:i/>
          <w:iCs/>
          <w:lang w:val="fr-CA"/>
        </w:rPr>
        <w:t>java.</w:t>
      </w:r>
      <w:r>
        <w:rPr>
          <w:i/>
          <w:iCs/>
          <w:lang w:val="fr-CA"/>
        </w:rPr>
        <w:t>lang.</w:t>
      </w:r>
      <w:r w:rsidRPr="000863E5">
        <w:rPr>
          <w:i/>
          <w:iCs/>
          <w:lang w:val="fr-CA"/>
        </w:rPr>
        <w:t>Math</w:t>
      </w:r>
      <w:r>
        <w:rPr>
          <w:lang w:val="fr-CA"/>
        </w:rPr>
        <w:t xml:space="preserve"> contient plusieurs méthodes pour le calcul de fonctions mathématiques courantes. </w:t>
      </w:r>
    </w:p>
    <w:p w14:paraId="723E5DE2" w14:textId="17510960" w:rsidR="00F97D1A" w:rsidRDefault="00F97D1A" w:rsidP="00F97D1A">
      <w:pPr>
        <w:pStyle w:val="Corpsdetexte"/>
        <w:rPr>
          <w:lang w:val="fr-CA"/>
        </w:rPr>
      </w:pPr>
      <w:bookmarkStart w:id="101" w:name="OLE_LINK21"/>
      <w:bookmarkStart w:id="102" w:name="OLE_LINK22"/>
      <w:r w:rsidRPr="00EC6C37">
        <w:rPr>
          <w:b/>
          <w:lang w:val="fr-CA"/>
        </w:rPr>
        <w:t>Exemple</w:t>
      </w:r>
      <w:r>
        <w:rPr>
          <w:lang w:val="fr-CA"/>
        </w:rPr>
        <w:t xml:space="preserve">. </w:t>
      </w:r>
      <w:hyperlink r:id="rId222" w:history="1">
        <w:r w:rsidRPr="007C05BF">
          <w:rPr>
            <w:rFonts w:ascii="Segoe UI" w:hAnsi="Segoe UI" w:cs="Segoe UI"/>
            <w:color w:val="0366D6"/>
            <w:lang w:val="fr-CA"/>
          </w:rPr>
          <w:t>JavaPasAPas</w:t>
        </w:r>
      </w:hyperlink>
      <w:r w:rsidRPr="007C05BF">
        <w:rPr>
          <w:rFonts w:ascii="Segoe UI" w:hAnsi="Segoe UI" w:cs="Segoe UI"/>
          <w:color w:val="586069"/>
          <w:lang w:val="fr-CA"/>
        </w:rPr>
        <w:t>/</w:t>
      </w:r>
      <w:r w:rsidR="009E31B7" w:rsidRPr="009E31B7">
        <w:rPr>
          <w:rFonts w:ascii="Segoe UI" w:hAnsi="Segoe UI" w:cs="Segoe UI"/>
          <w:b/>
          <w:bCs/>
          <w:color w:val="586069"/>
          <w:lang w:val="fr-CA"/>
        </w:rPr>
        <w:t>chapitre_4</w:t>
      </w:r>
      <w:r w:rsidR="009E31B7">
        <w:rPr>
          <w:rFonts w:ascii="Segoe UI" w:hAnsi="Segoe UI" w:cs="Segoe UI"/>
          <w:color w:val="586069"/>
          <w:lang w:val="fr-CA"/>
        </w:rPr>
        <w:t>/</w:t>
      </w:r>
      <w:r w:rsidRPr="007C05BF">
        <w:rPr>
          <w:rFonts w:ascii="Segoe UI" w:hAnsi="Segoe UI" w:cs="Segoe UI"/>
          <w:b/>
          <w:bCs/>
          <w:color w:val="586069"/>
          <w:lang w:val="fr-CA"/>
        </w:rPr>
        <w:t>ExemplesMath.java</w:t>
      </w:r>
    </w:p>
    <w:p w14:paraId="5DA4A893" w14:textId="77777777" w:rsidR="00F97D1A" w:rsidRDefault="00F97D1A" w:rsidP="00F97D1A">
      <w:pPr>
        <w:pStyle w:val="Corpsdetexte"/>
        <w:rPr>
          <w:lang w:val="fr-CA"/>
        </w:rPr>
      </w:pPr>
      <w:r>
        <w:rPr>
          <w:lang w:val="fr-CA"/>
        </w:rPr>
        <w:t>L’exemple suivant montre quelques exemples de fonctions mathématiques usuelles.</w:t>
      </w:r>
    </w:p>
    <w:p w14:paraId="0B28E0C1" w14:textId="2EED21C9" w:rsidR="009E31B7" w:rsidRPr="002E0279" w:rsidRDefault="009E31B7" w:rsidP="009E31B7">
      <w:pPr>
        <w:pStyle w:val="Code"/>
        <w:rPr>
          <w:lang w:val="en-CA" w:eastAsia="en-US"/>
        </w:rPr>
      </w:pPr>
      <w:r w:rsidRPr="002E0279">
        <w:rPr>
          <w:b/>
          <w:bCs/>
          <w:color w:val="800000"/>
          <w:lang w:val="en-CA" w:eastAsia="en-US"/>
        </w:rPr>
        <w:t>public</w:t>
      </w:r>
      <w:r w:rsidRPr="002E0279">
        <w:rPr>
          <w:lang w:val="en-CA" w:eastAsia="en-US"/>
        </w:rPr>
        <w:t xml:space="preserve"> </w:t>
      </w:r>
      <w:r w:rsidRPr="002E0279">
        <w:rPr>
          <w:b/>
          <w:bCs/>
          <w:color w:val="800000"/>
          <w:lang w:val="en-CA" w:eastAsia="en-US"/>
        </w:rPr>
        <w:t>class</w:t>
      </w:r>
      <w:r w:rsidRPr="002E0279">
        <w:rPr>
          <w:lang w:val="en-CA" w:eastAsia="en-US"/>
        </w:rPr>
        <w:t xml:space="preserve"> ExemplesMath</w:t>
      </w:r>
      <w:r w:rsidR="00D56842">
        <w:rPr>
          <w:lang w:val="en-CA" w:eastAsia="en-US"/>
        </w:rPr>
        <w:t xml:space="preserve"> </w:t>
      </w:r>
      <w:r w:rsidRPr="002E0279">
        <w:rPr>
          <w:color w:val="800080"/>
          <w:lang w:val="en-CA" w:eastAsia="en-US"/>
        </w:rPr>
        <w:t>{</w:t>
      </w:r>
    </w:p>
    <w:p w14:paraId="3A43123F" w14:textId="77777777" w:rsidR="009E31B7" w:rsidRPr="002E0279" w:rsidRDefault="009E31B7" w:rsidP="009E31B7">
      <w:pPr>
        <w:pStyle w:val="Code"/>
        <w:rPr>
          <w:lang w:val="en-CA" w:eastAsia="en-US"/>
        </w:rPr>
      </w:pPr>
    </w:p>
    <w:p w14:paraId="7247B434" w14:textId="5A35E72C" w:rsidR="009E31B7" w:rsidRPr="002E0279" w:rsidRDefault="009E31B7" w:rsidP="00D56842">
      <w:pPr>
        <w:pStyle w:val="Code"/>
        <w:rPr>
          <w:lang w:val="en-CA" w:eastAsia="en-US"/>
        </w:rPr>
      </w:pPr>
      <w:r w:rsidRPr="002E0279">
        <w:rPr>
          <w:lang w:val="en-CA" w:eastAsia="en-US"/>
        </w:rPr>
        <w:t xml:space="preserve">    </w:t>
      </w:r>
      <w:r w:rsidRPr="002E0279">
        <w:rPr>
          <w:b/>
          <w:bCs/>
          <w:color w:val="800000"/>
          <w:lang w:val="en-CA" w:eastAsia="en-US"/>
        </w:rPr>
        <w:t>public</w:t>
      </w:r>
      <w:r w:rsidRPr="002E0279">
        <w:rPr>
          <w:lang w:val="en-CA" w:eastAsia="en-US"/>
        </w:rPr>
        <w:t xml:space="preserve"> </w:t>
      </w:r>
      <w:r w:rsidRPr="002E0279">
        <w:rPr>
          <w:b/>
          <w:bCs/>
          <w:color w:val="800000"/>
          <w:lang w:val="en-CA" w:eastAsia="en-US"/>
        </w:rPr>
        <w:t>static</w:t>
      </w:r>
      <w:r w:rsidRPr="002E0279">
        <w:rPr>
          <w:lang w:val="en-CA" w:eastAsia="en-US"/>
        </w:rPr>
        <w:t xml:space="preserve"> </w:t>
      </w:r>
      <w:r w:rsidRPr="002E0279">
        <w:rPr>
          <w:color w:val="BB7977"/>
          <w:lang w:val="en-CA" w:eastAsia="en-US"/>
        </w:rPr>
        <w:t>void</w:t>
      </w:r>
      <w:r w:rsidRPr="002E0279">
        <w:rPr>
          <w:lang w:val="en-CA" w:eastAsia="en-US"/>
        </w:rPr>
        <w:t xml:space="preserve"> main </w:t>
      </w:r>
      <w:r w:rsidRPr="002E0279">
        <w:rPr>
          <w:color w:val="808030"/>
          <w:lang w:val="en-CA" w:eastAsia="en-US"/>
        </w:rPr>
        <w:t>(</w:t>
      </w:r>
      <w:r w:rsidRPr="002E0279">
        <w:rPr>
          <w:b/>
          <w:bCs/>
          <w:color w:val="BB7977"/>
          <w:lang w:val="en-CA" w:eastAsia="en-US"/>
        </w:rPr>
        <w:t>String</w:t>
      </w:r>
      <w:r w:rsidRPr="002E0279">
        <w:rPr>
          <w:lang w:val="en-CA" w:eastAsia="en-US"/>
        </w:rPr>
        <w:t xml:space="preserve"> args</w:t>
      </w:r>
      <w:r w:rsidRPr="002E0279">
        <w:rPr>
          <w:color w:val="808030"/>
          <w:lang w:val="en-CA" w:eastAsia="en-US"/>
        </w:rPr>
        <w:t>[])</w:t>
      </w:r>
      <w:r w:rsidRPr="002E0279">
        <w:rPr>
          <w:lang w:val="en-CA" w:eastAsia="en-US"/>
        </w:rPr>
        <w:t xml:space="preserve"> </w:t>
      </w:r>
      <w:r w:rsidRPr="002E0279">
        <w:rPr>
          <w:color w:val="800080"/>
          <w:lang w:val="en-CA" w:eastAsia="en-US"/>
        </w:rPr>
        <w:t>{</w:t>
      </w:r>
    </w:p>
    <w:p w14:paraId="43D9340A"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"Math.log(1.0)="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log</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EAE34ED"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"Math.exp(1.0)="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exp</w:t>
      </w:r>
      <w:r w:rsidRPr="002E0279">
        <w:rPr>
          <w:color w:val="808030"/>
          <w:lang w:val="en-CA" w:eastAsia="en-US"/>
        </w:rPr>
        <w:t>(</w:t>
      </w:r>
      <w:r w:rsidRPr="002E0279">
        <w:rPr>
          <w:color w:val="008000"/>
          <w:lang w:val="en-CA" w:eastAsia="en-US"/>
        </w:rPr>
        <w:t>1.0</w:t>
      </w:r>
      <w:r w:rsidRPr="002E0279">
        <w:rPr>
          <w:color w:val="808030"/>
          <w:lang w:val="en-CA" w:eastAsia="en-US"/>
        </w:rPr>
        <w:t>))</w:t>
      </w:r>
      <w:r w:rsidRPr="002E0279">
        <w:rPr>
          <w:color w:val="800080"/>
          <w:lang w:val="en-CA" w:eastAsia="en-US"/>
        </w:rPr>
        <w:t>;</w:t>
      </w:r>
    </w:p>
    <w:p w14:paraId="7C316B5E"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"Math.cos(0)="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cos</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p>
    <w:p w14:paraId="0EF0FE58"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"Math.sin(0)="</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sin</w:t>
      </w:r>
      <w:r w:rsidRPr="002E0279">
        <w:rPr>
          <w:color w:val="808030"/>
          <w:lang w:val="en-CA" w:eastAsia="en-US"/>
        </w:rPr>
        <w:t>(</w:t>
      </w:r>
      <w:r w:rsidRPr="002E0279">
        <w:rPr>
          <w:color w:val="008C00"/>
          <w:lang w:val="en-CA" w:eastAsia="en-US"/>
        </w:rPr>
        <w:t>0</w:t>
      </w:r>
      <w:r w:rsidRPr="002E0279">
        <w:rPr>
          <w:color w:val="808030"/>
          <w:lang w:val="en-CA" w:eastAsia="en-US"/>
        </w:rPr>
        <w:t>))</w:t>
      </w:r>
      <w:r w:rsidRPr="002E0279">
        <w:rPr>
          <w:color w:val="800080"/>
          <w:lang w:val="en-CA" w:eastAsia="en-US"/>
        </w:rPr>
        <w:t>;</w:t>
      </w:r>
      <w:r w:rsidRPr="002E0279">
        <w:rPr>
          <w:lang w:val="en-CA" w:eastAsia="en-US"/>
        </w:rPr>
        <w:t xml:space="preserve">      </w:t>
      </w:r>
    </w:p>
    <w:p w14:paraId="4E5A3FEC" w14:textId="77777777" w:rsidR="009E31B7" w:rsidRPr="002E0279" w:rsidRDefault="009E31B7" w:rsidP="009E31B7">
      <w:pPr>
        <w:pStyle w:val="Code"/>
        <w:rPr>
          <w:lang w:val="en-CA" w:eastAsia="en-US"/>
        </w:rPr>
      </w:pPr>
      <w:r w:rsidRPr="002E0279">
        <w:rPr>
          <w:lang w:val="en-CA" w:eastAsia="en-US"/>
        </w:rPr>
        <w:t xml:space="preserve">      </w:t>
      </w:r>
      <w:r w:rsidRPr="002E0279">
        <w:rPr>
          <w:b/>
          <w:bCs/>
          <w:color w:val="BB7977"/>
          <w:lang w:val="en-CA" w:eastAsia="en-US"/>
        </w:rPr>
        <w:t>System</w:t>
      </w:r>
      <w:r w:rsidRPr="002E0279">
        <w:rPr>
          <w:color w:val="808030"/>
          <w:lang w:val="en-CA" w:eastAsia="en-US"/>
        </w:rPr>
        <w:t>.</w:t>
      </w:r>
      <w:r w:rsidRPr="002E0279">
        <w:rPr>
          <w:lang w:val="en-CA" w:eastAsia="en-US"/>
        </w:rPr>
        <w:t>out</w:t>
      </w:r>
      <w:r w:rsidRPr="002E0279">
        <w:rPr>
          <w:color w:val="808030"/>
          <w:lang w:val="en-CA" w:eastAsia="en-US"/>
        </w:rPr>
        <w:t>.</w:t>
      </w:r>
      <w:r w:rsidRPr="002E0279">
        <w:rPr>
          <w:lang w:val="en-CA" w:eastAsia="en-US"/>
        </w:rPr>
        <w:t>println</w:t>
      </w:r>
      <w:r w:rsidRPr="002E0279">
        <w:rPr>
          <w:color w:val="808030"/>
          <w:lang w:val="en-CA" w:eastAsia="en-US"/>
        </w:rPr>
        <w:t>(</w:t>
      </w:r>
      <w:r w:rsidRPr="002E0279">
        <w:rPr>
          <w:color w:val="0000E6"/>
          <w:lang w:val="en-CA" w:eastAsia="en-US"/>
        </w:rPr>
        <w:t>"Math.sqrt(4)="</w:t>
      </w:r>
      <w:r w:rsidRPr="002E0279">
        <w:rPr>
          <w:color w:val="808030"/>
          <w:lang w:val="en-CA" w:eastAsia="en-US"/>
        </w:rPr>
        <w:t>+</w:t>
      </w:r>
      <w:r w:rsidRPr="002E0279">
        <w:rPr>
          <w:b/>
          <w:bCs/>
          <w:color w:val="BB7977"/>
          <w:lang w:val="en-CA" w:eastAsia="en-US"/>
        </w:rPr>
        <w:t>Math</w:t>
      </w:r>
      <w:r w:rsidRPr="002E0279">
        <w:rPr>
          <w:color w:val="808030"/>
          <w:lang w:val="en-CA" w:eastAsia="en-US"/>
        </w:rPr>
        <w:t>.</w:t>
      </w:r>
      <w:r w:rsidRPr="002E0279">
        <w:rPr>
          <w:lang w:val="en-CA" w:eastAsia="en-US"/>
        </w:rPr>
        <w:t>sqrt</w:t>
      </w:r>
      <w:r w:rsidRPr="002E0279">
        <w:rPr>
          <w:color w:val="808030"/>
          <w:lang w:val="en-CA" w:eastAsia="en-US"/>
        </w:rPr>
        <w:t>(</w:t>
      </w:r>
      <w:r w:rsidRPr="002E0279">
        <w:rPr>
          <w:color w:val="008C00"/>
          <w:lang w:val="en-CA" w:eastAsia="en-US"/>
        </w:rPr>
        <w:t>4</w:t>
      </w:r>
      <w:r w:rsidRPr="002E0279">
        <w:rPr>
          <w:color w:val="808030"/>
          <w:lang w:val="en-CA" w:eastAsia="en-US"/>
        </w:rPr>
        <w:t>))</w:t>
      </w:r>
      <w:r w:rsidRPr="002E0279">
        <w:rPr>
          <w:color w:val="800080"/>
          <w:lang w:val="en-CA" w:eastAsia="en-US"/>
        </w:rPr>
        <w:t>;</w:t>
      </w:r>
    </w:p>
    <w:p w14:paraId="77532549" w14:textId="77777777" w:rsidR="009E31B7" w:rsidRPr="008B351D" w:rsidRDefault="009E31B7" w:rsidP="009E31B7">
      <w:pPr>
        <w:pStyle w:val="Code"/>
        <w:rPr>
          <w:lang w:val="en-CA" w:eastAsia="en-US"/>
        </w:rPr>
      </w:pPr>
      <w:r w:rsidRPr="002E0279">
        <w:rPr>
          <w:lang w:val="en-CA" w:eastAsia="en-US"/>
        </w:rPr>
        <w:t xml:space="preserve">    </w:t>
      </w:r>
      <w:r w:rsidRPr="008B351D">
        <w:rPr>
          <w:color w:val="800080"/>
          <w:lang w:val="en-CA" w:eastAsia="en-US"/>
        </w:rPr>
        <w:t>}</w:t>
      </w:r>
    </w:p>
    <w:p w14:paraId="4BCA5895" w14:textId="6FB65C20" w:rsidR="009E31B7" w:rsidRDefault="009E31B7" w:rsidP="009E31B7">
      <w:pPr>
        <w:pStyle w:val="Code"/>
        <w:rPr>
          <w:color w:val="800080"/>
          <w:lang w:eastAsia="en-US"/>
        </w:rPr>
      </w:pPr>
      <w:r w:rsidRPr="009E31B7">
        <w:rPr>
          <w:color w:val="800080"/>
          <w:lang w:eastAsia="en-US"/>
        </w:rPr>
        <w:t>}</w:t>
      </w:r>
    </w:p>
    <w:p w14:paraId="41F91CEE" w14:textId="77777777" w:rsidR="003E5B17" w:rsidRPr="009E31B7" w:rsidRDefault="003E5B17" w:rsidP="009E31B7">
      <w:pPr>
        <w:pStyle w:val="Code"/>
        <w:rPr>
          <w:lang w:eastAsia="en-US"/>
        </w:rPr>
      </w:pPr>
    </w:p>
    <w:p w14:paraId="6F47FB56" w14:textId="77777777" w:rsidR="00F97D1A" w:rsidRDefault="00F97D1A" w:rsidP="00F97D1A">
      <w:pPr>
        <w:pStyle w:val="Corpsdetexte"/>
        <w:rPr>
          <w:lang w:val="fr-CA"/>
        </w:rPr>
      </w:pPr>
    </w:p>
    <w:bookmarkEnd w:id="101"/>
    <w:bookmarkEnd w:id="102"/>
    <w:p w14:paraId="37820555" w14:textId="77777777" w:rsidR="00F97D1A" w:rsidRDefault="00F97D1A" w:rsidP="00F97D1A">
      <w:pPr>
        <w:pStyle w:val="Corpsdetexte"/>
        <w:rPr>
          <w:lang w:val="fr-CA"/>
        </w:rPr>
      </w:pPr>
      <w:r>
        <w:rPr>
          <w:lang w:val="fr-CA"/>
        </w:rPr>
        <w:t>Résultat affiché :</w:t>
      </w:r>
    </w:p>
    <w:p w14:paraId="121367B9" w14:textId="77777777" w:rsidR="00F97D1A" w:rsidRPr="00C25ACF" w:rsidRDefault="00F97D1A" w:rsidP="00F97D1A">
      <w:pPr>
        <w:pStyle w:val="codeCompact"/>
        <w:rPr>
          <w:lang w:val="fr-CA"/>
        </w:rPr>
      </w:pPr>
      <w:r w:rsidRPr="00C25ACF">
        <w:rPr>
          <w:lang w:val="fr-CA"/>
        </w:rPr>
        <w:t>Math.log(1.0)=0.0</w:t>
      </w:r>
    </w:p>
    <w:p w14:paraId="0D7ECF85" w14:textId="77777777" w:rsidR="00F97D1A" w:rsidRPr="00C25ACF" w:rsidRDefault="00F97D1A" w:rsidP="00F97D1A">
      <w:pPr>
        <w:pStyle w:val="codeCompact"/>
        <w:rPr>
          <w:lang w:val="fr-CA"/>
        </w:rPr>
      </w:pPr>
      <w:r w:rsidRPr="00C25ACF">
        <w:rPr>
          <w:lang w:val="fr-CA"/>
        </w:rPr>
        <w:t>Math.exp(1.0)=2.718281828459045</w:t>
      </w:r>
    </w:p>
    <w:p w14:paraId="54EBD457" w14:textId="77777777" w:rsidR="00F97D1A" w:rsidRPr="00C25ACF" w:rsidRDefault="00F97D1A" w:rsidP="00F97D1A">
      <w:pPr>
        <w:pStyle w:val="codeCompact"/>
        <w:rPr>
          <w:lang w:val="fr-CA"/>
        </w:rPr>
      </w:pPr>
      <w:r w:rsidRPr="00C25ACF">
        <w:rPr>
          <w:lang w:val="fr-CA"/>
        </w:rPr>
        <w:t>Math.cos(0)=1.0</w:t>
      </w:r>
    </w:p>
    <w:p w14:paraId="763E0231" w14:textId="77777777" w:rsidR="00F97D1A" w:rsidRPr="00EB3CDC" w:rsidRDefault="00F97D1A" w:rsidP="00F97D1A">
      <w:pPr>
        <w:pStyle w:val="codeCompact"/>
        <w:rPr>
          <w:lang w:val="fr-CA"/>
        </w:rPr>
      </w:pPr>
      <w:r w:rsidRPr="00EB3CDC">
        <w:rPr>
          <w:lang w:val="fr-CA"/>
        </w:rPr>
        <w:t>Math.sin(0)=0.0</w:t>
      </w:r>
    </w:p>
    <w:p w14:paraId="43E703EB" w14:textId="77777777" w:rsidR="00F97D1A" w:rsidRDefault="00F97D1A" w:rsidP="00F97D1A">
      <w:pPr>
        <w:pStyle w:val="codeCompact"/>
        <w:rPr>
          <w:lang w:val="fr-CA"/>
        </w:rPr>
      </w:pPr>
      <w:r w:rsidRPr="00EB3CDC">
        <w:rPr>
          <w:lang w:val="fr-CA"/>
        </w:rPr>
        <w:t>Math.sqrt(4)=2.0</w:t>
      </w:r>
    </w:p>
    <w:p w14:paraId="108E1A6D" w14:textId="77777777" w:rsidR="00F97D1A" w:rsidRDefault="00F97D1A" w:rsidP="00F97D1A">
      <w:pPr>
        <w:pStyle w:val="Corpsdetexte"/>
        <w:rPr>
          <w:highlight w:val="red"/>
          <w:lang w:val="fr-CA"/>
        </w:rPr>
      </w:pPr>
    </w:p>
    <w:p w14:paraId="4DF0F00A" w14:textId="032E9A59" w:rsidR="00D56842" w:rsidRDefault="00F97D1A" w:rsidP="00D56842">
      <w:pPr>
        <w:pStyle w:val="Corpsdetexte"/>
        <w:rPr>
          <w:lang w:val="fr-CA"/>
        </w:rPr>
      </w:pPr>
      <w:r>
        <w:rPr>
          <w:lang w:val="fr-CA"/>
        </w:rPr>
        <w:t xml:space="preserve">Les classes </w:t>
      </w:r>
      <w:r w:rsidRPr="00D112C0">
        <w:rPr>
          <w:i/>
          <w:iCs/>
          <w:lang w:val="fr-CA"/>
        </w:rPr>
        <w:t>java.</w:t>
      </w:r>
      <w:r>
        <w:rPr>
          <w:i/>
          <w:iCs/>
          <w:lang w:val="fr-CA"/>
        </w:rPr>
        <w:t>math</w:t>
      </w:r>
      <w:r w:rsidRPr="00D112C0">
        <w:rPr>
          <w:i/>
          <w:iCs/>
          <w:lang w:val="fr-CA"/>
        </w:rPr>
        <w:t>.BigInteger</w:t>
      </w:r>
      <w:r>
        <w:rPr>
          <w:lang w:val="fr-CA"/>
        </w:rPr>
        <w:t xml:space="preserve"> (pour les entiers) et </w:t>
      </w:r>
      <w:r>
        <w:rPr>
          <w:i/>
          <w:iCs/>
          <w:lang w:val="fr-CA"/>
        </w:rPr>
        <w:t>java.math</w:t>
      </w:r>
      <w:r w:rsidRPr="00B41AF9">
        <w:rPr>
          <w:i/>
          <w:iCs/>
          <w:lang w:val="fr-CA"/>
        </w:rPr>
        <w:t>.BigDecimal</w:t>
      </w:r>
      <w:r>
        <w:rPr>
          <w:lang w:val="fr-CA"/>
        </w:rPr>
        <w:t xml:space="preserve"> (pour les nombres décimaux) permettent de traiter des nombres d’une précision plus grande que ce qui est permis avec les types primitifs.</w:t>
      </w:r>
    </w:p>
    <w:p w14:paraId="14CFE165" w14:textId="77777777" w:rsidR="00F97D1A" w:rsidRDefault="00F97D1A" w:rsidP="00F97D1A">
      <w:pPr>
        <w:pStyle w:val="Titre2"/>
        <w:rPr>
          <w:lang w:val="fr-CA"/>
        </w:rPr>
      </w:pPr>
      <w:bookmarkStart w:id="103" w:name="_Toc508791582"/>
      <w:bookmarkStart w:id="104" w:name="_Toc44667589"/>
      <w:r w:rsidRPr="16CBE89F">
        <w:rPr>
          <w:lang w:val="fr-CA"/>
        </w:rPr>
        <w:t>Sommaire des opérations et priorités</w:t>
      </w:r>
      <w:bookmarkEnd w:id="103"/>
      <w:bookmarkEnd w:id="104"/>
    </w:p>
    <w:p w14:paraId="06068F5A" w14:textId="77777777" w:rsidR="00F97D1A" w:rsidRDefault="00F97D1A" w:rsidP="00F97D1A">
      <w:pPr>
        <w:pStyle w:val="Corpsdetexte"/>
        <w:rPr>
          <w:lang w:val="fr-CA"/>
        </w:rPr>
      </w:pPr>
      <w:r>
        <w:rPr>
          <w:lang w:val="fr-CA"/>
        </w:rPr>
        <w:t>Le tableau suivant montre la liste des opérations pour les expressions Java en ordre décroissant de priorité.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34"/>
        <w:gridCol w:w="5036"/>
      </w:tblGrid>
      <w:tr w:rsidR="00F97D1A" w:rsidRPr="007B6966" w14:paraId="3F84B919" w14:textId="77777777" w:rsidTr="008D06F8">
        <w:tc>
          <w:tcPr>
            <w:tcW w:w="5056" w:type="dxa"/>
            <w:shd w:val="clear" w:color="auto" w:fill="auto"/>
          </w:tcPr>
          <w:p w14:paraId="44B610E3" w14:textId="77777777" w:rsidR="00F97D1A" w:rsidRPr="00C2325F" w:rsidRDefault="00F97D1A" w:rsidP="008D06F8">
            <w:pPr>
              <w:pStyle w:val="Corpsdetexte"/>
              <w:spacing w:after="0"/>
              <w:rPr>
                <w:sz w:val="20"/>
                <w:szCs w:val="20"/>
                <w:lang w:val="fr-CA"/>
              </w:rPr>
            </w:pPr>
            <w:r w:rsidRPr="00C2325F">
              <w:rPr>
                <w:sz w:val="20"/>
                <w:szCs w:val="20"/>
                <w:lang w:val="fr-CA"/>
              </w:rPr>
              <w:t>Opérateur</w:t>
            </w:r>
          </w:p>
        </w:tc>
        <w:tc>
          <w:tcPr>
            <w:tcW w:w="5056" w:type="dxa"/>
            <w:shd w:val="clear" w:color="auto" w:fill="auto"/>
          </w:tcPr>
          <w:p w14:paraId="17B2C037" w14:textId="77777777" w:rsidR="00F97D1A" w:rsidRPr="00C2325F" w:rsidRDefault="00F97D1A" w:rsidP="008D06F8">
            <w:pPr>
              <w:pStyle w:val="Corpsdetexte"/>
              <w:spacing w:after="0"/>
              <w:rPr>
                <w:sz w:val="20"/>
                <w:szCs w:val="20"/>
                <w:lang w:val="fr-CA"/>
              </w:rPr>
            </w:pPr>
          </w:p>
        </w:tc>
      </w:tr>
      <w:tr w:rsidR="00F97D1A" w:rsidRPr="007B6966" w14:paraId="48CAD2C7" w14:textId="77777777" w:rsidTr="008D06F8">
        <w:tc>
          <w:tcPr>
            <w:tcW w:w="5056" w:type="dxa"/>
            <w:shd w:val="clear" w:color="auto" w:fill="auto"/>
          </w:tcPr>
          <w:p w14:paraId="61BDD9FC"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4B607396"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4E3F0F91" w14:textId="77777777" w:rsidR="00F97D1A" w:rsidRPr="00C2325F" w:rsidRDefault="00F97D1A" w:rsidP="008D06F8">
            <w:pPr>
              <w:pStyle w:val="Corpsdetexte"/>
              <w:spacing w:after="0"/>
              <w:rPr>
                <w:sz w:val="20"/>
                <w:szCs w:val="20"/>
                <w:lang w:val="fr-CA"/>
              </w:rPr>
            </w:pPr>
            <w:r w:rsidRPr="00C2325F">
              <w:rPr>
                <w:sz w:val="20"/>
                <w:szCs w:val="20"/>
                <w:lang w:val="fr-CA"/>
              </w:rPr>
              <w:t>Post-incrémentation</w:t>
            </w:r>
          </w:p>
          <w:p w14:paraId="644511DA" w14:textId="77777777" w:rsidR="00F97D1A" w:rsidRPr="00C2325F" w:rsidRDefault="00F97D1A" w:rsidP="008D06F8">
            <w:pPr>
              <w:pStyle w:val="Corpsdetexte"/>
              <w:spacing w:after="0"/>
              <w:rPr>
                <w:sz w:val="20"/>
                <w:szCs w:val="20"/>
                <w:lang w:val="fr-CA"/>
              </w:rPr>
            </w:pPr>
            <w:r w:rsidRPr="00C2325F">
              <w:rPr>
                <w:sz w:val="20"/>
                <w:szCs w:val="20"/>
                <w:lang w:val="fr-CA"/>
              </w:rPr>
              <w:t>Post-décrémentation</w:t>
            </w:r>
          </w:p>
        </w:tc>
      </w:tr>
      <w:tr w:rsidR="00F97D1A" w:rsidRPr="007B6966" w14:paraId="611102AA" w14:textId="77777777" w:rsidTr="008D06F8">
        <w:tc>
          <w:tcPr>
            <w:tcW w:w="5056" w:type="dxa"/>
            <w:shd w:val="clear" w:color="auto" w:fill="auto"/>
          </w:tcPr>
          <w:p w14:paraId="2804FC6E"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6254BD29" w14:textId="77777777" w:rsidR="00F97D1A" w:rsidRPr="00C2325F" w:rsidRDefault="00F97D1A" w:rsidP="008D06F8">
            <w:pPr>
              <w:pStyle w:val="Corpsdetexte"/>
              <w:spacing w:after="0"/>
              <w:rPr>
                <w:sz w:val="20"/>
                <w:szCs w:val="20"/>
                <w:lang w:val="fr-CA"/>
              </w:rPr>
            </w:pPr>
            <w:r w:rsidRPr="00C2325F">
              <w:rPr>
                <w:sz w:val="20"/>
                <w:szCs w:val="20"/>
                <w:lang w:val="fr-CA"/>
              </w:rPr>
              <w:t xml:space="preserve"> --</w:t>
            </w:r>
          </w:p>
          <w:p w14:paraId="67E9A662" w14:textId="77777777" w:rsidR="00F97D1A" w:rsidRPr="00C2325F" w:rsidRDefault="00F97D1A" w:rsidP="008D06F8">
            <w:pPr>
              <w:pStyle w:val="Corpsdetexte"/>
              <w:spacing w:after="0"/>
              <w:rPr>
                <w:sz w:val="20"/>
                <w:szCs w:val="20"/>
                <w:lang w:val="fr-CA"/>
              </w:rPr>
            </w:pPr>
            <w:r w:rsidRPr="00C2325F">
              <w:rPr>
                <w:sz w:val="20"/>
                <w:szCs w:val="20"/>
                <w:lang w:val="fr-CA"/>
              </w:rPr>
              <w:lastRenderedPageBreak/>
              <w:t>+</w:t>
            </w:r>
          </w:p>
          <w:p w14:paraId="09A0EB4D"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7D6F9973"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3D5EBE9F"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76C3BEB0" w14:textId="77777777" w:rsidR="00F97D1A" w:rsidRPr="00C2325F" w:rsidRDefault="00F97D1A" w:rsidP="008D06F8">
            <w:pPr>
              <w:pStyle w:val="Corpsdetexte"/>
              <w:spacing w:after="0"/>
              <w:rPr>
                <w:sz w:val="20"/>
                <w:szCs w:val="20"/>
                <w:lang w:val="fr-CA"/>
              </w:rPr>
            </w:pPr>
            <w:r w:rsidRPr="00C2325F">
              <w:rPr>
                <w:sz w:val="20"/>
                <w:szCs w:val="20"/>
                <w:lang w:val="fr-CA"/>
              </w:rPr>
              <w:t>(type)</w:t>
            </w:r>
          </w:p>
        </w:tc>
        <w:tc>
          <w:tcPr>
            <w:tcW w:w="5056" w:type="dxa"/>
            <w:shd w:val="clear" w:color="auto" w:fill="auto"/>
          </w:tcPr>
          <w:p w14:paraId="4E77597A" w14:textId="77777777" w:rsidR="00F97D1A" w:rsidRPr="00C2325F" w:rsidRDefault="00F97D1A" w:rsidP="008D06F8">
            <w:pPr>
              <w:pStyle w:val="Corpsdetexte"/>
              <w:spacing w:after="0"/>
              <w:rPr>
                <w:sz w:val="20"/>
                <w:szCs w:val="20"/>
                <w:lang w:val="fr-CA"/>
              </w:rPr>
            </w:pPr>
            <w:r w:rsidRPr="00C2325F">
              <w:rPr>
                <w:sz w:val="20"/>
                <w:szCs w:val="20"/>
                <w:lang w:val="fr-CA"/>
              </w:rPr>
              <w:lastRenderedPageBreak/>
              <w:t>Pré-incrémentation</w:t>
            </w:r>
          </w:p>
          <w:p w14:paraId="53B07AC1" w14:textId="77777777" w:rsidR="00F97D1A" w:rsidRPr="00C2325F" w:rsidRDefault="00F97D1A" w:rsidP="008D06F8">
            <w:pPr>
              <w:pStyle w:val="Corpsdetexte"/>
              <w:spacing w:after="0"/>
              <w:rPr>
                <w:sz w:val="20"/>
                <w:szCs w:val="20"/>
                <w:lang w:val="fr-CA"/>
              </w:rPr>
            </w:pPr>
            <w:r w:rsidRPr="00C2325F">
              <w:rPr>
                <w:sz w:val="20"/>
                <w:szCs w:val="20"/>
                <w:lang w:val="fr-CA"/>
              </w:rPr>
              <w:t>Pré-décrémentation</w:t>
            </w:r>
          </w:p>
          <w:p w14:paraId="34622B5C" w14:textId="77777777" w:rsidR="00F97D1A" w:rsidRPr="00C2325F" w:rsidRDefault="00F97D1A" w:rsidP="008D06F8">
            <w:pPr>
              <w:pStyle w:val="Corpsdetexte"/>
              <w:spacing w:after="0"/>
              <w:rPr>
                <w:sz w:val="20"/>
                <w:szCs w:val="20"/>
                <w:lang w:val="fr-CA"/>
              </w:rPr>
            </w:pPr>
            <w:r w:rsidRPr="00C2325F">
              <w:rPr>
                <w:sz w:val="20"/>
                <w:szCs w:val="20"/>
                <w:lang w:val="fr-CA"/>
              </w:rPr>
              <w:lastRenderedPageBreak/>
              <w:t>+ unaire</w:t>
            </w:r>
          </w:p>
          <w:p w14:paraId="35263BD1" w14:textId="77777777" w:rsidR="00F97D1A" w:rsidRPr="00C2325F" w:rsidRDefault="00F97D1A" w:rsidP="008D06F8">
            <w:pPr>
              <w:pStyle w:val="Corpsdetexte"/>
              <w:spacing w:after="0"/>
              <w:rPr>
                <w:sz w:val="20"/>
                <w:szCs w:val="20"/>
                <w:lang w:val="fr-CA"/>
              </w:rPr>
            </w:pPr>
            <w:r w:rsidRPr="00C2325F">
              <w:rPr>
                <w:sz w:val="20"/>
                <w:szCs w:val="20"/>
                <w:lang w:val="fr-CA"/>
              </w:rPr>
              <w:t>- unaire</w:t>
            </w:r>
          </w:p>
          <w:p w14:paraId="16D1A123" w14:textId="77777777" w:rsidR="00F97D1A" w:rsidRPr="00C2325F" w:rsidRDefault="00F97D1A" w:rsidP="008D06F8">
            <w:pPr>
              <w:pStyle w:val="Corpsdetexte"/>
              <w:spacing w:after="0"/>
              <w:rPr>
                <w:sz w:val="20"/>
                <w:szCs w:val="20"/>
                <w:lang w:val="fr-CA"/>
              </w:rPr>
            </w:pPr>
            <w:r w:rsidRPr="00C2325F">
              <w:rPr>
                <w:sz w:val="20"/>
                <w:szCs w:val="20"/>
                <w:lang w:val="fr-CA"/>
              </w:rPr>
              <w:t>négation logique</w:t>
            </w:r>
          </w:p>
          <w:p w14:paraId="031F77E3" w14:textId="77777777" w:rsidR="00F97D1A" w:rsidRPr="00C2325F" w:rsidRDefault="00F97D1A" w:rsidP="008D06F8">
            <w:pPr>
              <w:pStyle w:val="Corpsdetexte"/>
              <w:spacing w:after="0"/>
              <w:rPr>
                <w:sz w:val="20"/>
                <w:szCs w:val="20"/>
                <w:lang w:val="fr-CA"/>
              </w:rPr>
            </w:pPr>
            <w:r w:rsidRPr="00C2325F">
              <w:rPr>
                <w:sz w:val="20"/>
                <w:szCs w:val="20"/>
                <w:lang w:val="fr-CA"/>
              </w:rPr>
              <w:t>complément (niveau bit)</w:t>
            </w:r>
          </w:p>
          <w:p w14:paraId="6946ED78" w14:textId="77777777" w:rsidR="00F97D1A" w:rsidRPr="00C2325F" w:rsidRDefault="00F97D1A" w:rsidP="008D06F8">
            <w:pPr>
              <w:pStyle w:val="Corpsdetexte"/>
              <w:spacing w:after="0"/>
              <w:rPr>
                <w:sz w:val="20"/>
                <w:szCs w:val="20"/>
                <w:lang w:val="fr-CA"/>
              </w:rPr>
            </w:pPr>
            <w:r w:rsidRPr="00C2325F">
              <w:rPr>
                <w:sz w:val="20"/>
                <w:szCs w:val="20"/>
                <w:lang w:val="fr-CA"/>
              </w:rPr>
              <w:t>conversion de type</w:t>
            </w:r>
          </w:p>
        </w:tc>
      </w:tr>
      <w:tr w:rsidR="00F97D1A" w:rsidRPr="007B6966" w14:paraId="501F1E5F" w14:textId="77777777" w:rsidTr="008D06F8">
        <w:tc>
          <w:tcPr>
            <w:tcW w:w="5056" w:type="dxa"/>
            <w:shd w:val="clear" w:color="auto" w:fill="auto"/>
          </w:tcPr>
          <w:p w14:paraId="64A01E14" w14:textId="77777777" w:rsidR="00F97D1A" w:rsidRPr="00C2325F" w:rsidRDefault="00F97D1A" w:rsidP="008D06F8">
            <w:pPr>
              <w:pStyle w:val="Corpsdetexte"/>
              <w:spacing w:after="0"/>
              <w:rPr>
                <w:sz w:val="20"/>
                <w:szCs w:val="20"/>
                <w:lang w:val="fr-CA"/>
              </w:rPr>
            </w:pPr>
            <w:r w:rsidRPr="00C2325F">
              <w:rPr>
                <w:sz w:val="20"/>
                <w:szCs w:val="20"/>
                <w:lang w:val="fr-CA"/>
              </w:rPr>
              <w:lastRenderedPageBreak/>
              <w:t>*</w:t>
            </w:r>
          </w:p>
          <w:p w14:paraId="6DAEDBCD"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68332EF2"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0E9CF446" w14:textId="77777777" w:rsidR="00F97D1A" w:rsidRPr="00C2325F" w:rsidRDefault="00F97D1A" w:rsidP="008D06F8">
            <w:pPr>
              <w:pStyle w:val="Corpsdetexte"/>
              <w:spacing w:after="0"/>
              <w:rPr>
                <w:sz w:val="20"/>
                <w:szCs w:val="20"/>
                <w:lang w:val="fr-CA"/>
              </w:rPr>
            </w:pPr>
            <w:r w:rsidRPr="00C2325F">
              <w:rPr>
                <w:sz w:val="20"/>
                <w:szCs w:val="20"/>
                <w:lang w:val="fr-CA"/>
              </w:rPr>
              <w:t>Multiplication binaire</w:t>
            </w:r>
          </w:p>
          <w:p w14:paraId="3653ECA9" w14:textId="77777777" w:rsidR="00F97D1A" w:rsidRPr="00C2325F" w:rsidRDefault="00F97D1A" w:rsidP="008D06F8">
            <w:pPr>
              <w:pStyle w:val="Corpsdetexte"/>
              <w:spacing w:after="0"/>
              <w:rPr>
                <w:sz w:val="20"/>
                <w:szCs w:val="20"/>
                <w:lang w:val="fr-CA"/>
              </w:rPr>
            </w:pPr>
            <w:r w:rsidRPr="00C2325F">
              <w:rPr>
                <w:sz w:val="20"/>
                <w:szCs w:val="20"/>
                <w:lang w:val="fr-CA"/>
              </w:rPr>
              <w:t>Division</w:t>
            </w:r>
          </w:p>
          <w:p w14:paraId="4CAAD0F5" w14:textId="77777777" w:rsidR="00F97D1A" w:rsidRPr="00C2325F" w:rsidRDefault="00F97D1A" w:rsidP="008D06F8">
            <w:pPr>
              <w:pStyle w:val="Corpsdetexte"/>
              <w:spacing w:after="0"/>
              <w:rPr>
                <w:sz w:val="20"/>
                <w:szCs w:val="20"/>
                <w:lang w:val="fr-CA"/>
              </w:rPr>
            </w:pPr>
            <w:r w:rsidRPr="00C2325F">
              <w:rPr>
                <w:sz w:val="20"/>
                <w:szCs w:val="20"/>
                <w:lang w:val="fr-CA"/>
              </w:rPr>
              <w:t>Reste après division entière</w:t>
            </w:r>
          </w:p>
        </w:tc>
      </w:tr>
      <w:tr w:rsidR="00F97D1A" w:rsidRPr="007B6966" w14:paraId="3BED5D36" w14:textId="77777777" w:rsidTr="008D06F8">
        <w:tc>
          <w:tcPr>
            <w:tcW w:w="5056" w:type="dxa"/>
            <w:shd w:val="clear" w:color="auto" w:fill="auto"/>
          </w:tcPr>
          <w:p w14:paraId="54DCF468"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3B992814" w14:textId="77777777" w:rsidR="00F97D1A" w:rsidRPr="00C2325F" w:rsidRDefault="00F97D1A" w:rsidP="008D06F8">
            <w:pPr>
              <w:pStyle w:val="Corpsdetexte"/>
              <w:spacing w:after="0"/>
              <w:rPr>
                <w:sz w:val="20"/>
                <w:szCs w:val="20"/>
                <w:lang w:val="fr-CA"/>
              </w:rPr>
            </w:pPr>
            <w:r w:rsidRPr="00C2325F">
              <w:rPr>
                <w:sz w:val="20"/>
                <w:szCs w:val="20"/>
                <w:lang w:val="fr-CA"/>
              </w:rPr>
              <w:t xml:space="preserve"> -</w:t>
            </w:r>
          </w:p>
        </w:tc>
        <w:tc>
          <w:tcPr>
            <w:tcW w:w="5056" w:type="dxa"/>
            <w:shd w:val="clear" w:color="auto" w:fill="auto"/>
          </w:tcPr>
          <w:p w14:paraId="7DA34920" w14:textId="77777777" w:rsidR="00F97D1A" w:rsidRPr="00C2325F" w:rsidRDefault="00F97D1A" w:rsidP="008D06F8">
            <w:pPr>
              <w:pStyle w:val="Corpsdetexte"/>
              <w:spacing w:after="0"/>
              <w:rPr>
                <w:sz w:val="20"/>
                <w:szCs w:val="20"/>
                <w:lang w:val="fr-CA"/>
              </w:rPr>
            </w:pPr>
            <w:r w:rsidRPr="00C2325F">
              <w:rPr>
                <w:sz w:val="20"/>
                <w:szCs w:val="20"/>
                <w:lang w:val="fr-CA"/>
              </w:rPr>
              <w:t>Addition binaire</w:t>
            </w:r>
          </w:p>
          <w:p w14:paraId="7C3943DD" w14:textId="77777777" w:rsidR="00F97D1A" w:rsidRPr="00C2325F" w:rsidRDefault="00F97D1A" w:rsidP="008D06F8">
            <w:pPr>
              <w:pStyle w:val="Corpsdetexte"/>
              <w:spacing w:after="0"/>
              <w:rPr>
                <w:sz w:val="20"/>
                <w:szCs w:val="20"/>
                <w:lang w:val="fr-CA"/>
              </w:rPr>
            </w:pPr>
            <w:r w:rsidRPr="00C2325F">
              <w:rPr>
                <w:sz w:val="20"/>
                <w:szCs w:val="20"/>
                <w:lang w:val="fr-CA"/>
              </w:rPr>
              <w:t>Soustraction binaire</w:t>
            </w:r>
          </w:p>
        </w:tc>
      </w:tr>
      <w:tr w:rsidR="00F97D1A" w:rsidRPr="007B6966" w14:paraId="4A6A48BA" w14:textId="77777777" w:rsidTr="008D06F8">
        <w:tc>
          <w:tcPr>
            <w:tcW w:w="5056" w:type="dxa"/>
            <w:shd w:val="clear" w:color="auto" w:fill="auto"/>
          </w:tcPr>
          <w:p w14:paraId="1C1DB810" w14:textId="77777777" w:rsidR="00F97D1A" w:rsidRPr="00C2325F" w:rsidRDefault="00F97D1A" w:rsidP="008D06F8">
            <w:pPr>
              <w:pStyle w:val="Corpsdetexte"/>
              <w:spacing w:after="0"/>
              <w:rPr>
                <w:sz w:val="20"/>
                <w:szCs w:val="20"/>
                <w:lang w:val="fr-CA"/>
              </w:rPr>
            </w:pPr>
            <w:r w:rsidRPr="00C2325F">
              <w:rPr>
                <w:sz w:val="20"/>
                <w:szCs w:val="20"/>
                <w:lang w:val="fr-CA"/>
              </w:rPr>
              <w:t>&lt;&lt;</w:t>
            </w:r>
          </w:p>
          <w:p w14:paraId="3B2AF051" w14:textId="77777777" w:rsidR="00F97D1A" w:rsidRPr="00C2325F" w:rsidRDefault="00F97D1A" w:rsidP="008D06F8">
            <w:pPr>
              <w:pStyle w:val="Corpsdetexte"/>
              <w:spacing w:after="0"/>
              <w:rPr>
                <w:sz w:val="20"/>
                <w:szCs w:val="20"/>
                <w:lang w:val="fr-CA"/>
              </w:rPr>
            </w:pPr>
            <w:r w:rsidRPr="00C2325F">
              <w:rPr>
                <w:sz w:val="20"/>
                <w:szCs w:val="20"/>
                <w:lang w:val="fr-CA"/>
              </w:rPr>
              <w:t>&gt;&gt;</w:t>
            </w:r>
          </w:p>
          <w:p w14:paraId="7952173C" w14:textId="77777777" w:rsidR="00F97D1A" w:rsidRPr="00C2325F" w:rsidRDefault="00F97D1A" w:rsidP="008D06F8">
            <w:pPr>
              <w:pStyle w:val="Corpsdetexte"/>
              <w:spacing w:after="0"/>
              <w:rPr>
                <w:sz w:val="20"/>
                <w:szCs w:val="20"/>
                <w:lang w:val="fr-CA"/>
              </w:rPr>
            </w:pPr>
            <w:r w:rsidRPr="00C2325F">
              <w:rPr>
                <w:sz w:val="20"/>
                <w:szCs w:val="20"/>
                <w:lang w:val="fr-CA"/>
              </w:rPr>
              <w:t>&gt;&gt;&gt;</w:t>
            </w:r>
          </w:p>
        </w:tc>
        <w:tc>
          <w:tcPr>
            <w:tcW w:w="5056" w:type="dxa"/>
            <w:shd w:val="clear" w:color="auto" w:fill="auto"/>
          </w:tcPr>
          <w:p w14:paraId="5D524165" w14:textId="77777777" w:rsidR="00F97D1A" w:rsidRPr="00C2325F" w:rsidRDefault="00F97D1A" w:rsidP="008D06F8">
            <w:pPr>
              <w:pStyle w:val="Corpsdetexte"/>
              <w:spacing w:after="0"/>
              <w:rPr>
                <w:sz w:val="20"/>
                <w:szCs w:val="20"/>
                <w:lang w:val="fr-CA"/>
              </w:rPr>
            </w:pPr>
            <w:r w:rsidRPr="00C2325F">
              <w:rPr>
                <w:sz w:val="20"/>
                <w:szCs w:val="20"/>
                <w:lang w:val="fr-CA"/>
              </w:rPr>
              <w:t>Décalage à gauche (niveau bit)</w:t>
            </w:r>
          </w:p>
          <w:p w14:paraId="37A3AF69" w14:textId="77777777" w:rsidR="00F97D1A" w:rsidRPr="00C2325F" w:rsidRDefault="00F97D1A" w:rsidP="008D06F8">
            <w:pPr>
              <w:pStyle w:val="Corpsdetexte"/>
              <w:spacing w:after="0"/>
              <w:rPr>
                <w:sz w:val="20"/>
                <w:szCs w:val="20"/>
                <w:lang w:val="fr-CA"/>
              </w:rPr>
            </w:pPr>
            <w:r w:rsidRPr="00C2325F">
              <w:rPr>
                <w:sz w:val="20"/>
                <w:szCs w:val="20"/>
                <w:lang w:val="fr-CA"/>
              </w:rPr>
              <w:t>Décalage à droite (niveau bit)</w:t>
            </w:r>
          </w:p>
          <w:p w14:paraId="1D8D2251" w14:textId="77777777" w:rsidR="00F97D1A" w:rsidRPr="00C2325F" w:rsidRDefault="00F97D1A" w:rsidP="008D06F8">
            <w:pPr>
              <w:pStyle w:val="Corpsdetexte"/>
              <w:spacing w:after="0"/>
              <w:rPr>
                <w:sz w:val="20"/>
                <w:szCs w:val="20"/>
                <w:lang w:val="fr-CA"/>
              </w:rPr>
            </w:pPr>
            <w:r w:rsidRPr="00C2325F">
              <w:rPr>
                <w:sz w:val="20"/>
                <w:szCs w:val="20"/>
                <w:lang w:val="fr-CA"/>
              </w:rPr>
              <w:t>Décalage à droite sans signe (niveau bit)</w:t>
            </w:r>
          </w:p>
        </w:tc>
      </w:tr>
      <w:tr w:rsidR="00F97D1A" w:rsidRPr="007B6966" w14:paraId="6053DCC8" w14:textId="77777777" w:rsidTr="008D06F8">
        <w:tc>
          <w:tcPr>
            <w:tcW w:w="5056" w:type="dxa"/>
            <w:shd w:val="clear" w:color="auto" w:fill="auto"/>
          </w:tcPr>
          <w:p w14:paraId="6A74F676" w14:textId="77777777" w:rsidR="00F97D1A" w:rsidRPr="00C2325F" w:rsidRDefault="00F97D1A" w:rsidP="008D06F8">
            <w:pPr>
              <w:pStyle w:val="Corpsdetexte"/>
              <w:spacing w:after="0"/>
              <w:rPr>
                <w:sz w:val="20"/>
                <w:szCs w:val="20"/>
                <w:lang w:val="fr-CA"/>
              </w:rPr>
            </w:pPr>
            <w:r w:rsidRPr="00C2325F">
              <w:rPr>
                <w:sz w:val="20"/>
                <w:szCs w:val="20"/>
                <w:lang w:val="fr-CA"/>
              </w:rPr>
              <w:t>&lt;</w:t>
            </w:r>
          </w:p>
          <w:p w14:paraId="2420067A" w14:textId="77777777" w:rsidR="00F97D1A" w:rsidRPr="00C2325F" w:rsidRDefault="00F97D1A" w:rsidP="008D06F8">
            <w:pPr>
              <w:pStyle w:val="Corpsdetexte"/>
              <w:spacing w:after="0"/>
              <w:rPr>
                <w:sz w:val="20"/>
                <w:szCs w:val="20"/>
                <w:lang w:val="fr-CA"/>
              </w:rPr>
            </w:pPr>
            <w:r w:rsidRPr="00C2325F">
              <w:rPr>
                <w:sz w:val="20"/>
                <w:szCs w:val="20"/>
                <w:lang w:val="fr-CA"/>
              </w:rPr>
              <w:t>&gt;</w:t>
            </w:r>
          </w:p>
          <w:p w14:paraId="7BA54897" w14:textId="77777777" w:rsidR="00F97D1A" w:rsidRPr="00C2325F" w:rsidRDefault="00F97D1A" w:rsidP="008D06F8">
            <w:pPr>
              <w:pStyle w:val="Corpsdetexte"/>
              <w:spacing w:after="0"/>
              <w:rPr>
                <w:sz w:val="20"/>
                <w:szCs w:val="20"/>
                <w:lang w:val="fr-CA"/>
              </w:rPr>
            </w:pPr>
            <w:r w:rsidRPr="00C2325F">
              <w:rPr>
                <w:sz w:val="20"/>
                <w:szCs w:val="20"/>
                <w:lang w:val="fr-CA"/>
              </w:rPr>
              <w:t>&lt;=</w:t>
            </w:r>
          </w:p>
          <w:p w14:paraId="0EDEB3A2" w14:textId="77777777" w:rsidR="00F97D1A" w:rsidRPr="00C2325F" w:rsidRDefault="00F97D1A" w:rsidP="008D06F8">
            <w:pPr>
              <w:pStyle w:val="Corpsdetexte"/>
              <w:spacing w:after="0"/>
              <w:rPr>
                <w:sz w:val="20"/>
                <w:szCs w:val="20"/>
                <w:lang w:val="fr-CA"/>
              </w:rPr>
            </w:pPr>
            <w:r w:rsidRPr="00C2325F">
              <w:rPr>
                <w:sz w:val="20"/>
                <w:szCs w:val="20"/>
                <w:lang w:val="fr-CA"/>
              </w:rPr>
              <w:t>&gt;=</w:t>
            </w:r>
          </w:p>
          <w:p w14:paraId="109DFB30" w14:textId="77777777" w:rsidR="00F97D1A" w:rsidRPr="00C2325F" w:rsidRDefault="00F97D1A" w:rsidP="008D06F8">
            <w:pPr>
              <w:pStyle w:val="Corpsdetexte"/>
              <w:spacing w:after="0"/>
              <w:rPr>
                <w:sz w:val="20"/>
                <w:szCs w:val="20"/>
                <w:lang w:val="fr-CA"/>
              </w:rPr>
            </w:pPr>
            <w:r w:rsidRPr="00C2325F">
              <w:rPr>
                <w:sz w:val="20"/>
                <w:szCs w:val="20"/>
                <w:lang w:val="fr-CA"/>
              </w:rPr>
              <w:t>instanceof</w:t>
            </w:r>
          </w:p>
        </w:tc>
        <w:tc>
          <w:tcPr>
            <w:tcW w:w="5056" w:type="dxa"/>
            <w:shd w:val="clear" w:color="auto" w:fill="auto"/>
          </w:tcPr>
          <w:p w14:paraId="17BA0FCC" w14:textId="77777777" w:rsidR="00F97D1A" w:rsidRPr="00C2325F" w:rsidRDefault="00F97D1A" w:rsidP="008D06F8">
            <w:pPr>
              <w:pStyle w:val="Corpsdetexte"/>
              <w:spacing w:after="0"/>
              <w:rPr>
                <w:sz w:val="20"/>
                <w:szCs w:val="20"/>
                <w:lang w:val="fr-CA"/>
              </w:rPr>
            </w:pPr>
            <w:r w:rsidRPr="00C2325F">
              <w:rPr>
                <w:sz w:val="20"/>
                <w:szCs w:val="20"/>
                <w:lang w:val="fr-CA"/>
              </w:rPr>
              <w:t>Plus petit que</w:t>
            </w:r>
          </w:p>
          <w:p w14:paraId="57FCB0CB" w14:textId="77777777" w:rsidR="00F97D1A" w:rsidRPr="00C2325F" w:rsidRDefault="00F97D1A" w:rsidP="008D06F8">
            <w:pPr>
              <w:pStyle w:val="Corpsdetexte"/>
              <w:spacing w:after="0"/>
              <w:rPr>
                <w:sz w:val="20"/>
                <w:szCs w:val="20"/>
                <w:lang w:val="fr-CA"/>
              </w:rPr>
            </w:pPr>
            <w:r w:rsidRPr="00C2325F">
              <w:rPr>
                <w:sz w:val="20"/>
                <w:szCs w:val="20"/>
                <w:lang w:val="fr-CA"/>
              </w:rPr>
              <w:t>Plus grand que</w:t>
            </w:r>
          </w:p>
          <w:p w14:paraId="1417319E" w14:textId="77777777" w:rsidR="00F97D1A" w:rsidRPr="00C2325F" w:rsidRDefault="00F97D1A" w:rsidP="008D06F8">
            <w:pPr>
              <w:pStyle w:val="Corpsdetexte"/>
              <w:spacing w:after="0"/>
              <w:rPr>
                <w:sz w:val="20"/>
                <w:szCs w:val="20"/>
                <w:lang w:val="fr-CA"/>
              </w:rPr>
            </w:pPr>
            <w:r w:rsidRPr="00C2325F">
              <w:rPr>
                <w:sz w:val="20"/>
                <w:szCs w:val="20"/>
                <w:lang w:val="fr-CA"/>
              </w:rPr>
              <w:t>Plus petit ou égal à</w:t>
            </w:r>
          </w:p>
          <w:p w14:paraId="58D73404" w14:textId="77777777" w:rsidR="00F97D1A" w:rsidRPr="00C2325F" w:rsidRDefault="00F97D1A" w:rsidP="008D06F8">
            <w:pPr>
              <w:pStyle w:val="Corpsdetexte"/>
              <w:spacing w:after="0"/>
              <w:rPr>
                <w:sz w:val="20"/>
                <w:szCs w:val="20"/>
                <w:lang w:val="fr-CA"/>
              </w:rPr>
            </w:pPr>
            <w:r w:rsidRPr="00C2325F">
              <w:rPr>
                <w:sz w:val="20"/>
                <w:szCs w:val="20"/>
                <w:lang w:val="fr-CA"/>
              </w:rPr>
              <w:t>Plus grand ou égal à</w:t>
            </w:r>
          </w:p>
          <w:p w14:paraId="52F37171" w14:textId="77777777" w:rsidR="00F97D1A" w:rsidRPr="00C2325F" w:rsidRDefault="00F97D1A" w:rsidP="008D06F8">
            <w:pPr>
              <w:pStyle w:val="Corpsdetexte"/>
              <w:spacing w:after="0"/>
              <w:rPr>
                <w:sz w:val="20"/>
                <w:szCs w:val="20"/>
                <w:lang w:val="fr-CA"/>
              </w:rPr>
            </w:pPr>
            <w:r w:rsidRPr="00C2325F">
              <w:rPr>
                <w:sz w:val="20"/>
                <w:szCs w:val="20"/>
                <w:lang w:val="fr-CA"/>
              </w:rPr>
              <w:t>Est une instance de</w:t>
            </w:r>
          </w:p>
        </w:tc>
      </w:tr>
      <w:tr w:rsidR="00F97D1A" w:rsidRPr="007B6966" w14:paraId="65C47479" w14:textId="77777777" w:rsidTr="008D06F8">
        <w:tc>
          <w:tcPr>
            <w:tcW w:w="5056" w:type="dxa"/>
            <w:shd w:val="clear" w:color="auto" w:fill="auto"/>
          </w:tcPr>
          <w:p w14:paraId="0C49D19B"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06FADED6"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61435BB5" w14:textId="77777777" w:rsidR="00F97D1A" w:rsidRPr="00C2325F" w:rsidRDefault="00F97D1A" w:rsidP="008D06F8">
            <w:pPr>
              <w:pStyle w:val="Corpsdetexte"/>
              <w:spacing w:after="0"/>
              <w:rPr>
                <w:sz w:val="20"/>
                <w:szCs w:val="20"/>
                <w:lang w:val="fr-CA"/>
              </w:rPr>
            </w:pPr>
            <w:r w:rsidRPr="00C2325F">
              <w:rPr>
                <w:sz w:val="20"/>
                <w:szCs w:val="20"/>
                <w:lang w:val="fr-CA"/>
              </w:rPr>
              <w:t>Est égal à</w:t>
            </w:r>
          </w:p>
          <w:p w14:paraId="70220FC9" w14:textId="77777777" w:rsidR="00F97D1A" w:rsidRPr="00C2325F" w:rsidRDefault="00F97D1A" w:rsidP="008D06F8">
            <w:pPr>
              <w:pStyle w:val="Corpsdetexte"/>
              <w:spacing w:after="0"/>
              <w:rPr>
                <w:sz w:val="20"/>
                <w:szCs w:val="20"/>
                <w:lang w:val="fr-CA"/>
              </w:rPr>
            </w:pPr>
            <w:r w:rsidRPr="00C2325F">
              <w:rPr>
                <w:sz w:val="20"/>
                <w:szCs w:val="20"/>
                <w:lang w:val="fr-CA"/>
              </w:rPr>
              <w:t>Est différent de</w:t>
            </w:r>
          </w:p>
        </w:tc>
      </w:tr>
      <w:tr w:rsidR="00F97D1A" w:rsidRPr="007B6966" w14:paraId="557011FF" w14:textId="77777777" w:rsidTr="008D06F8">
        <w:tc>
          <w:tcPr>
            <w:tcW w:w="5056" w:type="dxa"/>
            <w:shd w:val="clear" w:color="auto" w:fill="auto"/>
          </w:tcPr>
          <w:p w14:paraId="3CB539DF" w14:textId="77777777" w:rsidR="00F97D1A" w:rsidRPr="00C2325F" w:rsidRDefault="00F97D1A" w:rsidP="008D06F8">
            <w:pPr>
              <w:pStyle w:val="Corpsdetexte"/>
              <w:spacing w:after="0"/>
              <w:rPr>
                <w:sz w:val="20"/>
                <w:szCs w:val="20"/>
                <w:lang w:val="fr-CA"/>
              </w:rPr>
            </w:pPr>
            <w:r w:rsidRPr="00C2325F">
              <w:rPr>
                <w:sz w:val="20"/>
                <w:szCs w:val="20"/>
                <w:lang w:val="fr-CA"/>
              </w:rPr>
              <w:t>&amp;</w:t>
            </w:r>
          </w:p>
        </w:tc>
        <w:tc>
          <w:tcPr>
            <w:tcW w:w="5056" w:type="dxa"/>
            <w:shd w:val="clear" w:color="auto" w:fill="auto"/>
          </w:tcPr>
          <w:p w14:paraId="0F79F9C7" w14:textId="77777777" w:rsidR="00F97D1A" w:rsidRPr="00C2325F" w:rsidRDefault="00F97D1A" w:rsidP="008D06F8">
            <w:pPr>
              <w:pStyle w:val="Corpsdetexte"/>
              <w:spacing w:after="0"/>
              <w:rPr>
                <w:sz w:val="20"/>
                <w:szCs w:val="20"/>
                <w:lang w:val="fr-CA"/>
              </w:rPr>
            </w:pPr>
            <w:r w:rsidRPr="00C2325F">
              <w:rPr>
                <w:sz w:val="20"/>
                <w:szCs w:val="20"/>
                <w:lang w:val="fr-CA"/>
              </w:rPr>
              <w:t>Et (niveau bit / logique)</w:t>
            </w:r>
          </w:p>
        </w:tc>
      </w:tr>
      <w:tr w:rsidR="00F97D1A" w:rsidRPr="007B6966" w14:paraId="680F284E" w14:textId="77777777" w:rsidTr="008D06F8">
        <w:tc>
          <w:tcPr>
            <w:tcW w:w="5056" w:type="dxa"/>
            <w:shd w:val="clear" w:color="auto" w:fill="auto"/>
          </w:tcPr>
          <w:p w14:paraId="476F4126"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12231CA9" w14:textId="77777777" w:rsidR="00F97D1A" w:rsidRPr="00C2325F" w:rsidRDefault="00F97D1A" w:rsidP="008D06F8">
            <w:pPr>
              <w:pStyle w:val="Corpsdetexte"/>
              <w:spacing w:after="0"/>
              <w:rPr>
                <w:sz w:val="20"/>
                <w:szCs w:val="20"/>
                <w:lang w:val="fr-CA"/>
              </w:rPr>
            </w:pPr>
            <w:r w:rsidRPr="00C2325F">
              <w:rPr>
                <w:sz w:val="20"/>
                <w:szCs w:val="20"/>
                <w:lang w:val="fr-CA"/>
              </w:rPr>
              <w:t>Ou exclusif (niveau bit / logique)</w:t>
            </w:r>
          </w:p>
        </w:tc>
      </w:tr>
      <w:tr w:rsidR="00F97D1A" w:rsidRPr="007B6966" w14:paraId="4EFC455D" w14:textId="77777777" w:rsidTr="008D06F8">
        <w:tc>
          <w:tcPr>
            <w:tcW w:w="5056" w:type="dxa"/>
            <w:shd w:val="clear" w:color="auto" w:fill="auto"/>
          </w:tcPr>
          <w:p w14:paraId="288A18EC"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54EACE61" w14:textId="77777777" w:rsidR="00F97D1A" w:rsidRPr="00C2325F" w:rsidRDefault="00F97D1A" w:rsidP="008D06F8">
            <w:pPr>
              <w:pStyle w:val="Corpsdetexte"/>
              <w:spacing w:after="0"/>
              <w:rPr>
                <w:sz w:val="20"/>
                <w:szCs w:val="20"/>
                <w:lang w:val="fr-CA"/>
              </w:rPr>
            </w:pPr>
            <w:r w:rsidRPr="00C2325F">
              <w:rPr>
                <w:sz w:val="20"/>
                <w:szCs w:val="20"/>
                <w:lang w:val="fr-CA"/>
              </w:rPr>
              <w:t>Ou inclusif (niveau bit / logique)</w:t>
            </w:r>
          </w:p>
        </w:tc>
      </w:tr>
      <w:tr w:rsidR="00F97D1A" w:rsidRPr="007B6966" w14:paraId="06115A40" w14:textId="77777777" w:rsidTr="008D06F8">
        <w:tc>
          <w:tcPr>
            <w:tcW w:w="5056" w:type="dxa"/>
            <w:shd w:val="clear" w:color="auto" w:fill="auto"/>
          </w:tcPr>
          <w:p w14:paraId="3EFDF0BA" w14:textId="77777777" w:rsidR="00F97D1A" w:rsidRPr="00C2325F" w:rsidRDefault="00F97D1A" w:rsidP="008D06F8">
            <w:pPr>
              <w:pStyle w:val="Corpsdetexte"/>
              <w:spacing w:after="0"/>
              <w:rPr>
                <w:sz w:val="20"/>
                <w:szCs w:val="20"/>
                <w:lang w:val="fr-CA"/>
              </w:rPr>
            </w:pPr>
            <w:r w:rsidRPr="00C2325F">
              <w:rPr>
                <w:sz w:val="20"/>
                <w:szCs w:val="20"/>
                <w:lang w:val="fr-CA"/>
              </w:rPr>
              <w:t>&amp;&amp;</w:t>
            </w:r>
          </w:p>
        </w:tc>
        <w:tc>
          <w:tcPr>
            <w:tcW w:w="5056" w:type="dxa"/>
            <w:shd w:val="clear" w:color="auto" w:fill="auto"/>
          </w:tcPr>
          <w:p w14:paraId="2F08F7A6" w14:textId="77777777" w:rsidR="00F97D1A" w:rsidRPr="00C2325F" w:rsidRDefault="00F97D1A" w:rsidP="008D06F8">
            <w:pPr>
              <w:pStyle w:val="Corpsdetexte"/>
              <w:spacing w:after="0"/>
              <w:rPr>
                <w:sz w:val="20"/>
                <w:szCs w:val="20"/>
                <w:lang w:val="fr-CA"/>
              </w:rPr>
            </w:pPr>
            <w:r w:rsidRPr="00C2325F">
              <w:rPr>
                <w:sz w:val="20"/>
                <w:szCs w:val="20"/>
                <w:lang w:val="fr-CA"/>
              </w:rPr>
              <w:t>Et logique</w:t>
            </w:r>
          </w:p>
        </w:tc>
      </w:tr>
      <w:tr w:rsidR="00F97D1A" w:rsidRPr="007B6966" w14:paraId="4183F488" w14:textId="77777777" w:rsidTr="008D06F8">
        <w:tc>
          <w:tcPr>
            <w:tcW w:w="5056" w:type="dxa"/>
            <w:shd w:val="clear" w:color="auto" w:fill="auto"/>
          </w:tcPr>
          <w:p w14:paraId="62BFEC8A"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77E2592C" w14:textId="77777777" w:rsidR="00F97D1A" w:rsidRPr="00C2325F" w:rsidRDefault="00F97D1A" w:rsidP="008D06F8">
            <w:pPr>
              <w:pStyle w:val="Corpsdetexte"/>
              <w:spacing w:after="0"/>
              <w:rPr>
                <w:sz w:val="20"/>
                <w:szCs w:val="20"/>
                <w:lang w:val="fr-CA"/>
              </w:rPr>
            </w:pPr>
            <w:r w:rsidRPr="00C2325F">
              <w:rPr>
                <w:sz w:val="20"/>
                <w:szCs w:val="20"/>
                <w:lang w:val="fr-CA"/>
              </w:rPr>
              <w:t>Ou logique</w:t>
            </w:r>
          </w:p>
        </w:tc>
      </w:tr>
      <w:tr w:rsidR="00F97D1A" w:rsidRPr="007B6966" w14:paraId="1F1B7B4D" w14:textId="77777777" w:rsidTr="008D06F8">
        <w:tc>
          <w:tcPr>
            <w:tcW w:w="5056" w:type="dxa"/>
            <w:shd w:val="clear" w:color="auto" w:fill="auto"/>
          </w:tcPr>
          <w:p w14:paraId="7E48CF82" w14:textId="77777777" w:rsidR="00F97D1A" w:rsidRPr="00C2325F" w:rsidRDefault="00F97D1A" w:rsidP="008D06F8">
            <w:pPr>
              <w:pStyle w:val="Corpsdetexte"/>
              <w:spacing w:after="0"/>
              <w:rPr>
                <w:sz w:val="20"/>
                <w:szCs w:val="20"/>
                <w:lang w:val="fr-CA"/>
              </w:rPr>
            </w:pPr>
            <w:r w:rsidRPr="00C2325F">
              <w:rPr>
                <w:sz w:val="20"/>
                <w:szCs w:val="20"/>
                <w:lang w:val="fr-CA"/>
              </w:rPr>
              <w:t>?:</w:t>
            </w:r>
          </w:p>
        </w:tc>
        <w:tc>
          <w:tcPr>
            <w:tcW w:w="5056" w:type="dxa"/>
            <w:shd w:val="clear" w:color="auto" w:fill="auto"/>
          </w:tcPr>
          <w:p w14:paraId="4A4DA0B7" w14:textId="77777777" w:rsidR="00F97D1A" w:rsidRPr="00C2325F" w:rsidRDefault="00F97D1A" w:rsidP="008D06F8">
            <w:pPr>
              <w:pStyle w:val="Corpsdetexte"/>
              <w:spacing w:after="0"/>
              <w:rPr>
                <w:sz w:val="20"/>
                <w:szCs w:val="20"/>
                <w:lang w:val="fr-CA"/>
              </w:rPr>
            </w:pPr>
            <w:r w:rsidRPr="00C2325F">
              <w:rPr>
                <w:sz w:val="20"/>
                <w:szCs w:val="20"/>
                <w:lang w:val="fr-CA"/>
              </w:rPr>
              <w:t>Expression conditionnelle</w:t>
            </w:r>
          </w:p>
        </w:tc>
      </w:tr>
      <w:tr w:rsidR="00F97D1A" w:rsidRPr="007B6966" w14:paraId="0D6D940E" w14:textId="77777777" w:rsidTr="008D06F8">
        <w:tc>
          <w:tcPr>
            <w:tcW w:w="5056" w:type="dxa"/>
            <w:shd w:val="clear" w:color="auto" w:fill="auto"/>
          </w:tcPr>
          <w:p w14:paraId="7C56053F"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0B143EA5"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22B4040E"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6F0C44D4"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44B97E9D"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1B3B21C8"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468BB9D7" w14:textId="77777777" w:rsidR="00F97D1A" w:rsidRPr="00C2325F" w:rsidRDefault="00F97D1A" w:rsidP="008D06F8">
            <w:pPr>
              <w:pStyle w:val="Corpsdetexte"/>
              <w:spacing w:after="0"/>
              <w:rPr>
                <w:sz w:val="20"/>
                <w:szCs w:val="20"/>
                <w:lang w:val="fr-CA"/>
              </w:rPr>
            </w:pPr>
            <w:r w:rsidRPr="00C2325F">
              <w:rPr>
                <w:sz w:val="20"/>
                <w:szCs w:val="20"/>
                <w:lang w:val="fr-CA"/>
              </w:rPr>
              <w:t>|=</w:t>
            </w:r>
          </w:p>
          <w:p w14:paraId="7965522E" w14:textId="77777777" w:rsidR="00F97D1A" w:rsidRPr="00C2325F" w:rsidRDefault="00F97D1A" w:rsidP="008D06F8">
            <w:pPr>
              <w:pStyle w:val="Corpsdetexte"/>
              <w:spacing w:after="0"/>
              <w:rPr>
                <w:sz w:val="20"/>
                <w:szCs w:val="20"/>
                <w:lang w:val="fr-CA"/>
              </w:rPr>
            </w:pPr>
            <w:r w:rsidRPr="00C2325F">
              <w:rPr>
                <w:sz w:val="20"/>
                <w:szCs w:val="20"/>
                <w:lang w:val="fr-CA"/>
              </w:rPr>
              <w:t>&lt;&lt;=</w:t>
            </w:r>
          </w:p>
          <w:p w14:paraId="3F0EB030" w14:textId="77777777" w:rsidR="00F97D1A" w:rsidRPr="00C2325F" w:rsidRDefault="00F97D1A" w:rsidP="008D06F8">
            <w:pPr>
              <w:pStyle w:val="Corpsdetexte"/>
              <w:spacing w:after="0"/>
              <w:rPr>
                <w:sz w:val="20"/>
                <w:szCs w:val="20"/>
                <w:lang w:val="fr-CA"/>
              </w:rPr>
            </w:pPr>
            <w:r w:rsidRPr="00C2325F">
              <w:rPr>
                <w:sz w:val="20"/>
                <w:szCs w:val="20"/>
                <w:lang w:val="fr-CA"/>
              </w:rPr>
              <w:t>&gt;&gt;=</w:t>
            </w:r>
          </w:p>
          <w:p w14:paraId="3189F67B" w14:textId="77777777" w:rsidR="00F97D1A" w:rsidRPr="00C2325F" w:rsidRDefault="00F97D1A" w:rsidP="008D06F8">
            <w:pPr>
              <w:pStyle w:val="Corpsdetexte"/>
              <w:spacing w:after="0"/>
              <w:rPr>
                <w:sz w:val="20"/>
                <w:szCs w:val="20"/>
                <w:lang w:val="fr-CA"/>
              </w:rPr>
            </w:pPr>
            <w:r w:rsidRPr="00C2325F">
              <w:rPr>
                <w:sz w:val="20"/>
                <w:szCs w:val="20"/>
                <w:lang w:val="fr-CA"/>
              </w:rPr>
              <w:t>&gt;&gt;&gt;=</w:t>
            </w:r>
          </w:p>
          <w:p w14:paraId="14C1ACBF" w14:textId="77777777" w:rsidR="00F97D1A" w:rsidRPr="00C2325F" w:rsidRDefault="00F97D1A" w:rsidP="008D06F8">
            <w:pPr>
              <w:pStyle w:val="Corpsdetexte"/>
              <w:spacing w:after="0"/>
              <w:rPr>
                <w:sz w:val="20"/>
                <w:szCs w:val="20"/>
                <w:lang w:val="fr-CA"/>
              </w:rPr>
            </w:pPr>
          </w:p>
        </w:tc>
        <w:tc>
          <w:tcPr>
            <w:tcW w:w="5056" w:type="dxa"/>
            <w:shd w:val="clear" w:color="auto" w:fill="auto"/>
          </w:tcPr>
          <w:p w14:paraId="650CC99E" w14:textId="77777777" w:rsidR="00F97D1A" w:rsidRPr="00C2325F" w:rsidRDefault="00F97D1A" w:rsidP="008D06F8">
            <w:pPr>
              <w:pStyle w:val="Corpsdetexte"/>
              <w:spacing w:after="0"/>
              <w:rPr>
                <w:sz w:val="20"/>
                <w:szCs w:val="20"/>
                <w:lang w:val="fr-CA"/>
              </w:rPr>
            </w:pPr>
            <w:r w:rsidRPr="00C2325F">
              <w:rPr>
                <w:sz w:val="20"/>
                <w:szCs w:val="20"/>
                <w:lang w:val="fr-CA"/>
              </w:rPr>
              <w:t>Affectation</w:t>
            </w:r>
          </w:p>
          <w:p w14:paraId="369F8F03" w14:textId="77777777" w:rsidR="00F97D1A" w:rsidRPr="00C2325F" w:rsidRDefault="00F97D1A" w:rsidP="008D06F8">
            <w:pPr>
              <w:pStyle w:val="Corpsdetexte"/>
              <w:spacing w:after="0"/>
              <w:rPr>
                <w:sz w:val="20"/>
                <w:szCs w:val="20"/>
                <w:lang w:val="fr-CA"/>
              </w:rPr>
            </w:pPr>
            <w:r w:rsidRPr="00C2325F">
              <w:rPr>
                <w:sz w:val="20"/>
                <w:szCs w:val="20"/>
                <w:lang w:val="fr-CA"/>
              </w:rPr>
              <w:t>Auto-addition</w:t>
            </w:r>
          </w:p>
          <w:p w14:paraId="223E2D0D" w14:textId="77777777" w:rsidR="00F97D1A" w:rsidRPr="00C2325F" w:rsidRDefault="00F97D1A" w:rsidP="008D06F8">
            <w:pPr>
              <w:pStyle w:val="Corpsdetexte"/>
              <w:spacing w:after="0"/>
              <w:rPr>
                <w:sz w:val="20"/>
                <w:szCs w:val="20"/>
                <w:lang w:val="fr-CA"/>
              </w:rPr>
            </w:pPr>
            <w:r w:rsidRPr="00C2325F">
              <w:rPr>
                <w:sz w:val="20"/>
                <w:szCs w:val="20"/>
                <w:lang w:val="fr-CA"/>
              </w:rPr>
              <w:t>Auto-soustraction</w:t>
            </w:r>
          </w:p>
          <w:p w14:paraId="4652FFB9" w14:textId="77777777" w:rsidR="00F97D1A" w:rsidRPr="00C2325F" w:rsidRDefault="00F97D1A" w:rsidP="008D06F8">
            <w:pPr>
              <w:pStyle w:val="Corpsdetexte"/>
              <w:spacing w:after="0"/>
              <w:rPr>
                <w:sz w:val="20"/>
                <w:szCs w:val="20"/>
                <w:lang w:val="fr-CA"/>
              </w:rPr>
            </w:pPr>
            <w:r w:rsidRPr="00C2325F">
              <w:rPr>
                <w:sz w:val="20"/>
                <w:szCs w:val="20"/>
                <w:lang w:val="fr-CA"/>
              </w:rPr>
              <w:t>Auto-division</w:t>
            </w:r>
          </w:p>
          <w:p w14:paraId="7929384A" w14:textId="77777777" w:rsidR="00F97D1A" w:rsidRPr="00C2325F" w:rsidRDefault="00F97D1A" w:rsidP="008D06F8">
            <w:pPr>
              <w:pStyle w:val="Corpsdetexte"/>
              <w:spacing w:after="0"/>
              <w:rPr>
                <w:sz w:val="20"/>
                <w:szCs w:val="20"/>
                <w:lang w:val="fr-CA"/>
              </w:rPr>
            </w:pPr>
            <w:r w:rsidRPr="00C2325F">
              <w:rPr>
                <w:sz w:val="20"/>
                <w:szCs w:val="20"/>
                <w:lang w:val="fr-CA"/>
              </w:rPr>
              <w:t>Auto-reste</w:t>
            </w:r>
          </w:p>
          <w:p w14:paraId="3D617827" w14:textId="77777777" w:rsidR="00F97D1A" w:rsidRPr="00C2325F" w:rsidRDefault="00F97D1A" w:rsidP="008D06F8">
            <w:pPr>
              <w:pStyle w:val="Corpsdetexte"/>
              <w:spacing w:after="0"/>
              <w:rPr>
                <w:sz w:val="20"/>
                <w:szCs w:val="20"/>
                <w:lang w:val="fr-CA"/>
              </w:rPr>
            </w:pPr>
            <w:r w:rsidRPr="00C2325F">
              <w:rPr>
                <w:sz w:val="20"/>
                <w:szCs w:val="20"/>
                <w:lang w:val="fr-CA"/>
              </w:rPr>
              <w:t>Auto-ou-exclusif (niveau bit)</w:t>
            </w:r>
          </w:p>
          <w:p w14:paraId="5F4B4104" w14:textId="77777777" w:rsidR="00F97D1A" w:rsidRPr="00C2325F" w:rsidRDefault="00F97D1A" w:rsidP="008D06F8">
            <w:pPr>
              <w:pStyle w:val="Corpsdetexte"/>
              <w:spacing w:after="0"/>
              <w:rPr>
                <w:sz w:val="20"/>
                <w:szCs w:val="20"/>
                <w:lang w:val="fr-CA"/>
              </w:rPr>
            </w:pPr>
            <w:r w:rsidRPr="00C2325F">
              <w:rPr>
                <w:sz w:val="20"/>
                <w:szCs w:val="20"/>
                <w:lang w:val="fr-CA"/>
              </w:rPr>
              <w:t>Auto-ou (niveau bit)</w:t>
            </w:r>
          </w:p>
          <w:p w14:paraId="650A0FEA" w14:textId="77777777" w:rsidR="00F97D1A" w:rsidRPr="00C2325F" w:rsidRDefault="00F97D1A" w:rsidP="008D06F8">
            <w:pPr>
              <w:pStyle w:val="Corpsdetexte"/>
              <w:spacing w:after="0"/>
              <w:rPr>
                <w:sz w:val="20"/>
                <w:szCs w:val="20"/>
                <w:lang w:val="fr-CA"/>
              </w:rPr>
            </w:pPr>
            <w:r w:rsidRPr="00C2325F">
              <w:rPr>
                <w:sz w:val="20"/>
                <w:szCs w:val="20"/>
                <w:lang w:val="fr-CA"/>
              </w:rPr>
              <w:t>Auto-décalage à gauche (niveau bit)</w:t>
            </w:r>
          </w:p>
          <w:p w14:paraId="4E117F90" w14:textId="77777777" w:rsidR="00F97D1A" w:rsidRPr="00C2325F" w:rsidRDefault="00F97D1A" w:rsidP="008D06F8">
            <w:pPr>
              <w:pStyle w:val="Corpsdetexte"/>
              <w:spacing w:after="0"/>
              <w:rPr>
                <w:sz w:val="20"/>
                <w:szCs w:val="20"/>
                <w:lang w:val="fr-CA"/>
              </w:rPr>
            </w:pPr>
            <w:r w:rsidRPr="00C2325F">
              <w:rPr>
                <w:sz w:val="20"/>
                <w:szCs w:val="20"/>
                <w:lang w:val="fr-CA"/>
              </w:rPr>
              <w:t>Auto-décalage à droite (niveau bit)</w:t>
            </w:r>
          </w:p>
          <w:p w14:paraId="1057A54F" w14:textId="77777777" w:rsidR="00F97D1A" w:rsidRPr="00C2325F" w:rsidRDefault="00F97D1A" w:rsidP="008D06F8">
            <w:pPr>
              <w:pStyle w:val="Corpsdetexte"/>
              <w:spacing w:after="0"/>
              <w:rPr>
                <w:sz w:val="20"/>
                <w:szCs w:val="20"/>
                <w:lang w:val="fr-CA"/>
              </w:rPr>
            </w:pPr>
            <w:r w:rsidRPr="00C2325F">
              <w:rPr>
                <w:sz w:val="20"/>
                <w:szCs w:val="20"/>
                <w:lang w:val="fr-CA"/>
              </w:rPr>
              <w:t>Auto-décalage à droite sans signe (niveau bit)</w:t>
            </w:r>
          </w:p>
        </w:tc>
      </w:tr>
    </w:tbl>
    <w:p w14:paraId="3FD59415" w14:textId="77777777" w:rsidR="00F97D1A" w:rsidRPr="00E122C2" w:rsidRDefault="00F97D1A" w:rsidP="00F97D1A">
      <w:pPr>
        <w:pStyle w:val="Corpsdetexte"/>
        <w:rPr>
          <w:lang w:val="fr-CA"/>
        </w:rPr>
      </w:pPr>
    </w:p>
    <w:p w14:paraId="49D2DEBB" w14:textId="77777777" w:rsidR="00A03321" w:rsidRDefault="00F97D1A" w:rsidP="00A03321">
      <w:pPr>
        <w:pStyle w:val="Titre1"/>
      </w:pPr>
      <w:r w:rsidRPr="16CBE89F">
        <w:rPr>
          <w:lang w:val="fr-CA"/>
        </w:rPr>
        <w:br w:type="page"/>
      </w:r>
      <w:bookmarkStart w:id="105" w:name="_Toc44667590"/>
      <w:r w:rsidR="00A03321">
        <w:lastRenderedPageBreak/>
        <w:t>Graphisme 2D et concepts de programmation objet</w:t>
      </w:r>
      <w:bookmarkStart w:id="106" w:name="_Toc508793534"/>
      <w:bookmarkEnd w:id="105"/>
      <w:bookmarkEnd w:id="106"/>
    </w:p>
    <w:p w14:paraId="39B788B2" w14:textId="77777777" w:rsidR="00A03321" w:rsidRDefault="00A03321" w:rsidP="00A03321">
      <w:pPr>
        <w:pStyle w:val="Corpsdetexte"/>
      </w:pPr>
      <w:r>
        <w:t>Ce chapitre examine les principaux mécanismes de dessins en deux dimensions (2D) de Java et approfondit les concepts de programmation objet suivants : sous-classe, interface, variables de classe et d’objet, méthode de classe et d’objet.</w:t>
      </w:r>
    </w:p>
    <w:p w14:paraId="5103E98F" w14:textId="77777777" w:rsidR="00A03321" w:rsidRDefault="00A03321" w:rsidP="00A03321">
      <w:pPr>
        <w:pStyle w:val="Titre2"/>
      </w:pPr>
      <w:bookmarkStart w:id="107" w:name="_Toc44667591"/>
      <w:bookmarkStart w:id="108" w:name="_Toc508793535"/>
      <w:r>
        <w:t>Dessin avec les classes Graphics et une sous-classe de JFrame</w:t>
      </w:r>
      <w:bookmarkEnd w:id="107"/>
      <w:r>
        <w:t xml:space="preserve"> </w:t>
      </w:r>
      <w:bookmarkEnd w:id="108"/>
    </w:p>
    <w:p w14:paraId="1E23E513" w14:textId="631299A2" w:rsidR="00A03321" w:rsidRDefault="00A03321" w:rsidP="00A03321">
      <w:pPr>
        <w:pStyle w:val="Corpsdetexte"/>
      </w:pPr>
      <w:r>
        <w:t>Étudions d’abord un exemple de programme qui dessine un bonhomme simple dans une fenêtre.</w:t>
      </w:r>
    </w:p>
    <w:p w14:paraId="6217C060" w14:textId="283B8DCA" w:rsidR="00A03321" w:rsidRDefault="00A03321" w:rsidP="00A03321">
      <w:pPr>
        <w:pStyle w:val="Corpsdetexte"/>
      </w:pPr>
      <w:r>
        <w:rPr>
          <w:b/>
          <w:bCs/>
        </w:rPr>
        <w:t>Exemple</w:t>
      </w:r>
      <w:r>
        <w:t xml:space="preserve">. </w:t>
      </w:r>
      <w:hyperlink r:id="rId223" w:history="1">
        <w:r w:rsidRPr="009C74A7">
          <w:rPr>
            <w:rFonts w:ascii="Segoe UI" w:hAnsi="Segoe UI" w:cs="Segoe UI"/>
            <w:color w:val="0366D6"/>
            <w:sz w:val="27"/>
            <w:szCs w:val="27"/>
            <w:lang w:val="fr-CA"/>
          </w:rPr>
          <w:t>JavaPasAPas</w:t>
        </w:r>
      </w:hyperlink>
      <w:r w:rsidRPr="009C74A7">
        <w:rPr>
          <w:rFonts w:ascii="Segoe UI" w:hAnsi="Segoe UI" w:cs="Segoe UI"/>
          <w:color w:val="586069"/>
          <w:sz w:val="27"/>
          <w:szCs w:val="27"/>
          <w:lang w:val="fr-CA"/>
        </w:rPr>
        <w:t>/</w:t>
      </w:r>
      <w:bookmarkStart w:id="109" w:name="OLE_LINK7"/>
      <w:bookmarkStart w:id="110" w:name="OLE_LINK8"/>
      <w:r w:rsidR="002E0279">
        <w:rPr>
          <w:rFonts w:ascii="Segoe UI" w:hAnsi="Segoe UI" w:cs="Segoe UI"/>
          <w:b/>
          <w:bCs/>
          <w:color w:val="586069"/>
          <w:sz w:val="27"/>
          <w:szCs w:val="27"/>
          <w:lang w:val="fr-CA"/>
        </w:rPr>
        <w:t>chapitre_5/E</w:t>
      </w:r>
      <w:r w:rsidRPr="009C74A7">
        <w:rPr>
          <w:rFonts w:ascii="Segoe UI" w:hAnsi="Segoe UI" w:cs="Segoe UI"/>
          <w:b/>
          <w:bCs/>
          <w:color w:val="586069"/>
          <w:sz w:val="27"/>
          <w:szCs w:val="27"/>
          <w:lang w:val="fr-CA"/>
        </w:rPr>
        <w:t>xempleDessin2DDansJFrame.java</w:t>
      </w:r>
      <w:bookmarkEnd w:id="109"/>
      <w:bookmarkEnd w:id="110"/>
    </w:p>
    <w:p w14:paraId="443BFEBD" w14:textId="77777777" w:rsidR="00A03321" w:rsidRPr="00B64561" w:rsidRDefault="00A03321" w:rsidP="00A03321">
      <w:pPr>
        <w:pStyle w:val="Corpsdetexte"/>
        <w:rPr>
          <w:i/>
          <w:iCs/>
        </w:rPr>
      </w:pPr>
      <w:r>
        <w:t xml:space="preserve">Le programme </w:t>
      </w:r>
      <w:r>
        <w:rPr>
          <w:i/>
          <w:iCs/>
        </w:rPr>
        <w:t>ExempleDessin2DDansJFrame</w:t>
      </w:r>
      <w:r>
        <w:t>.</w:t>
      </w:r>
      <w:r>
        <w:rPr>
          <w:i/>
          <w:iCs/>
        </w:rPr>
        <w:t>java</w:t>
      </w:r>
      <w:r>
        <w:t xml:space="preserve"> dessine un bonhomme simple (appelons-le Bot) dans une fenêtre produite par la classe </w:t>
      </w:r>
      <w:r>
        <w:rPr>
          <w:i/>
          <w:iCs/>
        </w:rPr>
        <w:t>javax.swing.</w:t>
      </w:r>
      <w:hyperlink r:id="rId224" w:tooltip="class in javax.swing" w:history="1">
        <w:r w:rsidRPr="00A03321">
          <w:rPr>
            <w:rStyle w:val="typenamelink1"/>
            <w:rFonts w:ascii="DejaVu Sans" w:hAnsi="DejaVu Sans"/>
            <w:color w:val="4A6782"/>
            <w:sz w:val="21"/>
            <w:szCs w:val="21"/>
            <w:lang w:val="fr-CA"/>
          </w:rPr>
          <w:t>JFrame</w:t>
        </w:r>
      </w:hyperlink>
      <w:r>
        <w:t>.</w:t>
      </w:r>
    </w:p>
    <w:p w14:paraId="2168367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w:t>
      </w:r>
      <w:r w:rsidRPr="002E0279">
        <w:rPr>
          <w:color w:val="808030"/>
          <w:lang w:eastAsia="zh-CN"/>
        </w:rPr>
        <w:t>.</w:t>
      </w:r>
      <w:r w:rsidRPr="002E0279">
        <w:rPr>
          <w:lang w:eastAsia="zh-CN"/>
        </w:rPr>
        <w:t>awt</w:t>
      </w:r>
      <w:r w:rsidRPr="002E0279">
        <w:rPr>
          <w:color w:val="808030"/>
          <w:lang w:eastAsia="zh-CN"/>
        </w:rPr>
        <w:t>.</w:t>
      </w:r>
      <w:r w:rsidRPr="002E0279">
        <w:rPr>
          <w:b/>
          <w:bCs/>
          <w:color w:val="800000"/>
          <w:lang w:eastAsia="zh-CN"/>
        </w:rPr>
        <w:t>*</w:t>
      </w:r>
      <w:r w:rsidRPr="002E0279">
        <w:rPr>
          <w:color w:val="800080"/>
          <w:lang w:eastAsia="zh-CN"/>
        </w:rPr>
        <w:t>;</w:t>
      </w:r>
    </w:p>
    <w:p w14:paraId="35FF25FD" w14:textId="77777777" w:rsidR="002E0279" w:rsidRPr="002E0279" w:rsidRDefault="002E0279" w:rsidP="004500F9">
      <w:pPr>
        <w:pStyle w:val="Code"/>
        <w:rPr>
          <w:color w:val="000000"/>
          <w:lang w:eastAsia="zh-CN"/>
        </w:rPr>
      </w:pPr>
      <w:r w:rsidRPr="002E0279">
        <w:rPr>
          <w:b/>
          <w:bCs/>
          <w:color w:val="800000"/>
          <w:lang w:eastAsia="zh-CN"/>
        </w:rPr>
        <w:t>import</w:t>
      </w:r>
      <w:r w:rsidRPr="002E0279">
        <w:rPr>
          <w:lang w:eastAsia="zh-CN"/>
        </w:rPr>
        <w:t xml:space="preserve"> javax</w:t>
      </w:r>
      <w:r w:rsidRPr="002E0279">
        <w:rPr>
          <w:color w:val="808030"/>
          <w:lang w:eastAsia="zh-CN"/>
        </w:rPr>
        <w:t>.</w:t>
      </w:r>
      <w:r w:rsidRPr="002E0279">
        <w:rPr>
          <w:lang w:eastAsia="zh-CN"/>
        </w:rPr>
        <w:t>swing</w:t>
      </w:r>
      <w:r w:rsidRPr="002E0279">
        <w:rPr>
          <w:color w:val="808030"/>
          <w:lang w:eastAsia="zh-CN"/>
        </w:rPr>
        <w:t>.</w:t>
      </w:r>
      <w:r w:rsidRPr="002E0279">
        <w:rPr>
          <w:lang w:eastAsia="zh-CN"/>
        </w:rPr>
        <w:t>JFrame</w:t>
      </w:r>
      <w:r w:rsidRPr="002E0279">
        <w:rPr>
          <w:color w:val="800080"/>
          <w:lang w:eastAsia="zh-CN"/>
        </w:rPr>
        <w:t>;</w:t>
      </w:r>
    </w:p>
    <w:p w14:paraId="186126D1" w14:textId="5517D472" w:rsidR="002E0279" w:rsidRDefault="002E0279" w:rsidP="004500F9">
      <w:pPr>
        <w:pStyle w:val="Code"/>
        <w:rPr>
          <w:color w:val="000000"/>
          <w:lang w:eastAsia="zh-CN"/>
        </w:rPr>
      </w:pPr>
    </w:p>
    <w:p w14:paraId="0E3DF295" w14:textId="77777777" w:rsidR="000F50A8" w:rsidRPr="002E0279" w:rsidRDefault="000F50A8" w:rsidP="004500F9">
      <w:pPr>
        <w:pStyle w:val="Code"/>
        <w:rPr>
          <w:color w:val="000000"/>
          <w:lang w:eastAsia="zh-CN"/>
        </w:rPr>
      </w:pPr>
    </w:p>
    <w:p w14:paraId="621AD37A" w14:textId="77777777" w:rsidR="002E0279" w:rsidRPr="002E0279" w:rsidRDefault="002E0279" w:rsidP="004500F9">
      <w:pPr>
        <w:pStyle w:val="Code"/>
        <w:rPr>
          <w:color w:val="000000"/>
          <w:lang w:eastAsia="zh-CN"/>
        </w:rPr>
      </w:pPr>
      <w:r w:rsidRPr="002E0279">
        <w:rPr>
          <w:b/>
          <w:bCs/>
          <w:color w:val="800000"/>
          <w:lang w:eastAsia="zh-CN"/>
        </w:rPr>
        <w:t>public</w:t>
      </w:r>
      <w:r w:rsidRPr="002E0279">
        <w:rPr>
          <w:color w:val="000000"/>
          <w:lang w:eastAsia="zh-CN"/>
        </w:rPr>
        <w:t xml:space="preserve"> </w:t>
      </w:r>
      <w:r w:rsidRPr="002E0279">
        <w:rPr>
          <w:b/>
          <w:bCs/>
          <w:color w:val="800000"/>
          <w:lang w:eastAsia="zh-CN"/>
        </w:rPr>
        <w:t>class</w:t>
      </w:r>
      <w:r w:rsidRPr="002E0279">
        <w:rPr>
          <w:color w:val="000000"/>
          <w:lang w:eastAsia="zh-CN"/>
        </w:rPr>
        <w:t xml:space="preserve"> ExempleDessin2DDansJFrame </w:t>
      </w:r>
      <w:r w:rsidRPr="002E0279">
        <w:rPr>
          <w:b/>
          <w:bCs/>
          <w:color w:val="800000"/>
          <w:lang w:eastAsia="zh-CN"/>
        </w:rPr>
        <w:t>extends</w:t>
      </w:r>
      <w:r w:rsidRPr="002E0279">
        <w:rPr>
          <w:color w:val="000000"/>
          <w:lang w:eastAsia="zh-CN"/>
        </w:rPr>
        <w:t xml:space="preserve"> JFrame </w:t>
      </w:r>
      <w:r w:rsidRPr="002E0279">
        <w:rPr>
          <w:color w:val="800080"/>
          <w:lang w:eastAsia="zh-CN"/>
        </w:rPr>
        <w:t>{</w:t>
      </w:r>
    </w:p>
    <w:p w14:paraId="3A2FC7F6" w14:textId="77777777" w:rsidR="002E0279" w:rsidRPr="002E0279" w:rsidRDefault="002E0279" w:rsidP="004500F9">
      <w:pPr>
        <w:pStyle w:val="Code"/>
        <w:rPr>
          <w:color w:val="000000"/>
          <w:lang w:eastAsia="zh-CN"/>
        </w:rPr>
      </w:pPr>
    </w:p>
    <w:p w14:paraId="5616FDA2"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ExempleDessin2DDansJFrame</w:t>
      </w:r>
      <w:r w:rsidRPr="002E0279">
        <w:rPr>
          <w:color w:val="808030"/>
          <w:lang w:eastAsia="zh-CN"/>
        </w:rPr>
        <w:t>()</w:t>
      </w:r>
      <w:r w:rsidRPr="002E0279">
        <w:rPr>
          <w:color w:val="000000"/>
          <w:lang w:eastAsia="zh-CN"/>
        </w:rPr>
        <w:t xml:space="preserve"> </w:t>
      </w:r>
      <w:r w:rsidRPr="002E0279">
        <w:rPr>
          <w:color w:val="800080"/>
          <w:lang w:eastAsia="zh-CN"/>
        </w:rPr>
        <w:t>{</w:t>
      </w:r>
    </w:p>
    <w:p w14:paraId="4B0D24D0"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b/>
          <w:bCs/>
          <w:color w:val="800000"/>
          <w:lang w:eastAsia="zh-CN"/>
        </w:rPr>
        <w:t>super</w:t>
      </w:r>
      <w:r w:rsidRPr="002E0279">
        <w:rPr>
          <w:color w:val="808030"/>
          <w:lang w:eastAsia="zh-CN"/>
        </w:rPr>
        <w:t>(</w:t>
      </w:r>
      <w:r w:rsidRPr="002E0279">
        <w:rPr>
          <w:color w:val="0000E6"/>
          <w:lang w:eastAsia="zh-CN"/>
        </w:rPr>
        <w:t>"Exemples de dessin avec les méthodes de Graphics"</w:t>
      </w:r>
      <w:r w:rsidRPr="002E0279">
        <w:rPr>
          <w:color w:val="808030"/>
          <w:lang w:eastAsia="zh-CN"/>
        </w:rPr>
        <w:t>)</w:t>
      </w:r>
      <w:r w:rsidRPr="002E0279">
        <w:rPr>
          <w:color w:val="800080"/>
          <w:lang w:eastAsia="zh-CN"/>
        </w:rPr>
        <w:t>;</w:t>
      </w:r>
    </w:p>
    <w:p w14:paraId="524A2E28" w14:textId="77777777" w:rsidR="002E0279" w:rsidRPr="002E0279" w:rsidRDefault="002E0279" w:rsidP="004500F9">
      <w:pPr>
        <w:pStyle w:val="Code"/>
        <w:rPr>
          <w:color w:val="000000"/>
          <w:lang w:val="en-CA" w:eastAsia="zh-CN"/>
        </w:rPr>
      </w:pPr>
      <w:r w:rsidRPr="002E0279">
        <w:rPr>
          <w:color w:val="000000"/>
          <w:lang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setDefaultCloseOperation</w:t>
      </w:r>
      <w:r w:rsidRPr="002E0279">
        <w:rPr>
          <w:color w:val="808030"/>
          <w:lang w:val="en-CA" w:eastAsia="zh-CN"/>
        </w:rPr>
        <w:t>(</w:t>
      </w:r>
      <w:r w:rsidRPr="002E0279">
        <w:rPr>
          <w:color w:val="000000"/>
          <w:lang w:val="en-CA" w:eastAsia="zh-CN"/>
        </w:rPr>
        <w:t>EXIT_ON_CLOSE</w:t>
      </w:r>
      <w:r w:rsidRPr="002E0279">
        <w:rPr>
          <w:color w:val="808030"/>
          <w:lang w:val="en-CA" w:eastAsia="zh-CN"/>
        </w:rPr>
        <w:t>)</w:t>
      </w:r>
      <w:r w:rsidRPr="002E0279">
        <w:rPr>
          <w:color w:val="800080"/>
          <w:lang w:val="en-CA" w:eastAsia="zh-CN"/>
        </w:rPr>
        <w:t>;</w:t>
      </w:r>
    </w:p>
    <w:p w14:paraId="02D99245" w14:textId="77777777" w:rsidR="002E0279" w:rsidRPr="002E0279" w:rsidRDefault="002E0279" w:rsidP="004500F9">
      <w:pPr>
        <w:pStyle w:val="Code"/>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setSize</w:t>
      </w:r>
      <w:r w:rsidRPr="002E0279">
        <w:rPr>
          <w:color w:val="808030"/>
          <w:lang w:val="en-CA" w:eastAsia="zh-CN"/>
        </w:rPr>
        <w:t>(</w:t>
      </w:r>
      <w:r w:rsidRPr="002E0279">
        <w:rPr>
          <w:color w:val="008C00"/>
          <w:lang w:val="en-CA" w:eastAsia="zh-CN"/>
        </w:rPr>
        <w:t>400</w:t>
      </w:r>
      <w:r w:rsidRPr="002E0279">
        <w:rPr>
          <w:color w:val="808030"/>
          <w:lang w:val="en-CA" w:eastAsia="zh-CN"/>
        </w:rPr>
        <w:t>,</w:t>
      </w:r>
      <w:r w:rsidRPr="002E0279">
        <w:rPr>
          <w:color w:val="000000"/>
          <w:lang w:val="en-CA" w:eastAsia="zh-CN"/>
        </w:rPr>
        <w:t xml:space="preserve"> </w:t>
      </w:r>
      <w:r w:rsidRPr="002E0279">
        <w:rPr>
          <w:color w:val="008C00"/>
          <w:lang w:val="en-CA" w:eastAsia="zh-CN"/>
        </w:rPr>
        <w:t>600</w:t>
      </w:r>
      <w:r w:rsidRPr="002E0279">
        <w:rPr>
          <w:color w:val="808030"/>
          <w:lang w:val="en-CA" w:eastAsia="zh-CN"/>
        </w:rPr>
        <w:t>)</w:t>
      </w:r>
      <w:r w:rsidRPr="002E0279">
        <w:rPr>
          <w:color w:val="800080"/>
          <w:lang w:val="en-CA" w:eastAsia="zh-CN"/>
        </w:rPr>
        <w:t>;</w:t>
      </w:r>
    </w:p>
    <w:p w14:paraId="6FCD1D75" w14:textId="77777777" w:rsidR="002E0279" w:rsidRPr="002E0279" w:rsidRDefault="002E0279" w:rsidP="004500F9">
      <w:pPr>
        <w:pStyle w:val="Code"/>
        <w:rPr>
          <w:color w:val="000000"/>
          <w:lang w:val="en-CA" w:eastAsia="zh-CN"/>
        </w:rPr>
      </w:pPr>
      <w:r w:rsidRPr="002E0279">
        <w:rPr>
          <w:color w:val="000000"/>
          <w:lang w:val="en-CA" w:eastAsia="zh-CN"/>
        </w:rPr>
        <w:t xml:space="preserve">    </w:t>
      </w:r>
      <w:r w:rsidRPr="002E0279">
        <w:rPr>
          <w:b/>
          <w:bCs/>
          <w:color w:val="800000"/>
          <w:lang w:val="en-CA" w:eastAsia="zh-CN"/>
        </w:rPr>
        <w:t>this</w:t>
      </w:r>
      <w:r w:rsidRPr="002E0279">
        <w:rPr>
          <w:color w:val="808030"/>
          <w:lang w:val="en-CA" w:eastAsia="zh-CN"/>
        </w:rPr>
        <w:t>.</w:t>
      </w:r>
      <w:r w:rsidRPr="002E0279">
        <w:rPr>
          <w:color w:val="000000"/>
          <w:lang w:val="en-CA" w:eastAsia="zh-CN"/>
        </w:rPr>
        <w:t>setVisible</w:t>
      </w:r>
      <w:r w:rsidRPr="002E0279">
        <w:rPr>
          <w:color w:val="808030"/>
          <w:lang w:val="en-CA" w:eastAsia="zh-CN"/>
        </w:rPr>
        <w:t>(</w:t>
      </w:r>
      <w:r w:rsidRPr="002E0279">
        <w:rPr>
          <w:b/>
          <w:bCs/>
          <w:color w:val="800000"/>
          <w:lang w:val="en-CA" w:eastAsia="zh-CN"/>
        </w:rPr>
        <w:t>true</w:t>
      </w:r>
      <w:r w:rsidRPr="002E0279">
        <w:rPr>
          <w:color w:val="808030"/>
          <w:lang w:val="en-CA" w:eastAsia="zh-CN"/>
        </w:rPr>
        <w:t>)</w:t>
      </w:r>
      <w:r w:rsidRPr="002E0279">
        <w:rPr>
          <w:color w:val="800080"/>
          <w:lang w:val="en-CA" w:eastAsia="zh-CN"/>
        </w:rPr>
        <w:t>;</w:t>
      </w:r>
    </w:p>
    <w:p w14:paraId="2AEFFAC8" w14:textId="77777777" w:rsidR="002E0279" w:rsidRPr="002E0279" w:rsidRDefault="002E0279" w:rsidP="004500F9">
      <w:pPr>
        <w:pStyle w:val="Code"/>
        <w:rPr>
          <w:color w:val="000000"/>
          <w:lang w:eastAsia="zh-CN"/>
        </w:rPr>
      </w:pPr>
      <w:r w:rsidRPr="002E0279">
        <w:rPr>
          <w:color w:val="000000"/>
          <w:lang w:val="en-CA" w:eastAsia="zh-CN"/>
        </w:rPr>
        <w:t xml:space="preserve">  </w:t>
      </w:r>
      <w:r w:rsidRPr="002E0279">
        <w:rPr>
          <w:color w:val="800080"/>
          <w:lang w:eastAsia="zh-CN"/>
        </w:rPr>
        <w:t>}</w:t>
      </w:r>
    </w:p>
    <w:p w14:paraId="53749D00" w14:textId="798FF772" w:rsidR="002E0279" w:rsidRDefault="002E0279" w:rsidP="000F50A8">
      <w:pPr>
        <w:pStyle w:val="Code"/>
        <w:keepNext w:val="0"/>
        <w:keepLines w:val="0"/>
        <w:rPr>
          <w:color w:val="000000"/>
          <w:lang w:eastAsia="zh-CN"/>
        </w:rPr>
      </w:pPr>
    </w:p>
    <w:p w14:paraId="2314CEE5" w14:textId="77777777" w:rsidR="000F50A8" w:rsidRPr="002E0279" w:rsidRDefault="000F50A8" w:rsidP="000F50A8">
      <w:pPr>
        <w:pStyle w:val="Code"/>
        <w:keepNext w:val="0"/>
        <w:keepLines w:val="0"/>
        <w:rPr>
          <w:color w:val="000000"/>
          <w:lang w:eastAsia="zh-CN"/>
        </w:rPr>
      </w:pPr>
    </w:p>
    <w:p w14:paraId="3BB7FABE"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xml:space="preserve">// La méthode paint() est appelée automatiquement lors de la création </w:t>
      </w:r>
    </w:p>
    <w:p w14:paraId="1C1B1A86"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du JFrame</w:t>
      </w:r>
    </w:p>
    <w:p w14:paraId="56D555CE"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La méthode paint() fait un dessin d'un bonhomme</w:t>
      </w:r>
    </w:p>
    <w:p w14:paraId="5149927B"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b/>
          <w:bCs/>
          <w:color w:val="800000"/>
          <w:lang w:eastAsia="zh-CN"/>
        </w:rPr>
        <w:t>public</w:t>
      </w:r>
      <w:r w:rsidRPr="002E0279">
        <w:rPr>
          <w:color w:val="000000"/>
          <w:lang w:eastAsia="zh-CN"/>
        </w:rPr>
        <w:t xml:space="preserve"> </w:t>
      </w:r>
      <w:r w:rsidRPr="002E0279">
        <w:rPr>
          <w:color w:val="BB7977"/>
          <w:lang w:eastAsia="zh-CN"/>
        </w:rPr>
        <w:t>void</w:t>
      </w:r>
      <w:r w:rsidRPr="002E0279">
        <w:rPr>
          <w:color w:val="000000"/>
          <w:lang w:eastAsia="zh-CN"/>
        </w:rPr>
        <w:t xml:space="preserve"> paint</w:t>
      </w:r>
      <w:r w:rsidRPr="002E0279">
        <w:rPr>
          <w:color w:val="808030"/>
          <w:lang w:eastAsia="zh-CN"/>
        </w:rPr>
        <w:t>(</w:t>
      </w:r>
      <w:r w:rsidRPr="002E0279">
        <w:rPr>
          <w:color w:val="000000"/>
          <w:lang w:eastAsia="zh-CN"/>
        </w:rPr>
        <w:t>Graphics g</w:t>
      </w:r>
      <w:r w:rsidRPr="002E0279">
        <w:rPr>
          <w:color w:val="808030"/>
          <w:lang w:eastAsia="zh-CN"/>
        </w:rPr>
        <w:t>)</w:t>
      </w:r>
      <w:r w:rsidRPr="002E0279">
        <w:rPr>
          <w:color w:val="000000"/>
          <w:lang w:eastAsia="zh-CN"/>
        </w:rPr>
        <w:t xml:space="preserve"> </w:t>
      </w:r>
      <w:r w:rsidRPr="002E0279">
        <w:rPr>
          <w:color w:val="800080"/>
          <w:lang w:eastAsia="zh-CN"/>
        </w:rPr>
        <w:t>{</w:t>
      </w:r>
    </w:p>
    <w:p w14:paraId="0E855FF0" w14:textId="7051F20B" w:rsidR="002E0279" w:rsidRDefault="002E0279" w:rsidP="004500F9">
      <w:pPr>
        <w:pStyle w:val="Code"/>
        <w:rPr>
          <w:color w:val="000000"/>
          <w:lang w:eastAsia="zh-CN"/>
        </w:rPr>
      </w:pPr>
    </w:p>
    <w:p w14:paraId="12BF7B72" w14:textId="77777777" w:rsidR="000F50A8" w:rsidRPr="002E0279" w:rsidRDefault="000F50A8" w:rsidP="004500F9">
      <w:pPr>
        <w:pStyle w:val="Code"/>
        <w:rPr>
          <w:color w:val="000000"/>
          <w:lang w:eastAsia="zh-CN"/>
        </w:rPr>
      </w:pPr>
    </w:p>
    <w:p w14:paraId="2DBE3934"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696969"/>
          <w:lang w:eastAsia="zh-CN"/>
        </w:rPr>
        <w:t>// Il faut appeler la méthode paint() de la super-classe</w:t>
      </w:r>
    </w:p>
    <w:p w14:paraId="75A55083" w14:textId="77777777" w:rsidR="002E0279" w:rsidRPr="002E0279" w:rsidRDefault="002E0279" w:rsidP="004500F9">
      <w:pPr>
        <w:pStyle w:val="Code"/>
        <w:rPr>
          <w:color w:val="000000"/>
          <w:lang w:val="en-CA" w:eastAsia="zh-CN"/>
        </w:rPr>
      </w:pPr>
      <w:r w:rsidRPr="002E0279">
        <w:rPr>
          <w:color w:val="000000"/>
          <w:lang w:eastAsia="zh-CN"/>
        </w:rPr>
        <w:t xml:space="preserve">    </w:t>
      </w:r>
      <w:r w:rsidRPr="002E0279">
        <w:rPr>
          <w:b/>
          <w:bCs/>
          <w:color w:val="800000"/>
          <w:lang w:val="en-CA" w:eastAsia="zh-CN"/>
        </w:rPr>
        <w:t>super</w:t>
      </w:r>
      <w:r w:rsidRPr="002E0279">
        <w:rPr>
          <w:color w:val="808030"/>
          <w:lang w:val="en-CA" w:eastAsia="zh-CN"/>
        </w:rPr>
        <w:t>.</w:t>
      </w:r>
      <w:r w:rsidRPr="002E0279">
        <w:rPr>
          <w:color w:val="000000"/>
          <w:lang w:val="en-CA" w:eastAsia="zh-CN"/>
        </w:rPr>
        <w:t>paint</w:t>
      </w:r>
      <w:r w:rsidRPr="002E0279">
        <w:rPr>
          <w:color w:val="808030"/>
          <w:lang w:val="en-CA" w:eastAsia="zh-CN"/>
        </w:rPr>
        <w:t>(</w:t>
      </w:r>
      <w:r w:rsidRPr="002E0279">
        <w:rPr>
          <w:color w:val="000000"/>
          <w:lang w:val="en-CA" w:eastAsia="zh-CN"/>
        </w:rPr>
        <w:t>g</w:t>
      </w:r>
      <w:r w:rsidRPr="002E0279">
        <w:rPr>
          <w:color w:val="808030"/>
          <w:lang w:val="en-CA" w:eastAsia="zh-CN"/>
        </w:rPr>
        <w:t>)</w:t>
      </w:r>
      <w:r w:rsidRPr="002E0279">
        <w:rPr>
          <w:color w:val="800080"/>
          <w:lang w:val="en-CA" w:eastAsia="zh-CN"/>
        </w:rPr>
        <w:t>;</w:t>
      </w:r>
    </w:p>
    <w:p w14:paraId="620E9C83" w14:textId="77777777" w:rsidR="002E0279" w:rsidRPr="002E0279" w:rsidRDefault="002E0279" w:rsidP="004500F9">
      <w:pPr>
        <w:pStyle w:val="Code"/>
        <w:rPr>
          <w:color w:val="000000"/>
          <w:lang w:val="en-CA" w:eastAsia="zh-CN"/>
        </w:rPr>
      </w:pPr>
    </w:p>
    <w:p w14:paraId="65972F38" w14:textId="77777777" w:rsidR="002E0279" w:rsidRPr="002E0279" w:rsidRDefault="002E0279" w:rsidP="004500F9">
      <w:pPr>
        <w:pStyle w:val="Code"/>
        <w:rPr>
          <w:color w:val="000000"/>
          <w:lang w:val="en-CA" w:eastAsia="zh-CN"/>
        </w:rPr>
      </w:pPr>
      <w:r w:rsidRPr="002E0279">
        <w:rPr>
          <w:color w:val="000000"/>
          <w:lang w:val="en-CA" w:eastAsia="zh-CN"/>
        </w:rPr>
        <w:t xml:space="preserve">    g</w:t>
      </w:r>
      <w:r w:rsidRPr="002E0279">
        <w:rPr>
          <w:color w:val="808030"/>
          <w:lang w:val="en-CA" w:eastAsia="zh-CN"/>
        </w:rPr>
        <w:t>.</w:t>
      </w:r>
      <w:r w:rsidRPr="002E0279">
        <w:rPr>
          <w:color w:val="000000"/>
          <w:lang w:val="en-CA" w:eastAsia="zh-CN"/>
        </w:rPr>
        <w:t>setColor</w:t>
      </w:r>
      <w:r w:rsidRPr="002E0279">
        <w:rPr>
          <w:color w:val="808030"/>
          <w:lang w:val="en-CA" w:eastAsia="zh-CN"/>
        </w:rPr>
        <w:t>(</w:t>
      </w:r>
      <w:r w:rsidRPr="002E0279">
        <w:rPr>
          <w:color w:val="000000"/>
          <w:lang w:val="en-CA" w:eastAsia="zh-CN"/>
        </w:rPr>
        <w:t>Color</w:t>
      </w:r>
      <w:r w:rsidRPr="002E0279">
        <w:rPr>
          <w:color w:val="808030"/>
          <w:lang w:val="en-CA" w:eastAsia="zh-CN"/>
        </w:rPr>
        <w:t>.</w:t>
      </w:r>
      <w:r w:rsidRPr="002E0279">
        <w:rPr>
          <w:color w:val="000000"/>
          <w:lang w:val="en-CA" w:eastAsia="zh-CN"/>
        </w:rPr>
        <w:t>green</w:t>
      </w:r>
      <w:r w:rsidRPr="002E0279">
        <w:rPr>
          <w:color w:val="808030"/>
          <w:lang w:val="en-CA" w:eastAsia="zh-CN"/>
        </w:rPr>
        <w:t>)</w:t>
      </w:r>
      <w:r w:rsidRPr="002E0279">
        <w:rPr>
          <w:color w:val="800080"/>
          <w:lang w:val="en-CA" w:eastAsia="zh-CN"/>
        </w:rPr>
        <w:t>;</w:t>
      </w:r>
    </w:p>
    <w:p w14:paraId="73FB6B2E" w14:textId="77777777" w:rsidR="002E0279" w:rsidRPr="002E0279" w:rsidRDefault="002E0279" w:rsidP="004500F9">
      <w:pPr>
        <w:pStyle w:val="Code"/>
        <w:rPr>
          <w:color w:val="000000"/>
          <w:lang w:eastAsia="zh-CN"/>
        </w:rPr>
      </w:pPr>
      <w:r w:rsidRPr="002E0279">
        <w:rPr>
          <w:color w:val="000000"/>
          <w:lang w:val="en-CA" w:eastAsia="zh-CN"/>
        </w:rPr>
        <w:t xml:space="preserve">    </w:t>
      </w:r>
      <w:r w:rsidRPr="002E0279">
        <w:rPr>
          <w:color w:val="000000"/>
          <w:lang w:eastAsia="zh-CN"/>
        </w:rPr>
        <w:t>g</w:t>
      </w:r>
      <w:r w:rsidRPr="002E0279">
        <w:rPr>
          <w:color w:val="808030"/>
          <w:lang w:eastAsia="zh-CN"/>
        </w:rPr>
        <w:t>.</w:t>
      </w:r>
      <w:r w:rsidRPr="002E0279">
        <w:rPr>
          <w:color w:val="000000"/>
          <w:lang w:eastAsia="zh-CN"/>
        </w:rPr>
        <w:t>fillOval</w:t>
      </w:r>
      <w:r w:rsidRPr="002E0279">
        <w:rPr>
          <w:color w:val="808030"/>
          <w:lang w:eastAsia="zh-CN"/>
        </w:rPr>
        <w:t>(</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100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000000"/>
          <w:lang w:eastAsia="zh-CN"/>
        </w:rPr>
        <w:t xml:space="preserve"> </w:t>
      </w:r>
      <w:r w:rsidRPr="002E0279">
        <w:rPr>
          <w:color w:val="008C00"/>
          <w:lang w:eastAsia="zh-CN"/>
        </w:rPr>
        <w:t>200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tête</w:t>
      </w:r>
    </w:p>
    <w:p w14:paraId="0F4BBCE0" w14:textId="77777777" w:rsidR="002E0279" w:rsidRPr="002E0279" w:rsidRDefault="002E0279" w:rsidP="004500F9">
      <w:pPr>
        <w:pStyle w:val="Code"/>
        <w:rPr>
          <w:color w:val="000000"/>
          <w:lang w:eastAsia="zh-CN"/>
        </w:rPr>
      </w:pPr>
    </w:p>
    <w:p w14:paraId="679985E9" w14:textId="77777777" w:rsidR="002E0279" w:rsidRPr="002E0279" w:rsidRDefault="002E0279" w:rsidP="004500F9">
      <w:pPr>
        <w:pStyle w:val="Code"/>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setColor</w:t>
      </w:r>
      <w:r w:rsidRPr="002E0279">
        <w:rPr>
          <w:color w:val="808030"/>
          <w:lang w:eastAsia="zh-CN"/>
        </w:rPr>
        <w:t>(</w:t>
      </w:r>
      <w:r w:rsidRPr="002E0279">
        <w:rPr>
          <w:color w:val="000000"/>
          <w:lang w:eastAsia="zh-CN"/>
        </w:rPr>
        <w:t>Color</w:t>
      </w:r>
      <w:r w:rsidRPr="002E0279">
        <w:rPr>
          <w:color w:val="808030"/>
          <w:lang w:eastAsia="zh-CN"/>
        </w:rPr>
        <w:t>.</w:t>
      </w:r>
      <w:r w:rsidRPr="002E0279">
        <w:rPr>
          <w:color w:val="000000"/>
          <w:lang w:eastAsia="zh-CN"/>
        </w:rPr>
        <w:t>black</w:t>
      </w:r>
      <w:r w:rsidRPr="002E0279">
        <w:rPr>
          <w:color w:val="808030"/>
          <w:lang w:eastAsia="zh-CN"/>
        </w:rPr>
        <w:t>)</w:t>
      </w:r>
      <w:r w:rsidRPr="002E0279">
        <w:rPr>
          <w:color w:val="800080"/>
          <w:lang w:eastAsia="zh-CN"/>
        </w:rPr>
        <w:t>;</w:t>
      </w:r>
    </w:p>
    <w:p w14:paraId="07B31FC1" w14:textId="77777777" w:rsidR="002E0279" w:rsidRPr="002E0279" w:rsidRDefault="002E0279" w:rsidP="004500F9">
      <w:pPr>
        <w:pStyle w:val="Code"/>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gauche</w:t>
      </w:r>
    </w:p>
    <w:p w14:paraId="7DD5D5FF" w14:textId="77777777" w:rsidR="002E0279" w:rsidRPr="002E0279" w:rsidRDefault="002E0279" w:rsidP="004500F9">
      <w:pPr>
        <w:pStyle w:val="Code"/>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fillRect</w:t>
      </w:r>
      <w:r w:rsidRPr="002E0279">
        <w:rPr>
          <w:color w:val="808030"/>
          <w:lang w:eastAsia="zh-CN"/>
        </w:rPr>
        <w:t>(</w:t>
      </w:r>
      <w:r w:rsidRPr="002E0279">
        <w:rPr>
          <w:color w:val="008C00"/>
          <w:lang w:eastAsia="zh-CN"/>
        </w:rPr>
        <w:t>230</w:t>
      </w:r>
      <w:r w:rsidRPr="002E0279">
        <w:rPr>
          <w:color w:val="808030"/>
          <w:lang w:eastAsia="zh-CN"/>
        </w:rPr>
        <w:t>,</w:t>
      </w:r>
      <w:r w:rsidRPr="002E0279">
        <w:rPr>
          <w:color w:val="000000"/>
          <w:lang w:eastAsia="zh-CN"/>
        </w:rPr>
        <w:t xml:space="preserve"> </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000000"/>
          <w:lang w:eastAsia="zh-CN"/>
        </w:rPr>
        <w:t xml:space="preserve"> </w:t>
      </w:r>
      <w:r w:rsidRPr="002E0279">
        <w:rPr>
          <w:color w:val="008C00"/>
          <w:lang w:eastAsia="zh-CN"/>
        </w:rPr>
        <w:t>20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L'oeil droit</w:t>
      </w:r>
    </w:p>
    <w:p w14:paraId="0F7FA242" w14:textId="77777777" w:rsidR="002E0279" w:rsidRPr="002E0279" w:rsidRDefault="002E0279" w:rsidP="004500F9">
      <w:pPr>
        <w:pStyle w:val="Code"/>
        <w:rPr>
          <w:color w:val="000000"/>
          <w:lang w:eastAsia="zh-CN"/>
        </w:rPr>
      </w:pPr>
      <w:r w:rsidRPr="002E0279">
        <w:rPr>
          <w:color w:val="000000"/>
          <w:lang w:eastAsia="zh-CN"/>
        </w:rPr>
        <w:t xml:space="preserve">    g</w:t>
      </w:r>
      <w:r w:rsidRPr="002E0279">
        <w:rPr>
          <w:color w:val="808030"/>
          <w:lang w:eastAsia="zh-CN"/>
        </w:rPr>
        <w:t>.</w:t>
      </w:r>
      <w:r w:rsidRPr="002E0279">
        <w:rPr>
          <w:color w:val="000000"/>
          <w:lang w:eastAsia="zh-CN"/>
        </w:rPr>
        <w:t>drawLine</w:t>
      </w:r>
      <w:r w:rsidRPr="002E0279">
        <w:rPr>
          <w:color w:val="808030"/>
          <w:lang w:eastAsia="zh-CN"/>
        </w:rPr>
        <w:t>(</w:t>
      </w:r>
      <w:r w:rsidRPr="002E0279">
        <w:rPr>
          <w:color w:val="008C00"/>
          <w:lang w:eastAsia="zh-CN"/>
        </w:rPr>
        <w:t>150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000000"/>
          <w:lang w:eastAsia="zh-CN"/>
        </w:rPr>
        <w:t xml:space="preserve"> </w:t>
      </w:r>
      <w:r w:rsidRPr="002E0279">
        <w:rPr>
          <w:color w:val="008C00"/>
          <w:lang w:eastAsia="zh-CN"/>
        </w:rPr>
        <w:t>250</w:t>
      </w:r>
      <w:r w:rsidRPr="002E0279">
        <w:rPr>
          <w:color w:val="808030"/>
          <w:lang w:eastAsia="zh-CN"/>
        </w:rPr>
        <w:t>)</w:t>
      </w:r>
      <w:r w:rsidRPr="002E0279">
        <w:rPr>
          <w:color w:val="800080"/>
          <w:lang w:eastAsia="zh-CN"/>
        </w:rPr>
        <w:t>;</w:t>
      </w:r>
      <w:r w:rsidRPr="002E0279">
        <w:rPr>
          <w:color w:val="000000"/>
          <w:lang w:eastAsia="zh-CN"/>
        </w:rPr>
        <w:t xml:space="preserve"> </w:t>
      </w:r>
      <w:r w:rsidRPr="002E0279">
        <w:rPr>
          <w:color w:val="696969"/>
          <w:lang w:eastAsia="zh-CN"/>
        </w:rPr>
        <w:t>// La bouche</w:t>
      </w:r>
    </w:p>
    <w:p w14:paraId="2E8072F4" w14:textId="77777777" w:rsidR="002E0279" w:rsidRPr="002E0279" w:rsidRDefault="002E0279" w:rsidP="004500F9">
      <w:pPr>
        <w:pStyle w:val="Code"/>
        <w:rPr>
          <w:color w:val="000000"/>
          <w:lang w:eastAsia="zh-CN"/>
        </w:rPr>
      </w:pPr>
    </w:p>
    <w:p w14:paraId="10C6BE3B" w14:textId="77777777" w:rsidR="002E0279" w:rsidRPr="008B351D" w:rsidRDefault="002E0279" w:rsidP="004500F9">
      <w:pPr>
        <w:pStyle w:val="Code"/>
        <w:rPr>
          <w:color w:val="000000"/>
          <w:lang w:val="en-US" w:eastAsia="zh-CN"/>
        </w:rPr>
      </w:pPr>
      <w:r w:rsidRPr="002E0279">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337C8AC4" w14:textId="77777777" w:rsidR="002E0279" w:rsidRPr="008B351D" w:rsidRDefault="002E0279" w:rsidP="004500F9">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4BE456EC" w14:textId="77777777" w:rsidR="002E0279" w:rsidRPr="002E0279" w:rsidRDefault="002E0279" w:rsidP="004500F9">
      <w:pPr>
        <w:pStyle w:val="Code"/>
        <w:rPr>
          <w:color w:val="000000"/>
          <w:lang w:val="en-CA" w:eastAsia="zh-CN"/>
        </w:rPr>
      </w:pPr>
      <w:r w:rsidRPr="008B351D">
        <w:rPr>
          <w:color w:val="000000"/>
          <w:lang w:val="en-US" w:eastAsia="zh-CN"/>
        </w:rPr>
        <w:t xml:space="preserve">  </w:t>
      </w:r>
      <w:r w:rsidRPr="002E0279">
        <w:rPr>
          <w:color w:val="800080"/>
          <w:lang w:val="en-CA" w:eastAsia="zh-CN"/>
        </w:rPr>
        <w:t>}</w:t>
      </w:r>
    </w:p>
    <w:p w14:paraId="11E76DC9" w14:textId="77777777" w:rsidR="002E0279" w:rsidRPr="002E0279" w:rsidRDefault="002E0279" w:rsidP="000F50A8">
      <w:pPr>
        <w:pStyle w:val="Code"/>
        <w:keepNext w:val="0"/>
        <w:keepLines w:val="0"/>
        <w:rPr>
          <w:color w:val="000000"/>
          <w:lang w:val="en-CA" w:eastAsia="zh-CN"/>
        </w:rPr>
      </w:pPr>
    </w:p>
    <w:p w14:paraId="766B6785" w14:textId="77777777" w:rsidR="002E0279" w:rsidRPr="002E0279" w:rsidRDefault="002E0279" w:rsidP="004500F9">
      <w:pPr>
        <w:pStyle w:val="Code"/>
        <w:rPr>
          <w:color w:val="000000"/>
          <w:lang w:val="en-CA" w:eastAsia="zh-CN"/>
        </w:rPr>
      </w:pPr>
      <w:r w:rsidRPr="002E0279">
        <w:rPr>
          <w:color w:val="000000"/>
          <w:lang w:val="en-CA" w:eastAsia="zh-CN"/>
        </w:rPr>
        <w:t xml:space="preserve">  </w:t>
      </w:r>
      <w:r w:rsidRPr="002E0279">
        <w:rPr>
          <w:b/>
          <w:bCs/>
          <w:color w:val="800000"/>
          <w:lang w:val="en-CA" w:eastAsia="zh-CN"/>
        </w:rPr>
        <w:t>public</w:t>
      </w:r>
      <w:r w:rsidRPr="002E0279">
        <w:rPr>
          <w:color w:val="000000"/>
          <w:lang w:val="en-CA" w:eastAsia="zh-CN"/>
        </w:rPr>
        <w:t xml:space="preserve"> </w:t>
      </w:r>
      <w:r w:rsidRPr="002E0279">
        <w:rPr>
          <w:b/>
          <w:bCs/>
          <w:color w:val="800000"/>
          <w:lang w:val="en-CA" w:eastAsia="zh-CN"/>
        </w:rPr>
        <w:t>static</w:t>
      </w:r>
      <w:r w:rsidRPr="002E0279">
        <w:rPr>
          <w:color w:val="000000"/>
          <w:lang w:val="en-CA" w:eastAsia="zh-CN"/>
        </w:rPr>
        <w:t xml:space="preserve"> </w:t>
      </w:r>
      <w:r w:rsidRPr="002E0279">
        <w:rPr>
          <w:color w:val="BB7977"/>
          <w:lang w:val="en-CA" w:eastAsia="zh-CN"/>
        </w:rPr>
        <w:t>void</w:t>
      </w:r>
      <w:r w:rsidRPr="002E0279">
        <w:rPr>
          <w:color w:val="000000"/>
          <w:lang w:val="en-CA" w:eastAsia="zh-CN"/>
        </w:rPr>
        <w:t xml:space="preserve"> main</w:t>
      </w:r>
      <w:r w:rsidRPr="002E0279">
        <w:rPr>
          <w:color w:val="808030"/>
          <w:lang w:val="en-CA" w:eastAsia="zh-CN"/>
        </w:rPr>
        <w:t>(</w:t>
      </w:r>
      <w:r w:rsidRPr="002E0279">
        <w:rPr>
          <w:b/>
          <w:bCs/>
          <w:color w:val="BB7977"/>
          <w:lang w:val="en-CA" w:eastAsia="zh-CN"/>
        </w:rPr>
        <w:t>String</w:t>
      </w:r>
      <w:r w:rsidRPr="002E0279">
        <w:rPr>
          <w:color w:val="000000"/>
          <w:lang w:val="en-CA" w:eastAsia="zh-CN"/>
        </w:rPr>
        <w:t xml:space="preserve"> args</w:t>
      </w:r>
      <w:r w:rsidRPr="002E0279">
        <w:rPr>
          <w:color w:val="808030"/>
          <w:lang w:val="en-CA" w:eastAsia="zh-CN"/>
        </w:rPr>
        <w:t>[])</w:t>
      </w:r>
      <w:r w:rsidRPr="002E0279">
        <w:rPr>
          <w:color w:val="000000"/>
          <w:lang w:val="en-CA" w:eastAsia="zh-CN"/>
        </w:rPr>
        <w:t xml:space="preserve"> </w:t>
      </w:r>
      <w:r w:rsidRPr="002E0279">
        <w:rPr>
          <w:color w:val="800080"/>
          <w:lang w:val="en-CA" w:eastAsia="zh-CN"/>
        </w:rPr>
        <w:t>{</w:t>
      </w:r>
    </w:p>
    <w:p w14:paraId="116F5FAA" w14:textId="77777777" w:rsidR="002E0279" w:rsidRPr="002E0279" w:rsidRDefault="002E0279" w:rsidP="004500F9">
      <w:pPr>
        <w:pStyle w:val="Code"/>
        <w:rPr>
          <w:color w:val="000000"/>
          <w:lang w:eastAsia="zh-CN"/>
        </w:rPr>
      </w:pPr>
      <w:r w:rsidRPr="002E0279">
        <w:rPr>
          <w:color w:val="000000"/>
          <w:lang w:val="en-CA" w:eastAsia="zh-CN"/>
        </w:rPr>
        <w:t xml:space="preserve">    </w:t>
      </w:r>
      <w:r w:rsidRPr="002E0279">
        <w:rPr>
          <w:b/>
          <w:bCs/>
          <w:color w:val="800000"/>
          <w:lang w:eastAsia="zh-CN"/>
        </w:rPr>
        <w:t>new</w:t>
      </w:r>
      <w:r w:rsidRPr="002E0279">
        <w:rPr>
          <w:color w:val="000000"/>
          <w:lang w:eastAsia="zh-CN"/>
        </w:rPr>
        <w:t xml:space="preserve"> ExempleDessin2DDansJFrame</w:t>
      </w:r>
      <w:r w:rsidRPr="002E0279">
        <w:rPr>
          <w:color w:val="808030"/>
          <w:lang w:eastAsia="zh-CN"/>
        </w:rPr>
        <w:t>()</w:t>
      </w:r>
      <w:r w:rsidRPr="002E0279">
        <w:rPr>
          <w:color w:val="800080"/>
          <w:lang w:eastAsia="zh-CN"/>
        </w:rPr>
        <w:t>;</w:t>
      </w:r>
    </w:p>
    <w:p w14:paraId="78B5CA75" w14:textId="77777777" w:rsidR="002E0279" w:rsidRPr="002E0279" w:rsidRDefault="002E0279" w:rsidP="004500F9">
      <w:pPr>
        <w:pStyle w:val="Code"/>
        <w:rPr>
          <w:color w:val="000000"/>
          <w:lang w:eastAsia="zh-CN"/>
        </w:rPr>
      </w:pPr>
      <w:r w:rsidRPr="002E0279">
        <w:rPr>
          <w:color w:val="000000"/>
          <w:lang w:eastAsia="zh-CN"/>
        </w:rPr>
        <w:t xml:space="preserve">  </w:t>
      </w:r>
      <w:r w:rsidRPr="002E0279">
        <w:rPr>
          <w:color w:val="800080"/>
          <w:lang w:eastAsia="zh-CN"/>
        </w:rPr>
        <w:t>}</w:t>
      </w:r>
    </w:p>
    <w:p w14:paraId="7124D234" w14:textId="0CD7A01E" w:rsidR="002E0279" w:rsidRDefault="002E0279" w:rsidP="004500F9">
      <w:pPr>
        <w:pStyle w:val="Code"/>
        <w:rPr>
          <w:color w:val="800080"/>
          <w:lang w:eastAsia="zh-CN"/>
        </w:rPr>
      </w:pPr>
      <w:r w:rsidRPr="002E0279">
        <w:rPr>
          <w:color w:val="800080"/>
          <w:lang w:eastAsia="zh-CN"/>
        </w:rPr>
        <w:t>}</w:t>
      </w:r>
    </w:p>
    <w:p w14:paraId="47266794" w14:textId="77777777" w:rsidR="003E5B17" w:rsidRPr="002E0279" w:rsidRDefault="003E5B17" w:rsidP="004500F9">
      <w:pPr>
        <w:pStyle w:val="Code"/>
        <w:rPr>
          <w:color w:val="000000"/>
          <w:lang w:eastAsia="zh-CN"/>
        </w:rPr>
      </w:pPr>
    </w:p>
    <w:p w14:paraId="10F92527" w14:textId="77777777" w:rsidR="00A03321" w:rsidRDefault="00A03321" w:rsidP="00A03321">
      <w:pPr>
        <w:pStyle w:val="Corpsdetexte"/>
      </w:pPr>
    </w:p>
    <w:p w14:paraId="4112F5C0" w14:textId="77777777" w:rsidR="00A03321" w:rsidRDefault="00A03321" w:rsidP="000F50A8">
      <w:pPr>
        <w:pStyle w:val="Corpsdetexte"/>
        <w:keepLines/>
      </w:pPr>
      <w:r>
        <w:lastRenderedPageBreak/>
        <w:t>Voici le résultat de l’exécution du programme :</w:t>
      </w:r>
    </w:p>
    <w:p w14:paraId="0F6AA384" w14:textId="009A377F" w:rsidR="00A03321" w:rsidRDefault="004B7EE2" w:rsidP="000F50A8">
      <w:pPr>
        <w:pStyle w:val="Corpsdetexte"/>
        <w:keepLines/>
      </w:pPr>
      <w:r>
        <w:rPr>
          <w:noProof/>
          <w:lang w:val="en-US" w:eastAsia="en-US"/>
        </w:rPr>
        <w:drawing>
          <wp:inline distT="0" distB="0" distL="0" distR="0" wp14:anchorId="77045D32" wp14:editId="4676C2B1">
            <wp:extent cx="1943100" cy="2918401"/>
            <wp:effectExtent l="0" t="0" r="0" b="3175"/>
            <wp:docPr id="1913561667"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pic:nvPicPr>
                  <pic:blipFill>
                    <a:blip r:embed="rId225">
                      <a:extLst>
                        <a:ext uri="{28A0092B-C50C-407E-A947-70E740481C1C}">
                          <a14:useLocalDpi xmlns:a14="http://schemas.microsoft.com/office/drawing/2010/main" val="0"/>
                        </a:ext>
                      </a:extLst>
                    </a:blip>
                    <a:stretch>
                      <a:fillRect/>
                    </a:stretch>
                  </pic:blipFill>
                  <pic:spPr>
                    <a:xfrm>
                      <a:off x="0" y="0"/>
                      <a:ext cx="1955919" cy="2937654"/>
                    </a:xfrm>
                    <a:prstGeom prst="rect">
                      <a:avLst/>
                    </a:prstGeom>
                  </pic:spPr>
                </pic:pic>
              </a:graphicData>
            </a:graphic>
          </wp:inline>
        </w:drawing>
      </w:r>
    </w:p>
    <w:p w14:paraId="090FAD7D" w14:textId="77777777" w:rsidR="00A03321" w:rsidRDefault="00A03321" w:rsidP="000F50A8">
      <w:pPr>
        <w:pStyle w:val="Corpsdetexte"/>
      </w:pPr>
      <w:r>
        <w:t xml:space="preserve">Le dessin est effectué dans une fenêtre graphique qui correspond à un espace à deux dimensions (2D) illustré à la figure suivante. L’axe des </w:t>
      </w:r>
      <w:r>
        <w:rPr>
          <w:i/>
          <w:iCs/>
        </w:rPr>
        <w:t>x</w:t>
      </w:r>
      <w:r>
        <w:t xml:space="preserve"> est l’axe horizontal et l’axe des </w:t>
      </w:r>
      <w:r>
        <w:rPr>
          <w:i/>
          <w:iCs/>
        </w:rPr>
        <w:t>y</w:t>
      </w:r>
      <w:r>
        <w:t xml:space="preserve">, le vertical. Par opposition à la convention mathématique usuelle, l’axe des </w:t>
      </w:r>
      <w:r>
        <w:rPr>
          <w:i/>
          <w:iCs/>
        </w:rPr>
        <w:t>y</w:t>
      </w:r>
      <w:r>
        <w:t xml:space="preserve"> est orienté vers le bas. Les figures graphiques font référence aux coordonnées de cet espace.</w:t>
      </w:r>
    </w:p>
    <w:p w14:paraId="397F402B" w14:textId="77777777" w:rsidR="00A03321" w:rsidRDefault="00F758A2" w:rsidP="00A03321">
      <w:pPr>
        <w:pStyle w:val="Lgende"/>
        <w:jc w:val="center"/>
      </w:pPr>
      <w:r>
        <w:rPr>
          <w:noProof/>
        </w:rPr>
        <w:object w:dxaOrig="8292" w:dyaOrig="11370" w14:anchorId="6BFAAB88">
          <v:shape id="_x0000_i1056" type="#_x0000_t75" alt="" style="width:227.8pt;height:294.45pt;mso-width-percent:0;mso-height-percent:0;mso-width-percent:0;mso-height-percent:0" o:ole="">
            <v:imagedata r:id="rId226" o:title=""/>
          </v:shape>
          <o:OLEObject Type="Embed" ProgID="Visio.Drawing.11" ShapeID="_x0000_i1056" DrawAspect="Content" ObjectID="_1765265439" r:id="rId227"/>
        </w:object>
      </w:r>
    </w:p>
    <w:p w14:paraId="61CD8E75" w14:textId="50A5695C"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17</w:t>
      </w:r>
      <w:r>
        <w:fldChar w:fldCharType="end"/>
      </w:r>
      <w:r>
        <w:t>. Coordonnées du Bonhomme.</w:t>
      </w:r>
    </w:p>
    <w:p w14:paraId="25DEFA5E" w14:textId="77777777" w:rsidR="00A03321" w:rsidRDefault="00A03321" w:rsidP="00A03321">
      <w:pPr>
        <w:pStyle w:val="Corpsdetexte"/>
      </w:pPr>
      <w:r>
        <w:lastRenderedPageBreak/>
        <w:t xml:space="preserve">Certains aspects sembleront flous à ce point-ci et seront détaillés par la suite. La clause </w:t>
      </w:r>
      <w:r>
        <w:rPr>
          <w:i/>
          <w:iCs/>
        </w:rPr>
        <w:t>import java.awt.*</w:t>
      </w:r>
      <w:r>
        <w:t xml:space="preserve"> apparaît en début de programme étant donné que les classes </w:t>
      </w:r>
      <w:r>
        <w:rPr>
          <w:i/>
          <w:iCs/>
        </w:rPr>
        <w:t>java.awt.Graphics</w:t>
      </w:r>
      <w:r>
        <w:t xml:space="preserve"> et </w:t>
      </w:r>
      <w:r>
        <w:rPr>
          <w:i/>
          <w:iCs/>
        </w:rPr>
        <w:t>java.awt.Color</w:t>
      </w:r>
      <w:r>
        <w:t xml:space="preserve"> sont utilisées. Le * permet d’importer toutes les classes du package </w:t>
      </w:r>
      <w:r>
        <w:rPr>
          <w:i/>
          <w:iCs/>
        </w:rPr>
        <w:t>java.awt</w:t>
      </w:r>
      <w:r>
        <w:t xml:space="preserve"> sans devoir spécifier chacune des classes individuellement.</w:t>
      </w:r>
    </w:p>
    <w:p w14:paraId="7637B625" w14:textId="77777777" w:rsidR="00A03321" w:rsidRDefault="00A03321" w:rsidP="00A03321">
      <w:pPr>
        <w:pStyle w:val="CodeJava9ptCarCar"/>
      </w:pPr>
      <w:r>
        <w:t>import java.awt.*;</w:t>
      </w:r>
    </w:p>
    <w:p w14:paraId="5253AD04" w14:textId="77777777" w:rsidR="00A03321" w:rsidRDefault="00A03321" w:rsidP="00A03321">
      <w:pPr>
        <w:pStyle w:val="Corpsdetexte"/>
      </w:pPr>
    </w:p>
    <w:p w14:paraId="6F214ACB" w14:textId="77777777" w:rsidR="00A03321" w:rsidRDefault="00A03321" w:rsidP="00A03321">
      <w:pPr>
        <w:pStyle w:val="Corpsdetexte"/>
      </w:pPr>
      <w:r>
        <w:t xml:space="preserve">La méthode </w:t>
      </w:r>
      <w:r>
        <w:rPr>
          <w:i/>
          <w:iCs/>
        </w:rPr>
        <w:t>main</w:t>
      </w:r>
      <w:r>
        <w:t xml:space="preserve">() ne fait que créer un objet de la classe </w:t>
      </w:r>
      <w:r>
        <w:rPr>
          <w:i/>
          <w:iCs/>
        </w:rPr>
        <w:t>ExempleDessin2DDansJFrame</w:t>
      </w:r>
      <w:r>
        <w:t xml:space="preserve"> par :</w:t>
      </w:r>
    </w:p>
    <w:p w14:paraId="6B3F2D81" w14:textId="77777777" w:rsidR="00A03321" w:rsidRDefault="00A03321" w:rsidP="00A03321">
      <w:pPr>
        <w:pStyle w:val="CodeJava9ptCarCar"/>
      </w:pPr>
      <w:r>
        <w:t xml:space="preserve">        new ExempleDessin2DDansJFrame();</w:t>
      </w:r>
    </w:p>
    <w:p w14:paraId="71C18D18" w14:textId="77777777" w:rsidR="00A03321" w:rsidRDefault="00A03321" w:rsidP="00A03321">
      <w:pPr>
        <w:pStyle w:val="Corpsdetexte"/>
      </w:pPr>
    </w:p>
    <w:p w14:paraId="294ECCD4" w14:textId="77777777" w:rsidR="00A03321" w:rsidRDefault="00A03321" w:rsidP="00A03321">
      <w:pPr>
        <w:pStyle w:val="Corpsdetexte"/>
      </w:pPr>
      <w:r>
        <w:t>Cet objet représente la fenêtre dans laquelle est effectué le dessin.</w:t>
      </w:r>
    </w:p>
    <w:p w14:paraId="4F14A546" w14:textId="77777777" w:rsidR="00A03321" w:rsidRDefault="00A03321" w:rsidP="004500F9">
      <w:pPr>
        <w:pStyle w:val="Corpsdetexte"/>
        <w:keepNext/>
        <w:keepLines/>
        <w:numPr>
          <w:ilvl w:val="0"/>
          <w:numId w:val="12"/>
        </w:numPr>
        <w:rPr>
          <w:b/>
          <w:bCs/>
        </w:rPr>
      </w:pPr>
      <w:r>
        <w:rPr>
          <w:b/>
          <w:bCs/>
        </w:rPr>
        <w:t>Notion de sous-classe</w:t>
      </w:r>
    </w:p>
    <w:p w14:paraId="66155A79" w14:textId="77777777" w:rsidR="00A03321" w:rsidRDefault="00A03321" w:rsidP="004500F9">
      <w:pPr>
        <w:pStyle w:val="Corpsdetexte"/>
        <w:keepNext/>
        <w:keepLines/>
      </w:pPr>
      <w:r>
        <w:t xml:space="preserve">La classe </w:t>
      </w:r>
      <w:r>
        <w:rPr>
          <w:i/>
          <w:iCs/>
        </w:rPr>
        <w:t>ExempleDessin2DDansJFrame</w:t>
      </w:r>
      <w:r>
        <w:t xml:space="preserve"> est une sous-classe de la classe </w:t>
      </w:r>
      <w:hyperlink r:id="rId228" w:tooltip="class in javax.swing" w:history="1">
        <w:r w:rsidRPr="001D395F">
          <w:rPr>
            <w:rStyle w:val="typenamelink1"/>
            <w:rFonts w:ascii="DejaVu Sans" w:hAnsi="DejaVu Sans"/>
            <w:color w:val="4A6782"/>
            <w:sz w:val="21"/>
            <w:szCs w:val="21"/>
            <w:lang w:val="fr-CA"/>
          </w:rPr>
          <w:t>JFrame</w:t>
        </w:r>
      </w:hyperlink>
      <w:r>
        <w:t xml:space="preserve">. Ceci est exprimé par la clause </w:t>
      </w:r>
      <w:r>
        <w:rPr>
          <w:i/>
          <w:iCs/>
        </w:rPr>
        <w:t>extends JFrame</w:t>
      </w:r>
      <w:r>
        <w:t xml:space="preserve"> dans la ligne suivante.</w:t>
      </w:r>
    </w:p>
    <w:p w14:paraId="5C3CD150" w14:textId="77777777" w:rsidR="00A03321" w:rsidRDefault="00A03321" w:rsidP="00A03321">
      <w:pPr>
        <w:pStyle w:val="CodeJava9ptCarCar"/>
      </w:pPr>
      <w:r>
        <w:t>public class ExempleDessin2DDansJFrame extends JFrame {</w:t>
      </w:r>
    </w:p>
    <w:p w14:paraId="2436BF7C" w14:textId="77777777" w:rsidR="00A03321" w:rsidRDefault="00A03321" w:rsidP="00A03321">
      <w:pPr>
        <w:pStyle w:val="Corpsdetexte"/>
      </w:pPr>
      <w:r>
        <w:t xml:space="preserve"> Inversement, on dit que </w:t>
      </w:r>
      <w:r>
        <w:rPr>
          <w:i/>
          <w:iCs/>
        </w:rPr>
        <w:t>JFrame</w:t>
      </w:r>
      <w:r>
        <w:t xml:space="preserve"> est la super-classe de </w:t>
      </w:r>
      <w:r>
        <w:rPr>
          <w:i/>
          <w:iCs/>
        </w:rPr>
        <w:t>ExempleDessin2DDansJFrame</w:t>
      </w:r>
      <w:r>
        <w:t>. La figure suivante montre un diagramme de classe UML qui illustre ce concept. Un tel diagramme est utile pour comprendre l’organisation des classes d’un programme Java. Chacune des classes est représentée par un rectangle. Le nom de la classe apparaît dans la partie supérieure, et les méthodes de la classe dans la partie inférieure. La flèche représente une relation de sous-classe (aussi appelée relation d’</w:t>
      </w:r>
      <w:r>
        <w:rPr>
          <w:i/>
          <w:iCs/>
        </w:rPr>
        <w:t>héritage</w:t>
      </w:r>
      <w:r>
        <w:t xml:space="preserve"> ou encore de </w:t>
      </w:r>
      <w:r>
        <w:rPr>
          <w:i/>
          <w:iCs/>
        </w:rPr>
        <w:t>généralisation/spécialisation</w:t>
      </w:r>
      <w:r>
        <w:t xml:space="preserve">). À noter que le diagramme est partiel. La classe </w:t>
      </w:r>
      <w:hyperlink r:id="rId229"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contient beaucoup plus de méthodes et elle est elle-même sous-classe d’une autre classe.</w:t>
      </w:r>
    </w:p>
    <w:p w14:paraId="635CAE38" w14:textId="6D606590" w:rsidR="00A03321" w:rsidRDefault="004B7EE2" w:rsidP="00A03321">
      <w:pPr>
        <w:pStyle w:val="Corpsdetexte"/>
        <w:jc w:val="center"/>
      </w:pPr>
      <w:r>
        <w:rPr>
          <w:noProof/>
          <w:lang w:val="en-US" w:eastAsia="en-US"/>
        </w:rPr>
        <w:drawing>
          <wp:inline distT="0" distB="0" distL="0" distR="0" wp14:anchorId="4BD6A7AD" wp14:editId="3769B563">
            <wp:extent cx="2806700" cy="2687955"/>
            <wp:effectExtent l="0" t="0" r="0" b="0"/>
            <wp:docPr id="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06700" cy="2687955"/>
                    </a:xfrm>
                    <a:prstGeom prst="rect">
                      <a:avLst/>
                    </a:prstGeom>
                    <a:noFill/>
                    <a:ln>
                      <a:noFill/>
                    </a:ln>
                  </pic:spPr>
                </pic:pic>
              </a:graphicData>
            </a:graphic>
          </wp:inline>
        </w:drawing>
      </w:r>
    </w:p>
    <w:p w14:paraId="759480B1" w14:textId="642A9BC4"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18</w:t>
      </w:r>
      <w:r>
        <w:fldChar w:fldCharType="end"/>
      </w:r>
      <w:r>
        <w:t>. Représentation d’une sous-classe en UML.</w:t>
      </w:r>
    </w:p>
    <w:p w14:paraId="4087C2C5" w14:textId="2EBE764D" w:rsidR="002E0279" w:rsidRDefault="00A03321" w:rsidP="00ED6FF3">
      <w:pPr>
        <w:pStyle w:val="Corpsdetexte"/>
      </w:pPr>
      <w:r>
        <w:t xml:space="preserve">En définissant une classe X comme une sous-classe d’une autre classe Y, la classe X hérite de toutes les méthodes définies dans la classe Y. Ainsi, en définissant la classe </w:t>
      </w:r>
      <w:r>
        <w:rPr>
          <w:i/>
          <w:iCs/>
        </w:rPr>
        <w:t>ExempleDessin2DDansJFrame</w:t>
      </w:r>
      <w:r>
        <w:t xml:space="preserve"> comme une sous-classe de </w:t>
      </w:r>
      <w:hyperlink r:id="rId231"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à l’aide de l’utilisation de la directive </w:t>
      </w:r>
      <w:r>
        <w:rPr>
          <w:i/>
          <w:iCs/>
        </w:rPr>
        <w:t>extends</w:t>
      </w:r>
      <w:r>
        <w:t xml:space="preserve">, la classe </w:t>
      </w:r>
      <w:r>
        <w:rPr>
          <w:i/>
          <w:iCs/>
        </w:rPr>
        <w:t>ExempleDessin2DDansJFrame</w:t>
      </w:r>
      <w:r>
        <w:t xml:space="preserve"> hérite d’un ensemble de  méthodes définies dans la classe </w:t>
      </w:r>
      <w:r>
        <w:rPr>
          <w:i/>
          <w:iCs/>
        </w:rPr>
        <w:t>JFrame</w:t>
      </w:r>
      <w:r>
        <w:t xml:space="preserve"> pour la manipulation des fenêtres. </w:t>
      </w:r>
      <w:r w:rsidRPr="001E1542">
        <w:t xml:space="preserve">Ceci entraîne qu’un objet de la classe </w:t>
      </w:r>
      <w:bookmarkStart w:id="111" w:name="OLE_LINK13"/>
      <w:bookmarkStart w:id="112" w:name="OLE_LINK14"/>
      <w:r w:rsidRPr="001E1542">
        <w:rPr>
          <w:i/>
        </w:rPr>
        <w:lastRenderedPageBreak/>
        <w:t>ExempleDessin2DDansJFrame</w:t>
      </w:r>
      <w:r w:rsidRPr="001E1542">
        <w:t xml:space="preserve"> </w:t>
      </w:r>
      <w:bookmarkEnd w:id="111"/>
      <w:bookmarkEnd w:id="112"/>
      <w:r w:rsidRPr="001E1542">
        <w:t xml:space="preserve">est aussi considéré comme un objet de la super-classe </w:t>
      </w:r>
      <w:bookmarkStart w:id="113" w:name="OLE_LINK11"/>
      <w:bookmarkStart w:id="114" w:name="OLE_LINK12"/>
      <w:r w:rsidR="002E0279">
        <w:fldChar w:fldCharType="begin"/>
      </w:r>
      <w:r w:rsidR="002E0279">
        <w:instrText xml:space="preserve"> HYPERLINK "https://docs.oracle.com/javase/8/docs/api/javax/swing/JFrame.html" \o "class in javax.swing" </w:instrText>
      </w:r>
      <w:r w:rsidR="002E0279">
        <w:fldChar w:fldCharType="separate"/>
      </w:r>
      <w:r w:rsidRPr="001D395F">
        <w:rPr>
          <w:rStyle w:val="typenamelink1"/>
          <w:rFonts w:ascii="DejaVu Sans" w:hAnsi="DejaVu Sans"/>
          <w:color w:val="4A6782"/>
          <w:sz w:val="21"/>
          <w:szCs w:val="21"/>
          <w:lang w:val="fr-CA"/>
        </w:rPr>
        <w:t>JFrame</w:t>
      </w:r>
      <w:r w:rsidR="002E0279">
        <w:rPr>
          <w:rStyle w:val="typenamelink1"/>
          <w:rFonts w:ascii="DejaVu Sans" w:hAnsi="DejaVu Sans"/>
          <w:color w:val="4A6782"/>
          <w:sz w:val="21"/>
          <w:szCs w:val="21"/>
          <w:lang w:val="fr-CA"/>
        </w:rPr>
        <w:fldChar w:fldCharType="end"/>
      </w:r>
      <w:bookmarkEnd w:id="113"/>
      <w:bookmarkEnd w:id="114"/>
      <w:r w:rsidRPr="001E1542">
        <w:t>.</w:t>
      </w:r>
      <w:r>
        <w:t xml:space="preserve"> </w:t>
      </w:r>
      <w:r w:rsidR="00ED6FF3">
        <w:t xml:space="preserve">Il s’agit d’un exemple de ce que nous appelons parfois du </w:t>
      </w:r>
      <w:r w:rsidR="00ED6FF3" w:rsidRPr="00ED6FF3">
        <w:rPr>
          <w:i/>
          <w:iCs/>
        </w:rPr>
        <w:t>polymorphisme</w:t>
      </w:r>
      <w:r w:rsidR="00ED6FF3">
        <w:t xml:space="preserve"> : une instance de la classe </w:t>
      </w:r>
      <w:r w:rsidR="00ED6FF3" w:rsidRPr="001E1542">
        <w:rPr>
          <w:i/>
        </w:rPr>
        <w:t>ExempleDessin2DDansJFrame</w:t>
      </w:r>
      <w:r w:rsidR="00ED6FF3" w:rsidRPr="001E1542">
        <w:t xml:space="preserve"> </w:t>
      </w:r>
      <w:r w:rsidR="00ED6FF3">
        <w:t xml:space="preserve">est aussi une instance de la classe </w:t>
      </w:r>
      <w:hyperlink r:id="rId232" w:tooltip="class in javax.swing" w:history="1">
        <w:r w:rsidR="00ED6FF3" w:rsidRPr="001D395F">
          <w:rPr>
            <w:rStyle w:val="typenamelink1"/>
            <w:rFonts w:ascii="DejaVu Sans" w:hAnsi="DejaVu Sans"/>
            <w:color w:val="4A6782"/>
            <w:sz w:val="21"/>
            <w:szCs w:val="21"/>
            <w:lang w:val="fr-CA"/>
          </w:rPr>
          <w:t>JFrame</w:t>
        </w:r>
      </w:hyperlink>
      <w:r w:rsidR="00ED6FF3">
        <w:t xml:space="preserve"> ce qui implique qu’une classe peut prendre plusieurs formes (littéralement : poly [plusieurs] morph [forme]). </w:t>
      </w:r>
      <w:r w:rsidR="002E0279">
        <w:t>Une sous-classe est parfois appelée une « classe héritée » ou une « classe dérivée ».</w:t>
      </w:r>
      <w:bookmarkStart w:id="115" w:name="OLE_LINK9"/>
      <w:bookmarkStart w:id="116" w:name="OLE_LINK10"/>
    </w:p>
    <w:bookmarkEnd w:id="115"/>
    <w:bookmarkEnd w:id="116"/>
    <w:p w14:paraId="4B2A8C97" w14:textId="77777777" w:rsidR="00A03321" w:rsidRDefault="00A03321" w:rsidP="00A03321">
      <w:pPr>
        <w:pStyle w:val="Corpsdetexte"/>
      </w:pPr>
      <w:r>
        <w:t xml:space="preserve">Dans le diagramme, on ne répète pas les méthodes héritées dans la sous-classe. Ceci est implicite. Les méthodes d’objet héritées de la classe </w:t>
      </w:r>
      <w:hyperlink r:id="rId233"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peuvent être appelées sur un objet de la classe </w:t>
      </w:r>
      <w:r>
        <w:rPr>
          <w:i/>
          <w:iCs/>
        </w:rPr>
        <w:t>ExempleDessin2DDansJFrame</w:t>
      </w:r>
      <w:r>
        <w:t xml:space="preserve"> comme si elles y avaient été définies. Le mécanisme d’héritage permet ainsi de réutiliser les méthodes de la classe </w:t>
      </w:r>
      <w:hyperlink r:id="rId234"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dans la classe </w:t>
      </w:r>
      <w:r>
        <w:rPr>
          <w:i/>
          <w:iCs/>
        </w:rPr>
        <w:t>ExempleDessin2DDansJFrame</w:t>
      </w:r>
      <w:r>
        <w:t xml:space="preserve"> sans avoir à les répéter. En particulier, dans notre exemple, les méthodes </w:t>
      </w:r>
      <w:r>
        <w:rPr>
          <w:i/>
          <w:iCs/>
        </w:rPr>
        <w:t>setDefaultCloseOperation</w:t>
      </w:r>
      <w:r>
        <w:t xml:space="preserve">(), </w:t>
      </w:r>
      <w:r>
        <w:rPr>
          <w:i/>
          <w:iCs/>
        </w:rPr>
        <w:t>setSize</w:t>
      </w:r>
      <w:r>
        <w:t xml:space="preserve">(), </w:t>
      </w:r>
      <w:r>
        <w:rPr>
          <w:i/>
          <w:iCs/>
        </w:rPr>
        <w:t>setVisible</w:t>
      </w:r>
      <w:r>
        <w:t xml:space="preserve">(), </w:t>
      </w:r>
      <w:r>
        <w:rPr>
          <w:i/>
          <w:iCs/>
        </w:rPr>
        <w:t>paint</w:t>
      </w:r>
      <w:r>
        <w:t xml:space="preserve">() sont héritées de la classe </w:t>
      </w:r>
      <w:hyperlink r:id="rId235" w:tooltip="class in javax.swing" w:history="1">
        <w:r w:rsidRPr="001D395F">
          <w:rPr>
            <w:rStyle w:val="typenamelink1"/>
            <w:rFonts w:ascii="DejaVu Sans" w:hAnsi="DejaVu Sans"/>
            <w:color w:val="4A6782"/>
            <w:sz w:val="21"/>
            <w:szCs w:val="21"/>
            <w:lang w:val="fr-CA"/>
          </w:rPr>
          <w:t>JFrame</w:t>
        </w:r>
      </w:hyperlink>
      <w:r w:rsidRPr="001D395F">
        <w:rPr>
          <w:rFonts w:ascii="DejaVu Sans" w:hAnsi="DejaVu Sans"/>
          <w:color w:val="353833"/>
          <w:sz w:val="21"/>
          <w:szCs w:val="21"/>
          <w:lang w:val="fr-CA"/>
        </w:rPr>
        <w:t xml:space="preserve"> </w:t>
      </w:r>
      <w:r>
        <w:t xml:space="preserve">mais elles sont utilisées sur un objet de la sous-classe </w:t>
      </w:r>
      <w:r>
        <w:rPr>
          <w:i/>
          <w:iCs/>
        </w:rPr>
        <w:t>ExempleDessin2DDansJFrame</w:t>
      </w:r>
      <w:r>
        <w:t xml:space="preserve"> dans notre exemple. Cette manière de programmer en créant une sous-classe d’une classe existante en réutilisant le code d’une classe existante tout en ajoutant un comportement plus spécialisé est une approche typique et très puissante de la programmation objet. Dans notre exemple, ceci nous permet de créer des fenêtres contenant des dessins d’une manière très simple sans avoir à en programmer tous les détails.</w:t>
      </w:r>
    </w:p>
    <w:p w14:paraId="3A606A40" w14:textId="77777777" w:rsidR="00A03321" w:rsidRDefault="00A03321" w:rsidP="00A03321">
      <w:pPr>
        <w:pStyle w:val="Corpsdetexte"/>
      </w:pPr>
      <w:r>
        <w:t>Rappelons la syntaxe de la création d’un objet :</w:t>
      </w:r>
    </w:p>
    <w:p w14:paraId="1FD8FA96" w14:textId="1D37ACC8" w:rsidR="00A03321" w:rsidRDefault="00F758A2" w:rsidP="00A03321">
      <w:pPr>
        <w:pStyle w:val="Corpsdetexte"/>
      </w:pPr>
      <w:r>
        <w:rPr>
          <w:noProof/>
        </w:rPr>
        <w:object w:dxaOrig="8463" w:dyaOrig="958" w14:anchorId="4C40BB2F">
          <v:shape id="_x0000_i1055" type="#_x0000_t75" alt="" style="width:352.5pt;height:38.7pt;mso-width-percent:0;mso-height-percent:0;mso-width-percent:0;mso-height-percent:0" o:ole="">
            <v:imagedata r:id="rId169" o:title=""/>
          </v:shape>
          <o:OLEObject Type="Embed" ProgID="Visio.Drawing.11" ShapeID="_x0000_i1055" DrawAspect="Content" ObjectID="_1765265440" r:id="rId236"/>
        </w:object>
      </w:r>
    </w:p>
    <w:p w14:paraId="6211FE18" w14:textId="77777777" w:rsidR="00A03321" w:rsidRDefault="00A03321" w:rsidP="00A03321">
      <w:pPr>
        <w:pStyle w:val="Corpsdetexte"/>
      </w:pPr>
      <w:r>
        <w:t xml:space="preserve">Ainsi, le </w:t>
      </w:r>
      <w:r>
        <w:rPr>
          <w:i/>
          <w:iCs/>
        </w:rPr>
        <w:t>new</w:t>
      </w:r>
      <w:r>
        <w:t xml:space="preserve"> </w:t>
      </w:r>
      <w:r>
        <w:rPr>
          <w:i/>
          <w:iCs/>
        </w:rPr>
        <w:t>ExempleDessin2DDansJFrame</w:t>
      </w:r>
      <w:r>
        <w:t xml:space="preserve">() dans la méthode </w:t>
      </w:r>
      <w:r>
        <w:rPr>
          <w:i/>
          <w:iCs/>
        </w:rPr>
        <w:t>main</w:t>
      </w:r>
      <w:r>
        <w:t xml:space="preserve">() crée un objet de la classe </w:t>
      </w:r>
      <w:r>
        <w:rPr>
          <w:i/>
          <w:iCs/>
        </w:rPr>
        <w:t>ExempleDessin2DDansJFrame</w:t>
      </w:r>
      <w:r>
        <w:t xml:space="preserve">. Concrètement, le </w:t>
      </w:r>
      <w:r w:rsidRPr="00E33B9B">
        <w:rPr>
          <w:i/>
          <w:iCs/>
        </w:rPr>
        <w:t>new</w:t>
      </w:r>
      <w:r>
        <w:t xml:space="preserve"> appelle une méthode dite </w:t>
      </w:r>
      <w:r w:rsidRPr="00E33B9B">
        <w:rPr>
          <w:i/>
          <w:iCs/>
        </w:rPr>
        <w:t>constructeur</w:t>
      </w:r>
      <w:r>
        <w:t xml:space="preserve"> d’objet qui doit porter le même nom que celui de la classe. </w:t>
      </w:r>
    </w:p>
    <w:p w14:paraId="674DC1FF" w14:textId="53A5AF7F" w:rsidR="00A03321" w:rsidRDefault="00A03321" w:rsidP="00A03321">
      <w:pPr>
        <w:pStyle w:val="Corpsdetexte"/>
      </w:pPr>
      <w:r>
        <w:t xml:space="preserve">Dans notre exemple, le </w:t>
      </w:r>
      <w:r>
        <w:rPr>
          <w:i/>
          <w:iCs/>
        </w:rPr>
        <w:t>new</w:t>
      </w:r>
      <w:r>
        <w:t xml:space="preserve"> </w:t>
      </w:r>
      <w:r>
        <w:rPr>
          <w:i/>
          <w:iCs/>
        </w:rPr>
        <w:t>ExempleDessin2DDansJFrame</w:t>
      </w:r>
      <w:r>
        <w:t xml:space="preserve">() provoque l’appel de la méthode </w:t>
      </w:r>
      <w:r>
        <w:rPr>
          <w:i/>
          <w:iCs/>
        </w:rPr>
        <w:t>ExempleDessin2DDansJFrame</w:t>
      </w:r>
      <w:r>
        <w:t>() qui est une</w:t>
      </w:r>
      <w:r w:rsidR="00343DE8">
        <w:t xml:space="preserve"> </w:t>
      </w:r>
      <w:r>
        <w:t xml:space="preserve">méthode </w:t>
      </w:r>
      <w:r>
        <w:rPr>
          <w:i/>
          <w:iCs/>
        </w:rPr>
        <w:t>constructeur d’objet</w:t>
      </w:r>
      <w:r>
        <w:t xml:space="preserve"> de la classe </w:t>
      </w:r>
      <w:r>
        <w:rPr>
          <w:i/>
          <w:iCs/>
        </w:rPr>
        <w:t>ExempleDessin2DDansJFrame</w:t>
      </w:r>
      <w:r>
        <w:t xml:space="preserve">. Le corps de la méthode constructeur est utilisé pour initialiser certains aspects d’un objet au moment de sa création. </w:t>
      </w:r>
    </w:p>
    <w:p w14:paraId="2D184754" w14:textId="77777777" w:rsidR="00A03321" w:rsidRDefault="00A03321" w:rsidP="00A03321">
      <w:pPr>
        <w:pStyle w:val="Corpsdetexte"/>
      </w:pPr>
      <w:r>
        <w:t>La ligne suivante déclare le constructeur d’objet :</w:t>
      </w:r>
    </w:p>
    <w:p w14:paraId="17752661" w14:textId="77777777" w:rsidR="00A03321" w:rsidRDefault="00A03321" w:rsidP="00A03321">
      <w:pPr>
        <w:pStyle w:val="CodeJava9ptCarCar"/>
      </w:pPr>
      <w:r>
        <w:t xml:space="preserve">    public ExempleDessin2DDansJFrame() {</w:t>
      </w:r>
    </w:p>
    <w:p w14:paraId="044E07F2" w14:textId="77777777" w:rsidR="00A03321" w:rsidRDefault="00A03321" w:rsidP="00A03321">
      <w:pPr>
        <w:pStyle w:val="Corpsdetexte"/>
      </w:pPr>
    </w:p>
    <w:p w14:paraId="409384F0" w14:textId="77777777" w:rsidR="00A03321" w:rsidRDefault="00A03321" w:rsidP="00A03321">
      <w:pPr>
        <w:pStyle w:val="Corpsdetexte"/>
      </w:pPr>
      <w:r>
        <w:t xml:space="preserve">La ligne suivante spécifie un titre qui apparaît dans le haut de la fenêtre. </w:t>
      </w:r>
    </w:p>
    <w:p w14:paraId="765FC39A" w14:textId="77777777" w:rsidR="00A03321" w:rsidRDefault="00A03321" w:rsidP="00A03321">
      <w:pPr>
        <w:pStyle w:val="CodeJava9ptCarCar"/>
      </w:pPr>
      <w:r>
        <w:t xml:space="preserve">        super("Exemples de méthodes de Graphics dans un JFrame");</w:t>
      </w:r>
    </w:p>
    <w:p w14:paraId="52DFD1AC" w14:textId="77777777" w:rsidR="00A03321" w:rsidRDefault="00A03321" w:rsidP="00A03321">
      <w:pPr>
        <w:pStyle w:val="Corpsdetexte"/>
      </w:pPr>
    </w:p>
    <w:p w14:paraId="6F7B8E85" w14:textId="4196910D" w:rsidR="00A03321" w:rsidRDefault="00A03321" w:rsidP="00A03321">
      <w:pPr>
        <w:pStyle w:val="Corpsdetexte"/>
      </w:pPr>
      <w:r>
        <w:t xml:space="preserve">L’identificateur réservé </w:t>
      </w:r>
      <w:r>
        <w:rPr>
          <w:i/>
          <w:iCs/>
        </w:rPr>
        <w:t>super</w:t>
      </w:r>
      <w:r>
        <w:t xml:space="preserve"> signifie d’appeler la méthode constructeur correspondante de la super-classe </w:t>
      </w:r>
      <w:hyperlink r:id="rId237" w:tooltip="class in javax.swing" w:history="1">
        <w:r w:rsidRPr="001D395F">
          <w:rPr>
            <w:rStyle w:val="typenamelink1"/>
            <w:rFonts w:ascii="DejaVu Sans" w:hAnsi="DejaVu Sans"/>
            <w:color w:val="4A6782"/>
            <w:sz w:val="21"/>
            <w:szCs w:val="21"/>
            <w:lang w:val="fr-CA"/>
          </w:rPr>
          <w:t>JFrame</w:t>
        </w:r>
      </w:hyperlink>
      <w:r>
        <w:t xml:space="preserve">. La méthode correspondante est le constructeur de la super-classe qui a les mêmes paramètres. Il y a donc, dans la classe </w:t>
      </w:r>
      <w:hyperlink r:id="rId238" w:tooltip="class in javax.swing" w:history="1">
        <w:r w:rsidRPr="001D395F">
          <w:rPr>
            <w:rStyle w:val="typenamelink1"/>
            <w:rFonts w:ascii="DejaVu Sans" w:hAnsi="DejaVu Sans"/>
            <w:color w:val="4A6782"/>
            <w:sz w:val="21"/>
            <w:szCs w:val="21"/>
            <w:lang w:val="fr-CA"/>
          </w:rPr>
          <w:t>JFrame</w:t>
        </w:r>
      </w:hyperlink>
      <w:r>
        <w:t>, une méthode constructeur qui prend un titre (</w:t>
      </w:r>
      <w:hyperlink r:id="rId239" w:tooltip="class in java.lang" w:history="1">
        <w:r w:rsidR="004E7F9E" w:rsidRPr="00BF5250">
          <w:rPr>
            <w:rFonts w:ascii="DejaVu Sans Mono" w:hAnsi="DejaVu Sans Mono" w:cs="Courier New"/>
            <w:b/>
            <w:bCs/>
            <w:color w:val="4A6782"/>
            <w:spacing w:val="0"/>
            <w:sz w:val="21"/>
            <w:szCs w:val="21"/>
          </w:rPr>
          <w:t>String</w:t>
        </w:r>
      </w:hyperlink>
      <w:r>
        <w:t>) en paramètre. Cette manière d’appeler le constructeur d’une super-classe permet, dans une sous-classe, de compléter le travail du constructeur de la super-classe en ajoutant des aspects particuliers à la sous-classe.</w:t>
      </w:r>
    </w:p>
    <w:p w14:paraId="721778C1" w14:textId="77777777" w:rsidR="00A03321" w:rsidRDefault="00A03321" w:rsidP="00A03321">
      <w:pPr>
        <w:pStyle w:val="Corpsdetexte"/>
      </w:pPr>
      <w:r>
        <w:t xml:space="preserve">La ligne suivante spécifie qu’il faut terminer le programme (provoque un appel de </w:t>
      </w:r>
      <w:r>
        <w:rPr>
          <w:i/>
          <w:iCs/>
        </w:rPr>
        <w:t>System.exit</w:t>
      </w:r>
      <w:r>
        <w:t xml:space="preserve">(0)) lorsque l’utilisateur clique dans le X dans le coin supérieur droit de la fenêtre. Ceci est spécifié par l’appel de méthode d’objet </w:t>
      </w:r>
      <w:hyperlink r:id="rId240" w:anchor="setDefaultCloseOperation-int-" w:history="1">
        <w:r w:rsidRPr="001D395F">
          <w:rPr>
            <w:rFonts w:ascii="DejaVu Sans Mono" w:hAnsi="DejaVu Sans Mono" w:cs="Courier New"/>
            <w:b/>
            <w:bCs/>
            <w:color w:val="4A6782"/>
            <w:spacing w:val="0"/>
            <w:sz w:val="21"/>
            <w:szCs w:val="21"/>
          </w:rPr>
          <w:t>setDefaultCloseOperation</w:t>
        </w:r>
      </w:hyperlink>
      <w:r w:rsidRPr="001D395F">
        <w:rPr>
          <w:rFonts w:ascii="DejaVu Sans Mono" w:hAnsi="DejaVu Sans Mono" w:cs="Courier New"/>
          <w:color w:val="353833"/>
          <w:spacing w:val="0"/>
          <w:sz w:val="21"/>
          <w:szCs w:val="21"/>
        </w:rPr>
        <w:t>(int operation)</w:t>
      </w:r>
      <w:r>
        <w:t xml:space="preserve"> de la classe </w:t>
      </w:r>
      <w:hyperlink r:id="rId241" w:tooltip="class in javax.swing" w:history="1">
        <w:r w:rsidRPr="001D395F">
          <w:rPr>
            <w:rStyle w:val="typenamelink1"/>
            <w:rFonts w:ascii="DejaVu Sans" w:hAnsi="DejaVu Sans"/>
            <w:color w:val="4A6782"/>
            <w:sz w:val="21"/>
            <w:szCs w:val="21"/>
            <w:lang w:val="fr-CA"/>
          </w:rPr>
          <w:t>JFrame</w:t>
        </w:r>
      </w:hyperlink>
      <w:r>
        <w:t>.</w:t>
      </w:r>
    </w:p>
    <w:p w14:paraId="09806872" w14:textId="77777777" w:rsidR="00A03321" w:rsidRDefault="00A03321" w:rsidP="00A03321">
      <w:pPr>
        <w:pStyle w:val="CodeJava9ptCarCar"/>
        <w:rPr>
          <w:lang w:val="en-CA"/>
        </w:rPr>
      </w:pPr>
      <w:r>
        <w:lastRenderedPageBreak/>
        <w:t xml:space="preserve">        </w:t>
      </w:r>
      <w:r>
        <w:rPr>
          <w:lang w:val="en-CA"/>
        </w:rPr>
        <w:t>this.setDefaultCloseOperation(EXIT_ON_CLOSE);</w:t>
      </w:r>
    </w:p>
    <w:p w14:paraId="1E339949" w14:textId="77777777" w:rsidR="00A03321" w:rsidRPr="0099746E" w:rsidRDefault="00A03321" w:rsidP="00A03321">
      <w:pPr>
        <w:pStyle w:val="Corpsdetexte"/>
        <w:rPr>
          <w:lang w:val="en-CA"/>
        </w:rPr>
      </w:pPr>
    </w:p>
    <w:p w14:paraId="3C8C3E04"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rPr>
      </w:pPr>
      <w:r>
        <w:rPr>
          <w:b/>
          <w:bCs/>
        </w:rPr>
        <w:t xml:space="preserve">Identificateur réservé </w:t>
      </w:r>
      <w:r>
        <w:rPr>
          <w:b/>
          <w:bCs/>
          <w:i/>
          <w:iCs/>
        </w:rPr>
        <w:t>this</w:t>
      </w:r>
    </w:p>
    <w:p w14:paraId="6B33F7A4"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L’identificateur réservé </w:t>
      </w:r>
      <w:r>
        <w:rPr>
          <w:i/>
          <w:iCs/>
        </w:rPr>
        <w:t>this</w:t>
      </w:r>
      <w:r>
        <w:t xml:space="preserve"> représente une référence à l’objet « </w:t>
      </w:r>
      <w:r>
        <w:rPr>
          <w:i/>
          <w:iCs/>
        </w:rPr>
        <w:t>ceci</w:t>
      </w:r>
      <w:r>
        <w:t xml:space="preserve"> » qui est en processus de construction par le constructeur. Comme cet objet est en phase de construction, il ne peut y avoir une variable qui contient cet objet pour y faire référence. Le </w:t>
      </w:r>
      <w:r>
        <w:rPr>
          <w:i/>
          <w:iCs/>
        </w:rPr>
        <w:t>this</w:t>
      </w:r>
      <w:r>
        <w:t xml:space="preserve"> est un identificateur réservé qui permet de désigner l’objet en phase de construction. </w:t>
      </w:r>
    </w:p>
    <w:p w14:paraId="43B046C3" w14:textId="40B26E1E" w:rsidR="00A03321" w:rsidRDefault="00A03321" w:rsidP="00A03321">
      <w:pPr>
        <w:pStyle w:val="Corpsdetexte"/>
        <w:pBdr>
          <w:top w:val="single" w:sz="4" w:space="1" w:color="auto"/>
          <w:left w:val="single" w:sz="4" w:space="4" w:color="auto"/>
          <w:bottom w:val="single" w:sz="4" w:space="1" w:color="auto"/>
          <w:right w:val="single" w:sz="4" w:space="4" w:color="auto"/>
        </w:pBdr>
      </w:pPr>
      <w:r>
        <w:t>Le constructeur ne construit qu’un objet à la fois et il n’y a donc pas d’</w:t>
      </w:r>
      <w:r w:rsidR="00493187">
        <w:t>ambigüité</w:t>
      </w:r>
      <w:r>
        <w:t xml:space="preserve"> au sujet de l’objet représenté par </w:t>
      </w:r>
      <w:r>
        <w:rPr>
          <w:i/>
          <w:iCs/>
        </w:rPr>
        <w:t>this</w:t>
      </w:r>
      <w:r>
        <w:t xml:space="preserve">. Lorsqu’un appel de méthode est fait sans spécifier un objet en préfixe, c’est comme si on mettait le </w:t>
      </w:r>
      <w:r>
        <w:rPr>
          <w:i/>
          <w:iCs/>
        </w:rPr>
        <w:t>this</w:t>
      </w:r>
      <w:r>
        <w:t xml:space="preserve"> en préfixe. Le </w:t>
      </w:r>
      <w:r>
        <w:rPr>
          <w:i/>
          <w:iCs/>
        </w:rPr>
        <w:t>this</w:t>
      </w:r>
      <w:r>
        <w:t xml:space="preserve"> n’est donc pas obligatoire. Dans notre exemple, on pourrait remplacer </w:t>
      </w:r>
      <w:r>
        <w:rPr>
          <w:i/>
          <w:iCs/>
        </w:rPr>
        <w:t>this.setDefaultCloseOperation</w:t>
      </w:r>
      <w:r>
        <w:t xml:space="preserve">(EXIT_ON_CLOSE) par </w:t>
      </w:r>
      <w:r>
        <w:rPr>
          <w:i/>
          <w:iCs/>
        </w:rPr>
        <w:t>setDefaultCloseOperation</w:t>
      </w:r>
      <w:r>
        <w:t xml:space="preserve">(EXIT_ON_CLOSE). Cependant, dans certains cas, il faut mettre le </w:t>
      </w:r>
      <w:r w:rsidRPr="00396498">
        <w:rPr>
          <w:i/>
        </w:rPr>
        <w:t>this</w:t>
      </w:r>
      <w:r>
        <w:t xml:space="preserve"> pour éviter certaines </w:t>
      </w:r>
      <w:r w:rsidR="00493187">
        <w:t>ambiguïtés</w:t>
      </w:r>
      <w:r>
        <w:t>. Nous y reviendrons.</w:t>
      </w:r>
    </w:p>
    <w:p w14:paraId="5C978E2A" w14:textId="77777777" w:rsidR="00A03321" w:rsidRDefault="00A03321" w:rsidP="00A03321">
      <w:pPr>
        <w:pStyle w:val="Corpsdetexte"/>
      </w:pPr>
      <w:r>
        <w:t>Voici le diagramme de syntaxe d’un appel de méthode d’objet tenant compte de ces deux nouvelles possibilités. Rappelons qu’une méthode d’objet est une méthode qu’on appelle sur un objet.</w:t>
      </w:r>
    </w:p>
    <w:p w14:paraId="3D35CD9B" w14:textId="32054166" w:rsidR="00A03321" w:rsidRDefault="00F758A2" w:rsidP="00A03321">
      <w:pPr>
        <w:pStyle w:val="Corpsdetexte"/>
      </w:pPr>
      <w:r>
        <w:rPr>
          <w:noProof/>
        </w:rPr>
        <w:object w:dxaOrig="10083" w:dyaOrig="1740" w14:anchorId="5ABEFE5C">
          <v:shape id="_x0000_i1054" type="#_x0000_t75" alt="" style="width:398.7pt;height:1in;mso-width-percent:0;mso-height-percent:0;mso-width-percent:0;mso-height-percent:0" o:ole="">
            <v:imagedata r:id="rId242" o:title=""/>
          </v:shape>
          <o:OLEObject Type="Embed" ProgID="Visio.Drawing.11" ShapeID="_x0000_i1054" DrawAspect="Content" ObjectID="_1765265441" r:id="rId243"/>
        </w:object>
      </w:r>
    </w:p>
    <w:p w14:paraId="541D7FCF" w14:textId="77777777" w:rsidR="00A03321" w:rsidRDefault="00A03321" w:rsidP="00A03321">
      <w:pPr>
        <w:pStyle w:val="Corpsdetexte"/>
      </w:pPr>
      <w:r>
        <w:t xml:space="preserve">La méthode </w:t>
      </w:r>
      <w:r w:rsidRPr="00D816D1">
        <w:rPr>
          <w:i/>
        </w:rPr>
        <w:t>setSize</w:t>
      </w:r>
      <w:r>
        <w:t>() spécifie la largeur (400) et la hauteur (600) de la fenêtre :</w:t>
      </w:r>
    </w:p>
    <w:p w14:paraId="0ABD1380" w14:textId="77777777" w:rsidR="00A03321" w:rsidRDefault="00A03321" w:rsidP="00A03321">
      <w:pPr>
        <w:pStyle w:val="CodeJava9ptCarCar"/>
      </w:pPr>
      <w:r>
        <w:t xml:space="preserve">        this.setSize(400,600);</w:t>
      </w:r>
    </w:p>
    <w:p w14:paraId="12A1CD2D" w14:textId="77777777" w:rsidR="00A03321" w:rsidRDefault="00A03321" w:rsidP="00A03321">
      <w:pPr>
        <w:pStyle w:val="Corpsdetexte"/>
      </w:pPr>
      <w:r>
        <w:t xml:space="preserve">La méthode </w:t>
      </w:r>
      <w:r w:rsidRPr="00701E19">
        <w:rPr>
          <w:i/>
        </w:rPr>
        <w:t>setVisible</w:t>
      </w:r>
      <w:r>
        <w:t xml:space="preserve">() rend la fenêtre visible. Ceci provoque indirectement l’appel de la méthode </w:t>
      </w:r>
      <w:r>
        <w:rPr>
          <w:i/>
          <w:iCs/>
        </w:rPr>
        <w:t>paint</w:t>
      </w:r>
      <w:r>
        <w:t>(</w:t>
      </w:r>
      <w:r w:rsidRPr="00701E19">
        <w:rPr>
          <w:i/>
        </w:rPr>
        <w:t>Graphics</w:t>
      </w:r>
      <w:r>
        <w:t xml:space="preserve"> g) qui effectue le dessin.</w:t>
      </w:r>
    </w:p>
    <w:p w14:paraId="6448E93F" w14:textId="77777777" w:rsidR="00A03321" w:rsidRPr="0099746E" w:rsidRDefault="00A03321" w:rsidP="00A03321">
      <w:pPr>
        <w:pStyle w:val="CodeJava9ptCarCar"/>
      </w:pPr>
      <w:r>
        <w:t xml:space="preserve">        </w:t>
      </w:r>
      <w:r w:rsidRPr="0099746E">
        <w:t>this.setVisible(true);</w:t>
      </w:r>
    </w:p>
    <w:p w14:paraId="5C29150A" w14:textId="77777777" w:rsidR="00A03321" w:rsidRDefault="00A03321" w:rsidP="00A03321">
      <w:pPr>
        <w:pStyle w:val="Corpsdetexte"/>
      </w:pPr>
    </w:p>
    <w:p w14:paraId="2F1903D7" w14:textId="77777777" w:rsidR="00A03321" w:rsidRDefault="00A03321" w:rsidP="00A03321">
      <w:pPr>
        <w:pStyle w:val="Corpsdetexte"/>
      </w:pPr>
      <w:r>
        <w:t xml:space="preserve">Le dessin du </w:t>
      </w:r>
      <w:r w:rsidRPr="00380BA8">
        <w:rPr>
          <w:i/>
        </w:rPr>
        <w:t>Bot</w:t>
      </w:r>
      <w:r>
        <w:t xml:space="preserve"> est alors effectué par la méthode </w:t>
      </w:r>
      <w:r>
        <w:rPr>
          <w:i/>
          <w:iCs/>
        </w:rPr>
        <w:t>paint</w:t>
      </w:r>
      <w:r>
        <w:t xml:space="preserve">(). </w:t>
      </w:r>
    </w:p>
    <w:p w14:paraId="6DB51576" w14:textId="19BB1E07" w:rsidR="00A03321" w:rsidRPr="0088374D" w:rsidRDefault="00A03321" w:rsidP="00A03321">
      <w:pPr>
        <w:pStyle w:val="Corpsdetexte"/>
        <w:pBdr>
          <w:top w:val="single" w:sz="4" w:space="1" w:color="auto"/>
          <w:left w:val="single" w:sz="4" w:space="4" w:color="auto"/>
          <w:bottom w:val="single" w:sz="4" w:space="1" w:color="auto"/>
          <w:right w:val="single" w:sz="4" w:space="4" w:color="auto"/>
        </w:pBdr>
        <w:rPr>
          <w:b/>
          <w:bCs/>
        </w:rPr>
      </w:pPr>
      <w:r w:rsidRPr="0088374D">
        <w:rPr>
          <w:b/>
          <w:bCs/>
        </w:rPr>
        <w:t xml:space="preserve">La méthode </w:t>
      </w:r>
      <w:r w:rsidRPr="0088374D">
        <w:rPr>
          <w:b/>
          <w:bCs/>
          <w:i/>
          <w:iCs/>
        </w:rPr>
        <w:t>paint</w:t>
      </w:r>
      <w:r w:rsidRPr="0088374D">
        <w:rPr>
          <w:b/>
          <w:bCs/>
        </w:rPr>
        <w:t xml:space="preserve">() et le </w:t>
      </w:r>
      <w:r w:rsidR="00493187" w:rsidRPr="0088374D">
        <w:rPr>
          <w:b/>
          <w:bCs/>
        </w:rPr>
        <w:t>multifenêtrage</w:t>
      </w:r>
    </w:p>
    <w:p w14:paraId="57053F36"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L’appel à </w:t>
      </w:r>
      <w:r>
        <w:rPr>
          <w:i/>
          <w:iCs/>
        </w:rPr>
        <w:t>paint</w:t>
      </w:r>
      <w:r>
        <w:t xml:space="preserve">() n’est pas visible dans notre programme. Cet appel se passe au niveau de la super-classe </w:t>
      </w:r>
      <w:hyperlink r:id="rId244" w:tooltip="class in javax.swing" w:history="1">
        <w:r w:rsidRPr="001D395F">
          <w:rPr>
            <w:rStyle w:val="typenamelink1"/>
            <w:rFonts w:ascii="DejaVu Sans" w:hAnsi="DejaVu Sans"/>
            <w:color w:val="4A6782"/>
            <w:sz w:val="21"/>
            <w:szCs w:val="21"/>
            <w:lang w:val="fr-CA"/>
          </w:rPr>
          <w:t>JFrame</w:t>
        </w:r>
      </w:hyperlink>
      <w:r>
        <w:t xml:space="preserve">. Le fait de ne pas voir les détails de cet appel est un aspect un peu surprenant de la programmation Java, surtout pour un novice. En fait, la méthode </w:t>
      </w:r>
      <w:r>
        <w:rPr>
          <w:i/>
          <w:iCs/>
        </w:rPr>
        <w:t>paint</w:t>
      </w:r>
      <w:r>
        <w:t xml:space="preserve">() est appelée automatiquement à chaque fois qu’il faut redessiner le contenu de la fenêtre. Ceci est nécessaire lorsqu’une partie cachée de la fenêtre est rendue visible au premier plan lors de la manipulation des fenêtres par l’utilisateur. Plusieurs opérations de manipulation de fenêtre conduisent à cette circonstance. </w:t>
      </w:r>
    </w:p>
    <w:p w14:paraId="7F56D175"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Donc, à chaque fois qu’on utilise la classe </w:t>
      </w:r>
      <w:hyperlink r:id="rId245" w:tooltip="class in javax.swing" w:history="1">
        <w:r w:rsidRPr="001D395F">
          <w:rPr>
            <w:rStyle w:val="typenamelink1"/>
            <w:rFonts w:ascii="DejaVu Sans" w:hAnsi="DejaVu Sans"/>
            <w:color w:val="4A6782"/>
            <w:sz w:val="21"/>
            <w:szCs w:val="21"/>
            <w:lang w:val="fr-CA"/>
          </w:rPr>
          <w:t>JFrame</w:t>
        </w:r>
      </w:hyperlink>
      <w:r>
        <w:t xml:space="preserve">, la méthode </w:t>
      </w:r>
      <w:r>
        <w:rPr>
          <w:i/>
          <w:iCs/>
        </w:rPr>
        <w:t>paint</w:t>
      </w:r>
      <w:r>
        <w:t>() est employée pour afficher quelque chose à l’intérieur de la fenêtre. D’autres façons de procéder seront vues plus loin.</w:t>
      </w:r>
    </w:p>
    <w:p w14:paraId="40AE6359" w14:textId="77777777" w:rsidR="00A03321" w:rsidRDefault="00A03321" w:rsidP="00A03321">
      <w:pPr>
        <w:pStyle w:val="Corpsdetexte"/>
      </w:pPr>
      <w:r>
        <w:t xml:space="preserve">Regardons maintenant le détail de la méthode </w:t>
      </w:r>
      <w:r>
        <w:rPr>
          <w:i/>
          <w:iCs/>
        </w:rPr>
        <w:t>paint</w:t>
      </w:r>
      <w:r>
        <w:t>() qui effectue le dessin. La méthode est déclarée par :</w:t>
      </w:r>
    </w:p>
    <w:p w14:paraId="7D263242" w14:textId="77777777" w:rsidR="00A03321" w:rsidRDefault="00A03321" w:rsidP="00A03321">
      <w:pPr>
        <w:pStyle w:val="CodeJava9ptCarCar"/>
      </w:pPr>
      <w:r>
        <w:lastRenderedPageBreak/>
        <w:t xml:space="preserve">    public void paint (Graphics g) {</w:t>
      </w:r>
    </w:p>
    <w:p w14:paraId="3D630184" w14:textId="77777777" w:rsidR="00A03321" w:rsidRDefault="00A03321" w:rsidP="00A03321">
      <w:pPr>
        <w:pStyle w:val="Corpsdetexte"/>
      </w:pPr>
      <w:r>
        <w:t xml:space="preserve">Dans notre code, cette méthode est une méthode d’objet de la classe </w:t>
      </w:r>
      <w:r>
        <w:rPr>
          <w:i/>
          <w:iCs/>
        </w:rPr>
        <w:t>ExempleDessin2DDansJFrame</w:t>
      </w:r>
      <w:r>
        <w:t xml:space="preserve">. </w:t>
      </w:r>
    </w:p>
    <w:p w14:paraId="1A3E0264" w14:textId="77777777" w:rsidR="00A03321" w:rsidRDefault="00A03321" w:rsidP="00A03321">
      <w:pPr>
        <w:pStyle w:val="Corpsdetexte"/>
      </w:pPr>
      <w:r>
        <w:t xml:space="preserve">Rappelons le sens des identificateurs réservés </w:t>
      </w:r>
      <w:r>
        <w:rPr>
          <w:i/>
          <w:iCs/>
        </w:rPr>
        <w:t>public void</w:t>
      </w:r>
      <w:r>
        <w:t> :</w:t>
      </w:r>
    </w:p>
    <w:p w14:paraId="57EE7D36" w14:textId="77777777" w:rsidR="00A03321" w:rsidRDefault="00A03321" w:rsidP="00A03321">
      <w:pPr>
        <w:pStyle w:val="Corpsdetexte"/>
        <w:numPr>
          <w:ilvl w:val="0"/>
          <w:numId w:val="10"/>
        </w:numPr>
      </w:pPr>
      <w:r>
        <w:rPr>
          <w:i/>
          <w:iCs/>
        </w:rPr>
        <w:t>public</w:t>
      </w:r>
      <w:r>
        <w:t xml:space="preserve"> signifie que la méthode peut être appelée de partout</w:t>
      </w:r>
    </w:p>
    <w:p w14:paraId="73465402" w14:textId="77777777" w:rsidR="00A03321" w:rsidRDefault="00A03321" w:rsidP="00A03321">
      <w:pPr>
        <w:pStyle w:val="Corpsdetexte"/>
        <w:numPr>
          <w:ilvl w:val="0"/>
          <w:numId w:val="10"/>
        </w:numPr>
      </w:pPr>
      <w:r>
        <w:rPr>
          <w:i/>
          <w:iCs/>
        </w:rPr>
        <w:t xml:space="preserve">void </w:t>
      </w:r>
      <w:r>
        <w:t>signifie que la méthode ne retourne rien</w:t>
      </w:r>
    </w:p>
    <w:p w14:paraId="6C11D74C" w14:textId="77777777" w:rsidR="00A03321" w:rsidRDefault="00A03321" w:rsidP="00A03321">
      <w:pPr>
        <w:pStyle w:val="Corpsdetexte"/>
      </w:pPr>
      <w:r>
        <w:t xml:space="preserve">L’absence de l’identificateur réservé </w:t>
      </w:r>
      <w:r>
        <w:rPr>
          <w:i/>
          <w:iCs/>
        </w:rPr>
        <w:t>static</w:t>
      </w:r>
      <w:r>
        <w:t xml:space="preserve"> signifie que c’est une méthode d’objet. </w:t>
      </w:r>
    </w:p>
    <w:p w14:paraId="037D6125" w14:textId="77777777" w:rsidR="00A03321" w:rsidRDefault="00A03321" w:rsidP="00A03321">
      <w:pPr>
        <w:pStyle w:val="Corpsdetexte"/>
      </w:pPr>
      <w:r>
        <w:t>Cette méthode existe déjà dans la super-classe ! Cependant, la méthode de la super-classe doit être redéfinie pour effectuer le dessin. Cette manière d’adapter une classe en définissant une sous-classe qui redéfinit quelques méthodes de la super-classe afin de spécialiser le comportement de la sous-classe est typique de la programmation objet.</w:t>
      </w:r>
    </w:p>
    <w:p w14:paraId="7C047685" w14:textId="77777777" w:rsidR="00A03321" w:rsidRDefault="00A03321" w:rsidP="00A03321">
      <w:pPr>
        <w:pStyle w:val="Corpsdetexte"/>
      </w:pPr>
      <w:r>
        <w:t xml:space="preserve">La méthode </w:t>
      </w:r>
      <w:r w:rsidRPr="009D3D92">
        <w:rPr>
          <w:i/>
          <w:iCs/>
        </w:rPr>
        <w:t>paint</w:t>
      </w:r>
      <w:r>
        <w:t xml:space="preserve">() a un paramètre appelé </w:t>
      </w:r>
      <w:r>
        <w:rPr>
          <w:i/>
          <w:iCs/>
        </w:rPr>
        <w:t>g</w:t>
      </w:r>
      <w:r>
        <w:t xml:space="preserve"> dont le type est la classe </w:t>
      </w:r>
      <w:r>
        <w:rPr>
          <w:i/>
          <w:iCs/>
        </w:rPr>
        <w:t>java.awt.</w:t>
      </w:r>
      <w:hyperlink r:id="rId246" w:tooltip="class in java.awt" w:history="1">
        <w:r w:rsidRPr="00EC0BA1">
          <w:rPr>
            <w:rFonts w:ascii="DejaVu Sans Mono" w:hAnsi="DejaVu Sans Mono" w:cs="Courier New"/>
            <w:b/>
            <w:bCs/>
            <w:color w:val="4A6782"/>
            <w:spacing w:val="0"/>
            <w:sz w:val="21"/>
            <w:szCs w:val="21"/>
          </w:rPr>
          <w:t>Graphics</w:t>
        </w:r>
      </w:hyperlink>
      <w:r>
        <w:t>. Rappelons que le nom de paramètre est précisé par le programmeur et n’a pas d’importance d’un point de vue de l’exécution du programme. Ce nom de paramètre est utilisé dans le corps de la méthode pour désigner le paramètre. Le type du paramètre (</w:t>
      </w:r>
      <w:hyperlink r:id="rId247" w:tooltip="class in java.awt" w:history="1">
        <w:r w:rsidRPr="00EC0BA1">
          <w:rPr>
            <w:rFonts w:ascii="DejaVu Sans Mono" w:hAnsi="DejaVu Sans Mono" w:cs="Courier New"/>
            <w:b/>
            <w:bCs/>
            <w:color w:val="4A6782"/>
            <w:spacing w:val="0"/>
            <w:sz w:val="21"/>
            <w:szCs w:val="21"/>
          </w:rPr>
          <w:t>Graphics</w:t>
        </w:r>
      </w:hyperlink>
      <w:r>
        <w:t xml:space="preserve">) représente un espace 2D de dessin qui fait partie de la fenêtre. Un tel objet de la classe </w:t>
      </w:r>
      <w:hyperlink r:id="rId248"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est appelé un </w:t>
      </w:r>
      <w:r>
        <w:rPr>
          <w:i/>
          <w:iCs/>
        </w:rPr>
        <w:t>contexte graphique</w:t>
      </w:r>
      <w:r>
        <w:t xml:space="preserve">. Les opérations de dessin dans la méthode </w:t>
      </w:r>
      <w:r>
        <w:rPr>
          <w:i/>
          <w:iCs/>
        </w:rPr>
        <w:t>paint</w:t>
      </w:r>
      <w:r>
        <w:t xml:space="preserve">() seront effectuées en appelant des méthodes d’objet de l’objet </w:t>
      </w:r>
      <w:r>
        <w:rPr>
          <w:i/>
          <w:iCs/>
        </w:rPr>
        <w:t>g</w:t>
      </w:r>
      <w:r>
        <w:t xml:space="preserve">. Lorsque la méthode </w:t>
      </w:r>
      <w:r>
        <w:rPr>
          <w:i/>
          <w:iCs/>
        </w:rPr>
        <w:t>paint</w:t>
      </w:r>
      <w:r>
        <w:t xml:space="preserve">() est appelée (on ne voit pas l’appel ici), l’objet </w:t>
      </w:r>
      <w:hyperlink r:id="rId249"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de la fenêtre est passé en paramètre à la méthode </w:t>
      </w:r>
      <w:r>
        <w:rPr>
          <w:i/>
          <w:iCs/>
        </w:rPr>
        <w:t>paint</w:t>
      </w:r>
      <w:r>
        <w:t xml:space="preserve">(). Comme on ne voit pas l’appel à la méthode </w:t>
      </w:r>
      <w:r w:rsidRPr="00721855">
        <w:rPr>
          <w:i/>
        </w:rPr>
        <w:t>paint</w:t>
      </w:r>
      <w:r>
        <w:t xml:space="preserve">(), le programmeur curieux peut se sentir dans un état un peu flou … Comment est créé l’objet </w:t>
      </w:r>
      <w:hyperlink r:id="rId250" w:tooltip="class in java.awt" w:history="1">
        <w:r w:rsidRPr="00EC0BA1">
          <w:rPr>
            <w:rFonts w:ascii="DejaVu Sans Mono" w:hAnsi="DejaVu Sans Mono" w:cs="Courier New"/>
            <w:b/>
            <w:bCs/>
            <w:color w:val="4A6782"/>
            <w:spacing w:val="0"/>
            <w:sz w:val="21"/>
            <w:szCs w:val="21"/>
          </w:rPr>
          <w:t>Graphics</w:t>
        </w:r>
      </w:hyperlink>
      <w:r>
        <w:rPr>
          <w:rFonts w:ascii="DejaVu Sans Mono" w:hAnsi="DejaVu Sans Mono" w:cs="Courier New"/>
          <w:color w:val="353833"/>
          <w:spacing w:val="0"/>
          <w:sz w:val="21"/>
          <w:szCs w:val="21"/>
        </w:rPr>
        <w:t xml:space="preserve"> </w:t>
      </w:r>
      <w:r>
        <w:t xml:space="preserve">? Qui appelle </w:t>
      </w:r>
      <w:r w:rsidRPr="00047219">
        <w:rPr>
          <w:i/>
          <w:iCs/>
        </w:rPr>
        <w:t>paint</w:t>
      </w:r>
      <w:r>
        <w:t xml:space="preserve">() ? </w:t>
      </w:r>
    </w:p>
    <w:p w14:paraId="5243C15B" w14:textId="3845F554" w:rsidR="00A03321" w:rsidRDefault="00A03321" w:rsidP="00A03321">
      <w:pPr>
        <w:pStyle w:val="Corpsdetexte"/>
      </w:pPr>
      <w:r>
        <w:t xml:space="preserve">La méthode </w:t>
      </w:r>
      <w:r>
        <w:rPr>
          <w:i/>
          <w:iCs/>
        </w:rPr>
        <w:t>paint</w:t>
      </w:r>
      <w:r>
        <w:t xml:space="preserve">() de la classe </w:t>
      </w:r>
      <w:r>
        <w:rPr>
          <w:i/>
          <w:iCs/>
        </w:rPr>
        <w:t>ExempleDessin2DDansJFrame</w:t>
      </w:r>
      <w:r>
        <w:t xml:space="preserve"> appelle tout d’abord la méthode </w:t>
      </w:r>
      <w:r>
        <w:rPr>
          <w:i/>
          <w:iCs/>
        </w:rPr>
        <w:t>paint</w:t>
      </w:r>
      <w:r>
        <w:t xml:space="preserve">() de la super-classe </w:t>
      </w:r>
      <w:hyperlink r:id="rId251" w:tooltip="class in javax.swing" w:history="1">
        <w:r w:rsidRPr="001D395F">
          <w:rPr>
            <w:rStyle w:val="typenamelink1"/>
            <w:rFonts w:ascii="DejaVu Sans" w:hAnsi="DejaVu Sans"/>
            <w:color w:val="4A6782"/>
            <w:sz w:val="21"/>
            <w:szCs w:val="21"/>
            <w:lang w:val="fr-CA"/>
          </w:rPr>
          <w:t>JFrame</w:t>
        </w:r>
      </w:hyperlink>
      <w:r>
        <w:t xml:space="preserve">. Notez la syntaxe spéciale </w:t>
      </w:r>
      <w:r>
        <w:rPr>
          <w:i/>
          <w:iCs/>
        </w:rPr>
        <w:t>super.paint</w:t>
      </w:r>
      <w:r>
        <w:t xml:space="preserve">(). Par convention Java, l’usage du préfixe </w:t>
      </w:r>
      <w:r w:rsidRPr="00B57F6B">
        <w:rPr>
          <w:i/>
          <w:iCs/>
        </w:rPr>
        <w:t>super</w:t>
      </w:r>
      <w:r>
        <w:t xml:space="preserve"> désigne la méthode de même nom et paramètres de la super-classe. L’appel à la méthode </w:t>
      </w:r>
      <w:r>
        <w:rPr>
          <w:i/>
          <w:iCs/>
        </w:rPr>
        <w:t>paint</w:t>
      </w:r>
      <w:r>
        <w:t xml:space="preserve">() de la super-classe est une convention </w:t>
      </w:r>
      <w:r w:rsidR="00493187">
        <w:t>préétablie</w:t>
      </w:r>
      <w:r>
        <w:t xml:space="preserve"> des classes d’interface graphique de Java, car la méthode </w:t>
      </w:r>
      <w:r>
        <w:rPr>
          <w:i/>
          <w:iCs/>
        </w:rPr>
        <w:t>paint</w:t>
      </w:r>
      <w:r>
        <w:t xml:space="preserve">() de la super-classe effectue certaines opérations nécessaires au bon fonctionnement de fenêtres à structure complexe tel qu’une fenêtre </w:t>
      </w:r>
      <w:hyperlink r:id="rId252" w:tooltip="class in javax.swing" w:history="1">
        <w:r w:rsidRPr="001D395F">
          <w:rPr>
            <w:rStyle w:val="typenamelink1"/>
            <w:rFonts w:ascii="DejaVu Sans" w:hAnsi="DejaVu Sans"/>
            <w:color w:val="4A6782"/>
            <w:sz w:val="21"/>
            <w:szCs w:val="21"/>
            <w:lang w:val="fr-CA"/>
          </w:rPr>
          <w:t>JFrame</w:t>
        </w:r>
      </w:hyperlink>
      <w:r>
        <w:t>.</w:t>
      </w:r>
    </w:p>
    <w:p w14:paraId="0C5D8F69" w14:textId="77777777" w:rsidR="00A03321" w:rsidRDefault="00A03321" w:rsidP="00A03321">
      <w:pPr>
        <w:pStyle w:val="CodeJava9ptCarCar"/>
      </w:pPr>
      <w:r>
        <w:t xml:space="preserve">        // Il faut appeler la méthode paint() de la super-classe</w:t>
      </w:r>
    </w:p>
    <w:p w14:paraId="7C537054" w14:textId="77777777" w:rsidR="00A03321" w:rsidRDefault="00A03321" w:rsidP="00A03321">
      <w:pPr>
        <w:pStyle w:val="CodeJava9ptCarCar"/>
      </w:pPr>
      <w:r>
        <w:t xml:space="preserve">        </w:t>
      </w:r>
      <w:r>
        <w:rPr>
          <w:highlight w:val="yellow"/>
        </w:rPr>
        <w:t>super.paint(g);</w:t>
      </w:r>
    </w:p>
    <w:p w14:paraId="280947C5" w14:textId="77777777" w:rsidR="00A03321" w:rsidRDefault="00A03321" w:rsidP="00A03321">
      <w:pPr>
        <w:pStyle w:val="Corpsdetexte"/>
      </w:pPr>
    </w:p>
    <w:p w14:paraId="071310C9"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Pr>
          <w:b/>
          <w:bCs/>
          <w:i/>
          <w:iCs/>
        </w:rPr>
        <w:t>Redéfinition d’une méthode par spécialisation et surcharge dynamique</w:t>
      </w:r>
    </w:p>
    <w:p w14:paraId="017795B0"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Après avoir appelé le </w:t>
      </w:r>
      <w:r>
        <w:rPr>
          <w:i/>
          <w:iCs/>
        </w:rPr>
        <w:t>paint</w:t>
      </w:r>
      <w:r>
        <w:t xml:space="preserve">() de la super-classe, le </w:t>
      </w:r>
      <w:r>
        <w:rPr>
          <w:i/>
          <w:iCs/>
        </w:rPr>
        <w:t>paint</w:t>
      </w:r>
      <w:r>
        <w:t xml:space="preserve">() de la sous-classe ajoute les opérations de dessin.  De ce point de vue la méthode </w:t>
      </w:r>
      <w:r>
        <w:rPr>
          <w:i/>
          <w:iCs/>
        </w:rPr>
        <w:t>paint</w:t>
      </w:r>
      <w:r>
        <w:t xml:space="preserve">() de la sous-classe est une spécialisation de la méthode </w:t>
      </w:r>
      <w:r>
        <w:rPr>
          <w:i/>
          <w:iCs/>
        </w:rPr>
        <w:t>paint</w:t>
      </w:r>
      <w:r>
        <w:t xml:space="preserve">() de la super-classe. On dit que la méthode </w:t>
      </w:r>
      <w:r>
        <w:rPr>
          <w:i/>
          <w:iCs/>
        </w:rPr>
        <w:t>paint</w:t>
      </w:r>
      <w:r>
        <w:t xml:space="preserve">() de la sous-classe </w:t>
      </w:r>
      <w:r>
        <w:rPr>
          <w:i/>
          <w:iCs/>
        </w:rPr>
        <w:t>ExempleDessin2DDansJFrame</w:t>
      </w:r>
      <w:r>
        <w:t xml:space="preserve"> est une redéfinition de la méthode </w:t>
      </w:r>
      <w:r>
        <w:rPr>
          <w:i/>
          <w:iCs/>
        </w:rPr>
        <w:t>paint</w:t>
      </w:r>
      <w:r>
        <w:t xml:space="preserve">() de la super-classe </w:t>
      </w:r>
      <w:hyperlink r:id="rId253" w:tooltip="class in javax.swing" w:history="1">
        <w:r w:rsidRPr="001D395F">
          <w:rPr>
            <w:rStyle w:val="typenamelink1"/>
            <w:rFonts w:ascii="DejaVu Sans" w:hAnsi="DejaVu Sans"/>
            <w:color w:val="4A6782"/>
            <w:sz w:val="21"/>
            <w:szCs w:val="21"/>
            <w:lang w:val="fr-CA"/>
          </w:rPr>
          <w:t>JFrame</w:t>
        </w:r>
      </w:hyperlink>
      <w:r>
        <w:t xml:space="preserve"> par spécialisation de la méthode de la super-classe. Le résultat est qu’il y a plusieurs méthodes </w:t>
      </w:r>
      <w:r>
        <w:rPr>
          <w:i/>
          <w:iCs/>
        </w:rPr>
        <w:t>paint</w:t>
      </w:r>
      <w:r>
        <w:t xml:space="preserve">() avec le même nom et les mêmes paramètres ! Comment savoir quelle méthode doit être appelée ? Java détermine la méthode appropriée en fonction du type de l’objet qui est désigné pour l’appel de la méthode. Si c’est un objet de la classe </w:t>
      </w:r>
      <w:hyperlink r:id="rId254" w:tooltip="class in javax.swing" w:history="1">
        <w:r w:rsidRPr="001D395F">
          <w:rPr>
            <w:rStyle w:val="typenamelink1"/>
            <w:rFonts w:ascii="DejaVu Sans" w:hAnsi="DejaVu Sans"/>
            <w:color w:val="4A6782"/>
            <w:sz w:val="21"/>
            <w:szCs w:val="21"/>
            <w:lang w:val="fr-CA"/>
          </w:rPr>
          <w:t>JFrame</w:t>
        </w:r>
      </w:hyperlink>
      <w:r>
        <w:t xml:space="preserve">, c’est le </w:t>
      </w:r>
      <w:r>
        <w:rPr>
          <w:i/>
          <w:iCs/>
        </w:rPr>
        <w:t>paint</w:t>
      </w:r>
      <w:r>
        <w:t xml:space="preserve">() de </w:t>
      </w:r>
      <w:hyperlink r:id="rId255"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appelé. Si c’est un objet de la classe </w:t>
      </w:r>
      <w:r>
        <w:rPr>
          <w:i/>
          <w:iCs/>
        </w:rPr>
        <w:t>ExempleDessin2DDansJFrame</w:t>
      </w:r>
      <w:r>
        <w:t xml:space="preserve"> , c’est le </w:t>
      </w:r>
      <w:r>
        <w:rPr>
          <w:i/>
          <w:iCs/>
        </w:rPr>
        <w:t>paint</w:t>
      </w:r>
      <w:r>
        <w:t xml:space="preserve">() de </w:t>
      </w:r>
      <w:r>
        <w:rPr>
          <w:i/>
          <w:iCs/>
        </w:rPr>
        <w:t>ExempleDessin2DDansJFrame</w:t>
      </w:r>
      <w:r>
        <w:t xml:space="preserve"> qui est appelé. Ce principe est appelé </w:t>
      </w:r>
      <w:r>
        <w:rPr>
          <w:i/>
          <w:iCs/>
        </w:rPr>
        <w:t xml:space="preserve">surcharge dynamique </w:t>
      </w:r>
      <w:r>
        <w:rPr>
          <w:iCs/>
        </w:rPr>
        <w:t xml:space="preserve">(ou encore </w:t>
      </w:r>
      <w:r w:rsidRPr="00D87D55">
        <w:rPr>
          <w:i/>
          <w:iCs/>
        </w:rPr>
        <w:t>polymorphisme dynamique</w:t>
      </w:r>
      <w:r>
        <w:rPr>
          <w:iCs/>
        </w:rPr>
        <w:t xml:space="preserve">) </w:t>
      </w:r>
      <w:r>
        <w:rPr>
          <w:i/>
          <w:iCs/>
        </w:rPr>
        <w:t>d’un nom de méthode</w:t>
      </w:r>
      <w:r>
        <w:t>.</w:t>
      </w:r>
    </w:p>
    <w:p w14:paraId="63B629EC" w14:textId="77777777" w:rsidR="00A03321" w:rsidRPr="000333A0" w:rsidRDefault="00A03321" w:rsidP="00A03321">
      <w:pPr>
        <w:pStyle w:val="Corpsdetexte"/>
        <w:pBdr>
          <w:top w:val="single" w:sz="4" w:space="1" w:color="auto"/>
          <w:left w:val="single" w:sz="4" w:space="4" w:color="auto"/>
          <w:bottom w:val="single" w:sz="4" w:space="1" w:color="auto"/>
          <w:right w:val="single" w:sz="4" w:space="4" w:color="auto"/>
        </w:pBdr>
        <w:rPr>
          <w:b/>
          <w:bCs/>
        </w:rPr>
      </w:pPr>
      <w:r w:rsidRPr="000333A0">
        <w:rPr>
          <w:b/>
          <w:bCs/>
        </w:rPr>
        <w:t xml:space="preserve">Identificateur réservé </w:t>
      </w:r>
      <w:r w:rsidRPr="009E1DD8">
        <w:rPr>
          <w:b/>
          <w:bCs/>
          <w:i/>
          <w:iCs/>
        </w:rPr>
        <w:t>super</w:t>
      </w:r>
    </w:p>
    <w:p w14:paraId="5E732A49"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lastRenderedPageBreak/>
        <w:t xml:space="preserve">Lorsqu’une sous-classe redéfinie une méthode d’une super-classe, la syntaxe </w:t>
      </w:r>
      <w:r w:rsidRPr="00175AC9">
        <w:rPr>
          <w:i/>
          <w:iCs/>
        </w:rPr>
        <w:t>supe</w:t>
      </w:r>
      <w:r>
        <w:rPr>
          <w:i/>
          <w:iCs/>
        </w:rPr>
        <w:t>r.nomMéthode</w:t>
      </w:r>
      <w:r>
        <w:t xml:space="preserve">() désigne l’appel de la méthode </w:t>
      </w:r>
      <w:r>
        <w:rPr>
          <w:i/>
          <w:iCs/>
        </w:rPr>
        <w:t>nomMéthode</w:t>
      </w:r>
      <w:r w:rsidRPr="003E177F">
        <w:t>()</w:t>
      </w:r>
      <w:r>
        <w:t xml:space="preserve"> de la super-classe. Dans le cas d’un constructeur, il suffit d’utiliser </w:t>
      </w:r>
      <w:r w:rsidRPr="00641E88">
        <w:rPr>
          <w:i/>
          <w:iCs/>
        </w:rPr>
        <w:t>super</w:t>
      </w:r>
      <w:r>
        <w:t xml:space="preserve"> tout court pour désigner le constructeur correspondant de la super-classe, c’est-à-dire celui qui a les mêmes paramètres.</w:t>
      </w:r>
    </w:p>
    <w:p w14:paraId="032A18E0" w14:textId="77777777" w:rsidR="00A03321" w:rsidRDefault="00A03321" w:rsidP="00A03321">
      <w:pPr>
        <w:pStyle w:val="Corpsdetexte"/>
      </w:pPr>
      <w:r>
        <w:t xml:space="preserve">Voyons maintenant les méthodes de dessin. La ligne suivante spécifie que la couleur courante de dessin sera le vert. </w:t>
      </w:r>
    </w:p>
    <w:p w14:paraId="01090180" w14:textId="77777777" w:rsidR="00A03321" w:rsidRDefault="00A03321" w:rsidP="00A03321">
      <w:pPr>
        <w:pStyle w:val="CodeJava9ptCarCar"/>
        <w:rPr>
          <w:highlight w:val="yellow"/>
        </w:rPr>
      </w:pPr>
      <w:r>
        <w:rPr>
          <w:highlight w:val="yellow"/>
        </w:rPr>
        <w:t>g.setColor(Color.green);</w:t>
      </w:r>
    </w:p>
    <w:p w14:paraId="518B40DA" w14:textId="77777777" w:rsidR="00A03321" w:rsidRDefault="00A03321" w:rsidP="00A03321">
      <w:pPr>
        <w:pStyle w:val="Corpsdetexte"/>
      </w:pPr>
      <w:r>
        <w:t xml:space="preserve">La méthode </w:t>
      </w:r>
      <w:hyperlink r:id="rId256" w:anchor="setColor-java.awt.Color-" w:history="1">
        <w:r w:rsidRPr="00410C90">
          <w:rPr>
            <w:rFonts w:ascii="DejaVu Sans Mono" w:hAnsi="DejaVu Sans Mono" w:cs="Courier New"/>
            <w:b/>
            <w:bCs/>
            <w:color w:val="4A6782"/>
            <w:spacing w:val="0"/>
            <w:sz w:val="21"/>
            <w:szCs w:val="21"/>
          </w:rPr>
          <w:t>setColor</w:t>
        </w:r>
      </w:hyperlink>
      <w:r w:rsidRPr="00410C90">
        <w:rPr>
          <w:rFonts w:ascii="DejaVu Sans Mono" w:hAnsi="DejaVu Sans Mono" w:cs="Courier New"/>
          <w:color w:val="353833"/>
          <w:spacing w:val="0"/>
          <w:sz w:val="21"/>
          <w:szCs w:val="21"/>
        </w:rPr>
        <w:t>(</w:t>
      </w:r>
      <w:hyperlink r:id="rId257" w:tooltip="class in java.awt" w:history="1">
        <w:r w:rsidRPr="00410C90">
          <w:rPr>
            <w:rFonts w:ascii="DejaVu Sans Mono" w:hAnsi="DejaVu Sans Mono" w:cs="Courier New"/>
            <w:b/>
            <w:bCs/>
            <w:color w:val="4A6782"/>
            <w:spacing w:val="0"/>
            <w:sz w:val="21"/>
            <w:szCs w:val="21"/>
          </w:rPr>
          <w:t>Color</w:t>
        </w:r>
      </w:hyperlink>
      <w:r w:rsidRPr="00410C90">
        <w:rPr>
          <w:rFonts w:ascii="DejaVu Sans Mono" w:hAnsi="DejaVu Sans Mono" w:cs="Courier New"/>
          <w:color w:val="353833"/>
          <w:spacing w:val="0"/>
          <w:sz w:val="21"/>
          <w:szCs w:val="21"/>
        </w:rPr>
        <w:t> c)</w:t>
      </w:r>
      <w:r>
        <w:rPr>
          <w:rStyle w:val="CodeHTML"/>
        </w:rPr>
        <w:t xml:space="preserve"> </w:t>
      </w:r>
      <w:r>
        <w:t xml:space="preserve">est une méthode d’objet de la classe </w:t>
      </w:r>
      <w:hyperlink r:id="rId258" w:tooltip="class in java.awt" w:history="1">
        <w:r w:rsidRPr="00EC0BA1">
          <w:rPr>
            <w:rFonts w:ascii="DejaVu Sans Mono" w:hAnsi="DejaVu Sans Mono" w:cs="Courier New"/>
            <w:b/>
            <w:bCs/>
            <w:color w:val="4A6782"/>
            <w:spacing w:val="0"/>
            <w:sz w:val="21"/>
            <w:szCs w:val="21"/>
          </w:rPr>
          <w:t>Graphics</w:t>
        </w:r>
      </w:hyperlink>
      <w:r>
        <w:t xml:space="preserve"> qui fixe la couleur utilisée pour les méthodes de dessin. Le paramètre </w:t>
      </w:r>
      <w:r>
        <w:rPr>
          <w:i/>
          <w:iCs/>
        </w:rPr>
        <w:t>Color.green</w:t>
      </w:r>
      <w:r>
        <w:t xml:space="preserve"> est un objet de la classe </w:t>
      </w:r>
      <w:hyperlink r:id="rId259"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qui correspond à une </w:t>
      </w:r>
      <w:r>
        <w:rPr>
          <w:i/>
          <w:iCs/>
        </w:rPr>
        <w:t>constante de classe</w:t>
      </w:r>
      <w:r>
        <w:t xml:space="preserve"> définie dans la classe </w:t>
      </w:r>
      <w:hyperlink r:id="rId260"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 xml:space="preserve">pour représenter la couleur verte. La notion de constante de classe sera détaillée par la suite.  La classe </w:t>
      </w:r>
      <w:hyperlink r:id="rId261"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color w:val="353833"/>
          <w:spacing w:val="0"/>
          <w:sz w:val="21"/>
          <w:szCs w:val="21"/>
        </w:rPr>
        <w:t xml:space="preserve"> </w:t>
      </w:r>
      <w:r>
        <w:t>inclut plusieurs autres constantes pour définir les principales couleurs.</w:t>
      </w:r>
    </w:p>
    <w:p w14:paraId="6643C241" w14:textId="77777777" w:rsidR="00A03321" w:rsidRDefault="00A03321" w:rsidP="00A03321">
      <w:pPr>
        <w:pStyle w:val="Corpsdetexte"/>
      </w:pPr>
      <w:r>
        <w:t xml:space="preserve">La ligne suivante dessine le cercle vert de la tête du bonhomme. </w:t>
      </w:r>
    </w:p>
    <w:p w14:paraId="50802741" w14:textId="77777777" w:rsidR="00A03321" w:rsidRDefault="00A03321" w:rsidP="00A03321">
      <w:pPr>
        <w:pStyle w:val="CodeJava9ptCarCar"/>
        <w:rPr>
          <w:highlight w:val="yellow"/>
        </w:rPr>
      </w:pPr>
      <w:r>
        <w:t xml:space="preserve">        </w:t>
      </w:r>
      <w:r>
        <w:rPr>
          <w:highlight w:val="yellow"/>
        </w:rPr>
        <w:t>g.fillOval(100,100,200,200); // La tête</w:t>
      </w:r>
    </w:p>
    <w:p w14:paraId="5F6EDB2D" w14:textId="77777777" w:rsidR="00A03321" w:rsidRDefault="00A03321" w:rsidP="00A03321">
      <w:pPr>
        <w:pStyle w:val="Corpsdetexte"/>
      </w:pPr>
    </w:p>
    <w:p w14:paraId="3ADB4323" w14:textId="2E5CD4DF" w:rsidR="00A03321" w:rsidRDefault="00A03321" w:rsidP="00A03321">
      <w:pPr>
        <w:pStyle w:val="Corpsdetexte"/>
      </w:pPr>
      <w:r>
        <w:t xml:space="preserve">La méthode </w:t>
      </w:r>
      <w:hyperlink r:id="rId262" w:anchor="fillOval-int-int-int-int-" w:history="1">
        <w:r w:rsidRPr="00D3063E">
          <w:rPr>
            <w:rFonts w:ascii="DejaVu Sans Mono" w:hAnsi="DejaVu Sans Mono" w:cs="Courier New"/>
            <w:b/>
            <w:bCs/>
            <w:color w:val="4A6782"/>
            <w:spacing w:val="0"/>
            <w:sz w:val="21"/>
            <w:szCs w:val="21"/>
          </w:rPr>
          <w:t>fillOval</w:t>
        </w:r>
      </w:hyperlink>
      <w:r w:rsidRPr="00D3063E">
        <w:rPr>
          <w:rFonts w:ascii="DejaVu Sans Mono" w:hAnsi="DejaVu Sans Mono" w:cs="Courier New"/>
          <w:color w:val="353833"/>
          <w:spacing w:val="0"/>
          <w:sz w:val="21"/>
          <w:szCs w:val="21"/>
        </w:rPr>
        <w:t>(int x, int y, int width, int height)</w:t>
      </w:r>
      <w:r>
        <w:t xml:space="preserve"> dessine un ovale plein inscrit dans un rectangle dont la coordonnée du coin supérieur droit est (</w:t>
      </w:r>
      <w:r>
        <w:rPr>
          <w:i/>
          <w:iCs/>
        </w:rPr>
        <w:t>x</w:t>
      </w:r>
      <w:r>
        <w:t xml:space="preserve">, </w:t>
      </w:r>
      <w:r>
        <w:rPr>
          <w:i/>
          <w:iCs/>
        </w:rPr>
        <w:t>y</w:t>
      </w:r>
      <w:r>
        <w:t xml:space="preserve">) la largeur est </w:t>
      </w:r>
      <w:r>
        <w:rPr>
          <w:i/>
          <w:iCs/>
        </w:rPr>
        <w:t>width</w:t>
      </w:r>
      <w:r>
        <w:t xml:space="preserve"> et la hauteur est </w:t>
      </w:r>
      <w:r>
        <w:rPr>
          <w:i/>
          <w:iCs/>
        </w:rPr>
        <w:t>height</w:t>
      </w:r>
      <w:r>
        <w:t xml:space="preserve">. Comme la hauteur est égale à la largeur, ceci produit un cercle. La couleur employée est celle qui a été </w:t>
      </w:r>
      <w:r w:rsidR="00493187">
        <w:t>prédéterminée</w:t>
      </w:r>
      <w:r>
        <w:t xml:space="preserve"> par l’appel précédent à </w:t>
      </w:r>
      <w:r>
        <w:rPr>
          <w:i/>
          <w:iCs/>
        </w:rPr>
        <w:t>setColor</w:t>
      </w:r>
      <w:r>
        <w:t>().</w:t>
      </w:r>
    </w:p>
    <w:p w14:paraId="08AB5DE0" w14:textId="77777777" w:rsidR="00A03321" w:rsidRDefault="00A03321" w:rsidP="00A03321">
      <w:pPr>
        <w:pStyle w:val="Corpsdetexte"/>
      </w:pPr>
      <w:r>
        <w:t>La ligne suivante établit la couleur noire comme couleur courante.</w:t>
      </w:r>
    </w:p>
    <w:p w14:paraId="313D0AC8" w14:textId="77777777" w:rsidR="00A03321" w:rsidRDefault="00A03321" w:rsidP="00A03321">
      <w:pPr>
        <w:pStyle w:val="CodeJava9ptCarCar"/>
        <w:rPr>
          <w:highlight w:val="yellow"/>
        </w:rPr>
      </w:pPr>
      <w:r>
        <w:t xml:space="preserve">        </w:t>
      </w:r>
      <w:r>
        <w:rPr>
          <w:highlight w:val="yellow"/>
        </w:rPr>
        <w:t>g.setColor(Color.black);</w:t>
      </w:r>
    </w:p>
    <w:p w14:paraId="0DD35B2C" w14:textId="77777777" w:rsidR="00A03321" w:rsidRDefault="00A03321" w:rsidP="00A03321">
      <w:pPr>
        <w:pStyle w:val="Corpsdetexte"/>
      </w:pPr>
      <w:r>
        <w:t xml:space="preserve"> La ligne suivante dessine un carré noir qui correspond l’œil gauche. Les paramètres de </w:t>
      </w:r>
      <w:hyperlink r:id="rId263" w:anchor="fillRect-int-int-int-int-" w:history="1">
        <w:r w:rsidRPr="00191B50">
          <w:rPr>
            <w:rFonts w:ascii="DejaVu Sans Mono" w:hAnsi="DejaVu Sans Mono" w:cs="Courier New"/>
            <w:b/>
            <w:bCs/>
            <w:color w:val="4A6782"/>
            <w:spacing w:val="0"/>
            <w:sz w:val="21"/>
            <w:szCs w:val="21"/>
          </w:rPr>
          <w:t>fillRect</w:t>
        </w:r>
      </w:hyperlink>
      <w:r w:rsidRPr="00191B50">
        <w:rPr>
          <w:rFonts w:ascii="DejaVu Sans Mono" w:hAnsi="DejaVu Sans Mono" w:cs="Courier New"/>
          <w:color w:val="353833"/>
          <w:spacing w:val="0"/>
          <w:sz w:val="21"/>
          <w:szCs w:val="21"/>
        </w:rPr>
        <w:t>(int x, int y, int width, int height)</w:t>
      </w:r>
      <w:r>
        <w:t xml:space="preserve"> ont la même signification que pour </w:t>
      </w:r>
      <w:r>
        <w:rPr>
          <w:i/>
          <w:iCs/>
        </w:rPr>
        <w:t>fillOval</w:t>
      </w:r>
      <w:r>
        <w:t xml:space="preserve">(). Comme la hauteur est égale à la largeur, ceci produit un carré.     </w:t>
      </w:r>
    </w:p>
    <w:p w14:paraId="005D6986" w14:textId="77777777" w:rsidR="00A03321" w:rsidRDefault="00A03321" w:rsidP="00A03321">
      <w:pPr>
        <w:pStyle w:val="CodeJava9ptCarCar"/>
        <w:rPr>
          <w:highlight w:val="yellow"/>
        </w:rPr>
      </w:pPr>
      <w:r>
        <w:t xml:space="preserve">        </w:t>
      </w:r>
      <w:r>
        <w:rPr>
          <w:highlight w:val="yellow"/>
        </w:rPr>
        <w:t>g.fillRect(150,150,20,20); // L'oeil gauche</w:t>
      </w:r>
    </w:p>
    <w:p w14:paraId="1AA5F88C" w14:textId="77777777" w:rsidR="00A03321" w:rsidRDefault="00A03321" w:rsidP="00A03321">
      <w:pPr>
        <w:pStyle w:val="Corpsdetexte"/>
      </w:pPr>
      <w:r>
        <w:t xml:space="preserve"> La ligne suivante dessine l’œil droit.</w:t>
      </w:r>
    </w:p>
    <w:p w14:paraId="6C3CD58B" w14:textId="77777777" w:rsidR="00A03321" w:rsidRDefault="00A03321" w:rsidP="00A03321">
      <w:pPr>
        <w:pStyle w:val="CodeJava9ptCarCar"/>
        <w:rPr>
          <w:highlight w:val="yellow"/>
        </w:rPr>
      </w:pPr>
      <w:r>
        <w:t xml:space="preserve">        </w:t>
      </w:r>
      <w:r>
        <w:rPr>
          <w:highlight w:val="yellow"/>
        </w:rPr>
        <w:t>g.fillRect(230,150,20,20); // L'oeil droit</w:t>
      </w:r>
    </w:p>
    <w:p w14:paraId="74D93707" w14:textId="77777777" w:rsidR="00A03321" w:rsidRDefault="00A03321" w:rsidP="00A03321">
      <w:pPr>
        <w:pStyle w:val="Corpsdetexte"/>
      </w:pPr>
      <w:r>
        <w:t>La ligne suivante dessine une ligne qui correspond à la bouche.</w:t>
      </w:r>
    </w:p>
    <w:p w14:paraId="4C20EB6C" w14:textId="77777777" w:rsidR="00A03321" w:rsidRDefault="00A03321" w:rsidP="00A03321">
      <w:pPr>
        <w:pStyle w:val="CodeJava9ptCarCar"/>
        <w:rPr>
          <w:highlight w:val="yellow"/>
        </w:rPr>
      </w:pPr>
      <w:r>
        <w:t xml:space="preserve">        </w:t>
      </w:r>
      <w:r>
        <w:rPr>
          <w:highlight w:val="yellow"/>
        </w:rPr>
        <w:t>g.drawLine(150,250,250,250); // La bouche</w:t>
      </w:r>
    </w:p>
    <w:p w14:paraId="25F46D05" w14:textId="77777777" w:rsidR="00A03321" w:rsidRDefault="00A03321" w:rsidP="00A03321">
      <w:pPr>
        <w:pStyle w:val="Corpsdetexte"/>
      </w:pPr>
      <w:r>
        <w:t xml:space="preserve">La méthode </w:t>
      </w:r>
      <w:hyperlink r:id="rId264" w:anchor="drawLine-int-int-int-int-" w:history="1">
        <w:r w:rsidRPr="00191B50">
          <w:rPr>
            <w:rFonts w:ascii="DejaVu Sans Mono" w:hAnsi="DejaVu Sans Mono" w:cs="Courier New"/>
            <w:b/>
            <w:bCs/>
            <w:color w:val="4A6782"/>
            <w:spacing w:val="0"/>
            <w:sz w:val="21"/>
            <w:szCs w:val="21"/>
          </w:rPr>
          <w:t>drawLine</w:t>
        </w:r>
      </w:hyperlink>
      <w:r w:rsidRPr="00191B50">
        <w:rPr>
          <w:rFonts w:ascii="DejaVu Sans Mono" w:hAnsi="DejaVu Sans Mono" w:cs="Courier New"/>
          <w:color w:val="353833"/>
          <w:spacing w:val="0"/>
          <w:sz w:val="21"/>
          <w:szCs w:val="21"/>
        </w:rPr>
        <w:t>(int x1, int y1, int x2, int y2)</w:t>
      </w:r>
      <w:r>
        <w:t xml:space="preserve"> dessine une ligne qui part de la coordonnées (</w:t>
      </w:r>
      <w:r>
        <w:rPr>
          <w:i/>
          <w:iCs/>
        </w:rPr>
        <w:t>x1</w:t>
      </w:r>
      <w:r>
        <w:t xml:space="preserve">, </w:t>
      </w:r>
      <w:r>
        <w:rPr>
          <w:i/>
          <w:iCs/>
        </w:rPr>
        <w:t>y1</w:t>
      </w:r>
      <w:r>
        <w:t>) et se termine à la coordonnée (</w:t>
      </w:r>
      <w:r>
        <w:rPr>
          <w:i/>
          <w:iCs/>
        </w:rPr>
        <w:t>x2</w:t>
      </w:r>
      <w:r>
        <w:t xml:space="preserve">, </w:t>
      </w:r>
      <w:r>
        <w:rPr>
          <w:i/>
          <w:iCs/>
        </w:rPr>
        <w:t>y2</w:t>
      </w:r>
      <w:r>
        <w:t>).</w:t>
      </w:r>
    </w:p>
    <w:p w14:paraId="2D072A0A" w14:textId="77777777" w:rsidR="00A03321" w:rsidRDefault="00A03321" w:rsidP="00A03321">
      <w:pPr>
        <w:pStyle w:val="Corpsdetexte"/>
      </w:pPr>
      <w:r>
        <w:t>Ensuite, les deux lignes suivantes dessinent le rectangle rouge du corps.</w:t>
      </w:r>
    </w:p>
    <w:p w14:paraId="06E49794" w14:textId="77777777" w:rsidR="00A03321" w:rsidRDefault="00A03321" w:rsidP="00A03321">
      <w:pPr>
        <w:pStyle w:val="CodeJava9ptCarCar"/>
        <w:rPr>
          <w:highlight w:val="yellow"/>
        </w:rPr>
      </w:pPr>
      <w:r>
        <w:t xml:space="preserve">        </w:t>
      </w:r>
      <w:r>
        <w:rPr>
          <w:highlight w:val="yellow"/>
        </w:rPr>
        <w:t>g.setColor(Color.red);</w:t>
      </w:r>
    </w:p>
    <w:p w14:paraId="0A97C95B" w14:textId="77777777" w:rsidR="00A03321" w:rsidRDefault="00A03321" w:rsidP="00A03321">
      <w:pPr>
        <w:pStyle w:val="CodeJava9ptCarCar"/>
      </w:pPr>
      <w:r>
        <w:t xml:space="preserve">        </w:t>
      </w:r>
      <w:r>
        <w:rPr>
          <w:highlight w:val="yellow"/>
        </w:rPr>
        <w:t>g.fillRect(100,300,200,200); // Le corps</w:t>
      </w:r>
    </w:p>
    <w:p w14:paraId="7C14718F" w14:textId="77777777" w:rsidR="00A03321" w:rsidRDefault="00A03321" w:rsidP="00A03321">
      <w:pPr>
        <w:pStyle w:val="Corpsdetexte"/>
      </w:pPr>
    </w:p>
    <w:p w14:paraId="3755826C" w14:textId="77777777" w:rsidR="00A03321" w:rsidRDefault="00A03321" w:rsidP="00A03321">
      <w:pPr>
        <w:pStyle w:val="Corpsdetexte"/>
      </w:pPr>
      <w:r>
        <w:t xml:space="preserve">La classe </w:t>
      </w:r>
      <w:hyperlink r:id="rId265" w:tooltip="class in java.awt" w:history="1">
        <w:r w:rsidRPr="00EC0BA1">
          <w:rPr>
            <w:rFonts w:ascii="DejaVu Sans Mono" w:hAnsi="DejaVu Sans Mono" w:cs="Courier New"/>
            <w:b/>
            <w:bCs/>
            <w:color w:val="4A6782"/>
            <w:spacing w:val="0"/>
            <w:sz w:val="21"/>
            <w:szCs w:val="21"/>
          </w:rPr>
          <w:t>Graphics</w:t>
        </w:r>
      </w:hyperlink>
      <w:r>
        <w:t xml:space="preserve"> contient plusieurs autres méthodes de dessin de formes de base.</w:t>
      </w:r>
    </w:p>
    <w:p w14:paraId="66792C4B" w14:textId="77777777" w:rsidR="00A03321" w:rsidRDefault="00A03321" w:rsidP="00A03321">
      <w:pPr>
        <w:pStyle w:val="Corpsdetexte"/>
      </w:pPr>
      <w:r>
        <w:rPr>
          <w:b/>
          <w:bCs/>
        </w:rPr>
        <w:t>Exercice</w:t>
      </w:r>
      <w:r>
        <w:t xml:space="preserve">. En vous inspirant de l’exemple précédent, écrivez un programme qui dessine un bonhomme de votre cru ou encore le bonhomme </w:t>
      </w:r>
      <w:r w:rsidRPr="00E20B01">
        <w:rPr>
          <w:i/>
        </w:rPr>
        <w:t>Iti</w:t>
      </w:r>
      <w:r>
        <w:t xml:space="preserve"> suivant. La taille de la fenêtre de </w:t>
      </w:r>
      <w:r w:rsidRPr="00E20B01">
        <w:rPr>
          <w:i/>
        </w:rPr>
        <w:t>Iti</w:t>
      </w:r>
      <w:r>
        <w:t xml:space="preserve"> est 300 par 300.</w:t>
      </w:r>
    </w:p>
    <w:p w14:paraId="51A528E3" w14:textId="6A3811BC" w:rsidR="00A03321" w:rsidRDefault="004B7EE2" w:rsidP="00A03321">
      <w:pPr>
        <w:pStyle w:val="Corpsdetexte"/>
      </w:pPr>
      <w:r>
        <w:rPr>
          <w:noProof/>
          <w:lang w:val="en-US" w:eastAsia="en-US"/>
        </w:rPr>
        <w:lastRenderedPageBreak/>
        <w:drawing>
          <wp:inline distT="0" distB="0" distL="0" distR="0" wp14:anchorId="76D29B22" wp14:editId="34176082">
            <wp:extent cx="2135505" cy="2135505"/>
            <wp:effectExtent l="0" t="0" r="0" b="0"/>
            <wp:docPr id="1782857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266">
                      <a:extLst>
                        <a:ext uri="{28A0092B-C50C-407E-A947-70E740481C1C}">
                          <a14:useLocalDpi xmlns:a14="http://schemas.microsoft.com/office/drawing/2010/main" val="0"/>
                        </a:ext>
                      </a:extLst>
                    </a:blip>
                    <a:stretch>
                      <a:fillRect/>
                    </a:stretch>
                  </pic:blipFill>
                  <pic:spPr>
                    <a:xfrm>
                      <a:off x="0" y="0"/>
                      <a:ext cx="2135505" cy="2135505"/>
                    </a:xfrm>
                    <a:prstGeom prst="rect">
                      <a:avLst/>
                    </a:prstGeom>
                  </pic:spPr>
                </pic:pic>
              </a:graphicData>
            </a:graphic>
          </wp:inline>
        </w:drawing>
      </w:r>
    </w:p>
    <w:p w14:paraId="481E7F08" w14:textId="54093A59" w:rsidR="00A03321" w:rsidRDefault="00A03321" w:rsidP="00A03321">
      <w:pPr>
        <w:pStyle w:val="Corpsdetexte"/>
      </w:pPr>
      <w:r w:rsidRPr="00382C13">
        <w:rPr>
          <w:b/>
        </w:rPr>
        <w:t>Solution</w:t>
      </w:r>
      <w:r>
        <w:t xml:space="preserve">. </w:t>
      </w:r>
      <w:hyperlink r:id="rId267" w:history="1">
        <w:r w:rsidRPr="00762F24">
          <w:rPr>
            <w:rFonts w:ascii="Segoe UI" w:hAnsi="Segoe UI" w:cs="Segoe UI"/>
            <w:color w:val="0366D6"/>
            <w:sz w:val="27"/>
            <w:szCs w:val="27"/>
            <w:lang w:val="fr-CA"/>
          </w:rPr>
          <w:t>JavaPasAPas</w:t>
        </w:r>
      </w:hyperlink>
      <w:r w:rsidRPr="00762F24">
        <w:rPr>
          <w:rFonts w:ascii="Segoe UI" w:hAnsi="Segoe UI" w:cs="Segoe UI"/>
          <w:color w:val="586069"/>
          <w:sz w:val="27"/>
          <w:szCs w:val="27"/>
          <w:lang w:val="fr-CA"/>
        </w:rPr>
        <w:t>/</w:t>
      </w:r>
      <w:bookmarkStart w:id="117" w:name="OLE_LINK15"/>
      <w:bookmarkStart w:id="118" w:name="OLE_LINK16"/>
      <w:r w:rsidR="00ED6FF3">
        <w:rPr>
          <w:rFonts w:ascii="Segoe UI" w:hAnsi="Segoe UI" w:cs="Segoe UI"/>
          <w:b/>
          <w:bCs/>
          <w:color w:val="586069"/>
          <w:sz w:val="27"/>
          <w:szCs w:val="27"/>
          <w:lang w:val="fr-CA"/>
        </w:rPr>
        <w:t>chapitre_5/E</w:t>
      </w:r>
      <w:r w:rsidRPr="00762F24">
        <w:rPr>
          <w:rFonts w:ascii="Segoe UI" w:hAnsi="Segoe UI" w:cs="Segoe UI"/>
          <w:b/>
          <w:bCs/>
          <w:color w:val="586069"/>
          <w:sz w:val="27"/>
          <w:szCs w:val="27"/>
          <w:lang w:val="fr-CA"/>
        </w:rPr>
        <w:t>xerciceDessinIti</w:t>
      </w:r>
      <w:bookmarkEnd w:id="117"/>
      <w:bookmarkEnd w:id="118"/>
      <w:r w:rsidRPr="00762F24">
        <w:rPr>
          <w:rFonts w:ascii="Segoe UI" w:hAnsi="Segoe UI" w:cs="Segoe UI"/>
          <w:b/>
          <w:bCs/>
          <w:color w:val="586069"/>
          <w:sz w:val="27"/>
          <w:szCs w:val="27"/>
          <w:lang w:val="fr-CA"/>
        </w:rPr>
        <w:t>.java</w:t>
      </w:r>
    </w:p>
    <w:p w14:paraId="3D0D4A19"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1E084A9"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5D4E3098" w14:textId="77777777" w:rsidR="00ED6FF3" w:rsidRPr="00ED6FF3" w:rsidRDefault="00ED6FF3" w:rsidP="00ED6FF3">
      <w:pPr>
        <w:pStyle w:val="Code"/>
        <w:rPr>
          <w:color w:val="000000"/>
          <w:lang w:eastAsia="zh-CN"/>
        </w:rPr>
      </w:pPr>
    </w:p>
    <w:p w14:paraId="1BAB11F6" w14:textId="77777777" w:rsidR="00ED6FF3" w:rsidRPr="00941126" w:rsidRDefault="00ED6FF3" w:rsidP="00ED6FF3">
      <w:pPr>
        <w:pStyle w:val="Code"/>
        <w:rPr>
          <w:color w:val="000000"/>
          <w:lang w:eastAsia="zh-CN"/>
        </w:rPr>
      </w:pPr>
      <w:r w:rsidRPr="00941126">
        <w:rPr>
          <w:b/>
          <w:bCs/>
          <w:color w:val="800000"/>
          <w:lang w:eastAsia="zh-CN"/>
        </w:rPr>
        <w:t>public</w:t>
      </w:r>
      <w:r w:rsidRPr="00941126">
        <w:rPr>
          <w:color w:val="000000"/>
          <w:lang w:eastAsia="zh-CN"/>
        </w:rPr>
        <w:t xml:space="preserve"> </w:t>
      </w:r>
      <w:r w:rsidRPr="00941126">
        <w:rPr>
          <w:b/>
          <w:bCs/>
          <w:color w:val="800000"/>
          <w:lang w:eastAsia="zh-CN"/>
        </w:rPr>
        <w:t>class</w:t>
      </w:r>
      <w:r w:rsidRPr="00941126">
        <w:rPr>
          <w:color w:val="000000"/>
          <w:lang w:eastAsia="zh-CN"/>
        </w:rPr>
        <w:t xml:space="preserve"> ExerciceDessinIti </w:t>
      </w:r>
      <w:r w:rsidRPr="00941126">
        <w:rPr>
          <w:b/>
          <w:bCs/>
          <w:color w:val="800000"/>
          <w:lang w:eastAsia="zh-CN"/>
        </w:rPr>
        <w:t>extends</w:t>
      </w:r>
      <w:r w:rsidRPr="00941126">
        <w:rPr>
          <w:color w:val="000000"/>
          <w:lang w:eastAsia="zh-CN"/>
        </w:rPr>
        <w:t xml:space="preserve"> JFrame </w:t>
      </w:r>
      <w:r w:rsidRPr="00941126">
        <w:rPr>
          <w:color w:val="800080"/>
          <w:lang w:eastAsia="zh-CN"/>
        </w:rPr>
        <w:t>{</w:t>
      </w:r>
    </w:p>
    <w:p w14:paraId="0CDCBC93" w14:textId="77777777" w:rsidR="00ED6FF3" w:rsidRPr="00941126" w:rsidRDefault="00ED6FF3" w:rsidP="00ED6FF3">
      <w:pPr>
        <w:pStyle w:val="Code"/>
        <w:rPr>
          <w:color w:val="000000"/>
          <w:lang w:eastAsia="zh-CN"/>
        </w:rPr>
      </w:pPr>
    </w:p>
    <w:p w14:paraId="0B3AFB58" w14:textId="77777777" w:rsidR="00ED6FF3" w:rsidRPr="00ED6FF3" w:rsidRDefault="00ED6FF3" w:rsidP="00ED6FF3">
      <w:pPr>
        <w:pStyle w:val="Code"/>
        <w:rPr>
          <w:color w:val="000000"/>
          <w:lang w:eastAsia="zh-CN"/>
        </w:rPr>
      </w:pPr>
      <w:r w:rsidRPr="00941126">
        <w:rPr>
          <w:color w:val="000000"/>
          <w:lang w:eastAsia="zh-CN"/>
        </w:rPr>
        <w:t xml:space="preserve">  </w:t>
      </w:r>
      <w:r w:rsidRPr="00ED6FF3">
        <w:rPr>
          <w:b/>
          <w:bCs/>
          <w:color w:val="800000"/>
          <w:lang w:eastAsia="zh-CN"/>
        </w:rPr>
        <w:t>public</w:t>
      </w:r>
      <w:r w:rsidRPr="00ED6FF3">
        <w:rPr>
          <w:color w:val="000000"/>
          <w:lang w:eastAsia="zh-CN"/>
        </w:rPr>
        <w:t xml:space="preserve"> ExerciceDessinIti</w:t>
      </w:r>
      <w:r w:rsidRPr="00ED6FF3">
        <w:rPr>
          <w:color w:val="808030"/>
          <w:lang w:eastAsia="zh-CN"/>
        </w:rPr>
        <w:t>()</w:t>
      </w:r>
      <w:r w:rsidRPr="00ED6FF3">
        <w:rPr>
          <w:color w:val="000000"/>
          <w:lang w:eastAsia="zh-CN"/>
        </w:rPr>
        <w:t xml:space="preserve"> </w:t>
      </w:r>
      <w:r w:rsidRPr="00ED6FF3">
        <w:rPr>
          <w:color w:val="800080"/>
          <w:lang w:eastAsia="zh-CN"/>
        </w:rPr>
        <w:t>{</w:t>
      </w:r>
    </w:p>
    <w:p w14:paraId="70C90B5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"Dessin de Iti"</w:t>
      </w:r>
      <w:r w:rsidRPr="00ED6FF3">
        <w:rPr>
          <w:color w:val="808030"/>
          <w:lang w:eastAsia="zh-CN"/>
        </w:rPr>
        <w:t>)</w:t>
      </w:r>
      <w:r w:rsidRPr="00ED6FF3">
        <w:rPr>
          <w:color w:val="800080"/>
          <w:lang w:eastAsia="zh-CN"/>
        </w:rPr>
        <w:t>;</w:t>
      </w:r>
    </w:p>
    <w:p w14:paraId="6BC45D5F"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673EE6D7"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300</w:t>
      </w:r>
      <w:r w:rsidRPr="00ED6FF3">
        <w:rPr>
          <w:color w:val="808030"/>
          <w:lang w:val="en-CA" w:eastAsia="zh-CN"/>
        </w:rPr>
        <w:t>,</w:t>
      </w:r>
      <w:r w:rsidRPr="00ED6FF3">
        <w:rPr>
          <w:color w:val="000000"/>
          <w:lang w:val="en-CA" w:eastAsia="zh-CN"/>
        </w:rPr>
        <w:t xml:space="preserve"> </w:t>
      </w:r>
      <w:r w:rsidRPr="00ED6FF3">
        <w:rPr>
          <w:color w:val="008C00"/>
          <w:lang w:val="en-CA" w:eastAsia="zh-CN"/>
        </w:rPr>
        <w:t>300</w:t>
      </w:r>
      <w:r w:rsidRPr="00ED6FF3">
        <w:rPr>
          <w:color w:val="808030"/>
          <w:lang w:val="en-CA" w:eastAsia="zh-CN"/>
        </w:rPr>
        <w:t>)</w:t>
      </w:r>
      <w:r w:rsidRPr="00ED6FF3">
        <w:rPr>
          <w:color w:val="800080"/>
          <w:lang w:val="en-CA" w:eastAsia="zh-CN"/>
        </w:rPr>
        <w:t>;</w:t>
      </w:r>
    </w:p>
    <w:p w14:paraId="732AC48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4AC19979"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029A6AE" w14:textId="77777777" w:rsidR="00ED6FF3" w:rsidRPr="00ED6FF3" w:rsidRDefault="00ED6FF3" w:rsidP="00ED6FF3">
      <w:pPr>
        <w:pStyle w:val="Code"/>
        <w:rPr>
          <w:color w:val="000000"/>
          <w:lang w:eastAsia="zh-CN"/>
        </w:rPr>
      </w:pPr>
    </w:p>
    <w:p w14:paraId="58EC0E04"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w:t>
      </w:r>
      <w:r w:rsidRPr="00ED6FF3">
        <w:rPr>
          <w:color w:val="BB7977"/>
          <w:lang w:eastAsia="zh-CN"/>
        </w:rPr>
        <w:t>void</w:t>
      </w:r>
      <w:r w:rsidRPr="00ED6FF3">
        <w:rPr>
          <w:color w:val="000000"/>
          <w:lang w:eastAsia="zh-CN"/>
        </w:rPr>
        <w:t xml:space="preserve"> paint</w:t>
      </w:r>
      <w:r w:rsidRPr="00ED6FF3">
        <w:rPr>
          <w:color w:val="808030"/>
          <w:lang w:eastAsia="zh-CN"/>
        </w:rPr>
        <w:t>(</w:t>
      </w:r>
      <w:r w:rsidRPr="00ED6FF3">
        <w:rPr>
          <w:color w:val="000000"/>
          <w:lang w:eastAsia="zh-CN"/>
        </w:rPr>
        <w:t>Graphics g</w:t>
      </w:r>
      <w:r w:rsidRPr="00ED6FF3">
        <w:rPr>
          <w:color w:val="808030"/>
          <w:lang w:eastAsia="zh-CN"/>
        </w:rPr>
        <w:t>)</w:t>
      </w:r>
      <w:r w:rsidRPr="00ED6FF3">
        <w:rPr>
          <w:color w:val="000000"/>
          <w:lang w:eastAsia="zh-CN"/>
        </w:rPr>
        <w:t xml:space="preserve"> </w:t>
      </w:r>
      <w:r w:rsidRPr="00ED6FF3">
        <w:rPr>
          <w:color w:val="800080"/>
          <w:lang w:eastAsia="zh-CN"/>
        </w:rPr>
        <w:t>{</w:t>
      </w:r>
    </w:p>
    <w:p w14:paraId="72E2A11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00"/>
          <w:lang w:eastAsia="zh-CN"/>
        </w:rPr>
        <w:t>paint</w:t>
      </w:r>
      <w:r w:rsidRPr="00ED6FF3">
        <w:rPr>
          <w:color w:val="808030"/>
          <w:lang w:eastAsia="zh-CN"/>
        </w:rPr>
        <w:t>(</w:t>
      </w:r>
      <w:r w:rsidRPr="00ED6FF3">
        <w:rPr>
          <w:color w:val="000000"/>
          <w:lang w:eastAsia="zh-CN"/>
        </w:rPr>
        <w:t>g</w:t>
      </w:r>
      <w:r w:rsidRPr="00ED6FF3">
        <w:rPr>
          <w:color w:val="808030"/>
          <w:lang w:eastAsia="zh-CN"/>
        </w:rPr>
        <w:t>)</w:t>
      </w:r>
      <w:r w:rsidRPr="00ED6FF3">
        <w:rPr>
          <w:color w:val="800080"/>
          <w:lang w:eastAsia="zh-CN"/>
        </w:rPr>
        <w:t>;</w:t>
      </w:r>
    </w:p>
    <w:p w14:paraId="7B4BF92D"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Dessin de Iti</w:t>
      </w:r>
    </w:p>
    <w:p w14:paraId="2CA3282A"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tête</w:t>
      </w:r>
    </w:p>
    <w:p w14:paraId="0A488DA1" w14:textId="77777777" w:rsidR="00ED6FF3" w:rsidRPr="00941126" w:rsidRDefault="00ED6FF3" w:rsidP="00ED6FF3">
      <w:pPr>
        <w:pStyle w:val="Code"/>
        <w:rPr>
          <w:color w:val="000000"/>
          <w:lang w:val="fr-FR" w:eastAsia="zh-CN"/>
        </w:rPr>
      </w:pPr>
      <w:r w:rsidRPr="00ED6FF3">
        <w:rPr>
          <w:color w:val="000000"/>
          <w:lang w:eastAsia="zh-CN"/>
        </w:rPr>
        <w:t xml:space="preserve">    </w:t>
      </w:r>
      <w:r w:rsidRPr="00941126">
        <w:rPr>
          <w:color w:val="000000"/>
          <w:lang w:val="fr-FR" w:eastAsia="zh-CN"/>
        </w:rPr>
        <w:t>g</w:t>
      </w:r>
      <w:r w:rsidRPr="00941126">
        <w:rPr>
          <w:color w:val="808030"/>
          <w:lang w:val="fr-FR" w:eastAsia="zh-CN"/>
        </w:rPr>
        <w:t>.</w:t>
      </w:r>
      <w:r w:rsidRPr="00941126">
        <w:rPr>
          <w:color w:val="000000"/>
          <w:lang w:val="fr-FR" w:eastAsia="zh-CN"/>
        </w:rPr>
        <w:t>setColor</w:t>
      </w:r>
      <w:r w:rsidRPr="00941126">
        <w:rPr>
          <w:color w:val="808030"/>
          <w:lang w:val="fr-FR" w:eastAsia="zh-CN"/>
        </w:rPr>
        <w:t>(</w:t>
      </w:r>
      <w:r w:rsidRPr="00941126">
        <w:rPr>
          <w:color w:val="000000"/>
          <w:lang w:val="fr-FR" w:eastAsia="zh-CN"/>
        </w:rPr>
        <w:t>Color</w:t>
      </w:r>
      <w:r w:rsidRPr="00941126">
        <w:rPr>
          <w:color w:val="808030"/>
          <w:lang w:val="fr-FR" w:eastAsia="zh-CN"/>
        </w:rPr>
        <w:t>.</w:t>
      </w:r>
      <w:r w:rsidRPr="00941126">
        <w:rPr>
          <w:color w:val="000000"/>
          <w:lang w:val="fr-FR" w:eastAsia="zh-CN"/>
        </w:rPr>
        <w:t>pink</w:t>
      </w:r>
      <w:r w:rsidRPr="00941126">
        <w:rPr>
          <w:color w:val="808030"/>
          <w:lang w:val="fr-FR" w:eastAsia="zh-CN"/>
        </w:rPr>
        <w:t>)</w:t>
      </w:r>
      <w:r w:rsidRPr="00941126">
        <w:rPr>
          <w:color w:val="800080"/>
          <w:lang w:val="fr-FR" w:eastAsia="zh-CN"/>
        </w:rPr>
        <w:t>;</w:t>
      </w:r>
    </w:p>
    <w:p w14:paraId="1C6E2013" w14:textId="77777777" w:rsidR="00ED6FF3" w:rsidRPr="00941126" w:rsidRDefault="00ED6FF3" w:rsidP="00ED6FF3">
      <w:pPr>
        <w:pStyle w:val="Code"/>
        <w:rPr>
          <w:color w:val="000000"/>
          <w:lang w:val="fr-FR" w:eastAsia="zh-CN"/>
        </w:rPr>
      </w:pPr>
      <w:r w:rsidRPr="00941126">
        <w:rPr>
          <w:color w:val="000000"/>
          <w:lang w:val="fr-FR" w:eastAsia="zh-CN"/>
        </w:rPr>
        <w:t xml:space="preserve">    g</w:t>
      </w:r>
      <w:r w:rsidRPr="00941126">
        <w:rPr>
          <w:color w:val="808030"/>
          <w:lang w:val="fr-FR" w:eastAsia="zh-CN"/>
        </w:rPr>
        <w:t>.</w:t>
      </w:r>
      <w:r w:rsidRPr="00941126">
        <w:rPr>
          <w:color w:val="000000"/>
          <w:lang w:val="fr-FR" w:eastAsia="zh-CN"/>
        </w:rPr>
        <w:t>fillOval</w:t>
      </w:r>
      <w:r w:rsidRPr="00941126">
        <w:rPr>
          <w:color w:val="808030"/>
          <w:lang w:val="fr-FR" w:eastAsia="zh-CN"/>
        </w:rPr>
        <w:t>(</w:t>
      </w:r>
      <w:r w:rsidRPr="00941126">
        <w:rPr>
          <w:color w:val="008C00"/>
          <w:lang w:val="fr-FR" w:eastAsia="zh-CN"/>
        </w:rPr>
        <w:t>133</w:t>
      </w:r>
      <w:r w:rsidRPr="00941126">
        <w:rPr>
          <w:color w:val="808030"/>
          <w:lang w:val="fr-FR" w:eastAsia="zh-CN"/>
        </w:rPr>
        <w:t>,</w:t>
      </w:r>
      <w:r w:rsidRPr="00941126">
        <w:rPr>
          <w:color w:val="000000"/>
          <w:lang w:val="fr-FR" w:eastAsia="zh-CN"/>
        </w:rPr>
        <w:t xml:space="preserve"> </w:t>
      </w:r>
      <w:r w:rsidRPr="00941126">
        <w:rPr>
          <w:color w:val="008C00"/>
          <w:lang w:val="fr-FR" w:eastAsia="zh-CN"/>
        </w:rPr>
        <w:t>50</w:t>
      </w:r>
      <w:r w:rsidRPr="00941126">
        <w:rPr>
          <w:color w:val="808030"/>
          <w:lang w:val="fr-FR" w:eastAsia="zh-CN"/>
        </w:rPr>
        <w:t>,</w:t>
      </w:r>
      <w:r w:rsidRPr="00941126">
        <w:rPr>
          <w:color w:val="000000"/>
          <w:lang w:val="fr-FR" w:eastAsia="zh-CN"/>
        </w:rPr>
        <w:t xml:space="preserve"> </w:t>
      </w:r>
      <w:r w:rsidRPr="00941126">
        <w:rPr>
          <w:color w:val="008C00"/>
          <w:lang w:val="fr-FR" w:eastAsia="zh-CN"/>
        </w:rPr>
        <w:t>33</w:t>
      </w:r>
      <w:r w:rsidRPr="00941126">
        <w:rPr>
          <w:color w:val="808030"/>
          <w:lang w:val="fr-FR" w:eastAsia="zh-CN"/>
        </w:rPr>
        <w:t>,</w:t>
      </w:r>
      <w:r w:rsidRPr="00941126">
        <w:rPr>
          <w:color w:val="000000"/>
          <w:lang w:val="fr-FR" w:eastAsia="zh-CN"/>
        </w:rPr>
        <w:t xml:space="preserve"> </w:t>
      </w:r>
      <w:r w:rsidRPr="00941126">
        <w:rPr>
          <w:color w:val="008C00"/>
          <w:lang w:val="fr-FR" w:eastAsia="zh-CN"/>
        </w:rPr>
        <w:t>50</w:t>
      </w:r>
      <w:r w:rsidRPr="00941126">
        <w:rPr>
          <w:color w:val="808030"/>
          <w:lang w:val="fr-FR" w:eastAsia="zh-CN"/>
        </w:rPr>
        <w:t>)</w:t>
      </w:r>
      <w:r w:rsidRPr="00941126">
        <w:rPr>
          <w:color w:val="800080"/>
          <w:lang w:val="fr-FR" w:eastAsia="zh-CN"/>
        </w:rPr>
        <w:t>;</w:t>
      </w:r>
    </w:p>
    <w:p w14:paraId="47D1306D" w14:textId="77777777" w:rsidR="00ED6FF3" w:rsidRPr="00ED6FF3" w:rsidRDefault="00ED6FF3" w:rsidP="00ED6FF3">
      <w:pPr>
        <w:pStyle w:val="Code"/>
        <w:rPr>
          <w:color w:val="000000"/>
          <w:lang w:eastAsia="zh-CN"/>
        </w:rPr>
      </w:pPr>
      <w:r w:rsidRPr="00941126">
        <w:rPr>
          <w:color w:val="000000"/>
          <w:lang w:val="fr-FR" w:eastAsia="zh-CN"/>
        </w:rPr>
        <w:t xml:space="preserve">    </w:t>
      </w:r>
      <w:r w:rsidRPr="00ED6FF3">
        <w:rPr>
          <w:color w:val="696969"/>
          <w:lang w:eastAsia="zh-CN"/>
        </w:rPr>
        <w:t>// Le sourire</w:t>
      </w:r>
    </w:p>
    <w:p w14:paraId="3F3B8FED" w14:textId="77777777" w:rsidR="00ED6FF3" w:rsidRPr="00941126" w:rsidRDefault="00ED6FF3" w:rsidP="00ED6FF3">
      <w:pPr>
        <w:pStyle w:val="Code"/>
        <w:rPr>
          <w:color w:val="000000"/>
          <w:lang w:val="fr-FR" w:eastAsia="zh-CN"/>
        </w:rPr>
      </w:pPr>
      <w:r w:rsidRPr="00ED6FF3">
        <w:rPr>
          <w:color w:val="000000"/>
          <w:lang w:eastAsia="zh-CN"/>
        </w:rPr>
        <w:t xml:space="preserve">    </w:t>
      </w:r>
      <w:r w:rsidRPr="00941126">
        <w:rPr>
          <w:color w:val="000000"/>
          <w:lang w:val="fr-FR" w:eastAsia="zh-CN"/>
        </w:rPr>
        <w:t>g</w:t>
      </w:r>
      <w:r w:rsidRPr="00941126">
        <w:rPr>
          <w:color w:val="808030"/>
          <w:lang w:val="fr-FR" w:eastAsia="zh-CN"/>
        </w:rPr>
        <w:t>.</w:t>
      </w:r>
      <w:r w:rsidRPr="00941126">
        <w:rPr>
          <w:color w:val="000000"/>
          <w:lang w:val="fr-FR" w:eastAsia="zh-CN"/>
        </w:rPr>
        <w:t>setColor</w:t>
      </w:r>
      <w:r w:rsidRPr="00941126">
        <w:rPr>
          <w:color w:val="808030"/>
          <w:lang w:val="fr-FR" w:eastAsia="zh-CN"/>
        </w:rPr>
        <w:t>(</w:t>
      </w:r>
      <w:r w:rsidRPr="00941126">
        <w:rPr>
          <w:color w:val="000000"/>
          <w:lang w:val="fr-FR" w:eastAsia="zh-CN"/>
        </w:rPr>
        <w:t>Color</w:t>
      </w:r>
      <w:r w:rsidRPr="00941126">
        <w:rPr>
          <w:color w:val="808030"/>
          <w:lang w:val="fr-FR" w:eastAsia="zh-CN"/>
        </w:rPr>
        <w:t>.</w:t>
      </w:r>
      <w:r w:rsidRPr="00941126">
        <w:rPr>
          <w:color w:val="000000"/>
          <w:lang w:val="fr-FR" w:eastAsia="zh-CN"/>
        </w:rPr>
        <w:t>black</w:t>
      </w:r>
      <w:r w:rsidRPr="00941126">
        <w:rPr>
          <w:color w:val="808030"/>
          <w:lang w:val="fr-FR" w:eastAsia="zh-CN"/>
        </w:rPr>
        <w:t>)</w:t>
      </w:r>
      <w:r w:rsidRPr="00941126">
        <w:rPr>
          <w:color w:val="800080"/>
          <w:lang w:val="fr-FR" w:eastAsia="zh-CN"/>
        </w:rPr>
        <w:t>;</w:t>
      </w:r>
    </w:p>
    <w:p w14:paraId="6B0D5821" w14:textId="77777777" w:rsidR="00ED6FF3" w:rsidRPr="00941126" w:rsidRDefault="00ED6FF3" w:rsidP="00ED6FF3">
      <w:pPr>
        <w:pStyle w:val="Code"/>
        <w:rPr>
          <w:color w:val="000000"/>
          <w:lang w:val="fr-FR" w:eastAsia="zh-CN"/>
        </w:rPr>
      </w:pPr>
      <w:r w:rsidRPr="00941126">
        <w:rPr>
          <w:color w:val="000000"/>
          <w:lang w:val="fr-FR" w:eastAsia="zh-CN"/>
        </w:rPr>
        <w:t xml:space="preserve">    g</w:t>
      </w:r>
      <w:r w:rsidRPr="00941126">
        <w:rPr>
          <w:color w:val="808030"/>
          <w:lang w:val="fr-FR" w:eastAsia="zh-CN"/>
        </w:rPr>
        <w:t>.</w:t>
      </w:r>
      <w:r w:rsidRPr="00941126">
        <w:rPr>
          <w:color w:val="000000"/>
          <w:lang w:val="fr-FR" w:eastAsia="zh-CN"/>
        </w:rPr>
        <w:t>drawArc</w:t>
      </w:r>
      <w:r w:rsidRPr="00941126">
        <w:rPr>
          <w:color w:val="808030"/>
          <w:lang w:val="fr-FR" w:eastAsia="zh-CN"/>
        </w:rPr>
        <w:t>(</w:t>
      </w:r>
      <w:r w:rsidRPr="00941126">
        <w:rPr>
          <w:color w:val="008C00"/>
          <w:lang w:val="fr-FR" w:eastAsia="zh-CN"/>
        </w:rPr>
        <w:t>133</w:t>
      </w:r>
      <w:r w:rsidRPr="00941126">
        <w:rPr>
          <w:color w:val="808030"/>
          <w:lang w:val="fr-FR" w:eastAsia="zh-CN"/>
        </w:rPr>
        <w:t>,</w:t>
      </w:r>
      <w:r w:rsidRPr="00941126">
        <w:rPr>
          <w:color w:val="000000"/>
          <w:lang w:val="fr-FR" w:eastAsia="zh-CN"/>
        </w:rPr>
        <w:t xml:space="preserve"> </w:t>
      </w:r>
      <w:r w:rsidRPr="00941126">
        <w:rPr>
          <w:color w:val="008C00"/>
          <w:lang w:val="fr-FR" w:eastAsia="zh-CN"/>
        </w:rPr>
        <w:t>34</w:t>
      </w:r>
      <w:r w:rsidRPr="00941126">
        <w:rPr>
          <w:color w:val="808030"/>
          <w:lang w:val="fr-FR" w:eastAsia="zh-CN"/>
        </w:rPr>
        <w:t>,</w:t>
      </w:r>
      <w:r w:rsidRPr="00941126">
        <w:rPr>
          <w:color w:val="000000"/>
          <w:lang w:val="fr-FR" w:eastAsia="zh-CN"/>
        </w:rPr>
        <w:t xml:space="preserve"> </w:t>
      </w:r>
      <w:r w:rsidRPr="00941126">
        <w:rPr>
          <w:color w:val="008C00"/>
          <w:lang w:val="fr-FR" w:eastAsia="zh-CN"/>
        </w:rPr>
        <w:t>33</w:t>
      </w:r>
      <w:r w:rsidRPr="00941126">
        <w:rPr>
          <w:color w:val="808030"/>
          <w:lang w:val="fr-FR" w:eastAsia="zh-CN"/>
        </w:rPr>
        <w:t>,</w:t>
      </w:r>
      <w:r w:rsidRPr="00941126">
        <w:rPr>
          <w:color w:val="000000"/>
          <w:lang w:val="fr-FR" w:eastAsia="zh-CN"/>
        </w:rPr>
        <w:t xml:space="preserve"> </w:t>
      </w:r>
      <w:r w:rsidRPr="00941126">
        <w:rPr>
          <w:color w:val="008C00"/>
          <w:lang w:val="fr-FR" w:eastAsia="zh-CN"/>
        </w:rPr>
        <w:t>50</w:t>
      </w:r>
      <w:r w:rsidRPr="00941126">
        <w:rPr>
          <w:color w:val="808030"/>
          <w:lang w:val="fr-FR" w:eastAsia="zh-CN"/>
        </w:rPr>
        <w:t>,</w:t>
      </w:r>
      <w:r w:rsidRPr="00941126">
        <w:rPr>
          <w:color w:val="000000"/>
          <w:lang w:val="fr-FR" w:eastAsia="zh-CN"/>
        </w:rPr>
        <w:t xml:space="preserve"> </w:t>
      </w:r>
      <w:r w:rsidRPr="00941126">
        <w:rPr>
          <w:color w:val="808030"/>
          <w:lang w:val="fr-FR" w:eastAsia="zh-CN"/>
        </w:rPr>
        <w:t>-</w:t>
      </w:r>
      <w:r w:rsidRPr="00941126">
        <w:rPr>
          <w:color w:val="008C00"/>
          <w:lang w:val="fr-FR" w:eastAsia="zh-CN"/>
        </w:rPr>
        <w:t>125</w:t>
      </w:r>
      <w:r w:rsidRPr="00941126">
        <w:rPr>
          <w:color w:val="808030"/>
          <w:lang w:val="fr-FR" w:eastAsia="zh-CN"/>
        </w:rPr>
        <w:t>,</w:t>
      </w:r>
      <w:r w:rsidRPr="00941126">
        <w:rPr>
          <w:color w:val="000000"/>
          <w:lang w:val="fr-FR" w:eastAsia="zh-CN"/>
        </w:rPr>
        <w:t xml:space="preserve"> </w:t>
      </w:r>
      <w:r w:rsidRPr="00941126">
        <w:rPr>
          <w:color w:val="008C00"/>
          <w:lang w:val="fr-FR" w:eastAsia="zh-CN"/>
        </w:rPr>
        <w:t>70</w:t>
      </w:r>
      <w:r w:rsidRPr="00941126">
        <w:rPr>
          <w:color w:val="808030"/>
          <w:lang w:val="fr-FR" w:eastAsia="zh-CN"/>
        </w:rPr>
        <w:t>)</w:t>
      </w:r>
      <w:r w:rsidRPr="00941126">
        <w:rPr>
          <w:color w:val="800080"/>
          <w:lang w:val="fr-FR" w:eastAsia="zh-CN"/>
        </w:rPr>
        <w:t>;</w:t>
      </w:r>
    </w:p>
    <w:p w14:paraId="79FACC71" w14:textId="77777777" w:rsidR="00ED6FF3" w:rsidRPr="00ED6FF3" w:rsidRDefault="00ED6FF3" w:rsidP="00ED6FF3">
      <w:pPr>
        <w:pStyle w:val="Code"/>
        <w:rPr>
          <w:color w:val="000000"/>
          <w:lang w:eastAsia="zh-CN"/>
        </w:rPr>
      </w:pPr>
      <w:r w:rsidRPr="00941126">
        <w:rPr>
          <w:color w:val="000000"/>
          <w:lang w:val="fr-FR" w:eastAsia="zh-CN"/>
        </w:rPr>
        <w:t xml:space="preserve">    </w:t>
      </w:r>
      <w:r w:rsidRPr="00ED6FF3">
        <w:rPr>
          <w:color w:val="696969"/>
          <w:lang w:eastAsia="zh-CN"/>
        </w:rPr>
        <w:t>// Les yeux</w:t>
      </w:r>
    </w:p>
    <w:p w14:paraId="2581FEF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138</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071F2393"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154</w:t>
      </w:r>
      <w:r w:rsidRPr="00ED6FF3">
        <w:rPr>
          <w:color w:val="808030"/>
          <w:lang w:eastAsia="zh-CN"/>
        </w:rPr>
        <w:t>,</w:t>
      </w:r>
      <w:r w:rsidRPr="00ED6FF3">
        <w:rPr>
          <w:color w:val="000000"/>
          <w:lang w:eastAsia="zh-CN"/>
        </w:rPr>
        <w:t xml:space="preserve"> </w:t>
      </w:r>
      <w:r w:rsidRPr="00ED6FF3">
        <w:rPr>
          <w:color w:val="008C00"/>
          <w:lang w:eastAsia="zh-CN"/>
        </w:rPr>
        <w:t>66</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000000"/>
          <w:lang w:eastAsia="zh-CN"/>
        </w:rPr>
        <w:t xml:space="preserve"> </w:t>
      </w:r>
      <w:r w:rsidRPr="00ED6FF3">
        <w:rPr>
          <w:color w:val="008C00"/>
          <w:lang w:eastAsia="zh-CN"/>
        </w:rPr>
        <w:t>8</w:t>
      </w:r>
      <w:r w:rsidRPr="00ED6FF3">
        <w:rPr>
          <w:color w:val="808030"/>
          <w:lang w:eastAsia="zh-CN"/>
        </w:rPr>
        <w:t>)</w:t>
      </w:r>
      <w:r w:rsidRPr="00ED6FF3">
        <w:rPr>
          <w:color w:val="800080"/>
          <w:lang w:eastAsia="zh-CN"/>
        </w:rPr>
        <w:t>;</w:t>
      </w:r>
    </w:p>
    <w:p w14:paraId="50A469B6"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 corps</w:t>
      </w:r>
    </w:p>
    <w:p w14:paraId="4E784482"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200</w:t>
      </w:r>
      <w:r w:rsidRPr="00ED6FF3">
        <w:rPr>
          <w:color w:val="808030"/>
          <w:lang w:eastAsia="zh-CN"/>
        </w:rPr>
        <w:t>)</w:t>
      </w:r>
      <w:r w:rsidRPr="00ED6FF3">
        <w:rPr>
          <w:color w:val="800080"/>
          <w:lang w:eastAsia="zh-CN"/>
        </w:rPr>
        <w:t>;</w:t>
      </w:r>
    </w:p>
    <w:p w14:paraId="76E8FD73"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bras</w:t>
      </w:r>
    </w:p>
    <w:p w14:paraId="635016E4"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128B1B3F"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200</w:t>
      </w:r>
      <w:r w:rsidRPr="00ED6FF3">
        <w:rPr>
          <w:color w:val="808030"/>
          <w:lang w:eastAsia="zh-CN"/>
        </w:rPr>
        <w:t>,</w:t>
      </w:r>
      <w:r w:rsidRPr="00ED6FF3">
        <w:rPr>
          <w:color w:val="000000"/>
          <w:lang w:eastAsia="zh-CN"/>
        </w:rPr>
        <w:t xml:space="preserve"> </w:t>
      </w:r>
      <w:r w:rsidRPr="00ED6FF3">
        <w:rPr>
          <w:color w:val="008C00"/>
          <w:lang w:eastAsia="zh-CN"/>
        </w:rPr>
        <w:t>100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000000"/>
          <w:lang w:eastAsia="zh-CN"/>
        </w:rPr>
        <w:t xml:space="preserve"> </w:t>
      </w:r>
      <w:r w:rsidRPr="00ED6FF3">
        <w:rPr>
          <w:color w:val="008C00"/>
          <w:lang w:eastAsia="zh-CN"/>
        </w:rPr>
        <w:t>150</w:t>
      </w:r>
      <w:r w:rsidRPr="00ED6FF3">
        <w:rPr>
          <w:color w:val="808030"/>
          <w:lang w:eastAsia="zh-CN"/>
        </w:rPr>
        <w:t>)</w:t>
      </w:r>
      <w:r w:rsidRPr="00ED6FF3">
        <w:rPr>
          <w:color w:val="800080"/>
          <w:lang w:eastAsia="zh-CN"/>
        </w:rPr>
        <w:t>;</w:t>
      </w:r>
    </w:p>
    <w:p w14:paraId="7DA1015F"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Les jambes</w:t>
      </w:r>
    </w:p>
    <w:p w14:paraId="24BE9046"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3DB1A386"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drawLine</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250</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800080"/>
          <w:lang w:val="en-US" w:eastAsia="zh-CN"/>
        </w:rPr>
        <w:t>;</w:t>
      </w:r>
    </w:p>
    <w:p w14:paraId="62DB1A34"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0A892485" w14:textId="77777777" w:rsidR="00ED6FF3" w:rsidRPr="00ED6FF3" w:rsidRDefault="00ED6FF3" w:rsidP="00ED6FF3">
      <w:pPr>
        <w:pStyle w:val="Code"/>
        <w:rPr>
          <w:color w:val="000000"/>
          <w:lang w:val="en-CA" w:eastAsia="zh-CN"/>
        </w:rPr>
      </w:pPr>
    </w:p>
    <w:p w14:paraId="4A4ABDCF"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3060909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new</w:t>
      </w:r>
      <w:r w:rsidRPr="00ED6FF3">
        <w:rPr>
          <w:color w:val="000000"/>
          <w:lang w:val="en-CA" w:eastAsia="zh-CN"/>
        </w:rPr>
        <w:t xml:space="preserve"> ExerciceDessinIti</w:t>
      </w:r>
      <w:r w:rsidRPr="00ED6FF3">
        <w:rPr>
          <w:color w:val="808030"/>
          <w:lang w:val="en-CA" w:eastAsia="zh-CN"/>
        </w:rPr>
        <w:t>()</w:t>
      </w:r>
      <w:r w:rsidRPr="00ED6FF3">
        <w:rPr>
          <w:color w:val="800080"/>
          <w:lang w:val="en-CA" w:eastAsia="zh-CN"/>
        </w:rPr>
        <w:t>;</w:t>
      </w:r>
    </w:p>
    <w:p w14:paraId="03976A91"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color w:val="800080"/>
          <w:lang w:val="en-CA" w:eastAsia="zh-CN"/>
        </w:rPr>
        <w:t>}</w:t>
      </w:r>
    </w:p>
    <w:p w14:paraId="62DFE642" w14:textId="77777777" w:rsidR="00ED6FF3" w:rsidRPr="00ED6FF3" w:rsidRDefault="00ED6FF3" w:rsidP="00ED6FF3">
      <w:pPr>
        <w:pStyle w:val="Code"/>
        <w:rPr>
          <w:color w:val="000000"/>
          <w:lang w:val="en-CA" w:eastAsia="zh-CN"/>
        </w:rPr>
      </w:pPr>
      <w:r w:rsidRPr="00ED6FF3">
        <w:rPr>
          <w:color w:val="800080"/>
          <w:lang w:val="en-CA" w:eastAsia="zh-CN"/>
        </w:rPr>
        <w:t>}</w:t>
      </w:r>
    </w:p>
    <w:p w14:paraId="185F5A56" w14:textId="77777777" w:rsidR="00A03321" w:rsidRDefault="00A03321" w:rsidP="00A03321">
      <w:pPr>
        <w:pStyle w:val="Corpsdetexte"/>
        <w:rPr>
          <w:b/>
          <w:bCs/>
        </w:rPr>
      </w:pPr>
    </w:p>
    <w:p w14:paraId="1D195BAD" w14:textId="77777777" w:rsidR="00A03321" w:rsidRDefault="00A03321" w:rsidP="00A03321">
      <w:pPr>
        <w:pStyle w:val="Corpsdetexte"/>
        <w:numPr>
          <w:ilvl w:val="0"/>
          <w:numId w:val="12"/>
        </w:numPr>
        <w:rPr>
          <w:b/>
          <w:bCs/>
        </w:rPr>
      </w:pPr>
      <w:r>
        <w:rPr>
          <w:b/>
          <w:bCs/>
        </w:rPr>
        <w:lastRenderedPageBreak/>
        <w:t>Création de plusieurs objets (fenêtres de dessin)</w:t>
      </w:r>
    </w:p>
    <w:p w14:paraId="70DECBCB" w14:textId="77777777" w:rsidR="00A03321" w:rsidRPr="00F65A09" w:rsidRDefault="00A03321" w:rsidP="00A03321">
      <w:pPr>
        <w:pStyle w:val="Corpsdetexte"/>
        <w:rPr>
          <w:u w:val="single"/>
        </w:rPr>
      </w:pPr>
      <w:r>
        <w:t xml:space="preserve">L’exemple suivant créé trois fenêtres qui correspondent à trois objets de la classe </w:t>
      </w:r>
      <w:r>
        <w:rPr>
          <w:i/>
          <w:iCs/>
        </w:rPr>
        <w:t>ExempleDessin2DDansJFrame</w:t>
      </w:r>
      <w:r w:rsidRPr="00F65A09">
        <w:rPr>
          <w:u w:val="single"/>
        </w:rPr>
        <w:t>.</w:t>
      </w:r>
    </w:p>
    <w:p w14:paraId="2E3D23AF" w14:textId="77777777" w:rsidR="00A03321" w:rsidRDefault="00A03321" w:rsidP="00A03321">
      <w:pPr>
        <w:pStyle w:val="Corpsdetexte"/>
      </w:pPr>
      <w:r>
        <w:rPr>
          <w:b/>
          <w:bCs/>
        </w:rPr>
        <w:t>Exemple</w:t>
      </w:r>
      <w:r>
        <w:t>. Création de trois fenêtres de dessin.</w:t>
      </w:r>
    </w:p>
    <w:p w14:paraId="55CA44D4"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w:t>
      </w:r>
      <w:r w:rsidRPr="00ED6FF3">
        <w:rPr>
          <w:color w:val="808030"/>
          <w:lang w:eastAsia="zh-CN"/>
        </w:rPr>
        <w:t>.</w:t>
      </w:r>
      <w:r w:rsidRPr="00ED6FF3">
        <w:rPr>
          <w:lang w:eastAsia="zh-CN"/>
        </w:rPr>
        <w:t>awt</w:t>
      </w:r>
      <w:r w:rsidRPr="00ED6FF3">
        <w:rPr>
          <w:color w:val="808030"/>
          <w:lang w:eastAsia="zh-CN"/>
        </w:rPr>
        <w:t>.</w:t>
      </w:r>
      <w:r w:rsidRPr="00ED6FF3">
        <w:rPr>
          <w:b/>
          <w:bCs/>
          <w:color w:val="800000"/>
          <w:lang w:eastAsia="zh-CN"/>
        </w:rPr>
        <w:t>*</w:t>
      </w:r>
      <w:r w:rsidRPr="00ED6FF3">
        <w:rPr>
          <w:color w:val="800080"/>
          <w:lang w:eastAsia="zh-CN"/>
        </w:rPr>
        <w:t>;</w:t>
      </w:r>
    </w:p>
    <w:p w14:paraId="4BBF6A3B" w14:textId="77777777" w:rsidR="00ED6FF3" w:rsidRPr="00ED6FF3" w:rsidRDefault="00ED6FF3" w:rsidP="00ED6FF3">
      <w:pPr>
        <w:pStyle w:val="Code"/>
        <w:rPr>
          <w:color w:val="000000"/>
          <w:lang w:eastAsia="zh-CN"/>
        </w:rPr>
      </w:pPr>
      <w:r w:rsidRPr="00ED6FF3">
        <w:rPr>
          <w:b/>
          <w:bCs/>
          <w:color w:val="800000"/>
          <w:lang w:eastAsia="zh-CN"/>
        </w:rPr>
        <w:t>import</w:t>
      </w:r>
      <w:r w:rsidRPr="00ED6FF3">
        <w:rPr>
          <w:lang w:eastAsia="zh-CN"/>
        </w:rPr>
        <w:t xml:space="preserve"> javax</w:t>
      </w:r>
      <w:r w:rsidRPr="00ED6FF3">
        <w:rPr>
          <w:color w:val="808030"/>
          <w:lang w:eastAsia="zh-CN"/>
        </w:rPr>
        <w:t>.</w:t>
      </w:r>
      <w:r w:rsidRPr="00ED6FF3">
        <w:rPr>
          <w:lang w:eastAsia="zh-CN"/>
        </w:rPr>
        <w:t>swing</w:t>
      </w:r>
      <w:r w:rsidRPr="00ED6FF3">
        <w:rPr>
          <w:color w:val="808030"/>
          <w:lang w:eastAsia="zh-CN"/>
        </w:rPr>
        <w:t>.</w:t>
      </w:r>
      <w:r w:rsidRPr="00ED6FF3">
        <w:rPr>
          <w:lang w:eastAsia="zh-CN"/>
        </w:rPr>
        <w:t>JFrame</w:t>
      </w:r>
      <w:r w:rsidRPr="00ED6FF3">
        <w:rPr>
          <w:color w:val="800080"/>
          <w:lang w:eastAsia="zh-CN"/>
        </w:rPr>
        <w:t>;</w:t>
      </w:r>
    </w:p>
    <w:p w14:paraId="095B44E2" w14:textId="77777777" w:rsidR="00ED6FF3" w:rsidRPr="00ED6FF3" w:rsidRDefault="00ED6FF3" w:rsidP="00ED6FF3">
      <w:pPr>
        <w:pStyle w:val="Code"/>
        <w:rPr>
          <w:color w:val="000000"/>
          <w:lang w:eastAsia="zh-CN"/>
        </w:rPr>
      </w:pPr>
    </w:p>
    <w:p w14:paraId="0D6E57B7" w14:textId="77777777" w:rsidR="00ED6FF3" w:rsidRPr="00ED6FF3" w:rsidRDefault="00ED6FF3" w:rsidP="00ED6FF3">
      <w:pPr>
        <w:pStyle w:val="Code"/>
        <w:rPr>
          <w:color w:val="000000"/>
          <w:lang w:eastAsia="zh-CN"/>
        </w:rPr>
      </w:pPr>
      <w:r w:rsidRPr="00ED6FF3">
        <w:rPr>
          <w:b/>
          <w:bCs/>
          <w:color w:val="800000"/>
          <w:lang w:eastAsia="zh-CN"/>
        </w:rPr>
        <w:t>public</w:t>
      </w:r>
      <w:r w:rsidRPr="00ED6FF3">
        <w:rPr>
          <w:color w:val="000000"/>
          <w:lang w:eastAsia="zh-CN"/>
        </w:rPr>
        <w:t xml:space="preserve"> </w:t>
      </w:r>
      <w:r w:rsidRPr="00ED6FF3">
        <w:rPr>
          <w:b/>
          <w:bCs/>
          <w:color w:val="800000"/>
          <w:lang w:eastAsia="zh-CN"/>
        </w:rPr>
        <w:t>class</w:t>
      </w:r>
      <w:r w:rsidRPr="00ED6FF3">
        <w:rPr>
          <w:color w:val="000000"/>
          <w:lang w:eastAsia="zh-CN"/>
        </w:rPr>
        <w:t xml:space="preserve"> ExempleDessin2DDansJFrame </w:t>
      </w:r>
      <w:r w:rsidRPr="00ED6FF3">
        <w:rPr>
          <w:b/>
          <w:bCs/>
          <w:color w:val="800000"/>
          <w:lang w:eastAsia="zh-CN"/>
        </w:rPr>
        <w:t>extends</w:t>
      </w:r>
      <w:r w:rsidRPr="00ED6FF3">
        <w:rPr>
          <w:color w:val="000000"/>
          <w:lang w:eastAsia="zh-CN"/>
        </w:rPr>
        <w:t xml:space="preserve"> JFrame </w:t>
      </w:r>
      <w:r w:rsidRPr="00ED6FF3">
        <w:rPr>
          <w:color w:val="800080"/>
          <w:lang w:eastAsia="zh-CN"/>
        </w:rPr>
        <w:t>{</w:t>
      </w:r>
    </w:p>
    <w:p w14:paraId="5D27B124" w14:textId="77777777" w:rsidR="00ED6FF3" w:rsidRPr="00ED6FF3" w:rsidRDefault="00ED6FF3" w:rsidP="00ED6FF3">
      <w:pPr>
        <w:pStyle w:val="Code"/>
        <w:rPr>
          <w:color w:val="000000"/>
          <w:lang w:eastAsia="zh-CN"/>
        </w:rPr>
      </w:pPr>
    </w:p>
    <w:p w14:paraId="56C38B9E"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public</w:t>
      </w:r>
      <w:r w:rsidRPr="00ED6FF3">
        <w:rPr>
          <w:color w:val="000000"/>
          <w:lang w:eastAsia="zh-CN"/>
        </w:rPr>
        <w:t xml:space="preserve"> ExempleDessin2DDansJFrame</w:t>
      </w:r>
      <w:r w:rsidRPr="00ED6FF3">
        <w:rPr>
          <w:color w:val="808030"/>
          <w:lang w:eastAsia="zh-CN"/>
        </w:rPr>
        <w:t>()</w:t>
      </w:r>
      <w:r w:rsidRPr="00ED6FF3">
        <w:rPr>
          <w:color w:val="000000"/>
          <w:lang w:eastAsia="zh-CN"/>
        </w:rPr>
        <w:t xml:space="preserve"> </w:t>
      </w:r>
      <w:r w:rsidRPr="00ED6FF3">
        <w:rPr>
          <w:color w:val="800080"/>
          <w:lang w:eastAsia="zh-CN"/>
        </w:rPr>
        <w:t>{</w:t>
      </w:r>
    </w:p>
    <w:p w14:paraId="26D00890"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b/>
          <w:bCs/>
          <w:color w:val="800000"/>
          <w:lang w:eastAsia="zh-CN"/>
        </w:rPr>
        <w:t>super</w:t>
      </w:r>
      <w:r w:rsidRPr="00ED6FF3">
        <w:rPr>
          <w:color w:val="808030"/>
          <w:lang w:eastAsia="zh-CN"/>
        </w:rPr>
        <w:t>(</w:t>
      </w:r>
      <w:r w:rsidRPr="00ED6FF3">
        <w:rPr>
          <w:color w:val="0000E6"/>
          <w:lang w:eastAsia="zh-CN"/>
        </w:rPr>
        <w:t>"Exemples de dessin avec les méthodes de Graphics"</w:t>
      </w:r>
      <w:r w:rsidRPr="00ED6FF3">
        <w:rPr>
          <w:color w:val="808030"/>
          <w:lang w:eastAsia="zh-CN"/>
        </w:rPr>
        <w:t>)</w:t>
      </w:r>
      <w:r w:rsidRPr="00ED6FF3">
        <w:rPr>
          <w:color w:val="800080"/>
          <w:lang w:eastAsia="zh-CN"/>
        </w:rPr>
        <w:t>;</w:t>
      </w:r>
    </w:p>
    <w:p w14:paraId="15E53FD3" w14:textId="77777777" w:rsidR="00ED6FF3" w:rsidRPr="00ED6FF3" w:rsidRDefault="00ED6FF3" w:rsidP="00ED6FF3">
      <w:pPr>
        <w:pStyle w:val="Code"/>
        <w:rPr>
          <w:color w:val="000000"/>
          <w:lang w:val="en-CA" w:eastAsia="zh-CN"/>
        </w:rPr>
      </w:pPr>
      <w:r w:rsidRPr="00ED6FF3">
        <w:rPr>
          <w:color w:val="000000"/>
          <w:lang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setDefaultCloseOperation</w:t>
      </w:r>
      <w:r w:rsidRPr="00ED6FF3">
        <w:rPr>
          <w:color w:val="808030"/>
          <w:lang w:val="en-CA" w:eastAsia="zh-CN"/>
        </w:rPr>
        <w:t>(</w:t>
      </w:r>
      <w:r w:rsidRPr="00ED6FF3">
        <w:rPr>
          <w:color w:val="000000"/>
          <w:lang w:val="en-CA" w:eastAsia="zh-CN"/>
        </w:rPr>
        <w:t>EXIT_ON_CLOSE</w:t>
      </w:r>
      <w:r w:rsidRPr="00ED6FF3">
        <w:rPr>
          <w:color w:val="808030"/>
          <w:lang w:val="en-CA" w:eastAsia="zh-CN"/>
        </w:rPr>
        <w:t>)</w:t>
      </w:r>
      <w:r w:rsidRPr="00ED6FF3">
        <w:rPr>
          <w:color w:val="800080"/>
          <w:lang w:val="en-CA" w:eastAsia="zh-CN"/>
        </w:rPr>
        <w:t>;</w:t>
      </w:r>
    </w:p>
    <w:p w14:paraId="16CE4E62"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setSize</w:t>
      </w:r>
      <w:r w:rsidRPr="00ED6FF3">
        <w:rPr>
          <w:color w:val="808030"/>
          <w:lang w:val="en-CA" w:eastAsia="zh-CN"/>
        </w:rPr>
        <w:t>(</w:t>
      </w:r>
      <w:r w:rsidRPr="00ED6FF3">
        <w:rPr>
          <w:color w:val="008C00"/>
          <w:lang w:val="en-CA" w:eastAsia="zh-CN"/>
        </w:rPr>
        <w:t>400</w:t>
      </w:r>
      <w:r w:rsidRPr="00ED6FF3">
        <w:rPr>
          <w:color w:val="808030"/>
          <w:lang w:val="en-CA" w:eastAsia="zh-CN"/>
        </w:rPr>
        <w:t>,</w:t>
      </w:r>
      <w:r w:rsidRPr="00ED6FF3">
        <w:rPr>
          <w:color w:val="008C00"/>
          <w:lang w:val="en-CA" w:eastAsia="zh-CN"/>
        </w:rPr>
        <w:t>600</w:t>
      </w:r>
      <w:r w:rsidRPr="00ED6FF3">
        <w:rPr>
          <w:color w:val="808030"/>
          <w:lang w:val="en-CA" w:eastAsia="zh-CN"/>
        </w:rPr>
        <w:t>)</w:t>
      </w:r>
      <w:r w:rsidRPr="00ED6FF3">
        <w:rPr>
          <w:color w:val="800080"/>
          <w:lang w:val="en-CA" w:eastAsia="zh-CN"/>
        </w:rPr>
        <w:t>;</w:t>
      </w:r>
    </w:p>
    <w:p w14:paraId="03A1B915"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this</w:t>
      </w:r>
      <w:r w:rsidRPr="00ED6FF3">
        <w:rPr>
          <w:color w:val="808030"/>
          <w:lang w:val="en-CA" w:eastAsia="zh-CN"/>
        </w:rPr>
        <w:t>.</w:t>
      </w:r>
      <w:r w:rsidRPr="00ED6FF3">
        <w:rPr>
          <w:color w:val="000000"/>
          <w:lang w:val="en-CA" w:eastAsia="zh-CN"/>
        </w:rPr>
        <w:t>setVisible</w:t>
      </w:r>
      <w:r w:rsidRPr="00ED6FF3">
        <w:rPr>
          <w:color w:val="808030"/>
          <w:lang w:val="en-CA" w:eastAsia="zh-CN"/>
        </w:rPr>
        <w:t>(</w:t>
      </w:r>
      <w:r w:rsidRPr="00ED6FF3">
        <w:rPr>
          <w:b/>
          <w:bCs/>
          <w:color w:val="800000"/>
          <w:lang w:val="en-CA" w:eastAsia="zh-CN"/>
        </w:rPr>
        <w:t>true</w:t>
      </w:r>
      <w:r w:rsidRPr="00ED6FF3">
        <w:rPr>
          <w:color w:val="808030"/>
          <w:lang w:val="en-CA" w:eastAsia="zh-CN"/>
        </w:rPr>
        <w:t>)</w:t>
      </w:r>
      <w:r w:rsidRPr="00ED6FF3">
        <w:rPr>
          <w:color w:val="800080"/>
          <w:lang w:val="en-CA" w:eastAsia="zh-CN"/>
        </w:rPr>
        <w:t>;</w:t>
      </w:r>
    </w:p>
    <w:p w14:paraId="6E4605EF" w14:textId="77777777" w:rsidR="00ED6FF3" w:rsidRPr="00ED6FF3" w:rsidRDefault="00ED6FF3" w:rsidP="00ED6FF3">
      <w:pPr>
        <w:pStyle w:val="Code"/>
        <w:rPr>
          <w:color w:val="000000"/>
          <w:lang w:eastAsia="zh-CN"/>
        </w:rPr>
      </w:pPr>
      <w:r w:rsidRPr="00ED6FF3">
        <w:rPr>
          <w:color w:val="000000"/>
          <w:lang w:val="en-CA" w:eastAsia="zh-CN"/>
        </w:rPr>
        <w:t xml:space="preserve">    </w:t>
      </w:r>
      <w:r w:rsidRPr="00ED6FF3">
        <w:rPr>
          <w:color w:val="800080"/>
          <w:lang w:eastAsia="zh-CN"/>
        </w:rPr>
        <w:t>}</w:t>
      </w:r>
    </w:p>
    <w:p w14:paraId="0F5EA195" w14:textId="77777777" w:rsidR="00ED6FF3" w:rsidRPr="00ED6FF3" w:rsidRDefault="00ED6FF3" w:rsidP="000F50A8">
      <w:pPr>
        <w:pStyle w:val="Code"/>
        <w:keepNext w:val="0"/>
        <w:keepLines w:val="0"/>
        <w:rPr>
          <w:color w:val="000000"/>
          <w:lang w:eastAsia="zh-CN"/>
        </w:rPr>
      </w:pPr>
    </w:p>
    <w:p w14:paraId="3C697911"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est appelée automatiquement lors de la création du JFrame</w:t>
      </w:r>
    </w:p>
    <w:p w14:paraId="355653E6" w14:textId="77777777" w:rsidR="00ED6FF3" w:rsidRPr="00ED6FF3" w:rsidRDefault="00ED6FF3" w:rsidP="00ED6FF3">
      <w:pPr>
        <w:pStyle w:val="Code"/>
        <w:rPr>
          <w:color w:val="000000"/>
          <w:lang w:eastAsia="zh-CN"/>
        </w:rPr>
      </w:pPr>
      <w:r w:rsidRPr="00ED6FF3">
        <w:rPr>
          <w:color w:val="000000"/>
          <w:lang w:eastAsia="zh-CN"/>
        </w:rPr>
        <w:t xml:space="preserve">    </w:t>
      </w:r>
      <w:r w:rsidRPr="00ED6FF3">
        <w:rPr>
          <w:color w:val="696969"/>
          <w:lang w:eastAsia="zh-CN"/>
        </w:rPr>
        <w:t>// La méthode paint() fait un dessin d'un bonhomme</w:t>
      </w:r>
    </w:p>
    <w:p w14:paraId="4BDD6669"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 </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7AEAB68" w14:textId="77777777" w:rsidR="00ED6FF3" w:rsidRPr="008B351D" w:rsidRDefault="00ED6FF3" w:rsidP="00ED6FF3">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52F25F6A" w14:textId="77777777" w:rsidR="00ED6FF3" w:rsidRPr="008B351D" w:rsidRDefault="00ED6FF3" w:rsidP="00ED6FF3">
      <w:pPr>
        <w:pStyle w:val="Code"/>
        <w:rPr>
          <w:color w:val="000000"/>
          <w:lang w:val="en-US" w:eastAsia="zh-CN"/>
        </w:rPr>
      </w:pPr>
    </w:p>
    <w:p w14:paraId="37434CE9"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5795DCF6" w14:textId="4BA8B077" w:rsidR="00ED6FF3" w:rsidRPr="00ED6FF3" w:rsidRDefault="00ED6FF3" w:rsidP="000F50A8">
      <w:pPr>
        <w:pStyle w:val="Code"/>
        <w:rPr>
          <w:color w:val="000000"/>
          <w:lang w:eastAsia="zh-CN"/>
        </w:rPr>
      </w:pPr>
      <w:r w:rsidRPr="008B351D">
        <w:rPr>
          <w:color w:val="000000"/>
          <w:lang w:val="en-US" w:eastAsia="zh-CN"/>
        </w:rPr>
        <w:t xml:space="preserve">        </w:t>
      </w:r>
      <w:r w:rsidRPr="00ED6FF3">
        <w:rPr>
          <w:color w:val="000000"/>
          <w:lang w:eastAsia="zh-CN"/>
        </w:rPr>
        <w:t>g</w:t>
      </w:r>
      <w:r w:rsidRPr="00ED6FF3">
        <w:rPr>
          <w:color w:val="808030"/>
          <w:lang w:eastAsia="zh-CN"/>
        </w:rPr>
        <w:t>.</w:t>
      </w:r>
      <w:r w:rsidRPr="00ED6FF3">
        <w:rPr>
          <w:color w:val="000000"/>
          <w:lang w:eastAsia="zh-CN"/>
        </w:rPr>
        <w:t>fillOval</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100</w:t>
      </w:r>
      <w:r w:rsidRPr="00ED6FF3">
        <w:rPr>
          <w:color w:val="808030"/>
          <w:lang w:eastAsia="zh-CN"/>
        </w:rPr>
        <w:t>,</w:t>
      </w:r>
      <w:r w:rsidRPr="00ED6FF3">
        <w:rPr>
          <w:color w:val="008C00"/>
          <w:lang w:eastAsia="zh-CN"/>
        </w:rPr>
        <w:t>200</w:t>
      </w:r>
      <w:r w:rsidRPr="00ED6FF3">
        <w:rPr>
          <w:color w:val="808030"/>
          <w:lang w:eastAsia="zh-CN"/>
        </w:rPr>
        <w:t>,</w:t>
      </w:r>
      <w:r w:rsidRPr="00ED6FF3">
        <w:rPr>
          <w:color w:val="008C00"/>
          <w:lang w:eastAsia="zh-CN"/>
        </w:rPr>
        <w:t>200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tête</w:t>
      </w:r>
    </w:p>
    <w:p w14:paraId="2B4AB50A"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setColor</w:t>
      </w:r>
      <w:r w:rsidRPr="00ED6FF3">
        <w:rPr>
          <w:color w:val="808030"/>
          <w:lang w:eastAsia="zh-CN"/>
        </w:rPr>
        <w:t>(</w:t>
      </w:r>
      <w:r w:rsidRPr="00ED6FF3">
        <w:rPr>
          <w:color w:val="000000"/>
          <w:lang w:eastAsia="zh-CN"/>
        </w:rPr>
        <w:t>Color</w:t>
      </w:r>
      <w:r w:rsidRPr="00ED6FF3">
        <w:rPr>
          <w:color w:val="808030"/>
          <w:lang w:eastAsia="zh-CN"/>
        </w:rPr>
        <w:t>.</w:t>
      </w:r>
      <w:r w:rsidRPr="00ED6FF3">
        <w:rPr>
          <w:color w:val="000000"/>
          <w:lang w:eastAsia="zh-CN"/>
        </w:rPr>
        <w:t>black</w:t>
      </w:r>
      <w:r w:rsidRPr="00ED6FF3">
        <w:rPr>
          <w:color w:val="808030"/>
          <w:lang w:eastAsia="zh-CN"/>
        </w:rPr>
        <w:t>)</w:t>
      </w:r>
      <w:r w:rsidRPr="00ED6FF3">
        <w:rPr>
          <w:color w:val="800080"/>
          <w:lang w:eastAsia="zh-CN"/>
        </w:rPr>
        <w:t>;</w:t>
      </w:r>
    </w:p>
    <w:p w14:paraId="6C101B25"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gauche</w:t>
      </w:r>
    </w:p>
    <w:p w14:paraId="40EE4477" w14:textId="77777777" w:rsidR="00ED6FF3" w:rsidRPr="00ED6FF3" w:rsidRDefault="00ED6FF3" w:rsidP="00ED6FF3">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fillRect</w:t>
      </w:r>
      <w:r w:rsidRPr="00ED6FF3">
        <w:rPr>
          <w:color w:val="808030"/>
          <w:lang w:eastAsia="zh-CN"/>
        </w:rPr>
        <w:t>(</w:t>
      </w:r>
      <w:r w:rsidRPr="00ED6FF3">
        <w:rPr>
          <w:color w:val="008C00"/>
          <w:lang w:eastAsia="zh-CN"/>
        </w:rPr>
        <w:t>230</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20</w:t>
      </w:r>
      <w:r w:rsidRPr="00ED6FF3">
        <w:rPr>
          <w:color w:val="808030"/>
          <w:lang w:eastAsia="zh-CN"/>
        </w:rPr>
        <w:t>,</w:t>
      </w:r>
      <w:r w:rsidRPr="00ED6FF3">
        <w:rPr>
          <w:color w:val="008C00"/>
          <w:lang w:eastAsia="zh-CN"/>
        </w:rPr>
        <w:t>20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L'oeil droit</w:t>
      </w:r>
    </w:p>
    <w:p w14:paraId="2298F9A9" w14:textId="5A5C1299" w:rsidR="00ED6FF3" w:rsidRPr="00ED6FF3" w:rsidRDefault="00ED6FF3" w:rsidP="000F50A8">
      <w:pPr>
        <w:pStyle w:val="Code"/>
        <w:rPr>
          <w:color w:val="000000"/>
          <w:lang w:eastAsia="zh-CN"/>
        </w:rPr>
      </w:pPr>
      <w:r w:rsidRPr="00ED6FF3">
        <w:rPr>
          <w:color w:val="000000"/>
          <w:lang w:eastAsia="zh-CN"/>
        </w:rPr>
        <w:t xml:space="preserve">        g</w:t>
      </w:r>
      <w:r w:rsidRPr="00ED6FF3">
        <w:rPr>
          <w:color w:val="808030"/>
          <w:lang w:eastAsia="zh-CN"/>
        </w:rPr>
        <w:t>.</w:t>
      </w:r>
      <w:r w:rsidRPr="00ED6FF3">
        <w:rPr>
          <w:color w:val="000000"/>
          <w:lang w:eastAsia="zh-CN"/>
        </w:rPr>
        <w:t>drawLine</w:t>
      </w:r>
      <w:r w:rsidRPr="00ED6FF3">
        <w:rPr>
          <w:color w:val="808030"/>
          <w:lang w:eastAsia="zh-CN"/>
        </w:rPr>
        <w:t>(</w:t>
      </w:r>
      <w:r w:rsidRPr="00ED6FF3">
        <w:rPr>
          <w:color w:val="008C00"/>
          <w:lang w:eastAsia="zh-CN"/>
        </w:rPr>
        <w:t>150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008C00"/>
          <w:lang w:eastAsia="zh-CN"/>
        </w:rPr>
        <w:t>250</w:t>
      </w:r>
      <w:r w:rsidRPr="00ED6FF3">
        <w:rPr>
          <w:color w:val="808030"/>
          <w:lang w:eastAsia="zh-CN"/>
        </w:rPr>
        <w:t>)</w:t>
      </w:r>
      <w:r w:rsidRPr="00ED6FF3">
        <w:rPr>
          <w:color w:val="800080"/>
          <w:lang w:eastAsia="zh-CN"/>
        </w:rPr>
        <w:t>;</w:t>
      </w:r>
      <w:r w:rsidRPr="00ED6FF3">
        <w:rPr>
          <w:color w:val="000000"/>
          <w:lang w:eastAsia="zh-CN"/>
        </w:rPr>
        <w:t xml:space="preserve"> </w:t>
      </w:r>
      <w:r w:rsidRPr="00ED6FF3">
        <w:rPr>
          <w:color w:val="696969"/>
          <w:lang w:eastAsia="zh-CN"/>
        </w:rPr>
        <w:t>// La bouche</w:t>
      </w:r>
    </w:p>
    <w:p w14:paraId="61AE96B1" w14:textId="77777777" w:rsidR="00ED6FF3" w:rsidRPr="008B351D" w:rsidRDefault="00ED6FF3" w:rsidP="00ED6FF3">
      <w:pPr>
        <w:pStyle w:val="Code"/>
        <w:rPr>
          <w:color w:val="000000"/>
          <w:lang w:val="en-US" w:eastAsia="zh-CN"/>
        </w:rPr>
      </w:pPr>
      <w:r w:rsidRPr="00ED6FF3">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red</w:t>
      </w:r>
      <w:r w:rsidRPr="008B351D">
        <w:rPr>
          <w:color w:val="808030"/>
          <w:lang w:val="en-US" w:eastAsia="zh-CN"/>
        </w:rPr>
        <w:t>)</w:t>
      </w:r>
      <w:r w:rsidRPr="008B351D">
        <w:rPr>
          <w:color w:val="800080"/>
          <w:lang w:val="en-US" w:eastAsia="zh-CN"/>
        </w:rPr>
        <w:t>;</w:t>
      </w:r>
    </w:p>
    <w:p w14:paraId="01D7FD64" w14:textId="77777777" w:rsidR="00ED6FF3" w:rsidRPr="008B351D" w:rsidRDefault="00ED6FF3" w:rsidP="00ED6FF3">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100</w:t>
      </w:r>
      <w:r w:rsidRPr="008B351D">
        <w:rPr>
          <w:color w:val="808030"/>
          <w:lang w:val="en-US" w:eastAsia="zh-CN"/>
        </w:rPr>
        <w:t>,</w:t>
      </w:r>
      <w:r w:rsidRPr="008B351D">
        <w:rPr>
          <w:color w:val="008C00"/>
          <w:lang w:val="en-US" w:eastAsia="zh-CN"/>
        </w:rPr>
        <w:t>300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008C00"/>
          <w:lang w:val="en-US" w:eastAsia="zh-CN"/>
        </w:rPr>
        <w:t>200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562086D2" w14:textId="77777777" w:rsidR="00ED6FF3" w:rsidRPr="00ED6FF3" w:rsidRDefault="00ED6FF3" w:rsidP="00ED6FF3">
      <w:pPr>
        <w:pStyle w:val="Code"/>
        <w:rPr>
          <w:color w:val="000000"/>
          <w:lang w:val="en-CA" w:eastAsia="zh-CN"/>
        </w:rPr>
      </w:pPr>
      <w:r w:rsidRPr="008B351D">
        <w:rPr>
          <w:color w:val="000000"/>
          <w:lang w:val="en-US" w:eastAsia="zh-CN"/>
        </w:rPr>
        <w:t xml:space="preserve">    </w:t>
      </w:r>
      <w:r w:rsidRPr="00ED6FF3">
        <w:rPr>
          <w:color w:val="800080"/>
          <w:lang w:val="en-CA" w:eastAsia="zh-CN"/>
        </w:rPr>
        <w:t>}</w:t>
      </w:r>
    </w:p>
    <w:p w14:paraId="38E1078D" w14:textId="77777777" w:rsidR="00ED6FF3" w:rsidRPr="00ED6FF3" w:rsidRDefault="00ED6FF3" w:rsidP="000F50A8">
      <w:pPr>
        <w:pStyle w:val="Code"/>
        <w:keepNext w:val="0"/>
        <w:keepLines w:val="0"/>
        <w:rPr>
          <w:color w:val="000000"/>
          <w:lang w:val="en-CA" w:eastAsia="zh-CN"/>
        </w:rPr>
      </w:pPr>
    </w:p>
    <w:p w14:paraId="2BEB6DDD" w14:textId="77777777" w:rsidR="00ED6FF3" w:rsidRPr="00ED6FF3" w:rsidRDefault="00ED6FF3" w:rsidP="00ED6FF3">
      <w:pPr>
        <w:pStyle w:val="Code"/>
        <w:rPr>
          <w:color w:val="000000"/>
          <w:lang w:val="en-CA" w:eastAsia="zh-CN"/>
        </w:rPr>
      </w:pPr>
      <w:r w:rsidRPr="00ED6FF3">
        <w:rPr>
          <w:color w:val="000000"/>
          <w:lang w:val="en-CA" w:eastAsia="zh-CN"/>
        </w:rPr>
        <w:t xml:space="preserve">    </w:t>
      </w:r>
      <w:r w:rsidRPr="00ED6FF3">
        <w:rPr>
          <w:b/>
          <w:bCs/>
          <w:color w:val="800000"/>
          <w:lang w:val="en-CA" w:eastAsia="zh-CN"/>
        </w:rPr>
        <w:t>public</w:t>
      </w:r>
      <w:r w:rsidRPr="00ED6FF3">
        <w:rPr>
          <w:color w:val="000000"/>
          <w:lang w:val="en-CA" w:eastAsia="zh-CN"/>
        </w:rPr>
        <w:t xml:space="preserve"> </w:t>
      </w:r>
      <w:r w:rsidRPr="00ED6FF3">
        <w:rPr>
          <w:b/>
          <w:bCs/>
          <w:color w:val="800000"/>
          <w:lang w:val="en-CA" w:eastAsia="zh-CN"/>
        </w:rPr>
        <w:t>static</w:t>
      </w:r>
      <w:r w:rsidRPr="00ED6FF3">
        <w:rPr>
          <w:color w:val="000000"/>
          <w:lang w:val="en-CA" w:eastAsia="zh-CN"/>
        </w:rPr>
        <w:t xml:space="preserve"> </w:t>
      </w:r>
      <w:r w:rsidRPr="00ED6FF3">
        <w:rPr>
          <w:color w:val="BB7977"/>
          <w:lang w:val="en-CA" w:eastAsia="zh-CN"/>
        </w:rPr>
        <w:t>void</w:t>
      </w:r>
      <w:r w:rsidRPr="00ED6FF3">
        <w:rPr>
          <w:color w:val="000000"/>
          <w:lang w:val="en-CA" w:eastAsia="zh-CN"/>
        </w:rPr>
        <w:t xml:space="preserve"> main </w:t>
      </w:r>
      <w:r w:rsidRPr="00ED6FF3">
        <w:rPr>
          <w:color w:val="808030"/>
          <w:lang w:val="en-CA" w:eastAsia="zh-CN"/>
        </w:rPr>
        <w:t>(</w:t>
      </w:r>
      <w:r w:rsidRPr="00ED6FF3">
        <w:rPr>
          <w:b/>
          <w:bCs/>
          <w:color w:val="BB7977"/>
          <w:lang w:val="en-CA" w:eastAsia="zh-CN"/>
        </w:rPr>
        <w:t>String</w:t>
      </w:r>
      <w:r w:rsidRPr="00ED6FF3">
        <w:rPr>
          <w:color w:val="000000"/>
          <w:lang w:val="en-CA" w:eastAsia="zh-CN"/>
        </w:rPr>
        <w:t xml:space="preserve"> args</w:t>
      </w:r>
      <w:r w:rsidRPr="00ED6FF3">
        <w:rPr>
          <w:color w:val="808030"/>
          <w:lang w:val="en-CA" w:eastAsia="zh-CN"/>
        </w:rPr>
        <w:t>[])</w:t>
      </w:r>
      <w:r w:rsidRPr="00ED6FF3">
        <w:rPr>
          <w:color w:val="000000"/>
          <w:lang w:val="en-CA" w:eastAsia="zh-CN"/>
        </w:rPr>
        <w:t xml:space="preserve"> </w:t>
      </w:r>
      <w:r w:rsidRPr="00ED6FF3">
        <w:rPr>
          <w:color w:val="800080"/>
          <w:lang w:val="en-CA" w:eastAsia="zh-CN"/>
        </w:rPr>
        <w:t>{</w:t>
      </w:r>
    </w:p>
    <w:p w14:paraId="01E26F43" w14:textId="77777777" w:rsidR="00ED6FF3" w:rsidRPr="008B351D" w:rsidRDefault="00ED6FF3" w:rsidP="00ED6FF3">
      <w:pPr>
        <w:pStyle w:val="Code"/>
        <w:rPr>
          <w:color w:val="000000"/>
          <w:lang w:eastAsia="zh-CN"/>
        </w:rPr>
      </w:pPr>
      <w:r w:rsidRPr="00ED6FF3">
        <w:rPr>
          <w:color w:val="000000"/>
          <w:lang w:val="en-CA"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66D304C0"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486A286C"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b/>
          <w:bCs/>
          <w:color w:val="800000"/>
          <w:lang w:eastAsia="zh-CN"/>
        </w:rPr>
        <w:t>new</w:t>
      </w:r>
      <w:r w:rsidRPr="008B351D">
        <w:rPr>
          <w:color w:val="000000"/>
          <w:lang w:eastAsia="zh-CN"/>
        </w:rPr>
        <w:t xml:space="preserve"> ExempleDessin2DDansJFrame</w:t>
      </w:r>
      <w:r w:rsidRPr="008B351D">
        <w:rPr>
          <w:color w:val="808030"/>
          <w:lang w:eastAsia="zh-CN"/>
        </w:rPr>
        <w:t>()</w:t>
      </w:r>
      <w:r w:rsidRPr="008B351D">
        <w:rPr>
          <w:color w:val="800080"/>
          <w:lang w:eastAsia="zh-CN"/>
        </w:rPr>
        <w:t>;</w:t>
      </w:r>
    </w:p>
    <w:p w14:paraId="2B9D8C94" w14:textId="77777777" w:rsidR="00ED6FF3" w:rsidRPr="008B351D" w:rsidRDefault="00ED6FF3" w:rsidP="00ED6FF3">
      <w:pPr>
        <w:pStyle w:val="Code"/>
        <w:rPr>
          <w:color w:val="000000"/>
          <w:lang w:eastAsia="zh-CN"/>
        </w:rPr>
      </w:pPr>
      <w:r w:rsidRPr="008B351D">
        <w:rPr>
          <w:color w:val="000000"/>
          <w:lang w:eastAsia="zh-CN"/>
        </w:rPr>
        <w:t xml:space="preserve">    </w:t>
      </w:r>
      <w:r w:rsidRPr="008B351D">
        <w:rPr>
          <w:color w:val="800080"/>
          <w:lang w:eastAsia="zh-CN"/>
        </w:rPr>
        <w:t>}</w:t>
      </w:r>
    </w:p>
    <w:p w14:paraId="5626DF55" w14:textId="276079F3" w:rsidR="00ED6FF3" w:rsidRDefault="00ED6FF3" w:rsidP="00ED6FF3">
      <w:pPr>
        <w:pStyle w:val="Code"/>
        <w:rPr>
          <w:color w:val="800080"/>
          <w:lang w:eastAsia="zh-CN"/>
        </w:rPr>
      </w:pPr>
      <w:r w:rsidRPr="008B351D">
        <w:rPr>
          <w:color w:val="800080"/>
          <w:lang w:eastAsia="zh-CN"/>
        </w:rPr>
        <w:t>}</w:t>
      </w:r>
    </w:p>
    <w:p w14:paraId="3B33294F" w14:textId="77777777" w:rsidR="003E5B17" w:rsidRPr="008B351D" w:rsidRDefault="003E5B17" w:rsidP="00ED6FF3">
      <w:pPr>
        <w:pStyle w:val="Code"/>
        <w:rPr>
          <w:color w:val="000000"/>
          <w:lang w:eastAsia="zh-CN"/>
        </w:rPr>
      </w:pPr>
    </w:p>
    <w:p w14:paraId="058200EA" w14:textId="77777777" w:rsidR="00A03321" w:rsidRPr="008B351D" w:rsidRDefault="00A03321" w:rsidP="00A03321">
      <w:pPr>
        <w:pStyle w:val="Corpsdetexte"/>
        <w:rPr>
          <w:b/>
          <w:bCs/>
          <w:lang w:val="fr-CA"/>
        </w:rPr>
      </w:pPr>
    </w:p>
    <w:p w14:paraId="6769BFFC" w14:textId="77777777" w:rsidR="00A03321" w:rsidRPr="008B351D" w:rsidRDefault="00A03321" w:rsidP="00A03321">
      <w:pPr>
        <w:pStyle w:val="Corpsdetexte"/>
        <w:rPr>
          <w:lang w:val="fr-CA"/>
        </w:rPr>
      </w:pPr>
      <w:r w:rsidRPr="008B351D">
        <w:rPr>
          <w:lang w:val="fr-CA"/>
        </w:rPr>
        <w:t xml:space="preserve">Chaque appel à </w:t>
      </w:r>
      <w:r w:rsidRPr="008B351D">
        <w:rPr>
          <w:i/>
          <w:iCs/>
          <w:lang w:val="fr-CA"/>
        </w:rPr>
        <w:t>new</w:t>
      </w:r>
      <w:r w:rsidRPr="008B351D">
        <w:rPr>
          <w:lang w:val="fr-CA"/>
        </w:rPr>
        <w:t xml:space="preserve"> </w:t>
      </w:r>
      <w:r w:rsidRPr="008B351D">
        <w:rPr>
          <w:i/>
          <w:iCs/>
          <w:lang w:val="fr-CA"/>
        </w:rPr>
        <w:t>ExempleDessin2DDansJFrame</w:t>
      </w:r>
      <w:r w:rsidRPr="008B351D">
        <w:rPr>
          <w:lang w:val="fr-CA"/>
        </w:rPr>
        <w:t>() crée une nouvelle fenêtre.</w:t>
      </w:r>
    </w:p>
    <w:p w14:paraId="5EF7227A" w14:textId="77777777" w:rsidR="00A03321" w:rsidRDefault="00A03321" w:rsidP="00A03321">
      <w:pPr>
        <w:pStyle w:val="Corpsdetexte"/>
      </w:pPr>
      <w:r>
        <w:t>NB Si vous exécutez ce programme, les fenêtres sont superposées. Il faut les déplacer pour voir les trois.</w:t>
      </w:r>
    </w:p>
    <w:p w14:paraId="49F28CCB" w14:textId="77777777" w:rsidR="00A03321" w:rsidRDefault="00A03321" w:rsidP="00A03321">
      <w:pPr>
        <w:pStyle w:val="Titre2"/>
      </w:pPr>
      <w:bookmarkStart w:id="119" w:name="_Toc508793536"/>
      <w:bookmarkStart w:id="120" w:name="_Toc44667592"/>
      <w:r>
        <w:t>Simplification du programme par une méthode avec paramètres</w:t>
      </w:r>
      <w:bookmarkEnd w:id="119"/>
      <w:bookmarkEnd w:id="120"/>
    </w:p>
    <w:p w14:paraId="791025DA" w14:textId="77777777" w:rsidR="00A03321" w:rsidRDefault="00A03321" w:rsidP="00A03321">
      <w:pPr>
        <w:pStyle w:val="Corpsdetexte"/>
      </w:pPr>
      <w:r>
        <w:t xml:space="preserve">Cette section approfondit la création de méthode et l’utilisation des paramètres en montrant comment l’utilisation d’une méthode avec paramètre peut grandement simplifier un programme et ceci dans le contexte du dessin 2D. La notion de passage des paramètres sera étudiée en même temps. </w:t>
      </w:r>
    </w:p>
    <w:p w14:paraId="7B8921CA" w14:textId="77777777" w:rsidR="00A03321" w:rsidRDefault="00A03321" w:rsidP="000F50A8">
      <w:pPr>
        <w:pStyle w:val="Corpsdetexte"/>
      </w:pPr>
      <w:r>
        <w:t>L’ exercice suivant permet de motiver l’utilisation d’une méthode avec paramètres.</w:t>
      </w:r>
    </w:p>
    <w:p w14:paraId="56E23D7D" w14:textId="77777777" w:rsidR="00A03321" w:rsidRDefault="00A03321" w:rsidP="000F50A8">
      <w:pPr>
        <w:pStyle w:val="Corpsdetexte"/>
        <w:keepLines/>
      </w:pPr>
      <w:r>
        <w:rPr>
          <w:b/>
          <w:bCs/>
        </w:rPr>
        <w:t>Exercice</w:t>
      </w:r>
      <w:r>
        <w:t>. Dessiner deux bonhommes de taille et position différentes tel qu’illustré par la figure suivante :</w:t>
      </w:r>
    </w:p>
    <w:p w14:paraId="405DCF09" w14:textId="03948AFE" w:rsidR="00A03321" w:rsidRDefault="004B7EE2" w:rsidP="000F50A8">
      <w:pPr>
        <w:pStyle w:val="Corpsdetexte"/>
        <w:keepLines/>
      </w:pPr>
      <w:r>
        <w:rPr>
          <w:noProof/>
          <w:lang w:val="en-US" w:eastAsia="en-US"/>
        </w:rPr>
        <w:lastRenderedPageBreak/>
        <w:drawing>
          <wp:inline distT="0" distB="0" distL="0" distR="0" wp14:anchorId="2855328C" wp14:editId="65B100EE">
            <wp:extent cx="1981200" cy="2946400"/>
            <wp:effectExtent l="0" t="0" r="0" b="0"/>
            <wp:docPr id="17030160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rotWithShape="1">
                    <a:blip r:embed="rId268">
                      <a:extLst>
                        <a:ext uri="{28A0092B-C50C-407E-A947-70E740481C1C}">
                          <a14:useLocalDpi xmlns:a14="http://schemas.microsoft.com/office/drawing/2010/main" val="0"/>
                        </a:ext>
                      </a:extLst>
                    </a:blip>
                    <a:srcRect l="3479" t="6186" r="6087" b="4118"/>
                    <a:stretch/>
                  </pic:blipFill>
                  <pic:spPr bwMode="auto">
                    <a:xfrm>
                      <a:off x="0" y="0"/>
                      <a:ext cx="1981200" cy="2946400"/>
                    </a:xfrm>
                    <a:prstGeom prst="rect">
                      <a:avLst/>
                    </a:prstGeom>
                    <a:ln>
                      <a:noFill/>
                    </a:ln>
                    <a:extLst>
                      <a:ext uri="{53640926-AAD7-44D8-BBD7-CCE9431645EC}">
                        <a14:shadowObscured xmlns:a14="http://schemas.microsoft.com/office/drawing/2010/main"/>
                      </a:ext>
                    </a:extLst>
                  </pic:spPr>
                </pic:pic>
              </a:graphicData>
            </a:graphic>
          </wp:inline>
        </w:drawing>
      </w:r>
    </w:p>
    <w:p w14:paraId="74A4D929" w14:textId="77777777" w:rsidR="000F50A8" w:rsidRDefault="000F50A8" w:rsidP="000F50A8">
      <w:pPr>
        <w:pStyle w:val="Corpsdetexte"/>
      </w:pPr>
    </w:p>
    <w:p w14:paraId="69DC51F3" w14:textId="191D9F3F" w:rsidR="00A03321" w:rsidRDefault="00A03321" w:rsidP="00A90BCF">
      <w:pPr>
        <w:pStyle w:val="Corpsdetexte"/>
        <w:keepNext/>
        <w:keepLines/>
      </w:pPr>
      <w:r w:rsidRPr="005408CD">
        <w:rPr>
          <w:b/>
        </w:rPr>
        <w:t>Solution</w:t>
      </w:r>
      <w:r>
        <w:t xml:space="preserve">. </w:t>
      </w:r>
      <w:hyperlink r:id="rId269" w:history="1">
        <w:r w:rsidRPr="00762F24">
          <w:rPr>
            <w:rFonts w:ascii="Segoe UI" w:hAnsi="Segoe UI" w:cs="Segoe UI"/>
            <w:color w:val="0366D6"/>
            <w:sz w:val="27"/>
            <w:szCs w:val="27"/>
            <w:lang w:val="fr-CA"/>
          </w:rPr>
          <w:t>JavaPasAPas</w:t>
        </w:r>
      </w:hyperlink>
      <w:r w:rsidRPr="00762F24">
        <w:rPr>
          <w:rFonts w:ascii="Segoe UI" w:hAnsi="Segoe UI" w:cs="Segoe UI"/>
          <w:color w:val="586069"/>
          <w:sz w:val="27"/>
          <w:szCs w:val="27"/>
          <w:lang w:val="fr-CA"/>
        </w:rPr>
        <w:t>/</w:t>
      </w:r>
      <w:r w:rsidR="00A90BCF">
        <w:rPr>
          <w:rFonts w:ascii="Segoe UI" w:hAnsi="Segoe UI" w:cs="Segoe UI"/>
          <w:b/>
          <w:bCs/>
          <w:color w:val="586069"/>
          <w:sz w:val="27"/>
          <w:szCs w:val="27"/>
          <w:lang w:val="fr-CA"/>
        </w:rPr>
        <w:t>chapitre_5/E</w:t>
      </w:r>
      <w:r w:rsidRPr="00762F24">
        <w:rPr>
          <w:rFonts w:ascii="Segoe UI" w:hAnsi="Segoe UI" w:cs="Segoe UI"/>
          <w:b/>
          <w:bCs/>
          <w:color w:val="586069"/>
          <w:sz w:val="27"/>
          <w:szCs w:val="27"/>
          <w:lang w:val="fr-CA"/>
        </w:rPr>
        <w:t>xercice2Bots.java</w:t>
      </w:r>
    </w:p>
    <w:p w14:paraId="18703C78"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24CC8111" w14:textId="77777777" w:rsidR="00A90BCF" w:rsidRPr="008B351D" w:rsidRDefault="00A90BCF" w:rsidP="00A90BCF">
      <w:pPr>
        <w:pStyle w:val="Code"/>
        <w:rPr>
          <w:color w:val="000000"/>
          <w:lang w:eastAsia="zh-CN"/>
        </w:rPr>
      </w:pPr>
      <w:r w:rsidRPr="008B351D">
        <w:rPr>
          <w:b/>
          <w:bCs/>
          <w:color w:val="800000"/>
          <w:lang w:eastAsia="zh-CN"/>
        </w:rPr>
        <w:t>import</w:t>
      </w:r>
      <w:r w:rsidRPr="008B351D">
        <w:rPr>
          <w:lang w:eastAsia="zh-CN"/>
        </w:rPr>
        <w:t xml:space="preserve"> javax</w:t>
      </w:r>
      <w:r w:rsidRPr="008B351D">
        <w:rPr>
          <w:color w:val="808030"/>
          <w:lang w:eastAsia="zh-CN"/>
        </w:rPr>
        <w:t>.</w:t>
      </w:r>
      <w:r w:rsidRPr="008B351D">
        <w:rPr>
          <w:lang w:eastAsia="zh-CN"/>
        </w:rPr>
        <w:t>swing</w:t>
      </w:r>
      <w:r w:rsidRPr="008B351D">
        <w:rPr>
          <w:color w:val="808030"/>
          <w:lang w:eastAsia="zh-CN"/>
        </w:rPr>
        <w:t>.</w:t>
      </w:r>
      <w:r w:rsidRPr="008B351D">
        <w:rPr>
          <w:b/>
          <w:bCs/>
          <w:color w:val="800000"/>
          <w:lang w:eastAsia="zh-CN"/>
        </w:rPr>
        <w:t>*</w:t>
      </w:r>
      <w:r w:rsidRPr="008B351D">
        <w:rPr>
          <w:color w:val="800080"/>
          <w:lang w:eastAsia="zh-CN"/>
        </w:rPr>
        <w:t>;</w:t>
      </w:r>
    </w:p>
    <w:p w14:paraId="548028DD" w14:textId="77777777" w:rsidR="00A90BCF" w:rsidRPr="008B351D" w:rsidRDefault="00A90BCF" w:rsidP="00A90BCF">
      <w:pPr>
        <w:pStyle w:val="Code"/>
        <w:rPr>
          <w:color w:val="000000"/>
          <w:lang w:eastAsia="zh-CN"/>
        </w:rPr>
      </w:pPr>
    </w:p>
    <w:p w14:paraId="53AC8F42" w14:textId="77777777" w:rsidR="00A90BCF" w:rsidRPr="008B351D" w:rsidRDefault="00A90BCF" w:rsidP="00A90BCF">
      <w:pPr>
        <w:pStyle w:val="Code"/>
        <w:rPr>
          <w:color w:val="000000"/>
          <w:lang w:eastAsia="zh-CN"/>
        </w:rPr>
      </w:pPr>
      <w:r w:rsidRPr="008B351D">
        <w:rPr>
          <w:b/>
          <w:bCs/>
          <w:color w:val="800000"/>
          <w:lang w:eastAsia="zh-CN"/>
        </w:rPr>
        <w:t>public</w:t>
      </w:r>
      <w:r w:rsidRPr="008B351D">
        <w:rPr>
          <w:color w:val="000000"/>
          <w:lang w:eastAsia="zh-CN"/>
        </w:rPr>
        <w:t xml:space="preserve"> </w:t>
      </w:r>
      <w:r w:rsidRPr="008B351D">
        <w:rPr>
          <w:b/>
          <w:bCs/>
          <w:color w:val="800000"/>
          <w:lang w:eastAsia="zh-CN"/>
        </w:rPr>
        <w:t>class</w:t>
      </w:r>
      <w:r w:rsidRPr="008B351D">
        <w:rPr>
          <w:color w:val="000000"/>
          <w:lang w:eastAsia="zh-CN"/>
        </w:rPr>
        <w:t xml:space="preserve"> Exercice2Bots </w:t>
      </w:r>
      <w:r w:rsidRPr="008B351D">
        <w:rPr>
          <w:b/>
          <w:bCs/>
          <w:color w:val="800000"/>
          <w:lang w:eastAsia="zh-CN"/>
        </w:rPr>
        <w:t>extends</w:t>
      </w:r>
      <w:r w:rsidRPr="008B351D">
        <w:rPr>
          <w:color w:val="000000"/>
          <w:lang w:eastAsia="zh-CN"/>
        </w:rPr>
        <w:t xml:space="preserve"> JFrame </w:t>
      </w:r>
      <w:r w:rsidRPr="008B351D">
        <w:rPr>
          <w:color w:val="800080"/>
          <w:lang w:eastAsia="zh-CN"/>
        </w:rPr>
        <w:t>{</w:t>
      </w:r>
    </w:p>
    <w:p w14:paraId="1E00C32D" w14:textId="77777777" w:rsidR="00A90BCF" w:rsidRPr="00A90BCF" w:rsidRDefault="00A90BCF" w:rsidP="00A90BCF">
      <w:pPr>
        <w:pStyle w:val="Code"/>
        <w:rPr>
          <w:color w:val="000000"/>
          <w:lang w:eastAsia="zh-CN"/>
        </w:rPr>
      </w:pPr>
      <w:r w:rsidRPr="008B351D">
        <w:rPr>
          <w:color w:val="000000"/>
          <w:lang w:eastAsia="zh-CN"/>
        </w:rPr>
        <w:t xml:space="preserve">  </w:t>
      </w:r>
      <w:r w:rsidRPr="00A90BCF">
        <w:rPr>
          <w:b/>
          <w:bCs/>
          <w:color w:val="800000"/>
          <w:lang w:eastAsia="zh-CN"/>
        </w:rPr>
        <w:t>public</w:t>
      </w:r>
      <w:r w:rsidRPr="00A90BCF">
        <w:rPr>
          <w:color w:val="000000"/>
          <w:lang w:eastAsia="zh-CN"/>
        </w:rPr>
        <w:t xml:space="preserve"> Exercice2Bots</w:t>
      </w:r>
      <w:r w:rsidRPr="00A90BCF">
        <w:rPr>
          <w:color w:val="808030"/>
          <w:lang w:eastAsia="zh-CN"/>
        </w:rPr>
        <w:t>()</w:t>
      </w:r>
      <w:r w:rsidRPr="00A90BCF">
        <w:rPr>
          <w:color w:val="000000"/>
          <w:lang w:eastAsia="zh-CN"/>
        </w:rPr>
        <w:t xml:space="preserve"> </w:t>
      </w:r>
      <w:r w:rsidRPr="00A90BCF">
        <w:rPr>
          <w:color w:val="800080"/>
          <w:lang w:eastAsia="zh-CN"/>
        </w:rPr>
        <w:t>{</w:t>
      </w:r>
    </w:p>
    <w:p w14:paraId="1E4C53E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"Dessiner deux Bots"</w:t>
      </w:r>
      <w:r w:rsidRPr="00A90BCF">
        <w:rPr>
          <w:color w:val="808030"/>
          <w:lang w:eastAsia="zh-CN"/>
        </w:rPr>
        <w:t>)</w:t>
      </w:r>
      <w:r w:rsidRPr="00A90BCF">
        <w:rPr>
          <w:color w:val="800080"/>
          <w:lang w:eastAsia="zh-CN"/>
        </w:rPr>
        <w:t>;</w:t>
      </w:r>
    </w:p>
    <w:p w14:paraId="713C052E"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setDefaultCloseOperation</w:t>
      </w:r>
      <w:r w:rsidRPr="00A90BCF">
        <w:rPr>
          <w:color w:val="808030"/>
          <w:lang w:val="en-CA" w:eastAsia="zh-CN"/>
        </w:rPr>
        <w:t>(</w:t>
      </w:r>
      <w:r w:rsidRPr="00A90BCF">
        <w:rPr>
          <w:color w:val="000000"/>
          <w:lang w:val="en-CA" w:eastAsia="zh-CN"/>
        </w:rPr>
        <w:t>EXIT_ON_CLOSE</w:t>
      </w:r>
      <w:r w:rsidRPr="00A90BCF">
        <w:rPr>
          <w:color w:val="808030"/>
          <w:lang w:val="en-CA" w:eastAsia="zh-CN"/>
        </w:rPr>
        <w:t>)</w:t>
      </w:r>
      <w:r w:rsidRPr="00A90BCF">
        <w:rPr>
          <w:color w:val="800080"/>
          <w:lang w:val="en-CA" w:eastAsia="zh-CN"/>
        </w:rPr>
        <w:t>;</w:t>
      </w:r>
    </w:p>
    <w:p w14:paraId="269FB95D"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5896DDCE"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2EC80A71" w14:textId="77777777" w:rsidR="00A90BCF" w:rsidRPr="008B351D" w:rsidRDefault="00A90BCF" w:rsidP="00A90BCF">
      <w:pPr>
        <w:pStyle w:val="Code"/>
        <w:rPr>
          <w:color w:val="000000"/>
          <w:lang w:val="en-CA" w:eastAsia="zh-CN"/>
        </w:rPr>
      </w:pPr>
      <w:r w:rsidRPr="00A90BCF">
        <w:rPr>
          <w:color w:val="000000"/>
          <w:lang w:val="en-CA" w:eastAsia="zh-CN"/>
        </w:rPr>
        <w:t xml:space="preserve">  </w:t>
      </w:r>
      <w:r w:rsidRPr="008B351D">
        <w:rPr>
          <w:color w:val="800080"/>
          <w:lang w:val="en-CA" w:eastAsia="zh-CN"/>
        </w:rPr>
        <w:t>}</w:t>
      </w:r>
    </w:p>
    <w:p w14:paraId="4B456C63" w14:textId="77777777" w:rsidR="00A90BCF" w:rsidRPr="008B351D" w:rsidRDefault="00A90BCF" w:rsidP="000F50A8">
      <w:pPr>
        <w:pStyle w:val="Code"/>
        <w:keepNext w:val="0"/>
        <w:keepLines w:val="0"/>
        <w:rPr>
          <w:color w:val="000000"/>
          <w:lang w:val="en-CA" w:eastAsia="zh-CN"/>
        </w:rPr>
      </w:pPr>
    </w:p>
    <w:p w14:paraId="415BFBEA" w14:textId="77777777" w:rsidR="00A90BCF" w:rsidRPr="008B351D" w:rsidRDefault="00A90BCF" w:rsidP="00A90BCF">
      <w:pPr>
        <w:pStyle w:val="Code"/>
        <w:rPr>
          <w:color w:val="000000"/>
          <w:lang w:val="en-CA" w:eastAsia="zh-CN"/>
        </w:rPr>
      </w:pPr>
      <w:r w:rsidRPr="008B351D">
        <w:rPr>
          <w:color w:val="000000"/>
          <w:lang w:val="en-CA" w:eastAsia="zh-CN"/>
        </w:rPr>
        <w:lastRenderedPageBreak/>
        <w:t xml:space="preserve">  </w:t>
      </w:r>
      <w:r w:rsidRPr="008B351D">
        <w:rPr>
          <w:b/>
          <w:bCs/>
          <w:color w:val="800000"/>
          <w:lang w:val="en-CA" w:eastAsia="zh-CN"/>
        </w:rPr>
        <w:t>public</w:t>
      </w:r>
      <w:r w:rsidRPr="008B351D">
        <w:rPr>
          <w:color w:val="000000"/>
          <w:lang w:val="en-CA" w:eastAsia="zh-CN"/>
        </w:rPr>
        <w:t xml:space="preserve"> </w:t>
      </w:r>
      <w:r w:rsidRPr="008B351D">
        <w:rPr>
          <w:color w:val="BB7977"/>
          <w:lang w:val="en-CA" w:eastAsia="zh-CN"/>
        </w:rPr>
        <w:t>void</w:t>
      </w:r>
      <w:r w:rsidRPr="008B351D">
        <w:rPr>
          <w:color w:val="000000"/>
          <w:lang w:val="en-CA" w:eastAsia="zh-CN"/>
        </w:rPr>
        <w:t xml:space="preserve"> paint</w:t>
      </w:r>
      <w:r w:rsidRPr="008B351D">
        <w:rPr>
          <w:color w:val="808030"/>
          <w:lang w:val="en-CA" w:eastAsia="zh-CN"/>
        </w:rPr>
        <w:t>(</w:t>
      </w:r>
      <w:r w:rsidRPr="008B351D">
        <w:rPr>
          <w:color w:val="000000"/>
          <w:lang w:val="en-CA" w:eastAsia="zh-CN"/>
        </w:rPr>
        <w:t>Graphics g</w:t>
      </w:r>
      <w:r w:rsidRPr="008B351D">
        <w:rPr>
          <w:color w:val="808030"/>
          <w:lang w:val="en-CA" w:eastAsia="zh-CN"/>
        </w:rPr>
        <w:t>)</w:t>
      </w:r>
      <w:r w:rsidRPr="008B351D">
        <w:rPr>
          <w:color w:val="000000"/>
          <w:lang w:val="en-CA" w:eastAsia="zh-CN"/>
        </w:rPr>
        <w:t xml:space="preserve"> </w:t>
      </w:r>
      <w:r w:rsidRPr="008B351D">
        <w:rPr>
          <w:color w:val="800080"/>
          <w:lang w:val="en-CA" w:eastAsia="zh-CN"/>
        </w:rPr>
        <w:t>{</w:t>
      </w:r>
    </w:p>
    <w:p w14:paraId="00DC13B5"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b/>
          <w:bCs/>
          <w:color w:val="800000"/>
          <w:lang w:val="en-CA" w:eastAsia="zh-CN"/>
        </w:rPr>
        <w:t>super</w:t>
      </w:r>
      <w:r w:rsidRPr="008B351D">
        <w:rPr>
          <w:color w:val="808030"/>
          <w:lang w:val="en-CA" w:eastAsia="zh-CN"/>
        </w:rPr>
        <w:t>.</w:t>
      </w:r>
      <w:r w:rsidRPr="008B351D">
        <w:rPr>
          <w:color w:val="000000"/>
          <w:lang w:val="en-CA" w:eastAsia="zh-CN"/>
        </w:rPr>
        <w:t>paint</w:t>
      </w:r>
      <w:r w:rsidRPr="008B351D">
        <w:rPr>
          <w:color w:val="808030"/>
          <w:lang w:val="en-CA" w:eastAsia="zh-CN"/>
        </w:rPr>
        <w:t>(</w:t>
      </w:r>
      <w:r w:rsidRPr="008B351D">
        <w:rPr>
          <w:color w:val="000000"/>
          <w:lang w:val="en-CA" w:eastAsia="zh-CN"/>
        </w:rPr>
        <w:t>g</w:t>
      </w:r>
      <w:r w:rsidRPr="008B351D">
        <w:rPr>
          <w:color w:val="808030"/>
          <w:lang w:val="en-CA" w:eastAsia="zh-CN"/>
        </w:rPr>
        <w:t>)</w:t>
      </w:r>
      <w:r w:rsidRPr="008B351D">
        <w:rPr>
          <w:color w:val="800080"/>
          <w:lang w:val="en-CA" w:eastAsia="zh-CN"/>
        </w:rPr>
        <w:t>;</w:t>
      </w:r>
    </w:p>
    <w:p w14:paraId="15ECB61D" w14:textId="77777777" w:rsidR="00A90BCF" w:rsidRPr="008B351D" w:rsidRDefault="00A90BCF" w:rsidP="00A90BCF">
      <w:pPr>
        <w:pStyle w:val="Code"/>
        <w:rPr>
          <w:color w:val="000000"/>
          <w:lang w:val="en-CA" w:eastAsia="zh-CN"/>
        </w:rPr>
      </w:pPr>
      <w:r w:rsidRPr="008B351D">
        <w:rPr>
          <w:color w:val="000000"/>
          <w:lang w:val="en-CA" w:eastAsia="zh-CN"/>
        </w:rPr>
        <w:t xml:space="preserve">    </w:t>
      </w:r>
      <w:r w:rsidRPr="008B351D">
        <w:rPr>
          <w:color w:val="696969"/>
          <w:lang w:val="en-CA" w:eastAsia="zh-CN"/>
        </w:rPr>
        <w:t>// Le premier Bot</w:t>
      </w:r>
    </w:p>
    <w:p w14:paraId="35132238"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green</w:t>
      </w:r>
      <w:r w:rsidRPr="008B351D">
        <w:rPr>
          <w:color w:val="808030"/>
          <w:lang w:val="en-CA" w:eastAsia="zh-CN"/>
        </w:rPr>
        <w:t>)</w:t>
      </w:r>
      <w:r w:rsidRPr="008B351D">
        <w:rPr>
          <w:color w:val="800080"/>
          <w:lang w:val="en-CA" w:eastAsia="zh-CN"/>
        </w:rPr>
        <w:t>;</w:t>
      </w:r>
    </w:p>
    <w:p w14:paraId="3A149FB7"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fillOval</w:t>
      </w:r>
      <w:r w:rsidRPr="008B351D">
        <w:rPr>
          <w:color w:val="808030"/>
          <w:lang w:val="en-CA" w:eastAsia="zh-CN"/>
        </w:rPr>
        <w:t>(</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100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000000"/>
          <w:lang w:val="en-CA" w:eastAsia="zh-CN"/>
        </w:rPr>
        <w:t xml:space="preserve"> </w:t>
      </w:r>
      <w:r w:rsidRPr="008B351D">
        <w:rPr>
          <w:color w:val="008C00"/>
          <w:lang w:val="en-CA" w:eastAsia="zh-CN"/>
        </w:rPr>
        <w:t>200</w:t>
      </w:r>
      <w:r w:rsidRPr="008B351D">
        <w:rPr>
          <w:color w:val="808030"/>
          <w:lang w:val="en-CA" w:eastAsia="zh-CN"/>
        </w:rPr>
        <w:t>)</w:t>
      </w:r>
      <w:r w:rsidRPr="008B351D">
        <w:rPr>
          <w:color w:val="800080"/>
          <w:lang w:val="en-CA" w:eastAsia="zh-CN"/>
        </w:rPr>
        <w:t>;</w:t>
      </w:r>
      <w:r w:rsidRPr="008B351D">
        <w:rPr>
          <w:color w:val="000000"/>
          <w:lang w:val="en-CA" w:eastAsia="zh-CN"/>
        </w:rPr>
        <w:t xml:space="preserve"> </w:t>
      </w:r>
      <w:r w:rsidRPr="008B351D">
        <w:rPr>
          <w:color w:val="696969"/>
          <w:lang w:val="en-CA" w:eastAsia="zh-CN"/>
        </w:rPr>
        <w:t>// La tête</w:t>
      </w:r>
    </w:p>
    <w:p w14:paraId="443FF7C0" w14:textId="77777777" w:rsidR="00A90BCF" w:rsidRPr="008B351D" w:rsidRDefault="00A90BCF" w:rsidP="00A90BCF">
      <w:pPr>
        <w:pStyle w:val="Code"/>
        <w:rPr>
          <w:color w:val="000000"/>
          <w:lang w:val="en-CA" w:eastAsia="zh-CN"/>
        </w:rPr>
      </w:pPr>
    </w:p>
    <w:p w14:paraId="65104ED3" w14:textId="77777777" w:rsidR="00A90BCF" w:rsidRPr="008B351D" w:rsidRDefault="00A90BCF" w:rsidP="00A90BCF">
      <w:pPr>
        <w:pStyle w:val="Code"/>
        <w:rPr>
          <w:color w:val="000000"/>
          <w:lang w:val="en-CA" w:eastAsia="zh-CN"/>
        </w:rPr>
      </w:pPr>
      <w:r w:rsidRPr="008B351D">
        <w:rPr>
          <w:color w:val="000000"/>
          <w:lang w:val="en-CA" w:eastAsia="zh-CN"/>
        </w:rPr>
        <w:t xml:space="preserve">    g</w:t>
      </w:r>
      <w:r w:rsidRPr="008B351D">
        <w:rPr>
          <w:color w:val="808030"/>
          <w:lang w:val="en-CA" w:eastAsia="zh-CN"/>
        </w:rPr>
        <w:t>.</w:t>
      </w:r>
      <w:r w:rsidRPr="008B351D">
        <w:rPr>
          <w:color w:val="000000"/>
          <w:lang w:val="en-CA" w:eastAsia="zh-CN"/>
        </w:rPr>
        <w:t>setColor</w:t>
      </w:r>
      <w:r w:rsidRPr="008B351D">
        <w:rPr>
          <w:color w:val="808030"/>
          <w:lang w:val="en-CA" w:eastAsia="zh-CN"/>
        </w:rPr>
        <w:t>(</w:t>
      </w:r>
      <w:r w:rsidRPr="008B351D">
        <w:rPr>
          <w:color w:val="000000"/>
          <w:lang w:val="en-CA" w:eastAsia="zh-CN"/>
        </w:rPr>
        <w:t>Color</w:t>
      </w:r>
      <w:r w:rsidRPr="008B351D">
        <w:rPr>
          <w:color w:val="808030"/>
          <w:lang w:val="en-CA" w:eastAsia="zh-CN"/>
        </w:rPr>
        <w:t>.</w:t>
      </w:r>
      <w:r w:rsidRPr="008B351D">
        <w:rPr>
          <w:color w:val="000000"/>
          <w:lang w:val="en-CA" w:eastAsia="zh-CN"/>
        </w:rPr>
        <w:t>black</w:t>
      </w:r>
      <w:r w:rsidRPr="008B351D">
        <w:rPr>
          <w:color w:val="808030"/>
          <w:lang w:val="en-CA" w:eastAsia="zh-CN"/>
        </w:rPr>
        <w:t>)</w:t>
      </w:r>
      <w:r w:rsidRPr="008B351D">
        <w:rPr>
          <w:color w:val="800080"/>
          <w:lang w:val="en-CA" w:eastAsia="zh-CN"/>
        </w:rPr>
        <w:t>;</w:t>
      </w:r>
    </w:p>
    <w:p w14:paraId="3DACD8D5" w14:textId="77777777" w:rsidR="00A90BCF" w:rsidRPr="00A90BCF" w:rsidRDefault="00A90BCF" w:rsidP="00A90BCF">
      <w:pPr>
        <w:pStyle w:val="Code"/>
        <w:rPr>
          <w:color w:val="000000"/>
          <w:lang w:eastAsia="zh-CN"/>
        </w:rPr>
      </w:pPr>
      <w:r w:rsidRPr="008B351D">
        <w:rPr>
          <w:color w:val="000000"/>
          <w:lang w:val="en-CA"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2B07379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230</w:t>
      </w:r>
      <w:r w:rsidRPr="00A90BCF">
        <w:rPr>
          <w:color w:val="808030"/>
          <w:lang w:eastAsia="zh-CN"/>
        </w:rPr>
        <w:t>,</w:t>
      </w:r>
      <w:r w:rsidRPr="00A90BCF">
        <w:rPr>
          <w:color w:val="000000"/>
          <w:lang w:eastAsia="zh-CN"/>
        </w:rPr>
        <w:t xml:space="preserve"> </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EECC8B7"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150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000000"/>
          <w:lang w:eastAsia="zh-CN"/>
        </w:rPr>
        <w:t xml:space="preserve"> </w:t>
      </w:r>
      <w:r w:rsidRPr="00A90BCF">
        <w:rPr>
          <w:color w:val="008C00"/>
          <w:lang w:eastAsia="zh-CN"/>
        </w:rPr>
        <w:t>250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6CDCF00A" w14:textId="77777777" w:rsidR="00A90BCF" w:rsidRPr="00A90BCF" w:rsidRDefault="00A90BCF" w:rsidP="00A90BCF">
      <w:pPr>
        <w:pStyle w:val="Code"/>
        <w:rPr>
          <w:color w:val="000000"/>
          <w:lang w:eastAsia="zh-CN"/>
        </w:rPr>
      </w:pPr>
    </w:p>
    <w:p w14:paraId="72F1AE7C"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3CBFB8D1"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300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222207D0" w14:textId="77777777" w:rsidR="00A90BCF" w:rsidRPr="00A90BCF" w:rsidRDefault="00A90BCF" w:rsidP="00A90BCF">
      <w:pPr>
        <w:pStyle w:val="Code"/>
        <w:rPr>
          <w:color w:val="000000"/>
          <w:lang w:eastAsia="zh-CN"/>
        </w:rPr>
      </w:pPr>
    </w:p>
    <w:p w14:paraId="0E9280E5"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Le deuxième Bot</w:t>
      </w:r>
    </w:p>
    <w:p w14:paraId="25678BDD"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green</w:t>
      </w:r>
      <w:r w:rsidRPr="008B351D">
        <w:rPr>
          <w:color w:val="808030"/>
          <w:lang w:val="en-US" w:eastAsia="zh-CN"/>
        </w:rPr>
        <w:t>)</w:t>
      </w:r>
      <w:r w:rsidRPr="008B351D">
        <w:rPr>
          <w:color w:val="800080"/>
          <w:lang w:val="en-US" w:eastAsia="zh-CN"/>
        </w:rPr>
        <w:t>;</w:t>
      </w:r>
    </w:p>
    <w:p w14:paraId="106D5962"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fillOval</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La tête</w:t>
      </w:r>
    </w:p>
    <w:p w14:paraId="4E0AABA4" w14:textId="77777777" w:rsidR="00A90BCF" w:rsidRPr="008B351D" w:rsidRDefault="00A90BCF" w:rsidP="00A90BCF">
      <w:pPr>
        <w:pStyle w:val="Code"/>
        <w:rPr>
          <w:color w:val="000000"/>
          <w:lang w:val="en-US" w:eastAsia="zh-CN"/>
        </w:rPr>
      </w:pPr>
    </w:p>
    <w:p w14:paraId="0A677E69" w14:textId="77777777" w:rsidR="00A90BCF" w:rsidRPr="008B351D" w:rsidRDefault="00A90BCF" w:rsidP="00A90BCF">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setColor</w:t>
      </w:r>
      <w:r w:rsidRPr="008B351D">
        <w:rPr>
          <w:color w:val="808030"/>
          <w:lang w:val="en-US" w:eastAsia="zh-CN"/>
        </w:rPr>
        <w:t>(</w:t>
      </w:r>
      <w:r w:rsidRPr="008B351D">
        <w:rPr>
          <w:color w:val="000000"/>
          <w:lang w:val="en-US" w:eastAsia="zh-CN"/>
        </w:rPr>
        <w:t>Color</w:t>
      </w:r>
      <w:r w:rsidRPr="008B351D">
        <w:rPr>
          <w:color w:val="808030"/>
          <w:lang w:val="en-US" w:eastAsia="zh-CN"/>
        </w:rPr>
        <w:t>.</w:t>
      </w:r>
      <w:r w:rsidRPr="008B351D">
        <w:rPr>
          <w:color w:val="000000"/>
          <w:lang w:val="en-US" w:eastAsia="zh-CN"/>
        </w:rPr>
        <w:t>black</w:t>
      </w:r>
      <w:r w:rsidRPr="008B351D">
        <w:rPr>
          <w:color w:val="808030"/>
          <w:lang w:val="en-US" w:eastAsia="zh-CN"/>
        </w:rPr>
        <w:t>)</w:t>
      </w:r>
      <w:r w:rsidRPr="008B351D">
        <w:rPr>
          <w:color w:val="800080"/>
          <w:lang w:val="en-US" w:eastAsia="zh-CN"/>
        </w:rPr>
        <w:t>;</w:t>
      </w:r>
    </w:p>
    <w:p w14:paraId="3F692EBA" w14:textId="77777777" w:rsidR="00A90BCF" w:rsidRPr="00A90BCF" w:rsidRDefault="00A90BCF" w:rsidP="00A90BCF">
      <w:pPr>
        <w:pStyle w:val="Code"/>
        <w:rPr>
          <w:color w:val="000000"/>
          <w:lang w:eastAsia="zh-CN"/>
        </w:rPr>
      </w:pPr>
      <w:r w:rsidRPr="008B351D">
        <w:rPr>
          <w:color w:val="000000"/>
          <w:lang w:val="en-US" w:eastAsia="zh-CN"/>
        </w:rPr>
        <w:t xml:space="preserve">    </w:t>
      </w:r>
      <w:r w:rsidRPr="00A90BCF">
        <w:rPr>
          <w:color w:val="000000"/>
          <w:lang w:eastAsia="zh-CN"/>
        </w:rPr>
        <w:t>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13272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8C00"/>
          <w:lang w:eastAsia="zh-CN"/>
        </w:rPr>
        <w:t>90</w:t>
      </w:r>
      <w:r w:rsidRPr="00A90BCF">
        <w:rPr>
          <w:color w:val="808030"/>
          <w:lang w:eastAsia="zh-CN"/>
        </w:rPr>
        <w:t>,</w:t>
      </w:r>
      <w:r w:rsidRPr="00A90BCF">
        <w:rPr>
          <w:color w:val="000000"/>
          <w:lang w:eastAsia="zh-CN"/>
        </w:rPr>
        <w:t xml:space="preserve"> </w:t>
      </w:r>
      <w:r w:rsidRPr="00A90BCF">
        <w:rPr>
          <w:color w:val="008C00"/>
          <w:lang w:eastAsia="zh-CN"/>
        </w:rPr>
        <w:t>75</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758FBC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r w:rsidRPr="00A90BCF">
        <w:rPr>
          <w:color w:val="008C00"/>
          <w:lang w:eastAsia="zh-CN"/>
        </w:rPr>
        <w:t>50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8030"/>
          <w:lang w:eastAsia="zh-CN"/>
        </w:rPr>
        <w:t>,</w:t>
      </w:r>
      <w:r w:rsidRPr="00A90BCF">
        <w:rPr>
          <w:color w:val="000000"/>
          <w:lang w:eastAsia="zh-CN"/>
        </w:rPr>
        <w:t xml:space="preserve"> </w:t>
      </w:r>
      <w:r w:rsidRPr="00A90BCF">
        <w:rPr>
          <w:color w:val="008C00"/>
          <w:lang w:eastAsia="zh-CN"/>
        </w:rPr>
        <w:t>125</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3BBFAD0D" w14:textId="77777777" w:rsidR="00A90BCF" w:rsidRPr="00A90BCF" w:rsidRDefault="00A90BCF" w:rsidP="00A90BCF">
      <w:pPr>
        <w:pStyle w:val="Code"/>
        <w:rPr>
          <w:color w:val="000000"/>
          <w:lang w:eastAsia="zh-CN"/>
        </w:rPr>
      </w:pPr>
    </w:p>
    <w:p w14:paraId="435EA88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217551D0" w14:textId="77777777" w:rsidR="00A90BCF" w:rsidRPr="008B351D" w:rsidRDefault="00A90BCF" w:rsidP="00A90BCF">
      <w:pPr>
        <w:pStyle w:val="Code"/>
        <w:rPr>
          <w:color w:val="000000"/>
          <w:lang w:val="en-US" w:eastAsia="zh-CN"/>
        </w:rPr>
      </w:pPr>
      <w:r w:rsidRPr="00A90BCF">
        <w:rPr>
          <w:color w:val="000000"/>
          <w:lang w:eastAsia="zh-CN"/>
        </w:rPr>
        <w:t xml:space="preserve">    </w:t>
      </w:r>
      <w:r w:rsidRPr="008B351D">
        <w:rPr>
          <w:color w:val="000000"/>
          <w:lang w:val="en-US" w:eastAsia="zh-CN"/>
        </w:rPr>
        <w:t>g</w:t>
      </w:r>
      <w:r w:rsidRPr="008B351D">
        <w:rPr>
          <w:color w:val="808030"/>
          <w:lang w:val="en-US" w:eastAsia="zh-CN"/>
        </w:rPr>
        <w:t>.</w:t>
      </w:r>
      <w:r w:rsidRPr="008B351D">
        <w:rPr>
          <w:color w:val="000000"/>
          <w:lang w:val="en-US" w:eastAsia="zh-CN"/>
        </w:rPr>
        <w:t>fillRect</w:t>
      </w:r>
      <w:r w:rsidRPr="008B351D">
        <w:rPr>
          <w:color w:val="808030"/>
          <w:lang w:val="en-US" w:eastAsia="zh-CN"/>
        </w:rPr>
        <w:t>(</w:t>
      </w:r>
      <w:r w:rsidRPr="008B351D">
        <w:rPr>
          <w:color w:val="008C00"/>
          <w:lang w:val="en-US" w:eastAsia="zh-CN"/>
        </w:rPr>
        <w:t>25</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r w:rsidRPr="008B351D">
        <w:rPr>
          <w:color w:val="000000"/>
          <w:lang w:val="en-US" w:eastAsia="zh-CN"/>
        </w:rPr>
        <w:t xml:space="preserve"> </w:t>
      </w:r>
      <w:r w:rsidRPr="008B351D">
        <w:rPr>
          <w:color w:val="696969"/>
          <w:lang w:val="en-US" w:eastAsia="zh-CN"/>
        </w:rPr>
        <w:t>// Le corps</w:t>
      </w:r>
    </w:p>
    <w:p w14:paraId="2CD06690"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1FB7F86" w14:textId="77777777" w:rsidR="00A90BCF" w:rsidRPr="008B351D" w:rsidRDefault="00A90BCF" w:rsidP="000F50A8">
      <w:pPr>
        <w:pStyle w:val="Code"/>
        <w:keepNext w:val="0"/>
        <w:keepLines w:val="0"/>
        <w:rPr>
          <w:color w:val="000000"/>
          <w:lang w:val="en-US" w:eastAsia="zh-CN"/>
        </w:rPr>
      </w:pPr>
    </w:p>
    <w:p w14:paraId="38581005" w14:textId="77777777" w:rsidR="00A90BCF" w:rsidRPr="008B351D" w:rsidRDefault="00A90BCF" w:rsidP="00A90BCF">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56B6F94" w14:textId="77777777" w:rsidR="00A90BCF" w:rsidRPr="00987493" w:rsidRDefault="00A90BCF" w:rsidP="00A90BCF">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Exercice2Bots</w:t>
      </w:r>
      <w:r w:rsidRPr="00987493">
        <w:rPr>
          <w:color w:val="808030"/>
          <w:lang w:val="fr-FR" w:eastAsia="zh-CN"/>
        </w:rPr>
        <w:t>()</w:t>
      </w:r>
      <w:r w:rsidRPr="00987493">
        <w:rPr>
          <w:color w:val="800080"/>
          <w:lang w:val="fr-FR" w:eastAsia="zh-CN"/>
        </w:rPr>
        <w:t>;</w:t>
      </w:r>
    </w:p>
    <w:p w14:paraId="25A4397D" w14:textId="77777777" w:rsidR="00A90BCF" w:rsidRPr="00987493" w:rsidRDefault="00A90BCF" w:rsidP="00A90BCF">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283E3725" w14:textId="34C480DC" w:rsidR="00A90BCF" w:rsidRDefault="00A90BCF" w:rsidP="00A90BCF">
      <w:pPr>
        <w:pStyle w:val="Code"/>
        <w:rPr>
          <w:color w:val="800080"/>
          <w:lang w:val="fr-FR" w:eastAsia="zh-CN"/>
        </w:rPr>
      </w:pPr>
      <w:r w:rsidRPr="00987493">
        <w:rPr>
          <w:color w:val="800080"/>
          <w:lang w:val="fr-FR" w:eastAsia="zh-CN"/>
        </w:rPr>
        <w:t>}</w:t>
      </w:r>
    </w:p>
    <w:p w14:paraId="7190447F" w14:textId="77777777" w:rsidR="003E5B17" w:rsidRPr="00987493" w:rsidRDefault="003E5B17" w:rsidP="00A90BCF">
      <w:pPr>
        <w:pStyle w:val="Code"/>
        <w:rPr>
          <w:color w:val="000000"/>
          <w:lang w:val="fr-FR" w:eastAsia="zh-CN"/>
        </w:rPr>
      </w:pPr>
    </w:p>
    <w:p w14:paraId="5AE00140" w14:textId="77777777" w:rsidR="00A03321" w:rsidRDefault="00A03321" w:rsidP="00A03321">
      <w:pPr>
        <w:pStyle w:val="Corpsdetexte"/>
      </w:pPr>
    </w:p>
    <w:p w14:paraId="5E9CE77D" w14:textId="77777777" w:rsidR="00A03321" w:rsidRDefault="00A03321" w:rsidP="00A03321">
      <w:pPr>
        <w:pStyle w:val="Corpsdetexte"/>
      </w:pPr>
      <w:r>
        <w:t xml:space="preserve">La solution précédente rappelle les mêmes méthodes deux fois. Pour la position et la taille du </w:t>
      </w:r>
      <w:r w:rsidRPr="00762F24">
        <w:rPr>
          <w:i/>
        </w:rPr>
        <w:t>Bot</w:t>
      </w:r>
      <w:r>
        <w:t xml:space="preserve">, il faut calculer de nouvelles valeurs des paramètres à chaque fois. Une manière plus élégante de traiter ce problème consiste à chercher une solution plus générale au dessin d’un </w:t>
      </w:r>
      <w:r>
        <w:rPr>
          <w:i/>
          <w:iCs/>
        </w:rPr>
        <w:t>Bot</w:t>
      </w:r>
      <w:r>
        <w:t xml:space="preserve"> où sa position et sa taille sont variables. Une technique souvent employée en graphisme 2D consiste à définir un rectangle englobant à l’intérieur duquel sera dessiné le </w:t>
      </w:r>
      <w:r>
        <w:rPr>
          <w:i/>
          <w:iCs/>
        </w:rPr>
        <w:t>Bot</w:t>
      </w:r>
      <w:r>
        <w:t xml:space="preserve"> tel qu’illustré à la figure suivante. Le </w:t>
      </w:r>
      <w:r>
        <w:rPr>
          <w:i/>
          <w:iCs/>
        </w:rPr>
        <w:t>Bot</w:t>
      </w:r>
      <w:r>
        <w:t xml:space="preserve"> est dessiné à l’échelle à l’intérieur du rectangle. Comme pour la méthode </w:t>
      </w:r>
      <w:r>
        <w:rPr>
          <w:i/>
          <w:iCs/>
        </w:rPr>
        <w:t>fillRect</w:t>
      </w:r>
      <w:r>
        <w:t xml:space="preserve">(), quatre variables sont définies pour représenter le rectangle englobant : les coordonnées </w:t>
      </w:r>
      <w:r>
        <w:rPr>
          <w:i/>
          <w:iCs/>
        </w:rPr>
        <w:t>x</w:t>
      </w:r>
      <w:r>
        <w:t xml:space="preserve"> et </w:t>
      </w:r>
      <w:r>
        <w:rPr>
          <w:i/>
          <w:iCs/>
        </w:rPr>
        <w:t>y</w:t>
      </w:r>
      <w:r>
        <w:t xml:space="preserve"> du coin inférieur droit, la </w:t>
      </w:r>
      <w:r>
        <w:rPr>
          <w:i/>
          <w:iCs/>
        </w:rPr>
        <w:t>largeur</w:t>
      </w:r>
      <w:r>
        <w:t xml:space="preserve"> et la </w:t>
      </w:r>
      <w:r>
        <w:rPr>
          <w:i/>
          <w:iCs/>
        </w:rPr>
        <w:t>hauteur</w:t>
      </w:r>
      <w:r>
        <w:t xml:space="preserve"> du rectangle englobant.</w:t>
      </w:r>
    </w:p>
    <w:p w14:paraId="44698E30" w14:textId="7FEFB76E" w:rsidR="00A03321" w:rsidRDefault="00F758A2" w:rsidP="00A03321">
      <w:pPr>
        <w:pStyle w:val="Corpsdetexte"/>
      </w:pPr>
      <w:r>
        <w:rPr>
          <w:noProof/>
        </w:rPr>
        <w:lastRenderedPageBreak/>
        <w:object w:dxaOrig="1440" w:dyaOrig="1440" w14:anchorId="6EB868BC">
          <v:shape id="_x0000_s1026" type="#_x0000_t75" alt="" style="position:absolute;left:0;text-align:left;margin-left:0;margin-top:0;width:443.9pt;height:568.5pt;z-index:251659264;mso-wrap-edited:f;mso-width-percent:0;mso-height-percent:0;mso-width-percent:0;mso-height-percent:0" o:allowincell="f">
            <v:imagedata r:id="rId270" o:title=""/>
            <w10:wrap type="topAndBottom"/>
          </v:shape>
          <o:OLEObject Type="Embed" ProgID="Visio.Drawing.11" ShapeID="_x0000_s1026" DrawAspect="Content" ObjectID="_1765265470" r:id="rId271"/>
        </w:object>
      </w:r>
      <w:r w:rsidR="00A03321">
        <w:rPr>
          <w:b/>
          <w:bCs/>
        </w:rPr>
        <w:t>Exemple</w:t>
      </w:r>
      <w:r w:rsidR="00A03321">
        <w:t xml:space="preserve">. </w:t>
      </w:r>
      <w:hyperlink r:id="rId272" w:history="1">
        <w:r w:rsidR="00A03321" w:rsidRPr="00762F24">
          <w:rPr>
            <w:rFonts w:ascii="Segoe UI" w:hAnsi="Segoe UI" w:cs="Segoe UI"/>
            <w:color w:val="0366D6"/>
            <w:lang w:val="fr-CA"/>
          </w:rPr>
          <w:t>JavaPasAPas</w:t>
        </w:r>
      </w:hyperlink>
      <w:r w:rsidR="00A03321" w:rsidRPr="00762F24">
        <w:rPr>
          <w:rFonts w:ascii="Segoe UI" w:hAnsi="Segoe UI" w:cs="Segoe UI"/>
          <w:color w:val="586069"/>
          <w:lang w:val="fr-CA"/>
        </w:rPr>
        <w:t>/</w:t>
      </w:r>
      <w:bookmarkStart w:id="121" w:name="OLE_LINK26"/>
      <w:bookmarkStart w:id="122" w:name="OLE_LINK27"/>
      <w:r w:rsidR="00A90BCF">
        <w:rPr>
          <w:rFonts w:ascii="Segoe UI" w:hAnsi="Segoe UI" w:cs="Segoe UI"/>
          <w:b/>
          <w:bCs/>
          <w:color w:val="586069"/>
          <w:lang w:val="fr-CA"/>
        </w:rPr>
        <w:t>chapitre_5/E</w:t>
      </w:r>
      <w:r w:rsidR="00A03321" w:rsidRPr="00762F24">
        <w:rPr>
          <w:rFonts w:ascii="Segoe UI" w:hAnsi="Segoe UI" w:cs="Segoe UI"/>
          <w:b/>
          <w:bCs/>
          <w:color w:val="586069"/>
          <w:lang w:val="fr-CA"/>
        </w:rPr>
        <w:t>xempleBotRectangleEnglobant</w:t>
      </w:r>
      <w:bookmarkEnd w:id="121"/>
      <w:bookmarkEnd w:id="122"/>
      <w:r w:rsidR="00A03321" w:rsidRPr="00762F24">
        <w:rPr>
          <w:rFonts w:ascii="Segoe UI" w:hAnsi="Segoe UI" w:cs="Segoe UI"/>
          <w:b/>
          <w:bCs/>
          <w:color w:val="586069"/>
          <w:lang w:val="fr-CA"/>
        </w:rPr>
        <w:t>.java</w:t>
      </w:r>
    </w:p>
    <w:p w14:paraId="208090DF" w14:textId="77777777" w:rsidR="00A03321" w:rsidRDefault="00A03321" w:rsidP="00A03321">
      <w:pPr>
        <w:pStyle w:val="Corpsdetexte"/>
      </w:pPr>
      <w:r>
        <w:t xml:space="preserve">La version suivante dessine le même </w:t>
      </w:r>
      <w:r w:rsidRPr="0031072F">
        <w:rPr>
          <w:i/>
        </w:rPr>
        <w:t>Bot</w:t>
      </w:r>
      <w:r>
        <w:t xml:space="preserve"> que notre premier exemple mais en utilisant des variables qui représentent le rectangle englobant.</w:t>
      </w:r>
    </w:p>
    <w:p w14:paraId="0D10D279" w14:textId="77777777" w:rsidR="00A90BCF" w:rsidRPr="00A90BCF" w:rsidRDefault="00A90BCF" w:rsidP="00A90BCF">
      <w:pPr>
        <w:pStyle w:val="Code"/>
        <w:rPr>
          <w:color w:val="000000"/>
          <w:lang w:eastAsia="zh-CN"/>
        </w:rPr>
      </w:pPr>
      <w:r w:rsidRPr="00A90BCF">
        <w:rPr>
          <w:b/>
          <w:bCs/>
          <w:color w:val="800000"/>
          <w:lang w:eastAsia="zh-CN"/>
        </w:rPr>
        <w:lastRenderedPageBreak/>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59672F3E" w14:textId="77777777" w:rsidR="00A90BCF" w:rsidRPr="00A90BCF" w:rsidRDefault="00A90BCF" w:rsidP="00A90BCF">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668C3BB5" w14:textId="77777777" w:rsidR="00A90BCF" w:rsidRPr="00A90BCF" w:rsidRDefault="00A90BCF" w:rsidP="00A90BCF">
      <w:pPr>
        <w:pStyle w:val="Code"/>
        <w:rPr>
          <w:color w:val="000000"/>
          <w:lang w:eastAsia="zh-CN"/>
        </w:rPr>
      </w:pPr>
    </w:p>
    <w:p w14:paraId="2CDB74F5" w14:textId="77777777" w:rsidR="00A90BCF" w:rsidRPr="00A90BCF" w:rsidRDefault="00A90BCF" w:rsidP="00A90BCF">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7A22AB8C" w14:textId="77777777" w:rsidR="00A90BCF" w:rsidRPr="00A90BCF" w:rsidRDefault="00A90BCF" w:rsidP="00A90BCF">
      <w:pPr>
        <w:pStyle w:val="Code"/>
        <w:rPr>
          <w:color w:val="000000"/>
          <w:lang w:eastAsia="zh-CN"/>
        </w:rPr>
      </w:pPr>
    </w:p>
    <w:p w14:paraId="1F1C24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15A4B82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6B3A6A6A" w14:textId="77777777" w:rsidR="00A90BCF" w:rsidRPr="008B351D" w:rsidRDefault="00A90BCF" w:rsidP="00A90BCF">
      <w:pPr>
        <w:pStyle w:val="Code"/>
        <w:rPr>
          <w:color w:val="000000"/>
          <w:lang w:val="fr-FR" w:eastAsia="zh-CN"/>
        </w:rPr>
      </w:pPr>
      <w:r w:rsidRPr="00A90BCF">
        <w:rPr>
          <w:color w:val="000000"/>
          <w:lang w:eastAsia="zh-CN"/>
        </w:rPr>
        <w:t xml:space="preserve">    </w:t>
      </w:r>
      <w:r w:rsidRPr="008B351D">
        <w:rPr>
          <w:b/>
          <w:bCs/>
          <w:color w:val="800000"/>
          <w:lang w:val="fr-FR" w:eastAsia="zh-CN"/>
        </w:rPr>
        <w:t>this</w:t>
      </w:r>
      <w:r w:rsidRPr="008B351D">
        <w:rPr>
          <w:color w:val="808030"/>
          <w:lang w:val="fr-FR" w:eastAsia="zh-CN"/>
        </w:rPr>
        <w:t>.</w:t>
      </w:r>
      <w:r w:rsidRPr="008B351D">
        <w:rPr>
          <w:color w:val="000000"/>
          <w:lang w:val="fr-FR" w:eastAsia="zh-CN"/>
        </w:rPr>
        <w:t>setDefaultCloseOperation</w:t>
      </w:r>
      <w:r w:rsidRPr="008B351D">
        <w:rPr>
          <w:color w:val="808030"/>
          <w:lang w:val="fr-FR" w:eastAsia="zh-CN"/>
        </w:rPr>
        <w:t>(</w:t>
      </w:r>
      <w:r w:rsidRPr="008B351D">
        <w:rPr>
          <w:color w:val="000000"/>
          <w:lang w:val="fr-FR" w:eastAsia="zh-CN"/>
        </w:rPr>
        <w:t>EXIT_ON_CLOSE</w:t>
      </w:r>
      <w:r w:rsidRPr="008B351D">
        <w:rPr>
          <w:color w:val="808030"/>
          <w:lang w:val="fr-FR" w:eastAsia="zh-CN"/>
        </w:rPr>
        <w:t>)</w:t>
      </w:r>
      <w:r w:rsidRPr="008B351D">
        <w:rPr>
          <w:color w:val="800080"/>
          <w:lang w:val="fr-FR" w:eastAsia="zh-CN"/>
        </w:rPr>
        <w:t>;</w:t>
      </w:r>
    </w:p>
    <w:p w14:paraId="3B115D11" w14:textId="77777777" w:rsidR="00A90BCF" w:rsidRPr="00A90BCF" w:rsidRDefault="00A90BCF" w:rsidP="00A90BCF">
      <w:pPr>
        <w:pStyle w:val="Code"/>
        <w:rPr>
          <w:color w:val="000000"/>
          <w:lang w:val="en-CA" w:eastAsia="zh-CN"/>
        </w:rPr>
      </w:pPr>
      <w:r w:rsidRPr="008B351D">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242C390F"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4F95ACCB" w14:textId="77777777" w:rsidR="00A90BCF" w:rsidRPr="00A90BCF" w:rsidRDefault="00A90BCF" w:rsidP="00A90BCF">
      <w:pPr>
        <w:pStyle w:val="Code"/>
        <w:rPr>
          <w:color w:val="000000"/>
          <w:lang w:eastAsia="zh-CN"/>
        </w:rPr>
      </w:pPr>
      <w:r w:rsidRPr="00A90BCF">
        <w:rPr>
          <w:color w:val="000000"/>
          <w:lang w:val="en-CA" w:eastAsia="zh-CN"/>
        </w:rPr>
        <w:t xml:space="preserve">  </w:t>
      </w:r>
      <w:r w:rsidRPr="00A90BCF">
        <w:rPr>
          <w:color w:val="800080"/>
          <w:lang w:eastAsia="zh-CN"/>
        </w:rPr>
        <w:t>}</w:t>
      </w:r>
    </w:p>
    <w:p w14:paraId="3C12D85D" w14:textId="77777777" w:rsidR="00A90BCF" w:rsidRPr="00A90BCF" w:rsidRDefault="00A90BCF" w:rsidP="00A90BCF">
      <w:pPr>
        <w:pStyle w:val="Code"/>
        <w:rPr>
          <w:color w:val="000000"/>
          <w:lang w:eastAsia="zh-CN"/>
        </w:rPr>
      </w:pPr>
    </w:p>
    <w:p w14:paraId="3A0341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2A020869"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2B09712C" w14:textId="77777777" w:rsidR="00A90BCF" w:rsidRPr="00A90BCF" w:rsidRDefault="00A90BCF" w:rsidP="00A90BCF">
      <w:pPr>
        <w:pStyle w:val="Code"/>
        <w:rPr>
          <w:color w:val="000000"/>
          <w:lang w:eastAsia="zh-CN"/>
        </w:rPr>
      </w:pPr>
    </w:p>
    <w:p w14:paraId="244774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6446C86E"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0A83FEDA"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04D4B156"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6EA3F64C" w14:textId="77777777" w:rsidR="00A90BCF" w:rsidRPr="00A90BCF" w:rsidRDefault="00A90BCF" w:rsidP="00A90BCF">
      <w:pPr>
        <w:pStyle w:val="Code"/>
        <w:rPr>
          <w:color w:val="000000"/>
          <w:lang w:eastAsia="zh-CN"/>
        </w:rPr>
      </w:pPr>
    </w:p>
    <w:p w14:paraId="232CBB72"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xml:space="preserve">// Bonhomme à l'échelle dans un rectangle englobant défini </w:t>
      </w:r>
    </w:p>
    <w:p w14:paraId="061FC561" w14:textId="77777777" w:rsidR="00A90BCF" w:rsidRPr="00A90BCF" w:rsidRDefault="00A90BCF" w:rsidP="00A90BCF">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0BE3E03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401DB73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4F0A578D" w14:textId="77777777" w:rsidR="00A90BCF" w:rsidRPr="00A90BCF" w:rsidRDefault="00A90BCF" w:rsidP="00A90BCF">
      <w:pPr>
        <w:pStyle w:val="Code"/>
        <w:rPr>
          <w:color w:val="000000"/>
          <w:lang w:eastAsia="zh-CN"/>
        </w:rPr>
      </w:pPr>
    </w:p>
    <w:p w14:paraId="5ACD9A42"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1CA3AE3F"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4E605950"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614F354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BB5E6D"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4D224494" w14:textId="77777777" w:rsidR="00A90BCF" w:rsidRPr="00A90BCF" w:rsidRDefault="00A90BCF" w:rsidP="00A90BCF">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6ADB875" w14:textId="77777777" w:rsidR="00A90BCF" w:rsidRPr="00A90BCF" w:rsidRDefault="00A90BCF" w:rsidP="00A90BCF">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418A406A"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6FD5E92A"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7C5ED51C"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5D227FE4" w14:textId="77777777" w:rsidR="00A90BCF" w:rsidRPr="00A90BCF" w:rsidRDefault="00A90BCF" w:rsidP="00A90BCF">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0F913D40" w14:textId="77777777" w:rsidR="00A90BCF" w:rsidRPr="00A90BCF" w:rsidRDefault="00A90BCF" w:rsidP="00A90BCF">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51E7778C" w14:textId="77777777" w:rsidR="00A90BCF" w:rsidRPr="00A90BCF" w:rsidRDefault="00A90BCF" w:rsidP="00A90BCF">
      <w:pPr>
        <w:pStyle w:val="Code"/>
        <w:rPr>
          <w:color w:val="000000"/>
          <w:lang w:eastAsia="zh-CN"/>
        </w:rPr>
      </w:pPr>
    </w:p>
    <w:p w14:paraId="37E211A6"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6CBD455" w14:textId="77777777" w:rsidR="00A90BCF" w:rsidRPr="00A90BCF" w:rsidRDefault="00A90BCF" w:rsidP="00A90BCF">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049DC894" w14:textId="77777777" w:rsidR="00A90BCF" w:rsidRPr="00A90BCF" w:rsidRDefault="00A90BCF" w:rsidP="00A90BCF">
      <w:pPr>
        <w:pStyle w:val="Code"/>
        <w:rPr>
          <w:color w:val="000000"/>
          <w:lang w:val="en-CA" w:eastAsia="zh-CN"/>
        </w:rPr>
      </w:pPr>
      <w:r w:rsidRPr="00A90BCF">
        <w:rPr>
          <w:color w:val="000000"/>
          <w:lang w:eastAsia="zh-CN"/>
        </w:rPr>
        <w:t xml:space="preserve">  </w:t>
      </w:r>
      <w:r w:rsidRPr="00A90BCF">
        <w:rPr>
          <w:color w:val="800080"/>
          <w:lang w:val="en-CA" w:eastAsia="zh-CN"/>
        </w:rPr>
        <w:t>}</w:t>
      </w:r>
    </w:p>
    <w:p w14:paraId="34248772" w14:textId="77777777" w:rsidR="00A90BCF" w:rsidRPr="00A90BCF" w:rsidRDefault="00A90BCF" w:rsidP="00A90BCF">
      <w:pPr>
        <w:pStyle w:val="Code"/>
        <w:rPr>
          <w:color w:val="000000"/>
          <w:lang w:val="en-CA" w:eastAsia="zh-CN"/>
        </w:rPr>
      </w:pPr>
    </w:p>
    <w:p w14:paraId="786CE44C" w14:textId="77777777" w:rsidR="00A90BCF" w:rsidRPr="00A90BCF" w:rsidRDefault="00A90BCF" w:rsidP="00A90BCF">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47F272E" w14:textId="77777777" w:rsidR="00A90BCF" w:rsidRPr="008B351D" w:rsidRDefault="00A90BCF" w:rsidP="00A90BCF">
      <w:pPr>
        <w:pStyle w:val="Code"/>
        <w:rPr>
          <w:color w:val="000000"/>
          <w:lang w:eastAsia="zh-CN"/>
        </w:rPr>
      </w:pPr>
      <w:r w:rsidRPr="00A90BCF">
        <w:rPr>
          <w:color w:val="000000"/>
          <w:lang w:val="en-CA" w:eastAsia="zh-CN"/>
        </w:rPr>
        <w:t xml:space="preserve">    </w:t>
      </w:r>
      <w:r w:rsidRPr="008B351D">
        <w:rPr>
          <w:b/>
          <w:bCs/>
          <w:color w:val="800000"/>
          <w:lang w:eastAsia="zh-CN"/>
        </w:rPr>
        <w:t>new</w:t>
      </w:r>
      <w:r w:rsidRPr="008B351D">
        <w:rPr>
          <w:color w:val="000000"/>
          <w:lang w:eastAsia="zh-CN"/>
        </w:rPr>
        <w:t xml:space="preserve"> ExempleBotRectangleEnglobant</w:t>
      </w:r>
      <w:r w:rsidRPr="008B351D">
        <w:rPr>
          <w:color w:val="808030"/>
          <w:lang w:eastAsia="zh-CN"/>
        </w:rPr>
        <w:t>()</w:t>
      </w:r>
      <w:r w:rsidRPr="008B351D">
        <w:rPr>
          <w:color w:val="800080"/>
          <w:lang w:eastAsia="zh-CN"/>
        </w:rPr>
        <w:t>;</w:t>
      </w:r>
    </w:p>
    <w:p w14:paraId="1D0ED506" w14:textId="77777777" w:rsidR="00A90BCF" w:rsidRPr="008B351D" w:rsidRDefault="00A90BCF" w:rsidP="00A90BCF">
      <w:pPr>
        <w:pStyle w:val="Code"/>
        <w:rPr>
          <w:color w:val="000000"/>
          <w:lang w:eastAsia="zh-CN"/>
        </w:rPr>
      </w:pPr>
      <w:r w:rsidRPr="008B351D">
        <w:rPr>
          <w:color w:val="000000"/>
          <w:lang w:eastAsia="zh-CN"/>
        </w:rPr>
        <w:t xml:space="preserve">  </w:t>
      </w:r>
      <w:r w:rsidRPr="008B351D">
        <w:rPr>
          <w:color w:val="800080"/>
          <w:lang w:eastAsia="zh-CN"/>
        </w:rPr>
        <w:t>}</w:t>
      </w:r>
    </w:p>
    <w:p w14:paraId="5D0EFB54" w14:textId="77777777" w:rsidR="00A90BCF" w:rsidRPr="008B351D" w:rsidRDefault="00A90BCF" w:rsidP="00A90BCF">
      <w:pPr>
        <w:pStyle w:val="Code"/>
        <w:rPr>
          <w:color w:val="000000"/>
          <w:lang w:eastAsia="zh-CN"/>
        </w:rPr>
      </w:pPr>
      <w:r w:rsidRPr="008B351D">
        <w:rPr>
          <w:color w:val="800080"/>
          <w:lang w:eastAsia="zh-CN"/>
        </w:rPr>
        <w:t>}</w:t>
      </w:r>
    </w:p>
    <w:p w14:paraId="51CC8720" w14:textId="77777777" w:rsidR="00A03321" w:rsidRPr="008B351D" w:rsidRDefault="00A03321" w:rsidP="00A03321">
      <w:pPr>
        <w:pStyle w:val="Corpsdetexte"/>
        <w:rPr>
          <w:lang w:val="fr-CA"/>
        </w:rPr>
      </w:pPr>
    </w:p>
    <w:p w14:paraId="2E68C033" w14:textId="22301165" w:rsidR="00A03321" w:rsidRPr="008B351D" w:rsidRDefault="00A03321" w:rsidP="00A03321">
      <w:pPr>
        <w:pStyle w:val="Corpsdetexte"/>
        <w:rPr>
          <w:lang w:val="fr-CA"/>
        </w:rPr>
      </w:pPr>
      <w:r w:rsidRPr="008B351D">
        <w:rPr>
          <w:b/>
          <w:bCs/>
          <w:lang w:val="fr-CA"/>
        </w:rPr>
        <w:t>Exemple</w:t>
      </w:r>
      <w:r w:rsidRPr="008B351D">
        <w:rPr>
          <w:lang w:val="fr-CA"/>
        </w:rPr>
        <w:t xml:space="preserve">. </w:t>
      </w:r>
      <w:hyperlink r:id="rId273" w:history="1">
        <w:r w:rsidRPr="008B351D">
          <w:rPr>
            <w:rFonts w:ascii="Segoe UI" w:hAnsi="Segoe UI" w:cs="Segoe UI"/>
            <w:color w:val="0366D6"/>
            <w:lang w:val="fr-CA"/>
          </w:rPr>
          <w:t>JavaPasAPas</w:t>
        </w:r>
      </w:hyperlink>
      <w:r w:rsidRPr="008B351D">
        <w:rPr>
          <w:rFonts w:ascii="Segoe UI" w:hAnsi="Segoe UI" w:cs="Segoe UI"/>
          <w:color w:val="586069"/>
          <w:lang w:val="fr-CA"/>
        </w:rPr>
        <w:t>/</w:t>
      </w:r>
      <w:bookmarkStart w:id="123" w:name="OLE_LINK28"/>
      <w:bookmarkStart w:id="124" w:name="OLE_LINK29"/>
      <w:r w:rsidR="0084332C" w:rsidRPr="008B351D">
        <w:rPr>
          <w:rFonts w:ascii="Segoe UI" w:hAnsi="Segoe UI" w:cs="Segoe UI"/>
          <w:b/>
          <w:bCs/>
          <w:color w:val="586069"/>
          <w:lang w:val="fr-CA"/>
        </w:rPr>
        <w:t>chapiter_5/E</w:t>
      </w:r>
      <w:r w:rsidRPr="008B351D">
        <w:rPr>
          <w:rFonts w:ascii="Segoe UI" w:hAnsi="Segoe UI" w:cs="Segoe UI"/>
          <w:b/>
          <w:bCs/>
          <w:color w:val="586069"/>
          <w:lang w:val="fr-CA"/>
        </w:rPr>
        <w:t>xemple2BotsRectangleEnglobant</w:t>
      </w:r>
      <w:bookmarkEnd w:id="123"/>
      <w:bookmarkEnd w:id="124"/>
      <w:r w:rsidRPr="008B351D">
        <w:rPr>
          <w:rFonts w:ascii="Segoe UI" w:hAnsi="Segoe UI" w:cs="Segoe UI"/>
          <w:b/>
          <w:bCs/>
          <w:color w:val="586069"/>
          <w:lang w:val="fr-CA"/>
        </w:rPr>
        <w:t>.java</w:t>
      </w:r>
    </w:p>
    <w:p w14:paraId="03A23BBF" w14:textId="77777777" w:rsidR="00A03321" w:rsidRDefault="00A03321" w:rsidP="00A03321">
      <w:pPr>
        <w:pStyle w:val="Corpsdetexte"/>
      </w:pPr>
      <w:r>
        <w:t xml:space="preserve">On peut maintenant facilement redessiner le </w:t>
      </w:r>
      <w:r w:rsidRPr="00762F24">
        <w:rPr>
          <w:i/>
        </w:rPr>
        <w:t>Bot</w:t>
      </w:r>
      <w:r>
        <w:t xml:space="preserve"> deux fois en changeant la position et la taille par la modification des valeurs des variables </w:t>
      </w:r>
      <w:r>
        <w:rPr>
          <w:i/>
          <w:iCs/>
        </w:rPr>
        <w:t>x</w:t>
      </w:r>
      <w:r>
        <w:t xml:space="preserve">, </w:t>
      </w:r>
      <w:r>
        <w:rPr>
          <w:i/>
          <w:iCs/>
        </w:rPr>
        <w:t>y</w:t>
      </w:r>
      <w:r>
        <w:t xml:space="preserve">, </w:t>
      </w:r>
      <w:r>
        <w:rPr>
          <w:i/>
          <w:iCs/>
        </w:rPr>
        <w:t>largeur</w:t>
      </w:r>
      <w:r>
        <w:t xml:space="preserve"> et </w:t>
      </w:r>
      <w:r>
        <w:rPr>
          <w:i/>
          <w:iCs/>
        </w:rPr>
        <w:t>hauteur</w:t>
      </w:r>
      <w:r>
        <w:t xml:space="preserve"> mais en répétant exactement les mêmes instructions deux fois.</w:t>
      </w:r>
    </w:p>
    <w:p w14:paraId="6EDDA29E" w14:textId="77777777" w:rsidR="00A90BCF" w:rsidRPr="00A90BCF" w:rsidRDefault="00A90BCF" w:rsidP="0084332C">
      <w:pPr>
        <w:pStyle w:val="Code"/>
        <w:rPr>
          <w:color w:val="000000"/>
          <w:lang w:eastAsia="zh-CN"/>
        </w:rPr>
      </w:pPr>
      <w:r w:rsidRPr="00A90BCF">
        <w:rPr>
          <w:b/>
          <w:bCs/>
          <w:color w:val="800000"/>
          <w:lang w:eastAsia="zh-CN"/>
        </w:rPr>
        <w:lastRenderedPageBreak/>
        <w:t>import</w:t>
      </w:r>
      <w:r w:rsidRPr="00A90BCF">
        <w:rPr>
          <w:lang w:eastAsia="zh-CN"/>
        </w:rPr>
        <w:t xml:space="preserve"> java</w:t>
      </w:r>
      <w:r w:rsidRPr="00A90BCF">
        <w:rPr>
          <w:color w:val="808030"/>
          <w:lang w:eastAsia="zh-CN"/>
        </w:rPr>
        <w:t>.</w:t>
      </w:r>
      <w:r w:rsidRPr="00A90BCF">
        <w:rPr>
          <w:lang w:eastAsia="zh-CN"/>
        </w:rPr>
        <w:t>awt</w:t>
      </w:r>
      <w:r w:rsidRPr="00A90BCF">
        <w:rPr>
          <w:color w:val="808030"/>
          <w:lang w:eastAsia="zh-CN"/>
        </w:rPr>
        <w:t>.</w:t>
      </w:r>
      <w:r w:rsidRPr="00A90BCF">
        <w:rPr>
          <w:b/>
          <w:bCs/>
          <w:color w:val="800000"/>
          <w:lang w:eastAsia="zh-CN"/>
        </w:rPr>
        <w:t>*</w:t>
      </w:r>
      <w:r w:rsidRPr="00A90BCF">
        <w:rPr>
          <w:color w:val="800080"/>
          <w:lang w:eastAsia="zh-CN"/>
        </w:rPr>
        <w:t>;</w:t>
      </w:r>
    </w:p>
    <w:p w14:paraId="47B48953" w14:textId="77777777" w:rsidR="00A90BCF" w:rsidRPr="00A90BCF" w:rsidRDefault="00A90BCF" w:rsidP="0084332C">
      <w:pPr>
        <w:pStyle w:val="Code"/>
        <w:rPr>
          <w:color w:val="000000"/>
          <w:lang w:eastAsia="zh-CN"/>
        </w:rPr>
      </w:pPr>
      <w:r w:rsidRPr="00A90BCF">
        <w:rPr>
          <w:b/>
          <w:bCs/>
          <w:color w:val="800000"/>
          <w:lang w:eastAsia="zh-CN"/>
        </w:rPr>
        <w:t>import</w:t>
      </w:r>
      <w:r w:rsidRPr="00A90BCF">
        <w:rPr>
          <w:lang w:eastAsia="zh-CN"/>
        </w:rPr>
        <w:t xml:space="preserve"> javax</w:t>
      </w:r>
      <w:r w:rsidRPr="00A90BCF">
        <w:rPr>
          <w:color w:val="808030"/>
          <w:lang w:eastAsia="zh-CN"/>
        </w:rPr>
        <w:t>.</w:t>
      </w:r>
      <w:r w:rsidRPr="00A90BCF">
        <w:rPr>
          <w:lang w:eastAsia="zh-CN"/>
        </w:rPr>
        <w:t>swing</w:t>
      </w:r>
      <w:r w:rsidRPr="00A90BCF">
        <w:rPr>
          <w:color w:val="808030"/>
          <w:lang w:eastAsia="zh-CN"/>
        </w:rPr>
        <w:t>.</w:t>
      </w:r>
      <w:r w:rsidRPr="00A90BCF">
        <w:rPr>
          <w:lang w:eastAsia="zh-CN"/>
        </w:rPr>
        <w:t>JFrame</w:t>
      </w:r>
      <w:r w:rsidRPr="00A90BCF">
        <w:rPr>
          <w:color w:val="800080"/>
          <w:lang w:eastAsia="zh-CN"/>
        </w:rPr>
        <w:t>;</w:t>
      </w:r>
    </w:p>
    <w:p w14:paraId="74050DCA" w14:textId="77777777" w:rsidR="00A90BCF" w:rsidRPr="00A90BCF" w:rsidRDefault="00A90BCF" w:rsidP="0084332C">
      <w:pPr>
        <w:pStyle w:val="Code"/>
        <w:rPr>
          <w:color w:val="000000"/>
          <w:lang w:eastAsia="zh-CN"/>
        </w:rPr>
      </w:pPr>
    </w:p>
    <w:p w14:paraId="00EEFA05" w14:textId="77777777" w:rsidR="00A90BCF" w:rsidRPr="00A90BCF" w:rsidRDefault="00A90BCF" w:rsidP="0084332C">
      <w:pPr>
        <w:pStyle w:val="Code"/>
        <w:rPr>
          <w:color w:val="000000"/>
          <w:lang w:eastAsia="zh-CN"/>
        </w:rPr>
      </w:pPr>
      <w:r w:rsidRPr="00A90BCF">
        <w:rPr>
          <w:b/>
          <w:bCs/>
          <w:color w:val="800000"/>
          <w:lang w:eastAsia="zh-CN"/>
        </w:rPr>
        <w:t>public</w:t>
      </w:r>
      <w:r w:rsidRPr="00A90BCF">
        <w:rPr>
          <w:color w:val="000000"/>
          <w:lang w:eastAsia="zh-CN"/>
        </w:rPr>
        <w:t xml:space="preserve"> </w:t>
      </w:r>
      <w:r w:rsidRPr="00A90BCF">
        <w:rPr>
          <w:b/>
          <w:bCs/>
          <w:color w:val="800000"/>
          <w:lang w:eastAsia="zh-CN"/>
        </w:rPr>
        <w:t>class</w:t>
      </w:r>
      <w:r w:rsidRPr="00A90BCF">
        <w:rPr>
          <w:color w:val="000000"/>
          <w:lang w:eastAsia="zh-CN"/>
        </w:rPr>
        <w:t xml:space="preserve"> ExempleBotRectangleEnglobant </w:t>
      </w:r>
      <w:r w:rsidRPr="00A90BCF">
        <w:rPr>
          <w:b/>
          <w:bCs/>
          <w:color w:val="800000"/>
          <w:lang w:eastAsia="zh-CN"/>
        </w:rPr>
        <w:t>extends</w:t>
      </w:r>
      <w:r w:rsidRPr="00A90BCF">
        <w:rPr>
          <w:color w:val="000000"/>
          <w:lang w:eastAsia="zh-CN"/>
        </w:rPr>
        <w:t xml:space="preserve"> JFrame </w:t>
      </w:r>
      <w:r w:rsidRPr="00A90BCF">
        <w:rPr>
          <w:color w:val="800080"/>
          <w:lang w:eastAsia="zh-CN"/>
        </w:rPr>
        <w:t>{</w:t>
      </w:r>
    </w:p>
    <w:p w14:paraId="6AFA3A33" w14:textId="77777777" w:rsidR="00A90BCF" w:rsidRPr="00A90BCF" w:rsidRDefault="00A90BCF" w:rsidP="0084332C">
      <w:pPr>
        <w:pStyle w:val="Code"/>
        <w:rPr>
          <w:color w:val="000000"/>
          <w:lang w:eastAsia="zh-CN"/>
        </w:rPr>
      </w:pPr>
    </w:p>
    <w:p w14:paraId="1C97B31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public</w:t>
      </w:r>
      <w:r w:rsidRPr="00A90BCF">
        <w:rPr>
          <w:color w:val="000000"/>
          <w:lang w:eastAsia="zh-CN"/>
        </w:rPr>
        <w:t xml:space="preserve"> ExempleBotRectangleEnglobant</w:t>
      </w:r>
      <w:r w:rsidRPr="00A90BCF">
        <w:rPr>
          <w:color w:val="808030"/>
          <w:lang w:eastAsia="zh-CN"/>
        </w:rPr>
        <w:t>()</w:t>
      </w:r>
      <w:r w:rsidRPr="00A90BCF">
        <w:rPr>
          <w:color w:val="000000"/>
          <w:lang w:eastAsia="zh-CN"/>
        </w:rPr>
        <w:t xml:space="preserve"> </w:t>
      </w:r>
      <w:r w:rsidRPr="00A90BCF">
        <w:rPr>
          <w:color w:val="800080"/>
          <w:lang w:eastAsia="zh-CN"/>
        </w:rPr>
        <w:t>{</w:t>
      </w:r>
    </w:p>
    <w:p w14:paraId="02BD277C"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E6"/>
          <w:lang w:eastAsia="zh-CN"/>
        </w:rPr>
        <w:t>"Bot avec rectangle englobant"</w:t>
      </w:r>
      <w:r w:rsidRPr="00A90BCF">
        <w:rPr>
          <w:color w:val="808030"/>
          <w:lang w:eastAsia="zh-CN"/>
        </w:rPr>
        <w:t>)</w:t>
      </w:r>
      <w:r w:rsidRPr="00A90BCF">
        <w:rPr>
          <w:color w:val="800080"/>
          <w:lang w:eastAsia="zh-CN"/>
        </w:rPr>
        <w:t>;</w:t>
      </w:r>
    </w:p>
    <w:p w14:paraId="2DA07C24" w14:textId="77777777" w:rsidR="00A90BCF" w:rsidRPr="008B351D" w:rsidRDefault="00A90BCF" w:rsidP="0084332C">
      <w:pPr>
        <w:pStyle w:val="Code"/>
        <w:rPr>
          <w:color w:val="000000"/>
          <w:lang w:val="fr-FR" w:eastAsia="zh-CN"/>
        </w:rPr>
      </w:pPr>
      <w:r w:rsidRPr="00A90BCF">
        <w:rPr>
          <w:color w:val="000000"/>
          <w:lang w:eastAsia="zh-CN"/>
        </w:rPr>
        <w:t xml:space="preserve">    </w:t>
      </w:r>
      <w:r w:rsidRPr="008B351D">
        <w:rPr>
          <w:b/>
          <w:bCs/>
          <w:color w:val="800000"/>
          <w:lang w:val="fr-FR" w:eastAsia="zh-CN"/>
        </w:rPr>
        <w:t>this</w:t>
      </w:r>
      <w:r w:rsidRPr="008B351D">
        <w:rPr>
          <w:color w:val="808030"/>
          <w:lang w:val="fr-FR" w:eastAsia="zh-CN"/>
        </w:rPr>
        <w:t>.</w:t>
      </w:r>
      <w:r w:rsidRPr="008B351D">
        <w:rPr>
          <w:color w:val="000000"/>
          <w:lang w:val="fr-FR" w:eastAsia="zh-CN"/>
        </w:rPr>
        <w:t>setDefaultCloseOperation</w:t>
      </w:r>
      <w:r w:rsidRPr="008B351D">
        <w:rPr>
          <w:color w:val="808030"/>
          <w:lang w:val="fr-FR" w:eastAsia="zh-CN"/>
        </w:rPr>
        <w:t>(</w:t>
      </w:r>
      <w:r w:rsidRPr="008B351D">
        <w:rPr>
          <w:color w:val="000000"/>
          <w:lang w:val="fr-FR" w:eastAsia="zh-CN"/>
        </w:rPr>
        <w:t>EXIT_ON_CLOSE</w:t>
      </w:r>
      <w:r w:rsidRPr="008B351D">
        <w:rPr>
          <w:color w:val="808030"/>
          <w:lang w:val="fr-FR" w:eastAsia="zh-CN"/>
        </w:rPr>
        <w:t>)</w:t>
      </w:r>
      <w:r w:rsidRPr="008B351D">
        <w:rPr>
          <w:color w:val="800080"/>
          <w:lang w:val="fr-FR" w:eastAsia="zh-CN"/>
        </w:rPr>
        <w:t>;</w:t>
      </w:r>
    </w:p>
    <w:p w14:paraId="00C73E7C" w14:textId="77777777" w:rsidR="00A90BCF" w:rsidRPr="00A90BCF" w:rsidRDefault="00A90BCF" w:rsidP="0084332C">
      <w:pPr>
        <w:pStyle w:val="Code"/>
        <w:rPr>
          <w:color w:val="000000"/>
          <w:lang w:val="en-CA" w:eastAsia="zh-CN"/>
        </w:rPr>
      </w:pPr>
      <w:r w:rsidRPr="008B351D">
        <w:rPr>
          <w:color w:val="000000"/>
          <w:lang w:val="fr-FR"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setSize</w:t>
      </w:r>
      <w:r w:rsidRPr="00A90BCF">
        <w:rPr>
          <w:color w:val="808030"/>
          <w:lang w:val="en-CA" w:eastAsia="zh-CN"/>
        </w:rPr>
        <w:t>(</w:t>
      </w:r>
      <w:r w:rsidRPr="00A90BCF">
        <w:rPr>
          <w:color w:val="008C00"/>
          <w:lang w:val="en-CA" w:eastAsia="zh-CN"/>
        </w:rPr>
        <w:t>400</w:t>
      </w:r>
      <w:r w:rsidRPr="00A90BCF">
        <w:rPr>
          <w:color w:val="808030"/>
          <w:lang w:val="en-CA" w:eastAsia="zh-CN"/>
        </w:rPr>
        <w:t>,</w:t>
      </w:r>
      <w:r w:rsidRPr="00A90BCF">
        <w:rPr>
          <w:color w:val="000000"/>
          <w:lang w:val="en-CA" w:eastAsia="zh-CN"/>
        </w:rPr>
        <w:t xml:space="preserve"> </w:t>
      </w:r>
      <w:r w:rsidRPr="00A90BCF">
        <w:rPr>
          <w:color w:val="008C00"/>
          <w:lang w:val="en-CA" w:eastAsia="zh-CN"/>
        </w:rPr>
        <w:t>600</w:t>
      </w:r>
      <w:r w:rsidRPr="00A90BCF">
        <w:rPr>
          <w:color w:val="808030"/>
          <w:lang w:val="en-CA" w:eastAsia="zh-CN"/>
        </w:rPr>
        <w:t>)</w:t>
      </w:r>
      <w:r w:rsidRPr="00A90BCF">
        <w:rPr>
          <w:color w:val="800080"/>
          <w:lang w:val="en-CA" w:eastAsia="zh-CN"/>
        </w:rPr>
        <w:t>;</w:t>
      </w:r>
    </w:p>
    <w:p w14:paraId="76B4D783"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this</w:t>
      </w:r>
      <w:r w:rsidRPr="00A90BCF">
        <w:rPr>
          <w:color w:val="808030"/>
          <w:lang w:val="en-CA" w:eastAsia="zh-CN"/>
        </w:rPr>
        <w:t>.</w:t>
      </w:r>
      <w:r w:rsidRPr="00A90BCF">
        <w:rPr>
          <w:color w:val="000000"/>
          <w:lang w:val="en-CA" w:eastAsia="zh-CN"/>
        </w:rPr>
        <w:t>setVisible</w:t>
      </w:r>
      <w:r w:rsidRPr="00A90BCF">
        <w:rPr>
          <w:color w:val="808030"/>
          <w:lang w:val="en-CA" w:eastAsia="zh-CN"/>
        </w:rPr>
        <w:t>(</w:t>
      </w:r>
      <w:r w:rsidRPr="00A90BCF">
        <w:rPr>
          <w:b/>
          <w:bCs/>
          <w:color w:val="800000"/>
          <w:lang w:val="en-CA" w:eastAsia="zh-CN"/>
        </w:rPr>
        <w:t>true</w:t>
      </w:r>
      <w:r w:rsidRPr="00A90BCF">
        <w:rPr>
          <w:color w:val="808030"/>
          <w:lang w:val="en-CA" w:eastAsia="zh-CN"/>
        </w:rPr>
        <w:t>)</w:t>
      </w:r>
      <w:r w:rsidRPr="00A90BCF">
        <w:rPr>
          <w:color w:val="800080"/>
          <w:lang w:val="en-CA" w:eastAsia="zh-CN"/>
        </w:rPr>
        <w:t>;</w:t>
      </w:r>
    </w:p>
    <w:p w14:paraId="12BCACD6" w14:textId="77777777" w:rsidR="00A90BCF" w:rsidRPr="006E0875" w:rsidRDefault="00A90BCF" w:rsidP="0084332C">
      <w:pPr>
        <w:pStyle w:val="Code"/>
        <w:rPr>
          <w:color w:val="000000"/>
          <w:lang w:val="fr-FR" w:eastAsia="zh-CN"/>
        </w:rPr>
      </w:pPr>
      <w:r w:rsidRPr="00A90BCF">
        <w:rPr>
          <w:color w:val="000000"/>
          <w:lang w:val="en-CA" w:eastAsia="zh-CN"/>
        </w:rPr>
        <w:t xml:space="preserve">  </w:t>
      </w:r>
      <w:r w:rsidRPr="006E0875">
        <w:rPr>
          <w:color w:val="800080"/>
          <w:lang w:val="fr-FR" w:eastAsia="zh-CN"/>
        </w:rPr>
        <w:t>}</w:t>
      </w:r>
    </w:p>
    <w:p w14:paraId="6B3F5080" w14:textId="77777777" w:rsidR="00A90BCF" w:rsidRPr="006E0875" w:rsidRDefault="00A90BCF" w:rsidP="0084332C">
      <w:pPr>
        <w:pStyle w:val="Code"/>
        <w:rPr>
          <w:color w:val="000000"/>
          <w:lang w:val="fr-FR" w:eastAsia="zh-CN"/>
        </w:rPr>
      </w:pPr>
    </w:p>
    <w:p w14:paraId="770038A1" w14:textId="77777777" w:rsidR="00A90BCF" w:rsidRPr="00A90BCF" w:rsidRDefault="00A90BCF" w:rsidP="0084332C">
      <w:pPr>
        <w:pStyle w:val="Code"/>
        <w:rPr>
          <w:color w:val="000000"/>
          <w:lang w:eastAsia="zh-CN"/>
        </w:rPr>
      </w:pPr>
      <w:r w:rsidRPr="006E0875">
        <w:rPr>
          <w:color w:val="000000"/>
          <w:lang w:val="fr-FR" w:eastAsia="zh-CN"/>
        </w:rPr>
        <w:t xml:space="preserve">  </w:t>
      </w:r>
      <w:r w:rsidRPr="00A90BCF">
        <w:rPr>
          <w:b/>
          <w:bCs/>
          <w:color w:val="800000"/>
          <w:lang w:eastAsia="zh-CN"/>
        </w:rPr>
        <w:t>public</w:t>
      </w:r>
      <w:r w:rsidRPr="00A90BCF">
        <w:rPr>
          <w:color w:val="000000"/>
          <w:lang w:eastAsia="zh-CN"/>
        </w:rPr>
        <w:t xml:space="preserve"> </w:t>
      </w:r>
      <w:r w:rsidRPr="00A90BCF">
        <w:rPr>
          <w:color w:val="BB7977"/>
          <w:lang w:eastAsia="zh-CN"/>
        </w:rPr>
        <w:t>void</w:t>
      </w:r>
      <w:r w:rsidRPr="00A90BCF">
        <w:rPr>
          <w:color w:val="000000"/>
          <w:lang w:eastAsia="zh-CN"/>
        </w:rPr>
        <w:t xml:space="preserve"> paint</w:t>
      </w:r>
      <w:r w:rsidRPr="00A90BCF">
        <w:rPr>
          <w:color w:val="808030"/>
          <w:lang w:eastAsia="zh-CN"/>
        </w:rPr>
        <w:t>(</w:t>
      </w:r>
      <w:r w:rsidRPr="00A90BCF">
        <w:rPr>
          <w:color w:val="000000"/>
          <w:lang w:eastAsia="zh-CN"/>
        </w:rPr>
        <w:t>Graphics g</w:t>
      </w:r>
      <w:r w:rsidRPr="00A90BCF">
        <w:rPr>
          <w:color w:val="808030"/>
          <w:lang w:eastAsia="zh-CN"/>
        </w:rPr>
        <w:t>)</w:t>
      </w:r>
      <w:r w:rsidRPr="00A90BCF">
        <w:rPr>
          <w:color w:val="000000"/>
          <w:lang w:eastAsia="zh-CN"/>
        </w:rPr>
        <w:t xml:space="preserve"> </w:t>
      </w:r>
      <w:r w:rsidRPr="00A90BCF">
        <w:rPr>
          <w:color w:val="800080"/>
          <w:lang w:eastAsia="zh-CN"/>
        </w:rPr>
        <w:t>{</w:t>
      </w:r>
    </w:p>
    <w:p w14:paraId="5E897BB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b/>
          <w:bCs/>
          <w:color w:val="800000"/>
          <w:lang w:eastAsia="zh-CN"/>
        </w:rPr>
        <w:t>super</w:t>
      </w:r>
      <w:r w:rsidRPr="00A90BCF">
        <w:rPr>
          <w:color w:val="808030"/>
          <w:lang w:eastAsia="zh-CN"/>
        </w:rPr>
        <w:t>.</w:t>
      </w:r>
      <w:r w:rsidRPr="00A90BCF">
        <w:rPr>
          <w:color w:val="000000"/>
          <w:lang w:eastAsia="zh-CN"/>
        </w:rPr>
        <w:t>paint</w:t>
      </w:r>
      <w:r w:rsidRPr="00A90BCF">
        <w:rPr>
          <w:color w:val="808030"/>
          <w:lang w:eastAsia="zh-CN"/>
        </w:rPr>
        <w:t>(</w:t>
      </w:r>
      <w:r w:rsidRPr="00A90BCF">
        <w:rPr>
          <w:color w:val="000000"/>
          <w:lang w:eastAsia="zh-CN"/>
        </w:rPr>
        <w:t>g</w:t>
      </w:r>
      <w:r w:rsidRPr="00A90BCF">
        <w:rPr>
          <w:color w:val="808030"/>
          <w:lang w:eastAsia="zh-CN"/>
        </w:rPr>
        <w:t>)</w:t>
      </w:r>
      <w:r w:rsidRPr="00A90BCF">
        <w:rPr>
          <w:color w:val="800080"/>
          <w:lang w:eastAsia="zh-CN"/>
        </w:rPr>
        <w:t>;</w:t>
      </w:r>
    </w:p>
    <w:p w14:paraId="5B5AEAE0" w14:textId="77777777" w:rsidR="00A90BCF" w:rsidRPr="00A90BCF" w:rsidRDefault="00A90BCF" w:rsidP="0084332C">
      <w:pPr>
        <w:pStyle w:val="Code"/>
        <w:rPr>
          <w:color w:val="000000"/>
          <w:lang w:eastAsia="zh-CN"/>
        </w:rPr>
      </w:pPr>
    </w:p>
    <w:p w14:paraId="49F16858"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x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4D3CD10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y </w:t>
      </w:r>
      <w:r w:rsidRPr="00A90BCF">
        <w:rPr>
          <w:color w:val="808030"/>
          <w:lang w:eastAsia="zh-CN"/>
        </w:rPr>
        <w:t>=</w:t>
      </w:r>
      <w:r w:rsidRPr="00A90BCF">
        <w:rPr>
          <w:color w:val="000000"/>
          <w:lang w:eastAsia="zh-CN"/>
        </w:rPr>
        <w:t xml:space="preserve"> </w:t>
      </w:r>
      <w:r w:rsidRPr="00A90BCF">
        <w:rPr>
          <w:color w:val="008C00"/>
          <w:lang w:eastAsia="zh-CN"/>
        </w:rPr>
        <w:t>100</w:t>
      </w:r>
      <w:r w:rsidRPr="00A90BCF">
        <w:rPr>
          <w:color w:val="800080"/>
          <w:lang w:eastAsia="zh-CN"/>
        </w:rPr>
        <w:t>;</w:t>
      </w:r>
    </w:p>
    <w:p w14:paraId="312D052A"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200</w:t>
      </w:r>
      <w:r w:rsidRPr="00A90BCF">
        <w:rPr>
          <w:color w:val="800080"/>
          <w:lang w:eastAsia="zh-CN"/>
        </w:rPr>
        <w:t>;</w:t>
      </w:r>
    </w:p>
    <w:p w14:paraId="272BF87F"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BB7977"/>
          <w:lang w:eastAsia="zh-CN"/>
        </w:rPr>
        <w:t>int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400</w:t>
      </w:r>
      <w:r w:rsidRPr="00A90BCF">
        <w:rPr>
          <w:color w:val="800080"/>
          <w:lang w:eastAsia="zh-CN"/>
        </w:rPr>
        <w:t>;</w:t>
      </w:r>
    </w:p>
    <w:p w14:paraId="5CE8EA9D" w14:textId="77777777" w:rsidR="00A90BCF" w:rsidRPr="00A90BCF" w:rsidRDefault="00A90BCF" w:rsidP="0084332C">
      <w:pPr>
        <w:pStyle w:val="Code"/>
        <w:rPr>
          <w:color w:val="000000"/>
          <w:lang w:eastAsia="zh-CN"/>
        </w:rPr>
      </w:pPr>
    </w:p>
    <w:p w14:paraId="6E7D7800"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xml:space="preserve">// Bonhomme à l'échelle dans un rectangle englobant défini </w:t>
      </w:r>
    </w:p>
    <w:p w14:paraId="5E719893" w14:textId="77777777" w:rsidR="00A90BCF" w:rsidRPr="00A90BCF" w:rsidRDefault="00A90BCF" w:rsidP="0084332C">
      <w:pPr>
        <w:pStyle w:val="Code"/>
        <w:rPr>
          <w:color w:val="000000"/>
          <w:lang w:eastAsia="zh-CN"/>
        </w:rPr>
      </w:pPr>
      <w:r w:rsidRPr="00A90BCF">
        <w:rPr>
          <w:color w:val="000000"/>
          <w:lang w:eastAsia="zh-CN"/>
        </w:rPr>
        <w:t xml:space="preserve">    </w:t>
      </w:r>
      <w:r w:rsidRPr="00A90BCF">
        <w:rPr>
          <w:color w:val="696969"/>
          <w:lang w:eastAsia="zh-CN"/>
        </w:rPr>
        <w:t>// par x,y,largeur,hauteur</w:t>
      </w:r>
    </w:p>
    <w:p w14:paraId="46F733EA"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green</w:t>
      </w:r>
      <w:r w:rsidRPr="00A90BCF">
        <w:rPr>
          <w:color w:val="808030"/>
          <w:lang w:eastAsia="zh-CN"/>
        </w:rPr>
        <w:t>)</w:t>
      </w:r>
      <w:r w:rsidRPr="00A90BCF">
        <w:rPr>
          <w:color w:val="800080"/>
          <w:lang w:eastAsia="zh-CN"/>
        </w:rPr>
        <w:t>;</w:t>
      </w:r>
    </w:p>
    <w:p w14:paraId="148F832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fillOval</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tête</w:t>
      </w:r>
    </w:p>
    <w:p w14:paraId="60A765A1" w14:textId="77777777" w:rsidR="00A90BCF" w:rsidRPr="00A90BCF" w:rsidRDefault="00A90BCF" w:rsidP="0084332C">
      <w:pPr>
        <w:pStyle w:val="Code"/>
        <w:rPr>
          <w:color w:val="000000"/>
          <w:lang w:eastAsia="zh-CN"/>
        </w:rPr>
      </w:pPr>
    </w:p>
    <w:p w14:paraId="10F2B200"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black</w:t>
      </w:r>
      <w:r w:rsidRPr="00A90BCF">
        <w:rPr>
          <w:color w:val="808030"/>
          <w:lang w:eastAsia="zh-CN"/>
        </w:rPr>
        <w:t>)</w:t>
      </w:r>
      <w:r w:rsidRPr="00A90BCF">
        <w:rPr>
          <w:color w:val="800080"/>
          <w:lang w:eastAsia="zh-CN"/>
        </w:rPr>
        <w:t>;</w:t>
      </w:r>
    </w:p>
    <w:p w14:paraId="49A35BAD"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 xml:space="preserve">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gauche</w:t>
      </w:r>
    </w:p>
    <w:p w14:paraId="1B00E6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p>
    <w:p w14:paraId="0C88164A"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000000"/>
          <w:lang w:eastAsia="zh-CN"/>
        </w:rPr>
        <w:t xml:space="preserve">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5BCBDA1D"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367B8472" w14:textId="77777777" w:rsidR="00A90BCF" w:rsidRPr="00A90BCF" w:rsidRDefault="00A90BCF" w:rsidP="0084332C">
      <w:pPr>
        <w:pStyle w:val="Code"/>
        <w:rPr>
          <w:color w:val="000000"/>
          <w:lang w:eastAsia="zh-CN"/>
        </w:rPr>
      </w:pP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10</w:t>
      </w:r>
      <w:r w:rsidRPr="00A90BCF">
        <w:rPr>
          <w:color w:val="808030"/>
          <w:lang w:eastAsia="zh-CN"/>
        </w:rPr>
        <w:t>,</w:t>
      </w:r>
    </w:p>
    <w:p w14:paraId="3B94D132" w14:textId="77777777" w:rsidR="00A90BCF" w:rsidRPr="00A90BCF" w:rsidRDefault="00A90BCF" w:rsidP="0084332C">
      <w:pPr>
        <w:pStyle w:val="Code"/>
        <w:rPr>
          <w:color w:val="000000"/>
          <w:lang w:eastAsia="zh-CN"/>
        </w:rPr>
      </w:pP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20</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L'oeil droit</w:t>
      </w:r>
    </w:p>
    <w:p w14:paraId="572A4574"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drawLine</w:t>
      </w:r>
      <w:r w:rsidRPr="00A90BCF">
        <w:rPr>
          <w:color w:val="808030"/>
          <w:lang w:eastAsia="zh-CN"/>
        </w:rPr>
        <w:t>(</w:t>
      </w:r>
    </w:p>
    <w:p w14:paraId="0BB74843"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115BF302"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p>
    <w:p w14:paraId="0F863DD7" w14:textId="77777777" w:rsidR="00A90BCF" w:rsidRPr="00A90BCF" w:rsidRDefault="00A90BCF" w:rsidP="0084332C">
      <w:pPr>
        <w:pStyle w:val="Code"/>
        <w:rPr>
          <w:color w:val="000000"/>
          <w:lang w:eastAsia="zh-CN"/>
        </w:rPr>
      </w:pPr>
      <w:r w:rsidRPr="00A90BCF">
        <w:rPr>
          <w:color w:val="000000"/>
          <w:lang w:eastAsia="zh-CN"/>
        </w:rPr>
        <w:t xml:space="preserve">        x </w:t>
      </w:r>
      <w:r w:rsidRPr="00A90BCF">
        <w:rPr>
          <w:color w:val="808030"/>
          <w:lang w:eastAsia="zh-CN"/>
        </w:rPr>
        <w:t>+</w:t>
      </w:r>
      <w:r w:rsidRPr="00A90BCF">
        <w:rPr>
          <w:color w:val="000000"/>
          <w:lang w:eastAsia="zh-CN"/>
        </w:rPr>
        <w:t xml:space="preserve"> largeur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4</w:t>
      </w:r>
      <w:r w:rsidRPr="00A90BCF">
        <w:rPr>
          <w:color w:val="808030"/>
          <w:lang w:eastAsia="zh-CN"/>
        </w:rPr>
        <w:t>,</w:t>
      </w:r>
    </w:p>
    <w:p w14:paraId="2BFF17BB" w14:textId="77777777" w:rsidR="00A90BCF" w:rsidRPr="00A90BCF" w:rsidRDefault="00A90BCF" w:rsidP="0084332C">
      <w:pPr>
        <w:pStyle w:val="Code"/>
        <w:rPr>
          <w:color w:val="000000"/>
          <w:lang w:eastAsia="zh-CN"/>
        </w:rPr>
      </w:pP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3</w:t>
      </w:r>
      <w:r w:rsidRPr="00A90BCF">
        <w:rPr>
          <w:color w:val="000000"/>
          <w:lang w:eastAsia="zh-CN"/>
        </w:rPr>
        <w:t xml:space="preserve"> </w:t>
      </w:r>
      <w:r w:rsidRPr="00A90BCF">
        <w:rPr>
          <w:color w:val="808030"/>
          <w:lang w:eastAsia="zh-CN"/>
        </w:rPr>
        <w:t>/</w:t>
      </w:r>
      <w:r w:rsidRPr="00A90BCF">
        <w:rPr>
          <w:color w:val="000000"/>
          <w:lang w:eastAsia="zh-CN"/>
        </w:rPr>
        <w:t xml:space="preserve"> </w:t>
      </w:r>
      <w:r w:rsidRPr="00A90BCF">
        <w:rPr>
          <w:color w:val="008C00"/>
          <w:lang w:eastAsia="zh-CN"/>
        </w:rPr>
        <w:t>8</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La bouche</w:t>
      </w:r>
    </w:p>
    <w:p w14:paraId="743E245E" w14:textId="77777777" w:rsidR="00A90BCF" w:rsidRPr="00A90BCF" w:rsidRDefault="00A90BCF" w:rsidP="0084332C">
      <w:pPr>
        <w:pStyle w:val="Code"/>
        <w:rPr>
          <w:color w:val="000000"/>
          <w:lang w:eastAsia="zh-CN"/>
        </w:rPr>
      </w:pPr>
    </w:p>
    <w:p w14:paraId="0F061646"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setColor</w:t>
      </w:r>
      <w:r w:rsidRPr="00A90BCF">
        <w:rPr>
          <w:color w:val="808030"/>
          <w:lang w:eastAsia="zh-CN"/>
        </w:rPr>
        <w:t>(</w:t>
      </w:r>
      <w:r w:rsidRPr="00A90BCF">
        <w:rPr>
          <w:color w:val="000000"/>
          <w:lang w:eastAsia="zh-CN"/>
        </w:rPr>
        <w:t>Color</w:t>
      </w:r>
      <w:r w:rsidRPr="00A90BCF">
        <w:rPr>
          <w:color w:val="808030"/>
          <w:lang w:eastAsia="zh-CN"/>
        </w:rPr>
        <w:t>.</w:t>
      </w:r>
      <w:r w:rsidRPr="00A90BCF">
        <w:rPr>
          <w:color w:val="000000"/>
          <w:lang w:eastAsia="zh-CN"/>
        </w:rPr>
        <w:t>red</w:t>
      </w:r>
      <w:r w:rsidRPr="00A90BCF">
        <w:rPr>
          <w:color w:val="808030"/>
          <w:lang w:eastAsia="zh-CN"/>
        </w:rPr>
        <w:t>)</w:t>
      </w:r>
      <w:r w:rsidRPr="00A90BCF">
        <w:rPr>
          <w:color w:val="800080"/>
          <w:lang w:eastAsia="zh-CN"/>
        </w:rPr>
        <w:t>;</w:t>
      </w:r>
    </w:p>
    <w:p w14:paraId="77913319" w14:textId="77777777" w:rsidR="00A90BCF" w:rsidRPr="00A90BCF" w:rsidRDefault="00A90BCF" w:rsidP="0084332C">
      <w:pPr>
        <w:pStyle w:val="Code"/>
        <w:rPr>
          <w:color w:val="000000"/>
          <w:lang w:eastAsia="zh-CN"/>
        </w:rPr>
      </w:pPr>
      <w:r w:rsidRPr="00A90BCF">
        <w:rPr>
          <w:color w:val="000000"/>
          <w:lang w:eastAsia="zh-CN"/>
        </w:rPr>
        <w:t xml:space="preserve">    g</w:t>
      </w:r>
      <w:r w:rsidRPr="00A90BCF">
        <w:rPr>
          <w:color w:val="808030"/>
          <w:lang w:eastAsia="zh-CN"/>
        </w:rPr>
        <w:t>.</w:t>
      </w:r>
      <w:r w:rsidRPr="00A90BCF">
        <w:rPr>
          <w:color w:val="000000"/>
          <w:lang w:eastAsia="zh-CN"/>
        </w:rPr>
        <w:t>fillRect</w:t>
      </w:r>
      <w:r w:rsidRPr="00A90BCF">
        <w:rPr>
          <w:color w:val="808030"/>
          <w:lang w:eastAsia="zh-CN"/>
        </w:rPr>
        <w:t>(</w:t>
      </w:r>
      <w:r w:rsidRPr="00A90BCF">
        <w:rPr>
          <w:color w:val="000000"/>
          <w:lang w:eastAsia="zh-CN"/>
        </w:rPr>
        <w:t>x</w:t>
      </w:r>
      <w:r w:rsidRPr="00A90BCF">
        <w:rPr>
          <w:color w:val="808030"/>
          <w:lang w:eastAsia="zh-CN"/>
        </w:rPr>
        <w:t>,</w:t>
      </w:r>
      <w:r w:rsidRPr="00A90BCF">
        <w:rPr>
          <w:color w:val="000000"/>
          <w:lang w:eastAsia="zh-CN"/>
        </w:rPr>
        <w:t xml:space="preserve"> y </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000000"/>
          <w:lang w:eastAsia="zh-CN"/>
        </w:rPr>
        <w:t xml:space="preserve"> largeur</w:t>
      </w:r>
      <w:r w:rsidRPr="00A90BCF">
        <w:rPr>
          <w:color w:val="808030"/>
          <w:lang w:eastAsia="zh-CN"/>
        </w:rPr>
        <w:t>,</w:t>
      </w:r>
      <w:r w:rsidRPr="00A90BCF">
        <w:rPr>
          <w:color w:val="000000"/>
          <w:lang w:eastAsia="zh-CN"/>
        </w:rPr>
        <w:t xml:space="preserve"> hauteur </w:t>
      </w:r>
      <w:r w:rsidRPr="00A90BCF">
        <w:rPr>
          <w:color w:val="808030"/>
          <w:lang w:eastAsia="zh-CN"/>
        </w:rPr>
        <w:t>/</w:t>
      </w:r>
      <w:r w:rsidRPr="00A90BCF">
        <w:rPr>
          <w:color w:val="000000"/>
          <w:lang w:eastAsia="zh-CN"/>
        </w:rPr>
        <w:t xml:space="preserve"> </w:t>
      </w:r>
      <w:r w:rsidRPr="00A90BCF">
        <w:rPr>
          <w:color w:val="008C00"/>
          <w:lang w:eastAsia="zh-CN"/>
        </w:rPr>
        <w:t>2</w:t>
      </w:r>
      <w:r w:rsidRPr="00A90BCF">
        <w:rPr>
          <w:color w:val="808030"/>
          <w:lang w:eastAsia="zh-CN"/>
        </w:rPr>
        <w:t>)</w:t>
      </w:r>
      <w:r w:rsidRPr="00A90BCF">
        <w:rPr>
          <w:color w:val="800080"/>
          <w:lang w:eastAsia="zh-CN"/>
        </w:rPr>
        <w:t>;</w:t>
      </w:r>
      <w:r w:rsidRPr="00A90BCF">
        <w:rPr>
          <w:color w:val="000000"/>
          <w:lang w:eastAsia="zh-CN"/>
        </w:rPr>
        <w:t xml:space="preserve"> </w:t>
      </w:r>
      <w:r w:rsidRPr="00A90BCF">
        <w:rPr>
          <w:color w:val="696969"/>
          <w:lang w:eastAsia="zh-CN"/>
        </w:rPr>
        <w:t>// Le corps</w:t>
      </w:r>
    </w:p>
    <w:p w14:paraId="186244B7" w14:textId="77777777" w:rsidR="00A90BCF" w:rsidRPr="00A90BCF" w:rsidRDefault="00A90BCF" w:rsidP="0084332C">
      <w:pPr>
        <w:pStyle w:val="Code"/>
        <w:rPr>
          <w:color w:val="000000"/>
          <w:lang w:val="en-CA" w:eastAsia="zh-CN"/>
        </w:rPr>
      </w:pPr>
      <w:r w:rsidRPr="00A90BCF">
        <w:rPr>
          <w:color w:val="000000"/>
          <w:lang w:eastAsia="zh-CN"/>
        </w:rPr>
        <w:t xml:space="preserve">  </w:t>
      </w:r>
      <w:r w:rsidRPr="00A90BCF">
        <w:rPr>
          <w:color w:val="800080"/>
          <w:lang w:val="en-CA" w:eastAsia="zh-CN"/>
        </w:rPr>
        <w:t>}</w:t>
      </w:r>
    </w:p>
    <w:p w14:paraId="0CF2D30F" w14:textId="77777777" w:rsidR="00A90BCF" w:rsidRPr="00A90BCF" w:rsidRDefault="00A90BCF" w:rsidP="0084332C">
      <w:pPr>
        <w:pStyle w:val="Code"/>
        <w:rPr>
          <w:color w:val="000000"/>
          <w:lang w:val="en-CA" w:eastAsia="zh-CN"/>
        </w:rPr>
      </w:pPr>
    </w:p>
    <w:p w14:paraId="5A97B13A" w14:textId="77777777" w:rsidR="00A90BCF" w:rsidRPr="00A90BCF" w:rsidRDefault="00A90BCF" w:rsidP="0084332C">
      <w:pPr>
        <w:pStyle w:val="Code"/>
        <w:rPr>
          <w:color w:val="000000"/>
          <w:lang w:val="en-CA" w:eastAsia="zh-CN"/>
        </w:rPr>
      </w:pPr>
      <w:r w:rsidRPr="00A90BCF">
        <w:rPr>
          <w:color w:val="000000"/>
          <w:lang w:val="en-CA" w:eastAsia="zh-CN"/>
        </w:rPr>
        <w:t xml:space="preserve">  </w:t>
      </w:r>
      <w:r w:rsidRPr="00A90BCF">
        <w:rPr>
          <w:b/>
          <w:bCs/>
          <w:color w:val="800000"/>
          <w:lang w:val="en-CA" w:eastAsia="zh-CN"/>
        </w:rPr>
        <w:t>public</w:t>
      </w:r>
      <w:r w:rsidRPr="00A90BCF">
        <w:rPr>
          <w:color w:val="000000"/>
          <w:lang w:val="en-CA" w:eastAsia="zh-CN"/>
        </w:rPr>
        <w:t xml:space="preserve"> </w:t>
      </w:r>
      <w:r w:rsidRPr="00A90BCF">
        <w:rPr>
          <w:b/>
          <w:bCs/>
          <w:color w:val="800000"/>
          <w:lang w:val="en-CA" w:eastAsia="zh-CN"/>
        </w:rPr>
        <w:t>static</w:t>
      </w:r>
      <w:r w:rsidRPr="00A90BCF">
        <w:rPr>
          <w:color w:val="000000"/>
          <w:lang w:val="en-CA" w:eastAsia="zh-CN"/>
        </w:rPr>
        <w:t xml:space="preserve"> </w:t>
      </w:r>
      <w:r w:rsidRPr="00A90BCF">
        <w:rPr>
          <w:color w:val="BB7977"/>
          <w:lang w:val="en-CA" w:eastAsia="zh-CN"/>
        </w:rPr>
        <w:t>void</w:t>
      </w:r>
      <w:r w:rsidRPr="00A90BCF">
        <w:rPr>
          <w:color w:val="000000"/>
          <w:lang w:val="en-CA" w:eastAsia="zh-CN"/>
        </w:rPr>
        <w:t xml:space="preserve"> main</w:t>
      </w:r>
      <w:r w:rsidRPr="00A90BCF">
        <w:rPr>
          <w:color w:val="808030"/>
          <w:lang w:val="en-CA" w:eastAsia="zh-CN"/>
        </w:rPr>
        <w:t>(</w:t>
      </w:r>
      <w:r w:rsidRPr="00A90BCF">
        <w:rPr>
          <w:b/>
          <w:bCs/>
          <w:color w:val="BB7977"/>
          <w:lang w:val="en-CA" w:eastAsia="zh-CN"/>
        </w:rPr>
        <w:t>String</w:t>
      </w:r>
      <w:r w:rsidRPr="00A90BCF">
        <w:rPr>
          <w:color w:val="000000"/>
          <w:lang w:val="en-CA" w:eastAsia="zh-CN"/>
        </w:rPr>
        <w:t xml:space="preserve"> args</w:t>
      </w:r>
      <w:r w:rsidRPr="00A90BCF">
        <w:rPr>
          <w:color w:val="808030"/>
          <w:lang w:val="en-CA" w:eastAsia="zh-CN"/>
        </w:rPr>
        <w:t>[])</w:t>
      </w:r>
      <w:r w:rsidRPr="00A90BCF">
        <w:rPr>
          <w:color w:val="000000"/>
          <w:lang w:val="en-CA" w:eastAsia="zh-CN"/>
        </w:rPr>
        <w:t xml:space="preserve"> </w:t>
      </w:r>
      <w:r w:rsidRPr="00A90BCF">
        <w:rPr>
          <w:color w:val="800080"/>
          <w:lang w:val="en-CA" w:eastAsia="zh-CN"/>
        </w:rPr>
        <w:t>{</w:t>
      </w:r>
    </w:p>
    <w:p w14:paraId="0876E28E" w14:textId="77777777" w:rsidR="00A90BCF" w:rsidRPr="00987493" w:rsidRDefault="00A90BCF" w:rsidP="0084332C">
      <w:pPr>
        <w:pStyle w:val="Code"/>
        <w:rPr>
          <w:color w:val="000000"/>
          <w:lang w:val="fr-FR" w:eastAsia="zh-CN"/>
        </w:rPr>
      </w:pPr>
      <w:r w:rsidRPr="00A90BCF">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ExempleBotRectangleEnglobant</w:t>
      </w:r>
      <w:r w:rsidRPr="00987493">
        <w:rPr>
          <w:color w:val="808030"/>
          <w:lang w:val="fr-FR" w:eastAsia="zh-CN"/>
        </w:rPr>
        <w:t>()</w:t>
      </w:r>
      <w:r w:rsidRPr="00987493">
        <w:rPr>
          <w:color w:val="800080"/>
          <w:lang w:val="fr-FR" w:eastAsia="zh-CN"/>
        </w:rPr>
        <w:t>;</w:t>
      </w:r>
    </w:p>
    <w:p w14:paraId="53DE04F4" w14:textId="77777777" w:rsidR="00A90BCF" w:rsidRPr="00987493" w:rsidRDefault="00A90BCF" w:rsidP="0084332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0770D44B" w14:textId="46A0AE67" w:rsidR="00A90BCF" w:rsidRDefault="00A90BCF" w:rsidP="0084332C">
      <w:pPr>
        <w:pStyle w:val="Code"/>
        <w:rPr>
          <w:color w:val="800080"/>
          <w:lang w:val="fr-FR" w:eastAsia="zh-CN"/>
        </w:rPr>
      </w:pPr>
      <w:r w:rsidRPr="00987493">
        <w:rPr>
          <w:color w:val="800080"/>
          <w:lang w:val="fr-FR" w:eastAsia="zh-CN"/>
        </w:rPr>
        <w:t>}</w:t>
      </w:r>
    </w:p>
    <w:p w14:paraId="1D4F7F69" w14:textId="77777777" w:rsidR="003E5B17" w:rsidRPr="00987493" w:rsidRDefault="003E5B17" w:rsidP="0084332C">
      <w:pPr>
        <w:pStyle w:val="Code"/>
        <w:rPr>
          <w:color w:val="000000"/>
          <w:lang w:val="fr-FR" w:eastAsia="zh-CN"/>
        </w:rPr>
      </w:pPr>
    </w:p>
    <w:p w14:paraId="3FE711C5" w14:textId="77777777" w:rsidR="00A03321" w:rsidRDefault="00A03321" w:rsidP="00A03321">
      <w:pPr>
        <w:pStyle w:val="Corpsdetexte"/>
      </w:pPr>
    </w:p>
    <w:p w14:paraId="1EA18344" w14:textId="77777777" w:rsidR="00A03321" w:rsidRDefault="00A03321" w:rsidP="00A03321">
      <w:pPr>
        <w:pStyle w:val="Corpsdetexte"/>
      </w:pPr>
      <w:r>
        <w:t>Cette solution oblige de répéter deux fois les mêmes énoncés. On peut éviter cette répétition en les regroupant dans une méthode et en appelant cette méthode à deux reprises.</w:t>
      </w:r>
    </w:p>
    <w:p w14:paraId="3535933B" w14:textId="636051EB" w:rsidR="00A03321" w:rsidRDefault="00A03321" w:rsidP="00A03321">
      <w:pPr>
        <w:pStyle w:val="Corpsdetexte"/>
      </w:pPr>
      <w:r>
        <w:rPr>
          <w:b/>
          <w:bCs/>
        </w:rPr>
        <w:t>Exemple</w:t>
      </w:r>
      <w:r>
        <w:t xml:space="preserve">. </w:t>
      </w:r>
      <w:hyperlink r:id="rId274" w:history="1">
        <w:r w:rsidRPr="00762F24">
          <w:rPr>
            <w:rFonts w:ascii="Segoe UI" w:hAnsi="Segoe UI" w:cs="Segoe UI"/>
            <w:color w:val="0366D6"/>
            <w:lang w:val="fr-CA"/>
          </w:rPr>
          <w:t>JavaPasAPas</w:t>
        </w:r>
      </w:hyperlink>
      <w:r w:rsidRPr="00762F24">
        <w:rPr>
          <w:rFonts w:ascii="Segoe UI" w:hAnsi="Segoe UI" w:cs="Segoe UI"/>
          <w:color w:val="586069"/>
          <w:lang w:val="fr-CA"/>
        </w:rPr>
        <w:t>/</w:t>
      </w:r>
      <w:bookmarkStart w:id="125" w:name="OLE_LINK30"/>
      <w:bookmarkStart w:id="126" w:name="OLE_LINK31"/>
      <w:r w:rsidR="0084332C">
        <w:rPr>
          <w:rFonts w:ascii="Segoe UI" w:hAnsi="Segoe UI" w:cs="Segoe UI"/>
          <w:b/>
          <w:bCs/>
          <w:color w:val="586069"/>
          <w:lang w:val="fr-CA"/>
        </w:rPr>
        <w:t>chapitre_5/E</w:t>
      </w:r>
      <w:r w:rsidRPr="00762F24">
        <w:rPr>
          <w:rFonts w:ascii="Segoe UI" w:hAnsi="Segoe UI" w:cs="Segoe UI"/>
          <w:b/>
          <w:bCs/>
          <w:color w:val="586069"/>
          <w:lang w:val="fr-CA"/>
        </w:rPr>
        <w:t>xempleMethodePaintBot</w:t>
      </w:r>
      <w:bookmarkEnd w:id="125"/>
      <w:bookmarkEnd w:id="126"/>
      <w:r w:rsidRPr="00762F24">
        <w:rPr>
          <w:rFonts w:ascii="Segoe UI" w:hAnsi="Segoe UI" w:cs="Segoe UI"/>
          <w:b/>
          <w:bCs/>
          <w:color w:val="586069"/>
          <w:lang w:val="fr-CA"/>
        </w:rPr>
        <w:t>.java</w:t>
      </w:r>
    </w:p>
    <w:p w14:paraId="635E1BDE" w14:textId="77777777" w:rsidR="00A03321" w:rsidRDefault="00A03321" w:rsidP="00A03321">
      <w:pPr>
        <w:pStyle w:val="Corpsdetexte"/>
      </w:pPr>
      <w:r>
        <w:t xml:space="preserve">Dans l’exemple suivant la méthode </w:t>
      </w:r>
      <w:r>
        <w:rPr>
          <w:i/>
          <w:iCs/>
        </w:rPr>
        <w:t>paintBot</w:t>
      </w:r>
      <w:r>
        <w:t xml:space="preserve">(Graphics g, int x, int y, int largeur, int hauteur) regroupe les énoncés de dessin du </w:t>
      </w:r>
      <w:r w:rsidRPr="00762F24">
        <w:rPr>
          <w:i/>
        </w:rPr>
        <w:t>Bot</w:t>
      </w:r>
      <w:r>
        <w:t>. Plutôt que de répéter ces énoncés deux fois, il suffit d’appeler la méthode deux fois !</w:t>
      </w:r>
    </w:p>
    <w:p w14:paraId="374CD88D" w14:textId="77777777" w:rsidR="0084332C" w:rsidRPr="008B351D" w:rsidRDefault="0084332C" w:rsidP="0084332C">
      <w:pPr>
        <w:pStyle w:val="Code"/>
        <w:rPr>
          <w:color w:val="000000"/>
          <w:lang w:val="en-US" w:eastAsia="zh-CN"/>
        </w:rPr>
      </w:pPr>
      <w:r w:rsidRPr="008B351D">
        <w:rPr>
          <w:b/>
          <w:bCs/>
          <w:color w:val="800000"/>
          <w:lang w:val="en-US" w:eastAsia="zh-CN"/>
        </w:rPr>
        <w:lastRenderedPageBreak/>
        <w:t>import</w:t>
      </w:r>
      <w:r w:rsidRPr="008B351D">
        <w:rPr>
          <w:lang w:val="en-US" w:eastAsia="zh-CN"/>
        </w:rPr>
        <w:t xml:space="preserve"> java</w:t>
      </w:r>
      <w:r w:rsidRPr="008B351D">
        <w:rPr>
          <w:color w:val="808030"/>
          <w:lang w:val="en-US" w:eastAsia="zh-CN"/>
        </w:rPr>
        <w:t>.</w:t>
      </w:r>
      <w:r w:rsidRPr="008B351D">
        <w:rPr>
          <w:lang w:val="en-US" w:eastAsia="zh-CN"/>
        </w:rPr>
        <w:t>awt</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1A1C6DAB" w14:textId="77777777" w:rsidR="0084332C" w:rsidRPr="008B351D" w:rsidRDefault="0084332C" w:rsidP="0084332C">
      <w:pPr>
        <w:pStyle w:val="Code"/>
        <w:rPr>
          <w:color w:val="000000"/>
          <w:lang w:val="en-US" w:eastAsia="zh-CN"/>
        </w:rPr>
      </w:pPr>
      <w:r w:rsidRPr="008B351D">
        <w:rPr>
          <w:b/>
          <w:bCs/>
          <w:color w:val="800000"/>
          <w:lang w:val="en-US" w:eastAsia="zh-CN"/>
        </w:rPr>
        <w:t>import</w:t>
      </w:r>
      <w:r w:rsidRPr="008B351D">
        <w:rPr>
          <w:lang w:val="en-US" w:eastAsia="zh-CN"/>
        </w:rPr>
        <w:t xml:space="preserve"> javax</w:t>
      </w:r>
      <w:r w:rsidRPr="008B351D">
        <w:rPr>
          <w:color w:val="808030"/>
          <w:lang w:val="en-US" w:eastAsia="zh-CN"/>
        </w:rPr>
        <w:t>.</w:t>
      </w:r>
      <w:r w:rsidRPr="008B351D">
        <w:rPr>
          <w:lang w:val="en-US" w:eastAsia="zh-CN"/>
        </w:rPr>
        <w:t>swing</w:t>
      </w:r>
      <w:r w:rsidRPr="008B351D">
        <w:rPr>
          <w:color w:val="808030"/>
          <w:lang w:val="en-US" w:eastAsia="zh-CN"/>
        </w:rPr>
        <w:t>.</w:t>
      </w:r>
      <w:r w:rsidRPr="008B351D">
        <w:rPr>
          <w:lang w:val="en-US" w:eastAsia="zh-CN"/>
        </w:rPr>
        <w:t>JFrame</w:t>
      </w:r>
      <w:r w:rsidRPr="008B351D">
        <w:rPr>
          <w:color w:val="800080"/>
          <w:lang w:val="en-US" w:eastAsia="zh-CN"/>
        </w:rPr>
        <w:t>;</w:t>
      </w:r>
    </w:p>
    <w:p w14:paraId="4FA807CC" w14:textId="77777777" w:rsidR="0084332C" w:rsidRPr="008B351D" w:rsidRDefault="0084332C" w:rsidP="0084332C">
      <w:pPr>
        <w:pStyle w:val="Code"/>
        <w:rPr>
          <w:color w:val="000000"/>
          <w:lang w:val="en-US" w:eastAsia="zh-CN"/>
        </w:rPr>
      </w:pPr>
    </w:p>
    <w:p w14:paraId="7C3FEC4E" w14:textId="77777777" w:rsidR="0084332C" w:rsidRPr="0084332C" w:rsidRDefault="0084332C" w:rsidP="0084332C">
      <w:pPr>
        <w:pStyle w:val="Code"/>
        <w:rPr>
          <w:color w:val="000000"/>
          <w:lang w:val="en-CA" w:eastAsia="zh-CN"/>
        </w:rPr>
      </w:pP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class</w:t>
      </w:r>
      <w:r w:rsidRPr="0084332C">
        <w:rPr>
          <w:color w:val="000000"/>
          <w:lang w:val="en-CA" w:eastAsia="zh-CN"/>
        </w:rPr>
        <w:t xml:space="preserve"> ExempleMethodePaintBot </w:t>
      </w:r>
      <w:r w:rsidRPr="0084332C">
        <w:rPr>
          <w:b/>
          <w:bCs/>
          <w:color w:val="800000"/>
          <w:lang w:val="en-CA" w:eastAsia="zh-CN"/>
        </w:rPr>
        <w:t>extends</w:t>
      </w:r>
      <w:r w:rsidRPr="0084332C">
        <w:rPr>
          <w:color w:val="000000"/>
          <w:lang w:val="en-CA" w:eastAsia="zh-CN"/>
        </w:rPr>
        <w:t xml:space="preserve"> JFrame </w:t>
      </w:r>
      <w:r w:rsidRPr="0084332C">
        <w:rPr>
          <w:color w:val="800080"/>
          <w:lang w:val="en-CA" w:eastAsia="zh-CN"/>
        </w:rPr>
        <w:t>{</w:t>
      </w:r>
    </w:p>
    <w:p w14:paraId="3B596C50" w14:textId="77777777" w:rsidR="0084332C" w:rsidRPr="0084332C" w:rsidRDefault="0084332C" w:rsidP="0084332C">
      <w:pPr>
        <w:pStyle w:val="Code"/>
        <w:rPr>
          <w:color w:val="000000"/>
          <w:lang w:val="en-CA" w:eastAsia="zh-CN"/>
        </w:rPr>
      </w:pPr>
    </w:p>
    <w:p w14:paraId="709D1C31" w14:textId="77777777" w:rsidR="0084332C" w:rsidRPr="008B351D" w:rsidRDefault="0084332C" w:rsidP="0084332C">
      <w:pPr>
        <w:pStyle w:val="Code"/>
        <w:rPr>
          <w:color w:val="000000"/>
          <w:lang w:val="en-US" w:eastAsia="zh-CN"/>
        </w:rPr>
      </w:pPr>
      <w:r w:rsidRPr="0084332C">
        <w:rPr>
          <w:color w:val="000000"/>
          <w:lang w:val="en-CA" w:eastAsia="zh-CN"/>
        </w:rPr>
        <w:t xml:space="preserve">  </w:t>
      </w:r>
      <w:r w:rsidRPr="008B351D">
        <w:rPr>
          <w:b/>
          <w:bCs/>
          <w:color w:val="800000"/>
          <w:lang w:val="en-US" w:eastAsia="zh-CN"/>
        </w:rPr>
        <w:t>public</w:t>
      </w:r>
      <w:r w:rsidRPr="008B351D">
        <w:rPr>
          <w:color w:val="000000"/>
          <w:lang w:val="en-US" w:eastAsia="zh-CN"/>
        </w:rPr>
        <w:t xml:space="preserve"> ExempleMethodePaintBot</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64F698D" w14:textId="77777777" w:rsidR="0084332C" w:rsidRPr="008B351D" w:rsidRDefault="0084332C" w:rsidP="0084332C">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E6"/>
          <w:lang w:val="en-US" w:eastAsia="zh-CN"/>
        </w:rPr>
        <w:t>"2 Bots avec méthode paintBot()"</w:t>
      </w:r>
      <w:r w:rsidRPr="008B351D">
        <w:rPr>
          <w:color w:val="808030"/>
          <w:lang w:val="en-US" w:eastAsia="zh-CN"/>
        </w:rPr>
        <w:t>)</w:t>
      </w:r>
      <w:r w:rsidRPr="008B351D">
        <w:rPr>
          <w:color w:val="800080"/>
          <w:lang w:val="en-US" w:eastAsia="zh-CN"/>
        </w:rPr>
        <w:t>;</w:t>
      </w:r>
    </w:p>
    <w:p w14:paraId="3F9139D6" w14:textId="77777777" w:rsidR="0084332C" w:rsidRPr="0084332C" w:rsidRDefault="0084332C" w:rsidP="0084332C">
      <w:pPr>
        <w:pStyle w:val="Code"/>
        <w:rPr>
          <w:color w:val="000000"/>
          <w:lang w:val="en-CA" w:eastAsia="zh-CN"/>
        </w:rPr>
      </w:pPr>
      <w:r w:rsidRPr="008B351D">
        <w:rPr>
          <w:color w:val="000000"/>
          <w:lang w:val="en-US"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setDefaultCloseOperation</w:t>
      </w:r>
      <w:r w:rsidRPr="0084332C">
        <w:rPr>
          <w:color w:val="808030"/>
          <w:lang w:val="en-CA" w:eastAsia="zh-CN"/>
        </w:rPr>
        <w:t>(</w:t>
      </w:r>
      <w:r w:rsidRPr="0084332C">
        <w:rPr>
          <w:color w:val="000000"/>
          <w:lang w:val="en-CA" w:eastAsia="zh-CN"/>
        </w:rPr>
        <w:t>EXIT_ON_CLOSE</w:t>
      </w:r>
      <w:r w:rsidRPr="0084332C">
        <w:rPr>
          <w:color w:val="808030"/>
          <w:lang w:val="en-CA" w:eastAsia="zh-CN"/>
        </w:rPr>
        <w:t>)</w:t>
      </w:r>
      <w:r w:rsidRPr="0084332C">
        <w:rPr>
          <w:color w:val="800080"/>
          <w:lang w:val="en-CA" w:eastAsia="zh-CN"/>
        </w:rPr>
        <w:t>;</w:t>
      </w:r>
    </w:p>
    <w:p w14:paraId="4164AAFF"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4E00D3D3"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10CB21AB" w14:textId="77777777" w:rsidR="0084332C" w:rsidRPr="00987493" w:rsidRDefault="0084332C" w:rsidP="0084332C">
      <w:pPr>
        <w:pStyle w:val="Code"/>
        <w:rPr>
          <w:color w:val="000000"/>
          <w:lang w:val="fr-FR" w:eastAsia="zh-CN"/>
        </w:rPr>
      </w:pPr>
      <w:r w:rsidRPr="0084332C">
        <w:rPr>
          <w:color w:val="000000"/>
          <w:lang w:val="en-CA" w:eastAsia="zh-CN"/>
        </w:rPr>
        <w:t xml:space="preserve">  </w:t>
      </w:r>
      <w:r w:rsidRPr="00987493">
        <w:rPr>
          <w:color w:val="800080"/>
          <w:lang w:val="fr-FR" w:eastAsia="zh-CN"/>
        </w:rPr>
        <w:t>}</w:t>
      </w:r>
    </w:p>
    <w:p w14:paraId="5BD752B2" w14:textId="77777777" w:rsidR="0084332C" w:rsidRPr="00987493" w:rsidRDefault="0084332C" w:rsidP="0084332C">
      <w:pPr>
        <w:pStyle w:val="Code"/>
        <w:rPr>
          <w:color w:val="000000"/>
          <w:lang w:val="fr-FR" w:eastAsia="zh-CN"/>
        </w:rPr>
      </w:pPr>
    </w:p>
    <w:p w14:paraId="6E8C4BA1" w14:textId="77777777" w:rsidR="0084332C" w:rsidRPr="0084332C" w:rsidRDefault="0084332C" w:rsidP="0084332C">
      <w:pPr>
        <w:pStyle w:val="Code"/>
        <w:rPr>
          <w:color w:val="000000"/>
          <w:lang w:eastAsia="zh-CN"/>
        </w:rPr>
      </w:pPr>
      <w:r w:rsidRPr="00987493">
        <w:rPr>
          <w:color w:val="000000"/>
          <w:lang w:val="fr-FR" w:eastAsia="zh-CN"/>
        </w:rPr>
        <w:t xml:space="preserve">  </w:t>
      </w:r>
      <w:r w:rsidRPr="0084332C">
        <w:rPr>
          <w:color w:val="696969"/>
          <w:lang w:eastAsia="zh-CN"/>
        </w:rPr>
        <w:t>// Méthode qui dessine un Bot dans un objet Graphics g</w:t>
      </w:r>
    </w:p>
    <w:p w14:paraId="173E5EF2"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ml:space="preserve">// à l'échelle dans un rectangle englobant de paramètres </w:t>
      </w:r>
    </w:p>
    <w:p w14:paraId="4ECD1C5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x,y,largeur,hauteur</w:t>
      </w:r>
    </w:p>
    <w:p w14:paraId="2DC518D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b/>
          <w:bCs/>
          <w:color w:val="800000"/>
          <w:lang w:eastAsia="zh-CN"/>
        </w:rPr>
        <w:t>static</w:t>
      </w:r>
      <w:r w:rsidRPr="0084332C">
        <w:rPr>
          <w:color w:val="000000"/>
          <w:lang w:eastAsia="zh-CN"/>
        </w:rPr>
        <w:t xml:space="preserve"> </w:t>
      </w:r>
      <w:r w:rsidRPr="0084332C">
        <w:rPr>
          <w:color w:val="BB7977"/>
          <w:lang w:eastAsia="zh-CN"/>
        </w:rPr>
        <w:t>void</w:t>
      </w:r>
      <w:r w:rsidRPr="0084332C">
        <w:rPr>
          <w:color w:val="000000"/>
          <w:lang w:eastAsia="zh-CN"/>
        </w:rPr>
        <w:t xml:space="preserve"> paintBot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x</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y</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largeur</w:t>
      </w:r>
      <w:r w:rsidRPr="0084332C">
        <w:rPr>
          <w:color w:val="808030"/>
          <w:lang w:eastAsia="zh-CN"/>
        </w:rPr>
        <w:t>,</w:t>
      </w:r>
      <w:r w:rsidRPr="0084332C">
        <w:rPr>
          <w:color w:val="000000"/>
          <w:lang w:eastAsia="zh-CN"/>
        </w:rPr>
        <w:t xml:space="preserve"> </w:t>
      </w:r>
      <w:r w:rsidRPr="0084332C">
        <w:rPr>
          <w:color w:val="BB7977"/>
          <w:lang w:eastAsia="zh-CN"/>
        </w:rPr>
        <w:t>int</w:t>
      </w:r>
      <w:r w:rsidRPr="0084332C">
        <w:rPr>
          <w:color w:val="000000"/>
          <w:lang w:eastAsia="zh-CN"/>
        </w:rPr>
        <w:t xml:space="preserve"> hauteur</w:t>
      </w:r>
      <w:r w:rsidRPr="0084332C">
        <w:rPr>
          <w:color w:val="808030"/>
          <w:lang w:eastAsia="zh-CN"/>
        </w:rPr>
        <w:t>)</w:t>
      </w:r>
      <w:r w:rsidRPr="0084332C">
        <w:rPr>
          <w:color w:val="000000"/>
          <w:lang w:eastAsia="zh-CN"/>
        </w:rPr>
        <w:t xml:space="preserve"> </w:t>
      </w:r>
      <w:r w:rsidRPr="0084332C">
        <w:rPr>
          <w:color w:val="800080"/>
          <w:lang w:eastAsia="zh-CN"/>
        </w:rPr>
        <w:t>{</w:t>
      </w:r>
    </w:p>
    <w:p w14:paraId="7D55A9EB"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green</w:t>
      </w:r>
      <w:r w:rsidRPr="0084332C">
        <w:rPr>
          <w:color w:val="808030"/>
          <w:lang w:eastAsia="zh-CN"/>
        </w:rPr>
        <w:t>)</w:t>
      </w:r>
      <w:r w:rsidRPr="0084332C">
        <w:rPr>
          <w:color w:val="800080"/>
          <w:lang w:eastAsia="zh-CN"/>
        </w:rPr>
        <w:t>;</w:t>
      </w:r>
    </w:p>
    <w:p w14:paraId="5E50C252" w14:textId="00A2ED29" w:rsidR="0084332C" w:rsidRPr="0084332C" w:rsidRDefault="0084332C" w:rsidP="00987493">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fillOval</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tête</w:t>
      </w:r>
    </w:p>
    <w:p w14:paraId="5B3BB1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black</w:t>
      </w:r>
      <w:r w:rsidRPr="0084332C">
        <w:rPr>
          <w:color w:val="808030"/>
          <w:lang w:eastAsia="zh-CN"/>
        </w:rPr>
        <w:t>)</w:t>
      </w:r>
      <w:r w:rsidRPr="0084332C">
        <w:rPr>
          <w:color w:val="800080"/>
          <w:lang w:eastAsia="zh-CN"/>
        </w:rPr>
        <w:t>;</w:t>
      </w:r>
    </w:p>
    <w:p w14:paraId="1C1A78A2"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 xml:space="preserve">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gauche</w:t>
      </w:r>
    </w:p>
    <w:p w14:paraId="3E929E17"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p>
    <w:p w14:paraId="19C7BDE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000000"/>
          <w:lang w:eastAsia="zh-CN"/>
        </w:rPr>
        <w:t xml:space="preserve">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ECC65AA"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2264E714" w14:textId="77777777" w:rsidR="0084332C" w:rsidRPr="0084332C" w:rsidRDefault="0084332C" w:rsidP="0084332C">
      <w:pPr>
        <w:pStyle w:val="Code"/>
        <w:rPr>
          <w:color w:val="000000"/>
          <w:lang w:eastAsia="zh-CN"/>
        </w:rPr>
      </w:pP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10</w:t>
      </w:r>
      <w:r w:rsidRPr="0084332C">
        <w:rPr>
          <w:color w:val="808030"/>
          <w:lang w:eastAsia="zh-CN"/>
        </w:rPr>
        <w:t>,</w:t>
      </w:r>
    </w:p>
    <w:p w14:paraId="1401A636" w14:textId="77777777" w:rsidR="0084332C" w:rsidRPr="0084332C" w:rsidRDefault="0084332C" w:rsidP="0084332C">
      <w:pPr>
        <w:pStyle w:val="Code"/>
        <w:rPr>
          <w:color w:val="000000"/>
          <w:lang w:eastAsia="zh-CN"/>
        </w:rPr>
      </w:pP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20</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L'oeil droit</w:t>
      </w:r>
    </w:p>
    <w:p w14:paraId="1E52251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drawLine</w:t>
      </w:r>
      <w:r w:rsidRPr="0084332C">
        <w:rPr>
          <w:color w:val="808030"/>
          <w:lang w:eastAsia="zh-CN"/>
        </w:rPr>
        <w:t>(</w:t>
      </w:r>
    </w:p>
    <w:p w14:paraId="50656AB3"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5DBB2739"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p>
    <w:p w14:paraId="6FDC9982" w14:textId="77777777" w:rsidR="0084332C" w:rsidRPr="0084332C" w:rsidRDefault="0084332C" w:rsidP="0084332C">
      <w:pPr>
        <w:pStyle w:val="Code"/>
        <w:rPr>
          <w:color w:val="000000"/>
          <w:lang w:eastAsia="zh-CN"/>
        </w:rPr>
      </w:pPr>
      <w:r w:rsidRPr="0084332C">
        <w:rPr>
          <w:color w:val="000000"/>
          <w:lang w:eastAsia="zh-CN"/>
        </w:rPr>
        <w:t xml:space="preserve">        x </w:t>
      </w:r>
      <w:r w:rsidRPr="0084332C">
        <w:rPr>
          <w:color w:val="808030"/>
          <w:lang w:eastAsia="zh-CN"/>
        </w:rPr>
        <w:t>+</w:t>
      </w:r>
      <w:r w:rsidRPr="0084332C">
        <w:rPr>
          <w:color w:val="000000"/>
          <w:lang w:eastAsia="zh-CN"/>
        </w:rPr>
        <w:t xml:space="preserve"> largeur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4</w:t>
      </w:r>
      <w:r w:rsidRPr="0084332C">
        <w:rPr>
          <w:color w:val="808030"/>
          <w:lang w:eastAsia="zh-CN"/>
        </w:rPr>
        <w:t>,</w:t>
      </w:r>
    </w:p>
    <w:p w14:paraId="7CFA0E54" w14:textId="77777777" w:rsidR="0084332C" w:rsidRPr="0084332C" w:rsidRDefault="0084332C" w:rsidP="0084332C">
      <w:pPr>
        <w:pStyle w:val="Code"/>
        <w:rPr>
          <w:color w:val="000000"/>
          <w:lang w:eastAsia="zh-CN"/>
        </w:rPr>
      </w:pP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3</w:t>
      </w:r>
      <w:r w:rsidRPr="0084332C">
        <w:rPr>
          <w:color w:val="000000"/>
          <w:lang w:eastAsia="zh-CN"/>
        </w:rPr>
        <w:t xml:space="preserve"> </w:t>
      </w:r>
      <w:r w:rsidRPr="0084332C">
        <w:rPr>
          <w:color w:val="808030"/>
          <w:lang w:eastAsia="zh-CN"/>
        </w:rPr>
        <w:t>/</w:t>
      </w:r>
      <w:r w:rsidRPr="0084332C">
        <w:rPr>
          <w:color w:val="000000"/>
          <w:lang w:eastAsia="zh-CN"/>
        </w:rPr>
        <w:t xml:space="preserve"> </w:t>
      </w:r>
      <w:r w:rsidRPr="0084332C">
        <w:rPr>
          <w:color w:val="008C00"/>
          <w:lang w:eastAsia="zh-CN"/>
        </w:rPr>
        <w:t>8</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La bouche</w:t>
      </w:r>
    </w:p>
    <w:p w14:paraId="2004A155" w14:textId="77777777" w:rsidR="0084332C" w:rsidRPr="0084332C" w:rsidRDefault="0084332C" w:rsidP="0084332C">
      <w:pPr>
        <w:pStyle w:val="Code"/>
        <w:rPr>
          <w:color w:val="000000"/>
          <w:lang w:eastAsia="zh-CN"/>
        </w:rPr>
      </w:pPr>
    </w:p>
    <w:p w14:paraId="6CADF43F"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setColor</w:t>
      </w:r>
      <w:r w:rsidRPr="0084332C">
        <w:rPr>
          <w:color w:val="808030"/>
          <w:lang w:eastAsia="zh-CN"/>
        </w:rPr>
        <w:t>(</w:t>
      </w:r>
      <w:r w:rsidRPr="0084332C">
        <w:rPr>
          <w:color w:val="000000"/>
          <w:lang w:eastAsia="zh-CN"/>
        </w:rPr>
        <w:t>Color</w:t>
      </w:r>
      <w:r w:rsidRPr="0084332C">
        <w:rPr>
          <w:color w:val="808030"/>
          <w:lang w:eastAsia="zh-CN"/>
        </w:rPr>
        <w:t>.</w:t>
      </w:r>
      <w:r w:rsidRPr="0084332C">
        <w:rPr>
          <w:color w:val="000000"/>
          <w:lang w:eastAsia="zh-CN"/>
        </w:rPr>
        <w:t>red</w:t>
      </w:r>
      <w:r w:rsidRPr="0084332C">
        <w:rPr>
          <w:color w:val="808030"/>
          <w:lang w:eastAsia="zh-CN"/>
        </w:rPr>
        <w:t>)</w:t>
      </w:r>
      <w:r w:rsidRPr="0084332C">
        <w:rPr>
          <w:color w:val="800080"/>
          <w:lang w:eastAsia="zh-CN"/>
        </w:rPr>
        <w:t>;</w:t>
      </w:r>
    </w:p>
    <w:p w14:paraId="688001D5" w14:textId="77777777" w:rsidR="0084332C" w:rsidRPr="0084332C" w:rsidRDefault="0084332C" w:rsidP="0084332C">
      <w:pPr>
        <w:pStyle w:val="Code"/>
        <w:rPr>
          <w:color w:val="000000"/>
          <w:lang w:eastAsia="zh-CN"/>
        </w:rPr>
      </w:pPr>
      <w:r w:rsidRPr="0084332C">
        <w:rPr>
          <w:color w:val="000000"/>
          <w:lang w:eastAsia="zh-CN"/>
        </w:rPr>
        <w:t xml:space="preserve">    g</w:t>
      </w:r>
      <w:r w:rsidRPr="0084332C">
        <w:rPr>
          <w:color w:val="808030"/>
          <w:lang w:eastAsia="zh-CN"/>
        </w:rPr>
        <w:t>.</w:t>
      </w:r>
      <w:r w:rsidRPr="0084332C">
        <w:rPr>
          <w:color w:val="000000"/>
          <w:lang w:eastAsia="zh-CN"/>
        </w:rPr>
        <w:t>fillRect</w:t>
      </w:r>
      <w:r w:rsidRPr="0084332C">
        <w:rPr>
          <w:color w:val="808030"/>
          <w:lang w:eastAsia="zh-CN"/>
        </w:rPr>
        <w:t>(</w:t>
      </w:r>
      <w:r w:rsidRPr="0084332C">
        <w:rPr>
          <w:color w:val="000000"/>
          <w:lang w:eastAsia="zh-CN"/>
        </w:rPr>
        <w:t>x</w:t>
      </w:r>
      <w:r w:rsidRPr="0084332C">
        <w:rPr>
          <w:color w:val="808030"/>
          <w:lang w:eastAsia="zh-CN"/>
        </w:rPr>
        <w:t>,</w:t>
      </w:r>
      <w:r w:rsidRPr="0084332C">
        <w:rPr>
          <w:color w:val="000000"/>
          <w:lang w:eastAsia="zh-CN"/>
        </w:rPr>
        <w:t xml:space="preserve"> y </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000000"/>
          <w:lang w:eastAsia="zh-CN"/>
        </w:rPr>
        <w:t xml:space="preserve"> largeur</w:t>
      </w:r>
      <w:r w:rsidRPr="0084332C">
        <w:rPr>
          <w:color w:val="808030"/>
          <w:lang w:eastAsia="zh-CN"/>
        </w:rPr>
        <w:t>,</w:t>
      </w:r>
      <w:r w:rsidRPr="0084332C">
        <w:rPr>
          <w:color w:val="000000"/>
          <w:lang w:eastAsia="zh-CN"/>
        </w:rPr>
        <w:t xml:space="preserve"> hauteur </w:t>
      </w:r>
      <w:r w:rsidRPr="0084332C">
        <w:rPr>
          <w:color w:val="808030"/>
          <w:lang w:eastAsia="zh-CN"/>
        </w:rPr>
        <w:t>/</w:t>
      </w:r>
      <w:r w:rsidRPr="0084332C">
        <w:rPr>
          <w:color w:val="000000"/>
          <w:lang w:eastAsia="zh-CN"/>
        </w:rPr>
        <w:t xml:space="preserve"> </w:t>
      </w:r>
      <w:r w:rsidRPr="0084332C">
        <w:rPr>
          <w:color w:val="008C00"/>
          <w:lang w:eastAsia="zh-CN"/>
        </w:rPr>
        <w:t>2</w:t>
      </w:r>
      <w:r w:rsidRPr="0084332C">
        <w:rPr>
          <w:color w:val="808030"/>
          <w:lang w:eastAsia="zh-CN"/>
        </w:rPr>
        <w:t>)</w:t>
      </w:r>
      <w:r w:rsidRPr="0084332C">
        <w:rPr>
          <w:color w:val="800080"/>
          <w:lang w:eastAsia="zh-CN"/>
        </w:rPr>
        <w:t>;</w:t>
      </w:r>
      <w:r w:rsidRPr="0084332C">
        <w:rPr>
          <w:color w:val="000000"/>
          <w:lang w:eastAsia="zh-CN"/>
        </w:rPr>
        <w:t xml:space="preserve"> </w:t>
      </w:r>
      <w:r w:rsidRPr="0084332C">
        <w:rPr>
          <w:color w:val="696969"/>
          <w:lang w:eastAsia="zh-CN"/>
        </w:rPr>
        <w:t>// Le corps</w:t>
      </w:r>
    </w:p>
    <w:p w14:paraId="11D3266B"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6C7588C5" w14:textId="77777777" w:rsidR="0084332C" w:rsidRPr="0084332C" w:rsidRDefault="0084332C" w:rsidP="0084332C">
      <w:pPr>
        <w:pStyle w:val="Code"/>
        <w:rPr>
          <w:color w:val="000000"/>
          <w:lang w:eastAsia="zh-CN"/>
        </w:rPr>
      </w:pPr>
    </w:p>
    <w:p w14:paraId="740CECB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public</w:t>
      </w:r>
      <w:r w:rsidRPr="0084332C">
        <w:rPr>
          <w:color w:val="000000"/>
          <w:lang w:eastAsia="zh-CN"/>
        </w:rPr>
        <w:t xml:space="preserve"> </w:t>
      </w:r>
      <w:r w:rsidRPr="0084332C">
        <w:rPr>
          <w:color w:val="BB7977"/>
          <w:lang w:eastAsia="zh-CN"/>
        </w:rPr>
        <w:t>void</w:t>
      </w:r>
      <w:r w:rsidRPr="0084332C">
        <w:rPr>
          <w:color w:val="000000"/>
          <w:lang w:eastAsia="zh-CN"/>
        </w:rPr>
        <w:t xml:space="preserve"> paint</w:t>
      </w:r>
      <w:r w:rsidRPr="0084332C">
        <w:rPr>
          <w:color w:val="808030"/>
          <w:lang w:eastAsia="zh-CN"/>
        </w:rPr>
        <w:t>(</w:t>
      </w:r>
      <w:r w:rsidRPr="0084332C">
        <w:rPr>
          <w:color w:val="000000"/>
          <w:lang w:eastAsia="zh-CN"/>
        </w:rPr>
        <w:t>Graphics g</w:t>
      </w:r>
      <w:r w:rsidRPr="0084332C">
        <w:rPr>
          <w:color w:val="808030"/>
          <w:lang w:eastAsia="zh-CN"/>
        </w:rPr>
        <w:t>)</w:t>
      </w:r>
      <w:r w:rsidRPr="0084332C">
        <w:rPr>
          <w:color w:val="000000"/>
          <w:lang w:eastAsia="zh-CN"/>
        </w:rPr>
        <w:t xml:space="preserve"> </w:t>
      </w:r>
      <w:r w:rsidRPr="0084332C">
        <w:rPr>
          <w:color w:val="800080"/>
          <w:lang w:eastAsia="zh-CN"/>
        </w:rPr>
        <w:t>{</w:t>
      </w:r>
    </w:p>
    <w:p w14:paraId="2EE23220"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b/>
          <w:bCs/>
          <w:color w:val="800000"/>
          <w:lang w:eastAsia="zh-CN"/>
        </w:rPr>
        <w:t>super</w:t>
      </w:r>
      <w:r w:rsidRPr="0084332C">
        <w:rPr>
          <w:color w:val="808030"/>
          <w:lang w:eastAsia="zh-CN"/>
        </w:rPr>
        <w:t>.</w:t>
      </w:r>
      <w:r w:rsidRPr="0084332C">
        <w:rPr>
          <w:color w:val="000000"/>
          <w:lang w:eastAsia="zh-CN"/>
        </w:rPr>
        <w:t>paint</w:t>
      </w:r>
      <w:r w:rsidRPr="0084332C">
        <w:rPr>
          <w:color w:val="808030"/>
          <w:lang w:eastAsia="zh-CN"/>
        </w:rPr>
        <w:t>(</w:t>
      </w:r>
      <w:r w:rsidRPr="0084332C">
        <w:rPr>
          <w:color w:val="000000"/>
          <w:lang w:eastAsia="zh-CN"/>
        </w:rPr>
        <w:t>g</w:t>
      </w:r>
      <w:r w:rsidRPr="0084332C">
        <w:rPr>
          <w:color w:val="808030"/>
          <w:lang w:eastAsia="zh-CN"/>
        </w:rPr>
        <w:t>)</w:t>
      </w:r>
      <w:r w:rsidRPr="0084332C">
        <w:rPr>
          <w:color w:val="800080"/>
          <w:lang w:eastAsia="zh-CN"/>
        </w:rPr>
        <w:t>;</w:t>
      </w:r>
    </w:p>
    <w:p w14:paraId="36A9C307"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premier Bot</w:t>
      </w:r>
    </w:p>
    <w:p w14:paraId="29ABAF5F" w14:textId="77777777" w:rsidR="0084332C" w:rsidRPr="0084332C" w:rsidRDefault="0084332C" w:rsidP="0084332C">
      <w:pPr>
        <w:pStyle w:val="Code"/>
        <w:rPr>
          <w:color w:val="000000"/>
          <w:lang w:eastAsia="zh-CN"/>
        </w:rPr>
      </w:pPr>
      <w:r w:rsidRPr="0084332C">
        <w:rPr>
          <w:color w:val="000000"/>
          <w:lang w:eastAsia="zh-CN"/>
        </w:rPr>
        <w:t xml:space="preserve">    paintBot</w:t>
      </w:r>
      <w:r w:rsidRPr="0084332C">
        <w:rPr>
          <w:color w:val="808030"/>
          <w:lang w:eastAsia="zh-CN"/>
        </w:rPr>
        <w:t>(</w:t>
      </w:r>
      <w:r w:rsidRPr="0084332C">
        <w:rPr>
          <w:color w:val="000000"/>
          <w:lang w:eastAsia="zh-CN"/>
        </w:rPr>
        <w:t>g</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100</w:t>
      </w:r>
      <w:r w:rsidRPr="0084332C">
        <w:rPr>
          <w:color w:val="808030"/>
          <w:lang w:eastAsia="zh-CN"/>
        </w:rPr>
        <w:t>,</w:t>
      </w:r>
      <w:r w:rsidRPr="0084332C">
        <w:rPr>
          <w:color w:val="000000"/>
          <w:lang w:eastAsia="zh-CN"/>
        </w:rPr>
        <w:t xml:space="preserve"> </w:t>
      </w:r>
      <w:r w:rsidRPr="0084332C">
        <w:rPr>
          <w:color w:val="008C00"/>
          <w:lang w:eastAsia="zh-CN"/>
        </w:rPr>
        <w:t>200</w:t>
      </w:r>
      <w:r w:rsidRPr="0084332C">
        <w:rPr>
          <w:color w:val="808030"/>
          <w:lang w:eastAsia="zh-CN"/>
        </w:rPr>
        <w:t>,</w:t>
      </w:r>
      <w:r w:rsidRPr="0084332C">
        <w:rPr>
          <w:color w:val="000000"/>
          <w:lang w:eastAsia="zh-CN"/>
        </w:rPr>
        <w:t xml:space="preserve"> </w:t>
      </w:r>
      <w:r w:rsidRPr="0084332C">
        <w:rPr>
          <w:color w:val="008C00"/>
          <w:lang w:eastAsia="zh-CN"/>
        </w:rPr>
        <w:t>400</w:t>
      </w:r>
      <w:r w:rsidRPr="0084332C">
        <w:rPr>
          <w:color w:val="808030"/>
          <w:lang w:eastAsia="zh-CN"/>
        </w:rPr>
        <w:t>)</w:t>
      </w:r>
      <w:r w:rsidRPr="0084332C">
        <w:rPr>
          <w:color w:val="800080"/>
          <w:lang w:eastAsia="zh-CN"/>
        </w:rPr>
        <w:t>;</w:t>
      </w:r>
    </w:p>
    <w:p w14:paraId="3A73A275"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696969"/>
          <w:lang w:eastAsia="zh-CN"/>
        </w:rPr>
        <w:t>// Dessin du deuxième Bot</w:t>
      </w:r>
    </w:p>
    <w:p w14:paraId="012C3F45" w14:textId="77777777" w:rsidR="0084332C" w:rsidRPr="0084332C" w:rsidRDefault="0084332C" w:rsidP="0084332C">
      <w:pPr>
        <w:pStyle w:val="Code"/>
        <w:rPr>
          <w:color w:val="000000"/>
          <w:lang w:val="en-CA" w:eastAsia="zh-CN"/>
        </w:rPr>
      </w:pPr>
      <w:r w:rsidRPr="0084332C">
        <w:rPr>
          <w:color w:val="000000"/>
          <w:lang w:eastAsia="zh-CN"/>
        </w:rPr>
        <w:t xml:space="preserve">    </w:t>
      </w:r>
      <w:r w:rsidRPr="0084332C">
        <w:rPr>
          <w:color w:val="000000"/>
          <w:lang w:val="en-CA" w:eastAsia="zh-CN"/>
        </w:rPr>
        <w:t>paintBot</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1983E899"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747F07B4" w14:textId="77777777" w:rsidR="0084332C" w:rsidRPr="0084332C" w:rsidRDefault="0084332C" w:rsidP="0084332C">
      <w:pPr>
        <w:pStyle w:val="Code"/>
        <w:rPr>
          <w:color w:val="000000"/>
          <w:lang w:val="en-CA" w:eastAsia="zh-CN"/>
        </w:rPr>
      </w:pPr>
    </w:p>
    <w:p w14:paraId="48576CBA"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5CF30631" w14:textId="77777777" w:rsidR="0084332C" w:rsidRPr="0084332C" w:rsidRDefault="0084332C" w:rsidP="0084332C">
      <w:pPr>
        <w:pStyle w:val="Code"/>
        <w:rPr>
          <w:color w:val="000000"/>
          <w:lang w:eastAsia="zh-CN"/>
        </w:rPr>
      </w:pPr>
      <w:r w:rsidRPr="0084332C">
        <w:rPr>
          <w:color w:val="000000"/>
          <w:lang w:val="en-CA" w:eastAsia="zh-CN"/>
        </w:rPr>
        <w:t xml:space="preserve">    </w:t>
      </w:r>
      <w:r w:rsidRPr="0084332C">
        <w:rPr>
          <w:b/>
          <w:bCs/>
          <w:color w:val="800000"/>
          <w:lang w:eastAsia="zh-CN"/>
        </w:rPr>
        <w:t>new</w:t>
      </w:r>
      <w:r w:rsidRPr="0084332C">
        <w:rPr>
          <w:color w:val="000000"/>
          <w:lang w:eastAsia="zh-CN"/>
        </w:rPr>
        <w:t xml:space="preserve"> ExempleMethodePaintBot</w:t>
      </w:r>
      <w:r w:rsidRPr="0084332C">
        <w:rPr>
          <w:color w:val="808030"/>
          <w:lang w:eastAsia="zh-CN"/>
        </w:rPr>
        <w:t>()</w:t>
      </w:r>
      <w:r w:rsidRPr="0084332C">
        <w:rPr>
          <w:color w:val="800080"/>
          <w:lang w:eastAsia="zh-CN"/>
        </w:rPr>
        <w:t>;</w:t>
      </w:r>
    </w:p>
    <w:p w14:paraId="724171D8" w14:textId="77777777" w:rsidR="0084332C" w:rsidRPr="0084332C" w:rsidRDefault="0084332C" w:rsidP="0084332C">
      <w:pPr>
        <w:pStyle w:val="Code"/>
        <w:rPr>
          <w:color w:val="000000"/>
          <w:lang w:eastAsia="zh-CN"/>
        </w:rPr>
      </w:pPr>
      <w:r w:rsidRPr="0084332C">
        <w:rPr>
          <w:color w:val="000000"/>
          <w:lang w:eastAsia="zh-CN"/>
        </w:rPr>
        <w:t xml:space="preserve">  </w:t>
      </w:r>
      <w:r w:rsidRPr="0084332C">
        <w:rPr>
          <w:color w:val="800080"/>
          <w:lang w:eastAsia="zh-CN"/>
        </w:rPr>
        <w:t>}</w:t>
      </w:r>
    </w:p>
    <w:p w14:paraId="53B968D3" w14:textId="77777777" w:rsidR="0084332C" w:rsidRPr="0084332C" w:rsidRDefault="0084332C" w:rsidP="0084332C">
      <w:pPr>
        <w:pStyle w:val="Code"/>
        <w:rPr>
          <w:color w:val="000000"/>
          <w:lang w:eastAsia="zh-CN"/>
        </w:rPr>
      </w:pPr>
      <w:r w:rsidRPr="0084332C">
        <w:rPr>
          <w:color w:val="800080"/>
          <w:lang w:eastAsia="zh-CN"/>
        </w:rPr>
        <w:t>}</w:t>
      </w:r>
    </w:p>
    <w:p w14:paraId="15AC5B52" w14:textId="77777777" w:rsidR="00A03321" w:rsidRDefault="00A03321" w:rsidP="00A03321">
      <w:pPr>
        <w:pStyle w:val="Corpsdetexte"/>
      </w:pPr>
      <w:r>
        <w:t xml:space="preserve">La ligne suivante dans le code de l’exemple est une déclaration de la </w:t>
      </w:r>
      <w:r>
        <w:rPr>
          <w:i/>
          <w:iCs/>
        </w:rPr>
        <w:t>signature</w:t>
      </w:r>
      <w:r>
        <w:t xml:space="preserve"> de la méthode </w:t>
      </w:r>
      <w:r>
        <w:rPr>
          <w:i/>
          <w:iCs/>
        </w:rPr>
        <w:t>paintBot</w:t>
      </w:r>
      <w:r>
        <w:t xml:space="preserve">(). Cette déclaration est similaire à celle de la méthode </w:t>
      </w:r>
      <w:r>
        <w:rPr>
          <w:i/>
          <w:iCs/>
        </w:rPr>
        <w:t>main</w:t>
      </w:r>
      <w:r>
        <w:t>() :</w:t>
      </w:r>
    </w:p>
    <w:p w14:paraId="10381E40" w14:textId="77777777" w:rsidR="00A03321" w:rsidRDefault="00A03321" w:rsidP="00A03321">
      <w:pPr>
        <w:pStyle w:val="CodeJava9ptCarCar"/>
      </w:pPr>
      <w:r>
        <w:t xml:space="preserve">    public static void paintBot (Graphics g, int x, int y, int largeur, int hauteur) {</w:t>
      </w:r>
    </w:p>
    <w:p w14:paraId="53ED3F56" w14:textId="77777777" w:rsidR="00A03321" w:rsidRDefault="00A03321" w:rsidP="00A03321">
      <w:pPr>
        <w:pStyle w:val="Corpsdetexte"/>
      </w:pPr>
    </w:p>
    <w:p w14:paraId="4FA3A80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i/>
          <w:iCs/>
        </w:rPr>
      </w:pPr>
      <w:r>
        <w:rPr>
          <w:b/>
          <w:bCs/>
          <w:i/>
          <w:iCs/>
        </w:rPr>
        <w:lastRenderedPageBreak/>
        <w:t>Signature d’une méthode</w:t>
      </w:r>
    </w:p>
    <w:p w14:paraId="5471C997"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La signature d’une méthode précise :</w:t>
      </w:r>
    </w:p>
    <w:p w14:paraId="2C4F96C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xml:space="preserve">- le nom de la méthode </w:t>
      </w:r>
    </w:p>
    <w:p w14:paraId="0457F982"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la forme des paramètres</w:t>
      </w:r>
    </w:p>
    <w:p w14:paraId="3E0B9FF5"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la forme du résultat</w:t>
      </w:r>
    </w:p>
    <w:p w14:paraId="5F044887"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La signature d’une méthode permet de déterminer comment appeler la méthode.</w:t>
      </w:r>
    </w:p>
    <w:p w14:paraId="425F4AAB" w14:textId="77777777" w:rsidR="00A03321" w:rsidRDefault="00A03321" w:rsidP="00A03321">
      <w:pPr>
        <w:pStyle w:val="Corpsdetexte"/>
      </w:pPr>
      <w:r>
        <w:t xml:space="preserve">La méthode </w:t>
      </w:r>
      <w:r w:rsidRPr="00132FD5">
        <w:rPr>
          <w:i/>
          <w:iCs/>
        </w:rPr>
        <w:t>paintBot</w:t>
      </w:r>
      <w:r>
        <w:t xml:space="preserve">() fait partie de la classe </w:t>
      </w:r>
      <w:r>
        <w:rPr>
          <w:i/>
          <w:iCs/>
        </w:rPr>
        <w:t>ExempleMethodePaintBot</w:t>
      </w:r>
      <w:r>
        <w:t xml:space="preserve"> car elle est déclarée dans le corps de la classe, c’est-à-dire entre les accolades qui suivent le nom de la classe. Dans cet exemple, on aurait aussi bien pu en faire une méthode d’objet en omettant le </w:t>
      </w:r>
      <w:r>
        <w:rPr>
          <w:i/>
          <w:iCs/>
        </w:rPr>
        <w:t>static</w:t>
      </w:r>
      <w:r>
        <w:t>. Nous reviendrons sur cet aspect.</w:t>
      </w:r>
    </w:p>
    <w:p w14:paraId="5CC063FA" w14:textId="5C084565" w:rsidR="00A03321" w:rsidRDefault="00A03321" w:rsidP="00A03321">
      <w:pPr>
        <w:pStyle w:val="Corpsdetexte"/>
      </w:pPr>
      <w:r>
        <w:t xml:space="preserve">La liste des paramètres entre virgules spécifie le type et le nom de chacun des paramètres. Le programmeur décide des noms, types et nombre des paramètres. Cette liste de paramètres qui apparaît dans la déclaration de la signature de la </w:t>
      </w:r>
      <w:r w:rsidR="00662146">
        <w:t>méthode représente</w:t>
      </w:r>
      <w:r>
        <w:t xml:space="preserve"> les paramètres dits </w:t>
      </w:r>
      <w:r>
        <w:rPr>
          <w:i/>
          <w:iCs/>
        </w:rPr>
        <w:t>formels</w:t>
      </w:r>
      <w:r>
        <w:t xml:space="preserve">. D’autre part, lorsqu’on appelle la méthode, on doit spécifier les paramètres dits </w:t>
      </w:r>
      <w:r>
        <w:rPr>
          <w:i/>
          <w:iCs/>
        </w:rPr>
        <w:t>réels</w:t>
      </w:r>
      <w:r>
        <w:t>.</w:t>
      </w:r>
    </w:p>
    <w:p w14:paraId="5BC85033" w14:textId="78275C90" w:rsidR="00A03321" w:rsidRDefault="00A03321" w:rsidP="00A03321">
      <w:pPr>
        <w:pStyle w:val="Corpsdetexte"/>
      </w:pPr>
      <w:r>
        <w:t xml:space="preserve">Dans le corps de la méthode, les énoncés font référence aux noms des paramètres formels comme </w:t>
      </w:r>
      <w:r w:rsidR="00594A6E">
        <w:t>s’ils</w:t>
      </w:r>
      <w:r w:rsidR="00AD033E">
        <w:t xml:space="preserve"> </w:t>
      </w:r>
      <w:r>
        <w:t>étai</w:t>
      </w:r>
      <w:r w:rsidR="00AD033E">
        <w:t>en</w:t>
      </w:r>
      <w:r>
        <w:t xml:space="preserve">t des variables. Par exemple, dans la ligne suivante, les variables </w:t>
      </w:r>
      <w:r>
        <w:rPr>
          <w:i/>
          <w:iCs/>
        </w:rPr>
        <w:t>x</w:t>
      </w:r>
      <w:r>
        <w:t xml:space="preserve">, </w:t>
      </w:r>
      <w:r>
        <w:rPr>
          <w:i/>
          <w:iCs/>
        </w:rPr>
        <w:t>y</w:t>
      </w:r>
      <w:r>
        <w:t xml:space="preserve">, </w:t>
      </w:r>
      <w:r>
        <w:rPr>
          <w:i/>
          <w:iCs/>
        </w:rPr>
        <w:t>largeur</w:t>
      </w:r>
      <w:r>
        <w:t xml:space="preserve"> et </w:t>
      </w:r>
      <w:r>
        <w:rPr>
          <w:i/>
          <w:iCs/>
        </w:rPr>
        <w:t>hauteur</w:t>
      </w:r>
      <w:r>
        <w:t xml:space="preserve"> sont les paramètres formels de la méthode </w:t>
      </w:r>
      <w:r w:rsidRPr="00132FD5">
        <w:rPr>
          <w:i/>
          <w:iCs/>
        </w:rPr>
        <w:t>paintBot</w:t>
      </w:r>
      <w:r w:rsidRPr="00C851E2">
        <w:rPr>
          <w:iCs/>
        </w:rPr>
        <w:t>()</w:t>
      </w:r>
      <w:r>
        <w:t> :</w:t>
      </w:r>
    </w:p>
    <w:p w14:paraId="2EB9A153" w14:textId="77777777" w:rsidR="00A03321" w:rsidRDefault="00A03321" w:rsidP="00A03321">
      <w:pPr>
        <w:pStyle w:val="CodeJava9ptCarCar"/>
      </w:pPr>
      <w:r>
        <w:t xml:space="preserve">        g.fillOval(x,y,largeur,hauteur/2); // La tête</w:t>
      </w:r>
    </w:p>
    <w:p w14:paraId="226EBD1A" w14:textId="77777777" w:rsidR="00A03321" w:rsidRDefault="00A03321" w:rsidP="00A03321">
      <w:pPr>
        <w:pStyle w:val="Corpsdetexte"/>
      </w:pPr>
    </w:p>
    <w:p w14:paraId="0D596105" w14:textId="77777777" w:rsidR="00A03321" w:rsidRDefault="00A03321" w:rsidP="00A03321">
      <w:pPr>
        <w:pStyle w:val="Corpsdetexte"/>
      </w:pPr>
      <w:r>
        <w:t xml:space="preserve">Pour dessiner les deux </w:t>
      </w:r>
      <w:r w:rsidRPr="00CE2DB7">
        <w:rPr>
          <w:i/>
        </w:rPr>
        <w:t>Bot</w:t>
      </w:r>
      <w:r>
        <w:t xml:space="preserve">, la méthode </w:t>
      </w:r>
      <w:r>
        <w:rPr>
          <w:i/>
          <w:iCs/>
        </w:rPr>
        <w:t>paint</w:t>
      </w:r>
      <w:r>
        <w:t xml:space="preserve">() appelle deux fois la méthode </w:t>
      </w:r>
      <w:r>
        <w:rPr>
          <w:i/>
          <w:iCs/>
        </w:rPr>
        <w:t>paintBot</w:t>
      </w:r>
      <w:r>
        <w:t>() en précisant les paramètres réels. La ligne suivante est le premier appel.</w:t>
      </w:r>
    </w:p>
    <w:p w14:paraId="38EBB6BD" w14:textId="77777777" w:rsidR="00A03321" w:rsidRDefault="00A03321" w:rsidP="00A03321">
      <w:pPr>
        <w:pStyle w:val="CodeJava9ptCarCar"/>
      </w:pPr>
      <w:r>
        <w:t xml:space="preserve">        paintBot(g, 100, 100, 200, 400);</w:t>
      </w:r>
    </w:p>
    <w:p w14:paraId="45CE33CC" w14:textId="77777777" w:rsidR="00A03321" w:rsidRDefault="00A03321" w:rsidP="00A03321">
      <w:pPr>
        <w:pStyle w:val="Corpsdetexte"/>
      </w:pPr>
    </w:p>
    <w:p w14:paraId="12A5E95C" w14:textId="77777777" w:rsidR="00A03321" w:rsidRDefault="00A03321" w:rsidP="00A03321">
      <w:pPr>
        <w:pStyle w:val="Corpsdetexte"/>
      </w:pPr>
      <w:r>
        <w:t xml:space="preserve">Les paramètres g, 100, 100, 200, 400 sont les paramètres réels. Il est à noter qu’un paramètre réel n’est pas nécessairement une constante. Ce peut aussi être un nom de variable, de paramètre, et même une expression. Lors de l’appel de la méthode, on peut imaginer que la valeur du paramètre réel est en quelque sorte affectée à la variable qui correspond au paramètre formel. Ensuite, la méthode est exécutée. </w:t>
      </w:r>
    </w:p>
    <w:p w14:paraId="01F63682" w14:textId="28CB71AA" w:rsidR="00A03321" w:rsidRDefault="00F758A2" w:rsidP="00A03321">
      <w:pPr>
        <w:pStyle w:val="Corpsdetexte"/>
      </w:pPr>
      <w:r>
        <w:rPr>
          <w:noProof/>
        </w:rPr>
        <w:object w:dxaOrig="6358" w:dyaOrig="1497" w14:anchorId="4A3B5D53">
          <v:shape id="_x0000_i1052" type="#_x0000_t75" alt="" style="width:262.2pt;height:59.1pt;mso-width-percent:0;mso-height-percent:0;mso-width-percent:0;mso-height-percent:0" o:ole="">
            <v:imagedata r:id="rId275" o:title=""/>
          </v:shape>
          <o:OLEObject Type="Embed" ProgID="Visio.Drawing.11" ShapeID="_x0000_i1052" DrawAspect="Content" ObjectID="_1765265442" r:id="rId276"/>
        </w:object>
      </w:r>
    </w:p>
    <w:p w14:paraId="5D95C2A9" w14:textId="4A77EDA8" w:rsidR="00A03321" w:rsidRDefault="00A03321" w:rsidP="00A03321">
      <w:pPr>
        <w:pStyle w:val="Corpsdetexte"/>
      </w:pPr>
      <w:r>
        <w:t xml:space="preserve">On obtient ainsi exactement le même effet que si l’on avait effectué la séquence suivante qui dessine le premier Bot dans </w:t>
      </w:r>
      <w:r>
        <w:rPr>
          <w:i/>
          <w:iCs/>
        </w:rPr>
        <w:t>Exemple2BotsRectangleEnglobant</w:t>
      </w:r>
      <w:r>
        <w:t xml:space="preserve"> :</w:t>
      </w:r>
      <w:bookmarkStart w:id="127" w:name="OLE_LINK63"/>
      <w:bookmarkStart w:id="128" w:name="OLE_LINK64"/>
    </w:p>
    <w:p w14:paraId="460E9585" w14:textId="38D6B734" w:rsidR="00320406" w:rsidRPr="00320406" w:rsidRDefault="00320406" w:rsidP="00320406">
      <w:pPr>
        <w:pStyle w:val="Code"/>
        <w:rPr>
          <w:lang w:eastAsia="zh-CN"/>
        </w:rPr>
      </w:pPr>
      <w:r w:rsidRPr="00320406">
        <w:rPr>
          <w:lang w:eastAsia="zh-CN"/>
        </w:rPr>
        <w:lastRenderedPageBreak/>
        <w:t xml:space="preserve">       </w:t>
      </w:r>
      <w:r>
        <w:rPr>
          <w:lang w:eastAsia="zh-CN"/>
        </w:rPr>
        <w:t xml:space="preserve"> </w:t>
      </w:r>
      <w:r w:rsidRPr="00320406">
        <w:rPr>
          <w:lang w:eastAsia="zh-CN"/>
        </w:rPr>
        <w:t>int x = 100</w:t>
      </w:r>
      <w:r w:rsidRPr="00320406">
        <w:rPr>
          <w:color w:val="808030"/>
          <w:lang w:eastAsia="zh-CN"/>
        </w:rPr>
        <w:t>;</w:t>
      </w:r>
    </w:p>
    <w:p w14:paraId="388AE496" w14:textId="77777777" w:rsidR="00320406" w:rsidRPr="00320406" w:rsidRDefault="00320406" w:rsidP="00320406">
      <w:pPr>
        <w:pStyle w:val="Code"/>
        <w:rPr>
          <w:lang w:eastAsia="zh-CN"/>
        </w:rPr>
      </w:pPr>
      <w:r w:rsidRPr="00320406">
        <w:rPr>
          <w:lang w:eastAsia="zh-CN"/>
        </w:rPr>
        <w:t xml:space="preserve">        int y = 100</w:t>
      </w:r>
      <w:r w:rsidRPr="00320406">
        <w:rPr>
          <w:color w:val="808030"/>
          <w:lang w:eastAsia="zh-CN"/>
        </w:rPr>
        <w:t>;</w:t>
      </w:r>
    </w:p>
    <w:p w14:paraId="43701D18" w14:textId="77777777" w:rsidR="00320406" w:rsidRPr="00320406" w:rsidRDefault="00320406" w:rsidP="00320406">
      <w:pPr>
        <w:pStyle w:val="Code"/>
        <w:rPr>
          <w:lang w:eastAsia="zh-CN"/>
        </w:rPr>
      </w:pPr>
      <w:r w:rsidRPr="00320406">
        <w:rPr>
          <w:lang w:eastAsia="zh-CN"/>
        </w:rPr>
        <w:t xml:space="preserve">        int largeur = 200</w:t>
      </w:r>
      <w:r w:rsidRPr="00320406">
        <w:rPr>
          <w:color w:val="808030"/>
          <w:lang w:eastAsia="zh-CN"/>
        </w:rPr>
        <w:t>;</w:t>
      </w:r>
    </w:p>
    <w:p w14:paraId="39D3ED03" w14:textId="44AD05E6" w:rsidR="00320406" w:rsidRPr="00320406" w:rsidRDefault="00320406" w:rsidP="00987493">
      <w:pPr>
        <w:pStyle w:val="Code"/>
        <w:rPr>
          <w:lang w:eastAsia="zh-CN"/>
        </w:rPr>
      </w:pPr>
      <w:r w:rsidRPr="00320406">
        <w:rPr>
          <w:lang w:eastAsia="zh-CN"/>
        </w:rPr>
        <w:t xml:space="preserve">        int hauteur = 400</w:t>
      </w:r>
      <w:r w:rsidRPr="00320406">
        <w:rPr>
          <w:color w:val="808030"/>
          <w:lang w:eastAsia="zh-CN"/>
        </w:rPr>
        <w:t>;</w:t>
      </w:r>
    </w:p>
    <w:p w14:paraId="12386ED9" w14:textId="77777777" w:rsidR="00320406" w:rsidRPr="00320406" w:rsidRDefault="00320406" w:rsidP="00320406">
      <w:pPr>
        <w:pStyle w:val="Code"/>
        <w:rPr>
          <w:lang w:eastAsia="zh-CN"/>
        </w:rPr>
      </w:pPr>
      <w:r w:rsidRPr="00320406">
        <w:rPr>
          <w:lang w:eastAsia="zh-CN"/>
        </w:rPr>
        <w:t xml:space="preserve">        </w:t>
      </w:r>
      <w:r w:rsidRPr="00320406">
        <w:rPr>
          <w:color w:val="696969"/>
          <w:lang w:eastAsia="zh-CN"/>
        </w:rPr>
        <w:t>// Bonhomme à l'échelle dans un rectangle englobant défini par x,y,largeur,hauteur</w:t>
      </w:r>
    </w:p>
    <w:p w14:paraId="1A013DBF" w14:textId="77777777" w:rsidR="00320406" w:rsidRPr="00320406" w:rsidRDefault="00320406" w:rsidP="00320406">
      <w:pPr>
        <w:pStyle w:val="Code"/>
        <w:rPr>
          <w:lang w:eastAsia="zh-CN"/>
        </w:rPr>
      </w:pPr>
      <w:r w:rsidRPr="00320406">
        <w:rPr>
          <w:lang w:eastAsia="zh-CN"/>
        </w:rPr>
        <w:t xml:space="preserve">        g.setColor(Color.green)</w:t>
      </w:r>
      <w:r w:rsidRPr="00320406">
        <w:rPr>
          <w:color w:val="808030"/>
          <w:lang w:eastAsia="zh-CN"/>
        </w:rPr>
        <w:t>;</w:t>
      </w:r>
    </w:p>
    <w:p w14:paraId="748C7160" w14:textId="314A0911" w:rsidR="00320406" w:rsidRPr="00320406" w:rsidRDefault="00320406" w:rsidP="00987493">
      <w:pPr>
        <w:pStyle w:val="Code"/>
        <w:rPr>
          <w:lang w:eastAsia="zh-CN"/>
        </w:rPr>
      </w:pPr>
      <w:r w:rsidRPr="00320406">
        <w:rPr>
          <w:lang w:eastAsia="zh-CN"/>
        </w:rPr>
        <w:t xml:space="preserve">        g.fillOval(x,y,largeur,hauteur/2)</w:t>
      </w:r>
      <w:r w:rsidRPr="00320406">
        <w:rPr>
          <w:color w:val="808030"/>
          <w:lang w:eastAsia="zh-CN"/>
        </w:rPr>
        <w:t>;</w:t>
      </w:r>
      <w:r w:rsidRPr="00320406">
        <w:rPr>
          <w:lang w:eastAsia="zh-CN"/>
        </w:rPr>
        <w:t xml:space="preserve"> </w:t>
      </w:r>
      <w:r w:rsidRPr="00320406">
        <w:rPr>
          <w:color w:val="696969"/>
          <w:lang w:eastAsia="zh-CN"/>
        </w:rPr>
        <w:t>// La tête</w:t>
      </w:r>
    </w:p>
    <w:p w14:paraId="4AE664EA" w14:textId="77777777" w:rsidR="00320406" w:rsidRPr="00320406" w:rsidRDefault="00320406" w:rsidP="00320406">
      <w:pPr>
        <w:pStyle w:val="Code"/>
        <w:rPr>
          <w:lang w:eastAsia="zh-CN"/>
        </w:rPr>
      </w:pPr>
      <w:r w:rsidRPr="00320406">
        <w:rPr>
          <w:lang w:eastAsia="zh-CN"/>
        </w:rPr>
        <w:t xml:space="preserve">        g.setColor(Color.black)</w:t>
      </w:r>
      <w:r w:rsidRPr="00320406">
        <w:rPr>
          <w:color w:val="808030"/>
          <w:lang w:eastAsia="zh-CN"/>
        </w:rPr>
        <w:t>;</w:t>
      </w:r>
    </w:p>
    <w:p w14:paraId="03BA345C" w14:textId="77777777" w:rsidR="00320406" w:rsidRPr="00320406" w:rsidRDefault="00320406" w:rsidP="00320406">
      <w:pPr>
        <w:pStyle w:val="Code"/>
        <w:rPr>
          <w:lang w:eastAsia="zh-CN"/>
        </w:rPr>
      </w:pPr>
      <w:r w:rsidRPr="00320406">
        <w:rPr>
          <w:lang w:eastAsia="zh-CN"/>
        </w:rPr>
        <w:t xml:space="preserve">        g.fillRect(x+largeur/4,y+hauteur/8,largeur/10,hauteur/20)</w:t>
      </w:r>
      <w:r w:rsidRPr="00320406">
        <w:rPr>
          <w:color w:val="808030"/>
          <w:lang w:eastAsia="zh-CN"/>
        </w:rPr>
        <w:t>;</w:t>
      </w:r>
      <w:r w:rsidRPr="00320406">
        <w:rPr>
          <w:lang w:eastAsia="zh-CN"/>
        </w:rPr>
        <w:t xml:space="preserve"> </w:t>
      </w:r>
      <w:r w:rsidRPr="00320406">
        <w:rPr>
          <w:color w:val="696969"/>
          <w:lang w:eastAsia="zh-CN"/>
        </w:rPr>
        <w:t>// L'oeil gauche</w:t>
      </w:r>
    </w:p>
    <w:p w14:paraId="19776E9D" w14:textId="77777777" w:rsidR="00320406" w:rsidRPr="00320406" w:rsidRDefault="00320406" w:rsidP="00320406">
      <w:pPr>
        <w:pStyle w:val="Code"/>
        <w:rPr>
          <w:lang w:eastAsia="zh-CN"/>
        </w:rPr>
      </w:pPr>
      <w:r w:rsidRPr="00320406">
        <w:rPr>
          <w:lang w:eastAsia="zh-CN"/>
        </w:rPr>
        <w:t xml:space="preserve">        g.fillRect(x+largeur*3/4-largeur/10,y+hauteur/8,largeur/10,hauteur/20)</w:t>
      </w:r>
      <w:r w:rsidRPr="00320406">
        <w:rPr>
          <w:color w:val="808030"/>
          <w:lang w:eastAsia="zh-CN"/>
        </w:rPr>
        <w:t>;</w:t>
      </w:r>
      <w:r w:rsidRPr="00320406">
        <w:rPr>
          <w:lang w:eastAsia="zh-CN"/>
        </w:rPr>
        <w:t xml:space="preserve"> </w:t>
      </w:r>
      <w:r w:rsidRPr="00320406">
        <w:rPr>
          <w:color w:val="696969"/>
          <w:lang w:eastAsia="zh-CN"/>
        </w:rPr>
        <w:t>// L'oeil droit</w:t>
      </w:r>
    </w:p>
    <w:p w14:paraId="15092174" w14:textId="6BBF9F2A" w:rsidR="00320406" w:rsidRPr="00320406" w:rsidRDefault="00320406" w:rsidP="00987493">
      <w:pPr>
        <w:pStyle w:val="Code"/>
        <w:rPr>
          <w:lang w:eastAsia="zh-CN"/>
        </w:rPr>
      </w:pPr>
      <w:r w:rsidRPr="00320406">
        <w:rPr>
          <w:lang w:eastAsia="zh-CN"/>
        </w:rPr>
        <w:t xml:space="preserve">        g.drawLine(x+largeur/4,y+hauteur*3/8,x+largeur*3/4,y+hauteur*3/8)</w:t>
      </w:r>
      <w:r w:rsidRPr="00320406">
        <w:rPr>
          <w:color w:val="808030"/>
          <w:lang w:eastAsia="zh-CN"/>
        </w:rPr>
        <w:t>;</w:t>
      </w:r>
      <w:r w:rsidRPr="00320406">
        <w:rPr>
          <w:lang w:eastAsia="zh-CN"/>
        </w:rPr>
        <w:t xml:space="preserve"> </w:t>
      </w:r>
      <w:r w:rsidRPr="00320406">
        <w:rPr>
          <w:color w:val="696969"/>
          <w:lang w:eastAsia="zh-CN"/>
        </w:rPr>
        <w:t>// La bouche</w:t>
      </w:r>
    </w:p>
    <w:p w14:paraId="1A552534" w14:textId="77777777" w:rsidR="00320406" w:rsidRPr="00320406" w:rsidRDefault="00320406" w:rsidP="00320406">
      <w:pPr>
        <w:pStyle w:val="Code"/>
        <w:rPr>
          <w:lang w:eastAsia="zh-CN"/>
        </w:rPr>
      </w:pPr>
      <w:r w:rsidRPr="00320406">
        <w:rPr>
          <w:lang w:eastAsia="zh-CN"/>
        </w:rPr>
        <w:t xml:space="preserve">        g.setColor(Color.red)</w:t>
      </w:r>
      <w:r w:rsidRPr="00320406">
        <w:rPr>
          <w:color w:val="808030"/>
          <w:lang w:eastAsia="zh-CN"/>
        </w:rPr>
        <w:t>;</w:t>
      </w:r>
    </w:p>
    <w:p w14:paraId="4F80E8FF" w14:textId="77777777" w:rsidR="00320406" w:rsidRPr="00320406" w:rsidRDefault="00320406" w:rsidP="00320406">
      <w:pPr>
        <w:pStyle w:val="Code"/>
        <w:rPr>
          <w:lang w:eastAsia="zh-CN"/>
        </w:rPr>
      </w:pPr>
      <w:r w:rsidRPr="00320406">
        <w:rPr>
          <w:lang w:eastAsia="zh-CN"/>
        </w:rPr>
        <w:t xml:space="preserve">        g.fillRect(x,y+hauteur/2,largeur,hauteur/2)</w:t>
      </w:r>
      <w:r w:rsidRPr="00320406">
        <w:rPr>
          <w:color w:val="808030"/>
          <w:lang w:eastAsia="zh-CN"/>
        </w:rPr>
        <w:t>;</w:t>
      </w:r>
      <w:r w:rsidRPr="00320406">
        <w:rPr>
          <w:lang w:eastAsia="zh-CN"/>
        </w:rPr>
        <w:t xml:space="preserve"> </w:t>
      </w:r>
      <w:r w:rsidRPr="00320406">
        <w:rPr>
          <w:color w:val="696969"/>
          <w:lang w:eastAsia="zh-CN"/>
        </w:rPr>
        <w:t>// Le corps</w:t>
      </w:r>
    </w:p>
    <w:p w14:paraId="1F39220F" w14:textId="674881BF" w:rsidR="00A03321" w:rsidRDefault="00A03321" w:rsidP="00A03321">
      <w:pPr>
        <w:pStyle w:val="Corpsdetexte"/>
      </w:pPr>
    </w:p>
    <w:bookmarkEnd w:id="127"/>
    <w:bookmarkEnd w:id="128"/>
    <w:p w14:paraId="6DDC669F" w14:textId="77777777" w:rsidR="00A03321" w:rsidRPr="00155ECF"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sidRPr="00155ECF">
        <w:rPr>
          <w:b/>
        </w:rPr>
        <w:t>Passage de paramètre par valeur ou par référence</w:t>
      </w:r>
    </w:p>
    <w:p w14:paraId="3B59E569" w14:textId="4F01B31B" w:rsidR="00A03321" w:rsidRDefault="00A03321" w:rsidP="00A03321">
      <w:pPr>
        <w:pStyle w:val="Corpsdetexte"/>
        <w:pBdr>
          <w:top w:val="single" w:sz="4" w:space="1" w:color="auto"/>
          <w:left w:val="single" w:sz="4" w:space="4" w:color="auto"/>
          <w:bottom w:val="single" w:sz="4" w:space="1" w:color="auto"/>
          <w:right w:val="single" w:sz="4" w:space="4" w:color="auto"/>
        </w:pBdr>
      </w:pPr>
      <w:r>
        <w:t>Le fait de copier la valeur du paramètre réel en l’affectant au paramètre formel correspond au concept de passage de paramètre par valeur. Ainsi, dans la méthode, si la valeur du paramètre formel est modifiée, ceci n’affecte pas le paramètre réel. En Java, c’est la seule manière de passer un paramètre</w:t>
      </w:r>
      <w:r w:rsidR="000F50A8">
        <w:t xml:space="preserve"> lorsqu’il s’agit d’un type primitif (int, double, etc.)</w:t>
      </w:r>
      <w:r>
        <w:t>. D’autres langages offrent une autre option : le passage de paramètre par référence qui permet de modifier la valeur du paramètre réel. Dans le cas d’un paramètre objet</w:t>
      </w:r>
      <w:r w:rsidR="000F50A8">
        <w:t xml:space="preserve"> en Java</w:t>
      </w:r>
      <w:r>
        <w:t>, la valeur passée est la référence à l’objet.</w:t>
      </w:r>
    </w:p>
    <w:p w14:paraId="02C2CC88" w14:textId="77777777" w:rsidR="00A03321" w:rsidRDefault="00A03321" w:rsidP="00A03321">
      <w:pPr>
        <w:pStyle w:val="Corpsdetexte"/>
      </w:pPr>
      <w:r>
        <w:t xml:space="preserve">Pour le paramètre </w:t>
      </w:r>
      <w:r>
        <w:rPr>
          <w:i/>
          <w:iCs/>
        </w:rPr>
        <w:t>g</w:t>
      </w:r>
      <w:r>
        <w:t xml:space="preserve">, le contexte graphique (objet de la classe </w:t>
      </w:r>
      <w:hyperlink r:id="rId277" w:tooltip="class in java.awt" w:history="1">
        <w:r w:rsidRPr="00EC0BA1">
          <w:rPr>
            <w:rFonts w:ascii="DejaVu Sans Mono" w:hAnsi="DejaVu Sans Mono" w:cs="Courier New"/>
            <w:b/>
            <w:bCs/>
            <w:color w:val="4A6782"/>
            <w:spacing w:val="0"/>
            <w:sz w:val="21"/>
            <w:szCs w:val="21"/>
          </w:rPr>
          <w:t>Graphics</w:t>
        </w:r>
      </w:hyperlink>
      <w:r>
        <w:t xml:space="preserve">) de </w:t>
      </w:r>
      <w:r>
        <w:rPr>
          <w:i/>
          <w:iCs/>
        </w:rPr>
        <w:t>paint</w:t>
      </w:r>
      <w:r>
        <w:t xml:space="preserve">() est tout simplement passé à la méthode </w:t>
      </w:r>
      <w:r>
        <w:rPr>
          <w:i/>
          <w:iCs/>
        </w:rPr>
        <w:t>paintBot</w:t>
      </w:r>
      <w:r>
        <w:t xml:space="preserve">() qui va donc dessiner sur le même contexte graphique que si le dessin avait été effectué directement dans </w:t>
      </w:r>
      <w:r>
        <w:rPr>
          <w:i/>
          <w:iCs/>
        </w:rPr>
        <w:t>paint</w:t>
      </w:r>
      <w:r>
        <w:t xml:space="preserve">(). À noter que le nom du paramètre réel </w:t>
      </w:r>
      <w:r w:rsidRPr="004574B9">
        <w:rPr>
          <w:i/>
        </w:rPr>
        <w:t>g</w:t>
      </w:r>
      <w:r>
        <w:t xml:space="preserve"> est ici le même que celui du paramètre formel. Ceci n’est pas obligatoire. Par exemple, on aurait pu définir la méthode </w:t>
      </w:r>
      <w:r>
        <w:rPr>
          <w:i/>
          <w:iCs/>
        </w:rPr>
        <w:t>paintBot</w:t>
      </w:r>
      <w:r>
        <w:t>() de la manière suivante sans que cela n’ait d’effet sur le comportement du programme.</w:t>
      </w:r>
    </w:p>
    <w:p w14:paraId="75C36BEC" w14:textId="77777777" w:rsidR="00320406" w:rsidRPr="00320406" w:rsidRDefault="00320406" w:rsidP="00320406">
      <w:pPr>
        <w:pStyle w:val="Code"/>
        <w:rPr>
          <w:lang w:eastAsia="zh-CN"/>
        </w:rPr>
      </w:pPr>
      <w:r w:rsidRPr="00320406">
        <w:rPr>
          <w:lang w:eastAsia="zh-CN"/>
        </w:rPr>
        <w:t xml:space="preserve">    </w:t>
      </w:r>
      <w:r w:rsidRPr="00320406">
        <w:rPr>
          <w:b/>
          <w:bCs/>
          <w:color w:val="800000"/>
          <w:lang w:eastAsia="zh-CN"/>
        </w:rPr>
        <w:t>public</w:t>
      </w:r>
      <w:r w:rsidRPr="00320406">
        <w:rPr>
          <w:lang w:eastAsia="zh-CN"/>
        </w:rPr>
        <w:t xml:space="preserve"> </w:t>
      </w:r>
      <w:r w:rsidRPr="00320406">
        <w:rPr>
          <w:b/>
          <w:bCs/>
          <w:color w:val="800000"/>
          <w:lang w:eastAsia="zh-CN"/>
        </w:rPr>
        <w:t>static</w:t>
      </w:r>
      <w:r w:rsidRPr="00320406">
        <w:rPr>
          <w:lang w:eastAsia="zh-CN"/>
        </w:rPr>
        <w:t xml:space="preserve"> void paintBot (Graphics unGraphics, int x, int y, int largeur, int hauteur) </w:t>
      </w:r>
      <w:r w:rsidRPr="00320406">
        <w:rPr>
          <w:color w:val="800080"/>
          <w:lang w:eastAsia="zh-CN"/>
        </w:rPr>
        <w:t>{</w:t>
      </w:r>
    </w:p>
    <w:p w14:paraId="65103D3C"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green</w:t>
      </w:r>
      <w:r w:rsidRPr="00320406">
        <w:rPr>
          <w:color w:val="808030"/>
          <w:lang w:eastAsia="zh-CN"/>
        </w:rPr>
        <w:t>)</w:t>
      </w:r>
      <w:r w:rsidRPr="00320406">
        <w:rPr>
          <w:color w:val="800080"/>
          <w:lang w:eastAsia="zh-CN"/>
        </w:rPr>
        <w:t>;</w:t>
      </w:r>
    </w:p>
    <w:p w14:paraId="0CBE1CC0" w14:textId="01C78998"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fillOval</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tête</w:t>
      </w:r>
    </w:p>
    <w:p w14:paraId="746196FD"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black</w:t>
      </w:r>
      <w:r w:rsidRPr="00320406">
        <w:rPr>
          <w:color w:val="808030"/>
          <w:lang w:eastAsia="zh-CN"/>
        </w:rPr>
        <w:t>)</w:t>
      </w:r>
      <w:r w:rsidRPr="00320406">
        <w:rPr>
          <w:color w:val="800080"/>
          <w:lang w:eastAsia="zh-CN"/>
        </w:rPr>
        <w:t>;</w:t>
      </w:r>
    </w:p>
    <w:p w14:paraId="5EEA4C50"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gauche</w:t>
      </w:r>
    </w:p>
    <w:p w14:paraId="5D7E822F"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10</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20</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L'oeil droit</w:t>
      </w:r>
    </w:p>
    <w:p w14:paraId="3666B0F1" w14:textId="5FABF797" w:rsidR="00320406" w:rsidRPr="00320406" w:rsidRDefault="00320406" w:rsidP="00987493">
      <w:pPr>
        <w:pStyle w:val="Code"/>
        <w:rPr>
          <w:lang w:eastAsia="zh-CN"/>
        </w:rPr>
      </w:pPr>
      <w:r w:rsidRPr="00320406">
        <w:rPr>
          <w:lang w:eastAsia="zh-CN"/>
        </w:rPr>
        <w:t xml:space="preserve">        unGraphics</w:t>
      </w:r>
      <w:r w:rsidRPr="00320406">
        <w:rPr>
          <w:color w:val="808030"/>
          <w:lang w:eastAsia="zh-CN"/>
        </w:rPr>
        <w:t>.</w:t>
      </w:r>
      <w:r w:rsidRPr="00320406">
        <w:rPr>
          <w:lang w:eastAsia="zh-CN"/>
        </w:rPr>
        <w:t>drawLine</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lang w:eastAsia="zh-CN"/>
        </w:rPr>
        <w:t>x</w:t>
      </w:r>
      <w:r w:rsidRPr="00320406">
        <w:rPr>
          <w:color w:val="808030"/>
          <w:lang w:eastAsia="zh-CN"/>
        </w:rPr>
        <w:t>+</w:t>
      </w:r>
      <w:r w:rsidRPr="00320406">
        <w:rPr>
          <w:lang w:eastAsia="zh-CN"/>
        </w:rPr>
        <w:t>largeur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4</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3</w:t>
      </w:r>
      <w:r w:rsidRPr="00320406">
        <w:rPr>
          <w:color w:val="808030"/>
          <w:lang w:eastAsia="zh-CN"/>
        </w:rPr>
        <w:t>/</w:t>
      </w:r>
      <w:r w:rsidRPr="00320406">
        <w:rPr>
          <w:color w:val="008C00"/>
          <w:lang w:eastAsia="zh-CN"/>
        </w:rPr>
        <w:t>8</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La bouche</w:t>
      </w:r>
    </w:p>
    <w:p w14:paraId="1C9EDB7B"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setColor</w:t>
      </w:r>
      <w:r w:rsidRPr="00320406">
        <w:rPr>
          <w:color w:val="808030"/>
          <w:lang w:eastAsia="zh-CN"/>
        </w:rPr>
        <w:t>(</w:t>
      </w:r>
      <w:r w:rsidRPr="00320406">
        <w:rPr>
          <w:lang w:eastAsia="zh-CN"/>
        </w:rPr>
        <w:t>Color</w:t>
      </w:r>
      <w:r w:rsidRPr="00320406">
        <w:rPr>
          <w:color w:val="808030"/>
          <w:lang w:eastAsia="zh-CN"/>
        </w:rPr>
        <w:t>.</w:t>
      </w:r>
      <w:r w:rsidRPr="00320406">
        <w:rPr>
          <w:lang w:eastAsia="zh-CN"/>
        </w:rPr>
        <w:t>red</w:t>
      </w:r>
      <w:r w:rsidRPr="00320406">
        <w:rPr>
          <w:color w:val="808030"/>
          <w:lang w:eastAsia="zh-CN"/>
        </w:rPr>
        <w:t>)</w:t>
      </w:r>
      <w:r w:rsidRPr="00320406">
        <w:rPr>
          <w:color w:val="800080"/>
          <w:lang w:eastAsia="zh-CN"/>
        </w:rPr>
        <w:t>;</w:t>
      </w:r>
    </w:p>
    <w:p w14:paraId="1556AD91" w14:textId="77777777" w:rsidR="00320406" w:rsidRPr="00320406" w:rsidRDefault="00320406" w:rsidP="00320406">
      <w:pPr>
        <w:pStyle w:val="Code"/>
        <w:rPr>
          <w:lang w:eastAsia="zh-CN"/>
        </w:rPr>
      </w:pPr>
      <w:r w:rsidRPr="00320406">
        <w:rPr>
          <w:lang w:eastAsia="zh-CN"/>
        </w:rPr>
        <w:t xml:space="preserve">        unGraphics</w:t>
      </w:r>
      <w:r w:rsidRPr="00320406">
        <w:rPr>
          <w:color w:val="808030"/>
          <w:lang w:eastAsia="zh-CN"/>
        </w:rPr>
        <w:t>.</w:t>
      </w:r>
      <w:r w:rsidRPr="00320406">
        <w:rPr>
          <w:lang w:eastAsia="zh-CN"/>
        </w:rPr>
        <w:t>fillRect</w:t>
      </w:r>
      <w:r w:rsidRPr="00320406">
        <w:rPr>
          <w:color w:val="808030"/>
          <w:lang w:eastAsia="zh-CN"/>
        </w:rPr>
        <w:t>(</w:t>
      </w:r>
      <w:r w:rsidRPr="00320406">
        <w:rPr>
          <w:lang w:eastAsia="zh-CN"/>
        </w:rPr>
        <w:t>x</w:t>
      </w:r>
      <w:r w:rsidRPr="00320406">
        <w:rPr>
          <w:color w:val="808030"/>
          <w:lang w:eastAsia="zh-CN"/>
        </w:rPr>
        <w:t>,</w:t>
      </w:r>
      <w:r w:rsidRPr="00320406">
        <w:rPr>
          <w:lang w:eastAsia="zh-CN"/>
        </w:rPr>
        <w:t>y</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lang w:eastAsia="zh-CN"/>
        </w:rPr>
        <w:t>largeur</w:t>
      </w:r>
      <w:r w:rsidRPr="00320406">
        <w:rPr>
          <w:color w:val="808030"/>
          <w:lang w:eastAsia="zh-CN"/>
        </w:rPr>
        <w:t>,</w:t>
      </w:r>
      <w:r w:rsidRPr="00320406">
        <w:rPr>
          <w:lang w:eastAsia="zh-CN"/>
        </w:rPr>
        <w:t>hauteur</w:t>
      </w:r>
      <w:r w:rsidRPr="00320406">
        <w:rPr>
          <w:color w:val="808030"/>
          <w:lang w:eastAsia="zh-CN"/>
        </w:rPr>
        <w:t>/</w:t>
      </w:r>
      <w:r w:rsidRPr="00320406">
        <w:rPr>
          <w:color w:val="008C00"/>
          <w:lang w:eastAsia="zh-CN"/>
        </w:rPr>
        <w:t>2</w:t>
      </w:r>
      <w:r w:rsidRPr="00320406">
        <w:rPr>
          <w:color w:val="808030"/>
          <w:lang w:eastAsia="zh-CN"/>
        </w:rPr>
        <w:t>)</w:t>
      </w:r>
      <w:r w:rsidRPr="00320406">
        <w:rPr>
          <w:color w:val="800080"/>
          <w:lang w:eastAsia="zh-CN"/>
        </w:rPr>
        <w:t>;</w:t>
      </w:r>
      <w:r w:rsidRPr="00320406">
        <w:rPr>
          <w:lang w:eastAsia="zh-CN"/>
        </w:rPr>
        <w:t xml:space="preserve"> </w:t>
      </w:r>
      <w:r w:rsidRPr="00320406">
        <w:rPr>
          <w:color w:val="696969"/>
          <w:lang w:eastAsia="zh-CN"/>
        </w:rPr>
        <w:t>// Le corps</w:t>
      </w:r>
    </w:p>
    <w:p w14:paraId="22FE057A" w14:textId="0624E84C" w:rsidR="003E5B17" w:rsidRPr="003E5B17" w:rsidRDefault="00320406" w:rsidP="006C3EE9">
      <w:pPr>
        <w:pStyle w:val="Code"/>
        <w:rPr>
          <w:color w:val="800080"/>
          <w:lang w:eastAsia="zh-CN"/>
        </w:rPr>
      </w:pPr>
      <w:r w:rsidRPr="00320406">
        <w:rPr>
          <w:lang w:eastAsia="zh-CN"/>
        </w:rPr>
        <w:t xml:space="preserve">    </w:t>
      </w:r>
      <w:r w:rsidRPr="00320406">
        <w:rPr>
          <w:color w:val="800080"/>
          <w:lang w:eastAsia="zh-CN"/>
        </w:rPr>
        <w:t>}</w:t>
      </w:r>
    </w:p>
    <w:p w14:paraId="369F43C7" w14:textId="77777777" w:rsidR="00A03321" w:rsidRDefault="00A03321" w:rsidP="00A03321">
      <w:pPr>
        <w:pStyle w:val="Corpsdetexte"/>
      </w:pPr>
      <w:r>
        <w:t>Le nom en soi du paramètre formel n’a pas d’importance. L’important c’est de respecter l’ordre et le type des paramètres lors de l’appel.</w:t>
      </w:r>
    </w:p>
    <w:p w14:paraId="16F80C5A" w14:textId="77777777" w:rsidR="00A03321" w:rsidRDefault="00A03321" w:rsidP="00A03321">
      <w:pPr>
        <w:pStyle w:val="Corpsdetexte"/>
      </w:pPr>
      <w:r>
        <w:t xml:space="preserve">Même si le passage de paramètre est par valeur, c’est-à-dire qu’une copie de la référence à l’objet graphique </w:t>
      </w:r>
      <w:r w:rsidRPr="005C563B">
        <w:rPr>
          <w:i/>
        </w:rPr>
        <w:t>g</w:t>
      </w:r>
      <w:r>
        <w:t xml:space="preserve"> est passée à la méthode, la méthode peut modifier le contenu de l’objet en appelant les méthodes de modification de l’objet.</w:t>
      </w:r>
    </w:p>
    <w:p w14:paraId="44FE911E" w14:textId="77777777" w:rsidR="00A03321" w:rsidRDefault="00A03321" w:rsidP="00987493">
      <w:pPr>
        <w:pStyle w:val="Corpsdetexte"/>
        <w:keepNext/>
        <w:keepLines/>
        <w:pBdr>
          <w:top w:val="single" w:sz="4" w:space="1" w:color="auto"/>
          <w:left w:val="single" w:sz="4" w:space="4" w:color="auto"/>
          <w:bottom w:val="single" w:sz="4" w:space="1" w:color="auto"/>
          <w:right w:val="single" w:sz="4" w:space="4" w:color="auto"/>
        </w:pBdr>
        <w:rPr>
          <w:b/>
          <w:bCs/>
        </w:rPr>
      </w:pPr>
      <w:r>
        <w:rPr>
          <w:b/>
          <w:bCs/>
        </w:rPr>
        <w:lastRenderedPageBreak/>
        <w:t>Raccourci pour l’appel d’une méthode de la même classe</w:t>
      </w:r>
    </w:p>
    <w:p w14:paraId="7511FD1E" w14:textId="77777777" w:rsidR="00A03321" w:rsidRDefault="00A03321" w:rsidP="00987493">
      <w:pPr>
        <w:pStyle w:val="Corpsdetexte"/>
        <w:keepNext/>
        <w:keepLines/>
        <w:pBdr>
          <w:top w:val="single" w:sz="4" w:space="1" w:color="auto"/>
          <w:left w:val="single" w:sz="4" w:space="4" w:color="auto"/>
          <w:bottom w:val="single" w:sz="4" w:space="1" w:color="auto"/>
          <w:right w:val="single" w:sz="4" w:space="4" w:color="auto"/>
        </w:pBdr>
      </w:pPr>
      <w:r>
        <w:t xml:space="preserve">La méthode </w:t>
      </w:r>
      <w:r>
        <w:rPr>
          <w:i/>
          <w:iCs/>
        </w:rPr>
        <w:t>paintBot</w:t>
      </w:r>
      <w:r>
        <w:t>() est une méthode de classe. Rappelons que l’appel d’une méthode de classe débute normalement par le nom de la classe. Dans le cas présent, il n’est pas nécessaire de mettre le nom de classe car la méthode appelée fait partie de la même classe que la méthode appelante. Ce raccourci est permis lorsqu’une méthode en appelle une autre de la même classe.</w:t>
      </w:r>
    </w:p>
    <w:p w14:paraId="4E286434" w14:textId="77777777" w:rsidR="00A03321" w:rsidRDefault="00A03321" w:rsidP="00A03321">
      <w:pPr>
        <w:pStyle w:val="Corpsdetexte"/>
      </w:pPr>
      <w:r>
        <w:t>En considérant cette nouvelle possibilité, la syntaxe d’un appel de méthode de classe est donc :</w:t>
      </w:r>
    </w:p>
    <w:p w14:paraId="7E9905EA" w14:textId="2CE09D64" w:rsidR="00A03321" w:rsidRDefault="00F758A2" w:rsidP="006C3EE9">
      <w:pPr>
        <w:pStyle w:val="Corpsdetexte"/>
        <w:rPr>
          <w:b/>
          <w:bCs/>
        </w:rPr>
      </w:pPr>
      <w:r>
        <w:rPr>
          <w:noProof/>
        </w:rPr>
        <w:object w:dxaOrig="10083" w:dyaOrig="1200" w14:anchorId="7544B932">
          <v:shape id="_x0000_i1051" type="#_x0000_t75" alt="" style="width:439.5pt;height:51.6pt;mso-width-percent:0;mso-height-percent:0;mso-width-percent:0;mso-height-percent:0" o:ole="">
            <v:imagedata r:id="rId278" o:title=""/>
          </v:shape>
          <o:OLEObject Type="Embed" ProgID="Visio.Drawing.11" ShapeID="_x0000_i1051" DrawAspect="Content" ObjectID="_1765265443" r:id="rId279"/>
        </w:object>
      </w:r>
    </w:p>
    <w:p w14:paraId="4F84D8D8" w14:textId="77777777" w:rsidR="00A03321" w:rsidRDefault="00A03321" w:rsidP="006C3EE9">
      <w:pPr>
        <w:pStyle w:val="Corpsdetexte"/>
        <w:keepLines/>
      </w:pPr>
      <w:r>
        <w:rPr>
          <w:b/>
          <w:bCs/>
        </w:rPr>
        <w:t>Exercice</w:t>
      </w:r>
      <w:r>
        <w:t xml:space="preserve">. Reprenez l’exemple de méthode avec votre bonhomme (ou le </w:t>
      </w:r>
      <w:r w:rsidRPr="00CE2DB7">
        <w:rPr>
          <w:i/>
        </w:rPr>
        <w:t>Iti</w:t>
      </w:r>
      <w:r>
        <w:t xml:space="preserve">). Définissez une méthode </w:t>
      </w:r>
      <w:r>
        <w:rPr>
          <w:i/>
          <w:iCs/>
        </w:rPr>
        <w:t>paintXXX</w:t>
      </w:r>
      <w:r>
        <w:t xml:space="preserve"> (</w:t>
      </w:r>
      <w:r w:rsidRPr="000B4BCE">
        <w:rPr>
          <w:i/>
        </w:rPr>
        <w:t>Graphics g</w:t>
      </w:r>
      <w:r w:rsidRPr="000B4BCE">
        <w:t>,</w:t>
      </w:r>
      <w:r w:rsidRPr="000B4BCE">
        <w:rPr>
          <w:i/>
        </w:rPr>
        <w:t xml:space="preserve"> int x</w:t>
      </w:r>
      <w:r w:rsidRPr="000B4BCE">
        <w:t>,</w:t>
      </w:r>
      <w:r w:rsidRPr="000B4BCE">
        <w:rPr>
          <w:i/>
        </w:rPr>
        <w:t xml:space="preserve"> int y</w:t>
      </w:r>
      <w:r w:rsidRPr="000B4BCE">
        <w:t>,</w:t>
      </w:r>
      <w:r w:rsidRPr="000B4BCE">
        <w:rPr>
          <w:i/>
        </w:rPr>
        <w:t xml:space="preserve"> int largeur</w:t>
      </w:r>
      <w:r w:rsidRPr="000B4BCE">
        <w:t>,</w:t>
      </w:r>
      <w:r w:rsidRPr="000B4BCE">
        <w:rPr>
          <w:i/>
        </w:rPr>
        <w:t xml:space="preserve"> int hauteur</w:t>
      </w:r>
      <w:r>
        <w:t>) qui dessine votre bonhomme et appelez-la à deux reprises avec des valeurs différentes pour les paramètres.</w:t>
      </w:r>
    </w:p>
    <w:p w14:paraId="367FB39B" w14:textId="118A17B9" w:rsidR="00A03321" w:rsidRPr="00A92666" w:rsidRDefault="00A03321" w:rsidP="006C3EE9">
      <w:pPr>
        <w:pStyle w:val="Corpsdetexte"/>
        <w:keepNext/>
        <w:keepLines/>
        <w:rPr>
          <w:lang w:val="fr-CA"/>
        </w:rPr>
      </w:pPr>
      <w:r w:rsidRPr="0072409D">
        <w:rPr>
          <w:b/>
        </w:rPr>
        <w:t>Solution</w:t>
      </w:r>
      <w:r>
        <w:t xml:space="preserve"> avec Iti : </w:t>
      </w:r>
      <w:hyperlink r:id="rId280" w:history="1">
        <w:r w:rsidRPr="00A92666">
          <w:rPr>
            <w:rFonts w:ascii="Segoe UI" w:hAnsi="Segoe UI" w:cs="Segoe UI"/>
            <w:color w:val="0366D6"/>
            <w:lang w:val="fr-CA"/>
          </w:rPr>
          <w:t>JavaPasAPas</w:t>
        </w:r>
      </w:hyperlink>
      <w:r w:rsidRPr="00A92666">
        <w:rPr>
          <w:rFonts w:ascii="Segoe UI" w:hAnsi="Segoe UI" w:cs="Segoe UI"/>
          <w:color w:val="586069"/>
          <w:lang w:val="fr-CA"/>
        </w:rPr>
        <w:t>/</w:t>
      </w:r>
      <w:bookmarkStart w:id="129" w:name="OLE_LINK32"/>
      <w:bookmarkStart w:id="130" w:name="OLE_LINK33"/>
      <w:r w:rsidR="0084332C">
        <w:rPr>
          <w:rFonts w:ascii="Segoe UI" w:hAnsi="Segoe UI" w:cs="Segoe UI"/>
          <w:b/>
          <w:bCs/>
          <w:color w:val="586069"/>
          <w:lang w:val="fr-CA"/>
        </w:rPr>
        <w:t>chapitre_5/E</w:t>
      </w:r>
      <w:r w:rsidRPr="00A92666">
        <w:rPr>
          <w:rFonts w:ascii="Segoe UI" w:hAnsi="Segoe UI" w:cs="Segoe UI"/>
          <w:b/>
          <w:bCs/>
          <w:color w:val="586069"/>
          <w:lang w:val="fr-CA"/>
        </w:rPr>
        <w:t>xerciceMethodePaintIti</w:t>
      </w:r>
      <w:bookmarkEnd w:id="129"/>
      <w:bookmarkEnd w:id="130"/>
      <w:r w:rsidRPr="00A92666">
        <w:rPr>
          <w:rFonts w:ascii="Segoe UI" w:hAnsi="Segoe UI" w:cs="Segoe UI"/>
          <w:b/>
          <w:bCs/>
          <w:color w:val="586069"/>
          <w:lang w:val="fr-CA"/>
        </w:rPr>
        <w:t>.java</w:t>
      </w:r>
    </w:p>
    <w:p w14:paraId="71173523" w14:textId="77777777" w:rsidR="0084332C" w:rsidRPr="0084332C" w:rsidRDefault="0084332C" w:rsidP="0084332C">
      <w:pPr>
        <w:pStyle w:val="Code"/>
        <w:rPr>
          <w:color w:val="000000"/>
          <w:lang w:eastAsia="zh-CN"/>
        </w:rPr>
      </w:pPr>
      <w:r w:rsidRPr="0084332C">
        <w:rPr>
          <w:b/>
          <w:bCs/>
          <w:color w:val="800000"/>
          <w:lang w:eastAsia="zh-CN"/>
        </w:rPr>
        <w:t>import</w:t>
      </w:r>
      <w:r w:rsidRPr="0084332C">
        <w:rPr>
          <w:lang w:eastAsia="zh-CN"/>
        </w:rPr>
        <w:t xml:space="preserve"> java</w:t>
      </w:r>
      <w:r w:rsidRPr="0084332C">
        <w:rPr>
          <w:color w:val="808030"/>
          <w:lang w:eastAsia="zh-CN"/>
        </w:rPr>
        <w:t>.</w:t>
      </w:r>
      <w:r w:rsidRPr="0084332C">
        <w:rPr>
          <w:lang w:eastAsia="zh-CN"/>
        </w:rPr>
        <w:t>awt</w:t>
      </w:r>
      <w:r w:rsidRPr="0084332C">
        <w:rPr>
          <w:color w:val="808030"/>
          <w:lang w:eastAsia="zh-CN"/>
        </w:rPr>
        <w:t>.</w:t>
      </w:r>
      <w:r w:rsidRPr="0084332C">
        <w:rPr>
          <w:b/>
          <w:bCs/>
          <w:color w:val="800000"/>
          <w:lang w:eastAsia="zh-CN"/>
        </w:rPr>
        <w:t>*</w:t>
      </w:r>
      <w:r w:rsidRPr="0084332C">
        <w:rPr>
          <w:color w:val="800080"/>
          <w:lang w:eastAsia="zh-CN"/>
        </w:rPr>
        <w:t>;</w:t>
      </w:r>
    </w:p>
    <w:p w14:paraId="225E69AA" w14:textId="77777777" w:rsidR="0084332C" w:rsidRPr="0084332C" w:rsidRDefault="0084332C" w:rsidP="0084332C">
      <w:pPr>
        <w:pStyle w:val="Code"/>
        <w:rPr>
          <w:color w:val="000000"/>
          <w:lang w:eastAsia="zh-CN"/>
        </w:rPr>
      </w:pPr>
      <w:r w:rsidRPr="0084332C">
        <w:rPr>
          <w:b/>
          <w:bCs/>
          <w:color w:val="800000"/>
          <w:lang w:eastAsia="zh-CN"/>
        </w:rPr>
        <w:t>import</w:t>
      </w:r>
      <w:r w:rsidRPr="0084332C">
        <w:rPr>
          <w:lang w:eastAsia="zh-CN"/>
        </w:rPr>
        <w:t xml:space="preserve"> javax</w:t>
      </w:r>
      <w:r w:rsidRPr="0084332C">
        <w:rPr>
          <w:color w:val="808030"/>
          <w:lang w:eastAsia="zh-CN"/>
        </w:rPr>
        <w:t>.</w:t>
      </w:r>
      <w:r w:rsidRPr="0084332C">
        <w:rPr>
          <w:lang w:eastAsia="zh-CN"/>
        </w:rPr>
        <w:t>swing</w:t>
      </w:r>
      <w:r w:rsidRPr="0084332C">
        <w:rPr>
          <w:color w:val="808030"/>
          <w:lang w:eastAsia="zh-CN"/>
        </w:rPr>
        <w:t>.</w:t>
      </w:r>
      <w:r w:rsidRPr="0084332C">
        <w:rPr>
          <w:lang w:eastAsia="zh-CN"/>
        </w:rPr>
        <w:t>JFrame</w:t>
      </w:r>
      <w:r w:rsidRPr="0084332C">
        <w:rPr>
          <w:color w:val="800080"/>
          <w:lang w:eastAsia="zh-CN"/>
        </w:rPr>
        <w:t>;</w:t>
      </w:r>
    </w:p>
    <w:p w14:paraId="1B08729B" w14:textId="77777777" w:rsidR="0084332C" w:rsidRPr="0084332C" w:rsidRDefault="0084332C" w:rsidP="0084332C">
      <w:pPr>
        <w:pStyle w:val="Code"/>
        <w:rPr>
          <w:color w:val="000000"/>
          <w:lang w:eastAsia="zh-CN"/>
        </w:rPr>
      </w:pPr>
    </w:p>
    <w:p w14:paraId="2E21619A" w14:textId="77777777" w:rsidR="0084332C" w:rsidRPr="008B351D" w:rsidRDefault="0084332C" w:rsidP="0084332C">
      <w:pPr>
        <w:pStyle w:val="Code"/>
        <w:rPr>
          <w:color w:val="000000"/>
          <w:lang w:eastAsia="zh-CN"/>
        </w:rPr>
      </w:pPr>
      <w:r w:rsidRPr="008B351D">
        <w:rPr>
          <w:b/>
          <w:bCs/>
          <w:color w:val="800000"/>
          <w:lang w:eastAsia="zh-CN"/>
        </w:rPr>
        <w:t>public</w:t>
      </w:r>
      <w:r w:rsidRPr="008B351D">
        <w:rPr>
          <w:color w:val="000000"/>
          <w:lang w:eastAsia="zh-CN"/>
        </w:rPr>
        <w:t xml:space="preserve"> </w:t>
      </w:r>
      <w:r w:rsidRPr="008B351D">
        <w:rPr>
          <w:b/>
          <w:bCs/>
          <w:color w:val="800000"/>
          <w:lang w:eastAsia="zh-CN"/>
        </w:rPr>
        <w:t>class</w:t>
      </w:r>
      <w:r w:rsidRPr="008B351D">
        <w:rPr>
          <w:color w:val="000000"/>
          <w:lang w:eastAsia="zh-CN"/>
        </w:rPr>
        <w:t xml:space="preserve"> ExerciceMethodePaintIti </w:t>
      </w:r>
      <w:r w:rsidRPr="008B351D">
        <w:rPr>
          <w:b/>
          <w:bCs/>
          <w:color w:val="800000"/>
          <w:lang w:eastAsia="zh-CN"/>
        </w:rPr>
        <w:t>extends</w:t>
      </w:r>
      <w:r w:rsidRPr="008B351D">
        <w:rPr>
          <w:color w:val="000000"/>
          <w:lang w:eastAsia="zh-CN"/>
        </w:rPr>
        <w:t xml:space="preserve"> JFrame </w:t>
      </w:r>
      <w:r w:rsidRPr="008B351D">
        <w:rPr>
          <w:color w:val="800080"/>
          <w:lang w:eastAsia="zh-CN"/>
        </w:rPr>
        <w:t>{</w:t>
      </w:r>
    </w:p>
    <w:p w14:paraId="51AA1AC0" w14:textId="77777777" w:rsidR="0084332C" w:rsidRPr="008B351D" w:rsidRDefault="0084332C" w:rsidP="0084332C">
      <w:pPr>
        <w:pStyle w:val="Code"/>
        <w:rPr>
          <w:color w:val="000000"/>
          <w:lang w:eastAsia="zh-CN"/>
        </w:rPr>
      </w:pPr>
    </w:p>
    <w:p w14:paraId="05D10E5F" w14:textId="77777777" w:rsidR="0084332C" w:rsidRPr="0084332C" w:rsidRDefault="0084332C" w:rsidP="0084332C">
      <w:pPr>
        <w:pStyle w:val="Code"/>
        <w:rPr>
          <w:color w:val="000000"/>
          <w:lang w:val="fr-FR" w:eastAsia="zh-CN"/>
        </w:rPr>
      </w:pPr>
      <w:r w:rsidRPr="008B351D">
        <w:rPr>
          <w:color w:val="000000"/>
          <w:lang w:eastAsia="zh-CN"/>
        </w:rPr>
        <w:t xml:space="preserve">  </w:t>
      </w:r>
      <w:r w:rsidRPr="0084332C">
        <w:rPr>
          <w:b/>
          <w:bCs/>
          <w:color w:val="800000"/>
          <w:lang w:val="fr-FR" w:eastAsia="zh-CN"/>
        </w:rPr>
        <w:t>public</w:t>
      </w:r>
      <w:r w:rsidRPr="0084332C">
        <w:rPr>
          <w:color w:val="000000"/>
          <w:lang w:val="fr-FR" w:eastAsia="zh-CN"/>
        </w:rPr>
        <w:t xml:space="preserve"> ExerciceMethodePaintIti</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40210517"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E6"/>
          <w:lang w:val="fr-FR" w:eastAsia="zh-CN"/>
        </w:rPr>
        <w:t>"2 Itis avec méthode paintIti()"</w:t>
      </w:r>
      <w:r w:rsidRPr="0084332C">
        <w:rPr>
          <w:color w:val="808030"/>
          <w:lang w:val="fr-FR" w:eastAsia="zh-CN"/>
        </w:rPr>
        <w:t>)</w:t>
      </w:r>
      <w:r w:rsidRPr="0084332C">
        <w:rPr>
          <w:color w:val="800080"/>
          <w:lang w:val="fr-FR" w:eastAsia="zh-CN"/>
        </w:rPr>
        <w:t>;</w:t>
      </w:r>
    </w:p>
    <w:p w14:paraId="4DCD0E22" w14:textId="77777777" w:rsidR="0084332C" w:rsidRPr="008B351D" w:rsidRDefault="0084332C" w:rsidP="0084332C">
      <w:pPr>
        <w:pStyle w:val="Code"/>
        <w:rPr>
          <w:color w:val="000000"/>
          <w:lang w:eastAsia="zh-CN"/>
        </w:rPr>
      </w:pPr>
      <w:r w:rsidRPr="0084332C">
        <w:rPr>
          <w:color w:val="000000"/>
          <w:lang w:val="fr-FR" w:eastAsia="zh-CN"/>
        </w:rPr>
        <w:t xml:space="preserve">    </w:t>
      </w:r>
      <w:r w:rsidRPr="008B351D">
        <w:rPr>
          <w:b/>
          <w:bCs/>
          <w:color w:val="800000"/>
          <w:lang w:eastAsia="zh-CN"/>
        </w:rPr>
        <w:t>this</w:t>
      </w:r>
      <w:r w:rsidRPr="008B351D">
        <w:rPr>
          <w:color w:val="808030"/>
          <w:lang w:eastAsia="zh-CN"/>
        </w:rPr>
        <w:t>.</w:t>
      </w:r>
      <w:r w:rsidRPr="008B351D">
        <w:rPr>
          <w:color w:val="000000"/>
          <w:lang w:eastAsia="zh-CN"/>
        </w:rPr>
        <w:t>setDefaultCloseOperation</w:t>
      </w:r>
      <w:r w:rsidRPr="008B351D">
        <w:rPr>
          <w:color w:val="808030"/>
          <w:lang w:eastAsia="zh-CN"/>
        </w:rPr>
        <w:t>(</w:t>
      </w:r>
      <w:r w:rsidRPr="008B351D">
        <w:rPr>
          <w:color w:val="000000"/>
          <w:lang w:eastAsia="zh-CN"/>
        </w:rPr>
        <w:t>EXIT_ON_CLOSE</w:t>
      </w:r>
      <w:r w:rsidRPr="008B351D">
        <w:rPr>
          <w:color w:val="808030"/>
          <w:lang w:eastAsia="zh-CN"/>
        </w:rPr>
        <w:t>)</w:t>
      </w:r>
      <w:r w:rsidRPr="008B351D">
        <w:rPr>
          <w:color w:val="800080"/>
          <w:lang w:eastAsia="zh-CN"/>
        </w:rPr>
        <w:t>;</w:t>
      </w:r>
    </w:p>
    <w:p w14:paraId="4EA412D4" w14:textId="77777777" w:rsidR="0084332C" w:rsidRPr="0084332C" w:rsidRDefault="0084332C" w:rsidP="0084332C">
      <w:pPr>
        <w:pStyle w:val="Code"/>
        <w:rPr>
          <w:color w:val="000000"/>
          <w:lang w:val="en-CA" w:eastAsia="zh-CN"/>
        </w:rPr>
      </w:pPr>
      <w:r w:rsidRPr="008B351D">
        <w:rPr>
          <w:color w:val="000000"/>
          <w:lang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setSize</w:t>
      </w:r>
      <w:r w:rsidRPr="0084332C">
        <w:rPr>
          <w:color w:val="808030"/>
          <w:lang w:val="en-CA" w:eastAsia="zh-CN"/>
        </w:rPr>
        <w:t>(</w:t>
      </w:r>
      <w:r w:rsidRPr="0084332C">
        <w:rPr>
          <w:color w:val="008C00"/>
          <w:lang w:val="en-CA" w:eastAsia="zh-CN"/>
        </w:rPr>
        <w:t>400</w:t>
      </w:r>
      <w:r w:rsidRPr="0084332C">
        <w:rPr>
          <w:color w:val="808030"/>
          <w:lang w:val="en-CA" w:eastAsia="zh-CN"/>
        </w:rPr>
        <w:t>,</w:t>
      </w:r>
      <w:r w:rsidRPr="0084332C">
        <w:rPr>
          <w:color w:val="000000"/>
          <w:lang w:val="en-CA" w:eastAsia="zh-CN"/>
        </w:rPr>
        <w:t xml:space="preserve"> </w:t>
      </w:r>
      <w:r w:rsidRPr="0084332C">
        <w:rPr>
          <w:color w:val="008C00"/>
          <w:lang w:val="en-CA" w:eastAsia="zh-CN"/>
        </w:rPr>
        <w:t>600</w:t>
      </w:r>
      <w:r w:rsidRPr="0084332C">
        <w:rPr>
          <w:color w:val="808030"/>
          <w:lang w:val="en-CA" w:eastAsia="zh-CN"/>
        </w:rPr>
        <w:t>)</w:t>
      </w:r>
      <w:r w:rsidRPr="0084332C">
        <w:rPr>
          <w:color w:val="800080"/>
          <w:lang w:val="en-CA" w:eastAsia="zh-CN"/>
        </w:rPr>
        <w:t>;</w:t>
      </w:r>
    </w:p>
    <w:p w14:paraId="07733F1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this</w:t>
      </w:r>
      <w:r w:rsidRPr="0084332C">
        <w:rPr>
          <w:color w:val="808030"/>
          <w:lang w:val="en-CA" w:eastAsia="zh-CN"/>
        </w:rPr>
        <w:t>.</w:t>
      </w:r>
      <w:r w:rsidRPr="0084332C">
        <w:rPr>
          <w:color w:val="000000"/>
          <w:lang w:val="en-CA" w:eastAsia="zh-CN"/>
        </w:rPr>
        <w:t>setVisible</w:t>
      </w:r>
      <w:r w:rsidRPr="0084332C">
        <w:rPr>
          <w:color w:val="808030"/>
          <w:lang w:val="en-CA" w:eastAsia="zh-CN"/>
        </w:rPr>
        <w:t>(</w:t>
      </w:r>
      <w:r w:rsidRPr="0084332C">
        <w:rPr>
          <w:b/>
          <w:bCs/>
          <w:color w:val="800000"/>
          <w:lang w:val="en-CA" w:eastAsia="zh-CN"/>
        </w:rPr>
        <w:t>true</w:t>
      </w:r>
      <w:r w:rsidRPr="0084332C">
        <w:rPr>
          <w:color w:val="808030"/>
          <w:lang w:val="en-CA" w:eastAsia="zh-CN"/>
        </w:rPr>
        <w:t>)</w:t>
      </w:r>
      <w:r w:rsidRPr="0084332C">
        <w:rPr>
          <w:color w:val="800080"/>
          <w:lang w:val="en-CA" w:eastAsia="zh-CN"/>
        </w:rPr>
        <w:t>;</w:t>
      </w:r>
    </w:p>
    <w:p w14:paraId="6B48E4D1" w14:textId="77777777" w:rsidR="0084332C" w:rsidRPr="0084332C" w:rsidRDefault="0084332C" w:rsidP="0084332C">
      <w:pPr>
        <w:pStyle w:val="Code"/>
        <w:rPr>
          <w:color w:val="000000"/>
          <w:lang w:val="fr-FR" w:eastAsia="zh-CN"/>
        </w:rPr>
      </w:pPr>
      <w:r w:rsidRPr="0084332C">
        <w:rPr>
          <w:color w:val="000000"/>
          <w:lang w:val="en-CA" w:eastAsia="zh-CN"/>
        </w:rPr>
        <w:t xml:space="preserve">  </w:t>
      </w:r>
      <w:r w:rsidRPr="0084332C">
        <w:rPr>
          <w:color w:val="800080"/>
          <w:lang w:val="fr-FR" w:eastAsia="zh-CN"/>
        </w:rPr>
        <w:t>}</w:t>
      </w:r>
    </w:p>
    <w:p w14:paraId="667F2959" w14:textId="77777777" w:rsidR="0084332C" w:rsidRPr="0084332C" w:rsidRDefault="0084332C" w:rsidP="000F50A8">
      <w:pPr>
        <w:pStyle w:val="Code"/>
        <w:keepNext w:val="0"/>
        <w:keepLines w:val="0"/>
        <w:rPr>
          <w:color w:val="000000"/>
          <w:lang w:val="fr-FR" w:eastAsia="zh-CN"/>
        </w:rPr>
      </w:pPr>
    </w:p>
    <w:p w14:paraId="37622C40"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Méthode qui dessine un Iti dans un objet Graphics g</w:t>
      </w:r>
    </w:p>
    <w:p w14:paraId="10040EC0" w14:textId="6A7DCE26"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à l'échelle dans un rectangle englobant de paramètres </w:t>
      </w:r>
      <w:r w:rsidR="00987493" w:rsidRPr="0084332C">
        <w:rPr>
          <w:color w:val="696969"/>
          <w:lang w:val="fr-FR" w:eastAsia="zh-CN"/>
        </w:rPr>
        <w:t>x,y,largeur,hauteur</w:t>
      </w:r>
    </w:p>
    <w:p w14:paraId="06B683EA"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public</w:t>
      </w:r>
      <w:r w:rsidRPr="0084332C">
        <w:rPr>
          <w:color w:val="000000"/>
          <w:lang w:val="fr-FR" w:eastAsia="zh-CN"/>
        </w:rPr>
        <w:t xml:space="preserve"> </w:t>
      </w:r>
      <w:r w:rsidRPr="0084332C">
        <w:rPr>
          <w:b/>
          <w:bCs/>
          <w:color w:val="800000"/>
          <w:lang w:val="fr-FR" w:eastAsia="zh-CN"/>
        </w:rPr>
        <w:t>static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paintIti</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x</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55A65DEC" w14:textId="4C6570AA"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696969"/>
          <w:lang w:val="fr-FR" w:eastAsia="zh-CN"/>
        </w:rPr>
        <w:t xml:space="preserve">// Coordonnées du milieu du rectangle englobant pour faciliter </w:t>
      </w:r>
      <w:r w:rsidR="00987493">
        <w:rPr>
          <w:color w:val="696969"/>
          <w:lang w:val="fr-FR" w:eastAsia="zh-CN"/>
        </w:rPr>
        <w:t>l</w:t>
      </w:r>
      <w:r w:rsidR="00987493" w:rsidRPr="0084332C">
        <w:rPr>
          <w:color w:val="696969"/>
          <w:lang w:val="fr-FR" w:eastAsia="zh-CN"/>
        </w:rPr>
        <w:t>es calculs</w:t>
      </w:r>
    </w:p>
    <w:p w14:paraId="6A6E091D"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milieux </w:t>
      </w:r>
      <w:r w:rsidRPr="0084332C">
        <w:rPr>
          <w:color w:val="808030"/>
          <w:lang w:val="fr-FR" w:eastAsia="zh-CN"/>
        </w:rPr>
        <w:t>=</w:t>
      </w:r>
      <w:r w:rsidRPr="0084332C">
        <w:rPr>
          <w:color w:val="000000"/>
          <w:lang w:val="fr-FR" w:eastAsia="zh-CN"/>
        </w:rPr>
        <w:t xml:space="preserve"> 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04A7AED5" w14:textId="5CF3D937" w:rsidR="0084332C" w:rsidRPr="0084332C" w:rsidRDefault="0084332C" w:rsidP="00987493">
      <w:pPr>
        <w:pStyle w:val="Code"/>
        <w:rPr>
          <w:color w:val="000000"/>
          <w:lang w:val="fr-FR" w:eastAsia="zh-CN"/>
        </w:rPr>
      </w:pPr>
      <w:r w:rsidRPr="0084332C">
        <w:rPr>
          <w:color w:val="000000"/>
          <w:lang w:val="fr-FR" w:eastAsia="zh-CN"/>
        </w:rPr>
        <w:t xml:space="preserve">    </w:t>
      </w:r>
      <w:r w:rsidRPr="0084332C">
        <w:rPr>
          <w:color w:val="BB7977"/>
          <w:lang w:val="fr-FR" w:eastAsia="zh-CN"/>
        </w:rPr>
        <w:t>int</w:t>
      </w:r>
      <w:r w:rsidRPr="0084332C">
        <w:rPr>
          <w:color w:val="000000"/>
          <w:lang w:val="fr-FR" w:eastAsia="zh-CN"/>
        </w:rPr>
        <w:t xml:space="preserve"> milieuy </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w:t>
      </w:r>
      <w:r w:rsidRPr="0084332C">
        <w:rPr>
          <w:color w:val="800080"/>
          <w:lang w:val="fr-FR" w:eastAsia="zh-CN"/>
        </w:rPr>
        <w:t>;</w:t>
      </w:r>
    </w:p>
    <w:p w14:paraId="2FEACD97" w14:textId="0BF64491"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pink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La tête</w:t>
      </w:r>
    </w:p>
    <w:p w14:paraId="22123C6E" w14:textId="3030F7F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30A51836" w14:textId="3204812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setColor</w:t>
      </w:r>
      <w:r w:rsidRPr="0084332C">
        <w:rPr>
          <w:color w:val="808030"/>
          <w:lang w:val="fr-FR" w:eastAsia="zh-CN"/>
        </w:rPr>
        <w:t>(</w:t>
      </w:r>
      <w:r w:rsidRPr="0084332C">
        <w:rPr>
          <w:color w:val="000000"/>
          <w:lang w:val="fr-FR" w:eastAsia="zh-CN"/>
        </w:rPr>
        <w:t>Color</w:t>
      </w:r>
      <w:r w:rsidRPr="0084332C">
        <w:rPr>
          <w:color w:val="808030"/>
          <w:lang w:val="fr-FR" w:eastAsia="zh-CN"/>
        </w:rPr>
        <w:t>.</w:t>
      </w:r>
      <w:r w:rsidRPr="0084332C">
        <w:rPr>
          <w:color w:val="000000"/>
          <w:lang w:val="fr-FR" w:eastAsia="zh-CN"/>
        </w:rPr>
        <w:t>black</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sourire</w:t>
      </w:r>
    </w:p>
    <w:p w14:paraId="072E7DD4" w14:textId="35D047A7"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drawArc</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w:t>
      </w:r>
      <w:r w:rsidRPr="0084332C">
        <w:rPr>
          <w:color w:val="808030"/>
          <w:lang w:val="fr-FR" w:eastAsia="zh-CN"/>
        </w:rPr>
        <w:t>-</w:t>
      </w:r>
      <w:r w:rsidRPr="0084332C">
        <w:rPr>
          <w:color w:val="008C00"/>
          <w:lang w:val="fr-FR" w:eastAsia="zh-CN"/>
        </w:rPr>
        <w:t>125</w:t>
      </w:r>
      <w:r w:rsidRPr="0084332C">
        <w:rPr>
          <w:color w:val="808030"/>
          <w:lang w:val="fr-FR" w:eastAsia="zh-CN"/>
        </w:rPr>
        <w:t>,</w:t>
      </w:r>
      <w:r w:rsidRPr="0084332C">
        <w:rPr>
          <w:color w:val="000000"/>
          <w:lang w:val="fr-FR" w:eastAsia="zh-CN"/>
        </w:rPr>
        <w:t xml:space="preserve"> </w:t>
      </w:r>
      <w:r w:rsidRPr="0084332C">
        <w:rPr>
          <w:color w:val="008C00"/>
          <w:lang w:val="fr-FR" w:eastAsia="zh-CN"/>
        </w:rPr>
        <w:t>70</w:t>
      </w:r>
      <w:r w:rsidRPr="0084332C">
        <w:rPr>
          <w:color w:val="808030"/>
          <w:lang w:val="fr-FR" w:eastAsia="zh-CN"/>
        </w:rPr>
        <w:t>)</w:t>
      </w:r>
      <w:r w:rsidRPr="0084332C">
        <w:rPr>
          <w:color w:val="800080"/>
          <w:lang w:val="fr-FR" w:eastAsia="zh-CN"/>
        </w:rPr>
        <w:t>;</w:t>
      </w:r>
    </w:p>
    <w:p w14:paraId="1D9DF2A7" w14:textId="6703DE5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yeux</w:t>
      </w:r>
    </w:p>
    <w:p w14:paraId="7E4357C3" w14:textId="62511729"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fillOval</w:t>
      </w:r>
      <w:r w:rsidRPr="0084332C">
        <w:rPr>
          <w:color w:val="808030"/>
          <w:lang w:val="fr-FR" w:eastAsia="zh-CN"/>
        </w:rPr>
        <w:t>(</w:t>
      </w:r>
      <w:r w:rsidRPr="0084332C">
        <w:rPr>
          <w:color w:val="000000"/>
          <w:lang w:val="fr-FR" w:eastAsia="zh-CN"/>
        </w:rPr>
        <w:t xml:space="preserve">milieux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8</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largeur </w:t>
      </w:r>
      <w:r w:rsidRPr="0084332C">
        <w:rPr>
          <w:color w:val="808030"/>
          <w:lang w:val="fr-FR" w:eastAsia="zh-CN"/>
        </w:rPr>
        <w:t>/</w:t>
      </w:r>
      <w:r w:rsidRPr="0084332C">
        <w:rPr>
          <w:color w:val="000000"/>
          <w:lang w:val="fr-FR" w:eastAsia="zh-CN"/>
        </w:rPr>
        <w:t xml:space="preserve"> </w:t>
      </w:r>
      <w:r w:rsidRPr="0084332C">
        <w:rPr>
          <w:color w:val="008C00"/>
          <w:lang w:val="fr-FR" w:eastAsia="zh-CN"/>
        </w:rPr>
        <w:t>12</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24</w:t>
      </w:r>
      <w:r w:rsidRPr="0084332C">
        <w:rPr>
          <w:color w:val="808030"/>
          <w:lang w:val="fr-FR" w:eastAsia="zh-CN"/>
        </w:rPr>
        <w:t>)</w:t>
      </w:r>
      <w:r w:rsidRPr="0084332C">
        <w:rPr>
          <w:color w:val="800080"/>
          <w:lang w:val="fr-FR" w:eastAsia="zh-CN"/>
        </w:rPr>
        <w:t>;</w:t>
      </w:r>
    </w:p>
    <w:p w14:paraId="788AD17E" w14:textId="7F0F88EF"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 corps</w:t>
      </w:r>
    </w:p>
    <w:p w14:paraId="3F3EF82D" w14:textId="2279DE71"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bras</w:t>
      </w:r>
    </w:p>
    <w:p w14:paraId="041203B2" w14:textId="21B100EF" w:rsidR="0084332C" w:rsidRPr="0084332C" w:rsidRDefault="0084332C" w:rsidP="00987493">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milieuy</w:t>
      </w:r>
      <w:r w:rsidRPr="0084332C">
        <w:rPr>
          <w:color w:val="808030"/>
          <w:lang w:val="fr-FR" w:eastAsia="zh-CN"/>
        </w:rPr>
        <w:t>)</w:t>
      </w:r>
      <w:r w:rsidRPr="0084332C">
        <w:rPr>
          <w:color w:val="800080"/>
          <w:lang w:val="fr-FR" w:eastAsia="zh-CN"/>
        </w:rPr>
        <w:t>;</w:t>
      </w:r>
    </w:p>
    <w:p w14:paraId="42246828" w14:textId="567F4430"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r w:rsidR="00987493">
        <w:rPr>
          <w:color w:val="800080"/>
          <w:lang w:val="fr-FR" w:eastAsia="zh-CN"/>
        </w:rPr>
        <w:t xml:space="preserve"> </w:t>
      </w:r>
      <w:r w:rsidR="00987493" w:rsidRPr="0084332C">
        <w:rPr>
          <w:color w:val="696969"/>
          <w:lang w:val="fr-FR" w:eastAsia="zh-CN"/>
        </w:rPr>
        <w:t>// Les jambes</w:t>
      </w:r>
    </w:p>
    <w:p w14:paraId="09BC8B9E" w14:textId="77777777" w:rsidR="0084332C" w:rsidRPr="0084332C" w:rsidRDefault="0084332C" w:rsidP="0084332C">
      <w:pPr>
        <w:pStyle w:val="Code"/>
        <w:rPr>
          <w:color w:val="000000"/>
          <w:lang w:val="fr-FR" w:eastAsia="zh-CN"/>
        </w:rPr>
      </w:pPr>
      <w:r w:rsidRPr="0084332C">
        <w:rPr>
          <w:color w:val="000000"/>
          <w:lang w:val="fr-FR" w:eastAsia="zh-CN"/>
        </w:rPr>
        <w:t xml:space="preserve">    g</w:t>
      </w:r>
      <w:r w:rsidRPr="0084332C">
        <w:rPr>
          <w:color w:val="808030"/>
          <w:lang w:val="fr-FR" w:eastAsia="zh-CN"/>
        </w:rPr>
        <w:t>.</w:t>
      </w:r>
      <w:r w:rsidRPr="0084332C">
        <w:rPr>
          <w:color w:val="000000"/>
          <w:lang w:val="fr-FR" w:eastAsia="zh-CN"/>
        </w:rPr>
        <w:t>drawLine</w:t>
      </w:r>
      <w:r w:rsidRPr="0084332C">
        <w:rPr>
          <w:color w:val="808030"/>
          <w:lang w:val="fr-FR" w:eastAsia="zh-CN"/>
        </w:rPr>
        <w:t>(</w:t>
      </w:r>
      <w:r w:rsidRPr="0084332C">
        <w:rPr>
          <w:color w:val="000000"/>
          <w:lang w:val="fr-FR" w:eastAsia="zh-CN"/>
        </w:rPr>
        <w:t xml:space="preserve">x </w:t>
      </w:r>
      <w:r w:rsidRPr="0084332C">
        <w:rPr>
          <w:color w:val="808030"/>
          <w:lang w:val="fr-FR" w:eastAsia="zh-CN"/>
        </w:rPr>
        <w:t>+</w:t>
      </w:r>
      <w:r w:rsidRPr="0084332C">
        <w:rPr>
          <w:color w:val="000000"/>
          <w:lang w:val="fr-FR" w:eastAsia="zh-CN"/>
        </w:rPr>
        <w:t xml:space="preserve"> largeur</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w:t>
      </w:r>
      <w:r w:rsidRPr="0084332C">
        <w:rPr>
          <w:color w:val="808030"/>
          <w:lang w:val="fr-FR" w:eastAsia="zh-CN"/>
        </w:rPr>
        <w:t>,</w:t>
      </w:r>
      <w:r w:rsidRPr="0084332C">
        <w:rPr>
          <w:color w:val="000000"/>
          <w:lang w:val="fr-FR" w:eastAsia="zh-CN"/>
        </w:rPr>
        <w:t xml:space="preserve"> milieux</w:t>
      </w:r>
      <w:r w:rsidRPr="0084332C">
        <w:rPr>
          <w:color w:val="808030"/>
          <w:lang w:val="fr-FR" w:eastAsia="zh-CN"/>
        </w:rPr>
        <w:t>,</w:t>
      </w:r>
      <w:r w:rsidRPr="0084332C">
        <w:rPr>
          <w:color w:val="000000"/>
          <w:lang w:val="fr-FR" w:eastAsia="zh-CN"/>
        </w:rPr>
        <w:t xml:space="preserve"> y </w:t>
      </w:r>
      <w:r w:rsidRPr="0084332C">
        <w:rPr>
          <w:color w:val="808030"/>
          <w:lang w:val="fr-FR" w:eastAsia="zh-CN"/>
        </w:rPr>
        <w:t>+</w:t>
      </w:r>
      <w:r w:rsidRPr="0084332C">
        <w:rPr>
          <w:color w:val="000000"/>
          <w:lang w:val="fr-FR" w:eastAsia="zh-CN"/>
        </w:rPr>
        <w:t xml:space="preserve"> hauteur </w:t>
      </w:r>
      <w:r w:rsidRPr="0084332C">
        <w:rPr>
          <w:color w:val="808030"/>
          <w:lang w:val="fr-FR" w:eastAsia="zh-CN"/>
        </w:rPr>
        <w:t>*</w:t>
      </w:r>
      <w:r w:rsidRPr="0084332C">
        <w:rPr>
          <w:color w:val="000000"/>
          <w:lang w:val="fr-FR" w:eastAsia="zh-CN"/>
        </w:rPr>
        <w:t xml:space="preserve"> </w:t>
      </w:r>
      <w:r w:rsidRPr="0084332C">
        <w:rPr>
          <w:color w:val="008C00"/>
          <w:lang w:val="fr-FR" w:eastAsia="zh-CN"/>
        </w:rPr>
        <w:t>3</w:t>
      </w:r>
      <w:r w:rsidRPr="0084332C">
        <w:rPr>
          <w:color w:val="000000"/>
          <w:lang w:val="fr-FR" w:eastAsia="zh-CN"/>
        </w:rPr>
        <w:t xml:space="preserve"> </w:t>
      </w:r>
      <w:r w:rsidRPr="0084332C">
        <w:rPr>
          <w:color w:val="808030"/>
          <w:lang w:val="fr-FR" w:eastAsia="zh-CN"/>
        </w:rPr>
        <w:t>/</w:t>
      </w:r>
      <w:r w:rsidRPr="0084332C">
        <w:rPr>
          <w:color w:val="000000"/>
          <w:lang w:val="fr-FR" w:eastAsia="zh-CN"/>
        </w:rPr>
        <w:t xml:space="preserve"> </w:t>
      </w:r>
      <w:r w:rsidRPr="0084332C">
        <w:rPr>
          <w:color w:val="008C00"/>
          <w:lang w:val="fr-FR" w:eastAsia="zh-CN"/>
        </w:rPr>
        <w:t>4</w:t>
      </w:r>
      <w:r w:rsidRPr="0084332C">
        <w:rPr>
          <w:color w:val="808030"/>
          <w:lang w:val="fr-FR" w:eastAsia="zh-CN"/>
        </w:rPr>
        <w:t>)</w:t>
      </w:r>
      <w:r w:rsidRPr="0084332C">
        <w:rPr>
          <w:color w:val="800080"/>
          <w:lang w:val="fr-FR" w:eastAsia="zh-CN"/>
        </w:rPr>
        <w:t>;</w:t>
      </w:r>
    </w:p>
    <w:p w14:paraId="2144F202"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800080"/>
          <w:lang w:val="fr-FR" w:eastAsia="zh-CN"/>
        </w:rPr>
        <w:t>}</w:t>
      </w:r>
    </w:p>
    <w:p w14:paraId="6D0506BF" w14:textId="77777777" w:rsidR="0084332C" w:rsidRPr="0084332C" w:rsidRDefault="0084332C" w:rsidP="000F50A8">
      <w:pPr>
        <w:pStyle w:val="Code"/>
        <w:keepNext w:val="0"/>
        <w:keepLines w:val="0"/>
        <w:rPr>
          <w:color w:val="000000"/>
          <w:lang w:val="fr-FR" w:eastAsia="zh-CN"/>
        </w:rPr>
      </w:pPr>
    </w:p>
    <w:p w14:paraId="74E0CD49" w14:textId="77777777" w:rsidR="0084332C" w:rsidRPr="0084332C" w:rsidRDefault="0084332C" w:rsidP="0084332C">
      <w:pPr>
        <w:pStyle w:val="Code"/>
        <w:rPr>
          <w:color w:val="000000"/>
          <w:lang w:val="fr-FR" w:eastAsia="zh-CN"/>
        </w:rPr>
      </w:pPr>
      <w:r w:rsidRPr="0084332C">
        <w:rPr>
          <w:color w:val="000000"/>
          <w:lang w:val="fr-FR" w:eastAsia="zh-CN"/>
        </w:rPr>
        <w:lastRenderedPageBreak/>
        <w:t xml:space="preserve">  </w:t>
      </w:r>
      <w:r w:rsidRPr="0084332C">
        <w:rPr>
          <w:b/>
          <w:bCs/>
          <w:color w:val="800000"/>
          <w:lang w:val="fr-FR" w:eastAsia="zh-CN"/>
        </w:rPr>
        <w:t>public</w:t>
      </w:r>
      <w:r w:rsidRPr="0084332C">
        <w:rPr>
          <w:color w:val="000000"/>
          <w:lang w:val="fr-FR" w:eastAsia="zh-CN"/>
        </w:rPr>
        <w:t xml:space="preserve"> </w:t>
      </w:r>
      <w:r w:rsidRPr="0084332C">
        <w:rPr>
          <w:color w:val="BB7977"/>
          <w:lang w:val="fr-FR" w:eastAsia="zh-CN"/>
        </w:rPr>
        <w:t>void</w:t>
      </w:r>
      <w:r w:rsidRPr="0084332C">
        <w:rPr>
          <w:color w:val="000000"/>
          <w:lang w:val="fr-FR" w:eastAsia="zh-CN"/>
        </w:rPr>
        <w:t xml:space="preserve"> paint</w:t>
      </w:r>
      <w:r w:rsidRPr="0084332C">
        <w:rPr>
          <w:color w:val="808030"/>
          <w:lang w:val="fr-FR" w:eastAsia="zh-CN"/>
        </w:rPr>
        <w:t>(</w:t>
      </w:r>
      <w:r w:rsidRPr="0084332C">
        <w:rPr>
          <w:color w:val="000000"/>
          <w:lang w:val="fr-FR" w:eastAsia="zh-CN"/>
        </w:rPr>
        <w:t>Graphics g</w:t>
      </w:r>
      <w:r w:rsidRPr="0084332C">
        <w:rPr>
          <w:color w:val="808030"/>
          <w:lang w:val="fr-FR" w:eastAsia="zh-CN"/>
        </w:rPr>
        <w:t>)</w:t>
      </w:r>
      <w:r w:rsidRPr="0084332C">
        <w:rPr>
          <w:color w:val="000000"/>
          <w:lang w:val="fr-FR" w:eastAsia="zh-CN"/>
        </w:rPr>
        <w:t xml:space="preserve"> </w:t>
      </w:r>
      <w:r w:rsidRPr="0084332C">
        <w:rPr>
          <w:color w:val="800080"/>
          <w:lang w:val="fr-FR" w:eastAsia="zh-CN"/>
        </w:rPr>
        <w:t>{</w:t>
      </w:r>
    </w:p>
    <w:p w14:paraId="6F306C1E"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b/>
          <w:bCs/>
          <w:color w:val="800000"/>
          <w:lang w:val="fr-FR" w:eastAsia="zh-CN"/>
        </w:rPr>
        <w:t>super</w:t>
      </w:r>
      <w:r w:rsidRPr="0084332C">
        <w:rPr>
          <w:color w:val="808030"/>
          <w:lang w:val="fr-FR" w:eastAsia="zh-CN"/>
        </w:rPr>
        <w:t>.</w:t>
      </w:r>
      <w:r w:rsidRPr="0084332C">
        <w:rPr>
          <w:color w:val="000000"/>
          <w:lang w:val="fr-FR" w:eastAsia="zh-CN"/>
        </w:rPr>
        <w:t>paint</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800080"/>
          <w:lang w:val="fr-FR" w:eastAsia="zh-CN"/>
        </w:rPr>
        <w:t>;</w:t>
      </w:r>
    </w:p>
    <w:p w14:paraId="2FB0ABD1"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premier Bot</w:t>
      </w:r>
    </w:p>
    <w:p w14:paraId="27BC4094" w14:textId="77777777" w:rsidR="0084332C" w:rsidRPr="0084332C" w:rsidRDefault="0084332C" w:rsidP="0084332C">
      <w:pPr>
        <w:pStyle w:val="Code"/>
        <w:rPr>
          <w:color w:val="000000"/>
          <w:lang w:val="fr-FR" w:eastAsia="zh-CN"/>
        </w:rPr>
      </w:pPr>
      <w:r w:rsidRPr="0084332C">
        <w:rPr>
          <w:color w:val="000000"/>
          <w:lang w:val="fr-FR" w:eastAsia="zh-CN"/>
        </w:rPr>
        <w:t xml:space="preserve">    paintIti</w:t>
      </w:r>
      <w:r w:rsidRPr="0084332C">
        <w:rPr>
          <w:color w:val="808030"/>
          <w:lang w:val="fr-FR" w:eastAsia="zh-CN"/>
        </w:rPr>
        <w:t>(</w:t>
      </w:r>
      <w:r w:rsidRPr="0084332C">
        <w:rPr>
          <w:color w:val="000000"/>
          <w:lang w:val="fr-FR" w:eastAsia="zh-CN"/>
        </w:rPr>
        <w:t>g</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100</w:t>
      </w:r>
      <w:r w:rsidRPr="0084332C">
        <w:rPr>
          <w:color w:val="808030"/>
          <w:lang w:val="fr-FR" w:eastAsia="zh-CN"/>
        </w:rPr>
        <w:t>,</w:t>
      </w:r>
      <w:r w:rsidRPr="0084332C">
        <w:rPr>
          <w:color w:val="000000"/>
          <w:lang w:val="fr-FR" w:eastAsia="zh-CN"/>
        </w:rPr>
        <w:t xml:space="preserve"> </w:t>
      </w:r>
      <w:r w:rsidRPr="0084332C">
        <w:rPr>
          <w:color w:val="008C00"/>
          <w:lang w:val="fr-FR" w:eastAsia="zh-CN"/>
        </w:rPr>
        <w:t>200</w:t>
      </w:r>
      <w:r w:rsidRPr="0084332C">
        <w:rPr>
          <w:color w:val="808030"/>
          <w:lang w:val="fr-FR" w:eastAsia="zh-CN"/>
        </w:rPr>
        <w:t>,</w:t>
      </w:r>
      <w:r w:rsidRPr="0084332C">
        <w:rPr>
          <w:color w:val="000000"/>
          <w:lang w:val="fr-FR" w:eastAsia="zh-CN"/>
        </w:rPr>
        <w:t xml:space="preserve"> </w:t>
      </w:r>
      <w:r w:rsidRPr="0084332C">
        <w:rPr>
          <w:color w:val="008C00"/>
          <w:lang w:val="fr-FR" w:eastAsia="zh-CN"/>
        </w:rPr>
        <w:t>400</w:t>
      </w:r>
      <w:r w:rsidRPr="0084332C">
        <w:rPr>
          <w:color w:val="808030"/>
          <w:lang w:val="fr-FR" w:eastAsia="zh-CN"/>
        </w:rPr>
        <w:t>)</w:t>
      </w:r>
      <w:r w:rsidRPr="0084332C">
        <w:rPr>
          <w:color w:val="800080"/>
          <w:lang w:val="fr-FR" w:eastAsia="zh-CN"/>
        </w:rPr>
        <w:t>;</w:t>
      </w:r>
    </w:p>
    <w:p w14:paraId="7C062476" w14:textId="77777777" w:rsidR="0084332C" w:rsidRPr="0084332C" w:rsidRDefault="0084332C" w:rsidP="0084332C">
      <w:pPr>
        <w:pStyle w:val="Code"/>
        <w:rPr>
          <w:color w:val="000000"/>
          <w:lang w:val="fr-FR" w:eastAsia="zh-CN"/>
        </w:rPr>
      </w:pPr>
      <w:r w:rsidRPr="0084332C">
        <w:rPr>
          <w:color w:val="000000"/>
          <w:lang w:val="fr-FR" w:eastAsia="zh-CN"/>
        </w:rPr>
        <w:t xml:space="preserve">    </w:t>
      </w:r>
      <w:r w:rsidRPr="0084332C">
        <w:rPr>
          <w:color w:val="696969"/>
          <w:lang w:val="fr-FR" w:eastAsia="zh-CN"/>
        </w:rPr>
        <w:t>// Dessin du deuxième Bot</w:t>
      </w:r>
    </w:p>
    <w:p w14:paraId="12B1B3A3" w14:textId="77777777" w:rsidR="0084332C" w:rsidRPr="0084332C" w:rsidRDefault="0084332C" w:rsidP="0084332C">
      <w:pPr>
        <w:pStyle w:val="Code"/>
        <w:rPr>
          <w:color w:val="000000"/>
          <w:lang w:val="en-CA" w:eastAsia="zh-CN"/>
        </w:rPr>
      </w:pPr>
      <w:r w:rsidRPr="0084332C">
        <w:rPr>
          <w:color w:val="000000"/>
          <w:lang w:val="fr-FR" w:eastAsia="zh-CN"/>
        </w:rPr>
        <w:t xml:space="preserve">    </w:t>
      </w:r>
      <w:r w:rsidRPr="0084332C">
        <w:rPr>
          <w:color w:val="000000"/>
          <w:lang w:val="en-CA" w:eastAsia="zh-CN"/>
        </w:rPr>
        <w:t>paintIti</w:t>
      </w:r>
      <w:r w:rsidRPr="0084332C">
        <w:rPr>
          <w:color w:val="808030"/>
          <w:lang w:val="en-CA" w:eastAsia="zh-CN"/>
        </w:rPr>
        <w:t>(</w:t>
      </w:r>
      <w:r w:rsidRPr="0084332C">
        <w:rPr>
          <w:color w:val="000000"/>
          <w:lang w:val="en-CA" w:eastAsia="zh-CN"/>
        </w:rPr>
        <w:t>g</w:t>
      </w:r>
      <w:r w:rsidRPr="0084332C">
        <w:rPr>
          <w:color w:val="808030"/>
          <w:lang w:val="en-CA" w:eastAsia="zh-CN"/>
        </w:rPr>
        <w:t>,</w:t>
      </w:r>
      <w:r w:rsidRPr="0084332C">
        <w:rPr>
          <w:color w:val="000000"/>
          <w:lang w:val="en-CA" w:eastAsia="zh-CN"/>
        </w:rPr>
        <w:t xml:space="preserve"> </w:t>
      </w:r>
      <w:r w:rsidRPr="0084332C">
        <w:rPr>
          <w:color w:val="008C00"/>
          <w:lang w:val="en-CA" w:eastAsia="zh-CN"/>
        </w:rPr>
        <w:t>25</w:t>
      </w:r>
      <w:r w:rsidRPr="0084332C">
        <w:rPr>
          <w:color w:val="808030"/>
          <w:lang w:val="en-CA" w:eastAsia="zh-CN"/>
        </w:rPr>
        <w:t>,</w:t>
      </w:r>
      <w:r w:rsidRPr="0084332C">
        <w:rPr>
          <w:color w:val="000000"/>
          <w:lang w:val="en-CA" w:eastAsia="zh-CN"/>
        </w:rPr>
        <w:t xml:space="preserve"> </w:t>
      </w:r>
      <w:r w:rsidRPr="0084332C">
        <w:rPr>
          <w:color w:val="008C00"/>
          <w:lang w:val="en-CA" w:eastAsia="zh-CN"/>
        </w:rPr>
        <w:t>50</w:t>
      </w:r>
      <w:r w:rsidRPr="0084332C">
        <w:rPr>
          <w:color w:val="808030"/>
          <w:lang w:val="en-CA" w:eastAsia="zh-CN"/>
        </w:rPr>
        <w:t>,</w:t>
      </w:r>
      <w:r w:rsidRPr="0084332C">
        <w:rPr>
          <w:color w:val="000000"/>
          <w:lang w:val="en-CA" w:eastAsia="zh-CN"/>
        </w:rPr>
        <w:t xml:space="preserve"> </w:t>
      </w:r>
      <w:r w:rsidRPr="0084332C">
        <w:rPr>
          <w:color w:val="008C00"/>
          <w:lang w:val="en-CA" w:eastAsia="zh-CN"/>
        </w:rPr>
        <w:t>100</w:t>
      </w:r>
      <w:r w:rsidRPr="0084332C">
        <w:rPr>
          <w:color w:val="808030"/>
          <w:lang w:val="en-CA" w:eastAsia="zh-CN"/>
        </w:rPr>
        <w:t>,</w:t>
      </w:r>
      <w:r w:rsidRPr="0084332C">
        <w:rPr>
          <w:color w:val="000000"/>
          <w:lang w:val="en-CA" w:eastAsia="zh-CN"/>
        </w:rPr>
        <w:t xml:space="preserve"> </w:t>
      </w:r>
      <w:r w:rsidRPr="0084332C">
        <w:rPr>
          <w:color w:val="008C00"/>
          <w:lang w:val="en-CA" w:eastAsia="zh-CN"/>
        </w:rPr>
        <w:t>200</w:t>
      </w:r>
      <w:r w:rsidRPr="0084332C">
        <w:rPr>
          <w:color w:val="808030"/>
          <w:lang w:val="en-CA" w:eastAsia="zh-CN"/>
        </w:rPr>
        <w:t>)</w:t>
      </w:r>
      <w:r w:rsidRPr="0084332C">
        <w:rPr>
          <w:color w:val="800080"/>
          <w:lang w:val="en-CA" w:eastAsia="zh-CN"/>
        </w:rPr>
        <w:t>;</w:t>
      </w:r>
    </w:p>
    <w:p w14:paraId="464535ED"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6832AA66" w14:textId="77777777" w:rsidR="0084332C" w:rsidRPr="0084332C" w:rsidRDefault="0084332C" w:rsidP="0084332C">
      <w:pPr>
        <w:pStyle w:val="Code"/>
        <w:rPr>
          <w:color w:val="000000"/>
          <w:lang w:val="en-CA" w:eastAsia="zh-CN"/>
        </w:rPr>
      </w:pPr>
    </w:p>
    <w:p w14:paraId="7ABFFB12"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public</w:t>
      </w:r>
      <w:r w:rsidRPr="0084332C">
        <w:rPr>
          <w:color w:val="000000"/>
          <w:lang w:val="en-CA" w:eastAsia="zh-CN"/>
        </w:rPr>
        <w:t xml:space="preserve"> </w:t>
      </w:r>
      <w:r w:rsidRPr="0084332C">
        <w:rPr>
          <w:b/>
          <w:bCs/>
          <w:color w:val="800000"/>
          <w:lang w:val="en-CA" w:eastAsia="zh-CN"/>
        </w:rPr>
        <w:t>static</w:t>
      </w:r>
      <w:r w:rsidRPr="0084332C">
        <w:rPr>
          <w:color w:val="000000"/>
          <w:lang w:val="en-CA" w:eastAsia="zh-CN"/>
        </w:rPr>
        <w:t xml:space="preserve"> </w:t>
      </w:r>
      <w:r w:rsidRPr="0084332C">
        <w:rPr>
          <w:color w:val="BB7977"/>
          <w:lang w:val="en-CA" w:eastAsia="zh-CN"/>
        </w:rPr>
        <w:t>void</w:t>
      </w:r>
      <w:r w:rsidRPr="0084332C">
        <w:rPr>
          <w:color w:val="000000"/>
          <w:lang w:val="en-CA" w:eastAsia="zh-CN"/>
        </w:rPr>
        <w:t xml:space="preserve"> main</w:t>
      </w:r>
      <w:r w:rsidRPr="0084332C">
        <w:rPr>
          <w:color w:val="808030"/>
          <w:lang w:val="en-CA" w:eastAsia="zh-CN"/>
        </w:rPr>
        <w:t>(</w:t>
      </w:r>
      <w:r w:rsidRPr="0084332C">
        <w:rPr>
          <w:b/>
          <w:bCs/>
          <w:color w:val="BB7977"/>
          <w:lang w:val="en-CA" w:eastAsia="zh-CN"/>
        </w:rPr>
        <w:t>String</w:t>
      </w:r>
      <w:r w:rsidRPr="0084332C">
        <w:rPr>
          <w:color w:val="000000"/>
          <w:lang w:val="en-CA" w:eastAsia="zh-CN"/>
        </w:rPr>
        <w:t xml:space="preserve"> args</w:t>
      </w:r>
      <w:r w:rsidRPr="0084332C">
        <w:rPr>
          <w:color w:val="808030"/>
          <w:lang w:val="en-CA" w:eastAsia="zh-CN"/>
        </w:rPr>
        <w:t>[])</w:t>
      </w:r>
      <w:r w:rsidRPr="0084332C">
        <w:rPr>
          <w:color w:val="000000"/>
          <w:lang w:val="en-CA" w:eastAsia="zh-CN"/>
        </w:rPr>
        <w:t xml:space="preserve"> </w:t>
      </w:r>
      <w:r w:rsidRPr="0084332C">
        <w:rPr>
          <w:color w:val="800080"/>
          <w:lang w:val="en-CA" w:eastAsia="zh-CN"/>
        </w:rPr>
        <w:t>{</w:t>
      </w:r>
    </w:p>
    <w:p w14:paraId="320FD095"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b/>
          <w:bCs/>
          <w:color w:val="800000"/>
          <w:lang w:val="en-CA" w:eastAsia="zh-CN"/>
        </w:rPr>
        <w:t>new</w:t>
      </w:r>
      <w:r w:rsidRPr="0084332C">
        <w:rPr>
          <w:color w:val="000000"/>
          <w:lang w:val="en-CA" w:eastAsia="zh-CN"/>
        </w:rPr>
        <w:t xml:space="preserve"> ExerciceMethodePaintIti</w:t>
      </w:r>
      <w:r w:rsidRPr="0084332C">
        <w:rPr>
          <w:color w:val="808030"/>
          <w:lang w:val="en-CA" w:eastAsia="zh-CN"/>
        </w:rPr>
        <w:t>()</w:t>
      </w:r>
      <w:r w:rsidRPr="0084332C">
        <w:rPr>
          <w:color w:val="800080"/>
          <w:lang w:val="en-CA" w:eastAsia="zh-CN"/>
        </w:rPr>
        <w:t>;</w:t>
      </w:r>
    </w:p>
    <w:p w14:paraId="23C1C576" w14:textId="77777777" w:rsidR="0084332C" w:rsidRPr="0084332C" w:rsidRDefault="0084332C" w:rsidP="0084332C">
      <w:pPr>
        <w:pStyle w:val="Code"/>
        <w:rPr>
          <w:color w:val="000000"/>
          <w:lang w:val="en-CA" w:eastAsia="zh-CN"/>
        </w:rPr>
      </w:pPr>
      <w:r w:rsidRPr="0084332C">
        <w:rPr>
          <w:color w:val="000000"/>
          <w:lang w:val="en-CA" w:eastAsia="zh-CN"/>
        </w:rPr>
        <w:t xml:space="preserve">  </w:t>
      </w:r>
      <w:r w:rsidRPr="0084332C">
        <w:rPr>
          <w:color w:val="800080"/>
          <w:lang w:val="en-CA" w:eastAsia="zh-CN"/>
        </w:rPr>
        <w:t>}</w:t>
      </w:r>
    </w:p>
    <w:p w14:paraId="5BC117D5" w14:textId="50F07051" w:rsidR="0084332C" w:rsidRDefault="0084332C" w:rsidP="0084332C">
      <w:pPr>
        <w:pStyle w:val="Code"/>
        <w:rPr>
          <w:color w:val="800080"/>
          <w:lang w:val="en-CA" w:eastAsia="zh-CN"/>
        </w:rPr>
      </w:pPr>
      <w:r w:rsidRPr="0084332C">
        <w:rPr>
          <w:color w:val="800080"/>
          <w:lang w:val="en-CA" w:eastAsia="zh-CN"/>
        </w:rPr>
        <w:t>}</w:t>
      </w:r>
    </w:p>
    <w:p w14:paraId="3311C2EC" w14:textId="77777777" w:rsidR="003E5B17" w:rsidRPr="0084332C" w:rsidRDefault="003E5B17" w:rsidP="0084332C">
      <w:pPr>
        <w:pStyle w:val="Code"/>
        <w:rPr>
          <w:color w:val="000000"/>
          <w:lang w:val="en-CA" w:eastAsia="zh-CN"/>
        </w:rPr>
      </w:pPr>
    </w:p>
    <w:p w14:paraId="2CAB4092" w14:textId="77777777" w:rsidR="0084332C" w:rsidRDefault="0084332C" w:rsidP="006C3EE9">
      <w:pPr>
        <w:pStyle w:val="Corpsdetexte"/>
      </w:pPr>
    </w:p>
    <w:p w14:paraId="47D55935" w14:textId="6519DFCA" w:rsidR="00A03321" w:rsidRDefault="00A03321" w:rsidP="0084332C">
      <w:pPr>
        <w:pStyle w:val="Corpsdetexte"/>
        <w:keepNext/>
        <w:keepLines/>
      </w:pPr>
      <w:r>
        <w:t>Résultat :</w:t>
      </w:r>
    </w:p>
    <w:p w14:paraId="5ECC2197" w14:textId="7269E848" w:rsidR="00A03321" w:rsidRDefault="004B7EE2" w:rsidP="0084332C">
      <w:pPr>
        <w:pStyle w:val="Corpsdetexte"/>
        <w:keepNext/>
        <w:keepLines/>
      </w:pPr>
      <w:r>
        <w:rPr>
          <w:noProof/>
          <w:lang w:val="en-US" w:eastAsia="en-US"/>
        </w:rPr>
        <w:drawing>
          <wp:inline distT="0" distB="0" distL="0" distR="0" wp14:anchorId="73518705" wp14:editId="73477B2D">
            <wp:extent cx="1790700" cy="2603500"/>
            <wp:effectExtent l="0" t="0" r="0" b="0"/>
            <wp:docPr id="16278708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rotWithShape="1">
                    <a:blip r:embed="rId281">
                      <a:extLst>
                        <a:ext uri="{28A0092B-C50C-407E-A947-70E740481C1C}">
                          <a14:useLocalDpi xmlns:a14="http://schemas.microsoft.com/office/drawing/2010/main" val="0"/>
                        </a:ext>
                      </a:extLst>
                    </a:blip>
                    <a:srcRect l="4890" t="8967" r="8896" b="7479"/>
                    <a:stretch/>
                  </pic:blipFill>
                  <pic:spPr bwMode="auto">
                    <a:xfrm>
                      <a:off x="0" y="0"/>
                      <a:ext cx="1790700" cy="2603500"/>
                    </a:xfrm>
                    <a:prstGeom prst="rect">
                      <a:avLst/>
                    </a:prstGeom>
                    <a:ln>
                      <a:noFill/>
                    </a:ln>
                    <a:extLst>
                      <a:ext uri="{53640926-AAD7-44D8-BBD7-CCE9431645EC}">
                        <a14:shadowObscured xmlns:a14="http://schemas.microsoft.com/office/drawing/2010/main"/>
                      </a:ext>
                    </a:extLst>
                  </pic:spPr>
                </pic:pic>
              </a:graphicData>
            </a:graphic>
          </wp:inline>
        </w:drawing>
      </w:r>
    </w:p>
    <w:p w14:paraId="583187CE" w14:textId="77777777" w:rsidR="00A03321" w:rsidRDefault="00A03321" w:rsidP="00A03321">
      <w:pPr>
        <w:pStyle w:val="Corpsdetexte"/>
      </w:pPr>
      <w:r>
        <w:rPr>
          <w:b/>
          <w:bCs/>
        </w:rPr>
        <w:t>Exercice</w:t>
      </w:r>
      <w:r>
        <w:t xml:space="preserve">. Dessiner plusieurs bonhommes </w:t>
      </w:r>
      <w:r w:rsidRPr="00CE2DB7">
        <w:rPr>
          <w:i/>
        </w:rPr>
        <w:t>Bot</w:t>
      </w:r>
      <w:r>
        <w:t xml:space="preserve"> et </w:t>
      </w:r>
      <w:r w:rsidRPr="00CE2DB7">
        <w:rPr>
          <w:i/>
        </w:rPr>
        <w:t>Iti</w:t>
      </w:r>
      <w:r>
        <w:t xml:space="preserve"> dans la même fenêtre.</w:t>
      </w:r>
    </w:p>
    <w:p w14:paraId="7F33BD87" w14:textId="77EA18F4" w:rsidR="00A03321" w:rsidRDefault="00A03321" w:rsidP="00320406">
      <w:pPr>
        <w:pStyle w:val="Corpsdetexte"/>
      </w:pPr>
      <w:r w:rsidRPr="00280739">
        <w:rPr>
          <w:b/>
        </w:rPr>
        <w:t>Solution</w:t>
      </w:r>
      <w:r>
        <w:t xml:space="preserve">. </w:t>
      </w:r>
      <w:hyperlink r:id="rId282" w:history="1">
        <w:r w:rsidRPr="00762F24">
          <w:rPr>
            <w:rFonts w:ascii="Segoe UI" w:hAnsi="Segoe UI" w:cs="Segoe UI"/>
            <w:color w:val="0366D6"/>
            <w:lang w:val="fr-CA"/>
          </w:rPr>
          <w:t>JavaPasAPas</w:t>
        </w:r>
      </w:hyperlink>
      <w:r w:rsidRPr="00762F24">
        <w:rPr>
          <w:rFonts w:ascii="Segoe UI" w:hAnsi="Segoe UI" w:cs="Segoe UI"/>
          <w:color w:val="586069"/>
          <w:lang w:val="fr-CA"/>
        </w:rPr>
        <w:t>/</w:t>
      </w:r>
      <w:r w:rsidR="00572565">
        <w:rPr>
          <w:rFonts w:ascii="Segoe UI" w:hAnsi="Segoe UI" w:cs="Segoe UI"/>
          <w:b/>
          <w:bCs/>
          <w:color w:val="586069"/>
          <w:lang w:val="fr-CA"/>
        </w:rPr>
        <w:t>chapitre_5/E</w:t>
      </w:r>
      <w:r w:rsidRPr="00762F24">
        <w:rPr>
          <w:rFonts w:ascii="Segoe UI" w:hAnsi="Segoe UI" w:cs="Segoe UI"/>
          <w:b/>
          <w:bCs/>
          <w:color w:val="586069"/>
          <w:lang w:val="fr-CA"/>
        </w:rPr>
        <w:t>xercicePlusieursBotEtIti.java</w:t>
      </w:r>
    </w:p>
    <w:p w14:paraId="7090A618"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840CA98"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lang w:eastAsia="zh-CN"/>
        </w:rPr>
        <w:t>JFrame</w:t>
      </w:r>
      <w:r w:rsidRPr="00572565">
        <w:rPr>
          <w:color w:val="800080"/>
          <w:lang w:eastAsia="zh-CN"/>
        </w:rPr>
        <w:t>;</w:t>
      </w:r>
    </w:p>
    <w:p w14:paraId="68A92E5D" w14:textId="77777777" w:rsidR="00572565" w:rsidRPr="00572565" w:rsidRDefault="00572565" w:rsidP="00320406">
      <w:pPr>
        <w:pStyle w:val="Code"/>
        <w:keepNext w:val="0"/>
        <w:keepLines w:val="0"/>
        <w:rPr>
          <w:color w:val="000000"/>
          <w:lang w:eastAsia="zh-CN"/>
        </w:rPr>
      </w:pPr>
    </w:p>
    <w:p w14:paraId="3D649D72" w14:textId="77777777" w:rsidR="00572565" w:rsidRPr="00572565" w:rsidRDefault="00572565" w:rsidP="00320406">
      <w:pPr>
        <w:pStyle w:val="Code"/>
        <w:keepNext w:val="0"/>
        <w:keepLines w:val="0"/>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ExercicePlusieursBotEtIti </w:t>
      </w:r>
      <w:r w:rsidRPr="00572565">
        <w:rPr>
          <w:b/>
          <w:bCs/>
          <w:color w:val="800000"/>
          <w:lang w:eastAsia="zh-CN"/>
        </w:rPr>
        <w:t>extends</w:t>
      </w:r>
      <w:r w:rsidRPr="00572565">
        <w:rPr>
          <w:color w:val="000000"/>
          <w:lang w:eastAsia="zh-CN"/>
        </w:rPr>
        <w:t xml:space="preserve"> JFrame </w:t>
      </w:r>
      <w:r w:rsidRPr="00572565">
        <w:rPr>
          <w:color w:val="800080"/>
          <w:lang w:eastAsia="zh-CN"/>
        </w:rPr>
        <w:t>{</w:t>
      </w:r>
    </w:p>
    <w:p w14:paraId="57F8FB53" w14:textId="77777777" w:rsidR="00572565" w:rsidRPr="00572565" w:rsidRDefault="00572565" w:rsidP="00320406">
      <w:pPr>
        <w:pStyle w:val="Code"/>
        <w:keepNext w:val="0"/>
        <w:keepLines w:val="0"/>
        <w:rPr>
          <w:color w:val="000000"/>
          <w:lang w:eastAsia="zh-CN"/>
        </w:rPr>
      </w:pPr>
    </w:p>
    <w:p w14:paraId="05CE81F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ExercicePlusieursBotEtIti</w:t>
      </w:r>
      <w:r w:rsidRPr="00572565">
        <w:rPr>
          <w:color w:val="808030"/>
          <w:lang w:eastAsia="zh-CN"/>
        </w:rPr>
        <w:t>()</w:t>
      </w:r>
      <w:r w:rsidRPr="00572565">
        <w:rPr>
          <w:color w:val="000000"/>
          <w:lang w:eastAsia="zh-CN"/>
        </w:rPr>
        <w:t xml:space="preserve"> </w:t>
      </w:r>
      <w:r w:rsidRPr="00572565">
        <w:rPr>
          <w:color w:val="800080"/>
          <w:lang w:eastAsia="zh-CN"/>
        </w:rPr>
        <w:t>{</w:t>
      </w:r>
    </w:p>
    <w:p w14:paraId="5E5D6A6D"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"Rassemblement de Bots et Itis"</w:t>
      </w:r>
      <w:r w:rsidRPr="00572565">
        <w:rPr>
          <w:color w:val="808030"/>
          <w:lang w:eastAsia="zh-CN"/>
        </w:rPr>
        <w:t>)</w:t>
      </w:r>
      <w:r w:rsidRPr="00572565">
        <w:rPr>
          <w:color w:val="800080"/>
          <w:lang w:eastAsia="zh-CN"/>
        </w:rPr>
        <w:t>;</w:t>
      </w:r>
    </w:p>
    <w:p w14:paraId="40C8B52F" w14:textId="77777777" w:rsidR="00572565" w:rsidRPr="00572565" w:rsidRDefault="00572565" w:rsidP="00320406">
      <w:pPr>
        <w:pStyle w:val="Code"/>
        <w:keepNext w:val="0"/>
        <w:keepLines w:val="0"/>
        <w:rPr>
          <w:color w:val="000000"/>
          <w:lang w:val="en-CA" w:eastAsia="zh-CN"/>
        </w:rPr>
      </w:pPr>
      <w:r w:rsidRPr="00572565">
        <w:rPr>
          <w:color w:val="000000"/>
          <w:lang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6EDBA0E4"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7AB83C57"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08EFDD01" w14:textId="77777777" w:rsidR="00572565" w:rsidRPr="00572565" w:rsidRDefault="00572565" w:rsidP="00320406">
      <w:pPr>
        <w:pStyle w:val="Code"/>
        <w:keepNext w:val="0"/>
        <w:keepLines w:val="0"/>
        <w:rPr>
          <w:color w:val="000000"/>
          <w:lang w:eastAsia="zh-CN"/>
        </w:rPr>
      </w:pPr>
      <w:r w:rsidRPr="00572565">
        <w:rPr>
          <w:color w:val="000000"/>
          <w:lang w:val="en-CA" w:eastAsia="zh-CN"/>
        </w:rPr>
        <w:t xml:space="preserve">  </w:t>
      </w:r>
      <w:r w:rsidRPr="00572565">
        <w:rPr>
          <w:color w:val="800080"/>
          <w:lang w:eastAsia="zh-CN"/>
        </w:rPr>
        <w:t>}</w:t>
      </w:r>
    </w:p>
    <w:p w14:paraId="74FE2B87" w14:textId="77777777" w:rsidR="00572565" w:rsidRPr="00572565" w:rsidRDefault="00572565" w:rsidP="00320406">
      <w:pPr>
        <w:pStyle w:val="Code"/>
        <w:keepNext w:val="0"/>
        <w:keepLines w:val="0"/>
        <w:rPr>
          <w:color w:val="000000"/>
          <w:lang w:eastAsia="zh-CN"/>
        </w:rPr>
      </w:pPr>
    </w:p>
    <w:p w14:paraId="55D8D4C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Méthode qui dessine un Bot dans un objet Graphics g</w:t>
      </w:r>
    </w:p>
    <w:p w14:paraId="7A679E25"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742AF90F"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2FA1ABF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684ECB6A"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31DE938D" w14:textId="77777777" w:rsidR="00572565" w:rsidRPr="00572565" w:rsidRDefault="00572565" w:rsidP="00320406">
      <w:pPr>
        <w:pStyle w:val="Code"/>
        <w:keepNext w:val="0"/>
        <w:keepLines w:val="0"/>
        <w:rPr>
          <w:color w:val="000000"/>
          <w:lang w:eastAsia="zh-CN"/>
        </w:rPr>
      </w:pPr>
    </w:p>
    <w:p w14:paraId="42CF4D3B"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25D2B570"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1F875DD6" w14:textId="77777777" w:rsidR="00572565" w:rsidRPr="00572565" w:rsidRDefault="00572565" w:rsidP="00320406">
      <w:pPr>
        <w:pStyle w:val="Code"/>
        <w:keepNext w:val="0"/>
        <w:keepLines w:val="0"/>
        <w:rPr>
          <w:color w:val="000000"/>
          <w:lang w:val="fr-FR" w:eastAsia="zh-CN"/>
        </w:rPr>
      </w:pPr>
      <w:r w:rsidRPr="00572565">
        <w:rPr>
          <w:color w:val="000000"/>
          <w:lang w:eastAsia="zh-CN"/>
        </w:rPr>
        <w:t xml:space="preserve">    </w:t>
      </w:r>
      <w:r w:rsidRPr="00572565">
        <w:rPr>
          <w:color w:val="000000"/>
          <w:lang w:val="fr-FR" w:eastAsia="zh-CN"/>
        </w:rPr>
        <w:t>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27278D8C"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36DED2E"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1B30D5D4"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3B87F0DF"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69306018" w14:textId="77777777" w:rsidR="00572565" w:rsidRPr="00987493" w:rsidRDefault="00572565" w:rsidP="00320406">
      <w:pPr>
        <w:pStyle w:val="Code"/>
        <w:keepNext w:val="0"/>
        <w:keepLines w:val="0"/>
        <w:rPr>
          <w:color w:val="000000"/>
          <w:lang w:val="fr-FR" w:eastAsia="zh-CN"/>
        </w:rPr>
      </w:pPr>
      <w:r w:rsidRPr="00572565">
        <w:rPr>
          <w:color w:val="000000"/>
          <w:lang w:val="fr-FR" w:eastAsia="zh-CN"/>
        </w:rPr>
        <w:t xml:space="preserve">    </w:t>
      </w:r>
      <w:r w:rsidRPr="00987493">
        <w:rPr>
          <w:color w:val="000000"/>
          <w:lang w:val="fr-FR" w:eastAsia="zh-CN"/>
        </w:rPr>
        <w:t>g</w:t>
      </w:r>
      <w:r w:rsidRPr="00987493">
        <w:rPr>
          <w:color w:val="808030"/>
          <w:lang w:val="fr-FR" w:eastAsia="zh-CN"/>
        </w:rPr>
        <w:t>.</w:t>
      </w:r>
      <w:r w:rsidRPr="00987493">
        <w:rPr>
          <w:color w:val="000000"/>
          <w:lang w:val="fr-FR" w:eastAsia="zh-CN"/>
        </w:rPr>
        <w:t>drawLine</w:t>
      </w:r>
      <w:r w:rsidRPr="00987493">
        <w:rPr>
          <w:color w:val="808030"/>
          <w:lang w:val="fr-FR" w:eastAsia="zh-CN"/>
        </w:rPr>
        <w:t>(</w:t>
      </w:r>
    </w:p>
    <w:p w14:paraId="7FE364B0" w14:textId="77777777" w:rsidR="00572565" w:rsidRPr="00572565" w:rsidRDefault="00572565" w:rsidP="00320406">
      <w:pPr>
        <w:pStyle w:val="Code"/>
        <w:keepNext w:val="0"/>
        <w:keepLines w:val="0"/>
        <w:rPr>
          <w:color w:val="000000"/>
          <w:lang w:eastAsia="zh-CN"/>
        </w:rPr>
      </w:pPr>
      <w:r w:rsidRPr="00987493">
        <w:rPr>
          <w:color w:val="000000"/>
          <w:lang w:val="fr-FR"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519AAA53"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35850BB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4C1E617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bouche</w:t>
      </w:r>
    </w:p>
    <w:p w14:paraId="448DD5BE" w14:textId="77777777" w:rsidR="00572565" w:rsidRPr="00572565" w:rsidRDefault="00572565" w:rsidP="00320406">
      <w:pPr>
        <w:pStyle w:val="Code"/>
        <w:keepNext w:val="0"/>
        <w:keepLines w:val="0"/>
        <w:rPr>
          <w:color w:val="000000"/>
          <w:lang w:eastAsia="zh-CN"/>
        </w:rPr>
      </w:pPr>
    </w:p>
    <w:p w14:paraId="104DA6C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red</w:t>
      </w:r>
      <w:r w:rsidRPr="00572565">
        <w:rPr>
          <w:color w:val="808030"/>
          <w:lang w:eastAsia="zh-CN"/>
        </w:rPr>
        <w:t>)</w:t>
      </w:r>
      <w:r w:rsidRPr="00572565">
        <w:rPr>
          <w:color w:val="800080"/>
          <w:lang w:eastAsia="zh-CN"/>
        </w:rPr>
        <w:t>;</w:t>
      </w:r>
    </w:p>
    <w:p w14:paraId="0E02ED9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Le corps</w:t>
      </w:r>
    </w:p>
    <w:p w14:paraId="21618B8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800080"/>
          <w:lang w:eastAsia="zh-CN"/>
        </w:rPr>
        <w:t>}</w:t>
      </w:r>
    </w:p>
    <w:p w14:paraId="3632936F" w14:textId="77777777" w:rsidR="00572565" w:rsidRPr="00572565" w:rsidRDefault="00572565" w:rsidP="00572565">
      <w:pPr>
        <w:pStyle w:val="Code"/>
        <w:rPr>
          <w:color w:val="000000"/>
          <w:lang w:eastAsia="zh-CN"/>
        </w:rPr>
      </w:pPr>
    </w:p>
    <w:p w14:paraId="4D4ED78D"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Méthode qui dessine un Iti dans un objet Graphics g</w:t>
      </w:r>
    </w:p>
    <w:p w14:paraId="64B007F9"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à l'échelle dans un rectangle englobant de paramètres x,y,largeur,hauteur</w:t>
      </w:r>
    </w:p>
    <w:p w14:paraId="502ECDCC" w14:textId="77777777" w:rsidR="00572565" w:rsidRPr="00572565" w:rsidRDefault="00572565" w:rsidP="00572565">
      <w:pPr>
        <w:pStyle w:val="Code"/>
        <w:rPr>
          <w:color w:val="000000"/>
          <w:lang w:val="fr-FR" w:eastAsia="zh-CN"/>
        </w:rPr>
      </w:pPr>
      <w:r w:rsidRPr="00572565">
        <w:rPr>
          <w:color w:val="000000"/>
          <w:lang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paintIti</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2E99EBFE"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Coordonn</w:t>
      </w:r>
      <w:r w:rsidRPr="00572565">
        <w:rPr>
          <w:color w:val="696969"/>
          <w:lang w:val="en-CA" w:eastAsia="zh-CN"/>
        </w:rPr>
        <w:t>�</w:t>
      </w:r>
      <w:r w:rsidRPr="00572565">
        <w:rPr>
          <w:color w:val="696969"/>
          <w:lang w:val="fr-FR" w:eastAsia="zh-CN"/>
        </w:rPr>
        <w:t>es du milieu du rectangle englobant pour faciliter les calculs</w:t>
      </w:r>
    </w:p>
    <w:p w14:paraId="61FF43CA"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milieux </w:t>
      </w:r>
      <w:r w:rsidRPr="00572565">
        <w:rPr>
          <w:color w:val="808030"/>
          <w:lang w:val="fr-FR" w:eastAsia="zh-CN"/>
        </w:rPr>
        <w:t>=</w:t>
      </w: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18D89864"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milieuy </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0080"/>
          <w:lang w:val="fr-FR" w:eastAsia="zh-CN"/>
        </w:rPr>
        <w:t>;</w:t>
      </w:r>
    </w:p>
    <w:p w14:paraId="485AFF68"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La tête</w:t>
      </w:r>
    </w:p>
    <w:p w14:paraId="660512C5"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pink</w:t>
      </w:r>
      <w:r w:rsidRPr="00572565">
        <w:rPr>
          <w:color w:val="808030"/>
          <w:lang w:val="fr-FR" w:eastAsia="zh-CN"/>
        </w:rPr>
        <w:t>)</w:t>
      </w:r>
      <w:r w:rsidRPr="00572565">
        <w:rPr>
          <w:color w:val="800080"/>
          <w:lang w:val="fr-FR" w:eastAsia="zh-CN"/>
        </w:rPr>
        <w:t>;</w:t>
      </w:r>
    </w:p>
    <w:p w14:paraId="6BADEF2C"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0ABD6280"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 sourire</w:t>
      </w:r>
    </w:p>
    <w:p w14:paraId="1E787130"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0D9B0A1E"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drawArc</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w:t>
      </w:r>
      <w:r w:rsidRPr="00572565">
        <w:rPr>
          <w:color w:val="808030"/>
          <w:lang w:val="fr-FR" w:eastAsia="zh-CN"/>
        </w:rPr>
        <w:t>-</w:t>
      </w:r>
      <w:r w:rsidRPr="00572565">
        <w:rPr>
          <w:color w:val="008C00"/>
          <w:lang w:val="fr-FR" w:eastAsia="zh-CN"/>
        </w:rPr>
        <w:t>125</w:t>
      </w:r>
      <w:r w:rsidRPr="00572565">
        <w:rPr>
          <w:color w:val="808030"/>
          <w:lang w:val="fr-FR" w:eastAsia="zh-CN"/>
        </w:rPr>
        <w:t>,</w:t>
      </w:r>
      <w:r w:rsidRPr="00572565">
        <w:rPr>
          <w:color w:val="000000"/>
          <w:lang w:val="fr-FR" w:eastAsia="zh-CN"/>
        </w:rPr>
        <w:t xml:space="preserve"> </w:t>
      </w:r>
      <w:r w:rsidRPr="00572565">
        <w:rPr>
          <w:color w:val="008C00"/>
          <w:lang w:val="fr-FR" w:eastAsia="zh-CN"/>
        </w:rPr>
        <w:t>70</w:t>
      </w:r>
      <w:r w:rsidRPr="00572565">
        <w:rPr>
          <w:color w:val="808030"/>
          <w:lang w:val="fr-FR" w:eastAsia="zh-CN"/>
        </w:rPr>
        <w:t>)</w:t>
      </w:r>
      <w:r w:rsidRPr="00572565">
        <w:rPr>
          <w:color w:val="800080"/>
          <w:lang w:val="fr-FR" w:eastAsia="zh-CN"/>
        </w:rPr>
        <w:t>;</w:t>
      </w:r>
    </w:p>
    <w:p w14:paraId="0FDFE5E9"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Les yeux</w:t>
      </w:r>
    </w:p>
    <w:p w14:paraId="1B83DA4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2C59F6A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 xml:space="preserve">milieux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12</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24</w:t>
      </w:r>
      <w:r w:rsidRPr="00572565">
        <w:rPr>
          <w:color w:val="808030"/>
          <w:lang w:val="fr-FR" w:eastAsia="zh-CN"/>
        </w:rPr>
        <w:t>)</w:t>
      </w:r>
      <w:r w:rsidRPr="00572565">
        <w:rPr>
          <w:color w:val="800080"/>
          <w:lang w:val="fr-FR" w:eastAsia="zh-CN"/>
        </w:rPr>
        <w:t>;</w:t>
      </w:r>
    </w:p>
    <w:p w14:paraId="1258B0ED"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 corps</w:t>
      </w:r>
    </w:p>
    <w:p w14:paraId="6F882D6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564339FC"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Les bras</w:t>
      </w:r>
    </w:p>
    <w:p w14:paraId="6C1469C3"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662A4949"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milieuy</w:t>
      </w:r>
      <w:r w:rsidRPr="00572565">
        <w:rPr>
          <w:color w:val="808030"/>
          <w:lang w:val="fr-FR" w:eastAsia="zh-CN"/>
        </w:rPr>
        <w:t>)</w:t>
      </w:r>
      <w:r w:rsidRPr="00572565">
        <w:rPr>
          <w:color w:val="800080"/>
          <w:lang w:val="fr-FR" w:eastAsia="zh-CN"/>
        </w:rPr>
        <w:t>;</w:t>
      </w:r>
    </w:p>
    <w:p w14:paraId="7F4A61A3"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Les jambes</w:t>
      </w:r>
    </w:p>
    <w:p w14:paraId="6390AE89"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4084B595"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milieux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800080"/>
          <w:lang w:val="fr-FR" w:eastAsia="zh-CN"/>
        </w:rPr>
        <w:t>;</w:t>
      </w:r>
    </w:p>
    <w:p w14:paraId="3E36D99D"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5947369F" w14:textId="77777777" w:rsidR="00572565" w:rsidRPr="008B351D" w:rsidRDefault="00572565" w:rsidP="000F50A8">
      <w:pPr>
        <w:pStyle w:val="Code"/>
        <w:keepNext w:val="0"/>
        <w:keepLines w:val="0"/>
        <w:rPr>
          <w:color w:val="000000"/>
          <w:lang w:val="en-US" w:eastAsia="zh-CN"/>
        </w:rPr>
      </w:pPr>
    </w:p>
    <w:p w14:paraId="1C0762C2"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2645CA7"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3F436B01"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186CD444"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200</w:t>
      </w:r>
      <w:r w:rsidRPr="008B351D">
        <w:rPr>
          <w:color w:val="808030"/>
          <w:lang w:val="en-US" w:eastAsia="zh-CN"/>
        </w:rPr>
        <w:t>,</w:t>
      </w:r>
      <w:r w:rsidRPr="008B351D">
        <w:rPr>
          <w:color w:val="000000"/>
          <w:lang w:val="en-US" w:eastAsia="zh-CN"/>
        </w:rPr>
        <w:t xml:space="preserve"> </w:t>
      </w:r>
      <w:r w:rsidRPr="008B351D">
        <w:rPr>
          <w:color w:val="008C00"/>
          <w:lang w:val="en-US" w:eastAsia="zh-CN"/>
        </w:rPr>
        <w:t>20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800080"/>
          <w:lang w:val="en-US" w:eastAsia="zh-CN"/>
        </w:rPr>
        <w:t>;</w:t>
      </w:r>
    </w:p>
    <w:p w14:paraId="2217F272"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150</w:t>
      </w:r>
      <w:r w:rsidRPr="008B351D">
        <w:rPr>
          <w:color w:val="808030"/>
          <w:lang w:val="en-US" w:eastAsia="zh-CN"/>
        </w:rPr>
        <w:t>,</w:t>
      </w:r>
      <w:r w:rsidRPr="008B351D">
        <w:rPr>
          <w:color w:val="000000"/>
          <w:lang w:val="en-US" w:eastAsia="zh-CN"/>
        </w:rPr>
        <w:t xml:space="preserve"> </w:t>
      </w:r>
      <w:r w:rsidRPr="008B351D">
        <w:rPr>
          <w:color w:val="008C00"/>
          <w:lang w:val="en-US" w:eastAsia="zh-CN"/>
        </w:rPr>
        <w:t>500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25</w:t>
      </w:r>
      <w:r w:rsidRPr="008B351D">
        <w:rPr>
          <w:color w:val="808030"/>
          <w:lang w:val="en-US" w:eastAsia="zh-CN"/>
        </w:rPr>
        <w:t>)</w:t>
      </w:r>
      <w:r w:rsidRPr="008B351D">
        <w:rPr>
          <w:color w:val="800080"/>
          <w:lang w:val="en-US" w:eastAsia="zh-CN"/>
        </w:rPr>
        <w:t>;</w:t>
      </w:r>
    </w:p>
    <w:p w14:paraId="0BBCCCAB"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300</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40</w:t>
      </w:r>
      <w:r w:rsidRPr="008B351D">
        <w:rPr>
          <w:color w:val="808030"/>
          <w:lang w:val="en-US" w:eastAsia="zh-CN"/>
        </w:rPr>
        <w:t>,</w:t>
      </w:r>
      <w:r w:rsidRPr="008B351D">
        <w:rPr>
          <w:color w:val="000000"/>
          <w:lang w:val="en-US" w:eastAsia="zh-CN"/>
        </w:rPr>
        <w:t xml:space="preserve"> </w:t>
      </w:r>
      <w:r w:rsidRPr="008B351D">
        <w:rPr>
          <w:color w:val="008C00"/>
          <w:lang w:val="en-US" w:eastAsia="zh-CN"/>
        </w:rPr>
        <w:t>160</w:t>
      </w:r>
      <w:r w:rsidRPr="008B351D">
        <w:rPr>
          <w:color w:val="808030"/>
          <w:lang w:val="en-US" w:eastAsia="zh-CN"/>
        </w:rPr>
        <w:t>)</w:t>
      </w:r>
      <w:r w:rsidRPr="008B351D">
        <w:rPr>
          <w:color w:val="800080"/>
          <w:lang w:val="en-US" w:eastAsia="zh-CN"/>
        </w:rPr>
        <w:t>;</w:t>
      </w:r>
    </w:p>
    <w:p w14:paraId="65047A03" w14:textId="77777777" w:rsidR="00572565" w:rsidRPr="00572565" w:rsidRDefault="00572565" w:rsidP="00572565">
      <w:pPr>
        <w:pStyle w:val="Code"/>
        <w:rPr>
          <w:color w:val="000000"/>
          <w:lang w:val="it-IT" w:eastAsia="zh-CN"/>
        </w:rPr>
      </w:pPr>
      <w:r w:rsidRPr="008B351D">
        <w:rPr>
          <w:color w:val="000000"/>
          <w:lang w:val="en-US" w:eastAsia="zh-CN"/>
        </w:rPr>
        <w:t xml:space="preserve">    </w:t>
      </w:r>
      <w:r w:rsidRPr="00572565">
        <w:rPr>
          <w:color w:val="000000"/>
          <w:lang w:val="it-IT" w:eastAsia="zh-CN"/>
        </w:rPr>
        <w:t>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150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000000"/>
          <w:lang w:val="it-IT" w:eastAsia="zh-CN"/>
        </w:rPr>
        <w:t xml:space="preserve"> </w:t>
      </w:r>
      <w:r w:rsidRPr="00572565">
        <w:rPr>
          <w:color w:val="008C00"/>
          <w:lang w:val="it-IT" w:eastAsia="zh-CN"/>
        </w:rPr>
        <w:t>40</w:t>
      </w:r>
      <w:r w:rsidRPr="00572565">
        <w:rPr>
          <w:color w:val="808030"/>
          <w:lang w:val="it-IT" w:eastAsia="zh-CN"/>
        </w:rPr>
        <w:t>,</w:t>
      </w:r>
      <w:r w:rsidRPr="00572565">
        <w:rPr>
          <w:color w:val="000000"/>
          <w:lang w:val="it-IT" w:eastAsia="zh-CN"/>
        </w:rPr>
        <w:t xml:space="preserve"> </w:t>
      </w:r>
      <w:r w:rsidRPr="00572565">
        <w:rPr>
          <w:color w:val="008C00"/>
          <w:lang w:val="it-IT" w:eastAsia="zh-CN"/>
        </w:rPr>
        <w:t>80</w:t>
      </w:r>
      <w:r w:rsidRPr="00572565">
        <w:rPr>
          <w:color w:val="808030"/>
          <w:lang w:val="it-IT" w:eastAsia="zh-CN"/>
        </w:rPr>
        <w:t>)</w:t>
      </w:r>
      <w:r w:rsidRPr="00572565">
        <w:rPr>
          <w:color w:val="800080"/>
          <w:lang w:val="it-IT" w:eastAsia="zh-CN"/>
        </w:rPr>
        <w:t>;</w:t>
      </w:r>
    </w:p>
    <w:p w14:paraId="77C9A046"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50</w:t>
      </w:r>
      <w:r w:rsidRPr="00572565">
        <w:rPr>
          <w:color w:val="808030"/>
          <w:lang w:val="it-IT" w:eastAsia="zh-CN"/>
        </w:rPr>
        <w:t>,</w:t>
      </w:r>
      <w:r w:rsidRPr="00572565">
        <w:rPr>
          <w:color w:val="000000"/>
          <w:lang w:val="it-IT" w:eastAsia="zh-CN"/>
        </w:rPr>
        <w:t xml:space="preserve"> </w:t>
      </w:r>
      <w:r w:rsidRPr="00572565">
        <w:rPr>
          <w:color w:val="008C00"/>
          <w:lang w:val="it-IT" w:eastAsia="zh-CN"/>
        </w:rPr>
        <w:t>350</w:t>
      </w:r>
      <w:r w:rsidRPr="00572565">
        <w:rPr>
          <w:color w:val="808030"/>
          <w:lang w:val="it-IT" w:eastAsia="zh-CN"/>
        </w:rPr>
        <w:t>,</w:t>
      </w:r>
      <w:r w:rsidRPr="00572565">
        <w:rPr>
          <w:color w:val="000000"/>
          <w:lang w:val="it-IT" w:eastAsia="zh-CN"/>
        </w:rPr>
        <w:t xml:space="preserve"> </w:t>
      </w:r>
      <w:r w:rsidRPr="00572565">
        <w:rPr>
          <w:color w:val="008C00"/>
          <w:lang w:val="it-IT" w:eastAsia="zh-CN"/>
        </w:rPr>
        <w:t>100</w:t>
      </w:r>
      <w:r w:rsidRPr="00572565">
        <w:rPr>
          <w:color w:val="808030"/>
          <w:lang w:val="it-IT" w:eastAsia="zh-CN"/>
        </w:rPr>
        <w:t>,</w:t>
      </w:r>
      <w:r w:rsidRPr="00572565">
        <w:rPr>
          <w:color w:val="000000"/>
          <w:lang w:val="it-IT" w:eastAsia="zh-CN"/>
        </w:rPr>
        <w:t xml:space="preserve"> </w:t>
      </w:r>
      <w:r w:rsidRPr="00572565">
        <w:rPr>
          <w:color w:val="008C00"/>
          <w:lang w:val="it-IT" w:eastAsia="zh-CN"/>
        </w:rPr>
        <w:t>200</w:t>
      </w:r>
      <w:r w:rsidRPr="00572565">
        <w:rPr>
          <w:color w:val="808030"/>
          <w:lang w:val="it-IT" w:eastAsia="zh-CN"/>
        </w:rPr>
        <w:t>)</w:t>
      </w:r>
      <w:r w:rsidRPr="00572565">
        <w:rPr>
          <w:color w:val="800080"/>
          <w:lang w:val="it-IT" w:eastAsia="zh-CN"/>
        </w:rPr>
        <w:t>;</w:t>
      </w:r>
    </w:p>
    <w:p w14:paraId="0D169FCF" w14:textId="77777777" w:rsidR="00572565" w:rsidRPr="00572565" w:rsidRDefault="00572565" w:rsidP="00572565">
      <w:pPr>
        <w:pStyle w:val="Code"/>
        <w:rPr>
          <w:color w:val="000000"/>
          <w:lang w:val="it-IT" w:eastAsia="zh-CN"/>
        </w:rPr>
      </w:pPr>
      <w:r w:rsidRPr="00572565">
        <w:rPr>
          <w:color w:val="000000"/>
          <w:lang w:val="it-IT" w:eastAsia="zh-CN"/>
        </w:rPr>
        <w:t xml:space="preserve">    paintIti</w:t>
      </w:r>
      <w:r w:rsidRPr="00572565">
        <w:rPr>
          <w:color w:val="808030"/>
          <w:lang w:val="it-IT" w:eastAsia="zh-CN"/>
        </w:rPr>
        <w:t>(</w:t>
      </w:r>
      <w:r w:rsidRPr="00572565">
        <w:rPr>
          <w:color w:val="000000"/>
          <w:lang w:val="it-IT" w:eastAsia="zh-CN"/>
        </w:rPr>
        <w:t>g</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300</w:t>
      </w:r>
      <w:r w:rsidRPr="00572565">
        <w:rPr>
          <w:color w:val="808030"/>
          <w:lang w:val="it-IT" w:eastAsia="zh-CN"/>
        </w:rPr>
        <w:t>,</w:t>
      </w:r>
      <w:r w:rsidRPr="00572565">
        <w:rPr>
          <w:color w:val="000000"/>
          <w:lang w:val="it-IT" w:eastAsia="zh-CN"/>
        </w:rPr>
        <w:t xml:space="preserve"> </w:t>
      </w:r>
      <w:r w:rsidRPr="00572565">
        <w:rPr>
          <w:color w:val="008C00"/>
          <w:lang w:val="it-IT" w:eastAsia="zh-CN"/>
        </w:rPr>
        <w:t>60</w:t>
      </w:r>
      <w:r w:rsidRPr="00572565">
        <w:rPr>
          <w:color w:val="808030"/>
          <w:lang w:val="it-IT" w:eastAsia="zh-CN"/>
        </w:rPr>
        <w:t>,</w:t>
      </w:r>
      <w:r w:rsidRPr="00572565">
        <w:rPr>
          <w:color w:val="000000"/>
          <w:lang w:val="it-IT" w:eastAsia="zh-CN"/>
        </w:rPr>
        <w:t xml:space="preserve"> </w:t>
      </w:r>
      <w:r w:rsidRPr="00572565">
        <w:rPr>
          <w:color w:val="008C00"/>
          <w:lang w:val="it-IT" w:eastAsia="zh-CN"/>
        </w:rPr>
        <w:t>120</w:t>
      </w:r>
      <w:r w:rsidRPr="00572565">
        <w:rPr>
          <w:color w:val="808030"/>
          <w:lang w:val="it-IT" w:eastAsia="zh-CN"/>
        </w:rPr>
        <w:t>)</w:t>
      </w:r>
      <w:r w:rsidRPr="00572565">
        <w:rPr>
          <w:color w:val="800080"/>
          <w:lang w:val="it-IT" w:eastAsia="zh-CN"/>
        </w:rPr>
        <w:t>;</w:t>
      </w:r>
    </w:p>
    <w:p w14:paraId="37FD7DC6" w14:textId="77777777" w:rsidR="00572565" w:rsidRPr="00572565" w:rsidRDefault="00572565" w:rsidP="00572565">
      <w:pPr>
        <w:pStyle w:val="Code"/>
        <w:rPr>
          <w:color w:val="000000"/>
          <w:lang w:val="en-CA" w:eastAsia="zh-CN"/>
        </w:rPr>
      </w:pPr>
      <w:r w:rsidRPr="00572565">
        <w:rPr>
          <w:color w:val="000000"/>
          <w:lang w:val="it-IT" w:eastAsia="zh-CN"/>
        </w:rPr>
        <w:t xml:space="preserve">  </w:t>
      </w:r>
      <w:r w:rsidRPr="00572565">
        <w:rPr>
          <w:color w:val="800080"/>
          <w:lang w:val="en-CA" w:eastAsia="zh-CN"/>
        </w:rPr>
        <w:t>}</w:t>
      </w:r>
    </w:p>
    <w:p w14:paraId="12CEE9E7" w14:textId="77777777" w:rsidR="00572565" w:rsidRPr="00572565" w:rsidRDefault="00572565" w:rsidP="00572565">
      <w:pPr>
        <w:pStyle w:val="Code"/>
        <w:rPr>
          <w:color w:val="000000"/>
          <w:lang w:val="en-CA" w:eastAsia="zh-CN"/>
        </w:rPr>
      </w:pPr>
    </w:p>
    <w:p w14:paraId="26EFF5A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b/>
          <w:bCs/>
          <w:color w:val="800000"/>
          <w:lang w:val="en-CA" w:eastAsia="zh-CN"/>
        </w:rPr>
        <w:t>static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main</w:t>
      </w:r>
      <w:r w:rsidRPr="00572565">
        <w:rPr>
          <w:color w:val="808030"/>
          <w:lang w:val="en-CA" w:eastAsia="zh-CN"/>
        </w:rPr>
        <w:t>(</w:t>
      </w:r>
      <w:r w:rsidRPr="00572565">
        <w:rPr>
          <w:b/>
          <w:bCs/>
          <w:color w:val="BB7977"/>
          <w:lang w:val="en-CA" w:eastAsia="zh-CN"/>
        </w:rPr>
        <w:t>String</w:t>
      </w:r>
      <w:r w:rsidRPr="00572565">
        <w:rPr>
          <w:color w:val="000000"/>
          <w:lang w:val="en-CA" w:eastAsia="zh-CN"/>
        </w:rPr>
        <w:t xml:space="preserve"> args</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EAF93A8"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new</w:t>
      </w:r>
      <w:r w:rsidRPr="00572565">
        <w:rPr>
          <w:color w:val="000000"/>
          <w:lang w:val="en-CA" w:eastAsia="zh-CN"/>
        </w:rPr>
        <w:t xml:space="preserve"> ExercicePlusieursBotEtIti</w:t>
      </w:r>
      <w:r w:rsidRPr="00572565">
        <w:rPr>
          <w:color w:val="808030"/>
          <w:lang w:val="en-CA" w:eastAsia="zh-CN"/>
        </w:rPr>
        <w:t>()</w:t>
      </w:r>
      <w:r w:rsidRPr="00572565">
        <w:rPr>
          <w:color w:val="800080"/>
          <w:lang w:val="en-CA" w:eastAsia="zh-CN"/>
        </w:rPr>
        <w:t>;</w:t>
      </w:r>
    </w:p>
    <w:p w14:paraId="10C07045"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color w:val="800080"/>
          <w:lang w:val="en-CA" w:eastAsia="zh-CN"/>
        </w:rPr>
        <w:t>}</w:t>
      </w:r>
    </w:p>
    <w:p w14:paraId="419FD18C" w14:textId="4B6F9600" w:rsidR="00572565" w:rsidRDefault="00572565" w:rsidP="00572565">
      <w:pPr>
        <w:pStyle w:val="Code"/>
        <w:rPr>
          <w:color w:val="800080"/>
          <w:lang w:val="en-CA" w:eastAsia="zh-CN"/>
        </w:rPr>
      </w:pPr>
      <w:r w:rsidRPr="00572565">
        <w:rPr>
          <w:color w:val="800080"/>
          <w:lang w:val="en-CA" w:eastAsia="zh-CN"/>
        </w:rPr>
        <w:t>}</w:t>
      </w:r>
    </w:p>
    <w:p w14:paraId="12DA55AB" w14:textId="77777777" w:rsidR="003E5B17" w:rsidRPr="00572565" w:rsidRDefault="003E5B17" w:rsidP="00572565">
      <w:pPr>
        <w:pStyle w:val="Code"/>
        <w:rPr>
          <w:color w:val="000000"/>
          <w:lang w:val="en-CA" w:eastAsia="zh-CN"/>
        </w:rPr>
      </w:pPr>
    </w:p>
    <w:p w14:paraId="1869C1E8" w14:textId="77777777" w:rsidR="00A03321" w:rsidRDefault="00A03321" w:rsidP="00A03321">
      <w:pPr>
        <w:pStyle w:val="Corpsdetexte"/>
      </w:pPr>
    </w:p>
    <w:p w14:paraId="2C4099B4" w14:textId="77777777" w:rsidR="00A03321" w:rsidRDefault="00A03321" w:rsidP="006C3EE9">
      <w:pPr>
        <w:pStyle w:val="Corpsdetexte"/>
        <w:keepNext/>
        <w:keepLines/>
      </w:pPr>
      <w:r>
        <w:lastRenderedPageBreak/>
        <w:t>Résultat :</w:t>
      </w:r>
    </w:p>
    <w:p w14:paraId="45555F9D" w14:textId="0E2799A2" w:rsidR="00A03321" w:rsidRDefault="004B7EE2" w:rsidP="006C3EE9">
      <w:pPr>
        <w:pStyle w:val="Corpsdetexte"/>
        <w:keepNext/>
        <w:keepLines/>
      </w:pPr>
      <w:r>
        <w:rPr>
          <w:noProof/>
          <w:lang w:val="en-US" w:eastAsia="en-US"/>
        </w:rPr>
        <w:drawing>
          <wp:inline distT="0" distB="0" distL="0" distR="0" wp14:anchorId="17735227" wp14:editId="1E29A109">
            <wp:extent cx="2209800" cy="3225800"/>
            <wp:effectExtent l="0" t="0" r="0" b="0"/>
            <wp:docPr id="159004377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rotWithShape="1">
                    <a:blip r:embed="rId283">
                      <a:extLst>
                        <a:ext uri="{28A0092B-C50C-407E-A947-70E740481C1C}">
                          <a14:useLocalDpi xmlns:a14="http://schemas.microsoft.com/office/drawing/2010/main" val="0"/>
                        </a:ext>
                      </a:extLst>
                    </a:blip>
                    <a:srcRect l="2638" t="6328" r="5565" b="4376"/>
                    <a:stretch/>
                  </pic:blipFill>
                  <pic:spPr bwMode="auto">
                    <a:xfrm>
                      <a:off x="0" y="0"/>
                      <a:ext cx="2209800" cy="3225800"/>
                    </a:xfrm>
                    <a:prstGeom prst="rect">
                      <a:avLst/>
                    </a:prstGeom>
                    <a:ln>
                      <a:noFill/>
                    </a:ln>
                    <a:extLst>
                      <a:ext uri="{53640926-AAD7-44D8-BBD7-CCE9431645EC}">
                        <a14:shadowObscured xmlns:a14="http://schemas.microsoft.com/office/drawing/2010/main"/>
                      </a:ext>
                    </a:extLst>
                  </pic:spPr>
                </pic:pic>
              </a:graphicData>
            </a:graphic>
          </wp:inline>
        </w:drawing>
      </w:r>
    </w:p>
    <w:p w14:paraId="203D8789" w14:textId="77777777" w:rsidR="006C3EE9" w:rsidRDefault="006C3EE9" w:rsidP="006C3EE9">
      <w:pPr>
        <w:pStyle w:val="Corpsdetexte"/>
      </w:pPr>
    </w:p>
    <w:p w14:paraId="7741DFFA" w14:textId="77777777" w:rsidR="00A03321" w:rsidRDefault="00A03321" w:rsidP="006C3EE9">
      <w:pPr>
        <w:pStyle w:val="Titre2"/>
        <w:keepLines/>
        <w:spacing w:line="240" w:lineRule="auto"/>
      </w:pPr>
      <w:bookmarkStart w:id="131" w:name="_Toc508793537"/>
      <w:bookmarkStart w:id="132" w:name="_Toc44667593"/>
      <w:r>
        <w:t xml:space="preserve">Traitement des événements de souris (interface </w:t>
      </w:r>
      <w:r w:rsidRPr="16CBE89F">
        <w:rPr>
          <w:i/>
          <w:iCs/>
        </w:rPr>
        <w:t>MouseListener</w:t>
      </w:r>
      <w:r>
        <w:t>)</w:t>
      </w:r>
      <w:bookmarkEnd w:id="131"/>
      <w:bookmarkEnd w:id="132"/>
    </w:p>
    <w:p w14:paraId="353A60C6" w14:textId="77777777" w:rsidR="00A03321" w:rsidRDefault="00A03321" w:rsidP="006C3EE9">
      <w:pPr>
        <w:pStyle w:val="Corpsdetexte"/>
        <w:keepLines/>
      </w:pPr>
      <w:r>
        <w:t xml:space="preserve">Dans les applications interactives, il faut pouvoir détecter les actions de l’utilisateur (déplacement de la souris, click de la souris, touche de clavier, etc.) et y réagir. Le package </w:t>
      </w:r>
      <w:r>
        <w:rPr>
          <w:i/>
          <w:iCs/>
        </w:rPr>
        <w:t>java.awt</w:t>
      </w:r>
      <w:r>
        <w:t xml:space="preserve"> inclut les mécanismes à cet effet.</w:t>
      </w:r>
    </w:p>
    <w:p w14:paraId="1B9F5596" w14:textId="09E26523" w:rsidR="00A03321" w:rsidRDefault="00A03321" w:rsidP="006C3EE9">
      <w:pPr>
        <w:pStyle w:val="Corpsdetexte"/>
        <w:keepNext/>
        <w:keepLines/>
      </w:pPr>
      <w:r>
        <w:rPr>
          <w:b/>
          <w:bCs/>
        </w:rPr>
        <w:lastRenderedPageBreak/>
        <w:t>Exemple</w:t>
      </w:r>
      <w:r>
        <w:t xml:space="preserve">. </w:t>
      </w:r>
      <w:hyperlink r:id="rId284" w:history="1">
        <w:r w:rsidRPr="00C739DA">
          <w:rPr>
            <w:rFonts w:ascii="Segoe UI" w:hAnsi="Segoe UI" w:cs="Segoe UI"/>
            <w:color w:val="0366D6"/>
            <w:lang w:val="fr-CA"/>
          </w:rPr>
          <w:t>JavaPasAPas</w:t>
        </w:r>
      </w:hyperlink>
      <w:r w:rsidRPr="00C739DA">
        <w:rPr>
          <w:rFonts w:ascii="Segoe UI" w:hAnsi="Segoe UI" w:cs="Segoe UI"/>
          <w:color w:val="586069"/>
          <w:lang w:val="fr-CA"/>
        </w:rPr>
        <w:t>/</w:t>
      </w:r>
      <w:r w:rsidR="00572565">
        <w:rPr>
          <w:rFonts w:ascii="Segoe UI" w:hAnsi="Segoe UI" w:cs="Segoe UI"/>
          <w:b/>
          <w:bCs/>
          <w:color w:val="586069"/>
          <w:lang w:val="fr-CA"/>
        </w:rPr>
        <w:t>chapitre_5/E</w:t>
      </w:r>
      <w:r w:rsidRPr="00C739DA">
        <w:rPr>
          <w:rFonts w:ascii="Segoe UI" w:hAnsi="Segoe UI" w:cs="Segoe UI"/>
          <w:b/>
          <w:bCs/>
          <w:color w:val="586069"/>
          <w:lang w:val="fr-CA"/>
        </w:rPr>
        <w:t>xempleEvenementSouris.java</w:t>
      </w:r>
    </w:p>
    <w:p w14:paraId="4AA3242C" w14:textId="77777777" w:rsidR="00A03321" w:rsidRDefault="00A03321" w:rsidP="00572565">
      <w:pPr>
        <w:pStyle w:val="Corpsdetexte"/>
        <w:keepNext/>
        <w:keepLines/>
      </w:pPr>
      <w:r>
        <w:t xml:space="preserve">Le programme suivant illustre les mécanismes de base de détection des actions de la souris. Le programme répond à un </w:t>
      </w:r>
      <w:r w:rsidRPr="006B50DE">
        <w:rPr>
          <w:i/>
        </w:rPr>
        <w:t>click</w:t>
      </w:r>
      <w:r>
        <w:t xml:space="preserve"> </w:t>
      </w:r>
      <w:r w:rsidRPr="006B50DE">
        <w:rPr>
          <w:i/>
        </w:rPr>
        <w:t>de la souris</w:t>
      </w:r>
      <w:r>
        <w:t xml:space="preserve"> (bouton de gauche enfoncé avec Windows) en déplaçant le </w:t>
      </w:r>
      <w:r w:rsidRPr="004237C8">
        <w:rPr>
          <w:i/>
        </w:rPr>
        <w:t>Bot</w:t>
      </w:r>
      <w:r>
        <w:t xml:space="preserve"> à la position du click. La position du click est déterminée par la position du curseur de souris au moment où le bouton est enfoncé.</w:t>
      </w:r>
    </w:p>
    <w:p w14:paraId="08B41DE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00EB1A6E"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5661B1B2"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7CEADB4B" w14:textId="77777777" w:rsidR="00572565" w:rsidRPr="00572565" w:rsidRDefault="00572565" w:rsidP="00572565">
      <w:pPr>
        <w:pStyle w:val="Code"/>
        <w:rPr>
          <w:color w:val="000000"/>
          <w:lang w:eastAsia="zh-CN"/>
        </w:rPr>
      </w:pPr>
    </w:p>
    <w:p w14:paraId="58EBCB8C"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68ECAB1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5A6BE359"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Le premier sera dessiné à la coordodonnée (0,0)</w:t>
      </w:r>
    </w:p>
    <w:p w14:paraId="77FDB94D"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x du Bot à dessiner</w:t>
      </w:r>
    </w:p>
    <w:p w14:paraId="5BBAB55C"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Coordodonnée y du Bot à dessiner</w:t>
      </w:r>
    </w:p>
    <w:p w14:paraId="24CC63F7" w14:textId="77777777" w:rsidR="00572565" w:rsidRPr="00572565" w:rsidRDefault="00572565" w:rsidP="00572565">
      <w:pPr>
        <w:pStyle w:val="Code"/>
        <w:rPr>
          <w:color w:val="000000"/>
          <w:lang w:eastAsia="zh-CN"/>
        </w:rPr>
      </w:pPr>
    </w:p>
    <w:p w14:paraId="5023B087"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w:t>
      </w:r>
      <w:r w:rsidRPr="00572565">
        <w:rPr>
          <w:color w:val="808030"/>
          <w:lang w:eastAsia="zh-CN"/>
        </w:rPr>
        <w:t>()</w:t>
      </w:r>
      <w:r w:rsidRPr="00572565">
        <w:rPr>
          <w:color w:val="000000"/>
          <w:lang w:eastAsia="zh-CN"/>
        </w:rPr>
        <w:t xml:space="preserve"> </w:t>
      </w:r>
      <w:r w:rsidRPr="00572565">
        <w:rPr>
          <w:color w:val="800080"/>
          <w:lang w:eastAsia="zh-CN"/>
        </w:rPr>
        <w:t>{</w:t>
      </w:r>
    </w:p>
    <w:p w14:paraId="043814EC"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76874818" w14:textId="77777777" w:rsidR="00572565" w:rsidRPr="00572565" w:rsidRDefault="00572565" w:rsidP="00572565">
      <w:pPr>
        <w:pStyle w:val="Code"/>
        <w:rPr>
          <w:color w:val="000000"/>
          <w:lang w:eastAsia="zh-CN"/>
        </w:rPr>
      </w:pPr>
    </w:p>
    <w:p w14:paraId="3EE5C0EC"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0F26EF7C" w14:textId="77777777" w:rsidR="00572565" w:rsidRPr="00572565" w:rsidRDefault="00572565" w:rsidP="00572565">
      <w:pPr>
        <w:pStyle w:val="Code"/>
        <w:rPr>
          <w:color w:val="000000"/>
          <w:lang w:val="fr-FR" w:eastAsia="zh-CN"/>
        </w:rPr>
      </w:pPr>
      <w:r w:rsidRPr="00572565">
        <w:rPr>
          <w:color w:val="000000"/>
          <w:lang w:eastAsia="zh-CN"/>
        </w:rPr>
        <w:t xml:space="preserve">    </w:t>
      </w:r>
      <w:r w:rsidRPr="00572565">
        <w:rPr>
          <w:color w:val="696969"/>
          <w:lang w:val="fr-FR" w:eastAsia="zh-CN"/>
        </w:rPr>
        <w:t>// réagir aux événements de souris est l'objet</w:t>
      </w:r>
    </w:p>
    <w:p w14:paraId="63BE220A"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qui est créé par ce constructeur</w:t>
      </w:r>
    </w:p>
    <w:p w14:paraId="102CCA1A"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21521393" w14:textId="77777777" w:rsidR="00572565" w:rsidRPr="00572565" w:rsidRDefault="00572565" w:rsidP="00572565">
      <w:pPr>
        <w:pStyle w:val="Code"/>
        <w:rPr>
          <w:color w:val="000000"/>
          <w:lang w:val="en-CA" w:eastAsia="zh-CN"/>
        </w:rPr>
      </w:pPr>
    </w:p>
    <w:p w14:paraId="64C5B6DB"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1004E234"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266694EC"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486BE5C5" w14:textId="77777777" w:rsidR="00572565" w:rsidRPr="00572565" w:rsidRDefault="00572565" w:rsidP="00572565">
      <w:pPr>
        <w:pStyle w:val="Code"/>
        <w:rPr>
          <w:color w:val="000000"/>
          <w:lang w:val="fr-FR" w:eastAsia="zh-CN"/>
        </w:rPr>
      </w:pPr>
      <w:r w:rsidRPr="00572565">
        <w:rPr>
          <w:color w:val="000000"/>
          <w:lang w:val="en-CA" w:eastAsia="zh-CN"/>
        </w:rPr>
        <w:t xml:space="preserve">  </w:t>
      </w:r>
      <w:r w:rsidRPr="00572565">
        <w:rPr>
          <w:color w:val="800080"/>
          <w:lang w:val="fr-FR" w:eastAsia="zh-CN"/>
        </w:rPr>
        <w:t>}</w:t>
      </w:r>
    </w:p>
    <w:p w14:paraId="6E5A8DB5" w14:textId="77777777" w:rsidR="00572565" w:rsidRPr="00572565" w:rsidRDefault="00572565" w:rsidP="00572565">
      <w:pPr>
        <w:pStyle w:val="Code"/>
        <w:rPr>
          <w:color w:val="000000"/>
          <w:lang w:val="fr-FR" w:eastAsia="zh-CN"/>
        </w:rPr>
      </w:pPr>
    </w:p>
    <w:p w14:paraId="22FB3C1C"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B3DD29E"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2DC5C613"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74C961B" w14:textId="77777777" w:rsidR="00572565" w:rsidRPr="00572565" w:rsidRDefault="00572565" w:rsidP="00572565">
      <w:pPr>
        <w:pStyle w:val="Code"/>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x de la souris dans la variable x</w:t>
      </w:r>
    </w:p>
    <w:p w14:paraId="70273D0F"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coordodonnée y de la souris dans la variable y</w:t>
      </w:r>
    </w:p>
    <w:p w14:paraId="2C5E4B95"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38865298" w14:textId="77777777" w:rsidR="00572565" w:rsidRPr="00572565" w:rsidRDefault="00572565" w:rsidP="00572565">
      <w:pPr>
        <w:pStyle w:val="Code"/>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141B654B"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800080"/>
          <w:lang w:val="fr-FR" w:eastAsia="zh-CN"/>
        </w:rPr>
        <w:t>}</w:t>
      </w:r>
    </w:p>
    <w:p w14:paraId="7A099A13" w14:textId="77777777" w:rsidR="00572565" w:rsidRPr="00572565" w:rsidRDefault="00572565" w:rsidP="00572565">
      <w:pPr>
        <w:pStyle w:val="Code"/>
        <w:rPr>
          <w:color w:val="000000"/>
          <w:lang w:val="fr-FR" w:eastAsia="zh-CN"/>
        </w:rPr>
      </w:pPr>
    </w:p>
    <w:p w14:paraId="5D68D512"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Il faut absolument définir les autres méthodes pour les autres</w:t>
      </w:r>
    </w:p>
    <w:p w14:paraId="19C2EB48"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événements de souris même s'ils ne font rien</w:t>
      </w:r>
    </w:p>
    <w:p w14:paraId="65C8F787"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9CCF618" w14:textId="77777777" w:rsidR="00572565" w:rsidRPr="00572565" w:rsidRDefault="00572565" w:rsidP="00572565">
      <w:pPr>
        <w:pStyle w:val="Code"/>
        <w:rPr>
          <w:color w:val="000000"/>
          <w:lang w:val="en-CA" w:eastAsia="zh-CN"/>
        </w:rPr>
      </w:pPr>
    </w:p>
    <w:p w14:paraId="7709E0D0"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102938E" w14:textId="77777777" w:rsidR="00572565" w:rsidRPr="00572565" w:rsidRDefault="00572565" w:rsidP="00572565">
      <w:pPr>
        <w:pStyle w:val="Code"/>
        <w:rPr>
          <w:color w:val="000000"/>
          <w:lang w:val="en-CA" w:eastAsia="zh-CN"/>
        </w:rPr>
      </w:pPr>
    </w:p>
    <w:p w14:paraId="6AE3A27F"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9DDE244" w14:textId="77777777" w:rsidR="00572565" w:rsidRPr="00572565" w:rsidRDefault="00572565" w:rsidP="00572565">
      <w:pPr>
        <w:pStyle w:val="Code"/>
        <w:rPr>
          <w:color w:val="000000"/>
          <w:lang w:val="en-CA" w:eastAsia="zh-CN"/>
        </w:rPr>
      </w:pPr>
    </w:p>
    <w:p w14:paraId="103E158F"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8CDD409" w14:textId="77777777" w:rsidR="00572565" w:rsidRPr="00572565" w:rsidRDefault="00572565" w:rsidP="00572565">
      <w:pPr>
        <w:pStyle w:val="Code"/>
        <w:rPr>
          <w:color w:val="000000"/>
          <w:lang w:val="en-CA" w:eastAsia="zh-CN"/>
        </w:rPr>
      </w:pPr>
    </w:p>
    <w:p w14:paraId="4B4C22E1" w14:textId="77777777" w:rsidR="00572565" w:rsidRPr="00572565" w:rsidRDefault="00572565" w:rsidP="00572565">
      <w:pPr>
        <w:pStyle w:val="Code"/>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42E2E1C3"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14FBCF62"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1B4F9867" w14:textId="77777777" w:rsidR="00572565" w:rsidRPr="00572565" w:rsidRDefault="00572565" w:rsidP="00572565">
      <w:pPr>
        <w:pStyle w:val="Code"/>
        <w:rPr>
          <w:color w:val="000000"/>
          <w:lang w:val="fr-FR" w:eastAsia="zh-CN"/>
        </w:rPr>
      </w:pPr>
    </w:p>
    <w:p w14:paraId="57966AED"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4090F930"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14B48048"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6BA9F576"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23AAF9E"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0703510" w14:textId="77777777" w:rsidR="00572565" w:rsidRPr="00572565" w:rsidRDefault="00572565" w:rsidP="00572565">
      <w:pPr>
        <w:pStyle w:val="Code"/>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7BB0799B" w14:textId="77777777" w:rsidR="00572565" w:rsidRPr="00572565" w:rsidRDefault="00572565" w:rsidP="00572565">
      <w:pPr>
        <w:pStyle w:val="Code"/>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C36247F" w14:textId="77777777" w:rsidR="00572565" w:rsidRPr="00572565" w:rsidRDefault="00572565" w:rsidP="00572565">
      <w:pPr>
        <w:pStyle w:val="Code"/>
        <w:rPr>
          <w:color w:val="000000"/>
          <w:lang w:val="fr-FR" w:eastAsia="zh-CN"/>
        </w:rPr>
      </w:pPr>
      <w:r w:rsidRPr="00572565">
        <w:rPr>
          <w:color w:val="000000"/>
          <w:lang w:val="fr-FR" w:eastAsia="zh-CN"/>
        </w:rPr>
        <w:lastRenderedPageBreak/>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422F947"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CC1C3CD"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4081735A"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41332268"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61BBBA09" w14:textId="77777777" w:rsidR="00572565" w:rsidRPr="00572565" w:rsidRDefault="00572565" w:rsidP="00572565">
      <w:pPr>
        <w:pStyle w:val="Code"/>
        <w:rPr>
          <w:color w:val="000000"/>
          <w:lang w:val="fr-FR" w:eastAsia="zh-CN"/>
        </w:rPr>
      </w:pPr>
    </w:p>
    <w:p w14:paraId="79DCC555"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258B3475"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6868399A"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0176C5A1" w14:textId="77777777" w:rsidR="00572565" w:rsidRPr="008B351D" w:rsidRDefault="00572565" w:rsidP="00572565">
      <w:pPr>
        <w:pStyle w:val="Code"/>
        <w:rPr>
          <w:color w:val="000000"/>
          <w:lang w:val="en-US" w:eastAsia="zh-CN"/>
        </w:rPr>
      </w:pPr>
    </w:p>
    <w:p w14:paraId="44886E8E"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410618DA"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21F42B47"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2F2D129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6F2F15DA" w14:textId="77777777" w:rsidR="00572565" w:rsidRPr="008B351D" w:rsidRDefault="00572565" w:rsidP="00572565">
      <w:pPr>
        <w:pStyle w:val="Code"/>
        <w:rPr>
          <w:color w:val="000000"/>
          <w:lang w:val="en-US" w:eastAsia="zh-CN"/>
        </w:rPr>
      </w:pPr>
    </w:p>
    <w:p w14:paraId="7C6634B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78015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w:t>
      </w:r>
      <w:r w:rsidRPr="00987493">
        <w:rPr>
          <w:color w:val="808030"/>
          <w:lang w:val="fr-FR" w:eastAsia="zh-CN"/>
        </w:rPr>
        <w:t>()</w:t>
      </w:r>
      <w:r w:rsidRPr="00987493">
        <w:rPr>
          <w:color w:val="800080"/>
          <w:lang w:val="fr-FR" w:eastAsia="zh-CN"/>
        </w:rPr>
        <w:t>;</w:t>
      </w:r>
    </w:p>
    <w:p w14:paraId="67C00174"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4C04B35B" w14:textId="5D154887" w:rsidR="00572565" w:rsidRDefault="00572565" w:rsidP="00572565">
      <w:pPr>
        <w:pStyle w:val="Code"/>
        <w:rPr>
          <w:color w:val="800080"/>
          <w:lang w:val="fr-FR" w:eastAsia="zh-CN"/>
        </w:rPr>
      </w:pPr>
      <w:r w:rsidRPr="00987493">
        <w:rPr>
          <w:color w:val="800080"/>
          <w:lang w:val="fr-FR" w:eastAsia="zh-CN"/>
        </w:rPr>
        <w:t>}</w:t>
      </w:r>
    </w:p>
    <w:p w14:paraId="148C40DB" w14:textId="77777777" w:rsidR="003E5B17" w:rsidRPr="00987493" w:rsidRDefault="003E5B17" w:rsidP="00572565">
      <w:pPr>
        <w:pStyle w:val="Code"/>
        <w:rPr>
          <w:color w:val="000000"/>
          <w:lang w:val="fr-FR" w:eastAsia="zh-CN"/>
        </w:rPr>
      </w:pPr>
    </w:p>
    <w:p w14:paraId="57DACF0E" w14:textId="77777777" w:rsidR="00A03321" w:rsidRDefault="00A03321" w:rsidP="00A03321">
      <w:pPr>
        <w:pStyle w:val="Corpsdetexte"/>
      </w:pPr>
    </w:p>
    <w:p w14:paraId="00462EEC" w14:textId="3BB25D54" w:rsidR="00A03321" w:rsidRDefault="00A03321" w:rsidP="00A03321">
      <w:pPr>
        <w:pStyle w:val="Corpsdetexte"/>
      </w:pPr>
      <w:r>
        <w:t xml:space="preserve">Chaque fois que l’utilisateur emploie la souris, ceci produit un </w:t>
      </w:r>
      <w:r>
        <w:rPr>
          <w:i/>
          <w:iCs/>
        </w:rPr>
        <w:t>événement</w:t>
      </w:r>
      <w:r>
        <w:t xml:space="preserve"> (</w:t>
      </w:r>
      <w:r>
        <w:rPr>
          <w:i/>
          <w:iCs/>
        </w:rPr>
        <w:t>event</w:t>
      </w:r>
      <w:r>
        <w:t xml:space="preserve">) </w:t>
      </w:r>
      <w:r>
        <w:rPr>
          <w:i/>
          <w:iCs/>
        </w:rPr>
        <w:t>d’interface à l’utilisateur</w:t>
      </w:r>
      <w:r>
        <w:t xml:space="preserve">. Un événement d’interface à l’utilisateur est le résultat d’une action de l’utilisateur sur un périphérique d’entrée tel que la souris ou le clavier. Pour réagir à l’événement, il faut programmer une méthode qui sera automatiquement activée lorsque l’événement est détecté. Cette méthode a une signature </w:t>
      </w:r>
      <w:r w:rsidR="00087F02">
        <w:t>prédéfinie</w:t>
      </w:r>
      <w:r>
        <w:t xml:space="preserve"> (e.g. </w:t>
      </w:r>
      <w:hyperlink r:id="rId285" w:anchor="mousePressed-java.awt.event.MouseEvent-" w:history="1">
        <w:r w:rsidRPr="00A038B5">
          <w:rPr>
            <w:rFonts w:ascii="DejaVu Sans Mono" w:hAnsi="DejaVu Sans Mono" w:cs="Courier New"/>
            <w:b/>
            <w:bCs/>
            <w:color w:val="4A6782"/>
            <w:spacing w:val="0"/>
            <w:sz w:val="21"/>
            <w:szCs w:val="21"/>
          </w:rPr>
          <w:t>mousePressed</w:t>
        </w:r>
      </w:hyperlink>
      <w:r w:rsidRPr="00A038B5">
        <w:rPr>
          <w:rFonts w:ascii="DejaVu Sans Mono" w:hAnsi="DejaVu Sans Mono" w:cs="Courier New"/>
          <w:color w:val="353833"/>
          <w:spacing w:val="0"/>
          <w:sz w:val="21"/>
          <w:szCs w:val="21"/>
        </w:rPr>
        <w:t>(</w:t>
      </w:r>
      <w:hyperlink r:id="rId286" w:tooltip="class in java.awt.event" w:history="1">
        <w:r w:rsidRPr="00A038B5">
          <w:rPr>
            <w:rFonts w:ascii="DejaVu Sans Mono" w:hAnsi="DejaVu Sans Mono" w:cs="Courier New"/>
            <w:b/>
            <w:bCs/>
            <w:color w:val="4A6782"/>
            <w:spacing w:val="0"/>
            <w:sz w:val="21"/>
            <w:szCs w:val="21"/>
          </w:rPr>
          <w:t>MouseEvent</w:t>
        </w:r>
      </w:hyperlink>
      <w:r w:rsidRPr="00A038B5">
        <w:rPr>
          <w:rFonts w:ascii="DejaVu Sans Mono" w:hAnsi="DejaVu Sans Mono" w:cs="Courier New"/>
          <w:color w:val="353833"/>
          <w:spacing w:val="0"/>
          <w:sz w:val="21"/>
          <w:szCs w:val="21"/>
        </w:rPr>
        <w:t> e)</w:t>
      </w:r>
      <w:r>
        <w:t>) pour un événement correspondant à enfoncer le bouton de la souris). Elle doit être incluse dans la classe d’un objet qui est désigné par le programmeur comme écouteur (</w:t>
      </w:r>
      <w:r>
        <w:rPr>
          <w:i/>
          <w:iCs/>
        </w:rPr>
        <w:t>listener</w:t>
      </w:r>
      <w:r>
        <w:t xml:space="preserve">) de l’événement.  </w:t>
      </w:r>
    </w:p>
    <w:p w14:paraId="1F82B741" w14:textId="77777777" w:rsidR="00A03321" w:rsidRDefault="00A03321" w:rsidP="00A03321">
      <w:pPr>
        <w:pStyle w:val="Corpsdetexte"/>
      </w:pPr>
      <w:r>
        <w:t xml:space="preserve">Dans notre exemple, l’objet écouteur est l’objet de la classe </w:t>
      </w:r>
      <w:r>
        <w:rPr>
          <w:i/>
          <w:iCs/>
        </w:rPr>
        <w:t>ExempleEvenementSouris</w:t>
      </w:r>
      <w:r>
        <w:t xml:space="preserve"> qui représente une fenêtre </w:t>
      </w:r>
      <w:hyperlink r:id="rId287" w:tooltip="class in javax.swing" w:history="1">
        <w:r w:rsidRPr="001D395F">
          <w:rPr>
            <w:rStyle w:val="typenamelink1"/>
            <w:rFonts w:ascii="DejaVu Sans" w:hAnsi="DejaVu Sans"/>
            <w:color w:val="4A6782"/>
            <w:sz w:val="21"/>
            <w:szCs w:val="21"/>
            <w:lang w:val="fr-CA"/>
          </w:rPr>
          <w:t>JFrame</w:t>
        </w:r>
      </w:hyperlink>
      <w:r>
        <w:t xml:space="preserve">. La ligne suivante du constructeur désigne </w:t>
      </w:r>
      <w:r w:rsidRPr="003570DA">
        <w:rPr>
          <w:i/>
        </w:rPr>
        <w:t>this</w:t>
      </w:r>
      <w:r>
        <w:t xml:space="preserve"> comme écouteur des événements de la souris. L’identificateur réservé </w:t>
      </w:r>
      <w:r>
        <w:rPr>
          <w:i/>
          <w:iCs/>
        </w:rPr>
        <w:t>this</w:t>
      </w:r>
      <w:r>
        <w:t xml:space="preserve"> représente une référence à l’objet de la classe </w:t>
      </w:r>
      <w:r>
        <w:rPr>
          <w:i/>
          <w:iCs/>
        </w:rPr>
        <w:t>ExempleEvenementSouris</w:t>
      </w:r>
      <w:r>
        <w:t xml:space="preserve"> qui est construit par le constructeur.</w:t>
      </w:r>
    </w:p>
    <w:p w14:paraId="74BCEFD6" w14:textId="77777777" w:rsidR="00A03321" w:rsidRDefault="00A03321" w:rsidP="00A03321">
      <w:pPr>
        <w:pStyle w:val="CodeJava9ptCarCar"/>
      </w:pPr>
      <w:r>
        <w:t xml:space="preserve">        addMouseListener(this);</w:t>
      </w:r>
    </w:p>
    <w:p w14:paraId="0F49C7F3" w14:textId="77777777" w:rsidR="00A03321" w:rsidRDefault="00A03321" w:rsidP="00A03321">
      <w:pPr>
        <w:pStyle w:val="Corpsdetexte"/>
      </w:pPr>
    </w:p>
    <w:p w14:paraId="1C887BA3" w14:textId="77777777" w:rsidR="00A03321" w:rsidRPr="003570DA" w:rsidRDefault="00A03321" w:rsidP="00A03321">
      <w:pPr>
        <w:pStyle w:val="Corpsdetexte"/>
        <w:numPr>
          <w:ilvl w:val="0"/>
          <w:numId w:val="13"/>
        </w:numPr>
        <w:rPr>
          <w:b/>
          <w:bCs/>
        </w:rPr>
      </w:pPr>
      <w:r>
        <w:rPr>
          <w:b/>
          <w:bCs/>
        </w:rPr>
        <w:t>Notion d’interface Java</w:t>
      </w:r>
    </w:p>
    <w:p w14:paraId="3AFBE532" w14:textId="2CD3DD30" w:rsidR="00A03321" w:rsidRDefault="00A03321" w:rsidP="00A03321">
      <w:pPr>
        <w:pStyle w:val="Corpsdetexte"/>
      </w:pPr>
      <w:r>
        <w:t xml:space="preserve">Il faut que la classe de l’objet écouteur implémente des méthodes particulières pour répondre </w:t>
      </w:r>
      <w:r w:rsidR="009A6E8E">
        <w:t>aux différents événements</w:t>
      </w:r>
      <w:r>
        <w:t xml:space="preserve"> de la souris. Ceci est représenté par le fait que la classe de l’objet écouteur (</w:t>
      </w:r>
      <w:r w:rsidRPr="003570DA">
        <w:rPr>
          <w:i/>
        </w:rPr>
        <w:t>ExempleEvenementSouris</w:t>
      </w:r>
      <w:r>
        <w:t xml:space="preserve">) doit implémenter l’interface </w:t>
      </w:r>
      <w:r w:rsidRPr="00820C3A">
        <w:rPr>
          <w:rFonts w:ascii="DejaVu Sans" w:hAnsi="DejaVu Sans"/>
          <w:color w:val="353833"/>
          <w:sz w:val="21"/>
          <w:szCs w:val="21"/>
          <w:lang w:val="fr-CA"/>
        </w:rPr>
        <w:t>java.awt.event.</w:t>
      </w:r>
      <w:hyperlink r:id="rId288" w:tooltip="interface in java.awt.event" w:history="1">
        <w:r w:rsidRPr="00820C3A">
          <w:rPr>
            <w:rStyle w:val="typenamelink1"/>
            <w:rFonts w:ascii="DejaVu Sans" w:hAnsi="DejaVu Sans"/>
            <w:color w:val="4A6782"/>
            <w:sz w:val="21"/>
            <w:szCs w:val="21"/>
            <w:lang w:val="fr-CA"/>
          </w:rPr>
          <w:t>MouseListener</w:t>
        </w:r>
      </w:hyperlink>
      <w:r>
        <w:t xml:space="preserve">. Ceci est spécifié dans la ligne suivante par la clause </w:t>
      </w:r>
      <w:r>
        <w:rPr>
          <w:i/>
          <w:iCs/>
        </w:rPr>
        <w:t>implements</w:t>
      </w:r>
      <w:r>
        <w:t xml:space="preserve"> </w:t>
      </w:r>
      <w:r>
        <w:rPr>
          <w:i/>
          <w:iCs/>
        </w:rPr>
        <w:t>MouseListener</w:t>
      </w:r>
      <w:r>
        <w:t> dans la déclaration de la classe :</w:t>
      </w:r>
    </w:p>
    <w:p w14:paraId="6C9485DB" w14:textId="77777777" w:rsidR="00A03321" w:rsidRDefault="00A03321" w:rsidP="00A03321">
      <w:pPr>
        <w:pStyle w:val="CodeJava9ptCarCar"/>
      </w:pPr>
      <w:r>
        <w:t xml:space="preserve">public class ExempleEvenementSouris extends JFrame </w:t>
      </w:r>
      <w:r>
        <w:rPr>
          <w:highlight w:val="yellow"/>
        </w:rPr>
        <w:t>implements MouseListener</w:t>
      </w:r>
    </w:p>
    <w:p w14:paraId="18E00278" w14:textId="77777777" w:rsidR="00A03321" w:rsidRDefault="00A03321" w:rsidP="00A03321">
      <w:pPr>
        <w:pStyle w:val="Corpsdetexte"/>
      </w:pPr>
    </w:p>
    <w:p w14:paraId="64CB7C40" w14:textId="77777777" w:rsidR="00A03321" w:rsidRDefault="00A03321" w:rsidP="00A03321">
      <w:pPr>
        <w:pStyle w:val="Corpsdetexte"/>
      </w:pPr>
      <w:r>
        <w:t xml:space="preserve">Implémenter l’interface </w:t>
      </w:r>
      <w:r>
        <w:rPr>
          <w:i/>
          <w:iCs/>
        </w:rPr>
        <w:t>java.awt.event.MouseListener</w:t>
      </w:r>
      <w:r>
        <w:t xml:space="preserve"> signifie que la classe doit contenir la définition d’un certain nombre de méthodes dont les signatures sont précisées dans </w:t>
      </w:r>
      <w:r w:rsidRPr="009C51D3">
        <w:rPr>
          <w:i/>
        </w:rPr>
        <w:t>l’interface</w:t>
      </w:r>
      <w:r>
        <w:t xml:space="preserve"> </w:t>
      </w:r>
      <w:r>
        <w:rPr>
          <w:iCs/>
        </w:rPr>
        <w:t xml:space="preserve">Java désignée par le nom </w:t>
      </w:r>
      <w:r>
        <w:rPr>
          <w:i/>
          <w:iCs/>
        </w:rPr>
        <w:t>java.awt.event.MouseListener</w:t>
      </w:r>
      <w:r>
        <w:t xml:space="preserve">. </w:t>
      </w:r>
    </w:p>
    <w:p w14:paraId="6D6A881A" w14:textId="77777777" w:rsidR="00A03321" w:rsidRDefault="00A03321" w:rsidP="00A03321">
      <w:pPr>
        <w:pStyle w:val="Corpsdetexte"/>
      </w:pPr>
      <w:r>
        <w:t xml:space="preserve">Qu’est-ce qu’une interface au sens de Java? Une interface Java est simplement un squelette de classe au sens où une interface contient la définition d’un ensemble de signatures de méthodes mais sans nécessairement spécifier le corps de la méthode. Par exemple, l’interface </w:t>
      </w:r>
      <w:r w:rsidRPr="00820C3A">
        <w:rPr>
          <w:rFonts w:ascii="DejaVu Sans" w:hAnsi="DejaVu Sans"/>
          <w:color w:val="353833"/>
          <w:sz w:val="21"/>
          <w:szCs w:val="21"/>
          <w:lang w:val="fr-CA"/>
        </w:rPr>
        <w:t>java.awt.event.</w:t>
      </w:r>
      <w:hyperlink r:id="rId289" w:tooltip="interface in java.awt.event" w:history="1">
        <w:r w:rsidRPr="00820C3A">
          <w:rPr>
            <w:rStyle w:val="typenamelink1"/>
            <w:rFonts w:ascii="DejaVu Sans" w:hAnsi="DejaVu Sans"/>
            <w:color w:val="4A6782"/>
            <w:sz w:val="21"/>
            <w:szCs w:val="21"/>
            <w:lang w:val="fr-CA"/>
          </w:rPr>
          <w:t>MouseListener</w:t>
        </w:r>
      </w:hyperlink>
      <w:r>
        <w:t xml:space="preserve"> est définie de la manière suivante : </w:t>
      </w:r>
    </w:p>
    <w:p w14:paraId="57539B1D" w14:textId="77777777" w:rsidR="00320406" w:rsidRPr="00320406" w:rsidRDefault="00320406" w:rsidP="00320406">
      <w:pPr>
        <w:pStyle w:val="Code"/>
        <w:rPr>
          <w:color w:val="000000"/>
          <w:lang w:eastAsia="zh-CN"/>
        </w:rPr>
      </w:pPr>
      <w:r w:rsidRPr="00320406">
        <w:rPr>
          <w:b/>
          <w:bCs/>
          <w:color w:val="800000"/>
          <w:lang w:eastAsia="zh-CN"/>
        </w:rPr>
        <w:lastRenderedPageBreak/>
        <w:t>package</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0080"/>
          <w:lang w:eastAsia="zh-CN"/>
        </w:rPr>
        <w:t>;</w:t>
      </w:r>
    </w:p>
    <w:p w14:paraId="3D7299CD" w14:textId="77777777" w:rsidR="00320406" w:rsidRPr="00320406" w:rsidRDefault="00320406" w:rsidP="00320406">
      <w:pPr>
        <w:pStyle w:val="Code"/>
        <w:rPr>
          <w:color w:val="000000"/>
          <w:lang w:eastAsia="zh-CN"/>
        </w:rPr>
      </w:pPr>
    </w:p>
    <w:p w14:paraId="70832762"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abstract</w:t>
      </w:r>
      <w:r w:rsidRPr="00320406">
        <w:rPr>
          <w:color w:val="000000"/>
          <w:lang w:eastAsia="zh-CN"/>
        </w:rPr>
        <w:t xml:space="preserve"> </w:t>
      </w:r>
      <w:r w:rsidRPr="00320406">
        <w:rPr>
          <w:b/>
          <w:bCs/>
          <w:color w:val="800000"/>
          <w:lang w:eastAsia="zh-CN"/>
        </w:rPr>
        <w:t>interface</w:t>
      </w:r>
      <w:r w:rsidRPr="00320406">
        <w:rPr>
          <w:color w:val="000000"/>
          <w:lang w:eastAsia="zh-CN"/>
        </w:rPr>
        <w:t xml:space="preserve"> MouseListener </w:t>
      </w:r>
      <w:r w:rsidRPr="00320406">
        <w:rPr>
          <w:b/>
          <w:bCs/>
          <w:color w:val="800000"/>
          <w:lang w:eastAsia="zh-CN"/>
        </w:rPr>
        <w:t>extends</w:t>
      </w:r>
      <w:r w:rsidRPr="00320406">
        <w:rPr>
          <w:color w:val="000000"/>
          <w:lang w:eastAsia="zh-CN"/>
        </w:rPr>
        <w:t xml:space="preserve"> java.util.EventListener</w:t>
      </w:r>
    </w:p>
    <w:p w14:paraId="728AD99A" w14:textId="77777777" w:rsidR="00320406" w:rsidRPr="00320406" w:rsidRDefault="00320406" w:rsidP="00320406">
      <w:pPr>
        <w:pStyle w:val="Code"/>
        <w:rPr>
          <w:color w:val="000000"/>
          <w:lang w:eastAsia="zh-CN"/>
        </w:rPr>
      </w:pPr>
      <w:r w:rsidRPr="00320406">
        <w:rPr>
          <w:color w:val="800080"/>
          <w:lang w:eastAsia="zh-CN"/>
        </w:rPr>
        <w:t>{</w:t>
      </w:r>
    </w:p>
    <w:p w14:paraId="53CAE4A7" w14:textId="77777777" w:rsidR="00320406" w:rsidRPr="00320406" w:rsidRDefault="00320406" w:rsidP="00320406">
      <w:pPr>
        <w:pStyle w:val="Code"/>
        <w:rPr>
          <w:color w:val="000000"/>
          <w:lang w:eastAsia="zh-CN"/>
        </w:rPr>
      </w:pPr>
      <w:r w:rsidRPr="00320406">
        <w:rPr>
          <w:color w:val="000000"/>
          <w:lang w:eastAsia="zh-CN"/>
        </w:rPr>
        <w:tab/>
      </w:r>
      <w:r w:rsidRPr="00320406">
        <w:rPr>
          <w:b/>
          <w:bCs/>
          <w:color w:val="800000"/>
          <w:lang w:eastAsia="zh-CN"/>
        </w:rPr>
        <w:t>public</w:t>
      </w:r>
      <w:r w:rsidRPr="00320406">
        <w:rPr>
          <w:color w:val="000000"/>
          <w:lang w:eastAsia="zh-CN"/>
        </w:rPr>
        <w:t xml:space="preserve"> </w:t>
      </w:r>
      <w:r w:rsidRPr="00320406">
        <w:rPr>
          <w:b/>
          <w:bCs/>
          <w:color w:val="800000"/>
          <w:lang w:eastAsia="zh-CN"/>
        </w:rPr>
        <w:t>abstract</w:t>
      </w:r>
      <w:r w:rsidRPr="00320406">
        <w:rPr>
          <w:color w:val="000000"/>
          <w:lang w:eastAsia="zh-CN"/>
        </w:rPr>
        <w:t xml:space="preserve"> </w:t>
      </w:r>
      <w:r w:rsidRPr="00320406">
        <w:rPr>
          <w:color w:val="BB7977"/>
          <w:lang w:eastAsia="zh-CN"/>
        </w:rPr>
        <w:t>void</w:t>
      </w:r>
      <w:r w:rsidRPr="00320406">
        <w:rPr>
          <w:color w:val="000000"/>
          <w:lang w:eastAsia="zh-CN"/>
        </w:rPr>
        <w:t xml:space="preserve"> mouseClicked</w:t>
      </w:r>
      <w:r w:rsidRPr="00320406">
        <w:rPr>
          <w:color w:val="808030"/>
          <w:lang w:eastAsia="zh-CN"/>
        </w:rPr>
        <w:t>(</w:t>
      </w:r>
      <w:r w:rsidRPr="00320406">
        <w:rPr>
          <w:color w:val="000000"/>
          <w:lang w:eastAsia="zh-CN"/>
        </w:rPr>
        <w:t>java</w:t>
      </w:r>
      <w:r w:rsidRPr="00320406">
        <w:rPr>
          <w:color w:val="808030"/>
          <w:lang w:eastAsia="zh-CN"/>
        </w:rPr>
        <w:t>.</w:t>
      </w:r>
      <w:r w:rsidRPr="00320406">
        <w:rPr>
          <w:color w:val="000000"/>
          <w:lang w:eastAsia="zh-CN"/>
        </w:rPr>
        <w:t>awt</w:t>
      </w:r>
      <w:r w:rsidRPr="00320406">
        <w:rPr>
          <w:color w:val="808030"/>
          <w:lang w:eastAsia="zh-CN"/>
        </w:rPr>
        <w:t>.</w:t>
      </w:r>
      <w:r w:rsidRPr="00320406">
        <w:rPr>
          <w:color w:val="000000"/>
          <w:lang w:eastAsia="zh-CN"/>
        </w:rPr>
        <w:t>event</w:t>
      </w:r>
      <w:r w:rsidRPr="00320406">
        <w:rPr>
          <w:color w:val="808030"/>
          <w:lang w:eastAsia="zh-CN"/>
        </w:rPr>
        <w:t>.</w:t>
      </w:r>
      <w:r w:rsidRPr="00320406">
        <w:rPr>
          <w:b/>
          <w:bCs/>
          <w:color w:val="BB7977"/>
          <w:lang w:eastAsia="zh-CN"/>
        </w:rPr>
        <w:t>MouseEvent</w:t>
      </w:r>
      <w:r w:rsidRPr="00320406">
        <w:rPr>
          <w:color w:val="000000"/>
          <w:lang w:eastAsia="zh-CN"/>
        </w:rPr>
        <w:t xml:space="preserve"> e</w:t>
      </w:r>
      <w:r w:rsidRPr="00320406">
        <w:rPr>
          <w:color w:val="808030"/>
          <w:lang w:eastAsia="zh-CN"/>
        </w:rPr>
        <w:t>)</w:t>
      </w:r>
      <w:r w:rsidRPr="00320406">
        <w:rPr>
          <w:color w:val="800080"/>
          <w:lang w:eastAsia="zh-CN"/>
        </w:rPr>
        <w:t>{}</w:t>
      </w:r>
    </w:p>
    <w:p w14:paraId="29B2B050" w14:textId="77777777" w:rsidR="00320406" w:rsidRPr="008B351D" w:rsidRDefault="00320406" w:rsidP="00320406">
      <w:pPr>
        <w:pStyle w:val="Code"/>
        <w:rPr>
          <w:color w:val="000000"/>
          <w:lang w:val="en-US" w:eastAsia="zh-CN"/>
        </w:rPr>
      </w:pPr>
      <w:r w:rsidRPr="00320406">
        <w:rPr>
          <w:color w:val="000000"/>
          <w:lang w:eastAsia="zh-CN"/>
        </w:rPr>
        <w:tab/>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abstract</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mousePressed</w:t>
      </w:r>
      <w:r w:rsidRPr="008B351D">
        <w:rPr>
          <w:color w:val="808030"/>
          <w:lang w:val="en-US" w:eastAsia="zh-CN"/>
        </w:rPr>
        <w:t>(</w:t>
      </w:r>
      <w:r w:rsidRPr="008B351D">
        <w:rPr>
          <w:color w:val="000000"/>
          <w:lang w:val="en-US" w:eastAsia="zh-CN"/>
        </w:rPr>
        <w:t>java</w:t>
      </w:r>
      <w:r w:rsidRPr="008B351D">
        <w:rPr>
          <w:color w:val="808030"/>
          <w:lang w:val="en-US" w:eastAsia="zh-CN"/>
        </w:rPr>
        <w:t>.</w:t>
      </w:r>
      <w:r w:rsidRPr="008B351D">
        <w:rPr>
          <w:color w:val="000000"/>
          <w:lang w:val="en-US" w:eastAsia="zh-CN"/>
        </w:rPr>
        <w:t>awt</w:t>
      </w:r>
      <w:r w:rsidRPr="008B351D">
        <w:rPr>
          <w:color w:val="808030"/>
          <w:lang w:val="en-US" w:eastAsia="zh-CN"/>
        </w:rPr>
        <w:t>.</w:t>
      </w:r>
      <w:r w:rsidRPr="008B351D">
        <w:rPr>
          <w:color w:val="000000"/>
          <w:lang w:val="en-US" w:eastAsia="zh-CN"/>
        </w:rPr>
        <w:t>event</w:t>
      </w:r>
      <w:r w:rsidRPr="008B351D">
        <w:rPr>
          <w:color w:val="808030"/>
          <w:lang w:val="en-US" w:eastAsia="zh-CN"/>
        </w:rPr>
        <w:t>.</w:t>
      </w:r>
      <w:r w:rsidRPr="008B351D">
        <w:rPr>
          <w:b/>
          <w:bCs/>
          <w:color w:val="BB7977"/>
          <w:lang w:val="en-US" w:eastAsia="zh-CN"/>
        </w:rPr>
        <w:t>MouseEvent</w:t>
      </w:r>
      <w:r w:rsidRPr="008B351D">
        <w:rPr>
          <w:color w:val="000000"/>
          <w:lang w:val="en-US" w:eastAsia="zh-CN"/>
        </w:rPr>
        <w:t xml:space="preserve"> e</w:t>
      </w:r>
      <w:r w:rsidRPr="008B351D">
        <w:rPr>
          <w:color w:val="808030"/>
          <w:lang w:val="en-US" w:eastAsia="zh-CN"/>
        </w:rPr>
        <w:t>)</w:t>
      </w:r>
      <w:r w:rsidRPr="008B351D">
        <w:rPr>
          <w:color w:val="800080"/>
          <w:lang w:val="en-US" w:eastAsia="zh-CN"/>
        </w:rPr>
        <w:t>{}</w:t>
      </w:r>
    </w:p>
    <w:p w14:paraId="4722B824" w14:textId="77777777" w:rsidR="00320406" w:rsidRPr="00320406" w:rsidRDefault="00320406" w:rsidP="00320406">
      <w:pPr>
        <w:pStyle w:val="Code"/>
        <w:rPr>
          <w:color w:val="000000"/>
          <w:lang w:val="en-CA" w:eastAsia="zh-CN"/>
        </w:rPr>
      </w:pPr>
      <w:r w:rsidRPr="008B351D">
        <w:rPr>
          <w:color w:val="000000"/>
          <w:lang w:val="en-US"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9FF1712"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6A24C6C8" w14:textId="77777777" w:rsidR="00320406" w:rsidRPr="00320406" w:rsidRDefault="00320406" w:rsidP="00320406">
      <w:pPr>
        <w:pStyle w:val="Code"/>
        <w:rPr>
          <w:color w:val="000000"/>
          <w:lang w:val="en-CA" w:eastAsia="zh-CN"/>
        </w:rPr>
      </w:pPr>
      <w:r w:rsidRPr="00320406">
        <w:rPr>
          <w:color w:val="000000"/>
          <w:lang w:val="en-CA" w:eastAsia="zh-CN"/>
        </w:rPr>
        <w:tab/>
      </w:r>
      <w:r w:rsidRPr="00320406">
        <w:rPr>
          <w:b/>
          <w:bCs/>
          <w:color w:val="800000"/>
          <w:lang w:val="en-CA" w:eastAsia="zh-CN"/>
        </w:rPr>
        <w:t>public</w:t>
      </w:r>
      <w:r w:rsidRPr="00320406">
        <w:rPr>
          <w:color w:val="000000"/>
          <w:lang w:val="en-CA" w:eastAsia="zh-CN"/>
        </w:rPr>
        <w:t xml:space="preserve"> </w:t>
      </w:r>
      <w:r w:rsidRPr="00320406">
        <w:rPr>
          <w:b/>
          <w:bCs/>
          <w:color w:val="800000"/>
          <w:lang w:val="en-CA" w:eastAsia="zh-CN"/>
        </w:rPr>
        <w:t>abstract</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color w:val="000000"/>
          <w:lang w:val="en-CA" w:eastAsia="zh-CN"/>
        </w:rPr>
        <w:t>java</w:t>
      </w:r>
      <w:r w:rsidRPr="00320406">
        <w:rPr>
          <w:color w:val="808030"/>
          <w:lang w:val="en-CA" w:eastAsia="zh-CN"/>
        </w:rPr>
        <w:t>.</w:t>
      </w:r>
      <w:r w:rsidRPr="00320406">
        <w:rPr>
          <w:color w:val="000000"/>
          <w:lang w:val="en-CA" w:eastAsia="zh-CN"/>
        </w:rPr>
        <w:t>awt</w:t>
      </w:r>
      <w:r w:rsidRPr="00320406">
        <w:rPr>
          <w:color w:val="808030"/>
          <w:lang w:val="en-CA" w:eastAsia="zh-CN"/>
        </w:rPr>
        <w:t>.</w:t>
      </w:r>
      <w:r w:rsidRPr="00320406">
        <w:rPr>
          <w:color w:val="000000"/>
          <w:lang w:val="en-CA" w:eastAsia="zh-CN"/>
        </w:rPr>
        <w:t>event</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e</w:t>
      </w:r>
      <w:r w:rsidRPr="00320406">
        <w:rPr>
          <w:color w:val="808030"/>
          <w:lang w:val="en-CA" w:eastAsia="zh-CN"/>
        </w:rPr>
        <w:t>)</w:t>
      </w:r>
      <w:r w:rsidRPr="00320406">
        <w:rPr>
          <w:color w:val="800080"/>
          <w:lang w:val="en-CA" w:eastAsia="zh-CN"/>
        </w:rPr>
        <w:t>{}</w:t>
      </w:r>
    </w:p>
    <w:p w14:paraId="1FEADE2B" w14:textId="77777777" w:rsidR="00320406" w:rsidRPr="00320406" w:rsidRDefault="00320406" w:rsidP="00320406">
      <w:pPr>
        <w:pStyle w:val="Code"/>
        <w:rPr>
          <w:color w:val="000000"/>
          <w:lang w:eastAsia="zh-CN"/>
        </w:rPr>
      </w:pPr>
      <w:r w:rsidRPr="00320406">
        <w:rPr>
          <w:color w:val="800080"/>
          <w:lang w:eastAsia="zh-CN"/>
        </w:rPr>
        <w:t>}</w:t>
      </w:r>
    </w:p>
    <w:p w14:paraId="1A9BB582" w14:textId="77777777" w:rsidR="00320406" w:rsidRDefault="00320406" w:rsidP="00A03321">
      <w:pPr>
        <w:pStyle w:val="Corpsdetexte"/>
      </w:pPr>
    </w:p>
    <w:p w14:paraId="2A6A6ACA" w14:textId="12DF4661" w:rsidR="00A03321" w:rsidRDefault="00A03321" w:rsidP="00A03321">
      <w:pPr>
        <w:pStyle w:val="Corpsdetexte"/>
      </w:pPr>
      <w:r>
        <w:t>Les méthodes de l’interface (</w:t>
      </w:r>
      <w:r>
        <w:rPr>
          <w:i/>
          <w:iCs/>
        </w:rPr>
        <w:t>mouseClicked</w:t>
      </w:r>
      <w:r>
        <w:t xml:space="preserve">(), </w:t>
      </w:r>
      <w:r>
        <w:rPr>
          <w:i/>
          <w:iCs/>
        </w:rPr>
        <w:t>mousePressed</w:t>
      </w:r>
      <w:r>
        <w:t xml:space="preserve">(), …) ont un corps vide. Il est prévu que le corps de ces méthodes soit précisé dans la classe qui </w:t>
      </w:r>
      <w:r w:rsidRPr="003A4744">
        <w:rPr>
          <w:i/>
        </w:rPr>
        <w:t>implémente</w:t>
      </w:r>
      <w:r>
        <w:t xml:space="preserve"> l’interface.</w:t>
      </w:r>
    </w:p>
    <w:p w14:paraId="4F8F9E39" w14:textId="77777777" w:rsidR="00A03321" w:rsidRPr="0003697B" w:rsidRDefault="00A03321" w:rsidP="00A03321">
      <w:pPr>
        <w:pStyle w:val="Corpsdetexte"/>
        <w:rPr>
          <w:iCs/>
        </w:rPr>
      </w:pPr>
      <w:r>
        <w:t xml:space="preserve">Comme elle implémente l’interface </w:t>
      </w:r>
      <w:r w:rsidRPr="00820C3A">
        <w:rPr>
          <w:rFonts w:ascii="DejaVu Sans" w:hAnsi="DejaVu Sans"/>
          <w:color w:val="353833"/>
          <w:sz w:val="21"/>
          <w:szCs w:val="21"/>
          <w:lang w:val="fr-CA"/>
        </w:rPr>
        <w:t>java.awt.event.</w:t>
      </w:r>
      <w:hyperlink r:id="rId290" w:tooltip="interface in java.awt.event" w:history="1">
        <w:r w:rsidRPr="00820C3A">
          <w:rPr>
            <w:rStyle w:val="typenamelink1"/>
            <w:rFonts w:ascii="DejaVu Sans" w:hAnsi="DejaVu Sans"/>
            <w:color w:val="4A6782"/>
            <w:sz w:val="21"/>
            <w:szCs w:val="21"/>
            <w:lang w:val="fr-CA"/>
          </w:rPr>
          <w:t>MouseListener</w:t>
        </w:r>
      </w:hyperlink>
      <w:r>
        <w:t xml:space="preserve"> (clause </w:t>
      </w:r>
      <w:r w:rsidRPr="00817E29">
        <w:rPr>
          <w:i/>
        </w:rPr>
        <w:t>implements</w:t>
      </w:r>
      <w:r>
        <w:t xml:space="preserve"> </w:t>
      </w:r>
      <w:r>
        <w:rPr>
          <w:i/>
          <w:iCs/>
        </w:rPr>
        <w:t>java.awt.event.MouseListener</w:t>
      </w:r>
      <w:r>
        <w:t xml:space="preserve">), la classe </w:t>
      </w:r>
      <w:r>
        <w:rPr>
          <w:i/>
          <w:iCs/>
        </w:rPr>
        <w:t>ExempleEvenementSouris</w:t>
      </w:r>
      <w:r>
        <w:t xml:space="preserve"> doit contenir toutes ces méthodes.  Ainsi en forçant une classe à implémenter une interface, la classe est contrainte à fournir les méthodes de cette interface. Cette manière de contraindre une classe à répondre à des méthodes garantit que la classe sera en mesure de fournir une réponse lors de l’exécution du programme. Le rôle des méthodes de l’interface </w:t>
      </w:r>
      <w:r w:rsidRPr="00820C3A">
        <w:rPr>
          <w:rFonts w:ascii="DejaVu Sans" w:hAnsi="DejaVu Sans"/>
          <w:color w:val="353833"/>
          <w:sz w:val="21"/>
          <w:szCs w:val="21"/>
          <w:lang w:val="fr-CA"/>
        </w:rPr>
        <w:t>java.awt.event.</w:t>
      </w:r>
      <w:hyperlink r:id="rId291" w:tooltip="interface in java.awt.event" w:history="1">
        <w:r w:rsidRPr="00820C3A">
          <w:rPr>
            <w:rStyle w:val="typenamelink1"/>
            <w:rFonts w:ascii="DejaVu Sans" w:hAnsi="DejaVu Sans"/>
            <w:color w:val="4A6782"/>
            <w:sz w:val="21"/>
            <w:szCs w:val="21"/>
            <w:lang w:val="fr-CA"/>
          </w:rPr>
          <w:t>MouseListener</w:t>
        </w:r>
      </w:hyperlink>
      <w:r>
        <w:rPr>
          <w:rStyle w:val="typenamelink1"/>
          <w:rFonts w:ascii="DejaVu Sans" w:hAnsi="DejaVu Sans"/>
          <w:color w:val="4A6782"/>
          <w:sz w:val="21"/>
          <w:szCs w:val="21"/>
          <w:lang w:val="fr-CA"/>
        </w:rPr>
        <w:t xml:space="preserve"> </w:t>
      </w:r>
      <w:r>
        <w:rPr>
          <w:iCs/>
        </w:rPr>
        <w:t xml:space="preserve">est de </w:t>
      </w:r>
      <w:r>
        <w:t xml:space="preserve">spécifier comment  réagir aux différents événements de la souris. En forçant un écouteur d’événement de souris à implémenter l’interface </w:t>
      </w:r>
      <w:r w:rsidRPr="00820C3A">
        <w:rPr>
          <w:rFonts w:ascii="DejaVu Sans" w:hAnsi="DejaVu Sans"/>
          <w:color w:val="353833"/>
          <w:sz w:val="21"/>
          <w:szCs w:val="21"/>
          <w:lang w:val="fr-CA"/>
        </w:rPr>
        <w:t>java.awt.event.</w:t>
      </w:r>
      <w:hyperlink r:id="rId292" w:tooltip="interface in java.awt.event" w:history="1">
        <w:r w:rsidRPr="00820C3A">
          <w:rPr>
            <w:rStyle w:val="typenamelink1"/>
            <w:rFonts w:ascii="DejaVu Sans" w:hAnsi="DejaVu Sans"/>
            <w:color w:val="4A6782"/>
            <w:sz w:val="21"/>
            <w:szCs w:val="21"/>
            <w:lang w:val="fr-CA"/>
          </w:rPr>
          <w:t>MouseListener</w:t>
        </w:r>
      </w:hyperlink>
      <w:r>
        <w:rPr>
          <w:iCs/>
        </w:rPr>
        <w:t xml:space="preserve">, il est garanti que l’objet écouteur puisse répondre aux différents événements de la souris. </w:t>
      </w:r>
      <w:r>
        <w:t xml:space="preserve">La souris peut générer plusieurs sortes d’événements tel que : bouton enfoncé, bouton cliqué, bouton relâché, curseur de souris déplacé hors des limites de la fenêtre, etc. Pour réagir à chacune des sortes d’événements, il faut définir la méthode correspondante de l’interface </w:t>
      </w:r>
      <w:hyperlink r:id="rId293" w:tooltip="interface in java.awt.event" w:history="1">
        <w:r w:rsidRPr="00820C3A">
          <w:rPr>
            <w:rStyle w:val="typenamelink1"/>
            <w:rFonts w:ascii="DejaVu Sans" w:hAnsi="DejaVu Sans"/>
            <w:color w:val="4A6782"/>
            <w:sz w:val="21"/>
            <w:szCs w:val="21"/>
            <w:lang w:val="fr-CA"/>
          </w:rPr>
          <w:t>MouseListener</w:t>
        </w:r>
      </w:hyperlink>
      <w:r>
        <w:t xml:space="preserve">. Par exemple, pour réagir à l’enfoncement du bouton de la souris, il faut définir la méthode </w:t>
      </w:r>
      <w:hyperlink r:id="rId294" w:anchor="mousePressed-java.awt.event.MouseEvent-" w:history="1">
        <w:r w:rsidRPr="00820C3A">
          <w:rPr>
            <w:rFonts w:ascii="DejaVu Sans Mono" w:hAnsi="DejaVu Sans Mono" w:cs="Courier New"/>
            <w:b/>
            <w:bCs/>
            <w:color w:val="4A6782"/>
            <w:spacing w:val="0"/>
            <w:sz w:val="21"/>
            <w:szCs w:val="21"/>
          </w:rPr>
          <w:t>mousePressed</w:t>
        </w:r>
      </w:hyperlink>
      <w:r w:rsidRPr="00820C3A">
        <w:rPr>
          <w:rFonts w:ascii="DejaVu Sans Mono" w:hAnsi="DejaVu Sans Mono" w:cs="Courier New"/>
          <w:color w:val="353833"/>
          <w:spacing w:val="0"/>
          <w:sz w:val="21"/>
          <w:szCs w:val="21"/>
        </w:rPr>
        <w:t>(</w:t>
      </w:r>
      <w:hyperlink r:id="rId295" w:tooltip="class in java.awt.event" w:history="1">
        <w:r w:rsidRPr="00820C3A">
          <w:rPr>
            <w:rFonts w:ascii="DejaVu Sans Mono" w:hAnsi="DejaVu Sans Mono" w:cs="Courier New"/>
            <w:b/>
            <w:bCs/>
            <w:color w:val="4A6782"/>
            <w:spacing w:val="0"/>
            <w:sz w:val="21"/>
            <w:szCs w:val="21"/>
          </w:rPr>
          <w:t>MouseEvent</w:t>
        </w:r>
      </w:hyperlink>
      <w:r w:rsidRPr="00820C3A">
        <w:rPr>
          <w:rFonts w:ascii="DejaVu Sans Mono" w:hAnsi="DejaVu Sans Mono" w:cs="Courier New"/>
          <w:color w:val="353833"/>
          <w:spacing w:val="0"/>
          <w:sz w:val="21"/>
          <w:szCs w:val="21"/>
        </w:rPr>
        <w:t> e)</w:t>
      </w:r>
      <w:r w:rsidRPr="00820C3A">
        <w:rPr>
          <w:rFonts w:ascii="DejaVu Sans" w:hAnsi="DejaVu Sans"/>
          <w:color w:val="353833"/>
          <w:spacing w:val="0"/>
          <w:sz w:val="20"/>
          <w:szCs w:val="20"/>
        </w:rPr>
        <w:t xml:space="preserve"> </w:t>
      </w:r>
      <w:r>
        <w:t xml:space="preserve"> dans la classe de l’écouteur </w:t>
      </w:r>
      <w:r>
        <w:rPr>
          <w:i/>
          <w:iCs/>
        </w:rPr>
        <w:t>ExempleEvenementSouris</w:t>
      </w:r>
      <w:r>
        <w:t>. Ces méthodes seront appelées automatiquement lorsque les événements se produisent.</w:t>
      </w:r>
    </w:p>
    <w:p w14:paraId="53B5DE8D" w14:textId="77777777" w:rsidR="00A03321" w:rsidRDefault="00A03321" w:rsidP="00A03321">
      <w:pPr>
        <w:pStyle w:val="Corpsdetexte"/>
      </w:pPr>
      <w:r>
        <w:t>Voici la méthode dans notre exemple :</w:t>
      </w:r>
    </w:p>
    <w:p w14:paraId="2B6554D2" w14:textId="77777777" w:rsidR="00987493" w:rsidRPr="009D038D" w:rsidRDefault="00987493" w:rsidP="009D038D">
      <w:pPr>
        <w:pStyle w:val="Code"/>
        <w:rPr>
          <w:lang w:val="en-CA" w:eastAsia="zh-CN"/>
        </w:rPr>
      </w:pPr>
      <w:r w:rsidRPr="006E0875">
        <w:rPr>
          <w:lang w:val="fr-FR" w:eastAsia="zh-CN"/>
        </w:rPr>
        <w:t xml:space="preserve">    </w:t>
      </w:r>
      <w:r w:rsidRPr="009D038D">
        <w:rPr>
          <w:b/>
          <w:bCs/>
          <w:color w:val="800000"/>
          <w:lang w:val="en-CA" w:eastAsia="zh-CN"/>
        </w:rPr>
        <w:t>public</w:t>
      </w:r>
      <w:r w:rsidRPr="009D038D">
        <w:rPr>
          <w:lang w:val="en-CA" w:eastAsia="zh-CN"/>
        </w:rPr>
        <w:t xml:space="preserve"> void mousePressed(MouseEvent leMouseEvent)</w:t>
      </w:r>
      <w:r w:rsidRPr="009D038D">
        <w:rPr>
          <w:color w:val="800080"/>
          <w:lang w:val="en-CA" w:eastAsia="zh-CN"/>
        </w:rPr>
        <w:t>{</w:t>
      </w:r>
    </w:p>
    <w:p w14:paraId="6973D5FA" w14:textId="77777777" w:rsidR="00987493" w:rsidRPr="00987493" w:rsidRDefault="00987493" w:rsidP="009D038D">
      <w:pPr>
        <w:pStyle w:val="Code"/>
        <w:rPr>
          <w:lang w:val="fr-FR" w:eastAsia="zh-CN"/>
        </w:rPr>
      </w:pPr>
      <w:r w:rsidRPr="009D038D">
        <w:rPr>
          <w:lang w:val="en-CA" w:eastAsia="zh-CN"/>
        </w:rPr>
        <w:t xml:space="preserve">      </w:t>
      </w:r>
      <w:r w:rsidRPr="00987493">
        <w:rPr>
          <w:lang w:val="fr-FR" w:eastAsia="zh-CN"/>
        </w:rPr>
        <w:t xml:space="preserve">x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getX</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x de la souris dans la variable x</w:t>
      </w:r>
    </w:p>
    <w:p w14:paraId="1BE4C1EC" w14:textId="77777777" w:rsidR="00987493" w:rsidRPr="00987493" w:rsidRDefault="00987493" w:rsidP="009D038D">
      <w:pPr>
        <w:pStyle w:val="Code"/>
        <w:rPr>
          <w:lang w:val="fr-FR" w:eastAsia="zh-CN"/>
        </w:rPr>
      </w:pPr>
      <w:r w:rsidRPr="00987493">
        <w:rPr>
          <w:lang w:val="fr-FR" w:eastAsia="zh-CN"/>
        </w:rPr>
        <w:t xml:space="preserve">      y </w:t>
      </w:r>
      <w:r w:rsidRPr="00987493">
        <w:rPr>
          <w:color w:val="808030"/>
          <w:lang w:val="fr-FR" w:eastAsia="zh-CN"/>
        </w:rPr>
        <w:t>=</w:t>
      </w:r>
      <w:r w:rsidRPr="00987493">
        <w:rPr>
          <w:lang w:val="fr-FR" w:eastAsia="zh-CN"/>
        </w:rPr>
        <w:t xml:space="preserve"> leMouseEvent</w:t>
      </w:r>
      <w:r w:rsidRPr="00987493">
        <w:rPr>
          <w:color w:val="808030"/>
          <w:lang w:val="fr-FR" w:eastAsia="zh-CN"/>
        </w:rPr>
        <w:t>.</w:t>
      </w:r>
      <w:r w:rsidRPr="00987493">
        <w:rPr>
          <w:lang w:val="fr-FR" w:eastAsia="zh-CN"/>
        </w:rPr>
        <w:t>getY</w:t>
      </w:r>
      <w:r w:rsidRPr="00987493">
        <w:rPr>
          <w:color w:val="808030"/>
          <w:lang w:val="fr-FR" w:eastAsia="zh-CN"/>
        </w:rPr>
        <w:t>()</w:t>
      </w:r>
      <w:r w:rsidRPr="00987493">
        <w:rPr>
          <w:color w:val="800080"/>
          <w:lang w:val="fr-FR" w:eastAsia="zh-CN"/>
        </w:rPr>
        <w:t>;</w:t>
      </w:r>
      <w:r w:rsidRPr="00987493">
        <w:rPr>
          <w:lang w:val="fr-FR" w:eastAsia="zh-CN"/>
        </w:rPr>
        <w:t xml:space="preserve"> </w:t>
      </w:r>
      <w:r w:rsidRPr="00987493">
        <w:rPr>
          <w:color w:val="696969"/>
          <w:lang w:val="fr-FR" w:eastAsia="zh-CN"/>
        </w:rPr>
        <w:t>// place la coordonnée y de la souris dans la variable y</w:t>
      </w:r>
    </w:p>
    <w:p w14:paraId="31F03601" w14:textId="77777777" w:rsidR="00987493" w:rsidRPr="00987493" w:rsidRDefault="00987493" w:rsidP="009D038D">
      <w:pPr>
        <w:pStyle w:val="Code"/>
        <w:rPr>
          <w:lang w:val="fr-FR" w:eastAsia="zh-CN"/>
        </w:rPr>
      </w:pPr>
      <w:r w:rsidRPr="00987493">
        <w:rPr>
          <w:lang w:val="fr-FR" w:eastAsia="zh-CN"/>
        </w:rPr>
        <w:t xml:space="preserve">      </w:t>
      </w:r>
      <w:r w:rsidRPr="00987493">
        <w:rPr>
          <w:color w:val="696969"/>
          <w:lang w:val="fr-FR" w:eastAsia="zh-CN"/>
        </w:rPr>
        <w:t>// repaint() provoque un nouvel appel à paint()</w:t>
      </w:r>
    </w:p>
    <w:p w14:paraId="675491D6" w14:textId="77777777" w:rsidR="00987493" w:rsidRPr="00987493" w:rsidRDefault="00987493" w:rsidP="009D038D">
      <w:pPr>
        <w:pStyle w:val="Code"/>
        <w:rPr>
          <w:lang w:eastAsia="zh-CN"/>
        </w:rPr>
      </w:pPr>
      <w:r w:rsidRPr="00987493">
        <w:rPr>
          <w:lang w:val="fr-FR" w:eastAsia="zh-CN"/>
        </w:rPr>
        <w:t xml:space="preserve">      </w:t>
      </w:r>
      <w:r w:rsidRPr="00987493">
        <w:rPr>
          <w:lang w:eastAsia="zh-CN"/>
        </w:rPr>
        <w:t>repaint</w:t>
      </w:r>
      <w:r w:rsidRPr="00987493">
        <w:rPr>
          <w:color w:val="808030"/>
          <w:lang w:eastAsia="zh-CN"/>
        </w:rPr>
        <w:t>()</w:t>
      </w:r>
      <w:r w:rsidRPr="00987493">
        <w:rPr>
          <w:color w:val="800080"/>
          <w:lang w:eastAsia="zh-CN"/>
        </w:rPr>
        <w:t>;</w:t>
      </w:r>
    </w:p>
    <w:p w14:paraId="2F7EF180" w14:textId="18BD749E" w:rsidR="00A03321" w:rsidRDefault="00987493" w:rsidP="009D038D">
      <w:pPr>
        <w:pStyle w:val="Code"/>
        <w:rPr>
          <w:lang w:eastAsia="zh-CN"/>
        </w:rPr>
      </w:pPr>
      <w:r w:rsidRPr="00987493">
        <w:rPr>
          <w:lang w:eastAsia="zh-CN"/>
        </w:rPr>
        <w:t xml:space="preserve">    </w:t>
      </w:r>
      <w:r w:rsidRPr="00987493">
        <w:rPr>
          <w:color w:val="800080"/>
          <w:lang w:eastAsia="zh-CN"/>
        </w:rPr>
        <w:t>}</w:t>
      </w:r>
    </w:p>
    <w:p w14:paraId="3403890D" w14:textId="77777777" w:rsidR="00A03321" w:rsidRDefault="00A03321" w:rsidP="00A03321">
      <w:pPr>
        <w:pStyle w:val="Corpsdetexte"/>
      </w:pPr>
      <w:r>
        <w:t xml:space="preserve">La méthode a un paramètre qui est un objet de la classe </w:t>
      </w:r>
      <w:hyperlink r:id="rId296" w:tooltip="class in java.awt.event" w:history="1">
        <w:r w:rsidRPr="00820C3A">
          <w:rPr>
            <w:rFonts w:ascii="DejaVu Sans Mono" w:hAnsi="DejaVu Sans Mono" w:cs="Courier New"/>
            <w:b/>
            <w:bCs/>
            <w:color w:val="4A6782"/>
            <w:spacing w:val="0"/>
            <w:sz w:val="21"/>
            <w:szCs w:val="21"/>
          </w:rPr>
          <w:t>MouseEvent</w:t>
        </w:r>
      </w:hyperlink>
      <w:r>
        <w:t xml:space="preserve">. Cet objet contient des informations au sujet de l’événement de souris. La méthode d’objet </w:t>
      </w:r>
      <w:hyperlink r:id="rId297" w:anchor="getX--" w:history="1">
        <w:r w:rsidRPr="00820C3A">
          <w:rPr>
            <w:rFonts w:ascii="DejaVu Sans Mono" w:hAnsi="DejaVu Sans Mono" w:cs="Courier New"/>
            <w:b/>
            <w:bCs/>
            <w:color w:val="4A6782"/>
            <w:spacing w:val="0"/>
            <w:sz w:val="21"/>
            <w:szCs w:val="21"/>
          </w:rPr>
          <w:t>getX</w:t>
        </w:r>
      </w:hyperlink>
      <w:r w:rsidRPr="00820C3A">
        <w:rPr>
          <w:rFonts w:ascii="DejaVu Sans Mono" w:hAnsi="DejaVu Sans Mono" w:cs="Courier New"/>
          <w:color w:val="353833"/>
          <w:spacing w:val="0"/>
          <w:sz w:val="21"/>
          <w:szCs w:val="21"/>
        </w:rPr>
        <w:t>()</w:t>
      </w:r>
      <w:r>
        <w:t xml:space="preserve"> de </w:t>
      </w:r>
      <w:hyperlink r:id="rId298" w:tooltip="class in java.awt.event" w:history="1">
        <w:r w:rsidRPr="00820C3A">
          <w:rPr>
            <w:rFonts w:ascii="DejaVu Sans Mono" w:hAnsi="DejaVu Sans Mono" w:cs="Courier New"/>
            <w:b/>
            <w:bCs/>
            <w:color w:val="4A6782"/>
            <w:spacing w:val="0"/>
            <w:sz w:val="21"/>
            <w:szCs w:val="21"/>
          </w:rPr>
          <w:t>MouseEvent</w:t>
        </w:r>
      </w:hyperlink>
      <w:r>
        <w:rPr>
          <w:rFonts w:ascii="DejaVu Sans Mono" w:hAnsi="DejaVu Sans Mono" w:cs="Courier New"/>
          <w:b/>
          <w:bCs/>
          <w:color w:val="4A6782"/>
          <w:spacing w:val="0"/>
          <w:sz w:val="21"/>
          <w:szCs w:val="21"/>
        </w:rPr>
        <w:t xml:space="preserve"> </w:t>
      </w:r>
      <w:r>
        <w:t xml:space="preserve">retourne la coordonnée </w:t>
      </w:r>
      <w:r>
        <w:rPr>
          <w:i/>
          <w:iCs/>
        </w:rPr>
        <w:t>x</w:t>
      </w:r>
      <w:r>
        <w:t xml:space="preserve"> du curseur au moment où le bouton de la souris est enfoncé et la méthode </w:t>
      </w:r>
      <w:hyperlink r:id="rId299" w:anchor="getY--" w:history="1">
        <w:r w:rsidRPr="00820C3A">
          <w:rPr>
            <w:rFonts w:ascii="DejaVu Sans Mono" w:hAnsi="DejaVu Sans Mono" w:cs="Courier New"/>
            <w:b/>
            <w:bCs/>
            <w:color w:val="4A6782"/>
            <w:spacing w:val="0"/>
            <w:sz w:val="21"/>
            <w:szCs w:val="21"/>
          </w:rPr>
          <w:t>getY</w:t>
        </w:r>
      </w:hyperlink>
      <w:r w:rsidRPr="00820C3A">
        <w:rPr>
          <w:rFonts w:ascii="DejaVu Sans Mono" w:hAnsi="DejaVu Sans Mono" w:cs="Courier New"/>
          <w:color w:val="353833"/>
          <w:spacing w:val="0"/>
          <w:sz w:val="21"/>
          <w:szCs w:val="21"/>
        </w:rPr>
        <w:t>()</w:t>
      </w:r>
      <w:r>
        <w:t xml:space="preserve">, la coordonnée </w:t>
      </w:r>
      <w:r>
        <w:rPr>
          <w:i/>
          <w:iCs/>
        </w:rPr>
        <w:t>y</w:t>
      </w:r>
      <w:r>
        <w:t>. Ces coordonnées sont employées dans notre programme afin de pouvoir dessiner un Bot à cet endroit.</w:t>
      </w:r>
    </w:p>
    <w:p w14:paraId="06AD917E" w14:textId="77777777" w:rsidR="00A03321" w:rsidRDefault="00A03321" w:rsidP="00A03321">
      <w:pPr>
        <w:pStyle w:val="Corpsdetexte"/>
      </w:pPr>
      <w:r>
        <w:t xml:space="preserve">Ensuite, la méthode </w:t>
      </w:r>
      <w:r>
        <w:rPr>
          <w:i/>
          <w:iCs/>
        </w:rPr>
        <w:t>repaint</w:t>
      </w:r>
      <w:r>
        <w:t xml:space="preserve">() est appelée. Cette méthode est héritée de la classe </w:t>
      </w:r>
      <w:hyperlink r:id="rId300" w:tooltip="class in javax.swing" w:history="1">
        <w:r w:rsidRPr="001D395F">
          <w:rPr>
            <w:rStyle w:val="typenamelink1"/>
            <w:rFonts w:ascii="DejaVu Sans" w:hAnsi="DejaVu Sans"/>
            <w:color w:val="4A6782"/>
            <w:sz w:val="21"/>
            <w:szCs w:val="21"/>
            <w:lang w:val="fr-CA"/>
          </w:rPr>
          <w:t>JFrame</w:t>
        </w:r>
      </w:hyperlink>
      <w:r>
        <w:rPr>
          <w:rStyle w:val="typenamelink1"/>
          <w:rFonts w:ascii="DejaVu Sans" w:hAnsi="DejaVu Sans"/>
          <w:color w:val="4A6782"/>
          <w:sz w:val="21"/>
          <w:szCs w:val="21"/>
          <w:lang w:val="fr-CA"/>
        </w:rPr>
        <w:t xml:space="preserve"> </w:t>
      </w:r>
      <w:r>
        <w:t xml:space="preserve">qui est la super-classe de </w:t>
      </w:r>
      <w:r>
        <w:rPr>
          <w:i/>
          <w:iCs/>
        </w:rPr>
        <w:t>ExempleEvenementSouris</w:t>
      </w:r>
      <w:r>
        <w:t xml:space="preserve">. Elle provoque automatiquement un appel à </w:t>
      </w:r>
      <w:r>
        <w:rPr>
          <w:i/>
          <w:iCs/>
        </w:rPr>
        <w:t>paint</w:t>
      </w:r>
      <w:r>
        <w:t>() qui dessine un nouveau Bot à la position courante de la souris.</w:t>
      </w:r>
    </w:p>
    <w:p w14:paraId="4BB3331D" w14:textId="77777777" w:rsidR="00A03321" w:rsidRPr="00D30B90"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rPr>
      </w:pPr>
      <w:r w:rsidRPr="00D30B90">
        <w:rPr>
          <w:b/>
          <w:bCs/>
        </w:rPr>
        <w:lastRenderedPageBreak/>
        <w:t xml:space="preserve">Méthodes </w:t>
      </w:r>
      <w:r w:rsidRPr="00D30B90">
        <w:rPr>
          <w:b/>
          <w:bCs/>
          <w:i/>
          <w:iCs/>
        </w:rPr>
        <w:t>paint</w:t>
      </w:r>
      <w:r w:rsidRPr="00D30B90">
        <w:rPr>
          <w:b/>
          <w:bCs/>
        </w:rPr>
        <w:t xml:space="preserve">(), </w:t>
      </w:r>
      <w:r w:rsidRPr="00D30B90">
        <w:rPr>
          <w:b/>
          <w:bCs/>
          <w:i/>
          <w:iCs/>
        </w:rPr>
        <w:t>repaint</w:t>
      </w:r>
      <w:r w:rsidRPr="00D30B90">
        <w:rPr>
          <w:b/>
          <w:bCs/>
        </w:rPr>
        <w:t xml:space="preserve">() et </w:t>
      </w:r>
      <w:r w:rsidRPr="00D30B90">
        <w:rPr>
          <w:b/>
          <w:bCs/>
          <w:i/>
          <w:iCs/>
        </w:rPr>
        <w:t>update</w:t>
      </w:r>
      <w:r w:rsidRPr="00D30B90">
        <w:rPr>
          <w:b/>
          <w:bCs/>
        </w:rPr>
        <w:t>()</w:t>
      </w:r>
    </w:p>
    <w:p w14:paraId="34BCBD0C" w14:textId="3A65B70C"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 xml:space="preserve">Pourquoi ne devrait-on pas appeler </w:t>
      </w:r>
      <w:r>
        <w:rPr>
          <w:i/>
          <w:iCs/>
        </w:rPr>
        <w:t>paint</w:t>
      </w:r>
      <w:r>
        <w:t xml:space="preserve">() directement ? Ceci est </w:t>
      </w:r>
      <w:r w:rsidR="00087F02">
        <w:t>dû</w:t>
      </w:r>
      <w:r>
        <w:t xml:space="preserve"> au fait que la gestion de l’affichage est en réalité un processus complexe dans un contexte à </w:t>
      </w:r>
      <w:r w:rsidR="00087F02">
        <w:t>multifenêtrage</w:t>
      </w:r>
      <w:r>
        <w:t xml:space="preserve"> comme c’est le cas avec un système d’exploitation tel que Windows. Pour s’</w:t>
      </w:r>
      <w:r w:rsidR="00087F02">
        <w:t>assurer</w:t>
      </w:r>
      <w:r>
        <w:t xml:space="preserve"> que tout se passe correctement, il faut une coordination avec les autres événements des autres fenêtres. Il est prévu que la méthode </w:t>
      </w:r>
      <w:r w:rsidRPr="00C77C46">
        <w:rPr>
          <w:i/>
          <w:iCs/>
        </w:rPr>
        <w:t>repaint</w:t>
      </w:r>
      <w:r>
        <w:t xml:space="preserve">() effectue cette coordination avant que </w:t>
      </w:r>
      <w:r>
        <w:rPr>
          <w:i/>
          <w:iCs/>
        </w:rPr>
        <w:t>paint</w:t>
      </w:r>
      <w:r>
        <w:t xml:space="preserve">() ne soit appelée. En particulier,  la méthode </w:t>
      </w:r>
      <w:r>
        <w:rPr>
          <w:i/>
          <w:iCs/>
        </w:rPr>
        <w:t>repaint</w:t>
      </w:r>
      <w:r>
        <w:t xml:space="preserve">() appelle la méthode </w:t>
      </w:r>
      <w:r>
        <w:rPr>
          <w:i/>
          <w:iCs/>
        </w:rPr>
        <w:t>update</w:t>
      </w:r>
      <w:r>
        <w:t xml:space="preserve">() qui efface le contenu du contexte graphique en rétablissant la couleur de fond et elle appelle </w:t>
      </w:r>
      <w:r>
        <w:rPr>
          <w:i/>
          <w:iCs/>
        </w:rPr>
        <w:t>paint</w:t>
      </w:r>
      <w:r>
        <w:t xml:space="preserve">() par la suite. D’autre part, c’est la méthode </w:t>
      </w:r>
      <w:r w:rsidRPr="00A928A5">
        <w:rPr>
          <w:i/>
          <w:iCs/>
        </w:rPr>
        <w:t>repaint</w:t>
      </w:r>
      <w:r>
        <w:t>() qui est appelée automatiquement lorsqu’il faut redessiner le contenu de la fenêtre lors des manipulations des fenêtres.</w:t>
      </w:r>
    </w:p>
    <w:p w14:paraId="47AD4336" w14:textId="77777777" w:rsidR="00A03321" w:rsidRDefault="00A03321" w:rsidP="00A03321">
      <w:pPr>
        <w:pStyle w:val="Corpsdetexte"/>
      </w:pPr>
      <w:r>
        <w:t xml:space="preserve">Les autres méthodes de l’interface </w:t>
      </w:r>
      <w:hyperlink r:id="rId301" w:tooltip="interface in java.awt.event" w:history="1">
        <w:r w:rsidRPr="00820C3A">
          <w:rPr>
            <w:rStyle w:val="typenamelink1"/>
            <w:rFonts w:ascii="DejaVu Sans" w:hAnsi="DejaVu Sans"/>
            <w:color w:val="4A6782"/>
            <w:sz w:val="21"/>
            <w:szCs w:val="21"/>
            <w:lang w:val="fr-CA"/>
          </w:rPr>
          <w:t>MouseListener</w:t>
        </w:r>
      </w:hyperlink>
      <w:r w:rsidRPr="00820C3A">
        <w:rPr>
          <w:rFonts w:ascii="DejaVu Sans" w:hAnsi="DejaVu Sans"/>
          <w:color w:val="353833"/>
          <w:sz w:val="21"/>
          <w:szCs w:val="21"/>
          <w:lang w:val="fr-CA"/>
        </w:rPr>
        <w:t xml:space="preserve"> </w:t>
      </w:r>
      <w:r>
        <w:t>sont vides dans notre exemple car il n’y a rien à faire pour ces autres sortes d’événements :</w:t>
      </w:r>
    </w:p>
    <w:p w14:paraId="5CF83DE4" w14:textId="77777777" w:rsidR="00A03321" w:rsidRDefault="00A03321" w:rsidP="00A03321">
      <w:pPr>
        <w:pStyle w:val="CodeJava9ptCarCar"/>
        <w:rPr>
          <w:lang w:val="en-CA"/>
        </w:rPr>
      </w:pPr>
      <w:r>
        <w:t xml:space="preserve">    </w:t>
      </w:r>
      <w:r>
        <w:rPr>
          <w:lang w:val="en-CA"/>
        </w:rPr>
        <w:t>public void mouseClicked(MouseEvent leMouseEvent){}</w:t>
      </w:r>
    </w:p>
    <w:p w14:paraId="3A6B3469" w14:textId="77777777" w:rsidR="00A03321" w:rsidRDefault="00A03321" w:rsidP="00A03321">
      <w:pPr>
        <w:pStyle w:val="CodeJava9ptCarCar"/>
        <w:rPr>
          <w:lang w:val="en-CA"/>
        </w:rPr>
      </w:pPr>
      <w:r>
        <w:rPr>
          <w:lang w:val="en-CA"/>
        </w:rPr>
        <w:t xml:space="preserve">    public void mouseEntered(MouseEvent leMouseEvent){}</w:t>
      </w:r>
    </w:p>
    <w:p w14:paraId="3DC67F27" w14:textId="77777777" w:rsidR="00A03321" w:rsidRDefault="00A03321" w:rsidP="00A03321">
      <w:pPr>
        <w:pStyle w:val="CodeJava9ptCarCar"/>
        <w:rPr>
          <w:lang w:val="en-CA"/>
        </w:rPr>
      </w:pPr>
      <w:r>
        <w:rPr>
          <w:lang w:val="en-CA"/>
        </w:rPr>
        <w:t xml:space="preserve">    public void mouseExited(MouseEvent leMouseEvent){}</w:t>
      </w:r>
    </w:p>
    <w:p w14:paraId="0308E14D" w14:textId="77777777" w:rsidR="00A03321" w:rsidRDefault="00A03321" w:rsidP="00A03321">
      <w:pPr>
        <w:pStyle w:val="CodeJava9ptCarCar"/>
        <w:rPr>
          <w:lang w:val="en-CA"/>
        </w:rPr>
      </w:pPr>
      <w:r>
        <w:rPr>
          <w:lang w:val="en-CA"/>
        </w:rPr>
        <w:t xml:space="preserve">    public void mouseReleased(MouseEvent leMouseEvent){}</w:t>
      </w:r>
    </w:p>
    <w:p w14:paraId="06B7EA31" w14:textId="77777777" w:rsidR="00A03321" w:rsidRDefault="00A03321" w:rsidP="00A03321">
      <w:pPr>
        <w:pStyle w:val="Corpsdetexte"/>
      </w:pPr>
      <w:r>
        <w:t xml:space="preserve">Elles doivent tout de même être déclarées dans la classe </w:t>
      </w:r>
      <w:r>
        <w:rPr>
          <w:i/>
          <w:iCs/>
        </w:rPr>
        <w:t>ExempleEvenementSouris</w:t>
      </w:r>
      <w:r>
        <w:t xml:space="preserve"> car elle implémente l’interface </w:t>
      </w:r>
      <w:hyperlink r:id="rId302" w:tooltip="interface in java.awt.event" w:history="1">
        <w:r w:rsidRPr="00820C3A">
          <w:rPr>
            <w:rStyle w:val="typenamelink1"/>
            <w:rFonts w:ascii="DejaVu Sans" w:hAnsi="DejaVu Sans"/>
            <w:color w:val="4A6782"/>
            <w:sz w:val="21"/>
            <w:szCs w:val="21"/>
            <w:lang w:val="fr-CA"/>
          </w:rPr>
          <w:t>MouseListener</w:t>
        </w:r>
      </w:hyperlink>
      <w:r>
        <w:t xml:space="preserve">. Nous verrons plus loin qu’il est possible d’éviter ces déclarations vides en employant une classe </w:t>
      </w:r>
      <w:r>
        <w:rPr>
          <w:i/>
          <w:iCs/>
        </w:rPr>
        <w:t>Adaptor</w:t>
      </w:r>
      <w:r>
        <w:t>.</w:t>
      </w:r>
    </w:p>
    <w:p w14:paraId="58A01B84" w14:textId="5FA71F97" w:rsidR="00A03321" w:rsidRDefault="00A03321" w:rsidP="00A03321">
      <w:pPr>
        <w:pStyle w:val="Corpsdetexte"/>
      </w:pPr>
      <w:r>
        <w:t xml:space="preserve">Un peu comme pour la méthode </w:t>
      </w:r>
      <w:r>
        <w:rPr>
          <w:i/>
          <w:iCs/>
        </w:rPr>
        <w:t>paint</w:t>
      </w:r>
      <w:r>
        <w:t xml:space="preserve">(), cette manière de répondre aux événements peut sembler un peu mystérieuse car on ne voit nulle part l’appel aux méthodes de réponse à l’événement. Il faut comprendre que tout le code de gestion des événements se trouve en quelque part dans du code hérité de la super-classe </w:t>
      </w:r>
      <w:hyperlink r:id="rId303" w:tooltip="class in javax.swing" w:history="1">
        <w:r w:rsidRPr="001D395F">
          <w:rPr>
            <w:rStyle w:val="typenamelink1"/>
            <w:rFonts w:ascii="DejaVu Sans" w:hAnsi="DejaVu Sans"/>
            <w:color w:val="4A6782"/>
            <w:sz w:val="21"/>
            <w:szCs w:val="21"/>
            <w:lang w:val="fr-CA"/>
          </w:rPr>
          <w:t>JFrame</w:t>
        </w:r>
      </w:hyperlink>
      <w:r>
        <w:t xml:space="preserve">  et qu’il serait compliqué d’expliquer le détail de la gestion d’événement à ce point-ci.</w:t>
      </w:r>
    </w:p>
    <w:p w14:paraId="114C6CE4" w14:textId="58A9B973" w:rsidR="00A03321" w:rsidRDefault="00A03321" w:rsidP="00A03321">
      <w:pPr>
        <w:pStyle w:val="Corpsdetexte"/>
        <w:numPr>
          <w:ilvl w:val="0"/>
          <w:numId w:val="13"/>
        </w:numPr>
        <w:rPr>
          <w:b/>
          <w:bCs/>
        </w:rPr>
      </w:pPr>
      <w:r>
        <w:rPr>
          <w:b/>
          <w:bCs/>
        </w:rPr>
        <w:t>Variables déclarées au niveau de la classe</w:t>
      </w:r>
    </w:p>
    <w:p w14:paraId="3BFA1822" w14:textId="77777777" w:rsidR="00A03321" w:rsidRDefault="00A03321" w:rsidP="00A03321">
      <w:pPr>
        <w:pStyle w:val="Corpsdetexte"/>
      </w:pPr>
      <w:r>
        <w:t xml:space="preserve">Vous avez peut-être noté que les variables </w:t>
      </w:r>
      <w:r>
        <w:rPr>
          <w:i/>
          <w:iCs/>
        </w:rPr>
        <w:t>x</w:t>
      </w:r>
      <w:r>
        <w:t xml:space="preserve"> et </w:t>
      </w:r>
      <w:r>
        <w:rPr>
          <w:i/>
          <w:iCs/>
        </w:rPr>
        <w:t>y</w:t>
      </w:r>
      <w:r>
        <w:t xml:space="preserve"> ne sont pas définies dans la méthode </w:t>
      </w:r>
      <w:r>
        <w:rPr>
          <w:i/>
          <w:iCs/>
        </w:rPr>
        <w:t>mousePressed</w:t>
      </w:r>
      <w:r>
        <w:t>() mais au début du corps de la classe dans les lignes suivantes :</w:t>
      </w:r>
    </w:p>
    <w:p w14:paraId="047C97C3" w14:textId="77777777" w:rsidR="00A03321" w:rsidRDefault="00A03321" w:rsidP="00A03321">
      <w:pPr>
        <w:pStyle w:val="CodeJava9ptCarCar"/>
      </w:pPr>
      <w:r>
        <w:t xml:space="preserve">    private int x = 0; // Coordonnée x du Bot à dessiner</w:t>
      </w:r>
    </w:p>
    <w:p w14:paraId="3AD6CB4A" w14:textId="77777777" w:rsidR="00A03321" w:rsidRDefault="00A03321" w:rsidP="00A03321">
      <w:pPr>
        <w:pStyle w:val="CodeJava9ptCarCar"/>
      </w:pPr>
      <w:r>
        <w:t xml:space="preserve">    private int y = 0; // Coordonnée y du Bot à dessiner</w:t>
      </w:r>
    </w:p>
    <w:p w14:paraId="5D41993E" w14:textId="77777777" w:rsidR="00A03321" w:rsidRDefault="00A03321" w:rsidP="00A03321">
      <w:pPr>
        <w:pStyle w:val="Corpsdetexte"/>
      </w:pPr>
    </w:p>
    <w:p w14:paraId="7FCECD66" w14:textId="4DF646EA" w:rsidR="00530BF8" w:rsidRDefault="00790DA8" w:rsidP="00A03321">
      <w:pPr>
        <w:pStyle w:val="Corpsdetexte"/>
      </w:pPr>
      <w:r>
        <w:t xml:space="preserve">On appelle parfois ces variables des </w:t>
      </w:r>
      <w:r w:rsidRPr="00790DA8">
        <w:rPr>
          <w:i/>
          <w:iCs/>
        </w:rPr>
        <w:t>attributs</w:t>
      </w:r>
      <w:r>
        <w:t xml:space="preserve"> de la classe. En Java, les attributs peuvent avoir différents degrés de visibilité indiqué par un terme tel que </w:t>
      </w:r>
      <w:r w:rsidRPr="00530BF8">
        <w:rPr>
          <w:i/>
          <w:iCs/>
        </w:rPr>
        <w:t>public</w:t>
      </w:r>
      <w:r>
        <w:t xml:space="preserve">, </w:t>
      </w:r>
      <w:r w:rsidRPr="00530BF8">
        <w:rPr>
          <w:i/>
          <w:iCs/>
        </w:rPr>
        <w:t>private</w:t>
      </w:r>
      <w:r>
        <w:t xml:space="preserve"> ou </w:t>
      </w:r>
      <w:r w:rsidRPr="00530BF8">
        <w:rPr>
          <w:i/>
          <w:iCs/>
        </w:rPr>
        <w:t>protected</w:t>
      </w:r>
      <w:r>
        <w:t xml:space="preserve">. Si aucun de ces termes </w:t>
      </w:r>
      <w:r w:rsidR="00530BF8">
        <w:t xml:space="preserve">qualifiant la visibilité </w:t>
      </w:r>
      <w:r>
        <w:t xml:space="preserve">précède la déclaration de la variable, alors cette variable a une visibilité par défaut ce qui signifie que la variable est accessible par toutes les classes dans le même </w:t>
      </w:r>
      <w:r w:rsidR="00530BF8">
        <w:t>package</w:t>
      </w:r>
      <w:r>
        <w:t xml:space="preserve">, mais par seulement ces classes. </w:t>
      </w:r>
      <w:r w:rsidR="00530BF8">
        <w:t xml:space="preserve">Le terme </w:t>
      </w:r>
      <w:r w:rsidR="00530BF8" w:rsidRPr="00530BF8">
        <w:rPr>
          <w:i/>
          <w:iCs/>
        </w:rPr>
        <w:t>protected</w:t>
      </w:r>
      <w:r w:rsidR="00530BF8">
        <w:t xml:space="preserve"> signifie que l’attribut est accessible par toutes les classes dans le même package mais aussi par les classes </w:t>
      </w:r>
      <w:bookmarkStart w:id="133" w:name="OLE_LINK50"/>
      <w:bookmarkStart w:id="134" w:name="OLE_LINK51"/>
      <w:r w:rsidR="00530BF8">
        <w:t>dérivées</w:t>
      </w:r>
      <w:bookmarkEnd w:id="133"/>
      <w:bookmarkEnd w:id="134"/>
      <w:r w:rsidR="00530BF8">
        <w:t xml:space="preserve">. Le terme </w:t>
      </w:r>
      <w:r w:rsidR="00530BF8" w:rsidRPr="00530BF8">
        <w:rPr>
          <w:i/>
          <w:iCs/>
        </w:rPr>
        <w:t>public</w:t>
      </w:r>
      <w:r w:rsidR="00530BF8">
        <w:t xml:space="preserve"> signifie que l’attribut est librement accessible.</w:t>
      </w:r>
      <w:r>
        <w:t xml:space="preserve"> </w:t>
      </w:r>
      <w:r w:rsidR="00A03321">
        <w:t xml:space="preserve">Le </w:t>
      </w:r>
      <w:r w:rsidR="00A03321">
        <w:rPr>
          <w:i/>
          <w:iCs/>
        </w:rPr>
        <w:t>private</w:t>
      </w:r>
      <w:r w:rsidR="00A03321">
        <w:t xml:space="preserve"> signifie que ces variables ne peuvent être accédées à partir des autres classes. </w:t>
      </w:r>
      <w:r w:rsidR="00530BF8">
        <w:t xml:space="preserve">Les méthodes d’une classe ont la même notion de visibilité : nous avons déjà vu que la méthode main d’un programme doit avoir la visibilité </w:t>
      </w:r>
      <w:r w:rsidR="00530BF8" w:rsidRPr="00530BF8">
        <w:rPr>
          <w:i/>
          <w:iCs/>
        </w:rPr>
        <w:t>public</w:t>
      </w:r>
      <w:r w:rsidR="00530BF8">
        <w:t>.</w:t>
      </w:r>
    </w:p>
    <w:p w14:paraId="38A0C4AD" w14:textId="0D89F027" w:rsidR="00A03321" w:rsidRDefault="00530BF8" w:rsidP="00A03321">
      <w:pPr>
        <w:pStyle w:val="Corpsdetexte"/>
      </w:pPr>
      <w:r>
        <w:t>Dans notre exemple, l</w:t>
      </w:r>
      <w:r w:rsidR="00A03321">
        <w:t xml:space="preserve">es variables sont des variables d’objet de la classe </w:t>
      </w:r>
      <w:r w:rsidR="00A03321">
        <w:rPr>
          <w:i/>
          <w:iCs/>
        </w:rPr>
        <w:t>ExempleEvenementSouris</w:t>
      </w:r>
      <w:r w:rsidR="00A03321">
        <w:t xml:space="preserve">. L’emploi de variables d’objet permet à ces variables d’être accédées non seulement dans </w:t>
      </w:r>
      <w:r w:rsidR="00A03321" w:rsidRPr="00F169A4">
        <w:rPr>
          <w:i/>
        </w:rPr>
        <w:t>mousePressed</w:t>
      </w:r>
      <w:r w:rsidR="00A03321">
        <w:t xml:space="preserve">() mais aussi dans la méthode </w:t>
      </w:r>
      <w:r w:rsidR="00A03321">
        <w:rPr>
          <w:i/>
          <w:iCs/>
        </w:rPr>
        <w:t>paint</w:t>
      </w:r>
      <w:r w:rsidR="00A03321">
        <w:t>() :</w:t>
      </w:r>
    </w:p>
    <w:p w14:paraId="693D4351" w14:textId="77777777" w:rsidR="00790DA8" w:rsidRDefault="00A03321" w:rsidP="00790DA8">
      <w:pPr>
        <w:pStyle w:val="CodeJava9ptCarCar"/>
      </w:pPr>
      <w:r>
        <w:t xml:space="preserve">    public void paint (Graphics g) {</w:t>
      </w:r>
    </w:p>
    <w:p w14:paraId="1DCB3563" w14:textId="4F5967FE" w:rsidR="00A03321" w:rsidRDefault="00790DA8" w:rsidP="00790DA8">
      <w:pPr>
        <w:pStyle w:val="CodeJava9ptCarCar"/>
      </w:pPr>
      <w:r>
        <w:t xml:space="preserve">        </w:t>
      </w:r>
      <w:r w:rsidR="00A03321">
        <w:t>super.paint(g);</w:t>
      </w:r>
    </w:p>
    <w:p w14:paraId="17CBD109" w14:textId="77777777" w:rsidR="00A03321" w:rsidRDefault="00A03321" w:rsidP="00A03321">
      <w:pPr>
        <w:pStyle w:val="CodeJava9ptCarCar"/>
      </w:pPr>
      <w:r>
        <w:t xml:space="preserve">        paintBot(g,x,y,50,100);</w:t>
      </w:r>
    </w:p>
    <w:p w14:paraId="011F1759" w14:textId="77777777" w:rsidR="00A03321" w:rsidRDefault="00A03321" w:rsidP="00A03321">
      <w:pPr>
        <w:pStyle w:val="CodeJava9ptCarCar"/>
      </w:pPr>
      <w:r>
        <w:t xml:space="preserve">    }</w:t>
      </w:r>
    </w:p>
    <w:p w14:paraId="20CF52FA" w14:textId="77777777" w:rsidR="00A03321" w:rsidRDefault="00A03321" w:rsidP="00A03321">
      <w:pPr>
        <w:pStyle w:val="Corpsdetexte"/>
      </w:pPr>
    </w:p>
    <w:p w14:paraId="4CAF09A7" w14:textId="77777777" w:rsidR="00A03321" w:rsidRDefault="00A03321" w:rsidP="00A03321">
      <w:pPr>
        <w:pStyle w:val="Corpsdetexte"/>
      </w:pPr>
      <w:r>
        <w:t xml:space="preserve">L’utilisation de variables d’objet permet d’accéder aux mêmes variables dans les deux méthodes. Ainsi des données peuvent être partagées entre méthodes d’objet de la même classe. Si on avait déclaré les variables localement dans la méthode </w:t>
      </w:r>
      <w:r>
        <w:rPr>
          <w:i/>
          <w:iCs/>
        </w:rPr>
        <w:t>mousePressed</w:t>
      </w:r>
      <w:r>
        <w:t xml:space="preserve">(), la méthode </w:t>
      </w:r>
      <w:r>
        <w:rPr>
          <w:i/>
          <w:iCs/>
        </w:rPr>
        <w:t>paint</w:t>
      </w:r>
      <w:r>
        <w:t>() n’aurait pu y accéder. D’ailleurs, ceci aurait provoqué une erreur de compilation.</w:t>
      </w:r>
    </w:p>
    <w:p w14:paraId="72121FEC" w14:textId="77777777" w:rsidR="00A03321" w:rsidRDefault="00A03321" w:rsidP="00320406">
      <w:pPr>
        <w:pStyle w:val="Corpsdetexte"/>
        <w:keepNext/>
        <w:keepLines/>
      </w:pPr>
      <w:r>
        <w:rPr>
          <w:b/>
          <w:bCs/>
        </w:rPr>
        <w:t>Exemple</w:t>
      </w:r>
      <w:r>
        <w:t xml:space="preserve">. Si vous compilez le programme suivant, vous obtiendrez une erreur de compilation indiquant que </w:t>
      </w:r>
      <w:r>
        <w:rPr>
          <w:i/>
          <w:iCs/>
        </w:rPr>
        <w:t>x</w:t>
      </w:r>
      <w:r>
        <w:t xml:space="preserve"> et </w:t>
      </w:r>
      <w:r>
        <w:rPr>
          <w:i/>
          <w:iCs/>
        </w:rPr>
        <w:t>y</w:t>
      </w:r>
      <w:r>
        <w:t xml:space="preserve"> n’existe pas dans </w:t>
      </w:r>
      <w:r>
        <w:rPr>
          <w:i/>
          <w:iCs/>
        </w:rPr>
        <w:t>paint</w:t>
      </w:r>
      <w:r>
        <w:t>() :</w:t>
      </w:r>
    </w:p>
    <w:p w14:paraId="4E849DF7"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b/>
          <w:bCs/>
          <w:color w:val="800000"/>
          <w:lang w:eastAsia="zh-CN"/>
        </w:rPr>
        <w:t>*</w:t>
      </w:r>
      <w:r w:rsidRPr="00320406">
        <w:rPr>
          <w:color w:val="800080"/>
          <w:lang w:eastAsia="zh-CN"/>
        </w:rPr>
        <w:t>;</w:t>
      </w:r>
    </w:p>
    <w:p w14:paraId="50ACF57B"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w:t>
      </w:r>
      <w:r w:rsidRPr="00320406">
        <w:rPr>
          <w:color w:val="808030"/>
          <w:lang w:eastAsia="zh-CN"/>
        </w:rPr>
        <w:t>.</w:t>
      </w:r>
      <w:r w:rsidRPr="00320406">
        <w:rPr>
          <w:lang w:eastAsia="zh-CN"/>
        </w:rPr>
        <w:t>awt</w:t>
      </w:r>
      <w:r w:rsidRPr="00320406">
        <w:rPr>
          <w:color w:val="808030"/>
          <w:lang w:eastAsia="zh-CN"/>
        </w:rPr>
        <w:t>.</w:t>
      </w:r>
      <w:r w:rsidRPr="00320406">
        <w:rPr>
          <w:lang w:eastAsia="zh-CN"/>
        </w:rPr>
        <w:t>event</w:t>
      </w:r>
      <w:r w:rsidRPr="00320406">
        <w:rPr>
          <w:color w:val="808030"/>
          <w:lang w:eastAsia="zh-CN"/>
        </w:rPr>
        <w:t>.</w:t>
      </w:r>
      <w:r w:rsidRPr="00320406">
        <w:rPr>
          <w:b/>
          <w:bCs/>
          <w:color w:val="800000"/>
          <w:lang w:eastAsia="zh-CN"/>
        </w:rPr>
        <w:t>*</w:t>
      </w:r>
      <w:r w:rsidRPr="00320406">
        <w:rPr>
          <w:color w:val="800080"/>
          <w:lang w:eastAsia="zh-CN"/>
        </w:rPr>
        <w:t>;</w:t>
      </w:r>
    </w:p>
    <w:p w14:paraId="165246FA" w14:textId="77777777" w:rsidR="00320406" w:rsidRPr="00320406" w:rsidRDefault="00320406" w:rsidP="00320406">
      <w:pPr>
        <w:pStyle w:val="Code"/>
        <w:rPr>
          <w:color w:val="000000"/>
          <w:lang w:eastAsia="zh-CN"/>
        </w:rPr>
      </w:pPr>
      <w:r w:rsidRPr="00320406">
        <w:rPr>
          <w:b/>
          <w:bCs/>
          <w:color w:val="800000"/>
          <w:lang w:eastAsia="zh-CN"/>
        </w:rPr>
        <w:t>import</w:t>
      </w:r>
      <w:r w:rsidRPr="00320406">
        <w:rPr>
          <w:lang w:eastAsia="zh-CN"/>
        </w:rPr>
        <w:t xml:space="preserve"> javax</w:t>
      </w:r>
      <w:r w:rsidRPr="00320406">
        <w:rPr>
          <w:color w:val="808030"/>
          <w:lang w:eastAsia="zh-CN"/>
        </w:rPr>
        <w:t>.</w:t>
      </w:r>
      <w:r w:rsidRPr="00320406">
        <w:rPr>
          <w:lang w:eastAsia="zh-CN"/>
        </w:rPr>
        <w:t>swing</w:t>
      </w:r>
      <w:r w:rsidRPr="00320406">
        <w:rPr>
          <w:color w:val="808030"/>
          <w:lang w:eastAsia="zh-CN"/>
        </w:rPr>
        <w:t>.</w:t>
      </w:r>
      <w:r w:rsidRPr="00320406">
        <w:rPr>
          <w:b/>
          <w:bCs/>
          <w:color w:val="800000"/>
          <w:lang w:eastAsia="zh-CN"/>
        </w:rPr>
        <w:t>*</w:t>
      </w:r>
      <w:r w:rsidRPr="00320406">
        <w:rPr>
          <w:color w:val="800080"/>
          <w:lang w:eastAsia="zh-CN"/>
        </w:rPr>
        <w:t>;</w:t>
      </w:r>
    </w:p>
    <w:p w14:paraId="6D79AFBF" w14:textId="77777777" w:rsidR="00320406" w:rsidRPr="00320406" w:rsidRDefault="00320406" w:rsidP="00320406">
      <w:pPr>
        <w:pStyle w:val="Code"/>
        <w:rPr>
          <w:color w:val="000000"/>
          <w:lang w:eastAsia="zh-CN"/>
        </w:rPr>
      </w:pPr>
    </w:p>
    <w:p w14:paraId="705824CD" w14:textId="77777777" w:rsidR="00320406" w:rsidRPr="00320406" w:rsidRDefault="00320406" w:rsidP="00320406">
      <w:pPr>
        <w:pStyle w:val="Code"/>
        <w:rPr>
          <w:color w:val="000000"/>
          <w:lang w:eastAsia="zh-CN"/>
        </w:rPr>
      </w:pPr>
      <w:r w:rsidRPr="00320406">
        <w:rPr>
          <w:b/>
          <w:bCs/>
          <w:color w:val="800000"/>
          <w:lang w:eastAsia="zh-CN"/>
        </w:rPr>
        <w:t>public</w:t>
      </w:r>
      <w:r w:rsidRPr="00320406">
        <w:rPr>
          <w:color w:val="000000"/>
          <w:lang w:eastAsia="zh-CN"/>
        </w:rPr>
        <w:t xml:space="preserve"> </w:t>
      </w:r>
      <w:r w:rsidRPr="00320406">
        <w:rPr>
          <w:b/>
          <w:bCs/>
          <w:color w:val="800000"/>
          <w:lang w:eastAsia="zh-CN"/>
        </w:rPr>
        <w:t>class</w:t>
      </w:r>
      <w:r w:rsidRPr="00320406">
        <w:rPr>
          <w:color w:val="000000"/>
          <w:lang w:eastAsia="zh-CN"/>
        </w:rPr>
        <w:t xml:space="preserve"> ExempleVariablesLocalesErreur </w:t>
      </w:r>
      <w:r w:rsidRPr="00320406">
        <w:rPr>
          <w:b/>
          <w:bCs/>
          <w:color w:val="800000"/>
          <w:lang w:eastAsia="zh-CN"/>
        </w:rPr>
        <w:t>extends</w:t>
      </w:r>
      <w:r w:rsidRPr="00320406">
        <w:rPr>
          <w:color w:val="000000"/>
          <w:lang w:eastAsia="zh-CN"/>
        </w:rPr>
        <w:t xml:space="preserve"> JFrame </w:t>
      </w:r>
      <w:r w:rsidRPr="00320406">
        <w:rPr>
          <w:b/>
          <w:bCs/>
          <w:color w:val="800000"/>
          <w:lang w:eastAsia="zh-CN"/>
        </w:rPr>
        <w:t>implements</w:t>
      </w:r>
      <w:r w:rsidRPr="00320406">
        <w:rPr>
          <w:color w:val="000000"/>
          <w:lang w:eastAsia="zh-CN"/>
        </w:rPr>
        <w:t xml:space="preserve"> MouseListener </w:t>
      </w:r>
      <w:r w:rsidRPr="00320406">
        <w:rPr>
          <w:color w:val="800080"/>
          <w:lang w:eastAsia="zh-CN"/>
        </w:rPr>
        <w:t>{</w:t>
      </w:r>
    </w:p>
    <w:p w14:paraId="0088B467" w14:textId="77777777" w:rsidR="00320406" w:rsidRPr="00320406" w:rsidRDefault="00320406" w:rsidP="00320406">
      <w:pPr>
        <w:pStyle w:val="Code"/>
        <w:rPr>
          <w:color w:val="000000"/>
          <w:lang w:eastAsia="zh-CN"/>
        </w:rPr>
      </w:pPr>
    </w:p>
    <w:p w14:paraId="177D8480"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public</w:t>
      </w:r>
      <w:r w:rsidRPr="00320406">
        <w:rPr>
          <w:color w:val="000000"/>
          <w:lang w:eastAsia="zh-CN"/>
        </w:rPr>
        <w:t xml:space="preserve"> ExempleVariablesLocalesErreur</w:t>
      </w:r>
      <w:r w:rsidRPr="00320406">
        <w:rPr>
          <w:color w:val="808030"/>
          <w:lang w:eastAsia="zh-CN"/>
        </w:rPr>
        <w:t>()</w:t>
      </w:r>
      <w:r w:rsidRPr="00320406">
        <w:rPr>
          <w:color w:val="000000"/>
          <w:lang w:eastAsia="zh-CN"/>
        </w:rPr>
        <w:t xml:space="preserve"> </w:t>
      </w:r>
      <w:r w:rsidRPr="00320406">
        <w:rPr>
          <w:color w:val="800080"/>
          <w:lang w:eastAsia="zh-CN"/>
        </w:rPr>
        <w:t>{</w:t>
      </w:r>
    </w:p>
    <w:p w14:paraId="4550D50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b/>
          <w:bCs/>
          <w:color w:val="800000"/>
          <w:lang w:eastAsia="zh-CN"/>
        </w:rPr>
        <w:t>super</w:t>
      </w:r>
      <w:r w:rsidRPr="00320406">
        <w:rPr>
          <w:color w:val="808030"/>
          <w:lang w:eastAsia="zh-CN"/>
        </w:rPr>
        <w:t>(</w:t>
      </w:r>
      <w:r w:rsidRPr="00320406">
        <w:rPr>
          <w:color w:val="0000E6"/>
          <w:lang w:eastAsia="zh-CN"/>
        </w:rPr>
        <w:t>"Exemple de traitement d'événements de la souris"</w:t>
      </w:r>
      <w:r w:rsidRPr="00320406">
        <w:rPr>
          <w:color w:val="808030"/>
          <w:lang w:eastAsia="zh-CN"/>
        </w:rPr>
        <w:t>)</w:t>
      </w:r>
      <w:r w:rsidRPr="00320406">
        <w:rPr>
          <w:color w:val="800080"/>
          <w:lang w:eastAsia="zh-CN"/>
        </w:rPr>
        <w:t>;</w:t>
      </w:r>
    </w:p>
    <w:p w14:paraId="490856AD" w14:textId="77777777" w:rsidR="00320406" w:rsidRPr="00320406" w:rsidRDefault="00320406" w:rsidP="00320406">
      <w:pPr>
        <w:pStyle w:val="Code"/>
        <w:rPr>
          <w:color w:val="000000"/>
          <w:lang w:eastAsia="zh-CN"/>
        </w:rPr>
      </w:pPr>
    </w:p>
    <w:p w14:paraId="5FF1FBC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Le paramètre this de addMouseListener() indique que l'objet qui doit</w:t>
      </w:r>
    </w:p>
    <w:p w14:paraId="615494FF"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réagir aux événements de souris est l'objet</w:t>
      </w:r>
    </w:p>
    <w:p w14:paraId="04E4F21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qui est créé par ce constructeur</w:t>
      </w:r>
    </w:p>
    <w:p w14:paraId="5E278AE8"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color w:val="000000"/>
          <w:lang w:val="en-CA" w:eastAsia="zh-CN"/>
        </w:rPr>
        <w:t>addMouseListener</w:t>
      </w:r>
      <w:r w:rsidRPr="00320406">
        <w:rPr>
          <w:color w:val="808030"/>
          <w:lang w:val="en-CA" w:eastAsia="zh-CN"/>
        </w:rPr>
        <w:t>(</w:t>
      </w:r>
      <w:r w:rsidRPr="00320406">
        <w:rPr>
          <w:b/>
          <w:bCs/>
          <w:color w:val="800000"/>
          <w:lang w:val="en-CA" w:eastAsia="zh-CN"/>
        </w:rPr>
        <w:t>this</w:t>
      </w:r>
      <w:r w:rsidRPr="00320406">
        <w:rPr>
          <w:color w:val="808030"/>
          <w:lang w:val="en-CA" w:eastAsia="zh-CN"/>
        </w:rPr>
        <w:t>)</w:t>
      </w:r>
      <w:r w:rsidRPr="00320406">
        <w:rPr>
          <w:color w:val="800080"/>
          <w:lang w:val="en-CA" w:eastAsia="zh-CN"/>
        </w:rPr>
        <w:t>;</w:t>
      </w:r>
    </w:p>
    <w:p w14:paraId="2E08D57A" w14:textId="77777777" w:rsidR="00320406" w:rsidRPr="00320406" w:rsidRDefault="00320406" w:rsidP="00320406">
      <w:pPr>
        <w:pStyle w:val="Code"/>
        <w:rPr>
          <w:color w:val="000000"/>
          <w:lang w:val="en-CA" w:eastAsia="zh-CN"/>
        </w:rPr>
      </w:pPr>
    </w:p>
    <w:p w14:paraId="23F27214"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setDefaultCloseOperation</w:t>
      </w:r>
      <w:r w:rsidRPr="00320406">
        <w:rPr>
          <w:color w:val="808030"/>
          <w:lang w:val="en-CA" w:eastAsia="zh-CN"/>
        </w:rPr>
        <w:t>(</w:t>
      </w:r>
      <w:r w:rsidRPr="00320406">
        <w:rPr>
          <w:color w:val="000000"/>
          <w:lang w:val="en-CA" w:eastAsia="zh-CN"/>
        </w:rPr>
        <w:t>EXIT_ON_CLOSE</w:t>
      </w:r>
      <w:r w:rsidRPr="00320406">
        <w:rPr>
          <w:color w:val="808030"/>
          <w:lang w:val="en-CA" w:eastAsia="zh-CN"/>
        </w:rPr>
        <w:t>)</w:t>
      </w:r>
      <w:r w:rsidRPr="00320406">
        <w:rPr>
          <w:color w:val="800080"/>
          <w:lang w:val="en-CA" w:eastAsia="zh-CN"/>
        </w:rPr>
        <w:t>;</w:t>
      </w:r>
    </w:p>
    <w:p w14:paraId="270F2B0E"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setSize</w:t>
      </w:r>
      <w:r w:rsidRPr="00320406">
        <w:rPr>
          <w:color w:val="808030"/>
          <w:lang w:val="en-CA" w:eastAsia="zh-CN"/>
        </w:rPr>
        <w:t>(</w:t>
      </w:r>
      <w:r w:rsidRPr="00320406">
        <w:rPr>
          <w:color w:val="008C00"/>
          <w:lang w:val="en-CA" w:eastAsia="zh-CN"/>
        </w:rPr>
        <w:t>400</w:t>
      </w:r>
      <w:r w:rsidRPr="00320406">
        <w:rPr>
          <w:color w:val="808030"/>
          <w:lang w:val="en-CA" w:eastAsia="zh-CN"/>
        </w:rPr>
        <w:t>,</w:t>
      </w:r>
      <w:r w:rsidRPr="00320406">
        <w:rPr>
          <w:color w:val="000000"/>
          <w:lang w:val="en-CA" w:eastAsia="zh-CN"/>
        </w:rPr>
        <w:t xml:space="preserve"> </w:t>
      </w:r>
      <w:r w:rsidRPr="00320406">
        <w:rPr>
          <w:color w:val="008C00"/>
          <w:lang w:val="en-CA" w:eastAsia="zh-CN"/>
        </w:rPr>
        <w:t>600</w:t>
      </w:r>
      <w:r w:rsidRPr="00320406">
        <w:rPr>
          <w:color w:val="808030"/>
          <w:lang w:val="en-CA" w:eastAsia="zh-CN"/>
        </w:rPr>
        <w:t>)</w:t>
      </w:r>
      <w:r w:rsidRPr="00320406">
        <w:rPr>
          <w:color w:val="800080"/>
          <w:lang w:val="en-CA" w:eastAsia="zh-CN"/>
        </w:rPr>
        <w:t>;</w:t>
      </w:r>
    </w:p>
    <w:p w14:paraId="0BF37DF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this</w:t>
      </w:r>
      <w:r w:rsidRPr="00320406">
        <w:rPr>
          <w:color w:val="808030"/>
          <w:lang w:val="en-CA" w:eastAsia="zh-CN"/>
        </w:rPr>
        <w:t>.</w:t>
      </w:r>
      <w:r w:rsidRPr="00320406">
        <w:rPr>
          <w:color w:val="000000"/>
          <w:lang w:val="en-CA" w:eastAsia="zh-CN"/>
        </w:rPr>
        <w:t>setVisible</w:t>
      </w:r>
      <w:r w:rsidRPr="00320406">
        <w:rPr>
          <w:color w:val="808030"/>
          <w:lang w:val="en-CA" w:eastAsia="zh-CN"/>
        </w:rPr>
        <w:t>(</w:t>
      </w:r>
      <w:r w:rsidRPr="00320406">
        <w:rPr>
          <w:b/>
          <w:bCs/>
          <w:color w:val="800000"/>
          <w:lang w:val="en-CA" w:eastAsia="zh-CN"/>
        </w:rPr>
        <w:t>true</w:t>
      </w:r>
      <w:r w:rsidRPr="00320406">
        <w:rPr>
          <w:color w:val="808030"/>
          <w:lang w:val="en-CA" w:eastAsia="zh-CN"/>
        </w:rPr>
        <w:t>)</w:t>
      </w:r>
      <w:r w:rsidRPr="00320406">
        <w:rPr>
          <w:color w:val="800080"/>
          <w:lang w:val="en-CA" w:eastAsia="zh-CN"/>
        </w:rPr>
        <w:t>;</w:t>
      </w:r>
    </w:p>
    <w:p w14:paraId="1735652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800080"/>
          <w:lang w:eastAsia="zh-CN"/>
        </w:rPr>
        <w:t>}</w:t>
      </w:r>
    </w:p>
    <w:p w14:paraId="76771209" w14:textId="77777777" w:rsidR="00320406" w:rsidRPr="00320406" w:rsidRDefault="00320406" w:rsidP="00320406">
      <w:pPr>
        <w:pStyle w:val="Code"/>
        <w:rPr>
          <w:color w:val="000000"/>
          <w:lang w:eastAsia="zh-CN"/>
        </w:rPr>
      </w:pPr>
    </w:p>
    <w:p w14:paraId="50FBE74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Méthode d'objet de la classe ExempleEvenementSouris qui est</w:t>
      </w:r>
    </w:p>
    <w:p w14:paraId="6AE5042E"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appelée si le bouton de souris est enfoncé</w:t>
      </w:r>
    </w:p>
    <w:p w14:paraId="6EDE540A"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mousePressed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624B033C"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color w:val="BB7977"/>
          <w:lang w:eastAsia="zh-CN"/>
        </w:rPr>
        <w:t>int</w:t>
      </w:r>
      <w:r w:rsidRPr="00320406">
        <w:rPr>
          <w:color w:val="000000"/>
          <w:lang w:eastAsia="zh-CN"/>
        </w:rPr>
        <w:t xml:space="preserve"> x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getX</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x de la souris dans la variable x</w:t>
      </w:r>
    </w:p>
    <w:p w14:paraId="72C7FB85"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BB7977"/>
          <w:lang w:eastAsia="zh-CN"/>
        </w:rPr>
        <w:t>int</w:t>
      </w:r>
      <w:r w:rsidRPr="00320406">
        <w:rPr>
          <w:color w:val="000000"/>
          <w:lang w:eastAsia="zh-CN"/>
        </w:rPr>
        <w:t xml:space="preserve"> y </w:t>
      </w:r>
      <w:r w:rsidRPr="00320406">
        <w:rPr>
          <w:color w:val="808030"/>
          <w:lang w:eastAsia="zh-CN"/>
        </w:rPr>
        <w:t>=</w:t>
      </w:r>
      <w:r w:rsidRPr="00320406">
        <w:rPr>
          <w:color w:val="000000"/>
          <w:lang w:eastAsia="zh-CN"/>
        </w:rPr>
        <w:t xml:space="preserve"> leMouseEvent</w:t>
      </w:r>
      <w:r w:rsidRPr="00320406">
        <w:rPr>
          <w:color w:val="808030"/>
          <w:lang w:eastAsia="zh-CN"/>
        </w:rPr>
        <w:t>.</w:t>
      </w:r>
      <w:r w:rsidRPr="00320406">
        <w:rPr>
          <w:color w:val="000000"/>
          <w:lang w:eastAsia="zh-CN"/>
        </w:rPr>
        <w:t>getY</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place la coordonnée y de la souris dans la variable y</w:t>
      </w:r>
    </w:p>
    <w:p w14:paraId="7D091EA4"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repaint() provoque un nouvel appel à paint()</w:t>
      </w:r>
    </w:p>
    <w:p w14:paraId="61E96732" w14:textId="77777777" w:rsidR="00320406" w:rsidRPr="00320406" w:rsidRDefault="00320406" w:rsidP="00320406">
      <w:pPr>
        <w:pStyle w:val="Code"/>
        <w:rPr>
          <w:color w:val="000000"/>
          <w:lang w:eastAsia="zh-CN"/>
        </w:rPr>
      </w:pPr>
      <w:r w:rsidRPr="00320406">
        <w:rPr>
          <w:color w:val="000000"/>
          <w:lang w:eastAsia="zh-CN"/>
        </w:rPr>
        <w:t xml:space="preserve">    repaint</w:t>
      </w:r>
      <w:r w:rsidRPr="00320406">
        <w:rPr>
          <w:color w:val="808030"/>
          <w:lang w:eastAsia="zh-CN"/>
        </w:rPr>
        <w:t>()</w:t>
      </w:r>
      <w:r w:rsidRPr="00320406">
        <w:rPr>
          <w:color w:val="800080"/>
          <w:lang w:eastAsia="zh-CN"/>
        </w:rPr>
        <w:t>;</w:t>
      </w:r>
    </w:p>
    <w:p w14:paraId="5228DF7A"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05121DE5" w14:textId="77777777" w:rsidR="00320406" w:rsidRPr="00320406" w:rsidRDefault="00320406" w:rsidP="00320406">
      <w:pPr>
        <w:pStyle w:val="Code"/>
        <w:rPr>
          <w:color w:val="000000"/>
          <w:lang w:eastAsia="zh-CN"/>
        </w:rPr>
      </w:pPr>
    </w:p>
    <w:p w14:paraId="2311941D"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Il faut absolument définir les autres méthodes pour les autres</w:t>
      </w:r>
    </w:p>
    <w:p w14:paraId="746BDFAB"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696969"/>
          <w:lang w:eastAsia="zh-CN"/>
        </w:rPr>
        <w:t>// événements de souris même s'il ne font rien</w:t>
      </w:r>
    </w:p>
    <w:p w14:paraId="697099BB" w14:textId="77777777" w:rsidR="00320406" w:rsidRPr="00320406" w:rsidRDefault="00320406" w:rsidP="00320406">
      <w:pPr>
        <w:pStyle w:val="Code"/>
        <w:rPr>
          <w:color w:val="000000"/>
          <w:lang w:val="en-CA" w:eastAsia="zh-CN"/>
        </w:rPr>
      </w:pPr>
      <w:r w:rsidRPr="00320406">
        <w:rPr>
          <w:color w:val="000000"/>
          <w:lang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mouseClicked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FC68975" w14:textId="77777777" w:rsidR="00320406" w:rsidRPr="00320406" w:rsidRDefault="00320406" w:rsidP="00320406">
      <w:pPr>
        <w:pStyle w:val="Code"/>
        <w:rPr>
          <w:color w:val="000000"/>
          <w:lang w:val="en-CA" w:eastAsia="zh-CN"/>
        </w:rPr>
      </w:pPr>
    </w:p>
    <w:p w14:paraId="1E93FDE9"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mouseEntered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E809429" w14:textId="77777777" w:rsidR="00320406" w:rsidRPr="00320406" w:rsidRDefault="00320406" w:rsidP="00320406">
      <w:pPr>
        <w:pStyle w:val="Code"/>
        <w:rPr>
          <w:color w:val="000000"/>
          <w:lang w:val="en-CA" w:eastAsia="zh-CN"/>
        </w:rPr>
      </w:pPr>
    </w:p>
    <w:p w14:paraId="15C0AB6F"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mouseExited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1B7D8031" w14:textId="77777777" w:rsidR="00320406" w:rsidRPr="00320406" w:rsidRDefault="00320406" w:rsidP="00320406">
      <w:pPr>
        <w:pStyle w:val="Code"/>
        <w:rPr>
          <w:color w:val="000000"/>
          <w:lang w:val="en-CA" w:eastAsia="zh-CN"/>
        </w:rPr>
      </w:pPr>
    </w:p>
    <w:p w14:paraId="38AB9A7D" w14:textId="77777777" w:rsidR="00320406" w:rsidRPr="00320406" w:rsidRDefault="00320406" w:rsidP="00320406">
      <w:pPr>
        <w:pStyle w:val="Code"/>
        <w:rPr>
          <w:color w:val="000000"/>
          <w:lang w:val="en-CA" w:eastAsia="zh-CN"/>
        </w:rPr>
      </w:pPr>
      <w:r w:rsidRPr="00320406">
        <w:rPr>
          <w:color w:val="000000"/>
          <w:lang w:val="en-CA" w:eastAsia="zh-CN"/>
        </w:rPr>
        <w:t xml:space="preserve">  </w:t>
      </w:r>
      <w:r w:rsidRPr="00320406">
        <w:rPr>
          <w:b/>
          <w:bCs/>
          <w:color w:val="800000"/>
          <w:lang w:val="en-CA" w:eastAsia="zh-CN"/>
        </w:rPr>
        <w:t>public</w:t>
      </w:r>
      <w:r w:rsidRPr="00320406">
        <w:rPr>
          <w:color w:val="000000"/>
          <w:lang w:val="en-CA" w:eastAsia="zh-CN"/>
        </w:rPr>
        <w:t xml:space="preserve"> </w:t>
      </w:r>
      <w:r w:rsidRPr="00320406">
        <w:rPr>
          <w:color w:val="BB7977"/>
          <w:lang w:val="en-CA" w:eastAsia="zh-CN"/>
        </w:rPr>
        <w:t>void</w:t>
      </w:r>
      <w:r w:rsidRPr="00320406">
        <w:rPr>
          <w:color w:val="000000"/>
          <w:lang w:val="en-CA" w:eastAsia="zh-CN"/>
        </w:rPr>
        <w:t xml:space="preserve"> mouseReleased</w:t>
      </w:r>
      <w:r w:rsidRPr="00320406">
        <w:rPr>
          <w:color w:val="808030"/>
          <w:lang w:val="en-CA" w:eastAsia="zh-CN"/>
        </w:rPr>
        <w:t>(</w:t>
      </w:r>
      <w:r w:rsidRPr="00320406">
        <w:rPr>
          <w:b/>
          <w:bCs/>
          <w:color w:val="BB7977"/>
          <w:lang w:val="en-CA" w:eastAsia="zh-CN"/>
        </w:rPr>
        <w:t>MouseEvent</w:t>
      </w:r>
      <w:r w:rsidRPr="00320406">
        <w:rPr>
          <w:color w:val="000000"/>
          <w:lang w:val="en-CA" w:eastAsia="zh-CN"/>
        </w:rPr>
        <w:t xml:space="preserve"> leMouseEvent</w:t>
      </w:r>
      <w:r w:rsidRPr="00320406">
        <w:rPr>
          <w:color w:val="808030"/>
          <w:lang w:val="en-CA" w:eastAsia="zh-CN"/>
        </w:rPr>
        <w:t>)</w:t>
      </w:r>
      <w:r w:rsidRPr="00320406">
        <w:rPr>
          <w:color w:val="000000"/>
          <w:lang w:val="en-CA" w:eastAsia="zh-CN"/>
        </w:rPr>
        <w:t xml:space="preserve"> </w:t>
      </w:r>
      <w:r w:rsidRPr="00320406">
        <w:rPr>
          <w:color w:val="800080"/>
          <w:lang w:val="en-CA" w:eastAsia="zh-CN"/>
        </w:rPr>
        <w:t>{}</w:t>
      </w:r>
    </w:p>
    <w:p w14:paraId="2A527A37" w14:textId="77777777" w:rsidR="00320406" w:rsidRPr="00320406" w:rsidRDefault="00320406" w:rsidP="00320406">
      <w:pPr>
        <w:pStyle w:val="Code"/>
        <w:rPr>
          <w:color w:val="000000"/>
          <w:lang w:val="en-CA" w:eastAsia="zh-CN"/>
        </w:rPr>
      </w:pPr>
    </w:p>
    <w:p w14:paraId="39274A6D" w14:textId="77777777" w:rsidR="00320406" w:rsidRPr="00320406" w:rsidRDefault="00320406" w:rsidP="00320406">
      <w:pPr>
        <w:pStyle w:val="Code"/>
        <w:rPr>
          <w:color w:val="000000"/>
          <w:lang w:eastAsia="zh-CN"/>
        </w:rPr>
      </w:pPr>
      <w:r w:rsidRPr="00320406">
        <w:rPr>
          <w:color w:val="000000"/>
          <w:lang w:val="en-CA" w:eastAsia="zh-CN"/>
        </w:rPr>
        <w:t xml:space="preserve">  </w:t>
      </w:r>
      <w:r w:rsidRPr="00320406">
        <w:rPr>
          <w:b/>
          <w:bCs/>
          <w:color w:val="800000"/>
          <w:lang w:eastAsia="zh-CN"/>
        </w:rPr>
        <w:t>public</w:t>
      </w:r>
      <w:r w:rsidRPr="00320406">
        <w:rPr>
          <w:color w:val="000000"/>
          <w:lang w:eastAsia="zh-CN"/>
        </w:rPr>
        <w:t xml:space="preserve"> </w:t>
      </w:r>
      <w:r w:rsidRPr="00320406">
        <w:rPr>
          <w:b/>
          <w:bCs/>
          <w:color w:val="800000"/>
          <w:lang w:eastAsia="zh-CN"/>
        </w:rPr>
        <w:t>static</w:t>
      </w:r>
      <w:r w:rsidRPr="00320406">
        <w:rPr>
          <w:color w:val="000000"/>
          <w:lang w:eastAsia="zh-CN"/>
        </w:rPr>
        <w:t xml:space="preserve"> </w:t>
      </w:r>
      <w:r w:rsidRPr="00320406">
        <w:rPr>
          <w:color w:val="BB7977"/>
          <w:lang w:eastAsia="zh-CN"/>
        </w:rPr>
        <w:t>void</w:t>
      </w:r>
      <w:r w:rsidRPr="00320406">
        <w:rPr>
          <w:color w:val="000000"/>
          <w:lang w:eastAsia="zh-CN"/>
        </w:rPr>
        <w:t xml:space="preserve"> paintBot</w:t>
      </w:r>
      <w:r w:rsidRPr="00320406">
        <w:rPr>
          <w:color w:val="808030"/>
          <w:lang w:eastAsia="zh-CN"/>
        </w:rPr>
        <w:t>(</w:t>
      </w:r>
      <w:r w:rsidRPr="00320406">
        <w:rPr>
          <w:color w:val="000000"/>
          <w:lang w:eastAsia="zh-CN"/>
        </w:rPr>
        <w:t>Graphics g</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x</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y</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largeur</w:t>
      </w:r>
      <w:r w:rsidRPr="00320406">
        <w:rPr>
          <w:color w:val="808030"/>
          <w:lang w:eastAsia="zh-CN"/>
        </w:rPr>
        <w:t>,</w:t>
      </w:r>
      <w:r w:rsidRPr="00320406">
        <w:rPr>
          <w:color w:val="000000"/>
          <w:lang w:eastAsia="zh-CN"/>
        </w:rPr>
        <w:t xml:space="preserve"> </w:t>
      </w:r>
      <w:r w:rsidRPr="00320406">
        <w:rPr>
          <w:color w:val="BB7977"/>
          <w:lang w:eastAsia="zh-CN"/>
        </w:rPr>
        <w:t>int</w:t>
      </w:r>
      <w:r w:rsidRPr="00320406">
        <w:rPr>
          <w:color w:val="000000"/>
          <w:lang w:eastAsia="zh-CN"/>
        </w:rPr>
        <w:t xml:space="preserve"> hauteur</w:t>
      </w:r>
      <w:r w:rsidRPr="00320406">
        <w:rPr>
          <w:color w:val="808030"/>
          <w:lang w:eastAsia="zh-CN"/>
        </w:rPr>
        <w:t>)</w:t>
      </w:r>
      <w:r w:rsidRPr="00320406">
        <w:rPr>
          <w:color w:val="000000"/>
          <w:lang w:eastAsia="zh-CN"/>
        </w:rPr>
        <w:t xml:space="preserve"> </w:t>
      </w:r>
      <w:r w:rsidRPr="00320406">
        <w:rPr>
          <w:color w:val="800080"/>
          <w:lang w:eastAsia="zh-CN"/>
        </w:rPr>
        <w:t>{</w:t>
      </w:r>
    </w:p>
    <w:p w14:paraId="335F0526"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green</w:t>
      </w:r>
      <w:r w:rsidRPr="00320406">
        <w:rPr>
          <w:color w:val="808030"/>
          <w:lang w:eastAsia="zh-CN"/>
        </w:rPr>
        <w:t>)</w:t>
      </w:r>
      <w:r w:rsidRPr="00320406">
        <w:rPr>
          <w:color w:val="800080"/>
          <w:lang w:eastAsia="zh-CN"/>
        </w:rPr>
        <w:t>;</w:t>
      </w:r>
    </w:p>
    <w:p w14:paraId="5F555C9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fillOval</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tête</w:t>
      </w:r>
    </w:p>
    <w:p w14:paraId="68CD17BE" w14:textId="77777777" w:rsidR="00320406" w:rsidRPr="00320406" w:rsidRDefault="00320406" w:rsidP="00530BF8">
      <w:pPr>
        <w:pStyle w:val="Code"/>
        <w:keepNext w:val="0"/>
        <w:keepLines w:val="0"/>
        <w:rPr>
          <w:color w:val="000000"/>
          <w:lang w:eastAsia="zh-CN"/>
        </w:rPr>
      </w:pPr>
    </w:p>
    <w:p w14:paraId="1F14B189" w14:textId="77777777" w:rsidR="00320406" w:rsidRPr="00320406" w:rsidRDefault="00320406" w:rsidP="00320406">
      <w:pPr>
        <w:pStyle w:val="Code"/>
        <w:rPr>
          <w:color w:val="000000"/>
          <w:lang w:eastAsia="zh-CN"/>
        </w:rPr>
      </w:pPr>
      <w:r w:rsidRPr="00320406">
        <w:rPr>
          <w:color w:val="000000"/>
          <w:lang w:eastAsia="zh-CN"/>
        </w:rPr>
        <w:lastRenderedPageBreak/>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black</w:t>
      </w:r>
      <w:r w:rsidRPr="00320406">
        <w:rPr>
          <w:color w:val="808030"/>
          <w:lang w:eastAsia="zh-CN"/>
        </w:rPr>
        <w:t>)</w:t>
      </w:r>
      <w:r w:rsidRPr="00320406">
        <w:rPr>
          <w:color w:val="800080"/>
          <w:lang w:eastAsia="zh-CN"/>
        </w:rPr>
        <w:t>;</w:t>
      </w:r>
    </w:p>
    <w:p w14:paraId="77EBA29E"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 xml:space="preserve">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gauche</w:t>
      </w:r>
    </w:p>
    <w:p w14:paraId="25CA7D0A"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p>
    <w:p w14:paraId="642BA3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000000"/>
          <w:lang w:eastAsia="zh-CN"/>
        </w:rPr>
        <w:t xml:space="preserve">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791923F1"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5484D8CC" w14:textId="77777777" w:rsidR="00320406" w:rsidRPr="00320406" w:rsidRDefault="00320406" w:rsidP="00320406">
      <w:pPr>
        <w:pStyle w:val="Code"/>
        <w:rPr>
          <w:color w:val="000000"/>
          <w:lang w:eastAsia="zh-CN"/>
        </w:rPr>
      </w:pP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10</w:t>
      </w:r>
      <w:r w:rsidRPr="00320406">
        <w:rPr>
          <w:color w:val="808030"/>
          <w:lang w:eastAsia="zh-CN"/>
        </w:rPr>
        <w:t>,</w:t>
      </w:r>
    </w:p>
    <w:p w14:paraId="077DFAE1" w14:textId="77777777" w:rsidR="00320406" w:rsidRPr="00320406" w:rsidRDefault="00320406" w:rsidP="00320406">
      <w:pPr>
        <w:pStyle w:val="Code"/>
        <w:rPr>
          <w:color w:val="000000"/>
          <w:lang w:eastAsia="zh-CN"/>
        </w:rPr>
      </w:pP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20</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L'oeil droit</w:t>
      </w:r>
    </w:p>
    <w:p w14:paraId="070E4B61"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drawLine</w:t>
      </w:r>
      <w:r w:rsidRPr="00320406">
        <w:rPr>
          <w:color w:val="808030"/>
          <w:lang w:eastAsia="zh-CN"/>
        </w:rPr>
        <w:t>(</w:t>
      </w:r>
    </w:p>
    <w:p w14:paraId="4A6E8036"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0C396565"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p>
    <w:p w14:paraId="10F39C00" w14:textId="77777777" w:rsidR="00320406" w:rsidRPr="00320406" w:rsidRDefault="00320406" w:rsidP="00320406">
      <w:pPr>
        <w:pStyle w:val="Code"/>
        <w:rPr>
          <w:color w:val="000000"/>
          <w:lang w:eastAsia="zh-CN"/>
        </w:rPr>
      </w:pPr>
      <w:r w:rsidRPr="00320406">
        <w:rPr>
          <w:color w:val="000000"/>
          <w:lang w:eastAsia="zh-CN"/>
        </w:rPr>
        <w:t xml:space="preserve">        x </w:t>
      </w:r>
      <w:r w:rsidRPr="00320406">
        <w:rPr>
          <w:color w:val="808030"/>
          <w:lang w:eastAsia="zh-CN"/>
        </w:rPr>
        <w:t>+</w:t>
      </w:r>
      <w:r w:rsidRPr="00320406">
        <w:rPr>
          <w:color w:val="000000"/>
          <w:lang w:eastAsia="zh-CN"/>
        </w:rPr>
        <w:t xml:space="preserve"> largeur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4</w:t>
      </w:r>
      <w:r w:rsidRPr="00320406">
        <w:rPr>
          <w:color w:val="808030"/>
          <w:lang w:eastAsia="zh-CN"/>
        </w:rPr>
        <w:t>,</w:t>
      </w:r>
    </w:p>
    <w:p w14:paraId="6CB46A57" w14:textId="77777777" w:rsidR="00320406" w:rsidRPr="00320406" w:rsidRDefault="00320406" w:rsidP="00320406">
      <w:pPr>
        <w:pStyle w:val="Code"/>
        <w:rPr>
          <w:color w:val="000000"/>
          <w:lang w:eastAsia="zh-CN"/>
        </w:rPr>
      </w:pP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3</w:t>
      </w:r>
      <w:r w:rsidRPr="00320406">
        <w:rPr>
          <w:color w:val="000000"/>
          <w:lang w:eastAsia="zh-CN"/>
        </w:rPr>
        <w:t xml:space="preserve"> </w:t>
      </w:r>
      <w:r w:rsidRPr="00320406">
        <w:rPr>
          <w:color w:val="808030"/>
          <w:lang w:eastAsia="zh-CN"/>
        </w:rPr>
        <w:t>/</w:t>
      </w:r>
      <w:r w:rsidRPr="00320406">
        <w:rPr>
          <w:color w:val="000000"/>
          <w:lang w:eastAsia="zh-CN"/>
        </w:rPr>
        <w:t xml:space="preserve"> </w:t>
      </w:r>
      <w:r w:rsidRPr="00320406">
        <w:rPr>
          <w:color w:val="008C00"/>
          <w:lang w:eastAsia="zh-CN"/>
        </w:rPr>
        <w:t>8</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La bouche</w:t>
      </w:r>
    </w:p>
    <w:p w14:paraId="60606A3D" w14:textId="77777777" w:rsidR="00320406" w:rsidRPr="00320406" w:rsidRDefault="00320406" w:rsidP="00320406">
      <w:pPr>
        <w:pStyle w:val="Code"/>
        <w:rPr>
          <w:color w:val="000000"/>
          <w:lang w:eastAsia="zh-CN"/>
        </w:rPr>
      </w:pPr>
    </w:p>
    <w:p w14:paraId="6DD88FE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setColor</w:t>
      </w:r>
      <w:r w:rsidRPr="00320406">
        <w:rPr>
          <w:color w:val="808030"/>
          <w:lang w:eastAsia="zh-CN"/>
        </w:rPr>
        <w:t>(</w:t>
      </w:r>
      <w:r w:rsidRPr="00320406">
        <w:rPr>
          <w:color w:val="000000"/>
          <w:lang w:eastAsia="zh-CN"/>
        </w:rPr>
        <w:t>Color</w:t>
      </w:r>
      <w:r w:rsidRPr="00320406">
        <w:rPr>
          <w:color w:val="808030"/>
          <w:lang w:eastAsia="zh-CN"/>
        </w:rPr>
        <w:t>.</w:t>
      </w:r>
      <w:r w:rsidRPr="00320406">
        <w:rPr>
          <w:color w:val="000000"/>
          <w:lang w:eastAsia="zh-CN"/>
        </w:rPr>
        <w:t>red</w:t>
      </w:r>
      <w:r w:rsidRPr="00320406">
        <w:rPr>
          <w:color w:val="808030"/>
          <w:lang w:eastAsia="zh-CN"/>
        </w:rPr>
        <w:t>)</w:t>
      </w:r>
      <w:r w:rsidRPr="00320406">
        <w:rPr>
          <w:color w:val="800080"/>
          <w:lang w:eastAsia="zh-CN"/>
        </w:rPr>
        <w:t>;</w:t>
      </w:r>
    </w:p>
    <w:p w14:paraId="2814B642" w14:textId="77777777" w:rsidR="00320406" w:rsidRPr="00320406" w:rsidRDefault="00320406" w:rsidP="00320406">
      <w:pPr>
        <w:pStyle w:val="Code"/>
        <w:rPr>
          <w:color w:val="000000"/>
          <w:lang w:eastAsia="zh-CN"/>
        </w:rPr>
      </w:pPr>
      <w:r w:rsidRPr="00320406">
        <w:rPr>
          <w:color w:val="000000"/>
          <w:lang w:eastAsia="zh-CN"/>
        </w:rPr>
        <w:t xml:space="preserve">    g</w:t>
      </w:r>
      <w:r w:rsidRPr="00320406">
        <w:rPr>
          <w:color w:val="808030"/>
          <w:lang w:eastAsia="zh-CN"/>
        </w:rPr>
        <w:t>.</w:t>
      </w:r>
      <w:r w:rsidRPr="00320406">
        <w:rPr>
          <w:color w:val="000000"/>
          <w:lang w:eastAsia="zh-CN"/>
        </w:rPr>
        <w:t>fillRect</w:t>
      </w:r>
      <w:r w:rsidRPr="00320406">
        <w:rPr>
          <w:color w:val="808030"/>
          <w:lang w:eastAsia="zh-CN"/>
        </w:rPr>
        <w:t>(</w:t>
      </w:r>
      <w:r w:rsidRPr="00320406">
        <w:rPr>
          <w:color w:val="000000"/>
          <w:lang w:eastAsia="zh-CN"/>
        </w:rPr>
        <w:t>x</w:t>
      </w:r>
      <w:r w:rsidRPr="00320406">
        <w:rPr>
          <w:color w:val="808030"/>
          <w:lang w:eastAsia="zh-CN"/>
        </w:rPr>
        <w:t>,</w:t>
      </w:r>
      <w:r w:rsidRPr="00320406">
        <w:rPr>
          <w:color w:val="000000"/>
          <w:lang w:eastAsia="zh-CN"/>
        </w:rPr>
        <w:t xml:space="preserve"> y </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000000"/>
          <w:lang w:eastAsia="zh-CN"/>
        </w:rPr>
        <w:t xml:space="preserve"> largeur</w:t>
      </w:r>
      <w:r w:rsidRPr="00320406">
        <w:rPr>
          <w:color w:val="808030"/>
          <w:lang w:eastAsia="zh-CN"/>
        </w:rPr>
        <w:t>,</w:t>
      </w:r>
      <w:r w:rsidRPr="00320406">
        <w:rPr>
          <w:color w:val="000000"/>
          <w:lang w:eastAsia="zh-CN"/>
        </w:rPr>
        <w:t xml:space="preserve"> hauteur </w:t>
      </w:r>
      <w:r w:rsidRPr="00320406">
        <w:rPr>
          <w:color w:val="808030"/>
          <w:lang w:eastAsia="zh-CN"/>
        </w:rPr>
        <w:t>/</w:t>
      </w:r>
      <w:r w:rsidRPr="00320406">
        <w:rPr>
          <w:color w:val="000000"/>
          <w:lang w:eastAsia="zh-CN"/>
        </w:rPr>
        <w:t xml:space="preserve"> </w:t>
      </w:r>
      <w:r w:rsidRPr="00320406">
        <w:rPr>
          <w:color w:val="008C00"/>
          <w:lang w:eastAsia="zh-CN"/>
        </w:rPr>
        <w:t>2</w:t>
      </w:r>
      <w:r w:rsidRPr="00320406">
        <w:rPr>
          <w:color w:val="808030"/>
          <w:lang w:eastAsia="zh-CN"/>
        </w:rPr>
        <w:t>)</w:t>
      </w:r>
      <w:r w:rsidRPr="00320406">
        <w:rPr>
          <w:color w:val="800080"/>
          <w:lang w:eastAsia="zh-CN"/>
        </w:rPr>
        <w:t>;</w:t>
      </w:r>
      <w:r w:rsidRPr="00320406">
        <w:rPr>
          <w:color w:val="000000"/>
          <w:lang w:eastAsia="zh-CN"/>
        </w:rPr>
        <w:t xml:space="preserve"> </w:t>
      </w:r>
      <w:r w:rsidRPr="00320406">
        <w:rPr>
          <w:color w:val="696969"/>
          <w:lang w:eastAsia="zh-CN"/>
        </w:rPr>
        <w:t>// Le corps</w:t>
      </w:r>
    </w:p>
    <w:p w14:paraId="3DA0BDD8" w14:textId="77777777" w:rsidR="00320406" w:rsidRPr="008B351D" w:rsidRDefault="00320406" w:rsidP="00320406">
      <w:pPr>
        <w:pStyle w:val="Code"/>
        <w:rPr>
          <w:color w:val="000000"/>
          <w:lang w:val="en-US" w:eastAsia="zh-CN"/>
        </w:rPr>
      </w:pPr>
      <w:r w:rsidRPr="00320406">
        <w:rPr>
          <w:color w:val="000000"/>
          <w:lang w:eastAsia="zh-CN"/>
        </w:rPr>
        <w:t xml:space="preserve">  </w:t>
      </w:r>
      <w:r w:rsidRPr="008B351D">
        <w:rPr>
          <w:color w:val="800080"/>
          <w:lang w:val="en-US" w:eastAsia="zh-CN"/>
        </w:rPr>
        <w:t>}</w:t>
      </w:r>
    </w:p>
    <w:p w14:paraId="5A9FE654" w14:textId="77777777" w:rsidR="00320406" w:rsidRPr="008B351D" w:rsidRDefault="00320406" w:rsidP="00320406">
      <w:pPr>
        <w:pStyle w:val="Code"/>
        <w:rPr>
          <w:color w:val="000000"/>
          <w:lang w:val="en-US" w:eastAsia="zh-CN"/>
        </w:rPr>
      </w:pPr>
    </w:p>
    <w:p w14:paraId="4353FCB5"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08127D94"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486857BA" w14:textId="77777777" w:rsidR="00320406" w:rsidRPr="008B351D" w:rsidRDefault="00320406" w:rsidP="00320406">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5FA66EA"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524B11DF" w14:textId="77777777" w:rsidR="00320406" w:rsidRPr="008B351D" w:rsidRDefault="00320406" w:rsidP="00320406">
      <w:pPr>
        <w:pStyle w:val="Code"/>
        <w:rPr>
          <w:color w:val="000000"/>
          <w:lang w:val="en-US" w:eastAsia="zh-CN"/>
        </w:rPr>
      </w:pPr>
    </w:p>
    <w:p w14:paraId="24F98350" w14:textId="77777777" w:rsidR="00320406" w:rsidRPr="008B351D" w:rsidRDefault="00320406" w:rsidP="00320406">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132F4BBD" w14:textId="77777777" w:rsidR="00320406" w:rsidRPr="00320406" w:rsidRDefault="00320406" w:rsidP="00320406">
      <w:pPr>
        <w:pStyle w:val="Code"/>
        <w:rPr>
          <w:color w:val="000000"/>
          <w:lang w:eastAsia="zh-CN"/>
        </w:rPr>
      </w:pPr>
      <w:r w:rsidRPr="008B351D">
        <w:rPr>
          <w:color w:val="000000"/>
          <w:lang w:val="en-US" w:eastAsia="zh-CN"/>
        </w:rPr>
        <w:t xml:space="preserve">    </w:t>
      </w:r>
      <w:r w:rsidRPr="00320406">
        <w:rPr>
          <w:b/>
          <w:bCs/>
          <w:color w:val="800000"/>
          <w:lang w:eastAsia="zh-CN"/>
        </w:rPr>
        <w:t>new</w:t>
      </w:r>
      <w:r w:rsidRPr="00320406">
        <w:rPr>
          <w:color w:val="000000"/>
          <w:lang w:eastAsia="zh-CN"/>
        </w:rPr>
        <w:t xml:space="preserve"> ExempleVariablesLocalesErreur</w:t>
      </w:r>
      <w:r w:rsidRPr="00320406">
        <w:rPr>
          <w:color w:val="808030"/>
          <w:lang w:eastAsia="zh-CN"/>
        </w:rPr>
        <w:t>()</w:t>
      </w:r>
      <w:r w:rsidRPr="00320406">
        <w:rPr>
          <w:color w:val="800080"/>
          <w:lang w:eastAsia="zh-CN"/>
        </w:rPr>
        <w:t>;</w:t>
      </w:r>
    </w:p>
    <w:p w14:paraId="18794391" w14:textId="77777777" w:rsidR="00320406" w:rsidRPr="00320406" w:rsidRDefault="00320406" w:rsidP="00320406">
      <w:pPr>
        <w:pStyle w:val="Code"/>
        <w:rPr>
          <w:color w:val="000000"/>
          <w:lang w:eastAsia="zh-CN"/>
        </w:rPr>
      </w:pPr>
      <w:r w:rsidRPr="00320406">
        <w:rPr>
          <w:color w:val="000000"/>
          <w:lang w:eastAsia="zh-CN"/>
        </w:rPr>
        <w:t xml:space="preserve">  </w:t>
      </w:r>
      <w:r w:rsidRPr="00320406">
        <w:rPr>
          <w:color w:val="800080"/>
          <w:lang w:eastAsia="zh-CN"/>
        </w:rPr>
        <w:t>}</w:t>
      </w:r>
    </w:p>
    <w:p w14:paraId="7F21C419" w14:textId="63A0D4EB" w:rsidR="00320406" w:rsidRDefault="00320406" w:rsidP="00320406">
      <w:pPr>
        <w:pStyle w:val="Code"/>
        <w:rPr>
          <w:color w:val="800080"/>
          <w:lang w:eastAsia="zh-CN"/>
        </w:rPr>
      </w:pPr>
      <w:r w:rsidRPr="00320406">
        <w:rPr>
          <w:color w:val="800080"/>
          <w:lang w:eastAsia="zh-CN"/>
        </w:rPr>
        <w:t>}</w:t>
      </w:r>
    </w:p>
    <w:p w14:paraId="2C152087" w14:textId="77777777" w:rsidR="003E5B17" w:rsidRPr="00320406" w:rsidRDefault="003E5B17" w:rsidP="00320406">
      <w:pPr>
        <w:pStyle w:val="Code"/>
        <w:rPr>
          <w:color w:val="000000"/>
          <w:lang w:eastAsia="zh-CN"/>
        </w:rPr>
      </w:pPr>
    </w:p>
    <w:p w14:paraId="597502BE" w14:textId="77777777" w:rsidR="00A03321" w:rsidRPr="00C8486C" w:rsidRDefault="00A03321" w:rsidP="00A03321">
      <w:pPr>
        <w:pStyle w:val="Corpsdetexte"/>
      </w:pPr>
    </w:p>
    <w:p w14:paraId="78F714F4" w14:textId="77777777" w:rsidR="00A03321" w:rsidRDefault="00A03321" w:rsidP="00A03321">
      <w:pPr>
        <w:pStyle w:val="Corpsdetexte"/>
      </w:pPr>
      <w:r>
        <w:t xml:space="preserve">L’erreur de compilation vient du fait qu’une variable déclarée localement dans une méthode ne peut être accédée dans une autre méthode. </w:t>
      </w:r>
    </w:p>
    <w:p w14:paraId="39EBBDFE" w14:textId="77777777" w:rsidR="00A03321" w:rsidRPr="004051C6" w:rsidRDefault="00A03321" w:rsidP="00A03321">
      <w:pPr>
        <w:pStyle w:val="Corpsdetexte"/>
        <w:pBdr>
          <w:top w:val="single" w:sz="4" w:space="1" w:color="auto"/>
          <w:left w:val="single" w:sz="4" w:space="4" w:color="auto"/>
          <w:bottom w:val="single" w:sz="4" w:space="1" w:color="auto"/>
          <w:right w:val="single" w:sz="4" w:space="4" w:color="auto"/>
        </w:pBdr>
        <w:rPr>
          <w:b/>
        </w:rPr>
      </w:pPr>
      <w:r w:rsidRPr="004051C6">
        <w:rPr>
          <w:b/>
          <w:i/>
        </w:rPr>
        <w:t>Portée</w:t>
      </w:r>
      <w:r w:rsidRPr="004051C6">
        <w:rPr>
          <w:b/>
        </w:rPr>
        <w:t xml:space="preserve"> d’une variable</w:t>
      </w:r>
      <w:r>
        <w:rPr>
          <w:b/>
        </w:rPr>
        <w:t xml:space="preserve">, variable </w:t>
      </w:r>
      <w:r w:rsidRPr="00841481">
        <w:rPr>
          <w:b/>
          <w:i/>
        </w:rPr>
        <w:t>locale</w:t>
      </w:r>
    </w:p>
    <w:p w14:paraId="23E47BBD"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La </w:t>
      </w:r>
      <w:r>
        <w:rPr>
          <w:i/>
          <w:iCs/>
        </w:rPr>
        <w:t>portée</w:t>
      </w:r>
      <w:r>
        <w:t xml:space="preserve"> d’une variable déclarée dans une méthode est limitée au corps de la méthode.  En d’autres mots, la </w:t>
      </w:r>
      <w:r w:rsidRPr="00325561">
        <w:t>variable</w:t>
      </w:r>
      <w:r>
        <w:t xml:space="preserve"> déclarée dans une méthode est </w:t>
      </w:r>
      <w:r>
        <w:rPr>
          <w:i/>
          <w:iCs/>
        </w:rPr>
        <w:t>locale</w:t>
      </w:r>
      <w:r>
        <w:t xml:space="preserve"> à la méthode. </w:t>
      </w:r>
    </w:p>
    <w:p w14:paraId="0F6BB98F" w14:textId="77777777" w:rsidR="00A03321" w:rsidRDefault="00A03321" w:rsidP="00A03321">
      <w:pPr>
        <w:pStyle w:val="Corpsdetexte"/>
      </w:pPr>
      <w:r>
        <w:t xml:space="preserve">Concrètement, ceci signifie que la variable disparaît en quelque sorte lorsque l’exécution de la méthode est terminée. Il serait possible de déclarer des variables </w:t>
      </w:r>
      <w:r>
        <w:rPr>
          <w:i/>
          <w:iCs/>
        </w:rPr>
        <w:t>x</w:t>
      </w:r>
      <w:r>
        <w:t xml:space="preserve"> et </w:t>
      </w:r>
      <w:r>
        <w:rPr>
          <w:i/>
          <w:iCs/>
        </w:rPr>
        <w:t>y</w:t>
      </w:r>
      <w:r>
        <w:t xml:space="preserve"> dans chacune des deux méthodes, </w:t>
      </w:r>
      <w:r>
        <w:rPr>
          <w:i/>
          <w:iCs/>
        </w:rPr>
        <w:t>mousePressed</w:t>
      </w:r>
      <w:r>
        <w:t xml:space="preserve">() et </w:t>
      </w:r>
      <w:r>
        <w:rPr>
          <w:i/>
          <w:iCs/>
        </w:rPr>
        <w:t>paint</w:t>
      </w:r>
      <w:r>
        <w:t>(), mais ceci n’aurait pas produit le résultat recherché car ces variables seraient en réalité des variables différentes même si elles portent le même nom !</w:t>
      </w:r>
    </w:p>
    <w:p w14:paraId="32BA69C2" w14:textId="70AAFAA5" w:rsidR="00A03321" w:rsidRDefault="00A03321" w:rsidP="00A03321">
      <w:pPr>
        <w:pStyle w:val="Corpsdetexte"/>
      </w:pPr>
      <w:r>
        <w:t xml:space="preserve">Pour que le contenu d’une variable soit accessible à plusieurs méthodes de la même classe, il faut que la variable soit déclarée de manière globale au niveau de classe. </w:t>
      </w:r>
      <w:r w:rsidR="002412A7">
        <w:t>D’autre</w:t>
      </w:r>
      <w:r>
        <w:t xml:space="preserve"> part, une variable déclarée au niveau de la classe peut-être soit une variable de classe ou une variable d’objet. </w:t>
      </w:r>
    </w:p>
    <w:p w14:paraId="347803E8" w14:textId="77777777" w:rsidR="00A03321" w:rsidRPr="00884EC7" w:rsidRDefault="00A03321" w:rsidP="00A03321">
      <w:pPr>
        <w:pStyle w:val="Corpsdetexte"/>
        <w:pBdr>
          <w:top w:val="single" w:sz="4" w:space="1" w:color="auto"/>
          <w:left w:val="single" w:sz="4" w:space="4" w:color="auto"/>
          <w:bottom w:val="single" w:sz="4" w:space="1" w:color="auto"/>
          <w:right w:val="single" w:sz="4" w:space="4" w:color="auto"/>
        </w:pBdr>
        <w:rPr>
          <w:b/>
        </w:rPr>
      </w:pPr>
      <w:r w:rsidRPr="00884EC7">
        <w:rPr>
          <w:b/>
          <w:i/>
        </w:rPr>
        <w:t>Variable de classe</w:t>
      </w:r>
      <w:r w:rsidRPr="00884EC7">
        <w:rPr>
          <w:b/>
        </w:rPr>
        <w:t xml:space="preserve"> (</w:t>
      </w:r>
      <w:r w:rsidRPr="00884EC7">
        <w:rPr>
          <w:b/>
          <w:i/>
        </w:rPr>
        <w:t>static</w:t>
      </w:r>
      <w:r w:rsidRPr="00884EC7">
        <w:rPr>
          <w:b/>
        </w:rPr>
        <w:t>)</w:t>
      </w:r>
    </w:p>
    <w:p w14:paraId="7B3A993E" w14:textId="4CEF2A26"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L’identificateur réservé </w:t>
      </w:r>
      <w:r>
        <w:rPr>
          <w:i/>
          <w:iCs/>
        </w:rPr>
        <w:t>static</w:t>
      </w:r>
      <w:r>
        <w:t xml:space="preserve"> indique que c’est une variable de classe. </w:t>
      </w:r>
      <w:r w:rsidR="009B7C70">
        <w:t xml:space="preserve">Quand la mention </w:t>
      </w:r>
      <w:r w:rsidR="009B7C70" w:rsidRPr="009B7C70">
        <w:rPr>
          <w:i/>
          <w:iCs/>
        </w:rPr>
        <w:t>static</w:t>
      </w:r>
      <w:r w:rsidR="009B7C70">
        <w:t xml:space="preserve"> est omise, on dit parfois qu’il s’agit d’une variable d’instance ou variable d’objet.</w:t>
      </w:r>
    </w:p>
    <w:p w14:paraId="1215E80C" w14:textId="77777777" w:rsidR="00A03321" w:rsidRDefault="00A03321" w:rsidP="00A03321">
      <w:pPr>
        <w:pStyle w:val="Corpsdetexte"/>
      </w:pPr>
      <w:r>
        <w:t xml:space="preserve">Dans l’exemple précédent, nous avons employé des variables d’objet. Mais, on aurait aussi bien pu les définir comme des variables de classe sans que cela n’affecte le comportement de l’exemple puisqu’il n’y a qu’un seul objet de la classe </w:t>
      </w:r>
      <w:r w:rsidRPr="0037711F">
        <w:rPr>
          <w:i/>
        </w:rPr>
        <w:t>ExempleEvenementSouris</w:t>
      </w:r>
      <w:r>
        <w:t xml:space="preserve">. </w:t>
      </w:r>
    </w:p>
    <w:p w14:paraId="6D73C609" w14:textId="77777777" w:rsidR="00A03321" w:rsidRDefault="00A03321" w:rsidP="00A03321">
      <w:pPr>
        <w:pStyle w:val="Corpsdetexte"/>
      </w:pPr>
      <w:r>
        <w:rPr>
          <w:b/>
          <w:bCs/>
        </w:rPr>
        <w:lastRenderedPageBreak/>
        <w:t>Exercice</w:t>
      </w:r>
      <w:r>
        <w:t xml:space="preserve">. Ajoutez l’identificateur réservé </w:t>
      </w:r>
      <w:r>
        <w:rPr>
          <w:i/>
          <w:iCs/>
        </w:rPr>
        <w:t>static</w:t>
      </w:r>
      <w:r>
        <w:t xml:space="preserve"> dans la déclaration des variables </w:t>
      </w:r>
      <w:r>
        <w:rPr>
          <w:i/>
          <w:iCs/>
        </w:rPr>
        <w:t>x</w:t>
      </w:r>
      <w:r>
        <w:t xml:space="preserve"> et </w:t>
      </w:r>
      <w:r>
        <w:rPr>
          <w:i/>
          <w:iCs/>
        </w:rPr>
        <w:t>y</w:t>
      </w:r>
      <w:r>
        <w:t xml:space="preserve"> de </w:t>
      </w:r>
      <w:r>
        <w:rPr>
          <w:i/>
          <w:iCs/>
        </w:rPr>
        <w:t>ExempleEvenementSouris</w:t>
      </w:r>
      <w:r>
        <w:t xml:space="preserve"> et faites exécuter le programme.  </w:t>
      </w:r>
    </w:p>
    <w:p w14:paraId="0D813185" w14:textId="77777777" w:rsidR="00A03321" w:rsidRDefault="00A03321" w:rsidP="00A03321">
      <w:pPr>
        <w:pStyle w:val="CodeJava9ptCarCar"/>
      </w:pPr>
      <w:r>
        <w:t xml:space="preserve">    private </w:t>
      </w:r>
      <w:r>
        <w:rPr>
          <w:highlight w:val="yellow"/>
        </w:rPr>
        <w:t>static</w:t>
      </w:r>
      <w:r>
        <w:t xml:space="preserve"> int x = 0; // Coordonnée x du Bot à dessiner</w:t>
      </w:r>
    </w:p>
    <w:p w14:paraId="305584AC" w14:textId="77777777" w:rsidR="00A03321" w:rsidRDefault="00A03321" w:rsidP="00A03321">
      <w:pPr>
        <w:pStyle w:val="CodeJava9ptCarCar"/>
      </w:pPr>
      <w:r>
        <w:t xml:space="preserve">    private </w:t>
      </w:r>
      <w:r>
        <w:rPr>
          <w:highlight w:val="yellow"/>
        </w:rPr>
        <w:t>static</w:t>
      </w:r>
      <w:r>
        <w:t xml:space="preserve"> int y = 0; // Coordonnée y du Bot à dessiner</w:t>
      </w:r>
    </w:p>
    <w:p w14:paraId="5BCF8DA7" w14:textId="77777777" w:rsidR="00A03321" w:rsidRDefault="00A03321" w:rsidP="00A03321">
      <w:pPr>
        <w:pStyle w:val="Corpsdetexte"/>
        <w:rPr>
          <w:sz w:val="48"/>
          <w:szCs w:val="48"/>
        </w:rPr>
      </w:pPr>
      <w:r>
        <w:t>Dans le contexte de cet exemple, le résultat est le même que si les variables étaient des variables d’objet.</w:t>
      </w:r>
      <w:r>
        <w:rPr>
          <w:sz w:val="48"/>
          <w:szCs w:val="48"/>
        </w:rPr>
        <w:t xml:space="preserve"> </w:t>
      </w:r>
      <w:r>
        <w:t>Voyons maintenant un cas où l’emploi d’une variable de classe ou d’objet ne produit pas le même effet parce qu’il y a plus d’un objet de la même classe.</w:t>
      </w:r>
    </w:p>
    <w:p w14:paraId="447A3156" w14:textId="77777777"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rPr>
          <w:b/>
          <w:bCs/>
        </w:rPr>
      </w:pPr>
      <w:r>
        <w:rPr>
          <w:b/>
          <w:bCs/>
        </w:rPr>
        <w:t xml:space="preserve">Différence entre </w:t>
      </w:r>
      <w:r>
        <w:rPr>
          <w:b/>
          <w:bCs/>
          <w:i/>
          <w:iCs/>
        </w:rPr>
        <w:t>variable d’objet</w:t>
      </w:r>
      <w:r>
        <w:rPr>
          <w:b/>
          <w:bCs/>
        </w:rPr>
        <w:t xml:space="preserve"> et </w:t>
      </w:r>
      <w:r>
        <w:rPr>
          <w:b/>
          <w:bCs/>
          <w:i/>
          <w:iCs/>
        </w:rPr>
        <w:t>variable de classe</w:t>
      </w:r>
    </w:p>
    <w:p w14:paraId="1EC378C6" w14:textId="1B04591F" w:rsidR="00A03321" w:rsidRDefault="00A03321" w:rsidP="00320406">
      <w:pPr>
        <w:pStyle w:val="Corpsdetexte"/>
        <w:keepNext/>
        <w:keepLines/>
        <w:pBdr>
          <w:top w:val="single" w:sz="4" w:space="1" w:color="auto"/>
          <w:left w:val="single" w:sz="4" w:space="4" w:color="auto"/>
          <w:bottom w:val="single" w:sz="4" w:space="1" w:color="auto"/>
          <w:right w:val="single" w:sz="4" w:space="4" w:color="auto"/>
        </w:pBdr>
      </w:pPr>
      <w:r>
        <w:t>Il y a une différence importante entre variable d’objet</w:t>
      </w:r>
      <w:r w:rsidR="009B7C70">
        <w:t xml:space="preserve"> (ou variable d’instance)</w:t>
      </w:r>
      <w:r>
        <w:t xml:space="preserve"> et variable de classe. Il n’y a qu’une valeur pour une variable de classe peu importe le nombre d’objets de la classe. Ceci signifie que tous les objets de la classe partagent la même variable. Dans le cas d’une variable d’objet, il y a en quelque sorte une variable différente pour chacun des objets.</w:t>
      </w:r>
    </w:p>
    <w:p w14:paraId="4BFD172D" w14:textId="487B15E1" w:rsidR="00A03321" w:rsidRDefault="00A03321" w:rsidP="00A03321">
      <w:pPr>
        <w:pStyle w:val="Corpsdetexte"/>
      </w:pPr>
      <w:r>
        <w:t xml:space="preserve">Pour voir la différence entre variable d’objet et de classe, il faut créer au moins deux objets de la classe </w:t>
      </w:r>
      <w:r>
        <w:rPr>
          <w:i/>
          <w:iCs/>
        </w:rPr>
        <w:t>ExempleEvenementSouris</w:t>
      </w:r>
      <w:r>
        <w:t>, c’est-à</w:t>
      </w:r>
      <w:r w:rsidR="002412A7">
        <w:t>-</w:t>
      </w:r>
      <w:r>
        <w:t>dire deux fenêtres.</w:t>
      </w:r>
    </w:p>
    <w:p w14:paraId="476EEB9E" w14:textId="3EDC4553" w:rsidR="00A03321" w:rsidRDefault="00A03321" w:rsidP="00320406">
      <w:pPr>
        <w:pStyle w:val="Corpsdetexte"/>
      </w:pPr>
      <w:r>
        <w:rPr>
          <w:b/>
          <w:bCs/>
        </w:rPr>
        <w:t>Exemple</w:t>
      </w:r>
      <w:r>
        <w:t xml:space="preserve">. </w:t>
      </w:r>
      <w:hyperlink r:id="rId304" w:history="1">
        <w:r w:rsidRPr="00EE5807">
          <w:rPr>
            <w:rFonts w:ascii="Segoe UI" w:hAnsi="Segoe UI" w:cs="Segoe UI"/>
            <w:color w:val="0366D6"/>
            <w:lang w:val="fr-CA"/>
          </w:rPr>
          <w:t>JavaPasAPas</w:t>
        </w:r>
      </w:hyperlink>
      <w:r w:rsidRPr="00EE5807">
        <w:rPr>
          <w:rFonts w:ascii="Segoe UI" w:hAnsi="Segoe UI" w:cs="Segoe UI"/>
          <w:color w:val="586069"/>
          <w:lang w:val="fr-CA"/>
        </w:rPr>
        <w:t>/</w:t>
      </w:r>
      <w:r w:rsidR="00572565">
        <w:rPr>
          <w:rFonts w:ascii="Segoe UI" w:hAnsi="Segoe UI" w:cs="Segoe UI"/>
          <w:b/>
          <w:bCs/>
          <w:color w:val="586069"/>
          <w:lang w:val="fr-CA"/>
        </w:rPr>
        <w:t>chapitre_5/E</w:t>
      </w:r>
      <w:r w:rsidRPr="00EE5807">
        <w:rPr>
          <w:rFonts w:ascii="Segoe UI" w:hAnsi="Segoe UI" w:cs="Segoe UI"/>
          <w:b/>
          <w:bCs/>
          <w:color w:val="586069"/>
          <w:lang w:val="fr-CA"/>
        </w:rPr>
        <w:t>xempleEvenementSouris2Fenetres.java</w:t>
      </w:r>
    </w:p>
    <w:p w14:paraId="0551F72D" w14:textId="77777777" w:rsidR="00A03321" w:rsidRDefault="00A03321" w:rsidP="00320406">
      <w:pPr>
        <w:pStyle w:val="Corpsdetexte"/>
      </w:pPr>
      <w:r>
        <w:t>L’exemple suivant illustre l’effet de l’utilisation de variables de classe dans le cas de plusieurs objets de la même classe.</w:t>
      </w:r>
    </w:p>
    <w:p w14:paraId="12CD0653"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5E786183"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4B41C3BE" w14:textId="77777777" w:rsidR="00572565" w:rsidRPr="00572565" w:rsidRDefault="00572565" w:rsidP="00320406">
      <w:pPr>
        <w:pStyle w:val="Code"/>
        <w:keepNext w:val="0"/>
        <w:keepLines w:val="0"/>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34FF321B" w14:textId="77777777" w:rsidR="00572565" w:rsidRPr="00572565" w:rsidRDefault="00572565" w:rsidP="00320406">
      <w:pPr>
        <w:pStyle w:val="Code"/>
        <w:keepNext w:val="0"/>
        <w:keepLines w:val="0"/>
        <w:rPr>
          <w:color w:val="000000"/>
          <w:lang w:eastAsia="zh-CN"/>
        </w:rPr>
      </w:pPr>
    </w:p>
    <w:p w14:paraId="3D3206BB" w14:textId="77777777" w:rsidR="00572565" w:rsidRPr="00572565" w:rsidRDefault="00572565" w:rsidP="00320406">
      <w:pPr>
        <w:pStyle w:val="Code"/>
        <w:keepNext w:val="0"/>
        <w:keepLines w:val="0"/>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ExempleEvenementSouris2Fenetres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339145E"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Variables de classe x et y</w:t>
      </w:r>
    </w:p>
    <w:p w14:paraId="7FCF2B38"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à dessiner</w:t>
      </w:r>
    </w:p>
    <w:p w14:paraId="49B9F1B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à dessiner</w:t>
      </w:r>
    </w:p>
    <w:p w14:paraId="7D7AC262" w14:textId="77777777" w:rsidR="00572565" w:rsidRPr="00572565" w:rsidRDefault="00572565" w:rsidP="00320406">
      <w:pPr>
        <w:pStyle w:val="Code"/>
        <w:keepNext w:val="0"/>
        <w:keepLines w:val="0"/>
        <w:rPr>
          <w:color w:val="000000"/>
          <w:lang w:eastAsia="zh-CN"/>
        </w:rPr>
      </w:pPr>
    </w:p>
    <w:p w14:paraId="69801FB0"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ExempleEvenementSouris2Fenetres</w:t>
      </w:r>
      <w:r w:rsidRPr="00572565">
        <w:rPr>
          <w:color w:val="808030"/>
          <w:lang w:eastAsia="zh-CN"/>
        </w:rPr>
        <w:t>()</w:t>
      </w:r>
      <w:r w:rsidRPr="00572565">
        <w:rPr>
          <w:color w:val="000000"/>
          <w:lang w:eastAsia="zh-CN"/>
        </w:rPr>
        <w:t xml:space="preserve"> </w:t>
      </w:r>
      <w:r w:rsidRPr="00572565">
        <w:rPr>
          <w:color w:val="800080"/>
          <w:lang w:eastAsia="zh-CN"/>
        </w:rPr>
        <w:t>{</w:t>
      </w:r>
    </w:p>
    <w:p w14:paraId="734C86F7"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traitement d'événements de la souris"</w:t>
      </w:r>
      <w:r w:rsidRPr="00572565">
        <w:rPr>
          <w:color w:val="808030"/>
          <w:lang w:eastAsia="zh-CN"/>
        </w:rPr>
        <w:t>)</w:t>
      </w:r>
      <w:r w:rsidRPr="00572565">
        <w:rPr>
          <w:color w:val="800080"/>
          <w:lang w:eastAsia="zh-CN"/>
        </w:rPr>
        <w:t>;</w:t>
      </w:r>
    </w:p>
    <w:p w14:paraId="59E29E60" w14:textId="77777777" w:rsidR="00572565" w:rsidRPr="00572565" w:rsidRDefault="00572565" w:rsidP="00320406">
      <w:pPr>
        <w:pStyle w:val="Code"/>
        <w:keepNext w:val="0"/>
        <w:keepLines w:val="0"/>
        <w:rPr>
          <w:color w:val="000000"/>
          <w:lang w:eastAsia="zh-CN"/>
        </w:rPr>
      </w:pPr>
    </w:p>
    <w:p w14:paraId="65E2B166"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44BC7ECE"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0E597C21" w14:textId="77777777" w:rsidR="00572565" w:rsidRPr="00572565" w:rsidRDefault="00572565" w:rsidP="00320406">
      <w:pPr>
        <w:pStyle w:val="Code"/>
        <w:keepNext w:val="0"/>
        <w:keepLines w:val="0"/>
        <w:rPr>
          <w:color w:val="000000"/>
          <w:lang w:eastAsia="zh-CN"/>
        </w:rPr>
      </w:pPr>
      <w:r w:rsidRPr="00572565">
        <w:rPr>
          <w:color w:val="000000"/>
          <w:lang w:eastAsia="zh-CN"/>
        </w:rPr>
        <w:t xml:space="preserve">    </w:t>
      </w:r>
      <w:r w:rsidRPr="00572565">
        <w:rPr>
          <w:color w:val="696969"/>
          <w:lang w:eastAsia="zh-CN"/>
        </w:rPr>
        <w:t>// qui est créé par ce constructeur</w:t>
      </w:r>
    </w:p>
    <w:p w14:paraId="19FBC8EB" w14:textId="77777777" w:rsidR="00572565" w:rsidRPr="00572565" w:rsidRDefault="00572565" w:rsidP="00320406">
      <w:pPr>
        <w:pStyle w:val="Code"/>
        <w:keepNext w:val="0"/>
        <w:keepLines w:val="0"/>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6B57AB6C" w14:textId="77777777" w:rsidR="00572565" w:rsidRPr="00572565" w:rsidRDefault="00572565" w:rsidP="00320406">
      <w:pPr>
        <w:pStyle w:val="Code"/>
        <w:keepNext w:val="0"/>
        <w:keepLines w:val="0"/>
        <w:rPr>
          <w:color w:val="000000"/>
          <w:lang w:val="en-CA" w:eastAsia="zh-CN"/>
        </w:rPr>
      </w:pPr>
    </w:p>
    <w:p w14:paraId="1D583616"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C1FBA8A"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442416" w14:textId="77777777" w:rsidR="00572565" w:rsidRPr="00572565" w:rsidRDefault="00572565" w:rsidP="00320406">
      <w:pPr>
        <w:pStyle w:val="Code"/>
        <w:keepNext w:val="0"/>
        <w:keepLines w:val="0"/>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92945AB" w14:textId="77777777" w:rsidR="00572565" w:rsidRPr="00572565" w:rsidRDefault="00572565" w:rsidP="00320406">
      <w:pPr>
        <w:pStyle w:val="Code"/>
        <w:keepNext w:val="0"/>
        <w:keepLines w:val="0"/>
        <w:rPr>
          <w:color w:val="000000"/>
          <w:lang w:val="fr-FR" w:eastAsia="zh-CN"/>
        </w:rPr>
      </w:pPr>
      <w:r w:rsidRPr="00572565">
        <w:rPr>
          <w:color w:val="000000"/>
          <w:lang w:val="en-CA" w:eastAsia="zh-CN"/>
        </w:rPr>
        <w:t xml:space="preserve">  </w:t>
      </w:r>
      <w:r w:rsidRPr="00572565">
        <w:rPr>
          <w:color w:val="800080"/>
          <w:lang w:val="fr-FR" w:eastAsia="zh-CN"/>
        </w:rPr>
        <w:t>}</w:t>
      </w:r>
    </w:p>
    <w:p w14:paraId="3F629D9E" w14:textId="77777777" w:rsidR="00572565" w:rsidRPr="00572565" w:rsidRDefault="00572565" w:rsidP="00320406">
      <w:pPr>
        <w:pStyle w:val="Code"/>
        <w:keepNext w:val="0"/>
        <w:keepLines w:val="0"/>
        <w:rPr>
          <w:color w:val="000000"/>
          <w:lang w:val="fr-FR" w:eastAsia="zh-CN"/>
        </w:rPr>
      </w:pPr>
    </w:p>
    <w:p w14:paraId="454590D6"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Méthode d'objet de la classe ExempleEvenementSouris qui est</w:t>
      </w:r>
    </w:p>
    <w:p w14:paraId="18D244CD"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appelée si le bouton de souris est enfoncé</w:t>
      </w:r>
    </w:p>
    <w:p w14:paraId="55A624E5" w14:textId="77777777" w:rsidR="00572565" w:rsidRPr="00572565" w:rsidRDefault="00572565" w:rsidP="00320406">
      <w:pPr>
        <w:pStyle w:val="Code"/>
        <w:keepNext w:val="0"/>
        <w:keepLines w:val="0"/>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1E23669" w14:textId="77777777" w:rsidR="00572565" w:rsidRPr="00572565" w:rsidRDefault="00572565" w:rsidP="00320406">
      <w:pPr>
        <w:pStyle w:val="Code"/>
        <w:keepNext w:val="0"/>
        <w:keepLines w:val="0"/>
        <w:rPr>
          <w:color w:val="000000"/>
          <w:lang w:val="fr-FR" w:eastAsia="zh-CN"/>
        </w:rPr>
      </w:pPr>
      <w:r w:rsidRPr="00572565">
        <w:rPr>
          <w:color w:val="000000"/>
          <w:lang w:val="en-CA"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getX</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x de la souris dans la variable x</w:t>
      </w:r>
    </w:p>
    <w:p w14:paraId="3E4E5673"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leMouseEvent</w:t>
      </w:r>
      <w:r w:rsidRPr="00572565">
        <w:rPr>
          <w:color w:val="808030"/>
          <w:lang w:val="fr-FR" w:eastAsia="zh-CN"/>
        </w:rPr>
        <w:t>.</w:t>
      </w:r>
      <w:r w:rsidRPr="00572565">
        <w:rPr>
          <w:color w:val="000000"/>
          <w:lang w:val="fr-FR" w:eastAsia="zh-CN"/>
        </w:rPr>
        <w:t>getY</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place la Coordonnée y de la souris dans la variable y</w:t>
      </w:r>
    </w:p>
    <w:p w14:paraId="5E5760BA"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696969"/>
          <w:lang w:val="fr-FR" w:eastAsia="zh-CN"/>
        </w:rPr>
        <w:t>// repaint() provoque un nouvel appel à paint()</w:t>
      </w:r>
    </w:p>
    <w:p w14:paraId="5926AF70"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repaint</w:t>
      </w:r>
      <w:r w:rsidRPr="00572565">
        <w:rPr>
          <w:color w:val="808030"/>
          <w:lang w:val="fr-FR" w:eastAsia="zh-CN"/>
        </w:rPr>
        <w:t>()</w:t>
      </w:r>
      <w:r w:rsidRPr="00572565">
        <w:rPr>
          <w:color w:val="800080"/>
          <w:lang w:val="fr-FR" w:eastAsia="zh-CN"/>
        </w:rPr>
        <w:t>;</w:t>
      </w:r>
    </w:p>
    <w:p w14:paraId="3C253CCC" w14:textId="77777777" w:rsidR="00572565" w:rsidRPr="00572565" w:rsidRDefault="00572565" w:rsidP="00320406">
      <w:pPr>
        <w:pStyle w:val="Code"/>
        <w:keepNext w:val="0"/>
        <w:keepLines w:val="0"/>
        <w:rPr>
          <w:color w:val="000000"/>
          <w:lang w:val="fr-FR" w:eastAsia="zh-CN"/>
        </w:rPr>
      </w:pPr>
      <w:r w:rsidRPr="00572565">
        <w:rPr>
          <w:color w:val="000000"/>
          <w:lang w:val="fr-FR" w:eastAsia="zh-CN"/>
        </w:rPr>
        <w:t xml:space="preserve">  </w:t>
      </w:r>
      <w:r w:rsidRPr="00572565">
        <w:rPr>
          <w:color w:val="800080"/>
          <w:lang w:val="fr-FR" w:eastAsia="zh-CN"/>
        </w:rPr>
        <w:t>}</w:t>
      </w:r>
    </w:p>
    <w:p w14:paraId="7B9A212B" w14:textId="77777777" w:rsidR="00572565" w:rsidRPr="00572565" w:rsidRDefault="00572565" w:rsidP="00320406">
      <w:pPr>
        <w:pStyle w:val="Code"/>
        <w:keepNext w:val="0"/>
        <w:keepLines w:val="0"/>
        <w:rPr>
          <w:color w:val="000000"/>
          <w:lang w:val="fr-FR" w:eastAsia="zh-CN"/>
        </w:rPr>
      </w:pPr>
    </w:p>
    <w:p w14:paraId="62F75E43" w14:textId="77777777" w:rsidR="00572565" w:rsidRPr="00572565" w:rsidRDefault="00572565" w:rsidP="00572565">
      <w:pPr>
        <w:pStyle w:val="Code"/>
        <w:rPr>
          <w:color w:val="000000"/>
          <w:lang w:val="fr-FR" w:eastAsia="zh-CN"/>
        </w:rPr>
      </w:pPr>
      <w:r w:rsidRPr="00572565">
        <w:rPr>
          <w:color w:val="000000"/>
          <w:lang w:val="fr-FR" w:eastAsia="zh-CN"/>
        </w:rPr>
        <w:lastRenderedPageBreak/>
        <w:t xml:space="preserve">  </w:t>
      </w:r>
      <w:r w:rsidRPr="00572565">
        <w:rPr>
          <w:color w:val="696969"/>
          <w:lang w:val="fr-FR" w:eastAsia="zh-CN"/>
        </w:rPr>
        <w:t>// Il faut absolument définir les autres méthodes pour les autres</w:t>
      </w:r>
    </w:p>
    <w:p w14:paraId="46E8230E" w14:textId="77777777" w:rsidR="00572565" w:rsidRPr="00572565" w:rsidRDefault="00572565" w:rsidP="00572565">
      <w:pPr>
        <w:pStyle w:val="Code"/>
        <w:rPr>
          <w:color w:val="000000"/>
          <w:lang w:val="fr-FR" w:eastAsia="zh-CN"/>
        </w:rPr>
      </w:pPr>
      <w:r w:rsidRPr="00572565">
        <w:rPr>
          <w:color w:val="000000"/>
          <w:lang w:val="fr-FR" w:eastAsia="zh-CN"/>
        </w:rPr>
        <w:t xml:space="preserve">  </w:t>
      </w:r>
      <w:r w:rsidRPr="00572565">
        <w:rPr>
          <w:color w:val="696969"/>
          <w:lang w:val="fr-FR" w:eastAsia="zh-CN"/>
        </w:rPr>
        <w:t>// événements de souris même s'il ne font rien</w:t>
      </w:r>
    </w:p>
    <w:p w14:paraId="5295AD72" w14:textId="77777777" w:rsidR="00572565" w:rsidRPr="00572565" w:rsidRDefault="00572565" w:rsidP="00572565">
      <w:pPr>
        <w:pStyle w:val="Code"/>
        <w:rPr>
          <w:color w:val="000000"/>
          <w:lang w:val="en-CA" w:eastAsia="zh-CN"/>
        </w:rPr>
      </w:pPr>
      <w:r w:rsidRPr="00572565">
        <w:rPr>
          <w:color w:val="000000"/>
          <w:lang w:val="fr-FR"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532BD4B1" w14:textId="77777777" w:rsidR="00572565" w:rsidRPr="00572565" w:rsidRDefault="00572565" w:rsidP="00572565">
      <w:pPr>
        <w:pStyle w:val="Code"/>
        <w:rPr>
          <w:color w:val="000000"/>
          <w:lang w:val="en-CA" w:eastAsia="zh-CN"/>
        </w:rPr>
      </w:pPr>
    </w:p>
    <w:p w14:paraId="538B61D1"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25346EC3" w14:textId="77777777" w:rsidR="00572565" w:rsidRPr="00572565" w:rsidRDefault="00572565" w:rsidP="00572565">
      <w:pPr>
        <w:pStyle w:val="Code"/>
        <w:rPr>
          <w:color w:val="000000"/>
          <w:lang w:val="en-CA" w:eastAsia="zh-CN"/>
        </w:rPr>
      </w:pPr>
    </w:p>
    <w:p w14:paraId="6789EE87"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1909A05" w14:textId="77777777" w:rsidR="00572565" w:rsidRPr="00572565" w:rsidRDefault="00572565" w:rsidP="00572565">
      <w:pPr>
        <w:pStyle w:val="Code"/>
        <w:rPr>
          <w:color w:val="000000"/>
          <w:lang w:val="en-CA" w:eastAsia="zh-CN"/>
        </w:rPr>
      </w:pPr>
    </w:p>
    <w:p w14:paraId="137177A7"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0308003D" w14:textId="77777777" w:rsidR="00572565" w:rsidRPr="00572565" w:rsidRDefault="00572565" w:rsidP="00572565">
      <w:pPr>
        <w:pStyle w:val="Code"/>
        <w:rPr>
          <w:color w:val="000000"/>
          <w:lang w:val="en-CA" w:eastAsia="zh-CN"/>
        </w:rPr>
      </w:pPr>
    </w:p>
    <w:p w14:paraId="64FDCAF9" w14:textId="77777777" w:rsidR="00572565" w:rsidRPr="00572565" w:rsidRDefault="00572565" w:rsidP="00572565">
      <w:pPr>
        <w:pStyle w:val="Code"/>
        <w:rPr>
          <w:color w:val="000000"/>
          <w:lang w:val="fr-FR" w:eastAsia="zh-CN"/>
        </w:rPr>
      </w:pPr>
      <w:r w:rsidRPr="00572565">
        <w:rPr>
          <w:color w:val="000000"/>
          <w:lang w:val="en-CA" w:eastAsia="zh-CN"/>
        </w:rPr>
        <w:t xml:space="preserve">  </w:t>
      </w:r>
      <w:r w:rsidRPr="00572565">
        <w:rPr>
          <w:b/>
          <w:bCs/>
          <w:color w:val="800000"/>
          <w:lang w:val="fr-FR" w:eastAsia="zh-CN"/>
        </w:rPr>
        <w:t>public</w:t>
      </w:r>
      <w:r w:rsidRPr="00572565">
        <w:rPr>
          <w:color w:val="000000"/>
          <w:lang w:val="fr-FR" w:eastAsia="zh-CN"/>
        </w:rPr>
        <w:t xml:space="preserve"> </w:t>
      </w:r>
      <w:r w:rsidRPr="00572565">
        <w:rPr>
          <w:b/>
          <w:bCs/>
          <w:color w:val="800000"/>
          <w:lang w:val="fr-FR" w:eastAsia="zh-CN"/>
        </w:rPr>
        <w:t>static</w:t>
      </w:r>
      <w:r w:rsidRPr="00572565">
        <w:rPr>
          <w:color w:val="000000"/>
          <w:lang w:val="fr-FR" w:eastAsia="zh-CN"/>
        </w:rPr>
        <w:t xml:space="preserve"> </w:t>
      </w:r>
      <w:r w:rsidRPr="00572565">
        <w:rPr>
          <w:color w:val="BB7977"/>
          <w:lang w:val="fr-FR" w:eastAsia="zh-CN"/>
        </w:rPr>
        <w:t>void</w:t>
      </w:r>
      <w:r w:rsidRPr="00572565">
        <w:rPr>
          <w:color w:val="000000"/>
          <w:lang w:val="fr-FR" w:eastAsia="zh-CN"/>
        </w:rPr>
        <w:t xml:space="preserve"> paintBot</w:t>
      </w:r>
      <w:r w:rsidRPr="00572565">
        <w:rPr>
          <w:color w:val="808030"/>
          <w:lang w:val="fr-FR" w:eastAsia="zh-CN"/>
        </w:rPr>
        <w:t>(</w:t>
      </w:r>
      <w:r w:rsidRPr="00572565">
        <w:rPr>
          <w:color w:val="000000"/>
          <w:lang w:val="fr-FR" w:eastAsia="zh-CN"/>
        </w:rPr>
        <w:t>Graphics g</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x</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w:t>
      </w:r>
      <w:r w:rsidRPr="00572565">
        <w:rPr>
          <w:color w:val="BB7977"/>
          <w:lang w:val="fr-FR" w:eastAsia="zh-CN"/>
        </w:rPr>
        <w:t>int</w:t>
      </w:r>
      <w:r w:rsidRPr="00572565">
        <w:rPr>
          <w:color w:val="000000"/>
          <w:lang w:val="fr-FR" w:eastAsia="zh-CN"/>
        </w:rPr>
        <w:t xml:space="preserve"> hauteur</w:t>
      </w:r>
      <w:r w:rsidRPr="00572565">
        <w:rPr>
          <w:color w:val="808030"/>
          <w:lang w:val="fr-FR" w:eastAsia="zh-CN"/>
        </w:rPr>
        <w:t>)</w:t>
      </w:r>
      <w:r w:rsidRPr="00572565">
        <w:rPr>
          <w:color w:val="000000"/>
          <w:lang w:val="fr-FR" w:eastAsia="zh-CN"/>
        </w:rPr>
        <w:t xml:space="preserve"> </w:t>
      </w:r>
      <w:r w:rsidRPr="00572565">
        <w:rPr>
          <w:color w:val="800080"/>
          <w:lang w:val="fr-FR" w:eastAsia="zh-CN"/>
        </w:rPr>
        <w:t>{</w:t>
      </w:r>
    </w:p>
    <w:p w14:paraId="77608FBE"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green</w:t>
      </w:r>
      <w:r w:rsidRPr="00572565">
        <w:rPr>
          <w:color w:val="808030"/>
          <w:lang w:val="fr-FR" w:eastAsia="zh-CN"/>
        </w:rPr>
        <w:t>)</w:t>
      </w:r>
      <w:r w:rsidRPr="00572565">
        <w:rPr>
          <w:color w:val="800080"/>
          <w:lang w:val="fr-FR" w:eastAsia="zh-CN"/>
        </w:rPr>
        <w:t>;</w:t>
      </w:r>
    </w:p>
    <w:p w14:paraId="4E776256"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fillOval</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tête</w:t>
      </w:r>
    </w:p>
    <w:p w14:paraId="55044FE3" w14:textId="77777777" w:rsidR="00572565" w:rsidRPr="00572565" w:rsidRDefault="00572565" w:rsidP="00572565">
      <w:pPr>
        <w:pStyle w:val="Code"/>
        <w:rPr>
          <w:color w:val="000000"/>
          <w:lang w:val="fr-FR" w:eastAsia="zh-CN"/>
        </w:rPr>
      </w:pPr>
    </w:p>
    <w:p w14:paraId="21799EB8"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black</w:t>
      </w:r>
      <w:r w:rsidRPr="00572565">
        <w:rPr>
          <w:color w:val="808030"/>
          <w:lang w:val="fr-FR" w:eastAsia="zh-CN"/>
        </w:rPr>
        <w:t>)</w:t>
      </w:r>
      <w:r w:rsidRPr="00572565">
        <w:rPr>
          <w:color w:val="800080"/>
          <w:lang w:val="fr-FR" w:eastAsia="zh-CN"/>
        </w:rPr>
        <w:t>;</w:t>
      </w:r>
    </w:p>
    <w:p w14:paraId="51CAB7DC"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gauche</w:t>
      </w:r>
    </w:p>
    <w:p w14:paraId="68FC438B"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p>
    <w:p w14:paraId="30B8166C"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2140E86E"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2218A78" w14:textId="77777777" w:rsidR="00572565" w:rsidRPr="00572565" w:rsidRDefault="00572565" w:rsidP="00572565">
      <w:pPr>
        <w:pStyle w:val="Code"/>
        <w:rPr>
          <w:color w:val="000000"/>
          <w:lang w:val="fr-FR" w:eastAsia="zh-CN"/>
        </w:rPr>
      </w:pP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10</w:t>
      </w:r>
      <w:r w:rsidRPr="00572565">
        <w:rPr>
          <w:color w:val="808030"/>
          <w:lang w:val="fr-FR" w:eastAsia="zh-CN"/>
        </w:rPr>
        <w:t>,</w:t>
      </w:r>
    </w:p>
    <w:p w14:paraId="6BC9F482" w14:textId="77777777" w:rsidR="00572565" w:rsidRPr="00572565" w:rsidRDefault="00572565" w:rsidP="00572565">
      <w:pPr>
        <w:pStyle w:val="Code"/>
        <w:rPr>
          <w:color w:val="000000"/>
          <w:lang w:val="fr-FR" w:eastAsia="zh-CN"/>
        </w:rPr>
      </w:pP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20</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L'oeil droit</w:t>
      </w:r>
    </w:p>
    <w:p w14:paraId="3DB6140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drawLine</w:t>
      </w:r>
      <w:r w:rsidRPr="00572565">
        <w:rPr>
          <w:color w:val="808030"/>
          <w:lang w:val="fr-FR" w:eastAsia="zh-CN"/>
        </w:rPr>
        <w:t>(</w:t>
      </w:r>
    </w:p>
    <w:p w14:paraId="0D2BA45E"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E4D70BB"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p>
    <w:p w14:paraId="5BEA93D1" w14:textId="77777777" w:rsidR="00572565" w:rsidRPr="00572565" w:rsidRDefault="00572565" w:rsidP="00572565">
      <w:pPr>
        <w:pStyle w:val="Code"/>
        <w:rPr>
          <w:color w:val="000000"/>
          <w:lang w:val="fr-FR" w:eastAsia="zh-CN"/>
        </w:rPr>
      </w:pPr>
      <w:r w:rsidRPr="00572565">
        <w:rPr>
          <w:color w:val="000000"/>
          <w:lang w:val="fr-FR" w:eastAsia="zh-CN"/>
        </w:rPr>
        <w:t xml:space="preserve">        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135A99E"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2B8F36F" w14:textId="77777777" w:rsidR="00572565" w:rsidRPr="00572565" w:rsidRDefault="00572565" w:rsidP="00572565">
      <w:pPr>
        <w:pStyle w:val="Code"/>
        <w:rPr>
          <w:color w:val="000000"/>
          <w:lang w:val="fr-FR" w:eastAsia="zh-CN"/>
        </w:rPr>
      </w:pPr>
    </w:p>
    <w:p w14:paraId="5C5FA56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5C59C745"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7B3E9441"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2ACA7AEC" w14:textId="77777777" w:rsidR="00572565" w:rsidRPr="008B351D" w:rsidRDefault="00572565" w:rsidP="00572565">
      <w:pPr>
        <w:pStyle w:val="Code"/>
        <w:rPr>
          <w:color w:val="000000"/>
          <w:lang w:val="en-US" w:eastAsia="zh-CN"/>
        </w:rPr>
      </w:pPr>
    </w:p>
    <w:p w14:paraId="34DA8C92"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3F4F98E7"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6BA9A3EA"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66024B94"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011A6B79"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6D99BA5A" w14:textId="77777777" w:rsidR="00572565" w:rsidRPr="008B351D" w:rsidRDefault="00572565" w:rsidP="00572565">
      <w:pPr>
        <w:pStyle w:val="Code"/>
        <w:rPr>
          <w:color w:val="000000"/>
          <w:lang w:val="en-US" w:eastAsia="zh-CN"/>
        </w:rPr>
      </w:pPr>
    </w:p>
    <w:p w14:paraId="3D8EEDC8"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F44E401"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00EBC5BF"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ExempleEvenementSouris2Fenetres</w:t>
      </w:r>
      <w:r w:rsidRPr="00987493">
        <w:rPr>
          <w:color w:val="808030"/>
          <w:lang w:val="fr-FR" w:eastAsia="zh-CN"/>
        </w:rPr>
        <w:t>()</w:t>
      </w:r>
      <w:r w:rsidRPr="00987493">
        <w:rPr>
          <w:color w:val="800080"/>
          <w:lang w:val="fr-FR" w:eastAsia="zh-CN"/>
        </w:rPr>
        <w:t>;</w:t>
      </w:r>
    </w:p>
    <w:p w14:paraId="700DD985"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E5EB8CE" w14:textId="418D96C3" w:rsidR="00572565" w:rsidRDefault="00572565" w:rsidP="00572565">
      <w:pPr>
        <w:pStyle w:val="Code"/>
        <w:rPr>
          <w:color w:val="800080"/>
          <w:lang w:val="fr-FR" w:eastAsia="zh-CN"/>
        </w:rPr>
      </w:pPr>
      <w:r w:rsidRPr="00987493">
        <w:rPr>
          <w:color w:val="800080"/>
          <w:lang w:val="fr-FR" w:eastAsia="zh-CN"/>
        </w:rPr>
        <w:t>}</w:t>
      </w:r>
    </w:p>
    <w:p w14:paraId="6FDD87C3" w14:textId="77777777" w:rsidR="003E5B17" w:rsidRPr="00987493" w:rsidRDefault="003E5B17" w:rsidP="00572565">
      <w:pPr>
        <w:pStyle w:val="Code"/>
        <w:rPr>
          <w:color w:val="000000"/>
          <w:lang w:val="fr-FR" w:eastAsia="zh-CN"/>
        </w:rPr>
      </w:pPr>
    </w:p>
    <w:p w14:paraId="56C55636" w14:textId="77777777" w:rsidR="00A03321" w:rsidRDefault="00A03321" w:rsidP="00A03321">
      <w:pPr>
        <w:pStyle w:val="Corpsdetexte"/>
      </w:pPr>
    </w:p>
    <w:p w14:paraId="6B894076" w14:textId="53EB1790" w:rsidR="00A03321" w:rsidRDefault="00A03321" w:rsidP="00A03321">
      <w:pPr>
        <w:pStyle w:val="Corpsdetexte"/>
      </w:pPr>
      <w:r>
        <w:t xml:space="preserve">La figure suivante montre les deux fenêtres dont le </w:t>
      </w:r>
      <w:r w:rsidRPr="00966AC3">
        <w:rPr>
          <w:i/>
        </w:rPr>
        <w:t>Bot</w:t>
      </w:r>
      <w:r>
        <w:t xml:space="preserve"> a été positionné à deux endroits différents en utilisant la souris. La ligne suivante a été ajoutée à la méthode </w:t>
      </w:r>
      <w:r>
        <w:rPr>
          <w:i/>
          <w:iCs/>
        </w:rPr>
        <w:t>paint</w:t>
      </w:r>
      <w:r>
        <w:t xml:space="preserve">() pour afficher la valeur des variables </w:t>
      </w:r>
      <w:r>
        <w:rPr>
          <w:i/>
          <w:iCs/>
        </w:rPr>
        <w:t>x</w:t>
      </w:r>
      <w:r>
        <w:t xml:space="preserve"> et </w:t>
      </w:r>
      <w:r>
        <w:rPr>
          <w:i/>
          <w:iCs/>
        </w:rPr>
        <w:t>y</w:t>
      </w:r>
      <w:r>
        <w:t xml:space="preserve">. La méthode </w:t>
      </w:r>
      <w:hyperlink r:id="rId305" w:anchor="drawString-java.lang.String-int-int-" w:history="1">
        <w:r w:rsidRPr="00E47B48">
          <w:rPr>
            <w:rFonts w:ascii="DejaVu Sans Mono" w:hAnsi="DejaVu Sans Mono" w:cs="Courier New"/>
            <w:b/>
            <w:bCs/>
            <w:color w:val="4A6782"/>
            <w:spacing w:val="0"/>
            <w:sz w:val="21"/>
            <w:szCs w:val="21"/>
          </w:rPr>
          <w:t>drawString</w:t>
        </w:r>
      </w:hyperlink>
      <w:r w:rsidRPr="00E47B48">
        <w:rPr>
          <w:rFonts w:ascii="DejaVu Sans Mono" w:hAnsi="DejaVu Sans Mono" w:cs="Courier New"/>
          <w:color w:val="353833"/>
          <w:spacing w:val="0"/>
          <w:sz w:val="21"/>
          <w:szCs w:val="21"/>
        </w:rPr>
        <w:t>(</w:t>
      </w:r>
      <w:hyperlink r:id="rId306" w:tooltip="class in java.lang" w:history="1">
        <w:r w:rsidRPr="00E47B48">
          <w:rPr>
            <w:rFonts w:ascii="DejaVu Sans Mono" w:hAnsi="DejaVu Sans Mono" w:cs="Courier New"/>
            <w:b/>
            <w:bCs/>
            <w:color w:val="4A6782"/>
            <w:spacing w:val="0"/>
            <w:sz w:val="21"/>
            <w:szCs w:val="21"/>
          </w:rPr>
          <w:t>String</w:t>
        </w:r>
      </w:hyperlink>
      <w:r w:rsidRPr="00E47B48">
        <w:rPr>
          <w:rFonts w:ascii="DejaVu Sans Mono" w:hAnsi="DejaVu Sans Mono" w:cs="Courier New"/>
          <w:color w:val="353833"/>
          <w:spacing w:val="0"/>
          <w:sz w:val="21"/>
          <w:szCs w:val="21"/>
        </w:rPr>
        <w:t> str, int x, int y)</w:t>
      </w:r>
      <w:r>
        <w:t xml:space="preserve"> a comme paramètres un </w:t>
      </w:r>
      <w:hyperlink r:id="rId307" w:tooltip="class in java.lang" w:history="1">
        <w:r w:rsidR="004E7F9E" w:rsidRPr="00BF5250">
          <w:rPr>
            <w:rFonts w:ascii="DejaVu Sans Mono" w:hAnsi="DejaVu Sans Mono" w:cs="Courier New"/>
            <w:b/>
            <w:bCs/>
            <w:color w:val="4A6782"/>
            <w:spacing w:val="0"/>
            <w:sz w:val="21"/>
            <w:szCs w:val="21"/>
          </w:rPr>
          <w:t>String</w:t>
        </w:r>
      </w:hyperlink>
      <w:r>
        <w:t xml:space="preserve"> à afficher et les coordonnées de l’emplacement où l’on veut afficher ce </w:t>
      </w:r>
      <w:hyperlink r:id="rId308" w:tooltip="class in java.lang" w:history="1">
        <w:r w:rsidR="004E7F9E" w:rsidRPr="00BF5250">
          <w:rPr>
            <w:rFonts w:ascii="DejaVu Sans Mono" w:hAnsi="DejaVu Sans Mono" w:cs="Courier New"/>
            <w:b/>
            <w:bCs/>
            <w:color w:val="4A6782"/>
            <w:spacing w:val="0"/>
            <w:sz w:val="21"/>
            <w:szCs w:val="21"/>
          </w:rPr>
          <w:t>String</w:t>
        </w:r>
      </w:hyperlink>
      <w:r>
        <w:t>.</w:t>
      </w:r>
    </w:p>
    <w:p w14:paraId="0B7AEFD3" w14:textId="77777777" w:rsidR="00A03321" w:rsidRPr="002E0279" w:rsidRDefault="00A03321" w:rsidP="00A03321">
      <w:pPr>
        <w:pStyle w:val="CodeJava9ptCarCar"/>
        <w:rPr>
          <w:lang w:val="es-ES"/>
        </w:rPr>
      </w:pPr>
      <w:r>
        <w:t xml:space="preserve">        </w:t>
      </w:r>
      <w:r w:rsidRPr="002E0279">
        <w:rPr>
          <w:lang w:val="es-ES"/>
        </w:rPr>
        <w:t>g.drawString("x="+x+" y="+y,10,550);</w:t>
      </w:r>
    </w:p>
    <w:p w14:paraId="064F15FF" w14:textId="77777777" w:rsidR="00A03321" w:rsidRDefault="00A03321" w:rsidP="00A03321">
      <w:pPr>
        <w:pStyle w:val="Corpsdetexte"/>
      </w:pPr>
      <w:r>
        <w:t xml:space="preserve">Dans la figure suivante produite par l’exécution du programme, le </w:t>
      </w:r>
      <w:r w:rsidRPr="00966AC3">
        <w:rPr>
          <w:i/>
        </w:rPr>
        <w:t>Bot</w:t>
      </w:r>
      <w:r>
        <w:t xml:space="preserve"> de la fenêtre de gauche a été positionné avant celui de la fenêtre de droite. À ce point-ci de l’exécution du programme, les variables de classe </w:t>
      </w:r>
      <w:r>
        <w:rPr>
          <w:i/>
          <w:iCs/>
        </w:rPr>
        <w:t>x</w:t>
      </w:r>
      <w:r>
        <w:t xml:space="preserve"> et </w:t>
      </w:r>
      <w:r>
        <w:rPr>
          <w:i/>
          <w:iCs/>
        </w:rPr>
        <w:t>y</w:t>
      </w:r>
      <w:r>
        <w:t xml:space="preserve"> contiennent les coordonnées de </w:t>
      </w:r>
      <w:r w:rsidRPr="00966AC3">
        <w:rPr>
          <w:i/>
        </w:rPr>
        <w:t>Bot</w:t>
      </w:r>
      <w:r>
        <w:t xml:space="preserve"> de la fenêtre de droite, soit </w:t>
      </w:r>
      <w:r>
        <w:rPr>
          <w:i/>
          <w:iCs/>
        </w:rPr>
        <w:t>x</w:t>
      </w:r>
      <w:r>
        <w:t xml:space="preserve"> = 288 et </w:t>
      </w:r>
      <w:r>
        <w:rPr>
          <w:i/>
          <w:iCs/>
        </w:rPr>
        <w:t>y</w:t>
      </w:r>
      <w:r>
        <w:t xml:space="preserve"> =442, parce que le </w:t>
      </w:r>
      <w:r w:rsidRPr="00966AC3">
        <w:rPr>
          <w:i/>
        </w:rPr>
        <w:t>Bot</w:t>
      </w:r>
      <w:r>
        <w:t xml:space="preserve"> de la fenêtre de droite a été positionné le dernier. Il n’y a pas de valeurs spécifiques à chacun des objets ! Les deux objets partagent la variable de classe.</w:t>
      </w:r>
    </w:p>
    <w:p w14:paraId="230B8EC9" w14:textId="3121A8D0" w:rsidR="00A03321" w:rsidRDefault="004B7EE2" w:rsidP="00A03321">
      <w:pPr>
        <w:pStyle w:val="Corpsdetexte"/>
        <w:jc w:val="center"/>
      </w:pPr>
      <w:r>
        <w:rPr>
          <w:noProof/>
          <w:lang w:val="en-US" w:eastAsia="en-US"/>
        </w:rPr>
        <w:lastRenderedPageBreak/>
        <w:drawing>
          <wp:inline distT="0" distB="0" distL="0" distR="0" wp14:anchorId="7154F4D4" wp14:editId="3E6B0F1E">
            <wp:extent cx="5031742" cy="3768725"/>
            <wp:effectExtent l="0" t="0" r="0" b="0"/>
            <wp:docPr id="57217860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309">
                      <a:extLst>
                        <a:ext uri="{28A0092B-C50C-407E-A947-70E740481C1C}">
                          <a14:useLocalDpi xmlns:a14="http://schemas.microsoft.com/office/drawing/2010/main" val="0"/>
                        </a:ext>
                      </a:extLst>
                    </a:blip>
                    <a:stretch>
                      <a:fillRect/>
                    </a:stretch>
                  </pic:blipFill>
                  <pic:spPr>
                    <a:xfrm>
                      <a:off x="0" y="0"/>
                      <a:ext cx="5031742" cy="3768725"/>
                    </a:xfrm>
                    <a:prstGeom prst="rect">
                      <a:avLst/>
                    </a:prstGeom>
                  </pic:spPr>
                </pic:pic>
              </a:graphicData>
            </a:graphic>
          </wp:inline>
        </w:drawing>
      </w:r>
    </w:p>
    <w:p w14:paraId="0D7182E0" w14:textId="20D6DDA8" w:rsidR="00A03321" w:rsidRDefault="00F758A2" w:rsidP="00A03321">
      <w:pPr>
        <w:pStyle w:val="Corpsdetexte"/>
        <w:jc w:val="center"/>
      </w:pPr>
      <w:r>
        <w:rPr>
          <w:noProof/>
        </w:rPr>
        <w:object w:dxaOrig="6177" w:dyaOrig="2217" w14:anchorId="62C2A20C">
          <v:shape id="_x0000_i1050" type="#_x0000_t75" alt="" style="width:254.7pt;height:92.4pt;mso-width-percent:0;mso-height-percent:0;mso-width-percent:0;mso-height-percent:0" o:ole="">
            <v:imagedata r:id="rId310" o:title=""/>
          </v:shape>
          <o:OLEObject Type="Embed" ProgID="Visio.Drawing.11" ShapeID="_x0000_i1050" DrawAspect="Content" ObjectID="_1765265444" r:id="rId311"/>
        </w:object>
      </w:r>
    </w:p>
    <w:p w14:paraId="56B67449" w14:textId="2D7463C3"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19</w:t>
      </w:r>
      <w:r>
        <w:fldChar w:fldCharType="end"/>
      </w:r>
      <w:r>
        <w:t>. Variables de classe (static).</w:t>
      </w:r>
    </w:p>
    <w:p w14:paraId="3097F51A" w14:textId="77777777" w:rsidR="00A03321" w:rsidRDefault="00A03321" w:rsidP="00A03321">
      <w:pPr>
        <w:pStyle w:val="Corpsdetexte"/>
      </w:pPr>
      <w:r>
        <w:t>Si l’on réduit la fenêtre de gauche et on la réaffiche (le bouton de réduction est celui qui contient une petite barre horizontale dans le coin supérieur droit de la fenêtre), on obtient l’effet suivant :</w:t>
      </w:r>
    </w:p>
    <w:p w14:paraId="50A2C574" w14:textId="01299E2E" w:rsidR="00A03321" w:rsidRDefault="004B7EE2" w:rsidP="00A03321">
      <w:pPr>
        <w:pStyle w:val="Corpsdetexte"/>
        <w:jc w:val="center"/>
      </w:pPr>
      <w:r>
        <w:rPr>
          <w:noProof/>
          <w:lang w:val="en-US" w:eastAsia="en-US"/>
        </w:rPr>
        <w:lastRenderedPageBreak/>
        <w:drawing>
          <wp:inline distT="0" distB="0" distL="0" distR="0" wp14:anchorId="471EFAB3" wp14:editId="0E9E14DF">
            <wp:extent cx="4051300" cy="2755900"/>
            <wp:effectExtent l="0" t="0" r="0" b="0"/>
            <wp:docPr id="160058950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rotWithShape="1">
                    <a:blip r:embed="rId312">
                      <a:extLst>
                        <a:ext uri="{28A0092B-C50C-407E-A947-70E740481C1C}">
                          <a14:useLocalDpi xmlns:a14="http://schemas.microsoft.com/office/drawing/2010/main" val="0"/>
                        </a:ext>
                      </a:extLst>
                    </a:blip>
                    <a:srcRect l="11147" t="26608" r="13188" b="4656"/>
                    <a:stretch/>
                  </pic:blipFill>
                  <pic:spPr bwMode="auto">
                    <a:xfrm>
                      <a:off x="0" y="0"/>
                      <a:ext cx="4051300" cy="2755900"/>
                    </a:xfrm>
                    <a:prstGeom prst="rect">
                      <a:avLst/>
                    </a:prstGeom>
                    <a:ln>
                      <a:noFill/>
                    </a:ln>
                    <a:extLst>
                      <a:ext uri="{53640926-AAD7-44D8-BBD7-CCE9431645EC}">
                        <a14:shadowObscured xmlns:a14="http://schemas.microsoft.com/office/drawing/2010/main"/>
                      </a:ext>
                    </a:extLst>
                  </pic:spPr>
                </pic:pic>
              </a:graphicData>
            </a:graphic>
          </wp:inline>
        </w:drawing>
      </w:r>
    </w:p>
    <w:p w14:paraId="0F7DD945" w14:textId="5875B564" w:rsidR="00A03321" w:rsidRDefault="00A03321" w:rsidP="00A03321">
      <w:pPr>
        <w:pStyle w:val="Corpsdetexte"/>
      </w:pPr>
      <w:r>
        <w:t xml:space="preserve">Le </w:t>
      </w:r>
      <w:r w:rsidRPr="00966AC3">
        <w:rPr>
          <w:i/>
        </w:rPr>
        <w:t>Bot</w:t>
      </w:r>
      <w:r>
        <w:t xml:space="preserve"> de la fenêtre de gauche est maintenant à la même position que celui de la fenêtre de droite ! Mais, nous ne l’avons pas repositionné ! Ceci est </w:t>
      </w:r>
      <w:r w:rsidR="002412A7">
        <w:t>dû</w:t>
      </w:r>
      <w:r>
        <w:t xml:space="preserve"> au fait qu’il n’y a qu’une seule valeur de </w:t>
      </w:r>
      <w:r>
        <w:rPr>
          <w:i/>
          <w:iCs/>
        </w:rPr>
        <w:t>x</w:t>
      </w:r>
      <w:r>
        <w:t xml:space="preserve"> et </w:t>
      </w:r>
      <w:r>
        <w:rPr>
          <w:i/>
          <w:iCs/>
        </w:rPr>
        <w:t>y</w:t>
      </w:r>
      <w:r>
        <w:t xml:space="preserve"> dans le cas de variables de classe. Lorsque la fenêtre de gauche est réaffichée, ceci provoque un appel automatique à la méthode </w:t>
      </w:r>
      <w:r>
        <w:rPr>
          <w:i/>
          <w:iCs/>
        </w:rPr>
        <w:t>paint</w:t>
      </w:r>
      <w:r>
        <w:t xml:space="preserve">() sur l’objet qui correspond à la fenêtre de gauche. La méthode </w:t>
      </w:r>
      <w:r>
        <w:rPr>
          <w:i/>
          <w:iCs/>
        </w:rPr>
        <w:t>paint</w:t>
      </w:r>
      <w:r>
        <w:t xml:space="preserve">() accède aux coordonnées </w:t>
      </w:r>
      <w:r>
        <w:rPr>
          <w:i/>
          <w:iCs/>
        </w:rPr>
        <w:t>x</w:t>
      </w:r>
      <w:r>
        <w:t xml:space="preserve"> et </w:t>
      </w:r>
      <w:r>
        <w:rPr>
          <w:i/>
          <w:iCs/>
        </w:rPr>
        <w:t>y</w:t>
      </w:r>
      <w:r>
        <w:t xml:space="preserve"> afin d’afficher le </w:t>
      </w:r>
      <w:r w:rsidRPr="00966AC3">
        <w:rPr>
          <w:i/>
        </w:rPr>
        <w:t>Bot</w:t>
      </w:r>
      <w:r>
        <w:t xml:space="preserve">. Mais comme, la valeur courante de </w:t>
      </w:r>
      <w:r>
        <w:rPr>
          <w:i/>
          <w:iCs/>
        </w:rPr>
        <w:t>x</w:t>
      </w:r>
      <w:r>
        <w:t xml:space="preserve"> et </w:t>
      </w:r>
      <w:r>
        <w:rPr>
          <w:i/>
          <w:iCs/>
        </w:rPr>
        <w:t>y</w:t>
      </w:r>
      <w:r>
        <w:t xml:space="preserve"> contient les coordonnées du Bot de la fenêtre de droite (288, 442) parce qu’il a été positionné le dernier, la méthode </w:t>
      </w:r>
      <w:r>
        <w:rPr>
          <w:i/>
          <w:iCs/>
        </w:rPr>
        <w:t>paint</w:t>
      </w:r>
      <w:r>
        <w:t xml:space="preserve">() dessine le </w:t>
      </w:r>
      <w:r w:rsidRPr="00966AC3">
        <w:rPr>
          <w:i/>
        </w:rPr>
        <w:t>Bot</w:t>
      </w:r>
      <w:r>
        <w:t xml:space="preserve"> au même endroit dans la fenêtre de gauche.</w:t>
      </w:r>
    </w:p>
    <w:p w14:paraId="6A04F5A5" w14:textId="77777777" w:rsidR="00A03321" w:rsidRDefault="00A03321" w:rsidP="00A03321">
      <w:pPr>
        <w:pStyle w:val="Corpsdetexte"/>
        <w:numPr>
          <w:ilvl w:val="0"/>
          <w:numId w:val="13"/>
        </w:numPr>
        <w:rPr>
          <w:b/>
          <w:bCs/>
        </w:rPr>
      </w:pPr>
      <w:r>
        <w:rPr>
          <w:b/>
          <w:bCs/>
        </w:rPr>
        <w:t>Variable d’objet</w:t>
      </w:r>
    </w:p>
    <w:p w14:paraId="5B50A304" w14:textId="77777777" w:rsidR="00A03321" w:rsidRDefault="00A03321" w:rsidP="00A03321">
      <w:pPr>
        <w:pStyle w:val="Corpsdetexte"/>
      </w:pPr>
      <w:r>
        <w:t xml:space="preserve">Pour que chacune des deux fenêtres ait ses propres valeurs des coordonnées </w:t>
      </w:r>
      <w:r>
        <w:rPr>
          <w:i/>
          <w:iCs/>
        </w:rPr>
        <w:t>x</w:t>
      </w:r>
      <w:r>
        <w:t xml:space="preserve"> et </w:t>
      </w:r>
      <w:r>
        <w:rPr>
          <w:i/>
          <w:iCs/>
        </w:rPr>
        <w:t>y</w:t>
      </w:r>
      <w:r>
        <w:t xml:space="preserve"> du Bot, il faut en faire des variables d’objet. Dans ce cas, les deux objets ont leurs propres variables </w:t>
      </w:r>
      <w:r>
        <w:rPr>
          <w:i/>
          <w:iCs/>
        </w:rPr>
        <w:t>x</w:t>
      </w:r>
      <w:r>
        <w:t xml:space="preserve"> et </w:t>
      </w:r>
      <w:r>
        <w:rPr>
          <w:i/>
          <w:iCs/>
        </w:rPr>
        <w:t>y</w:t>
      </w:r>
      <w:r>
        <w:t xml:space="preserve">. L’appel à </w:t>
      </w:r>
      <w:r>
        <w:rPr>
          <w:i/>
          <w:iCs/>
        </w:rPr>
        <w:t>paint</w:t>
      </w:r>
      <w:r>
        <w:t xml:space="preserve">() peut ainsi employer les valeurs de </w:t>
      </w:r>
      <w:r>
        <w:rPr>
          <w:i/>
          <w:iCs/>
        </w:rPr>
        <w:t>x</w:t>
      </w:r>
      <w:r>
        <w:t xml:space="preserve"> et </w:t>
      </w:r>
      <w:r>
        <w:rPr>
          <w:i/>
          <w:iCs/>
        </w:rPr>
        <w:t>y</w:t>
      </w:r>
      <w:r>
        <w:t xml:space="preserve"> particulières à l’objet.</w:t>
      </w:r>
    </w:p>
    <w:p w14:paraId="3F8AB5C2" w14:textId="67BF46B4" w:rsidR="00A03321" w:rsidRDefault="00F758A2" w:rsidP="00A03321">
      <w:pPr>
        <w:pStyle w:val="Corpsdetexte"/>
        <w:jc w:val="center"/>
      </w:pPr>
      <w:r>
        <w:rPr>
          <w:noProof/>
        </w:rPr>
        <w:object w:dxaOrig="6177" w:dyaOrig="1137" w14:anchorId="0C94232E">
          <v:shape id="_x0000_i1049" type="#_x0000_t75" alt="" style="width:262.2pt;height:51.6pt;mso-width-percent:0;mso-height-percent:0;mso-width-percent:0;mso-height-percent:0" o:ole="">
            <v:imagedata r:id="rId313" o:title=""/>
          </v:shape>
          <o:OLEObject Type="Embed" ProgID="Visio.Drawing.11" ShapeID="_x0000_i1049" DrawAspect="Content" ObjectID="_1765265445" r:id="rId314"/>
        </w:object>
      </w:r>
    </w:p>
    <w:p w14:paraId="476B9D22" w14:textId="4471A80E" w:rsidR="00A03321" w:rsidRDefault="00A03321" w:rsidP="00A03321">
      <w:pPr>
        <w:pStyle w:val="Lgende"/>
        <w:jc w:val="center"/>
      </w:pPr>
      <w:r>
        <w:t xml:space="preserve">Figure </w:t>
      </w:r>
      <w:r>
        <w:fldChar w:fldCharType="begin"/>
      </w:r>
      <w:r>
        <w:instrText xml:space="preserve"> SEQ Figure \* ARABIC </w:instrText>
      </w:r>
      <w:r>
        <w:fldChar w:fldCharType="separate"/>
      </w:r>
      <w:r w:rsidR="00CF67E3">
        <w:rPr>
          <w:noProof/>
        </w:rPr>
        <w:t>20</w:t>
      </w:r>
      <w:r>
        <w:fldChar w:fldCharType="end"/>
      </w:r>
      <w:r>
        <w:t>. Variables d’objet.</w:t>
      </w:r>
    </w:p>
    <w:p w14:paraId="0677EA09" w14:textId="5A29343F" w:rsidR="00A03321" w:rsidRDefault="00A03321" w:rsidP="00572565">
      <w:pPr>
        <w:pStyle w:val="Corpsdetexte"/>
        <w:keepNext/>
        <w:keepLines/>
      </w:pPr>
      <w:r>
        <w:rPr>
          <w:b/>
          <w:bCs/>
        </w:rPr>
        <w:lastRenderedPageBreak/>
        <w:t>Exemple</w:t>
      </w:r>
      <w:r>
        <w:t xml:space="preserve">. </w:t>
      </w:r>
      <w:hyperlink r:id="rId315" w:history="1">
        <w:r w:rsidRPr="00EE5807">
          <w:rPr>
            <w:rFonts w:ascii="Segoe UI" w:hAnsi="Segoe UI" w:cs="Segoe UI"/>
            <w:color w:val="0366D6"/>
            <w:lang w:val="fr-CA"/>
          </w:rPr>
          <w:t>JavaPasAPas</w:t>
        </w:r>
      </w:hyperlink>
      <w:r w:rsidRPr="00EE5807">
        <w:rPr>
          <w:rFonts w:ascii="Segoe UI" w:hAnsi="Segoe UI" w:cs="Segoe UI"/>
          <w:color w:val="586069"/>
          <w:lang w:val="fr-CA"/>
        </w:rPr>
        <w:t>/</w:t>
      </w:r>
      <w:r w:rsidR="00572565">
        <w:rPr>
          <w:rFonts w:ascii="Segoe UI" w:hAnsi="Segoe UI" w:cs="Segoe UI"/>
          <w:b/>
          <w:bCs/>
          <w:color w:val="586069"/>
          <w:lang w:val="fr-CA"/>
        </w:rPr>
        <w:t>chapitre_5/E</w:t>
      </w:r>
      <w:r w:rsidRPr="00EE5807">
        <w:rPr>
          <w:rFonts w:ascii="Segoe UI" w:hAnsi="Segoe UI" w:cs="Segoe UI"/>
          <w:b/>
          <w:bCs/>
          <w:color w:val="586069"/>
          <w:lang w:val="fr-CA"/>
        </w:rPr>
        <w:t>xempleVariableDobjet.java</w:t>
      </w:r>
    </w:p>
    <w:p w14:paraId="415A1617" w14:textId="77777777" w:rsidR="00A03321" w:rsidRDefault="00A03321" w:rsidP="00572565">
      <w:pPr>
        <w:pStyle w:val="Corpsdetexte"/>
        <w:keepNext/>
        <w:keepLines/>
      </w:pPr>
      <w:r>
        <w:t xml:space="preserve">Dans </w:t>
      </w:r>
      <w:r>
        <w:rPr>
          <w:i/>
          <w:iCs/>
        </w:rPr>
        <w:t>ExempleVariableDobjet</w:t>
      </w:r>
      <w:r>
        <w:t xml:space="preserve">, les coordonnées du Bot sont des variables d’objet. Vous pouvez vérifier que le comportement des fenêtres est maintenant correct. Chacune des fenêtres a ses propres valeurs de </w:t>
      </w:r>
      <w:r>
        <w:rPr>
          <w:i/>
          <w:iCs/>
        </w:rPr>
        <w:t>x</w:t>
      </w:r>
      <w:r>
        <w:t xml:space="preserve"> et </w:t>
      </w:r>
      <w:r>
        <w:rPr>
          <w:i/>
          <w:iCs/>
        </w:rPr>
        <w:t>y</w:t>
      </w:r>
      <w:r>
        <w:t xml:space="preserve"> pour le Bot.</w:t>
      </w:r>
    </w:p>
    <w:p w14:paraId="5D86812D" w14:textId="77777777" w:rsidR="00965357" w:rsidRDefault="00965357" w:rsidP="00572565">
      <w:pPr>
        <w:keepNext/>
        <w:keepLines/>
      </w:pPr>
    </w:p>
    <w:p w14:paraId="1EEC8B06"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b/>
          <w:bCs/>
          <w:color w:val="800000"/>
          <w:lang w:eastAsia="zh-CN"/>
        </w:rPr>
        <w:t>*</w:t>
      </w:r>
      <w:r w:rsidRPr="00572565">
        <w:rPr>
          <w:color w:val="800080"/>
          <w:lang w:eastAsia="zh-CN"/>
        </w:rPr>
        <w:t>;</w:t>
      </w:r>
    </w:p>
    <w:p w14:paraId="739E24A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w:t>
      </w:r>
      <w:r w:rsidRPr="00572565">
        <w:rPr>
          <w:color w:val="808030"/>
          <w:lang w:eastAsia="zh-CN"/>
        </w:rPr>
        <w:t>.</w:t>
      </w:r>
      <w:r w:rsidRPr="00572565">
        <w:rPr>
          <w:lang w:eastAsia="zh-CN"/>
        </w:rPr>
        <w:t>awt</w:t>
      </w:r>
      <w:r w:rsidRPr="00572565">
        <w:rPr>
          <w:color w:val="808030"/>
          <w:lang w:eastAsia="zh-CN"/>
        </w:rPr>
        <w:t>.</w:t>
      </w:r>
      <w:r w:rsidRPr="00572565">
        <w:rPr>
          <w:lang w:eastAsia="zh-CN"/>
        </w:rPr>
        <w:t>event</w:t>
      </w:r>
      <w:r w:rsidRPr="00572565">
        <w:rPr>
          <w:color w:val="808030"/>
          <w:lang w:eastAsia="zh-CN"/>
        </w:rPr>
        <w:t>.</w:t>
      </w:r>
      <w:r w:rsidRPr="00572565">
        <w:rPr>
          <w:b/>
          <w:bCs/>
          <w:color w:val="800000"/>
          <w:lang w:eastAsia="zh-CN"/>
        </w:rPr>
        <w:t>*</w:t>
      </w:r>
      <w:r w:rsidRPr="00572565">
        <w:rPr>
          <w:color w:val="800080"/>
          <w:lang w:eastAsia="zh-CN"/>
        </w:rPr>
        <w:t>;</w:t>
      </w:r>
    </w:p>
    <w:p w14:paraId="14F0A204" w14:textId="77777777" w:rsidR="00572565" w:rsidRPr="00572565" w:rsidRDefault="00572565" w:rsidP="00572565">
      <w:pPr>
        <w:pStyle w:val="Code"/>
        <w:rPr>
          <w:color w:val="000000"/>
          <w:lang w:eastAsia="zh-CN"/>
        </w:rPr>
      </w:pPr>
      <w:r w:rsidRPr="00572565">
        <w:rPr>
          <w:b/>
          <w:bCs/>
          <w:color w:val="800000"/>
          <w:lang w:eastAsia="zh-CN"/>
        </w:rPr>
        <w:t>import</w:t>
      </w:r>
      <w:r w:rsidRPr="00572565">
        <w:rPr>
          <w:lang w:eastAsia="zh-CN"/>
        </w:rPr>
        <w:t xml:space="preserve"> javax</w:t>
      </w:r>
      <w:r w:rsidRPr="00572565">
        <w:rPr>
          <w:color w:val="808030"/>
          <w:lang w:eastAsia="zh-CN"/>
        </w:rPr>
        <w:t>.</w:t>
      </w:r>
      <w:r w:rsidRPr="00572565">
        <w:rPr>
          <w:lang w:eastAsia="zh-CN"/>
        </w:rPr>
        <w:t>swing</w:t>
      </w:r>
      <w:r w:rsidRPr="00572565">
        <w:rPr>
          <w:color w:val="808030"/>
          <w:lang w:eastAsia="zh-CN"/>
        </w:rPr>
        <w:t>.</w:t>
      </w:r>
      <w:r w:rsidRPr="00572565">
        <w:rPr>
          <w:b/>
          <w:bCs/>
          <w:color w:val="800000"/>
          <w:lang w:eastAsia="zh-CN"/>
        </w:rPr>
        <w:t>*</w:t>
      </w:r>
      <w:r w:rsidRPr="00572565">
        <w:rPr>
          <w:color w:val="800080"/>
          <w:lang w:eastAsia="zh-CN"/>
        </w:rPr>
        <w:t>;</w:t>
      </w:r>
    </w:p>
    <w:p w14:paraId="6E841F6F" w14:textId="77777777" w:rsidR="00572565" w:rsidRPr="00572565" w:rsidRDefault="00572565" w:rsidP="00572565">
      <w:pPr>
        <w:pStyle w:val="Code"/>
        <w:rPr>
          <w:color w:val="000000"/>
          <w:lang w:eastAsia="zh-CN"/>
        </w:rPr>
      </w:pPr>
    </w:p>
    <w:p w14:paraId="5DB6D710" w14:textId="77777777" w:rsidR="00572565" w:rsidRPr="00572565" w:rsidRDefault="00572565" w:rsidP="00572565">
      <w:pPr>
        <w:pStyle w:val="Code"/>
        <w:rPr>
          <w:color w:val="000000"/>
          <w:lang w:eastAsia="zh-CN"/>
        </w:rPr>
      </w:pPr>
      <w:r w:rsidRPr="00572565">
        <w:rPr>
          <w:b/>
          <w:bCs/>
          <w:color w:val="800000"/>
          <w:lang w:eastAsia="zh-CN"/>
        </w:rPr>
        <w:t>public</w:t>
      </w:r>
      <w:r w:rsidRPr="00572565">
        <w:rPr>
          <w:color w:val="000000"/>
          <w:lang w:eastAsia="zh-CN"/>
        </w:rPr>
        <w:t xml:space="preserve"> </w:t>
      </w:r>
      <w:r w:rsidRPr="00572565">
        <w:rPr>
          <w:b/>
          <w:bCs/>
          <w:color w:val="800000"/>
          <w:lang w:eastAsia="zh-CN"/>
        </w:rPr>
        <w:t>class</w:t>
      </w:r>
      <w:r w:rsidRPr="00572565">
        <w:rPr>
          <w:color w:val="000000"/>
          <w:lang w:eastAsia="zh-CN"/>
        </w:rPr>
        <w:t xml:space="preserve"> ExempleVariableDobjet </w:t>
      </w:r>
      <w:r w:rsidRPr="00572565">
        <w:rPr>
          <w:b/>
          <w:bCs/>
          <w:color w:val="800000"/>
          <w:lang w:eastAsia="zh-CN"/>
        </w:rPr>
        <w:t>extends</w:t>
      </w:r>
      <w:r w:rsidRPr="00572565">
        <w:rPr>
          <w:color w:val="000000"/>
          <w:lang w:eastAsia="zh-CN"/>
        </w:rPr>
        <w:t xml:space="preserve"> JFrame </w:t>
      </w:r>
      <w:r w:rsidRPr="00572565">
        <w:rPr>
          <w:b/>
          <w:bCs/>
          <w:color w:val="800000"/>
          <w:lang w:eastAsia="zh-CN"/>
        </w:rPr>
        <w:t>implements</w:t>
      </w:r>
      <w:r w:rsidRPr="00572565">
        <w:rPr>
          <w:color w:val="000000"/>
          <w:lang w:eastAsia="zh-CN"/>
        </w:rPr>
        <w:t xml:space="preserve"> MouseListener </w:t>
      </w:r>
      <w:r w:rsidRPr="00572565">
        <w:rPr>
          <w:color w:val="800080"/>
          <w:lang w:eastAsia="zh-CN"/>
        </w:rPr>
        <w:t>{</w:t>
      </w:r>
    </w:p>
    <w:p w14:paraId="4A6576D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Variables d'objet qui contiennent les coordonnées de la souris</w:t>
      </w:r>
    </w:p>
    <w:p w14:paraId="318C59B7"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Le premier sera dessiné à la coordonnée (0,0)</w:t>
      </w:r>
    </w:p>
    <w:p w14:paraId="705A8BE2"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x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x du Bot é dessiner</w:t>
      </w:r>
    </w:p>
    <w:p w14:paraId="5CB5451A"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private</w:t>
      </w:r>
      <w:r w:rsidRPr="00572565">
        <w:rPr>
          <w:color w:val="000000"/>
          <w:lang w:eastAsia="zh-CN"/>
        </w:rPr>
        <w:t xml:space="preserve"> </w:t>
      </w:r>
      <w:r w:rsidRPr="00572565">
        <w:rPr>
          <w:color w:val="BB7977"/>
          <w:lang w:eastAsia="zh-CN"/>
        </w:rPr>
        <w:t>int</w:t>
      </w:r>
      <w:r w:rsidRPr="00572565">
        <w:rPr>
          <w:color w:val="000000"/>
          <w:lang w:eastAsia="zh-CN"/>
        </w:rPr>
        <w:t xml:space="preserve"> y </w:t>
      </w:r>
      <w:r w:rsidRPr="00572565">
        <w:rPr>
          <w:color w:val="808030"/>
          <w:lang w:eastAsia="zh-CN"/>
        </w:rPr>
        <w:t>=</w:t>
      </w:r>
      <w:r w:rsidRPr="00572565">
        <w:rPr>
          <w:color w:val="000000"/>
          <w:lang w:eastAsia="zh-CN"/>
        </w:rPr>
        <w:t xml:space="preserve"> </w:t>
      </w:r>
      <w:r w:rsidRPr="00572565">
        <w:rPr>
          <w:color w:val="008C00"/>
          <w:lang w:eastAsia="zh-CN"/>
        </w:rPr>
        <w:t>0</w:t>
      </w:r>
      <w:r w:rsidRPr="00572565">
        <w:rPr>
          <w:color w:val="800080"/>
          <w:lang w:eastAsia="zh-CN"/>
        </w:rPr>
        <w:t>;</w:t>
      </w:r>
      <w:r w:rsidRPr="00572565">
        <w:rPr>
          <w:color w:val="000000"/>
          <w:lang w:eastAsia="zh-CN"/>
        </w:rPr>
        <w:t xml:space="preserve"> </w:t>
      </w:r>
      <w:r w:rsidRPr="00572565">
        <w:rPr>
          <w:color w:val="696969"/>
          <w:lang w:eastAsia="zh-CN"/>
        </w:rPr>
        <w:t>// Coordonnée y du Bot é dessiner</w:t>
      </w:r>
    </w:p>
    <w:p w14:paraId="3128D4C8" w14:textId="77777777" w:rsidR="00572565" w:rsidRPr="00572565" w:rsidRDefault="00572565" w:rsidP="00572565">
      <w:pPr>
        <w:pStyle w:val="Code"/>
        <w:rPr>
          <w:color w:val="000000"/>
          <w:lang w:eastAsia="zh-CN"/>
        </w:rPr>
      </w:pPr>
    </w:p>
    <w:p w14:paraId="0677CA70"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public</w:t>
      </w:r>
      <w:r w:rsidRPr="00572565">
        <w:rPr>
          <w:color w:val="000000"/>
          <w:lang w:eastAsia="zh-CN"/>
        </w:rPr>
        <w:t xml:space="preserve"> ExempleVariableDobjet</w:t>
      </w:r>
      <w:r w:rsidRPr="00572565">
        <w:rPr>
          <w:color w:val="808030"/>
          <w:lang w:eastAsia="zh-CN"/>
        </w:rPr>
        <w:t>()</w:t>
      </w:r>
      <w:r w:rsidRPr="00572565">
        <w:rPr>
          <w:color w:val="000000"/>
          <w:lang w:eastAsia="zh-CN"/>
        </w:rPr>
        <w:t xml:space="preserve"> </w:t>
      </w:r>
      <w:r w:rsidRPr="00572565">
        <w:rPr>
          <w:color w:val="800080"/>
          <w:lang w:eastAsia="zh-CN"/>
        </w:rPr>
        <w:t>{</w:t>
      </w:r>
    </w:p>
    <w:p w14:paraId="3C9DCCA1"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b/>
          <w:bCs/>
          <w:color w:val="800000"/>
          <w:lang w:eastAsia="zh-CN"/>
        </w:rPr>
        <w:t>super</w:t>
      </w:r>
      <w:r w:rsidRPr="00572565">
        <w:rPr>
          <w:color w:val="808030"/>
          <w:lang w:eastAsia="zh-CN"/>
        </w:rPr>
        <w:t>(</w:t>
      </w:r>
      <w:r w:rsidRPr="00572565">
        <w:rPr>
          <w:color w:val="0000E6"/>
          <w:lang w:eastAsia="zh-CN"/>
        </w:rPr>
        <w:t>"Exemple de variable d'objet x et y"</w:t>
      </w:r>
      <w:r w:rsidRPr="00572565">
        <w:rPr>
          <w:color w:val="808030"/>
          <w:lang w:eastAsia="zh-CN"/>
        </w:rPr>
        <w:t>)</w:t>
      </w:r>
      <w:r w:rsidRPr="00572565">
        <w:rPr>
          <w:color w:val="800080"/>
          <w:lang w:eastAsia="zh-CN"/>
        </w:rPr>
        <w:t>;</w:t>
      </w:r>
    </w:p>
    <w:p w14:paraId="0CC02132" w14:textId="77777777" w:rsidR="00572565" w:rsidRPr="00572565" w:rsidRDefault="00572565" w:rsidP="00572565">
      <w:pPr>
        <w:pStyle w:val="Code"/>
        <w:rPr>
          <w:color w:val="000000"/>
          <w:lang w:eastAsia="zh-CN"/>
        </w:rPr>
      </w:pPr>
    </w:p>
    <w:p w14:paraId="41C6336F"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Le paramètre this de addMouseListener() indique que l'objet qui doit</w:t>
      </w:r>
    </w:p>
    <w:p w14:paraId="6BB012F9"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réagir aux événements de souris est l'objet</w:t>
      </w:r>
    </w:p>
    <w:p w14:paraId="5CD4B8A4"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qui est créé par ce constructeur</w:t>
      </w:r>
    </w:p>
    <w:p w14:paraId="67BC51DA" w14:textId="77777777" w:rsidR="00572565" w:rsidRPr="00572565" w:rsidRDefault="00572565" w:rsidP="00572565">
      <w:pPr>
        <w:pStyle w:val="Code"/>
        <w:rPr>
          <w:color w:val="000000"/>
          <w:lang w:val="en-CA" w:eastAsia="zh-CN"/>
        </w:rPr>
      </w:pPr>
      <w:r w:rsidRPr="00572565">
        <w:rPr>
          <w:color w:val="000000"/>
          <w:lang w:eastAsia="zh-CN"/>
        </w:rPr>
        <w:t xml:space="preserve">    </w:t>
      </w:r>
      <w:r w:rsidRPr="00572565">
        <w:rPr>
          <w:color w:val="000000"/>
          <w:lang w:val="en-CA" w:eastAsia="zh-CN"/>
        </w:rPr>
        <w:t>addMouseListener</w:t>
      </w:r>
      <w:r w:rsidRPr="00572565">
        <w:rPr>
          <w:color w:val="808030"/>
          <w:lang w:val="en-CA" w:eastAsia="zh-CN"/>
        </w:rPr>
        <w:t>(</w:t>
      </w:r>
      <w:r w:rsidRPr="00572565">
        <w:rPr>
          <w:b/>
          <w:bCs/>
          <w:color w:val="800000"/>
          <w:lang w:val="en-CA" w:eastAsia="zh-CN"/>
        </w:rPr>
        <w:t>this</w:t>
      </w:r>
      <w:r w:rsidRPr="00572565">
        <w:rPr>
          <w:color w:val="808030"/>
          <w:lang w:val="en-CA" w:eastAsia="zh-CN"/>
        </w:rPr>
        <w:t>)</w:t>
      </w:r>
      <w:r w:rsidRPr="00572565">
        <w:rPr>
          <w:color w:val="800080"/>
          <w:lang w:val="en-CA" w:eastAsia="zh-CN"/>
        </w:rPr>
        <w:t>;</w:t>
      </w:r>
    </w:p>
    <w:p w14:paraId="3E9D1613" w14:textId="77777777" w:rsidR="00572565" w:rsidRPr="00572565" w:rsidRDefault="00572565" w:rsidP="00572565">
      <w:pPr>
        <w:pStyle w:val="Code"/>
        <w:rPr>
          <w:color w:val="000000"/>
          <w:lang w:val="en-CA" w:eastAsia="zh-CN"/>
        </w:rPr>
      </w:pPr>
    </w:p>
    <w:p w14:paraId="2B64B6BD"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setDefaultCloseOperation</w:t>
      </w:r>
      <w:r w:rsidRPr="00572565">
        <w:rPr>
          <w:color w:val="808030"/>
          <w:lang w:val="en-CA" w:eastAsia="zh-CN"/>
        </w:rPr>
        <w:t>(</w:t>
      </w:r>
      <w:r w:rsidRPr="00572565">
        <w:rPr>
          <w:color w:val="000000"/>
          <w:lang w:val="en-CA" w:eastAsia="zh-CN"/>
        </w:rPr>
        <w:t>EXIT_ON_CLOSE</w:t>
      </w:r>
      <w:r w:rsidRPr="00572565">
        <w:rPr>
          <w:color w:val="808030"/>
          <w:lang w:val="en-CA" w:eastAsia="zh-CN"/>
        </w:rPr>
        <w:t>)</w:t>
      </w:r>
      <w:r w:rsidRPr="00572565">
        <w:rPr>
          <w:color w:val="800080"/>
          <w:lang w:val="en-CA" w:eastAsia="zh-CN"/>
        </w:rPr>
        <w:t>;</w:t>
      </w:r>
    </w:p>
    <w:p w14:paraId="51C33059"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setSize</w:t>
      </w:r>
      <w:r w:rsidRPr="00572565">
        <w:rPr>
          <w:color w:val="808030"/>
          <w:lang w:val="en-CA" w:eastAsia="zh-CN"/>
        </w:rPr>
        <w:t>(</w:t>
      </w:r>
      <w:r w:rsidRPr="00572565">
        <w:rPr>
          <w:color w:val="008C00"/>
          <w:lang w:val="en-CA" w:eastAsia="zh-CN"/>
        </w:rPr>
        <w:t>400</w:t>
      </w:r>
      <w:r w:rsidRPr="00572565">
        <w:rPr>
          <w:color w:val="808030"/>
          <w:lang w:val="en-CA" w:eastAsia="zh-CN"/>
        </w:rPr>
        <w:t>,</w:t>
      </w:r>
      <w:r w:rsidRPr="00572565">
        <w:rPr>
          <w:color w:val="000000"/>
          <w:lang w:val="en-CA" w:eastAsia="zh-CN"/>
        </w:rPr>
        <w:t xml:space="preserve"> </w:t>
      </w:r>
      <w:r w:rsidRPr="00572565">
        <w:rPr>
          <w:color w:val="008C00"/>
          <w:lang w:val="en-CA" w:eastAsia="zh-CN"/>
        </w:rPr>
        <w:t>600</w:t>
      </w:r>
      <w:r w:rsidRPr="00572565">
        <w:rPr>
          <w:color w:val="808030"/>
          <w:lang w:val="en-CA" w:eastAsia="zh-CN"/>
        </w:rPr>
        <w:t>)</w:t>
      </w:r>
      <w:r w:rsidRPr="00572565">
        <w:rPr>
          <w:color w:val="800080"/>
          <w:lang w:val="en-CA" w:eastAsia="zh-CN"/>
        </w:rPr>
        <w:t>;</w:t>
      </w:r>
    </w:p>
    <w:p w14:paraId="4822AF4E"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this</w:t>
      </w:r>
      <w:r w:rsidRPr="00572565">
        <w:rPr>
          <w:color w:val="808030"/>
          <w:lang w:val="en-CA" w:eastAsia="zh-CN"/>
        </w:rPr>
        <w:t>.</w:t>
      </w:r>
      <w:r w:rsidRPr="00572565">
        <w:rPr>
          <w:color w:val="000000"/>
          <w:lang w:val="en-CA" w:eastAsia="zh-CN"/>
        </w:rPr>
        <w:t>setVisible</w:t>
      </w:r>
      <w:r w:rsidRPr="00572565">
        <w:rPr>
          <w:color w:val="808030"/>
          <w:lang w:val="en-CA" w:eastAsia="zh-CN"/>
        </w:rPr>
        <w:t>(</w:t>
      </w:r>
      <w:r w:rsidRPr="00572565">
        <w:rPr>
          <w:b/>
          <w:bCs/>
          <w:color w:val="800000"/>
          <w:lang w:val="en-CA" w:eastAsia="zh-CN"/>
        </w:rPr>
        <w:t>true</w:t>
      </w:r>
      <w:r w:rsidRPr="00572565">
        <w:rPr>
          <w:color w:val="808030"/>
          <w:lang w:val="en-CA" w:eastAsia="zh-CN"/>
        </w:rPr>
        <w:t>)</w:t>
      </w:r>
      <w:r w:rsidRPr="00572565">
        <w:rPr>
          <w:color w:val="800080"/>
          <w:lang w:val="en-CA" w:eastAsia="zh-CN"/>
        </w:rPr>
        <w:t>;</w:t>
      </w:r>
    </w:p>
    <w:p w14:paraId="75AC2F88" w14:textId="77777777" w:rsidR="00572565" w:rsidRPr="00572565" w:rsidRDefault="00572565" w:rsidP="00572565">
      <w:pPr>
        <w:pStyle w:val="Code"/>
        <w:rPr>
          <w:color w:val="000000"/>
          <w:lang w:eastAsia="zh-CN"/>
        </w:rPr>
      </w:pPr>
      <w:r w:rsidRPr="00572565">
        <w:rPr>
          <w:color w:val="000000"/>
          <w:lang w:val="en-CA" w:eastAsia="zh-CN"/>
        </w:rPr>
        <w:t xml:space="preserve">  </w:t>
      </w:r>
      <w:r w:rsidRPr="00572565">
        <w:rPr>
          <w:color w:val="800080"/>
          <w:lang w:eastAsia="zh-CN"/>
        </w:rPr>
        <w:t>}</w:t>
      </w:r>
    </w:p>
    <w:p w14:paraId="69A85955" w14:textId="77777777" w:rsidR="00572565" w:rsidRPr="00572565" w:rsidRDefault="00572565" w:rsidP="00572565">
      <w:pPr>
        <w:pStyle w:val="Code"/>
        <w:rPr>
          <w:color w:val="000000"/>
          <w:lang w:eastAsia="zh-CN"/>
        </w:rPr>
      </w:pPr>
    </w:p>
    <w:p w14:paraId="7A78057D"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Méthode d'objet de la classe ExempleEvenementSouris qui est</w:t>
      </w:r>
    </w:p>
    <w:p w14:paraId="69779706"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appelée si le bouton de souris est enfoncé</w:t>
      </w:r>
    </w:p>
    <w:p w14:paraId="2BE9C2E2" w14:textId="77777777" w:rsidR="00572565" w:rsidRPr="00572565" w:rsidRDefault="00572565" w:rsidP="00572565">
      <w:pPr>
        <w:pStyle w:val="Code"/>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mousePressed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41E61BB0" w14:textId="77777777" w:rsidR="00572565" w:rsidRPr="00572565" w:rsidRDefault="00572565" w:rsidP="00572565">
      <w:pPr>
        <w:pStyle w:val="Code"/>
        <w:rPr>
          <w:color w:val="000000"/>
          <w:lang w:eastAsia="zh-CN"/>
        </w:rPr>
      </w:pPr>
      <w:r w:rsidRPr="00572565">
        <w:rPr>
          <w:color w:val="000000"/>
          <w:lang w:val="en-CA" w:eastAsia="zh-CN"/>
        </w:rPr>
        <w:t xml:space="preserve">    </w:t>
      </w:r>
      <w:r w:rsidRPr="00572565">
        <w:rPr>
          <w:color w:val="000000"/>
          <w:lang w:eastAsia="zh-CN"/>
        </w:rPr>
        <w:t xml:space="preserve">x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getX</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x de la souris dans la variable x</w:t>
      </w:r>
    </w:p>
    <w:p w14:paraId="33C102A2" w14:textId="77777777" w:rsidR="00572565" w:rsidRPr="00572565" w:rsidRDefault="00572565" w:rsidP="00572565">
      <w:pPr>
        <w:pStyle w:val="Code"/>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leMouseEvent</w:t>
      </w:r>
      <w:r w:rsidRPr="00572565">
        <w:rPr>
          <w:color w:val="808030"/>
          <w:lang w:eastAsia="zh-CN"/>
        </w:rPr>
        <w:t>.</w:t>
      </w:r>
      <w:r w:rsidRPr="00572565">
        <w:rPr>
          <w:color w:val="000000"/>
          <w:lang w:eastAsia="zh-CN"/>
        </w:rPr>
        <w:t>getY</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place la coordonnée y de la souris dans la variable y</w:t>
      </w:r>
    </w:p>
    <w:p w14:paraId="0E8ED69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repaint() provoque un nouvel appel é paint()</w:t>
      </w:r>
    </w:p>
    <w:p w14:paraId="18CA7117" w14:textId="77777777" w:rsidR="00572565" w:rsidRPr="00572565" w:rsidRDefault="00572565" w:rsidP="00572565">
      <w:pPr>
        <w:pStyle w:val="Code"/>
        <w:rPr>
          <w:color w:val="000000"/>
          <w:lang w:eastAsia="zh-CN"/>
        </w:rPr>
      </w:pPr>
      <w:r w:rsidRPr="00572565">
        <w:rPr>
          <w:color w:val="000000"/>
          <w:lang w:eastAsia="zh-CN"/>
        </w:rPr>
        <w:t xml:space="preserve">    repaint</w:t>
      </w:r>
      <w:r w:rsidRPr="00572565">
        <w:rPr>
          <w:color w:val="808030"/>
          <w:lang w:eastAsia="zh-CN"/>
        </w:rPr>
        <w:t>()</w:t>
      </w:r>
      <w:r w:rsidRPr="00572565">
        <w:rPr>
          <w:color w:val="800080"/>
          <w:lang w:eastAsia="zh-CN"/>
        </w:rPr>
        <w:t>;</w:t>
      </w:r>
    </w:p>
    <w:p w14:paraId="29612EDD"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800080"/>
          <w:lang w:eastAsia="zh-CN"/>
        </w:rPr>
        <w:t>}</w:t>
      </w:r>
    </w:p>
    <w:p w14:paraId="104F8DE9" w14:textId="77777777" w:rsidR="00572565" w:rsidRPr="00572565" w:rsidRDefault="00572565" w:rsidP="00572565">
      <w:pPr>
        <w:pStyle w:val="Code"/>
        <w:rPr>
          <w:color w:val="000000"/>
          <w:lang w:eastAsia="zh-CN"/>
        </w:rPr>
      </w:pPr>
    </w:p>
    <w:p w14:paraId="5703CAE8"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Il faut absolument définir les autres méthodes pour les autres</w:t>
      </w:r>
    </w:p>
    <w:p w14:paraId="478C0703" w14:textId="77777777" w:rsidR="00572565" w:rsidRPr="00572565" w:rsidRDefault="00572565" w:rsidP="00572565">
      <w:pPr>
        <w:pStyle w:val="Code"/>
        <w:rPr>
          <w:color w:val="000000"/>
          <w:lang w:eastAsia="zh-CN"/>
        </w:rPr>
      </w:pPr>
      <w:r w:rsidRPr="00572565">
        <w:rPr>
          <w:color w:val="000000"/>
          <w:lang w:eastAsia="zh-CN"/>
        </w:rPr>
        <w:t xml:space="preserve">  </w:t>
      </w:r>
      <w:r w:rsidRPr="00572565">
        <w:rPr>
          <w:color w:val="696969"/>
          <w:lang w:eastAsia="zh-CN"/>
        </w:rPr>
        <w:t>// événements de souris même s'il ne font rien</w:t>
      </w:r>
    </w:p>
    <w:p w14:paraId="61F5EB09" w14:textId="77777777" w:rsidR="00572565" w:rsidRPr="00572565" w:rsidRDefault="00572565" w:rsidP="00572565">
      <w:pPr>
        <w:pStyle w:val="Code"/>
        <w:rPr>
          <w:color w:val="000000"/>
          <w:lang w:val="en-CA" w:eastAsia="zh-CN"/>
        </w:rPr>
      </w:pPr>
      <w:r w:rsidRPr="00572565">
        <w:rPr>
          <w:color w:val="000000"/>
          <w:lang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mouseClicked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2469628" w14:textId="77777777" w:rsidR="00572565" w:rsidRPr="00572565" w:rsidRDefault="00572565" w:rsidP="00572565">
      <w:pPr>
        <w:pStyle w:val="Code"/>
        <w:rPr>
          <w:color w:val="000000"/>
          <w:lang w:val="en-CA" w:eastAsia="zh-CN"/>
        </w:rPr>
      </w:pPr>
    </w:p>
    <w:p w14:paraId="58FB46DC"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mouseEntered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3ADA46F4" w14:textId="77777777" w:rsidR="00572565" w:rsidRPr="00572565" w:rsidRDefault="00572565" w:rsidP="00572565">
      <w:pPr>
        <w:pStyle w:val="Code"/>
        <w:rPr>
          <w:color w:val="000000"/>
          <w:lang w:val="en-CA" w:eastAsia="zh-CN"/>
        </w:rPr>
      </w:pPr>
    </w:p>
    <w:p w14:paraId="62E0E118"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mouseExited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6828497B" w14:textId="77777777" w:rsidR="00572565" w:rsidRPr="00572565" w:rsidRDefault="00572565" w:rsidP="00572565">
      <w:pPr>
        <w:pStyle w:val="Code"/>
        <w:rPr>
          <w:color w:val="000000"/>
          <w:lang w:val="en-CA" w:eastAsia="zh-CN"/>
        </w:rPr>
      </w:pPr>
    </w:p>
    <w:p w14:paraId="6C97E5DF" w14:textId="77777777" w:rsidR="00572565" w:rsidRPr="00572565" w:rsidRDefault="00572565" w:rsidP="00572565">
      <w:pPr>
        <w:pStyle w:val="Code"/>
        <w:rPr>
          <w:color w:val="000000"/>
          <w:lang w:val="en-CA" w:eastAsia="zh-CN"/>
        </w:rPr>
      </w:pPr>
      <w:r w:rsidRPr="00572565">
        <w:rPr>
          <w:color w:val="000000"/>
          <w:lang w:val="en-CA" w:eastAsia="zh-CN"/>
        </w:rPr>
        <w:t xml:space="preserve">  </w:t>
      </w:r>
      <w:r w:rsidRPr="00572565">
        <w:rPr>
          <w:b/>
          <w:bCs/>
          <w:color w:val="800000"/>
          <w:lang w:val="en-CA" w:eastAsia="zh-CN"/>
        </w:rPr>
        <w:t>public</w:t>
      </w:r>
      <w:r w:rsidRPr="00572565">
        <w:rPr>
          <w:color w:val="000000"/>
          <w:lang w:val="en-CA" w:eastAsia="zh-CN"/>
        </w:rPr>
        <w:t xml:space="preserve"> </w:t>
      </w:r>
      <w:r w:rsidRPr="00572565">
        <w:rPr>
          <w:color w:val="BB7977"/>
          <w:lang w:val="en-CA" w:eastAsia="zh-CN"/>
        </w:rPr>
        <w:t>void</w:t>
      </w:r>
      <w:r w:rsidRPr="00572565">
        <w:rPr>
          <w:color w:val="000000"/>
          <w:lang w:val="en-CA" w:eastAsia="zh-CN"/>
        </w:rPr>
        <w:t xml:space="preserve"> mouseReleased</w:t>
      </w:r>
      <w:r w:rsidRPr="00572565">
        <w:rPr>
          <w:color w:val="808030"/>
          <w:lang w:val="en-CA" w:eastAsia="zh-CN"/>
        </w:rPr>
        <w:t>(</w:t>
      </w:r>
      <w:r w:rsidRPr="00572565">
        <w:rPr>
          <w:b/>
          <w:bCs/>
          <w:color w:val="BB7977"/>
          <w:lang w:val="en-CA" w:eastAsia="zh-CN"/>
        </w:rPr>
        <w:t>MouseEvent</w:t>
      </w:r>
      <w:r w:rsidRPr="00572565">
        <w:rPr>
          <w:color w:val="000000"/>
          <w:lang w:val="en-CA" w:eastAsia="zh-CN"/>
        </w:rPr>
        <w:t xml:space="preserve"> leMouseEvent</w:t>
      </w:r>
      <w:r w:rsidRPr="00572565">
        <w:rPr>
          <w:color w:val="808030"/>
          <w:lang w:val="en-CA" w:eastAsia="zh-CN"/>
        </w:rPr>
        <w:t>)</w:t>
      </w:r>
      <w:r w:rsidRPr="00572565">
        <w:rPr>
          <w:color w:val="000000"/>
          <w:lang w:val="en-CA" w:eastAsia="zh-CN"/>
        </w:rPr>
        <w:t xml:space="preserve"> </w:t>
      </w:r>
      <w:r w:rsidRPr="00572565">
        <w:rPr>
          <w:color w:val="800080"/>
          <w:lang w:val="en-CA" w:eastAsia="zh-CN"/>
        </w:rPr>
        <w:t>{}</w:t>
      </w:r>
    </w:p>
    <w:p w14:paraId="1A5A9553" w14:textId="77777777" w:rsidR="00572565" w:rsidRPr="00572565" w:rsidRDefault="00572565" w:rsidP="00572565">
      <w:pPr>
        <w:pStyle w:val="Code"/>
        <w:rPr>
          <w:color w:val="000000"/>
          <w:lang w:val="en-CA" w:eastAsia="zh-CN"/>
        </w:rPr>
      </w:pPr>
    </w:p>
    <w:p w14:paraId="201F47A1" w14:textId="77777777" w:rsidR="00572565" w:rsidRPr="00572565" w:rsidRDefault="00572565" w:rsidP="00572565">
      <w:pPr>
        <w:pStyle w:val="Code"/>
        <w:rPr>
          <w:color w:val="000000"/>
          <w:lang w:eastAsia="zh-CN"/>
        </w:rPr>
      </w:pPr>
      <w:r w:rsidRPr="00572565">
        <w:rPr>
          <w:color w:val="000000"/>
          <w:lang w:val="en-CA" w:eastAsia="zh-CN"/>
        </w:rPr>
        <w:t xml:space="preserve">  </w:t>
      </w:r>
      <w:r w:rsidRPr="00572565">
        <w:rPr>
          <w:b/>
          <w:bCs/>
          <w:color w:val="800000"/>
          <w:lang w:eastAsia="zh-CN"/>
        </w:rPr>
        <w:t>public</w:t>
      </w:r>
      <w:r w:rsidRPr="00572565">
        <w:rPr>
          <w:color w:val="000000"/>
          <w:lang w:eastAsia="zh-CN"/>
        </w:rPr>
        <w:t xml:space="preserve"> </w:t>
      </w:r>
      <w:r w:rsidRPr="00572565">
        <w:rPr>
          <w:b/>
          <w:bCs/>
          <w:color w:val="800000"/>
          <w:lang w:eastAsia="zh-CN"/>
        </w:rPr>
        <w:t>static</w:t>
      </w:r>
      <w:r w:rsidRPr="00572565">
        <w:rPr>
          <w:color w:val="000000"/>
          <w:lang w:eastAsia="zh-CN"/>
        </w:rPr>
        <w:t xml:space="preserve"> </w:t>
      </w:r>
      <w:r w:rsidRPr="00572565">
        <w:rPr>
          <w:color w:val="BB7977"/>
          <w:lang w:eastAsia="zh-CN"/>
        </w:rPr>
        <w:t>void</w:t>
      </w:r>
      <w:r w:rsidRPr="00572565">
        <w:rPr>
          <w:color w:val="000000"/>
          <w:lang w:eastAsia="zh-CN"/>
        </w:rPr>
        <w:t xml:space="preserve"> paintBot</w:t>
      </w:r>
      <w:r w:rsidRPr="00572565">
        <w:rPr>
          <w:color w:val="808030"/>
          <w:lang w:eastAsia="zh-CN"/>
        </w:rPr>
        <w:t>(</w:t>
      </w:r>
      <w:r w:rsidRPr="00572565">
        <w:rPr>
          <w:color w:val="000000"/>
          <w:lang w:eastAsia="zh-CN"/>
        </w:rPr>
        <w:t>Graphics g</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x</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y</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largeur</w:t>
      </w:r>
      <w:r w:rsidRPr="00572565">
        <w:rPr>
          <w:color w:val="808030"/>
          <w:lang w:eastAsia="zh-CN"/>
        </w:rPr>
        <w:t>,</w:t>
      </w:r>
      <w:r w:rsidRPr="00572565">
        <w:rPr>
          <w:color w:val="000000"/>
          <w:lang w:eastAsia="zh-CN"/>
        </w:rPr>
        <w:t xml:space="preserve"> </w:t>
      </w:r>
      <w:r w:rsidRPr="00572565">
        <w:rPr>
          <w:color w:val="BB7977"/>
          <w:lang w:eastAsia="zh-CN"/>
        </w:rPr>
        <w:t>int</w:t>
      </w:r>
      <w:r w:rsidRPr="00572565">
        <w:rPr>
          <w:color w:val="000000"/>
          <w:lang w:eastAsia="zh-CN"/>
        </w:rPr>
        <w:t xml:space="preserve"> hauteur</w:t>
      </w:r>
      <w:r w:rsidRPr="00572565">
        <w:rPr>
          <w:color w:val="808030"/>
          <w:lang w:eastAsia="zh-CN"/>
        </w:rPr>
        <w:t>)</w:t>
      </w:r>
      <w:r w:rsidRPr="00572565">
        <w:rPr>
          <w:color w:val="000000"/>
          <w:lang w:eastAsia="zh-CN"/>
        </w:rPr>
        <w:t xml:space="preserve"> </w:t>
      </w:r>
      <w:r w:rsidRPr="00572565">
        <w:rPr>
          <w:color w:val="800080"/>
          <w:lang w:eastAsia="zh-CN"/>
        </w:rPr>
        <w:t>{</w:t>
      </w:r>
    </w:p>
    <w:p w14:paraId="6B0BA0FC" w14:textId="77777777" w:rsidR="00572565" w:rsidRPr="00572565" w:rsidRDefault="00572565" w:rsidP="00572565">
      <w:pPr>
        <w:pStyle w:val="Code"/>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green</w:t>
      </w:r>
      <w:r w:rsidRPr="00572565">
        <w:rPr>
          <w:color w:val="808030"/>
          <w:lang w:eastAsia="zh-CN"/>
        </w:rPr>
        <w:t>)</w:t>
      </w:r>
      <w:r w:rsidRPr="00572565">
        <w:rPr>
          <w:color w:val="800080"/>
          <w:lang w:eastAsia="zh-CN"/>
        </w:rPr>
        <w:t>;</w:t>
      </w:r>
    </w:p>
    <w:p w14:paraId="382BD7E9" w14:textId="77777777" w:rsidR="00572565" w:rsidRPr="00572565" w:rsidRDefault="00572565" w:rsidP="00572565">
      <w:pPr>
        <w:pStyle w:val="Code"/>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fillOval</w:t>
      </w:r>
      <w:r w:rsidRPr="00572565">
        <w:rPr>
          <w:color w:val="808030"/>
          <w:lang w:eastAsia="zh-CN"/>
        </w:rPr>
        <w:t>(</w:t>
      </w:r>
      <w:r w:rsidRPr="00572565">
        <w:rPr>
          <w:color w:val="000000"/>
          <w:lang w:eastAsia="zh-CN"/>
        </w:rPr>
        <w:t>x</w:t>
      </w:r>
      <w:r w:rsidRPr="00572565">
        <w:rPr>
          <w:color w:val="808030"/>
          <w:lang w:eastAsia="zh-CN"/>
        </w:rPr>
        <w:t>,</w:t>
      </w:r>
      <w:r w:rsidRPr="00572565">
        <w:rPr>
          <w:color w:val="000000"/>
          <w:lang w:eastAsia="zh-CN"/>
        </w:rPr>
        <w:t xml:space="preserve"> y</w:t>
      </w:r>
      <w:r w:rsidRPr="00572565">
        <w:rPr>
          <w:color w:val="808030"/>
          <w:lang w:eastAsia="zh-CN"/>
        </w:rPr>
        <w:t>,</w:t>
      </w:r>
      <w:r w:rsidRPr="00572565">
        <w:rPr>
          <w:color w:val="000000"/>
          <w:lang w:eastAsia="zh-CN"/>
        </w:rPr>
        <w:t xml:space="preserve"> largeur</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La tête</w:t>
      </w:r>
    </w:p>
    <w:p w14:paraId="0506E2EF" w14:textId="77777777" w:rsidR="00572565" w:rsidRPr="00572565" w:rsidRDefault="00572565" w:rsidP="00572565">
      <w:pPr>
        <w:pStyle w:val="Code"/>
        <w:rPr>
          <w:color w:val="000000"/>
          <w:lang w:eastAsia="zh-CN"/>
        </w:rPr>
      </w:pPr>
    </w:p>
    <w:p w14:paraId="743CA3C4" w14:textId="77777777" w:rsidR="00572565" w:rsidRPr="00572565" w:rsidRDefault="00572565" w:rsidP="00572565">
      <w:pPr>
        <w:pStyle w:val="Code"/>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setColor</w:t>
      </w:r>
      <w:r w:rsidRPr="00572565">
        <w:rPr>
          <w:color w:val="808030"/>
          <w:lang w:eastAsia="zh-CN"/>
        </w:rPr>
        <w:t>(</w:t>
      </w:r>
      <w:r w:rsidRPr="00572565">
        <w:rPr>
          <w:color w:val="000000"/>
          <w:lang w:eastAsia="zh-CN"/>
        </w:rPr>
        <w:t>Color</w:t>
      </w:r>
      <w:r w:rsidRPr="00572565">
        <w:rPr>
          <w:color w:val="808030"/>
          <w:lang w:eastAsia="zh-CN"/>
        </w:rPr>
        <w:t>.</w:t>
      </w:r>
      <w:r w:rsidRPr="00572565">
        <w:rPr>
          <w:color w:val="000000"/>
          <w:lang w:eastAsia="zh-CN"/>
        </w:rPr>
        <w:t>black</w:t>
      </w:r>
      <w:r w:rsidRPr="00572565">
        <w:rPr>
          <w:color w:val="808030"/>
          <w:lang w:eastAsia="zh-CN"/>
        </w:rPr>
        <w:t>)</w:t>
      </w:r>
      <w:r w:rsidRPr="00572565">
        <w:rPr>
          <w:color w:val="800080"/>
          <w:lang w:eastAsia="zh-CN"/>
        </w:rPr>
        <w:t>;</w:t>
      </w:r>
    </w:p>
    <w:p w14:paraId="55639834" w14:textId="77777777" w:rsidR="00572565" w:rsidRPr="00572565" w:rsidRDefault="00572565" w:rsidP="00572565">
      <w:pPr>
        <w:pStyle w:val="Code"/>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r w:rsidRPr="00572565">
        <w:rPr>
          <w:color w:val="000000"/>
          <w:lang w:eastAsia="zh-CN"/>
        </w:rPr>
        <w:t xml:space="preserve">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gauche</w:t>
      </w:r>
    </w:p>
    <w:p w14:paraId="68D2E26C" w14:textId="77777777" w:rsidR="00572565" w:rsidRPr="00572565" w:rsidRDefault="00572565" w:rsidP="00572565">
      <w:pPr>
        <w:pStyle w:val="Code"/>
        <w:rPr>
          <w:color w:val="000000"/>
          <w:lang w:eastAsia="zh-CN"/>
        </w:rPr>
      </w:pPr>
      <w:r w:rsidRPr="00572565">
        <w:rPr>
          <w:color w:val="000000"/>
          <w:lang w:eastAsia="zh-CN"/>
        </w:rPr>
        <w:t xml:space="preserve">    g</w:t>
      </w:r>
      <w:r w:rsidRPr="00572565">
        <w:rPr>
          <w:color w:val="808030"/>
          <w:lang w:eastAsia="zh-CN"/>
        </w:rPr>
        <w:t>.</w:t>
      </w:r>
      <w:r w:rsidRPr="00572565">
        <w:rPr>
          <w:color w:val="000000"/>
          <w:lang w:eastAsia="zh-CN"/>
        </w:rPr>
        <w:t>fillRect</w:t>
      </w:r>
      <w:r w:rsidRPr="00572565">
        <w:rPr>
          <w:color w:val="808030"/>
          <w:lang w:eastAsia="zh-CN"/>
        </w:rPr>
        <w:t>(</w:t>
      </w:r>
    </w:p>
    <w:p w14:paraId="7D4539C6" w14:textId="77777777" w:rsidR="00572565" w:rsidRPr="00572565" w:rsidRDefault="00572565" w:rsidP="00572565">
      <w:pPr>
        <w:pStyle w:val="Code"/>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000000"/>
          <w:lang w:eastAsia="zh-CN"/>
        </w:rPr>
        <w:t xml:space="preserve">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63C65A63" w14:textId="77777777" w:rsidR="00572565" w:rsidRPr="00572565" w:rsidRDefault="00572565" w:rsidP="00572565">
      <w:pPr>
        <w:pStyle w:val="Code"/>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4B8672BD" w14:textId="77777777" w:rsidR="00572565" w:rsidRPr="00572565" w:rsidRDefault="00572565" w:rsidP="00572565">
      <w:pPr>
        <w:pStyle w:val="Code"/>
        <w:rPr>
          <w:color w:val="000000"/>
          <w:lang w:eastAsia="zh-CN"/>
        </w:rPr>
      </w:pP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10</w:t>
      </w:r>
      <w:r w:rsidRPr="00572565">
        <w:rPr>
          <w:color w:val="808030"/>
          <w:lang w:eastAsia="zh-CN"/>
        </w:rPr>
        <w:t>,</w:t>
      </w:r>
    </w:p>
    <w:p w14:paraId="7FEC9047" w14:textId="77777777" w:rsidR="00572565" w:rsidRPr="00572565" w:rsidRDefault="00572565" w:rsidP="00572565">
      <w:pPr>
        <w:pStyle w:val="Code"/>
        <w:rPr>
          <w:color w:val="000000"/>
          <w:lang w:eastAsia="zh-CN"/>
        </w:rPr>
      </w:pP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20</w:t>
      </w:r>
      <w:r w:rsidRPr="00572565">
        <w:rPr>
          <w:color w:val="808030"/>
          <w:lang w:eastAsia="zh-CN"/>
        </w:rPr>
        <w:t>)</w:t>
      </w:r>
      <w:r w:rsidRPr="00572565">
        <w:rPr>
          <w:color w:val="800080"/>
          <w:lang w:eastAsia="zh-CN"/>
        </w:rPr>
        <w:t>;</w:t>
      </w:r>
      <w:r w:rsidRPr="00572565">
        <w:rPr>
          <w:color w:val="000000"/>
          <w:lang w:eastAsia="zh-CN"/>
        </w:rPr>
        <w:t xml:space="preserve"> </w:t>
      </w:r>
      <w:r w:rsidRPr="00572565">
        <w:rPr>
          <w:color w:val="696969"/>
          <w:lang w:eastAsia="zh-CN"/>
        </w:rPr>
        <w:t>// L'oeil droit</w:t>
      </w:r>
    </w:p>
    <w:p w14:paraId="3167E8E8" w14:textId="77777777" w:rsidR="00572565" w:rsidRPr="00572565" w:rsidRDefault="00572565" w:rsidP="00572565">
      <w:pPr>
        <w:pStyle w:val="Code"/>
        <w:rPr>
          <w:color w:val="000000"/>
          <w:lang w:eastAsia="zh-CN"/>
        </w:rPr>
      </w:pPr>
      <w:r w:rsidRPr="00572565">
        <w:rPr>
          <w:color w:val="000000"/>
          <w:lang w:eastAsia="zh-CN"/>
        </w:rPr>
        <w:lastRenderedPageBreak/>
        <w:t xml:space="preserve">    g</w:t>
      </w:r>
      <w:r w:rsidRPr="00572565">
        <w:rPr>
          <w:color w:val="808030"/>
          <w:lang w:eastAsia="zh-CN"/>
        </w:rPr>
        <w:t>.</w:t>
      </w:r>
      <w:r w:rsidRPr="00572565">
        <w:rPr>
          <w:color w:val="000000"/>
          <w:lang w:eastAsia="zh-CN"/>
        </w:rPr>
        <w:t>drawLine</w:t>
      </w:r>
      <w:r w:rsidRPr="00572565">
        <w:rPr>
          <w:color w:val="808030"/>
          <w:lang w:eastAsia="zh-CN"/>
        </w:rPr>
        <w:t>(</w:t>
      </w:r>
    </w:p>
    <w:p w14:paraId="7A5EE285" w14:textId="77777777" w:rsidR="00572565" w:rsidRPr="00572565" w:rsidRDefault="00572565" w:rsidP="00572565">
      <w:pPr>
        <w:pStyle w:val="Code"/>
        <w:rPr>
          <w:color w:val="000000"/>
          <w:lang w:eastAsia="zh-CN"/>
        </w:rPr>
      </w:pPr>
      <w:r w:rsidRPr="00572565">
        <w:rPr>
          <w:color w:val="000000"/>
          <w:lang w:eastAsia="zh-CN"/>
        </w:rPr>
        <w:t xml:space="preserve">        x </w:t>
      </w:r>
      <w:r w:rsidRPr="00572565">
        <w:rPr>
          <w:color w:val="808030"/>
          <w:lang w:eastAsia="zh-CN"/>
        </w:rPr>
        <w:t>+</w:t>
      </w:r>
      <w:r w:rsidRPr="00572565">
        <w:rPr>
          <w:color w:val="000000"/>
          <w:lang w:eastAsia="zh-CN"/>
        </w:rPr>
        <w:t xml:space="preserve"> largeur </w:t>
      </w:r>
      <w:r w:rsidRPr="00572565">
        <w:rPr>
          <w:color w:val="808030"/>
          <w:lang w:eastAsia="zh-CN"/>
        </w:rPr>
        <w:t>/</w:t>
      </w:r>
      <w:r w:rsidRPr="00572565">
        <w:rPr>
          <w:color w:val="000000"/>
          <w:lang w:eastAsia="zh-CN"/>
        </w:rPr>
        <w:t xml:space="preserve"> </w:t>
      </w:r>
      <w:r w:rsidRPr="00572565">
        <w:rPr>
          <w:color w:val="008C00"/>
          <w:lang w:eastAsia="zh-CN"/>
        </w:rPr>
        <w:t>4</w:t>
      </w:r>
      <w:r w:rsidRPr="00572565">
        <w:rPr>
          <w:color w:val="808030"/>
          <w:lang w:eastAsia="zh-CN"/>
        </w:rPr>
        <w:t>,</w:t>
      </w:r>
    </w:p>
    <w:p w14:paraId="25250B25" w14:textId="77777777" w:rsidR="00572565" w:rsidRPr="00572565" w:rsidRDefault="00572565" w:rsidP="00572565">
      <w:pPr>
        <w:pStyle w:val="Code"/>
        <w:rPr>
          <w:color w:val="000000"/>
          <w:lang w:eastAsia="zh-CN"/>
        </w:rPr>
      </w:pPr>
      <w:r w:rsidRPr="00572565">
        <w:rPr>
          <w:color w:val="000000"/>
          <w:lang w:eastAsia="zh-CN"/>
        </w:rPr>
        <w:t xml:space="preserve">        y </w:t>
      </w:r>
      <w:r w:rsidRPr="00572565">
        <w:rPr>
          <w:color w:val="808030"/>
          <w:lang w:eastAsia="zh-CN"/>
        </w:rPr>
        <w:t>+</w:t>
      </w:r>
      <w:r w:rsidRPr="00572565">
        <w:rPr>
          <w:color w:val="000000"/>
          <w:lang w:eastAsia="zh-CN"/>
        </w:rPr>
        <w:t xml:space="preserve"> hauteur </w:t>
      </w:r>
      <w:r w:rsidRPr="00572565">
        <w:rPr>
          <w:color w:val="808030"/>
          <w:lang w:eastAsia="zh-CN"/>
        </w:rPr>
        <w:t>*</w:t>
      </w:r>
      <w:r w:rsidRPr="00572565">
        <w:rPr>
          <w:color w:val="000000"/>
          <w:lang w:eastAsia="zh-CN"/>
        </w:rPr>
        <w:t xml:space="preserve"> </w:t>
      </w:r>
      <w:r w:rsidRPr="00572565">
        <w:rPr>
          <w:color w:val="008C00"/>
          <w:lang w:eastAsia="zh-CN"/>
        </w:rPr>
        <w:t>3</w:t>
      </w:r>
      <w:r w:rsidRPr="00572565">
        <w:rPr>
          <w:color w:val="000000"/>
          <w:lang w:eastAsia="zh-CN"/>
        </w:rPr>
        <w:t xml:space="preserve"> </w:t>
      </w:r>
      <w:r w:rsidRPr="00572565">
        <w:rPr>
          <w:color w:val="808030"/>
          <w:lang w:eastAsia="zh-CN"/>
        </w:rPr>
        <w:t>/</w:t>
      </w:r>
      <w:r w:rsidRPr="00572565">
        <w:rPr>
          <w:color w:val="000000"/>
          <w:lang w:eastAsia="zh-CN"/>
        </w:rPr>
        <w:t xml:space="preserve"> </w:t>
      </w:r>
      <w:r w:rsidRPr="00572565">
        <w:rPr>
          <w:color w:val="008C00"/>
          <w:lang w:eastAsia="zh-CN"/>
        </w:rPr>
        <w:t>8</w:t>
      </w:r>
      <w:r w:rsidRPr="00572565">
        <w:rPr>
          <w:color w:val="808030"/>
          <w:lang w:eastAsia="zh-CN"/>
        </w:rPr>
        <w:t>,</w:t>
      </w:r>
    </w:p>
    <w:p w14:paraId="1929439D" w14:textId="77777777" w:rsidR="00572565" w:rsidRPr="00572565" w:rsidRDefault="00572565" w:rsidP="00572565">
      <w:pPr>
        <w:pStyle w:val="Code"/>
        <w:rPr>
          <w:color w:val="000000"/>
          <w:lang w:val="fr-FR" w:eastAsia="zh-CN"/>
        </w:rPr>
      </w:pPr>
      <w:r w:rsidRPr="00572565">
        <w:rPr>
          <w:color w:val="000000"/>
          <w:lang w:eastAsia="zh-CN"/>
        </w:rPr>
        <w:t xml:space="preserve">        </w:t>
      </w:r>
      <w:r w:rsidRPr="00572565">
        <w:rPr>
          <w:color w:val="000000"/>
          <w:lang w:val="fr-FR" w:eastAsia="zh-CN"/>
        </w:rPr>
        <w:t xml:space="preserve">x </w:t>
      </w:r>
      <w:r w:rsidRPr="00572565">
        <w:rPr>
          <w:color w:val="808030"/>
          <w:lang w:val="fr-FR" w:eastAsia="zh-CN"/>
        </w:rPr>
        <w:t>+</w:t>
      </w:r>
      <w:r w:rsidRPr="00572565">
        <w:rPr>
          <w:color w:val="000000"/>
          <w:lang w:val="fr-FR" w:eastAsia="zh-CN"/>
        </w:rPr>
        <w:t xml:space="preserve"> largeur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4</w:t>
      </w:r>
      <w:r w:rsidRPr="00572565">
        <w:rPr>
          <w:color w:val="808030"/>
          <w:lang w:val="fr-FR" w:eastAsia="zh-CN"/>
        </w:rPr>
        <w:t>,</w:t>
      </w:r>
    </w:p>
    <w:p w14:paraId="5F13A836" w14:textId="77777777" w:rsidR="00572565" w:rsidRPr="00572565" w:rsidRDefault="00572565" w:rsidP="00572565">
      <w:pPr>
        <w:pStyle w:val="Code"/>
        <w:rPr>
          <w:color w:val="000000"/>
          <w:lang w:val="fr-FR" w:eastAsia="zh-CN"/>
        </w:rPr>
      </w:pP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3</w:t>
      </w:r>
      <w:r w:rsidRPr="00572565">
        <w:rPr>
          <w:color w:val="000000"/>
          <w:lang w:val="fr-FR" w:eastAsia="zh-CN"/>
        </w:rPr>
        <w:t xml:space="preserve"> </w:t>
      </w:r>
      <w:r w:rsidRPr="00572565">
        <w:rPr>
          <w:color w:val="808030"/>
          <w:lang w:val="fr-FR" w:eastAsia="zh-CN"/>
        </w:rPr>
        <w:t>/</w:t>
      </w:r>
      <w:r w:rsidRPr="00572565">
        <w:rPr>
          <w:color w:val="000000"/>
          <w:lang w:val="fr-FR" w:eastAsia="zh-CN"/>
        </w:rPr>
        <w:t xml:space="preserve"> </w:t>
      </w:r>
      <w:r w:rsidRPr="00572565">
        <w:rPr>
          <w:color w:val="008C00"/>
          <w:lang w:val="fr-FR" w:eastAsia="zh-CN"/>
        </w:rPr>
        <w:t>8</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La bouche</w:t>
      </w:r>
    </w:p>
    <w:p w14:paraId="10291914" w14:textId="77777777" w:rsidR="00572565" w:rsidRPr="00572565" w:rsidRDefault="00572565" w:rsidP="00572565">
      <w:pPr>
        <w:pStyle w:val="Code"/>
        <w:rPr>
          <w:color w:val="000000"/>
          <w:lang w:val="fr-FR" w:eastAsia="zh-CN"/>
        </w:rPr>
      </w:pPr>
    </w:p>
    <w:p w14:paraId="13B3D89A"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setColor</w:t>
      </w:r>
      <w:r w:rsidRPr="00572565">
        <w:rPr>
          <w:color w:val="808030"/>
          <w:lang w:val="fr-FR" w:eastAsia="zh-CN"/>
        </w:rPr>
        <w:t>(</w:t>
      </w:r>
      <w:r w:rsidRPr="00572565">
        <w:rPr>
          <w:color w:val="000000"/>
          <w:lang w:val="fr-FR" w:eastAsia="zh-CN"/>
        </w:rPr>
        <w:t>Color</w:t>
      </w:r>
      <w:r w:rsidRPr="00572565">
        <w:rPr>
          <w:color w:val="808030"/>
          <w:lang w:val="fr-FR" w:eastAsia="zh-CN"/>
        </w:rPr>
        <w:t>.</w:t>
      </w:r>
      <w:r w:rsidRPr="00572565">
        <w:rPr>
          <w:color w:val="000000"/>
          <w:lang w:val="fr-FR" w:eastAsia="zh-CN"/>
        </w:rPr>
        <w:t>red</w:t>
      </w:r>
      <w:r w:rsidRPr="00572565">
        <w:rPr>
          <w:color w:val="808030"/>
          <w:lang w:val="fr-FR" w:eastAsia="zh-CN"/>
        </w:rPr>
        <w:t>)</w:t>
      </w:r>
      <w:r w:rsidRPr="00572565">
        <w:rPr>
          <w:color w:val="800080"/>
          <w:lang w:val="fr-FR" w:eastAsia="zh-CN"/>
        </w:rPr>
        <w:t>;</w:t>
      </w:r>
    </w:p>
    <w:p w14:paraId="75895898" w14:textId="77777777" w:rsidR="00572565" w:rsidRPr="00572565" w:rsidRDefault="00572565" w:rsidP="00572565">
      <w:pPr>
        <w:pStyle w:val="Code"/>
        <w:rPr>
          <w:color w:val="000000"/>
          <w:lang w:val="fr-FR" w:eastAsia="zh-CN"/>
        </w:rPr>
      </w:pPr>
      <w:r w:rsidRPr="00572565">
        <w:rPr>
          <w:color w:val="000000"/>
          <w:lang w:val="fr-FR" w:eastAsia="zh-CN"/>
        </w:rPr>
        <w:t xml:space="preserve">    g</w:t>
      </w:r>
      <w:r w:rsidRPr="00572565">
        <w:rPr>
          <w:color w:val="808030"/>
          <w:lang w:val="fr-FR" w:eastAsia="zh-CN"/>
        </w:rPr>
        <w:t>.</w:t>
      </w:r>
      <w:r w:rsidRPr="00572565">
        <w:rPr>
          <w:color w:val="000000"/>
          <w:lang w:val="fr-FR" w:eastAsia="zh-CN"/>
        </w:rPr>
        <w:t>fillRect</w:t>
      </w:r>
      <w:r w:rsidRPr="00572565">
        <w:rPr>
          <w:color w:val="808030"/>
          <w:lang w:val="fr-FR" w:eastAsia="zh-CN"/>
        </w:rPr>
        <w:t>(</w:t>
      </w:r>
      <w:r w:rsidRPr="00572565">
        <w:rPr>
          <w:color w:val="000000"/>
          <w:lang w:val="fr-FR" w:eastAsia="zh-CN"/>
        </w:rPr>
        <w:t>x</w:t>
      </w:r>
      <w:r w:rsidRPr="00572565">
        <w:rPr>
          <w:color w:val="808030"/>
          <w:lang w:val="fr-FR" w:eastAsia="zh-CN"/>
        </w:rPr>
        <w:t>,</w:t>
      </w:r>
      <w:r w:rsidRPr="00572565">
        <w:rPr>
          <w:color w:val="000000"/>
          <w:lang w:val="fr-FR" w:eastAsia="zh-CN"/>
        </w:rPr>
        <w:t xml:space="preserve"> y </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000000"/>
          <w:lang w:val="fr-FR" w:eastAsia="zh-CN"/>
        </w:rPr>
        <w:t xml:space="preserve"> largeur</w:t>
      </w:r>
      <w:r w:rsidRPr="00572565">
        <w:rPr>
          <w:color w:val="808030"/>
          <w:lang w:val="fr-FR" w:eastAsia="zh-CN"/>
        </w:rPr>
        <w:t>,</w:t>
      </w:r>
      <w:r w:rsidRPr="00572565">
        <w:rPr>
          <w:color w:val="000000"/>
          <w:lang w:val="fr-FR" w:eastAsia="zh-CN"/>
        </w:rPr>
        <w:t xml:space="preserve"> hauteur </w:t>
      </w:r>
      <w:r w:rsidRPr="00572565">
        <w:rPr>
          <w:color w:val="808030"/>
          <w:lang w:val="fr-FR" w:eastAsia="zh-CN"/>
        </w:rPr>
        <w:t>/</w:t>
      </w:r>
      <w:r w:rsidRPr="00572565">
        <w:rPr>
          <w:color w:val="000000"/>
          <w:lang w:val="fr-FR" w:eastAsia="zh-CN"/>
        </w:rPr>
        <w:t xml:space="preserve"> </w:t>
      </w:r>
      <w:r w:rsidRPr="00572565">
        <w:rPr>
          <w:color w:val="008C00"/>
          <w:lang w:val="fr-FR" w:eastAsia="zh-CN"/>
        </w:rPr>
        <w:t>2</w:t>
      </w:r>
      <w:r w:rsidRPr="00572565">
        <w:rPr>
          <w:color w:val="808030"/>
          <w:lang w:val="fr-FR" w:eastAsia="zh-CN"/>
        </w:rPr>
        <w:t>)</w:t>
      </w:r>
      <w:r w:rsidRPr="00572565">
        <w:rPr>
          <w:color w:val="800080"/>
          <w:lang w:val="fr-FR" w:eastAsia="zh-CN"/>
        </w:rPr>
        <w:t>;</w:t>
      </w:r>
      <w:r w:rsidRPr="00572565">
        <w:rPr>
          <w:color w:val="000000"/>
          <w:lang w:val="fr-FR" w:eastAsia="zh-CN"/>
        </w:rPr>
        <w:t xml:space="preserve"> </w:t>
      </w:r>
      <w:r w:rsidRPr="00572565">
        <w:rPr>
          <w:color w:val="696969"/>
          <w:lang w:val="fr-FR" w:eastAsia="zh-CN"/>
        </w:rPr>
        <w:t>// Le corps</w:t>
      </w:r>
    </w:p>
    <w:p w14:paraId="3118B874" w14:textId="77777777" w:rsidR="00572565" w:rsidRPr="008B351D" w:rsidRDefault="00572565" w:rsidP="00572565">
      <w:pPr>
        <w:pStyle w:val="Code"/>
        <w:rPr>
          <w:color w:val="000000"/>
          <w:lang w:val="en-US" w:eastAsia="zh-CN"/>
        </w:rPr>
      </w:pPr>
      <w:r w:rsidRPr="00572565">
        <w:rPr>
          <w:color w:val="000000"/>
          <w:lang w:val="fr-FR" w:eastAsia="zh-CN"/>
        </w:rPr>
        <w:t xml:space="preserve">  </w:t>
      </w:r>
      <w:r w:rsidRPr="008B351D">
        <w:rPr>
          <w:color w:val="800080"/>
          <w:lang w:val="en-US" w:eastAsia="zh-CN"/>
        </w:rPr>
        <w:t>}</w:t>
      </w:r>
    </w:p>
    <w:p w14:paraId="1C691016" w14:textId="77777777" w:rsidR="00572565" w:rsidRPr="008B351D" w:rsidRDefault="00572565" w:rsidP="00572565">
      <w:pPr>
        <w:pStyle w:val="Code"/>
        <w:rPr>
          <w:color w:val="000000"/>
          <w:lang w:val="en-US" w:eastAsia="zh-CN"/>
        </w:rPr>
      </w:pPr>
    </w:p>
    <w:p w14:paraId="059ADC96"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210D09A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0C376CF6" w14:textId="77777777" w:rsidR="00572565" w:rsidRPr="008B351D" w:rsidRDefault="00572565" w:rsidP="00572565">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x</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455BDC6E" w14:textId="77777777" w:rsidR="00572565" w:rsidRPr="008B351D" w:rsidRDefault="00572565" w:rsidP="00572565">
      <w:pPr>
        <w:pStyle w:val="Code"/>
        <w:rPr>
          <w:color w:val="000000"/>
          <w:lang w:val="en-US" w:eastAsia="zh-CN"/>
        </w:rPr>
      </w:pPr>
      <w:r w:rsidRPr="008B351D">
        <w:rPr>
          <w:color w:val="000000"/>
          <w:lang w:val="en-US" w:eastAsia="zh-CN"/>
        </w:rPr>
        <w:t xml:space="preserve">    g</w:t>
      </w:r>
      <w:r w:rsidRPr="008B351D">
        <w:rPr>
          <w:color w:val="808030"/>
          <w:lang w:val="en-US" w:eastAsia="zh-CN"/>
        </w:rPr>
        <w:t>.</w:t>
      </w:r>
      <w:r w:rsidRPr="008B351D">
        <w:rPr>
          <w:color w:val="000000"/>
          <w:lang w:val="en-US" w:eastAsia="zh-CN"/>
        </w:rPr>
        <w:t>drawString</w:t>
      </w:r>
      <w:r w:rsidRPr="008B351D">
        <w:rPr>
          <w:color w:val="808030"/>
          <w:lang w:val="en-US" w:eastAsia="zh-CN"/>
        </w:rPr>
        <w:t>(</w:t>
      </w:r>
      <w:r w:rsidRPr="008B351D">
        <w:rPr>
          <w:color w:val="0000E6"/>
          <w:lang w:val="en-US" w:eastAsia="zh-CN"/>
        </w:rPr>
        <w:t>"x="</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x </w:t>
      </w:r>
      <w:r w:rsidRPr="008B351D">
        <w:rPr>
          <w:color w:val="808030"/>
          <w:lang w:val="en-US" w:eastAsia="zh-CN"/>
        </w:rPr>
        <w:t>+</w:t>
      </w:r>
      <w:r w:rsidRPr="008B351D">
        <w:rPr>
          <w:color w:val="000000"/>
          <w:lang w:val="en-US" w:eastAsia="zh-CN"/>
        </w:rPr>
        <w:t xml:space="preserve"> </w:t>
      </w:r>
      <w:r w:rsidRPr="008B351D">
        <w:rPr>
          <w:color w:val="0000E6"/>
          <w:lang w:val="en-US" w:eastAsia="zh-CN"/>
        </w:rPr>
        <w:t>" y="</w:t>
      </w:r>
      <w:r w:rsidRPr="008B351D">
        <w:rPr>
          <w:color w:val="000000"/>
          <w:lang w:val="en-US" w:eastAsia="zh-CN"/>
        </w:rPr>
        <w:t xml:space="preserve"> </w:t>
      </w:r>
      <w:r w:rsidRPr="008B351D">
        <w:rPr>
          <w:color w:val="808030"/>
          <w:lang w:val="en-US" w:eastAsia="zh-CN"/>
        </w:rPr>
        <w:t>+</w:t>
      </w:r>
      <w:r w:rsidRPr="008B351D">
        <w:rPr>
          <w:color w:val="000000"/>
          <w:lang w:val="en-US" w:eastAsia="zh-CN"/>
        </w:rPr>
        <w:t xml:space="preserve"> y</w:t>
      </w:r>
      <w:r w:rsidRPr="008B351D">
        <w:rPr>
          <w:color w:val="808030"/>
          <w:lang w:val="en-US" w:eastAsia="zh-CN"/>
        </w:rPr>
        <w:t>,</w:t>
      </w:r>
      <w:r w:rsidRPr="008B351D">
        <w:rPr>
          <w:color w:val="000000"/>
          <w:lang w:val="en-US" w:eastAsia="zh-CN"/>
        </w:rPr>
        <w:t xml:space="preserve"> </w:t>
      </w:r>
      <w:r w:rsidRPr="008B351D">
        <w:rPr>
          <w:color w:val="008C00"/>
          <w:lang w:val="en-US" w:eastAsia="zh-CN"/>
        </w:rPr>
        <w:t>10</w:t>
      </w:r>
      <w:r w:rsidRPr="008B351D">
        <w:rPr>
          <w:color w:val="808030"/>
          <w:lang w:val="en-US" w:eastAsia="zh-CN"/>
        </w:rPr>
        <w:t>,</w:t>
      </w:r>
      <w:r w:rsidRPr="008B351D">
        <w:rPr>
          <w:color w:val="000000"/>
          <w:lang w:val="en-US" w:eastAsia="zh-CN"/>
        </w:rPr>
        <w:t xml:space="preserve"> </w:t>
      </w:r>
      <w:r w:rsidRPr="008B351D">
        <w:rPr>
          <w:color w:val="008C00"/>
          <w:lang w:val="en-US" w:eastAsia="zh-CN"/>
        </w:rPr>
        <w:t>550</w:t>
      </w:r>
      <w:r w:rsidRPr="008B351D">
        <w:rPr>
          <w:color w:val="808030"/>
          <w:lang w:val="en-US" w:eastAsia="zh-CN"/>
        </w:rPr>
        <w:t>)</w:t>
      </w:r>
      <w:r w:rsidRPr="008B351D">
        <w:rPr>
          <w:color w:val="800080"/>
          <w:lang w:val="en-US" w:eastAsia="zh-CN"/>
        </w:rPr>
        <w:t>;</w:t>
      </w:r>
    </w:p>
    <w:p w14:paraId="7024313D"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color w:val="800080"/>
          <w:lang w:val="en-US" w:eastAsia="zh-CN"/>
        </w:rPr>
        <w:t>}</w:t>
      </w:r>
    </w:p>
    <w:p w14:paraId="3781E3BA" w14:textId="77777777" w:rsidR="00572565" w:rsidRPr="008B351D" w:rsidRDefault="00572565" w:rsidP="00572565">
      <w:pPr>
        <w:pStyle w:val="Code"/>
        <w:rPr>
          <w:color w:val="000000"/>
          <w:lang w:val="en-US" w:eastAsia="zh-CN"/>
        </w:rPr>
      </w:pPr>
    </w:p>
    <w:p w14:paraId="0D0A2613" w14:textId="77777777" w:rsidR="00572565" w:rsidRPr="008B351D" w:rsidRDefault="00572565" w:rsidP="00572565">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9634FAA" w14:textId="77777777" w:rsidR="00572565" w:rsidRPr="00987493" w:rsidRDefault="00572565" w:rsidP="00572565">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51F3FF67"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ExempleVariableDobjet</w:t>
      </w:r>
      <w:r w:rsidRPr="00987493">
        <w:rPr>
          <w:color w:val="808030"/>
          <w:lang w:val="fr-FR" w:eastAsia="zh-CN"/>
        </w:rPr>
        <w:t>()</w:t>
      </w:r>
      <w:r w:rsidRPr="00987493">
        <w:rPr>
          <w:color w:val="800080"/>
          <w:lang w:val="fr-FR" w:eastAsia="zh-CN"/>
        </w:rPr>
        <w:t>;</w:t>
      </w:r>
    </w:p>
    <w:p w14:paraId="1899F9AC" w14:textId="77777777" w:rsidR="00572565" w:rsidRPr="00987493" w:rsidRDefault="00572565" w:rsidP="00572565">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60BFA7F" w14:textId="20AE2446" w:rsidR="00572565" w:rsidRDefault="00572565" w:rsidP="00572565">
      <w:pPr>
        <w:pStyle w:val="Code"/>
        <w:rPr>
          <w:color w:val="800080"/>
          <w:lang w:val="fr-FR" w:eastAsia="zh-CN"/>
        </w:rPr>
      </w:pPr>
      <w:r w:rsidRPr="00987493">
        <w:rPr>
          <w:color w:val="800080"/>
          <w:lang w:val="fr-FR" w:eastAsia="zh-CN"/>
        </w:rPr>
        <w:t>}</w:t>
      </w:r>
    </w:p>
    <w:p w14:paraId="53B26293" w14:textId="77777777" w:rsidR="003E5B17" w:rsidRPr="00987493" w:rsidRDefault="003E5B17" w:rsidP="00572565">
      <w:pPr>
        <w:pStyle w:val="Code"/>
        <w:rPr>
          <w:color w:val="000000"/>
          <w:lang w:val="fr-FR" w:eastAsia="zh-CN"/>
        </w:rPr>
      </w:pPr>
    </w:p>
    <w:p w14:paraId="3474F19E" w14:textId="77777777" w:rsidR="00A03321" w:rsidRDefault="00A03321" w:rsidP="00A03321">
      <w:pPr>
        <w:pStyle w:val="Corpsdetexte"/>
      </w:pPr>
    </w:p>
    <w:p w14:paraId="0565FBBD" w14:textId="77777777" w:rsidR="00A03321" w:rsidRDefault="00A03321" w:rsidP="00A03321">
      <w:pPr>
        <w:pStyle w:val="Corpsdetexte"/>
      </w:pPr>
      <w:r>
        <w:t>En conclusion, une variable de classe peut être employée si tous les objets de la classe partagent la même valeur pour cette variable. Si chacun des objets doit avoir sa propre valeur distincte pour la variable, il faut employer une variable d’objet.</w:t>
      </w:r>
    </w:p>
    <w:p w14:paraId="3477441F" w14:textId="77777777" w:rsidR="00A03321" w:rsidRDefault="00A03321" w:rsidP="00A03321">
      <w:pPr>
        <w:pStyle w:val="Corpsdetexte"/>
        <w:numPr>
          <w:ilvl w:val="0"/>
          <w:numId w:val="13"/>
        </w:numPr>
        <w:rPr>
          <w:b/>
          <w:bCs/>
        </w:rPr>
      </w:pPr>
      <w:r>
        <w:rPr>
          <w:b/>
          <w:bCs/>
        </w:rPr>
        <w:t>Méthode d’objet ou de classe</w:t>
      </w:r>
    </w:p>
    <w:p w14:paraId="5E7D3785" w14:textId="77777777" w:rsidR="00A03321" w:rsidRDefault="00A03321" w:rsidP="00A03321">
      <w:pPr>
        <w:pStyle w:val="Corpsdetexte"/>
      </w:pPr>
      <w:r>
        <w:t>Une distinction analogue existe entre les méthodes d’objet et de classe. Une méthode de classe est appropriée lorsqu’elle n’utilise pas les variables d’objet. Par contre, si la méthode utilise des variables d’objet, il faut en faire une méthode d’objet.</w:t>
      </w:r>
    </w:p>
    <w:p w14:paraId="04C7D67E" w14:textId="77777777" w:rsidR="00A03321" w:rsidRDefault="00A03321" w:rsidP="00A03321">
      <w:pPr>
        <w:pStyle w:val="Corpsdetexte"/>
      </w:pPr>
      <w:r>
        <w:t xml:space="preserve">Examinons le cas de la méthode </w:t>
      </w:r>
      <w:r>
        <w:rPr>
          <w:i/>
          <w:iCs/>
        </w:rPr>
        <w:t>paintBot</w:t>
      </w:r>
      <w:r>
        <w:t xml:space="preserve">() dans l’exemple précédent. C’est une méthode de classe et ceci est correct car elle n’utilise pas directement les variables d’objet </w:t>
      </w:r>
      <w:r>
        <w:rPr>
          <w:i/>
          <w:iCs/>
        </w:rPr>
        <w:t>x</w:t>
      </w:r>
      <w:r>
        <w:t xml:space="preserve"> et </w:t>
      </w:r>
      <w:r>
        <w:rPr>
          <w:i/>
          <w:iCs/>
        </w:rPr>
        <w:t>y</w:t>
      </w:r>
      <w:r>
        <w:t xml:space="preserve">. En effet, elle utilise les paramètres </w:t>
      </w:r>
      <w:r>
        <w:rPr>
          <w:i/>
          <w:iCs/>
        </w:rPr>
        <w:t>x</w:t>
      </w:r>
      <w:r>
        <w:t xml:space="preserve"> et </w:t>
      </w:r>
      <w:r>
        <w:rPr>
          <w:i/>
          <w:iCs/>
        </w:rPr>
        <w:t>y</w:t>
      </w:r>
      <w:r>
        <w:t xml:space="preserve"> qui sont passés par l’appel </w:t>
      </w:r>
      <w:r>
        <w:rPr>
          <w:i/>
          <w:iCs/>
        </w:rPr>
        <w:t>paintBot</w:t>
      </w:r>
      <w:r>
        <w:t xml:space="preserve">(g,x,y,50,100) dans la méthode </w:t>
      </w:r>
      <w:r>
        <w:rPr>
          <w:i/>
          <w:iCs/>
        </w:rPr>
        <w:t>paint</w:t>
      </w:r>
      <w:r>
        <w:t xml:space="preserve">(). </w:t>
      </w:r>
    </w:p>
    <w:p w14:paraId="017C45D7" w14:textId="77777777" w:rsidR="00A03321" w:rsidRDefault="00A03321" w:rsidP="00A03321">
      <w:pPr>
        <w:pStyle w:val="CodeJava9ptCarCar"/>
      </w:pPr>
      <w:r>
        <w:t xml:space="preserve">    public void paint (Graphics g) {</w:t>
      </w:r>
    </w:p>
    <w:p w14:paraId="17900713" w14:textId="77777777" w:rsidR="00A03321" w:rsidRDefault="00A03321" w:rsidP="00A03321">
      <w:pPr>
        <w:pStyle w:val="CodeJava9ptCarCar"/>
      </w:pPr>
      <w:r>
        <w:t xml:space="preserve">        super.paint(g);</w:t>
      </w:r>
    </w:p>
    <w:p w14:paraId="0B6C1FB3" w14:textId="77777777" w:rsidR="00A03321" w:rsidRDefault="00A03321" w:rsidP="00A03321">
      <w:pPr>
        <w:pStyle w:val="CodeJava9ptCarCar"/>
      </w:pPr>
      <w:r>
        <w:t xml:space="preserve">        </w:t>
      </w:r>
      <w:r>
        <w:rPr>
          <w:highlight w:val="yellow"/>
        </w:rPr>
        <w:t>paintBot(g,x,y,50,100)</w:t>
      </w:r>
      <w:r>
        <w:t>;</w:t>
      </w:r>
    </w:p>
    <w:p w14:paraId="4E08D30E" w14:textId="77777777" w:rsidR="00A03321" w:rsidRDefault="00A03321" w:rsidP="00A03321">
      <w:pPr>
        <w:pStyle w:val="CodeJava9ptCarCar"/>
      </w:pPr>
      <w:r>
        <w:t xml:space="preserve">        g.drawString("x="+x+" y="+y,10,550);</w:t>
      </w:r>
    </w:p>
    <w:p w14:paraId="4395AB0C" w14:textId="77777777" w:rsidR="00A03321" w:rsidRPr="00C8486C" w:rsidRDefault="00A03321" w:rsidP="00A03321">
      <w:pPr>
        <w:pStyle w:val="CodeJava9ptCarCar"/>
      </w:pPr>
      <w:r>
        <w:t xml:space="preserve">    </w:t>
      </w:r>
      <w:r w:rsidRPr="00C8486C">
        <w:t>}</w:t>
      </w:r>
    </w:p>
    <w:p w14:paraId="5FCFBD2E" w14:textId="77777777" w:rsidR="00A03321" w:rsidRDefault="00A03321" w:rsidP="00A03321">
      <w:pPr>
        <w:pStyle w:val="Corpsdetexte"/>
      </w:pPr>
    </w:p>
    <w:p w14:paraId="3F99750A" w14:textId="77777777" w:rsidR="00A03321" w:rsidRDefault="00A03321" w:rsidP="00A03321">
      <w:pPr>
        <w:pStyle w:val="Corpsdetexte"/>
      </w:pPr>
      <w:r>
        <w:t xml:space="preserve">Dans </w:t>
      </w:r>
      <w:r>
        <w:rPr>
          <w:i/>
          <w:iCs/>
        </w:rPr>
        <w:t>paint</w:t>
      </w:r>
      <w:r>
        <w:t xml:space="preserve">(), les variables </w:t>
      </w:r>
      <w:r>
        <w:rPr>
          <w:i/>
          <w:iCs/>
        </w:rPr>
        <w:t>x</w:t>
      </w:r>
      <w:r>
        <w:t xml:space="preserve"> et </w:t>
      </w:r>
      <w:r>
        <w:rPr>
          <w:i/>
          <w:iCs/>
        </w:rPr>
        <w:t>y</w:t>
      </w:r>
      <w:r>
        <w:t xml:space="preserve"> correspondent aux  variables d’objet. Les valeurs des variables d’objet sont passées à la méthode de classe par l’appel </w:t>
      </w:r>
      <w:r>
        <w:rPr>
          <w:i/>
          <w:iCs/>
        </w:rPr>
        <w:t>paintBot</w:t>
      </w:r>
      <w:r>
        <w:t>(g,x,y,50,100).</w:t>
      </w:r>
    </w:p>
    <w:p w14:paraId="7D2BC69D" w14:textId="77777777" w:rsidR="00A03321" w:rsidRDefault="00A03321" w:rsidP="00A03321">
      <w:pPr>
        <w:pStyle w:val="Corpsdetexte"/>
      </w:pPr>
      <w:r>
        <w:t xml:space="preserve">Regardons maintenant un autre exemple, où plutôt que de passer les valeurs de </w:t>
      </w:r>
      <w:r>
        <w:rPr>
          <w:i/>
          <w:iCs/>
        </w:rPr>
        <w:t>x</w:t>
      </w:r>
      <w:r>
        <w:t xml:space="preserve"> et </w:t>
      </w:r>
      <w:r>
        <w:rPr>
          <w:i/>
          <w:iCs/>
        </w:rPr>
        <w:t>y</w:t>
      </w:r>
      <w:r>
        <w:t xml:space="preserve"> à </w:t>
      </w:r>
      <w:r>
        <w:rPr>
          <w:i/>
          <w:iCs/>
        </w:rPr>
        <w:t>paintBot</w:t>
      </w:r>
      <w:r>
        <w:t xml:space="preserve">() par les paramètres, la méthode </w:t>
      </w:r>
      <w:r>
        <w:rPr>
          <w:i/>
          <w:iCs/>
        </w:rPr>
        <w:t>paintBot</w:t>
      </w:r>
      <w:r>
        <w:t xml:space="preserve">() utilise directement les variables d’objet </w:t>
      </w:r>
      <w:r>
        <w:rPr>
          <w:i/>
          <w:iCs/>
        </w:rPr>
        <w:t>x</w:t>
      </w:r>
      <w:r>
        <w:t xml:space="preserve"> et </w:t>
      </w:r>
      <w:r>
        <w:rPr>
          <w:i/>
          <w:iCs/>
        </w:rPr>
        <w:t>y</w:t>
      </w:r>
      <w:r>
        <w:t>.</w:t>
      </w:r>
    </w:p>
    <w:p w14:paraId="136F67E7" w14:textId="012F928A" w:rsidR="00A03321" w:rsidRDefault="00A03321" w:rsidP="00790DA8">
      <w:pPr>
        <w:pStyle w:val="Corpsdetexte"/>
        <w:keepNext/>
        <w:keepLines/>
      </w:pPr>
      <w:r>
        <w:rPr>
          <w:b/>
          <w:bCs/>
        </w:rPr>
        <w:lastRenderedPageBreak/>
        <w:t>Exemple</w:t>
      </w:r>
      <w:r>
        <w:t xml:space="preserve">. </w:t>
      </w:r>
      <w:hyperlink r:id="rId316" w:history="1">
        <w:r w:rsidRPr="00EE5807">
          <w:rPr>
            <w:rFonts w:ascii="Segoe UI" w:hAnsi="Segoe UI" w:cs="Segoe UI"/>
            <w:color w:val="0366D6"/>
            <w:lang w:val="fr-CA"/>
          </w:rPr>
          <w:t>JavaPasAPas</w:t>
        </w:r>
      </w:hyperlink>
      <w:r w:rsidRPr="00EE5807">
        <w:rPr>
          <w:rFonts w:ascii="Segoe UI" w:hAnsi="Segoe UI" w:cs="Segoe UI"/>
          <w:color w:val="586069"/>
          <w:lang w:val="fr-CA"/>
        </w:rPr>
        <w:t>/</w:t>
      </w:r>
      <w:bookmarkStart w:id="135" w:name="OLE_LINK38"/>
      <w:bookmarkStart w:id="136" w:name="OLE_LINK39"/>
      <w:r w:rsidR="00EA7A57">
        <w:rPr>
          <w:rFonts w:ascii="Segoe UI" w:hAnsi="Segoe UI" w:cs="Segoe UI"/>
          <w:b/>
          <w:bCs/>
          <w:color w:val="586069"/>
          <w:lang w:val="fr-CA"/>
        </w:rPr>
        <w:t>chapitre_5/E</w:t>
      </w:r>
      <w:r w:rsidRPr="00EE5807">
        <w:rPr>
          <w:rFonts w:ascii="Segoe UI" w:hAnsi="Segoe UI" w:cs="Segoe UI"/>
          <w:b/>
          <w:bCs/>
          <w:color w:val="586069"/>
          <w:lang w:val="fr-CA"/>
        </w:rPr>
        <w:t>xempleMethodeDobjetPaintBot</w:t>
      </w:r>
      <w:bookmarkEnd w:id="135"/>
      <w:bookmarkEnd w:id="136"/>
      <w:r w:rsidRPr="00EE5807">
        <w:rPr>
          <w:rFonts w:ascii="Segoe UI" w:hAnsi="Segoe UI" w:cs="Segoe UI"/>
          <w:b/>
          <w:bCs/>
          <w:color w:val="586069"/>
          <w:lang w:val="fr-CA"/>
        </w:rPr>
        <w:t>.java</w:t>
      </w:r>
    </w:p>
    <w:p w14:paraId="34A7E0C7" w14:textId="77777777" w:rsidR="00EA7A57" w:rsidRPr="00EA7A57" w:rsidRDefault="00EA7A57" w:rsidP="00790DA8">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b/>
          <w:bCs/>
          <w:color w:val="800000"/>
          <w:lang w:eastAsia="zh-CN"/>
        </w:rPr>
        <w:t>*</w:t>
      </w:r>
      <w:r w:rsidRPr="00EA7A57">
        <w:rPr>
          <w:color w:val="800080"/>
          <w:lang w:eastAsia="zh-CN"/>
        </w:rPr>
        <w:t>;</w:t>
      </w:r>
    </w:p>
    <w:p w14:paraId="27670311" w14:textId="77777777" w:rsidR="00EA7A57" w:rsidRPr="00EA7A57" w:rsidRDefault="00EA7A57" w:rsidP="00EA7A57">
      <w:pPr>
        <w:pStyle w:val="Code"/>
        <w:rPr>
          <w:color w:val="000000"/>
          <w:lang w:eastAsia="zh-CN"/>
        </w:rPr>
      </w:pPr>
      <w:r w:rsidRPr="00EA7A57">
        <w:rPr>
          <w:b/>
          <w:bCs/>
          <w:color w:val="800000"/>
          <w:lang w:eastAsia="zh-CN"/>
        </w:rPr>
        <w:t>import</w:t>
      </w:r>
      <w:r w:rsidRPr="00EA7A57">
        <w:rPr>
          <w:lang w:eastAsia="zh-CN"/>
        </w:rPr>
        <w:t xml:space="preserve"> java</w:t>
      </w:r>
      <w:r w:rsidRPr="00EA7A57">
        <w:rPr>
          <w:color w:val="808030"/>
          <w:lang w:eastAsia="zh-CN"/>
        </w:rPr>
        <w:t>.</w:t>
      </w:r>
      <w:r w:rsidRPr="00EA7A57">
        <w:rPr>
          <w:lang w:eastAsia="zh-CN"/>
        </w:rPr>
        <w:t>awt</w:t>
      </w:r>
      <w:r w:rsidRPr="00EA7A57">
        <w:rPr>
          <w:color w:val="808030"/>
          <w:lang w:eastAsia="zh-CN"/>
        </w:rPr>
        <w:t>.</w:t>
      </w:r>
      <w:r w:rsidRPr="00EA7A57">
        <w:rPr>
          <w:lang w:eastAsia="zh-CN"/>
        </w:rPr>
        <w:t>event</w:t>
      </w:r>
      <w:r w:rsidRPr="00EA7A57">
        <w:rPr>
          <w:color w:val="808030"/>
          <w:lang w:eastAsia="zh-CN"/>
        </w:rPr>
        <w:t>.</w:t>
      </w:r>
      <w:r w:rsidRPr="00EA7A57">
        <w:rPr>
          <w:b/>
          <w:bCs/>
          <w:color w:val="800000"/>
          <w:lang w:eastAsia="zh-CN"/>
        </w:rPr>
        <w:t>*</w:t>
      </w:r>
      <w:r w:rsidRPr="00EA7A57">
        <w:rPr>
          <w:color w:val="800080"/>
          <w:lang w:eastAsia="zh-CN"/>
        </w:rPr>
        <w:t>;</w:t>
      </w:r>
    </w:p>
    <w:p w14:paraId="35ED75AC" w14:textId="77777777" w:rsidR="00EA7A57" w:rsidRPr="00EA7A57" w:rsidRDefault="00EA7A57" w:rsidP="00EA7A57">
      <w:pPr>
        <w:pStyle w:val="Code"/>
        <w:rPr>
          <w:color w:val="000000"/>
          <w:lang w:eastAsia="zh-CN"/>
        </w:rPr>
      </w:pPr>
      <w:r w:rsidRPr="00EA7A57">
        <w:rPr>
          <w:b/>
          <w:bCs/>
          <w:color w:val="800000"/>
          <w:lang w:eastAsia="zh-CN"/>
        </w:rPr>
        <w:t>import</w:t>
      </w:r>
      <w:r w:rsidRPr="00EA7A57">
        <w:rPr>
          <w:lang w:eastAsia="zh-CN"/>
        </w:rPr>
        <w:t xml:space="preserve"> javax</w:t>
      </w:r>
      <w:r w:rsidRPr="00EA7A57">
        <w:rPr>
          <w:color w:val="808030"/>
          <w:lang w:eastAsia="zh-CN"/>
        </w:rPr>
        <w:t>.</w:t>
      </w:r>
      <w:r w:rsidRPr="00EA7A57">
        <w:rPr>
          <w:lang w:eastAsia="zh-CN"/>
        </w:rPr>
        <w:t>swing</w:t>
      </w:r>
      <w:r w:rsidRPr="00EA7A57">
        <w:rPr>
          <w:color w:val="808030"/>
          <w:lang w:eastAsia="zh-CN"/>
        </w:rPr>
        <w:t>.</w:t>
      </w:r>
      <w:r w:rsidRPr="00EA7A57">
        <w:rPr>
          <w:b/>
          <w:bCs/>
          <w:color w:val="800000"/>
          <w:lang w:eastAsia="zh-CN"/>
        </w:rPr>
        <w:t>*</w:t>
      </w:r>
      <w:r w:rsidRPr="00EA7A57">
        <w:rPr>
          <w:color w:val="800080"/>
          <w:lang w:eastAsia="zh-CN"/>
        </w:rPr>
        <w:t>;</w:t>
      </w:r>
    </w:p>
    <w:p w14:paraId="71C820CC" w14:textId="77777777" w:rsidR="00EA7A57" w:rsidRPr="00EA7A57" w:rsidRDefault="00EA7A57" w:rsidP="00EA7A57">
      <w:pPr>
        <w:pStyle w:val="Code"/>
        <w:rPr>
          <w:color w:val="000000"/>
          <w:lang w:eastAsia="zh-CN"/>
        </w:rPr>
      </w:pPr>
    </w:p>
    <w:p w14:paraId="259F1FBB" w14:textId="77777777" w:rsidR="00EA7A57" w:rsidRPr="00EA7A57" w:rsidRDefault="00EA7A57" w:rsidP="00EA7A57">
      <w:pPr>
        <w:pStyle w:val="Code"/>
        <w:rPr>
          <w:color w:val="000000"/>
          <w:lang w:eastAsia="zh-CN"/>
        </w:rPr>
      </w:pPr>
      <w:r w:rsidRPr="00EA7A57">
        <w:rPr>
          <w:b/>
          <w:bCs/>
          <w:color w:val="800000"/>
          <w:lang w:eastAsia="zh-CN"/>
        </w:rPr>
        <w:t>public</w:t>
      </w:r>
      <w:r w:rsidRPr="00EA7A57">
        <w:rPr>
          <w:color w:val="000000"/>
          <w:lang w:eastAsia="zh-CN"/>
        </w:rPr>
        <w:t xml:space="preserve"> </w:t>
      </w:r>
      <w:r w:rsidRPr="00EA7A57">
        <w:rPr>
          <w:b/>
          <w:bCs/>
          <w:color w:val="800000"/>
          <w:lang w:eastAsia="zh-CN"/>
        </w:rPr>
        <w:t>class</w:t>
      </w:r>
      <w:r w:rsidRPr="00EA7A57">
        <w:rPr>
          <w:color w:val="000000"/>
          <w:lang w:eastAsia="zh-CN"/>
        </w:rPr>
        <w:t xml:space="preserve"> ExempleMethodeDobjetPaintBot </w:t>
      </w:r>
      <w:r w:rsidRPr="00EA7A57">
        <w:rPr>
          <w:b/>
          <w:bCs/>
          <w:color w:val="800000"/>
          <w:lang w:eastAsia="zh-CN"/>
        </w:rPr>
        <w:t>extends</w:t>
      </w:r>
      <w:r w:rsidRPr="00EA7A57">
        <w:rPr>
          <w:color w:val="000000"/>
          <w:lang w:eastAsia="zh-CN"/>
        </w:rPr>
        <w:t xml:space="preserve"> JFrame </w:t>
      </w:r>
      <w:r w:rsidRPr="00EA7A57">
        <w:rPr>
          <w:b/>
          <w:bCs/>
          <w:color w:val="800000"/>
          <w:lang w:eastAsia="zh-CN"/>
        </w:rPr>
        <w:t>implements</w:t>
      </w:r>
      <w:r w:rsidRPr="00EA7A57">
        <w:rPr>
          <w:color w:val="000000"/>
          <w:lang w:eastAsia="zh-CN"/>
        </w:rPr>
        <w:t xml:space="preserve"> MouseListener </w:t>
      </w:r>
      <w:r w:rsidRPr="00EA7A57">
        <w:rPr>
          <w:color w:val="800080"/>
          <w:lang w:eastAsia="zh-CN"/>
        </w:rPr>
        <w:t>{</w:t>
      </w:r>
    </w:p>
    <w:p w14:paraId="649118E1"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Variables d'objet qui contiennent les coordonnées de la souris</w:t>
      </w:r>
    </w:p>
    <w:p w14:paraId="2D7468AD"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Le premier sera dessiné à la coordonnée (0,0)</w:t>
      </w:r>
    </w:p>
    <w:p w14:paraId="65E06EC4"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x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x du Bot à dessiner</w:t>
      </w:r>
    </w:p>
    <w:p w14:paraId="6E063EB3"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private</w:t>
      </w:r>
      <w:r w:rsidRPr="00EA7A57">
        <w:rPr>
          <w:color w:val="000000"/>
          <w:lang w:eastAsia="zh-CN"/>
        </w:rPr>
        <w:t xml:space="preserve"> </w:t>
      </w:r>
      <w:r w:rsidRPr="00EA7A57">
        <w:rPr>
          <w:color w:val="BB7977"/>
          <w:lang w:eastAsia="zh-CN"/>
        </w:rPr>
        <w:t>int</w:t>
      </w:r>
      <w:r w:rsidRPr="00EA7A57">
        <w:rPr>
          <w:color w:val="000000"/>
          <w:lang w:eastAsia="zh-CN"/>
        </w:rPr>
        <w:t xml:space="preserve"> y </w:t>
      </w:r>
      <w:r w:rsidRPr="00EA7A57">
        <w:rPr>
          <w:color w:val="808030"/>
          <w:lang w:eastAsia="zh-CN"/>
        </w:rPr>
        <w:t>=</w:t>
      </w:r>
      <w:r w:rsidRPr="00EA7A57">
        <w:rPr>
          <w:color w:val="000000"/>
          <w:lang w:eastAsia="zh-CN"/>
        </w:rPr>
        <w:t xml:space="preserve"> </w:t>
      </w:r>
      <w:r w:rsidRPr="00EA7A57">
        <w:rPr>
          <w:color w:val="008C00"/>
          <w:lang w:eastAsia="zh-CN"/>
        </w:rPr>
        <w:t>0</w:t>
      </w:r>
      <w:r w:rsidRPr="00EA7A57">
        <w:rPr>
          <w:color w:val="800080"/>
          <w:lang w:eastAsia="zh-CN"/>
        </w:rPr>
        <w:t>;</w:t>
      </w:r>
      <w:r w:rsidRPr="00EA7A57">
        <w:rPr>
          <w:color w:val="000000"/>
          <w:lang w:eastAsia="zh-CN"/>
        </w:rPr>
        <w:t xml:space="preserve"> </w:t>
      </w:r>
      <w:r w:rsidRPr="00EA7A57">
        <w:rPr>
          <w:color w:val="696969"/>
          <w:lang w:eastAsia="zh-CN"/>
        </w:rPr>
        <w:t>// Coordonnée y du Bot à dessiner</w:t>
      </w:r>
    </w:p>
    <w:p w14:paraId="00A04FA5" w14:textId="77777777" w:rsidR="00EA7A57" w:rsidRPr="00EA7A57" w:rsidRDefault="00EA7A57" w:rsidP="00EA7A57">
      <w:pPr>
        <w:pStyle w:val="Code"/>
        <w:rPr>
          <w:color w:val="000000"/>
          <w:lang w:eastAsia="zh-CN"/>
        </w:rPr>
      </w:pPr>
    </w:p>
    <w:p w14:paraId="211C0EBC"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public</w:t>
      </w:r>
      <w:r w:rsidRPr="00EA7A57">
        <w:rPr>
          <w:color w:val="000000"/>
          <w:lang w:eastAsia="zh-CN"/>
        </w:rPr>
        <w:t xml:space="preserve"> ExempleMethodeDobjetPaintBot</w:t>
      </w:r>
      <w:r w:rsidRPr="00EA7A57">
        <w:rPr>
          <w:color w:val="808030"/>
          <w:lang w:eastAsia="zh-CN"/>
        </w:rPr>
        <w:t>()</w:t>
      </w:r>
      <w:r w:rsidRPr="00EA7A57">
        <w:rPr>
          <w:color w:val="000000"/>
          <w:lang w:eastAsia="zh-CN"/>
        </w:rPr>
        <w:t xml:space="preserve"> </w:t>
      </w:r>
      <w:r w:rsidRPr="00EA7A57">
        <w:rPr>
          <w:color w:val="800080"/>
          <w:lang w:eastAsia="zh-CN"/>
        </w:rPr>
        <w:t>{</w:t>
      </w:r>
    </w:p>
    <w:p w14:paraId="4C6E1911"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b/>
          <w:bCs/>
          <w:color w:val="800000"/>
          <w:lang w:eastAsia="zh-CN"/>
        </w:rPr>
        <w:t>super</w:t>
      </w:r>
      <w:r w:rsidRPr="00EA7A57">
        <w:rPr>
          <w:color w:val="808030"/>
          <w:lang w:eastAsia="zh-CN"/>
        </w:rPr>
        <w:t>(</w:t>
      </w:r>
      <w:r w:rsidRPr="00EA7A57">
        <w:rPr>
          <w:color w:val="0000E6"/>
          <w:lang w:eastAsia="zh-CN"/>
        </w:rPr>
        <w:t>"Exemple de traitement d'événements de la souris"</w:t>
      </w:r>
      <w:r w:rsidRPr="00EA7A57">
        <w:rPr>
          <w:color w:val="808030"/>
          <w:lang w:eastAsia="zh-CN"/>
        </w:rPr>
        <w:t>)</w:t>
      </w:r>
      <w:r w:rsidRPr="00EA7A57">
        <w:rPr>
          <w:color w:val="800080"/>
          <w:lang w:eastAsia="zh-CN"/>
        </w:rPr>
        <w:t>;</w:t>
      </w:r>
    </w:p>
    <w:p w14:paraId="36C46D31" w14:textId="77777777" w:rsidR="00EA7A57" w:rsidRPr="00EA7A57" w:rsidRDefault="00EA7A57" w:rsidP="00EA7A57">
      <w:pPr>
        <w:pStyle w:val="Code"/>
        <w:rPr>
          <w:color w:val="000000"/>
          <w:lang w:eastAsia="zh-CN"/>
        </w:rPr>
      </w:pPr>
    </w:p>
    <w:p w14:paraId="289DC206"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Le paramètre this de addMouseListener() indique que l'objet qui doit</w:t>
      </w:r>
    </w:p>
    <w:p w14:paraId="4729361F"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réagir aux événements de souris est l'objet</w:t>
      </w:r>
    </w:p>
    <w:p w14:paraId="130E2A37"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qui est créé par ce constructeur</w:t>
      </w:r>
    </w:p>
    <w:p w14:paraId="2176497D" w14:textId="77777777" w:rsidR="00EA7A57" w:rsidRPr="00EA7A57" w:rsidRDefault="00EA7A57" w:rsidP="00EA7A57">
      <w:pPr>
        <w:pStyle w:val="Code"/>
        <w:rPr>
          <w:color w:val="000000"/>
          <w:lang w:val="en-CA" w:eastAsia="zh-CN"/>
        </w:rPr>
      </w:pPr>
      <w:r w:rsidRPr="00EA7A57">
        <w:rPr>
          <w:color w:val="000000"/>
          <w:lang w:eastAsia="zh-CN"/>
        </w:rPr>
        <w:t xml:space="preserve">    </w:t>
      </w:r>
      <w:r w:rsidRPr="00EA7A57">
        <w:rPr>
          <w:color w:val="000000"/>
          <w:lang w:val="en-CA" w:eastAsia="zh-CN"/>
        </w:rPr>
        <w:t>addMouseListener</w:t>
      </w:r>
      <w:r w:rsidRPr="00EA7A57">
        <w:rPr>
          <w:color w:val="808030"/>
          <w:lang w:val="en-CA" w:eastAsia="zh-CN"/>
        </w:rPr>
        <w:t>(</w:t>
      </w:r>
      <w:r w:rsidRPr="00EA7A57">
        <w:rPr>
          <w:b/>
          <w:bCs/>
          <w:color w:val="800000"/>
          <w:lang w:val="en-CA" w:eastAsia="zh-CN"/>
        </w:rPr>
        <w:t>this</w:t>
      </w:r>
      <w:r w:rsidRPr="00EA7A57">
        <w:rPr>
          <w:color w:val="808030"/>
          <w:lang w:val="en-CA" w:eastAsia="zh-CN"/>
        </w:rPr>
        <w:t>)</w:t>
      </w:r>
      <w:r w:rsidRPr="00EA7A57">
        <w:rPr>
          <w:color w:val="800080"/>
          <w:lang w:val="en-CA" w:eastAsia="zh-CN"/>
        </w:rPr>
        <w:t>;</w:t>
      </w:r>
    </w:p>
    <w:p w14:paraId="51EDFB27" w14:textId="77777777" w:rsidR="00EA7A57" w:rsidRPr="00EA7A57" w:rsidRDefault="00EA7A57" w:rsidP="00EA7A57">
      <w:pPr>
        <w:pStyle w:val="Code"/>
        <w:rPr>
          <w:color w:val="000000"/>
          <w:lang w:val="en-CA" w:eastAsia="zh-CN"/>
        </w:rPr>
      </w:pPr>
    </w:p>
    <w:p w14:paraId="31C8F098"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setDefaultCloseOperation</w:t>
      </w:r>
      <w:r w:rsidRPr="00EA7A57">
        <w:rPr>
          <w:color w:val="808030"/>
          <w:lang w:val="en-CA" w:eastAsia="zh-CN"/>
        </w:rPr>
        <w:t>(</w:t>
      </w:r>
      <w:r w:rsidRPr="00EA7A57">
        <w:rPr>
          <w:color w:val="000000"/>
          <w:lang w:val="en-CA" w:eastAsia="zh-CN"/>
        </w:rPr>
        <w:t>EXIT_ON_CLOSE</w:t>
      </w:r>
      <w:r w:rsidRPr="00EA7A57">
        <w:rPr>
          <w:color w:val="808030"/>
          <w:lang w:val="en-CA" w:eastAsia="zh-CN"/>
        </w:rPr>
        <w:t>)</w:t>
      </w:r>
      <w:r w:rsidRPr="00EA7A57">
        <w:rPr>
          <w:color w:val="800080"/>
          <w:lang w:val="en-CA" w:eastAsia="zh-CN"/>
        </w:rPr>
        <w:t>;</w:t>
      </w:r>
    </w:p>
    <w:p w14:paraId="04C2C081"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setSize</w:t>
      </w:r>
      <w:r w:rsidRPr="00EA7A57">
        <w:rPr>
          <w:color w:val="808030"/>
          <w:lang w:val="en-CA" w:eastAsia="zh-CN"/>
        </w:rPr>
        <w:t>(</w:t>
      </w:r>
      <w:r w:rsidRPr="00EA7A57">
        <w:rPr>
          <w:color w:val="008C00"/>
          <w:lang w:val="en-CA" w:eastAsia="zh-CN"/>
        </w:rPr>
        <w:t>400</w:t>
      </w:r>
      <w:r w:rsidRPr="00EA7A57">
        <w:rPr>
          <w:color w:val="808030"/>
          <w:lang w:val="en-CA" w:eastAsia="zh-CN"/>
        </w:rPr>
        <w:t>,</w:t>
      </w:r>
      <w:r w:rsidRPr="00EA7A57">
        <w:rPr>
          <w:color w:val="000000"/>
          <w:lang w:val="en-CA" w:eastAsia="zh-CN"/>
        </w:rPr>
        <w:t xml:space="preserve"> </w:t>
      </w:r>
      <w:r w:rsidRPr="00EA7A57">
        <w:rPr>
          <w:color w:val="008C00"/>
          <w:lang w:val="en-CA" w:eastAsia="zh-CN"/>
        </w:rPr>
        <w:t>600</w:t>
      </w:r>
      <w:r w:rsidRPr="00EA7A57">
        <w:rPr>
          <w:color w:val="808030"/>
          <w:lang w:val="en-CA" w:eastAsia="zh-CN"/>
        </w:rPr>
        <w:t>)</w:t>
      </w:r>
      <w:r w:rsidRPr="00EA7A57">
        <w:rPr>
          <w:color w:val="800080"/>
          <w:lang w:val="en-CA" w:eastAsia="zh-CN"/>
        </w:rPr>
        <w:t>;</w:t>
      </w:r>
    </w:p>
    <w:p w14:paraId="3E5FBAB4"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this</w:t>
      </w:r>
      <w:r w:rsidRPr="00EA7A57">
        <w:rPr>
          <w:color w:val="808030"/>
          <w:lang w:val="en-CA" w:eastAsia="zh-CN"/>
        </w:rPr>
        <w:t>.</w:t>
      </w:r>
      <w:r w:rsidRPr="00EA7A57">
        <w:rPr>
          <w:color w:val="000000"/>
          <w:lang w:val="en-CA" w:eastAsia="zh-CN"/>
        </w:rPr>
        <w:t>setVisible</w:t>
      </w:r>
      <w:r w:rsidRPr="00EA7A57">
        <w:rPr>
          <w:color w:val="808030"/>
          <w:lang w:val="en-CA" w:eastAsia="zh-CN"/>
        </w:rPr>
        <w:t>(</w:t>
      </w:r>
      <w:r w:rsidRPr="00EA7A57">
        <w:rPr>
          <w:b/>
          <w:bCs/>
          <w:color w:val="800000"/>
          <w:lang w:val="en-CA" w:eastAsia="zh-CN"/>
        </w:rPr>
        <w:t>true</w:t>
      </w:r>
      <w:r w:rsidRPr="00EA7A57">
        <w:rPr>
          <w:color w:val="808030"/>
          <w:lang w:val="en-CA" w:eastAsia="zh-CN"/>
        </w:rPr>
        <w:t>)</w:t>
      </w:r>
      <w:r w:rsidRPr="00EA7A57">
        <w:rPr>
          <w:color w:val="800080"/>
          <w:lang w:val="en-CA" w:eastAsia="zh-CN"/>
        </w:rPr>
        <w:t>;</w:t>
      </w:r>
    </w:p>
    <w:p w14:paraId="798A5AD0" w14:textId="77777777" w:rsidR="00EA7A57" w:rsidRPr="00EA7A57" w:rsidRDefault="00EA7A57" w:rsidP="00EA7A57">
      <w:pPr>
        <w:pStyle w:val="Code"/>
        <w:rPr>
          <w:color w:val="000000"/>
          <w:lang w:eastAsia="zh-CN"/>
        </w:rPr>
      </w:pPr>
      <w:r w:rsidRPr="00EA7A57">
        <w:rPr>
          <w:color w:val="000000"/>
          <w:lang w:val="en-CA" w:eastAsia="zh-CN"/>
        </w:rPr>
        <w:t xml:space="preserve">  </w:t>
      </w:r>
      <w:r w:rsidRPr="00EA7A57">
        <w:rPr>
          <w:color w:val="800080"/>
          <w:lang w:eastAsia="zh-CN"/>
        </w:rPr>
        <w:t>}</w:t>
      </w:r>
    </w:p>
    <w:p w14:paraId="4BCACC15" w14:textId="77777777" w:rsidR="00EA7A57" w:rsidRPr="00EA7A57" w:rsidRDefault="00EA7A57" w:rsidP="00EA7A57">
      <w:pPr>
        <w:pStyle w:val="Code"/>
        <w:rPr>
          <w:color w:val="000000"/>
          <w:lang w:eastAsia="zh-CN"/>
        </w:rPr>
      </w:pPr>
    </w:p>
    <w:p w14:paraId="3E041879"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Méthode d'objet de la classe ExempleEvenementSouris qui est</w:t>
      </w:r>
    </w:p>
    <w:p w14:paraId="3E2BA170"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appelée si le bouton de souris est enfoncé</w:t>
      </w:r>
    </w:p>
    <w:p w14:paraId="2ADD2A78" w14:textId="77777777" w:rsidR="00EA7A57" w:rsidRPr="00EA7A57" w:rsidRDefault="00EA7A57" w:rsidP="00EA7A57">
      <w:pPr>
        <w:pStyle w:val="Code"/>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mousePressed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1B2FCD6" w14:textId="77777777" w:rsidR="00EA7A57" w:rsidRPr="00EA7A57" w:rsidRDefault="00EA7A57" w:rsidP="00EA7A57">
      <w:pPr>
        <w:pStyle w:val="Code"/>
        <w:rPr>
          <w:color w:val="000000"/>
          <w:lang w:eastAsia="zh-CN"/>
        </w:rPr>
      </w:pPr>
      <w:r w:rsidRPr="00EA7A57">
        <w:rPr>
          <w:color w:val="000000"/>
          <w:lang w:val="en-CA" w:eastAsia="zh-CN"/>
        </w:rPr>
        <w:t xml:space="preserve">    </w:t>
      </w:r>
      <w:r w:rsidRPr="00EA7A57">
        <w:rPr>
          <w:color w:val="000000"/>
          <w:lang w:eastAsia="zh-CN"/>
        </w:rPr>
        <w:t xml:space="preserve">x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getX</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x de la souris dans la variable x</w:t>
      </w:r>
    </w:p>
    <w:p w14:paraId="4A9A5CE8" w14:textId="77777777" w:rsidR="00EA7A57" w:rsidRPr="00EA7A57" w:rsidRDefault="00EA7A57" w:rsidP="00EA7A57">
      <w:pPr>
        <w:pStyle w:val="Code"/>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leMouseEvent</w:t>
      </w:r>
      <w:r w:rsidRPr="00EA7A57">
        <w:rPr>
          <w:color w:val="808030"/>
          <w:lang w:eastAsia="zh-CN"/>
        </w:rPr>
        <w:t>.</w:t>
      </w:r>
      <w:r w:rsidRPr="00EA7A57">
        <w:rPr>
          <w:color w:val="000000"/>
          <w:lang w:eastAsia="zh-CN"/>
        </w:rPr>
        <w:t>getY</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place la coordonnée y de la souris dans la variable y</w:t>
      </w:r>
    </w:p>
    <w:p w14:paraId="1EEB0ED8" w14:textId="26176849"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xml:space="preserve">// repaint() provoque un nouvel appel </w:t>
      </w:r>
      <w:r>
        <w:rPr>
          <w:color w:val="696969"/>
          <w:lang w:eastAsia="zh-CN"/>
        </w:rPr>
        <w:t>à</w:t>
      </w:r>
      <w:r w:rsidRPr="00EA7A57">
        <w:rPr>
          <w:color w:val="696969"/>
          <w:lang w:eastAsia="zh-CN"/>
        </w:rPr>
        <w:t xml:space="preserve"> paint()</w:t>
      </w:r>
    </w:p>
    <w:p w14:paraId="3AA547CA" w14:textId="77777777" w:rsidR="00EA7A57" w:rsidRPr="00EA7A57" w:rsidRDefault="00EA7A57" w:rsidP="00EA7A57">
      <w:pPr>
        <w:pStyle w:val="Code"/>
        <w:rPr>
          <w:color w:val="000000"/>
          <w:lang w:eastAsia="zh-CN"/>
        </w:rPr>
      </w:pPr>
      <w:r w:rsidRPr="00EA7A57">
        <w:rPr>
          <w:color w:val="000000"/>
          <w:lang w:eastAsia="zh-CN"/>
        </w:rPr>
        <w:t xml:space="preserve">    repaint</w:t>
      </w:r>
      <w:r w:rsidRPr="00EA7A57">
        <w:rPr>
          <w:color w:val="808030"/>
          <w:lang w:eastAsia="zh-CN"/>
        </w:rPr>
        <w:t>()</w:t>
      </w:r>
      <w:r w:rsidRPr="00EA7A57">
        <w:rPr>
          <w:color w:val="800080"/>
          <w:lang w:eastAsia="zh-CN"/>
        </w:rPr>
        <w:t>;</w:t>
      </w:r>
    </w:p>
    <w:p w14:paraId="71BFE99F"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800080"/>
          <w:lang w:eastAsia="zh-CN"/>
        </w:rPr>
        <w:t>}</w:t>
      </w:r>
    </w:p>
    <w:p w14:paraId="6A725F69" w14:textId="77777777" w:rsidR="00EA7A57" w:rsidRPr="00EA7A57" w:rsidRDefault="00EA7A57" w:rsidP="00EA7A57">
      <w:pPr>
        <w:pStyle w:val="Code"/>
        <w:rPr>
          <w:color w:val="000000"/>
          <w:lang w:eastAsia="zh-CN"/>
        </w:rPr>
      </w:pPr>
    </w:p>
    <w:p w14:paraId="40C339A7"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Il faut absolument définir les autres méthodes pour les autres</w:t>
      </w:r>
    </w:p>
    <w:p w14:paraId="1C8794D6"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événements de souris méme s'il ne font rien</w:t>
      </w:r>
    </w:p>
    <w:p w14:paraId="18658F11" w14:textId="77777777" w:rsidR="00EA7A57" w:rsidRPr="00EA7A57" w:rsidRDefault="00EA7A57" w:rsidP="00EA7A57">
      <w:pPr>
        <w:pStyle w:val="Code"/>
        <w:rPr>
          <w:color w:val="000000"/>
          <w:lang w:val="en-CA" w:eastAsia="zh-CN"/>
        </w:rPr>
      </w:pPr>
      <w:r w:rsidRPr="00EA7A57">
        <w:rPr>
          <w:color w:val="000000"/>
          <w:lang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mouseClicked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B2E30EF" w14:textId="77777777" w:rsidR="00EA7A57" w:rsidRPr="00EA7A57" w:rsidRDefault="00EA7A57" w:rsidP="00EA7A57">
      <w:pPr>
        <w:pStyle w:val="Code"/>
        <w:rPr>
          <w:color w:val="000000"/>
          <w:lang w:val="en-CA" w:eastAsia="zh-CN"/>
        </w:rPr>
      </w:pPr>
    </w:p>
    <w:p w14:paraId="0617E551"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mouseEntered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5DC51982" w14:textId="77777777" w:rsidR="00EA7A57" w:rsidRPr="00EA7A57" w:rsidRDefault="00EA7A57" w:rsidP="00EA7A57">
      <w:pPr>
        <w:pStyle w:val="Code"/>
        <w:rPr>
          <w:color w:val="000000"/>
          <w:lang w:val="en-CA" w:eastAsia="zh-CN"/>
        </w:rPr>
      </w:pPr>
    </w:p>
    <w:p w14:paraId="6D707C32"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mouseExited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F59808E" w14:textId="77777777" w:rsidR="00EA7A57" w:rsidRPr="00EA7A57" w:rsidRDefault="00EA7A57" w:rsidP="00EA7A57">
      <w:pPr>
        <w:pStyle w:val="Code"/>
        <w:rPr>
          <w:color w:val="000000"/>
          <w:lang w:val="en-CA" w:eastAsia="zh-CN"/>
        </w:rPr>
      </w:pPr>
    </w:p>
    <w:p w14:paraId="77A57AC2"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mouseReleased</w:t>
      </w:r>
      <w:r w:rsidRPr="00EA7A57">
        <w:rPr>
          <w:color w:val="808030"/>
          <w:lang w:val="en-CA" w:eastAsia="zh-CN"/>
        </w:rPr>
        <w:t>(</w:t>
      </w:r>
      <w:r w:rsidRPr="00EA7A57">
        <w:rPr>
          <w:b/>
          <w:bCs/>
          <w:color w:val="BB7977"/>
          <w:lang w:val="en-CA" w:eastAsia="zh-CN"/>
        </w:rPr>
        <w:t>MouseEvent</w:t>
      </w:r>
      <w:r w:rsidRPr="00EA7A57">
        <w:rPr>
          <w:color w:val="000000"/>
          <w:lang w:val="en-CA" w:eastAsia="zh-CN"/>
        </w:rPr>
        <w:t xml:space="preserve"> leMouseEvent</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22636701" w14:textId="77777777" w:rsidR="00EA7A57" w:rsidRPr="00EA7A57" w:rsidRDefault="00EA7A57" w:rsidP="00EA7A57">
      <w:pPr>
        <w:pStyle w:val="Code"/>
        <w:rPr>
          <w:color w:val="000000"/>
          <w:lang w:val="en-CA" w:eastAsia="zh-CN"/>
        </w:rPr>
      </w:pPr>
    </w:p>
    <w:p w14:paraId="5A735506" w14:textId="77777777" w:rsidR="00EA7A57" w:rsidRPr="00EA7A57" w:rsidRDefault="00EA7A57" w:rsidP="00EA7A57">
      <w:pPr>
        <w:pStyle w:val="Code"/>
        <w:rPr>
          <w:color w:val="000000"/>
          <w:lang w:eastAsia="zh-CN"/>
        </w:rPr>
      </w:pPr>
      <w:r w:rsidRPr="00EA7A57">
        <w:rPr>
          <w:color w:val="000000"/>
          <w:lang w:val="en-CA" w:eastAsia="zh-CN"/>
        </w:rPr>
        <w:t xml:space="preserve">  </w:t>
      </w:r>
      <w:r w:rsidRPr="00EA7A57">
        <w:rPr>
          <w:b/>
          <w:bCs/>
          <w:color w:val="800000"/>
          <w:lang w:eastAsia="zh-CN"/>
        </w:rPr>
        <w:t>public</w:t>
      </w:r>
      <w:r w:rsidRPr="00EA7A57">
        <w:rPr>
          <w:color w:val="000000"/>
          <w:lang w:eastAsia="zh-CN"/>
        </w:rPr>
        <w:t xml:space="preserve"> </w:t>
      </w:r>
      <w:r w:rsidRPr="00EA7A57">
        <w:rPr>
          <w:color w:val="BB7977"/>
          <w:lang w:eastAsia="zh-CN"/>
        </w:rPr>
        <w:t>void</w:t>
      </w:r>
      <w:r w:rsidRPr="00EA7A57">
        <w:rPr>
          <w:color w:val="000000"/>
          <w:lang w:eastAsia="zh-CN"/>
        </w:rPr>
        <w:t xml:space="preserve"> paintBot</w:t>
      </w:r>
      <w:r w:rsidRPr="00EA7A57">
        <w:rPr>
          <w:color w:val="808030"/>
          <w:lang w:eastAsia="zh-CN"/>
        </w:rPr>
        <w:t>(</w:t>
      </w:r>
      <w:r w:rsidRPr="00EA7A57">
        <w:rPr>
          <w:color w:val="000000"/>
          <w:lang w:eastAsia="zh-CN"/>
        </w:rPr>
        <w:t>Graphics g</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largeur</w:t>
      </w:r>
      <w:r w:rsidRPr="00EA7A57">
        <w:rPr>
          <w:color w:val="808030"/>
          <w:lang w:eastAsia="zh-CN"/>
        </w:rPr>
        <w:t>,</w:t>
      </w:r>
      <w:r w:rsidRPr="00EA7A57">
        <w:rPr>
          <w:color w:val="000000"/>
          <w:lang w:eastAsia="zh-CN"/>
        </w:rPr>
        <w:t xml:space="preserve"> </w:t>
      </w:r>
      <w:r w:rsidRPr="00EA7A57">
        <w:rPr>
          <w:color w:val="BB7977"/>
          <w:lang w:eastAsia="zh-CN"/>
        </w:rPr>
        <w:t>int</w:t>
      </w:r>
      <w:r w:rsidRPr="00EA7A57">
        <w:rPr>
          <w:color w:val="000000"/>
          <w:lang w:eastAsia="zh-CN"/>
        </w:rPr>
        <w:t xml:space="preserve"> hauteur</w:t>
      </w:r>
      <w:r w:rsidRPr="00EA7A57">
        <w:rPr>
          <w:color w:val="808030"/>
          <w:lang w:eastAsia="zh-CN"/>
        </w:rPr>
        <w:t>)</w:t>
      </w:r>
      <w:r w:rsidRPr="00EA7A57">
        <w:rPr>
          <w:color w:val="000000"/>
          <w:lang w:eastAsia="zh-CN"/>
        </w:rPr>
        <w:t xml:space="preserve"> </w:t>
      </w:r>
      <w:r w:rsidRPr="00EA7A57">
        <w:rPr>
          <w:color w:val="800080"/>
          <w:lang w:eastAsia="zh-CN"/>
        </w:rPr>
        <w:t>{</w:t>
      </w:r>
    </w:p>
    <w:p w14:paraId="1591A1D9" w14:textId="77777777" w:rsidR="00EA7A57" w:rsidRPr="00EA7A57" w:rsidRDefault="00EA7A57" w:rsidP="00EA7A57">
      <w:pPr>
        <w:pStyle w:val="Code"/>
        <w:rPr>
          <w:color w:val="000000"/>
          <w:lang w:eastAsia="zh-CN"/>
        </w:rPr>
      </w:pPr>
      <w:r w:rsidRPr="00EA7A57">
        <w:rPr>
          <w:color w:val="000000"/>
          <w:lang w:eastAsia="zh-CN"/>
        </w:rPr>
        <w:t xml:space="preserve">    </w:t>
      </w:r>
      <w:r w:rsidRPr="00EA7A57">
        <w:rPr>
          <w:color w:val="696969"/>
          <w:lang w:eastAsia="zh-CN"/>
        </w:rPr>
        <w:t>// La méthode d'objet utilise directment les variables d'objet x et y</w:t>
      </w:r>
    </w:p>
    <w:p w14:paraId="0EFAAD12"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green</w:t>
      </w:r>
      <w:r w:rsidRPr="00EA7A57">
        <w:rPr>
          <w:color w:val="808030"/>
          <w:lang w:eastAsia="zh-CN"/>
        </w:rPr>
        <w:t>)</w:t>
      </w:r>
      <w:r w:rsidRPr="00EA7A57">
        <w:rPr>
          <w:color w:val="800080"/>
          <w:lang w:eastAsia="zh-CN"/>
        </w:rPr>
        <w:t>;</w:t>
      </w:r>
    </w:p>
    <w:p w14:paraId="41CE3799"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fillOval</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tête</w:t>
      </w:r>
    </w:p>
    <w:p w14:paraId="1F37BAEE" w14:textId="77777777" w:rsidR="00EA7A57" w:rsidRPr="00EA7A57" w:rsidRDefault="00EA7A57" w:rsidP="00EA7A57">
      <w:pPr>
        <w:pStyle w:val="Code"/>
        <w:rPr>
          <w:color w:val="000000"/>
          <w:lang w:eastAsia="zh-CN"/>
        </w:rPr>
      </w:pPr>
    </w:p>
    <w:p w14:paraId="380B07D7"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black</w:t>
      </w:r>
      <w:r w:rsidRPr="00EA7A57">
        <w:rPr>
          <w:color w:val="808030"/>
          <w:lang w:eastAsia="zh-CN"/>
        </w:rPr>
        <w:t>)</w:t>
      </w:r>
      <w:r w:rsidRPr="00EA7A57">
        <w:rPr>
          <w:color w:val="800080"/>
          <w:lang w:eastAsia="zh-CN"/>
        </w:rPr>
        <w:t>;</w:t>
      </w:r>
    </w:p>
    <w:p w14:paraId="1A38929B"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 xml:space="preserve">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gauche</w:t>
      </w:r>
    </w:p>
    <w:p w14:paraId="075D1370"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p>
    <w:p w14:paraId="18BF5BF9" w14:textId="77777777" w:rsidR="00EA7A57" w:rsidRPr="00EA7A57" w:rsidRDefault="00EA7A57" w:rsidP="00EA7A57">
      <w:pPr>
        <w:pStyle w:val="Code"/>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000000"/>
          <w:lang w:eastAsia="zh-CN"/>
        </w:rPr>
        <w:t xml:space="preserve">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00382059" w14:textId="77777777" w:rsidR="00EA7A57" w:rsidRPr="00EA7A57" w:rsidRDefault="00EA7A57" w:rsidP="00EA7A57">
      <w:pPr>
        <w:pStyle w:val="Code"/>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43DB55A" w14:textId="77777777" w:rsidR="00EA7A57" w:rsidRPr="00EA7A57" w:rsidRDefault="00EA7A57" w:rsidP="00EA7A57">
      <w:pPr>
        <w:pStyle w:val="Code"/>
        <w:rPr>
          <w:color w:val="000000"/>
          <w:lang w:eastAsia="zh-CN"/>
        </w:rPr>
      </w:pP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10</w:t>
      </w:r>
      <w:r w:rsidRPr="00EA7A57">
        <w:rPr>
          <w:color w:val="808030"/>
          <w:lang w:eastAsia="zh-CN"/>
        </w:rPr>
        <w:t>,</w:t>
      </w:r>
    </w:p>
    <w:p w14:paraId="4E62E7F5" w14:textId="77777777" w:rsidR="00EA7A57" w:rsidRPr="00EA7A57" w:rsidRDefault="00EA7A57" w:rsidP="00EA7A57">
      <w:pPr>
        <w:pStyle w:val="Code"/>
        <w:rPr>
          <w:color w:val="000000"/>
          <w:lang w:eastAsia="zh-CN"/>
        </w:rPr>
      </w:pP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20</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L'oeil droit</w:t>
      </w:r>
    </w:p>
    <w:p w14:paraId="436974F0"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drawLine</w:t>
      </w:r>
      <w:r w:rsidRPr="00EA7A57">
        <w:rPr>
          <w:color w:val="808030"/>
          <w:lang w:eastAsia="zh-CN"/>
        </w:rPr>
        <w:t>(</w:t>
      </w:r>
    </w:p>
    <w:p w14:paraId="3FB7E119" w14:textId="77777777" w:rsidR="00EA7A57" w:rsidRPr="00EA7A57" w:rsidRDefault="00EA7A57" w:rsidP="00EA7A57">
      <w:pPr>
        <w:pStyle w:val="Code"/>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0C43419E" w14:textId="77777777" w:rsidR="00EA7A57" w:rsidRPr="00EA7A57" w:rsidRDefault="00EA7A57" w:rsidP="00EA7A57">
      <w:pPr>
        <w:pStyle w:val="Code"/>
        <w:rPr>
          <w:color w:val="000000"/>
          <w:lang w:eastAsia="zh-CN"/>
        </w:rPr>
      </w:pP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p>
    <w:p w14:paraId="0B391375" w14:textId="77777777" w:rsidR="00EA7A57" w:rsidRPr="00EA7A57" w:rsidRDefault="00EA7A57" w:rsidP="00EA7A57">
      <w:pPr>
        <w:pStyle w:val="Code"/>
        <w:rPr>
          <w:color w:val="000000"/>
          <w:lang w:eastAsia="zh-CN"/>
        </w:rPr>
      </w:pPr>
      <w:r w:rsidRPr="00EA7A57">
        <w:rPr>
          <w:color w:val="000000"/>
          <w:lang w:eastAsia="zh-CN"/>
        </w:rPr>
        <w:t xml:space="preserve">        x </w:t>
      </w:r>
      <w:r w:rsidRPr="00EA7A57">
        <w:rPr>
          <w:color w:val="808030"/>
          <w:lang w:eastAsia="zh-CN"/>
        </w:rPr>
        <w:t>+</w:t>
      </w:r>
      <w:r w:rsidRPr="00EA7A57">
        <w:rPr>
          <w:color w:val="000000"/>
          <w:lang w:eastAsia="zh-CN"/>
        </w:rPr>
        <w:t xml:space="preserve"> largeur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4</w:t>
      </w:r>
      <w:r w:rsidRPr="00EA7A57">
        <w:rPr>
          <w:color w:val="808030"/>
          <w:lang w:eastAsia="zh-CN"/>
        </w:rPr>
        <w:t>,</w:t>
      </w:r>
    </w:p>
    <w:p w14:paraId="27AC26CE" w14:textId="77777777" w:rsidR="00EA7A57" w:rsidRPr="00EA7A57" w:rsidRDefault="00EA7A57" w:rsidP="00EA7A57">
      <w:pPr>
        <w:pStyle w:val="Code"/>
        <w:rPr>
          <w:color w:val="000000"/>
          <w:lang w:eastAsia="zh-CN"/>
        </w:rPr>
      </w:pPr>
      <w:r w:rsidRPr="00EA7A57">
        <w:rPr>
          <w:color w:val="000000"/>
          <w:lang w:eastAsia="zh-CN"/>
        </w:rPr>
        <w:lastRenderedPageBreak/>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3</w:t>
      </w:r>
      <w:r w:rsidRPr="00EA7A57">
        <w:rPr>
          <w:color w:val="000000"/>
          <w:lang w:eastAsia="zh-CN"/>
        </w:rPr>
        <w:t xml:space="preserve"> </w:t>
      </w:r>
      <w:r w:rsidRPr="00EA7A57">
        <w:rPr>
          <w:color w:val="808030"/>
          <w:lang w:eastAsia="zh-CN"/>
        </w:rPr>
        <w:t>/</w:t>
      </w:r>
      <w:r w:rsidRPr="00EA7A57">
        <w:rPr>
          <w:color w:val="000000"/>
          <w:lang w:eastAsia="zh-CN"/>
        </w:rPr>
        <w:t xml:space="preserve"> </w:t>
      </w:r>
      <w:r w:rsidRPr="00EA7A57">
        <w:rPr>
          <w:color w:val="008C00"/>
          <w:lang w:eastAsia="zh-CN"/>
        </w:rPr>
        <w:t>8</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La bouche</w:t>
      </w:r>
    </w:p>
    <w:p w14:paraId="12596243" w14:textId="77777777" w:rsidR="00EA7A57" w:rsidRPr="00EA7A57" w:rsidRDefault="00EA7A57" w:rsidP="00EA7A57">
      <w:pPr>
        <w:pStyle w:val="Code"/>
        <w:rPr>
          <w:color w:val="000000"/>
          <w:lang w:eastAsia="zh-CN"/>
        </w:rPr>
      </w:pPr>
    </w:p>
    <w:p w14:paraId="0A1B6B60"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setColor</w:t>
      </w:r>
      <w:r w:rsidRPr="00EA7A57">
        <w:rPr>
          <w:color w:val="808030"/>
          <w:lang w:eastAsia="zh-CN"/>
        </w:rPr>
        <w:t>(</w:t>
      </w:r>
      <w:r w:rsidRPr="00EA7A57">
        <w:rPr>
          <w:color w:val="000000"/>
          <w:lang w:eastAsia="zh-CN"/>
        </w:rPr>
        <w:t>Color</w:t>
      </w:r>
      <w:r w:rsidRPr="00EA7A57">
        <w:rPr>
          <w:color w:val="808030"/>
          <w:lang w:eastAsia="zh-CN"/>
        </w:rPr>
        <w:t>.</w:t>
      </w:r>
      <w:r w:rsidRPr="00EA7A57">
        <w:rPr>
          <w:color w:val="000000"/>
          <w:lang w:eastAsia="zh-CN"/>
        </w:rPr>
        <w:t>red</w:t>
      </w:r>
      <w:r w:rsidRPr="00EA7A57">
        <w:rPr>
          <w:color w:val="808030"/>
          <w:lang w:eastAsia="zh-CN"/>
        </w:rPr>
        <w:t>)</w:t>
      </w:r>
      <w:r w:rsidRPr="00EA7A57">
        <w:rPr>
          <w:color w:val="800080"/>
          <w:lang w:eastAsia="zh-CN"/>
        </w:rPr>
        <w:t>;</w:t>
      </w:r>
    </w:p>
    <w:p w14:paraId="58F2FCD8" w14:textId="77777777" w:rsidR="00EA7A57" w:rsidRPr="00EA7A57" w:rsidRDefault="00EA7A57" w:rsidP="00EA7A57">
      <w:pPr>
        <w:pStyle w:val="Code"/>
        <w:rPr>
          <w:color w:val="000000"/>
          <w:lang w:eastAsia="zh-CN"/>
        </w:rPr>
      </w:pPr>
      <w:r w:rsidRPr="00EA7A57">
        <w:rPr>
          <w:color w:val="000000"/>
          <w:lang w:eastAsia="zh-CN"/>
        </w:rPr>
        <w:t xml:space="preserve">    g</w:t>
      </w:r>
      <w:r w:rsidRPr="00EA7A57">
        <w:rPr>
          <w:color w:val="808030"/>
          <w:lang w:eastAsia="zh-CN"/>
        </w:rPr>
        <w:t>.</w:t>
      </w:r>
      <w:r w:rsidRPr="00EA7A57">
        <w:rPr>
          <w:color w:val="000000"/>
          <w:lang w:eastAsia="zh-CN"/>
        </w:rPr>
        <w:t>fillRect</w:t>
      </w:r>
      <w:r w:rsidRPr="00EA7A57">
        <w:rPr>
          <w:color w:val="808030"/>
          <w:lang w:eastAsia="zh-CN"/>
        </w:rPr>
        <w:t>(</w:t>
      </w:r>
      <w:r w:rsidRPr="00EA7A57">
        <w:rPr>
          <w:color w:val="000000"/>
          <w:lang w:eastAsia="zh-CN"/>
        </w:rPr>
        <w:t>x</w:t>
      </w:r>
      <w:r w:rsidRPr="00EA7A57">
        <w:rPr>
          <w:color w:val="808030"/>
          <w:lang w:eastAsia="zh-CN"/>
        </w:rPr>
        <w:t>,</w:t>
      </w:r>
      <w:r w:rsidRPr="00EA7A57">
        <w:rPr>
          <w:color w:val="000000"/>
          <w:lang w:eastAsia="zh-CN"/>
        </w:rPr>
        <w:t xml:space="preserve"> y </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000000"/>
          <w:lang w:eastAsia="zh-CN"/>
        </w:rPr>
        <w:t xml:space="preserve"> largeur</w:t>
      </w:r>
      <w:r w:rsidRPr="00EA7A57">
        <w:rPr>
          <w:color w:val="808030"/>
          <w:lang w:eastAsia="zh-CN"/>
        </w:rPr>
        <w:t>,</w:t>
      </w:r>
      <w:r w:rsidRPr="00EA7A57">
        <w:rPr>
          <w:color w:val="000000"/>
          <w:lang w:eastAsia="zh-CN"/>
        </w:rPr>
        <w:t xml:space="preserve"> hauteur </w:t>
      </w:r>
      <w:r w:rsidRPr="00EA7A57">
        <w:rPr>
          <w:color w:val="808030"/>
          <w:lang w:eastAsia="zh-CN"/>
        </w:rPr>
        <w:t>/</w:t>
      </w:r>
      <w:r w:rsidRPr="00EA7A57">
        <w:rPr>
          <w:color w:val="000000"/>
          <w:lang w:eastAsia="zh-CN"/>
        </w:rPr>
        <w:t xml:space="preserve"> </w:t>
      </w:r>
      <w:r w:rsidRPr="00EA7A57">
        <w:rPr>
          <w:color w:val="008C00"/>
          <w:lang w:eastAsia="zh-CN"/>
        </w:rPr>
        <w:t>2</w:t>
      </w:r>
      <w:r w:rsidRPr="00EA7A57">
        <w:rPr>
          <w:color w:val="808030"/>
          <w:lang w:eastAsia="zh-CN"/>
        </w:rPr>
        <w:t>)</w:t>
      </w:r>
      <w:r w:rsidRPr="00EA7A57">
        <w:rPr>
          <w:color w:val="800080"/>
          <w:lang w:eastAsia="zh-CN"/>
        </w:rPr>
        <w:t>;</w:t>
      </w:r>
      <w:r w:rsidRPr="00EA7A57">
        <w:rPr>
          <w:color w:val="000000"/>
          <w:lang w:eastAsia="zh-CN"/>
        </w:rPr>
        <w:t xml:space="preserve"> </w:t>
      </w:r>
      <w:r w:rsidRPr="00EA7A57">
        <w:rPr>
          <w:color w:val="696969"/>
          <w:lang w:eastAsia="zh-CN"/>
        </w:rPr>
        <w:t>// Le corps</w:t>
      </w:r>
    </w:p>
    <w:p w14:paraId="7CDAC26E" w14:textId="77777777" w:rsidR="00EA7A57" w:rsidRPr="008B351D" w:rsidRDefault="00EA7A57" w:rsidP="00EA7A57">
      <w:pPr>
        <w:pStyle w:val="Code"/>
        <w:rPr>
          <w:color w:val="000000"/>
          <w:lang w:val="en-US" w:eastAsia="zh-CN"/>
        </w:rPr>
      </w:pPr>
      <w:r w:rsidRPr="00EA7A57">
        <w:rPr>
          <w:color w:val="000000"/>
          <w:lang w:eastAsia="zh-CN"/>
        </w:rPr>
        <w:t xml:space="preserve">  </w:t>
      </w:r>
      <w:r w:rsidRPr="008B351D">
        <w:rPr>
          <w:color w:val="800080"/>
          <w:lang w:val="en-US" w:eastAsia="zh-CN"/>
        </w:rPr>
        <w:t>}</w:t>
      </w:r>
    </w:p>
    <w:p w14:paraId="6F61FF9A" w14:textId="77777777" w:rsidR="00EA7A57" w:rsidRPr="008B351D" w:rsidRDefault="00EA7A57" w:rsidP="00EA7A57">
      <w:pPr>
        <w:pStyle w:val="Code"/>
        <w:rPr>
          <w:color w:val="000000"/>
          <w:lang w:val="en-US" w:eastAsia="zh-CN"/>
        </w:rPr>
      </w:pPr>
    </w:p>
    <w:p w14:paraId="1D97AAB6" w14:textId="77777777" w:rsidR="00EA7A57" w:rsidRPr="008B351D" w:rsidRDefault="00EA7A57" w:rsidP="00EA7A57">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paint</w:t>
      </w:r>
      <w:r w:rsidRPr="008B351D">
        <w:rPr>
          <w:color w:val="808030"/>
          <w:lang w:val="en-US" w:eastAsia="zh-CN"/>
        </w:rPr>
        <w:t>(</w:t>
      </w:r>
      <w:r w:rsidRPr="008B351D">
        <w:rPr>
          <w:color w:val="000000"/>
          <w:lang w:val="en-US" w:eastAsia="zh-CN"/>
        </w:rPr>
        <w:t>Graphics g</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5E7CD405" w14:textId="77777777" w:rsidR="00EA7A57" w:rsidRPr="008B351D" w:rsidRDefault="00EA7A57" w:rsidP="00EA7A57">
      <w:pPr>
        <w:pStyle w:val="Code"/>
        <w:rPr>
          <w:color w:val="000000"/>
          <w:lang w:val="en-US" w:eastAsia="zh-CN"/>
        </w:rPr>
      </w:pPr>
      <w:r w:rsidRPr="008B351D">
        <w:rPr>
          <w:color w:val="000000"/>
          <w:lang w:val="en-US" w:eastAsia="zh-CN"/>
        </w:rPr>
        <w:t xml:space="preserve">    </w:t>
      </w:r>
      <w:r w:rsidRPr="008B351D">
        <w:rPr>
          <w:b/>
          <w:bCs/>
          <w:color w:val="800000"/>
          <w:lang w:val="en-US" w:eastAsia="zh-CN"/>
        </w:rPr>
        <w:t>super</w:t>
      </w:r>
      <w:r w:rsidRPr="008B351D">
        <w:rPr>
          <w:color w:val="808030"/>
          <w:lang w:val="en-US" w:eastAsia="zh-CN"/>
        </w:rPr>
        <w:t>.</w:t>
      </w:r>
      <w:r w:rsidRPr="008B351D">
        <w:rPr>
          <w:color w:val="000000"/>
          <w:lang w:val="en-US" w:eastAsia="zh-CN"/>
        </w:rPr>
        <w:t>paint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800080"/>
          <w:lang w:val="en-US" w:eastAsia="zh-CN"/>
        </w:rPr>
        <w:t>;</w:t>
      </w:r>
    </w:p>
    <w:p w14:paraId="75DE9DBA" w14:textId="77777777" w:rsidR="00EA7A57" w:rsidRPr="008B351D" w:rsidRDefault="00EA7A57" w:rsidP="00EA7A57">
      <w:pPr>
        <w:pStyle w:val="Code"/>
        <w:rPr>
          <w:color w:val="000000"/>
          <w:lang w:val="en-US" w:eastAsia="zh-CN"/>
        </w:rPr>
      </w:pPr>
      <w:r w:rsidRPr="008B351D">
        <w:rPr>
          <w:color w:val="000000"/>
          <w:lang w:val="en-US" w:eastAsia="zh-CN"/>
        </w:rPr>
        <w:t xml:space="preserve">    paintBot</w:t>
      </w:r>
      <w:r w:rsidRPr="008B351D">
        <w:rPr>
          <w:color w:val="808030"/>
          <w:lang w:val="en-US" w:eastAsia="zh-CN"/>
        </w:rPr>
        <w:t>(</w:t>
      </w:r>
      <w:r w:rsidRPr="008B351D">
        <w:rPr>
          <w:color w:val="000000"/>
          <w:lang w:val="en-US" w:eastAsia="zh-CN"/>
        </w:rPr>
        <w:t>g</w:t>
      </w:r>
      <w:r w:rsidRPr="008B351D">
        <w:rPr>
          <w:color w:val="808030"/>
          <w:lang w:val="en-US" w:eastAsia="zh-CN"/>
        </w:rPr>
        <w:t>,</w:t>
      </w:r>
      <w:r w:rsidRPr="008B351D">
        <w:rPr>
          <w:color w:val="000000"/>
          <w:lang w:val="en-US" w:eastAsia="zh-CN"/>
        </w:rPr>
        <w:t xml:space="preserve"> </w:t>
      </w:r>
      <w:r w:rsidRPr="008B351D">
        <w:rPr>
          <w:color w:val="008C00"/>
          <w:lang w:val="en-US" w:eastAsia="zh-CN"/>
        </w:rPr>
        <w:t>50</w:t>
      </w:r>
      <w:r w:rsidRPr="008B351D">
        <w:rPr>
          <w:color w:val="808030"/>
          <w:lang w:val="en-US" w:eastAsia="zh-CN"/>
        </w:rPr>
        <w:t>,</w:t>
      </w:r>
      <w:r w:rsidRPr="008B351D">
        <w:rPr>
          <w:color w:val="000000"/>
          <w:lang w:val="en-US" w:eastAsia="zh-CN"/>
        </w:rPr>
        <w:t xml:space="preserve"> </w:t>
      </w:r>
      <w:r w:rsidRPr="008B351D">
        <w:rPr>
          <w:color w:val="008C00"/>
          <w:lang w:val="en-US" w:eastAsia="zh-CN"/>
        </w:rPr>
        <w:t>100</w:t>
      </w:r>
      <w:r w:rsidRPr="008B351D">
        <w:rPr>
          <w:color w:val="808030"/>
          <w:lang w:val="en-US" w:eastAsia="zh-CN"/>
        </w:rPr>
        <w:t>)</w:t>
      </w:r>
      <w:r w:rsidRPr="008B351D">
        <w:rPr>
          <w:color w:val="800080"/>
          <w:lang w:val="en-US" w:eastAsia="zh-CN"/>
        </w:rPr>
        <w:t>;</w:t>
      </w:r>
    </w:p>
    <w:p w14:paraId="7855E792" w14:textId="77777777" w:rsidR="00EA7A57" w:rsidRPr="00EA7A57" w:rsidRDefault="00EA7A57" w:rsidP="00EA7A57">
      <w:pPr>
        <w:pStyle w:val="Code"/>
        <w:rPr>
          <w:color w:val="000000"/>
          <w:lang w:val="es-ES" w:eastAsia="zh-CN"/>
        </w:rPr>
      </w:pPr>
      <w:r w:rsidRPr="008B351D">
        <w:rPr>
          <w:color w:val="000000"/>
          <w:lang w:val="en-US" w:eastAsia="zh-CN"/>
        </w:rPr>
        <w:t xml:space="preserve">    </w:t>
      </w:r>
      <w:r w:rsidRPr="00EA7A57">
        <w:rPr>
          <w:color w:val="000000"/>
          <w:lang w:val="es-ES" w:eastAsia="zh-CN"/>
        </w:rPr>
        <w:t>g</w:t>
      </w:r>
      <w:r w:rsidRPr="00EA7A57">
        <w:rPr>
          <w:color w:val="808030"/>
          <w:lang w:val="es-ES" w:eastAsia="zh-CN"/>
        </w:rPr>
        <w:t>.</w:t>
      </w:r>
      <w:r w:rsidRPr="00EA7A57">
        <w:rPr>
          <w:color w:val="000000"/>
          <w:lang w:val="es-ES" w:eastAsia="zh-CN"/>
        </w:rPr>
        <w:t>drawString</w:t>
      </w:r>
      <w:r w:rsidRPr="00EA7A57">
        <w:rPr>
          <w:color w:val="808030"/>
          <w:lang w:val="es-ES" w:eastAsia="zh-CN"/>
        </w:rPr>
        <w:t>(</w:t>
      </w:r>
      <w:r w:rsidRPr="00EA7A57">
        <w:rPr>
          <w:color w:val="0000E6"/>
          <w:lang w:val="es-ES" w:eastAsia="zh-CN"/>
        </w:rPr>
        <w:t>"x="</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x </w:t>
      </w:r>
      <w:r w:rsidRPr="00EA7A57">
        <w:rPr>
          <w:color w:val="808030"/>
          <w:lang w:val="es-ES" w:eastAsia="zh-CN"/>
        </w:rPr>
        <w:t>+</w:t>
      </w:r>
      <w:r w:rsidRPr="00EA7A57">
        <w:rPr>
          <w:color w:val="000000"/>
          <w:lang w:val="es-ES" w:eastAsia="zh-CN"/>
        </w:rPr>
        <w:t xml:space="preserve"> </w:t>
      </w:r>
      <w:r w:rsidRPr="00EA7A57">
        <w:rPr>
          <w:color w:val="0000E6"/>
          <w:lang w:val="es-ES" w:eastAsia="zh-CN"/>
        </w:rPr>
        <w:t>" y="</w:t>
      </w:r>
      <w:r w:rsidRPr="00EA7A57">
        <w:rPr>
          <w:color w:val="000000"/>
          <w:lang w:val="es-ES" w:eastAsia="zh-CN"/>
        </w:rPr>
        <w:t xml:space="preserve"> </w:t>
      </w:r>
      <w:r w:rsidRPr="00EA7A57">
        <w:rPr>
          <w:color w:val="808030"/>
          <w:lang w:val="es-ES" w:eastAsia="zh-CN"/>
        </w:rPr>
        <w:t>+</w:t>
      </w:r>
      <w:r w:rsidRPr="00EA7A57">
        <w:rPr>
          <w:color w:val="000000"/>
          <w:lang w:val="es-ES" w:eastAsia="zh-CN"/>
        </w:rPr>
        <w:t xml:space="preserve"> y</w:t>
      </w:r>
      <w:r w:rsidRPr="00EA7A57">
        <w:rPr>
          <w:color w:val="808030"/>
          <w:lang w:val="es-ES" w:eastAsia="zh-CN"/>
        </w:rPr>
        <w:t>,</w:t>
      </w:r>
      <w:r w:rsidRPr="00EA7A57">
        <w:rPr>
          <w:color w:val="000000"/>
          <w:lang w:val="es-ES" w:eastAsia="zh-CN"/>
        </w:rPr>
        <w:t xml:space="preserve"> </w:t>
      </w:r>
      <w:r w:rsidRPr="00EA7A57">
        <w:rPr>
          <w:color w:val="008C00"/>
          <w:lang w:val="es-ES" w:eastAsia="zh-CN"/>
        </w:rPr>
        <w:t>10</w:t>
      </w:r>
      <w:r w:rsidRPr="00EA7A57">
        <w:rPr>
          <w:color w:val="808030"/>
          <w:lang w:val="es-ES" w:eastAsia="zh-CN"/>
        </w:rPr>
        <w:t>,</w:t>
      </w:r>
      <w:r w:rsidRPr="00EA7A57">
        <w:rPr>
          <w:color w:val="000000"/>
          <w:lang w:val="es-ES" w:eastAsia="zh-CN"/>
        </w:rPr>
        <w:t xml:space="preserve"> </w:t>
      </w:r>
      <w:r w:rsidRPr="00EA7A57">
        <w:rPr>
          <w:color w:val="008C00"/>
          <w:lang w:val="es-ES" w:eastAsia="zh-CN"/>
        </w:rPr>
        <w:t>550</w:t>
      </w:r>
      <w:r w:rsidRPr="00EA7A57">
        <w:rPr>
          <w:color w:val="808030"/>
          <w:lang w:val="es-ES" w:eastAsia="zh-CN"/>
        </w:rPr>
        <w:t>)</w:t>
      </w:r>
      <w:r w:rsidRPr="00EA7A57">
        <w:rPr>
          <w:color w:val="800080"/>
          <w:lang w:val="es-ES" w:eastAsia="zh-CN"/>
        </w:rPr>
        <w:t>;</w:t>
      </w:r>
    </w:p>
    <w:p w14:paraId="12A1C7C0" w14:textId="77777777" w:rsidR="00EA7A57" w:rsidRPr="00EA7A57" w:rsidRDefault="00EA7A57" w:rsidP="00EA7A57">
      <w:pPr>
        <w:pStyle w:val="Code"/>
        <w:rPr>
          <w:color w:val="000000"/>
          <w:lang w:val="en-CA" w:eastAsia="zh-CN"/>
        </w:rPr>
      </w:pPr>
      <w:r w:rsidRPr="00EA7A57">
        <w:rPr>
          <w:color w:val="000000"/>
          <w:lang w:val="es-ES" w:eastAsia="zh-CN"/>
        </w:rPr>
        <w:t xml:space="preserve">  </w:t>
      </w:r>
      <w:r w:rsidRPr="00EA7A57">
        <w:rPr>
          <w:color w:val="800080"/>
          <w:lang w:val="en-CA" w:eastAsia="zh-CN"/>
        </w:rPr>
        <w:t>}</w:t>
      </w:r>
    </w:p>
    <w:p w14:paraId="6378C007" w14:textId="77777777" w:rsidR="00EA7A57" w:rsidRPr="00EA7A57" w:rsidRDefault="00EA7A57" w:rsidP="00EA7A57">
      <w:pPr>
        <w:pStyle w:val="Code"/>
        <w:rPr>
          <w:color w:val="000000"/>
          <w:lang w:val="en-CA" w:eastAsia="zh-CN"/>
        </w:rPr>
      </w:pPr>
    </w:p>
    <w:p w14:paraId="2A6BBDFC" w14:textId="77777777" w:rsidR="00EA7A57" w:rsidRPr="00EA7A57" w:rsidRDefault="00EA7A57" w:rsidP="00EA7A57">
      <w:pPr>
        <w:pStyle w:val="Code"/>
        <w:rPr>
          <w:color w:val="000000"/>
          <w:lang w:val="en-CA" w:eastAsia="zh-CN"/>
        </w:rPr>
      </w:pPr>
      <w:r w:rsidRPr="00EA7A57">
        <w:rPr>
          <w:color w:val="000000"/>
          <w:lang w:val="en-CA" w:eastAsia="zh-CN"/>
        </w:rPr>
        <w:t xml:space="preserve">  </w:t>
      </w:r>
      <w:r w:rsidRPr="00EA7A57">
        <w:rPr>
          <w:b/>
          <w:bCs/>
          <w:color w:val="800000"/>
          <w:lang w:val="en-CA" w:eastAsia="zh-CN"/>
        </w:rPr>
        <w:t>public</w:t>
      </w:r>
      <w:r w:rsidRPr="00EA7A57">
        <w:rPr>
          <w:color w:val="000000"/>
          <w:lang w:val="en-CA" w:eastAsia="zh-CN"/>
        </w:rPr>
        <w:t xml:space="preserve"> </w:t>
      </w:r>
      <w:r w:rsidRPr="00EA7A57">
        <w:rPr>
          <w:b/>
          <w:bCs/>
          <w:color w:val="800000"/>
          <w:lang w:val="en-CA" w:eastAsia="zh-CN"/>
        </w:rPr>
        <w:t>static</w:t>
      </w:r>
      <w:r w:rsidRPr="00EA7A57">
        <w:rPr>
          <w:color w:val="000000"/>
          <w:lang w:val="en-CA" w:eastAsia="zh-CN"/>
        </w:rPr>
        <w:t xml:space="preserve"> </w:t>
      </w:r>
      <w:r w:rsidRPr="00EA7A57">
        <w:rPr>
          <w:color w:val="BB7977"/>
          <w:lang w:val="en-CA" w:eastAsia="zh-CN"/>
        </w:rPr>
        <w:t>void</w:t>
      </w:r>
      <w:r w:rsidRPr="00EA7A57">
        <w:rPr>
          <w:color w:val="000000"/>
          <w:lang w:val="en-CA" w:eastAsia="zh-CN"/>
        </w:rPr>
        <w:t xml:space="preserve"> main</w:t>
      </w:r>
      <w:r w:rsidRPr="00EA7A57">
        <w:rPr>
          <w:color w:val="808030"/>
          <w:lang w:val="en-CA" w:eastAsia="zh-CN"/>
        </w:rPr>
        <w:t>(</w:t>
      </w:r>
      <w:r w:rsidRPr="00EA7A57">
        <w:rPr>
          <w:b/>
          <w:bCs/>
          <w:color w:val="BB7977"/>
          <w:lang w:val="en-CA" w:eastAsia="zh-CN"/>
        </w:rPr>
        <w:t>String</w:t>
      </w:r>
      <w:r w:rsidRPr="00EA7A57">
        <w:rPr>
          <w:color w:val="000000"/>
          <w:lang w:val="en-CA" w:eastAsia="zh-CN"/>
        </w:rPr>
        <w:t xml:space="preserve"> args</w:t>
      </w:r>
      <w:r w:rsidRPr="00EA7A57">
        <w:rPr>
          <w:color w:val="808030"/>
          <w:lang w:val="en-CA" w:eastAsia="zh-CN"/>
        </w:rPr>
        <w:t>[])</w:t>
      </w:r>
      <w:r w:rsidRPr="00EA7A57">
        <w:rPr>
          <w:color w:val="000000"/>
          <w:lang w:val="en-CA" w:eastAsia="zh-CN"/>
        </w:rPr>
        <w:t xml:space="preserve"> </w:t>
      </w:r>
      <w:r w:rsidRPr="00EA7A57">
        <w:rPr>
          <w:color w:val="800080"/>
          <w:lang w:val="en-CA" w:eastAsia="zh-CN"/>
        </w:rPr>
        <w:t>{</w:t>
      </w:r>
    </w:p>
    <w:p w14:paraId="0264468A" w14:textId="77777777" w:rsidR="00EA7A57" w:rsidRPr="00987493" w:rsidRDefault="00EA7A57" w:rsidP="00EA7A57">
      <w:pPr>
        <w:pStyle w:val="Code"/>
        <w:rPr>
          <w:color w:val="000000"/>
          <w:lang w:val="fr-FR" w:eastAsia="zh-CN"/>
        </w:rPr>
      </w:pPr>
      <w:r w:rsidRPr="00EA7A57">
        <w:rPr>
          <w:color w:val="000000"/>
          <w:lang w:val="en-CA"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5BF2D560"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ExempleMethodeDobjetPaintBot</w:t>
      </w:r>
      <w:r w:rsidRPr="00987493">
        <w:rPr>
          <w:color w:val="808030"/>
          <w:lang w:val="fr-FR" w:eastAsia="zh-CN"/>
        </w:rPr>
        <w:t>()</w:t>
      </w:r>
      <w:r w:rsidRPr="00987493">
        <w:rPr>
          <w:color w:val="800080"/>
          <w:lang w:val="fr-FR" w:eastAsia="zh-CN"/>
        </w:rPr>
        <w:t>;</w:t>
      </w:r>
    </w:p>
    <w:p w14:paraId="0DF0BB64" w14:textId="77777777" w:rsidR="00EA7A57" w:rsidRPr="00987493" w:rsidRDefault="00EA7A57" w:rsidP="00EA7A57">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6751AAF1" w14:textId="7D7C96BD" w:rsidR="00EA7A57" w:rsidRDefault="00EA7A57" w:rsidP="00EA7A57">
      <w:pPr>
        <w:pStyle w:val="Code"/>
        <w:rPr>
          <w:color w:val="800080"/>
          <w:lang w:val="fr-FR" w:eastAsia="zh-CN"/>
        </w:rPr>
      </w:pPr>
      <w:r w:rsidRPr="00987493">
        <w:rPr>
          <w:color w:val="800080"/>
          <w:lang w:val="fr-FR" w:eastAsia="zh-CN"/>
        </w:rPr>
        <w:t>}</w:t>
      </w:r>
    </w:p>
    <w:p w14:paraId="2FAFBBBC" w14:textId="77777777" w:rsidR="003E5B17" w:rsidRPr="00987493" w:rsidRDefault="003E5B17" w:rsidP="00EA7A57">
      <w:pPr>
        <w:pStyle w:val="Code"/>
        <w:rPr>
          <w:color w:val="000000"/>
          <w:lang w:val="fr-FR" w:eastAsia="zh-CN"/>
        </w:rPr>
      </w:pPr>
    </w:p>
    <w:p w14:paraId="287F6ECE" w14:textId="77777777" w:rsidR="00A03321" w:rsidRDefault="00A03321" w:rsidP="00A03321">
      <w:pPr>
        <w:pStyle w:val="Corpsdetexte"/>
      </w:pPr>
    </w:p>
    <w:p w14:paraId="3BCA8F81" w14:textId="77777777" w:rsidR="00A03321" w:rsidRDefault="00A03321" w:rsidP="00A03321">
      <w:pPr>
        <w:pStyle w:val="Corpsdetexte"/>
      </w:pPr>
      <w:r>
        <w:t xml:space="preserve">Dans cet exemple, la méthode d’objet </w:t>
      </w:r>
      <w:r>
        <w:rPr>
          <w:i/>
          <w:iCs/>
        </w:rPr>
        <w:t>paintBot</w:t>
      </w:r>
      <w:r>
        <w:t xml:space="preserve">() ne peut être une méthode de classe car elle accède aux variables d’objet </w:t>
      </w:r>
      <w:r>
        <w:rPr>
          <w:i/>
          <w:iCs/>
        </w:rPr>
        <w:t>x</w:t>
      </w:r>
      <w:r>
        <w:t xml:space="preserve"> et </w:t>
      </w:r>
      <w:r>
        <w:rPr>
          <w:i/>
          <w:iCs/>
        </w:rPr>
        <w:t>y</w:t>
      </w:r>
      <w:r>
        <w:t xml:space="preserve">. Si la méthode </w:t>
      </w:r>
      <w:r>
        <w:rPr>
          <w:i/>
          <w:iCs/>
        </w:rPr>
        <w:t>paintBot</w:t>
      </w:r>
      <w:r>
        <w:t xml:space="preserve">() était déclarée </w:t>
      </w:r>
      <w:r>
        <w:rPr>
          <w:i/>
          <w:iCs/>
        </w:rPr>
        <w:t>static</w:t>
      </w:r>
      <w:r>
        <w:t>, une erreur de compilation serait signalée.</w:t>
      </w:r>
    </w:p>
    <w:p w14:paraId="64F02A51" w14:textId="77777777" w:rsidR="00A03321" w:rsidRDefault="00A03321" w:rsidP="00A03321">
      <w:pPr>
        <w:pStyle w:val="Titre2"/>
      </w:pPr>
      <w:bookmarkStart w:id="137" w:name="_Toc508793538"/>
      <w:bookmarkStart w:id="138" w:name="_Toc44667594"/>
      <w:r>
        <w:t>Constantes (final)</w:t>
      </w:r>
      <w:bookmarkEnd w:id="137"/>
      <w:bookmarkEnd w:id="138"/>
    </w:p>
    <w:p w14:paraId="6C945930" w14:textId="77777777" w:rsidR="00A03321" w:rsidRDefault="00A03321" w:rsidP="00A03321">
      <w:pPr>
        <w:pStyle w:val="Corpsdetexte"/>
      </w:pPr>
      <w:r>
        <w:t xml:space="preserve">Lorsqu’il précède une variable, l’identificateur réservé </w:t>
      </w:r>
      <w:r>
        <w:rPr>
          <w:i/>
          <w:iCs/>
        </w:rPr>
        <w:t>final</w:t>
      </w:r>
      <w:r>
        <w:t xml:space="preserve"> indique que la variable ne peut être modifiée. Une telle variable désigne donc une </w:t>
      </w:r>
      <w:r w:rsidRPr="00451DE2">
        <w:rPr>
          <w:i/>
        </w:rPr>
        <w:t>constante</w:t>
      </w:r>
      <w:r>
        <w:t xml:space="preserve"> dans le programme Java. Une pratique souvent employée consiste à définir les constantes utilisées dans un programme comme des variables </w:t>
      </w:r>
      <w:r>
        <w:rPr>
          <w:i/>
          <w:iCs/>
        </w:rPr>
        <w:t>final</w:t>
      </w:r>
      <w:r>
        <w:t>. Ceci améliore la lisibilité du programme.  D’autre part, si le programmeur doit changer la valeur de la constante,  il évite d’avoir à parcourir le programme pour retrouver toutes les occurrences de la valeur constante pour la modifier.</w:t>
      </w:r>
    </w:p>
    <w:p w14:paraId="122E78A2" w14:textId="04E7FB40" w:rsidR="00A03321" w:rsidRDefault="00A03321" w:rsidP="00A03321">
      <w:pPr>
        <w:pStyle w:val="Corpsdetexte"/>
      </w:pPr>
      <w:r>
        <w:rPr>
          <w:b/>
          <w:bCs/>
        </w:rPr>
        <w:t>Exemple</w:t>
      </w:r>
      <w:r>
        <w:t xml:space="preserve">. </w:t>
      </w:r>
      <w:hyperlink r:id="rId317" w:history="1">
        <w:r w:rsidRPr="00FA4097">
          <w:rPr>
            <w:rFonts w:ascii="Segoe UI" w:hAnsi="Segoe UI" w:cs="Segoe UI"/>
            <w:color w:val="0366D6"/>
            <w:lang w:val="fr-CA"/>
          </w:rPr>
          <w:t>JavaPasAPas</w:t>
        </w:r>
      </w:hyperlink>
      <w:r w:rsidRPr="00FA4097">
        <w:rPr>
          <w:rFonts w:ascii="Segoe UI" w:hAnsi="Segoe UI" w:cs="Segoe UI"/>
          <w:color w:val="586069"/>
          <w:lang w:val="fr-CA"/>
        </w:rPr>
        <w:t>/</w:t>
      </w:r>
      <w:bookmarkStart w:id="139" w:name="OLE_LINK36"/>
      <w:bookmarkStart w:id="140" w:name="OLE_LINK37"/>
      <w:r w:rsidR="001B4E1C">
        <w:rPr>
          <w:rFonts w:ascii="Segoe UI" w:hAnsi="Segoe UI" w:cs="Segoe UI"/>
          <w:b/>
          <w:bCs/>
          <w:color w:val="586069"/>
          <w:lang w:val="fr-CA"/>
        </w:rPr>
        <w:t>chapitre_5/E</w:t>
      </w:r>
      <w:r w:rsidRPr="00FA4097">
        <w:rPr>
          <w:rFonts w:ascii="Segoe UI" w:hAnsi="Segoe UI" w:cs="Segoe UI"/>
          <w:b/>
          <w:bCs/>
          <w:color w:val="586069"/>
          <w:lang w:val="fr-CA"/>
        </w:rPr>
        <w:t>xempleConstantesFinal</w:t>
      </w:r>
      <w:bookmarkEnd w:id="139"/>
      <w:bookmarkEnd w:id="140"/>
      <w:r w:rsidRPr="00FA4097">
        <w:rPr>
          <w:rFonts w:ascii="Segoe UI" w:hAnsi="Segoe UI" w:cs="Segoe UI"/>
          <w:b/>
          <w:bCs/>
          <w:color w:val="586069"/>
          <w:lang w:val="fr-CA"/>
        </w:rPr>
        <w:t>.java</w:t>
      </w:r>
    </w:p>
    <w:p w14:paraId="1BD68B70" w14:textId="77777777" w:rsidR="00A03321" w:rsidRDefault="00A03321" w:rsidP="00A03321">
      <w:pPr>
        <w:pStyle w:val="Corpsdetexte"/>
      </w:pPr>
      <w:r>
        <w:t xml:space="preserve">Dans l’exemple suivant qui reprend l’exemple précédent, la hauteur et la largeur de la fenêtre sont définies comme des variables </w:t>
      </w:r>
      <w:r>
        <w:rPr>
          <w:i/>
          <w:iCs/>
        </w:rPr>
        <w:t>final</w:t>
      </w:r>
      <w:r>
        <w:t xml:space="preserve">. Ces constantes sont employées dans le constructeur de fenêtre </w:t>
      </w:r>
      <w:r>
        <w:rPr>
          <w:i/>
          <w:iCs/>
        </w:rPr>
        <w:t>ExempleConstantesFinal</w:t>
      </w:r>
      <w:r>
        <w:t xml:space="preserve">() et  la méthode </w:t>
      </w:r>
      <w:r>
        <w:rPr>
          <w:i/>
          <w:iCs/>
        </w:rPr>
        <w:t>paint</w:t>
      </w:r>
      <w:r>
        <w:t>() pour ajuster la dimension du Bot et la position du message affichée.</w:t>
      </w:r>
    </w:p>
    <w:p w14:paraId="10772F12"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b/>
          <w:bCs/>
          <w:color w:val="800000"/>
          <w:lang w:eastAsia="zh-CN"/>
        </w:rPr>
        <w:t>*</w:t>
      </w:r>
      <w:r w:rsidRPr="001B4E1C">
        <w:rPr>
          <w:color w:val="800080"/>
          <w:lang w:eastAsia="zh-CN"/>
        </w:rPr>
        <w:t>;</w:t>
      </w:r>
    </w:p>
    <w:p w14:paraId="475588D3"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w:t>
      </w:r>
      <w:r w:rsidRPr="001B4E1C">
        <w:rPr>
          <w:color w:val="808030"/>
          <w:lang w:eastAsia="zh-CN"/>
        </w:rPr>
        <w:t>.</w:t>
      </w:r>
      <w:r w:rsidRPr="001B4E1C">
        <w:rPr>
          <w:lang w:eastAsia="zh-CN"/>
        </w:rPr>
        <w:t>awt</w:t>
      </w:r>
      <w:r w:rsidRPr="001B4E1C">
        <w:rPr>
          <w:color w:val="808030"/>
          <w:lang w:eastAsia="zh-CN"/>
        </w:rPr>
        <w:t>.</w:t>
      </w:r>
      <w:r w:rsidRPr="001B4E1C">
        <w:rPr>
          <w:lang w:eastAsia="zh-CN"/>
        </w:rPr>
        <w:t>event</w:t>
      </w:r>
      <w:r w:rsidRPr="001B4E1C">
        <w:rPr>
          <w:color w:val="808030"/>
          <w:lang w:eastAsia="zh-CN"/>
        </w:rPr>
        <w:t>.</w:t>
      </w:r>
      <w:r w:rsidRPr="001B4E1C">
        <w:rPr>
          <w:b/>
          <w:bCs/>
          <w:color w:val="800000"/>
          <w:lang w:eastAsia="zh-CN"/>
        </w:rPr>
        <w:t>*</w:t>
      </w:r>
      <w:r w:rsidRPr="001B4E1C">
        <w:rPr>
          <w:color w:val="800080"/>
          <w:lang w:eastAsia="zh-CN"/>
        </w:rPr>
        <w:t>;</w:t>
      </w:r>
    </w:p>
    <w:p w14:paraId="376EE4D7" w14:textId="77777777" w:rsidR="001B4E1C" w:rsidRPr="001B4E1C" w:rsidRDefault="001B4E1C" w:rsidP="001B4E1C">
      <w:pPr>
        <w:pStyle w:val="Code"/>
        <w:rPr>
          <w:color w:val="000000"/>
          <w:lang w:eastAsia="zh-CN"/>
        </w:rPr>
      </w:pPr>
      <w:r w:rsidRPr="001B4E1C">
        <w:rPr>
          <w:b/>
          <w:bCs/>
          <w:color w:val="800000"/>
          <w:lang w:eastAsia="zh-CN"/>
        </w:rPr>
        <w:t>import</w:t>
      </w:r>
      <w:r w:rsidRPr="001B4E1C">
        <w:rPr>
          <w:lang w:eastAsia="zh-CN"/>
        </w:rPr>
        <w:t xml:space="preserve"> javax</w:t>
      </w:r>
      <w:r w:rsidRPr="001B4E1C">
        <w:rPr>
          <w:color w:val="808030"/>
          <w:lang w:eastAsia="zh-CN"/>
        </w:rPr>
        <w:t>.</w:t>
      </w:r>
      <w:r w:rsidRPr="001B4E1C">
        <w:rPr>
          <w:lang w:eastAsia="zh-CN"/>
        </w:rPr>
        <w:t>swing</w:t>
      </w:r>
      <w:r w:rsidRPr="001B4E1C">
        <w:rPr>
          <w:color w:val="808030"/>
          <w:lang w:eastAsia="zh-CN"/>
        </w:rPr>
        <w:t>.</w:t>
      </w:r>
      <w:r w:rsidRPr="001B4E1C">
        <w:rPr>
          <w:b/>
          <w:bCs/>
          <w:color w:val="800000"/>
          <w:lang w:eastAsia="zh-CN"/>
        </w:rPr>
        <w:t>*</w:t>
      </w:r>
      <w:r w:rsidRPr="001B4E1C">
        <w:rPr>
          <w:color w:val="800080"/>
          <w:lang w:eastAsia="zh-CN"/>
        </w:rPr>
        <w:t>;</w:t>
      </w:r>
    </w:p>
    <w:p w14:paraId="344DCBF2" w14:textId="77777777" w:rsidR="001B4E1C" w:rsidRPr="001B4E1C" w:rsidRDefault="001B4E1C" w:rsidP="001B4E1C">
      <w:pPr>
        <w:pStyle w:val="Code"/>
        <w:rPr>
          <w:color w:val="000000"/>
          <w:lang w:eastAsia="zh-CN"/>
        </w:rPr>
      </w:pPr>
    </w:p>
    <w:p w14:paraId="2795D377" w14:textId="77777777" w:rsidR="001B4E1C" w:rsidRPr="001B4E1C" w:rsidRDefault="001B4E1C" w:rsidP="001B4E1C">
      <w:pPr>
        <w:pStyle w:val="Code"/>
        <w:rPr>
          <w:color w:val="000000"/>
          <w:lang w:eastAsia="zh-CN"/>
        </w:rPr>
      </w:pPr>
      <w:r w:rsidRPr="001B4E1C">
        <w:rPr>
          <w:b/>
          <w:bCs/>
          <w:color w:val="800000"/>
          <w:lang w:eastAsia="zh-CN"/>
        </w:rPr>
        <w:t>public</w:t>
      </w:r>
      <w:r w:rsidRPr="001B4E1C">
        <w:rPr>
          <w:color w:val="000000"/>
          <w:lang w:eastAsia="zh-CN"/>
        </w:rPr>
        <w:t xml:space="preserve"> </w:t>
      </w:r>
      <w:r w:rsidRPr="001B4E1C">
        <w:rPr>
          <w:b/>
          <w:bCs/>
          <w:color w:val="800000"/>
          <w:lang w:eastAsia="zh-CN"/>
        </w:rPr>
        <w:t>class</w:t>
      </w:r>
      <w:r w:rsidRPr="001B4E1C">
        <w:rPr>
          <w:color w:val="000000"/>
          <w:lang w:eastAsia="zh-CN"/>
        </w:rPr>
        <w:t xml:space="preserve"> ExempleConstantesFinal </w:t>
      </w:r>
      <w:r w:rsidRPr="001B4E1C">
        <w:rPr>
          <w:b/>
          <w:bCs/>
          <w:color w:val="800000"/>
          <w:lang w:eastAsia="zh-CN"/>
        </w:rPr>
        <w:t>extends</w:t>
      </w:r>
      <w:r w:rsidRPr="001B4E1C">
        <w:rPr>
          <w:color w:val="000000"/>
          <w:lang w:eastAsia="zh-CN"/>
        </w:rPr>
        <w:t xml:space="preserve"> JFrame</w:t>
      </w:r>
    </w:p>
    <w:p w14:paraId="39DE39D2"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b/>
          <w:bCs/>
          <w:color w:val="800000"/>
          <w:lang w:eastAsia="zh-CN"/>
        </w:rPr>
        <w:t>implements</w:t>
      </w:r>
      <w:r w:rsidRPr="001B4E1C">
        <w:rPr>
          <w:color w:val="000000"/>
          <w:lang w:eastAsia="zh-CN"/>
        </w:rPr>
        <w:t xml:space="preserve"> MouseListener </w:t>
      </w:r>
      <w:r w:rsidRPr="001B4E1C">
        <w:rPr>
          <w:color w:val="800080"/>
          <w:lang w:eastAsia="zh-CN"/>
        </w:rPr>
        <w:t>{</w:t>
      </w:r>
      <w:r w:rsidRPr="001B4E1C">
        <w:rPr>
          <w:color w:val="000000"/>
          <w:lang w:eastAsia="zh-CN"/>
        </w:rPr>
        <w:t xml:space="preserve"> </w:t>
      </w:r>
      <w:r w:rsidRPr="001B4E1C">
        <w:rPr>
          <w:color w:val="696969"/>
          <w:lang w:eastAsia="zh-CN"/>
        </w:rPr>
        <w:t>// Constantes pour la taille de la fenetre</w:t>
      </w:r>
    </w:p>
    <w:p w14:paraId="1D5D12F8" w14:textId="77777777" w:rsidR="001B4E1C" w:rsidRPr="008B351D" w:rsidRDefault="001B4E1C" w:rsidP="001B4E1C">
      <w:pPr>
        <w:pStyle w:val="Code"/>
        <w:rPr>
          <w:color w:val="000000"/>
          <w:lang w:val="en-US" w:eastAsia="zh-CN"/>
        </w:rPr>
      </w:pPr>
      <w:r w:rsidRPr="001B4E1C">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16AD7A3B" w14:textId="77777777" w:rsidR="001B4E1C" w:rsidRPr="008B351D" w:rsidRDefault="001B4E1C" w:rsidP="001B4E1C">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1836DD83" w14:textId="77777777" w:rsidR="001B4E1C" w:rsidRPr="008B351D" w:rsidRDefault="001B4E1C" w:rsidP="001B4E1C">
      <w:pPr>
        <w:pStyle w:val="Code"/>
        <w:rPr>
          <w:color w:val="000000"/>
          <w:lang w:val="en-US" w:eastAsia="zh-CN"/>
        </w:rPr>
      </w:pPr>
    </w:p>
    <w:p w14:paraId="0BDCA749" w14:textId="77777777" w:rsidR="001B4E1C" w:rsidRPr="001B4E1C" w:rsidRDefault="001B4E1C" w:rsidP="001B4E1C">
      <w:pPr>
        <w:pStyle w:val="Code"/>
        <w:rPr>
          <w:color w:val="000000"/>
          <w:lang w:eastAsia="zh-CN"/>
        </w:rPr>
      </w:pPr>
      <w:r w:rsidRPr="008B351D">
        <w:rPr>
          <w:color w:val="000000"/>
          <w:lang w:val="en-US" w:eastAsia="zh-CN"/>
        </w:rPr>
        <w:t xml:space="preserve">  </w:t>
      </w:r>
      <w:r w:rsidRPr="001B4E1C">
        <w:rPr>
          <w:color w:val="696969"/>
          <w:lang w:eastAsia="zh-CN"/>
        </w:rPr>
        <w:t>// Variables d'objet qui contiennent les coordonnées de la souris</w:t>
      </w:r>
    </w:p>
    <w:p w14:paraId="2B0A53F1"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Le premier sera dessiné à la coordonnée (0,0)</w:t>
      </w:r>
    </w:p>
    <w:p w14:paraId="464315C6"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x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x du Bot à dessiner</w:t>
      </w:r>
    </w:p>
    <w:p w14:paraId="16A722E0"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b/>
          <w:bCs/>
          <w:color w:val="800000"/>
          <w:lang w:eastAsia="zh-CN"/>
        </w:rPr>
        <w:t>private</w:t>
      </w:r>
      <w:r w:rsidRPr="001B4E1C">
        <w:rPr>
          <w:color w:val="000000"/>
          <w:lang w:eastAsia="zh-CN"/>
        </w:rPr>
        <w:t xml:space="preserve"> </w:t>
      </w:r>
      <w:r w:rsidRPr="001B4E1C">
        <w:rPr>
          <w:color w:val="BB7977"/>
          <w:lang w:eastAsia="zh-CN"/>
        </w:rPr>
        <w:t>int</w:t>
      </w:r>
      <w:r w:rsidRPr="001B4E1C">
        <w:rPr>
          <w:color w:val="000000"/>
          <w:lang w:eastAsia="zh-CN"/>
        </w:rPr>
        <w:t xml:space="preserve"> y </w:t>
      </w:r>
      <w:r w:rsidRPr="001B4E1C">
        <w:rPr>
          <w:color w:val="808030"/>
          <w:lang w:eastAsia="zh-CN"/>
        </w:rPr>
        <w:t>=</w:t>
      </w:r>
      <w:r w:rsidRPr="001B4E1C">
        <w:rPr>
          <w:color w:val="000000"/>
          <w:lang w:eastAsia="zh-CN"/>
        </w:rPr>
        <w:t xml:space="preserve"> </w:t>
      </w:r>
      <w:r w:rsidRPr="001B4E1C">
        <w:rPr>
          <w:color w:val="008C00"/>
          <w:lang w:eastAsia="zh-CN"/>
        </w:rPr>
        <w:t>0</w:t>
      </w:r>
      <w:r w:rsidRPr="001B4E1C">
        <w:rPr>
          <w:color w:val="800080"/>
          <w:lang w:eastAsia="zh-CN"/>
        </w:rPr>
        <w:t>;</w:t>
      </w:r>
      <w:r w:rsidRPr="001B4E1C">
        <w:rPr>
          <w:color w:val="000000"/>
          <w:lang w:eastAsia="zh-CN"/>
        </w:rPr>
        <w:t xml:space="preserve"> </w:t>
      </w:r>
      <w:r w:rsidRPr="001B4E1C">
        <w:rPr>
          <w:color w:val="696969"/>
          <w:lang w:eastAsia="zh-CN"/>
        </w:rPr>
        <w:t>// Coordonnée y du Bot à dessiner</w:t>
      </w:r>
    </w:p>
    <w:p w14:paraId="24F1ABF7" w14:textId="77777777" w:rsidR="001B4E1C" w:rsidRPr="001B4E1C" w:rsidRDefault="001B4E1C" w:rsidP="00790DA8">
      <w:pPr>
        <w:pStyle w:val="Code"/>
        <w:keepNext w:val="0"/>
        <w:keepLines w:val="0"/>
        <w:rPr>
          <w:color w:val="000000"/>
          <w:lang w:eastAsia="zh-CN"/>
        </w:rPr>
      </w:pPr>
    </w:p>
    <w:p w14:paraId="665EEC3C" w14:textId="77777777" w:rsidR="001B4E1C" w:rsidRPr="001B4E1C" w:rsidRDefault="001B4E1C" w:rsidP="001B4E1C">
      <w:pPr>
        <w:pStyle w:val="Code"/>
        <w:rPr>
          <w:color w:val="000000"/>
          <w:lang w:eastAsia="zh-CN"/>
        </w:rPr>
      </w:pPr>
      <w:r w:rsidRPr="001B4E1C">
        <w:rPr>
          <w:color w:val="000000"/>
          <w:lang w:eastAsia="zh-CN"/>
        </w:rPr>
        <w:lastRenderedPageBreak/>
        <w:t xml:space="preserve">  </w:t>
      </w:r>
      <w:r w:rsidRPr="001B4E1C">
        <w:rPr>
          <w:b/>
          <w:bCs/>
          <w:color w:val="800000"/>
          <w:lang w:eastAsia="zh-CN"/>
        </w:rPr>
        <w:t>public</w:t>
      </w:r>
      <w:r w:rsidRPr="001B4E1C">
        <w:rPr>
          <w:color w:val="000000"/>
          <w:lang w:eastAsia="zh-CN"/>
        </w:rPr>
        <w:t xml:space="preserve"> ExempleConstantesFinal</w:t>
      </w:r>
      <w:r w:rsidRPr="001B4E1C">
        <w:rPr>
          <w:color w:val="808030"/>
          <w:lang w:eastAsia="zh-CN"/>
        </w:rPr>
        <w:t>()</w:t>
      </w:r>
      <w:r w:rsidRPr="001B4E1C">
        <w:rPr>
          <w:color w:val="000000"/>
          <w:lang w:eastAsia="zh-CN"/>
        </w:rPr>
        <w:t xml:space="preserve"> </w:t>
      </w:r>
      <w:r w:rsidRPr="001B4E1C">
        <w:rPr>
          <w:color w:val="800080"/>
          <w:lang w:eastAsia="zh-CN"/>
        </w:rPr>
        <w:t>{</w:t>
      </w:r>
    </w:p>
    <w:p w14:paraId="62999AE7"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b/>
          <w:bCs/>
          <w:color w:val="800000"/>
          <w:lang w:eastAsia="zh-CN"/>
        </w:rPr>
        <w:t>super</w:t>
      </w:r>
      <w:r w:rsidRPr="001B4E1C">
        <w:rPr>
          <w:color w:val="808030"/>
          <w:lang w:eastAsia="zh-CN"/>
        </w:rPr>
        <w:t>(</w:t>
      </w:r>
      <w:r w:rsidRPr="001B4E1C">
        <w:rPr>
          <w:color w:val="0000E6"/>
          <w:lang w:eastAsia="zh-CN"/>
        </w:rPr>
        <w:t>"Exemple de traitement d'événements de la souris"</w:t>
      </w:r>
      <w:r w:rsidRPr="001B4E1C">
        <w:rPr>
          <w:color w:val="808030"/>
          <w:lang w:eastAsia="zh-CN"/>
        </w:rPr>
        <w:t>)</w:t>
      </w:r>
      <w:r w:rsidRPr="001B4E1C">
        <w:rPr>
          <w:color w:val="800080"/>
          <w:lang w:eastAsia="zh-CN"/>
        </w:rPr>
        <w:t>;</w:t>
      </w:r>
    </w:p>
    <w:p w14:paraId="39D87958" w14:textId="77777777" w:rsidR="001B4E1C" w:rsidRPr="001B4E1C" w:rsidRDefault="001B4E1C" w:rsidP="001B4E1C">
      <w:pPr>
        <w:pStyle w:val="Code"/>
        <w:rPr>
          <w:color w:val="000000"/>
          <w:lang w:eastAsia="zh-CN"/>
        </w:rPr>
      </w:pPr>
    </w:p>
    <w:p w14:paraId="40B3EE40"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Le paramêtre this de addMouseListener() indique que l'objet qui doit</w:t>
      </w:r>
    </w:p>
    <w:p w14:paraId="51C7D974"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réagir aux événements de souris est l'objet</w:t>
      </w:r>
    </w:p>
    <w:p w14:paraId="7AEE0690"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qui est créé par ce constructeur</w:t>
      </w:r>
    </w:p>
    <w:p w14:paraId="187EB0D6" w14:textId="77777777" w:rsidR="001B4E1C" w:rsidRPr="001B4E1C" w:rsidRDefault="001B4E1C" w:rsidP="001B4E1C">
      <w:pPr>
        <w:pStyle w:val="Code"/>
        <w:rPr>
          <w:color w:val="000000"/>
          <w:lang w:val="en-CA" w:eastAsia="zh-CN"/>
        </w:rPr>
      </w:pPr>
      <w:r w:rsidRPr="001B4E1C">
        <w:rPr>
          <w:color w:val="000000"/>
          <w:lang w:eastAsia="zh-CN"/>
        </w:rPr>
        <w:t xml:space="preserve">    </w:t>
      </w:r>
      <w:r w:rsidRPr="001B4E1C">
        <w:rPr>
          <w:color w:val="000000"/>
          <w:lang w:val="en-CA" w:eastAsia="zh-CN"/>
        </w:rPr>
        <w:t>addMouseListener</w:t>
      </w:r>
      <w:r w:rsidRPr="001B4E1C">
        <w:rPr>
          <w:color w:val="808030"/>
          <w:lang w:val="en-CA" w:eastAsia="zh-CN"/>
        </w:rPr>
        <w:t>(</w:t>
      </w:r>
      <w:r w:rsidRPr="001B4E1C">
        <w:rPr>
          <w:b/>
          <w:bCs/>
          <w:color w:val="800000"/>
          <w:lang w:val="en-CA" w:eastAsia="zh-CN"/>
        </w:rPr>
        <w:t>this</w:t>
      </w:r>
      <w:r w:rsidRPr="001B4E1C">
        <w:rPr>
          <w:color w:val="808030"/>
          <w:lang w:val="en-CA" w:eastAsia="zh-CN"/>
        </w:rPr>
        <w:t>)</w:t>
      </w:r>
      <w:r w:rsidRPr="001B4E1C">
        <w:rPr>
          <w:color w:val="800080"/>
          <w:lang w:val="en-CA" w:eastAsia="zh-CN"/>
        </w:rPr>
        <w:t>;</w:t>
      </w:r>
    </w:p>
    <w:p w14:paraId="4F52B238" w14:textId="77777777" w:rsidR="001B4E1C" w:rsidRPr="001B4E1C" w:rsidRDefault="001B4E1C" w:rsidP="001B4E1C">
      <w:pPr>
        <w:pStyle w:val="Code"/>
        <w:rPr>
          <w:color w:val="000000"/>
          <w:lang w:val="en-CA" w:eastAsia="zh-CN"/>
        </w:rPr>
      </w:pPr>
    </w:p>
    <w:p w14:paraId="328BFC31"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setDefaultCloseOperation</w:t>
      </w:r>
      <w:r w:rsidRPr="001B4E1C">
        <w:rPr>
          <w:color w:val="808030"/>
          <w:lang w:val="en-CA" w:eastAsia="zh-CN"/>
        </w:rPr>
        <w:t>(</w:t>
      </w:r>
      <w:r w:rsidRPr="001B4E1C">
        <w:rPr>
          <w:color w:val="000000"/>
          <w:lang w:val="en-CA" w:eastAsia="zh-CN"/>
        </w:rPr>
        <w:t>EXIT_ON_CLOSE</w:t>
      </w:r>
      <w:r w:rsidRPr="001B4E1C">
        <w:rPr>
          <w:color w:val="808030"/>
          <w:lang w:val="en-CA" w:eastAsia="zh-CN"/>
        </w:rPr>
        <w:t>)</w:t>
      </w:r>
      <w:r w:rsidRPr="001B4E1C">
        <w:rPr>
          <w:color w:val="800080"/>
          <w:lang w:val="en-CA" w:eastAsia="zh-CN"/>
        </w:rPr>
        <w:t>;</w:t>
      </w:r>
    </w:p>
    <w:p w14:paraId="3F56A237"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setSize</w:t>
      </w:r>
      <w:r w:rsidRPr="001B4E1C">
        <w:rPr>
          <w:color w:val="808030"/>
          <w:lang w:val="en-CA" w:eastAsia="zh-CN"/>
        </w:rPr>
        <w:t>(</w:t>
      </w:r>
      <w:r w:rsidRPr="001B4E1C">
        <w:rPr>
          <w:color w:val="000000"/>
          <w:lang w:val="en-CA" w:eastAsia="zh-CN"/>
        </w:rPr>
        <w:t>LARGEURFENETRE</w:t>
      </w:r>
      <w:r w:rsidRPr="001B4E1C">
        <w:rPr>
          <w:color w:val="808030"/>
          <w:lang w:val="en-CA" w:eastAsia="zh-CN"/>
        </w:rPr>
        <w:t>,</w:t>
      </w:r>
      <w:r w:rsidRPr="001B4E1C">
        <w:rPr>
          <w:color w:val="000000"/>
          <w:lang w:val="en-CA" w:eastAsia="zh-CN"/>
        </w:rPr>
        <w:t xml:space="preserve"> HAUTEURFENETRE</w:t>
      </w:r>
      <w:r w:rsidRPr="001B4E1C">
        <w:rPr>
          <w:color w:val="808030"/>
          <w:lang w:val="en-CA" w:eastAsia="zh-CN"/>
        </w:rPr>
        <w:t>)</w:t>
      </w:r>
      <w:r w:rsidRPr="001B4E1C">
        <w:rPr>
          <w:color w:val="800080"/>
          <w:lang w:val="en-CA" w:eastAsia="zh-CN"/>
        </w:rPr>
        <w:t>;</w:t>
      </w:r>
    </w:p>
    <w:p w14:paraId="7999FD94"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this</w:t>
      </w:r>
      <w:r w:rsidRPr="001B4E1C">
        <w:rPr>
          <w:color w:val="808030"/>
          <w:lang w:val="en-CA" w:eastAsia="zh-CN"/>
        </w:rPr>
        <w:t>.</w:t>
      </w:r>
      <w:r w:rsidRPr="001B4E1C">
        <w:rPr>
          <w:color w:val="000000"/>
          <w:lang w:val="en-CA" w:eastAsia="zh-CN"/>
        </w:rPr>
        <w:t>setVisible</w:t>
      </w:r>
      <w:r w:rsidRPr="001B4E1C">
        <w:rPr>
          <w:color w:val="808030"/>
          <w:lang w:val="en-CA" w:eastAsia="zh-CN"/>
        </w:rPr>
        <w:t>(</w:t>
      </w:r>
      <w:r w:rsidRPr="001B4E1C">
        <w:rPr>
          <w:b/>
          <w:bCs/>
          <w:color w:val="800000"/>
          <w:lang w:val="en-CA" w:eastAsia="zh-CN"/>
        </w:rPr>
        <w:t>true</w:t>
      </w:r>
      <w:r w:rsidRPr="001B4E1C">
        <w:rPr>
          <w:color w:val="808030"/>
          <w:lang w:val="en-CA" w:eastAsia="zh-CN"/>
        </w:rPr>
        <w:t>)</w:t>
      </w:r>
      <w:r w:rsidRPr="001B4E1C">
        <w:rPr>
          <w:color w:val="800080"/>
          <w:lang w:val="en-CA" w:eastAsia="zh-CN"/>
        </w:rPr>
        <w:t>;</w:t>
      </w:r>
    </w:p>
    <w:p w14:paraId="23A222A9" w14:textId="77777777" w:rsidR="001B4E1C" w:rsidRPr="001B4E1C" w:rsidRDefault="001B4E1C" w:rsidP="001B4E1C">
      <w:pPr>
        <w:pStyle w:val="Code"/>
        <w:rPr>
          <w:color w:val="000000"/>
          <w:lang w:eastAsia="zh-CN"/>
        </w:rPr>
      </w:pPr>
      <w:r w:rsidRPr="001B4E1C">
        <w:rPr>
          <w:color w:val="000000"/>
          <w:lang w:val="en-CA" w:eastAsia="zh-CN"/>
        </w:rPr>
        <w:t xml:space="preserve">  </w:t>
      </w:r>
      <w:r w:rsidRPr="001B4E1C">
        <w:rPr>
          <w:color w:val="800080"/>
          <w:lang w:eastAsia="zh-CN"/>
        </w:rPr>
        <w:t>}</w:t>
      </w:r>
    </w:p>
    <w:p w14:paraId="1E1865AB" w14:textId="77777777" w:rsidR="001B4E1C" w:rsidRPr="001B4E1C" w:rsidRDefault="001B4E1C" w:rsidP="001B4E1C">
      <w:pPr>
        <w:pStyle w:val="Code"/>
        <w:rPr>
          <w:color w:val="000000"/>
          <w:lang w:eastAsia="zh-CN"/>
        </w:rPr>
      </w:pPr>
    </w:p>
    <w:p w14:paraId="29011469"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Méthode d'objet de la classe ExempleEvenementSouris qui est</w:t>
      </w:r>
    </w:p>
    <w:p w14:paraId="2978B7F8" w14:textId="77777777" w:rsidR="001B4E1C" w:rsidRPr="001B4E1C" w:rsidRDefault="001B4E1C" w:rsidP="001B4E1C">
      <w:pPr>
        <w:pStyle w:val="Code"/>
        <w:rPr>
          <w:color w:val="000000"/>
          <w:lang w:eastAsia="zh-CN"/>
        </w:rPr>
      </w:pPr>
      <w:r w:rsidRPr="001B4E1C">
        <w:rPr>
          <w:color w:val="000000"/>
          <w:lang w:eastAsia="zh-CN"/>
        </w:rPr>
        <w:t xml:space="preserve">  </w:t>
      </w:r>
      <w:r w:rsidRPr="001B4E1C">
        <w:rPr>
          <w:color w:val="696969"/>
          <w:lang w:eastAsia="zh-CN"/>
        </w:rPr>
        <w:t>// appelée si le bouton de souris est enfoncé</w:t>
      </w:r>
    </w:p>
    <w:p w14:paraId="173664EF" w14:textId="77777777" w:rsidR="001B4E1C" w:rsidRPr="001B4E1C" w:rsidRDefault="001B4E1C" w:rsidP="001B4E1C">
      <w:pPr>
        <w:pStyle w:val="Code"/>
        <w:rPr>
          <w:color w:val="000000"/>
          <w:lang w:val="en-CA" w:eastAsia="zh-CN"/>
        </w:rPr>
      </w:pPr>
      <w:r w:rsidRPr="001B4E1C">
        <w:rPr>
          <w:color w:val="000000"/>
          <w:lang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mousePressed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CCAF560" w14:textId="77777777" w:rsidR="001B4E1C" w:rsidRPr="001B4E1C" w:rsidRDefault="001B4E1C" w:rsidP="001B4E1C">
      <w:pPr>
        <w:pStyle w:val="Code"/>
        <w:rPr>
          <w:color w:val="000000"/>
          <w:lang w:val="fr-FR" w:eastAsia="zh-CN"/>
        </w:rPr>
      </w:pPr>
      <w:r w:rsidRPr="001B4E1C">
        <w:rPr>
          <w:color w:val="000000"/>
          <w:lang w:val="en-CA" w:eastAsia="zh-CN"/>
        </w:rPr>
        <w:t xml:space="preserve">    </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getX</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x de la souris dans la variable x</w:t>
      </w:r>
    </w:p>
    <w:p w14:paraId="31342178" w14:textId="77777777" w:rsidR="001B4E1C" w:rsidRPr="001B4E1C" w:rsidRDefault="001B4E1C" w:rsidP="001B4E1C">
      <w:pPr>
        <w:pStyle w:val="Code"/>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leMouseEvent</w:t>
      </w:r>
      <w:r w:rsidRPr="001B4E1C">
        <w:rPr>
          <w:color w:val="808030"/>
          <w:lang w:val="fr-FR" w:eastAsia="zh-CN"/>
        </w:rPr>
        <w:t>.</w:t>
      </w:r>
      <w:r w:rsidRPr="001B4E1C">
        <w:rPr>
          <w:color w:val="000000"/>
          <w:lang w:val="fr-FR" w:eastAsia="zh-CN"/>
        </w:rPr>
        <w:t>getY</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place la coordonnée y de la souris dans la variable y</w:t>
      </w:r>
    </w:p>
    <w:p w14:paraId="37F4B7E9"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repaint() provoque un nouvel appel à paint()</w:t>
      </w:r>
    </w:p>
    <w:p w14:paraId="42402BC7" w14:textId="77777777" w:rsidR="001B4E1C" w:rsidRPr="001B4E1C" w:rsidRDefault="001B4E1C" w:rsidP="001B4E1C">
      <w:pPr>
        <w:pStyle w:val="Code"/>
        <w:rPr>
          <w:color w:val="000000"/>
          <w:lang w:val="fr-FR" w:eastAsia="zh-CN"/>
        </w:rPr>
      </w:pPr>
      <w:r w:rsidRPr="001B4E1C">
        <w:rPr>
          <w:color w:val="000000"/>
          <w:lang w:val="fr-FR" w:eastAsia="zh-CN"/>
        </w:rPr>
        <w:t xml:space="preserve">    repaint</w:t>
      </w:r>
      <w:r w:rsidRPr="001B4E1C">
        <w:rPr>
          <w:color w:val="808030"/>
          <w:lang w:val="fr-FR" w:eastAsia="zh-CN"/>
        </w:rPr>
        <w:t>()</w:t>
      </w:r>
      <w:r w:rsidRPr="001B4E1C">
        <w:rPr>
          <w:color w:val="800080"/>
          <w:lang w:val="fr-FR" w:eastAsia="zh-CN"/>
        </w:rPr>
        <w:t>;</w:t>
      </w:r>
    </w:p>
    <w:p w14:paraId="32DC4BBC"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800080"/>
          <w:lang w:val="fr-FR" w:eastAsia="zh-CN"/>
        </w:rPr>
        <w:t>}</w:t>
      </w:r>
    </w:p>
    <w:p w14:paraId="485227FD" w14:textId="77777777" w:rsidR="001B4E1C" w:rsidRPr="001B4E1C" w:rsidRDefault="001B4E1C" w:rsidP="00790DA8">
      <w:pPr>
        <w:pStyle w:val="Code"/>
        <w:keepNext w:val="0"/>
        <w:keepLines w:val="0"/>
        <w:rPr>
          <w:color w:val="000000"/>
          <w:lang w:val="fr-FR" w:eastAsia="zh-CN"/>
        </w:rPr>
      </w:pPr>
    </w:p>
    <w:p w14:paraId="12D4F3B3"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Il faut absolument définir les autres méthodes pour les autres</w:t>
      </w:r>
    </w:p>
    <w:p w14:paraId="0E95C4E4"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événements de souris même s'il ne font rien</w:t>
      </w:r>
    </w:p>
    <w:p w14:paraId="22AF0E69" w14:textId="77777777" w:rsidR="001B4E1C" w:rsidRPr="001B4E1C" w:rsidRDefault="001B4E1C" w:rsidP="001B4E1C">
      <w:pPr>
        <w:pStyle w:val="Code"/>
        <w:rPr>
          <w:color w:val="000000"/>
          <w:lang w:val="en-CA" w:eastAsia="zh-CN"/>
        </w:rPr>
      </w:pPr>
      <w:r w:rsidRPr="001B4E1C">
        <w:rPr>
          <w:color w:val="000000"/>
          <w:lang w:val="fr-FR"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mouseClicked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30C892BC" w14:textId="77777777" w:rsidR="001B4E1C" w:rsidRPr="001B4E1C" w:rsidRDefault="001B4E1C" w:rsidP="001B4E1C">
      <w:pPr>
        <w:pStyle w:val="Code"/>
        <w:rPr>
          <w:color w:val="000000"/>
          <w:lang w:val="en-CA" w:eastAsia="zh-CN"/>
        </w:rPr>
      </w:pPr>
    </w:p>
    <w:p w14:paraId="19B1FFCE"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mouseEntered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5CAF3C94" w14:textId="77777777" w:rsidR="001B4E1C" w:rsidRPr="001B4E1C" w:rsidRDefault="001B4E1C" w:rsidP="001B4E1C">
      <w:pPr>
        <w:pStyle w:val="Code"/>
        <w:rPr>
          <w:color w:val="000000"/>
          <w:lang w:val="en-CA" w:eastAsia="zh-CN"/>
        </w:rPr>
      </w:pPr>
    </w:p>
    <w:p w14:paraId="49B3E331"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mouseExited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51F9815" w14:textId="77777777" w:rsidR="001B4E1C" w:rsidRPr="001B4E1C" w:rsidRDefault="001B4E1C" w:rsidP="001B4E1C">
      <w:pPr>
        <w:pStyle w:val="Code"/>
        <w:rPr>
          <w:color w:val="000000"/>
          <w:lang w:val="en-CA" w:eastAsia="zh-CN"/>
        </w:rPr>
      </w:pPr>
    </w:p>
    <w:p w14:paraId="781A29D4" w14:textId="77777777" w:rsidR="001B4E1C" w:rsidRPr="001B4E1C" w:rsidRDefault="001B4E1C" w:rsidP="001B4E1C">
      <w:pPr>
        <w:pStyle w:val="Code"/>
        <w:rPr>
          <w:color w:val="000000"/>
          <w:lang w:val="en-CA" w:eastAsia="zh-CN"/>
        </w:rPr>
      </w:pPr>
      <w:r w:rsidRPr="001B4E1C">
        <w:rPr>
          <w:color w:val="000000"/>
          <w:lang w:val="en-CA" w:eastAsia="zh-CN"/>
        </w:rPr>
        <w:t xml:space="preserve">  </w:t>
      </w:r>
      <w:r w:rsidRPr="001B4E1C">
        <w:rPr>
          <w:b/>
          <w:bCs/>
          <w:color w:val="800000"/>
          <w:lang w:val="en-CA" w:eastAsia="zh-CN"/>
        </w:rPr>
        <w:t>public</w:t>
      </w:r>
      <w:r w:rsidRPr="001B4E1C">
        <w:rPr>
          <w:color w:val="000000"/>
          <w:lang w:val="en-CA" w:eastAsia="zh-CN"/>
        </w:rPr>
        <w:t xml:space="preserve"> </w:t>
      </w:r>
      <w:r w:rsidRPr="001B4E1C">
        <w:rPr>
          <w:color w:val="BB7977"/>
          <w:lang w:val="en-CA" w:eastAsia="zh-CN"/>
        </w:rPr>
        <w:t>void</w:t>
      </w:r>
      <w:r w:rsidRPr="001B4E1C">
        <w:rPr>
          <w:color w:val="000000"/>
          <w:lang w:val="en-CA" w:eastAsia="zh-CN"/>
        </w:rPr>
        <w:t xml:space="preserve"> mouseReleased</w:t>
      </w:r>
      <w:r w:rsidRPr="001B4E1C">
        <w:rPr>
          <w:color w:val="808030"/>
          <w:lang w:val="en-CA" w:eastAsia="zh-CN"/>
        </w:rPr>
        <w:t>(</w:t>
      </w:r>
      <w:r w:rsidRPr="001B4E1C">
        <w:rPr>
          <w:b/>
          <w:bCs/>
          <w:color w:val="BB7977"/>
          <w:lang w:val="en-CA" w:eastAsia="zh-CN"/>
        </w:rPr>
        <w:t>MouseEvent</w:t>
      </w:r>
      <w:r w:rsidRPr="001B4E1C">
        <w:rPr>
          <w:color w:val="000000"/>
          <w:lang w:val="en-CA" w:eastAsia="zh-CN"/>
        </w:rPr>
        <w:t xml:space="preserve"> leMouseEvent</w:t>
      </w:r>
      <w:r w:rsidRPr="001B4E1C">
        <w:rPr>
          <w:color w:val="808030"/>
          <w:lang w:val="en-CA" w:eastAsia="zh-CN"/>
        </w:rPr>
        <w:t>)</w:t>
      </w:r>
      <w:r w:rsidRPr="001B4E1C">
        <w:rPr>
          <w:color w:val="000000"/>
          <w:lang w:val="en-CA" w:eastAsia="zh-CN"/>
        </w:rPr>
        <w:t xml:space="preserve"> </w:t>
      </w:r>
      <w:r w:rsidRPr="001B4E1C">
        <w:rPr>
          <w:color w:val="800080"/>
          <w:lang w:val="en-CA" w:eastAsia="zh-CN"/>
        </w:rPr>
        <w:t>{}</w:t>
      </w:r>
    </w:p>
    <w:p w14:paraId="1EC39FCE" w14:textId="77777777" w:rsidR="001B4E1C" w:rsidRPr="001B4E1C" w:rsidRDefault="001B4E1C" w:rsidP="00790DA8">
      <w:pPr>
        <w:pStyle w:val="Code"/>
        <w:keepNext w:val="0"/>
        <w:keepLines w:val="0"/>
        <w:rPr>
          <w:color w:val="000000"/>
          <w:lang w:val="en-CA" w:eastAsia="zh-CN"/>
        </w:rPr>
      </w:pPr>
    </w:p>
    <w:p w14:paraId="51D669FE" w14:textId="77777777" w:rsidR="001B4E1C" w:rsidRPr="001B4E1C" w:rsidRDefault="001B4E1C" w:rsidP="001B4E1C">
      <w:pPr>
        <w:pStyle w:val="Code"/>
        <w:rPr>
          <w:color w:val="000000"/>
          <w:lang w:val="fr-FR" w:eastAsia="zh-CN"/>
        </w:rPr>
      </w:pPr>
      <w:r w:rsidRPr="001B4E1C">
        <w:rPr>
          <w:color w:val="000000"/>
          <w:lang w:val="en-CA" w:eastAsia="zh-CN"/>
        </w:rPr>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paintBot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w:t>
      </w:r>
      <w:r w:rsidRPr="001B4E1C">
        <w:rPr>
          <w:color w:val="BB7977"/>
          <w:lang w:val="fr-FR" w:eastAsia="zh-CN"/>
        </w:rPr>
        <w:t>int</w:t>
      </w:r>
      <w:r w:rsidRPr="001B4E1C">
        <w:rPr>
          <w:color w:val="000000"/>
          <w:lang w:val="fr-FR" w:eastAsia="zh-CN"/>
        </w:rPr>
        <w:t xml:space="preserve"> hauteur</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9AD0C0B"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696969"/>
          <w:lang w:val="fr-FR" w:eastAsia="zh-CN"/>
        </w:rPr>
        <w:t>// La méthode d'objet utilise directment les variables d'objet x et y</w:t>
      </w:r>
    </w:p>
    <w:p w14:paraId="6EB3C282"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green</w:t>
      </w:r>
      <w:r w:rsidRPr="001B4E1C">
        <w:rPr>
          <w:color w:val="808030"/>
          <w:lang w:val="fr-FR" w:eastAsia="zh-CN"/>
        </w:rPr>
        <w:t>)</w:t>
      </w:r>
      <w:r w:rsidRPr="001B4E1C">
        <w:rPr>
          <w:color w:val="800080"/>
          <w:lang w:val="fr-FR" w:eastAsia="zh-CN"/>
        </w:rPr>
        <w:t>;</w:t>
      </w:r>
    </w:p>
    <w:p w14:paraId="0139DE21"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fillOval</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tête</w:t>
      </w:r>
    </w:p>
    <w:p w14:paraId="240B56DB" w14:textId="77777777" w:rsidR="001B4E1C" w:rsidRPr="001B4E1C" w:rsidRDefault="001B4E1C" w:rsidP="00790DA8">
      <w:pPr>
        <w:pStyle w:val="Code"/>
        <w:keepNext w:val="0"/>
        <w:keepLines w:val="0"/>
        <w:rPr>
          <w:color w:val="000000"/>
          <w:lang w:val="fr-FR" w:eastAsia="zh-CN"/>
        </w:rPr>
      </w:pPr>
    </w:p>
    <w:p w14:paraId="620FD23F"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black</w:t>
      </w:r>
      <w:r w:rsidRPr="001B4E1C">
        <w:rPr>
          <w:color w:val="808030"/>
          <w:lang w:val="fr-FR" w:eastAsia="zh-CN"/>
        </w:rPr>
        <w:t>)</w:t>
      </w:r>
      <w:r w:rsidRPr="001B4E1C">
        <w:rPr>
          <w:color w:val="800080"/>
          <w:lang w:val="fr-FR" w:eastAsia="zh-CN"/>
        </w:rPr>
        <w:t>;</w:t>
      </w:r>
    </w:p>
    <w:p w14:paraId="14019331"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 xml:space="preserve">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gauche</w:t>
      </w:r>
    </w:p>
    <w:p w14:paraId="1B7887EF"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p>
    <w:p w14:paraId="7A039A16" w14:textId="77777777" w:rsidR="001B4E1C" w:rsidRPr="001B4E1C" w:rsidRDefault="001B4E1C" w:rsidP="001B4E1C">
      <w:pPr>
        <w:pStyle w:val="Code"/>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773B3C05" w14:textId="77777777" w:rsidR="001B4E1C" w:rsidRPr="001B4E1C" w:rsidRDefault="001B4E1C" w:rsidP="001B4E1C">
      <w:pPr>
        <w:pStyle w:val="Code"/>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367A79BD" w14:textId="77777777" w:rsidR="001B4E1C" w:rsidRPr="001B4E1C" w:rsidRDefault="001B4E1C" w:rsidP="001B4E1C">
      <w:pPr>
        <w:pStyle w:val="Code"/>
        <w:rPr>
          <w:color w:val="000000"/>
          <w:lang w:val="fr-FR" w:eastAsia="zh-CN"/>
        </w:rPr>
      </w:pP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p>
    <w:p w14:paraId="139D0D1F" w14:textId="77777777" w:rsidR="001B4E1C" w:rsidRPr="001B4E1C" w:rsidRDefault="001B4E1C" w:rsidP="001B4E1C">
      <w:pPr>
        <w:pStyle w:val="Code"/>
        <w:rPr>
          <w:color w:val="000000"/>
          <w:lang w:val="fr-FR" w:eastAsia="zh-CN"/>
        </w:rPr>
      </w:pP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20</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L'oeil droit</w:t>
      </w:r>
    </w:p>
    <w:p w14:paraId="0B0D205A"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drawLine</w:t>
      </w:r>
      <w:r w:rsidRPr="001B4E1C">
        <w:rPr>
          <w:color w:val="808030"/>
          <w:lang w:val="fr-FR" w:eastAsia="zh-CN"/>
        </w:rPr>
        <w:t>(</w:t>
      </w:r>
    </w:p>
    <w:p w14:paraId="119ED81E" w14:textId="77777777" w:rsidR="001B4E1C" w:rsidRPr="001B4E1C" w:rsidRDefault="001B4E1C" w:rsidP="001B4E1C">
      <w:pPr>
        <w:pStyle w:val="Code"/>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15D5ABF3" w14:textId="77777777" w:rsidR="001B4E1C" w:rsidRPr="001B4E1C" w:rsidRDefault="001B4E1C" w:rsidP="001B4E1C">
      <w:pPr>
        <w:pStyle w:val="Code"/>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p>
    <w:p w14:paraId="413253D5" w14:textId="77777777" w:rsidR="001B4E1C" w:rsidRPr="001B4E1C" w:rsidRDefault="001B4E1C" w:rsidP="001B4E1C">
      <w:pPr>
        <w:pStyle w:val="Code"/>
        <w:rPr>
          <w:color w:val="000000"/>
          <w:lang w:val="fr-FR" w:eastAsia="zh-CN"/>
        </w:rPr>
      </w:pP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largeur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4</w:t>
      </w:r>
      <w:r w:rsidRPr="001B4E1C">
        <w:rPr>
          <w:color w:val="808030"/>
          <w:lang w:val="fr-FR" w:eastAsia="zh-CN"/>
        </w:rPr>
        <w:t>,</w:t>
      </w:r>
    </w:p>
    <w:p w14:paraId="42C6E1F4" w14:textId="77777777" w:rsidR="001B4E1C" w:rsidRPr="001B4E1C" w:rsidRDefault="001B4E1C" w:rsidP="001B4E1C">
      <w:pPr>
        <w:pStyle w:val="Code"/>
        <w:rPr>
          <w:color w:val="000000"/>
          <w:lang w:val="fr-FR" w:eastAsia="zh-CN"/>
        </w:rPr>
      </w:pP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3</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La bouche</w:t>
      </w:r>
    </w:p>
    <w:p w14:paraId="62D723BB" w14:textId="77777777" w:rsidR="001B4E1C" w:rsidRPr="001B4E1C" w:rsidRDefault="001B4E1C" w:rsidP="00790DA8">
      <w:pPr>
        <w:pStyle w:val="Code"/>
        <w:keepNext w:val="0"/>
        <w:keepLines w:val="0"/>
        <w:rPr>
          <w:color w:val="000000"/>
          <w:lang w:val="fr-FR" w:eastAsia="zh-CN"/>
        </w:rPr>
      </w:pPr>
    </w:p>
    <w:p w14:paraId="7282B1D2"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setColor</w:t>
      </w:r>
      <w:r w:rsidRPr="001B4E1C">
        <w:rPr>
          <w:color w:val="808030"/>
          <w:lang w:val="fr-FR" w:eastAsia="zh-CN"/>
        </w:rPr>
        <w:t>(</w:t>
      </w:r>
      <w:r w:rsidRPr="001B4E1C">
        <w:rPr>
          <w:color w:val="000000"/>
          <w:lang w:val="fr-FR" w:eastAsia="zh-CN"/>
        </w:rPr>
        <w:t>Color</w:t>
      </w:r>
      <w:r w:rsidRPr="001B4E1C">
        <w:rPr>
          <w:color w:val="808030"/>
          <w:lang w:val="fr-FR" w:eastAsia="zh-CN"/>
        </w:rPr>
        <w:t>.</w:t>
      </w:r>
      <w:r w:rsidRPr="001B4E1C">
        <w:rPr>
          <w:color w:val="000000"/>
          <w:lang w:val="fr-FR" w:eastAsia="zh-CN"/>
        </w:rPr>
        <w:t>red</w:t>
      </w:r>
      <w:r w:rsidRPr="001B4E1C">
        <w:rPr>
          <w:color w:val="808030"/>
          <w:lang w:val="fr-FR" w:eastAsia="zh-CN"/>
        </w:rPr>
        <w:t>)</w:t>
      </w:r>
      <w:r w:rsidRPr="001B4E1C">
        <w:rPr>
          <w:color w:val="800080"/>
          <w:lang w:val="fr-FR" w:eastAsia="zh-CN"/>
        </w:rPr>
        <w:t>;</w:t>
      </w:r>
    </w:p>
    <w:p w14:paraId="1AECACEB"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fillRect</w:t>
      </w:r>
      <w:r w:rsidRPr="001B4E1C">
        <w:rPr>
          <w:color w:val="808030"/>
          <w:lang w:val="fr-FR" w:eastAsia="zh-CN"/>
        </w:rPr>
        <w:t>(</w:t>
      </w:r>
      <w:r w:rsidRPr="001B4E1C">
        <w:rPr>
          <w:color w:val="000000"/>
          <w:lang w:val="fr-FR" w:eastAsia="zh-CN"/>
        </w:rPr>
        <w:t>x</w:t>
      </w:r>
      <w:r w:rsidRPr="001B4E1C">
        <w:rPr>
          <w:color w:val="808030"/>
          <w:lang w:val="fr-FR" w:eastAsia="zh-CN"/>
        </w:rPr>
        <w:t>,</w:t>
      </w:r>
      <w:r w:rsidRPr="001B4E1C">
        <w:rPr>
          <w:color w:val="000000"/>
          <w:lang w:val="fr-FR" w:eastAsia="zh-CN"/>
        </w:rPr>
        <w:t xml:space="preserve"> y </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000000"/>
          <w:lang w:val="fr-FR" w:eastAsia="zh-CN"/>
        </w:rPr>
        <w:t xml:space="preserve"> largeur</w:t>
      </w:r>
      <w:r w:rsidRPr="001B4E1C">
        <w:rPr>
          <w:color w:val="808030"/>
          <w:lang w:val="fr-FR" w:eastAsia="zh-CN"/>
        </w:rPr>
        <w:t>,</w:t>
      </w:r>
      <w:r w:rsidRPr="001B4E1C">
        <w:rPr>
          <w:color w:val="000000"/>
          <w:lang w:val="fr-FR" w:eastAsia="zh-CN"/>
        </w:rPr>
        <w:t xml:space="preserve"> hauteur </w:t>
      </w:r>
      <w:r w:rsidRPr="001B4E1C">
        <w:rPr>
          <w:color w:val="808030"/>
          <w:lang w:val="fr-FR" w:eastAsia="zh-CN"/>
        </w:rPr>
        <w:t>/</w:t>
      </w:r>
      <w:r w:rsidRPr="001B4E1C">
        <w:rPr>
          <w:color w:val="000000"/>
          <w:lang w:val="fr-FR" w:eastAsia="zh-CN"/>
        </w:rPr>
        <w:t xml:space="preserve"> </w:t>
      </w:r>
      <w:r w:rsidRPr="001B4E1C">
        <w:rPr>
          <w:color w:val="008C00"/>
          <w:lang w:val="fr-FR" w:eastAsia="zh-CN"/>
        </w:rPr>
        <w:t>2</w:t>
      </w:r>
      <w:r w:rsidRPr="001B4E1C">
        <w:rPr>
          <w:color w:val="808030"/>
          <w:lang w:val="fr-FR" w:eastAsia="zh-CN"/>
        </w:rPr>
        <w:t>)</w:t>
      </w:r>
      <w:r w:rsidRPr="001B4E1C">
        <w:rPr>
          <w:color w:val="800080"/>
          <w:lang w:val="fr-FR" w:eastAsia="zh-CN"/>
        </w:rPr>
        <w:t>;</w:t>
      </w:r>
      <w:r w:rsidRPr="001B4E1C">
        <w:rPr>
          <w:color w:val="000000"/>
          <w:lang w:val="fr-FR" w:eastAsia="zh-CN"/>
        </w:rPr>
        <w:t xml:space="preserve"> </w:t>
      </w:r>
      <w:r w:rsidRPr="001B4E1C">
        <w:rPr>
          <w:color w:val="696969"/>
          <w:lang w:val="fr-FR" w:eastAsia="zh-CN"/>
        </w:rPr>
        <w:t>// Le corps</w:t>
      </w:r>
    </w:p>
    <w:p w14:paraId="04B26EF1"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color w:val="800080"/>
          <w:lang w:val="fr-FR" w:eastAsia="zh-CN"/>
        </w:rPr>
        <w:t>}</w:t>
      </w:r>
    </w:p>
    <w:p w14:paraId="4C56D689" w14:textId="77777777" w:rsidR="001B4E1C" w:rsidRPr="001B4E1C" w:rsidRDefault="001B4E1C" w:rsidP="00790DA8">
      <w:pPr>
        <w:pStyle w:val="Code"/>
        <w:keepNext w:val="0"/>
        <w:keepLines w:val="0"/>
        <w:rPr>
          <w:color w:val="000000"/>
          <w:lang w:val="fr-FR" w:eastAsia="zh-CN"/>
        </w:rPr>
      </w:pPr>
    </w:p>
    <w:p w14:paraId="3A712E72" w14:textId="77777777" w:rsidR="001B4E1C" w:rsidRPr="001B4E1C" w:rsidRDefault="001B4E1C" w:rsidP="001B4E1C">
      <w:pPr>
        <w:pStyle w:val="Code"/>
        <w:rPr>
          <w:color w:val="000000"/>
          <w:lang w:val="fr-FR" w:eastAsia="zh-CN"/>
        </w:rPr>
      </w:pPr>
      <w:r w:rsidRPr="001B4E1C">
        <w:rPr>
          <w:color w:val="000000"/>
          <w:lang w:val="fr-FR" w:eastAsia="zh-CN"/>
        </w:rPr>
        <w:lastRenderedPageBreak/>
        <w:t xml:space="preserve">  </w:t>
      </w:r>
      <w:r w:rsidRPr="001B4E1C">
        <w:rPr>
          <w:b/>
          <w:bCs/>
          <w:color w:val="800000"/>
          <w:lang w:val="fr-FR" w:eastAsia="zh-CN"/>
        </w:rPr>
        <w:t>public</w:t>
      </w:r>
      <w:r w:rsidRPr="001B4E1C">
        <w:rPr>
          <w:color w:val="000000"/>
          <w:lang w:val="fr-FR" w:eastAsia="zh-CN"/>
        </w:rPr>
        <w:t xml:space="preserve"> </w:t>
      </w:r>
      <w:r w:rsidRPr="001B4E1C">
        <w:rPr>
          <w:color w:val="BB7977"/>
          <w:lang w:val="fr-FR" w:eastAsia="zh-CN"/>
        </w:rPr>
        <w:t>void</w:t>
      </w:r>
      <w:r w:rsidRPr="001B4E1C">
        <w:rPr>
          <w:color w:val="000000"/>
          <w:lang w:val="fr-FR" w:eastAsia="zh-CN"/>
        </w:rPr>
        <w:t xml:space="preserve"> paint</w:t>
      </w:r>
      <w:r w:rsidRPr="001B4E1C">
        <w:rPr>
          <w:color w:val="808030"/>
          <w:lang w:val="fr-FR" w:eastAsia="zh-CN"/>
        </w:rPr>
        <w:t>(</w:t>
      </w:r>
      <w:r w:rsidRPr="001B4E1C">
        <w:rPr>
          <w:color w:val="000000"/>
          <w:lang w:val="fr-FR" w:eastAsia="zh-CN"/>
        </w:rPr>
        <w:t>Graphics g</w:t>
      </w:r>
      <w:r w:rsidRPr="001B4E1C">
        <w:rPr>
          <w:color w:val="808030"/>
          <w:lang w:val="fr-FR" w:eastAsia="zh-CN"/>
        </w:rPr>
        <w:t>)</w:t>
      </w:r>
      <w:r w:rsidRPr="001B4E1C">
        <w:rPr>
          <w:color w:val="000000"/>
          <w:lang w:val="fr-FR" w:eastAsia="zh-CN"/>
        </w:rPr>
        <w:t xml:space="preserve"> </w:t>
      </w:r>
      <w:r w:rsidRPr="001B4E1C">
        <w:rPr>
          <w:color w:val="800080"/>
          <w:lang w:val="fr-FR" w:eastAsia="zh-CN"/>
        </w:rPr>
        <w:t>{</w:t>
      </w:r>
    </w:p>
    <w:p w14:paraId="230F9BBD" w14:textId="77777777" w:rsidR="001B4E1C" w:rsidRPr="001B4E1C" w:rsidRDefault="001B4E1C" w:rsidP="001B4E1C">
      <w:pPr>
        <w:pStyle w:val="Code"/>
        <w:rPr>
          <w:color w:val="000000"/>
          <w:lang w:val="fr-FR" w:eastAsia="zh-CN"/>
        </w:rPr>
      </w:pPr>
      <w:r w:rsidRPr="001B4E1C">
        <w:rPr>
          <w:color w:val="000000"/>
          <w:lang w:val="fr-FR" w:eastAsia="zh-CN"/>
        </w:rPr>
        <w:t xml:space="preserve">    </w:t>
      </w:r>
      <w:r w:rsidRPr="001B4E1C">
        <w:rPr>
          <w:b/>
          <w:bCs/>
          <w:color w:val="800000"/>
          <w:lang w:val="fr-FR" w:eastAsia="zh-CN"/>
        </w:rPr>
        <w:t>super</w:t>
      </w:r>
      <w:r w:rsidRPr="001B4E1C">
        <w:rPr>
          <w:color w:val="808030"/>
          <w:lang w:val="fr-FR" w:eastAsia="zh-CN"/>
        </w:rPr>
        <w:t>.</w:t>
      </w:r>
      <w:r w:rsidRPr="001B4E1C">
        <w:rPr>
          <w:color w:val="000000"/>
          <w:lang w:val="fr-FR" w:eastAsia="zh-CN"/>
        </w:rPr>
        <w:t>paint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800080"/>
          <w:lang w:val="fr-FR" w:eastAsia="zh-CN"/>
        </w:rPr>
        <w:t>;</w:t>
      </w:r>
    </w:p>
    <w:p w14:paraId="28D670B6" w14:textId="77777777" w:rsidR="001B4E1C" w:rsidRPr="001B4E1C" w:rsidRDefault="001B4E1C" w:rsidP="001B4E1C">
      <w:pPr>
        <w:pStyle w:val="Code"/>
        <w:rPr>
          <w:color w:val="000000"/>
          <w:lang w:val="fr-FR" w:eastAsia="zh-CN"/>
        </w:rPr>
      </w:pPr>
      <w:r w:rsidRPr="001B4E1C">
        <w:rPr>
          <w:color w:val="000000"/>
          <w:lang w:val="fr-FR" w:eastAsia="zh-CN"/>
        </w:rPr>
        <w:t xml:space="preserve">    paintBot</w:t>
      </w:r>
      <w:r w:rsidRPr="001B4E1C">
        <w:rPr>
          <w:color w:val="808030"/>
          <w:lang w:val="fr-FR" w:eastAsia="zh-CN"/>
        </w:rPr>
        <w:t>(</w:t>
      </w:r>
      <w:r w:rsidRPr="001B4E1C">
        <w:rPr>
          <w:color w:val="000000"/>
          <w:lang w:val="fr-FR" w:eastAsia="zh-CN"/>
        </w:rPr>
        <w:t>g</w:t>
      </w:r>
      <w:r w:rsidRPr="001B4E1C">
        <w:rPr>
          <w:color w:val="808030"/>
          <w:lang w:val="fr-FR" w:eastAsia="zh-CN"/>
        </w:rPr>
        <w:t>,</w:t>
      </w:r>
      <w:r w:rsidRPr="001B4E1C">
        <w:rPr>
          <w:color w:val="000000"/>
          <w:lang w:val="fr-FR" w:eastAsia="zh-CN"/>
        </w:rPr>
        <w:t xml:space="preserve"> LARGEURFENETRE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8</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6</w:t>
      </w:r>
      <w:r w:rsidRPr="001B4E1C">
        <w:rPr>
          <w:color w:val="808030"/>
          <w:lang w:val="fr-FR" w:eastAsia="zh-CN"/>
        </w:rPr>
        <w:t>)</w:t>
      </w:r>
      <w:r w:rsidRPr="001B4E1C">
        <w:rPr>
          <w:color w:val="800080"/>
          <w:lang w:val="fr-FR" w:eastAsia="zh-CN"/>
        </w:rPr>
        <w:t>;</w:t>
      </w:r>
    </w:p>
    <w:p w14:paraId="45AEC1CB" w14:textId="77777777" w:rsidR="001B4E1C" w:rsidRPr="001B4E1C" w:rsidRDefault="001B4E1C" w:rsidP="001B4E1C">
      <w:pPr>
        <w:pStyle w:val="Code"/>
        <w:rPr>
          <w:color w:val="000000"/>
          <w:lang w:val="fr-FR" w:eastAsia="zh-CN"/>
        </w:rPr>
      </w:pPr>
      <w:r w:rsidRPr="001B4E1C">
        <w:rPr>
          <w:color w:val="000000"/>
          <w:lang w:val="fr-FR" w:eastAsia="zh-CN"/>
        </w:rPr>
        <w:t xml:space="preserve">    g</w:t>
      </w:r>
      <w:r w:rsidRPr="001B4E1C">
        <w:rPr>
          <w:color w:val="808030"/>
          <w:lang w:val="fr-FR" w:eastAsia="zh-CN"/>
        </w:rPr>
        <w:t>.</w:t>
      </w:r>
      <w:r w:rsidRPr="001B4E1C">
        <w:rPr>
          <w:color w:val="000000"/>
          <w:lang w:val="fr-FR" w:eastAsia="zh-CN"/>
        </w:rPr>
        <w:t>drawString</w:t>
      </w:r>
      <w:r w:rsidRPr="001B4E1C">
        <w:rPr>
          <w:color w:val="808030"/>
          <w:lang w:val="fr-FR" w:eastAsia="zh-CN"/>
        </w:rPr>
        <w:t>(</w:t>
      </w:r>
      <w:r w:rsidRPr="001B4E1C">
        <w:rPr>
          <w:color w:val="0000E6"/>
          <w:lang w:val="fr-FR" w:eastAsia="zh-CN"/>
        </w:rPr>
        <w:t>"x="</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x </w:t>
      </w:r>
      <w:r w:rsidRPr="001B4E1C">
        <w:rPr>
          <w:color w:val="808030"/>
          <w:lang w:val="fr-FR" w:eastAsia="zh-CN"/>
        </w:rPr>
        <w:t>+</w:t>
      </w:r>
      <w:r w:rsidRPr="001B4E1C">
        <w:rPr>
          <w:color w:val="000000"/>
          <w:lang w:val="fr-FR" w:eastAsia="zh-CN"/>
        </w:rPr>
        <w:t xml:space="preserve"> </w:t>
      </w:r>
      <w:r w:rsidRPr="001B4E1C">
        <w:rPr>
          <w:color w:val="0000E6"/>
          <w:lang w:val="fr-FR" w:eastAsia="zh-CN"/>
        </w:rPr>
        <w:t>" y="</w:t>
      </w:r>
      <w:r w:rsidRPr="001B4E1C">
        <w:rPr>
          <w:color w:val="000000"/>
          <w:lang w:val="fr-FR" w:eastAsia="zh-CN"/>
        </w:rPr>
        <w:t xml:space="preserve"> </w:t>
      </w:r>
      <w:r w:rsidRPr="001B4E1C">
        <w:rPr>
          <w:color w:val="808030"/>
          <w:lang w:val="fr-FR" w:eastAsia="zh-CN"/>
        </w:rPr>
        <w:t>+</w:t>
      </w:r>
      <w:r w:rsidRPr="001B4E1C">
        <w:rPr>
          <w:color w:val="000000"/>
          <w:lang w:val="fr-FR" w:eastAsia="zh-CN"/>
        </w:rPr>
        <w:t xml:space="preserve"> y</w:t>
      </w:r>
      <w:r w:rsidRPr="001B4E1C">
        <w:rPr>
          <w:color w:val="808030"/>
          <w:lang w:val="fr-FR" w:eastAsia="zh-CN"/>
        </w:rPr>
        <w:t>,</w:t>
      </w:r>
      <w:r w:rsidRPr="001B4E1C">
        <w:rPr>
          <w:color w:val="000000"/>
          <w:lang w:val="fr-FR" w:eastAsia="zh-CN"/>
        </w:rPr>
        <w:t xml:space="preserve"> </w:t>
      </w:r>
      <w:r w:rsidRPr="001B4E1C">
        <w:rPr>
          <w:color w:val="008C00"/>
          <w:lang w:val="fr-FR" w:eastAsia="zh-CN"/>
        </w:rPr>
        <w:t>10</w:t>
      </w:r>
      <w:r w:rsidRPr="001B4E1C">
        <w:rPr>
          <w:color w:val="808030"/>
          <w:lang w:val="fr-FR" w:eastAsia="zh-CN"/>
        </w:rPr>
        <w:t>,</w:t>
      </w:r>
      <w:r w:rsidRPr="001B4E1C">
        <w:rPr>
          <w:color w:val="000000"/>
          <w:lang w:val="fr-FR" w:eastAsia="zh-CN"/>
        </w:rPr>
        <w:t xml:space="preserve"> HAUTEURFENETRE </w:t>
      </w:r>
      <w:r w:rsidRPr="001B4E1C">
        <w:rPr>
          <w:color w:val="808030"/>
          <w:lang w:val="fr-FR" w:eastAsia="zh-CN"/>
        </w:rPr>
        <w:t>-</w:t>
      </w:r>
      <w:r w:rsidRPr="001B4E1C">
        <w:rPr>
          <w:color w:val="000000"/>
          <w:lang w:val="fr-FR" w:eastAsia="zh-CN"/>
        </w:rPr>
        <w:t xml:space="preserve"> </w:t>
      </w:r>
      <w:r w:rsidRPr="001B4E1C">
        <w:rPr>
          <w:color w:val="008C00"/>
          <w:lang w:val="fr-FR" w:eastAsia="zh-CN"/>
        </w:rPr>
        <w:t>50</w:t>
      </w:r>
      <w:r w:rsidRPr="001B4E1C">
        <w:rPr>
          <w:color w:val="808030"/>
          <w:lang w:val="fr-FR" w:eastAsia="zh-CN"/>
        </w:rPr>
        <w:t>)</w:t>
      </w:r>
      <w:r w:rsidRPr="001B4E1C">
        <w:rPr>
          <w:color w:val="800080"/>
          <w:lang w:val="fr-FR" w:eastAsia="zh-CN"/>
        </w:rPr>
        <w:t>;</w:t>
      </w:r>
    </w:p>
    <w:p w14:paraId="5C4D741E" w14:textId="77777777" w:rsidR="001B4E1C" w:rsidRPr="008B351D" w:rsidRDefault="001B4E1C" w:rsidP="001B4E1C">
      <w:pPr>
        <w:pStyle w:val="Code"/>
        <w:rPr>
          <w:color w:val="000000"/>
          <w:lang w:val="en-US" w:eastAsia="zh-CN"/>
        </w:rPr>
      </w:pPr>
      <w:r w:rsidRPr="001B4E1C">
        <w:rPr>
          <w:color w:val="000000"/>
          <w:lang w:val="fr-FR" w:eastAsia="zh-CN"/>
        </w:rPr>
        <w:t xml:space="preserve">  </w:t>
      </w:r>
      <w:r w:rsidRPr="008B351D">
        <w:rPr>
          <w:color w:val="800080"/>
          <w:lang w:val="en-US" w:eastAsia="zh-CN"/>
        </w:rPr>
        <w:t>}</w:t>
      </w:r>
    </w:p>
    <w:p w14:paraId="226C87E7" w14:textId="77777777" w:rsidR="001B4E1C" w:rsidRPr="008B351D" w:rsidRDefault="001B4E1C" w:rsidP="001B4E1C">
      <w:pPr>
        <w:pStyle w:val="Code"/>
        <w:rPr>
          <w:color w:val="000000"/>
          <w:lang w:val="en-US" w:eastAsia="zh-CN"/>
        </w:rPr>
      </w:pPr>
    </w:p>
    <w:p w14:paraId="38A67D10" w14:textId="77777777" w:rsidR="001B4E1C" w:rsidRPr="008B351D" w:rsidRDefault="001B4E1C" w:rsidP="001B4E1C">
      <w:pPr>
        <w:pStyle w:val="Code"/>
        <w:rPr>
          <w:color w:val="000000"/>
          <w:lang w:val="en-US" w:eastAsia="zh-CN"/>
        </w:rPr>
      </w:pPr>
      <w:r w:rsidRPr="008B351D">
        <w:rPr>
          <w:color w:val="000000"/>
          <w:lang w:val="en-US" w:eastAsia="zh-CN"/>
        </w:rPr>
        <w:t xml:space="preserve">  </w:t>
      </w: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color w:val="BB7977"/>
          <w:lang w:val="en-US" w:eastAsia="zh-CN"/>
        </w:rPr>
        <w:t>void</w:t>
      </w:r>
      <w:r w:rsidRPr="008B351D">
        <w:rPr>
          <w:color w:val="000000"/>
          <w:lang w:val="en-US" w:eastAsia="zh-CN"/>
        </w:rPr>
        <w:t xml:space="preserve"> main</w:t>
      </w:r>
      <w:r w:rsidRPr="008B351D">
        <w:rPr>
          <w:color w:val="808030"/>
          <w:lang w:val="en-US" w:eastAsia="zh-CN"/>
        </w:rPr>
        <w:t>(</w:t>
      </w:r>
      <w:r w:rsidRPr="008B351D">
        <w:rPr>
          <w:b/>
          <w:bCs/>
          <w:color w:val="BB7977"/>
          <w:lang w:val="en-US" w:eastAsia="zh-CN"/>
        </w:rPr>
        <w:t>String</w:t>
      </w:r>
      <w:r w:rsidRPr="008B351D">
        <w:rPr>
          <w:color w:val="000000"/>
          <w:lang w:val="en-US" w:eastAsia="zh-CN"/>
        </w:rPr>
        <w:t xml:space="preserve"> args</w:t>
      </w:r>
      <w:r w:rsidRPr="008B351D">
        <w:rPr>
          <w:color w:val="808030"/>
          <w:lang w:val="en-US" w:eastAsia="zh-CN"/>
        </w:rPr>
        <w:t>[])</w:t>
      </w:r>
      <w:r w:rsidRPr="008B351D">
        <w:rPr>
          <w:color w:val="000000"/>
          <w:lang w:val="en-US" w:eastAsia="zh-CN"/>
        </w:rPr>
        <w:t xml:space="preserve"> </w:t>
      </w:r>
      <w:r w:rsidRPr="008B351D">
        <w:rPr>
          <w:color w:val="800080"/>
          <w:lang w:val="en-US" w:eastAsia="zh-CN"/>
        </w:rPr>
        <w:t>{</w:t>
      </w:r>
    </w:p>
    <w:p w14:paraId="6618A7FA" w14:textId="77777777" w:rsidR="001B4E1C" w:rsidRPr="00987493" w:rsidRDefault="001B4E1C" w:rsidP="001B4E1C">
      <w:pPr>
        <w:pStyle w:val="Code"/>
        <w:rPr>
          <w:color w:val="000000"/>
          <w:lang w:val="fr-FR" w:eastAsia="zh-CN"/>
        </w:rPr>
      </w:pPr>
      <w:r w:rsidRPr="008B351D">
        <w:rPr>
          <w:color w:val="000000"/>
          <w:lang w:val="en-US"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5AF10181"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b/>
          <w:bCs/>
          <w:color w:val="800000"/>
          <w:lang w:val="fr-FR" w:eastAsia="zh-CN"/>
        </w:rPr>
        <w:t>new</w:t>
      </w:r>
      <w:r w:rsidRPr="00987493">
        <w:rPr>
          <w:color w:val="000000"/>
          <w:lang w:val="fr-FR" w:eastAsia="zh-CN"/>
        </w:rPr>
        <w:t xml:space="preserve"> ExempleConstantesFinal</w:t>
      </w:r>
      <w:r w:rsidRPr="00987493">
        <w:rPr>
          <w:color w:val="808030"/>
          <w:lang w:val="fr-FR" w:eastAsia="zh-CN"/>
        </w:rPr>
        <w:t>()</w:t>
      </w:r>
      <w:r w:rsidRPr="00987493">
        <w:rPr>
          <w:color w:val="800080"/>
          <w:lang w:val="fr-FR" w:eastAsia="zh-CN"/>
        </w:rPr>
        <w:t>;</w:t>
      </w:r>
    </w:p>
    <w:p w14:paraId="6AD389FA" w14:textId="77777777" w:rsidR="001B4E1C" w:rsidRPr="00987493" w:rsidRDefault="001B4E1C" w:rsidP="001B4E1C">
      <w:pPr>
        <w:pStyle w:val="Code"/>
        <w:rPr>
          <w:color w:val="000000"/>
          <w:lang w:val="fr-FR" w:eastAsia="zh-CN"/>
        </w:rPr>
      </w:pPr>
      <w:r w:rsidRPr="00987493">
        <w:rPr>
          <w:color w:val="000000"/>
          <w:lang w:val="fr-FR" w:eastAsia="zh-CN"/>
        </w:rPr>
        <w:t xml:space="preserve">  </w:t>
      </w:r>
      <w:r w:rsidRPr="00987493">
        <w:rPr>
          <w:color w:val="800080"/>
          <w:lang w:val="fr-FR" w:eastAsia="zh-CN"/>
        </w:rPr>
        <w:t>}</w:t>
      </w:r>
    </w:p>
    <w:p w14:paraId="50612D09" w14:textId="03C1E481" w:rsidR="001B4E1C" w:rsidRDefault="001B4E1C" w:rsidP="001B4E1C">
      <w:pPr>
        <w:pStyle w:val="Code"/>
        <w:rPr>
          <w:color w:val="800080"/>
          <w:lang w:val="fr-FR" w:eastAsia="zh-CN"/>
        </w:rPr>
      </w:pPr>
      <w:r w:rsidRPr="00987493">
        <w:rPr>
          <w:color w:val="800080"/>
          <w:lang w:val="fr-FR" w:eastAsia="zh-CN"/>
        </w:rPr>
        <w:t>}</w:t>
      </w:r>
    </w:p>
    <w:p w14:paraId="4067EE19" w14:textId="77777777" w:rsidR="003E5B17" w:rsidRPr="00987493" w:rsidRDefault="003E5B17" w:rsidP="001B4E1C">
      <w:pPr>
        <w:pStyle w:val="Code"/>
        <w:rPr>
          <w:color w:val="000000"/>
          <w:lang w:val="fr-FR" w:eastAsia="zh-CN"/>
        </w:rPr>
      </w:pPr>
    </w:p>
    <w:p w14:paraId="4BBBFAE0" w14:textId="77777777" w:rsidR="00A03321" w:rsidRDefault="00A03321" w:rsidP="00A03321">
      <w:pPr>
        <w:pStyle w:val="Corpsdetexte"/>
      </w:pPr>
    </w:p>
    <w:p w14:paraId="0594538C" w14:textId="77777777" w:rsidR="00A03321" w:rsidRDefault="00A03321" w:rsidP="00A03321">
      <w:pPr>
        <w:pStyle w:val="Corpsdetexte"/>
      </w:pPr>
      <w:r>
        <w:rPr>
          <w:b/>
          <w:bCs/>
        </w:rPr>
        <w:t>Exercice</w:t>
      </w:r>
      <w:r>
        <w:t xml:space="preserve">. Modifiez le programme précédent en définissant dans la classe </w:t>
      </w:r>
      <w:r>
        <w:rPr>
          <w:i/>
          <w:iCs/>
        </w:rPr>
        <w:t>ExempleConstantesFinal</w:t>
      </w:r>
      <w:r>
        <w:t xml:space="preserve"> deux constantes LARGEURBOT et HAUTEURBOT qui seront utilisées dans l’appel à </w:t>
      </w:r>
      <w:r>
        <w:rPr>
          <w:i/>
          <w:iCs/>
        </w:rPr>
        <w:t>paintBot</w:t>
      </w:r>
      <w:r>
        <w:t>(). La valeur de ces constantes sera calculée à partir des constantes LARGEURFENETRE et HAUTEURFENETRE.</w:t>
      </w:r>
    </w:p>
    <w:p w14:paraId="2655D21D" w14:textId="77777777" w:rsidR="00A03321" w:rsidRPr="001F6D2A" w:rsidRDefault="00A03321" w:rsidP="00A03321">
      <w:pPr>
        <w:pStyle w:val="Corpsdetexte"/>
        <w:numPr>
          <w:ilvl w:val="0"/>
          <w:numId w:val="13"/>
        </w:numPr>
        <w:rPr>
          <w:b/>
        </w:rPr>
      </w:pPr>
      <w:r w:rsidRPr="001F6D2A">
        <w:rPr>
          <w:b/>
        </w:rPr>
        <w:t>Ensemble de constantes (types de données énumérés)</w:t>
      </w:r>
    </w:p>
    <w:p w14:paraId="456A7B7A" w14:textId="037EFBB0" w:rsidR="00A03321" w:rsidRDefault="00A03321" w:rsidP="00A03321">
      <w:pPr>
        <w:pStyle w:val="Corpsdetexte"/>
      </w:pPr>
      <w:r>
        <w:t xml:space="preserve">À noter que la constante </w:t>
      </w:r>
      <w:hyperlink r:id="rId318" w:tooltip="class in java.awt" w:history="1">
        <w:r w:rsidRPr="00D3063E">
          <w:rPr>
            <w:rFonts w:ascii="DejaVu Sans Mono" w:hAnsi="DejaVu Sans Mono" w:cs="Courier New"/>
            <w:b/>
            <w:bCs/>
            <w:color w:val="4A6782"/>
            <w:spacing w:val="0"/>
            <w:sz w:val="21"/>
            <w:szCs w:val="21"/>
          </w:rPr>
          <w:t>Color</w:t>
        </w:r>
      </w:hyperlink>
      <w:r>
        <w:rPr>
          <w:i/>
          <w:iCs/>
        </w:rPr>
        <w:t>.</w:t>
      </w:r>
      <w:hyperlink r:id="rId319" w:anchor="green" w:history="1">
        <w:r>
          <w:rPr>
            <w:rStyle w:val="membernamelink1"/>
            <w:rFonts w:ascii="DejaVu Sans Mono" w:hAnsi="DejaVu Sans Mono" w:cs="Courier New"/>
            <w:color w:val="4A6782"/>
            <w:sz w:val="21"/>
            <w:szCs w:val="21"/>
          </w:rPr>
          <w:t>green</w:t>
        </w:r>
      </w:hyperlink>
      <w:r>
        <w:t xml:space="preserve"> qui représente une couleur de dessin est en fait un nom de variable </w:t>
      </w:r>
      <w:r>
        <w:rPr>
          <w:i/>
          <w:iCs/>
        </w:rPr>
        <w:t>public static</w:t>
      </w:r>
      <w:r>
        <w:t xml:space="preserve"> </w:t>
      </w:r>
      <w:r>
        <w:rPr>
          <w:i/>
          <w:iCs/>
        </w:rPr>
        <w:t>final</w:t>
      </w:r>
      <w:r>
        <w:t xml:space="preserve"> de la classe </w:t>
      </w:r>
      <w:hyperlink r:id="rId320" w:tooltip="class in java.awt" w:history="1">
        <w:r w:rsidRPr="00D3063E">
          <w:rPr>
            <w:rFonts w:ascii="DejaVu Sans Mono" w:hAnsi="DejaVu Sans Mono" w:cs="Courier New"/>
            <w:b/>
            <w:bCs/>
            <w:color w:val="4A6782"/>
            <w:spacing w:val="0"/>
            <w:sz w:val="21"/>
            <w:szCs w:val="21"/>
          </w:rPr>
          <w:t>Color</w:t>
        </w:r>
      </w:hyperlink>
      <w:r>
        <w:t xml:space="preserve">. Il en est de même pour les autres couleurs </w:t>
      </w:r>
      <w:r w:rsidR="004D0AB9">
        <w:t>prédéfinies</w:t>
      </w:r>
      <w:r>
        <w:t xml:space="preserve"> énumérées précédemment.  Ainsi cet ensemble des couleurs est un ensemble de constantes dans la classe </w:t>
      </w:r>
      <w:hyperlink r:id="rId321" w:tooltip="class in java.awt" w:history="1">
        <w:r w:rsidRPr="00D3063E">
          <w:rPr>
            <w:rFonts w:ascii="DejaVu Sans Mono" w:hAnsi="DejaVu Sans Mono" w:cs="Courier New"/>
            <w:b/>
            <w:bCs/>
            <w:color w:val="4A6782"/>
            <w:spacing w:val="0"/>
            <w:sz w:val="21"/>
            <w:szCs w:val="21"/>
          </w:rPr>
          <w:t>Color</w:t>
        </w:r>
      </w:hyperlink>
      <w:r>
        <w:t xml:space="preserve">. Voici un extrait de la classe </w:t>
      </w:r>
      <w:hyperlink r:id="rId322"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qui montre quelques déclarations de couleurs. Une couleur est un objet de la classe </w:t>
      </w:r>
      <w:hyperlink r:id="rId323" w:tooltip="class in java.awt" w:history="1">
        <w:r w:rsidRPr="00D3063E">
          <w:rPr>
            <w:rFonts w:ascii="DejaVu Sans Mono" w:hAnsi="DejaVu Sans Mono" w:cs="Courier New"/>
            <w:b/>
            <w:bCs/>
            <w:color w:val="4A6782"/>
            <w:spacing w:val="0"/>
            <w:sz w:val="21"/>
            <w:szCs w:val="21"/>
          </w:rPr>
          <w:t>Color</w:t>
        </w:r>
      </w:hyperlink>
      <w:r>
        <w:rPr>
          <w:rFonts w:ascii="DejaVu Sans Mono" w:hAnsi="DejaVu Sans Mono" w:cs="Courier New"/>
          <w:b/>
          <w:bCs/>
          <w:color w:val="4A6782"/>
          <w:spacing w:val="0"/>
          <w:sz w:val="21"/>
          <w:szCs w:val="21"/>
        </w:rPr>
        <w:t xml:space="preserve"> </w:t>
      </w:r>
      <w:r>
        <w:t xml:space="preserve">créé avec le constructeur </w:t>
      </w:r>
      <w:hyperlink r:id="rId324" w:anchor="Color-int-int-int-" w:history="1">
        <w:r w:rsidRPr="00744E88">
          <w:rPr>
            <w:rFonts w:ascii="DejaVu Sans Mono" w:hAnsi="DejaVu Sans Mono" w:cs="Courier New"/>
            <w:b/>
            <w:bCs/>
            <w:color w:val="4A6782"/>
            <w:spacing w:val="0"/>
            <w:sz w:val="21"/>
            <w:szCs w:val="21"/>
          </w:rPr>
          <w:t>Color</w:t>
        </w:r>
      </w:hyperlink>
      <w:r w:rsidRPr="00744E88">
        <w:rPr>
          <w:rFonts w:ascii="DejaVu Sans Mono" w:hAnsi="DejaVu Sans Mono" w:cs="Courier New"/>
          <w:color w:val="353833"/>
          <w:spacing w:val="0"/>
          <w:sz w:val="21"/>
          <w:szCs w:val="21"/>
        </w:rPr>
        <w:t>(int r, int g, int b)</w:t>
      </w:r>
      <w:r>
        <w:t>. Chacun des paramètres est un entier entre 0 et 255 qui spécifie l’intensité d’une des trois composantes de la couleur : rouge, vert et bleu. Cette manière de représenter les couleurs correspond au système RGB.</w:t>
      </w:r>
    </w:p>
    <w:p w14:paraId="210FC21A"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public class Color</w:t>
      </w:r>
    </w:p>
    <w:p w14:paraId="74961D8F"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implements java.awt.Paint, java.io.Serializable</w:t>
      </w:r>
    </w:p>
    <w:p w14:paraId="3DF8E70B"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w:t>
      </w:r>
    </w:p>
    <w:p w14:paraId="10C460A6"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w:t>
      </w:r>
    </w:p>
    <w:p w14:paraId="58BC7700"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white = new Color(255,255,255);</w:t>
      </w:r>
    </w:p>
    <w:p w14:paraId="512E2BC4"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lightGray = new Color(192,192,192);</w:t>
      </w:r>
    </w:p>
    <w:p w14:paraId="7351E633"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gray = new Color(128,128,128);</w:t>
      </w:r>
    </w:p>
    <w:p w14:paraId="27F9373A"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darkGray = new Color(64,64,64);</w:t>
      </w:r>
    </w:p>
    <w:p w14:paraId="1EC879EC"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black = new Color(0,0,0);</w:t>
      </w:r>
    </w:p>
    <w:p w14:paraId="0BFA2203"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red = new Color(255,0,0);</w:t>
      </w:r>
    </w:p>
    <w:p w14:paraId="15F78750"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pink = new Color(255,175,175);</w:t>
      </w:r>
    </w:p>
    <w:p w14:paraId="540EC0B5"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orange = new Color(255,200,0);</w:t>
      </w:r>
    </w:p>
    <w:p w14:paraId="5503C5E1"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yellow = new Color(255,255,0);</w:t>
      </w:r>
    </w:p>
    <w:p w14:paraId="0CCB38AF"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green = new Color(0,255,0);</w:t>
      </w:r>
    </w:p>
    <w:p w14:paraId="6B4A5349"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magenta =  new Color(255,0,255);</w:t>
      </w:r>
    </w:p>
    <w:p w14:paraId="1D69FCD3"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cyan = new Color(0,255,255);</w:t>
      </w:r>
    </w:p>
    <w:p w14:paraId="0614F450" w14:textId="77777777" w:rsidR="00A03321" w:rsidRPr="006F3D64" w:rsidRDefault="00A03321" w:rsidP="00A03321">
      <w:pPr>
        <w:rPr>
          <w:rFonts w:ascii="Courier New" w:hAnsi="Courier New" w:cs="Courier New"/>
          <w:lang w:val="en-CA"/>
        </w:rPr>
      </w:pPr>
      <w:r w:rsidRPr="006F3D64">
        <w:rPr>
          <w:rFonts w:ascii="Courier New" w:hAnsi="Courier New" w:cs="Courier New"/>
          <w:lang w:val="en-CA"/>
        </w:rPr>
        <w:tab/>
        <w:t>public static final java.awt.Color blue = new Color(0,255,0);</w:t>
      </w:r>
    </w:p>
    <w:p w14:paraId="6CED4361" w14:textId="77777777" w:rsidR="00A03321" w:rsidRPr="006F3D64" w:rsidRDefault="00A03321" w:rsidP="00A03321">
      <w:pPr>
        <w:rPr>
          <w:rFonts w:ascii="Courier New" w:hAnsi="Courier New" w:cs="Courier New"/>
          <w:lang w:val="en-CA"/>
        </w:rPr>
      </w:pPr>
    </w:p>
    <w:p w14:paraId="653EC16B" w14:textId="77777777" w:rsidR="00A03321" w:rsidRPr="006F3D64" w:rsidRDefault="00A03321" w:rsidP="00A03321">
      <w:pPr>
        <w:rPr>
          <w:rFonts w:ascii="Courier New" w:hAnsi="Courier New" w:cs="Courier New"/>
        </w:rPr>
      </w:pPr>
      <w:r w:rsidRPr="006F3D64">
        <w:rPr>
          <w:rFonts w:ascii="Courier New" w:hAnsi="Courier New" w:cs="Courier New"/>
        </w:rPr>
        <w:t>…</w:t>
      </w:r>
    </w:p>
    <w:p w14:paraId="338F1657" w14:textId="77777777" w:rsidR="00A03321" w:rsidRPr="006F3D64" w:rsidRDefault="00A03321" w:rsidP="00A03321">
      <w:pPr>
        <w:rPr>
          <w:rFonts w:ascii="Courier New" w:hAnsi="Courier New" w:cs="Courier New"/>
        </w:rPr>
      </w:pPr>
    </w:p>
    <w:p w14:paraId="1358D3BC" w14:textId="77777777" w:rsidR="00A03321" w:rsidRPr="006F3D64" w:rsidRDefault="00A03321" w:rsidP="00A03321">
      <w:pPr>
        <w:rPr>
          <w:rFonts w:ascii="Courier New" w:hAnsi="Courier New" w:cs="Courier New"/>
        </w:rPr>
      </w:pPr>
      <w:r w:rsidRPr="006F3D64">
        <w:rPr>
          <w:rFonts w:ascii="Courier New" w:hAnsi="Courier New" w:cs="Courier New"/>
        </w:rPr>
        <w:tab/>
        <w:t>// Constructeur de couleur</w:t>
      </w:r>
    </w:p>
    <w:p w14:paraId="51BF9BC0" w14:textId="77777777" w:rsidR="00A03321" w:rsidRPr="00F25CFC" w:rsidRDefault="00A03321" w:rsidP="00A03321">
      <w:pPr>
        <w:rPr>
          <w:rFonts w:ascii="Courier New" w:hAnsi="Courier New" w:cs="Courier New"/>
          <w:lang w:val="fr-CA"/>
        </w:rPr>
      </w:pPr>
      <w:r w:rsidRPr="006F3D64">
        <w:rPr>
          <w:rFonts w:ascii="Courier New" w:hAnsi="Courier New" w:cs="Courier New"/>
        </w:rPr>
        <w:tab/>
      </w:r>
      <w:r w:rsidRPr="00F25CFC">
        <w:rPr>
          <w:rFonts w:ascii="Courier New" w:hAnsi="Courier New" w:cs="Courier New"/>
          <w:lang w:val="fr-CA"/>
        </w:rPr>
        <w:t>public void Color(int r, int g, int b)</w:t>
      </w:r>
    </w:p>
    <w:p w14:paraId="3EC70764" w14:textId="77777777" w:rsidR="00A03321" w:rsidRPr="006F3D64" w:rsidRDefault="00A03321" w:rsidP="00A03321">
      <w:pPr>
        <w:rPr>
          <w:rFonts w:ascii="Courier New" w:hAnsi="Courier New" w:cs="Courier New"/>
        </w:rPr>
      </w:pPr>
      <w:r w:rsidRPr="00F25CFC">
        <w:rPr>
          <w:rFonts w:ascii="Courier New" w:hAnsi="Courier New" w:cs="Courier New"/>
          <w:lang w:val="fr-CA"/>
        </w:rPr>
        <w:tab/>
      </w:r>
      <w:r w:rsidRPr="006F3D64">
        <w:rPr>
          <w:rFonts w:ascii="Courier New" w:hAnsi="Courier New" w:cs="Courier New"/>
        </w:rPr>
        <w:t>{…</w:t>
      </w:r>
    </w:p>
    <w:p w14:paraId="74735DB8" w14:textId="77777777" w:rsidR="00A03321" w:rsidRPr="006F3D64" w:rsidRDefault="00A03321" w:rsidP="00A03321">
      <w:pPr>
        <w:rPr>
          <w:rFonts w:ascii="Courier New" w:hAnsi="Courier New" w:cs="Courier New"/>
        </w:rPr>
      </w:pPr>
      <w:r w:rsidRPr="006F3D64">
        <w:rPr>
          <w:rFonts w:ascii="Courier New" w:hAnsi="Courier New" w:cs="Courier New"/>
        </w:rPr>
        <w:tab/>
        <w:t>}</w:t>
      </w:r>
    </w:p>
    <w:p w14:paraId="08DF463F" w14:textId="77777777" w:rsidR="00A03321" w:rsidRPr="006F3D64" w:rsidRDefault="00A03321" w:rsidP="00A03321">
      <w:pPr>
        <w:rPr>
          <w:rFonts w:ascii="Courier New" w:hAnsi="Courier New" w:cs="Courier New"/>
        </w:rPr>
      </w:pPr>
      <w:r w:rsidRPr="006F3D64">
        <w:rPr>
          <w:rFonts w:ascii="Courier New" w:hAnsi="Courier New" w:cs="Courier New"/>
        </w:rPr>
        <w:t>…</w:t>
      </w:r>
    </w:p>
    <w:p w14:paraId="78968FA9" w14:textId="77777777" w:rsidR="00A03321" w:rsidRDefault="00A03321" w:rsidP="00A03321">
      <w:pPr>
        <w:pStyle w:val="Corpsdetexte"/>
      </w:pPr>
    </w:p>
    <w:p w14:paraId="4312501D" w14:textId="77777777" w:rsidR="00A03321" w:rsidRDefault="00A03321" w:rsidP="00A03321">
      <w:pPr>
        <w:pStyle w:val="Corpsdetexte"/>
      </w:pPr>
      <w:r>
        <w:t xml:space="preserve">Pour accéder à une variable </w:t>
      </w:r>
      <w:r>
        <w:rPr>
          <w:i/>
          <w:iCs/>
        </w:rPr>
        <w:t>public</w:t>
      </w:r>
      <w:r>
        <w:t xml:space="preserve"> d’une autre classe, il faut préfixer le nom de la variable avec le nom de sa classe, d’où l’utilisation de la syntaxe </w:t>
      </w:r>
      <w:r w:rsidRPr="00780AA4">
        <w:rPr>
          <w:i/>
        </w:rPr>
        <w:t>Color.green</w:t>
      </w:r>
      <w:r>
        <w:t xml:space="preserve"> dans les exemples de programmes vus jusqu’à présent.</w:t>
      </w:r>
    </w:p>
    <w:p w14:paraId="30983CFB" w14:textId="77777777" w:rsidR="00A03321" w:rsidRDefault="00A03321" w:rsidP="00A03321">
      <w:pPr>
        <w:pStyle w:val="Titre2"/>
      </w:pPr>
      <w:bookmarkStart w:id="141" w:name="_Toc508793539"/>
      <w:bookmarkStart w:id="142" w:name="_Toc44667595"/>
      <w:r>
        <w:lastRenderedPageBreak/>
        <w:t>Sommaire d’une déclaration de classe</w:t>
      </w:r>
      <w:bookmarkEnd w:id="141"/>
      <w:bookmarkEnd w:id="142"/>
    </w:p>
    <w:p w14:paraId="5B6837DB" w14:textId="77777777" w:rsidR="00A03321" w:rsidRDefault="00A03321" w:rsidP="00A03321">
      <w:pPr>
        <w:pStyle w:val="Corpsdetexte"/>
      </w:pPr>
      <w:r>
        <w:t>Résumons les concepts vus jusqu’à présent en portant un regard sommaire au sujet de la déclaration d’une classe dont le diagramme syntaxique est le suivant.</w:t>
      </w:r>
    </w:p>
    <w:p w14:paraId="4833C21F" w14:textId="5913BB03" w:rsidR="00A03321" w:rsidRDefault="00F758A2" w:rsidP="00A03321">
      <w:pPr>
        <w:pStyle w:val="Corpsdetexte"/>
      </w:pPr>
      <w:r>
        <w:rPr>
          <w:noProof/>
        </w:rPr>
        <w:object w:dxaOrig="10263" w:dyaOrig="1380" w14:anchorId="3C94546A">
          <v:shape id="_x0000_i1048" type="#_x0000_t75" alt="" style="width:399.75pt;height:51.6pt;mso-width-percent:0;mso-height-percent:0;mso-width-percent:0;mso-height-percent:0" o:ole="">
            <v:imagedata r:id="rId325" o:title=""/>
          </v:shape>
          <o:OLEObject Type="Embed" ProgID="Visio.Drawing.11" ShapeID="_x0000_i1048" DrawAspect="Content" ObjectID="_1765265446" r:id="rId326"/>
        </w:object>
      </w:r>
    </w:p>
    <w:p w14:paraId="04AAF8E1" w14:textId="77777777" w:rsidR="00A03321" w:rsidRDefault="00A03321" w:rsidP="00A03321">
      <w:pPr>
        <w:pStyle w:val="Corpsdetexte"/>
      </w:pPr>
      <w:r>
        <w:t xml:space="preserve">L’identificateur réservé </w:t>
      </w:r>
      <w:r>
        <w:rPr>
          <w:i/>
          <w:iCs/>
        </w:rPr>
        <w:t>class</w:t>
      </w:r>
      <w:r>
        <w:t xml:space="preserve"> est optionnellement précédé d’une suite de modifieurs. Nous n’avons rencontré que </w:t>
      </w:r>
      <w:r>
        <w:rPr>
          <w:i/>
          <w:iCs/>
        </w:rPr>
        <w:t>public</w:t>
      </w:r>
      <w:r>
        <w:t xml:space="preserve"> dans le cas d’une classe. Le sens des autres modifieurs sera expliqué ultérieurement.</w:t>
      </w:r>
    </w:p>
    <w:p w14:paraId="2E1A8C82" w14:textId="5CDD9BB1" w:rsidR="00A03321" w:rsidRDefault="00F758A2" w:rsidP="00A03321">
      <w:pPr>
        <w:pStyle w:val="Corpsdetexte"/>
      </w:pPr>
      <w:r>
        <w:rPr>
          <w:noProof/>
        </w:rPr>
        <w:object w:dxaOrig="3423" w:dyaOrig="2847" w14:anchorId="1011B325">
          <v:shape id="_x0000_i1047" type="#_x0000_t75" alt="" style="width:131.1pt;height:110.7pt;mso-width-percent:0;mso-height-percent:0;mso-width-percent:0;mso-height-percent:0" o:ole="">
            <v:imagedata r:id="rId327" o:title=""/>
          </v:shape>
          <o:OLEObject Type="Embed" ProgID="Visio.Drawing.11" ShapeID="_x0000_i1047" DrawAspect="Content" ObjectID="_1765265447" r:id="rId328"/>
        </w:object>
      </w:r>
    </w:p>
    <w:p w14:paraId="4B8D169E" w14:textId="77777777" w:rsidR="00A03321" w:rsidRDefault="00A03321" w:rsidP="00A03321">
      <w:pPr>
        <w:pStyle w:val="Corpsdetexte"/>
      </w:pPr>
      <w:r>
        <w:t xml:space="preserve">Après le nom de classe, les relations avec d’autres classes sont spécifiées (super-classe et interfaces à implémenter). Il ne peut y avoir qu’une seule super-classe mais il peut y avoir plus d’une interface à implémenter. Lorsque la clause </w:t>
      </w:r>
      <w:r w:rsidRPr="009D2C0E">
        <w:rPr>
          <w:i/>
        </w:rPr>
        <w:t>extends</w:t>
      </w:r>
      <w:r>
        <w:t xml:space="preserve"> est absente, par défaut, la classe est une sous-classe de </w:t>
      </w:r>
      <w:r w:rsidRPr="005032E2">
        <w:rPr>
          <w:i/>
        </w:rPr>
        <w:t>java.lang.Object</w:t>
      </w:r>
      <w:r>
        <w:t xml:space="preserve"> qui est la racine de la hiérarchie des classes Java. Cette classe contient des méthodes supportées par tous les objets. Par exemple, la méthode </w:t>
      </w:r>
      <w:r w:rsidRPr="005032E2">
        <w:rPr>
          <w:i/>
        </w:rPr>
        <w:t>getClass</w:t>
      </w:r>
      <w:r>
        <w:t xml:space="preserve">() de </w:t>
      </w:r>
      <w:r w:rsidRPr="00A52B3A">
        <w:rPr>
          <w:i/>
        </w:rPr>
        <w:t>Object</w:t>
      </w:r>
      <w:r>
        <w:t xml:space="preserve"> retourne la classe de l’objet.</w:t>
      </w:r>
    </w:p>
    <w:p w14:paraId="7EA9787F" w14:textId="7C1BFD97" w:rsidR="00A03321" w:rsidRDefault="00F758A2" w:rsidP="00A03321">
      <w:pPr>
        <w:pStyle w:val="Corpsdetexte"/>
      </w:pPr>
      <w:r>
        <w:rPr>
          <w:noProof/>
        </w:rPr>
        <w:object w:dxaOrig="10263" w:dyaOrig="1137" w14:anchorId="06E70B10">
          <v:shape id="_x0000_i1046" type="#_x0000_t75" alt="" style="width:394.4pt;height:38.7pt;mso-width-percent:0;mso-height-percent:0;mso-width-percent:0;mso-height-percent:0" o:ole="">
            <v:imagedata r:id="rId329" o:title=""/>
          </v:shape>
          <o:OLEObject Type="Embed" ProgID="Visio.Drawing.11" ShapeID="_x0000_i1046" DrawAspect="Content" ObjectID="_1765265448" r:id="rId330"/>
        </w:object>
      </w:r>
    </w:p>
    <w:p w14:paraId="46809CD1" w14:textId="77777777" w:rsidR="00A03321" w:rsidRDefault="00A03321" w:rsidP="00A03321">
      <w:pPr>
        <w:pStyle w:val="Corpsdetexte"/>
      </w:pPr>
      <w:r>
        <w:t>Ensuite, vient le corps de la classe qui contient les déclarations de ses membres.</w:t>
      </w:r>
    </w:p>
    <w:p w14:paraId="4F0CE15B"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rPr>
          <w:b/>
          <w:bCs/>
          <w:i/>
          <w:iCs/>
        </w:rPr>
      </w:pPr>
      <w:r>
        <w:rPr>
          <w:b/>
          <w:bCs/>
          <w:i/>
          <w:iCs/>
        </w:rPr>
        <w:t>Membre d’une classe</w:t>
      </w:r>
    </w:p>
    <w:p w14:paraId="3C2E3B52" w14:textId="77777777" w:rsidR="00A03321" w:rsidRDefault="00A03321" w:rsidP="00A03321">
      <w:pPr>
        <w:pStyle w:val="Corpsdetexte"/>
        <w:pBdr>
          <w:top w:val="single" w:sz="4" w:space="1" w:color="auto"/>
          <w:left w:val="single" w:sz="4" w:space="4" w:color="auto"/>
          <w:bottom w:val="single" w:sz="4" w:space="1" w:color="auto"/>
          <w:right w:val="single" w:sz="4" w:space="4" w:color="auto"/>
        </w:pBdr>
      </w:pPr>
      <w:r>
        <w:t xml:space="preserve"> Les variables et méthodes définies au niveau d’une classe sont appelées des membres de cette classe.</w:t>
      </w:r>
    </w:p>
    <w:p w14:paraId="54A69BC5" w14:textId="1F083A71" w:rsidR="00A03321" w:rsidRDefault="00F758A2" w:rsidP="00A03321">
      <w:pPr>
        <w:pStyle w:val="Corpsdetexte"/>
      </w:pPr>
      <w:r>
        <w:rPr>
          <w:noProof/>
        </w:rPr>
        <w:object w:dxaOrig="5583" w:dyaOrig="1380" w14:anchorId="2781784C">
          <v:shape id="_x0000_i1045" type="#_x0000_t75" alt="" style="width:222.45pt;height:51.6pt;mso-width-percent:0;mso-height-percent:0;mso-width-percent:0;mso-height-percent:0" o:ole="">
            <v:imagedata r:id="rId331" o:title=""/>
          </v:shape>
          <o:OLEObject Type="Embed" ProgID="Visio.Drawing.11" ShapeID="_x0000_i1045" DrawAspect="Content" ObjectID="_1765265449" r:id="rId332"/>
        </w:object>
      </w:r>
    </w:p>
    <w:p w14:paraId="16B2AC63" w14:textId="77777777" w:rsidR="00A03321" w:rsidRDefault="00A03321" w:rsidP="00A03321">
      <w:pPr>
        <w:pStyle w:val="Corpsdetexte"/>
      </w:pPr>
      <w:r>
        <w:t>Le corps est une suite de déclarations de membres.</w:t>
      </w:r>
    </w:p>
    <w:p w14:paraId="5F8C00F1" w14:textId="1249846F" w:rsidR="00A03321" w:rsidRDefault="00F758A2" w:rsidP="00A03321">
      <w:pPr>
        <w:pStyle w:val="Corpsdetexte"/>
      </w:pPr>
      <w:r>
        <w:rPr>
          <w:noProof/>
        </w:rPr>
        <w:object w:dxaOrig="5583" w:dyaOrig="2307" w14:anchorId="1C6DD39B">
          <v:shape id="_x0000_i1044" type="#_x0000_t75" alt="" style="width:222.45pt;height:92.4pt;mso-width-percent:0;mso-height-percent:0;mso-width-percent:0;mso-height-percent:0" o:ole="">
            <v:imagedata r:id="rId333" o:title=""/>
          </v:shape>
          <o:OLEObject Type="Embed" ProgID="Visio.Drawing.11" ShapeID="_x0000_i1044" DrawAspect="Content" ObjectID="_1765265450" r:id="rId334"/>
        </w:object>
      </w:r>
    </w:p>
    <w:p w14:paraId="190D197C" w14:textId="77777777" w:rsidR="00A03321" w:rsidRDefault="00A03321" w:rsidP="00A03321">
      <w:pPr>
        <w:pStyle w:val="Corpsdetexte"/>
      </w:pPr>
      <w:r>
        <w:t>Voici la syntaxe pour chacun des types de membres.</w:t>
      </w:r>
    </w:p>
    <w:p w14:paraId="26976E29" w14:textId="1E29B78B" w:rsidR="00A03321" w:rsidRDefault="00F758A2" w:rsidP="00A03321">
      <w:pPr>
        <w:pStyle w:val="Corpsdetexte"/>
      </w:pPr>
      <w:r>
        <w:rPr>
          <w:noProof/>
        </w:rPr>
        <w:object w:dxaOrig="9723" w:dyaOrig="1497" w14:anchorId="3F1BCC70">
          <v:shape id="_x0000_i1043" type="#_x0000_t75" alt="" style="width:380.4pt;height:59.1pt;mso-width-percent:0;mso-height-percent:0;mso-width-percent:0;mso-height-percent:0" o:ole="">
            <v:imagedata r:id="rId335" o:title=""/>
          </v:shape>
          <o:OLEObject Type="Embed" ProgID="Visio.Drawing.11" ShapeID="_x0000_i1043" DrawAspect="Content" ObjectID="_1765265451" r:id="rId336"/>
        </w:object>
      </w:r>
    </w:p>
    <w:p w14:paraId="1A69D2A5" w14:textId="3A7C2028" w:rsidR="00A03321" w:rsidRDefault="00F758A2" w:rsidP="00A03321">
      <w:pPr>
        <w:pStyle w:val="Corpsdetexte"/>
      </w:pPr>
      <w:r>
        <w:rPr>
          <w:noProof/>
        </w:rPr>
        <w:object w:dxaOrig="10623" w:dyaOrig="1380" w14:anchorId="701205F2">
          <v:shape id="_x0000_i1042" type="#_x0000_t75" alt="" style="width:406.2pt;height:51.6pt;mso-width-percent:0;mso-height-percent:0;mso-width-percent:0;mso-height-percent:0" o:ole="">
            <v:imagedata r:id="rId337" o:title=""/>
          </v:shape>
          <o:OLEObject Type="Embed" ProgID="Visio.Drawing.11" ShapeID="_x0000_i1042" DrawAspect="Content" ObjectID="_1765265452" r:id="rId338"/>
        </w:object>
      </w:r>
    </w:p>
    <w:p w14:paraId="68C2BCCF" w14:textId="14E66913" w:rsidR="00A03321" w:rsidRDefault="00F758A2" w:rsidP="00A03321">
      <w:pPr>
        <w:pStyle w:val="Corpsdetexte"/>
      </w:pPr>
      <w:r>
        <w:rPr>
          <w:noProof/>
        </w:rPr>
        <w:object w:dxaOrig="9903" w:dyaOrig="1380" w14:anchorId="6407C8FD">
          <v:shape id="_x0000_i1041" type="#_x0000_t75" alt="" style="width:385.8pt;height:51.6pt;mso-width-percent:0;mso-height-percent:0;mso-width-percent:0;mso-height-percent:0" o:ole="">
            <v:imagedata r:id="rId339" o:title=""/>
          </v:shape>
          <o:OLEObject Type="Embed" ProgID="Visio.Drawing.11" ShapeID="_x0000_i1041" DrawAspect="Content" ObjectID="_1765265453" r:id="rId340"/>
        </w:object>
      </w:r>
    </w:p>
    <w:p w14:paraId="11D24C3C" w14:textId="08A2294B" w:rsidR="00A03321" w:rsidRDefault="00F758A2" w:rsidP="00A03321">
      <w:pPr>
        <w:pStyle w:val="Corpsdetexte"/>
      </w:pPr>
      <w:r>
        <w:rPr>
          <w:noProof/>
        </w:rPr>
        <w:object w:dxaOrig="5583" w:dyaOrig="1678" w14:anchorId="4D98486F">
          <v:shape id="_x0000_i1040" type="#_x0000_t75" alt="" style="width:203.1pt;height:59.1pt;mso-width-percent:0;mso-height-percent:0;mso-width-percent:0;mso-height-percent:0" o:ole="">
            <v:imagedata r:id="rId341" o:title=""/>
          </v:shape>
          <o:OLEObject Type="Embed" ProgID="Visio.Drawing.11" ShapeID="_x0000_i1040" DrawAspect="Content" ObjectID="_1765265454" r:id="rId342"/>
        </w:object>
      </w:r>
    </w:p>
    <w:p w14:paraId="4BC35703" w14:textId="6984CC29" w:rsidR="00A03321" w:rsidRDefault="00F758A2" w:rsidP="00A03321">
      <w:pPr>
        <w:pStyle w:val="Corpsdetexte"/>
      </w:pPr>
      <w:r>
        <w:rPr>
          <w:noProof/>
        </w:rPr>
        <w:object w:dxaOrig="4143" w:dyaOrig="1497" w14:anchorId="6F2F70BF">
          <v:shape id="_x0000_i1039" type="#_x0000_t75" alt="" style="width:156.9pt;height:59.1pt;mso-width-percent:0;mso-height-percent:0;mso-width-percent:0;mso-height-percent:0" o:ole="">
            <v:imagedata r:id="rId343" o:title=""/>
          </v:shape>
          <o:OLEObject Type="Embed" ProgID="Visio.Drawing.11" ShapeID="_x0000_i1039" DrawAspect="Content" ObjectID="_1765265455" r:id="rId344"/>
        </w:object>
      </w:r>
    </w:p>
    <w:p w14:paraId="1FEDF74B" w14:textId="77777777" w:rsidR="00A03321" w:rsidRDefault="00A03321" w:rsidP="00A03321">
      <w:pPr>
        <w:pStyle w:val="Corpsdetexte"/>
      </w:pPr>
      <w:r>
        <w:t xml:space="preserve">Le modifieur </w:t>
      </w:r>
      <w:r>
        <w:rPr>
          <w:i/>
          <w:iCs/>
        </w:rPr>
        <w:t>public</w:t>
      </w:r>
      <w:r>
        <w:t xml:space="preserve"> pour un membre signifie qu’il peut être accédé de l’extérieur de la classe par opposition à </w:t>
      </w:r>
      <w:r>
        <w:rPr>
          <w:i/>
          <w:iCs/>
        </w:rPr>
        <w:t>private</w:t>
      </w:r>
      <w:r>
        <w:t xml:space="preserve">. Le modifieur </w:t>
      </w:r>
      <w:r>
        <w:rPr>
          <w:i/>
          <w:iCs/>
        </w:rPr>
        <w:t>static</w:t>
      </w:r>
      <w:r>
        <w:t xml:space="preserve"> spécifie qu’il s’agit d’une variable ou méthode de classe. Une méthode de classe ne peut accéder qu’aux variables de classe alors qu’une méthode d’objet peut accéder aux variables de classes et d’objet tel qu’indiqué dans le tableau suivant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6"/>
        <w:gridCol w:w="2498"/>
        <w:gridCol w:w="2498"/>
      </w:tblGrid>
      <w:tr w:rsidR="00A03321" w14:paraId="7D6BE0A5" w14:textId="77777777" w:rsidTr="008D06F8">
        <w:tc>
          <w:tcPr>
            <w:tcW w:w="2496" w:type="dxa"/>
          </w:tcPr>
          <w:p w14:paraId="0734ACA0" w14:textId="77777777" w:rsidR="00A03321" w:rsidRPr="00BF58AA" w:rsidRDefault="00A03321" w:rsidP="008D06F8">
            <w:pPr>
              <w:pStyle w:val="Corpsdetexte"/>
              <w:spacing w:after="0"/>
              <w:rPr>
                <w:sz w:val="20"/>
                <w:szCs w:val="20"/>
              </w:rPr>
            </w:pPr>
          </w:p>
        </w:tc>
        <w:tc>
          <w:tcPr>
            <w:tcW w:w="2498" w:type="dxa"/>
          </w:tcPr>
          <w:p w14:paraId="0ACF2855" w14:textId="77777777" w:rsidR="00A03321" w:rsidRPr="00BF58AA" w:rsidRDefault="00A03321" w:rsidP="008D06F8">
            <w:pPr>
              <w:pStyle w:val="Corpsdetexte"/>
              <w:spacing w:after="0"/>
              <w:rPr>
                <w:sz w:val="20"/>
                <w:szCs w:val="20"/>
              </w:rPr>
            </w:pPr>
            <w:r w:rsidRPr="00BF58AA">
              <w:rPr>
                <w:sz w:val="20"/>
                <w:szCs w:val="20"/>
              </w:rPr>
              <w:t>Variable d’objet</w:t>
            </w:r>
          </w:p>
        </w:tc>
        <w:tc>
          <w:tcPr>
            <w:tcW w:w="2498" w:type="dxa"/>
          </w:tcPr>
          <w:p w14:paraId="484AECD1" w14:textId="77777777" w:rsidR="00A03321" w:rsidRPr="00BF58AA" w:rsidRDefault="00A03321" w:rsidP="008D06F8">
            <w:pPr>
              <w:pStyle w:val="Corpsdetexte"/>
              <w:spacing w:after="0"/>
              <w:rPr>
                <w:sz w:val="20"/>
                <w:szCs w:val="20"/>
              </w:rPr>
            </w:pPr>
            <w:r w:rsidRPr="00BF58AA">
              <w:rPr>
                <w:sz w:val="20"/>
                <w:szCs w:val="20"/>
              </w:rPr>
              <w:t>Variable de classe</w:t>
            </w:r>
          </w:p>
        </w:tc>
      </w:tr>
      <w:tr w:rsidR="00A03321" w14:paraId="22C2DF8D" w14:textId="77777777" w:rsidTr="008D06F8">
        <w:tc>
          <w:tcPr>
            <w:tcW w:w="2496" w:type="dxa"/>
          </w:tcPr>
          <w:p w14:paraId="2E96082A" w14:textId="77777777" w:rsidR="00A03321" w:rsidRPr="00BF58AA" w:rsidRDefault="00A03321" w:rsidP="008D06F8">
            <w:pPr>
              <w:pStyle w:val="Corpsdetexte"/>
              <w:spacing w:after="0"/>
              <w:rPr>
                <w:sz w:val="20"/>
                <w:szCs w:val="20"/>
              </w:rPr>
            </w:pPr>
            <w:r w:rsidRPr="00BF58AA">
              <w:rPr>
                <w:sz w:val="20"/>
                <w:szCs w:val="20"/>
              </w:rPr>
              <w:t>Méthode de classe</w:t>
            </w:r>
          </w:p>
        </w:tc>
        <w:tc>
          <w:tcPr>
            <w:tcW w:w="2498" w:type="dxa"/>
          </w:tcPr>
          <w:p w14:paraId="4CC3EE3A" w14:textId="77777777" w:rsidR="00A03321" w:rsidRPr="00BF58AA" w:rsidRDefault="00A03321" w:rsidP="008D06F8">
            <w:pPr>
              <w:pStyle w:val="Corpsdetexte"/>
              <w:spacing w:after="0"/>
              <w:rPr>
                <w:sz w:val="20"/>
                <w:szCs w:val="20"/>
              </w:rPr>
            </w:pPr>
            <w:r w:rsidRPr="00BF58AA">
              <w:rPr>
                <w:sz w:val="20"/>
                <w:szCs w:val="20"/>
              </w:rPr>
              <w:t>Accès interdit</w:t>
            </w:r>
          </w:p>
        </w:tc>
        <w:tc>
          <w:tcPr>
            <w:tcW w:w="2498" w:type="dxa"/>
          </w:tcPr>
          <w:p w14:paraId="1396FF0A" w14:textId="77777777" w:rsidR="00A03321" w:rsidRPr="00BF58AA" w:rsidRDefault="00A03321" w:rsidP="008D06F8">
            <w:pPr>
              <w:pStyle w:val="Corpsdetexte"/>
              <w:spacing w:after="0"/>
              <w:rPr>
                <w:sz w:val="20"/>
                <w:szCs w:val="20"/>
              </w:rPr>
            </w:pPr>
            <w:r w:rsidRPr="00BF58AA">
              <w:rPr>
                <w:sz w:val="20"/>
                <w:szCs w:val="20"/>
              </w:rPr>
              <w:t>Accès permis</w:t>
            </w:r>
          </w:p>
        </w:tc>
      </w:tr>
      <w:tr w:rsidR="00A03321" w14:paraId="1A34600E" w14:textId="77777777" w:rsidTr="008D06F8">
        <w:tc>
          <w:tcPr>
            <w:tcW w:w="2496" w:type="dxa"/>
          </w:tcPr>
          <w:p w14:paraId="2906F18D" w14:textId="77777777" w:rsidR="00A03321" w:rsidRPr="00BF58AA" w:rsidRDefault="00A03321" w:rsidP="008D06F8">
            <w:pPr>
              <w:pStyle w:val="Corpsdetexte"/>
              <w:spacing w:after="0"/>
              <w:rPr>
                <w:sz w:val="20"/>
                <w:szCs w:val="20"/>
              </w:rPr>
            </w:pPr>
            <w:r w:rsidRPr="00BF58AA">
              <w:rPr>
                <w:sz w:val="20"/>
                <w:szCs w:val="20"/>
              </w:rPr>
              <w:t>Méthode d’objet</w:t>
            </w:r>
          </w:p>
        </w:tc>
        <w:tc>
          <w:tcPr>
            <w:tcW w:w="2498" w:type="dxa"/>
          </w:tcPr>
          <w:p w14:paraId="0A6D7316" w14:textId="77777777" w:rsidR="00A03321" w:rsidRPr="00BF58AA" w:rsidRDefault="00A03321" w:rsidP="008D06F8">
            <w:pPr>
              <w:pStyle w:val="Corpsdetexte"/>
              <w:spacing w:after="0"/>
              <w:rPr>
                <w:sz w:val="20"/>
                <w:szCs w:val="20"/>
              </w:rPr>
            </w:pPr>
            <w:r w:rsidRPr="00BF58AA">
              <w:rPr>
                <w:sz w:val="20"/>
                <w:szCs w:val="20"/>
              </w:rPr>
              <w:t>Accès permis</w:t>
            </w:r>
          </w:p>
        </w:tc>
        <w:tc>
          <w:tcPr>
            <w:tcW w:w="2498" w:type="dxa"/>
          </w:tcPr>
          <w:p w14:paraId="23E4C3B3" w14:textId="77777777" w:rsidR="00A03321" w:rsidRPr="00BF58AA" w:rsidRDefault="00A03321" w:rsidP="008D06F8">
            <w:pPr>
              <w:pStyle w:val="Corpsdetexte"/>
              <w:spacing w:after="0"/>
              <w:rPr>
                <w:sz w:val="20"/>
                <w:szCs w:val="20"/>
              </w:rPr>
            </w:pPr>
            <w:r w:rsidRPr="00BF58AA">
              <w:rPr>
                <w:sz w:val="20"/>
                <w:szCs w:val="20"/>
              </w:rPr>
              <w:t>Accès permis</w:t>
            </w:r>
          </w:p>
        </w:tc>
      </w:tr>
    </w:tbl>
    <w:p w14:paraId="6655AB23" w14:textId="77777777" w:rsidR="00A03321" w:rsidRDefault="00A03321" w:rsidP="00A03321">
      <w:pPr>
        <w:pStyle w:val="Corpsdetexte"/>
      </w:pPr>
    </w:p>
    <w:p w14:paraId="7F934470" w14:textId="77777777" w:rsidR="00A03321" w:rsidRDefault="00A03321" w:rsidP="00A03321">
      <w:pPr>
        <w:pStyle w:val="Corpsdetexte"/>
      </w:pPr>
      <w:r>
        <w:t xml:space="preserve">Pour une variable, le modifieur </w:t>
      </w:r>
      <w:r>
        <w:rPr>
          <w:i/>
          <w:iCs/>
        </w:rPr>
        <w:t>final</w:t>
      </w:r>
      <w:r>
        <w:t xml:space="preserve"> signifie qu’elle ne peut être modifiée (constante).</w:t>
      </w:r>
    </w:p>
    <w:p w14:paraId="4FB57E03" w14:textId="77777777" w:rsidR="00A03321" w:rsidRPr="008A4388" w:rsidRDefault="00A03321" w:rsidP="00A03321">
      <w:pPr>
        <w:pStyle w:val="Corpsdetexte"/>
        <w:numPr>
          <w:ilvl w:val="0"/>
          <w:numId w:val="13"/>
        </w:numPr>
        <w:rPr>
          <w:b/>
        </w:rPr>
      </w:pPr>
      <w:r w:rsidRPr="008A4388">
        <w:rPr>
          <w:b/>
        </w:rPr>
        <w:t>Portée des variables</w:t>
      </w:r>
    </w:p>
    <w:p w14:paraId="00B026B7" w14:textId="5BF924E6" w:rsidR="00A03321" w:rsidRDefault="00A03321" w:rsidP="00A03321">
      <w:pPr>
        <w:pStyle w:val="Corpsdetexte"/>
      </w:pPr>
      <w:r>
        <w:lastRenderedPageBreak/>
        <w:t xml:space="preserve">Lorsqu’un nom de variable est employé dans le corps d’une méthode, ce nom de variable peut correspondre à une des </w:t>
      </w:r>
      <w:r w:rsidR="008C3619">
        <w:t>quatre</w:t>
      </w:r>
      <w:r>
        <w:t xml:space="preserve"> possibilités suivantes :</w:t>
      </w:r>
    </w:p>
    <w:p w14:paraId="00C9E3FF" w14:textId="77777777" w:rsidR="00A03321" w:rsidRDefault="00A03321" w:rsidP="00F861F3">
      <w:pPr>
        <w:pStyle w:val="Corpsdetexte"/>
        <w:numPr>
          <w:ilvl w:val="0"/>
          <w:numId w:val="13"/>
        </w:numPr>
        <w:spacing w:after="0"/>
      </w:pPr>
      <w:r>
        <w:t>variable de classe</w:t>
      </w:r>
    </w:p>
    <w:p w14:paraId="5C3C52E0" w14:textId="77777777" w:rsidR="00A03321" w:rsidRDefault="00A03321" w:rsidP="00F861F3">
      <w:pPr>
        <w:pStyle w:val="Corpsdetexte"/>
        <w:numPr>
          <w:ilvl w:val="0"/>
          <w:numId w:val="13"/>
        </w:numPr>
        <w:spacing w:after="0"/>
      </w:pPr>
      <w:r>
        <w:t xml:space="preserve">variable d’objet </w:t>
      </w:r>
    </w:p>
    <w:p w14:paraId="11444B48" w14:textId="77777777" w:rsidR="00A03321" w:rsidRDefault="00A03321" w:rsidP="00F861F3">
      <w:pPr>
        <w:pStyle w:val="Corpsdetexte"/>
        <w:numPr>
          <w:ilvl w:val="0"/>
          <w:numId w:val="13"/>
        </w:numPr>
        <w:spacing w:after="0"/>
      </w:pPr>
      <w:r>
        <w:t xml:space="preserve">variable locale </w:t>
      </w:r>
    </w:p>
    <w:p w14:paraId="0408C39B" w14:textId="77777777" w:rsidR="00A03321" w:rsidRPr="00280739" w:rsidRDefault="00A03321" w:rsidP="00F861F3">
      <w:pPr>
        <w:pStyle w:val="Corpsdetexte"/>
        <w:numPr>
          <w:ilvl w:val="0"/>
          <w:numId w:val="13"/>
        </w:numPr>
        <w:spacing w:after="0"/>
      </w:pPr>
      <w:r>
        <w:t>p</w:t>
      </w:r>
      <w:r w:rsidRPr="00280739">
        <w:t>aramètre formel</w:t>
      </w:r>
    </w:p>
    <w:p w14:paraId="2C88DB59" w14:textId="77777777" w:rsidR="00F861F3" w:rsidRDefault="00F861F3" w:rsidP="00A03321">
      <w:pPr>
        <w:pStyle w:val="Corpsdetexte"/>
      </w:pPr>
    </w:p>
    <w:p w14:paraId="5F44B87F" w14:textId="1E368494" w:rsidR="00A03321" w:rsidRDefault="00A03321" w:rsidP="00A03321">
      <w:pPr>
        <w:pStyle w:val="Corpsdetexte"/>
      </w:pPr>
      <w:r>
        <w:t xml:space="preserve">Lorsqu’une variable locale, disons </w:t>
      </w:r>
      <w:r w:rsidRPr="007F0D58">
        <w:rPr>
          <w:i/>
        </w:rPr>
        <w:t>v</w:t>
      </w:r>
      <w:r>
        <w:t xml:space="preserve">, est déclarée et qu’elle porte le même nom qu’une variable de classe ou d’objet, le nom de variable </w:t>
      </w:r>
      <w:r w:rsidRPr="00B835F9">
        <w:rPr>
          <w:i/>
        </w:rPr>
        <w:t>v</w:t>
      </w:r>
      <w:r>
        <w:t xml:space="preserve"> désigne la variable locale. Ainsi, la variable locale masque en quelque sorte une variable d’objet ou de classe du même nom. Pour désigner la variable de classe qui est masquée, on peut employer la syntaxe </w:t>
      </w:r>
      <w:r w:rsidRPr="003C5778">
        <w:rPr>
          <w:i/>
        </w:rPr>
        <w:t>nomClasse</w:t>
      </w:r>
      <w:r>
        <w:t>.</w:t>
      </w:r>
      <w:r w:rsidRPr="00E71D3E">
        <w:rPr>
          <w:i/>
        </w:rPr>
        <w:t>v</w:t>
      </w:r>
      <w:r>
        <w:t xml:space="preserve">. Dans le cas d’une méthode d’objet, la syntaxe </w:t>
      </w:r>
      <w:r w:rsidRPr="00180782">
        <w:rPr>
          <w:i/>
        </w:rPr>
        <w:t>this</w:t>
      </w:r>
      <w:r>
        <w:t>.</w:t>
      </w:r>
      <w:r w:rsidRPr="00180782">
        <w:rPr>
          <w:i/>
        </w:rPr>
        <w:t>v</w:t>
      </w:r>
      <w:r>
        <w:t xml:space="preserve"> est aussi permise.</w:t>
      </w:r>
    </w:p>
    <w:p w14:paraId="6A66B9E6" w14:textId="09A38FBA" w:rsidR="00A03321" w:rsidRDefault="00A03321" w:rsidP="00A03321">
      <w:pPr>
        <w:pStyle w:val="Corpsdetexte"/>
      </w:pPr>
      <w:r w:rsidRPr="00771754">
        <w:rPr>
          <w:b/>
        </w:rPr>
        <w:t>Exemple</w:t>
      </w:r>
      <w:r>
        <w:t xml:space="preserve">. </w:t>
      </w:r>
      <w:hyperlink r:id="rId345" w:history="1">
        <w:r w:rsidRPr="00EE5807">
          <w:rPr>
            <w:rFonts w:ascii="Segoe UI" w:hAnsi="Segoe UI" w:cs="Segoe UI"/>
            <w:color w:val="0366D6"/>
            <w:lang w:val="fr-CA"/>
          </w:rPr>
          <w:t>JavaPasAPas</w:t>
        </w:r>
      </w:hyperlink>
      <w:r w:rsidRPr="00EE5807">
        <w:rPr>
          <w:rFonts w:ascii="Segoe UI" w:hAnsi="Segoe UI" w:cs="Segoe UI"/>
          <w:color w:val="586069"/>
          <w:lang w:val="fr-CA"/>
        </w:rPr>
        <w:t>/</w:t>
      </w:r>
      <w:bookmarkStart w:id="143" w:name="OLE_LINK34"/>
      <w:bookmarkStart w:id="144" w:name="OLE_LINK35"/>
      <w:r w:rsidR="001B4E1C">
        <w:rPr>
          <w:rFonts w:ascii="Segoe UI" w:hAnsi="Segoe UI" w:cs="Segoe UI"/>
          <w:b/>
          <w:bCs/>
          <w:color w:val="586069"/>
          <w:lang w:val="fr-CA"/>
        </w:rPr>
        <w:t>chapitre_5/E</w:t>
      </w:r>
      <w:r w:rsidRPr="00EE5807">
        <w:rPr>
          <w:rFonts w:ascii="Segoe UI" w:hAnsi="Segoe UI" w:cs="Segoe UI"/>
          <w:b/>
          <w:bCs/>
          <w:color w:val="586069"/>
          <w:lang w:val="fr-CA"/>
        </w:rPr>
        <w:t>xempleVariablesLocales.java</w:t>
      </w:r>
      <w:bookmarkEnd w:id="143"/>
      <w:bookmarkEnd w:id="144"/>
    </w:p>
    <w:p w14:paraId="01F69DA0" w14:textId="77777777" w:rsidR="00A03321" w:rsidRDefault="00A03321" w:rsidP="00A03321">
      <w:pPr>
        <w:pStyle w:val="Corpsdetexte"/>
      </w:pPr>
      <w:r>
        <w:t>Variable de classe masquée par une variable locale</w:t>
      </w:r>
    </w:p>
    <w:p w14:paraId="4ADBDFEA" w14:textId="77777777" w:rsidR="001B4E1C" w:rsidRPr="00987493" w:rsidRDefault="001B4E1C" w:rsidP="001B4E1C">
      <w:pPr>
        <w:pStyle w:val="Code"/>
        <w:rPr>
          <w:lang w:val="en-CA" w:eastAsia="zh-CN"/>
        </w:rPr>
      </w:pPr>
      <w:r w:rsidRPr="00987493">
        <w:rPr>
          <w:b/>
          <w:bCs/>
          <w:color w:val="800000"/>
          <w:lang w:val="en-CA" w:eastAsia="zh-CN"/>
        </w:rPr>
        <w:t>public</w:t>
      </w:r>
      <w:r w:rsidRPr="00987493">
        <w:rPr>
          <w:lang w:val="en-CA" w:eastAsia="zh-CN"/>
        </w:rPr>
        <w:t xml:space="preserve"> </w:t>
      </w:r>
      <w:r w:rsidRPr="00987493">
        <w:rPr>
          <w:b/>
          <w:bCs/>
          <w:color w:val="800000"/>
          <w:lang w:val="en-CA" w:eastAsia="zh-CN"/>
        </w:rPr>
        <w:t>class</w:t>
      </w:r>
      <w:r w:rsidRPr="00987493">
        <w:rPr>
          <w:lang w:val="en-CA" w:eastAsia="zh-CN"/>
        </w:rPr>
        <w:t xml:space="preserve"> ExempleVariablesLocales </w:t>
      </w:r>
      <w:r w:rsidRPr="00987493">
        <w:rPr>
          <w:color w:val="800080"/>
          <w:lang w:val="en-CA" w:eastAsia="zh-CN"/>
        </w:rPr>
        <w:t>{</w:t>
      </w:r>
    </w:p>
    <w:p w14:paraId="7029F8A2" w14:textId="77777777" w:rsidR="001B4E1C" w:rsidRPr="00987493" w:rsidRDefault="001B4E1C" w:rsidP="001B4E1C">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int</w:t>
      </w:r>
      <w:r w:rsidRPr="00987493">
        <w:rPr>
          <w:lang w:val="en-CA" w:eastAsia="zh-CN"/>
        </w:rPr>
        <w:t xml:space="preserve"> x </w:t>
      </w:r>
      <w:r w:rsidRPr="00987493">
        <w:rPr>
          <w:color w:val="808030"/>
          <w:lang w:val="en-CA" w:eastAsia="zh-CN"/>
        </w:rPr>
        <w:t>=</w:t>
      </w:r>
      <w:r w:rsidRPr="00987493">
        <w:rPr>
          <w:lang w:val="en-CA" w:eastAsia="zh-CN"/>
        </w:rPr>
        <w:t xml:space="preserve"> </w:t>
      </w:r>
      <w:r w:rsidRPr="00987493">
        <w:rPr>
          <w:color w:val="008C00"/>
          <w:lang w:val="en-CA" w:eastAsia="zh-CN"/>
        </w:rPr>
        <w:t>0</w:t>
      </w:r>
      <w:r w:rsidRPr="00987493">
        <w:rPr>
          <w:color w:val="800080"/>
          <w:lang w:val="en-CA" w:eastAsia="zh-CN"/>
        </w:rPr>
        <w:t>;</w:t>
      </w:r>
    </w:p>
    <w:p w14:paraId="15345CE2" w14:textId="77777777" w:rsidR="001B4E1C" w:rsidRPr="00987493" w:rsidRDefault="001B4E1C" w:rsidP="001B4E1C">
      <w:pPr>
        <w:pStyle w:val="Code"/>
        <w:rPr>
          <w:lang w:val="en-CA" w:eastAsia="zh-CN"/>
        </w:rPr>
      </w:pPr>
    </w:p>
    <w:p w14:paraId="14DC11A9"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800000"/>
          <w:lang w:val="fr-FR" w:eastAsia="zh-CN"/>
        </w:rPr>
        <w:t>public</w:t>
      </w:r>
      <w:r w:rsidRPr="001B4E1C">
        <w:rPr>
          <w:lang w:val="fr-FR" w:eastAsia="zh-CN"/>
        </w:rPr>
        <w:t xml:space="preserve"> ExempleVariablesLocales</w:t>
      </w:r>
      <w:r w:rsidRPr="001B4E1C">
        <w:rPr>
          <w:color w:val="808030"/>
          <w:lang w:val="fr-FR" w:eastAsia="zh-CN"/>
        </w:rPr>
        <w:t>()</w:t>
      </w:r>
      <w:r w:rsidRPr="001B4E1C">
        <w:rPr>
          <w:lang w:val="fr-FR" w:eastAsia="zh-CN"/>
        </w:rPr>
        <w:t xml:space="preserve"> </w:t>
      </w:r>
      <w:r w:rsidRPr="001B4E1C">
        <w:rPr>
          <w:color w:val="800080"/>
          <w:lang w:val="fr-FR" w:eastAsia="zh-CN"/>
        </w:rPr>
        <w:t>{}</w:t>
      </w:r>
    </w:p>
    <w:p w14:paraId="599E45C7" w14:textId="77777777" w:rsidR="001B4E1C" w:rsidRPr="001B4E1C" w:rsidRDefault="001B4E1C" w:rsidP="001B4E1C">
      <w:pPr>
        <w:pStyle w:val="Code"/>
        <w:rPr>
          <w:lang w:val="fr-FR" w:eastAsia="zh-CN"/>
        </w:rPr>
      </w:pPr>
    </w:p>
    <w:p w14:paraId="27E7C4C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b/>
          <w:bCs/>
          <w:color w:val="800000"/>
          <w:lang w:val="fr-FR" w:eastAsia="zh-CN"/>
        </w:rPr>
        <w:t>static</w:t>
      </w:r>
      <w:r w:rsidRPr="001B4E1C">
        <w:rPr>
          <w:lang w:val="fr-FR" w:eastAsia="zh-CN"/>
        </w:rPr>
        <w:t xml:space="preserve"> </w:t>
      </w:r>
      <w:r w:rsidRPr="001B4E1C">
        <w:rPr>
          <w:color w:val="BB7977"/>
          <w:lang w:val="fr-FR" w:eastAsia="zh-CN"/>
        </w:rPr>
        <w:t>void</w:t>
      </w:r>
      <w:r w:rsidRPr="001B4E1C">
        <w:rPr>
          <w:lang w:val="fr-FR" w:eastAsia="zh-CN"/>
        </w:rPr>
        <w:t xml:space="preserve"> m1</w:t>
      </w:r>
      <w:r w:rsidRPr="001B4E1C">
        <w:rPr>
          <w:color w:val="808030"/>
          <w:lang w:val="fr-FR" w:eastAsia="zh-CN"/>
        </w:rPr>
        <w:t>()</w:t>
      </w:r>
      <w:r w:rsidRPr="001B4E1C">
        <w:rPr>
          <w:lang w:val="fr-FR" w:eastAsia="zh-CN"/>
        </w:rPr>
        <w:t xml:space="preserve"> </w:t>
      </w:r>
      <w:r w:rsidRPr="001B4E1C">
        <w:rPr>
          <w:color w:val="800080"/>
          <w:lang w:val="fr-FR" w:eastAsia="zh-CN"/>
        </w:rPr>
        <w:t>{</w:t>
      </w:r>
    </w:p>
    <w:p w14:paraId="0174C5D6"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1</w:t>
      </w:r>
      <w:r w:rsidRPr="001B4E1C">
        <w:rPr>
          <w:color w:val="800080"/>
          <w:lang w:val="fr-FR" w:eastAsia="zh-CN"/>
        </w:rPr>
        <w:t>;</w:t>
      </w:r>
    </w:p>
    <w:p w14:paraId="77D6576A"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de classe m1()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74E471F2"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7AF440A1"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de classe m1() ="</w:t>
      </w:r>
    </w:p>
    <w:p w14:paraId="07605A1A" w14:textId="77777777" w:rsidR="001B4E1C" w:rsidRPr="001B4E1C" w:rsidRDefault="001B4E1C" w:rsidP="001B4E1C">
      <w:pPr>
        <w:pStyle w:val="Code"/>
        <w:rPr>
          <w:lang w:val="fr-FR" w:eastAsia="zh-CN"/>
        </w:rPr>
      </w:pPr>
      <w:r w:rsidRPr="001B4E1C">
        <w:rPr>
          <w:lang w:val="fr-FR" w:eastAsia="zh-CN"/>
        </w:rPr>
        <w:t xml:space="preserve">            </w:t>
      </w:r>
      <w:r w:rsidRPr="001B4E1C">
        <w:rPr>
          <w:color w:val="808030"/>
          <w:lang w:val="fr-FR" w:eastAsia="zh-CN"/>
        </w:rPr>
        <w:t>+</w:t>
      </w:r>
      <w:r w:rsidRPr="001B4E1C">
        <w:rPr>
          <w:lang w:val="fr-FR" w:eastAsia="zh-CN"/>
        </w:rPr>
        <w:t xml:space="preserve"> ExempleVariablesLocales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66D436E" w14:textId="77777777" w:rsidR="001B4E1C" w:rsidRPr="001B4E1C" w:rsidRDefault="001B4E1C" w:rsidP="001B4E1C">
      <w:pPr>
        <w:pStyle w:val="Code"/>
        <w:rPr>
          <w:lang w:val="fr-FR" w:eastAsia="zh-CN"/>
        </w:rPr>
      </w:pPr>
      <w:r w:rsidRPr="001B4E1C">
        <w:rPr>
          <w:lang w:val="fr-FR" w:eastAsia="zh-CN"/>
        </w:rPr>
        <w:t xml:space="preserve">  </w:t>
      </w:r>
      <w:r w:rsidRPr="001B4E1C">
        <w:rPr>
          <w:color w:val="800080"/>
          <w:lang w:val="fr-FR" w:eastAsia="zh-CN"/>
        </w:rPr>
        <w:t>}</w:t>
      </w:r>
    </w:p>
    <w:p w14:paraId="78C09E56" w14:textId="77777777" w:rsidR="001B4E1C" w:rsidRPr="001B4E1C" w:rsidRDefault="001B4E1C" w:rsidP="001B4E1C">
      <w:pPr>
        <w:pStyle w:val="Code"/>
        <w:rPr>
          <w:lang w:val="fr-FR" w:eastAsia="zh-CN"/>
        </w:rPr>
      </w:pPr>
    </w:p>
    <w:p w14:paraId="10873F1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800000"/>
          <w:lang w:val="fr-FR" w:eastAsia="zh-CN"/>
        </w:rPr>
        <w:t>public</w:t>
      </w:r>
      <w:r w:rsidRPr="001B4E1C">
        <w:rPr>
          <w:lang w:val="fr-FR" w:eastAsia="zh-CN"/>
        </w:rPr>
        <w:t xml:space="preserve"> </w:t>
      </w:r>
      <w:r w:rsidRPr="001B4E1C">
        <w:rPr>
          <w:color w:val="BB7977"/>
          <w:lang w:val="fr-FR" w:eastAsia="zh-CN"/>
        </w:rPr>
        <w:t>void</w:t>
      </w:r>
      <w:r w:rsidRPr="001B4E1C">
        <w:rPr>
          <w:lang w:val="fr-FR" w:eastAsia="zh-CN"/>
        </w:rPr>
        <w:t xml:space="preserve"> m2</w:t>
      </w:r>
      <w:r w:rsidRPr="001B4E1C">
        <w:rPr>
          <w:color w:val="808030"/>
          <w:lang w:val="fr-FR" w:eastAsia="zh-CN"/>
        </w:rPr>
        <w:t>()</w:t>
      </w:r>
      <w:r w:rsidRPr="001B4E1C">
        <w:rPr>
          <w:lang w:val="fr-FR" w:eastAsia="zh-CN"/>
        </w:rPr>
        <w:t xml:space="preserve"> </w:t>
      </w:r>
      <w:r w:rsidRPr="001B4E1C">
        <w:rPr>
          <w:color w:val="800080"/>
          <w:lang w:val="fr-FR" w:eastAsia="zh-CN"/>
        </w:rPr>
        <w:t>{</w:t>
      </w:r>
    </w:p>
    <w:p w14:paraId="2F8CBE02" w14:textId="77777777" w:rsidR="001B4E1C" w:rsidRPr="001B4E1C" w:rsidRDefault="001B4E1C" w:rsidP="001B4E1C">
      <w:pPr>
        <w:pStyle w:val="Code"/>
        <w:rPr>
          <w:lang w:val="fr-FR" w:eastAsia="zh-CN"/>
        </w:rPr>
      </w:pPr>
      <w:r w:rsidRPr="001B4E1C">
        <w:rPr>
          <w:lang w:val="fr-FR" w:eastAsia="zh-CN"/>
        </w:rPr>
        <w:t xml:space="preserve">    </w:t>
      </w:r>
      <w:r w:rsidRPr="001B4E1C">
        <w:rPr>
          <w:color w:val="BB7977"/>
          <w:lang w:val="fr-FR" w:eastAsia="zh-CN"/>
        </w:rPr>
        <w:t>int</w:t>
      </w:r>
      <w:r w:rsidRPr="001B4E1C">
        <w:rPr>
          <w:lang w:val="fr-FR" w:eastAsia="zh-CN"/>
        </w:rPr>
        <w:t xml:space="preserve"> x </w:t>
      </w:r>
      <w:r w:rsidRPr="001B4E1C">
        <w:rPr>
          <w:color w:val="808030"/>
          <w:lang w:val="fr-FR" w:eastAsia="zh-CN"/>
        </w:rPr>
        <w:t>=</w:t>
      </w:r>
      <w:r w:rsidRPr="001B4E1C">
        <w:rPr>
          <w:lang w:val="fr-FR" w:eastAsia="zh-CN"/>
        </w:rPr>
        <w:t xml:space="preserve"> </w:t>
      </w:r>
      <w:r w:rsidRPr="001B4E1C">
        <w:rPr>
          <w:color w:val="008C00"/>
          <w:lang w:val="fr-FR" w:eastAsia="zh-CN"/>
        </w:rPr>
        <w:t>2</w:t>
      </w:r>
      <w:r w:rsidRPr="001B4E1C">
        <w:rPr>
          <w:color w:val="800080"/>
          <w:lang w:val="fr-FR" w:eastAsia="zh-CN"/>
        </w:rPr>
        <w:t>;</w:t>
      </w:r>
    </w:p>
    <w:p w14:paraId="45622C57"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locale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x</w:t>
      </w:r>
      <w:r w:rsidRPr="001B4E1C">
        <w:rPr>
          <w:color w:val="808030"/>
          <w:lang w:val="fr-FR" w:eastAsia="zh-CN"/>
        </w:rPr>
        <w:t>)</w:t>
      </w:r>
      <w:r w:rsidRPr="001B4E1C">
        <w:rPr>
          <w:color w:val="800080"/>
          <w:lang w:val="fr-FR" w:eastAsia="zh-CN"/>
        </w:rPr>
        <w:t>;</w:t>
      </w:r>
    </w:p>
    <w:p w14:paraId="624BE8BC"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"Valeur de la variable de classe x dans la méthode d'objet m2() ="</w:t>
      </w:r>
      <w:r w:rsidRPr="001B4E1C">
        <w:rPr>
          <w:lang w:val="fr-FR" w:eastAsia="zh-CN"/>
        </w:rPr>
        <w:t xml:space="preserve"> </w:t>
      </w:r>
      <w:r w:rsidRPr="001B4E1C">
        <w:rPr>
          <w:color w:val="808030"/>
          <w:lang w:val="fr-FR" w:eastAsia="zh-CN"/>
        </w:rPr>
        <w:t>+</w:t>
      </w:r>
      <w:r w:rsidRPr="001B4E1C">
        <w:rPr>
          <w:lang w:val="fr-FR" w:eastAsia="zh-CN"/>
        </w:rPr>
        <w:t xml:space="preserve"> </w:t>
      </w:r>
      <w:r w:rsidRPr="001B4E1C">
        <w:rPr>
          <w:b/>
          <w:bCs/>
          <w:color w:val="800000"/>
          <w:lang w:val="fr-FR" w:eastAsia="zh-CN"/>
        </w:rPr>
        <w:t>this</w:t>
      </w:r>
      <w:r w:rsidRPr="001B4E1C">
        <w:rPr>
          <w:color w:val="808030"/>
          <w:lang w:val="fr-FR" w:eastAsia="zh-CN"/>
        </w:rPr>
        <w:t>.</w:t>
      </w:r>
      <w:r w:rsidRPr="001B4E1C">
        <w:rPr>
          <w:lang w:val="fr-FR" w:eastAsia="zh-CN"/>
        </w:rPr>
        <w:t>x</w:t>
      </w:r>
      <w:r w:rsidRPr="001B4E1C">
        <w:rPr>
          <w:color w:val="808030"/>
          <w:lang w:val="fr-FR" w:eastAsia="zh-CN"/>
        </w:rPr>
        <w:t>)</w:t>
      </w:r>
      <w:r w:rsidRPr="001B4E1C">
        <w:rPr>
          <w:color w:val="800080"/>
          <w:lang w:val="fr-FR" w:eastAsia="zh-CN"/>
        </w:rPr>
        <w:t>;</w:t>
      </w:r>
    </w:p>
    <w:p w14:paraId="152C5A0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p>
    <w:p w14:paraId="618771D2" w14:textId="77777777" w:rsidR="001B4E1C" w:rsidRPr="001B4E1C" w:rsidRDefault="001B4E1C" w:rsidP="001B4E1C">
      <w:pPr>
        <w:pStyle w:val="Code"/>
        <w:rPr>
          <w:lang w:val="fr-FR" w:eastAsia="zh-CN"/>
        </w:rPr>
      </w:pPr>
      <w:r w:rsidRPr="001B4E1C">
        <w:rPr>
          <w:lang w:val="fr-FR" w:eastAsia="zh-CN"/>
        </w:rPr>
        <w:t xml:space="preserve">        </w:t>
      </w:r>
      <w:r w:rsidRPr="001B4E1C">
        <w:rPr>
          <w:color w:val="0000E6"/>
          <w:lang w:val="fr-FR" w:eastAsia="zh-CN"/>
        </w:rPr>
        <w:t>"Valeur de la variable de classe x dans la méthode d'objet m2() ="</w:t>
      </w:r>
    </w:p>
    <w:p w14:paraId="242681F9" w14:textId="77777777" w:rsidR="001B4E1C" w:rsidRPr="00987493" w:rsidRDefault="001B4E1C" w:rsidP="001B4E1C">
      <w:pPr>
        <w:pStyle w:val="Code"/>
        <w:rPr>
          <w:lang w:val="en-CA" w:eastAsia="zh-CN"/>
        </w:rPr>
      </w:pPr>
      <w:r w:rsidRPr="001B4E1C">
        <w:rPr>
          <w:lang w:val="fr-FR" w:eastAsia="zh-CN"/>
        </w:rPr>
        <w:t xml:space="preserve">            </w:t>
      </w:r>
      <w:r w:rsidRPr="00987493">
        <w:rPr>
          <w:color w:val="808030"/>
          <w:lang w:val="en-CA" w:eastAsia="zh-CN"/>
        </w:rPr>
        <w:t>+</w:t>
      </w:r>
      <w:r w:rsidRPr="00987493">
        <w:rPr>
          <w:lang w:val="en-CA" w:eastAsia="zh-CN"/>
        </w:rPr>
        <w:t xml:space="preserve"> ExempleVariablesLocales</w:t>
      </w:r>
      <w:r w:rsidRPr="00987493">
        <w:rPr>
          <w:color w:val="808030"/>
          <w:lang w:val="en-CA" w:eastAsia="zh-CN"/>
        </w:rPr>
        <w:t>.</w:t>
      </w:r>
      <w:r w:rsidRPr="00987493">
        <w:rPr>
          <w:lang w:val="en-CA" w:eastAsia="zh-CN"/>
        </w:rPr>
        <w:t>x</w:t>
      </w:r>
      <w:r w:rsidRPr="00987493">
        <w:rPr>
          <w:color w:val="808030"/>
          <w:lang w:val="en-CA" w:eastAsia="zh-CN"/>
        </w:rPr>
        <w:t>)</w:t>
      </w:r>
      <w:r w:rsidRPr="00987493">
        <w:rPr>
          <w:color w:val="800080"/>
          <w:lang w:val="en-CA" w:eastAsia="zh-CN"/>
        </w:rPr>
        <w:t>;</w:t>
      </w:r>
    </w:p>
    <w:p w14:paraId="7454EA85" w14:textId="77777777" w:rsidR="001B4E1C" w:rsidRPr="00987493" w:rsidRDefault="001B4E1C" w:rsidP="001B4E1C">
      <w:pPr>
        <w:pStyle w:val="Code"/>
        <w:rPr>
          <w:lang w:val="en-CA" w:eastAsia="zh-CN"/>
        </w:rPr>
      </w:pPr>
      <w:r w:rsidRPr="00987493">
        <w:rPr>
          <w:lang w:val="en-CA" w:eastAsia="zh-CN"/>
        </w:rPr>
        <w:t xml:space="preserve">  </w:t>
      </w:r>
      <w:r w:rsidRPr="00987493">
        <w:rPr>
          <w:color w:val="800080"/>
          <w:lang w:val="en-CA" w:eastAsia="zh-CN"/>
        </w:rPr>
        <w:t>}</w:t>
      </w:r>
    </w:p>
    <w:p w14:paraId="78B5F1F0" w14:textId="77777777" w:rsidR="001B4E1C" w:rsidRPr="00987493" w:rsidRDefault="001B4E1C" w:rsidP="001B4E1C">
      <w:pPr>
        <w:pStyle w:val="Code"/>
        <w:rPr>
          <w:lang w:val="en-CA" w:eastAsia="zh-CN"/>
        </w:rPr>
      </w:pPr>
    </w:p>
    <w:p w14:paraId="770F8DAE" w14:textId="77777777" w:rsidR="001B4E1C" w:rsidRPr="00987493" w:rsidRDefault="001B4E1C" w:rsidP="001B4E1C">
      <w:pPr>
        <w:pStyle w:val="Code"/>
        <w:rPr>
          <w:lang w:val="en-CA" w:eastAsia="zh-CN"/>
        </w:rPr>
      </w:pPr>
      <w:r w:rsidRPr="00987493">
        <w:rPr>
          <w:lang w:val="en-CA" w:eastAsia="zh-CN"/>
        </w:rPr>
        <w:t xml:space="preserve">  </w:t>
      </w:r>
      <w:r w:rsidRPr="00987493">
        <w:rPr>
          <w:b/>
          <w:bCs/>
          <w:color w:val="800000"/>
          <w:lang w:val="en-CA" w:eastAsia="zh-CN"/>
        </w:rPr>
        <w:t>public</w:t>
      </w:r>
      <w:r w:rsidRPr="00987493">
        <w:rPr>
          <w:lang w:val="en-CA" w:eastAsia="zh-CN"/>
        </w:rPr>
        <w:t xml:space="preserve"> </w:t>
      </w:r>
      <w:r w:rsidRPr="00987493">
        <w:rPr>
          <w:b/>
          <w:bCs/>
          <w:color w:val="800000"/>
          <w:lang w:val="en-CA" w:eastAsia="zh-CN"/>
        </w:rPr>
        <w:t>static</w:t>
      </w:r>
      <w:r w:rsidRPr="00987493">
        <w:rPr>
          <w:lang w:val="en-CA" w:eastAsia="zh-CN"/>
        </w:rPr>
        <w:t xml:space="preserve"> </w:t>
      </w:r>
      <w:r w:rsidRPr="00987493">
        <w:rPr>
          <w:color w:val="BB7977"/>
          <w:lang w:val="en-CA" w:eastAsia="zh-CN"/>
        </w:rPr>
        <w:t>void</w:t>
      </w:r>
      <w:r w:rsidRPr="00987493">
        <w:rPr>
          <w:lang w:val="en-CA" w:eastAsia="zh-CN"/>
        </w:rPr>
        <w:t xml:space="preserve"> main</w:t>
      </w:r>
      <w:r w:rsidRPr="00987493">
        <w:rPr>
          <w:color w:val="808030"/>
          <w:lang w:val="en-CA" w:eastAsia="zh-CN"/>
        </w:rPr>
        <w:t>(</w:t>
      </w:r>
      <w:r w:rsidRPr="00987493">
        <w:rPr>
          <w:b/>
          <w:bCs/>
          <w:color w:val="BB7977"/>
          <w:lang w:val="en-CA" w:eastAsia="zh-CN"/>
        </w:rPr>
        <w:t>String</w:t>
      </w:r>
      <w:r w:rsidRPr="00987493">
        <w:rPr>
          <w:lang w:val="en-CA" w:eastAsia="zh-CN"/>
        </w:rPr>
        <w:t xml:space="preserve"> args</w:t>
      </w:r>
      <w:r w:rsidRPr="00987493">
        <w:rPr>
          <w:color w:val="808030"/>
          <w:lang w:val="en-CA" w:eastAsia="zh-CN"/>
        </w:rPr>
        <w:t>[])</w:t>
      </w:r>
      <w:r w:rsidRPr="00987493">
        <w:rPr>
          <w:lang w:val="en-CA" w:eastAsia="zh-CN"/>
        </w:rPr>
        <w:t xml:space="preserve"> </w:t>
      </w:r>
      <w:r w:rsidRPr="00987493">
        <w:rPr>
          <w:color w:val="800080"/>
          <w:lang w:val="en-CA" w:eastAsia="zh-CN"/>
        </w:rPr>
        <w:t>{</w:t>
      </w:r>
    </w:p>
    <w:p w14:paraId="2ABB320A" w14:textId="77777777" w:rsidR="001B4E1C" w:rsidRPr="00987493" w:rsidRDefault="001B4E1C" w:rsidP="001B4E1C">
      <w:pPr>
        <w:pStyle w:val="Code"/>
        <w:rPr>
          <w:lang w:val="en-CA" w:eastAsia="zh-CN"/>
        </w:rPr>
      </w:pPr>
    </w:p>
    <w:p w14:paraId="6A7B7DC6" w14:textId="77777777" w:rsidR="001B4E1C" w:rsidRPr="001B4E1C" w:rsidRDefault="001B4E1C" w:rsidP="001B4E1C">
      <w:pPr>
        <w:pStyle w:val="Code"/>
        <w:rPr>
          <w:lang w:val="fr-FR" w:eastAsia="zh-CN"/>
        </w:rPr>
      </w:pPr>
      <w:r w:rsidRPr="00987493">
        <w:rPr>
          <w:lang w:val="en-CA"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classe m1() :"</w:t>
      </w:r>
      <w:r w:rsidRPr="001B4E1C">
        <w:rPr>
          <w:color w:val="808030"/>
          <w:lang w:val="fr-FR" w:eastAsia="zh-CN"/>
        </w:rPr>
        <w:t>)</w:t>
      </w:r>
      <w:r w:rsidRPr="001B4E1C">
        <w:rPr>
          <w:color w:val="800080"/>
          <w:lang w:val="fr-FR" w:eastAsia="zh-CN"/>
        </w:rPr>
        <w:t>;</w:t>
      </w:r>
    </w:p>
    <w:p w14:paraId="1E951476" w14:textId="77777777" w:rsidR="001B4E1C" w:rsidRPr="001B4E1C" w:rsidRDefault="001B4E1C" w:rsidP="001B4E1C">
      <w:pPr>
        <w:pStyle w:val="Code"/>
        <w:rPr>
          <w:lang w:val="fr-FR" w:eastAsia="zh-CN"/>
        </w:rPr>
      </w:pPr>
      <w:r w:rsidRPr="001B4E1C">
        <w:rPr>
          <w:lang w:val="fr-FR" w:eastAsia="zh-CN"/>
        </w:rPr>
        <w:t xml:space="preserve">    ExempleVariablesLocales</w:t>
      </w:r>
      <w:r w:rsidRPr="001B4E1C">
        <w:rPr>
          <w:color w:val="808030"/>
          <w:lang w:val="fr-FR" w:eastAsia="zh-CN"/>
        </w:rPr>
        <w:t>.</w:t>
      </w:r>
      <w:r w:rsidRPr="001B4E1C">
        <w:rPr>
          <w:lang w:val="fr-FR" w:eastAsia="zh-CN"/>
        </w:rPr>
        <w:t>m1</w:t>
      </w:r>
      <w:r w:rsidRPr="001B4E1C">
        <w:rPr>
          <w:color w:val="808030"/>
          <w:lang w:val="fr-FR" w:eastAsia="zh-CN"/>
        </w:rPr>
        <w:t>()</w:t>
      </w:r>
      <w:r w:rsidRPr="001B4E1C">
        <w:rPr>
          <w:color w:val="800080"/>
          <w:lang w:val="fr-FR" w:eastAsia="zh-CN"/>
        </w:rPr>
        <w:t>;</w:t>
      </w:r>
    </w:p>
    <w:p w14:paraId="583EAC30" w14:textId="77777777" w:rsidR="001B4E1C" w:rsidRPr="001B4E1C" w:rsidRDefault="001B4E1C" w:rsidP="001B4E1C">
      <w:pPr>
        <w:pStyle w:val="Code"/>
        <w:rPr>
          <w:lang w:val="fr-FR" w:eastAsia="zh-CN"/>
        </w:rPr>
      </w:pPr>
    </w:p>
    <w:p w14:paraId="7760858D"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"Création d'un objet :"</w:t>
      </w:r>
      <w:r w:rsidRPr="001B4E1C">
        <w:rPr>
          <w:color w:val="808030"/>
          <w:lang w:val="fr-FR" w:eastAsia="zh-CN"/>
        </w:rPr>
        <w:t>)</w:t>
      </w:r>
      <w:r w:rsidRPr="001B4E1C">
        <w:rPr>
          <w:color w:val="800080"/>
          <w:lang w:val="fr-FR" w:eastAsia="zh-CN"/>
        </w:rPr>
        <w:t>;</w:t>
      </w:r>
    </w:p>
    <w:p w14:paraId="4CF06370" w14:textId="77777777" w:rsidR="001B4E1C" w:rsidRPr="001B4E1C" w:rsidRDefault="001B4E1C" w:rsidP="001B4E1C">
      <w:pPr>
        <w:pStyle w:val="Code"/>
        <w:rPr>
          <w:lang w:val="fr-FR" w:eastAsia="zh-CN"/>
        </w:rPr>
      </w:pPr>
      <w:r w:rsidRPr="001B4E1C">
        <w:rPr>
          <w:lang w:val="fr-FR" w:eastAsia="zh-CN"/>
        </w:rPr>
        <w:t xml:space="preserve">    ExempleVariablesLocales unObjet </w:t>
      </w:r>
      <w:r w:rsidRPr="001B4E1C">
        <w:rPr>
          <w:color w:val="808030"/>
          <w:lang w:val="fr-FR" w:eastAsia="zh-CN"/>
        </w:rPr>
        <w:t>=</w:t>
      </w:r>
      <w:r w:rsidRPr="001B4E1C">
        <w:rPr>
          <w:lang w:val="fr-FR" w:eastAsia="zh-CN"/>
        </w:rPr>
        <w:t xml:space="preserve"> </w:t>
      </w:r>
      <w:r w:rsidRPr="001B4E1C">
        <w:rPr>
          <w:b/>
          <w:bCs/>
          <w:color w:val="800000"/>
          <w:lang w:val="fr-FR" w:eastAsia="zh-CN"/>
        </w:rPr>
        <w:t>new</w:t>
      </w:r>
      <w:r w:rsidRPr="001B4E1C">
        <w:rPr>
          <w:lang w:val="fr-FR" w:eastAsia="zh-CN"/>
        </w:rPr>
        <w:t xml:space="preserve"> ExempleVariablesLocales</w:t>
      </w:r>
      <w:r w:rsidRPr="001B4E1C">
        <w:rPr>
          <w:color w:val="808030"/>
          <w:lang w:val="fr-FR" w:eastAsia="zh-CN"/>
        </w:rPr>
        <w:t>()</w:t>
      </w:r>
      <w:r w:rsidRPr="001B4E1C">
        <w:rPr>
          <w:color w:val="800080"/>
          <w:lang w:val="fr-FR" w:eastAsia="zh-CN"/>
        </w:rPr>
        <w:t>;</w:t>
      </w:r>
    </w:p>
    <w:p w14:paraId="3D23AB36" w14:textId="77777777" w:rsidR="001B4E1C" w:rsidRPr="001B4E1C" w:rsidRDefault="001B4E1C" w:rsidP="001B4E1C">
      <w:pPr>
        <w:pStyle w:val="Code"/>
        <w:rPr>
          <w:lang w:val="fr-FR" w:eastAsia="zh-CN"/>
        </w:rPr>
      </w:pPr>
      <w:r w:rsidRPr="001B4E1C">
        <w:rPr>
          <w:lang w:val="fr-FR" w:eastAsia="zh-CN"/>
        </w:rPr>
        <w:t xml:space="preserve">    </w:t>
      </w:r>
      <w:r w:rsidRPr="001B4E1C">
        <w:rPr>
          <w:b/>
          <w:bCs/>
          <w:color w:val="BB7977"/>
          <w:lang w:val="fr-FR" w:eastAsia="zh-CN"/>
        </w:rPr>
        <w:t>System</w:t>
      </w:r>
      <w:r w:rsidRPr="001B4E1C">
        <w:rPr>
          <w:color w:val="808030"/>
          <w:lang w:val="fr-FR" w:eastAsia="zh-CN"/>
        </w:rPr>
        <w:t>.</w:t>
      </w:r>
      <w:r w:rsidRPr="001B4E1C">
        <w:rPr>
          <w:lang w:val="fr-FR" w:eastAsia="zh-CN"/>
        </w:rPr>
        <w:t>out</w:t>
      </w:r>
      <w:r w:rsidRPr="001B4E1C">
        <w:rPr>
          <w:color w:val="808030"/>
          <w:lang w:val="fr-FR" w:eastAsia="zh-CN"/>
        </w:rPr>
        <w:t>.</w:t>
      </w:r>
      <w:r w:rsidRPr="001B4E1C">
        <w:rPr>
          <w:lang w:val="fr-FR" w:eastAsia="zh-CN"/>
        </w:rPr>
        <w:t>println</w:t>
      </w:r>
      <w:r w:rsidRPr="001B4E1C">
        <w:rPr>
          <w:color w:val="808030"/>
          <w:lang w:val="fr-FR" w:eastAsia="zh-CN"/>
        </w:rPr>
        <w:t>(</w:t>
      </w:r>
      <w:r w:rsidRPr="001B4E1C">
        <w:rPr>
          <w:color w:val="0000E6"/>
          <w:lang w:val="fr-FR" w:eastAsia="zh-CN"/>
        </w:rPr>
        <w:t>"Appel de la méthode de d'objet m2() :"</w:t>
      </w:r>
      <w:r w:rsidRPr="001B4E1C">
        <w:rPr>
          <w:color w:val="808030"/>
          <w:lang w:val="fr-FR" w:eastAsia="zh-CN"/>
        </w:rPr>
        <w:t>)</w:t>
      </w:r>
      <w:r w:rsidRPr="001B4E1C">
        <w:rPr>
          <w:color w:val="800080"/>
          <w:lang w:val="fr-FR" w:eastAsia="zh-CN"/>
        </w:rPr>
        <w:t>;</w:t>
      </w:r>
    </w:p>
    <w:p w14:paraId="1C6C0332" w14:textId="77777777" w:rsidR="001B4E1C" w:rsidRPr="001B4E1C" w:rsidRDefault="001B4E1C" w:rsidP="001B4E1C">
      <w:pPr>
        <w:pStyle w:val="Code"/>
        <w:rPr>
          <w:lang w:eastAsia="zh-CN"/>
        </w:rPr>
      </w:pPr>
      <w:r w:rsidRPr="001B4E1C">
        <w:rPr>
          <w:lang w:val="fr-FR" w:eastAsia="zh-CN"/>
        </w:rPr>
        <w:t xml:space="preserve">    </w:t>
      </w:r>
      <w:r w:rsidRPr="001B4E1C">
        <w:rPr>
          <w:lang w:eastAsia="zh-CN"/>
        </w:rPr>
        <w:t>unObjet</w:t>
      </w:r>
      <w:r w:rsidRPr="001B4E1C">
        <w:rPr>
          <w:color w:val="808030"/>
          <w:lang w:eastAsia="zh-CN"/>
        </w:rPr>
        <w:t>.</w:t>
      </w:r>
      <w:r w:rsidRPr="001B4E1C">
        <w:rPr>
          <w:lang w:eastAsia="zh-CN"/>
        </w:rPr>
        <w:t>m2</w:t>
      </w:r>
      <w:r w:rsidRPr="001B4E1C">
        <w:rPr>
          <w:color w:val="808030"/>
          <w:lang w:eastAsia="zh-CN"/>
        </w:rPr>
        <w:t>()</w:t>
      </w:r>
      <w:r w:rsidRPr="001B4E1C">
        <w:rPr>
          <w:color w:val="800080"/>
          <w:lang w:eastAsia="zh-CN"/>
        </w:rPr>
        <w:t>;</w:t>
      </w:r>
    </w:p>
    <w:p w14:paraId="76C36110" w14:textId="77777777" w:rsidR="001B4E1C" w:rsidRPr="001B4E1C" w:rsidRDefault="001B4E1C" w:rsidP="001B4E1C">
      <w:pPr>
        <w:pStyle w:val="Code"/>
        <w:rPr>
          <w:lang w:eastAsia="zh-CN"/>
        </w:rPr>
      </w:pPr>
      <w:r w:rsidRPr="001B4E1C">
        <w:rPr>
          <w:lang w:eastAsia="zh-CN"/>
        </w:rPr>
        <w:t xml:space="preserve">  </w:t>
      </w:r>
      <w:r w:rsidRPr="001B4E1C">
        <w:rPr>
          <w:color w:val="800080"/>
          <w:lang w:eastAsia="zh-CN"/>
        </w:rPr>
        <w:t>}</w:t>
      </w:r>
    </w:p>
    <w:p w14:paraId="406FA317" w14:textId="6E2608A0" w:rsidR="001B4E1C" w:rsidRDefault="001B4E1C" w:rsidP="001B4E1C">
      <w:pPr>
        <w:pStyle w:val="Code"/>
        <w:rPr>
          <w:color w:val="800080"/>
          <w:lang w:eastAsia="zh-CN"/>
        </w:rPr>
      </w:pPr>
      <w:r w:rsidRPr="001B4E1C">
        <w:rPr>
          <w:color w:val="800080"/>
          <w:lang w:eastAsia="zh-CN"/>
        </w:rPr>
        <w:t>}</w:t>
      </w:r>
    </w:p>
    <w:p w14:paraId="4425D045" w14:textId="77777777" w:rsidR="003E5B17" w:rsidRPr="001B4E1C" w:rsidRDefault="003E5B17" w:rsidP="001B4E1C">
      <w:pPr>
        <w:pStyle w:val="Code"/>
        <w:rPr>
          <w:lang w:eastAsia="zh-CN"/>
        </w:rPr>
      </w:pPr>
    </w:p>
    <w:p w14:paraId="57C93CD3" w14:textId="77777777" w:rsidR="00A03321" w:rsidRDefault="00A03321" w:rsidP="00A03321">
      <w:pPr>
        <w:pStyle w:val="Corpsdetexte"/>
      </w:pPr>
    </w:p>
    <w:p w14:paraId="5E2F4BC2" w14:textId="77777777" w:rsidR="00A03321" w:rsidRDefault="00A03321" w:rsidP="00A03321">
      <w:pPr>
        <w:pStyle w:val="Corpsdetexte"/>
      </w:pPr>
      <w:r>
        <w:lastRenderedPageBreak/>
        <w:t>Résultat :</w:t>
      </w:r>
    </w:p>
    <w:p w14:paraId="577A3AE6"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classe m1() :</w:t>
      </w:r>
    </w:p>
    <w:p w14:paraId="07327934"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de classe m1() =1</w:t>
      </w:r>
    </w:p>
    <w:p w14:paraId="366065BB"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de classe m1() =0</w:t>
      </w:r>
    </w:p>
    <w:p w14:paraId="2B2B865C" w14:textId="77777777" w:rsidR="00A03321" w:rsidRPr="004559D3" w:rsidRDefault="00A03321" w:rsidP="00A03321">
      <w:pPr>
        <w:rPr>
          <w:rFonts w:ascii="Courier New" w:hAnsi="Courier New" w:cs="Courier New"/>
        </w:rPr>
      </w:pPr>
      <w:r w:rsidRPr="004559D3">
        <w:rPr>
          <w:rFonts w:ascii="Courier New" w:hAnsi="Courier New" w:cs="Courier New"/>
        </w:rPr>
        <w:t>Création d'un objet :</w:t>
      </w:r>
    </w:p>
    <w:p w14:paraId="3FCE3F94" w14:textId="77777777" w:rsidR="00A03321" w:rsidRPr="004559D3" w:rsidRDefault="00A03321" w:rsidP="00A03321">
      <w:pPr>
        <w:rPr>
          <w:rFonts w:ascii="Courier New" w:hAnsi="Courier New" w:cs="Courier New"/>
        </w:rPr>
      </w:pPr>
      <w:r w:rsidRPr="004559D3">
        <w:rPr>
          <w:rFonts w:ascii="Courier New" w:hAnsi="Courier New" w:cs="Courier New"/>
        </w:rPr>
        <w:t>Appel de la méthode de d'objet m2() :</w:t>
      </w:r>
    </w:p>
    <w:p w14:paraId="6669E788"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locale x dans la méthode d'objet m2() =2</w:t>
      </w:r>
    </w:p>
    <w:p w14:paraId="07E43349"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58903A0E" w14:textId="77777777" w:rsidR="00A03321" w:rsidRPr="004559D3" w:rsidRDefault="00A03321" w:rsidP="00A03321">
      <w:pPr>
        <w:rPr>
          <w:rFonts w:ascii="Courier New" w:hAnsi="Courier New" w:cs="Courier New"/>
        </w:rPr>
      </w:pPr>
      <w:r w:rsidRPr="004559D3">
        <w:rPr>
          <w:rFonts w:ascii="Courier New" w:hAnsi="Courier New" w:cs="Courier New"/>
        </w:rPr>
        <w:t>Valeur de la variable de classe x dans la méthode d'objet m2() =0</w:t>
      </w:r>
    </w:p>
    <w:p w14:paraId="30101051" w14:textId="77777777" w:rsidR="00A03321" w:rsidRDefault="00A03321" w:rsidP="00A03321">
      <w:pPr>
        <w:pStyle w:val="Corpsdetexte"/>
      </w:pPr>
    </w:p>
    <w:p w14:paraId="40D8BA24" w14:textId="77777777" w:rsidR="001F6504" w:rsidRDefault="00B41630" w:rsidP="006C3EE9">
      <w:pPr>
        <w:pStyle w:val="Titre1"/>
        <w:keepLines/>
      </w:pPr>
      <w:r w:rsidRPr="16CBE89F">
        <w:rPr>
          <w:lang w:val="fr-CA"/>
        </w:rPr>
        <w:br w:type="page"/>
      </w:r>
      <w:bookmarkStart w:id="145" w:name="_Toc44667596"/>
      <w:r w:rsidR="001F6504">
        <w:lastRenderedPageBreak/>
        <w:t>Introduction à l’animation 2D</w:t>
      </w:r>
      <w:bookmarkStart w:id="146" w:name="_Toc84220793"/>
      <w:bookmarkEnd w:id="145"/>
      <w:bookmarkEnd w:id="146"/>
    </w:p>
    <w:p w14:paraId="5569DE54" w14:textId="77777777" w:rsidR="001F6504" w:rsidRDefault="001F6504" w:rsidP="006C3EE9">
      <w:pPr>
        <w:pStyle w:val="Corpsdetexte"/>
        <w:keepNext/>
        <w:keepLines/>
      </w:pPr>
      <w:r>
        <w:t xml:space="preserve">Ce chapitre présente les concepts de base de l’animation graphique 2D. L’idée de base de l’animation est de dessiner une série d’images de manière suffisamment rapide pour donner l’impression d’un mouvement continu. Chacune des images produites est appelée une </w:t>
      </w:r>
      <w:r>
        <w:rPr>
          <w:i/>
          <w:iCs/>
        </w:rPr>
        <w:t>scène</w:t>
      </w:r>
      <w:r>
        <w:t xml:space="preserve"> de l’animation. La prochaine section illustre le principe de base d’affichage d’une séquence de scènes par une animation élémentaire. Le mécanisme de traitement d’exceptions Java sera en même temps introduit. La section deux ajoute un raffinement à l’animation avec le mécanisme de double tampon.</w:t>
      </w:r>
    </w:p>
    <w:p w14:paraId="598321E4" w14:textId="77777777" w:rsidR="001F6504" w:rsidRDefault="001F6504" w:rsidP="006C3EE9">
      <w:pPr>
        <w:pStyle w:val="Titre2"/>
        <w:keepLines/>
        <w:spacing w:line="240" w:lineRule="auto"/>
      </w:pPr>
      <w:bookmarkStart w:id="147" w:name="_Toc84220794"/>
      <w:bookmarkStart w:id="148" w:name="_Toc44667597"/>
      <w:r>
        <w:t>Une première tentative d’animation</w:t>
      </w:r>
      <w:bookmarkEnd w:id="147"/>
      <w:bookmarkEnd w:id="148"/>
    </w:p>
    <w:p w14:paraId="16B81ED1" w14:textId="77777777" w:rsidR="001F6504" w:rsidRDefault="001F6504" w:rsidP="006C3EE9">
      <w:pPr>
        <w:pStyle w:val="Corpsdetexte"/>
        <w:keepNext/>
        <w:keepLines/>
      </w:pPr>
      <w:r>
        <w:t xml:space="preserve">Le programme suivant est une première tentative d’animation simple du bonhomme Bot. L’objectif est de faire bouger le Bot de gauche à droite dans une fenêtre. </w:t>
      </w:r>
    </w:p>
    <w:p w14:paraId="3082FC7D" w14:textId="6F4CF597" w:rsidR="001F6504" w:rsidRDefault="001F6504" w:rsidP="006C3EE9">
      <w:pPr>
        <w:pStyle w:val="Corpsdetexte"/>
        <w:keepNext/>
        <w:keepLines/>
      </w:pPr>
      <w:r>
        <w:rPr>
          <w:b/>
          <w:bCs/>
        </w:rPr>
        <w:t>Exemple</w:t>
      </w:r>
      <w:r>
        <w:t>.</w:t>
      </w:r>
      <w:r w:rsidRPr="00E9250E">
        <w:rPr>
          <w:rFonts w:ascii="Segoe UI" w:hAnsi="Segoe UI" w:cs="Segoe UI"/>
          <w:color w:val="586069"/>
          <w:sz w:val="27"/>
          <w:szCs w:val="27"/>
          <w:lang w:val="fr-CA"/>
        </w:rPr>
        <w:t xml:space="preserve"> </w:t>
      </w:r>
      <w:hyperlink r:id="rId346"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49" w:name="OLE_LINK69"/>
      <w:bookmarkStart w:id="150" w:name="OLE_LINK70"/>
      <w:r w:rsidR="009D038D">
        <w:rPr>
          <w:rFonts w:ascii="Segoe UI" w:hAnsi="Segoe UI" w:cs="Segoe UI"/>
          <w:b/>
          <w:bCs/>
          <w:color w:val="586069"/>
          <w:lang w:val="fr-CA"/>
        </w:rPr>
        <w:t>chapitre_6/E</w:t>
      </w:r>
      <w:r w:rsidRPr="00E9250E">
        <w:rPr>
          <w:rFonts w:ascii="Segoe UI" w:hAnsi="Segoe UI" w:cs="Segoe UI"/>
          <w:b/>
          <w:bCs/>
          <w:color w:val="586069"/>
          <w:lang w:val="fr-CA"/>
        </w:rPr>
        <w:t>xempleJFrameAvecAnimationRatee</w:t>
      </w:r>
      <w:bookmarkEnd w:id="149"/>
      <w:bookmarkEnd w:id="150"/>
      <w:r w:rsidRPr="00E9250E">
        <w:rPr>
          <w:rFonts w:ascii="Segoe UI" w:hAnsi="Segoe UI" w:cs="Segoe UI"/>
          <w:b/>
          <w:bCs/>
          <w:color w:val="586069"/>
          <w:lang w:val="fr-CA"/>
        </w:rPr>
        <w:t>.java</w:t>
      </w:r>
    </w:p>
    <w:p w14:paraId="55F512D3" w14:textId="77777777" w:rsidR="009D038D" w:rsidRPr="009D038D" w:rsidRDefault="009D038D" w:rsidP="006C3EE9">
      <w:pPr>
        <w:pStyle w:val="Code"/>
        <w:rPr>
          <w:color w:val="000000"/>
          <w:lang w:eastAsia="zh-CN"/>
        </w:rPr>
      </w:pPr>
      <w:r w:rsidRPr="009D038D">
        <w:rPr>
          <w:lang w:eastAsia="zh-CN"/>
        </w:rPr>
        <w:t>// Tentative d'animation par itération d'affichage de gauche à droite</w:t>
      </w:r>
    </w:p>
    <w:p w14:paraId="35E01706"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b/>
          <w:bCs/>
          <w:color w:val="800000"/>
          <w:lang w:eastAsia="zh-CN"/>
        </w:rPr>
        <w:t>*</w:t>
      </w:r>
      <w:r w:rsidRPr="009D038D">
        <w:rPr>
          <w:color w:val="800080"/>
          <w:lang w:eastAsia="zh-CN"/>
        </w:rPr>
        <w:t>;</w:t>
      </w:r>
    </w:p>
    <w:p w14:paraId="70E00A02" w14:textId="77777777" w:rsidR="009D038D" w:rsidRPr="009D038D" w:rsidRDefault="009D038D" w:rsidP="006C3EE9">
      <w:pPr>
        <w:pStyle w:val="Code"/>
        <w:rPr>
          <w:color w:val="000000"/>
          <w:lang w:eastAsia="zh-CN"/>
        </w:rPr>
      </w:pPr>
      <w:r w:rsidRPr="009D038D">
        <w:rPr>
          <w:b/>
          <w:bCs/>
          <w:color w:val="800000"/>
          <w:lang w:eastAsia="zh-CN"/>
        </w:rPr>
        <w:t>import</w:t>
      </w:r>
      <w:r w:rsidRPr="009D038D">
        <w:rPr>
          <w:color w:val="004A43"/>
          <w:lang w:eastAsia="zh-CN"/>
        </w:rPr>
        <w:t xml:space="preserve"> java</w:t>
      </w:r>
      <w:r w:rsidRPr="009D038D">
        <w:rPr>
          <w:color w:val="808030"/>
          <w:lang w:eastAsia="zh-CN"/>
        </w:rPr>
        <w:t>.</w:t>
      </w:r>
      <w:r w:rsidRPr="009D038D">
        <w:rPr>
          <w:color w:val="004A43"/>
          <w:lang w:eastAsia="zh-CN"/>
        </w:rPr>
        <w:t>awt</w:t>
      </w:r>
      <w:r w:rsidRPr="009D038D">
        <w:rPr>
          <w:color w:val="808030"/>
          <w:lang w:eastAsia="zh-CN"/>
        </w:rPr>
        <w:t>.</w:t>
      </w:r>
      <w:r w:rsidRPr="009D038D">
        <w:rPr>
          <w:color w:val="004A43"/>
          <w:lang w:eastAsia="zh-CN"/>
        </w:rPr>
        <w:t>event</w:t>
      </w:r>
      <w:r w:rsidRPr="009D038D">
        <w:rPr>
          <w:color w:val="808030"/>
          <w:lang w:eastAsia="zh-CN"/>
        </w:rPr>
        <w:t>.</w:t>
      </w:r>
      <w:r w:rsidRPr="009D038D">
        <w:rPr>
          <w:b/>
          <w:bCs/>
          <w:color w:val="800000"/>
          <w:lang w:eastAsia="zh-CN"/>
        </w:rPr>
        <w:t>*</w:t>
      </w:r>
      <w:r w:rsidRPr="009D038D">
        <w:rPr>
          <w:color w:val="800080"/>
          <w:lang w:eastAsia="zh-CN"/>
        </w:rPr>
        <w:t>;</w:t>
      </w:r>
    </w:p>
    <w:p w14:paraId="5DECDDD8" w14:textId="77777777" w:rsidR="009D038D" w:rsidRPr="008B351D" w:rsidRDefault="009D038D" w:rsidP="006C3EE9">
      <w:pPr>
        <w:pStyle w:val="Code"/>
        <w:rPr>
          <w:color w:val="000000"/>
          <w:lang w:val="en-US" w:eastAsia="zh-CN"/>
        </w:rPr>
      </w:pPr>
      <w:r w:rsidRPr="008B351D">
        <w:rPr>
          <w:b/>
          <w:bCs/>
          <w:color w:val="800000"/>
          <w:lang w:val="en-US" w:eastAsia="zh-CN"/>
        </w:rPr>
        <w:t>import</w:t>
      </w:r>
      <w:r w:rsidRPr="008B351D">
        <w:rPr>
          <w:color w:val="004A43"/>
          <w:lang w:val="en-US" w:eastAsia="zh-CN"/>
        </w:rPr>
        <w:t xml:space="preserve"> javax</w:t>
      </w:r>
      <w:r w:rsidRPr="008B351D">
        <w:rPr>
          <w:color w:val="808030"/>
          <w:lang w:val="en-US" w:eastAsia="zh-CN"/>
        </w:rPr>
        <w:t>.</w:t>
      </w:r>
      <w:r w:rsidRPr="008B351D">
        <w:rPr>
          <w:color w:val="004A43"/>
          <w:lang w:val="en-US" w:eastAsia="zh-CN"/>
        </w:rPr>
        <w:t>swing</w:t>
      </w:r>
      <w:r w:rsidRPr="008B351D">
        <w:rPr>
          <w:color w:val="808030"/>
          <w:lang w:val="en-US" w:eastAsia="zh-CN"/>
        </w:rPr>
        <w:t>.</w:t>
      </w:r>
      <w:r w:rsidRPr="008B351D">
        <w:rPr>
          <w:b/>
          <w:bCs/>
          <w:color w:val="800000"/>
          <w:lang w:val="en-US" w:eastAsia="zh-CN"/>
        </w:rPr>
        <w:t>*</w:t>
      </w:r>
      <w:r w:rsidRPr="008B351D">
        <w:rPr>
          <w:color w:val="800080"/>
          <w:lang w:val="en-US" w:eastAsia="zh-CN"/>
        </w:rPr>
        <w:t>;</w:t>
      </w:r>
    </w:p>
    <w:p w14:paraId="63078FB1" w14:textId="77777777" w:rsidR="009D038D" w:rsidRPr="008B351D" w:rsidRDefault="009D038D" w:rsidP="009D038D">
      <w:pPr>
        <w:pStyle w:val="Code"/>
        <w:rPr>
          <w:color w:val="000000"/>
          <w:lang w:val="en-US" w:eastAsia="zh-CN"/>
        </w:rPr>
      </w:pPr>
    </w:p>
    <w:p w14:paraId="34206C8B" w14:textId="77777777" w:rsidR="009D038D" w:rsidRPr="008B351D" w:rsidRDefault="009D038D" w:rsidP="009D038D">
      <w:pPr>
        <w:pStyle w:val="Code"/>
        <w:rPr>
          <w:color w:val="000000"/>
          <w:lang w:val="en-US" w:eastAsia="zh-CN"/>
        </w:rPr>
      </w:pPr>
      <w:r w:rsidRPr="008B351D">
        <w:rPr>
          <w:b/>
          <w:bCs/>
          <w:color w:val="800000"/>
          <w:lang w:val="en-US" w:eastAsia="zh-CN"/>
        </w:rPr>
        <w:t>public</w:t>
      </w:r>
      <w:r w:rsidRPr="008B351D">
        <w:rPr>
          <w:color w:val="000000"/>
          <w:lang w:val="en-US" w:eastAsia="zh-CN"/>
        </w:rPr>
        <w:t xml:space="preserve"> </w:t>
      </w:r>
      <w:r w:rsidRPr="008B351D">
        <w:rPr>
          <w:b/>
          <w:bCs/>
          <w:color w:val="800000"/>
          <w:lang w:val="en-US" w:eastAsia="zh-CN"/>
        </w:rPr>
        <w:t>class</w:t>
      </w:r>
      <w:r w:rsidRPr="008B351D">
        <w:rPr>
          <w:color w:val="000000"/>
          <w:lang w:val="en-US" w:eastAsia="zh-CN"/>
        </w:rPr>
        <w:t xml:space="preserve"> ExempleJFrameAvecAnimationRatee </w:t>
      </w:r>
      <w:r w:rsidRPr="008B351D">
        <w:rPr>
          <w:b/>
          <w:bCs/>
          <w:color w:val="800000"/>
          <w:lang w:val="en-US" w:eastAsia="zh-CN"/>
        </w:rPr>
        <w:t>extends</w:t>
      </w:r>
      <w:r w:rsidRPr="008B351D">
        <w:rPr>
          <w:color w:val="000000"/>
          <w:lang w:val="en-US" w:eastAsia="zh-CN"/>
        </w:rPr>
        <w:t xml:space="preserve"> JFrame </w:t>
      </w:r>
      <w:r w:rsidRPr="008B351D">
        <w:rPr>
          <w:color w:val="800080"/>
          <w:lang w:val="en-US" w:eastAsia="zh-CN"/>
        </w:rPr>
        <w:t>{</w:t>
      </w:r>
    </w:p>
    <w:p w14:paraId="5AF0D1E8" w14:textId="77777777" w:rsidR="009D038D" w:rsidRPr="008B351D" w:rsidRDefault="009D038D" w:rsidP="009D038D">
      <w:pPr>
        <w:pStyle w:val="Code"/>
        <w:rPr>
          <w:color w:val="000000"/>
          <w:lang w:val="en-US" w:eastAsia="zh-CN"/>
        </w:rPr>
      </w:pPr>
    </w:p>
    <w:p w14:paraId="63B1A113"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lang w:eastAsia="zh-CN"/>
        </w:rPr>
        <w:t>// Constantes pour la taille de la fenetre et du Bot</w:t>
      </w:r>
    </w:p>
    <w:p w14:paraId="307D300B"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400</w:t>
      </w:r>
      <w:r w:rsidRPr="008B351D">
        <w:rPr>
          <w:color w:val="800080"/>
          <w:lang w:val="en-US" w:eastAsia="zh-CN"/>
        </w:rPr>
        <w:t>;</w:t>
      </w:r>
    </w:p>
    <w:p w14:paraId="4DA8DD2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HAUTEURFENETRE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600</w:t>
      </w:r>
      <w:r w:rsidRPr="008B351D">
        <w:rPr>
          <w:color w:val="800080"/>
          <w:lang w:val="en-US" w:eastAsia="zh-CN"/>
        </w:rPr>
        <w:t>;</w:t>
      </w:r>
    </w:p>
    <w:p w14:paraId="6239F69D"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800000"/>
          <w:lang w:val="en-US" w:eastAsia="zh-CN"/>
        </w:rPr>
        <w:t>private</w:t>
      </w:r>
      <w:r w:rsidRPr="008B351D">
        <w:rPr>
          <w:color w:val="000000"/>
          <w:lang w:val="en-US" w:eastAsia="zh-CN"/>
        </w:rPr>
        <w:t xml:space="preserve"> </w:t>
      </w:r>
      <w:r w:rsidRPr="008B351D">
        <w:rPr>
          <w:b/>
          <w:bCs/>
          <w:color w:val="800000"/>
          <w:lang w:val="en-US" w:eastAsia="zh-CN"/>
        </w:rPr>
        <w:t>static</w:t>
      </w:r>
      <w:r w:rsidRPr="008B351D">
        <w:rPr>
          <w:color w:val="000000"/>
          <w:lang w:val="en-US" w:eastAsia="zh-CN"/>
        </w:rPr>
        <w:t xml:space="preserve"> </w:t>
      </w:r>
      <w:r w:rsidRPr="008B351D">
        <w:rPr>
          <w:b/>
          <w:bCs/>
          <w:color w:val="800000"/>
          <w:lang w:val="en-US" w:eastAsia="zh-CN"/>
        </w:rPr>
        <w:t>final</w:t>
      </w:r>
      <w:r w:rsidRPr="008B351D">
        <w:rPr>
          <w:color w:val="000000"/>
          <w:lang w:val="en-US" w:eastAsia="zh-CN"/>
        </w:rPr>
        <w:t xml:space="preserve"> </w:t>
      </w:r>
      <w:r w:rsidRPr="008B351D">
        <w:rPr>
          <w:color w:val="BB7977"/>
          <w:lang w:val="en-US" w:eastAsia="zh-CN"/>
        </w:rPr>
        <w:t>int</w:t>
      </w:r>
      <w:r w:rsidRPr="008B351D">
        <w:rPr>
          <w:color w:val="000000"/>
          <w:lang w:val="en-US" w:eastAsia="zh-CN"/>
        </w:rPr>
        <w:t xml:space="preserve"> LARGEURBOT </w:t>
      </w:r>
      <w:r w:rsidRPr="008B351D">
        <w:rPr>
          <w:color w:val="808030"/>
          <w:lang w:val="en-US" w:eastAsia="zh-CN"/>
        </w:rPr>
        <w:t>=</w:t>
      </w:r>
      <w:r w:rsidRPr="008B351D">
        <w:rPr>
          <w:color w:val="000000"/>
          <w:lang w:val="en-US" w:eastAsia="zh-CN"/>
        </w:rPr>
        <w:t xml:space="preserve"> LARGEURFENETRE </w:t>
      </w:r>
      <w:r w:rsidRPr="008B351D">
        <w:rPr>
          <w:color w:val="808030"/>
          <w:lang w:val="en-US" w:eastAsia="zh-CN"/>
        </w:rPr>
        <w:t>/</w:t>
      </w:r>
      <w:r w:rsidRPr="008B351D">
        <w:rPr>
          <w:color w:val="000000"/>
          <w:lang w:val="en-US" w:eastAsia="zh-CN"/>
        </w:rPr>
        <w:t xml:space="preserve"> </w:t>
      </w:r>
      <w:r w:rsidRPr="008B351D">
        <w:rPr>
          <w:color w:val="008C00"/>
          <w:lang w:val="en-US" w:eastAsia="zh-CN"/>
        </w:rPr>
        <w:t>4</w:t>
      </w:r>
      <w:r w:rsidRPr="008B351D">
        <w:rPr>
          <w:color w:val="800080"/>
          <w:lang w:val="en-US" w:eastAsia="zh-CN"/>
        </w:rPr>
        <w:t>;</w:t>
      </w:r>
    </w:p>
    <w:p w14:paraId="64B6DB1F" w14:textId="77777777" w:rsidR="009D038D" w:rsidRPr="009D038D" w:rsidRDefault="009D038D" w:rsidP="009D038D">
      <w:pPr>
        <w:pStyle w:val="Code"/>
        <w:rPr>
          <w:color w:val="000000"/>
          <w:lang w:eastAsia="zh-CN"/>
        </w:rPr>
      </w:pPr>
      <w:r w:rsidRPr="008B351D">
        <w:rPr>
          <w:color w:val="000000"/>
          <w:lang w:val="en-US" w:eastAsia="zh-CN"/>
        </w:rPr>
        <w:t xml:space="preserve">  </w:t>
      </w:r>
      <w:r w:rsidRPr="009D038D">
        <w:rPr>
          <w:b/>
          <w:bCs/>
          <w:color w:val="800000"/>
          <w:lang w:eastAsia="zh-CN"/>
        </w:rPr>
        <w:t>private</w:t>
      </w:r>
      <w:r w:rsidRPr="009D038D">
        <w:rPr>
          <w:color w:val="000000"/>
          <w:lang w:eastAsia="zh-CN"/>
        </w:rPr>
        <w:t xml:space="preserve"> </w:t>
      </w:r>
      <w:r w:rsidRPr="009D038D">
        <w:rPr>
          <w:b/>
          <w:bCs/>
          <w:color w:val="800000"/>
          <w:lang w:eastAsia="zh-CN"/>
        </w:rPr>
        <w:t>static</w:t>
      </w:r>
      <w:r w:rsidRPr="009D038D">
        <w:rPr>
          <w:color w:val="000000"/>
          <w:lang w:eastAsia="zh-CN"/>
        </w:rPr>
        <w:t xml:space="preserve"> </w:t>
      </w:r>
      <w:r w:rsidRPr="009D038D">
        <w:rPr>
          <w:b/>
          <w:bCs/>
          <w:color w:val="800000"/>
          <w:lang w:eastAsia="zh-CN"/>
        </w:rPr>
        <w:t>final</w:t>
      </w:r>
      <w:r w:rsidRPr="009D038D">
        <w:rPr>
          <w:color w:val="000000"/>
          <w:lang w:eastAsia="zh-CN"/>
        </w:rPr>
        <w:t xml:space="preserve"> </w:t>
      </w:r>
      <w:r w:rsidRPr="009D038D">
        <w:rPr>
          <w:color w:val="BB7977"/>
          <w:lang w:eastAsia="zh-CN"/>
        </w:rPr>
        <w:t>int</w:t>
      </w:r>
      <w:r w:rsidRPr="009D038D">
        <w:rPr>
          <w:color w:val="000000"/>
          <w:lang w:eastAsia="zh-CN"/>
        </w:rPr>
        <w:t xml:space="preserve"> HAUTEURBOT </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800080"/>
          <w:lang w:eastAsia="zh-CN"/>
        </w:rPr>
        <w:t>;</w:t>
      </w:r>
    </w:p>
    <w:p w14:paraId="5601184A" w14:textId="77777777" w:rsidR="009D038D" w:rsidRPr="009D038D" w:rsidRDefault="009D038D" w:rsidP="009D038D">
      <w:pPr>
        <w:pStyle w:val="Code"/>
        <w:rPr>
          <w:color w:val="000000"/>
          <w:lang w:eastAsia="zh-CN"/>
        </w:rPr>
      </w:pPr>
    </w:p>
    <w:p w14:paraId="030DBB8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ExempleJFrameAvecAnimationRatee</w:t>
      </w:r>
      <w:r w:rsidRPr="009D038D">
        <w:rPr>
          <w:color w:val="808030"/>
          <w:lang w:eastAsia="zh-CN"/>
        </w:rPr>
        <w:t>()</w:t>
      </w:r>
      <w:r w:rsidRPr="009D038D">
        <w:rPr>
          <w:color w:val="000000"/>
          <w:lang w:eastAsia="zh-CN"/>
        </w:rPr>
        <w:t xml:space="preserve"> </w:t>
      </w:r>
      <w:r w:rsidRPr="009D038D">
        <w:rPr>
          <w:color w:val="800080"/>
          <w:lang w:eastAsia="zh-CN"/>
        </w:rPr>
        <w:t>{</w:t>
      </w:r>
    </w:p>
    <w:p w14:paraId="40E0126B"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E6"/>
          <w:lang w:eastAsia="zh-CN"/>
        </w:rPr>
        <w:t>"Exemple d'animation ratée"</w:t>
      </w:r>
      <w:r w:rsidRPr="009D038D">
        <w:rPr>
          <w:color w:val="808030"/>
          <w:lang w:eastAsia="zh-CN"/>
        </w:rPr>
        <w:t>)</w:t>
      </w:r>
      <w:r w:rsidRPr="009D038D">
        <w:rPr>
          <w:color w:val="800080"/>
          <w:lang w:eastAsia="zh-CN"/>
        </w:rPr>
        <w:t>;</w:t>
      </w:r>
    </w:p>
    <w:p w14:paraId="6F2F6DAF" w14:textId="77777777" w:rsidR="009D038D" w:rsidRPr="009D038D" w:rsidRDefault="009D038D" w:rsidP="009D038D">
      <w:pPr>
        <w:pStyle w:val="Code"/>
        <w:rPr>
          <w:color w:val="000000"/>
          <w:lang w:val="en-CA" w:eastAsia="zh-CN"/>
        </w:rPr>
      </w:pPr>
      <w:r w:rsidRPr="009D038D">
        <w:rPr>
          <w:color w:val="000000"/>
          <w:lang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setDefaultCloseOperation</w:t>
      </w:r>
      <w:r w:rsidRPr="009D038D">
        <w:rPr>
          <w:color w:val="808030"/>
          <w:lang w:val="en-CA" w:eastAsia="zh-CN"/>
        </w:rPr>
        <w:t>(</w:t>
      </w:r>
      <w:r w:rsidRPr="009D038D">
        <w:rPr>
          <w:color w:val="000000"/>
          <w:lang w:val="en-CA" w:eastAsia="zh-CN"/>
        </w:rPr>
        <w:t>EXIT_ON_CLOSE</w:t>
      </w:r>
      <w:r w:rsidRPr="009D038D">
        <w:rPr>
          <w:color w:val="808030"/>
          <w:lang w:val="en-CA" w:eastAsia="zh-CN"/>
        </w:rPr>
        <w:t>)</w:t>
      </w:r>
      <w:r w:rsidRPr="009D038D">
        <w:rPr>
          <w:color w:val="800080"/>
          <w:lang w:val="en-CA" w:eastAsia="zh-CN"/>
        </w:rPr>
        <w:t>;</w:t>
      </w:r>
    </w:p>
    <w:p w14:paraId="098FC91D"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setSize</w:t>
      </w:r>
      <w:r w:rsidRPr="009D038D">
        <w:rPr>
          <w:color w:val="808030"/>
          <w:lang w:val="en-CA" w:eastAsia="zh-CN"/>
        </w:rPr>
        <w:t>(</w:t>
      </w:r>
      <w:r w:rsidRPr="009D038D">
        <w:rPr>
          <w:color w:val="000000"/>
          <w:lang w:val="en-CA" w:eastAsia="zh-CN"/>
        </w:rPr>
        <w:t>LARGEURFENETRE</w:t>
      </w:r>
      <w:r w:rsidRPr="009D038D">
        <w:rPr>
          <w:color w:val="808030"/>
          <w:lang w:val="en-CA" w:eastAsia="zh-CN"/>
        </w:rPr>
        <w:t>,</w:t>
      </w:r>
      <w:r w:rsidRPr="009D038D">
        <w:rPr>
          <w:color w:val="000000"/>
          <w:lang w:val="en-CA" w:eastAsia="zh-CN"/>
        </w:rPr>
        <w:t xml:space="preserve"> HAUTEURFENETRE</w:t>
      </w:r>
      <w:r w:rsidRPr="009D038D">
        <w:rPr>
          <w:color w:val="808030"/>
          <w:lang w:val="en-CA" w:eastAsia="zh-CN"/>
        </w:rPr>
        <w:t>)</w:t>
      </w:r>
      <w:r w:rsidRPr="009D038D">
        <w:rPr>
          <w:color w:val="800080"/>
          <w:lang w:val="en-CA" w:eastAsia="zh-CN"/>
        </w:rPr>
        <w:t>;</w:t>
      </w:r>
    </w:p>
    <w:p w14:paraId="6C231EC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this</w:t>
      </w:r>
      <w:r w:rsidRPr="009D038D">
        <w:rPr>
          <w:color w:val="808030"/>
          <w:lang w:val="en-CA" w:eastAsia="zh-CN"/>
        </w:rPr>
        <w:t>.</w:t>
      </w:r>
      <w:r w:rsidRPr="009D038D">
        <w:rPr>
          <w:color w:val="000000"/>
          <w:lang w:val="en-CA" w:eastAsia="zh-CN"/>
        </w:rPr>
        <w:t>setVisible</w:t>
      </w:r>
      <w:r w:rsidRPr="009D038D">
        <w:rPr>
          <w:color w:val="808030"/>
          <w:lang w:val="en-CA" w:eastAsia="zh-CN"/>
        </w:rPr>
        <w:t>(</w:t>
      </w:r>
      <w:r w:rsidRPr="009D038D">
        <w:rPr>
          <w:b/>
          <w:bCs/>
          <w:color w:val="800000"/>
          <w:lang w:val="en-CA" w:eastAsia="zh-CN"/>
        </w:rPr>
        <w:t>true</w:t>
      </w:r>
      <w:r w:rsidRPr="009D038D">
        <w:rPr>
          <w:color w:val="808030"/>
          <w:lang w:val="en-CA" w:eastAsia="zh-CN"/>
        </w:rPr>
        <w:t>)</w:t>
      </w:r>
      <w:r w:rsidRPr="009D038D">
        <w:rPr>
          <w:color w:val="800080"/>
          <w:lang w:val="en-CA" w:eastAsia="zh-CN"/>
        </w:rPr>
        <w:t>;</w:t>
      </w:r>
    </w:p>
    <w:p w14:paraId="1A6159F8" w14:textId="77777777" w:rsidR="009D038D" w:rsidRPr="009D038D" w:rsidRDefault="009D038D" w:rsidP="009D038D">
      <w:pPr>
        <w:pStyle w:val="Code"/>
        <w:rPr>
          <w:color w:val="000000"/>
          <w:lang w:eastAsia="zh-CN"/>
        </w:rPr>
      </w:pPr>
      <w:r w:rsidRPr="009D038D">
        <w:rPr>
          <w:color w:val="000000"/>
          <w:lang w:val="en-CA" w:eastAsia="zh-CN"/>
        </w:rPr>
        <w:t xml:space="preserve">  </w:t>
      </w:r>
      <w:r w:rsidRPr="009D038D">
        <w:rPr>
          <w:color w:val="800080"/>
          <w:lang w:eastAsia="zh-CN"/>
        </w:rPr>
        <w:t>}</w:t>
      </w:r>
    </w:p>
    <w:p w14:paraId="23C53B43" w14:textId="77777777" w:rsidR="009D038D" w:rsidRPr="009D038D" w:rsidRDefault="009D038D" w:rsidP="009D038D">
      <w:pPr>
        <w:pStyle w:val="Code"/>
        <w:rPr>
          <w:color w:val="000000"/>
          <w:lang w:eastAsia="zh-CN"/>
        </w:rPr>
      </w:pPr>
    </w:p>
    <w:p w14:paraId="607F4DB5" w14:textId="7790C377"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Pr>
          <w:lang w:eastAsia="zh-CN"/>
        </w:rPr>
        <w:t>Mé</w:t>
      </w:r>
      <w:r w:rsidRPr="009D038D">
        <w:rPr>
          <w:lang w:eastAsia="zh-CN"/>
        </w:rPr>
        <w:t>thode qui dessine un Bot dans un objet Graphics g</w:t>
      </w:r>
    </w:p>
    <w:p w14:paraId="0ED506D4" w14:textId="759F4703" w:rsidR="009D038D" w:rsidRPr="009D038D" w:rsidRDefault="009D038D" w:rsidP="009D038D">
      <w:pPr>
        <w:pStyle w:val="Code"/>
        <w:rPr>
          <w:color w:val="000000"/>
          <w:lang w:eastAsia="zh-CN"/>
        </w:rPr>
      </w:pPr>
      <w:r w:rsidRPr="009D038D">
        <w:rPr>
          <w:color w:val="000000"/>
          <w:lang w:eastAsia="zh-CN"/>
        </w:rPr>
        <w:t xml:space="preserve">  </w:t>
      </w:r>
      <w:r w:rsidRPr="009D038D">
        <w:rPr>
          <w:lang w:eastAsia="zh-CN"/>
        </w:rPr>
        <w:t xml:space="preserve">// </w:t>
      </w:r>
      <w:r w:rsidRPr="009D038D">
        <w:rPr>
          <w:lang w:val="fr-FR" w:eastAsia="zh-CN"/>
        </w:rPr>
        <w:t>à</w:t>
      </w:r>
      <w:r w:rsidRPr="009D038D">
        <w:rPr>
          <w:lang w:eastAsia="zh-CN"/>
        </w:rPr>
        <w:t xml:space="preserve"> l'</w:t>
      </w:r>
      <w:r w:rsidRPr="009D038D">
        <w:rPr>
          <w:lang w:val="fr-FR" w:eastAsia="zh-CN"/>
        </w:rPr>
        <w:t>é</w:t>
      </w:r>
      <w:r w:rsidRPr="009D038D">
        <w:rPr>
          <w:lang w:eastAsia="zh-CN"/>
        </w:rPr>
        <w:t>chelle dans un rectangle englobant de paramètres x,y,largeur,hauteur</w:t>
      </w:r>
    </w:p>
    <w:p w14:paraId="1D739FFA"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paintBot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x</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y</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largeur</w:t>
      </w:r>
      <w:r w:rsidRPr="009D038D">
        <w:rPr>
          <w:color w:val="808030"/>
          <w:lang w:eastAsia="zh-CN"/>
        </w:rPr>
        <w:t>,</w:t>
      </w:r>
      <w:r w:rsidRPr="009D038D">
        <w:rPr>
          <w:color w:val="000000"/>
          <w:lang w:eastAsia="zh-CN"/>
        </w:rPr>
        <w:t xml:space="preserve"> </w:t>
      </w:r>
      <w:r w:rsidRPr="009D038D">
        <w:rPr>
          <w:color w:val="BB7977"/>
          <w:lang w:eastAsia="zh-CN"/>
        </w:rPr>
        <w:t>int</w:t>
      </w:r>
      <w:r w:rsidRPr="009D038D">
        <w:rPr>
          <w:color w:val="000000"/>
          <w:lang w:eastAsia="zh-CN"/>
        </w:rPr>
        <w:t xml:space="preserve"> hauteur</w:t>
      </w:r>
      <w:r w:rsidRPr="009D038D">
        <w:rPr>
          <w:color w:val="808030"/>
          <w:lang w:eastAsia="zh-CN"/>
        </w:rPr>
        <w:t>)</w:t>
      </w:r>
      <w:r w:rsidRPr="009D038D">
        <w:rPr>
          <w:color w:val="000000"/>
          <w:lang w:eastAsia="zh-CN"/>
        </w:rPr>
        <w:t xml:space="preserve"> </w:t>
      </w:r>
      <w:r w:rsidRPr="009D038D">
        <w:rPr>
          <w:color w:val="800080"/>
          <w:lang w:eastAsia="zh-CN"/>
        </w:rPr>
        <w:t>{</w:t>
      </w:r>
    </w:p>
    <w:p w14:paraId="77CCECB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green</w:t>
      </w:r>
      <w:r w:rsidRPr="009D038D">
        <w:rPr>
          <w:color w:val="808030"/>
          <w:lang w:eastAsia="zh-CN"/>
        </w:rPr>
        <w:t>)</w:t>
      </w:r>
      <w:r w:rsidRPr="009D038D">
        <w:rPr>
          <w:color w:val="800080"/>
          <w:lang w:eastAsia="zh-CN"/>
        </w:rPr>
        <w:t>;</w:t>
      </w:r>
    </w:p>
    <w:p w14:paraId="0BA14F5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fillOval</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tête</w:t>
      </w:r>
    </w:p>
    <w:p w14:paraId="466CAA92" w14:textId="77777777" w:rsidR="009D038D" w:rsidRPr="009D038D" w:rsidRDefault="009D038D" w:rsidP="009D038D">
      <w:pPr>
        <w:pStyle w:val="Code"/>
        <w:rPr>
          <w:color w:val="000000"/>
          <w:lang w:eastAsia="zh-CN"/>
        </w:rPr>
      </w:pPr>
    </w:p>
    <w:p w14:paraId="51D87C34"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black</w:t>
      </w:r>
      <w:r w:rsidRPr="009D038D">
        <w:rPr>
          <w:color w:val="808030"/>
          <w:lang w:eastAsia="zh-CN"/>
        </w:rPr>
        <w:t>)</w:t>
      </w:r>
      <w:r w:rsidRPr="009D038D">
        <w:rPr>
          <w:color w:val="800080"/>
          <w:lang w:eastAsia="zh-CN"/>
        </w:rPr>
        <w:t>;</w:t>
      </w:r>
    </w:p>
    <w:p w14:paraId="7921B692"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 xml:space="preserve">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gauche</w:t>
      </w:r>
    </w:p>
    <w:p w14:paraId="1D65FD85"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p>
    <w:p w14:paraId="6CBBA22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000000"/>
          <w:lang w:eastAsia="zh-CN"/>
        </w:rPr>
        <w:t xml:space="preserve">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75493711"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14D2734D" w14:textId="77777777" w:rsidR="009D038D" w:rsidRPr="009D038D" w:rsidRDefault="009D038D" w:rsidP="009D038D">
      <w:pPr>
        <w:pStyle w:val="Code"/>
        <w:rPr>
          <w:color w:val="000000"/>
          <w:lang w:eastAsia="zh-CN"/>
        </w:rPr>
      </w:pP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10</w:t>
      </w:r>
      <w:r w:rsidRPr="009D038D">
        <w:rPr>
          <w:color w:val="808030"/>
          <w:lang w:eastAsia="zh-CN"/>
        </w:rPr>
        <w:t>,</w:t>
      </w:r>
    </w:p>
    <w:p w14:paraId="689E08A4" w14:textId="77777777" w:rsidR="009D038D" w:rsidRPr="009D038D" w:rsidRDefault="009D038D" w:rsidP="009D038D">
      <w:pPr>
        <w:pStyle w:val="Code"/>
        <w:rPr>
          <w:color w:val="000000"/>
          <w:lang w:eastAsia="zh-CN"/>
        </w:rPr>
      </w:pP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20</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L'oeil droit</w:t>
      </w:r>
    </w:p>
    <w:p w14:paraId="11BE7A36"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drawLine</w:t>
      </w:r>
      <w:r w:rsidRPr="009D038D">
        <w:rPr>
          <w:color w:val="808030"/>
          <w:lang w:eastAsia="zh-CN"/>
        </w:rPr>
        <w:t>(</w:t>
      </w:r>
    </w:p>
    <w:p w14:paraId="53631C0B"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1C37B534"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p>
    <w:p w14:paraId="202F5240" w14:textId="77777777" w:rsidR="009D038D" w:rsidRPr="009D038D" w:rsidRDefault="009D038D" w:rsidP="009D038D">
      <w:pPr>
        <w:pStyle w:val="Code"/>
        <w:rPr>
          <w:color w:val="000000"/>
          <w:lang w:eastAsia="zh-CN"/>
        </w:rPr>
      </w:pPr>
      <w:r w:rsidRPr="009D038D">
        <w:rPr>
          <w:color w:val="000000"/>
          <w:lang w:eastAsia="zh-CN"/>
        </w:rPr>
        <w:t xml:space="preserve">        x </w:t>
      </w:r>
      <w:r w:rsidRPr="009D038D">
        <w:rPr>
          <w:color w:val="808030"/>
          <w:lang w:eastAsia="zh-CN"/>
        </w:rPr>
        <w:t>+</w:t>
      </w:r>
      <w:r w:rsidRPr="009D038D">
        <w:rPr>
          <w:color w:val="000000"/>
          <w:lang w:eastAsia="zh-CN"/>
        </w:rPr>
        <w:t xml:space="preserve"> largeur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4</w:t>
      </w:r>
      <w:r w:rsidRPr="009D038D">
        <w:rPr>
          <w:color w:val="808030"/>
          <w:lang w:eastAsia="zh-CN"/>
        </w:rPr>
        <w:t>,</w:t>
      </w:r>
    </w:p>
    <w:p w14:paraId="52732A3B" w14:textId="77777777" w:rsidR="009D038D" w:rsidRPr="009D038D" w:rsidRDefault="009D038D" w:rsidP="009D038D">
      <w:pPr>
        <w:pStyle w:val="Code"/>
        <w:rPr>
          <w:color w:val="000000"/>
          <w:lang w:eastAsia="zh-CN"/>
        </w:rPr>
      </w:pP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3</w:t>
      </w:r>
      <w:r w:rsidRPr="009D038D">
        <w:rPr>
          <w:color w:val="000000"/>
          <w:lang w:eastAsia="zh-CN"/>
        </w:rPr>
        <w:t xml:space="preserve"> </w:t>
      </w:r>
      <w:r w:rsidRPr="009D038D">
        <w:rPr>
          <w:color w:val="808030"/>
          <w:lang w:eastAsia="zh-CN"/>
        </w:rPr>
        <w:t>/</w:t>
      </w:r>
      <w:r w:rsidRPr="009D038D">
        <w:rPr>
          <w:color w:val="000000"/>
          <w:lang w:eastAsia="zh-CN"/>
        </w:rPr>
        <w:t xml:space="preserve"> </w:t>
      </w:r>
      <w:r w:rsidRPr="009D038D">
        <w:rPr>
          <w:color w:val="008C00"/>
          <w:lang w:eastAsia="zh-CN"/>
        </w:rPr>
        <w:t>8</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La bouche</w:t>
      </w:r>
    </w:p>
    <w:p w14:paraId="2727F021" w14:textId="77777777" w:rsidR="009D038D" w:rsidRPr="009D038D" w:rsidRDefault="009D038D" w:rsidP="009D038D">
      <w:pPr>
        <w:pStyle w:val="Code"/>
        <w:rPr>
          <w:color w:val="000000"/>
          <w:lang w:eastAsia="zh-CN"/>
        </w:rPr>
      </w:pPr>
    </w:p>
    <w:p w14:paraId="4233DB89"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setColor</w:t>
      </w:r>
      <w:r w:rsidRPr="009D038D">
        <w:rPr>
          <w:color w:val="808030"/>
          <w:lang w:eastAsia="zh-CN"/>
        </w:rPr>
        <w:t>(</w:t>
      </w:r>
      <w:r w:rsidRPr="009D038D">
        <w:rPr>
          <w:color w:val="000000"/>
          <w:lang w:eastAsia="zh-CN"/>
        </w:rPr>
        <w:t>Color</w:t>
      </w:r>
      <w:r w:rsidRPr="009D038D">
        <w:rPr>
          <w:color w:val="808030"/>
          <w:lang w:eastAsia="zh-CN"/>
        </w:rPr>
        <w:t>.</w:t>
      </w:r>
      <w:r w:rsidRPr="009D038D">
        <w:rPr>
          <w:color w:val="000000"/>
          <w:lang w:eastAsia="zh-CN"/>
        </w:rPr>
        <w:t>red</w:t>
      </w:r>
      <w:r w:rsidRPr="009D038D">
        <w:rPr>
          <w:color w:val="808030"/>
          <w:lang w:eastAsia="zh-CN"/>
        </w:rPr>
        <w:t>)</w:t>
      </w:r>
      <w:r w:rsidRPr="009D038D">
        <w:rPr>
          <w:color w:val="800080"/>
          <w:lang w:eastAsia="zh-CN"/>
        </w:rPr>
        <w:t>;</w:t>
      </w:r>
    </w:p>
    <w:p w14:paraId="5A79DD6D" w14:textId="77777777" w:rsidR="009D038D" w:rsidRPr="009D038D" w:rsidRDefault="009D038D" w:rsidP="009D038D">
      <w:pPr>
        <w:pStyle w:val="Code"/>
        <w:rPr>
          <w:color w:val="000000"/>
          <w:lang w:eastAsia="zh-CN"/>
        </w:rPr>
      </w:pPr>
      <w:r w:rsidRPr="009D038D">
        <w:rPr>
          <w:color w:val="000000"/>
          <w:lang w:eastAsia="zh-CN"/>
        </w:rPr>
        <w:t xml:space="preserve">    g</w:t>
      </w:r>
      <w:r w:rsidRPr="009D038D">
        <w:rPr>
          <w:color w:val="808030"/>
          <w:lang w:eastAsia="zh-CN"/>
        </w:rPr>
        <w:t>.</w:t>
      </w:r>
      <w:r w:rsidRPr="009D038D">
        <w:rPr>
          <w:color w:val="000000"/>
          <w:lang w:eastAsia="zh-CN"/>
        </w:rPr>
        <w:t>fillRect</w:t>
      </w:r>
      <w:r w:rsidRPr="009D038D">
        <w:rPr>
          <w:color w:val="808030"/>
          <w:lang w:eastAsia="zh-CN"/>
        </w:rPr>
        <w:t>(</w:t>
      </w:r>
      <w:r w:rsidRPr="009D038D">
        <w:rPr>
          <w:color w:val="000000"/>
          <w:lang w:eastAsia="zh-CN"/>
        </w:rPr>
        <w:t>x</w:t>
      </w:r>
      <w:r w:rsidRPr="009D038D">
        <w:rPr>
          <w:color w:val="808030"/>
          <w:lang w:eastAsia="zh-CN"/>
        </w:rPr>
        <w:t>,</w:t>
      </w:r>
      <w:r w:rsidRPr="009D038D">
        <w:rPr>
          <w:color w:val="000000"/>
          <w:lang w:eastAsia="zh-CN"/>
        </w:rPr>
        <w:t xml:space="preserve"> y </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000000"/>
          <w:lang w:eastAsia="zh-CN"/>
        </w:rPr>
        <w:t xml:space="preserve"> largeur</w:t>
      </w:r>
      <w:r w:rsidRPr="009D038D">
        <w:rPr>
          <w:color w:val="808030"/>
          <w:lang w:eastAsia="zh-CN"/>
        </w:rPr>
        <w:t>,</w:t>
      </w:r>
      <w:r w:rsidRPr="009D038D">
        <w:rPr>
          <w:color w:val="000000"/>
          <w:lang w:eastAsia="zh-CN"/>
        </w:rPr>
        <w:t xml:space="preserve"> hauteur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808030"/>
          <w:lang w:eastAsia="zh-CN"/>
        </w:rPr>
        <w:t>)</w:t>
      </w:r>
      <w:r w:rsidRPr="009D038D">
        <w:rPr>
          <w:color w:val="800080"/>
          <w:lang w:eastAsia="zh-CN"/>
        </w:rPr>
        <w:t>;</w:t>
      </w:r>
      <w:r w:rsidRPr="009D038D">
        <w:rPr>
          <w:color w:val="000000"/>
          <w:lang w:eastAsia="zh-CN"/>
        </w:rPr>
        <w:t xml:space="preserve"> </w:t>
      </w:r>
      <w:r w:rsidRPr="009D038D">
        <w:rPr>
          <w:lang w:eastAsia="zh-CN"/>
        </w:rPr>
        <w:t>// Le corps</w:t>
      </w:r>
    </w:p>
    <w:p w14:paraId="10308374"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color w:val="800080"/>
          <w:lang w:eastAsia="zh-CN"/>
        </w:rPr>
        <w:t>}</w:t>
      </w:r>
    </w:p>
    <w:p w14:paraId="302FBF5A" w14:textId="77777777" w:rsidR="009D038D" w:rsidRPr="009D038D" w:rsidRDefault="009D038D" w:rsidP="009D038D">
      <w:pPr>
        <w:pStyle w:val="Code"/>
        <w:rPr>
          <w:color w:val="000000"/>
          <w:lang w:eastAsia="zh-CN"/>
        </w:rPr>
      </w:pPr>
    </w:p>
    <w:p w14:paraId="32CC9ABD"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public</w:t>
      </w:r>
      <w:r w:rsidRPr="009D038D">
        <w:rPr>
          <w:color w:val="000000"/>
          <w:lang w:eastAsia="zh-CN"/>
        </w:rPr>
        <w:t xml:space="preserve"> </w:t>
      </w:r>
      <w:r w:rsidRPr="009D038D">
        <w:rPr>
          <w:color w:val="BB7977"/>
          <w:lang w:eastAsia="zh-CN"/>
        </w:rPr>
        <w:t>void</w:t>
      </w:r>
      <w:r w:rsidRPr="009D038D">
        <w:rPr>
          <w:color w:val="000000"/>
          <w:lang w:eastAsia="zh-CN"/>
        </w:rPr>
        <w:t xml:space="preserve"> paint</w:t>
      </w:r>
      <w:r w:rsidRPr="009D038D">
        <w:rPr>
          <w:color w:val="808030"/>
          <w:lang w:eastAsia="zh-CN"/>
        </w:rPr>
        <w:t>(</w:t>
      </w:r>
      <w:r w:rsidRPr="009D038D">
        <w:rPr>
          <w:color w:val="000000"/>
          <w:lang w:eastAsia="zh-CN"/>
        </w:rPr>
        <w:t>Graphics g</w:t>
      </w:r>
      <w:r w:rsidRPr="009D038D">
        <w:rPr>
          <w:color w:val="808030"/>
          <w:lang w:eastAsia="zh-CN"/>
        </w:rPr>
        <w:t>)</w:t>
      </w:r>
      <w:r w:rsidRPr="009D038D">
        <w:rPr>
          <w:color w:val="000000"/>
          <w:lang w:eastAsia="zh-CN"/>
        </w:rPr>
        <w:t xml:space="preserve"> </w:t>
      </w:r>
      <w:r w:rsidRPr="009D038D">
        <w:rPr>
          <w:color w:val="800080"/>
          <w:lang w:eastAsia="zh-CN"/>
        </w:rPr>
        <w:t>{</w:t>
      </w:r>
    </w:p>
    <w:p w14:paraId="6E592398"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super</w:t>
      </w:r>
      <w:r w:rsidRPr="009D038D">
        <w:rPr>
          <w:color w:val="808030"/>
          <w:lang w:eastAsia="zh-CN"/>
        </w:rPr>
        <w:t>.</w:t>
      </w:r>
      <w:r w:rsidRPr="009D038D">
        <w:rPr>
          <w:color w:val="000000"/>
          <w:lang w:eastAsia="zh-CN"/>
        </w:rPr>
        <w:t>paint</w:t>
      </w:r>
      <w:r w:rsidRPr="009D038D">
        <w:rPr>
          <w:color w:val="808030"/>
          <w:lang w:eastAsia="zh-CN"/>
        </w:rPr>
        <w:t>(</w:t>
      </w:r>
      <w:r w:rsidRPr="009D038D">
        <w:rPr>
          <w:color w:val="000000"/>
          <w:lang w:eastAsia="zh-CN"/>
        </w:rPr>
        <w:t>g</w:t>
      </w:r>
      <w:r w:rsidRPr="009D038D">
        <w:rPr>
          <w:color w:val="808030"/>
          <w:lang w:eastAsia="zh-CN"/>
        </w:rPr>
        <w:t>)</w:t>
      </w:r>
      <w:r w:rsidRPr="009D038D">
        <w:rPr>
          <w:color w:val="800080"/>
          <w:lang w:eastAsia="zh-CN"/>
        </w:rPr>
        <w:t>;</w:t>
      </w:r>
    </w:p>
    <w:p w14:paraId="6CB75D60" w14:textId="77777777" w:rsidR="009D038D" w:rsidRPr="009D038D" w:rsidRDefault="009D038D" w:rsidP="009D038D">
      <w:pPr>
        <w:pStyle w:val="Code"/>
        <w:rPr>
          <w:color w:val="000000"/>
          <w:lang w:eastAsia="zh-CN"/>
        </w:rPr>
      </w:pPr>
      <w:r w:rsidRPr="009D038D">
        <w:rPr>
          <w:color w:val="000000"/>
          <w:lang w:eastAsia="zh-CN"/>
        </w:rPr>
        <w:t xml:space="preserve">    </w:t>
      </w:r>
      <w:r w:rsidRPr="009D038D">
        <w:rPr>
          <w:b/>
          <w:bCs/>
          <w:color w:val="800000"/>
          <w:lang w:eastAsia="zh-CN"/>
        </w:rPr>
        <w:t>for</w:t>
      </w:r>
      <w:r w:rsidRPr="009D038D">
        <w:rPr>
          <w:color w:val="000000"/>
          <w:lang w:eastAsia="zh-CN"/>
        </w:rPr>
        <w:t xml:space="preserve"> </w:t>
      </w:r>
      <w:r w:rsidRPr="009D038D">
        <w:rPr>
          <w:color w:val="808030"/>
          <w:lang w:eastAsia="zh-CN"/>
        </w:rPr>
        <w:t>(</w:t>
      </w:r>
      <w:r w:rsidRPr="009D038D">
        <w:rPr>
          <w:color w:val="BB7977"/>
          <w:lang w:eastAsia="zh-CN"/>
        </w:rPr>
        <w:t>int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0</w:t>
      </w:r>
      <w:r w:rsidRPr="009D038D">
        <w:rPr>
          <w:color w:val="800080"/>
          <w:lang w:eastAsia="zh-CN"/>
        </w:rPr>
        <w:t>;</w:t>
      </w:r>
      <w:r w:rsidRPr="009D038D">
        <w:rPr>
          <w:color w:val="000000"/>
          <w:lang w:eastAsia="zh-CN"/>
        </w:rPr>
        <w:t xml:space="preserve"> x </w:t>
      </w:r>
      <w:r w:rsidRPr="009D038D">
        <w:rPr>
          <w:color w:val="808030"/>
          <w:lang w:eastAsia="zh-CN"/>
        </w:rPr>
        <w:t>&lt;=</w:t>
      </w:r>
      <w:r w:rsidRPr="009D038D">
        <w:rPr>
          <w:color w:val="000000"/>
          <w:lang w:eastAsia="zh-CN"/>
        </w:rPr>
        <w:t xml:space="preserve"> LARGEURFENETRE </w:t>
      </w:r>
      <w:r w:rsidRPr="009D038D">
        <w:rPr>
          <w:color w:val="808030"/>
          <w:lang w:eastAsia="zh-CN"/>
        </w:rPr>
        <w:t>-</w:t>
      </w:r>
      <w:r w:rsidRPr="009D038D">
        <w:rPr>
          <w:color w:val="000000"/>
          <w:lang w:eastAsia="zh-CN"/>
        </w:rPr>
        <w:t xml:space="preserve"> LARGEURBOT</w:t>
      </w:r>
      <w:r w:rsidRPr="009D038D">
        <w:rPr>
          <w:color w:val="80008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x </w:t>
      </w:r>
      <w:r w:rsidRPr="009D038D">
        <w:rPr>
          <w:color w:val="808030"/>
          <w:lang w:eastAsia="zh-CN"/>
        </w:rPr>
        <w:t>+</w:t>
      </w:r>
      <w:r w:rsidRPr="009D038D">
        <w:rPr>
          <w:color w:val="000000"/>
          <w:lang w:eastAsia="zh-CN"/>
        </w:rPr>
        <w:t xml:space="preserve"> </w:t>
      </w:r>
      <w:r w:rsidRPr="009D038D">
        <w:rPr>
          <w:color w:val="008C00"/>
          <w:lang w:eastAsia="zh-CN"/>
        </w:rPr>
        <w:t>5</w:t>
      </w:r>
      <w:r w:rsidRPr="009D038D">
        <w:rPr>
          <w:color w:val="808030"/>
          <w:lang w:eastAsia="zh-CN"/>
        </w:rPr>
        <w:t>)</w:t>
      </w:r>
      <w:r w:rsidRPr="009D038D">
        <w:rPr>
          <w:color w:val="000000"/>
          <w:lang w:eastAsia="zh-CN"/>
        </w:rPr>
        <w:t xml:space="preserve"> </w:t>
      </w:r>
      <w:r w:rsidRPr="009D038D">
        <w:rPr>
          <w:color w:val="800080"/>
          <w:lang w:eastAsia="zh-CN"/>
        </w:rPr>
        <w:t>{</w:t>
      </w:r>
    </w:p>
    <w:p w14:paraId="51862017" w14:textId="77777777" w:rsidR="009D038D" w:rsidRPr="009D038D" w:rsidRDefault="009D038D" w:rsidP="009D038D">
      <w:pPr>
        <w:pStyle w:val="Code"/>
        <w:rPr>
          <w:color w:val="000000"/>
          <w:lang w:eastAsia="zh-CN"/>
        </w:rPr>
      </w:pPr>
      <w:r w:rsidRPr="009D038D">
        <w:rPr>
          <w:color w:val="000000"/>
          <w:lang w:eastAsia="zh-CN"/>
        </w:rPr>
        <w:t xml:space="preserve">      paintBot</w:t>
      </w:r>
      <w:r w:rsidRPr="009D038D">
        <w:rPr>
          <w:color w:val="808030"/>
          <w:lang w:eastAsia="zh-CN"/>
        </w:rPr>
        <w:t>(</w:t>
      </w:r>
      <w:r w:rsidRPr="009D038D">
        <w:rPr>
          <w:color w:val="000000"/>
          <w:lang w:eastAsia="zh-CN"/>
        </w:rPr>
        <w:t>g</w:t>
      </w:r>
      <w:r w:rsidRPr="009D038D">
        <w:rPr>
          <w:color w:val="808030"/>
          <w:lang w:eastAsia="zh-CN"/>
        </w:rPr>
        <w:t>,</w:t>
      </w:r>
      <w:r w:rsidRPr="009D038D">
        <w:rPr>
          <w:color w:val="000000"/>
          <w:lang w:eastAsia="zh-CN"/>
        </w:rPr>
        <w:t xml:space="preserve"> x</w:t>
      </w:r>
      <w:r w:rsidRPr="009D038D">
        <w:rPr>
          <w:color w:val="808030"/>
          <w:lang w:eastAsia="zh-CN"/>
        </w:rPr>
        <w:t>,</w:t>
      </w:r>
      <w:r w:rsidRPr="009D038D">
        <w:rPr>
          <w:color w:val="000000"/>
          <w:lang w:eastAsia="zh-CN"/>
        </w:rPr>
        <w:t xml:space="preserve"> HAUTEURFENETRE </w:t>
      </w:r>
      <w:r w:rsidRPr="009D038D">
        <w:rPr>
          <w:color w:val="808030"/>
          <w:lang w:eastAsia="zh-CN"/>
        </w:rPr>
        <w:t>-</w:t>
      </w:r>
      <w:r w:rsidRPr="009D038D">
        <w:rPr>
          <w:color w:val="000000"/>
          <w:lang w:eastAsia="zh-CN"/>
        </w:rPr>
        <w:t xml:space="preserve"> </w:t>
      </w:r>
      <w:r w:rsidRPr="009D038D">
        <w:rPr>
          <w:color w:val="008C00"/>
          <w:lang w:eastAsia="zh-CN"/>
        </w:rPr>
        <w:t>2</w:t>
      </w:r>
      <w:r w:rsidRPr="009D038D">
        <w:rPr>
          <w:color w:val="000000"/>
          <w:lang w:eastAsia="zh-CN"/>
        </w:rPr>
        <w:t xml:space="preserve"> </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000000"/>
          <w:lang w:eastAsia="zh-CN"/>
        </w:rPr>
        <w:t xml:space="preserve"> LARGEURBOT</w:t>
      </w:r>
      <w:r w:rsidRPr="009D038D">
        <w:rPr>
          <w:color w:val="808030"/>
          <w:lang w:eastAsia="zh-CN"/>
        </w:rPr>
        <w:t>,</w:t>
      </w:r>
      <w:r w:rsidRPr="009D038D">
        <w:rPr>
          <w:color w:val="000000"/>
          <w:lang w:eastAsia="zh-CN"/>
        </w:rPr>
        <w:t xml:space="preserve"> HAUTEURBOT</w:t>
      </w:r>
      <w:r w:rsidRPr="009D038D">
        <w:rPr>
          <w:color w:val="808030"/>
          <w:lang w:eastAsia="zh-CN"/>
        </w:rPr>
        <w:t>)</w:t>
      </w:r>
      <w:r w:rsidRPr="009D038D">
        <w:rPr>
          <w:color w:val="800080"/>
          <w:lang w:eastAsia="zh-CN"/>
        </w:rPr>
        <w:t>;</w:t>
      </w:r>
    </w:p>
    <w:p w14:paraId="2189E1B5" w14:textId="77777777" w:rsidR="009D038D" w:rsidRPr="008B351D" w:rsidRDefault="009D038D" w:rsidP="009D038D">
      <w:pPr>
        <w:pStyle w:val="Code"/>
        <w:rPr>
          <w:color w:val="000000"/>
          <w:lang w:val="en-US" w:eastAsia="zh-CN"/>
        </w:rPr>
      </w:pPr>
      <w:r w:rsidRPr="009D038D">
        <w:rPr>
          <w:color w:val="000000"/>
          <w:lang w:eastAsia="zh-CN"/>
        </w:rPr>
        <w:t xml:space="preserve">      </w:t>
      </w:r>
      <w:r w:rsidRPr="008B351D">
        <w:rPr>
          <w:b/>
          <w:bCs/>
          <w:color w:val="800000"/>
          <w:lang w:val="en-US" w:eastAsia="zh-CN"/>
        </w:rPr>
        <w:t>try</w:t>
      </w:r>
      <w:r w:rsidRPr="008B351D">
        <w:rPr>
          <w:color w:val="000000"/>
          <w:lang w:val="en-US" w:eastAsia="zh-CN"/>
        </w:rPr>
        <w:t xml:space="preserve"> </w:t>
      </w:r>
      <w:r w:rsidRPr="008B351D">
        <w:rPr>
          <w:color w:val="800080"/>
          <w:lang w:val="en-US" w:eastAsia="zh-CN"/>
        </w:rPr>
        <w:t>{</w:t>
      </w:r>
    </w:p>
    <w:p w14:paraId="41A49DF1" w14:textId="77777777" w:rsidR="009D038D" w:rsidRPr="008B351D" w:rsidRDefault="009D038D" w:rsidP="009D038D">
      <w:pPr>
        <w:pStyle w:val="Code"/>
        <w:rPr>
          <w:color w:val="000000"/>
          <w:lang w:val="en-US" w:eastAsia="zh-CN"/>
        </w:rPr>
      </w:pPr>
      <w:r w:rsidRPr="008B351D">
        <w:rPr>
          <w:color w:val="000000"/>
          <w:lang w:val="en-US" w:eastAsia="zh-CN"/>
        </w:rPr>
        <w:t xml:space="preserve">        </w:t>
      </w:r>
      <w:r w:rsidRPr="008B351D">
        <w:rPr>
          <w:b/>
          <w:bCs/>
          <w:color w:val="BB7977"/>
          <w:lang w:val="en-US" w:eastAsia="zh-CN"/>
        </w:rPr>
        <w:t>Thread</w:t>
      </w:r>
      <w:r w:rsidRPr="008B351D">
        <w:rPr>
          <w:color w:val="808030"/>
          <w:lang w:val="en-US" w:eastAsia="zh-CN"/>
        </w:rPr>
        <w:t>.</w:t>
      </w:r>
      <w:r w:rsidRPr="008B351D">
        <w:rPr>
          <w:color w:val="000000"/>
          <w:lang w:val="en-US" w:eastAsia="zh-CN"/>
        </w:rPr>
        <w:t>sleep</w:t>
      </w:r>
      <w:r w:rsidRPr="008B351D">
        <w:rPr>
          <w:color w:val="808030"/>
          <w:lang w:val="en-US" w:eastAsia="zh-CN"/>
        </w:rPr>
        <w:t>(</w:t>
      </w:r>
      <w:r w:rsidRPr="008B351D">
        <w:rPr>
          <w:color w:val="008C00"/>
          <w:lang w:val="en-US" w:eastAsia="zh-CN"/>
        </w:rPr>
        <w:t>50</w:t>
      </w:r>
      <w:r w:rsidRPr="008B351D">
        <w:rPr>
          <w:color w:val="808030"/>
          <w:lang w:val="en-US" w:eastAsia="zh-CN"/>
        </w:rPr>
        <w:t>)</w:t>
      </w:r>
      <w:r w:rsidRPr="008B351D">
        <w:rPr>
          <w:color w:val="800080"/>
          <w:lang w:val="en-US" w:eastAsia="zh-CN"/>
        </w:rPr>
        <w:t>;</w:t>
      </w:r>
    </w:p>
    <w:p w14:paraId="634C0170" w14:textId="77777777" w:rsidR="009D038D" w:rsidRPr="009D038D" w:rsidRDefault="009D038D" w:rsidP="009D038D">
      <w:pPr>
        <w:pStyle w:val="Code"/>
        <w:rPr>
          <w:color w:val="000000"/>
          <w:lang w:val="en-CA" w:eastAsia="zh-CN"/>
        </w:rPr>
      </w:pPr>
      <w:r w:rsidRPr="008B351D">
        <w:rPr>
          <w:color w:val="000000"/>
          <w:lang w:val="en-US" w:eastAsia="zh-CN"/>
        </w:rPr>
        <w:t xml:space="preserve">      </w:t>
      </w:r>
      <w:r w:rsidRPr="009D038D">
        <w:rPr>
          <w:color w:val="800080"/>
          <w:lang w:val="en-CA" w:eastAsia="zh-CN"/>
        </w:rPr>
        <w:t>}</w:t>
      </w:r>
      <w:r w:rsidRPr="009D038D">
        <w:rPr>
          <w:color w:val="000000"/>
          <w:lang w:val="en-CA" w:eastAsia="zh-CN"/>
        </w:rPr>
        <w:t xml:space="preserve"> </w:t>
      </w:r>
      <w:r w:rsidRPr="009D038D">
        <w:rPr>
          <w:b/>
          <w:bCs/>
          <w:color w:val="800000"/>
          <w:lang w:val="en-CA" w:eastAsia="zh-CN"/>
        </w:rPr>
        <w:t>catch</w:t>
      </w:r>
      <w:r w:rsidRPr="009D038D">
        <w:rPr>
          <w:color w:val="000000"/>
          <w:lang w:val="en-CA" w:eastAsia="zh-CN"/>
        </w:rPr>
        <w:t xml:space="preserve"> </w:t>
      </w:r>
      <w:r w:rsidRPr="009D038D">
        <w:rPr>
          <w:color w:val="808030"/>
          <w:lang w:val="en-CA" w:eastAsia="zh-CN"/>
        </w:rPr>
        <w:t>(</w:t>
      </w:r>
      <w:r w:rsidRPr="009D038D">
        <w:rPr>
          <w:b/>
          <w:bCs/>
          <w:color w:val="BB7977"/>
          <w:lang w:val="en-CA" w:eastAsia="zh-CN"/>
        </w:rPr>
        <w:t>InterruptedException</w:t>
      </w:r>
      <w:r w:rsidRPr="009D038D">
        <w:rPr>
          <w:color w:val="000000"/>
          <w:lang w:val="en-CA" w:eastAsia="zh-CN"/>
        </w:rPr>
        <w:t xml:space="preserve"> uneException</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75E00C3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BB7977"/>
          <w:lang w:val="en-CA" w:eastAsia="zh-CN"/>
        </w:rPr>
        <w:t>System</w:t>
      </w:r>
      <w:r w:rsidRPr="009D038D">
        <w:rPr>
          <w:color w:val="808030"/>
          <w:lang w:val="en-CA" w:eastAsia="zh-CN"/>
        </w:rPr>
        <w:t>.</w:t>
      </w:r>
      <w:r w:rsidRPr="009D038D">
        <w:rPr>
          <w:color w:val="000000"/>
          <w:lang w:val="en-CA" w:eastAsia="zh-CN"/>
        </w:rPr>
        <w:t>out</w:t>
      </w:r>
      <w:r w:rsidRPr="009D038D">
        <w:rPr>
          <w:color w:val="808030"/>
          <w:lang w:val="en-CA" w:eastAsia="zh-CN"/>
        </w:rPr>
        <w:t>.</w:t>
      </w:r>
      <w:r w:rsidRPr="009D038D">
        <w:rPr>
          <w:color w:val="000000"/>
          <w:lang w:val="en-CA" w:eastAsia="zh-CN"/>
        </w:rPr>
        <w:t>println</w:t>
      </w:r>
      <w:r w:rsidRPr="009D038D">
        <w:rPr>
          <w:color w:val="808030"/>
          <w:lang w:val="en-CA" w:eastAsia="zh-CN"/>
        </w:rPr>
        <w:t>(</w:t>
      </w:r>
      <w:r w:rsidRPr="009D038D">
        <w:rPr>
          <w:color w:val="000000"/>
          <w:lang w:val="en-CA" w:eastAsia="zh-CN"/>
        </w:rPr>
        <w:t>uneException</w:t>
      </w:r>
      <w:r w:rsidRPr="009D038D">
        <w:rPr>
          <w:color w:val="808030"/>
          <w:lang w:val="en-CA" w:eastAsia="zh-CN"/>
        </w:rPr>
        <w:t>.</w:t>
      </w:r>
      <w:r w:rsidRPr="009D038D">
        <w:rPr>
          <w:color w:val="000000"/>
          <w:lang w:val="en-CA" w:eastAsia="zh-CN"/>
        </w:rPr>
        <w:t>toString</w:t>
      </w:r>
      <w:r w:rsidRPr="009D038D">
        <w:rPr>
          <w:color w:val="808030"/>
          <w:lang w:val="en-CA" w:eastAsia="zh-CN"/>
        </w:rPr>
        <w:t>())</w:t>
      </w:r>
      <w:r w:rsidRPr="009D038D">
        <w:rPr>
          <w:color w:val="800080"/>
          <w:lang w:val="en-CA" w:eastAsia="zh-CN"/>
        </w:rPr>
        <w:t>;</w:t>
      </w:r>
    </w:p>
    <w:p w14:paraId="2F4079DC"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578FC077"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40D783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color w:val="800080"/>
          <w:lang w:val="en-CA" w:eastAsia="zh-CN"/>
        </w:rPr>
        <w:t>}</w:t>
      </w:r>
    </w:p>
    <w:p w14:paraId="26D7D42A" w14:textId="77777777" w:rsidR="009D038D" w:rsidRPr="009D038D" w:rsidRDefault="009D038D" w:rsidP="009D038D">
      <w:pPr>
        <w:pStyle w:val="Code"/>
        <w:rPr>
          <w:color w:val="000000"/>
          <w:lang w:val="en-CA" w:eastAsia="zh-CN"/>
        </w:rPr>
      </w:pPr>
    </w:p>
    <w:p w14:paraId="40F32460" w14:textId="77777777" w:rsidR="009D038D" w:rsidRPr="009D038D" w:rsidRDefault="009D038D" w:rsidP="009D038D">
      <w:pPr>
        <w:pStyle w:val="Code"/>
        <w:rPr>
          <w:color w:val="000000"/>
          <w:lang w:val="en-CA" w:eastAsia="zh-CN"/>
        </w:rPr>
      </w:pPr>
      <w:r w:rsidRPr="009D038D">
        <w:rPr>
          <w:color w:val="000000"/>
          <w:lang w:val="en-CA" w:eastAsia="zh-CN"/>
        </w:rPr>
        <w:t xml:space="preserve">  </w:t>
      </w:r>
      <w:r w:rsidRPr="009D038D">
        <w:rPr>
          <w:b/>
          <w:bCs/>
          <w:color w:val="800000"/>
          <w:lang w:val="en-CA" w:eastAsia="zh-CN"/>
        </w:rPr>
        <w:t>public</w:t>
      </w:r>
      <w:r w:rsidRPr="009D038D">
        <w:rPr>
          <w:color w:val="000000"/>
          <w:lang w:val="en-CA" w:eastAsia="zh-CN"/>
        </w:rPr>
        <w:t xml:space="preserve"> </w:t>
      </w:r>
      <w:r w:rsidRPr="009D038D">
        <w:rPr>
          <w:b/>
          <w:bCs/>
          <w:color w:val="800000"/>
          <w:lang w:val="en-CA" w:eastAsia="zh-CN"/>
        </w:rPr>
        <w:t>static</w:t>
      </w:r>
      <w:r w:rsidRPr="009D038D">
        <w:rPr>
          <w:color w:val="000000"/>
          <w:lang w:val="en-CA" w:eastAsia="zh-CN"/>
        </w:rPr>
        <w:t xml:space="preserve"> </w:t>
      </w:r>
      <w:r w:rsidRPr="009D038D">
        <w:rPr>
          <w:color w:val="BB7977"/>
          <w:lang w:val="en-CA" w:eastAsia="zh-CN"/>
        </w:rPr>
        <w:t>void</w:t>
      </w:r>
      <w:r w:rsidRPr="009D038D">
        <w:rPr>
          <w:color w:val="000000"/>
          <w:lang w:val="en-CA" w:eastAsia="zh-CN"/>
        </w:rPr>
        <w:t xml:space="preserve"> main</w:t>
      </w:r>
      <w:r w:rsidRPr="009D038D">
        <w:rPr>
          <w:color w:val="808030"/>
          <w:lang w:val="en-CA" w:eastAsia="zh-CN"/>
        </w:rPr>
        <w:t>(</w:t>
      </w:r>
      <w:r w:rsidRPr="009D038D">
        <w:rPr>
          <w:b/>
          <w:bCs/>
          <w:color w:val="BB7977"/>
          <w:lang w:val="en-CA" w:eastAsia="zh-CN"/>
        </w:rPr>
        <w:t>String</w:t>
      </w:r>
      <w:r w:rsidRPr="009D038D">
        <w:rPr>
          <w:color w:val="000000"/>
          <w:lang w:val="en-CA" w:eastAsia="zh-CN"/>
        </w:rPr>
        <w:t xml:space="preserve"> args</w:t>
      </w:r>
      <w:r w:rsidRPr="009D038D">
        <w:rPr>
          <w:color w:val="808030"/>
          <w:lang w:val="en-CA" w:eastAsia="zh-CN"/>
        </w:rPr>
        <w:t>[])</w:t>
      </w:r>
      <w:r w:rsidRPr="009D038D">
        <w:rPr>
          <w:color w:val="000000"/>
          <w:lang w:val="en-CA" w:eastAsia="zh-CN"/>
        </w:rPr>
        <w:t xml:space="preserve"> </w:t>
      </w:r>
      <w:r w:rsidRPr="009D038D">
        <w:rPr>
          <w:color w:val="800080"/>
          <w:lang w:val="en-CA" w:eastAsia="zh-CN"/>
        </w:rPr>
        <w:t>{</w:t>
      </w:r>
    </w:p>
    <w:p w14:paraId="4AC75DE7" w14:textId="77777777" w:rsidR="009D038D" w:rsidRPr="009808AD" w:rsidRDefault="009D038D" w:rsidP="009D038D">
      <w:pPr>
        <w:pStyle w:val="Code"/>
        <w:rPr>
          <w:color w:val="000000"/>
          <w:lang w:val="fr-FR" w:eastAsia="zh-CN"/>
        </w:rPr>
      </w:pPr>
      <w:r w:rsidRPr="009D038D">
        <w:rPr>
          <w:color w:val="000000"/>
          <w:lang w:val="en-CA" w:eastAsia="zh-CN"/>
        </w:rPr>
        <w:t xml:space="preserve">    </w:t>
      </w:r>
      <w:r w:rsidRPr="009808AD">
        <w:rPr>
          <w:b/>
          <w:bCs/>
          <w:color w:val="800000"/>
          <w:lang w:val="fr-FR" w:eastAsia="zh-CN"/>
        </w:rPr>
        <w:t>new</w:t>
      </w:r>
      <w:r w:rsidRPr="009808AD">
        <w:rPr>
          <w:color w:val="000000"/>
          <w:lang w:val="fr-FR" w:eastAsia="zh-CN"/>
        </w:rPr>
        <w:t xml:space="preserve"> ExempleJFrameAvecAnimationRatee</w:t>
      </w:r>
      <w:r w:rsidRPr="009808AD">
        <w:rPr>
          <w:color w:val="808030"/>
          <w:lang w:val="fr-FR" w:eastAsia="zh-CN"/>
        </w:rPr>
        <w:t>()</w:t>
      </w:r>
      <w:r w:rsidRPr="009808AD">
        <w:rPr>
          <w:color w:val="800080"/>
          <w:lang w:val="fr-FR" w:eastAsia="zh-CN"/>
        </w:rPr>
        <w:t>;</w:t>
      </w:r>
    </w:p>
    <w:p w14:paraId="5D6A3764" w14:textId="77777777" w:rsidR="009D038D" w:rsidRPr="009808AD" w:rsidRDefault="009D038D" w:rsidP="009D038D">
      <w:pPr>
        <w:pStyle w:val="Code"/>
        <w:rPr>
          <w:color w:val="000000"/>
          <w:lang w:val="fr-FR" w:eastAsia="zh-CN"/>
        </w:rPr>
      </w:pPr>
      <w:r w:rsidRPr="009808AD">
        <w:rPr>
          <w:color w:val="000000"/>
          <w:lang w:val="fr-FR" w:eastAsia="zh-CN"/>
        </w:rPr>
        <w:t xml:space="preserve">  </w:t>
      </w:r>
      <w:r w:rsidRPr="009808AD">
        <w:rPr>
          <w:color w:val="800080"/>
          <w:lang w:val="fr-FR" w:eastAsia="zh-CN"/>
        </w:rPr>
        <w:t>}</w:t>
      </w:r>
    </w:p>
    <w:p w14:paraId="2943041E" w14:textId="79B3C180" w:rsidR="001F6504" w:rsidRDefault="009D038D" w:rsidP="009D038D">
      <w:pPr>
        <w:pStyle w:val="Code"/>
        <w:rPr>
          <w:color w:val="800080"/>
          <w:lang w:val="fr-FR" w:eastAsia="zh-CN"/>
        </w:rPr>
      </w:pPr>
      <w:r w:rsidRPr="009808AD">
        <w:rPr>
          <w:color w:val="800080"/>
          <w:lang w:val="fr-FR" w:eastAsia="zh-CN"/>
        </w:rPr>
        <w:t>}</w:t>
      </w:r>
    </w:p>
    <w:p w14:paraId="001354EC" w14:textId="77777777" w:rsidR="003E5B17" w:rsidRPr="009808AD" w:rsidRDefault="003E5B17" w:rsidP="009D038D">
      <w:pPr>
        <w:pStyle w:val="Code"/>
        <w:rPr>
          <w:color w:val="000000"/>
          <w:lang w:val="fr-FR" w:eastAsia="zh-CN"/>
        </w:rPr>
      </w:pPr>
    </w:p>
    <w:p w14:paraId="0B01CC4B" w14:textId="77777777" w:rsidR="001F6504" w:rsidRDefault="001F6504" w:rsidP="001F6504">
      <w:pPr>
        <w:pStyle w:val="Corpsdetexte"/>
      </w:pPr>
      <w:r>
        <w:t xml:space="preserve">La méthode </w:t>
      </w:r>
      <w:r>
        <w:rPr>
          <w:i/>
          <w:iCs/>
        </w:rPr>
        <w:t>paint</w:t>
      </w:r>
      <w:r>
        <w:t xml:space="preserve">() dessine le Bot à répétition dans une boucle en variant graduellement la coordonnée </w:t>
      </w:r>
      <w:r>
        <w:rPr>
          <w:i/>
          <w:iCs/>
        </w:rPr>
        <w:t>y</w:t>
      </w:r>
      <w:r>
        <w:t xml:space="preserve"> du Bot de 0 à LARGEURFENETRE-LARGEURBOT. La ligne suivante de </w:t>
      </w:r>
      <w:r>
        <w:rPr>
          <w:i/>
          <w:iCs/>
        </w:rPr>
        <w:t>paint</w:t>
      </w:r>
      <w:r>
        <w:t xml:space="preserve">() est le </w:t>
      </w:r>
      <w:r w:rsidRPr="000A37F0">
        <w:rPr>
          <w:i/>
        </w:rPr>
        <w:t>for</w:t>
      </w:r>
      <w:r>
        <w:t xml:space="preserve"> de la boucle d’animation.</w:t>
      </w:r>
    </w:p>
    <w:p w14:paraId="5F07011B" w14:textId="77777777" w:rsidR="001F6504" w:rsidRDefault="001F6504" w:rsidP="001F6504">
      <w:r>
        <w:t xml:space="preserve">        for(int x=0; x&lt;=LARGEURFENETRE-LARGEURBOT; x = x + 5){</w:t>
      </w:r>
    </w:p>
    <w:p w14:paraId="2AC25AED" w14:textId="77777777" w:rsidR="001F6504" w:rsidRDefault="001F6504" w:rsidP="001F6504">
      <w:pPr>
        <w:pStyle w:val="Corpsdetexte"/>
      </w:pPr>
      <w:r>
        <w:t xml:space="preserve">Dans la boucle, chacune des scènes est générée en dessinant le Bot à la coordonnée (x, HAUTEURFENETRE-2*HAUTEURBOT) où </w:t>
      </w:r>
      <w:r>
        <w:rPr>
          <w:i/>
          <w:iCs/>
        </w:rPr>
        <w:t>x</w:t>
      </w:r>
      <w:r>
        <w:t xml:space="preserve"> varie de 0 à LARGEURFENETRE-LARGEURBOT.</w:t>
      </w:r>
    </w:p>
    <w:p w14:paraId="7D270212" w14:textId="77777777" w:rsidR="001F6504" w:rsidRDefault="001F6504" w:rsidP="001F6504">
      <w:r>
        <w:t xml:space="preserve">            paintBot(g,x,HAUTEURFENETRE-2*HAUTEURBOT,LARGEURBOT,HAUTEURBOT);</w:t>
      </w:r>
    </w:p>
    <w:p w14:paraId="5C8773C9" w14:textId="77777777" w:rsidR="001F6504" w:rsidRDefault="001F6504" w:rsidP="001F6504">
      <w:pPr>
        <w:pStyle w:val="Corpsdetexte"/>
      </w:pPr>
      <w:r>
        <w:t xml:space="preserve">L’appel à </w:t>
      </w:r>
      <w:r>
        <w:rPr>
          <w:i/>
          <w:iCs/>
        </w:rPr>
        <w:t>Thread.sleep</w:t>
      </w:r>
      <w:r>
        <w:t>(50) introduit un délai de 50 ms afin de ralentir l’animation.</w:t>
      </w:r>
    </w:p>
    <w:p w14:paraId="5371BA9D" w14:textId="77777777" w:rsidR="001F6504" w:rsidRDefault="001F6504" w:rsidP="001F6504">
      <w:r>
        <w:t xml:space="preserve">                Thread.sleep(50);</w:t>
      </w:r>
    </w:p>
    <w:p w14:paraId="4D10F5A5" w14:textId="77777777" w:rsidR="001F6504" w:rsidRDefault="001F6504" w:rsidP="001F6504">
      <w:pPr>
        <w:pStyle w:val="Corpsdetexte"/>
      </w:pPr>
      <w:r>
        <w:t xml:space="preserve">Cet appel est encadré dans un énoncé </w:t>
      </w:r>
      <w:r>
        <w:rPr>
          <w:i/>
          <w:iCs/>
        </w:rPr>
        <w:t>try</w:t>
      </w:r>
      <w:r>
        <w:t xml:space="preserve"> Java.</w:t>
      </w:r>
    </w:p>
    <w:p w14:paraId="1EACA844"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rPr>
          <w:b/>
          <w:bCs/>
        </w:rPr>
      </w:pPr>
      <w:r>
        <w:rPr>
          <w:b/>
          <w:bCs/>
          <w:i/>
          <w:iCs/>
        </w:rPr>
        <w:t>Énoncé try et exceptions</w:t>
      </w:r>
    </w:p>
    <w:p w14:paraId="38FB5974" w14:textId="0B2E4726" w:rsidR="006E0875" w:rsidRPr="006E0875" w:rsidRDefault="001F6504" w:rsidP="001F6504">
      <w:pPr>
        <w:pStyle w:val="Corpsdetexte"/>
        <w:pBdr>
          <w:top w:val="single" w:sz="4" w:space="1" w:color="auto"/>
          <w:left w:val="single" w:sz="4" w:space="4" w:color="auto"/>
          <w:bottom w:val="single" w:sz="4" w:space="1" w:color="auto"/>
          <w:right w:val="single" w:sz="4" w:space="4" w:color="auto"/>
        </w:pBdr>
      </w:pPr>
      <w:r>
        <w:t xml:space="preserve">Une méthode Java peut interrompre la séquence normale d’exécution avec un énoncé </w:t>
      </w:r>
      <w:r>
        <w:rPr>
          <w:i/>
          <w:iCs/>
        </w:rPr>
        <w:t>throw NomException</w:t>
      </w:r>
      <w:r>
        <w:t xml:space="preserve">. Ceci est utile pour signaler que la méthode a rencontré quelque chose d’anormal pendant son exécution. En Java, on distingue deux catégories d’exceptions : </w:t>
      </w:r>
      <w:r>
        <w:rPr>
          <w:i/>
          <w:iCs/>
        </w:rPr>
        <w:t>vérifiées</w:t>
      </w:r>
      <w:r>
        <w:t xml:space="preserve"> ou non </w:t>
      </w:r>
      <w:r>
        <w:rPr>
          <w:i/>
          <w:iCs/>
        </w:rPr>
        <w:t>vérifiées</w:t>
      </w:r>
      <w:r>
        <w:t>. Une exception vérifiée exige que l’appel de la méthode se fasse de manière à prévoir la possibilité d’une exception</w:t>
      </w:r>
      <w:r w:rsidR="006E0875">
        <w:t xml:space="preserve"> alors que cette gestion de la condition d’erreur est optionnelle dans le cas d’une exception non vérifiée. Par exemple, plusieurs fonctions en Java peuvent générer une exception non vérifiée liée à un manque de mémoire (exception de type OutOfMemoryError) et ce type d’exception n’est généralement pas géré explicitement : dans ce cas, le programme se termine avec une erreur.</w:t>
      </w:r>
    </w:p>
    <w:p w14:paraId="60BFECB4" w14:textId="67A36922" w:rsidR="001F6504" w:rsidRDefault="006E0875" w:rsidP="001F6504">
      <w:pPr>
        <w:pStyle w:val="Corpsdetexte"/>
        <w:pBdr>
          <w:top w:val="single" w:sz="4" w:space="1" w:color="auto"/>
          <w:left w:val="single" w:sz="4" w:space="4" w:color="auto"/>
          <w:bottom w:val="single" w:sz="4" w:space="1" w:color="auto"/>
          <w:right w:val="single" w:sz="4" w:space="4" w:color="auto"/>
        </w:pBdr>
      </w:pPr>
      <w:r>
        <w:t xml:space="preserve">On gère les exceptions </w:t>
      </w:r>
      <w:r w:rsidR="001F6504">
        <w:t xml:space="preserve">en encadrant l’appel dans un énoncé </w:t>
      </w:r>
      <w:r w:rsidR="001F6504">
        <w:rPr>
          <w:i/>
          <w:iCs/>
        </w:rPr>
        <w:t>try</w:t>
      </w:r>
      <w:r w:rsidR="001F6504">
        <w:t xml:space="preserve">. Par exemple, la méthode </w:t>
      </w:r>
      <w:r w:rsidR="001F6504">
        <w:rPr>
          <w:i/>
          <w:iCs/>
        </w:rPr>
        <w:t>Thread.sleep</w:t>
      </w:r>
      <w:r w:rsidR="001F6504">
        <w:t xml:space="preserve">() peut soulever une exception dans la catégorie vérifiée. La méthode qui contient l’appel </w:t>
      </w:r>
      <w:r w:rsidR="001F6504">
        <w:rPr>
          <w:i/>
          <w:iCs/>
        </w:rPr>
        <w:t>Thread.sleep</w:t>
      </w:r>
      <w:r w:rsidR="001F6504">
        <w:t xml:space="preserve">() </w:t>
      </w:r>
      <w:r w:rsidR="008C3619">
        <w:t>attrape</w:t>
      </w:r>
      <w:r w:rsidR="001F6504">
        <w:t xml:space="preserve"> l’exception avec un énoncé </w:t>
      </w:r>
      <w:r w:rsidR="001F6504">
        <w:rPr>
          <w:i/>
          <w:iCs/>
        </w:rPr>
        <w:t xml:space="preserve">try. </w:t>
      </w:r>
      <w:r>
        <w:t>Si la fonction ne peut gérer l’exception, elle peut s’en remettre aux fonctions l’appelant en déclarant qu’elle génére des exceptions en ajoutant une clause</w:t>
      </w:r>
      <w:r w:rsidR="001F6504">
        <w:t xml:space="preserve"> </w:t>
      </w:r>
      <w:r w:rsidR="001F6504">
        <w:rPr>
          <w:i/>
          <w:iCs/>
        </w:rPr>
        <w:t>throws</w:t>
      </w:r>
      <w:r>
        <w:t xml:space="preserve"> à la définition de la fonction.</w:t>
      </w:r>
      <w:r w:rsidR="001F6504">
        <w:t xml:space="preserve"> </w:t>
      </w:r>
    </w:p>
    <w:p w14:paraId="3DE8917A" w14:textId="6119394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Pour </w:t>
      </w:r>
      <w:r w:rsidR="008C3619">
        <w:t>attraper</w:t>
      </w:r>
      <w:r>
        <w:t xml:space="preserve"> l’exception avec un énoncé </w:t>
      </w:r>
      <w:r w:rsidRPr="00610386">
        <w:rPr>
          <w:i/>
        </w:rPr>
        <w:t>try</w:t>
      </w:r>
      <w:r>
        <w:t>, la syntaxe est :</w:t>
      </w:r>
    </w:p>
    <w:p w14:paraId="1E21D83A" w14:textId="5BA032F1" w:rsidR="001F6504" w:rsidRDefault="00F758A2" w:rsidP="001F6504">
      <w:pPr>
        <w:pStyle w:val="Corpsdetexte"/>
        <w:pBdr>
          <w:top w:val="single" w:sz="4" w:space="1" w:color="auto"/>
          <w:left w:val="single" w:sz="4" w:space="4" w:color="auto"/>
          <w:bottom w:val="single" w:sz="4" w:space="1" w:color="auto"/>
          <w:right w:val="single" w:sz="4" w:space="4" w:color="auto"/>
        </w:pBdr>
      </w:pPr>
      <w:r>
        <w:rPr>
          <w:noProof/>
        </w:rPr>
        <w:object w:dxaOrig="10983" w:dyaOrig="1678" w14:anchorId="05DC76DF">
          <v:shape id="_x0000_i1038" type="#_x0000_t75" alt="" style="width:393.3pt;height:59.1pt;mso-width-percent:0;mso-height-percent:0;mso-width-percent:0;mso-height-percent:0" o:ole="">
            <v:imagedata r:id="rId347" o:title=""/>
          </v:shape>
          <o:OLEObject Type="Embed" ProgID="Visio.Drawing.11" ShapeID="_x0000_i1038" DrawAspect="Content" ObjectID="_1765265456" r:id="rId348"/>
        </w:object>
      </w:r>
    </w:p>
    <w:p w14:paraId="1370F9EC" w14:textId="55967A90" w:rsidR="001F6504" w:rsidRDefault="001F6504" w:rsidP="001F6504">
      <w:pPr>
        <w:pStyle w:val="Corpsdetexte"/>
        <w:pBdr>
          <w:top w:val="single" w:sz="4" w:space="1" w:color="auto"/>
          <w:left w:val="single" w:sz="4" w:space="4" w:color="auto"/>
          <w:bottom w:val="single" w:sz="4" w:space="1" w:color="auto"/>
          <w:right w:val="single" w:sz="4" w:space="4" w:color="auto"/>
        </w:pBdr>
      </w:pPr>
      <w:r>
        <w:lastRenderedPageBreak/>
        <w:t xml:space="preserve"> Il peut y avoir plusieurs </w:t>
      </w:r>
      <w:r>
        <w:rPr>
          <w:i/>
          <w:iCs/>
        </w:rPr>
        <w:t>catch</w:t>
      </w:r>
      <w:r>
        <w:t xml:space="preserve"> si la méthode soulève plusieurs types d’exceptions. Le type d’une exception est une classe Java. Un certain nombre de classes d’exception sont </w:t>
      </w:r>
      <w:r w:rsidR="008C3619">
        <w:t>prédéfinies</w:t>
      </w:r>
      <w:r>
        <w:t xml:space="preserve">. Le bloc d’énoncé du </w:t>
      </w:r>
      <w:r>
        <w:rPr>
          <w:i/>
          <w:iCs/>
        </w:rPr>
        <w:t>catch</w:t>
      </w:r>
      <w:r>
        <w:t xml:space="preserve"> est exécuté si l’exception du type spécifié est levée par la méthode appelée. </w:t>
      </w:r>
    </w:p>
    <w:p w14:paraId="703085D5"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Dans notre exemple, si une exception de type </w:t>
      </w:r>
      <w:r>
        <w:rPr>
          <w:i/>
          <w:iCs/>
        </w:rPr>
        <w:t>InterruptedException</w:t>
      </w:r>
      <w:r>
        <w:t xml:space="preserve"> est levée par l’appel à </w:t>
      </w:r>
      <w:r>
        <w:rPr>
          <w:i/>
          <w:iCs/>
        </w:rPr>
        <w:t>Thread.sleep</w:t>
      </w:r>
      <w:r>
        <w:t xml:space="preserve">(), un message est affiché par : </w:t>
      </w:r>
    </w:p>
    <w:p w14:paraId="108B37F0" w14:textId="6CAD197D" w:rsidR="001F6504" w:rsidRPr="008B351D" w:rsidRDefault="001F6504" w:rsidP="001F6504">
      <w:pPr>
        <w:pBdr>
          <w:top w:val="single" w:sz="4" w:space="1" w:color="auto"/>
          <w:left w:val="single" w:sz="4" w:space="4" w:color="auto"/>
          <w:bottom w:val="single" w:sz="4" w:space="1" w:color="auto"/>
          <w:right w:val="single" w:sz="4" w:space="4" w:color="auto"/>
        </w:pBdr>
        <w:rPr>
          <w:rFonts w:ascii="Courier New" w:hAnsi="Courier New" w:cs="Courier New"/>
          <w:lang w:val="en-US"/>
        </w:rPr>
      </w:pPr>
      <w:r w:rsidRPr="00DE55C5">
        <w:rPr>
          <w:rFonts w:ascii="Courier New" w:hAnsi="Courier New" w:cs="Courier New"/>
          <w:lang w:val="fr-CA"/>
        </w:rPr>
        <w:t xml:space="preserve">     </w:t>
      </w:r>
      <w:r w:rsidRPr="008B351D">
        <w:rPr>
          <w:rFonts w:ascii="Courier New" w:hAnsi="Courier New" w:cs="Courier New"/>
          <w:lang w:val="en-US"/>
        </w:rPr>
        <w:t>System.err.println(uneException.toString());             }</w:t>
      </w:r>
    </w:p>
    <w:p w14:paraId="47EDB9E5" w14:textId="77777777" w:rsidR="001F6504" w:rsidRPr="008B351D" w:rsidRDefault="001F6504" w:rsidP="001F6504">
      <w:pPr>
        <w:pStyle w:val="Corpsdetexte"/>
        <w:pBdr>
          <w:top w:val="single" w:sz="4" w:space="1" w:color="auto"/>
          <w:left w:val="single" w:sz="4" w:space="4" w:color="auto"/>
          <w:bottom w:val="single" w:sz="4" w:space="1" w:color="auto"/>
          <w:right w:val="single" w:sz="4" w:space="4" w:color="auto"/>
        </w:pBdr>
        <w:rPr>
          <w:lang w:val="en-US"/>
        </w:rPr>
      </w:pPr>
    </w:p>
    <w:p w14:paraId="06015984" w14:textId="32AF8F13"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Il est à noter que l’objet </w:t>
      </w:r>
      <w:r w:rsidRPr="001E14A8">
        <w:rPr>
          <w:i/>
          <w:iCs/>
        </w:rPr>
        <w:t>System.err</w:t>
      </w:r>
      <w:r>
        <w:t xml:space="preserve"> est employé pour l’affichage plutôt que </w:t>
      </w:r>
      <w:r w:rsidRPr="001E14A8">
        <w:rPr>
          <w:i/>
          <w:iCs/>
        </w:rPr>
        <w:t>System.out</w:t>
      </w:r>
      <w:r>
        <w:t xml:space="preserve">. Cet objet représente une </w:t>
      </w:r>
      <w:r w:rsidR="008C3619">
        <w:t>zone</w:t>
      </w:r>
      <w:r>
        <w:t xml:space="preserve"> de texte réservée aux messages d’erreurs. Dans le cas d’une exécution avec la ligne de commande Windows, </w:t>
      </w:r>
      <w:r w:rsidRPr="00A670ED">
        <w:rPr>
          <w:i/>
        </w:rPr>
        <w:t>System.err</w:t>
      </w:r>
      <w:r>
        <w:t xml:space="preserve"> et </w:t>
      </w:r>
      <w:r w:rsidRPr="00A670ED">
        <w:rPr>
          <w:i/>
        </w:rPr>
        <w:t>System.out</w:t>
      </w:r>
      <w:r>
        <w:t xml:space="preserve"> sont tous les deux assignés à la fenêtre de l’invite de commande. Dans d’autres environnements, ces deux </w:t>
      </w:r>
      <w:r w:rsidR="008C3619">
        <w:t>zones</w:t>
      </w:r>
      <w:r>
        <w:t xml:space="preserve"> sont souvent affichées dans des fenêtres différentes.</w:t>
      </w:r>
    </w:p>
    <w:p w14:paraId="7CD3CFD3"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Le message est produit par </w:t>
      </w:r>
      <w:r>
        <w:rPr>
          <w:i/>
          <w:iCs/>
        </w:rPr>
        <w:t>uneException.toString</w:t>
      </w:r>
      <w:r>
        <w:t xml:space="preserve">() qui retourne un message correspondant à l’exception levée.  La partie </w:t>
      </w:r>
      <w:r>
        <w:rPr>
          <w:i/>
          <w:iCs/>
        </w:rPr>
        <w:t>finally</w:t>
      </w:r>
      <w:r>
        <w:t xml:space="preserve"> est optionnelle et n’apparaît pas dans notre exemple. Le bloc d’énoncé du </w:t>
      </w:r>
      <w:r>
        <w:rPr>
          <w:i/>
          <w:iCs/>
        </w:rPr>
        <w:t>finally</w:t>
      </w:r>
      <w:r>
        <w:t xml:space="preserve"> est exécuté que l’exception soit levée ou pas.</w:t>
      </w:r>
    </w:p>
    <w:p w14:paraId="64D8DEAA" w14:textId="77777777" w:rsidR="001F6504" w:rsidRDefault="001F6504" w:rsidP="001F6504">
      <w:pPr>
        <w:pStyle w:val="Corpsdetexte"/>
      </w:pPr>
      <w:r>
        <w:t>L’exécution du programme produit le résultat final suivant qui n’est pas ce qui est visé … Un problème vient du fait qu’avant de dessiner le bonhomme à une nouvelle position, il faut l’effacer de la position précédente.</w:t>
      </w:r>
    </w:p>
    <w:p w14:paraId="6EE31A43" w14:textId="6A69B88A" w:rsidR="001F6504" w:rsidRDefault="004B7EE2" w:rsidP="001F6504">
      <w:pPr>
        <w:pStyle w:val="Corpsdetexte"/>
      </w:pPr>
      <w:r>
        <w:rPr>
          <w:noProof/>
          <w:lang w:val="en-US" w:eastAsia="en-US"/>
        </w:rPr>
        <w:drawing>
          <wp:inline distT="0" distB="0" distL="0" distR="0" wp14:anchorId="7A5C7AA5" wp14:editId="2063871E">
            <wp:extent cx="2717800" cy="2578100"/>
            <wp:effectExtent l="0" t="0" r="0" b="0"/>
            <wp:docPr id="1461245781"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pic:nvPicPr>
                  <pic:blipFill rotWithShape="1">
                    <a:blip r:embed="rId349">
                      <a:extLst>
                        <a:ext uri="{28A0092B-C50C-407E-A947-70E740481C1C}">
                          <a14:useLocalDpi xmlns:a14="http://schemas.microsoft.com/office/drawing/2010/main" val="0"/>
                        </a:ext>
                      </a:extLst>
                    </a:blip>
                    <a:srcRect l="4299" t="8169" r="3698" b="4557"/>
                    <a:stretch/>
                  </pic:blipFill>
                  <pic:spPr bwMode="auto">
                    <a:xfrm>
                      <a:off x="0" y="0"/>
                      <a:ext cx="2718355" cy="2578626"/>
                    </a:xfrm>
                    <a:prstGeom prst="rect">
                      <a:avLst/>
                    </a:prstGeom>
                    <a:ln>
                      <a:noFill/>
                    </a:ln>
                    <a:extLst>
                      <a:ext uri="{53640926-AAD7-44D8-BBD7-CCE9431645EC}">
                        <a14:shadowObscured xmlns:a14="http://schemas.microsoft.com/office/drawing/2010/main"/>
                      </a:ext>
                    </a:extLst>
                  </pic:spPr>
                </pic:pic>
              </a:graphicData>
            </a:graphic>
          </wp:inline>
        </w:drawing>
      </w:r>
    </w:p>
    <w:p w14:paraId="19737BDF" w14:textId="77777777" w:rsidR="001F6504" w:rsidRDefault="001F6504" w:rsidP="001F6504">
      <w:pPr>
        <w:pStyle w:val="Corpsdetexte"/>
      </w:pPr>
      <w:r>
        <w:rPr>
          <w:b/>
          <w:bCs/>
        </w:rPr>
        <w:t>Exemple</w:t>
      </w:r>
      <w:r>
        <w:t xml:space="preserve">. L’effacement du Bot peut être effectué en appelant </w:t>
      </w:r>
      <w:r>
        <w:rPr>
          <w:i/>
          <w:iCs/>
        </w:rPr>
        <w:t>clearRect</w:t>
      </w:r>
      <w:r>
        <w:t xml:space="preserve">() en fin de boucle dans  la méthode </w:t>
      </w:r>
      <w:r>
        <w:rPr>
          <w:i/>
          <w:iCs/>
        </w:rPr>
        <w:t>paint</w:t>
      </w:r>
      <w:r>
        <w:t>(). Cette méthode rétablit la couleur de fond d’écran pour le rectangle spécifié par les paramètres.</w:t>
      </w:r>
    </w:p>
    <w:p w14:paraId="46444EE9" w14:textId="189C92B3" w:rsidR="009D038D" w:rsidRPr="009D038D" w:rsidRDefault="001F6504" w:rsidP="009D038D">
      <w:pPr>
        <w:pStyle w:val="Code"/>
        <w:rPr>
          <w:lang w:eastAsia="zh-CN"/>
        </w:rPr>
      </w:pPr>
      <w:r w:rsidRPr="009D038D">
        <w:rPr>
          <w:rFonts w:ascii="Courier New" w:hAnsi="Courier New" w:cs="Courier New"/>
        </w:rPr>
        <w:lastRenderedPageBreak/>
        <w:t xml:space="preserve">    </w:t>
      </w:r>
      <w:r w:rsidR="009D038D" w:rsidRPr="009D038D">
        <w:rPr>
          <w:lang w:eastAsia="zh-CN"/>
        </w:rPr>
        <w:t xml:space="preserve"> </w:t>
      </w:r>
      <w:r w:rsidR="009D038D">
        <w:rPr>
          <w:b/>
          <w:bCs/>
          <w:color w:val="800000"/>
          <w:lang w:eastAsia="zh-CN"/>
        </w:rPr>
        <w:t>pu</w:t>
      </w:r>
      <w:r w:rsidR="009D038D" w:rsidRPr="009D038D">
        <w:rPr>
          <w:b/>
          <w:bCs/>
          <w:color w:val="800000"/>
          <w:lang w:eastAsia="zh-CN"/>
        </w:rPr>
        <w:t>blic</w:t>
      </w:r>
      <w:r w:rsidR="009D038D" w:rsidRPr="009D038D">
        <w:rPr>
          <w:lang w:eastAsia="zh-CN"/>
        </w:rPr>
        <w:t xml:space="preserve"> void paint (Graphics g) </w:t>
      </w:r>
      <w:r w:rsidR="009D038D" w:rsidRPr="009D038D">
        <w:rPr>
          <w:color w:val="800080"/>
          <w:lang w:eastAsia="zh-CN"/>
        </w:rPr>
        <w:t>{</w:t>
      </w:r>
    </w:p>
    <w:p w14:paraId="45942007" w14:textId="77777777" w:rsidR="009D038D" w:rsidRPr="009D038D" w:rsidRDefault="009D038D" w:rsidP="009D038D">
      <w:pPr>
        <w:pStyle w:val="Code"/>
        <w:rPr>
          <w:rFonts w:ascii="Courier New" w:hAnsi="Courier New" w:cs="Courier New"/>
          <w:sz w:val="20"/>
          <w:lang w:eastAsia="zh-CN"/>
        </w:rPr>
      </w:pPr>
      <w:r w:rsidRPr="009D038D">
        <w:rPr>
          <w:rFonts w:ascii="Courier New" w:hAnsi="Courier New" w:cs="Courier New"/>
          <w:sz w:val="20"/>
          <w:lang w:eastAsia="zh-CN"/>
        </w:rPr>
        <w:t xml:space="preserve">        </w:t>
      </w:r>
      <w:r w:rsidRPr="009D038D">
        <w:rPr>
          <w:rFonts w:ascii="Courier New" w:hAnsi="Courier New" w:cs="Courier New"/>
          <w:b/>
          <w:bCs/>
          <w:color w:val="800000"/>
          <w:sz w:val="20"/>
          <w:lang w:eastAsia="zh-CN"/>
        </w:rPr>
        <w:t>super</w:t>
      </w:r>
      <w:r w:rsidRPr="009D038D">
        <w:rPr>
          <w:rFonts w:ascii="Courier New" w:hAnsi="Courier New" w:cs="Courier New"/>
          <w:color w:val="808030"/>
          <w:sz w:val="20"/>
          <w:lang w:eastAsia="zh-CN"/>
        </w:rPr>
        <w:t>.</w:t>
      </w:r>
      <w:r w:rsidRPr="009D038D">
        <w:rPr>
          <w:rFonts w:ascii="Courier New" w:hAnsi="Courier New" w:cs="Courier New"/>
          <w:sz w:val="20"/>
          <w:lang w:eastAsia="zh-CN"/>
        </w:rPr>
        <w:t>paint</w:t>
      </w:r>
      <w:r w:rsidRPr="009D038D">
        <w:rPr>
          <w:rFonts w:ascii="Courier New" w:hAnsi="Courier New" w:cs="Courier New"/>
          <w:color w:val="808030"/>
          <w:sz w:val="20"/>
          <w:lang w:eastAsia="zh-CN"/>
        </w:rPr>
        <w:t>(</w:t>
      </w:r>
      <w:r w:rsidRPr="009D038D">
        <w:rPr>
          <w:rFonts w:ascii="Courier New" w:hAnsi="Courier New" w:cs="Courier New"/>
          <w:sz w:val="20"/>
          <w:lang w:eastAsia="zh-CN"/>
        </w:rPr>
        <w:t>g</w:t>
      </w:r>
      <w:r w:rsidRPr="009D038D">
        <w:rPr>
          <w:rFonts w:ascii="Courier New" w:hAnsi="Courier New" w:cs="Courier New"/>
          <w:color w:val="808030"/>
          <w:sz w:val="20"/>
          <w:lang w:eastAsia="zh-CN"/>
        </w:rPr>
        <w:t>)</w:t>
      </w:r>
      <w:r w:rsidRPr="009D038D">
        <w:rPr>
          <w:rFonts w:ascii="Courier New" w:hAnsi="Courier New" w:cs="Courier New"/>
          <w:color w:val="800080"/>
          <w:sz w:val="20"/>
          <w:lang w:eastAsia="zh-CN"/>
        </w:rPr>
        <w:t>;</w:t>
      </w:r>
    </w:p>
    <w:p w14:paraId="5E9D8F26" w14:textId="77777777" w:rsidR="009D038D" w:rsidRPr="009D038D" w:rsidRDefault="009D038D" w:rsidP="009D038D">
      <w:pPr>
        <w:pStyle w:val="Code"/>
        <w:rPr>
          <w:rFonts w:ascii="Courier New" w:hAnsi="Courier New" w:cs="Courier New"/>
          <w:sz w:val="20"/>
          <w:lang w:eastAsia="zh-CN"/>
        </w:rPr>
      </w:pPr>
      <w:r w:rsidRPr="009D038D">
        <w:rPr>
          <w:rFonts w:ascii="Courier New" w:hAnsi="Courier New" w:cs="Courier New"/>
          <w:sz w:val="20"/>
          <w:lang w:eastAsia="zh-CN"/>
        </w:rPr>
        <w:t xml:space="preserve">        </w:t>
      </w:r>
      <w:r w:rsidRPr="009D038D">
        <w:rPr>
          <w:rFonts w:ascii="Courier New" w:hAnsi="Courier New" w:cs="Courier New"/>
          <w:b/>
          <w:bCs/>
          <w:color w:val="800000"/>
          <w:sz w:val="20"/>
          <w:lang w:eastAsia="zh-CN"/>
        </w:rPr>
        <w:t>for</w:t>
      </w:r>
      <w:r w:rsidRPr="009D038D">
        <w:rPr>
          <w:rFonts w:ascii="Courier New" w:hAnsi="Courier New" w:cs="Courier New"/>
          <w:color w:val="808030"/>
          <w:sz w:val="20"/>
          <w:lang w:eastAsia="zh-CN"/>
        </w:rPr>
        <w:t>(</w:t>
      </w:r>
      <w:r w:rsidRPr="009D038D">
        <w:rPr>
          <w:rFonts w:ascii="Courier New" w:hAnsi="Courier New" w:cs="Courier New"/>
          <w:color w:val="BB7977"/>
          <w:sz w:val="20"/>
          <w:lang w:eastAsia="zh-CN"/>
        </w:rPr>
        <w:t>int</w:t>
      </w:r>
      <w:r w:rsidRPr="009D038D">
        <w:rPr>
          <w:rFonts w:ascii="Courier New" w:hAnsi="Courier New" w:cs="Courier New"/>
          <w:sz w:val="20"/>
          <w:lang w:eastAsia="zh-CN"/>
        </w:rPr>
        <w:t xml:space="preserve"> x</w:t>
      </w:r>
      <w:r w:rsidRPr="009D038D">
        <w:rPr>
          <w:rFonts w:ascii="Courier New" w:hAnsi="Courier New" w:cs="Courier New"/>
          <w:color w:val="808030"/>
          <w:sz w:val="20"/>
          <w:lang w:eastAsia="zh-CN"/>
        </w:rPr>
        <w:t>=</w:t>
      </w:r>
      <w:r w:rsidRPr="009D038D">
        <w:rPr>
          <w:rFonts w:ascii="Courier New" w:hAnsi="Courier New" w:cs="Courier New"/>
          <w:color w:val="008C00"/>
          <w:sz w:val="20"/>
          <w:lang w:eastAsia="zh-CN"/>
        </w:rPr>
        <w:t>0</w:t>
      </w:r>
      <w:r w:rsidRPr="009D038D">
        <w:rPr>
          <w:rFonts w:ascii="Courier New" w:hAnsi="Courier New" w:cs="Courier New"/>
          <w:color w:val="800080"/>
          <w:sz w:val="20"/>
          <w:lang w:eastAsia="zh-CN"/>
        </w:rPr>
        <w:t>;</w:t>
      </w:r>
      <w:r w:rsidRPr="009D038D">
        <w:rPr>
          <w:rFonts w:ascii="Courier New" w:hAnsi="Courier New" w:cs="Courier New"/>
          <w:sz w:val="20"/>
          <w:lang w:eastAsia="zh-CN"/>
        </w:rPr>
        <w:t xml:space="preserve"> x</w:t>
      </w:r>
      <w:r w:rsidRPr="009D038D">
        <w:rPr>
          <w:rFonts w:ascii="Courier New" w:hAnsi="Courier New" w:cs="Courier New"/>
          <w:color w:val="808030"/>
          <w:sz w:val="20"/>
          <w:lang w:eastAsia="zh-CN"/>
        </w:rPr>
        <w:t>&lt;=</w:t>
      </w:r>
      <w:r w:rsidRPr="009D038D">
        <w:rPr>
          <w:rFonts w:ascii="Courier New" w:hAnsi="Courier New" w:cs="Courier New"/>
          <w:sz w:val="20"/>
          <w:lang w:eastAsia="zh-CN"/>
        </w:rPr>
        <w:t>LARGEURFENETRE</w:t>
      </w:r>
      <w:r w:rsidRPr="009D038D">
        <w:rPr>
          <w:rFonts w:ascii="Courier New" w:hAnsi="Courier New" w:cs="Courier New"/>
          <w:color w:val="808030"/>
          <w:sz w:val="20"/>
          <w:lang w:eastAsia="zh-CN"/>
        </w:rPr>
        <w:t>-</w:t>
      </w:r>
      <w:r w:rsidRPr="009D038D">
        <w:rPr>
          <w:rFonts w:ascii="Courier New" w:hAnsi="Courier New" w:cs="Courier New"/>
          <w:sz w:val="20"/>
          <w:lang w:eastAsia="zh-CN"/>
        </w:rPr>
        <w:t>LARGEURBOT</w:t>
      </w:r>
      <w:r w:rsidRPr="009D038D">
        <w:rPr>
          <w:rFonts w:ascii="Courier New" w:hAnsi="Courier New" w:cs="Courier New"/>
          <w:color w:val="800080"/>
          <w:sz w:val="20"/>
          <w:lang w:eastAsia="zh-CN"/>
        </w:rPr>
        <w:t>;</w:t>
      </w:r>
      <w:r w:rsidRPr="009D038D">
        <w:rPr>
          <w:rFonts w:ascii="Courier New" w:hAnsi="Courier New" w:cs="Courier New"/>
          <w:sz w:val="20"/>
          <w:lang w:eastAsia="zh-CN"/>
        </w:rPr>
        <w:t xml:space="preserve"> x </w:t>
      </w:r>
      <w:r w:rsidRPr="009D038D">
        <w:rPr>
          <w:rFonts w:ascii="Courier New" w:hAnsi="Courier New" w:cs="Courier New"/>
          <w:color w:val="808030"/>
          <w:sz w:val="20"/>
          <w:lang w:eastAsia="zh-CN"/>
        </w:rPr>
        <w:t>=</w:t>
      </w:r>
      <w:r w:rsidRPr="009D038D">
        <w:rPr>
          <w:rFonts w:ascii="Courier New" w:hAnsi="Courier New" w:cs="Courier New"/>
          <w:sz w:val="20"/>
          <w:lang w:eastAsia="zh-CN"/>
        </w:rPr>
        <w:t xml:space="preserve"> x </w:t>
      </w:r>
      <w:r w:rsidRPr="009D038D">
        <w:rPr>
          <w:rFonts w:ascii="Courier New" w:hAnsi="Courier New" w:cs="Courier New"/>
          <w:color w:val="808030"/>
          <w:sz w:val="20"/>
          <w:lang w:eastAsia="zh-CN"/>
        </w:rPr>
        <w:t>+</w:t>
      </w:r>
      <w:r w:rsidRPr="009D038D">
        <w:rPr>
          <w:rFonts w:ascii="Courier New" w:hAnsi="Courier New" w:cs="Courier New"/>
          <w:sz w:val="20"/>
          <w:lang w:eastAsia="zh-CN"/>
        </w:rPr>
        <w:t xml:space="preserve"> </w:t>
      </w:r>
      <w:r w:rsidRPr="009D038D">
        <w:rPr>
          <w:rFonts w:ascii="Courier New" w:hAnsi="Courier New" w:cs="Courier New"/>
          <w:color w:val="008C00"/>
          <w:sz w:val="20"/>
          <w:lang w:eastAsia="zh-CN"/>
        </w:rPr>
        <w:t>5</w:t>
      </w:r>
      <w:r w:rsidRPr="009D038D">
        <w:rPr>
          <w:rFonts w:ascii="Courier New" w:hAnsi="Courier New" w:cs="Courier New"/>
          <w:color w:val="808030"/>
          <w:sz w:val="20"/>
          <w:lang w:eastAsia="zh-CN"/>
        </w:rPr>
        <w:t>)</w:t>
      </w:r>
      <w:r w:rsidRPr="009D038D">
        <w:rPr>
          <w:rFonts w:ascii="Courier New" w:hAnsi="Courier New" w:cs="Courier New"/>
          <w:color w:val="800080"/>
          <w:sz w:val="20"/>
          <w:lang w:eastAsia="zh-CN"/>
        </w:rPr>
        <w:t>{</w:t>
      </w:r>
    </w:p>
    <w:p w14:paraId="5D898024" w14:textId="77777777" w:rsidR="009D038D" w:rsidRPr="009D038D" w:rsidRDefault="009D038D" w:rsidP="009D038D">
      <w:pPr>
        <w:pStyle w:val="Code"/>
        <w:rPr>
          <w:rFonts w:ascii="Courier New" w:hAnsi="Courier New" w:cs="Courier New"/>
          <w:sz w:val="20"/>
          <w:lang w:eastAsia="zh-CN"/>
        </w:rPr>
      </w:pPr>
      <w:r w:rsidRPr="009D038D">
        <w:rPr>
          <w:rFonts w:ascii="Courier New" w:hAnsi="Courier New" w:cs="Courier New"/>
          <w:sz w:val="20"/>
          <w:lang w:eastAsia="zh-CN"/>
        </w:rPr>
        <w:t xml:space="preserve">            paintBot</w:t>
      </w:r>
      <w:r w:rsidRPr="009D038D">
        <w:rPr>
          <w:rFonts w:ascii="Courier New" w:hAnsi="Courier New" w:cs="Courier New"/>
          <w:color w:val="808030"/>
          <w:sz w:val="20"/>
          <w:lang w:eastAsia="zh-CN"/>
        </w:rPr>
        <w:t>(</w:t>
      </w:r>
      <w:r w:rsidRPr="009D038D">
        <w:rPr>
          <w:rFonts w:ascii="Courier New" w:hAnsi="Courier New" w:cs="Courier New"/>
          <w:sz w:val="20"/>
          <w:lang w:eastAsia="zh-CN"/>
        </w:rPr>
        <w:t>g</w:t>
      </w:r>
      <w:r w:rsidRPr="009D038D">
        <w:rPr>
          <w:rFonts w:ascii="Courier New" w:hAnsi="Courier New" w:cs="Courier New"/>
          <w:color w:val="808030"/>
          <w:sz w:val="20"/>
          <w:lang w:eastAsia="zh-CN"/>
        </w:rPr>
        <w:t>,</w:t>
      </w:r>
      <w:r w:rsidRPr="009D038D">
        <w:rPr>
          <w:rFonts w:ascii="Courier New" w:hAnsi="Courier New" w:cs="Courier New"/>
          <w:sz w:val="20"/>
          <w:lang w:eastAsia="zh-CN"/>
        </w:rPr>
        <w:t>x</w:t>
      </w:r>
      <w:r w:rsidRPr="009D038D">
        <w:rPr>
          <w:rFonts w:ascii="Courier New" w:hAnsi="Courier New" w:cs="Courier New"/>
          <w:color w:val="808030"/>
          <w:sz w:val="20"/>
          <w:lang w:eastAsia="zh-CN"/>
        </w:rPr>
        <w:t>,</w:t>
      </w:r>
      <w:r w:rsidRPr="009D038D">
        <w:rPr>
          <w:rFonts w:ascii="Courier New" w:hAnsi="Courier New" w:cs="Courier New"/>
          <w:sz w:val="20"/>
          <w:lang w:eastAsia="zh-CN"/>
        </w:rPr>
        <w:t>HAUTEURFENETRE</w:t>
      </w:r>
      <w:r w:rsidRPr="009D038D">
        <w:rPr>
          <w:rFonts w:ascii="Courier New" w:hAnsi="Courier New" w:cs="Courier New"/>
          <w:color w:val="808030"/>
          <w:sz w:val="20"/>
          <w:lang w:eastAsia="zh-CN"/>
        </w:rPr>
        <w:t>-</w:t>
      </w:r>
      <w:r w:rsidRPr="009D038D">
        <w:rPr>
          <w:rFonts w:ascii="Courier New" w:hAnsi="Courier New" w:cs="Courier New"/>
          <w:color w:val="008C00"/>
          <w:sz w:val="20"/>
          <w:lang w:eastAsia="zh-CN"/>
        </w:rPr>
        <w:t>2</w:t>
      </w:r>
      <w:r w:rsidRPr="009D038D">
        <w:rPr>
          <w:rFonts w:ascii="Courier New" w:hAnsi="Courier New" w:cs="Courier New"/>
          <w:color w:val="808030"/>
          <w:sz w:val="20"/>
          <w:lang w:eastAsia="zh-CN"/>
        </w:rPr>
        <w:t>*</w:t>
      </w:r>
      <w:r w:rsidRPr="009D038D">
        <w:rPr>
          <w:rFonts w:ascii="Courier New" w:hAnsi="Courier New" w:cs="Courier New"/>
          <w:sz w:val="20"/>
          <w:lang w:eastAsia="zh-CN"/>
        </w:rPr>
        <w:t>HAUTEURBOT</w:t>
      </w:r>
      <w:r w:rsidRPr="009D038D">
        <w:rPr>
          <w:rFonts w:ascii="Courier New" w:hAnsi="Courier New" w:cs="Courier New"/>
          <w:color w:val="808030"/>
          <w:sz w:val="20"/>
          <w:lang w:eastAsia="zh-CN"/>
        </w:rPr>
        <w:t>,</w:t>
      </w:r>
      <w:r w:rsidRPr="009D038D">
        <w:rPr>
          <w:rFonts w:ascii="Courier New" w:hAnsi="Courier New" w:cs="Courier New"/>
          <w:sz w:val="20"/>
          <w:lang w:eastAsia="zh-CN"/>
        </w:rPr>
        <w:t>LARGEURBOT</w:t>
      </w:r>
      <w:r w:rsidRPr="009D038D">
        <w:rPr>
          <w:rFonts w:ascii="Courier New" w:hAnsi="Courier New" w:cs="Courier New"/>
          <w:color w:val="808030"/>
          <w:sz w:val="20"/>
          <w:lang w:eastAsia="zh-CN"/>
        </w:rPr>
        <w:t>,</w:t>
      </w:r>
      <w:r w:rsidRPr="009D038D">
        <w:rPr>
          <w:rFonts w:ascii="Courier New" w:hAnsi="Courier New" w:cs="Courier New"/>
          <w:sz w:val="20"/>
          <w:lang w:eastAsia="zh-CN"/>
        </w:rPr>
        <w:t>HAUTEURBOT</w:t>
      </w:r>
      <w:r w:rsidRPr="009D038D">
        <w:rPr>
          <w:rFonts w:ascii="Courier New" w:hAnsi="Courier New" w:cs="Courier New"/>
          <w:color w:val="808030"/>
          <w:sz w:val="20"/>
          <w:lang w:eastAsia="zh-CN"/>
        </w:rPr>
        <w:t>)</w:t>
      </w:r>
      <w:r w:rsidRPr="009D038D">
        <w:rPr>
          <w:rFonts w:ascii="Courier New" w:hAnsi="Courier New" w:cs="Courier New"/>
          <w:color w:val="800080"/>
          <w:sz w:val="20"/>
          <w:lang w:eastAsia="zh-CN"/>
        </w:rPr>
        <w:t>;</w:t>
      </w:r>
    </w:p>
    <w:p w14:paraId="7F05CF06" w14:textId="77777777" w:rsidR="009D038D" w:rsidRPr="008B351D" w:rsidRDefault="009D038D" w:rsidP="009D038D">
      <w:pPr>
        <w:pStyle w:val="Code"/>
        <w:rPr>
          <w:rFonts w:ascii="Courier New" w:hAnsi="Courier New" w:cs="Courier New"/>
          <w:sz w:val="20"/>
          <w:lang w:val="en-US" w:eastAsia="zh-CN"/>
        </w:rPr>
      </w:pPr>
      <w:r w:rsidRPr="009D038D">
        <w:rPr>
          <w:rFonts w:ascii="Courier New" w:hAnsi="Courier New" w:cs="Courier New"/>
          <w:sz w:val="20"/>
          <w:lang w:eastAsia="zh-CN"/>
        </w:rPr>
        <w:t xml:space="preserve">            </w:t>
      </w:r>
      <w:r w:rsidRPr="008B351D">
        <w:rPr>
          <w:rFonts w:ascii="Courier New" w:hAnsi="Courier New" w:cs="Courier New"/>
          <w:b/>
          <w:bCs/>
          <w:color w:val="800000"/>
          <w:sz w:val="20"/>
          <w:lang w:val="en-US" w:eastAsia="zh-CN"/>
        </w:rPr>
        <w:t>try</w:t>
      </w:r>
      <w:r w:rsidRPr="008B351D">
        <w:rPr>
          <w:rFonts w:ascii="Courier New" w:hAnsi="Courier New" w:cs="Courier New"/>
          <w:sz w:val="20"/>
          <w:lang w:val="en-US" w:eastAsia="zh-CN"/>
        </w:rPr>
        <w:t xml:space="preserve"> </w:t>
      </w:r>
      <w:r w:rsidRPr="008B351D">
        <w:rPr>
          <w:rFonts w:ascii="Courier New" w:hAnsi="Courier New" w:cs="Courier New"/>
          <w:color w:val="800080"/>
          <w:sz w:val="20"/>
          <w:lang w:val="en-US" w:eastAsia="zh-CN"/>
        </w:rPr>
        <w:t>{</w:t>
      </w:r>
    </w:p>
    <w:p w14:paraId="1CE4133E" w14:textId="77777777" w:rsidR="009D038D" w:rsidRPr="008B351D" w:rsidRDefault="009D038D" w:rsidP="009D038D">
      <w:pPr>
        <w:pStyle w:val="Code"/>
        <w:rPr>
          <w:rFonts w:ascii="Courier New" w:hAnsi="Courier New" w:cs="Courier New"/>
          <w:sz w:val="20"/>
          <w:lang w:val="en-US" w:eastAsia="zh-CN"/>
        </w:rPr>
      </w:pPr>
      <w:r w:rsidRPr="008B351D">
        <w:rPr>
          <w:rFonts w:ascii="Courier New" w:hAnsi="Courier New" w:cs="Courier New"/>
          <w:sz w:val="20"/>
          <w:lang w:val="en-US" w:eastAsia="zh-CN"/>
        </w:rPr>
        <w:t xml:space="preserve">                </w:t>
      </w:r>
      <w:r w:rsidRPr="008B351D">
        <w:rPr>
          <w:rFonts w:ascii="Courier New" w:hAnsi="Courier New" w:cs="Courier New"/>
          <w:b/>
          <w:bCs/>
          <w:color w:val="BB7977"/>
          <w:sz w:val="20"/>
          <w:lang w:val="en-US" w:eastAsia="zh-CN"/>
        </w:rPr>
        <w:t>Thread</w:t>
      </w:r>
      <w:r w:rsidRPr="008B351D">
        <w:rPr>
          <w:rFonts w:ascii="Courier New" w:hAnsi="Courier New" w:cs="Courier New"/>
          <w:color w:val="808030"/>
          <w:sz w:val="20"/>
          <w:lang w:val="en-US" w:eastAsia="zh-CN"/>
        </w:rPr>
        <w:t>.</w:t>
      </w:r>
      <w:r w:rsidRPr="008B351D">
        <w:rPr>
          <w:rFonts w:ascii="Courier New" w:hAnsi="Courier New" w:cs="Courier New"/>
          <w:sz w:val="20"/>
          <w:lang w:val="en-US" w:eastAsia="zh-CN"/>
        </w:rPr>
        <w:t>sleep</w:t>
      </w:r>
      <w:r w:rsidRPr="008B351D">
        <w:rPr>
          <w:rFonts w:ascii="Courier New" w:hAnsi="Courier New" w:cs="Courier New"/>
          <w:color w:val="808030"/>
          <w:sz w:val="20"/>
          <w:lang w:val="en-US" w:eastAsia="zh-CN"/>
        </w:rPr>
        <w:t>(</w:t>
      </w:r>
      <w:r w:rsidRPr="008B351D">
        <w:rPr>
          <w:rFonts w:ascii="Courier New" w:hAnsi="Courier New" w:cs="Courier New"/>
          <w:color w:val="008C00"/>
          <w:sz w:val="20"/>
          <w:lang w:val="en-US" w:eastAsia="zh-CN"/>
        </w:rPr>
        <w:t>50</w:t>
      </w:r>
      <w:r w:rsidRPr="008B351D">
        <w:rPr>
          <w:rFonts w:ascii="Courier New" w:hAnsi="Courier New" w:cs="Courier New"/>
          <w:color w:val="808030"/>
          <w:sz w:val="20"/>
          <w:lang w:val="en-US" w:eastAsia="zh-CN"/>
        </w:rPr>
        <w:t>)</w:t>
      </w:r>
      <w:r w:rsidRPr="008B351D">
        <w:rPr>
          <w:rFonts w:ascii="Courier New" w:hAnsi="Courier New" w:cs="Courier New"/>
          <w:color w:val="800080"/>
          <w:sz w:val="20"/>
          <w:lang w:val="en-US" w:eastAsia="zh-CN"/>
        </w:rPr>
        <w:t>;</w:t>
      </w:r>
    </w:p>
    <w:p w14:paraId="74C2E0F3" w14:textId="77777777" w:rsidR="009D038D" w:rsidRPr="009D038D" w:rsidRDefault="009D038D" w:rsidP="009D038D">
      <w:pPr>
        <w:pStyle w:val="Code"/>
        <w:rPr>
          <w:rFonts w:ascii="Courier New" w:hAnsi="Courier New" w:cs="Courier New"/>
          <w:sz w:val="20"/>
          <w:lang w:val="en-CA" w:eastAsia="zh-CN"/>
        </w:rPr>
      </w:pPr>
      <w:r w:rsidRPr="008B351D">
        <w:rPr>
          <w:rFonts w:ascii="Courier New" w:hAnsi="Courier New" w:cs="Courier New"/>
          <w:sz w:val="20"/>
          <w:lang w:val="en-US" w:eastAsia="zh-CN"/>
        </w:rPr>
        <w:t xml:space="preserve">            </w:t>
      </w:r>
      <w:r w:rsidRPr="009D038D">
        <w:rPr>
          <w:rFonts w:ascii="Courier New" w:hAnsi="Courier New" w:cs="Courier New"/>
          <w:color w:val="800080"/>
          <w:sz w:val="20"/>
          <w:lang w:val="en-CA" w:eastAsia="zh-CN"/>
        </w:rPr>
        <w:t>}</w:t>
      </w:r>
    </w:p>
    <w:p w14:paraId="733CC9A7" w14:textId="77777777" w:rsidR="009D038D" w:rsidRPr="009D038D" w:rsidRDefault="009D038D" w:rsidP="009D038D">
      <w:pPr>
        <w:pStyle w:val="Code"/>
        <w:rPr>
          <w:rFonts w:ascii="Courier New" w:hAnsi="Courier New" w:cs="Courier New"/>
          <w:sz w:val="20"/>
          <w:lang w:val="en-CA" w:eastAsia="zh-CN"/>
        </w:rPr>
      </w:pPr>
      <w:r w:rsidRPr="009D038D">
        <w:rPr>
          <w:rFonts w:ascii="Courier New" w:hAnsi="Courier New" w:cs="Courier New"/>
          <w:sz w:val="20"/>
          <w:lang w:val="en-CA" w:eastAsia="zh-CN"/>
        </w:rPr>
        <w:t xml:space="preserve">            </w:t>
      </w:r>
      <w:r w:rsidRPr="009D038D">
        <w:rPr>
          <w:rFonts w:ascii="Courier New" w:hAnsi="Courier New" w:cs="Courier New"/>
          <w:b/>
          <w:bCs/>
          <w:color w:val="800000"/>
          <w:sz w:val="20"/>
          <w:lang w:val="en-CA" w:eastAsia="zh-CN"/>
        </w:rPr>
        <w:t>catch</w:t>
      </w:r>
      <w:r w:rsidRPr="009D038D">
        <w:rPr>
          <w:rFonts w:ascii="Courier New" w:hAnsi="Courier New" w:cs="Courier New"/>
          <w:color w:val="808030"/>
          <w:sz w:val="20"/>
          <w:lang w:val="en-CA" w:eastAsia="zh-CN"/>
        </w:rPr>
        <w:t>(</w:t>
      </w:r>
      <w:r w:rsidRPr="009D038D">
        <w:rPr>
          <w:rFonts w:ascii="Courier New" w:hAnsi="Courier New" w:cs="Courier New"/>
          <w:b/>
          <w:bCs/>
          <w:color w:val="BB7977"/>
          <w:sz w:val="20"/>
          <w:lang w:val="en-CA" w:eastAsia="zh-CN"/>
        </w:rPr>
        <w:t>InterruptedException</w:t>
      </w:r>
      <w:r w:rsidRPr="009D038D">
        <w:rPr>
          <w:rFonts w:ascii="Courier New" w:hAnsi="Courier New" w:cs="Courier New"/>
          <w:sz w:val="20"/>
          <w:lang w:val="en-CA" w:eastAsia="zh-CN"/>
        </w:rPr>
        <w:t xml:space="preserve"> uneException</w:t>
      </w:r>
      <w:r w:rsidRPr="009D038D">
        <w:rPr>
          <w:rFonts w:ascii="Courier New" w:hAnsi="Courier New" w:cs="Courier New"/>
          <w:color w:val="808030"/>
          <w:sz w:val="20"/>
          <w:lang w:val="en-CA" w:eastAsia="zh-CN"/>
        </w:rPr>
        <w:t>)</w:t>
      </w:r>
      <w:r w:rsidRPr="009D038D">
        <w:rPr>
          <w:rFonts w:ascii="Courier New" w:hAnsi="Courier New" w:cs="Courier New"/>
          <w:color w:val="800080"/>
          <w:sz w:val="20"/>
          <w:lang w:val="en-CA" w:eastAsia="zh-CN"/>
        </w:rPr>
        <w:t>{</w:t>
      </w:r>
    </w:p>
    <w:p w14:paraId="7E1103C6" w14:textId="77777777" w:rsidR="009D038D" w:rsidRPr="009D038D" w:rsidRDefault="009D038D" w:rsidP="009D038D">
      <w:pPr>
        <w:pStyle w:val="Code"/>
        <w:rPr>
          <w:rFonts w:ascii="Courier New" w:hAnsi="Courier New" w:cs="Courier New"/>
          <w:sz w:val="20"/>
          <w:lang w:val="en-CA" w:eastAsia="zh-CN"/>
        </w:rPr>
      </w:pPr>
      <w:r w:rsidRPr="009D038D">
        <w:rPr>
          <w:rFonts w:ascii="Courier New" w:hAnsi="Courier New" w:cs="Courier New"/>
          <w:sz w:val="20"/>
          <w:lang w:val="en-CA" w:eastAsia="zh-CN"/>
        </w:rPr>
        <w:t xml:space="preserve">                </w:t>
      </w:r>
      <w:r w:rsidRPr="009D038D">
        <w:rPr>
          <w:rFonts w:ascii="Courier New" w:hAnsi="Courier New" w:cs="Courier New"/>
          <w:b/>
          <w:bCs/>
          <w:color w:val="BB7977"/>
          <w:sz w:val="20"/>
          <w:lang w:val="en-CA" w:eastAsia="zh-CN"/>
        </w:rPr>
        <w:t>System</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out</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println</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uneException</w:t>
      </w:r>
      <w:r w:rsidRPr="009D038D">
        <w:rPr>
          <w:rFonts w:ascii="Courier New" w:hAnsi="Courier New" w:cs="Courier New"/>
          <w:color w:val="808030"/>
          <w:sz w:val="20"/>
          <w:lang w:val="en-CA" w:eastAsia="zh-CN"/>
        </w:rPr>
        <w:t>.</w:t>
      </w:r>
      <w:r w:rsidRPr="009D038D">
        <w:rPr>
          <w:rFonts w:ascii="Courier New" w:hAnsi="Courier New" w:cs="Courier New"/>
          <w:sz w:val="20"/>
          <w:lang w:val="en-CA" w:eastAsia="zh-CN"/>
        </w:rPr>
        <w:t>toString</w:t>
      </w:r>
      <w:r w:rsidRPr="009D038D">
        <w:rPr>
          <w:rFonts w:ascii="Courier New" w:hAnsi="Courier New" w:cs="Courier New"/>
          <w:color w:val="808030"/>
          <w:sz w:val="20"/>
          <w:lang w:val="en-CA" w:eastAsia="zh-CN"/>
        </w:rPr>
        <w:t>())</w:t>
      </w:r>
      <w:r w:rsidRPr="009D038D">
        <w:rPr>
          <w:rFonts w:ascii="Courier New" w:hAnsi="Courier New" w:cs="Courier New"/>
          <w:color w:val="800080"/>
          <w:sz w:val="20"/>
          <w:lang w:val="en-CA" w:eastAsia="zh-CN"/>
        </w:rPr>
        <w:t>;</w:t>
      </w:r>
      <w:r w:rsidRPr="009D038D">
        <w:rPr>
          <w:rFonts w:ascii="Courier New" w:hAnsi="Courier New" w:cs="Courier New"/>
          <w:sz w:val="20"/>
          <w:lang w:val="en-CA" w:eastAsia="zh-CN"/>
        </w:rPr>
        <w:t xml:space="preserve"> </w:t>
      </w:r>
    </w:p>
    <w:p w14:paraId="6DCAC9B9" w14:textId="77777777" w:rsidR="009D038D" w:rsidRPr="006E0875" w:rsidRDefault="009D038D" w:rsidP="009D038D">
      <w:pPr>
        <w:pStyle w:val="Code"/>
        <w:rPr>
          <w:rFonts w:ascii="Courier New" w:hAnsi="Courier New" w:cs="Courier New"/>
          <w:sz w:val="20"/>
          <w:lang w:val="fr-FR" w:eastAsia="zh-CN"/>
        </w:rPr>
      </w:pPr>
      <w:r w:rsidRPr="009D038D">
        <w:rPr>
          <w:rFonts w:ascii="Courier New" w:hAnsi="Courier New" w:cs="Courier New"/>
          <w:sz w:val="20"/>
          <w:lang w:val="en-CA" w:eastAsia="zh-CN"/>
        </w:rPr>
        <w:t xml:space="preserve">            </w:t>
      </w:r>
      <w:r w:rsidRPr="006E0875">
        <w:rPr>
          <w:rFonts w:ascii="Courier New" w:hAnsi="Courier New" w:cs="Courier New"/>
          <w:color w:val="800080"/>
          <w:sz w:val="20"/>
          <w:lang w:val="fr-FR" w:eastAsia="zh-CN"/>
        </w:rPr>
        <w:t>}</w:t>
      </w:r>
    </w:p>
    <w:p w14:paraId="17A9B5B8" w14:textId="77777777" w:rsidR="009D038D" w:rsidRPr="006E0875" w:rsidRDefault="009D038D" w:rsidP="009D038D">
      <w:pPr>
        <w:pStyle w:val="Code"/>
        <w:rPr>
          <w:rFonts w:ascii="Courier New" w:hAnsi="Courier New" w:cs="Courier New"/>
          <w:sz w:val="20"/>
          <w:lang w:val="fr-FR" w:eastAsia="zh-CN"/>
        </w:rPr>
      </w:pPr>
      <w:r w:rsidRPr="006E0875">
        <w:rPr>
          <w:rFonts w:ascii="Courier New" w:hAnsi="Courier New" w:cs="Courier New"/>
          <w:sz w:val="20"/>
          <w:lang w:val="fr-FR" w:eastAsia="zh-CN"/>
        </w:rPr>
        <w:t xml:space="preserve">            g</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clearRect</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x</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HAUTEURFENETRE</w:t>
      </w:r>
      <w:r w:rsidRPr="006E0875">
        <w:rPr>
          <w:rFonts w:ascii="Courier New" w:hAnsi="Courier New" w:cs="Courier New"/>
          <w:color w:val="808030"/>
          <w:sz w:val="20"/>
          <w:lang w:val="fr-FR" w:eastAsia="zh-CN"/>
        </w:rPr>
        <w:t>-</w:t>
      </w:r>
      <w:r w:rsidRPr="006E0875">
        <w:rPr>
          <w:rFonts w:ascii="Courier New" w:hAnsi="Courier New" w:cs="Courier New"/>
          <w:color w:val="008C00"/>
          <w:sz w:val="20"/>
          <w:lang w:val="fr-FR" w:eastAsia="zh-CN"/>
        </w:rPr>
        <w:t>2</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HAUTEURBOT</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LARGEURBOT</w:t>
      </w:r>
      <w:r w:rsidRPr="006E0875">
        <w:rPr>
          <w:rFonts w:ascii="Courier New" w:hAnsi="Courier New" w:cs="Courier New"/>
          <w:color w:val="808030"/>
          <w:sz w:val="20"/>
          <w:lang w:val="fr-FR" w:eastAsia="zh-CN"/>
        </w:rPr>
        <w:t>,</w:t>
      </w:r>
      <w:r w:rsidRPr="006E0875">
        <w:rPr>
          <w:rFonts w:ascii="Courier New" w:hAnsi="Courier New" w:cs="Courier New"/>
          <w:sz w:val="20"/>
          <w:lang w:val="fr-FR" w:eastAsia="zh-CN"/>
        </w:rPr>
        <w:t>HAUTEURBOT</w:t>
      </w:r>
      <w:r w:rsidRPr="006E0875">
        <w:rPr>
          <w:rFonts w:ascii="Courier New" w:hAnsi="Courier New" w:cs="Courier New"/>
          <w:color w:val="808030"/>
          <w:sz w:val="20"/>
          <w:lang w:val="fr-FR" w:eastAsia="zh-CN"/>
        </w:rPr>
        <w:t>)</w:t>
      </w:r>
      <w:r w:rsidRPr="006E0875">
        <w:rPr>
          <w:rFonts w:ascii="Courier New" w:hAnsi="Courier New" w:cs="Courier New"/>
          <w:color w:val="800080"/>
          <w:sz w:val="20"/>
          <w:lang w:val="fr-FR" w:eastAsia="zh-CN"/>
        </w:rPr>
        <w:t>;</w:t>
      </w:r>
    </w:p>
    <w:p w14:paraId="64AD22E4" w14:textId="77777777" w:rsidR="009D038D" w:rsidRPr="006E0875" w:rsidRDefault="009D038D" w:rsidP="009D038D">
      <w:pPr>
        <w:pStyle w:val="Code"/>
        <w:rPr>
          <w:rFonts w:ascii="Courier New" w:hAnsi="Courier New" w:cs="Courier New"/>
          <w:sz w:val="20"/>
          <w:lang w:val="fr-FR" w:eastAsia="zh-CN"/>
        </w:rPr>
      </w:pPr>
      <w:r w:rsidRPr="006E0875">
        <w:rPr>
          <w:rFonts w:ascii="Courier New" w:hAnsi="Courier New" w:cs="Courier New"/>
          <w:sz w:val="20"/>
          <w:lang w:val="fr-FR" w:eastAsia="zh-CN"/>
        </w:rPr>
        <w:t xml:space="preserve">        </w:t>
      </w:r>
      <w:r w:rsidRPr="006E0875">
        <w:rPr>
          <w:rFonts w:ascii="Courier New" w:hAnsi="Courier New" w:cs="Courier New"/>
          <w:color w:val="800080"/>
          <w:sz w:val="20"/>
          <w:lang w:val="fr-FR" w:eastAsia="zh-CN"/>
        </w:rPr>
        <w:t>}</w:t>
      </w:r>
    </w:p>
    <w:p w14:paraId="08D15016" w14:textId="49B48EEE" w:rsidR="001F6504" w:rsidRPr="006E0875" w:rsidRDefault="009D038D" w:rsidP="009D038D">
      <w:pPr>
        <w:pStyle w:val="Code"/>
        <w:rPr>
          <w:rFonts w:ascii="Courier New" w:hAnsi="Courier New" w:cs="Courier New"/>
          <w:sz w:val="20"/>
          <w:lang w:val="fr-FR" w:eastAsia="zh-CN"/>
        </w:rPr>
      </w:pPr>
      <w:r w:rsidRPr="006E0875">
        <w:rPr>
          <w:rFonts w:ascii="Courier New" w:hAnsi="Courier New" w:cs="Courier New"/>
          <w:sz w:val="20"/>
          <w:lang w:val="fr-FR" w:eastAsia="zh-CN"/>
        </w:rPr>
        <w:t xml:space="preserve">    </w:t>
      </w:r>
      <w:r w:rsidRPr="006E0875">
        <w:rPr>
          <w:rFonts w:ascii="Courier New" w:hAnsi="Courier New" w:cs="Courier New"/>
          <w:color w:val="800080"/>
          <w:sz w:val="20"/>
          <w:lang w:val="fr-FR" w:eastAsia="zh-CN"/>
        </w:rPr>
        <w:t>}</w:t>
      </w:r>
    </w:p>
    <w:p w14:paraId="60FA22DF" w14:textId="77777777" w:rsidR="001F6504" w:rsidRDefault="001F6504" w:rsidP="001F6504">
      <w:pPr>
        <w:pStyle w:val="Corpsdetexte"/>
      </w:pPr>
      <w:r>
        <w:t xml:space="preserve">Malheureusement, ceci produit un effet désagréable de scintillement parce que les opérations de dessin ne sont pas instantanées. L’œil perçoit le processus de dessin, ce qui produit cet effet. </w:t>
      </w:r>
    </w:p>
    <w:p w14:paraId="7718BEC4" w14:textId="77777777" w:rsidR="001F6504" w:rsidRDefault="001F6504" w:rsidP="001F6504">
      <w:pPr>
        <w:pStyle w:val="Titre2"/>
      </w:pPr>
      <w:bookmarkStart w:id="151" w:name="_Toc84220795"/>
      <w:bookmarkStart w:id="152" w:name="_Toc44667598"/>
      <w:r>
        <w:t>Animation par double tampon</w:t>
      </w:r>
      <w:bookmarkEnd w:id="151"/>
      <w:bookmarkEnd w:id="152"/>
    </w:p>
    <w:p w14:paraId="0B5B6BC7" w14:textId="59830BEF" w:rsidR="001F6504" w:rsidRDefault="001F6504" w:rsidP="001F6504">
      <w:pPr>
        <w:pStyle w:val="Corpsdetexte"/>
      </w:pPr>
      <w:r>
        <w:t xml:space="preserve">Pour éviter le </w:t>
      </w:r>
      <w:r w:rsidR="008C3619">
        <w:t>scintillement</w:t>
      </w:r>
      <w:r>
        <w:t xml:space="preserve">, il faut employer la technique de </w:t>
      </w:r>
      <w:r>
        <w:rPr>
          <w:i/>
          <w:iCs/>
        </w:rPr>
        <w:t>double tampon</w:t>
      </w:r>
      <w:r>
        <w:t>. Plutôt que de dessiner le Bot directement sur le contexte graphique de la fenêtre, on utilise un autre contexte graphique pour le dessin de la nouvelle scène. La figure suivante montre les deux contextes graphiques au début d’une itération d’animation pour notre exemple de déplacement du Bot de gauche à droite.</w:t>
      </w:r>
    </w:p>
    <w:p w14:paraId="4D426D76" w14:textId="77777777" w:rsidR="001F6504" w:rsidRDefault="00F758A2" w:rsidP="001F6504">
      <w:pPr>
        <w:pStyle w:val="Corpsdetexte"/>
        <w:jc w:val="center"/>
      </w:pPr>
      <w:r>
        <w:rPr>
          <w:noProof/>
        </w:rPr>
        <w:object w:dxaOrig="16932" w:dyaOrig="12180" w14:anchorId="1B76245C">
          <v:shape id="_x0000_i1037" type="#_x0000_t75" alt="" style="width:451.35pt;height:327.75pt;mso-width-percent:0;mso-height-percent:0;mso-width-percent:0;mso-height-percent:0" o:ole="">
            <v:imagedata r:id="rId350" o:title=""/>
          </v:shape>
          <o:OLEObject Type="Embed" ProgID="Visio.Drawing.11" ShapeID="_x0000_i1037" DrawAspect="Content" ObjectID="_1765265457" r:id="rId351"/>
        </w:object>
      </w:r>
    </w:p>
    <w:p w14:paraId="086E1C3D" w14:textId="16880484" w:rsidR="001F6504" w:rsidRDefault="001F6504" w:rsidP="001F6504">
      <w:pPr>
        <w:pStyle w:val="Lgende"/>
        <w:jc w:val="center"/>
      </w:pPr>
      <w:r>
        <w:t xml:space="preserve">Figure </w:t>
      </w:r>
      <w:r>
        <w:fldChar w:fldCharType="begin"/>
      </w:r>
      <w:r>
        <w:instrText xml:space="preserve"> SEQ Figure \* ARABIC </w:instrText>
      </w:r>
      <w:r>
        <w:fldChar w:fldCharType="separate"/>
      </w:r>
      <w:r w:rsidR="00CF67E3">
        <w:rPr>
          <w:noProof/>
        </w:rPr>
        <w:t>21</w:t>
      </w:r>
      <w:r>
        <w:fldChar w:fldCharType="end"/>
      </w:r>
      <w:r>
        <w:t>. Double tampon.</w:t>
      </w:r>
    </w:p>
    <w:p w14:paraId="033E17DF" w14:textId="77777777" w:rsidR="001F6504" w:rsidRDefault="001F6504" w:rsidP="001F6504">
      <w:pPr>
        <w:pStyle w:val="Corpsdetexte"/>
      </w:pPr>
      <w:r>
        <w:lastRenderedPageBreak/>
        <w:t>Les opérations de dessin sont effectuées dans le deuxième contexte graphique. La position du Bot est légèrement décalée vers la droite dans le tampon.</w:t>
      </w:r>
    </w:p>
    <w:p w14:paraId="002672F9" w14:textId="77777777" w:rsidR="001F6504" w:rsidRDefault="00F758A2" w:rsidP="00DD17CA">
      <w:pPr>
        <w:pStyle w:val="Corpsdetexte"/>
        <w:keepLines/>
        <w:jc w:val="center"/>
      </w:pPr>
      <w:r>
        <w:rPr>
          <w:noProof/>
        </w:rPr>
        <w:object w:dxaOrig="8466" w:dyaOrig="19005" w14:anchorId="00FB0B62">
          <v:shape id="_x0000_i1036" type="#_x0000_t75" alt="" style="width:281.55pt;height:588.9pt;mso-width-percent:0;mso-height-percent:0;mso-width-percent:0;mso-height-percent:0" o:ole="">
            <v:imagedata r:id="rId352" o:title=""/>
          </v:shape>
          <o:OLEObject Type="Embed" ProgID="Visio.Drawing.11" ShapeID="_x0000_i1036" DrawAspect="Content" ObjectID="_1765265458" r:id="rId353"/>
        </w:object>
      </w:r>
    </w:p>
    <w:p w14:paraId="5E156D56" w14:textId="7116A24B" w:rsidR="001F6504" w:rsidRDefault="001F6504" w:rsidP="00DD17CA">
      <w:pPr>
        <w:pStyle w:val="Lgende"/>
        <w:keepLines/>
        <w:jc w:val="center"/>
      </w:pPr>
      <w:r>
        <w:lastRenderedPageBreak/>
        <w:t xml:space="preserve">Figure </w:t>
      </w:r>
      <w:r>
        <w:fldChar w:fldCharType="begin"/>
      </w:r>
      <w:r>
        <w:instrText xml:space="preserve"> SEQ Figure \* ARABIC </w:instrText>
      </w:r>
      <w:r>
        <w:fldChar w:fldCharType="separate"/>
      </w:r>
      <w:r w:rsidR="00CF67E3">
        <w:rPr>
          <w:noProof/>
        </w:rPr>
        <w:t>22</w:t>
      </w:r>
      <w:r>
        <w:fldChar w:fldCharType="end"/>
      </w:r>
      <w:r>
        <w:t>. Dessin effectué sur le tampon.</w:t>
      </w:r>
    </w:p>
    <w:p w14:paraId="77105386" w14:textId="0692D6F5" w:rsidR="001F6504" w:rsidRDefault="001F6504" w:rsidP="001F6504">
      <w:pPr>
        <w:pStyle w:val="Corpsdetexte"/>
      </w:pPr>
      <w:r>
        <w:t xml:space="preserve">Lorsque le dessin est terminé, l’image du deuxième contexte graphique est copiée directement d’un coup sur le contexte graphique de la fenêtre puis le Bot est effacé dans le tampon pour l’itération suivante. Ceci produit un effet d’animation beaucoup plus </w:t>
      </w:r>
      <w:r w:rsidR="0000406D">
        <w:t>convaincant</w:t>
      </w:r>
      <w:r>
        <w:t>.</w:t>
      </w:r>
    </w:p>
    <w:p w14:paraId="48614313" w14:textId="77777777" w:rsidR="001F6504" w:rsidRDefault="00F758A2" w:rsidP="001F6504">
      <w:pPr>
        <w:pStyle w:val="Corpsdetexte"/>
        <w:jc w:val="center"/>
      </w:pPr>
      <w:r>
        <w:rPr>
          <w:noProof/>
        </w:rPr>
        <w:object w:dxaOrig="16932" w:dyaOrig="25050" w14:anchorId="3D18AF66">
          <v:shape id="_x0000_i1035" type="#_x0000_t75" alt="" style="width:307.35pt;height:452.4pt;mso-width-percent:0;mso-height-percent:0;mso-width-percent:0;mso-height-percent:0" o:ole="">
            <v:imagedata r:id="rId354" o:title=""/>
          </v:shape>
          <o:OLEObject Type="Embed" ProgID="Visio.Drawing.11" ShapeID="_x0000_i1035" DrawAspect="Content" ObjectID="_1765265459" r:id="rId355"/>
        </w:object>
      </w:r>
    </w:p>
    <w:p w14:paraId="5657126F" w14:textId="7AF89324" w:rsidR="001F6504" w:rsidRDefault="001F6504" w:rsidP="001F6504">
      <w:pPr>
        <w:pStyle w:val="Lgende"/>
        <w:jc w:val="center"/>
      </w:pPr>
      <w:r>
        <w:t xml:space="preserve">Figure </w:t>
      </w:r>
      <w:r>
        <w:fldChar w:fldCharType="begin"/>
      </w:r>
      <w:r>
        <w:instrText xml:space="preserve"> SEQ Figure \* ARABIC </w:instrText>
      </w:r>
      <w:r>
        <w:fldChar w:fldCharType="separate"/>
      </w:r>
      <w:r w:rsidR="00CF67E3">
        <w:rPr>
          <w:noProof/>
        </w:rPr>
        <w:t>23</w:t>
      </w:r>
      <w:r>
        <w:fldChar w:fldCharType="end"/>
      </w:r>
      <w:r>
        <w:t xml:space="preserve">. Copie de l’image du tampon dans le </w:t>
      </w:r>
      <w:r w:rsidR="0000406D">
        <w:t>contexte</w:t>
      </w:r>
      <w:r>
        <w:t xml:space="preserve"> graphique de la fenêtre.</w:t>
      </w:r>
    </w:p>
    <w:p w14:paraId="656B00B1" w14:textId="77777777" w:rsidR="001F6504" w:rsidRPr="00E70012" w:rsidRDefault="001F6504" w:rsidP="00DD17CA">
      <w:pPr>
        <w:pStyle w:val="Corpsdetexte"/>
        <w:keepNext/>
        <w:keepLines/>
        <w:pBdr>
          <w:top w:val="single" w:sz="4" w:space="1" w:color="auto"/>
          <w:left w:val="single" w:sz="4" w:space="4" w:color="auto"/>
          <w:bottom w:val="single" w:sz="4" w:space="1" w:color="auto"/>
          <w:right w:val="single" w:sz="4" w:space="4" w:color="auto"/>
        </w:pBdr>
        <w:rPr>
          <w:b/>
          <w:bCs/>
        </w:rPr>
      </w:pPr>
      <w:r w:rsidRPr="007611E7">
        <w:rPr>
          <w:b/>
          <w:bCs/>
          <w:i/>
        </w:rPr>
        <w:lastRenderedPageBreak/>
        <w:t>Alternance de</w:t>
      </w:r>
      <w:r>
        <w:rPr>
          <w:b/>
          <w:bCs/>
          <w:i/>
          <w:iCs/>
        </w:rPr>
        <w:t xml:space="preserve"> tampon</w:t>
      </w:r>
      <w:r>
        <w:rPr>
          <w:b/>
          <w:bCs/>
          <w:iCs/>
        </w:rPr>
        <w:t xml:space="preserve"> (</w:t>
      </w:r>
      <w:r w:rsidRPr="007611E7">
        <w:rPr>
          <w:b/>
          <w:bCs/>
          <w:i/>
          <w:iCs/>
        </w:rPr>
        <w:t>page flipping</w:t>
      </w:r>
      <w:r>
        <w:rPr>
          <w:b/>
          <w:bCs/>
          <w:iCs/>
        </w:rPr>
        <w:t>)</w:t>
      </w:r>
    </w:p>
    <w:p w14:paraId="5506745F" w14:textId="2ED961B5" w:rsidR="001F6504" w:rsidRDefault="001F6504" w:rsidP="00DD17CA">
      <w:pPr>
        <w:pStyle w:val="Corpsdetexte"/>
        <w:keepNext/>
        <w:keepLines/>
        <w:pBdr>
          <w:top w:val="single" w:sz="4" w:space="1" w:color="auto"/>
          <w:left w:val="single" w:sz="4" w:space="4" w:color="auto"/>
          <w:bottom w:val="single" w:sz="4" w:space="1" w:color="auto"/>
          <w:right w:val="single" w:sz="4" w:space="4" w:color="auto"/>
        </w:pBdr>
      </w:pPr>
      <w:r>
        <w:t xml:space="preserve">Dans les applications graphiques à haute performance, en particulier pour les jeux d’ordinateur, il est avantageux d’éviter la copie de tampon en alternant la </w:t>
      </w:r>
      <w:r w:rsidR="0000406D">
        <w:t>zone</w:t>
      </w:r>
      <w:r>
        <w:t xml:space="preserve"> de mémoire associée à l’écran. Le mécanisme d’alternance peut être effectué par la carte graphique afin de le rendre rapide. Les deux contextes graphiques ont ainsi un rôle symétrique. Il est possible de réaliser cette stratégie d’animation en Java si la carte graphique le permet. Nous reviendrons sur ces détails </w:t>
      </w:r>
      <w:bookmarkStart w:id="153" w:name="OLE_LINK73"/>
      <w:bookmarkStart w:id="154" w:name="OLE_LINK74"/>
      <w:r>
        <w:t>d</w:t>
      </w:r>
      <w:r w:rsidR="009D038D">
        <w:t xml:space="preserve">e </w:t>
      </w:r>
      <w:bookmarkStart w:id="155" w:name="OLE_LINK75"/>
      <w:bookmarkStart w:id="156" w:name="OLE_LINK76"/>
      <w:r w:rsidR="009D038D">
        <w:t>mise en œuvre</w:t>
      </w:r>
      <w:bookmarkEnd w:id="155"/>
      <w:bookmarkEnd w:id="156"/>
      <w:r>
        <w:t xml:space="preserve"> </w:t>
      </w:r>
      <w:bookmarkEnd w:id="153"/>
      <w:bookmarkEnd w:id="154"/>
      <w:r>
        <w:t>par la suite.</w:t>
      </w:r>
    </w:p>
    <w:p w14:paraId="73AB33D4" w14:textId="3A85C0B2" w:rsidR="001F6504" w:rsidRDefault="001F6504" w:rsidP="00DD17CA">
      <w:pPr>
        <w:pStyle w:val="Corpsdetexte"/>
        <w:keepNext/>
        <w:keepLines/>
      </w:pPr>
      <w:r>
        <w:rPr>
          <w:b/>
          <w:bCs/>
        </w:rPr>
        <w:t>Exemple</w:t>
      </w:r>
      <w:r>
        <w:t xml:space="preserve">. </w:t>
      </w:r>
      <w:hyperlink r:id="rId356"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57" w:name="OLE_LINK79"/>
      <w:bookmarkStart w:id="158" w:name="OLE_LINK80"/>
      <w:r w:rsidR="00DD17CA">
        <w:rPr>
          <w:rFonts w:ascii="Segoe UI" w:hAnsi="Segoe UI" w:cs="Segoe UI"/>
          <w:b/>
          <w:bCs/>
          <w:color w:val="586069"/>
          <w:lang w:val="fr-CA"/>
        </w:rPr>
        <w:t>chapitre_6/E</w:t>
      </w:r>
      <w:r w:rsidRPr="00E9250E">
        <w:rPr>
          <w:rFonts w:ascii="Segoe UI" w:hAnsi="Segoe UI" w:cs="Segoe UI"/>
          <w:b/>
          <w:bCs/>
          <w:color w:val="586069"/>
          <w:lang w:val="fr-CA"/>
        </w:rPr>
        <w:t>xempleJFrameAnimationDoubleTampon.java</w:t>
      </w:r>
      <w:bookmarkEnd w:id="157"/>
      <w:bookmarkEnd w:id="158"/>
    </w:p>
    <w:p w14:paraId="09F04B9F" w14:textId="77777777" w:rsidR="001F6504" w:rsidRDefault="001F6504" w:rsidP="00DD17CA">
      <w:pPr>
        <w:pStyle w:val="Corpsdetexte"/>
        <w:keepNext/>
        <w:keepLines/>
      </w:pPr>
      <w:r>
        <w:t xml:space="preserve">Le programme suivant produit l’animation du Bot par double tampon. </w:t>
      </w:r>
    </w:p>
    <w:p w14:paraId="3918E575" w14:textId="77777777" w:rsidR="00DD17CA" w:rsidRPr="00DD17CA" w:rsidRDefault="00DD17CA" w:rsidP="00DD17CA">
      <w:pPr>
        <w:pStyle w:val="Code"/>
        <w:rPr>
          <w:color w:val="000000"/>
          <w:lang w:eastAsia="zh-CN"/>
        </w:rPr>
      </w:pPr>
      <w:r w:rsidRPr="00DD17CA">
        <w:rPr>
          <w:lang w:eastAsia="zh-CN"/>
        </w:rPr>
        <w:t>// Animation par double tampon</w:t>
      </w:r>
    </w:p>
    <w:p w14:paraId="0B279658"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08BF6379"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157C098"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0E84646F" w14:textId="77777777" w:rsidR="00DD17CA" w:rsidRPr="00DD17CA" w:rsidRDefault="00DD17CA" w:rsidP="00DD17CA">
      <w:pPr>
        <w:pStyle w:val="Code"/>
        <w:rPr>
          <w:color w:val="000000"/>
          <w:lang w:eastAsia="zh-CN"/>
        </w:rPr>
      </w:pPr>
    </w:p>
    <w:p w14:paraId="080DA84E" w14:textId="77777777" w:rsidR="00DD17CA" w:rsidRPr="00946A4A" w:rsidRDefault="00DD17CA" w:rsidP="00DD17CA">
      <w:pPr>
        <w:pStyle w:val="Code"/>
        <w:rPr>
          <w:color w:val="000000"/>
          <w:lang w:eastAsia="zh-CN"/>
        </w:rPr>
      </w:pPr>
      <w:r w:rsidRPr="00946A4A">
        <w:rPr>
          <w:b/>
          <w:bCs/>
          <w:color w:val="800000"/>
          <w:lang w:eastAsia="zh-CN"/>
        </w:rPr>
        <w:t>public</w:t>
      </w:r>
      <w:r w:rsidRPr="00946A4A">
        <w:rPr>
          <w:color w:val="000000"/>
          <w:lang w:eastAsia="zh-CN"/>
        </w:rPr>
        <w:t xml:space="preserve"> </w:t>
      </w:r>
      <w:r w:rsidRPr="00946A4A">
        <w:rPr>
          <w:b/>
          <w:bCs/>
          <w:color w:val="800000"/>
          <w:lang w:eastAsia="zh-CN"/>
        </w:rPr>
        <w:t>class</w:t>
      </w:r>
      <w:r w:rsidRPr="00946A4A">
        <w:rPr>
          <w:color w:val="000000"/>
          <w:lang w:eastAsia="zh-CN"/>
        </w:rPr>
        <w:t xml:space="preserve"> ExempleJFrameAnimationDoubleTampon </w:t>
      </w:r>
      <w:r w:rsidRPr="00946A4A">
        <w:rPr>
          <w:b/>
          <w:bCs/>
          <w:color w:val="800000"/>
          <w:lang w:eastAsia="zh-CN"/>
        </w:rPr>
        <w:t>extends</w:t>
      </w:r>
      <w:r w:rsidRPr="00946A4A">
        <w:rPr>
          <w:color w:val="000000"/>
          <w:lang w:eastAsia="zh-CN"/>
        </w:rPr>
        <w:t xml:space="preserve"> JFrame </w:t>
      </w:r>
      <w:r w:rsidRPr="00946A4A">
        <w:rPr>
          <w:color w:val="800080"/>
          <w:lang w:eastAsia="zh-CN"/>
        </w:rPr>
        <w:t>{</w:t>
      </w:r>
    </w:p>
    <w:p w14:paraId="0EFE71BC" w14:textId="77777777" w:rsidR="00DD17CA" w:rsidRPr="00946A4A" w:rsidRDefault="00DD17CA" w:rsidP="00DD17CA">
      <w:pPr>
        <w:pStyle w:val="Code"/>
        <w:rPr>
          <w:color w:val="000000"/>
          <w:lang w:eastAsia="zh-CN"/>
        </w:rPr>
      </w:pPr>
    </w:p>
    <w:p w14:paraId="525DF204" w14:textId="77777777" w:rsidR="00DD17CA" w:rsidRPr="00DD17CA" w:rsidRDefault="00DD17CA" w:rsidP="00DD17CA">
      <w:pPr>
        <w:pStyle w:val="Code"/>
        <w:rPr>
          <w:color w:val="000000"/>
          <w:lang w:eastAsia="zh-CN"/>
        </w:rPr>
      </w:pPr>
      <w:r w:rsidRPr="00946A4A">
        <w:rPr>
          <w:color w:val="000000"/>
          <w:lang w:eastAsia="zh-CN"/>
        </w:rPr>
        <w:t xml:space="preserve">  </w:t>
      </w:r>
      <w:r w:rsidRPr="00DD17CA">
        <w:rPr>
          <w:lang w:eastAsia="zh-CN"/>
        </w:rPr>
        <w:t>// Constantes pour la taille de la fenêtre et du Bot</w:t>
      </w:r>
    </w:p>
    <w:p w14:paraId="791A708C" w14:textId="77777777" w:rsidR="00DD17CA" w:rsidRPr="00946A4A" w:rsidRDefault="00DD17CA" w:rsidP="00DD17CA">
      <w:pPr>
        <w:pStyle w:val="Code"/>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065C96AF"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0D79BD"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05040A0D" w14:textId="77777777" w:rsidR="00DD17CA" w:rsidRPr="00DD17CA" w:rsidRDefault="00DD17CA" w:rsidP="00DD17CA">
      <w:pPr>
        <w:pStyle w:val="Code"/>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070245A8" w14:textId="77777777" w:rsidR="00DD17CA" w:rsidRPr="00DD17CA" w:rsidRDefault="00DD17CA" w:rsidP="00DD17CA">
      <w:pPr>
        <w:pStyle w:val="Code"/>
        <w:rPr>
          <w:color w:val="000000"/>
          <w:lang w:eastAsia="zh-CN"/>
        </w:rPr>
      </w:pPr>
    </w:p>
    <w:p w14:paraId="7D36E29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Tampon pour construire l'image avant d'afficher</w:t>
      </w:r>
    </w:p>
    <w:p w14:paraId="3D9FD3A2" w14:textId="77777777" w:rsidR="00DD17CA" w:rsidRPr="00DD17CA" w:rsidRDefault="00DD17CA" w:rsidP="00DD17CA">
      <w:pPr>
        <w:pStyle w:val="Code"/>
        <w:rPr>
          <w:color w:val="000000"/>
          <w:lang w:eastAsia="zh-CN"/>
        </w:rPr>
      </w:pPr>
      <w:r w:rsidRPr="00DD17CA">
        <w:rPr>
          <w:color w:val="000000"/>
          <w:lang w:eastAsia="zh-CN"/>
        </w:rPr>
        <w:t xml:space="preserve">  Graphics tamponGraphics</w:t>
      </w:r>
      <w:r w:rsidRPr="00DD17CA">
        <w:rPr>
          <w:color w:val="800080"/>
          <w:lang w:eastAsia="zh-CN"/>
        </w:rPr>
        <w:t>;</w:t>
      </w:r>
    </w:p>
    <w:p w14:paraId="3786D5C7" w14:textId="77777777" w:rsidR="00DD17CA" w:rsidRPr="00DD17CA" w:rsidRDefault="00DD17CA" w:rsidP="00DD17CA">
      <w:pPr>
        <w:pStyle w:val="Code"/>
        <w:rPr>
          <w:color w:val="000000"/>
          <w:lang w:eastAsia="zh-CN"/>
        </w:rPr>
      </w:pPr>
      <w:r w:rsidRPr="00DD17CA">
        <w:rPr>
          <w:color w:val="000000"/>
          <w:lang w:eastAsia="zh-CN"/>
        </w:rPr>
        <w:t xml:space="preserve">  Image tamponImage</w:t>
      </w:r>
      <w:r w:rsidRPr="00DD17CA">
        <w:rPr>
          <w:color w:val="800080"/>
          <w:lang w:eastAsia="zh-CN"/>
        </w:rPr>
        <w:t>;</w:t>
      </w:r>
    </w:p>
    <w:p w14:paraId="4AC40AA9" w14:textId="77777777" w:rsidR="00DD17CA" w:rsidRPr="00DD17CA" w:rsidRDefault="00DD17CA" w:rsidP="00DD17CA">
      <w:pPr>
        <w:pStyle w:val="Code"/>
        <w:rPr>
          <w:color w:val="000000"/>
          <w:lang w:eastAsia="zh-CN"/>
        </w:rPr>
      </w:pPr>
    </w:p>
    <w:p w14:paraId="5DD9C74A"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ExempleJFrameAnimationDoubleTampon</w:t>
      </w:r>
      <w:r w:rsidRPr="00DD17CA">
        <w:rPr>
          <w:color w:val="808030"/>
          <w:lang w:eastAsia="zh-CN"/>
        </w:rPr>
        <w:t>()</w:t>
      </w:r>
      <w:r w:rsidRPr="00DD17CA">
        <w:rPr>
          <w:color w:val="000000"/>
          <w:lang w:eastAsia="zh-CN"/>
        </w:rPr>
        <w:t xml:space="preserve"> </w:t>
      </w:r>
      <w:r w:rsidRPr="00DD17CA">
        <w:rPr>
          <w:color w:val="800080"/>
          <w:lang w:eastAsia="zh-CN"/>
        </w:rPr>
        <w:t>{</w:t>
      </w:r>
    </w:p>
    <w:p w14:paraId="06BF502E"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E6"/>
          <w:lang w:eastAsia="zh-CN"/>
        </w:rPr>
        <w:t>"Exemple d'animation par double tampon"</w:t>
      </w:r>
      <w:r w:rsidRPr="00DD17CA">
        <w:rPr>
          <w:color w:val="808030"/>
          <w:lang w:eastAsia="zh-CN"/>
        </w:rPr>
        <w:t>)</w:t>
      </w:r>
      <w:r w:rsidRPr="00DD17CA">
        <w:rPr>
          <w:color w:val="800080"/>
          <w:lang w:eastAsia="zh-CN"/>
        </w:rPr>
        <w:t>;</w:t>
      </w:r>
    </w:p>
    <w:p w14:paraId="7473B692" w14:textId="77777777" w:rsidR="00DD17CA" w:rsidRPr="00DD17CA" w:rsidRDefault="00DD17CA" w:rsidP="00DD17CA">
      <w:pPr>
        <w:pStyle w:val="Code"/>
        <w:rPr>
          <w:color w:val="000000"/>
          <w:lang w:val="en-CA" w:eastAsia="zh-CN"/>
        </w:rPr>
      </w:pPr>
      <w:r w:rsidRPr="00DD17CA">
        <w:rPr>
          <w:color w:val="000000"/>
          <w:lang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162FF248"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86E75B8"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50A6EB36" w14:textId="77777777" w:rsidR="00DD17CA" w:rsidRPr="00DD17CA" w:rsidRDefault="00DD17CA" w:rsidP="00DD17CA">
      <w:pPr>
        <w:pStyle w:val="Code"/>
        <w:rPr>
          <w:color w:val="000000"/>
          <w:lang w:eastAsia="zh-CN"/>
        </w:rPr>
      </w:pPr>
      <w:r w:rsidRPr="00DD17CA">
        <w:rPr>
          <w:color w:val="000000"/>
          <w:lang w:val="en-CA" w:eastAsia="zh-CN"/>
        </w:rPr>
        <w:t xml:space="preserve">  </w:t>
      </w:r>
      <w:r w:rsidRPr="00DD17CA">
        <w:rPr>
          <w:color w:val="800080"/>
          <w:lang w:eastAsia="zh-CN"/>
        </w:rPr>
        <w:t>}</w:t>
      </w:r>
    </w:p>
    <w:p w14:paraId="2E9A4884" w14:textId="77777777" w:rsidR="00DD17CA" w:rsidRPr="00DD17CA" w:rsidRDefault="00DD17CA" w:rsidP="00DD17CA">
      <w:pPr>
        <w:pStyle w:val="Code"/>
        <w:rPr>
          <w:color w:val="000000"/>
          <w:lang w:eastAsia="zh-CN"/>
        </w:rPr>
      </w:pPr>
    </w:p>
    <w:p w14:paraId="6FDCB7E2"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Méthode qui dessine un Bot dans un objet Graphics g</w:t>
      </w:r>
    </w:p>
    <w:p w14:paraId="01874155"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3CE2007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4538C3FA"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DC31E98"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31797FB7" w14:textId="77777777" w:rsidR="00DD17CA" w:rsidRPr="00DD17CA" w:rsidRDefault="00DD17CA" w:rsidP="00DD17CA">
      <w:pPr>
        <w:pStyle w:val="Code"/>
        <w:rPr>
          <w:color w:val="000000"/>
          <w:lang w:eastAsia="zh-CN"/>
        </w:rPr>
      </w:pPr>
    </w:p>
    <w:p w14:paraId="1D2568CC"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3F32215E"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0136E307"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31B028C9"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4E196510"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3F46E513" w14:textId="77777777" w:rsidR="00DD17CA" w:rsidRPr="00DD17CA" w:rsidRDefault="00DD17CA" w:rsidP="00DD17CA">
      <w:pPr>
        <w:pStyle w:val="Code"/>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1DCEEC5C" w14:textId="77777777" w:rsidR="00DD17CA" w:rsidRPr="00DD17CA" w:rsidRDefault="00DD17CA" w:rsidP="00DD17CA">
      <w:pPr>
        <w:pStyle w:val="Code"/>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264E52D3"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25CC347B"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260625A2"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54DE6E40"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74386224"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3219F790" w14:textId="77777777" w:rsidR="00DD17CA" w:rsidRPr="00DD17CA" w:rsidRDefault="00DD17CA" w:rsidP="00DD17CA">
      <w:pPr>
        <w:pStyle w:val="Code"/>
        <w:rPr>
          <w:color w:val="000000"/>
          <w:lang w:eastAsia="zh-CN"/>
        </w:rPr>
      </w:pPr>
    </w:p>
    <w:p w14:paraId="293B2C26"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5E1989AA"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14C33320" w14:textId="77777777" w:rsidR="00DD17CA" w:rsidRPr="00DD17CA" w:rsidRDefault="00DD17CA" w:rsidP="00DD17CA">
      <w:pPr>
        <w:pStyle w:val="Code"/>
        <w:rPr>
          <w:color w:val="000000"/>
          <w:lang w:eastAsia="zh-CN"/>
        </w:rPr>
      </w:pPr>
      <w:r w:rsidRPr="00DD17CA">
        <w:rPr>
          <w:color w:val="000000"/>
          <w:lang w:eastAsia="zh-CN"/>
        </w:rPr>
        <w:lastRenderedPageBreak/>
        <w:t xml:space="preserve">  </w:t>
      </w:r>
      <w:r w:rsidRPr="00DD17CA">
        <w:rPr>
          <w:color w:val="800080"/>
          <w:lang w:eastAsia="zh-CN"/>
        </w:rPr>
        <w:t>}</w:t>
      </w:r>
    </w:p>
    <w:p w14:paraId="1F8D097A" w14:textId="77777777" w:rsidR="00DD17CA" w:rsidRPr="00DD17CA" w:rsidRDefault="00DD17CA" w:rsidP="00DD17CA">
      <w:pPr>
        <w:pStyle w:val="Code"/>
        <w:rPr>
          <w:color w:val="000000"/>
          <w:lang w:eastAsia="zh-CN"/>
        </w:rPr>
      </w:pPr>
    </w:p>
    <w:p w14:paraId="00B13F4D"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2AD6265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748AC33B" w14:textId="77777777" w:rsidR="00DD17CA" w:rsidRPr="00DD17CA" w:rsidRDefault="00DD17CA" w:rsidP="00DD17CA">
      <w:pPr>
        <w:pStyle w:val="Code"/>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70A709" w14:textId="77777777" w:rsidR="00DD17CA" w:rsidRPr="00DD17CA" w:rsidRDefault="00DD17CA" w:rsidP="00DD17CA">
      <w:pPr>
        <w:pStyle w:val="Code"/>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EC4B20E"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for</w:t>
      </w:r>
      <w:r w:rsidRPr="00DD17CA">
        <w:rPr>
          <w:color w:val="000000"/>
          <w:lang w:eastAsia="zh-CN"/>
        </w:rPr>
        <w:t xml:space="preserve"> </w:t>
      </w:r>
      <w:r w:rsidRPr="00DD17CA">
        <w:rPr>
          <w:color w:val="808030"/>
          <w:lang w:eastAsia="zh-CN"/>
        </w:rPr>
        <w:t>(</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LARGEURBOT</w:t>
      </w:r>
      <w:r w:rsidRPr="00DD17CA">
        <w:rPr>
          <w:color w:val="80008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8030"/>
          <w:lang w:eastAsia="zh-CN"/>
        </w:rPr>
        <w:t>)</w:t>
      </w:r>
      <w:r w:rsidRPr="00DD17CA">
        <w:rPr>
          <w:color w:val="000000"/>
          <w:lang w:eastAsia="zh-CN"/>
        </w:rPr>
        <w:t xml:space="preserve"> </w:t>
      </w:r>
      <w:r w:rsidRPr="00DD17CA">
        <w:rPr>
          <w:color w:val="800080"/>
          <w:lang w:eastAsia="zh-CN"/>
        </w:rPr>
        <w:t>{</w:t>
      </w:r>
    </w:p>
    <w:p w14:paraId="7AEF75E2"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Dessine le Bot dans le tampon</w:t>
      </w:r>
    </w:p>
    <w:p w14:paraId="4F8A6526" w14:textId="77777777" w:rsidR="00DD17CA" w:rsidRPr="00DD17CA" w:rsidRDefault="00DD17CA" w:rsidP="00DD17CA">
      <w:pPr>
        <w:pStyle w:val="Code"/>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0B573B00"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Copie le tampon dans le contexte graphique de la fenetre</w:t>
      </w:r>
    </w:p>
    <w:p w14:paraId="2C7F1A76" w14:textId="77777777" w:rsidR="00DD17CA" w:rsidRPr="00DD17CA" w:rsidRDefault="00DD17CA" w:rsidP="00DD17CA">
      <w:pPr>
        <w:pStyle w:val="Code"/>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2326E1D5"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5B26E5D"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4940B249"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20485D1"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128E80F7" w14:textId="77777777" w:rsidR="00DD17CA" w:rsidRPr="00946A4A" w:rsidRDefault="00DD17CA" w:rsidP="00DD17CA">
      <w:pPr>
        <w:pStyle w:val="Code"/>
        <w:rPr>
          <w:color w:val="000000"/>
          <w:lang w:eastAsia="zh-CN"/>
        </w:rPr>
      </w:pPr>
      <w:r w:rsidRPr="00DD17CA">
        <w:rPr>
          <w:color w:val="000000"/>
          <w:lang w:val="en-CA" w:eastAsia="zh-CN"/>
        </w:rPr>
        <w:t xml:space="preserve">      </w:t>
      </w:r>
      <w:r w:rsidRPr="00946A4A">
        <w:rPr>
          <w:color w:val="800080"/>
          <w:lang w:eastAsia="zh-CN"/>
        </w:rPr>
        <w:t>}</w:t>
      </w:r>
    </w:p>
    <w:p w14:paraId="7FF635A1" w14:textId="77777777" w:rsidR="00DD17CA" w:rsidRPr="00946A4A" w:rsidRDefault="00DD17CA" w:rsidP="00DD17CA">
      <w:pPr>
        <w:pStyle w:val="Code"/>
        <w:rPr>
          <w:color w:val="000000"/>
          <w:lang w:eastAsia="zh-CN"/>
        </w:rPr>
      </w:pPr>
      <w:r w:rsidRPr="00946A4A">
        <w:rPr>
          <w:color w:val="000000"/>
          <w:lang w:eastAsia="zh-CN"/>
        </w:rPr>
        <w:t xml:space="preserve">      </w:t>
      </w:r>
      <w:r w:rsidRPr="00946A4A">
        <w:rPr>
          <w:lang w:eastAsia="zh-CN"/>
        </w:rPr>
        <w:t>// Efface le Bot</w:t>
      </w:r>
    </w:p>
    <w:p w14:paraId="237460A5" w14:textId="77777777" w:rsidR="00DD17CA" w:rsidRPr="00946A4A" w:rsidRDefault="00DD17CA" w:rsidP="00DD17CA">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 </w:t>
      </w:r>
      <w:r w:rsidRPr="00946A4A">
        <w:rPr>
          <w:color w:val="808030"/>
          <w:lang w:eastAsia="zh-CN"/>
        </w:rPr>
        <w:t>-</w:t>
      </w:r>
      <w:r w:rsidRPr="00946A4A">
        <w:rPr>
          <w:color w:val="000000"/>
          <w:lang w:eastAsia="zh-CN"/>
        </w:rPr>
        <w:t xml:space="preserve"> </w:t>
      </w:r>
      <w:r w:rsidRPr="00946A4A">
        <w:rPr>
          <w:color w:val="008C00"/>
          <w:lang w:eastAsia="zh-CN"/>
        </w:rPr>
        <w:t>2</w:t>
      </w:r>
      <w:r w:rsidRPr="00946A4A">
        <w:rPr>
          <w:color w:val="000000"/>
          <w:lang w:eastAsia="zh-CN"/>
        </w:rPr>
        <w:t xml:space="preserve"> </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42AC56DC" w14:textId="77777777" w:rsidR="00DD17CA" w:rsidRPr="00DD17CA" w:rsidRDefault="00DD17CA" w:rsidP="00DD17CA">
      <w:pPr>
        <w:pStyle w:val="Code"/>
        <w:rPr>
          <w:color w:val="000000"/>
          <w:lang w:val="en-CA" w:eastAsia="zh-CN"/>
        </w:rPr>
      </w:pPr>
      <w:r w:rsidRPr="00946A4A">
        <w:rPr>
          <w:color w:val="000000"/>
          <w:lang w:eastAsia="zh-CN"/>
        </w:rPr>
        <w:t xml:space="preserve">    </w:t>
      </w:r>
      <w:r w:rsidRPr="00DD17CA">
        <w:rPr>
          <w:color w:val="800080"/>
          <w:lang w:val="en-CA" w:eastAsia="zh-CN"/>
        </w:rPr>
        <w:t>}</w:t>
      </w:r>
    </w:p>
    <w:p w14:paraId="688D033F"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p>
    <w:p w14:paraId="04C2731D" w14:textId="77777777" w:rsidR="00DD17CA" w:rsidRPr="00DD17CA" w:rsidRDefault="00DD17CA" w:rsidP="00DD17CA">
      <w:pPr>
        <w:pStyle w:val="Code"/>
        <w:rPr>
          <w:color w:val="000000"/>
          <w:lang w:val="en-CA" w:eastAsia="zh-CN"/>
        </w:rPr>
      </w:pPr>
    </w:p>
    <w:p w14:paraId="32C6D03D"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102F908D" w14:textId="77777777" w:rsidR="00DD17CA" w:rsidRPr="00DD17CA" w:rsidRDefault="00DD17CA" w:rsidP="00DD17CA">
      <w:pPr>
        <w:pStyle w:val="Code"/>
        <w:rPr>
          <w:color w:val="000000"/>
          <w:lang w:eastAsia="zh-CN"/>
        </w:rPr>
      </w:pPr>
      <w:r w:rsidRPr="00DD17CA">
        <w:rPr>
          <w:color w:val="000000"/>
          <w:lang w:val="en-CA" w:eastAsia="zh-CN"/>
        </w:rPr>
        <w:t xml:space="preserve">    </w:t>
      </w:r>
      <w:r w:rsidRPr="00DD17CA">
        <w:rPr>
          <w:b/>
          <w:bCs/>
          <w:color w:val="800000"/>
          <w:lang w:eastAsia="zh-CN"/>
        </w:rPr>
        <w:t>new</w:t>
      </w:r>
      <w:r w:rsidRPr="00DD17CA">
        <w:rPr>
          <w:color w:val="000000"/>
          <w:lang w:eastAsia="zh-CN"/>
        </w:rPr>
        <w:t xml:space="preserve"> ExempleJFrameAnimationDoubleTampon</w:t>
      </w:r>
      <w:r w:rsidRPr="00DD17CA">
        <w:rPr>
          <w:color w:val="808030"/>
          <w:lang w:eastAsia="zh-CN"/>
        </w:rPr>
        <w:t>()</w:t>
      </w:r>
      <w:r w:rsidRPr="00DD17CA">
        <w:rPr>
          <w:color w:val="800080"/>
          <w:lang w:eastAsia="zh-CN"/>
        </w:rPr>
        <w:t>;</w:t>
      </w:r>
    </w:p>
    <w:p w14:paraId="0BC92347"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800080"/>
          <w:lang w:eastAsia="zh-CN"/>
        </w:rPr>
        <w:t>}</w:t>
      </w:r>
    </w:p>
    <w:p w14:paraId="3E5B1B28" w14:textId="00AD9A4F" w:rsidR="00DD17CA" w:rsidRDefault="00DD17CA" w:rsidP="00DD17CA">
      <w:pPr>
        <w:pStyle w:val="Code"/>
        <w:rPr>
          <w:color w:val="800080"/>
          <w:lang w:eastAsia="zh-CN"/>
        </w:rPr>
      </w:pPr>
      <w:r w:rsidRPr="00DD17CA">
        <w:rPr>
          <w:color w:val="800080"/>
          <w:lang w:eastAsia="zh-CN"/>
        </w:rPr>
        <w:t>}</w:t>
      </w:r>
    </w:p>
    <w:p w14:paraId="1F058180" w14:textId="77777777" w:rsidR="003E5B17" w:rsidRPr="00DD17CA" w:rsidRDefault="003E5B17" w:rsidP="00DD17CA">
      <w:pPr>
        <w:pStyle w:val="Code"/>
        <w:rPr>
          <w:color w:val="000000"/>
          <w:lang w:eastAsia="zh-CN"/>
        </w:rPr>
      </w:pPr>
    </w:p>
    <w:p w14:paraId="2A5A705E" w14:textId="77777777" w:rsidR="001F6504" w:rsidRDefault="001F6504" w:rsidP="001F6504">
      <w:pPr>
        <w:pStyle w:val="Corpsdetexte"/>
      </w:pPr>
    </w:p>
    <w:p w14:paraId="6A959964" w14:textId="77777777" w:rsidR="001F6504" w:rsidRDefault="001F6504" w:rsidP="001F6504">
      <w:pPr>
        <w:pStyle w:val="Corpsdetexte"/>
      </w:pPr>
      <w:r>
        <w:t xml:space="preserve">Dans la méthode </w:t>
      </w:r>
      <w:r>
        <w:rPr>
          <w:i/>
          <w:iCs/>
        </w:rPr>
        <w:t>paint</w:t>
      </w:r>
      <w:r>
        <w:t xml:space="preserve">() de programme, la ligne suivante crée un objet de la classe </w:t>
      </w:r>
      <w:r>
        <w:rPr>
          <w:i/>
          <w:iCs/>
        </w:rPr>
        <w:t>Image</w:t>
      </w:r>
      <w:r>
        <w:t xml:space="preserve"> qui sert de tampon :</w:t>
      </w:r>
    </w:p>
    <w:p w14:paraId="082A89F7" w14:textId="77777777" w:rsidR="001F6504" w:rsidRPr="005377A5" w:rsidRDefault="001F6504" w:rsidP="001F6504">
      <w:pPr>
        <w:rPr>
          <w:rFonts w:ascii="Courier New" w:hAnsi="Courier New" w:cs="Courier New"/>
        </w:rPr>
      </w:pPr>
      <w:r w:rsidRPr="005377A5">
        <w:rPr>
          <w:rFonts w:ascii="Courier New" w:hAnsi="Courier New" w:cs="Courier New"/>
        </w:rPr>
        <w:t xml:space="preserve">        </w:t>
      </w:r>
      <w:r w:rsidRPr="005377A5">
        <w:rPr>
          <w:rFonts w:ascii="Courier New" w:hAnsi="Courier New" w:cs="Courier New"/>
          <w:highlight w:val="yellow"/>
        </w:rPr>
        <w:t>tamponImage = createImage(LARGEURFENETRE,HAUTEURFENETRE)</w:t>
      </w:r>
      <w:r w:rsidRPr="005377A5">
        <w:rPr>
          <w:rFonts w:ascii="Courier New" w:hAnsi="Courier New" w:cs="Courier New"/>
        </w:rPr>
        <w:t>;</w:t>
      </w:r>
    </w:p>
    <w:p w14:paraId="62FB8D23" w14:textId="77777777" w:rsidR="001F6504" w:rsidRDefault="001F6504" w:rsidP="001F6504">
      <w:pPr>
        <w:pStyle w:val="Corpsdetexte"/>
      </w:pPr>
    </w:p>
    <w:p w14:paraId="676271B2" w14:textId="77777777" w:rsidR="001F6504" w:rsidRDefault="001F6504" w:rsidP="001F6504">
      <w:pPr>
        <w:pStyle w:val="Corpsdetexte"/>
      </w:pPr>
      <w:r>
        <w:t xml:space="preserve">La ligne suivante extrait le contexte graphique </w:t>
      </w:r>
      <w:r>
        <w:rPr>
          <w:i/>
          <w:iCs/>
        </w:rPr>
        <w:t>tamponGraphics</w:t>
      </w:r>
      <w:r>
        <w:t xml:space="preserve"> qui correspond à l’objet </w:t>
      </w:r>
      <w:r>
        <w:rPr>
          <w:i/>
          <w:iCs/>
        </w:rPr>
        <w:t>tamponImage</w:t>
      </w:r>
      <w:r>
        <w:t> :</w:t>
      </w:r>
    </w:p>
    <w:p w14:paraId="46B0AEC7" w14:textId="77777777" w:rsidR="001F6504" w:rsidRPr="00EC799C" w:rsidRDefault="001F6504" w:rsidP="001F6504">
      <w:pPr>
        <w:rPr>
          <w:rFonts w:ascii="Courier New" w:hAnsi="Courier New" w:cs="Courier New"/>
        </w:rPr>
      </w:pPr>
      <w:r w:rsidRPr="00EC799C">
        <w:rPr>
          <w:rFonts w:ascii="Courier New" w:hAnsi="Courier New" w:cs="Courier New"/>
        </w:rPr>
        <w:t xml:space="preserve">        </w:t>
      </w:r>
      <w:r w:rsidRPr="00EC799C">
        <w:rPr>
          <w:rFonts w:ascii="Courier New" w:hAnsi="Courier New" w:cs="Courier New"/>
          <w:highlight w:val="yellow"/>
        </w:rPr>
        <w:t>tamponGraphics = tamponImage.getGraphics()</w:t>
      </w:r>
      <w:r w:rsidRPr="00EC799C">
        <w:rPr>
          <w:rFonts w:ascii="Courier New" w:hAnsi="Courier New" w:cs="Courier New"/>
        </w:rPr>
        <w:t>;</w:t>
      </w:r>
    </w:p>
    <w:p w14:paraId="032DDE77" w14:textId="77777777" w:rsidR="001F6504" w:rsidRDefault="001F6504" w:rsidP="001F6504">
      <w:pPr>
        <w:pStyle w:val="Corpsdetexte"/>
      </w:pPr>
    </w:p>
    <w:p w14:paraId="11BC2A5D" w14:textId="77777777" w:rsidR="001F6504" w:rsidRDefault="001F6504" w:rsidP="001F6504">
      <w:pPr>
        <w:pStyle w:val="Corpsdetexte"/>
      </w:pPr>
      <w:r>
        <w:t>Les dessins sont par la suite effectués dans ce contexte graphique, par exemple :</w:t>
      </w:r>
    </w:p>
    <w:p w14:paraId="7AB1EEED" w14:textId="2A7CA3CC" w:rsidR="001F6504" w:rsidRPr="006B5FE4" w:rsidRDefault="001F6504" w:rsidP="001F6504">
      <w:pPr>
        <w:rPr>
          <w:rFonts w:ascii="Courier New" w:hAnsi="Courier New" w:cs="Courier New"/>
        </w:rPr>
      </w:pPr>
      <w:r w:rsidRPr="006B5FE4">
        <w:rPr>
          <w:rFonts w:ascii="Courier New" w:hAnsi="Courier New" w:cs="Courier New"/>
        </w:rPr>
        <w:t xml:space="preserve">        paintBot(</w:t>
      </w:r>
      <w:r w:rsidRPr="006B5FE4">
        <w:rPr>
          <w:rFonts w:ascii="Courier New" w:hAnsi="Courier New" w:cs="Courier New"/>
          <w:highlight w:val="yellow"/>
        </w:rPr>
        <w:t>tamponGraphics</w:t>
      </w:r>
      <w:r w:rsidRPr="006B5FE4">
        <w:rPr>
          <w:rFonts w:ascii="Courier New" w:hAnsi="Courier New" w:cs="Courier New"/>
        </w:rPr>
        <w:t>,x,HAUTEURFENETRE-2*HAUTEURBOT,LARGEURBOT,HAUTEURBOT);</w:t>
      </w:r>
    </w:p>
    <w:p w14:paraId="1727F356" w14:textId="77777777" w:rsidR="001F6504" w:rsidRDefault="001F6504" w:rsidP="001F6504">
      <w:pPr>
        <w:pStyle w:val="Corpsdetexte"/>
      </w:pPr>
    </w:p>
    <w:p w14:paraId="72AED9D2" w14:textId="77777777" w:rsidR="001F6504" w:rsidRDefault="001F6504" w:rsidP="001F6504">
      <w:pPr>
        <w:pStyle w:val="Corpsdetexte"/>
      </w:pPr>
      <w:r>
        <w:t xml:space="preserve">L’image </w:t>
      </w:r>
      <w:r>
        <w:rPr>
          <w:i/>
          <w:iCs/>
        </w:rPr>
        <w:t>tamponImage</w:t>
      </w:r>
      <w:r>
        <w:t xml:space="preserve"> est ensuite copiée dans le contexte graphique </w:t>
      </w:r>
      <w:r>
        <w:rPr>
          <w:i/>
          <w:iCs/>
        </w:rPr>
        <w:t>g</w:t>
      </w:r>
      <w:r>
        <w:t xml:space="preserve"> de la fenêtre à l’écran par :</w:t>
      </w:r>
    </w:p>
    <w:p w14:paraId="38E7343E" w14:textId="6F86697A" w:rsidR="001F6504" w:rsidRPr="00B077F9" w:rsidRDefault="001F6504" w:rsidP="001F6504">
      <w:pPr>
        <w:rPr>
          <w:rFonts w:ascii="Courier New" w:hAnsi="Courier New" w:cs="Courier New"/>
          <w:lang w:val="fr-CA"/>
        </w:rPr>
      </w:pPr>
      <w:r w:rsidRPr="00B077F9">
        <w:rPr>
          <w:rFonts w:ascii="Courier New" w:hAnsi="Courier New" w:cs="Courier New"/>
        </w:rPr>
        <w:t xml:space="preserve">        </w:t>
      </w:r>
      <w:r w:rsidRPr="00B077F9">
        <w:rPr>
          <w:rFonts w:ascii="Courier New" w:hAnsi="Courier New" w:cs="Courier New"/>
          <w:highlight w:val="yellow"/>
          <w:lang w:val="fr-CA"/>
        </w:rPr>
        <w:t>g.drawImage(tamponImage,0,0,this)</w:t>
      </w:r>
      <w:r w:rsidRPr="00B077F9">
        <w:rPr>
          <w:rFonts w:ascii="Courier New" w:hAnsi="Courier New" w:cs="Courier New"/>
          <w:lang w:val="fr-CA"/>
        </w:rPr>
        <w:t>;</w:t>
      </w:r>
    </w:p>
    <w:p w14:paraId="18CBF82E" w14:textId="77777777" w:rsidR="001F6504" w:rsidRDefault="001F6504" w:rsidP="001F6504">
      <w:pPr>
        <w:pStyle w:val="Corpsdetexte"/>
      </w:pPr>
    </w:p>
    <w:p w14:paraId="63FCC564" w14:textId="77777777" w:rsidR="001F6504" w:rsidRDefault="001F6504" w:rsidP="001F6504">
      <w:pPr>
        <w:pStyle w:val="Corpsdetexte"/>
      </w:pPr>
      <w:r>
        <w:rPr>
          <w:b/>
          <w:bCs/>
        </w:rPr>
        <w:t xml:space="preserve">Exercice. </w:t>
      </w:r>
      <w:r>
        <w:t>Modifiez le programme précédent de manière à ce que le Bot inverse sa direction de déplacement lorsqu’il atteint le bord de la fenêtre.</w:t>
      </w:r>
    </w:p>
    <w:p w14:paraId="732D6E82" w14:textId="1950F522" w:rsidR="001F6504" w:rsidRPr="008C04BA" w:rsidRDefault="001F6504" w:rsidP="00DD17CA">
      <w:pPr>
        <w:pStyle w:val="Corpsdetexte"/>
        <w:keepNext/>
        <w:keepLines/>
        <w:rPr>
          <w:b/>
          <w:bCs/>
        </w:rPr>
      </w:pPr>
      <w:r>
        <w:rPr>
          <w:b/>
          <w:bCs/>
        </w:rPr>
        <w:lastRenderedPageBreak/>
        <w:t xml:space="preserve">Solution. </w:t>
      </w:r>
      <w:hyperlink r:id="rId357"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59" w:name="OLE_LINK81"/>
      <w:bookmarkStart w:id="160" w:name="OLE_LINK82"/>
      <w:r w:rsidR="00DD17CA">
        <w:rPr>
          <w:rFonts w:ascii="Segoe UI" w:hAnsi="Segoe UI" w:cs="Segoe UI"/>
          <w:b/>
          <w:bCs/>
          <w:color w:val="586069"/>
          <w:lang w:val="fr-CA"/>
        </w:rPr>
        <w:t>chapitre_6/E</w:t>
      </w:r>
      <w:r w:rsidRPr="00E9250E">
        <w:rPr>
          <w:rFonts w:ascii="Segoe UI" w:hAnsi="Segoe UI" w:cs="Segoe UI"/>
          <w:b/>
          <w:bCs/>
          <w:color w:val="586069"/>
          <w:lang w:val="fr-CA"/>
        </w:rPr>
        <w:t>xerciceJFrameAvecBotRebondissant.java</w:t>
      </w:r>
      <w:bookmarkEnd w:id="159"/>
      <w:bookmarkEnd w:id="160"/>
    </w:p>
    <w:p w14:paraId="021CD3A8" w14:textId="5622A9A7" w:rsidR="00DD17CA" w:rsidRPr="00DD17CA" w:rsidRDefault="00DD17CA" w:rsidP="00DD17CA">
      <w:pPr>
        <w:pStyle w:val="Code"/>
        <w:rPr>
          <w:color w:val="000000"/>
          <w:lang w:eastAsia="zh-CN"/>
        </w:rPr>
      </w:pPr>
      <w:r w:rsidRPr="00DD17CA">
        <w:rPr>
          <w:lang w:eastAsia="zh-CN"/>
        </w:rPr>
        <w:t>// Animation par double tampon</w:t>
      </w:r>
    </w:p>
    <w:p w14:paraId="26F07753" w14:textId="77777777" w:rsidR="00DD17CA" w:rsidRPr="00DD17CA" w:rsidRDefault="00DD17CA" w:rsidP="00DD17CA">
      <w:pPr>
        <w:pStyle w:val="Code"/>
        <w:rPr>
          <w:color w:val="000000"/>
          <w:lang w:eastAsia="zh-CN"/>
        </w:rPr>
      </w:pPr>
      <w:r w:rsidRPr="00DD17CA">
        <w:rPr>
          <w:lang w:eastAsia="zh-CN"/>
        </w:rPr>
        <w:t>// Le Bot rebondit lorsqu'il atteint le bord de la fenêtre</w:t>
      </w:r>
    </w:p>
    <w:p w14:paraId="721E73D5"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154EAA91"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05F23DA4"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39338290" w14:textId="77777777" w:rsidR="00DD17CA" w:rsidRPr="00DD17CA" w:rsidRDefault="00DD17CA" w:rsidP="00DD17CA">
      <w:pPr>
        <w:pStyle w:val="Code"/>
        <w:rPr>
          <w:color w:val="000000"/>
          <w:lang w:eastAsia="zh-CN"/>
        </w:rPr>
      </w:pPr>
    </w:p>
    <w:p w14:paraId="08249AD1" w14:textId="77777777" w:rsidR="00DD17CA" w:rsidRPr="00DD17CA" w:rsidRDefault="00DD17CA" w:rsidP="00DD17CA">
      <w:pPr>
        <w:pStyle w:val="Code"/>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ExerciceJFrameAvecBotRebondissant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7F5408DB" w14:textId="77777777" w:rsidR="00DD17CA" w:rsidRPr="00DD17CA" w:rsidRDefault="00DD17CA" w:rsidP="00DD17CA">
      <w:pPr>
        <w:pStyle w:val="Code"/>
        <w:rPr>
          <w:color w:val="000000"/>
          <w:lang w:eastAsia="zh-CN"/>
        </w:rPr>
      </w:pPr>
    </w:p>
    <w:p w14:paraId="55E4BDF5"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Constantes pour la taille de la fenêtre et du Bot</w:t>
      </w:r>
    </w:p>
    <w:p w14:paraId="43583858" w14:textId="77777777" w:rsidR="00DD17CA" w:rsidRPr="00946A4A" w:rsidRDefault="00DD17CA" w:rsidP="00DD17CA">
      <w:pPr>
        <w:pStyle w:val="Code"/>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A7667BB"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B7629A8"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1F28D8C4" w14:textId="77777777" w:rsidR="00DD17CA" w:rsidRPr="00DD17CA" w:rsidRDefault="00DD17CA" w:rsidP="00DD17CA">
      <w:pPr>
        <w:pStyle w:val="Code"/>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HAUTEURBOT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0080"/>
          <w:lang w:eastAsia="zh-CN"/>
        </w:rPr>
        <w:t>;</w:t>
      </w:r>
    </w:p>
    <w:p w14:paraId="7D109CA9" w14:textId="77777777" w:rsidR="00DD17CA" w:rsidRPr="00DD17CA" w:rsidRDefault="00DD17CA" w:rsidP="00DD17CA">
      <w:pPr>
        <w:pStyle w:val="Code"/>
        <w:rPr>
          <w:color w:val="000000"/>
          <w:lang w:eastAsia="zh-CN"/>
        </w:rPr>
      </w:pPr>
    </w:p>
    <w:p w14:paraId="0156E7D9"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Tampon pour construire l'image avant d'afficher</w:t>
      </w:r>
    </w:p>
    <w:p w14:paraId="7E092B66" w14:textId="77777777" w:rsidR="00DD17CA" w:rsidRPr="00DD17CA" w:rsidRDefault="00DD17CA" w:rsidP="00DD17CA">
      <w:pPr>
        <w:pStyle w:val="Code"/>
        <w:rPr>
          <w:color w:val="000000"/>
          <w:lang w:eastAsia="zh-CN"/>
        </w:rPr>
      </w:pPr>
      <w:r w:rsidRPr="00DD17CA">
        <w:rPr>
          <w:color w:val="000000"/>
          <w:lang w:eastAsia="zh-CN"/>
        </w:rPr>
        <w:t xml:space="preserve">  Graphics tamponGraphics</w:t>
      </w:r>
      <w:r w:rsidRPr="00DD17CA">
        <w:rPr>
          <w:color w:val="800080"/>
          <w:lang w:eastAsia="zh-CN"/>
        </w:rPr>
        <w:t>;</w:t>
      </w:r>
    </w:p>
    <w:p w14:paraId="40D2D168" w14:textId="77777777" w:rsidR="00DD17CA" w:rsidRPr="00DD17CA" w:rsidRDefault="00DD17CA" w:rsidP="00DD17CA">
      <w:pPr>
        <w:pStyle w:val="Code"/>
        <w:rPr>
          <w:color w:val="000000"/>
          <w:lang w:eastAsia="zh-CN"/>
        </w:rPr>
      </w:pPr>
      <w:r w:rsidRPr="00DD17CA">
        <w:rPr>
          <w:color w:val="000000"/>
          <w:lang w:eastAsia="zh-CN"/>
        </w:rPr>
        <w:t xml:space="preserve">  Image tamponImage</w:t>
      </w:r>
      <w:r w:rsidRPr="00DD17CA">
        <w:rPr>
          <w:color w:val="800080"/>
          <w:lang w:eastAsia="zh-CN"/>
        </w:rPr>
        <w:t>;</w:t>
      </w:r>
    </w:p>
    <w:p w14:paraId="72B850A1" w14:textId="77777777" w:rsidR="00DD17CA" w:rsidRPr="00DD17CA" w:rsidRDefault="00DD17CA" w:rsidP="00DD17CA">
      <w:pPr>
        <w:pStyle w:val="Code"/>
        <w:rPr>
          <w:color w:val="000000"/>
          <w:lang w:eastAsia="zh-CN"/>
        </w:rPr>
      </w:pPr>
    </w:p>
    <w:p w14:paraId="23FA2621"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ExerciceJFrameAvecBotRebondissant</w:t>
      </w:r>
      <w:r w:rsidRPr="00DD17CA">
        <w:rPr>
          <w:color w:val="808030"/>
          <w:lang w:eastAsia="zh-CN"/>
        </w:rPr>
        <w:t>()</w:t>
      </w:r>
      <w:r w:rsidRPr="00DD17CA">
        <w:rPr>
          <w:color w:val="000000"/>
          <w:lang w:eastAsia="zh-CN"/>
        </w:rPr>
        <w:t xml:space="preserve"> </w:t>
      </w:r>
      <w:r w:rsidRPr="00DD17CA">
        <w:rPr>
          <w:color w:val="800080"/>
          <w:lang w:eastAsia="zh-CN"/>
        </w:rPr>
        <w:t>{</w:t>
      </w:r>
    </w:p>
    <w:p w14:paraId="4E957A5B" w14:textId="77777777" w:rsidR="00DD17CA" w:rsidRPr="00DD17CA" w:rsidRDefault="00DD17CA" w:rsidP="00DD17CA">
      <w:pPr>
        <w:pStyle w:val="Code"/>
        <w:rPr>
          <w:color w:val="000000"/>
          <w:lang w:val="en-CA" w:eastAsia="zh-CN"/>
        </w:rPr>
      </w:pPr>
      <w:r w:rsidRPr="00DD17CA">
        <w:rPr>
          <w:color w:val="000000"/>
          <w:lang w:eastAsia="zh-CN"/>
        </w:rPr>
        <w:t xml:space="preserve">    </w:t>
      </w:r>
      <w:r w:rsidRPr="00DD17CA">
        <w:rPr>
          <w:b/>
          <w:bCs/>
          <w:color w:val="800000"/>
          <w:lang w:val="en-CA" w:eastAsia="zh-CN"/>
        </w:rPr>
        <w:t>super</w:t>
      </w:r>
      <w:r w:rsidRPr="00DD17CA">
        <w:rPr>
          <w:color w:val="808030"/>
          <w:lang w:val="en-CA" w:eastAsia="zh-CN"/>
        </w:rPr>
        <w:t>(</w:t>
      </w:r>
      <w:r w:rsidRPr="00DD17CA">
        <w:rPr>
          <w:color w:val="0000E6"/>
          <w:lang w:val="en-CA" w:eastAsia="zh-CN"/>
        </w:rPr>
        <w:t>"Bot rebondissant"</w:t>
      </w:r>
      <w:r w:rsidRPr="00DD17CA">
        <w:rPr>
          <w:color w:val="808030"/>
          <w:lang w:val="en-CA" w:eastAsia="zh-CN"/>
        </w:rPr>
        <w:t>)</w:t>
      </w:r>
      <w:r w:rsidRPr="00DD17CA">
        <w:rPr>
          <w:color w:val="800080"/>
          <w:lang w:val="en-CA" w:eastAsia="zh-CN"/>
        </w:rPr>
        <w:t>;</w:t>
      </w:r>
    </w:p>
    <w:p w14:paraId="5783E201"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79821E3F"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0FCF4795"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DF9D9CD" w14:textId="77777777" w:rsidR="00DD17CA" w:rsidRPr="00DD17CA" w:rsidRDefault="00DD17CA" w:rsidP="00DD17CA">
      <w:pPr>
        <w:pStyle w:val="Code"/>
        <w:rPr>
          <w:color w:val="000000"/>
          <w:lang w:eastAsia="zh-CN"/>
        </w:rPr>
      </w:pPr>
      <w:r w:rsidRPr="00DD17CA">
        <w:rPr>
          <w:color w:val="000000"/>
          <w:lang w:val="en-CA" w:eastAsia="zh-CN"/>
        </w:rPr>
        <w:t xml:space="preserve">  </w:t>
      </w:r>
      <w:r w:rsidRPr="00DD17CA">
        <w:rPr>
          <w:color w:val="800080"/>
          <w:lang w:eastAsia="zh-CN"/>
        </w:rPr>
        <w:t>}</w:t>
      </w:r>
    </w:p>
    <w:p w14:paraId="15254991" w14:textId="77777777" w:rsidR="00DD17CA" w:rsidRPr="00DD17CA" w:rsidRDefault="00DD17CA" w:rsidP="00DD17CA">
      <w:pPr>
        <w:pStyle w:val="Code"/>
        <w:rPr>
          <w:color w:val="000000"/>
          <w:lang w:eastAsia="zh-CN"/>
        </w:rPr>
      </w:pPr>
    </w:p>
    <w:p w14:paraId="52840D13"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Méthode qui dessine un Bot dans un objet Graphics g</w:t>
      </w:r>
    </w:p>
    <w:p w14:paraId="2EF6841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42365FAA"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paintBot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00D985"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green</w:t>
      </w:r>
      <w:r w:rsidRPr="00DD17CA">
        <w:rPr>
          <w:color w:val="808030"/>
          <w:lang w:eastAsia="zh-CN"/>
        </w:rPr>
        <w:t>)</w:t>
      </w:r>
      <w:r w:rsidRPr="00DD17CA">
        <w:rPr>
          <w:color w:val="800080"/>
          <w:lang w:eastAsia="zh-CN"/>
        </w:rPr>
        <w:t>;</w:t>
      </w:r>
    </w:p>
    <w:p w14:paraId="2AA59836"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tête</w:t>
      </w:r>
    </w:p>
    <w:p w14:paraId="2DCD21BD" w14:textId="77777777" w:rsidR="00DD17CA" w:rsidRPr="00DD17CA" w:rsidRDefault="00DD17CA" w:rsidP="00DD17CA">
      <w:pPr>
        <w:pStyle w:val="Code"/>
        <w:rPr>
          <w:color w:val="000000"/>
          <w:lang w:eastAsia="zh-CN"/>
        </w:rPr>
      </w:pPr>
    </w:p>
    <w:p w14:paraId="31942C7F"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1C7BE000"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gauche</w:t>
      </w:r>
    </w:p>
    <w:p w14:paraId="574D2E00"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p>
    <w:p w14:paraId="46EA9336"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301E56F5"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6FAD4C4" w14:textId="77777777" w:rsidR="00DD17CA" w:rsidRPr="00DD17CA" w:rsidRDefault="00DD17CA" w:rsidP="00DD17CA">
      <w:pPr>
        <w:pStyle w:val="Code"/>
        <w:rPr>
          <w:color w:val="000000"/>
          <w:lang w:eastAsia="zh-CN"/>
        </w:rPr>
      </w:pP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10</w:t>
      </w:r>
      <w:r w:rsidRPr="00DD17CA">
        <w:rPr>
          <w:color w:val="808030"/>
          <w:lang w:eastAsia="zh-CN"/>
        </w:rPr>
        <w:t>,</w:t>
      </w:r>
    </w:p>
    <w:p w14:paraId="2FC11BED" w14:textId="77777777" w:rsidR="00DD17CA" w:rsidRPr="00DD17CA" w:rsidRDefault="00DD17CA" w:rsidP="00DD17CA">
      <w:pPr>
        <w:pStyle w:val="Code"/>
        <w:rPr>
          <w:color w:val="000000"/>
          <w:lang w:eastAsia="zh-CN"/>
        </w:rPr>
      </w:pP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20</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L'oeil droit</w:t>
      </w:r>
    </w:p>
    <w:p w14:paraId="1E5919D5"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p>
    <w:p w14:paraId="5B40C5D6"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5EF28B31"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p>
    <w:p w14:paraId="19D2B896"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p>
    <w:p w14:paraId="4400078B" w14:textId="77777777" w:rsidR="00DD17CA" w:rsidRPr="00DD17CA" w:rsidRDefault="00DD17CA" w:rsidP="00DD17CA">
      <w:pPr>
        <w:pStyle w:val="Code"/>
        <w:rPr>
          <w:color w:val="000000"/>
          <w:lang w:eastAsia="zh-CN"/>
        </w:rPr>
      </w:pP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La bouche</w:t>
      </w:r>
    </w:p>
    <w:p w14:paraId="502E2A0D" w14:textId="77777777" w:rsidR="00DD17CA" w:rsidRPr="00DD17CA" w:rsidRDefault="00DD17CA" w:rsidP="00DD17CA">
      <w:pPr>
        <w:pStyle w:val="Code"/>
        <w:rPr>
          <w:color w:val="000000"/>
          <w:lang w:eastAsia="zh-CN"/>
        </w:rPr>
      </w:pPr>
    </w:p>
    <w:p w14:paraId="1610044D"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red</w:t>
      </w:r>
      <w:r w:rsidRPr="00DD17CA">
        <w:rPr>
          <w:color w:val="808030"/>
          <w:lang w:eastAsia="zh-CN"/>
        </w:rPr>
        <w:t>)</w:t>
      </w:r>
      <w:r w:rsidRPr="00DD17CA">
        <w:rPr>
          <w:color w:val="800080"/>
          <w:lang w:eastAsia="zh-CN"/>
        </w:rPr>
        <w:t>;</w:t>
      </w:r>
    </w:p>
    <w:p w14:paraId="7F81ADB3"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fillRect</w:t>
      </w:r>
      <w:r w:rsidRPr="00DD17CA">
        <w:rPr>
          <w:color w:val="808030"/>
          <w:lang w:eastAsia="zh-CN"/>
        </w:rPr>
        <w:t>(</w:t>
      </w:r>
      <w:r w:rsidRPr="00DD17CA">
        <w:rPr>
          <w:color w:val="000000"/>
          <w:lang w:eastAsia="zh-CN"/>
        </w:rPr>
        <w:t>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000000"/>
          <w:lang w:eastAsia="zh-CN"/>
        </w:rPr>
        <w:t xml:space="preserve"> largeur</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8030"/>
          <w:lang w:eastAsia="zh-CN"/>
        </w:rPr>
        <w:t>)</w:t>
      </w:r>
      <w:r w:rsidRPr="00DD17CA">
        <w:rPr>
          <w:color w:val="800080"/>
          <w:lang w:eastAsia="zh-CN"/>
        </w:rPr>
        <w:t>;</w:t>
      </w:r>
      <w:r w:rsidRPr="00DD17CA">
        <w:rPr>
          <w:color w:val="000000"/>
          <w:lang w:eastAsia="zh-CN"/>
        </w:rPr>
        <w:t xml:space="preserve"> </w:t>
      </w:r>
      <w:r w:rsidRPr="00DD17CA">
        <w:rPr>
          <w:lang w:eastAsia="zh-CN"/>
        </w:rPr>
        <w:t>// Le corps</w:t>
      </w:r>
    </w:p>
    <w:p w14:paraId="2CF1A0EB"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800080"/>
          <w:lang w:eastAsia="zh-CN"/>
        </w:rPr>
        <w:t>}</w:t>
      </w:r>
    </w:p>
    <w:p w14:paraId="4CB718A2" w14:textId="77777777" w:rsidR="00DD17CA" w:rsidRPr="00DD17CA" w:rsidRDefault="00DD17CA" w:rsidP="00DD17CA">
      <w:pPr>
        <w:pStyle w:val="Code"/>
        <w:rPr>
          <w:color w:val="000000"/>
          <w:lang w:eastAsia="zh-CN"/>
        </w:rPr>
      </w:pPr>
    </w:p>
    <w:p w14:paraId="2738E0B6"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4C116222"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51EE9F26" w14:textId="77777777" w:rsidR="00DD17CA" w:rsidRPr="00DD17CA" w:rsidRDefault="00DD17CA" w:rsidP="00DD17CA">
      <w:pPr>
        <w:pStyle w:val="Code"/>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4A5C44C1" w14:textId="77777777" w:rsidR="00DD17CA" w:rsidRPr="00DD17CA" w:rsidRDefault="00DD17CA" w:rsidP="00DD17CA">
      <w:pPr>
        <w:pStyle w:val="Code"/>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50C672A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x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x du Bot</w:t>
      </w:r>
    </w:p>
    <w:p w14:paraId="682A83DB"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4211520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vitesseBot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2D85D9B3"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02FD701D"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Dessine le Bot dans le tampon</w:t>
      </w:r>
    </w:p>
    <w:p w14:paraId="4FC2B1F8" w14:textId="77777777" w:rsidR="00DD17CA" w:rsidRPr="00DD17CA" w:rsidRDefault="00DD17CA" w:rsidP="00DD17CA">
      <w:pPr>
        <w:pStyle w:val="Code"/>
        <w:rPr>
          <w:color w:val="000000"/>
          <w:lang w:eastAsia="zh-CN"/>
        </w:rPr>
      </w:pPr>
      <w:r w:rsidRPr="00DD17CA">
        <w:rPr>
          <w:color w:val="000000"/>
          <w:lang w:eastAsia="zh-CN"/>
        </w:rPr>
        <w:t xml:space="preserve">      paintBot</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x</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000000"/>
          <w:lang w:eastAsia="zh-CN"/>
        </w:rPr>
        <w:t xml:space="preserve"> </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000000"/>
          <w:lang w:eastAsia="zh-CN"/>
        </w:rPr>
        <w:t xml:space="preserve"> LARGEURBOT</w:t>
      </w:r>
      <w:r w:rsidRPr="00DD17CA">
        <w:rPr>
          <w:color w:val="808030"/>
          <w:lang w:eastAsia="zh-CN"/>
        </w:rPr>
        <w:t>,</w:t>
      </w:r>
      <w:r w:rsidRPr="00DD17CA">
        <w:rPr>
          <w:color w:val="000000"/>
          <w:lang w:eastAsia="zh-CN"/>
        </w:rPr>
        <w:t xml:space="preserve"> HAUTEURBOT</w:t>
      </w:r>
      <w:r w:rsidRPr="00DD17CA">
        <w:rPr>
          <w:color w:val="808030"/>
          <w:lang w:eastAsia="zh-CN"/>
        </w:rPr>
        <w:t>)</w:t>
      </w:r>
      <w:r w:rsidRPr="00DD17CA">
        <w:rPr>
          <w:color w:val="800080"/>
          <w:lang w:eastAsia="zh-CN"/>
        </w:rPr>
        <w:t>;</w:t>
      </w:r>
    </w:p>
    <w:p w14:paraId="7B326217" w14:textId="77777777" w:rsidR="00DD17CA" w:rsidRPr="00DD17CA" w:rsidRDefault="00DD17CA" w:rsidP="00DD17CA">
      <w:pPr>
        <w:pStyle w:val="Code"/>
        <w:rPr>
          <w:color w:val="000000"/>
          <w:lang w:eastAsia="zh-CN"/>
        </w:rPr>
      </w:pPr>
      <w:r w:rsidRPr="00DD17CA">
        <w:rPr>
          <w:color w:val="000000"/>
          <w:lang w:eastAsia="zh-CN"/>
        </w:rPr>
        <w:lastRenderedPageBreak/>
        <w:t xml:space="preserve">      </w:t>
      </w:r>
      <w:r w:rsidRPr="00DD17CA">
        <w:rPr>
          <w:lang w:eastAsia="zh-CN"/>
        </w:rPr>
        <w:t>// Copie le tampon dans le contexte graphique de la fenetre</w:t>
      </w:r>
    </w:p>
    <w:p w14:paraId="56EA0BE2" w14:textId="77777777" w:rsidR="00DD17CA" w:rsidRPr="00DD17CA" w:rsidRDefault="00DD17CA" w:rsidP="00DD17CA">
      <w:pPr>
        <w:pStyle w:val="Code"/>
        <w:rPr>
          <w:color w:val="000000"/>
          <w:lang w:val="en-CA" w:eastAsia="zh-CN"/>
        </w:rPr>
      </w:pPr>
      <w:r w:rsidRPr="00DD17CA">
        <w:rPr>
          <w:color w:val="000000"/>
          <w:lang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6BD6BCEF"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281B02E1"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2F4A3480"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4CCCE645"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6BAAC1C0" w14:textId="77777777" w:rsidR="00DD17CA" w:rsidRPr="00946A4A" w:rsidRDefault="00DD17CA" w:rsidP="00DD17CA">
      <w:pPr>
        <w:pStyle w:val="Code"/>
        <w:rPr>
          <w:color w:val="000000"/>
          <w:lang w:eastAsia="zh-CN"/>
        </w:rPr>
      </w:pPr>
      <w:r w:rsidRPr="00DD17CA">
        <w:rPr>
          <w:color w:val="000000"/>
          <w:lang w:val="en-CA" w:eastAsia="zh-CN"/>
        </w:rPr>
        <w:t xml:space="preserve">      </w:t>
      </w:r>
      <w:r w:rsidRPr="00946A4A">
        <w:rPr>
          <w:color w:val="800080"/>
          <w:lang w:eastAsia="zh-CN"/>
        </w:rPr>
        <w:t>}</w:t>
      </w:r>
    </w:p>
    <w:p w14:paraId="10D7D70B" w14:textId="77777777" w:rsidR="00DD17CA" w:rsidRPr="00946A4A" w:rsidRDefault="00DD17CA" w:rsidP="00DD17CA">
      <w:pPr>
        <w:pStyle w:val="Code"/>
        <w:rPr>
          <w:color w:val="000000"/>
          <w:lang w:eastAsia="zh-CN"/>
        </w:rPr>
      </w:pPr>
      <w:r w:rsidRPr="00946A4A">
        <w:rPr>
          <w:color w:val="000000"/>
          <w:lang w:eastAsia="zh-CN"/>
        </w:rPr>
        <w:t xml:space="preserve">      </w:t>
      </w:r>
      <w:r w:rsidRPr="00946A4A">
        <w:rPr>
          <w:lang w:eastAsia="zh-CN"/>
        </w:rPr>
        <w:t>// Efface le Bot</w:t>
      </w:r>
    </w:p>
    <w:p w14:paraId="436170E0" w14:textId="77777777" w:rsidR="00DD17CA" w:rsidRPr="00946A4A" w:rsidRDefault="00DD17CA" w:rsidP="00DD17CA">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w:t>
      </w:r>
      <w:r w:rsidRPr="00946A4A">
        <w:rPr>
          <w:color w:val="808030"/>
          <w:lang w:eastAsia="zh-CN"/>
        </w:rPr>
        <w:t>,</w:t>
      </w:r>
      <w:r w:rsidRPr="00946A4A">
        <w:rPr>
          <w:color w:val="000000"/>
          <w:lang w:eastAsia="zh-CN"/>
        </w:rPr>
        <w:t xml:space="preserve"> HAUTEURFENETRE </w:t>
      </w:r>
      <w:r w:rsidRPr="00946A4A">
        <w:rPr>
          <w:color w:val="808030"/>
          <w:lang w:eastAsia="zh-CN"/>
        </w:rPr>
        <w:t>-</w:t>
      </w:r>
      <w:r w:rsidRPr="00946A4A">
        <w:rPr>
          <w:color w:val="000000"/>
          <w:lang w:eastAsia="zh-CN"/>
        </w:rPr>
        <w:t xml:space="preserve"> </w:t>
      </w:r>
      <w:r w:rsidRPr="00946A4A">
        <w:rPr>
          <w:color w:val="008C00"/>
          <w:lang w:eastAsia="zh-CN"/>
        </w:rPr>
        <w:t>2</w:t>
      </w:r>
      <w:r w:rsidRPr="00946A4A">
        <w:rPr>
          <w:color w:val="000000"/>
          <w:lang w:eastAsia="zh-CN"/>
        </w:rPr>
        <w:t xml:space="preserve"> </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0C341DD7" w14:textId="77777777" w:rsidR="00DD17CA" w:rsidRPr="00DD17CA" w:rsidRDefault="00DD17CA" w:rsidP="00DD17CA">
      <w:pPr>
        <w:pStyle w:val="Code"/>
        <w:rPr>
          <w:color w:val="000000"/>
          <w:lang w:eastAsia="zh-CN"/>
        </w:rPr>
      </w:pPr>
      <w:r w:rsidRPr="00946A4A">
        <w:rPr>
          <w:color w:val="000000"/>
          <w:lang w:eastAsia="zh-CN"/>
        </w:rPr>
        <w:t xml:space="preserve">      </w:t>
      </w:r>
      <w:r w:rsidRPr="00DD17CA">
        <w:rPr>
          <w:lang w:eastAsia="zh-CN"/>
        </w:rPr>
        <w:t>// Déplace le Bot</w:t>
      </w:r>
    </w:p>
    <w:p w14:paraId="46697A20"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if</w:t>
      </w:r>
      <w:r w:rsidRPr="00DD17CA">
        <w:rPr>
          <w:color w:val="000000"/>
          <w:lang w:eastAsia="zh-CN"/>
        </w:rPr>
        <w:t xml:space="preserve"> </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LARGEURBOT </w:t>
      </w:r>
      <w:r w:rsidRPr="00DD17CA">
        <w:rPr>
          <w:color w:val="808030"/>
          <w:lang w:eastAsia="zh-CN"/>
        </w:rPr>
        <w:t>&gt;=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x </w:t>
      </w:r>
      <w:r w:rsidRPr="00DD17CA">
        <w:rPr>
          <w:color w:val="808030"/>
          <w:lang w:eastAsia="zh-CN"/>
        </w:rPr>
        <w:t>&lt;</w:t>
      </w:r>
      <w:r w:rsidRPr="00DD17CA">
        <w:rPr>
          <w:color w:val="000000"/>
          <w:lang w:eastAsia="zh-CN"/>
        </w:rPr>
        <w:t xml:space="preserve"> </w:t>
      </w:r>
      <w:r w:rsidRPr="00DD17CA">
        <w:rPr>
          <w:color w:val="008C00"/>
          <w:lang w:eastAsia="zh-CN"/>
        </w:rPr>
        <w:t>0</w:t>
      </w:r>
      <w:r w:rsidRPr="00DD17CA">
        <w:rPr>
          <w:color w:val="808030"/>
          <w:lang w:eastAsia="zh-CN"/>
        </w:rPr>
        <w:t>)</w:t>
      </w:r>
      <w:r w:rsidRPr="00DD17CA">
        <w:rPr>
          <w:color w:val="000000"/>
          <w:lang w:eastAsia="zh-CN"/>
        </w:rPr>
        <w:t xml:space="preserve"> </w:t>
      </w:r>
      <w:r w:rsidRPr="00DD17CA">
        <w:rPr>
          <w:lang w:eastAsia="zh-CN"/>
        </w:rPr>
        <w:t>// Si atteint le bord</w:t>
      </w:r>
    </w:p>
    <w:p w14:paraId="577F003B" w14:textId="77777777" w:rsidR="00DD17CA" w:rsidRPr="00DD17CA" w:rsidRDefault="00DD17CA" w:rsidP="00DD17CA">
      <w:pPr>
        <w:pStyle w:val="Code"/>
        <w:rPr>
          <w:color w:val="000000"/>
          <w:lang w:eastAsia="zh-CN"/>
        </w:rPr>
      </w:pPr>
      <w:r w:rsidRPr="00DD17CA">
        <w:rPr>
          <w:color w:val="000000"/>
          <w:lang w:eastAsia="zh-CN"/>
        </w:rPr>
        <w:t xml:space="preserve">      directionBot </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0000"/>
          <w:lang w:eastAsia="zh-CN"/>
        </w:rPr>
        <w:t>directionBot</w:t>
      </w:r>
      <w:r w:rsidRPr="00DD17CA">
        <w:rPr>
          <w:color w:val="800080"/>
          <w:lang w:eastAsia="zh-CN"/>
        </w:rPr>
        <w:t>;</w:t>
      </w:r>
      <w:r w:rsidRPr="00DD17CA">
        <w:rPr>
          <w:color w:val="000000"/>
          <w:lang w:eastAsia="zh-CN"/>
        </w:rPr>
        <w:t xml:space="preserve"> </w:t>
      </w:r>
      <w:r w:rsidRPr="00DD17CA">
        <w:rPr>
          <w:lang w:eastAsia="zh-CN"/>
        </w:rPr>
        <w:t>// Inverser la direction</w:t>
      </w:r>
    </w:p>
    <w:p w14:paraId="3E38B2C6" w14:textId="77777777" w:rsidR="00DD17CA" w:rsidRPr="00DD17CA" w:rsidRDefault="00DD17CA" w:rsidP="00DD17CA">
      <w:pPr>
        <w:pStyle w:val="Code"/>
        <w:rPr>
          <w:color w:val="000000"/>
          <w:lang w:eastAsia="zh-CN"/>
        </w:rPr>
      </w:pPr>
      <w:r w:rsidRPr="00DD17CA">
        <w:rPr>
          <w:color w:val="000000"/>
          <w:lang w:eastAsia="zh-CN"/>
        </w:rPr>
        <w:t xml:space="preserve">      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vitesseBot </w:t>
      </w:r>
      <w:r w:rsidRPr="00DD17CA">
        <w:rPr>
          <w:color w:val="808030"/>
          <w:lang w:eastAsia="zh-CN"/>
        </w:rPr>
        <w:t>*</w:t>
      </w:r>
      <w:r w:rsidRPr="00DD17CA">
        <w:rPr>
          <w:color w:val="000000"/>
          <w:lang w:eastAsia="zh-CN"/>
        </w:rPr>
        <w:t xml:space="preserve"> directionBot</w:t>
      </w:r>
      <w:r w:rsidRPr="00DD17CA">
        <w:rPr>
          <w:color w:val="800080"/>
          <w:lang w:eastAsia="zh-CN"/>
        </w:rPr>
        <w:t>;</w:t>
      </w:r>
      <w:r w:rsidRPr="00DD17CA">
        <w:rPr>
          <w:color w:val="000000"/>
          <w:lang w:eastAsia="zh-CN"/>
        </w:rPr>
        <w:t xml:space="preserve"> </w:t>
      </w:r>
      <w:r w:rsidRPr="00DD17CA">
        <w:rPr>
          <w:lang w:eastAsia="zh-CN"/>
        </w:rPr>
        <w:t>// Déplacement du Bot</w:t>
      </w:r>
    </w:p>
    <w:p w14:paraId="202F1984" w14:textId="77777777" w:rsidR="00DD17CA" w:rsidRPr="00DD17CA" w:rsidRDefault="00DD17CA" w:rsidP="00DD17CA">
      <w:pPr>
        <w:pStyle w:val="Code"/>
        <w:rPr>
          <w:color w:val="000000"/>
          <w:lang w:val="en-CA" w:eastAsia="zh-CN"/>
        </w:rPr>
      </w:pPr>
      <w:r w:rsidRPr="00DD17CA">
        <w:rPr>
          <w:color w:val="000000"/>
          <w:lang w:eastAsia="zh-CN"/>
        </w:rPr>
        <w:t xml:space="preserve">    </w:t>
      </w:r>
      <w:r w:rsidRPr="00DD17CA">
        <w:rPr>
          <w:color w:val="800080"/>
          <w:lang w:val="en-CA" w:eastAsia="zh-CN"/>
        </w:rPr>
        <w:t>}</w:t>
      </w:r>
    </w:p>
    <w:p w14:paraId="49F2B0A6"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p>
    <w:p w14:paraId="7E6FA605" w14:textId="77777777" w:rsidR="00DD17CA" w:rsidRPr="00DD17CA" w:rsidRDefault="00DD17CA" w:rsidP="00DD17CA">
      <w:pPr>
        <w:pStyle w:val="Code"/>
        <w:rPr>
          <w:color w:val="000000"/>
          <w:lang w:val="en-CA" w:eastAsia="zh-CN"/>
        </w:rPr>
      </w:pPr>
    </w:p>
    <w:p w14:paraId="1C41063B"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0598B504" w14:textId="77777777" w:rsidR="00DD17CA" w:rsidRPr="006E0875" w:rsidRDefault="00DD17CA" w:rsidP="00DD17CA">
      <w:pPr>
        <w:pStyle w:val="Code"/>
        <w:rPr>
          <w:color w:val="000000"/>
          <w:lang w:val="fr-FR" w:eastAsia="zh-CN"/>
        </w:rPr>
      </w:pPr>
      <w:r w:rsidRPr="00DD17CA">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ExerciceJFrameAvecBotRebondissant</w:t>
      </w:r>
      <w:r w:rsidRPr="006E0875">
        <w:rPr>
          <w:color w:val="808030"/>
          <w:lang w:val="fr-FR" w:eastAsia="zh-CN"/>
        </w:rPr>
        <w:t>()</w:t>
      </w:r>
      <w:r w:rsidRPr="006E0875">
        <w:rPr>
          <w:color w:val="800080"/>
          <w:lang w:val="fr-FR" w:eastAsia="zh-CN"/>
        </w:rPr>
        <w:t>;</w:t>
      </w:r>
    </w:p>
    <w:p w14:paraId="4E651B0A" w14:textId="77777777" w:rsidR="00DD17CA" w:rsidRPr="006E0875" w:rsidRDefault="00DD17CA" w:rsidP="00DD17CA">
      <w:pPr>
        <w:pStyle w:val="Code"/>
        <w:rPr>
          <w:color w:val="000000"/>
          <w:lang w:val="fr-FR" w:eastAsia="zh-CN"/>
        </w:rPr>
      </w:pPr>
      <w:r w:rsidRPr="006E0875">
        <w:rPr>
          <w:color w:val="000000"/>
          <w:lang w:val="fr-FR" w:eastAsia="zh-CN"/>
        </w:rPr>
        <w:t xml:space="preserve">  </w:t>
      </w:r>
      <w:r w:rsidRPr="006E0875">
        <w:rPr>
          <w:color w:val="800080"/>
          <w:lang w:val="fr-FR" w:eastAsia="zh-CN"/>
        </w:rPr>
        <w:t>}</w:t>
      </w:r>
    </w:p>
    <w:p w14:paraId="17CB3E81" w14:textId="3145C07E" w:rsidR="00DD17CA" w:rsidRDefault="00DD17CA" w:rsidP="00DD17CA">
      <w:pPr>
        <w:pStyle w:val="Code"/>
        <w:rPr>
          <w:color w:val="800080"/>
          <w:lang w:val="fr-FR" w:eastAsia="zh-CN"/>
        </w:rPr>
      </w:pPr>
      <w:r w:rsidRPr="006E0875">
        <w:rPr>
          <w:color w:val="800080"/>
          <w:lang w:val="fr-FR" w:eastAsia="zh-CN"/>
        </w:rPr>
        <w:t>}</w:t>
      </w:r>
    </w:p>
    <w:p w14:paraId="5BF67E1F" w14:textId="77777777" w:rsidR="003E5B17" w:rsidRPr="006E0875" w:rsidRDefault="003E5B17" w:rsidP="00DD17CA">
      <w:pPr>
        <w:pStyle w:val="Code"/>
        <w:rPr>
          <w:color w:val="000000"/>
          <w:lang w:val="fr-FR" w:eastAsia="zh-CN"/>
        </w:rPr>
      </w:pPr>
    </w:p>
    <w:p w14:paraId="6B6FD0EE" w14:textId="77777777" w:rsidR="001F6504" w:rsidRDefault="001F6504" w:rsidP="001F6504">
      <w:pPr>
        <w:pStyle w:val="Corpsdetexte"/>
        <w:rPr>
          <w:b/>
          <w:bCs/>
        </w:rPr>
      </w:pPr>
    </w:p>
    <w:p w14:paraId="3BAF277B"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rPr>
          <w:b/>
          <w:bCs/>
        </w:rPr>
      </w:pPr>
      <w:r>
        <w:rPr>
          <w:b/>
          <w:bCs/>
        </w:rPr>
        <w:t>Note : la fenêtre ne peut être fermée !</w:t>
      </w:r>
    </w:p>
    <w:p w14:paraId="498A7E9D" w14:textId="1D033EF3" w:rsidR="001F6504" w:rsidRDefault="001F6504" w:rsidP="001F6504">
      <w:pPr>
        <w:pStyle w:val="Corpsdetexte"/>
        <w:pBdr>
          <w:top w:val="single" w:sz="4" w:space="1" w:color="auto"/>
          <w:left w:val="single" w:sz="4" w:space="4" w:color="auto"/>
          <w:bottom w:val="single" w:sz="4" w:space="1" w:color="auto"/>
          <w:right w:val="single" w:sz="4" w:space="4" w:color="auto"/>
        </w:pBdr>
      </w:pPr>
      <w:r>
        <w:t xml:space="preserve">Un problème avec l’animation précédente est le fait que la boucle d’animation est infinie ! Lorsque l’on tente de fermer la fenêtre, rien ne se produit car la méthode </w:t>
      </w:r>
      <w:r>
        <w:rPr>
          <w:i/>
          <w:iCs/>
        </w:rPr>
        <w:t>paint</w:t>
      </w:r>
      <w:r>
        <w:t xml:space="preserve">() ne peut être interrompue. La méthode </w:t>
      </w:r>
      <w:r>
        <w:rPr>
          <w:i/>
          <w:iCs/>
        </w:rPr>
        <w:t>paint</w:t>
      </w:r>
      <w:r>
        <w:t xml:space="preserve">() ne devrait pas être employée de cette manière dans une application. Nous employons cette approche dans un premier temps afin de simplifier la présentation des concepts d’animation. </w:t>
      </w:r>
    </w:p>
    <w:p w14:paraId="61281A36" w14:textId="77777777" w:rsidR="001F6504" w:rsidRDefault="001F6504" w:rsidP="001F6504">
      <w:pPr>
        <w:pStyle w:val="Corpsdetexte"/>
        <w:pBdr>
          <w:top w:val="single" w:sz="4" w:space="1" w:color="auto"/>
          <w:left w:val="single" w:sz="4" w:space="4" w:color="auto"/>
          <w:bottom w:val="single" w:sz="4" w:space="1" w:color="auto"/>
          <w:right w:val="single" w:sz="4" w:space="4" w:color="auto"/>
        </w:pBdr>
      </w:pPr>
      <w:r>
        <w:t>Pour arrêter le programme dans une fenêtre de commande Windows, vous pouvez taper &lt;ctrl&gt;-C</w:t>
      </w:r>
      <w:r>
        <w:rPr>
          <w:rStyle w:val="Appelnotedebasdep"/>
        </w:rPr>
        <w:footnoteReference w:id="25"/>
      </w:r>
      <w:r>
        <w:t xml:space="preserve">. Nous verrons par la suite une solution à ce problème qui consiste à effectuer la boucle d’animation à l’extérieur de la méthode </w:t>
      </w:r>
      <w:r>
        <w:rPr>
          <w:i/>
          <w:iCs/>
        </w:rPr>
        <w:t>paint</w:t>
      </w:r>
      <w:r>
        <w:t>().</w:t>
      </w:r>
    </w:p>
    <w:p w14:paraId="5A8266E7" w14:textId="77777777" w:rsidR="001F6504" w:rsidRDefault="001F6504" w:rsidP="001F6504">
      <w:pPr>
        <w:pStyle w:val="Corpsdetexte"/>
      </w:pPr>
      <w:r>
        <w:rPr>
          <w:b/>
          <w:bCs/>
        </w:rPr>
        <w:t>Exercice</w:t>
      </w:r>
      <w:r>
        <w:t>. Animez votre bonhomme préféré en le déplaçant de haut en bas et lorsqu’il touche au bord de la fenêtre, inverser la direction.</w:t>
      </w:r>
    </w:p>
    <w:p w14:paraId="57B28B3A" w14:textId="4EAFF3BB" w:rsidR="001F6504" w:rsidRDefault="001F6504" w:rsidP="00DD17CA">
      <w:pPr>
        <w:pStyle w:val="Corpsdetexte"/>
        <w:keepNext/>
        <w:keepLines/>
      </w:pPr>
      <w:r w:rsidRPr="006A47A6">
        <w:rPr>
          <w:b/>
        </w:rPr>
        <w:lastRenderedPageBreak/>
        <w:t>Solution</w:t>
      </w:r>
      <w:r>
        <w:t xml:space="preserve">. </w:t>
      </w:r>
      <w:hyperlink r:id="rId358"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61" w:name="OLE_LINK83"/>
      <w:bookmarkStart w:id="162" w:name="OLE_LINK84"/>
      <w:r w:rsidR="00DD17CA">
        <w:rPr>
          <w:rFonts w:ascii="Segoe UI" w:hAnsi="Segoe UI" w:cs="Segoe UI"/>
          <w:b/>
          <w:bCs/>
          <w:color w:val="586069"/>
          <w:lang w:val="fr-CA"/>
        </w:rPr>
        <w:t>chapitre_6/E</w:t>
      </w:r>
      <w:r w:rsidRPr="00E9250E">
        <w:rPr>
          <w:rFonts w:ascii="Segoe UI" w:hAnsi="Segoe UI" w:cs="Segoe UI"/>
          <w:b/>
          <w:bCs/>
          <w:color w:val="586069"/>
          <w:lang w:val="fr-CA"/>
        </w:rPr>
        <w:t>xerciceJFrameAvecItiRebondissant</w:t>
      </w:r>
      <w:bookmarkEnd w:id="161"/>
      <w:bookmarkEnd w:id="162"/>
      <w:r w:rsidRPr="00E9250E">
        <w:rPr>
          <w:rFonts w:ascii="Segoe UI" w:hAnsi="Segoe UI" w:cs="Segoe UI"/>
          <w:b/>
          <w:bCs/>
          <w:color w:val="586069"/>
          <w:lang w:val="fr-CA"/>
        </w:rPr>
        <w:t>.java</w:t>
      </w:r>
    </w:p>
    <w:p w14:paraId="45EC27E3" w14:textId="77777777" w:rsidR="00DD17CA" w:rsidRPr="00DD17CA" w:rsidRDefault="00DD17CA" w:rsidP="00DD17CA">
      <w:pPr>
        <w:pStyle w:val="Code"/>
        <w:rPr>
          <w:color w:val="000000"/>
          <w:lang w:eastAsia="zh-CN"/>
        </w:rPr>
      </w:pPr>
      <w:r w:rsidRPr="00DD17CA">
        <w:rPr>
          <w:lang w:eastAsia="zh-CN"/>
        </w:rPr>
        <w:t>// Animation par double tampon</w:t>
      </w:r>
    </w:p>
    <w:p w14:paraId="0FC308A2" w14:textId="77777777" w:rsidR="00DD17CA" w:rsidRPr="00DD17CA" w:rsidRDefault="00DD17CA" w:rsidP="00DD17CA">
      <w:pPr>
        <w:pStyle w:val="Code"/>
        <w:rPr>
          <w:color w:val="000000"/>
          <w:lang w:eastAsia="zh-CN"/>
        </w:rPr>
      </w:pPr>
      <w:r w:rsidRPr="00DD17CA">
        <w:rPr>
          <w:lang w:eastAsia="zh-CN"/>
        </w:rPr>
        <w:t>// Le Iti se déplace à la verticale</w:t>
      </w:r>
    </w:p>
    <w:p w14:paraId="482EE82C"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b/>
          <w:bCs/>
          <w:color w:val="800000"/>
          <w:lang w:eastAsia="zh-CN"/>
        </w:rPr>
        <w:t>*</w:t>
      </w:r>
      <w:r w:rsidRPr="00DD17CA">
        <w:rPr>
          <w:color w:val="800080"/>
          <w:lang w:eastAsia="zh-CN"/>
        </w:rPr>
        <w:t>;</w:t>
      </w:r>
    </w:p>
    <w:p w14:paraId="4A8DB81A"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w:t>
      </w:r>
      <w:r w:rsidRPr="00DD17CA">
        <w:rPr>
          <w:color w:val="808030"/>
          <w:lang w:eastAsia="zh-CN"/>
        </w:rPr>
        <w:t>.</w:t>
      </w:r>
      <w:r w:rsidRPr="00DD17CA">
        <w:rPr>
          <w:color w:val="004A43"/>
          <w:lang w:eastAsia="zh-CN"/>
        </w:rPr>
        <w:t>awt</w:t>
      </w:r>
      <w:r w:rsidRPr="00DD17CA">
        <w:rPr>
          <w:color w:val="808030"/>
          <w:lang w:eastAsia="zh-CN"/>
        </w:rPr>
        <w:t>.</w:t>
      </w:r>
      <w:r w:rsidRPr="00DD17CA">
        <w:rPr>
          <w:color w:val="004A43"/>
          <w:lang w:eastAsia="zh-CN"/>
        </w:rPr>
        <w:t>event</w:t>
      </w:r>
      <w:r w:rsidRPr="00DD17CA">
        <w:rPr>
          <w:color w:val="808030"/>
          <w:lang w:eastAsia="zh-CN"/>
        </w:rPr>
        <w:t>.</w:t>
      </w:r>
      <w:r w:rsidRPr="00DD17CA">
        <w:rPr>
          <w:b/>
          <w:bCs/>
          <w:color w:val="800000"/>
          <w:lang w:eastAsia="zh-CN"/>
        </w:rPr>
        <w:t>*</w:t>
      </w:r>
      <w:r w:rsidRPr="00DD17CA">
        <w:rPr>
          <w:color w:val="800080"/>
          <w:lang w:eastAsia="zh-CN"/>
        </w:rPr>
        <w:t>;</w:t>
      </w:r>
    </w:p>
    <w:p w14:paraId="39DC884D" w14:textId="77777777" w:rsidR="00DD17CA" w:rsidRPr="00DD17CA" w:rsidRDefault="00DD17CA" w:rsidP="00DD17CA">
      <w:pPr>
        <w:pStyle w:val="Code"/>
        <w:rPr>
          <w:color w:val="000000"/>
          <w:lang w:eastAsia="zh-CN"/>
        </w:rPr>
      </w:pPr>
      <w:r w:rsidRPr="00DD17CA">
        <w:rPr>
          <w:b/>
          <w:bCs/>
          <w:color w:val="800000"/>
          <w:lang w:eastAsia="zh-CN"/>
        </w:rPr>
        <w:t>import</w:t>
      </w:r>
      <w:r w:rsidRPr="00DD17CA">
        <w:rPr>
          <w:color w:val="004A43"/>
          <w:lang w:eastAsia="zh-CN"/>
        </w:rPr>
        <w:t xml:space="preserve"> javax</w:t>
      </w:r>
      <w:r w:rsidRPr="00DD17CA">
        <w:rPr>
          <w:color w:val="808030"/>
          <w:lang w:eastAsia="zh-CN"/>
        </w:rPr>
        <w:t>.</w:t>
      </w:r>
      <w:r w:rsidRPr="00DD17CA">
        <w:rPr>
          <w:color w:val="004A43"/>
          <w:lang w:eastAsia="zh-CN"/>
        </w:rPr>
        <w:t>swing</w:t>
      </w:r>
      <w:r w:rsidRPr="00DD17CA">
        <w:rPr>
          <w:color w:val="808030"/>
          <w:lang w:eastAsia="zh-CN"/>
        </w:rPr>
        <w:t>.</w:t>
      </w:r>
      <w:r w:rsidRPr="00DD17CA">
        <w:rPr>
          <w:b/>
          <w:bCs/>
          <w:color w:val="800000"/>
          <w:lang w:eastAsia="zh-CN"/>
        </w:rPr>
        <w:t>*</w:t>
      </w:r>
      <w:r w:rsidRPr="00DD17CA">
        <w:rPr>
          <w:color w:val="800080"/>
          <w:lang w:eastAsia="zh-CN"/>
        </w:rPr>
        <w:t>;</w:t>
      </w:r>
    </w:p>
    <w:p w14:paraId="5C65B70E" w14:textId="77777777" w:rsidR="00DD17CA" w:rsidRPr="00DD17CA" w:rsidRDefault="00DD17CA" w:rsidP="00DD17CA">
      <w:pPr>
        <w:pStyle w:val="Code"/>
        <w:rPr>
          <w:color w:val="000000"/>
          <w:lang w:eastAsia="zh-CN"/>
        </w:rPr>
      </w:pPr>
    </w:p>
    <w:p w14:paraId="452C800F" w14:textId="77777777" w:rsidR="00DD17CA" w:rsidRPr="00DD17CA" w:rsidRDefault="00DD17CA" w:rsidP="00DD17CA">
      <w:pPr>
        <w:pStyle w:val="Code"/>
        <w:rPr>
          <w:color w:val="000000"/>
          <w:lang w:eastAsia="zh-CN"/>
        </w:rPr>
      </w:pPr>
      <w:r w:rsidRPr="00DD17CA">
        <w:rPr>
          <w:b/>
          <w:bCs/>
          <w:color w:val="800000"/>
          <w:lang w:eastAsia="zh-CN"/>
        </w:rPr>
        <w:t>public</w:t>
      </w:r>
      <w:r w:rsidRPr="00DD17CA">
        <w:rPr>
          <w:color w:val="000000"/>
          <w:lang w:eastAsia="zh-CN"/>
        </w:rPr>
        <w:t xml:space="preserve"> </w:t>
      </w:r>
      <w:r w:rsidRPr="00DD17CA">
        <w:rPr>
          <w:b/>
          <w:bCs/>
          <w:color w:val="800000"/>
          <w:lang w:eastAsia="zh-CN"/>
        </w:rPr>
        <w:t>class</w:t>
      </w:r>
      <w:r w:rsidRPr="00DD17CA">
        <w:rPr>
          <w:color w:val="000000"/>
          <w:lang w:eastAsia="zh-CN"/>
        </w:rPr>
        <w:t xml:space="preserve"> ExerciceJFrameAvecItiRebondissant </w:t>
      </w:r>
      <w:r w:rsidRPr="00DD17CA">
        <w:rPr>
          <w:b/>
          <w:bCs/>
          <w:color w:val="800000"/>
          <w:lang w:eastAsia="zh-CN"/>
        </w:rPr>
        <w:t>extends</w:t>
      </w:r>
      <w:r w:rsidRPr="00DD17CA">
        <w:rPr>
          <w:color w:val="000000"/>
          <w:lang w:eastAsia="zh-CN"/>
        </w:rPr>
        <w:t xml:space="preserve"> JFrame </w:t>
      </w:r>
      <w:r w:rsidRPr="00DD17CA">
        <w:rPr>
          <w:color w:val="800080"/>
          <w:lang w:eastAsia="zh-CN"/>
        </w:rPr>
        <w:t>{</w:t>
      </w:r>
    </w:p>
    <w:p w14:paraId="57398F79" w14:textId="77777777" w:rsidR="00DD17CA" w:rsidRPr="00DD17CA" w:rsidRDefault="00DD17CA" w:rsidP="00DD17CA">
      <w:pPr>
        <w:pStyle w:val="Code"/>
        <w:rPr>
          <w:color w:val="000000"/>
          <w:lang w:eastAsia="zh-CN"/>
        </w:rPr>
      </w:pPr>
    </w:p>
    <w:p w14:paraId="5641EE7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Constantes pour la taille de la fenetre et du Iti</w:t>
      </w:r>
    </w:p>
    <w:p w14:paraId="3A675A4D" w14:textId="77777777" w:rsidR="00DD17CA" w:rsidRPr="00946A4A" w:rsidRDefault="00DD17CA" w:rsidP="00DD17CA">
      <w:pPr>
        <w:pStyle w:val="Code"/>
        <w:rPr>
          <w:color w:val="000000"/>
          <w:lang w:val="en-US" w:eastAsia="zh-CN"/>
        </w:rPr>
      </w:pPr>
      <w:r w:rsidRPr="00DD17CA">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29FFFF7C" w14:textId="77777777" w:rsidR="00DD17CA" w:rsidRPr="00946A4A" w:rsidRDefault="00DD17CA" w:rsidP="00DD17CA">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CF904C6" w14:textId="77777777" w:rsidR="00DD17CA" w:rsidRPr="00DD17CA" w:rsidRDefault="00DD17CA" w:rsidP="00DD17CA">
      <w:pPr>
        <w:pStyle w:val="Code"/>
        <w:rPr>
          <w:color w:val="000000"/>
          <w:lang w:eastAsia="zh-CN"/>
        </w:rPr>
      </w:pPr>
      <w:r w:rsidRPr="00946A4A">
        <w:rPr>
          <w:color w:val="000000"/>
          <w:lang w:val="en-US"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LARGEURITI </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p>
    <w:p w14:paraId="5838F9C4"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private</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b/>
          <w:bCs/>
          <w:color w:val="800000"/>
          <w:lang w:eastAsia="zh-CN"/>
        </w:rPr>
        <w:t>final</w:t>
      </w:r>
      <w:r w:rsidRPr="00DD17CA">
        <w:rPr>
          <w:color w:val="000000"/>
          <w:lang w:eastAsia="zh-CN"/>
        </w:rPr>
        <w:t xml:space="preserve"> </w:t>
      </w:r>
      <w:r w:rsidRPr="00DD17CA">
        <w:rPr>
          <w:color w:val="BB7977"/>
          <w:lang w:eastAsia="zh-CN"/>
        </w:rPr>
        <w:t>int</w:t>
      </w:r>
      <w:r w:rsidRPr="00DD17CA">
        <w:rPr>
          <w:color w:val="000000"/>
          <w:lang w:eastAsia="zh-CN"/>
        </w:rPr>
        <w:t xml:space="preserve"> HAUTEURITI </w:t>
      </w:r>
      <w:r w:rsidRPr="00DD17CA">
        <w:rPr>
          <w:color w:val="808030"/>
          <w:lang w:eastAsia="zh-CN"/>
        </w:rPr>
        <w:t>=</w:t>
      </w:r>
      <w:r w:rsidRPr="00DD17CA">
        <w:rPr>
          <w:color w:val="000000"/>
          <w:lang w:eastAsia="zh-CN"/>
        </w:rPr>
        <w:t xml:space="preserve"> HAUTEURFENETRE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0080"/>
          <w:lang w:eastAsia="zh-CN"/>
        </w:rPr>
        <w:t>;</w:t>
      </w:r>
    </w:p>
    <w:p w14:paraId="1CD2CC3E" w14:textId="77777777" w:rsidR="00DD17CA" w:rsidRPr="00DD17CA" w:rsidRDefault="00DD17CA" w:rsidP="00DD17CA">
      <w:pPr>
        <w:pStyle w:val="Code"/>
        <w:rPr>
          <w:color w:val="000000"/>
          <w:lang w:eastAsia="zh-CN"/>
        </w:rPr>
      </w:pPr>
    </w:p>
    <w:p w14:paraId="5DF2198C"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Tampon pour construire l'image avant d'afficher</w:t>
      </w:r>
    </w:p>
    <w:p w14:paraId="2BCB0473" w14:textId="77777777" w:rsidR="00DD17CA" w:rsidRPr="00DD17CA" w:rsidRDefault="00DD17CA" w:rsidP="00DD17CA">
      <w:pPr>
        <w:pStyle w:val="Code"/>
        <w:rPr>
          <w:color w:val="000000"/>
          <w:lang w:eastAsia="zh-CN"/>
        </w:rPr>
      </w:pPr>
      <w:r w:rsidRPr="00DD17CA">
        <w:rPr>
          <w:color w:val="000000"/>
          <w:lang w:eastAsia="zh-CN"/>
        </w:rPr>
        <w:t xml:space="preserve">  Graphics tamponGraphics</w:t>
      </w:r>
      <w:r w:rsidRPr="00DD17CA">
        <w:rPr>
          <w:color w:val="800080"/>
          <w:lang w:eastAsia="zh-CN"/>
        </w:rPr>
        <w:t>;</w:t>
      </w:r>
    </w:p>
    <w:p w14:paraId="26767B88" w14:textId="77777777" w:rsidR="00DD17CA" w:rsidRPr="00DD17CA" w:rsidRDefault="00DD17CA" w:rsidP="00DD17CA">
      <w:pPr>
        <w:pStyle w:val="Code"/>
        <w:rPr>
          <w:color w:val="000000"/>
          <w:lang w:eastAsia="zh-CN"/>
        </w:rPr>
      </w:pPr>
      <w:r w:rsidRPr="00DD17CA">
        <w:rPr>
          <w:color w:val="000000"/>
          <w:lang w:eastAsia="zh-CN"/>
        </w:rPr>
        <w:t xml:space="preserve">  Image tamponImage</w:t>
      </w:r>
      <w:r w:rsidRPr="00DD17CA">
        <w:rPr>
          <w:color w:val="800080"/>
          <w:lang w:eastAsia="zh-CN"/>
        </w:rPr>
        <w:t>;</w:t>
      </w:r>
    </w:p>
    <w:p w14:paraId="2A6DDC63" w14:textId="77777777" w:rsidR="00DD17CA" w:rsidRPr="00DD17CA" w:rsidRDefault="00DD17CA" w:rsidP="00DD17CA">
      <w:pPr>
        <w:pStyle w:val="Code"/>
        <w:rPr>
          <w:color w:val="000000"/>
          <w:lang w:eastAsia="zh-CN"/>
        </w:rPr>
      </w:pPr>
    </w:p>
    <w:p w14:paraId="53AC7C7C"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ExerciceJFrameAvecItiRebondissant</w:t>
      </w:r>
      <w:r w:rsidRPr="00DD17CA">
        <w:rPr>
          <w:color w:val="808030"/>
          <w:lang w:eastAsia="zh-CN"/>
        </w:rPr>
        <w:t>()</w:t>
      </w:r>
      <w:r w:rsidRPr="00DD17CA">
        <w:rPr>
          <w:color w:val="000000"/>
          <w:lang w:eastAsia="zh-CN"/>
        </w:rPr>
        <w:t xml:space="preserve"> </w:t>
      </w:r>
      <w:r w:rsidRPr="00DD17CA">
        <w:rPr>
          <w:color w:val="800080"/>
          <w:lang w:eastAsia="zh-CN"/>
        </w:rPr>
        <w:t>{</w:t>
      </w:r>
    </w:p>
    <w:p w14:paraId="1B307592" w14:textId="77777777" w:rsidR="00DD17CA" w:rsidRPr="009808AD" w:rsidRDefault="00DD17CA" w:rsidP="00DD17CA">
      <w:pPr>
        <w:pStyle w:val="Code"/>
        <w:rPr>
          <w:color w:val="000000"/>
          <w:lang w:val="en-CA" w:eastAsia="zh-CN"/>
        </w:rPr>
      </w:pPr>
      <w:r w:rsidRPr="00DD17CA">
        <w:rPr>
          <w:color w:val="000000"/>
          <w:lang w:eastAsia="zh-CN"/>
        </w:rPr>
        <w:t xml:space="preserve">    </w:t>
      </w:r>
      <w:r w:rsidRPr="009808AD">
        <w:rPr>
          <w:b/>
          <w:bCs/>
          <w:color w:val="800000"/>
          <w:lang w:val="en-CA" w:eastAsia="zh-CN"/>
        </w:rPr>
        <w:t>super</w:t>
      </w:r>
      <w:r w:rsidRPr="009808AD">
        <w:rPr>
          <w:color w:val="808030"/>
          <w:lang w:val="en-CA" w:eastAsia="zh-CN"/>
        </w:rPr>
        <w:t>(</w:t>
      </w:r>
      <w:r w:rsidRPr="009808AD">
        <w:rPr>
          <w:color w:val="0000E6"/>
          <w:lang w:val="en-CA" w:eastAsia="zh-CN"/>
        </w:rPr>
        <w:t>"Iti rebondissant"</w:t>
      </w:r>
      <w:r w:rsidRPr="009808AD">
        <w:rPr>
          <w:color w:val="808030"/>
          <w:lang w:val="en-CA" w:eastAsia="zh-CN"/>
        </w:rPr>
        <w:t>)</w:t>
      </w:r>
      <w:r w:rsidRPr="009808AD">
        <w:rPr>
          <w:color w:val="800080"/>
          <w:lang w:val="en-CA" w:eastAsia="zh-CN"/>
        </w:rPr>
        <w:t>;</w:t>
      </w:r>
    </w:p>
    <w:p w14:paraId="2D1B1152" w14:textId="77777777" w:rsidR="00DD17CA" w:rsidRPr="00DD17CA" w:rsidRDefault="00DD17CA" w:rsidP="00DD17CA">
      <w:pPr>
        <w:pStyle w:val="Code"/>
        <w:rPr>
          <w:color w:val="000000"/>
          <w:lang w:val="en-CA" w:eastAsia="zh-CN"/>
        </w:rPr>
      </w:pPr>
      <w:r w:rsidRPr="009808AD">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setDefaultCloseOperation</w:t>
      </w:r>
      <w:r w:rsidRPr="00DD17CA">
        <w:rPr>
          <w:color w:val="808030"/>
          <w:lang w:val="en-CA" w:eastAsia="zh-CN"/>
        </w:rPr>
        <w:t>(</w:t>
      </w:r>
      <w:r w:rsidRPr="00DD17CA">
        <w:rPr>
          <w:color w:val="000000"/>
          <w:lang w:val="en-CA" w:eastAsia="zh-CN"/>
        </w:rPr>
        <w:t>EXIT_ON_CLOSE</w:t>
      </w:r>
      <w:r w:rsidRPr="00DD17CA">
        <w:rPr>
          <w:color w:val="808030"/>
          <w:lang w:val="en-CA" w:eastAsia="zh-CN"/>
        </w:rPr>
        <w:t>)</w:t>
      </w:r>
      <w:r w:rsidRPr="00DD17CA">
        <w:rPr>
          <w:color w:val="800080"/>
          <w:lang w:val="en-CA" w:eastAsia="zh-CN"/>
        </w:rPr>
        <w:t>;</w:t>
      </w:r>
    </w:p>
    <w:p w14:paraId="027441DF"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setSize</w:t>
      </w:r>
      <w:r w:rsidRPr="00DD17CA">
        <w:rPr>
          <w:color w:val="808030"/>
          <w:lang w:val="en-CA" w:eastAsia="zh-CN"/>
        </w:rPr>
        <w:t>(</w:t>
      </w:r>
      <w:r w:rsidRPr="00DD17CA">
        <w:rPr>
          <w:color w:val="000000"/>
          <w:lang w:val="en-CA" w:eastAsia="zh-CN"/>
        </w:rPr>
        <w:t>LARGEURFENETRE</w:t>
      </w:r>
      <w:r w:rsidRPr="00DD17CA">
        <w:rPr>
          <w:color w:val="808030"/>
          <w:lang w:val="en-CA" w:eastAsia="zh-CN"/>
        </w:rPr>
        <w:t>,</w:t>
      </w:r>
      <w:r w:rsidRPr="00DD17CA">
        <w:rPr>
          <w:color w:val="000000"/>
          <w:lang w:val="en-CA" w:eastAsia="zh-CN"/>
        </w:rPr>
        <w:t xml:space="preserve"> HAUTEURFENETRE</w:t>
      </w:r>
      <w:r w:rsidRPr="00DD17CA">
        <w:rPr>
          <w:color w:val="808030"/>
          <w:lang w:val="en-CA" w:eastAsia="zh-CN"/>
        </w:rPr>
        <w:t>)</w:t>
      </w:r>
      <w:r w:rsidRPr="00DD17CA">
        <w:rPr>
          <w:color w:val="800080"/>
          <w:lang w:val="en-CA" w:eastAsia="zh-CN"/>
        </w:rPr>
        <w:t>;</w:t>
      </w:r>
    </w:p>
    <w:p w14:paraId="410FBBA3"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000000"/>
          <w:lang w:val="en-CA" w:eastAsia="zh-CN"/>
        </w:rPr>
        <w:t>setVisible</w:t>
      </w:r>
      <w:r w:rsidRPr="00DD17CA">
        <w:rPr>
          <w:color w:val="808030"/>
          <w:lang w:val="en-CA" w:eastAsia="zh-CN"/>
        </w:rPr>
        <w:t>(</w:t>
      </w:r>
      <w:r w:rsidRPr="00DD17CA">
        <w:rPr>
          <w:b/>
          <w:bCs/>
          <w:color w:val="800000"/>
          <w:lang w:val="en-CA" w:eastAsia="zh-CN"/>
        </w:rPr>
        <w:t>true</w:t>
      </w:r>
      <w:r w:rsidRPr="00DD17CA">
        <w:rPr>
          <w:color w:val="808030"/>
          <w:lang w:val="en-CA" w:eastAsia="zh-CN"/>
        </w:rPr>
        <w:t>)</w:t>
      </w:r>
      <w:r w:rsidRPr="00DD17CA">
        <w:rPr>
          <w:color w:val="800080"/>
          <w:lang w:val="en-CA" w:eastAsia="zh-CN"/>
        </w:rPr>
        <w:t>;</w:t>
      </w:r>
    </w:p>
    <w:p w14:paraId="139E3BD4" w14:textId="77777777" w:rsidR="00DD17CA" w:rsidRPr="00DD17CA" w:rsidRDefault="00DD17CA" w:rsidP="00DD17CA">
      <w:pPr>
        <w:pStyle w:val="Code"/>
        <w:rPr>
          <w:color w:val="000000"/>
          <w:lang w:eastAsia="zh-CN"/>
        </w:rPr>
      </w:pPr>
      <w:r w:rsidRPr="00DD17CA">
        <w:rPr>
          <w:color w:val="000000"/>
          <w:lang w:val="en-CA" w:eastAsia="zh-CN"/>
        </w:rPr>
        <w:t xml:space="preserve">  </w:t>
      </w:r>
      <w:r w:rsidRPr="00DD17CA">
        <w:rPr>
          <w:color w:val="800080"/>
          <w:lang w:eastAsia="zh-CN"/>
        </w:rPr>
        <w:t>}</w:t>
      </w:r>
    </w:p>
    <w:p w14:paraId="3869F5CE" w14:textId="77777777" w:rsidR="00DD17CA" w:rsidRPr="00DD17CA" w:rsidRDefault="00DD17CA" w:rsidP="00DD17CA">
      <w:pPr>
        <w:pStyle w:val="Code"/>
        <w:rPr>
          <w:color w:val="000000"/>
          <w:lang w:eastAsia="zh-CN"/>
        </w:rPr>
      </w:pPr>
    </w:p>
    <w:p w14:paraId="5407A5BE"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Méthode qui dessine un Iti dans un objet Graphics g</w:t>
      </w:r>
    </w:p>
    <w:p w14:paraId="446E55EC"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à l'échelle dans un rectangle englobant de paramètres x,y,largeur,hauteur</w:t>
      </w:r>
    </w:p>
    <w:p w14:paraId="57E307CA"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b/>
          <w:bCs/>
          <w:color w:val="800000"/>
          <w:lang w:eastAsia="zh-CN"/>
        </w:rPr>
        <w:t>static</w:t>
      </w:r>
      <w:r w:rsidRPr="00DD17CA">
        <w:rPr>
          <w:color w:val="000000"/>
          <w:lang w:eastAsia="zh-CN"/>
        </w:rPr>
        <w:t xml:space="preserve"> </w:t>
      </w:r>
      <w:r w:rsidRPr="00DD17CA">
        <w:rPr>
          <w:color w:val="BB7977"/>
          <w:lang w:eastAsia="zh-CN"/>
        </w:rPr>
        <w:t>void</w:t>
      </w:r>
      <w:r w:rsidRPr="00DD17CA">
        <w:rPr>
          <w:color w:val="000000"/>
          <w:lang w:eastAsia="zh-CN"/>
        </w:rPr>
        <w:t xml:space="preserve"> paintIti</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x</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y</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largeur</w:t>
      </w:r>
      <w:r w:rsidRPr="00DD17CA">
        <w:rPr>
          <w:color w:val="808030"/>
          <w:lang w:eastAsia="zh-CN"/>
        </w:rPr>
        <w:t>,</w:t>
      </w:r>
      <w:r w:rsidRPr="00DD17CA">
        <w:rPr>
          <w:color w:val="000000"/>
          <w:lang w:eastAsia="zh-CN"/>
        </w:rPr>
        <w:t xml:space="preserve"> </w:t>
      </w:r>
      <w:r w:rsidRPr="00DD17CA">
        <w:rPr>
          <w:color w:val="BB7977"/>
          <w:lang w:eastAsia="zh-CN"/>
        </w:rPr>
        <w:t>int</w:t>
      </w:r>
      <w:r w:rsidRPr="00DD17CA">
        <w:rPr>
          <w:color w:val="000000"/>
          <w:lang w:eastAsia="zh-CN"/>
        </w:rPr>
        <w:t xml:space="preserve"> hauteur</w:t>
      </w:r>
      <w:r w:rsidRPr="00DD17CA">
        <w:rPr>
          <w:color w:val="808030"/>
          <w:lang w:eastAsia="zh-CN"/>
        </w:rPr>
        <w:t>)</w:t>
      </w:r>
      <w:r w:rsidRPr="00DD17CA">
        <w:rPr>
          <w:color w:val="000000"/>
          <w:lang w:eastAsia="zh-CN"/>
        </w:rPr>
        <w:t xml:space="preserve"> </w:t>
      </w:r>
      <w:r w:rsidRPr="00DD17CA">
        <w:rPr>
          <w:color w:val="800080"/>
          <w:lang w:eastAsia="zh-CN"/>
        </w:rPr>
        <w:t>{</w:t>
      </w:r>
    </w:p>
    <w:p w14:paraId="3BAEAE0B" w14:textId="77065473"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Coordonn</w:t>
      </w:r>
      <w:r w:rsidR="0001372D" w:rsidRPr="0001372D">
        <w:rPr>
          <w:lang w:val="fr-FR" w:eastAsia="zh-CN"/>
        </w:rPr>
        <w:t>é</w:t>
      </w:r>
      <w:r w:rsidRPr="00DD17CA">
        <w:rPr>
          <w:lang w:eastAsia="zh-CN"/>
        </w:rPr>
        <w:t>es du milieu du rectangle englobant pour faciliter les calculs</w:t>
      </w:r>
    </w:p>
    <w:p w14:paraId="3757B7C9"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milieux </w:t>
      </w:r>
      <w:r w:rsidRPr="00DD17CA">
        <w:rPr>
          <w:color w:val="808030"/>
          <w:lang w:eastAsia="zh-CN"/>
        </w:rPr>
        <w:t>=</w:t>
      </w:r>
      <w:r w:rsidRPr="00DD17CA">
        <w:rPr>
          <w:color w:val="000000"/>
          <w:lang w:eastAsia="zh-CN"/>
        </w:rPr>
        <w:t xml:space="preserve"> 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3B32610D"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milieuy </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w:t>
      </w:r>
      <w:r w:rsidRPr="00DD17CA">
        <w:rPr>
          <w:color w:val="800080"/>
          <w:lang w:eastAsia="zh-CN"/>
        </w:rPr>
        <w:t>;</w:t>
      </w:r>
    </w:p>
    <w:p w14:paraId="16C2110F"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La tête</w:t>
      </w:r>
    </w:p>
    <w:p w14:paraId="2E151E0E"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pink</w:t>
      </w:r>
      <w:r w:rsidRPr="00DD17CA">
        <w:rPr>
          <w:color w:val="808030"/>
          <w:lang w:eastAsia="zh-CN"/>
        </w:rPr>
        <w:t>)</w:t>
      </w:r>
      <w:r w:rsidRPr="00DD17CA">
        <w:rPr>
          <w:color w:val="800080"/>
          <w:lang w:eastAsia="zh-CN"/>
        </w:rPr>
        <w:t>;</w:t>
      </w:r>
    </w:p>
    <w:p w14:paraId="7B2EBC00"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4AEF3FB0"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 sourire</w:t>
      </w:r>
    </w:p>
    <w:p w14:paraId="576B2E29"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setColor</w:t>
      </w:r>
      <w:r w:rsidRPr="00DD17CA">
        <w:rPr>
          <w:color w:val="808030"/>
          <w:lang w:eastAsia="zh-CN"/>
        </w:rPr>
        <w:t>(</w:t>
      </w:r>
      <w:r w:rsidRPr="00DD17CA">
        <w:rPr>
          <w:color w:val="000000"/>
          <w:lang w:eastAsia="zh-CN"/>
        </w:rPr>
        <w:t>Color</w:t>
      </w:r>
      <w:r w:rsidRPr="00DD17CA">
        <w:rPr>
          <w:color w:val="808030"/>
          <w:lang w:eastAsia="zh-CN"/>
        </w:rPr>
        <w:t>.</w:t>
      </w:r>
      <w:r w:rsidRPr="00DD17CA">
        <w:rPr>
          <w:color w:val="000000"/>
          <w:lang w:eastAsia="zh-CN"/>
        </w:rPr>
        <w:t>black</w:t>
      </w:r>
      <w:r w:rsidRPr="00DD17CA">
        <w:rPr>
          <w:color w:val="808030"/>
          <w:lang w:eastAsia="zh-CN"/>
        </w:rPr>
        <w:t>)</w:t>
      </w:r>
      <w:r w:rsidRPr="00DD17CA">
        <w:rPr>
          <w:color w:val="800080"/>
          <w:lang w:eastAsia="zh-CN"/>
        </w:rPr>
        <w:t>;</w:t>
      </w:r>
    </w:p>
    <w:p w14:paraId="45D6B1F6"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drawArc</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w:t>
      </w:r>
      <w:r w:rsidRPr="00DD17CA">
        <w:rPr>
          <w:color w:val="808030"/>
          <w:lang w:eastAsia="zh-CN"/>
        </w:rPr>
        <w:t>-</w:t>
      </w:r>
      <w:r w:rsidRPr="00DD17CA">
        <w:rPr>
          <w:color w:val="008C00"/>
          <w:lang w:eastAsia="zh-CN"/>
        </w:rPr>
        <w:t>125</w:t>
      </w:r>
      <w:r w:rsidRPr="00DD17CA">
        <w:rPr>
          <w:color w:val="808030"/>
          <w:lang w:eastAsia="zh-CN"/>
        </w:rPr>
        <w:t>,</w:t>
      </w:r>
      <w:r w:rsidRPr="00DD17CA">
        <w:rPr>
          <w:color w:val="000000"/>
          <w:lang w:eastAsia="zh-CN"/>
        </w:rPr>
        <w:t xml:space="preserve"> </w:t>
      </w:r>
      <w:r w:rsidRPr="00DD17CA">
        <w:rPr>
          <w:color w:val="008C00"/>
          <w:lang w:eastAsia="zh-CN"/>
        </w:rPr>
        <w:t>70</w:t>
      </w:r>
      <w:r w:rsidRPr="00DD17CA">
        <w:rPr>
          <w:color w:val="808030"/>
          <w:lang w:eastAsia="zh-CN"/>
        </w:rPr>
        <w:t>)</w:t>
      </w:r>
      <w:r w:rsidRPr="00DD17CA">
        <w:rPr>
          <w:color w:val="800080"/>
          <w:lang w:eastAsia="zh-CN"/>
        </w:rPr>
        <w:t>;</w:t>
      </w:r>
    </w:p>
    <w:p w14:paraId="587606C1" w14:textId="77777777" w:rsidR="00DD17CA" w:rsidRPr="006E0875" w:rsidRDefault="00DD17CA" w:rsidP="00DD17CA">
      <w:pPr>
        <w:pStyle w:val="Code"/>
        <w:rPr>
          <w:color w:val="000000"/>
          <w:lang w:val="fr-FR" w:eastAsia="zh-CN"/>
        </w:rPr>
      </w:pPr>
      <w:r w:rsidRPr="00DD17CA">
        <w:rPr>
          <w:color w:val="000000"/>
          <w:lang w:eastAsia="zh-CN"/>
        </w:rPr>
        <w:t xml:space="preserve">    </w:t>
      </w:r>
      <w:r w:rsidRPr="006E0875">
        <w:rPr>
          <w:lang w:val="fr-FR" w:eastAsia="zh-CN"/>
        </w:rPr>
        <w:t>// Les yeux</w:t>
      </w:r>
    </w:p>
    <w:p w14:paraId="42EDF287" w14:textId="77777777" w:rsidR="00DD17CA" w:rsidRPr="00DD17CA" w:rsidRDefault="00DD17CA" w:rsidP="00DD17CA">
      <w:pPr>
        <w:pStyle w:val="Code"/>
        <w:rPr>
          <w:color w:val="000000"/>
          <w:lang w:eastAsia="zh-CN"/>
        </w:rPr>
      </w:pPr>
      <w:r w:rsidRPr="006E0875">
        <w:rPr>
          <w:color w:val="000000"/>
          <w:lang w:val="fr-FR" w:eastAsia="zh-CN"/>
        </w:rPr>
        <w:t xml:space="preserve">    </w:t>
      </w:r>
      <w:r w:rsidRPr="00DD17CA">
        <w:rPr>
          <w:color w:val="000000"/>
          <w:lang w:eastAsia="zh-CN"/>
        </w:rPr>
        <w:t>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3D7E0BC5"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fillOval</w:t>
      </w:r>
      <w:r w:rsidRPr="00DD17CA">
        <w:rPr>
          <w:color w:val="808030"/>
          <w:lang w:eastAsia="zh-CN"/>
        </w:rPr>
        <w:t>(</w:t>
      </w:r>
      <w:r w:rsidRPr="00DD17CA">
        <w:rPr>
          <w:color w:val="000000"/>
          <w:lang w:eastAsia="zh-CN"/>
        </w:rPr>
        <w:t xml:space="preserve">milieux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8</w:t>
      </w:r>
      <w:r w:rsidRPr="00DD17CA">
        <w:rPr>
          <w:color w:val="000000"/>
          <w:lang w:eastAsia="zh-CN"/>
        </w:rPr>
        <w:t xml:space="preserve">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12</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24</w:t>
      </w:r>
      <w:r w:rsidRPr="00DD17CA">
        <w:rPr>
          <w:color w:val="808030"/>
          <w:lang w:eastAsia="zh-CN"/>
        </w:rPr>
        <w:t>)</w:t>
      </w:r>
      <w:r w:rsidRPr="00DD17CA">
        <w:rPr>
          <w:color w:val="800080"/>
          <w:lang w:eastAsia="zh-CN"/>
        </w:rPr>
        <w:t>;</w:t>
      </w:r>
    </w:p>
    <w:p w14:paraId="27965F8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 corps</w:t>
      </w:r>
    </w:p>
    <w:p w14:paraId="4EDBAB83"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5C4FA8E3"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Les bras</w:t>
      </w:r>
    </w:p>
    <w:p w14:paraId="770F06AB"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167FD824"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milieuy</w:t>
      </w:r>
      <w:r w:rsidRPr="00DD17CA">
        <w:rPr>
          <w:color w:val="808030"/>
          <w:lang w:eastAsia="zh-CN"/>
        </w:rPr>
        <w:t>)</w:t>
      </w:r>
      <w:r w:rsidRPr="00DD17CA">
        <w:rPr>
          <w:color w:val="800080"/>
          <w:lang w:eastAsia="zh-CN"/>
        </w:rPr>
        <w:t>;</w:t>
      </w:r>
    </w:p>
    <w:p w14:paraId="4193A708"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lang w:eastAsia="zh-CN"/>
        </w:rPr>
        <w:t>// Les jambes</w:t>
      </w:r>
    </w:p>
    <w:p w14:paraId="587BC275"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EDFF991" w14:textId="77777777" w:rsidR="00DD17CA" w:rsidRPr="00DD17CA" w:rsidRDefault="00DD17CA" w:rsidP="00DD17CA">
      <w:pPr>
        <w:pStyle w:val="Code"/>
        <w:rPr>
          <w:color w:val="000000"/>
          <w:lang w:eastAsia="zh-CN"/>
        </w:rPr>
      </w:pPr>
      <w:r w:rsidRPr="00DD17CA">
        <w:rPr>
          <w:color w:val="000000"/>
          <w:lang w:eastAsia="zh-CN"/>
        </w:rPr>
        <w:t xml:space="preserve">    g</w:t>
      </w:r>
      <w:r w:rsidRPr="00DD17CA">
        <w:rPr>
          <w:color w:val="808030"/>
          <w:lang w:eastAsia="zh-CN"/>
        </w:rPr>
        <w:t>.</w:t>
      </w:r>
      <w:r w:rsidRPr="00DD17CA">
        <w:rPr>
          <w:color w:val="000000"/>
          <w:lang w:eastAsia="zh-CN"/>
        </w:rPr>
        <w:t>drawLine</w:t>
      </w:r>
      <w:r w:rsidRPr="00DD17CA">
        <w:rPr>
          <w:color w:val="808030"/>
          <w:lang w:eastAsia="zh-CN"/>
        </w:rPr>
        <w:t>(</w:t>
      </w:r>
      <w:r w:rsidRPr="00DD17CA">
        <w:rPr>
          <w:color w:val="000000"/>
          <w:lang w:eastAsia="zh-CN"/>
        </w:rPr>
        <w:t xml:space="preserve">x </w:t>
      </w:r>
      <w:r w:rsidRPr="00DD17CA">
        <w:rPr>
          <w:color w:val="808030"/>
          <w:lang w:eastAsia="zh-CN"/>
        </w:rPr>
        <w:t>+</w:t>
      </w:r>
      <w:r w:rsidRPr="00DD17CA">
        <w:rPr>
          <w:color w:val="000000"/>
          <w:lang w:eastAsia="zh-CN"/>
        </w:rPr>
        <w:t xml:space="preserve"> largeur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8030"/>
          <w:lang w:eastAsia="zh-CN"/>
        </w:rPr>
        <w:t>,</w:t>
      </w:r>
      <w:r w:rsidRPr="00DD17CA">
        <w:rPr>
          <w:color w:val="000000"/>
          <w:lang w:eastAsia="zh-CN"/>
        </w:rPr>
        <w:t xml:space="preserve"> milieux</w:t>
      </w:r>
      <w:r w:rsidRPr="00DD17CA">
        <w:rPr>
          <w:color w:val="808030"/>
          <w:lang w:eastAsia="zh-CN"/>
        </w:rPr>
        <w:t>,</w:t>
      </w:r>
      <w:r w:rsidRPr="00DD17CA">
        <w:rPr>
          <w:color w:val="000000"/>
          <w:lang w:eastAsia="zh-CN"/>
        </w:rPr>
        <w:t xml:space="preserve"> y </w:t>
      </w:r>
      <w:r w:rsidRPr="00DD17CA">
        <w:rPr>
          <w:color w:val="808030"/>
          <w:lang w:eastAsia="zh-CN"/>
        </w:rPr>
        <w:t>+</w:t>
      </w:r>
      <w:r w:rsidRPr="00DD17CA">
        <w:rPr>
          <w:color w:val="000000"/>
          <w:lang w:eastAsia="zh-CN"/>
        </w:rPr>
        <w:t xml:space="preserve"> hauteur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w:t>
      </w:r>
      <w:r w:rsidRPr="00DD17CA">
        <w:rPr>
          <w:color w:val="008C00"/>
          <w:lang w:eastAsia="zh-CN"/>
        </w:rPr>
        <w:t>4</w:t>
      </w:r>
      <w:r w:rsidRPr="00DD17CA">
        <w:rPr>
          <w:color w:val="808030"/>
          <w:lang w:eastAsia="zh-CN"/>
        </w:rPr>
        <w:t>)</w:t>
      </w:r>
      <w:r w:rsidRPr="00DD17CA">
        <w:rPr>
          <w:color w:val="800080"/>
          <w:lang w:eastAsia="zh-CN"/>
        </w:rPr>
        <w:t>;</w:t>
      </w:r>
    </w:p>
    <w:p w14:paraId="1175FB35"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800080"/>
          <w:lang w:eastAsia="zh-CN"/>
        </w:rPr>
        <w:t>}</w:t>
      </w:r>
    </w:p>
    <w:p w14:paraId="7632D753" w14:textId="77777777" w:rsidR="00DD17CA" w:rsidRPr="00DD17CA" w:rsidRDefault="00DD17CA" w:rsidP="00DD17CA">
      <w:pPr>
        <w:pStyle w:val="Code"/>
        <w:rPr>
          <w:color w:val="000000"/>
          <w:lang w:eastAsia="zh-CN"/>
        </w:rPr>
      </w:pPr>
    </w:p>
    <w:p w14:paraId="177B7867"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public</w:t>
      </w:r>
      <w:r w:rsidRPr="00DD17CA">
        <w:rPr>
          <w:color w:val="000000"/>
          <w:lang w:eastAsia="zh-CN"/>
        </w:rPr>
        <w:t xml:space="preserve"> </w:t>
      </w:r>
      <w:r w:rsidRPr="00DD17CA">
        <w:rPr>
          <w:color w:val="BB7977"/>
          <w:lang w:eastAsia="zh-CN"/>
        </w:rPr>
        <w:t>void</w:t>
      </w:r>
      <w:r w:rsidRPr="00DD17CA">
        <w:rPr>
          <w:color w:val="000000"/>
          <w:lang w:eastAsia="zh-CN"/>
        </w:rPr>
        <w:t xml:space="preserve"> paint</w:t>
      </w:r>
      <w:r w:rsidRPr="00DD17CA">
        <w:rPr>
          <w:color w:val="808030"/>
          <w:lang w:eastAsia="zh-CN"/>
        </w:rPr>
        <w:t>(</w:t>
      </w:r>
      <w:r w:rsidRPr="00DD17CA">
        <w:rPr>
          <w:color w:val="000000"/>
          <w:lang w:eastAsia="zh-CN"/>
        </w:rPr>
        <w:t>Graphics g</w:t>
      </w:r>
      <w:r w:rsidRPr="00DD17CA">
        <w:rPr>
          <w:color w:val="808030"/>
          <w:lang w:eastAsia="zh-CN"/>
        </w:rPr>
        <w:t>)</w:t>
      </w:r>
      <w:r w:rsidRPr="00DD17CA">
        <w:rPr>
          <w:color w:val="000000"/>
          <w:lang w:eastAsia="zh-CN"/>
        </w:rPr>
        <w:t xml:space="preserve"> </w:t>
      </w:r>
      <w:r w:rsidRPr="00DD17CA">
        <w:rPr>
          <w:color w:val="800080"/>
          <w:lang w:eastAsia="zh-CN"/>
        </w:rPr>
        <w:t>{</w:t>
      </w:r>
    </w:p>
    <w:p w14:paraId="76C6B499"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super</w:t>
      </w:r>
      <w:r w:rsidRPr="00DD17CA">
        <w:rPr>
          <w:color w:val="808030"/>
          <w:lang w:eastAsia="zh-CN"/>
        </w:rPr>
        <w:t>.</w:t>
      </w:r>
      <w:r w:rsidRPr="00DD17CA">
        <w:rPr>
          <w:color w:val="000000"/>
          <w:lang w:eastAsia="zh-CN"/>
        </w:rPr>
        <w:t>paint</w:t>
      </w:r>
      <w:r w:rsidRPr="00DD17CA">
        <w:rPr>
          <w:color w:val="808030"/>
          <w:lang w:eastAsia="zh-CN"/>
        </w:rPr>
        <w:t>(</w:t>
      </w:r>
      <w:r w:rsidRPr="00DD17CA">
        <w:rPr>
          <w:color w:val="000000"/>
          <w:lang w:eastAsia="zh-CN"/>
        </w:rPr>
        <w:t>g</w:t>
      </w:r>
      <w:r w:rsidRPr="00DD17CA">
        <w:rPr>
          <w:color w:val="808030"/>
          <w:lang w:eastAsia="zh-CN"/>
        </w:rPr>
        <w:t>)</w:t>
      </w:r>
      <w:r w:rsidRPr="00DD17CA">
        <w:rPr>
          <w:color w:val="800080"/>
          <w:lang w:eastAsia="zh-CN"/>
        </w:rPr>
        <w:t>;</w:t>
      </w:r>
    </w:p>
    <w:p w14:paraId="400B3FBA" w14:textId="77777777" w:rsidR="00DD17CA" w:rsidRPr="00DD17CA" w:rsidRDefault="00DD17CA" w:rsidP="00DD17CA">
      <w:pPr>
        <w:pStyle w:val="Code"/>
        <w:rPr>
          <w:color w:val="000000"/>
          <w:lang w:eastAsia="zh-CN"/>
        </w:rPr>
      </w:pPr>
      <w:r w:rsidRPr="00DD17CA">
        <w:rPr>
          <w:color w:val="000000"/>
          <w:lang w:eastAsia="zh-CN"/>
        </w:rPr>
        <w:t xml:space="preserve">    tamponImage </w:t>
      </w:r>
      <w:r w:rsidRPr="00DD17CA">
        <w:rPr>
          <w:color w:val="808030"/>
          <w:lang w:eastAsia="zh-CN"/>
        </w:rPr>
        <w:t>=</w:t>
      </w:r>
      <w:r w:rsidRPr="00DD17CA">
        <w:rPr>
          <w:color w:val="000000"/>
          <w:lang w:eastAsia="zh-CN"/>
        </w:rPr>
        <w:t xml:space="preserve"> createImage</w:t>
      </w:r>
      <w:r w:rsidRPr="00DD17CA">
        <w:rPr>
          <w:color w:val="808030"/>
          <w:lang w:eastAsia="zh-CN"/>
        </w:rPr>
        <w:t>(</w:t>
      </w:r>
      <w:r w:rsidRPr="00DD17CA">
        <w:rPr>
          <w:color w:val="000000"/>
          <w:lang w:eastAsia="zh-CN"/>
        </w:rPr>
        <w:t>LARGEURFENETRE</w:t>
      </w:r>
      <w:r w:rsidRPr="00DD17CA">
        <w:rPr>
          <w:color w:val="808030"/>
          <w:lang w:eastAsia="zh-CN"/>
        </w:rPr>
        <w:t>,</w:t>
      </w:r>
      <w:r w:rsidRPr="00DD17CA">
        <w:rPr>
          <w:color w:val="000000"/>
          <w:lang w:eastAsia="zh-CN"/>
        </w:rPr>
        <w:t xml:space="preserve"> HAUTEURFENETRE</w:t>
      </w:r>
      <w:r w:rsidRPr="00DD17CA">
        <w:rPr>
          <w:color w:val="808030"/>
          <w:lang w:eastAsia="zh-CN"/>
        </w:rPr>
        <w:t>)</w:t>
      </w:r>
      <w:r w:rsidRPr="00DD17CA">
        <w:rPr>
          <w:color w:val="800080"/>
          <w:lang w:eastAsia="zh-CN"/>
        </w:rPr>
        <w:t>;</w:t>
      </w:r>
    </w:p>
    <w:p w14:paraId="0A989D03" w14:textId="77777777" w:rsidR="00DD17CA" w:rsidRPr="00DD17CA" w:rsidRDefault="00DD17CA" w:rsidP="00DD17CA">
      <w:pPr>
        <w:pStyle w:val="Code"/>
        <w:rPr>
          <w:color w:val="000000"/>
          <w:lang w:eastAsia="zh-CN"/>
        </w:rPr>
      </w:pPr>
      <w:r w:rsidRPr="00DD17CA">
        <w:rPr>
          <w:color w:val="000000"/>
          <w:lang w:eastAsia="zh-CN"/>
        </w:rPr>
        <w:t xml:space="preserve">    tamponGraphics </w:t>
      </w:r>
      <w:r w:rsidRPr="00DD17CA">
        <w:rPr>
          <w:color w:val="808030"/>
          <w:lang w:eastAsia="zh-CN"/>
        </w:rPr>
        <w:t>=</w:t>
      </w:r>
      <w:r w:rsidRPr="00DD17CA">
        <w:rPr>
          <w:color w:val="000000"/>
          <w:lang w:eastAsia="zh-CN"/>
        </w:rPr>
        <w:t xml:space="preserve"> tamponImage</w:t>
      </w:r>
      <w:r w:rsidRPr="00DD17CA">
        <w:rPr>
          <w:color w:val="808030"/>
          <w:lang w:eastAsia="zh-CN"/>
        </w:rPr>
        <w:t>.</w:t>
      </w:r>
      <w:r w:rsidRPr="00DD17CA">
        <w:rPr>
          <w:color w:val="000000"/>
          <w:lang w:eastAsia="zh-CN"/>
        </w:rPr>
        <w:t>getGraphics</w:t>
      </w:r>
      <w:r w:rsidRPr="00DD17CA">
        <w:rPr>
          <w:color w:val="808030"/>
          <w:lang w:eastAsia="zh-CN"/>
        </w:rPr>
        <w:t>()</w:t>
      </w:r>
      <w:r w:rsidRPr="00DD17CA">
        <w:rPr>
          <w:color w:val="800080"/>
          <w:lang w:eastAsia="zh-CN"/>
        </w:rPr>
        <w:t>;</w:t>
      </w:r>
    </w:p>
    <w:p w14:paraId="1BCC38C9"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y </w:t>
      </w:r>
      <w:r w:rsidRPr="00DD17CA">
        <w:rPr>
          <w:color w:val="808030"/>
          <w:lang w:eastAsia="zh-CN"/>
        </w:rPr>
        <w:t>=</w:t>
      </w:r>
      <w:r w:rsidRPr="00DD17CA">
        <w:rPr>
          <w:color w:val="000000"/>
          <w:lang w:eastAsia="zh-CN"/>
        </w:rPr>
        <w:t xml:space="preserve"> </w:t>
      </w:r>
      <w:r w:rsidRPr="00DD17CA">
        <w:rPr>
          <w:color w:val="008C00"/>
          <w:lang w:eastAsia="zh-CN"/>
        </w:rPr>
        <w:t>0</w:t>
      </w:r>
      <w:r w:rsidRPr="00DD17CA">
        <w:rPr>
          <w:color w:val="800080"/>
          <w:lang w:eastAsia="zh-CN"/>
        </w:rPr>
        <w:t>;</w:t>
      </w:r>
      <w:r w:rsidRPr="00DD17CA">
        <w:rPr>
          <w:color w:val="000000"/>
          <w:lang w:eastAsia="zh-CN"/>
        </w:rPr>
        <w:t xml:space="preserve"> </w:t>
      </w:r>
      <w:r w:rsidRPr="00DD17CA">
        <w:rPr>
          <w:lang w:eastAsia="zh-CN"/>
        </w:rPr>
        <w:t>// Coordonnée y du Iti</w:t>
      </w:r>
    </w:p>
    <w:p w14:paraId="04AB2F72"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directionIti </w:t>
      </w:r>
      <w:r w:rsidRPr="00DD17CA">
        <w:rPr>
          <w:color w:val="808030"/>
          <w:lang w:eastAsia="zh-CN"/>
        </w:rPr>
        <w:t>=</w:t>
      </w:r>
      <w:r w:rsidRPr="00DD17CA">
        <w:rPr>
          <w:color w:val="000000"/>
          <w:lang w:eastAsia="zh-CN"/>
        </w:rPr>
        <w:t xml:space="preserve"> </w:t>
      </w:r>
      <w:r w:rsidRPr="00DD17CA">
        <w:rPr>
          <w:color w:val="008C00"/>
          <w:lang w:eastAsia="zh-CN"/>
        </w:rPr>
        <w:t>1</w:t>
      </w:r>
      <w:r w:rsidRPr="00DD17CA">
        <w:rPr>
          <w:color w:val="800080"/>
          <w:lang w:eastAsia="zh-CN"/>
        </w:rPr>
        <w:t>;</w:t>
      </w:r>
      <w:r w:rsidRPr="00DD17CA">
        <w:rPr>
          <w:color w:val="000000"/>
          <w:lang w:eastAsia="zh-CN"/>
        </w:rPr>
        <w:t xml:space="preserve"> </w:t>
      </w:r>
      <w:r w:rsidRPr="00DD17CA">
        <w:rPr>
          <w:lang w:eastAsia="zh-CN"/>
        </w:rPr>
        <w:t>// +1 vers la droite et -1 vers la gauche</w:t>
      </w:r>
    </w:p>
    <w:p w14:paraId="3647D346"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color w:val="BB7977"/>
          <w:lang w:eastAsia="zh-CN"/>
        </w:rPr>
        <w:t>int</w:t>
      </w:r>
      <w:r w:rsidRPr="00DD17CA">
        <w:rPr>
          <w:color w:val="000000"/>
          <w:lang w:eastAsia="zh-CN"/>
        </w:rPr>
        <w:t xml:space="preserve"> vitesseIti </w:t>
      </w:r>
      <w:r w:rsidRPr="00DD17CA">
        <w:rPr>
          <w:color w:val="808030"/>
          <w:lang w:eastAsia="zh-CN"/>
        </w:rPr>
        <w:t>=</w:t>
      </w:r>
      <w:r w:rsidRPr="00DD17CA">
        <w:rPr>
          <w:color w:val="000000"/>
          <w:lang w:eastAsia="zh-CN"/>
        </w:rPr>
        <w:t xml:space="preserve"> </w:t>
      </w:r>
      <w:r w:rsidRPr="00DD17CA">
        <w:rPr>
          <w:color w:val="008C00"/>
          <w:lang w:eastAsia="zh-CN"/>
        </w:rPr>
        <w:t>5</w:t>
      </w:r>
      <w:r w:rsidRPr="00DD17CA">
        <w:rPr>
          <w:color w:val="800080"/>
          <w:lang w:eastAsia="zh-CN"/>
        </w:rPr>
        <w:t>;</w:t>
      </w:r>
      <w:r w:rsidRPr="00DD17CA">
        <w:rPr>
          <w:color w:val="000000"/>
          <w:lang w:eastAsia="zh-CN"/>
        </w:rPr>
        <w:t xml:space="preserve"> </w:t>
      </w:r>
      <w:r w:rsidRPr="00DD17CA">
        <w:rPr>
          <w:lang w:eastAsia="zh-CN"/>
        </w:rPr>
        <w:t>// nombre d'unités de déplacement à chaque itération de la boucle</w:t>
      </w:r>
    </w:p>
    <w:p w14:paraId="7C80FA5E" w14:textId="77777777" w:rsidR="00DD17CA" w:rsidRPr="00DD17CA" w:rsidRDefault="00DD17CA" w:rsidP="00DD17CA">
      <w:pPr>
        <w:pStyle w:val="Code"/>
        <w:rPr>
          <w:color w:val="000000"/>
          <w:lang w:eastAsia="zh-CN"/>
        </w:rPr>
      </w:pPr>
      <w:r w:rsidRPr="00DD17CA">
        <w:rPr>
          <w:color w:val="000000"/>
          <w:lang w:eastAsia="zh-CN"/>
        </w:rPr>
        <w:t xml:space="preserve">    </w:t>
      </w:r>
      <w:r w:rsidRPr="00DD17CA">
        <w:rPr>
          <w:b/>
          <w:bCs/>
          <w:color w:val="800000"/>
          <w:lang w:eastAsia="zh-CN"/>
        </w:rPr>
        <w:t>while</w:t>
      </w:r>
      <w:r w:rsidRPr="00DD17CA">
        <w:rPr>
          <w:color w:val="000000"/>
          <w:lang w:eastAsia="zh-CN"/>
        </w:rPr>
        <w:t xml:space="preserve"> </w:t>
      </w:r>
      <w:r w:rsidRPr="00DD17CA">
        <w:rPr>
          <w:color w:val="808030"/>
          <w:lang w:eastAsia="zh-CN"/>
        </w:rPr>
        <w:t>(</w:t>
      </w:r>
      <w:r w:rsidRPr="00DD17CA">
        <w:rPr>
          <w:b/>
          <w:bCs/>
          <w:color w:val="800000"/>
          <w:lang w:eastAsia="zh-CN"/>
        </w:rPr>
        <w:t>true</w:t>
      </w:r>
      <w:r w:rsidRPr="00DD17CA">
        <w:rPr>
          <w:color w:val="808030"/>
          <w:lang w:eastAsia="zh-CN"/>
        </w:rPr>
        <w:t>)</w:t>
      </w:r>
      <w:r w:rsidRPr="00DD17CA">
        <w:rPr>
          <w:color w:val="000000"/>
          <w:lang w:eastAsia="zh-CN"/>
        </w:rPr>
        <w:t xml:space="preserve"> </w:t>
      </w:r>
      <w:r w:rsidRPr="00DD17CA">
        <w:rPr>
          <w:color w:val="800080"/>
          <w:lang w:eastAsia="zh-CN"/>
        </w:rPr>
        <w:t>{</w:t>
      </w:r>
    </w:p>
    <w:p w14:paraId="7B11F576" w14:textId="77777777" w:rsidR="00DD17CA" w:rsidRPr="00DD17CA" w:rsidRDefault="00DD17CA" w:rsidP="00DD17CA">
      <w:pPr>
        <w:pStyle w:val="Code"/>
        <w:rPr>
          <w:color w:val="000000"/>
          <w:lang w:eastAsia="zh-CN"/>
        </w:rPr>
      </w:pPr>
      <w:r w:rsidRPr="00DD17CA">
        <w:rPr>
          <w:color w:val="000000"/>
          <w:lang w:eastAsia="zh-CN"/>
        </w:rPr>
        <w:lastRenderedPageBreak/>
        <w:t xml:space="preserve">      </w:t>
      </w:r>
      <w:r w:rsidRPr="00DD17CA">
        <w:rPr>
          <w:lang w:eastAsia="zh-CN"/>
        </w:rPr>
        <w:t>// Dessine le Iti dans le tampon</w:t>
      </w:r>
    </w:p>
    <w:p w14:paraId="7B029FE2" w14:textId="77777777" w:rsidR="00DD17CA" w:rsidRPr="00DD17CA" w:rsidRDefault="00DD17CA" w:rsidP="00DD17CA">
      <w:pPr>
        <w:pStyle w:val="Code"/>
        <w:rPr>
          <w:color w:val="000000"/>
          <w:lang w:eastAsia="zh-CN"/>
        </w:rPr>
      </w:pPr>
      <w:r w:rsidRPr="00DD17CA">
        <w:rPr>
          <w:color w:val="000000"/>
          <w:lang w:eastAsia="zh-CN"/>
        </w:rPr>
        <w:t xml:space="preserve">      paintIti</w:t>
      </w:r>
      <w:r w:rsidRPr="00DD17CA">
        <w:rPr>
          <w:color w:val="808030"/>
          <w:lang w:eastAsia="zh-CN"/>
        </w:rPr>
        <w:t>(</w:t>
      </w:r>
      <w:r w:rsidRPr="00DD17CA">
        <w:rPr>
          <w:color w:val="000000"/>
          <w:lang w:eastAsia="zh-CN"/>
        </w:rPr>
        <w:t>tamponGraphics</w:t>
      </w:r>
      <w:r w:rsidRPr="00DD17CA">
        <w:rPr>
          <w:color w:val="808030"/>
          <w:lang w:eastAsia="zh-CN"/>
        </w:rPr>
        <w:t>,</w:t>
      </w:r>
      <w:r w:rsidRPr="00DD17CA">
        <w:rPr>
          <w:color w:val="000000"/>
          <w:lang w:eastAsia="zh-CN"/>
        </w:rPr>
        <w:t xml:space="preserve"> LARGEURFENETRE </w:t>
      </w:r>
      <w:r w:rsidRPr="00DD17CA">
        <w:rPr>
          <w:color w:val="808030"/>
          <w:lang w:eastAsia="zh-CN"/>
        </w:rPr>
        <w:t>-</w:t>
      </w:r>
      <w:r w:rsidRPr="00DD17CA">
        <w:rPr>
          <w:color w:val="000000"/>
          <w:lang w:eastAsia="zh-CN"/>
        </w:rPr>
        <w:t xml:space="preserve"> </w:t>
      </w:r>
      <w:r w:rsidRPr="00DD17CA">
        <w:rPr>
          <w:color w:val="008C00"/>
          <w:lang w:eastAsia="zh-CN"/>
        </w:rPr>
        <w:t>3</w:t>
      </w:r>
      <w:r w:rsidRPr="00DD17CA">
        <w:rPr>
          <w:color w:val="000000"/>
          <w:lang w:eastAsia="zh-CN"/>
        </w:rPr>
        <w:t xml:space="preserve"> </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y</w:t>
      </w:r>
      <w:r w:rsidRPr="00DD17CA">
        <w:rPr>
          <w:color w:val="808030"/>
          <w:lang w:eastAsia="zh-CN"/>
        </w:rPr>
        <w:t>,</w:t>
      </w:r>
      <w:r w:rsidRPr="00DD17CA">
        <w:rPr>
          <w:color w:val="000000"/>
          <w:lang w:eastAsia="zh-CN"/>
        </w:rPr>
        <w:t xml:space="preserve"> LARGEURITI</w:t>
      </w:r>
      <w:r w:rsidRPr="00DD17CA">
        <w:rPr>
          <w:color w:val="808030"/>
          <w:lang w:eastAsia="zh-CN"/>
        </w:rPr>
        <w:t>,</w:t>
      </w:r>
      <w:r w:rsidRPr="00DD17CA">
        <w:rPr>
          <w:color w:val="000000"/>
          <w:lang w:eastAsia="zh-CN"/>
        </w:rPr>
        <w:t xml:space="preserve"> HAUTEURITI</w:t>
      </w:r>
      <w:r w:rsidRPr="00DD17CA">
        <w:rPr>
          <w:color w:val="808030"/>
          <w:lang w:eastAsia="zh-CN"/>
        </w:rPr>
        <w:t>)</w:t>
      </w:r>
      <w:r w:rsidRPr="00DD17CA">
        <w:rPr>
          <w:color w:val="800080"/>
          <w:lang w:eastAsia="zh-CN"/>
        </w:rPr>
        <w:t>;</w:t>
      </w:r>
    </w:p>
    <w:p w14:paraId="2EBC9039" w14:textId="77777777" w:rsidR="00DD17CA" w:rsidRPr="00DD17CA" w:rsidRDefault="00DD17CA" w:rsidP="00DD17CA">
      <w:pPr>
        <w:pStyle w:val="Code"/>
        <w:rPr>
          <w:color w:val="000000"/>
          <w:lang w:val="fr-FR" w:eastAsia="zh-CN"/>
        </w:rPr>
      </w:pPr>
      <w:r w:rsidRPr="00DD17CA">
        <w:rPr>
          <w:color w:val="000000"/>
          <w:lang w:eastAsia="zh-CN"/>
        </w:rPr>
        <w:t xml:space="preserve">      </w:t>
      </w:r>
      <w:r w:rsidRPr="00DD17CA">
        <w:rPr>
          <w:lang w:val="fr-FR" w:eastAsia="zh-CN"/>
        </w:rPr>
        <w:t>// Copie le tampon dans le contexte graphique de la fenetre</w:t>
      </w:r>
    </w:p>
    <w:p w14:paraId="12F59C92" w14:textId="77777777" w:rsidR="00DD17CA" w:rsidRPr="00DD17CA" w:rsidRDefault="00DD17CA" w:rsidP="00DD17CA">
      <w:pPr>
        <w:pStyle w:val="Code"/>
        <w:rPr>
          <w:color w:val="000000"/>
          <w:lang w:val="en-CA" w:eastAsia="zh-CN"/>
        </w:rPr>
      </w:pPr>
      <w:r w:rsidRPr="00DD17CA">
        <w:rPr>
          <w:color w:val="000000"/>
          <w:lang w:val="fr-FR" w:eastAsia="zh-CN"/>
        </w:rPr>
        <w:t xml:space="preserve">      </w:t>
      </w:r>
      <w:r w:rsidRPr="00DD17CA">
        <w:rPr>
          <w:color w:val="000000"/>
          <w:lang w:val="en-CA" w:eastAsia="zh-CN"/>
        </w:rPr>
        <w:t>g</w:t>
      </w:r>
      <w:r w:rsidRPr="00DD17CA">
        <w:rPr>
          <w:color w:val="808030"/>
          <w:lang w:val="en-CA" w:eastAsia="zh-CN"/>
        </w:rPr>
        <w:t>.</w:t>
      </w:r>
      <w:r w:rsidRPr="00DD17CA">
        <w:rPr>
          <w:color w:val="000000"/>
          <w:lang w:val="en-CA" w:eastAsia="zh-CN"/>
        </w:rPr>
        <w:t>drawImage</w:t>
      </w:r>
      <w:r w:rsidRPr="00DD17CA">
        <w:rPr>
          <w:color w:val="808030"/>
          <w:lang w:val="en-CA" w:eastAsia="zh-CN"/>
        </w:rPr>
        <w:t>(</w:t>
      </w:r>
      <w:r w:rsidRPr="00DD17CA">
        <w:rPr>
          <w:color w:val="000000"/>
          <w:lang w:val="en-CA" w:eastAsia="zh-CN"/>
        </w:rPr>
        <w:t>tamponImage</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color w:val="008C00"/>
          <w:lang w:val="en-CA" w:eastAsia="zh-CN"/>
        </w:rPr>
        <w:t>0</w:t>
      </w:r>
      <w:r w:rsidRPr="00DD17CA">
        <w:rPr>
          <w:color w:val="808030"/>
          <w:lang w:val="en-CA" w:eastAsia="zh-CN"/>
        </w:rPr>
        <w:t>,</w:t>
      </w:r>
      <w:r w:rsidRPr="00DD17CA">
        <w:rPr>
          <w:color w:val="000000"/>
          <w:lang w:val="en-CA" w:eastAsia="zh-CN"/>
        </w:rPr>
        <w:t xml:space="preserve"> </w:t>
      </w:r>
      <w:r w:rsidRPr="00DD17CA">
        <w:rPr>
          <w:b/>
          <w:bCs/>
          <w:color w:val="800000"/>
          <w:lang w:val="en-CA" w:eastAsia="zh-CN"/>
        </w:rPr>
        <w:t>this</w:t>
      </w:r>
      <w:r w:rsidRPr="00DD17CA">
        <w:rPr>
          <w:color w:val="808030"/>
          <w:lang w:val="en-CA" w:eastAsia="zh-CN"/>
        </w:rPr>
        <w:t>)</w:t>
      </w:r>
      <w:r w:rsidRPr="00DD17CA">
        <w:rPr>
          <w:color w:val="800080"/>
          <w:lang w:val="en-CA" w:eastAsia="zh-CN"/>
        </w:rPr>
        <w:t>;</w:t>
      </w:r>
    </w:p>
    <w:p w14:paraId="738459EA"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try</w:t>
      </w:r>
      <w:r w:rsidRPr="00DD17CA">
        <w:rPr>
          <w:color w:val="000000"/>
          <w:lang w:val="en-CA" w:eastAsia="zh-CN"/>
        </w:rPr>
        <w:t xml:space="preserve"> </w:t>
      </w:r>
      <w:r w:rsidRPr="00DD17CA">
        <w:rPr>
          <w:color w:val="800080"/>
          <w:lang w:val="en-CA" w:eastAsia="zh-CN"/>
        </w:rPr>
        <w:t>{</w:t>
      </w:r>
    </w:p>
    <w:p w14:paraId="377A4DC9"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Thread</w:t>
      </w:r>
      <w:r w:rsidRPr="00DD17CA">
        <w:rPr>
          <w:color w:val="808030"/>
          <w:lang w:val="en-CA" w:eastAsia="zh-CN"/>
        </w:rPr>
        <w:t>.</w:t>
      </w:r>
      <w:r w:rsidRPr="00DD17CA">
        <w:rPr>
          <w:color w:val="000000"/>
          <w:lang w:val="en-CA" w:eastAsia="zh-CN"/>
        </w:rPr>
        <w:t>sleep</w:t>
      </w:r>
      <w:r w:rsidRPr="00DD17CA">
        <w:rPr>
          <w:color w:val="808030"/>
          <w:lang w:val="en-CA" w:eastAsia="zh-CN"/>
        </w:rPr>
        <w:t>(</w:t>
      </w:r>
      <w:r w:rsidRPr="00DD17CA">
        <w:rPr>
          <w:color w:val="008C00"/>
          <w:lang w:val="en-CA" w:eastAsia="zh-CN"/>
        </w:rPr>
        <w:t>50</w:t>
      </w:r>
      <w:r w:rsidRPr="00DD17CA">
        <w:rPr>
          <w:color w:val="808030"/>
          <w:lang w:val="en-CA" w:eastAsia="zh-CN"/>
        </w:rPr>
        <w:t>)</w:t>
      </w:r>
      <w:r w:rsidRPr="00DD17CA">
        <w:rPr>
          <w:color w:val="800080"/>
          <w:lang w:val="en-CA" w:eastAsia="zh-CN"/>
        </w:rPr>
        <w:t>;</w:t>
      </w:r>
    </w:p>
    <w:p w14:paraId="6A06E186"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r w:rsidRPr="00DD17CA">
        <w:rPr>
          <w:color w:val="000000"/>
          <w:lang w:val="en-CA" w:eastAsia="zh-CN"/>
        </w:rPr>
        <w:t xml:space="preserve"> </w:t>
      </w:r>
      <w:r w:rsidRPr="00DD17CA">
        <w:rPr>
          <w:b/>
          <w:bCs/>
          <w:color w:val="800000"/>
          <w:lang w:val="en-CA" w:eastAsia="zh-CN"/>
        </w:rPr>
        <w:t>catch</w:t>
      </w:r>
      <w:r w:rsidRPr="00DD17CA">
        <w:rPr>
          <w:color w:val="000000"/>
          <w:lang w:val="en-CA" w:eastAsia="zh-CN"/>
        </w:rPr>
        <w:t xml:space="preserve"> </w:t>
      </w:r>
      <w:r w:rsidRPr="00DD17CA">
        <w:rPr>
          <w:color w:val="808030"/>
          <w:lang w:val="en-CA" w:eastAsia="zh-CN"/>
        </w:rPr>
        <w:t>(</w:t>
      </w:r>
      <w:r w:rsidRPr="00DD17CA">
        <w:rPr>
          <w:b/>
          <w:bCs/>
          <w:color w:val="BB7977"/>
          <w:lang w:val="en-CA" w:eastAsia="zh-CN"/>
        </w:rPr>
        <w:t>InterruptedException</w:t>
      </w:r>
      <w:r w:rsidRPr="00DD17CA">
        <w:rPr>
          <w:color w:val="000000"/>
          <w:lang w:val="en-CA" w:eastAsia="zh-CN"/>
        </w:rPr>
        <w:t xml:space="preserve"> uneException</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2506B2CA"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BB7977"/>
          <w:lang w:val="en-CA" w:eastAsia="zh-CN"/>
        </w:rPr>
        <w:t>System</w:t>
      </w:r>
      <w:r w:rsidRPr="00DD17CA">
        <w:rPr>
          <w:color w:val="808030"/>
          <w:lang w:val="en-CA" w:eastAsia="zh-CN"/>
        </w:rPr>
        <w:t>.</w:t>
      </w:r>
      <w:r w:rsidRPr="00DD17CA">
        <w:rPr>
          <w:color w:val="000000"/>
          <w:lang w:val="en-CA" w:eastAsia="zh-CN"/>
        </w:rPr>
        <w:t>out</w:t>
      </w:r>
      <w:r w:rsidRPr="00DD17CA">
        <w:rPr>
          <w:color w:val="808030"/>
          <w:lang w:val="en-CA" w:eastAsia="zh-CN"/>
        </w:rPr>
        <w:t>.</w:t>
      </w:r>
      <w:r w:rsidRPr="00DD17CA">
        <w:rPr>
          <w:color w:val="000000"/>
          <w:lang w:val="en-CA" w:eastAsia="zh-CN"/>
        </w:rPr>
        <w:t>println</w:t>
      </w:r>
      <w:r w:rsidRPr="00DD17CA">
        <w:rPr>
          <w:color w:val="808030"/>
          <w:lang w:val="en-CA" w:eastAsia="zh-CN"/>
        </w:rPr>
        <w:t>(</w:t>
      </w:r>
      <w:r w:rsidRPr="00DD17CA">
        <w:rPr>
          <w:color w:val="000000"/>
          <w:lang w:val="en-CA" w:eastAsia="zh-CN"/>
        </w:rPr>
        <w:t>uneException</w:t>
      </w:r>
      <w:r w:rsidRPr="00DD17CA">
        <w:rPr>
          <w:color w:val="808030"/>
          <w:lang w:val="en-CA" w:eastAsia="zh-CN"/>
        </w:rPr>
        <w:t>.</w:t>
      </w:r>
      <w:r w:rsidRPr="00DD17CA">
        <w:rPr>
          <w:color w:val="000000"/>
          <w:lang w:val="en-CA" w:eastAsia="zh-CN"/>
        </w:rPr>
        <w:t>toString</w:t>
      </w:r>
      <w:r w:rsidRPr="00DD17CA">
        <w:rPr>
          <w:color w:val="808030"/>
          <w:lang w:val="en-CA" w:eastAsia="zh-CN"/>
        </w:rPr>
        <w:t>())</w:t>
      </w:r>
      <w:r w:rsidRPr="00DD17CA">
        <w:rPr>
          <w:color w:val="800080"/>
          <w:lang w:val="en-CA" w:eastAsia="zh-CN"/>
        </w:rPr>
        <w:t>;</w:t>
      </w:r>
    </w:p>
    <w:p w14:paraId="0D05B272" w14:textId="77777777" w:rsidR="00DD17CA" w:rsidRPr="00946A4A" w:rsidRDefault="00DD17CA" w:rsidP="00DD17CA">
      <w:pPr>
        <w:pStyle w:val="Code"/>
        <w:rPr>
          <w:color w:val="000000"/>
          <w:lang w:eastAsia="zh-CN"/>
        </w:rPr>
      </w:pPr>
      <w:r w:rsidRPr="00DD17CA">
        <w:rPr>
          <w:color w:val="000000"/>
          <w:lang w:val="en-CA" w:eastAsia="zh-CN"/>
        </w:rPr>
        <w:t xml:space="preserve">      </w:t>
      </w:r>
      <w:r w:rsidRPr="00946A4A">
        <w:rPr>
          <w:color w:val="800080"/>
          <w:lang w:eastAsia="zh-CN"/>
        </w:rPr>
        <w:t>}</w:t>
      </w:r>
    </w:p>
    <w:p w14:paraId="2E9B88B2" w14:textId="77777777" w:rsidR="00DD17CA" w:rsidRPr="00946A4A" w:rsidRDefault="00DD17CA" w:rsidP="00DD17CA">
      <w:pPr>
        <w:pStyle w:val="Code"/>
        <w:rPr>
          <w:color w:val="000000"/>
          <w:lang w:eastAsia="zh-CN"/>
        </w:rPr>
      </w:pPr>
      <w:r w:rsidRPr="00946A4A">
        <w:rPr>
          <w:color w:val="000000"/>
          <w:lang w:eastAsia="zh-CN"/>
        </w:rPr>
        <w:t xml:space="preserve">      </w:t>
      </w:r>
      <w:r w:rsidRPr="00946A4A">
        <w:rPr>
          <w:lang w:eastAsia="zh-CN"/>
        </w:rPr>
        <w:t>// Efface le Iti</w:t>
      </w:r>
    </w:p>
    <w:p w14:paraId="1FD7E0DE" w14:textId="77777777" w:rsidR="00DD17CA" w:rsidRPr="00946A4A" w:rsidRDefault="00DD17CA" w:rsidP="00DD17CA">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 xml:space="preserve">LARGEURFENETRE </w:t>
      </w:r>
      <w:r w:rsidRPr="00946A4A">
        <w:rPr>
          <w:color w:val="808030"/>
          <w:lang w:eastAsia="zh-CN"/>
        </w:rPr>
        <w:t>-</w:t>
      </w:r>
      <w:r w:rsidRPr="00946A4A">
        <w:rPr>
          <w:color w:val="000000"/>
          <w:lang w:eastAsia="zh-CN"/>
        </w:rPr>
        <w:t xml:space="preserve"> </w:t>
      </w:r>
      <w:r w:rsidRPr="00946A4A">
        <w:rPr>
          <w:color w:val="008C00"/>
          <w:lang w:eastAsia="zh-CN"/>
        </w:rPr>
        <w:t>3</w:t>
      </w:r>
      <w:r w:rsidRPr="00946A4A">
        <w:rPr>
          <w:color w:val="000000"/>
          <w:lang w:eastAsia="zh-CN"/>
        </w:rPr>
        <w:t xml:space="preserve"> </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y</w:t>
      </w:r>
      <w:r w:rsidRPr="00946A4A">
        <w:rPr>
          <w:color w:val="808030"/>
          <w:lang w:eastAsia="zh-CN"/>
        </w:rPr>
        <w:t>,</w:t>
      </w:r>
      <w:r w:rsidRPr="00946A4A">
        <w:rPr>
          <w:color w:val="000000"/>
          <w:lang w:eastAsia="zh-CN"/>
        </w:rPr>
        <w:t xml:space="preserve"> LARGEURITI</w:t>
      </w:r>
      <w:r w:rsidRPr="00946A4A">
        <w:rPr>
          <w:color w:val="808030"/>
          <w:lang w:eastAsia="zh-CN"/>
        </w:rPr>
        <w:t>,</w:t>
      </w:r>
      <w:r w:rsidRPr="00946A4A">
        <w:rPr>
          <w:color w:val="000000"/>
          <w:lang w:eastAsia="zh-CN"/>
        </w:rPr>
        <w:t xml:space="preserve"> HAUTEURITI</w:t>
      </w:r>
      <w:r w:rsidRPr="00946A4A">
        <w:rPr>
          <w:color w:val="808030"/>
          <w:lang w:eastAsia="zh-CN"/>
        </w:rPr>
        <w:t>)</w:t>
      </w:r>
      <w:r w:rsidRPr="00946A4A">
        <w:rPr>
          <w:color w:val="800080"/>
          <w:lang w:eastAsia="zh-CN"/>
        </w:rPr>
        <w:t>;</w:t>
      </w:r>
    </w:p>
    <w:p w14:paraId="37DA7413" w14:textId="77777777" w:rsidR="00DD17CA" w:rsidRPr="00DD17CA" w:rsidRDefault="00DD17CA" w:rsidP="00DD17CA">
      <w:pPr>
        <w:pStyle w:val="Code"/>
        <w:rPr>
          <w:color w:val="000000"/>
          <w:lang w:val="fr-FR" w:eastAsia="zh-CN"/>
        </w:rPr>
      </w:pPr>
      <w:r w:rsidRPr="00946A4A">
        <w:rPr>
          <w:color w:val="000000"/>
          <w:lang w:eastAsia="zh-CN"/>
        </w:rPr>
        <w:t xml:space="preserve">      </w:t>
      </w:r>
      <w:r w:rsidRPr="00DD17CA">
        <w:rPr>
          <w:lang w:val="fr-FR" w:eastAsia="zh-CN"/>
        </w:rPr>
        <w:t>// Déplace le Iti</w:t>
      </w:r>
    </w:p>
    <w:p w14:paraId="52A3C50F" w14:textId="77777777" w:rsidR="00DD17CA" w:rsidRPr="00DD17CA" w:rsidRDefault="00DD17CA" w:rsidP="00DD17CA">
      <w:pPr>
        <w:pStyle w:val="Code"/>
        <w:rPr>
          <w:color w:val="000000"/>
          <w:lang w:val="fr-FR" w:eastAsia="zh-CN"/>
        </w:rPr>
      </w:pPr>
      <w:r w:rsidRPr="00DD17CA">
        <w:rPr>
          <w:color w:val="000000"/>
          <w:lang w:val="fr-FR" w:eastAsia="zh-CN"/>
        </w:rPr>
        <w:t xml:space="preserve">      </w:t>
      </w:r>
      <w:r w:rsidRPr="00DD17CA">
        <w:rPr>
          <w:b/>
          <w:bCs/>
          <w:color w:val="800000"/>
          <w:lang w:val="fr-FR" w:eastAsia="zh-CN"/>
        </w:rPr>
        <w:t>if</w:t>
      </w:r>
      <w:r w:rsidRPr="00DD17CA">
        <w:rPr>
          <w:color w:val="000000"/>
          <w:lang w:val="fr-FR" w:eastAsia="zh-CN"/>
        </w:rPr>
        <w:t xml:space="preserve"> </w:t>
      </w:r>
      <w:r w:rsidRPr="00DD17CA">
        <w:rPr>
          <w:color w:val="808030"/>
          <w:lang w:val="fr-FR" w:eastAsia="zh-CN"/>
        </w:rPr>
        <w:t>(</w:t>
      </w:r>
      <w:r w:rsidRPr="00DD17CA">
        <w:rPr>
          <w:color w:val="000000"/>
          <w:lang w:val="fr-FR" w:eastAsia="zh-CN"/>
        </w:rPr>
        <w:t xml:space="preserve">y </w:t>
      </w:r>
      <w:r w:rsidRPr="00DD17CA">
        <w:rPr>
          <w:color w:val="808030"/>
          <w:lang w:val="fr-FR" w:eastAsia="zh-CN"/>
        </w:rPr>
        <w:t>+</w:t>
      </w:r>
      <w:r w:rsidRPr="00DD17CA">
        <w:rPr>
          <w:color w:val="000000"/>
          <w:lang w:val="fr-FR" w:eastAsia="zh-CN"/>
        </w:rPr>
        <w:t xml:space="preserve"> HAUTEURITI </w:t>
      </w:r>
      <w:r w:rsidRPr="00DD17CA">
        <w:rPr>
          <w:color w:val="808030"/>
          <w:lang w:val="fr-FR" w:eastAsia="zh-CN"/>
        </w:rPr>
        <w:t>&gt;=</w:t>
      </w:r>
      <w:r w:rsidRPr="00DD17CA">
        <w:rPr>
          <w:color w:val="000000"/>
          <w:lang w:val="fr-FR" w:eastAsia="zh-CN"/>
        </w:rPr>
        <w:t xml:space="preserve"> HAUTEURFENETRE </w:t>
      </w:r>
      <w:r w:rsidRPr="00DD17CA">
        <w:rPr>
          <w:color w:val="808030"/>
          <w:lang w:val="fr-FR" w:eastAsia="zh-CN"/>
        </w:rPr>
        <w:t>|</w:t>
      </w:r>
      <w:r w:rsidRPr="00DD17CA">
        <w:rPr>
          <w:color w:val="000000"/>
          <w:lang w:val="fr-FR" w:eastAsia="zh-CN"/>
        </w:rPr>
        <w:t xml:space="preserve"> y </w:t>
      </w:r>
      <w:r w:rsidRPr="00DD17CA">
        <w:rPr>
          <w:color w:val="808030"/>
          <w:lang w:val="fr-FR" w:eastAsia="zh-CN"/>
        </w:rPr>
        <w:t>&lt;</w:t>
      </w:r>
      <w:r w:rsidRPr="00DD17CA">
        <w:rPr>
          <w:color w:val="000000"/>
          <w:lang w:val="fr-FR" w:eastAsia="zh-CN"/>
        </w:rPr>
        <w:t xml:space="preserve"> </w:t>
      </w:r>
      <w:r w:rsidRPr="00DD17CA">
        <w:rPr>
          <w:color w:val="008C00"/>
          <w:lang w:val="fr-FR" w:eastAsia="zh-CN"/>
        </w:rPr>
        <w:t>0</w:t>
      </w:r>
      <w:r w:rsidRPr="00DD17CA">
        <w:rPr>
          <w:color w:val="808030"/>
          <w:lang w:val="fr-FR" w:eastAsia="zh-CN"/>
        </w:rPr>
        <w:t>)</w:t>
      </w:r>
      <w:r w:rsidRPr="00DD17CA">
        <w:rPr>
          <w:color w:val="000000"/>
          <w:lang w:val="fr-FR" w:eastAsia="zh-CN"/>
        </w:rPr>
        <w:t xml:space="preserve"> </w:t>
      </w:r>
      <w:r w:rsidRPr="00DD17CA">
        <w:rPr>
          <w:lang w:val="fr-FR" w:eastAsia="zh-CN"/>
        </w:rPr>
        <w:t>// Si atteint le bord</w:t>
      </w:r>
    </w:p>
    <w:p w14:paraId="6FCBA737" w14:textId="77777777" w:rsidR="00DD17CA" w:rsidRPr="00DD17CA" w:rsidRDefault="00DD17CA" w:rsidP="00DD17CA">
      <w:pPr>
        <w:pStyle w:val="Code"/>
        <w:rPr>
          <w:color w:val="000000"/>
          <w:lang w:val="fr-FR" w:eastAsia="zh-CN"/>
        </w:rPr>
      </w:pPr>
      <w:r w:rsidRPr="00DD17CA">
        <w:rPr>
          <w:color w:val="000000"/>
          <w:lang w:val="fr-FR" w:eastAsia="zh-CN"/>
        </w:rPr>
        <w:t xml:space="preserve">      directionIti </w:t>
      </w:r>
      <w:r w:rsidRPr="00DD17CA">
        <w:rPr>
          <w:color w:val="808030"/>
          <w:lang w:val="fr-FR" w:eastAsia="zh-CN"/>
        </w:rPr>
        <w:t>=</w:t>
      </w:r>
      <w:r w:rsidRPr="00DD17CA">
        <w:rPr>
          <w:color w:val="000000"/>
          <w:lang w:val="fr-FR" w:eastAsia="zh-CN"/>
        </w:rPr>
        <w:t xml:space="preserve"> </w:t>
      </w:r>
      <w:r w:rsidRPr="00DD17CA">
        <w:rPr>
          <w:color w:val="808030"/>
          <w:lang w:val="fr-FR" w:eastAsia="zh-CN"/>
        </w:rPr>
        <w:t>-</w:t>
      </w:r>
      <w:r w:rsidRPr="00DD17CA">
        <w:rPr>
          <w:color w:val="000000"/>
          <w:lang w:val="fr-FR" w:eastAsia="zh-CN"/>
        </w:rPr>
        <w:t>directionIti</w:t>
      </w:r>
      <w:r w:rsidRPr="00DD17CA">
        <w:rPr>
          <w:color w:val="800080"/>
          <w:lang w:val="fr-FR" w:eastAsia="zh-CN"/>
        </w:rPr>
        <w:t>;</w:t>
      </w:r>
      <w:r w:rsidRPr="00DD17CA">
        <w:rPr>
          <w:color w:val="000000"/>
          <w:lang w:val="fr-FR" w:eastAsia="zh-CN"/>
        </w:rPr>
        <w:t xml:space="preserve"> </w:t>
      </w:r>
      <w:r w:rsidRPr="00DD17CA">
        <w:rPr>
          <w:lang w:val="fr-FR" w:eastAsia="zh-CN"/>
        </w:rPr>
        <w:t>// Inverser la direction</w:t>
      </w:r>
    </w:p>
    <w:p w14:paraId="72DACFDB" w14:textId="77777777" w:rsidR="00DD17CA" w:rsidRPr="00DD17CA" w:rsidRDefault="00DD17CA" w:rsidP="00DD17CA">
      <w:pPr>
        <w:pStyle w:val="Code"/>
        <w:rPr>
          <w:color w:val="000000"/>
          <w:lang w:val="fr-FR" w:eastAsia="zh-CN"/>
        </w:rPr>
      </w:pP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y </w:t>
      </w:r>
      <w:r w:rsidRPr="00DD17CA">
        <w:rPr>
          <w:color w:val="808030"/>
          <w:lang w:val="fr-FR" w:eastAsia="zh-CN"/>
        </w:rPr>
        <w:t>+</w:t>
      </w:r>
      <w:r w:rsidRPr="00DD17CA">
        <w:rPr>
          <w:color w:val="000000"/>
          <w:lang w:val="fr-FR" w:eastAsia="zh-CN"/>
        </w:rPr>
        <w:t xml:space="preserve"> vitesseIti </w:t>
      </w:r>
      <w:r w:rsidRPr="00DD17CA">
        <w:rPr>
          <w:color w:val="808030"/>
          <w:lang w:val="fr-FR" w:eastAsia="zh-CN"/>
        </w:rPr>
        <w:t>*</w:t>
      </w:r>
      <w:r w:rsidRPr="00DD17CA">
        <w:rPr>
          <w:color w:val="000000"/>
          <w:lang w:val="fr-FR" w:eastAsia="zh-CN"/>
        </w:rPr>
        <w:t xml:space="preserve"> directionIti</w:t>
      </w:r>
      <w:r w:rsidRPr="00DD17CA">
        <w:rPr>
          <w:color w:val="800080"/>
          <w:lang w:val="fr-FR" w:eastAsia="zh-CN"/>
        </w:rPr>
        <w:t>;</w:t>
      </w:r>
      <w:r w:rsidRPr="00DD17CA">
        <w:rPr>
          <w:color w:val="000000"/>
          <w:lang w:val="fr-FR" w:eastAsia="zh-CN"/>
        </w:rPr>
        <w:t xml:space="preserve"> </w:t>
      </w:r>
      <w:r w:rsidRPr="00DD17CA">
        <w:rPr>
          <w:lang w:val="fr-FR" w:eastAsia="zh-CN"/>
        </w:rPr>
        <w:t>// Déplacement du Iti</w:t>
      </w:r>
    </w:p>
    <w:p w14:paraId="4F64ED88" w14:textId="77777777" w:rsidR="00DD17CA" w:rsidRPr="00DD17CA" w:rsidRDefault="00DD17CA" w:rsidP="00DD17CA">
      <w:pPr>
        <w:pStyle w:val="Code"/>
        <w:rPr>
          <w:color w:val="000000"/>
          <w:lang w:val="en-CA" w:eastAsia="zh-CN"/>
        </w:rPr>
      </w:pPr>
      <w:r w:rsidRPr="00DD17CA">
        <w:rPr>
          <w:color w:val="000000"/>
          <w:lang w:val="fr-FR" w:eastAsia="zh-CN"/>
        </w:rPr>
        <w:t xml:space="preserve">    </w:t>
      </w:r>
      <w:r w:rsidRPr="00DD17CA">
        <w:rPr>
          <w:color w:val="800080"/>
          <w:lang w:val="en-CA" w:eastAsia="zh-CN"/>
        </w:rPr>
        <w:t>}</w:t>
      </w:r>
    </w:p>
    <w:p w14:paraId="6DF966AD"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color w:val="800080"/>
          <w:lang w:val="en-CA" w:eastAsia="zh-CN"/>
        </w:rPr>
        <w:t>}</w:t>
      </w:r>
    </w:p>
    <w:p w14:paraId="13E4E6BF" w14:textId="77777777" w:rsidR="00DD17CA" w:rsidRPr="00DD17CA" w:rsidRDefault="00DD17CA" w:rsidP="00DD17CA">
      <w:pPr>
        <w:pStyle w:val="Code"/>
        <w:rPr>
          <w:color w:val="000000"/>
          <w:lang w:val="en-CA" w:eastAsia="zh-CN"/>
        </w:rPr>
      </w:pPr>
    </w:p>
    <w:p w14:paraId="4F74F671" w14:textId="77777777" w:rsidR="00DD17CA" w:rsidRPr="00DD17CA" w:rsidRDefault="00DD17CA" w:rsidP="00DD17CA">
      <w:pPr>
        <w:pStyle w:val="Code"/>
        <w:rPr>
          <w:color w:val="000000"/>
          <w:lang w:val="en-CA" w:eastAsia="zh-CN"/>
        </w:rPr>
      </w:pPr>
      <w:r w:rsidRPr="00DD17CA">
        <w:rPr>
          <w:color w:val="000000"/>
          <w:lang w:val="en-CA" w:eastAsia="zh-CN"/>
        </w:rPr>
        <w:t xml:space="preserve">  </w:t>
      </w:r>
      <w:r w:rsidRPr="00DD17CA">
        <w:rPr>
          <w:b/>
          <w:bCs/>
          <w:color w:val="800000"/>
          <w:lang w:val="en-CA" w:eastAsia="zh-CN"/>
        </w:rPr>
        <w:t>public</w:t>
      </w:r>
      <w:r w:rsidRPr="00DD17CA">
        <w:rPr>
          <w:color w:val="000000"/>
          <w:lang w:val="en-CA" w:eastAsia="zh-CN"/>
        </w:rPr>
        <w:t xml:space="preserve"> </w:t>
      </w:r>
      <w:r w:rsidRPr="00DD17CA">
        <w:rPr>
          <w:b/>
          <w:bCs/>
          <w:color w:val="800000"/>
          <w:lang w:val="en-CA" w:eastAsia="zh-CN"/>
        </w:rPr>
        <w:t>static</w:t>
      </w:r>
      <w:r w:rsidRPr="00DD17CA">
        <w:rPr>
          <w:color w:val="000000"/>
          <w:lang w:val="en-CA" w:eastAsia="zh-CN"/>
        </w:rPr>
        <w:t xml:space="preserve"> </w:t>
      </w:r>
      <w:r w:rsidRPr="00DD17CA">
        <w:rPr>
          <w:color w:val="BB7977"/>
          <w:lang w:val="en-CA" w:eastAsia="zh-CN"/>
        </w:rPr>
        <w:t>void</w:t>
      </w:r>
      <w:r w:rsidRPr="00DD17CA">
        <w:rPr>
          <w:color w:val="000000"/>
          <w:lang w:val="en-CA" w:eastAsia="zh-CN"/>
        </w:rPr>
        <w:t xml:space="preserve"> main</w:t>
      </w:r>
      <w:r w:rsidRPr="00DD17CA">
        <w:rPr>
          <w:color w:val="808030"/>
          <w:lang w:val="en-CA" w:eastAsia="zh-CN"/>
        </w:rPr>
        <w:t>(</w:t>
      </w:r>
      <w:r w:rsidRPr="00DD17CA">
        <w:rPr>
          <w:b/>
          <w:bCs/>
          <w:color w:val="BB7977"/>
          <w:lang w:val="en-CA" w:eastAsia="zh-CN"/>
        </w:rPr>
        <w:t>String</w:t>
      </w:r>
      <w:r w:rsidRPr="00DD17CA">
        <w:rPr>
          <w:color w:val="000000"/>
          <w:lang w:val="en-CA" w:eastAsia="zh-CN"/>
        </w:rPr>
        <w:t xml:space="preserve"> args</w:t>
      </w:r>
      <w:r w:rsidRPr="00DD17CA">
        <w:rPr>
          <w:color w:val="808030"/>
          <w:lang w:val="en-CA" w:eastAsia="zh-CN"/>
        </w:rPr>
        <w:t>[])</w:t>
      </w:r>
      <w:r w:rsidRPr="00DD17CA">
        <w:rPr>
          <w:color w:val="000000"/>
          <w:lang w:val="en-CA" w:eastAsia="zh-CN"/>
        </w:rPr>
        <w:t xml:space="preserve"> </w:t>
      </w:r>
      <w:r w:rsidRPr="00DD17CA">
        <w:rPr>
          <w:color w:val="800080"/>
          <w:lang w:val="en-CA" w:eastAsia="zh-CN"/>
        </w:rPr>
        <w:t>{</w:t>
      </w:r>
    </w:p>
    <w:p w14:paraId="551F2AB6" w14:textId="77777777" w:rsidR="00DD17CA" w:rsidRPr="00DD17CA" w:rsidRDefault="00DD17CA" w:rsidP="00DD17CA">
      <w:pPr>
        <w:pStyle w:val="Code"/>
        <w:rPr>
          <w:color w:val="000000"/>
          <w:lang w:val="fr-FR" w:eastAsia="zh-CN"/>
        </w:rPr>
      </w:pPr>
      <w:r w:rsidRPr="00DD17CA">
        <w:rPr>
          <w:color w:val="000000"/>
          <w:lang w:val="en-CA" w:eastAsia="zh-CN"/>
        </w:rPr>
        <w:t xml:space="preserve">    </w:t>
      </w:r>
      <w:r w:rsidRPr="00DD17CA">
        <w:rPr>
          <w:b/>
          <w:bCs/>
          <w:color w:val="800000"/>
          <w:lang w:val="fr-FR" w:eastAsia="zh-CN"/>
        </w:rPr>
        <w:t>new</w:t>
      </w:r>
      <w:r w:rsidRPr="00DD17CA">
        <w:rPr>
          <w:color w:val="000000"/>
          <w:lang w:val="fr-FR" w:eastAsia="zh-CN"/>
        </w:rPr>
        <w:t xml:space="preserve"> ExerciceJFrameAvecItiRebondissant</w:t>
      </w:r>
      <w:r w:rsidRPr="00DD17CA">
        <w:rPr>
          <w:color w:val="808030"/>
          <w:lang w:val="fr-FR" w:eastAsia="zh-CN"/>
        </w:rPr>
        <w:t>()</w:t>
      </w:r>
      <w:r w:rsidRPr="00DD17CA">
        <w:rPr>
          <w:color w:val="800080"/>
          <w:lang w:val="fr-FR" w:eastAsia="zh-CN"/>
        </w:rPr>
        <w:t>;</w:t>
      </w:r>
    </w:p>
    <w:p w14:paraId="27B663E8" w14:textId="77777777" w:rsidR="00DD17CA" w:rsidRPr="00DD17CA" w:rsidRDefault="00DD17CA" w:rsidP="00DD17CA">
      <w:pPr>
        <w:pStyle w:val="Code"/>
        <w:rPr>
          <w:color w:val="000000"/>
          <w:lang w:val="fr-FR" w:eastAsia="zh-CN"/>
        </w:rPr>
      </w:pPr>
      <w:r w:rsidRPr="00DD17CA">
        <w:rPr>
          <w:color w:val="000000"/>
          <w:lang w:val="fr-FR" w:eastAsia="zh-CN"/>
        </w:rPr>
        <w:t xml:space="preserve">  </w:t>
      </w:r>
      <w:r w:rsidRPr="00DD17CA">
        <w:rPr>
          <w:color w:val="800080"/>
          <w:lang w:val="fr-FR" w:eastAsia="zh-CN"/>
        </w:rPr>
        <w:t>}</w:t>
      </w:r>
    </w:p>
    <w:p w14:paraId="633F9DBC" w14:textId="1A515361" w:rsidR="001F6504" w:rsidRDefault="00DD17CA" w:rsidP="00DD17CA">
      <w:pPr>
        <w:pStyle w:val="Code"/>
        <w:rPr>
          <w:color w:val="800080"/>
          <w:lang w:val="fr-FR" w:eastAsia="zh-CN"/>
        </w:rPr>
      </w:pPr>
      <w:r w:rsidRPr="00DD17CA">
        <w:rPr>
          <w:color w:val="800080"/>
          <w:lang w:val="fr-FR" w:eastAsia="zh-CN"/>
        </w:rPr>
        <w:t>}</w:t>
      </w:r>
    </w:p>
    <w:p w14:paraId="3CF85F72" w14:textId="77777777" w:rsidR="003E5B17" w:rsidRPr="00DD17CA" w:rsidRDefault="003E5B17" w:rsidP="00DD17CA">
      <w:pPr>
        <w:pStyle w:val="Code"/>
        <w:rPr>
          <w:color w:val="000000"/>
          <w:lang w:val="fr-FR" w:eastAsia="zh-CN"/>
        </w:rPr>
      </w:pPr>
    </w:p>
    <w:p w14:paraId="1B924B85" w14:textId="1EA52DED" w:rsidR="001F6504" w:rsidRDefault="001F6504" w:rsidP="006E0875">
      <w:pPr>
        <w:pStyle w:val="Corpsdetexte"/>
        <w:pBdr>
          <w:top w:val="single" w:sz="4" w:space="1" w:color="auto"/>
          <w:left w:val="single" w:sz="4" w:space="4" w:color="auto"/>
          <w:bottom w:val="single" w:sz="4" w:space="1" w:color="auto"/>
          <w:right w:val="single" w:sz="4" w:space="4" w:color="auto"/>
        </w:pBdr>
      </w:pPr>
      <w:r>
        <w:t xml:space="preserve">Note : L’espace 2D du contexte graphique de la fenêtre correspond à toute la surface de la fenêtre incluant les bordures. Ainsi, la partie supérieure du contexte graphique est occupée par la barre de titre de la fenêtre. Les dessins effectués dans cette portion du contexte graphique sont cachés par la barre de titre. Ceci est apparent lorsque le bonhomme atteint le haut de la fenêtre. Pour éviter ce problème, il faut arrêter le bonhomme à la valeur de </w:t>
      </w:r>
      <w:r>
        <w:rPr>
          <w:i/>
          <w:iCs/>
        </w:rPr>
        <w:t>y</w:t>
      </w:r>
      <w:r>
        <w:t xml:space="preserve"> qui correspond à la hauteur de la barre de titre.</w:t>
      </w:r>
    </w:p>
    <w:p w14:paraId="5667F71F" w14:textId="5CCD2E82" w:rsidR="001F6504" w:rsidRDefault="001F6504" w:rsidP="001F6504">
      <w:pPr>
        <w:pStyle w:val="Corpsdetexte"/>
      </w:pPr>
      <w:r>
        <w:rPr>
          <w:b/>
          <w:bCs/>
        </w:rPr>
        <w:t>Exercice</w:t>
      </w:r>
      <w:r>
        <w:t xml:space="preserve">. </w:t>
      </w:r>
      <w:hyperlink r:id="rId359" w:history="1">
        <w:r w:rsidRPr="00E9250E">
          <w:rPr>
            <w:rFonts w:ascii="Segoe UI" w:hAnsi="Segoe UI" w:cs="Segoe UI"/>
            <w:color w:val="0366D6"/>
            <w:lang w:val="fr-CA"/>
          </w:rPr>
          <w:t>JavaPasAPas</w:t>
        </w:r>
      </w:hyperlink>
      <w:r w:rsidRPr="00E9250E">
        <w:rPr>
          <w:rFonts w:ascii="Segoe UI" w:hAnsi="Segoe UI" w:cs="Segoe UI"/>
          <w:color w:val="586069"/>
          <w:lang w:val="fr-CA"/>
        </w:rPr>
        <w:t>/</w:t>
      </w:r>
      <w:bookmarkStart w:id="163" w:name="OLE_LINK85"/>
      <w:bookmarkStart w:id="164" w:name="OLE_LINK86"/>
      <w:r w:rsidR="00DD17CA">
        <w:rPr>
          <w:rFonts w:ascii="Segoe UI" w:hAnsi="Segoe UI" w:cs="Segoe UI"/>
          <w:b/>
          <w:bCs/>
          <w:color w:val="586069"/>
          <w:lang w:val="fr-CA"/>
        </w:rPr>
        <w:t>chapitre_6/E</w:t>
      </w:r>
      <w:r w:rsidRPr="00E9250E">
        <w:rPr>
          <w:rFonts w:ascii="Segoe UI" w:hAnsi="Segoe UI" w:cs="Segoe UI"/>
          <w:b/>
          <w:bCs/>
          <w:color w:val="586069"/>
          <w:lang w:val="fr-CA"/>
        </w:rPr>
        <w:t>xerciceJFrameAvecPingPongBot.java</w:t>
      </w:r>
      <w:bookmarkEnd w:id="163"/>
      <w:bookmarkEnd w:id="164"/>
    </w:p>
    <w:p w14:paraId="6D8036E0" w14:textId="77777777" w:rsidR="001F6504" w:rsidRDefault="001F6504" w:rsidP="001F6504">
      <w:pPr>
        <w:pStyle w:val="Corpsdetexte"/>
      </w:pPr>
      <w:r>
        <w:t xml:space="preserve">Le Bot peut se déplacer en diagonale avec une vitesse de déplacement selon l’axe </w:t>
      </w:r>
      <w:r>
        <w:rPr>
          <w:i/>
          <w:iCs/>
        </w:rPr>
        <w:t>x</w:t>
      </w:r>
      <w:r>
        <w:t xml:space="preserve"> et une autre selon l’axe </w:t>
      </w:r>
      <w:r>
        <w:rPr>
          <w:i/>
          <w:iCs/>
        </w:rPr>
        <w:t>y</w:t>
      </w:r>
      <w:r>
        <w:t xml:space="preserve">. Lorsqu’un bord de fenêtre gauche ou droit est atteint, ceci inverse la direction dans l’axe </w:t>
      </w:r>
      <w:r>
        <w:rPr>
          <w:i/>
          <w:iCs/>
        </w:rPr>
        <w:t>x</w:t>
      </w:r>
      <w:r>
        <w:t xml:space="preserve">. Lorsqu’un bord supérieur ou inférieur est atteint, ceci inverse la direction dans l’axe </w:t>
      </w:r>
      <w:r>
        <w:rPr>
          <w:i/>
          <w:iCs/>
        </w:rPr>
        <w:t>y</w:t>
      </w:r>
      <w:r>
        <w:t>.</w:t>
      </w:r>
    </w:p>
    <w:p w14:paraId="32D57AB9" w14:textId="77777777" w:rsidR="0001372D" w:rsidRPr="0001372D" w:rsidRDefault="0001372D" w:rsidP="0001372D">
      <w:pPr>
        <w:pStyle w:val="Code"/>
        <w:rPr>
          <w:color w:val="000000"/>
          <w:lang w:eastAsia="zh-CN"/>
        </w:rPr>
      </w:pPr>
      <w:r w:rsidRPr="0001372D">
        <w:rPr>
          <w:lang w:eastAsia="zh-CN"/>
        </w:rPr>
        <w:lastRenderedPageBreak/>
        <w:t>// Bot se déplace en diagonale</w:t>
      </w:r>
    </w:p>
    <w:p w14:paraId="42D1D2EA" w14:textId="77777777" w:rsidR="0001372D" w:rsidRPr="0001372D" w:rsidRDefault="0001372D" w:rsidP="0001372D">
      <w:pPr>
        <w:pStyle w:val="Code"/>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06952E55" w14:textId="77777777" w:rsidR="0001372D" w:rsidRPr="0001372D" w:rsidRDefault="0001372D" w:rsidP="0001372D">
      <w:pPr>
        <w:pStyle w:val="Code"/>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241F25C2" w14:textId="77777777" w:rsidR="0001372D" w:rsidRPr="0001372D" w:rsidRDefault="0001372D" w:rsidP="0001372D">
      <w:pPr>
        <w:pStyle w:val="Code"/>
        <w:rPr>
          <w:color w:val="000000"/>
          <w:lang w:eastAsia="zh-CN"/>
        </w:rPr>
      </w:pPr>
      <w:r w:rsidRPr="0001372D">
        <w:rPr>
          <w:b/>
          <w:bCs/>
          <w:color w:val="800000"/>
          <w:lang w:eastAsia="zh-CN"/>
        </w:rPr>
        <w:t>import</w:t>
      </w:r>
      <w:r w:rsidRPr="0001372D">
        <w:rPr>
          <w:color w:val="004A43"/>
          <w:lang w:eastAsia="zh-CN"/>
        </w:rPr>
        <w:t xml:space="preserve"> javax</w:t>
      </w:r>
      <w:r w:rsidRPr="0001372D">
        <w:rPr>
          <w:color w:val="808030"/>
          <w:lang w:eastAsia="zh-CN"/>
        </w:rPr>
        <w:t>.</w:t>
      </w:r>
      <w:r w:rsidRPr="0001372D">
        <w:rPr>
          <w:color w:val="004A43"/>
          <w:lang w:eastAsia="zh-CN"/>
        </w:rPr>
        <w:t>swing</w:t>
      </w:r>
      <w:r w:rsidRPr="0001372D">
        <w:rPr>
          <w:color w:val="808030"/>
          <w:lang w:eastAsia="zh-CN"/>
        </w:rPr>
        <w:t>.</w:t>
      </w:r>
      <w:r w:rsidRPr="0001372D">
        <w:rPr>
          <w:b/>
          <w:bCs/>
          <w:color w:val="800000"/>
          <w:lang w:eastAsia="zh-CN"/>
        </w:rPr>
        <w:t>*</w:t>
      </w:r>
      <w:r w:rsidRPr="0001372D">
        <w:rPr>
          <w:color w:val="800080"/>
          <w:lang w:eastAsia="zh-CN"/>
        </w:rPr>
        <w:t>;</w:t>
      </w:r>
    </w:p>
    <w:p w14:paraId="59F843C4" w14:textId="77777777" w:rsidR="0001372D" w:rsidRPr="0001372D" w:rsidRDefault="0001372D" w:rsidP="0001372D">
      <w:pPr>
        <w:pStyle w:val="Code"/>
        <w:rPr>
          <w:color w:val="000000"/>
          <w:lang w:eastAsia="zh-CN"/>
        </w:rPr>
      </w:pPr>
    </w:p>
    <w:p w14:paraId="244C8A33" w14:textId="77777777" w:rsidR="0001372D" w:rsidRPr="0001372D" w:rsidRDefault="0001372D" w:rsidP="0001372D">
      <w:pPr>
        <w:pStyle w:val="Code"/>
        <w:rPr>
          <w:color w:val="000000"/>
          <w:lang w:eastAsia="zh-CN"/>
        </w:rPr>
      </w:pPr>
      <w:r w:rsidRPr="0001372D">
        <w:rPr>
          <w:b/>
          <w:bCs/>
          <w:color w:val="800000"/>
          <w:lang w:eastAsia="zh-CN"/>
        </w:rPr>
        <w:t>public</w:t>
      </w:r>
      <w:r w:rsidRPr="0001372D">
        <w:rPr>
          <w:color w:val="000000"/>
          <w:lang w:eastAsia="zh-CN"/>
        </w:rPr>
        <w:t xml:space="preserve"> </w:t>
      </w:r>
      <w:r w:rsidRPr="0001372D">
        <w:rPr>
          <w:b/>
          <w:bCs/>
          <w:color w:val="800000"/>
          <w:lang w:eastAsia="zh-CN"/>
        </w:rPr>
        <w:t>class</w:t>
      </w:r>
      <w:r w:rsidRPr="0001372D">
        <w:rPr>
          <w:color w:val="000000"/>
          <w:lang w:eastAsia="zh-CN"/>
        </w:rPr>
        <w:t xml:space="preserve"> ExerciceJFrameAvecPingPongBot </w:t>
      </w:r>
      <w:r w:rsidRPr="0001372D">
        <w:rPr>
          <w:b/>
          <w:bCs/>
          <w:color w:val="800000"/>
          <w:lang w:eastAsia="zh-CN"/>
        </w:rPr>
        <w:t>extends</w:t>
      </w:r>
      <w:r w:rsidRPr="0001372D">
        <w:rPr>
          <w:color w:val="000000"/>
          <w:lang w:eastAsia="zh-CN"/>
        </w:rPr>
        <w:t xml:space="preserve"> JFrame </w:t>
      </w:r>
      <w:r w:rsidRPr="0001372D">
        <w:rPr>
          <w:color w:val="800080"/>
          <w:lang w:eastAsia="zh-CN"/>
        </w:rPr>
        <w:t>{</w:t>
      </w:r>
    </w:p>
    <w:p w14:paraId="275E91C2" w14:textId="77777777" w:rsidR="0001372D" w:rsidRPr="0001372D" w:rsidRDefault="0001372D" w:rsidP="0001372D">
      <w:pPr>
        <w:pStyle w:val="Code"/>
        <w:rPr>
          <w:color w:val="000000"/>
          <w:lang w:eastAsia="zh-CN"/>
        </w:rPr>
      </w:pPr>
    </w:p>
    <w:p w14:paraId="720A810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Constantes pour la taille de la fenêtre et du Bot</w:t>
      </w:r>
    </w:p>
    <w:p w14:paraId="18053401" w14:textId="77777777" w:rsidR="0001372D" w:rsidRPr="00946A4A" w:rsidRDefault="0001372D" w:rsidP="0001372D">
      <w:pPr>
        <w:pStyle w:val="Code"/>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1AA8B60D" w14:textId="77777777" w:rsidR="0001372D" w:rsidRPr="00946A4A" w:rsidRDefault="0001372D" w:rsidP="0001372D">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55CC03A" w14:textId="77777777" w:rsidR="0001372D" w:rsidRPr="00946A4A" w:rsidRDefault="0001372D" w:rsidP="0001372D">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LARGEURBOT </w:t>
      </w:r>
      <w:r w:rsidRPr="00946A4A">
        <w:rPr>
          <w:color w:val="808030"/>
          <w:lang w:val="en-US" w:eastAsia="zh-CN"/>
        </w:rPr>
        <w: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w:t>
      </w:r>
      <w:r w:rsidRPr="00946A4A">
        <w:rPr>
          <w:color w:val="800080"/>
          <w:lang w:val="en-US" w:eastAsia="zh-CN"/>
        </w:rPr>
        <w:t>;</w:t>
      </w:r>
    </w:p>
    <w:p w14:paraId="6247510D" w14:textId="77777777" w:rsidR="0001372D" w:rsidRPr="0001372D" w:rsidRDefault="0001372D" w:rsidP="0001372D">
      <w:pPr>
        <w:pStyle w:val="Code"/>
        <w:rPr>
          <w:color w:val="000000"/>
          <w:lang w:eastAsia="zh-CN"/>
        </w:rPr>
      </w:pPr>
      <w:r w:rsidRPr="00946A4A">
        <w:rPr>
          <w:color w:val="000000"/>
          <w:lang w:val="en-US" w:eastAsia="zh-CN"/>
        </w:rPr>
        <w:t xml:space="preserve">  </w:t>
      </w:r>
      <w:r w:rsidRPr="0001372D">
        <w:rPr>
          <w:b/>
          <w:bCs/>
          <w:color w:val="800000"/>
          <w:lang w:eastAsia="zh-CN"/>
        </w:rPr>
        <w:t>private</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b/>
          <w:bCs/>
          <w:color w:val="800000"/>
          <w:lang w:eastAsia="zh-CN"/>
        </w:rPr>
        <w:t>final</w:t>
      </w:r>
      <w:r w:rsidRPr="0001372D">
        <w:rPr>
          <w:color w:val="000000"/>
          <w:lang w:eastAsia="zh-CN"/>
        </w:rPr>
        <w:t xml:space="preserve"> </w:t>
      </w:r>
      <w:r w:rsidRPr="0001372D">
        <w:rPr>
          <w:color w:val="BB7977"/>
          <w:lang w:eastAsia="zh-CN"/>
        </w:rPr>
        <w:t>int</w:t>
      </w:r>
      <w:r w:rsidRPr="0001372D">
        <w:rPr>
          <w:color w:val="000000"/>
          <w:lang w:eastAsia="zh-CN"/>
        </w:rPr>
        <w:t xml:space="preserve"> HAUTEURBOT </w:t>
      </w:r>
      <w:r w:rsidRPr="0001372D">
        <w:rPr>
          <w:color w:val="808030"/>
          <w:lang w:eastAsia="zh-CN"/>
        </w:rPr>
        <w:t>=</w:t>
      </w:r>
      <w:r w:rsidRPr="0001372D">
        <w:rPr>
          <w:color w:val="000000"/>
          <w:lang w:eastAsia="zh-CN"/>
        </w:rPr>
        <w:t xml:space="preserve"> HAUTEURFENETRE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0080"/>
          <w:lang w:eastAsia="zh-CN"/>
        </w:rPr>
        <w:t>;</w:t>
      </w:r>
    </w:p>
    <w:p w14:paraId="64FD53B6" w14:textId="77777777" w:rsidR="0001372D" w:rsidRPr="0001372D" w:rsidRDefault="0001372D" w:rsidP="0001372D">
      <w:pPr>
        <w:pStyle w:val="Code"/>
        <w:rPr>
          <w:color w:val="000000"/>
          <w:lang w:eastAsia="zh-CN"/>
        </w:rPr>
      </w:pPr>
    </w:p>
    <w:p w14:paraId="65814DD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Tampon pour construire l'image avant d'afficher</w:t>
      </w:r>
    </w:p>
    <w:p w14:paraId="2C946AC7" w14:textId="77777777" w:rsidR="0001372D" w:rsidRPr="0001372D" w:rsidRDefault="0001372D" w:rsidP="0001372D">
      <w:pPr>
        <w:pStyle w:val="Code"/>
        <w:rPr>
          <w:color w:val="000000"/>
          <w:lang w:eastAsia="zh-CN"/>
        </w:rPr>
      </w:pPr>
      <w:r w:rsidRPr="0001372D">
        <w:rPr>
          <w:color w:val="000000"/>
          <w:lang w:eastAsia="zh-CN"/>
        </w:rPr>
        <w:t xml:space="preserve">  Graphics tamponGraphics</w:t>
      </w:r>
      <w:r w:rsidRPr="0001372D">
        <w:rPr>
          <w:color w:val="800080"/>
          <w:lang w:eastAsia="zh-CN"/>
        </w:rPr>
        <w:t>;</w:t>
      </w:r>
    </w:p>
    <w:p w14:paraId="54D1322D" w14:textId="77777777" w:rsidR="0001372D" w:rsidRPr="0001372D" w:rsidRDefault="0001372D" w:rsidP="0001372D">
      <w:pPr>
        <w:pStyle w:val="Code"/>
        <w:rPr>
          <w:color w:val="000000"/>
          <w:lang w:eastAsia="zh-CN"/>
        </w:rPr>
      </w:pPr>
      <w:r w:rsidRPr="0001372D">
        <w:rPr>
          <w:color w:val="000000"/>
          <w:lang w:eastAsia="zh-CN"/>
        </w:rPr>
        <w:t xml:space="preserve">  Image tamponImage</w:t>
      </w:r>
      <w:r w:rsidRPr="0001372D">
        <w:rPr>
          <w:color w:val="800080"/>
          <w:lang w:eastAsia="zh-CN"/>
        </w:rPr>
        <w:t>;</w:t>
      </w:r>
    </w:p>
    <w:p w14:paraId="787ED909" w14:textId="77777777" w:rsidR="0001372D" w:rsidRPr="0001372D" w:rsidRDefault="0001372D" w:rsidP="0001372D">
      <w:pPr>
        <w:pStyle w:val="Code"/>
        <w:rPr>
          <w:color w:val="000000"/>
          <w:lang w:eastAsia="zh-CN"/>
        </w:rPr>
      </w:pPr>
    </w:p>
    <w:p w14:paraId="355935AA"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w:t>
      </w:r>
      <w:r w:rsidRPr="0001372D">
        <w:rPr>
          <w:color w:val="808030"/>
          <w:lang w:eastAsia="zh-CN"/>
        </w:rPr>
        <w:t>()</w:t>
      </w:r>
      <w:r w:rsidRPr="0001372D">
        <w:rPr>
          <w:color w:val="000000"/>
          <w:lang w:eastAsia="zh-CN"/>
        </w:rPr>
        <w:t xml:space="preserve"> </w:t>
      </w:r>
      <w:r w:rsidRPr="0001372D">
        <w:rPr>
          <w:color w:val="800080"/>
          <w:lang w:eastAsia="zh-CN"/>
        </w:rPr>
        <w:t>{</w:t>
      </w:r>
    </w:p>
    <w:p w14:paraId="3A6C9D4A" w14:textId="77777777" w:rsidR="0001372D" w:rsidRPr="0001372D" w:rsidRDefault="0001372D" w:rsidP="0001372D">
      <w:pPr>
        <w:pStyle w:val="Code"/>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w:t>
      </w:r>
      <w:r w:rsidRPr="0001372D">
        <w:rPr>
          <w:color w:val="808030"/>
          <w:lang w:val="en-CA" w:eastAsia="zh-CN"/>
        </w:rPr>
        <w:t>)</w:t>
      </w:r>
      <w:r w:rsidRPr="0001372D">
        <w:rPr>
          <w:color w:val="800080"/>
          <w:lang w:val="en-CA" w:eastAsia="zh-CN"/>
        </w:rPr>
        <w:t>;</w:t>
      </w:r>
    </w:p>
    <w:p w14:paraId="73DAF440"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31D92952"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7313022E"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B47A548" w14:textId="77777777" w:rsidR="0001372D" w:rsidRPr="0001372D" w:rsidRDefault="0001372D" w:rsidP="0001372D">
      <w:pPr>
        <w:pStyle w:val="Code"/>
        <w:rPr>
          <w:color w:val="000000"/>
          <w:lang w:eastAsia="zh-CN"/>
        </w:rPr>
      </w:pPr>
      <w:r w:rsidRPr="0001372D">
        <w:rPr>
          <w:color w:val="000000"/>
          <w:lang w:val="en-CA" w:eastAsia="zh-CN"/>
        </w:rPr>
        <w:t xml:space="preserve">  </w:t>
      </w:r>
      <w:r w:rsidRPr="0001372D">
        <w:rPr>
          <w:color w:val="800080"/>
          <w:lang w:eastAsia="zh-CN"/>
        </w:rPr>
        <w:t>}</w:t>
      </w:r>
    </w:p>
    <w:p w14:paraId="469C9DB0" w14:textId="77777777" w:rsidR="0001372D" w:rsidRPr="0001372D" w:rsidRDefault="0001372D" w:rsidP="0001372D">
      <w:pPr>
        <w:pStyle w:val="Code"/>
        <w:rPr>
          <w:color w:val="000000"/>
          <w:lang w:eastAsia="zh-CN"/>
        </w:rPr>
      </w:pPr>
    </w:p>
    <w:p w14:paraId="015A3D50"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Bot dans un objet Graphics g</w:t>
      </w:r>
    </w:p>
    <w:p w14:paraId="7DEEC767"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à l'échelle dans un rectangle englobant de paramêtres x,y,largeur,hauteur</w:t>
      </w:r>
    </w:p>
    <w:p w14:paraId="4C64B41A"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4E5E2E39"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0E202650"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tête</w:t>
      </w:r>
    </w:p>
    <w:p w14:paraId="026A8A3B" w14:textId="77777777" w:rsidR="0001372D" w:rsidRPr="0001372D" w:rsidRDefault="0001372D" w:rsidP="0001372D">
      <w:pPr>
        <w:pStyle w:val="Code"/>
        <w:rPr>
          <w:color w:val="000000"/>
          <w:lang w:eastAsia="zh-CN"/>
        </w:rPr>
      </w:pPr>
    </w:p>
    <w:p w14:paraId="4C45B1A1"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8BC502C"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5B5C7AEE"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05E4D93A"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376E349A" w14:textId="77777777" w:rsidR="0001372D" w:rsidRPr="006E0875" w:rsidRDefault="0001372D" w:rsidP="0001372D">
      <w:pPr>
        <w:pStyle w:val="Code"/>
        <w:rPr>
          <w:color w:val="000000"/>
          <w:lang w:val="fr-FR" w:eastAsia="zh-CN"/>
        </w:rPr>
      </w:pPr>
      <w:r w:rsidRPr="0001372D">
        <w:rPr>
          <w:color w:val="000000"/>
          <w:lang w:eastAsia="zh-CN"/>
        </w:rPr>
        <w:t xml:space="preserve">        </w:t>
      </w:r>
      <w:r w:rsidRPr="006E0875">
        <w:rPr>
          <w:color w:val="000000"/>
          <w:lang w:val="fr-FR" w:eastAsia="zh-CN"/>
        </w:rPr>
        <w:t xml:space="preserve">y </w:t>
      </w:r>
      <w:r w:rsidRPr="006E0875">
        <w:rPr>
          <w:color w:val="808030"/>
          <w:lang w:val="fr-FR" w:eastAsia="zh-CN"/>
        </w:rPr>
        <w:t>+</w:t>
      </w:r>
      <w:r w:rsidRPr="006E0875">
        <w:rPr>
          <w:color w:val="000000"/>
          <w:lang w:val="fr-FR" w:eastAsia="zh-CN"/>
        </w:rPr>
        <w:t xml:space="preserve"> hauteur </w:t>
      </w:r>
      <w:r w:rsidRPr="006E0875">
        <w:rPr>
          <w:color w:val="808030"/>
          <w:lang w:val="fr-FR" w:eastAsia="zh-CN"/>
        </w:rPr>
        <w:t>/</w:t>
      </w:r>
      <w:r w:rsidRPr="006E0875">
        <w:rPr>
          <w:color w:val="000000"/>
          <w:lang w:val="fr-FR" w:eastAsia="zh-CN"/>
        </w:rPr>
        <w:t xml:space="preserve"> </w:t>
      </w:r>
      <w:r w:rsidRPr="006E0875">
        <w:rPr>
          <w:color w:val="008C00"/>
          <w:lang w:val="fr-FR" w:eastAsia="zh-CN"/>
        </w:rPr>
        <w:t>8</w:t>
      </w:r>
      <w:r w:rsidRPr="006E0875">
        <w:rPr>
          <w:color w:val="808030"/>
          <w:lang w:val="fr-FR" w:eastAsia="zh-CN"/>
        </w:rPr>
        <w:t>,</w:t>
      </w:r>
    </w:p>
    <w:p w14:paraId="19E4CA12" w14:textId="77777777" w:rsidR="0001372D" w:rsidRPr="006E0875" w:rsidRDefault="0001372D" w:rsidP="0001372D">
      <w:pPr>
        <w:pStyle w:val="Code"/>
        <w:rPr>
          <w:color w:val="000000"/>
          <w:lang w:val="fr-FR" w:eastAsia="zh-CN"/>
        </w:rPr>
      </w:pPr>
      <w:r w:rsidRPr="006E0875">
        <w:rPr>
          <w:color w:val="000000"/>
          <w:lang w:val="fr-FR" w:eastAsia="zh-CN"/>
        </w:rPr>
        <w:t xml:space="preserve">        largeur </w:t>
      </w:r>
      <w:r w:rsidRPr="006E0875">
        <w:rPr>
          <w:color w:val="808030"/>
          <w:lang w:val="fr-FR" w:eastAsia="zh-CN"/>
        </w:rPr>
        <w:t>/</w:t>
      </w:r>
      <w:r w:rsidRPr="006E0875">
        <w:rPr>
          <w:color w:val="000000"/>
          <w:lang w:val="fr-FR" w:eastAsia="zh-CN"/>
        </w:rPr>
        <w:t xml:space="preserve"> </w:t>
      </w:r>
      <w:r w:rsidRPr="006E0875">
        <w:rPr>
          <w:color w:val="008C00"/>
          <w:lang w:val="fr-FR" w:eastAsia="zh-CN"/>
        </w:rPr>
        <w:t>10</w:t>
      </w:r>
      <w:r w:rsidRPr="006E0875">
        <w:rPr>
          <w:color w:val="808030"/>
          <w:lang w:val="fr-FR" w:eastAsia="zh-CN"/>
        </w:rPr>
        <w:t>,</w:t>
      </w:r>
    </w:p>
    <w:p w14:paraId="7928CB02" w14:textId="77777777" w:rsidR="0001372D" w:rsidRPr="0001372D" w:rsidRDefault="0001372D" w:rsidP="0001372D">
      <w:pPr>
        <w:pStyle w:val="Code"/>
        <w:rPr>
          <w:color w:val="000000"/>
          <w:lang w:eastAsia="zh-CN"/>
        </w:rPr>
      </w:pPr>
      <w:r w:rsidRPr="006E0875">
        <w:rPr>
          <w:color w:val="000000"/>
          <w:lang w:val="fr-FR" w:eastAsia="zh-CN"/>
        </w:rPr>
        <w:t xml:space="preserve">        </w:t>
      </w:r>
      <w:r w:rsidRPr="0001372D">
        <w:rPr>
          <w:color w:val="000000"/>
          <w:lang w:eastAsia="zh-CN"/>
        </w:rPr>
        <w:t xml:space="preserve">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2D010DF4"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1C8117CB"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7A8B88" w14:textId="77777777" w:rsidR="0001372D" w:rsidRPr="0001372D" w:rsidRDefault="0001372D" w:rsidP="0001372D">
      <w:pPr>
        <w:pStyle w:val="Code"/>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3B47B081"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484B255F" w14:textId="77777777" w:rsidR="0001372D" w:rsidRPr="0001372D" w:rsidRDefault="0001372D" w:rsidP="0001372D">
      <w:pPr>
        <w:pStyle w:val="Code"/>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05E5858E" w14:textId="77777777" w:rsidR="0001372D" w:rsidRPr="0001372D" w:rsidRDefault="0001372D" w:rsidP="0001372D">
      <w:pPr>
        <w:pStyle w:val="Code"/>
        <w:rPr>
          <w:color w:val="000000"/>
          <w:lang w:eastAsia="zh-CN"/>
        </w:rPr>
      </w:pPr>
    </w:p>
    <w:p w14:paraId="51415C78"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3855729"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3D6DAB7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800080"/>
          <w:lang w:eastAsia="zh-CN"/>
        </w:rPr>
        <w:t>}</w:t>
      </w:r>
    </w:p>
    <w:p w14:paraId="3358D452" w14:textId="77777777" w:rsidR="0001372D" w:rsidRPr="0001372D" w:rsidRDefault="0001372D" w:rsidP="0001372D">
      <w:pPr>
        <w:pStyle w:val="Code"/>
        <w:rPr>
          <w:color w:val="000000"/>
          <w:lang w:eastAsia="zh-CN"/>
        </w:rPr>
      </w:pPr>
    </w:p>
    <w:p w14:paraId="71D6159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3D065C54"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3810D7B6" w14:textId="77777777" w:rsidR="0001372D" w:rsidRPr="0001372D" w:rsidRDefault="0001372D" w:rsidP="0001372D">
      <w:pPr>
        <w:pStyle w:val="Code"/>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793028BF" w14:textId="77777777" w:rsidR="0001372D" w:rsidRPr="0001372D" w:rsidRDefault="0001372D" w:rsidP="0001372D">
      <w:pPr>
        <w:pStyle w:val="Code"/>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47981A1A" w14:textId="77777777" w:rsidR="0001372D" w:rsidRPr="0001372D" w:rsidRDefault="0001372D" w:rsidP="0001372D">
      <w:pPr>
        <w:pStyle w:val="Code"/>
        <w:rPr>
          <w:color w:val="000000"/>
          <w:lang w:eastAsia="zh-CN"/>
        </w:rPr>
      </w:pPr>
    </w:p>
    <w:p w14:paraId="312E34E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w:t>
      </w:r>
    </w:p>
    <w:p w14:paraId="54AF88FC"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6D26FEF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w:t>
      </w:r>
    </w:p>
    <w:p w14:paraId="0C0F43C3"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0080"/>
          <w:lang w:eastAsia="zh-CN"/>
        </w:rPr>
        <w:t>;</w:t>
      </w:r>
    </w:p>
    <w:p w14:paraId="40A74C02" w14:textId="77777777" w:rsidR="0001372D" w:rsidRPr="0001372D" w:rsidRDefault="0001372D" w:rsidP="0001372D">
      <w:pPr>
        <w:pStyle w:val="Code"/>
        <w:rPr>
          <w:color w:val="000000"/>
          <w:lang w:eastAsia="zh-CN"/>
        </w:rPr>
      </w:pPr>
    </w:p>
    <w:p w14:paraId="6D1BBD18"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while</w:t>
      </w:r>
      <w:r w:rsidRPr="0001372D">
        <w:rPr>
          <w:color w:val="000000"/>
          <w:lang w:eastAsia="zh-CN"/>
        </w:rPr>
        <w:t xml:space="preserve"> </w:t>
      </w:r>
      <w:r w:rsidRPr="0001372D">
        <w:rPr>
          <w:color w:val="808030"/>
          <w:lang w:eastAsia="zh-CN"/>
        </w:rPr>
        <w:t>(</w:t>
      </w:r>
      <w:r w:rsidRPr="0001372D">
        <w:rPr>
          <w:b/>
          <w:bCs/>
          <w:color w:val="800000"/>
          <w:lang w:eastAsia="zh-CN"/>
        </w:rPr>
        <w:t>true</w:t>
      </w:r>
      <w:r w:rsidRPr="0001372D">
        <w:rPr>
          <w:color w:val="808030"/>
          <w:lang w:eastAsia="zh-CN"/>
        </w:rPr>
        <w:t>)</w:t>
      </w:r>
      <w:r w:rsidRPr="0001372D">
        <w:rPr>
          <w:color w:val="000000"/>
          <w:lang w:eastAsia="zh-CN"/>
        </w:rPr>
        <w:t xml:space="preserve"> </w:t>
      </w:r>
      <w:r w:rsidRPr="0001372D">
        <w:rPr>
          <w:color w:val="800080"/>
          <w:lang w:eastAsia="zh-CN"/>
        </w:rPr>
        <w:t>{</w:t>
      </w:r>
    </w:p>
    <w:p w14:paraId="5C322FC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Dessine le Bot dans le tampon</w:t>
      </w:r>
    </w:p>
    <w:p w14:paraId="0C602BC8" w14:textId="77777777" w:rsidR="0001372D" w:rsidRPr="0001372D" w:rsidRDefault="0001372D" w:rsidP="0001372D">
      <w:pPr>
        <w:pStyle w:val="Code"/>
        <w:rPr>
          <w:color w:val="000000"/>
          <w:lang w:eastAsia="zh-CN"/>
        </w:rPr>
      </w:pPr>
      <w:r w:rsidRPr="0001372D">
        <w:rPr>
          <w:color w:val="000000"/>
          <w:lang w:eastAsia="zh-CN"/>
        </w:rPr>
        <w:t xml:space="preserve">      paintBot</w:t>
      </w:r>
      <w:r w:rsidRPr="0001372D">
        <w:rPr>
          <w:color w:val="808030"/>
          <w:lang w:eastAsia="zh-CN"/>
        </w:rPr>
        <w:t>(</w:t>
      </w:r>
      <w:r w:rsidRPr="0001372D">
        <w:rPr>
          <w:color w:val="000000"/>
          <w:lang w:eastAsia="zh-CN"/>
        </w:rPr>
        <w:t>tamponGraphics</w:t>
      </w:r>
      <w:r w:rsidRPr="0001372D">
        <w:rPr>
          <w:color w:val="808030"/>
          <w:lang w:eastAsia="zh-CN"/>
        </w:rPr>
        <w:t>,</w:t>
      </w:r>
      <w:r w:rsidRPr="0001372D">
        <w:rPr>
          <w:color w:val="000000"/>
          <w:lang w:eastAsia="zh-CN"/>
        </w:rPr>
        <w:t xml:space="preserve"> xBot</w:t>
      </w:r>
      <w:r w:rsidRPr="0001372D">
        <w:rPr>
          <w:color w:val="808030"/>
          <w:lang w:eastAsia="zh-CN"/>
        </w:rPr>
        <w:t>,</w:t>
      </w:r>
      <w:r w:rsidRPr="0001372D">
        <w:rPr>
          <w:color w:val="000000"/>
          <w:lang w:eastAsia="zh-CN"/>
        </w:rPr>
        <w:t xml:space="preserve"> yBot</w:t>
      </w:r>
      <w:r w:rsidRPr="0001372D">
        <w:rPr>
          <w:color w:val="808030"/>
          <w:lang w:eastAsia="zh-CN"/>
        </w:rPr>
        <w:t>,</w:t>
      </w:r>
      <w:r w:rsidRPr="0001372D">
        <w:rPr>
          <w:color w:val="000000"/>
          <w:lang w:eastAsia="zh-CN"/>
        </w:rPr>
        <w:t xml:space="preserve"> LARGEURBOT</w:t>
      </w:r>
      <w:r w:rsidRPr="0001372D">
        <w:rPr>
          <w:color w:val="808030"/>
          <w:lang w:eastAsia="zh-CN"/>
        </w:rPr>
        <w:t>,</w:t>
      </w:r>
      <w:r w:rsidRPr="0001372D">
        <w:rPr>
          <w:color w:val="000000"/>
          <w:lang w:eastAsia="zh-CN"/>
        </w:rPr>
        <w:t xml:space="preserve"> HAUTEURBOT</w:t>
      </w:r>
      <w:r w:rsidRPr="0001372D">
        <w:rPr>
          <w:color w:val="808030"/>
          <w:lang w:eastAsia="zh-CN"/>
        </w:rPr>
        <w:t>)</w:t>
      </w:r>
      <w:r w:rsidRPr="0001372D">
        <w:rPr>
          <w:color w:val="800080"/>
          <w:lang w:eastAsia="zh-CN"/>
        </w:rPr>
        <w:t>;</w:t>
      </w:r>
    </w:p>
    <w:p w14:paraId="607C5180" w14:textId="77777777" w:rsidR="0001372D" w:rsidRPr="0001372D" w:rsidRDefault="0001372D" w:rsidP="0001372D">
      <w:pPr>
        <w:pStyle w:val="Code"/>
        <w:rPr>
          <w:color w:val="000000"/>
          <w:lang w:eastAsia="zh-CN"/>
        </w:rPr>
      </w:pPr>
      <w:r w:rsidRPr="0001372D">
        <w:rPr>
          <w:color w:val="000000"/>
          <w:lang w:eastAsia="zh-CN"/>
        </w:rPr>
        <w:lastRenderedPageBreak/>
        <w:t xml:space="preserve">      </w:t>
      </w:r>
      <w:r w:rsidRPr="0001372D">
        <w:rPr>
          <w:lang w:eastAsia="zh-CN"/>
        </w:rPr>
        <w:t>// Copie le tampon dans le contexte graphique de la fenetre</w:t>
      </w:r>
    </w:p>
    <w:p w14:paraId="1C4F7E09" w14:textId="77777777" w:rsidR="0001372D" w:rsidRPr="0001372D" w:rsidRDefault="0001372D" w:rsidP="0001372D">
      <w:pPr>
        <w:pStyle w:val="Code"/>
        <w:rPr>
          <w:color w:val="000000"/>
          <w:lang w:val="en-CA" w:eastAsia="zh-CN"/>
        </w:rPr>
      </w:pPr>
      <w:r w:rsidRPr="0001372D">
        <w:rPr>
          <w:color w:val="000000"/>
          <w:lang w:eastAsia="zh-CN"/>
        </w:rPr>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30A2CD47"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70A9E47F"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40AFD5D2"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34AAB288"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138FCBB3" w14:textId="77777777" w:rsidR="0001372D" w:rsidRPr="00946A4A" w:rsidRDefault="0001372D" w:rsidP="0001372D">
      <w:pPr>
        <w:pStyle w:val="Code"/>
        <w:rPr>
          <w:color w:val="000000"/>
          <w:lang w:eastAsia="zh-CN"/>
        </w:rPr>
      </w:pPr>
      <w:r w:rsidRPr="0001372D">
        <w:rPr>
          <w:color w:val="000000"/>
          <w:lang w:val="en-CA" w:eastAsia="zh-CN"/>
        </w:rPr>
        <w:t xml:space="preserve">      </w:t>
      </w:r>
      <w:r w:rsidRPr="00946A4A">
        <w:rPr>
          <w:color w:val="800080"/>
          <w:lang w:eastAsia="zh-CN"/>
        </w:rPr>
        <w:t>}</w:t>
      </w:r>
    </w:p>
    <w:p w14:paraId="0E863FA9" w14:textId="77777777" w:rsidR="0001372D" w:rsidRPr="00946A4A" w:rsidRDefault="0001372D" w:rsidP="0001372D">
      <w:pPr>
        <w:pStyle w:val="Code"/>
        <w:rPr>
          <w:color w:val="000000"/>
          <w:lang w:eastAsia="zh-CN"/>
        </w:rPr>
      </w:pPr>
      <w:r w:rsidRPr="00946A4A">
        <w:rPr>
          <w:color w:val="000000"/>
          <w:lang w:eastAsia="zh-CN"/>
        </w:rPr>
        <w:t xml:space="preserve">      </w:t>
      </w:r>
      <w:r w:rsidRPr="00946A4A">
        <w:rPr>
          <w:lang w:eastAsia="zh-CN"/>
        </w:rPr>
        <w:t>// Efface le Bot</w:t>
      </w:r>
    </w:p>
    <w:p w14:paraId="4F45019F"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w:t>
      </w:r>
      <w:r w:rsidRPr="00946A4A">
        <w:rPr>
          <w:color w:val="808030"/>
          <w:lang w:eastAsia="zh-CN"/>
        </w:rPr>
        <w:t>,</w:t>
      </w:r>
      <w:r w:rsidRPr="00946A4A">
        <w:rPr>
          <w:color w:val="000000"/>
          <w:lang w:eastAsia="zh-CN"/>
        </w:rPr>
        <w:t xml:space="preserve"> yBot</w:t>
      </w:r>
      <w:r w:rsidRPr="00946A4A">
        <w:rPr>
          <w:color w:val="808030"/>
          <w:lang w:eastAsia="zh-CN"/>
        </w:rPr>
        <w:t>,</w:t>
      </w:r>
      <w:r w:rsidRPr="00946A4A">
        <w:rPr>
          <w:color w:val="000000"/>
          <w:lang w:eastAsia="zh-CN"/>
        </w:rPr>
        <w:t xml:space="preserve"> LARGEURBOT</w:t>
      </w:r>
      <w:r w:rsidRPr="00946A4A">
        <w:rPr>
          <w:color w:val="808030"/>
          <w:lang w:eastAsia="zh-CN"/>
        </w:rPr>
        <w:t>,</w:t>
      </w:r>
      <w:r w:rsidRPr="00946A4A">
        <w:rPr>
          <w:color w:val="000000"/>
          <w:lang w:eastAsia="zh-CN"/>
        </w:rPr>
        <w:t xml:space="preserve"> HAUTEURBOT</w:t>
      </w:r>
      <w:r w:rsidRPr="00946A4A">
        <w:rPr>
          <w:color w:val="808030"/>
          <w:lang w:eastAsia="zh-CN"/>
        </w:rPr>
        <w:t>)</w:t>
      </w:r>
      <w:r w:rsidRPr="00946A4A">
        <w:rPr>
          <w:color w:val="800080"/>
          <w:lang w:eastAsia="zh-CN"/>
        </w:rPr>
        <w:t>;</w:t>
      </w:r>
    </w:p>
    <w:p w14:paraId="255C18B0" w14:textId="77777777" w:rsidR="0001372D" w:rsidRPr="0001372D" w:rsidRDefault="0001372D" w:rsidP="0001372D">
      <w:pPr>
        <w:pStyle w:val="Code"/>
        <w:rPr>
          <w:color w:val="000000"/>
          <w:lang w:eastAsia="zh-CN"/>
        </w:rPr>
      </w:pPr>
      <w:r w:rsidRPr="00946A4A">
        <w:rPr>
          <w:color w:val="000000"/>
          <w:lang w:eastAsia="zh-CN"/>
        </w:rPr>
        <w:t xml:space="preserve">      </w:t>
      </w:r>
      <w:r w:rsidRPr="0001372D">
        <w:rPr>
          <w:lang w:eastAsia="zh-CN"/>
        </w:rPr>
        <w:t>// Déplace le Bot</w:t>
      </w:r>
    </w:p>
    <w:p w14:paraId="592BEF4D"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if</w:t>
      </w:r>
      <w:r w:rsidRPr="0001372D">
        <w:rPr>
          <w:color w:val="000000"/>
          <w:lang w:eastAsia="zh-CN"/>
        </w:rPr>
        <w:t xml:space="preserve"> </w:t>
      </w:r>
      <w:r w:rsidRPr="0001372D">
        <w:rPr>
          <w:color w:val="808030"/>
          <w:lang w:eastAsia="zh-CN"/>
        </w:rPr>
        <w:t>(</w:t>
      </w:r>
      <w:r w:rsidRPr="0001372D">
        <w:rPr>
          <w:color w:val="000000"/>
          <w:lang w:eastAsia="zh-CN"/>
        </w:rPr>
        <w:t xml:space="preserve">xBot </w:t>
      </w:r>
      <w:r w:rsidRPr="0001372D">
        <w:rPr>
          <w:color w:val="808030"/>
          <w:lang w:eastAsia="zh-CN"/>
        </w:rPr>
        <w:t>+</w:t>
      </w:r>
      <w:r w:rsidRPr="0001372D">
        <w:rPr>
          <w:color w:val="000000"/>
          <w:lang w:eastAsia="zh-CN"/>
        </w:rPr>
        <w:t xml:space="preserve"> LARGEURBOT </w:t>
      </w:r>
      <w:r w:rsidRPr="0001372D">
        <w:rPr>
          <w:color w:val="808030"/>
          <w:lang w:eastAsia="zh-CN"/>
        </w:rPr>
        <w:t>&gt;=</w:t>
      </w:r>
      <w:r w:rsidRPr="0001372D">
        <w:rPr>
          <w:color w:val="000000"/>
          <w:lang w:eastAsia="zh-CN"/>
        </w:rPr>
        <w:t xml:space="preserve"> LARGEURFENETRE </w:t>
      </w:r>
      <w:r w:rsidRPr="0001372D">
        <w:rPr>
          <w:color w:val="808030"/>
          <w:lang w:eastAsia="zh-CN"/>
        </w:rPr>
        <w:t>|</w:t>
      </w:r>
      <w:r w:rsidRPr="0001372D">
        <w:rPr>
          <w:color w:val="000000"/>
          <w:lang w:eastAsia="zh-CN"/>
        </w:rPr>
        <w:t xml:space="preserve"> xBot </w:t>
      </w:r>
      <w:r w:rsidRPr="0001372D">
        <w:rPr>
          <w:color w:val="808030"/>
          <w:lang w:eastAsia="zh-CN"/>
        </w:rPr>
        <w:t>&lt;</w:t>
      </w:r>
      <w:r w:rsidRPr="0001372D">
        <w:rPr>
          <w:color w:val="000000"/>
          <w:lang w:eastAsia="zh-CN"/>
        </w:rPr>
        <w:t xml:space="preserve"> </w:t>
      </w:r>
      <w:r w:rsidRPr="0001372D">
        <w:rPr>
          <w:color w:val="008C00"/>
          <w:lang w:eastAsia="zh-CN"/>
        </w:rPr>
        <w:t>0</w:t>
      </w:r>
      <w:r w:rsidRPr="0001372D">
        <w:rPr>
          <w:color w:val="808030"/>
          <w:lang w:eastAsia="zh-CN"/>
        </w:rPr>
        <w:t>)</w:t>
      </w:r>
      <w:r w:rsidRPr="0001372D">
        <w:rPr>
          <w:color w:val="000000"/>
          <w:lang w:eastAsia="zh-CN"/>
        </w:rPr>
        <w:t xml:space="preserve"> </w:t>
      </w:r>
      <w:r w:rsidRPr="0001372D">
        <w:rPr>
          <w:lang w:eastAsia="zh-CN"/>
        </w:rPr>
        <w:t>// Si atteint le bord</w:t>
      </w:r>
    </w:p>
    <w:p w14:paraId="0588553D" w14:textId="77777777" w:rsidR="0001372D" w:rsidRPr="0001372D" w:rsidRDefault="0001372D" w:rsidP="0001372D">
      <w:pPr>
        <w:pStyle w:val="Code"/>
        <w:rPr>
          <w:color w:val="000000"/>
          <w:lang w:eastAsia="zh-CN"/>
        </w:rPr>
      </w:pPr>
      <w:r w:rsidRPr="0001372D">
        <w:rPr>
          <w:color w:val="000000"/>
          <w:lang w:eastAsia="zh-CN"/>
        </w:rPr>
        <w:t xml:space="preserve">      vitesseXBot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0000"/>
          <w:lang w:eastAsia="zh-CN"/>
        </w:rPr>
        <w:t>vitesseXBot</w:t>
      </w:r>
      <w:r w:rsidRPr="0001372D">
        <w:rPr>
          <w:color w:val="800080"/>
          <w:lang w:eastAsia="zh-CN"/>
        </w:rPr>
        <w:t>;</w:t>
      </w:r>
      <w:r w:rsidRPr="0001372D">
        <w:rPr>
          <w:color w:val="000000"/>
          <w:lang w:eastAsia="zh-CN"/>
        </w:rPr>
        <w:t xml:space="preserve"> </w:t>
      </w:r>
      <w:r w:rsidRPr="0001372D">
        <w:rPr>
          <w:lang w:eastAsia="zh-CN"/>
        </w:rPr>
        <w:t>// Inverser la direction selon x</w:t>
      </w:r>
    </w:p>
    <w:p w14:paraId="5A3AA6BA" w14:textId="77777777" w:rsidR="0001372D" w:rsidRPr="0001372D" w:rsidRDefault="0001372D" w:rsidP="0001372D">
      <w:pPr>
        <w:pStyle w:val="Code"/>
        <w:rPr>
          <w:color w:val="000000"/>
          <w:lang w:eastAsia="zh-CN"/>
        </w:rPr>
      </w:pPr>
      <w:r w:rsidRPr="0001372D">
        <w:rPr>
          <w:color w:val="000000"/>
          <w:lang w:eastAsia="zh-CN"/>
        </w:rPr>
        <w:t xml:space="preserve">      xBot </w:t>
      </w:r>
      <w:r w:rsidRPr="0001372D">
        <w:rPr>
          <w:color w:val="808030"/>
          <w:lang w:eastAsia="zh-CN"/>
        </w:rPr>
        <w:t>=</w:t>
      </w:r>
      <w:r w:rsidRPr="0001372D">
        <w:rPr>
          <w:color w:val="000000"/>
          <w:lang w:eastAsia="zh-CN"/>
        </w:rPr>
        <w:t xml:space="preserve"> xBot </w:t>
      </w:r>
      <w:r w:rsidRPr="0001372D">
        <w:rPr>
          <w:color w:val="808030"/>
          <w:lang w:eastAsia="zh-CN"/>
        </w:rPr>
        <w:t>+</w:t>
      </w:r>
      <w:r w:rsidRPr="0001372D">
        <w:rPr>
          <w:color w:val="000000"/>
          <w:lang w:eastAsia="zh-CN"/>
        </w:rPr>
        <w:t xml:space="preserve"> vitesseXBot</w:t>
      </w:r>
      <w:r w:rsidRPr="0001372D">
        <w:rPr>
          <w:color w:val="800080"/>
          <w:lang w:eastAsia="zh-CN"/>
        </w:rPr>
        <w:t>;</w:t>
      </w:r>
      <w:r w:rsidRPr="0001372D">
        <w:rPr>
          <w:color w:val="000000"/>
          <w:lang w:eastAsia="zh-CN"/>
        </w:rPr>
        <w:t xml:space="preserve"> </w:t>
      </w:r>
      <w:r w:rsidRPr="0001372D">
        <w:rPr>
          <w:lang w:eastAsia="zh-CN"/>
        </w:rPr>
        <w:t>// Déplacement du Bot selon x</w:t>
      </w:r>
    </w:p>
    <w:p w14:paraId="171B15CC" w14:textId="77777777" w:rsidR="0001372D" w:rsidRPr="0001372D" w:rsidRDefault="0001372D" w:rsidP="0001372D">
      <w:pPr>
        <w:pStyle w:val="Code"/>
        <w:rPr>
          <w:color w:val="000000"/>
          <w:lang w:val="fr-FR" w:eastAsia="zh-CN"/>
        </w:rPr>
      </w:pPr>
      <w:r w:rsidRPr="0001372D">
        <w:rPr>
          <w:color w:val="000000"/>
          <w:lang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 </w:t>
      </w:r>
      <w:r w:rsidRPr="0001372D">
        <w:rPr>
          <w:color w:val="808030"/>
          <w:lang w:val="fr-FR" w:eastAsia="zh-CN"/>
        </w:rPr>
        <w:t>+</w:t>
      </w:r>
      <w:r w:rsidRPr="0001372D">
        <w:rPr>
          <w:color w:val="000000"/>
          <w:lang w:val="fr-FR" w:eastAsia="zh-CN"/>
        </w:rPr>
        <w:t xml:space="preserve"> HAUTEURBOT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51FFFFD" w14:textId="77777777" w:rsidR="0001372D" w:rsidRPr="0001372D" w:rsidRDefault="0001372D" w:rsidP="0001372D">
      <w:pPr>
        <w:pStyle w:val="Code"/>
        <w:rPr>
          <w:color w:val="000000"/>
          <w:lang w:val="fr-FR" w:eastAsia="zh-CN"/>
        </w:rPr>
      </w:pPr>
      <w:r w:rsidRPr="0001372D">
        <w:rPr>
          <w:color w:val="000000"/>
          <w:lang w:val="fr-FR" w:eastAsia="zh-CN"/>
        </w:rPr>
        <w:t xml:space="preserve">      vitesseYBot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37AC4E53" w14:textId="77777777" w:rsidR="0001372D" w:rsidRPr="0001372D" w:rsidRDefault="0001372D" w:rsidP="0001372D">
      <w:pPr>
        <w:pStyle w:val="Code"/>
        <w:rPr>
          <w:color w:val="000000"/>
          <w:lang w:val="fr-FR" w:eastAsia="zh-CN"/>
        </w:rPr>
      </w:pP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yBot </w:t>
      </w:r>
      <w:r w:rsidRPr="0001372D">
        <w:rPr>
          <w:color w:val="808030"/>
          <w:lang w:val="fr-FR" w:eastAsia="zh-CN"/>
        </w:rPr>
        <w:t>+</w:t>
      </w:r>
      <w:r w:rsidRPr="0001372D">
        <w:rPr>
          <w:color w:val="000000"/>
          <w:lang w:val="fr-FR" w:eastAsia="zh-CN"/>
        </w:rPr>
        <w:t xml:space="preserve"> vitesseYBot</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68458F94" w14:textId="77777777" w:rsidR="0001372D" w:rsidRPr="0001372D" w:rsidRDefault="0001372D" w:rsidP="0001372D">
      <w:pPr>
        <w:pStyle w:val="Code"/>
        <w:rPr>
          <w:color w:val="000000"/>
          <w:lang w:val="en-CA" w:eastAsia="zh-CN"/>
        </w:rPr>
      </w:pPr>
      <w:r w:rsidRPr="0001372D">
        <w:rPr>
          <w:color w:val="000000"/>
          <w:lang w:val="fr-FR" w:eastAsia="zh-CN"/>
        </w:rPr>
        <w:t xml:space="preserve">    </w:t>
      </w:r>
      <w:r w:rsidRPr="0001372D">
        <w:rPr>
          <w:color w:val="800080"/>
          <w:lang w:val="en-CA" w:eastAsia="zh-CN"/>
        </w:rPr>
        <w:t>}</w:t>
      </w:r>
    </w:p>
    <w:p w14:paraId="4FA22144"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p>
    <w:p w14:paraId="19E31B40" w14:textId="77777777" w:rsidR="0001372D" w:rsidRPr="0001372D" w:rsidRDefault="0001372D" w:rsidP="0001372D">
      <w:pPr>
        <w:pStyle w:val="Code"/>
        <w:rPr>
          <w:color w:val="000000"/>
          <w:lang w:val="en-CA" w:eastAsia="zh-CN"/>
        </w:rPr>
      </w:pPr>
    </w:p>
    <w:p w14:paraId="38992F28"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67B2E141" w14:textId="77777777" w:rsidR="0001372D" w:rsidRPr="006E0875" w:rsidRDefault="0001372D" w:rsidP="0001372D">
      <w:pPr>
        <w:pStyle w:val="Code"/>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w:t>
      </w:r>
      <w:r w:rsidRPr="006E0875">
        <w:rPr>
          <w:color w:val="808030"/>
          <w:lang w:val="fr-FR" w:eastAsia="zh-CN"/>
        </w:rPr>
        <w:t>()</w:t>
      </w:r>
      <w:r w:rsidRPr="006E0875">
        <w:rPr>
          <w:color w:val="800080"/>
          <w:lang w:val="fr-FR" w:eastAsia="zh-CN"/>
        </w:rPr>
        <w:t>;</w:t>
      </w:r>
    </w:p>
    <w:p w14:paraId="54785EA4" w14:textId="77777777" w:rsidR="0001372D" w:rsidRPr="006E0875" w:rsidRDefault="0001372D" w:rsidP="0001372D">
      <w:pPr>
        <w:pStyle w:val="Code"/>
        <w:rPr>
          <w:color w:val="000000"/>
          <w:lang w:val="fr-FR" w:eastAsia="zh-CN"/>
        </w:rPr>
      </w:pPr>
      <w:r w:rsidRPr="006E0875">
        <w:rPr>
          <w:color w:val="000000"/>
          <w:lang w:val="fr-FR" w:eastAsia="zh-CN"/>
        </w:rPr>
        <w:t xml:space="preserve">  </w:t>
      </w:r>
      <w:r w:rsidRPr="006E0875">
        <w:rPr>
          <w:color w:val="800080"/>
          <w:lang w:val="fr-FR" w:eastAsia="zh-CN"/>
        </w:rPr>
        <w:t>}</w:t>
      </w:r>
    </w:p>
    <w:p w14:paraId="3FD41AB3" w14:textId="1F725C87" w:rsidR="001F6504" w:rsidRDefault="0001372D" w:rsidP="0001372D">
      <w:pPr>
        <w:pStyle w:val="Code"/>
        <w:rPr>
          <w:color w:val="800080"/>
          <w:lang w:val="fr-FR" w:eastAsia="zh-CN"/>
        </w:rPr>
      </w:pPr>
      <w:r w:rsidRPr="006E0875">
        <w:rPr>
          <w:color w:val="800080"/>
          <w:lang w:val="fr-FR" w:eastAsia="zh-CN"/>
        </w:rPr>
        <w:t>}</w:t>
      </w:r>
    </w:p>
    <w:p w14:paraId="01545ECB" w14:textId="77777777" w:rsidR="003E5B17" w:rsidRPr="006E0875" w:rsidRDefault="003E5B17" w:rsidP="0001372D">
      <w:pPr>
        <w:pStyle w:val="Code"/>
        <w:rPr>
          <w:color w:val="000000"/>
          <w:lang w:val="fr-FR" w:eastAsia="zh-CN"/>
        </w:rPr>
      </w:pPr>
    </w:p>
    <w:p w14:paraId="637B9C94" w14:textId="77777777" w:rsidR="0001372D" w:rsidRDefault="0001372D" w:rsidP="001F6504">
      <w:pPr>
        <w:pStyle w:val="Corpsdetexte"/>
        <w:rPr>
          <w:b/>
          <w:bCs/>
        </w:rPr>
      </w:pPr>
    </w:p>
    <w:p w14:paraId="4711295B" w14:textId="3FF2DFAC" w:rsidR="001F6504" w:rsidRDefault="001F6504" w:rsidP="001F6504">
      <w:pPr>
        <w:pStyle w:val="Corpsdetexte"/>
      </w:pPr>
      <w:r>
        <w:rPr>
          <w:b/>
          <w:bCs/>
        </w:rPr>
        <w:t>Exercice</w:t>
      </w:r>
      <w:r>
        <w:t>. Maintenant combinez quelques Bot et Iti dans la même animation avec des positions initiales, vitesses et tailles différentes.</w:t>
      </w:r>
    </w:p>
    <w:p w14:paraId="786C6A36" w14:textId="2376FBAF" w:rsidR="001F6504" w:rsidRPr="006A47A6" w:rsidRDefault="001F6504" w:rsidP="0070760A">
      <w:pPr>
        <w:pStyle w:val="aaaa"/>
        <w:keepNext/>
        <w:keepLines/>
      </w:pPr>
      <w:r w:rsidRPr="006A47A6">
        <w:lastRenderedPageBreak/>
        <w:t xml:space="preserve">Solution. </w:t>
      </w:r>
      <w:hyperlink r:id="rId360" w:history="1">
        <w:r w:rsidRPr="00E9250E">
          <w:rPr>
            <w:color w:val="0366D6"/>
          </w:rPr>
          <w:t>JavaPasAPas</w:t>
        </w:r>
      </w:hyperlink>
      <w:r w:rsidRPr="00E9250E">
        <w:t>/</w:t>
      </w:r>
      <w:bookmarkStart w:id="165" w:name="OLE_LINK87"/>
      <w:bookmarkStart w:id="166" w:name="OLE_LINK88"/>
      <w:r w:rsidR="0001372D">
        <w:t>chapitre_6/E</w:t>
      </w:r>
      <w:r w:rsidRPr="00E9250E">
        <w:t>xerciceJFrameAvecPingPongBotsEtItis.java</w:t>
      </w:r>
      <w:bookmarkEnd w:id="165"/>
      <w:bookmarkEnd w:id="166"/>
    </w:p>
    <w:p w14:paraId="553875E2" w14:textId="77777777" w:rsidR="0001372D" w:rsidRPr="0001372D" w:rsidRDefault="0001372D" w:rsidP="0070760A">
      <w:pPr>
        <w:pStyle w:val="Code"/>
        <w:rPr>
          <w:color w:val="000000"/>
          <w:lang w:eastAsia="zh-CN"/>
        </w:rPr>
      </w:pPr>
      <w:r w:rsidRPr="0001372D">
        <w:rPr>
          <w:lang w:eastAsia="zh-CN"/>
        </w:rPr>
        <w:t>// Plusieurs Bot et Iti qui bougent</w:t>
      </w:r>
    </w:p>
    <w:p w14:paraId="720F4E11" w14:textId="77777777" w:rsidR="0001372D" w:rsidRPr="0001372D" w:rsidRDefault="0001372D" w:rsidP="0070760A">
      <w:pPr>
        <w:pStyle w:val="Code"/>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b/>
          <w:bCs/>
          <w:color w:val="800000"/>
          <w:lang w:eastAsia="zh-CN"/>
        </w:rPr>
        <w:t>*</w:t>
      </w:r>
      <w:r w:rsidRPr="0001372D">
        <w:rPr>
          <w:color w:val="800080"/>
          <w:lang w:eastAsia="zh-CN"/>
        </w:rPr>
        <w:t>;</w:t>
      </w:r>
    </w:p>
    <w:p w14:paraId="5032E2C1" w14:textId="77777777" w:rsidR="0001372D" w:rsidRPr="0001372D" w:rsidRDefault="0001372D" w:rsidP="0001372D">
      <w:pPr>
        <w:pStyle w:val="Code"/>
        <w:rPr>
          <w:color w:val="000000"/>
          <w:lang w:eastAsia="zh-CN"/>
        </w:rPr>
      </w:pPr>
      <w:r w:rsidRPr="0001372D">
        <w:rPr>
          <w:b/>
          <w:bCs/>
          <w:color w:val="800000"/>
          <w:lang w:eastAsia="zh-CN"/>
        </w:rPr>
        <w:t>import</w:t>
      </w:r>
      <w:r w:rsidRPr="0001372D">
        <w:rPr>
          <w:color w:val="004A43"/>
          <w:lang w:eastAsia="zh-CN"/>
        </w:rPr>
        <w:t xml:space="preserve"> java</w:t>
      </w:r>
      <w:r w:rsidRPr="0001372D">
        <w:rPr>
          <w:color w:val="808030"/>
          <w:lang w:eastAsia="zh-CN"/>
        </w:rPr>
        <w:t>.</w:t>
      </w:r>
      <w:r w:rsidRPr="0001372D">
        <w:rPr>
          <w:color w:val="004A43"/>
          <w:lang w:eastAsia="zh-CN"/>
        </w:rPr>
        <w:t>awt</w:t>
      </w:r>
      <w:r w:rsidRPr="0001372D">
        <w:rPr>
          <w:color w:val="808030"/>
          <w:lang w:eastAsia="zh-CN"/>
        </w:rPr>
        <w:t>.</w:t>
      </w:r>
      <w:r w:rsidRPr="0001372D">
        <w:rPr>
          <w:color w:val="004A43"/>
          <w:lang w:eastAsia="zh-CN"/>
        </w:rPr>
        <w:t>event</w:t>
      </w:r>
      <w:r w:rsidRPr="0001372D">
        <w:rPr>
          <w:color w:val="808030"/>
          <w:lang w:eastAsia="zh-CN"/>
        </w:rPr>
        <w:t>.</w:t>
      </w:r>
      <w:r w:rsidRPr="0001372D">
        <w:rPr>
          <w:b/>
          <w:bCs/>
          <w:color w:val="800000"/>
          <w:lang w:eastAsia="zh-CN"/>
        </w:rPr>
        <w:t>*</w:t>
      </w:r>
      <w:r w:rsidRPr="0001372D">
        <w:rPr>
          <w:color w:val="800080"/>
          <w:lang w:eastAsia="zh-CN"/>
        </w:rPr>
        <w:t>;</w:t>
      </w:r>
    </w:p>
    <w:p w14:paraId="4B31D443" w14:textId="77777777" w:rsidR="0001372D" w:rsidRPr="00946A4A" w:rsidRDefault="0001372D" w:rsidP="0001372D">
      <w:pPr>
        <w:pStyle w:val="Code"/>
        <w:rPr>
          <w:color w:val="000000"/>
          <w:lang w:val="en-US" w:eastAsia="zh-CN"/>
        </w:rPr>
      </w:pPr>
      <w:r w:rsidRPr="00946A4A">
        <w:rPr>
          <w:b/>
          <w:bCs/>
          <w:color w:val="800000"/>
          <w:lang w:val="en-US" w:eastAsia="zh-CN"/>
        </w:rPr>
        <w:t>import</w:t>
      </w:r>
      <w:r w:rsidRPr="00946A4A">
        <w:rPr>
          <w:color w:val="004A43"/>
          <w:lang w:val="en-US" w:eastAsia="zh-CN"/>
        </w:rPr>
        <w:t xml:space="preserve"> javax</w:t>
      </w:r>
      <w:r w:rsidRPr="00946A4A">
        <w:rPr>
          <w:color w:val="808030"/>
          <w:lang w:val="en-US" w:eastAsia="zh-CN"/>
        </w:rPr>
        <w:t>.</w:t>
      </w:r>
      <w:r w:rsidRPr="00946A4A">
        <w:rPr>
          <w:color w:val="004A43"/>
          <w:lang w:val="en-US" w:eastAsia="zh-CN"/>
        </w:rPr>
        <w:t>swing</w:t>
      </w:r>
      <w:r w:rsidRPr="00946A4A">
        <w:rPr>
          <w:color w:val="808030"/>
          <w:lang w:val="en-US" w:eastAsia="zh-CN"/>
        </w:rPr>
        <w:t>.</w:t>
      </w:r>
      <w:r w:rsidRPr="00946A4A">
        <w:rPr>
          <w:b/>
          <w:bCs/>
          <w:color w:val="800000"/>
          <w:lang w:val="en-US" w:eastAsia="zh-CN"/>
        </w:rPr>
        <w:t>*</w:t>
      </w:r>
      <w:r w:rsidRPr="00946A4A">
        <w:rPr>
          <w:color w:val="800080"/>
          <w:lang w:val="en-US" w:eastAsia="zh-CN"/>
        </w:rPr>
        <w:t>;</w:t>
      </w:r>
    </w:p>
    <w:p w14:paraId="51A8F97D" w14:textId="77777777" w:rsidR="0001372D" w:rsidRPr="00946A4A" w:rsidRDefault="0001372D" w:rsidP="0001372D">
      <w:pPr>
        <w:pStyle w:val="Code"/>
        <w:rPr>
          <w:color w:val="000000"/>
          <w:lang w:val="en-US" w:eastAsia="zh-CN"/>
        </w:rPr>
      </w:pPr>
    </w:p>
    <w:p w14:paraId="5A780082" w14:textId="77777777" w:rsidR="0001372D" w:rsidRPr="00946A4A" w:rsidRDefault="0001372D" w:rsidP="0001372D">
      <w:pPr>
        <w:pStyle w:val="Code"/>
        <w:rPr>
          <w:color w:val="000000"/>
          <w:lang w:val="en-US" w:eastAsia="zh-CN"/>
        </w:rPr>
      </w:pPr>
      <w:r w:rsidRPr="00946A4A">
        <w:rPr>
          <w:b/>
          <w:bCs/>
          <w:color w:val="800000"/>
          <w:lang w:val="en-US" w:eastAsia="zh-CN"/>
        </w:rPr>
        <w:t>public</w:t>
      </w:r>
      <w:r w:rsidRPr="00946A4A">
        <w:rPr>
          <w:color w:val="000000"/>
          <w:lang w:val="en-US" w:eastAsia="zh-CN"/>
        </w:rPr>
        <w:t xml:space="preserve"> </w:t>
      </w:r>
      <w:r w:rsidRPr="00946A4A">
        <w:rPr>
          <w:b/>
          <w:bCs/>
          <w:color w:val="800000"/>
          <w:lang w:val="en-US" w:eastAsia="zh-CN"/>
        </w:rPr>
        <w:t>class</w:t>
      </w:r>
      <w:r w:rsidRPr="00946A4A">
        <w:rPr>
          <w:color w:val="000000"/>
          <w:lang w:val="en-US" w:eastAsia="zh-CN"/>
        </w:rPr>
        <w:t xml:space="preserve"> ExerciceJFrameAvecPingPongBotsEtItis </w:t>
      </w:r>
      <w:r w:rsidRPr="00946A4A">
        <w:rPr>
          <w:b/>
          <w:bCs/>
          <w:color w:val="800000"/>
          <w:lang w:val="en-US" w:eastAsia="zh-CN"/>
        </w:rPr>
        <w:t>extends</w:t>
      </w:r>
      <w:r w:rsidRPr="00946A4A">
        <w:rPr>
          <w:color w:val="000000"/>
          <w:lang w:val="en-US" w:eastAsia="zh-CN"/>
        </w:rPr>
        <w:t xml:space="preserve"> JFrame </w:t>
      </w:r>
      <w:r w:rsidRPr="00946A4A">
        <w:rPr>
          <w:color w:val="800080"/>
          <w:lang w:val="en-US" w:eastAsia="zh-CN"/>
        </w:rPr>
        <w:t>{</w:t>
      </w:r>
    </w:p>
    <w:p w14:paraId="48B85BBC" w14:textId="77777777" w:rsidR="0001372D" w:rsidRPr="00946A4A" w:rsidRDefault="0001372D" w:rsidP="0001372D">
      <w:pPr>
        <w:pStyle w:val="Code"/>
        <w:rPr>
          <w:color w:val="000000"/>
          <w:lang w:val="en-US" w:eastAsia="zh-CN"/>
        </w:rPr>
      </w:pPr>
    </w:p>
    <w:p w14:paraId="63A41356" w14:textId="77777777" w:rsidR="0001372D" w:rsidRPr="0001372D" w:rsidRDefault="0001372D" w:rsidP="0001372D">
      <w:pPr>
        <w:pStyle w:val="Code"/>
        <w:rPr>
          <w:color w:val="000000"/>
          <w:lang w:eastAsia="zh-CN"/>
        </w:rPr>
      </w:pPr>
      <w:r w:rsidRPr="00946A4A">
        <w:rPr>
          <w:color w:val="000000"/>
          <w:lang w:val="en-US" w:eastAsia="zh-CN"/>
        </w:rPr>
        <w:t xml:space="preserve">  </w:t>
      </w:r>
      <w:r w:rsidRPr="0001372D">
        <w:rPr>
          <w:lang w:eastAsia="zh-CN"/>
        </w:rPr>
        <w:t>// Constantes pour la taille de la fenetre et du Bot</w:t>
      </w:r>
    </w:p>
    <w:p w14:paraId="2886B47E" w14:textId="77777777" w:rsidR="0001372D" w:rsidRPr="00946A4A" w:rsidRDefault="0001372D" w:rsidP="0001372D">
      <w:pPr>
        <w:pStyle w:val="Code"/>
        <w:rPr>
          <w:color w:val="000000"/>
          <w:lang w:val="en-US" w:eastAsia="zh-CN"/>
        </w:rPr>
      </w:pPr>
      <w:r w:rsidRPr="0001372D">
        <w:rPr>
          <w:color w:val="000000"/>
          <w:lang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LARGEURFENETRE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52C70EFA" w14:textId="77777777" w:rsidR="0001372D" w:rsidRPr="00946A4A" w:rsidRDefault="0001372D" w:rsidP="0001372D">
      <w:pPr>
        <w:pStyle w:val="Code"/>
        <w:rPr>
          <w:color w:val="000000"/>
          <w:lang w:val="en-US" w:eastAsia="zh-CN"/>
        </w:rPr>
      </w:pPr>
      <w:r w:rsidRPr="00946A4A">
        <w:rPr>
          <w:color w:val="000000"/>
          <w:lang w:val="en-US" w:eastAsia="zh-CN"/>
        </w:rPr>
        <w:t xml:space="preserve">  </w:t>
      </w:r>
      <w:r w:rsidRPr="00946A4A">
        <w:rPr>
          <w:b/>
          <w:bCs/>
          <w:color w:val="800000"/>
          <w:lang w:val="en-US" w:eastAsia="zh-CN"/>
        </w:rPr>
        <w:t>private</w:t>
      </w:r>
      <w:r w:rsidRPr="00946A4A">
        <w:rPr>
          <w:color w:val="000000"/>
          <w:lang w:val="en-US" w:eastAsia="zh-CN"/>
        </w:rPr>
        <w:t xml:space="preserve"> </w:t>
      </w:r>
      <w:r w:rsidRPr="00946A4A">
        <w:rPr>
          <w:b/>
          <w:bCs/>
          <w:color w:val="800000"/>
          <w:lang w:val="en-US" w:eastAsia="zh-CN"/>
        </w:rPr>
        <w:t>static</w:t>
      </w:r>
      <w:r w:rsidRPr="00946A4A">
        <w:rPr>
          <w:color w:val="000000"/>
          <w:lang w:val="en-US" w:eastAsia="zh-CN"/>
        </w:rPr>
        <w:t xml:space="preserve"> </w:t>
      </w:r>
      <w:r w:rsidRPr="00946A4A">
        <w:rPr>
          <w:b/>
          <w:bCs/>
          <w:color w:val="800000"/>
          <w:lang w:val="en-US" w:eastAsia="zh-CN"/>
        </w:rPr>
        <w:t>final</w:t>
      </w:r>
      <w:r w:rsidRPr="00946A4A">
        <w:rPr>
          <w:color w:val="000000"/>
          <w:lang w:val="en-US" w:eastAsia="zh-CN"/>
        </w:rPr>
        <w:t xml:space="preserve"> </w:t>
      </w:r>
      <w:r w:rsidRPr="00946A4A">
        <w:rPr>
          <w:color w:val="BB7977"/>
          <w:lang w:val="en-US" w:eastAsia="zh-CN"/>
        </w:rPr>
        <w:t>int</w:t>
      </w:r>
      <w:r w:rsidRPr="00946A4A">
        <w:rPr>
          <w:color w:val="000000"/>
          <w:lang w:val="en-US" w:eastAsia="zh-CN"/>
        </w:rPr>
        <w:t xml:space="preserve"> HAUTEURFENETRE </w:t>
      </w:r>
      <w:r w:rsidRPr="00946A4A">
        <w:rPr>
          <w:color w:val="808030"/>
          <w:lang w:val="en-US" w:eastAsia="zh-CN"/>
        </w:rPr>
        <w:t>=</w:t>
      </w:r>
      <w:r w:rsidRPr="00946A4A">
        <w:rPr>
          <w:color w:val="000000"/>
          <w:lang w:val="en-US" w:eastAsia="zh-CN"/>
        </w:rPr>
        <w:t xml:space="preserve"> </w:t>
      </w:r>
      <w:r w:rsidRPr="00946A4A">
        <w:rPr>
          <w:color w:val="008C00"/>
          <w:lang w:val="en-US" w:eastAsia="zh-CN"/>
        </w:rPr>
        <w:t>400</w:t>
      </w:r>
      <w:r w:rsidRPr="00946A4A">
        <w:rPr>
          <w:color w:val="800080"/>
          <w:lang w:val="en-US" w:eastAsia="zh-CN"/>
        </w:rPr>
        <w:t>;</w:t>
      </w:r>
    </w:p>
    <w:p w14:paraId="3996786B" w14:textId="77777777" w:rsidR="0001372D" w:rsidRPr="00946A4A" w:rsidRDefault="0001372D" w:rsidP="0001372D">
      <w:pPr>
        <w:pStyle w:val="Code"/>
        <w:rPr>
          <w:color w:val="000000"/>
          <w:lang w:val="en-US" w:eastAsia="zh-CN"/>
        </w:rPr>
      </w:pPr>
    </w:p>
    <w:p w14:paraId="5C96746A" w14:textId="77777777" w:rsidR="0001372D" w:rsidRPr="0001372D" w:rsidRDefault="0001372D" w:rsidP="0001372D">
      <w:pPr>
        <w:pStyle w:val="Code"/>
        <w:rPr>
          <w:color w:val="000000"/>
          <w:lang w:eastAsia="zh-CN"/>
        </w:rPr>
      </w:pPr>
      <w:r w:rsidRPr="00946A4A">
        <w:rPr>
          <w:color w:val="000000"/>
          <w:lang w:val="en-US" w:eastAsia="zh-CN"/>
        </w:rPr>
        <w:t xml:space="preserve">  </w:t>
      </w:r>
      <w:r w:rsidRPr="0001372D">
        <w:rPr>
          <w:lang w:eastAsia="zh-CN"/>
        </w:rPr>
        <w:t>// Tampon pour construire l'image avant d'afficher</w:t>
      </w:r>
    </w:p>
    <w:p w14:paraId="12FCF4A8" w14:textId="77777777" w:rsidR="0001372D" w:rsidRPr="0001372D" w:rsidRDefault="0001372D" w:rsidP="0001372D">
      <w:pPr>
        <w:pStyle w:val="Code"/>
        <w:rPr>
          <w:color w:val="000000"/>
          <w:lang w:eastAsia="zh-CN"/>
        </w:rPr>
      </w:pPr>
      <w:r w:rsidRPr="0001372D">
        <w:rPr>
          <w:color w:val="000000"/>
          <w:lang w:eastAsia="zh-CN"/>
        </w:rPr>
        <w:t xml:space="preserve">  Graphics tamponGraphics</w:t>
      </w:r>
      <w:r w:rsidRPr="0001372D">
        <w:rPr>
          <w:color w:val="800080"/>
          <w:lang w:eastAsia="zh-CN"/>
        </w:rPr>
        <w:t>;</w:t>
      </w:r>
    </w:p>
    <w:p w14:paraId="0D4284F6" w14:textId="77777777" w:rsidR="0001372D" w:rsidRPr="0001372D" w:rsidRDefault="0001372D" w:rsidP="0001372D">
      <w:pPr>
        <w:pStyle w:val="Code"/>
        <w:rPr>
          <w:color w:val="000000"/>
          <w:lang w:eastAsia="zh-CN"/>
        </w:rPr>
      </w:pPr>
      <w:r w:rsidRPr="0001372D">
        <w:rPr>
          <w:color w:val="000000"/>
          <w:lang w:eastAsia="zh-CN"/>
        </w:rPr>
        <w:t xml:space="preserve">  Image tamponImage</w:t>
      </w:r>
      <w:r w:rsidRPr="0001372D">
        <w:rPr>
          <w:color w:val="800080"/>
          <w:lang w:eastAsia="zh-CN"/>
        </w:rPr>
        <w:t>;</w:t>
      </w:r>
    </w:p>
    <w:p w14:paraId="4BF3801F" w14:textId="77777777" w:rsidR="0001372D" w:rsidRPr="0001372D" w:rsidRDefault="0001372D" w:rsidP="0001372D">
      <w:pPr>
        <w:pStyle w:val="Code"/>
        <w:rPr>
          <w:color w:val="000000"/>
          <w:lang w:eastAsia="zh-CN"/>
        </w:rPr>
      </w:pPr>
    </w:p>
    <w:p w14:paraId="57870C4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ExerciceJFrameAvecPingPongBotsEtItis</w:t>
      </w:r>
      <w:r w:rsidRPr="0001372D">
        <w:rPr>
          <w:color w:val="808030"/>
          <w:lang w:eastAsia="zh-CN"/>
        </w:rPr>
        <w:t>()</w:t>
      </w:r>
      <w:r w:rsidRPr="0001372D">
        <w:rPr>
          <w:color w:val="000000"/>
          <w:lang w:eastAsia="zh-CN"/>
        </w:rPr>
        <w:t xml:space="preserve"> </w:t>
      </w:r>
      <w:r w:rsidRPr="0001372D">
        <w:rPr>
          <w:color w:val="800080"/>
          <w:lang w:eastAsia="zh-CN"/>
        </w:rPr>
        <w:t>{</w:t>
      </w:r>
    </w:p>
    <w:p w14:paraId="72EF435A" w14:textId="77777777" w:rsidR="0001372D" w:rsidRPr="0001372D" w:rsidRDefault="0001372D" w:rsidP="0001372D">
      <w:pPr>
        <w:pStyle w:val="Code"/>
        <w:rPr>
          <w:color w:val="000000"/>
          <w:lang w:val="en-CA" w:eastAsia="zh-CN"/>
        </w:rPr>
      </w:pPr>
      <w:r w:rsidRPr="0001372D">
        <w:rPr>
          <w:color w:val="000000"/>
          <w:lang w:eastAsia="zh-CN"/>
        </w:rPr>
        <w:t xml:space="preserve">    </w:t>
      </w:r>
      <w:r w:rsidRPr="0001372D">
        <w:rPr>
          <w:b/>
          <w:bCs/>
          <w:color w:val="800000"/>
          <w:lang w:val="en-CA" w:eastAsia="zh-CN"/>
        </w:rPr>
        <w:t>super</w:t>
      </w:r>
      <w:r w:rsidRPr="0001372D">
        <w:rPr>
          <w:color w:val="808030"/>
          <w:lang w:val="en-CA" w:eastAsia="zh-CN"/>
        </w:rPr>
        <w:t>(</w:t>
      </w:r>
      <w:r w:rsidRPr="0001372D">
        <w:rPr>
          <w:color w:val="0000E6"/>
          <w:lang w:val="en-CA" w:eastAsia="zh-CN"/>
        </w:rPr>
        <w:t>"Ping pong Bots et Itis"</w:t>
      </w:r>
      <w:r w:rsidRPr="0001372D">
        <w:rPr>
          <w:color w:val="808030"/>
          <w:lang w:val="en-CA" w:eastAsia="zh-CN"/>
        </w:rPr>
        <w:t>)</w:t>
      </w:r>
      <w:r w:rsidRPr="0001372D">
        <w:rPr>
          <w:color w:val="800080"/>
          <w:lang w:val="en-CA" w:eastAsia="zh-CN"/>
        </w:rPr>
        <w:t>;</w:t>
      </w:r>
    </w:p>
    <w:p w14:paraId="5FF7D70B"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setDefaultCloseOperation</w:t>
      </w:r>
      <w:r w:rsidRPr="0001372D">
        <w:rPr>
          <w:color w:val="808030"/>
          <w:lang w:val="en-CA" w:eastAsia="zh-CN"/>
        </w:rPr>
        <w:t>(</w:t>
      </w:r>
      <w:r w:rsidRPr="0001372D">
        <w:rPr>
          <w:color w:val="000000"/>
          <w:lang w:val="en-CA" w:eastAsia="zh-CN"/>
        </w:rPr>
        <w:t>EXIT_ON_CLOSE</w:t>
      </w:r>
      <w:r w:rsidRPr="0001372D">
        <w:rPr>
          <w:color w:val="808030"/>
          <w:lang w:val="en-CA" w:eastAsia="zh-CN"/>
        </w:rPr>
        <w:t>)</w:t>
      </w:r>
      <w:r w:rsidRPr="0001372D">
        <w:rPr>
          <w:color w:val="800080"/>
          <w:lang w:val="en-CA" w:eastAsia="zh-CN"/>
        </w:rPr>
        <w:t>;</w:t>
      </w:r>
    </w:p>
    <w:p w14:paraId="4201AADF"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setSize</w:t>
      </w:r>
      <w:r w:rsidRPr="0001372D">
        <w:rPr>
          <w:color w:val="808030"/>
          <w:lang w:val="en-CA" w:eastAsia="zh-CN"/>
        </w:rPr>
        <w:t>(</w:t>
      </w:r>
      <w:r w:rsidRPr="0001372D">
        <w:rPr>
          <w:color w:val="000000"/>
          <w:lang w:val="en-CA" w:eastAsia="zh-CN"/>
        </w:rPr>
        <w:t>LARGEURFENETRE</w:t>
      </w:r>
      <w:r w:rsidRPr="0001372D">
        <w:rPr>
          <w:color w:val="808030"/>
          <w:lang w:val="en-CA" w:eastAsia="zh-CN"/>
        </w:rPr>
        <w:t>,</w:t>
      </w:r>
      <w:r w:rsidRPr="0001372D">
        <w:rPr>
          <w:color w:val="000000"/>
          <w:lang w:val="en-CA" w:eastAsia="zh-CN"/>
        </w:rPr>
        <w:t xml:space="preserve"> HAUTEURFENETRE</w:t>
      </w:r>
      <w:r w:rsidRPr="0001372D">
        <w:rPr>
          <w:color w:val="808030"/>
          <w:lang w:val="en-CA" w:eastAsia="zh-CN"/>
        </w:rPr>
        <w:t>)</w:t>
      </w:r>
      <w:r w:rsidRPr="0001372D">
        <w:rPr>
          <w:color w:val="800080"/>
          <w:lang w:val="en-CA" w:eastAsia="zh-CN"/>
        </w:rPr>
        <w:t>;</w:t>
      </w:r>
    </w:p>
    <w:p w14:paraId="5504F9BD"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000000"/>
          <w:lang w:val="en-CA" w:eastAsia="zh-CN"/>
        </w:rPr>
        <w:t>setVisible</w:t>
      </w:r>
      <w:r w:rsidRPr="0001372D">
        <w:rPr>
          <w:color w:val="808030"/>
          <w:lang w:val="en-CA" w:eastAsia="zh-CN"/>
        </w:rPr>
        <w:t>(</w:t>
      </w:r>
      <w:r w:rsidRPr="0001372D">
        <w:rPr>
          <w:b/>
          <w:bCs/>
          <w:color w:val="800000"/>
          <w:lang w:val="en-CA" w:eastAsia="zh-CN"/>
        </w:rPr>
        <w:t>true</w:t>
      </w:r>
      <w:r w:rsidRPr="0001372D">
        <w:rPr>
          <w:color w:val="808030"/>
          <w:lang w:val="en-CA" w:eastAsia="zh-CN"/>
        </w:rPr>
        <w:t>)</w:t>
      </w:r>
      <w:r w:rsidRPr="0001372D">
        <w:rPr>
          <w:color w:val="800080"/>
          <w:lang w:val="en-CA" w:eastAsia="zh-CN"/>
        </w:rPr>
        <w:t>;</w:t>
      </w:r>
    </w:p>
    <w:p w14:paraId="3AEDA180" w14:textId="77777777" w:rsidR="0001372D" w:rsidRPr="0001372D" w:rsidRDefault="0001372D" w:rsidP="0001372D">
      <w:pPr>
        <w:pStyle w:val="Code"/>
        <w:rPr>
          <w:color w:val="000000"/>
          <w:lang w:eastAsia="zh-CN"/>
        </w:rPr>
      </w:pPr>
      <w:r w:rsidRPr="0001372D">
        <w:rPr>
          <w:color w:val="000000"/>
          <w:lang w:val="en-CA" w:eastAsia="zh-CN"/>
        </w:rPr>
        <w:t xml:space="preserve">  </w:t>
      </w:r>
      <w:r w:rsidRPr="0001372D">
        <w:rPr>
          <w:color w:val="800080"/>
          <w:lang w:eastAsia="zh-CN"/>
        </w:rPr>
        <w:t>}</w:t>
      </w:r>
    </w:p>
    <w:p w14:paraId="49597D2C" w14:textId="77777777" w:rsidR="0001372D" w:rsidRPr="0001372D" w:rsidRDefault="0001372D" w:rsidP="0001372D">
      <w:pPr>
        <w:pStyle w:val="Code"/>
        <w:rPr>
          <w:color w:val="000000"/>
          <w:lang w:eastAsia="zh-CN"/>
        </w:rPr>
      </w:pPr>
    </w:p>
    <w:p w14:paraId="0923DA6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Bot dans un objet Graphics g</w:t>
      </w:r>
    </w:p>
    <w:p w14:paraId="3F7D631A"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84FA833"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paintBot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2F47881"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green</w:t>
      </w:r>
      <w:r w:rsidRPr="0001372D">
        <w:rPr>
          <w:color w:val="808030"/>
          <w:lang w:eastAsia="zh-CN"/>
        </w:rPr>
        <w:t>)</w:t>
      </w:r>
      <w:r w:rsidRPr="0001372D">
        <w:rPr>
          <w:color w:val="800080"/>
          <w:lang w:eastAsia="zh-CN"/>
        </w:rPr>
        <w:t>;</w:t>
      </w:r>
    </w:p>
    <w:p w14:paraId="67BFCDBE"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t</w:t>
      </w:r>
      <w:r w:rsidRPr="0001372D">
        <w:rPr>
          <w:lang w:val="en-CA" w:eastAsia="zh-CN"/>
        </w:rPr>
        <w:t>�</w:t>
      </w:r>
      <w:r w:rsidRPr="0001372D">
        <w:rPr>
          <w:lang w:eastAsia="zh-CN"/>
        </w:rPr>
        <w:t>te</w:t>
      </w:r>
    </w:p>
    <w:p w14:paraId="4444ECE8" w14:textId="77777777" w:rsidR="0001372D" w:rsidRPr="0001372D" w:rsidRDefault="0001372D" w:rsidP="0001372D">
      <w:pPr>
        <w:pStyle w:val="Code"/>
        <w:rPr>
          <w:color w:val="000000"/>
          <w:lang w:eastAsia="zh-CN"/>
        </w:rPr>
      </w:pPr>
    </w:p>
    <w:p w14:paraId="234155ED"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1C8A302E"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gauche</w:t>
      </w:r>
    </w:p>
    <w:p w14:paraId="7C670855"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p>
    <w:p w14:paraId="17B7AADA"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7C223E57" w14:textId="77777777" w:rsidR="0001372D" w:rsidRPr="0001372D" w:rsidRDefault="0001372D" w:rsidP="0001372D">
      <w:pPr>
        <w:pStyle w:val="Code"/>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48BE84F1" w14:textId="77777777" w:rsidR="0001372D" w:rsidRPr="0001372D" w:rsidRDefault="0001372D" w:rsidP="0001372D">
      <w:pPr>
        <w:pStyle w:val="Code"/>
        <w:rPr>
          <w:color w:val="000000"/>
          <w:lang w:eastAsia="zh-CN"/>
        </w:rPr>
      </w:pP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10</w:t>
      </w:r>
      <w:r w:rsidRPr="0001372D">
        <w:rPr>
          <w:color w:val="808030"/>
          <w:lang w:eastAsia="zh-CN"/>
        </w:rPr>
        <w:t>,</w:t>
      </w:r>
    </w:p>
    <w:p w14:paraId="4FFEFCC6" w14:textId="77777777" w:rsidR="0001372D" w:rsidRPr="0001372D" w:rsidRDefault="0001372D" w:rsidP="0001372D">
      <w:pPr>
        <w:pStyle w:val="Code"/>
        <w:rPr>
          <w:color w:val="000000"/>
          <w:lang w:eastAsia="zh-CN"/>
        </w:rPr>
      </w:pP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20</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L'oeil droit</w:t>
      </w:r>
    </w:p>
    <w:p w14:paraId="04340F00"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p>
    <w:p w14:paraId="5C302906"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3EA2A398" w14:textId="77777777" w:rsidR="0001372D" w:rsidRPr="0001372D" w:rsidRDefault="0001372D" w:rsidP="0001372D">
      <w:pPr>
        <w:pStyle w:val="Code"/>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p>
    <w:p w14:paraId="006AE4F3" w14:textId="77777777" w:rsidR="0001372D" w:rsidRPr="0001372D" w:rsidRDefault="0001372D" w:rsidP="0001372D">
      <w:pPr>
        <w:pStyle w:val="Code"/>
        <w:rPr>
          <w:color w:val="000000"/>
          <w:lang w:eastAsia="zh-CN"/>
        </w:rPr>
      </w:pP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p>
    <w:p w14:paraId="1FDDF2E1" w14:textId="77777777" w:rsidR="0001372D" w:rsidRPr="0001372D" w:rsidRDefault="0001372D" w:rsidP="0001372D">
      <w:pPr>
        <w:pStyle w:val="Code"/>
        <w:rPr>
          <w:color w:val="000000"/>
          <w:lang w:eastAsia="zh-CN"/>
        </w:rPr>
      </w:pP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La bouche</w:t>
      </w:r>
    </w:p>
    <w:p w14:paraId="20BB68D9" w14:textId="77777777" w:rsidR="0001372D" w:rsidRPr="0001372D" w:rsidRDefault="0001372D" w:rsidP="0001372D">
      <w:pPr>
        <w:pStyle w:val="Code"/>
        <w:rPr>
          <w:color w:val="000000"/>
          <w:lang w:eastAsia="zh-CN"/>
        </w:rPr>
      </w:pPr>
    </w:p>
    <w:p w14:paraId="50B21A45"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red</w:t>
      </w:r>
      <w:r w:rsidRPr="0001372D">
        <w:rPr>
          <w:color w:val="808030"/>
          <w:lang w:eastAsia="zh-CN"/>
        </w:rPr>
        <w:t>)</w:t>
      </w:r>
      <w:r w:rsidRPr="0001372D">
        <w:rPr>
          <w:color w:val="800080"/>
          <w:lang w:eastAsia="zh-CN"/>
        </w:rPr>
        <w:t>;</w:t>
      </w:r>
    </w:p>
    <w:p w14:paraId="5BA6AB8F"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fillRect</w:t>
      </w:r>
      <w:r w:rsidRPr="0001372D">
        <w:rPr>
          <w:color w:val="808030"/>
          <w:lang w:eastAsia="zh-CN"/>
        </w:rPr>
        <w:t>(</w:t>
      </w:r>
      <w:r w:rsidRPr="0001372D">
        <w:rPr>
          <w:color w:val="000000"/>
          <w:lang w:eastAsia="zh-CN"/>
        </w:rPr>
        <w:t>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000000"/>
          <w:lang w:eastAsia="zh-CN"/>
        </w:rPr>
        <w:t xml:space="preserve"> largeur</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8030"/>
          <w:lang w:eastAsia="zh-CN"/>
        </w:rPr>
        <w:t>)</w:t>
      </w:r>
      <w:r w:rsidRPr="0001372D">
        <w:rPr>
          <w:color w:val="800080"/>
          <w:lang w:eastAsia="zh-CN"/>
        </w:rPr>
        <w:t>;</w:t>
      </w:r>
      <w:r w:rsidRPr="0001372D">
        <w:rPr>
          <w:color w:val="000000"/>
          <w:lang w:eastAsia="zh-CN"/>
        </w:rPr>
        <w:t xml:space="preserve"> </w:t>
      </w:r>
      <w:r w:rsidRPr="0001372D">
        <w:rPr>
          <w:lang w:eastAsia="zh-CN"/>
        </w:rPr>
        <w:t>// Le corps</w:t>
      </w:r>
    </w:p>
    <w:p w14:paraId="2410710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800080"/>
          <w:lang w:eastAsia="zh-CN"/>
        </w:rPr>
        <w:t>}</w:t>
      </w:r>
    </w:p>
    <w:p w14:paraId="25CDF357" w14:textId="77777777" w:rsidR="0001372D" w:rsidRPr="0001372D" w:rsidRDefault="0001372D" w:rsidP="0001372D">
      <w:pPr>
        <w:pStyle w:val="Code"/>
        <w:rPr>
          <w:color w:val="000000"/>
          <w:lang w:eastAsia="zh-CN"/>
        </w:rPr>
      </w:pPr>
    </w:p>
    <w:p w14:paraId="68FD0E7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Iti dans un objet Graphics g</w:t>
      </w:r>
    </w:p>
    <w:p w14:paraId="4F21F953"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6566C12A"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Iti dans un objet Graphics g</w:t>
      </w:r>
    </w:p>
    <w:p w14:paraId="320D443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41FE072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Méthode qui dessine un Iti dans un objet Graphics g</w:t>
      </w:r>
    </w:p>
    <w:p w14:paraId="49647C7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à l'échelle dans un rectangle englobant de paramètres x,y,largeur,hauteur</w:t>
      </w:r>
    </w:p>
    <w:p w14:paraId="2F06D3C4"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b/>
          <w:bCs/>
          <w:color w:val="800000"/>
          <w:lang w:eastAsia="zh-CN"/>
        </w:rPr>
        <w:t>static</w:t>
      </w:r>
      <w:r w:rsidRPr="0001372D">
        <w:rPr>
          <w:color w:val="000000"/>
          <w:lang w:eastAsia="zh-CN"/>
        </w:rPr>
        <w:t xml:space="preserve"> </w:t>
      </w:r>
      <w:r w:rsidRPr="0001372D">
        <w:rPr>
          <w:color w:val="BB7977"/>
          <w:lang w:eastAsia="zh-CN"/>
        </w:rPr>
        <w:t>void</w:t>
      </w:r>
      <w:r w:rsidRPr="0001372D">
        <w:rPr>
          <w:color w:val="000000"/>
          <w:lang w:eastAsia="zh-CN"/>
        </w:rPr>
        <w:t xml:space="preserve"> paintIti</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x</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y</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largeur</w:t>
      </w:r>
      <w:r w:rsidRPr="0001372D">
        <w:rPr>
          <w:color w:val="808030"/>
          <w:lang w:eastAsia="zh-CN"/>
        </w:rPr>
        <w:t>,</w:t>
      </w:r>
      <w:r w:rsidRPr="0001372D">
        <w:rPr>
          <w:color w:val="000000"/>
          <w:lang w:eastAsia="zh-CN"/>
        </w:rPr>
        <w:t xml:space="preserve"> </w:t>
      </w:r>
      <w:r w:rsidRPr="0001372D">
        <w:rPr>
          <w:color w:val="BB7977"/>
          <w:lang w:eastAsia="zh-CN"/>
        </w:rPr>
        <w:t>int</w:t>
      </w:r>
      <w:r w:rsidRPr="0001372D">
        <w:rPr>
          <w:color w:val="000000"/>
          <w:lang w:eastAsia="zh-CN"/>
        </w:rPr>
        <w:t xml:space="preserve"> hauteur</w:t>
      </w:r>
      <w:r w:rsidRPr="0001372D">
        <w:rPr>
          <w:color w:val="808030"/>
          <w:lang w:eastAsia="zh-CN"/>
        </w:rPr>
        <w:t>)</w:t>
      </w:r>
      <w:r w:rsidRPr="0001372D">
        <w:rPr>
          <w:color w:val="000000"/>
          <w:lang w:eastAsia="zh-CN"/>
        </w:rPr>
        <w:t xml:space="preserve"> </w:t>
      </w:r>
      <w:r w:rsidRPr="0001372D">
        <w:rPr>
          <w:color w:val="800080"/>
          <w:lang w:eastAsia="zh-CN"/>
        </w:rPr>
        <w:t>{</w:t>
      </w:r>
    </w:p>
    <w:p w14:paraId="33F6E27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Coordonnées du milieu du rectangle englobant pour faciliter les calculs</w:t>
      </w:r>
    </w:p>
    <w:p w14:paraId="2159D388"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milieux </w:t>
      </w:r>
      <w:r w:rsidRPr="0001372D">
        <w:rPr>
          <w:color w:val="808030"/>
          <w:lang w:eastAsia="zh-CN"/>
        </w:rPr>
        <w:t>=</w:t>
      </w:r>
      <w:r w:rsidRPr="0001372D">
        <w:rPr>
          <w:color w:val="000000"/>
          <w:lang w:eastAsia="zh-CN"/>
        </w:rPr>
        <w:t xml:space="preserve"> 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0E14D104"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milieuy </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w:t>
      </w:r>
      <w:r w:rsidRPr="0001372D">
        <w:rPr>
          <w:color w:val="800080"/>
          <w:lang w:eastAsia="zh-CN"/>
        </w:rPr>
        <w:t>;</w:t>
      </w:r>
    </w:p>
    <w:p w14:paraId="4FA33A4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La tête</w:t>
      </w:r>
    </w:p>
    <w:p w14:paraId="4400907C"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pink</w:t>
      </w:r>
      <w:r w:rsidRPr="0001372D">
        <w:rPr>
          <w:color w:val="808030"/>
          <w:lang w:eastAsia="zh-CN"/>
        </w:rPr>
        <w:t>)</w:t>
      </w:r>
      <w:r w:rsidRPr="0001372D">
        <w:rPr>
          <w:color w:val="800080"/>
          <w:lang w:eastAsia="zh-CN"/>
        </w:rPr>
        <w:t>;</w:t>
      </w:r>
    </w:p>
    <w:p w14:paraId="64B3D031"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6146DE43" w14:textId="77777777" w:rsidR="0001372D" w:rsidRPr="0001372D" w:rsidRDefault="0001372D" w:rsidP="0001372D">
      <w:pPr>
        <w:pStyle w:val="Code"/>
        <w:rPr>
          <w:color w:val="000000"/>
          <w:lang w:eastAsia="zh-CN"/>
        </w:rPr>
      </w:pPr>
      <w:r w:rsidRPr="0001372D">
        <w:rPr>
          <w:color w:val="000000"/>
          <w:lang w:eastAsia="zh-CN"/>
        </w:rPr>
        <w:lastRenderedPageBreak/>
        <w:t xml:space="preserve">    </w:t>
      </w:r>
      <w:r w:rsidRPr="0001372D">
        <w:rPr>
          <w:lang w:eastAsia="zh-CN"/>
        </w:rPr>
        <w:t>// Le sourire</w:t>
      </w:r>
    </w:p>
    <w:p w14:paraId="76C990D8"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setColor</w:t>
      </w:r>
      <w:r w:rsidRPr="0001372D">
        <w:rPr>
          <w:color w:val="808030"/>
          <w:lang w:eastAsia="zh-CN"/>
        </w:rPr>
        <w:t>(</w:t>
      </w:r>
      <w:r w:rsidRPr="0001372D">
        <w:rPr>
          <w:color w:val="000000"/>
          <w:lang w:eastAsia="zh-CN"/>
        </w:rPr>
        <w:t>Color</w:t>
      </w:r>
      <w:r w:rsidRPr="0001372D">
        <w:rPr>
          <w:color w:val="808030"/>
          <w:lang w:eastAsia="zh-CN"/>
        </w:rPr>
        <w:t>.</w:t>
      </w:r>
      <w:r w:rsidRPr="0001372D">
        <w:rPr>
          <w:color w:val="000000"/>
          <w:lang w:eastAsia="zh-CN"/>
        </w:rPr>
        <w:t>black</w:t>
      </w:r>
      <w:r w:rsidRPr="0001372D">
        <w:rPr>
          <w:color w:val="808030"/>
          <w:lang w:eastAsia="zh-CN"/>
        </w:rPr>
        <w:t>)</w:t>
      </w:r>
      <w:r w:rsidRPr="0001372D">
        <w:rPr>
          <w:color w:val="800080"/>
          <w:lang w:eastAsia="zh-CN"/>
        </w:rPr>
        <w:t>;</w:t>
      </w:r>
    </w:p>
    <w:p w14:paraId="2DC6ACE0"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drawArc</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125</w:t>
      </w:r>
      <w:r w:rsidRPr="0001372D">
        <w:rPr>
          <w:color w:val="808030"/>
          <w:lang w:eastAsia="zh-CN"/>
        </w:rPr>
        <w:t>,</w:t>
      </w:r>
      <w:r w:rsidRPr="0001372D">
        <w:rPr>
          <w:color w:val="000000"/>
          <w:lang w:eastAsia="zh-CN"/>
        </w:rPr>
        <w:t xml:space="preserve"> </w:t>
      </w:r>
      <w:r w:rsidRPr="0001372D">
        <w:rPr>
          <w:color w:val="008C00"/>
          <w:lang w:eastAsia="zh-CN"/>
        </w:rPr>
        <w:t>70</w:t>
      </w:r>
      <w:r w:rsidRPr="0001372D">
        <w:rPr>
          <w:color w:val="808030"/>
          <w:lang w:eastAsia="zh-CN"/>
        </w:rPr>
        <w:t>)</w:t>
      </w:r>
      <w:r w:rsidRPr="0001372D">
        <w:rPr>
          <w:color w:val="800080"/>
          <w:lang w:eastAsia="zh-CN"/>
        </w:rPr>
        <w:t>;</w:t>
      </w:r>
    </w:p>
    <w:p w14:paraId="39E2D156"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Les yeux</w:t>
      </w:r>
    </w:p>
    <w:p w14:paraId="4D85A06A"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A67E9FD"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fillOval</w:t>
      </w:r>
      <w:r w:rsidRPr="0001372D">
        <w:rPr>
          <w:color w:val="808030"/>
          <w:lang w:eastAsia="zh-CN"/>
        </w:rPr>
        <w:t>(</w:t>
      </w:r>
      <w:r w:rsidRPr="0001372D">
        <w:rPr>
          <w:color w:val="000000"/>
          <w:lang w:eastAsia="zh-CN"/>
        </w:rPr>
        <w:t xml:space="preserve">milieux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8</w:t>
      </w:r>
      <w:r w:rsidRPr="0001372D">
        <w:rPr>
          <w:color w:val="000000"/>
          <w:lang w:eastAsia="zh-CN"/>
        </w:rPr>
        <w:t xml:space="preserve">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12</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24</w:t>
      </w:r>
      <w:r w:rsidRPr="0001372D">
        <w:rPr>
          <w:color w:val="808030"/>
          <w:lang w:eastAsia="zh-CN"/>
        </w:rPr>
        <w:t>)</w:t>
      </w:r>
      <w:r w:rsidRPr="0001372D">
        <w:rPr>
          <w:color w:val="800080"/>
          <w:lang w:eastAsia="zh-CN"/>
        </w:rPr>
        <w:t>;</w:t>
      </w:r>
    </w:p>
    <w:p w14:paraId="1F883C78"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 corps</w:t>
      </w:r>
    </w:p>
    <w:p w14:paraId="48848BDA"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1FF6163F"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Les bras</w:t>
      </w:r>
    </w:p>
    <w:p w14:paraId="3EC01F84"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6B85E05E"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milieuy</w:t>
      </w:r>
      <w:r w:rsidRPr="0001372D">
        <w:rPr>
          <w:color w:val="808030"/>
          <w:lang w:eastAsia="zh-CN"/>
        </w:rPr>
        <w:t>)</w:t>
      </w:r>
      <w:r w:rsidRPr="0001372D">
        <w:rPr>
          <w:color w:val="800080"/>
          <w:lang w:eastAsia="zh-CN"/>
        </w:rPr>
        <w:t>;</w:t>
      </w:r>
    </w:p>
    <w:p w14:paraId="09FD790D"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lang w:eastAsia="zh-CN"/>
        </w:rPr>
        <w:t>// Les jambes</w:t>
      </w:r>
    </w:p>
    <w:p w14:paraId="5C19A7C9"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5F46AF79" w14:textId="77777777" w:rsidR="0001372D" w:rsidRPr="0001372D" w:rsidRDefault="0001372D" w:rsidP="0001372D">
      <w:pPr>
        <w:pStyle w:val="Code"/>
        <w:rPr>
          <w:color w:val="000000"/>
          <w:lang w:eastAsia="zh-CN"/>
        </w:rPr>
      </w:pPr>
      <w:r w:rsidRPr="0001372D">
        <w:rPr>
          <w:color w:val="000000"/>
          <w:lang w:eastAsia="zh-CN"/>
        </w:rPr>
        <w:t xml:space="preserve">    g</w:t>
      </w:r>
      <w:r w:rsidRPr="0001372D">
        <w:rPr>
          <w:color w:val="808030"/>
          <w:lang w:eastAsia="zh-CN"/>
        </w:rPr>
        <w:t>.</w:t>
      </w:r>
      <w:r w:rsidRPr="0001372D">
        <w:rPr>
          <w:color w:val="000000"/>
          <w:lang w:eastAsia="zh-CN"/>
        </w:rPr>
        <w:t>drawLine</w:t>
      </w:r>
      <w:r w:rsidRPr="0001372D">
        <w:rPr>
          <w:color w:val="808030"/>
          <w:lang w:eastAsia="zh-CN"/>
        </w:rPr>
        <w:t>(</w:t>
      </w:r>
      <w:r w:rsidRPr="0001372D">
        <w:rPr>
          <w:color w:val="000000"/>
          <w:lang w:eastAsia="zh-CN"/>
        </w:rPr>
        <w:t xml:space="preserve">x </w:t>
      </w:r>
      <w:r w:rsidRPr="0001372D">
        <w:rPr>
          <w:color w:val="808030"/>
          <w:lang w:eastAsia="zh-CN"/>
        </w:rPr>
        <w:t>+</w:t>
      </w:r>
      <w:r w:rsidRPr="0001372D">
        <w:rPr>
          <w:color w:val="000000"/>
          <w:lang w:eastAsia="zh-CN"/>
        </w:rPr>
        <w:t xml:space="preserve"> largeur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1</w:t>
      </w:r>
      <w:r w:rsidRPr="0001372D">
        <w:rPr>
          <w:color w:val="808030"/>
          <w:lang w:eastAsia="zh-CN"/>
        </w:rPr>
        <w:t>,</w:t>
      </w:r>
      <w:r w:rsidRPr="0001372D">
        <w:rPr>
          <w:color w:val="000000"/>
          <w:lang w:eastAsia="zh-CN"/>
        </w:rPr>
        <w:t xml:space="preserve"> milieux</w:t>
      </w:r>
      <w:r w:rsidRPr="0001372D">
        <w:rPr>
          <w:color w:val="808030"/>
          <w:lang w:eastAsia="zh-CN"/>
        </w:rPr>
        <w:t>,</w:t>
      </w:r>
      <w:r w:rsidRPr="0001372D">
        <w:rPr>
          <w:color w:val="000000"/>
          <w:lang w:eastAsia="zh-CN"/>
        </w:rPr>
        <w:t xml:space="preserve"> y </w:t>
      </w:r>
      <w:r w:rsidRPr="0001372D">
        <w:rPr>
          <w:color w:val="808030"/>
          <w:lang w:eastAsia="zh-CN"/>
        </w:rPr>
        <w:t>+</w:t>
      </w:r>
      <w:r w:rsidRPr="0001372D">
        <w:rPr>
          <w:color w:val="000000"/>
          <w:lang w:eastAsia="zh-CN"/>
        </w:rPr>
        <w:t xml:space="preserve"> hauteur </w:t>
      </w:r>
      <w:r w:rsidRPr="0001372D">
        <w:rPr>
          <w:color w:val="808030"/>
          <w:lang w:eastAsia="zh-CN"/>
        </w:rPr>
        <w:t>*</w:t>
      </w:r>
      <w:r w:rsidRPr="0001372D">
        <w:rPr>
          <w:color w:val="000000"/>
          <w:lang w:eastAsia="zh-CN"/>
        </w:rPr>
        <w:t xml:space="preserve"> </w:t>
      </w:r>
      <w:r w:rsidRPr="0001372D">
        <w:rPr>
          <w:color w:val="008C00"/>
          <w:lang w:eastAsia="zh-CN"/>
        </w:rPr>
        <w:t>3</w:t>
      </w:r>
      <w:r w:rsidRPr="0001372D">
        <w:rPr>
          <w:color w:val="000000"/>
          <w:lang w:eastAsia="zh-CN"/>
        </w:rPr>
        <w:t xml:space="preserve"> </w:t>
      </w:r>
      <w:r w:rsidRPr="0001372D">
        <w:rPr>
          <w:color w:val="808030"/>
          <w:lang w:eastAsia="zh-CN"/>
        </w:rPr>
        <w:t>/</w:t>
      </w:r>
      <w:r w:rsidRPr="0001372D">
        <w:rPr>
          <w:color w:val="000000"/>
          <w:lang w:eastAsia="zh-CN"/>
        </w:rPr>
        <w:t xml:space="preserve"> </w:t>
      </w:r>
      <w:r w:rsidRPr="0001372D">
        <w:rPr>
          <w:color w:val="008C00"/>
          <w:lang w:eastAsia="zh-CN"/>
        </w:rPr>
        <w:t>4</w:t>
      </w:r>
      <w:r w:rsidRPr="0001372D">
        <w:rPr>
          <w:color w:val="808030"/>
          <w:lang w:eastAsia="zh-CN"/>
        </w:rPr>
        <w:t>)</w:t>
      </w:r>
      <w:r w:rsidRPr="0001372D">
        <w:rPr>
          <w:color w:val="800080"/>
          <w:lang w:eastAsia="zh-CN"/>
        </w:rPr>
        <w:t>;</w:t>
      </w:r>
    </w:p>
    <w:p w14:paraId="35C68C8D"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800080"/>
          <w:lang w:eastAsia="zh-CN"/>
        </w:rPr>
        <w:t>}</w:t>
      </w:r>
    </w:p>
    <w:p w14:paraId="1D0ABDAA" w14:textId="77777777" w:rsidR="0001372D" w:rsidRPr="0001372D" w:rsidRDefault="0001372D" w:rsidP="0001372D">
      <w:pPr>
        <w:pStyle w:val="Code"/>
        <w:rPr>
          <w:color w:val="000000"/>
          <w:lang w:eastAsia="zh-CN"/>
        </w:rPr>
      </w:pPr>
    </w:p>
    <w:p w14:paraId="401ADE53"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public</w:t>
      </w:r>
      <w:r w:rsidRPr="0001372D">
        <w:rPr>
          <w:color w:val="000000"/>
          <w:lang w:eastAsia="zh-CN"/>
        </w:rPr>
        <w:t xml:space="preserve"> </w:t>
      </w:r>
      <w:r w:rsidRPr="0001372D">
        <w:rPr>
          <w:color w:val="BB7977"/>
          <w:lang w:eastAsia="zh-CN"/>
        </w:rPr>
        <w:t>void</w:t>
      </w:r>
      <w:r w:rsidRPr="0001372D">
        <w:rPr>
          <w:color w:val="000000"/>
          <w:lang w:eastAsia="zh-CN"/>
        </w:rPr>
        <w:t xml:space="preserve"> paint</w:t>
      </w:r>
      <w:r w:rsidRPr="0001372D">
        <w:rPr>
          <w:color w:val="808030"/>
          <w:lang w:eastAsia="zh-CN"/>
        </w:rPr>
        <w:t>(</w:t>
      </w:r>
      <w:r w:rsidRPr="0001372D">
        <w:rPr>
          <w:color w:val="000000"/>
          <w:lang w:eastAsia="zh-CN"/>
        </w:rPr>
        <w:t>Graphics g</w:t>
      </w:r>
      <w:r w:rsidRPr="0001372D">
        <w:rPr>
          <w:color w:val="808030"/>
          <w:lang w:eastAsia="zh-CN"/>
        </w:rPr>
        <w:t>)</w:t>
      </w:r>
      <w:r w:rsidRPr="0001372D">
        <w:rPr>
          <w:color w:val="000000"/>
          <w:lang w:eastAsia="zh-CN"/>
        </w:rPr>
        <w:t xml:space="preserve"> </w:t>
      </w:r>
      <w:r w:rsidRPr="0001372D">
        <w:rPr>
          <w:color w:val="800080"/>
          <w:lang w:eastAsia="zh-CN"/>
        </w:rPr>
        <w:t>{</w:t>
      </w:r>
    </w:p>
    <w:p w14:paraId="61CFFF80"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b/>
          <w:bCs/>
          <w:color w:val="800000"/>
          <w:lang w:eastAsia="zh-CN"/>
        </w:rPr>
        <w:t>super</w:t>
      </w:r>
      <w:r w:rsidRPr="0001372D">
        <w:rPr>
          <w:color w:val="808030"/>
          <w:lang w:eastAsia="zh-CN"/>
        </w:rPr>
        <w:t>.</w:t>
      </w:r>
      <w:r w:rsidRPr="0001372D">
        <w:rPr>
          <w:color w:val="000000"/>
          <w:lang w:eastAsia="zh-CN"/>
        </w:rPr>
        <w:t>paint</w:t>
      </w:r>
      <w:r w:rsidRPr="0001372D">
        <w:rPr>
          <w:color w:val="808030"/>
          <w:lang w:eastAsia="zh-CN"/>
        </w:rPr>
        <w:t>(</w:t>
      </w:r>
      <w:r w:rsidRPr="0001372D">
        <w:rPr>
          <w:color w:val="000000"/>
          <w:lang w:eastAsia="zh-CN"/>
        </w:rPr>
        <w:t>g</w:t>
      </w:r>
      <w:r w:rsidRPr="0001372D">
        <w:rPr>
          <w:color w:val="808030"/>
          <w:lang w:eastAsia="zh-CN"/>
        </w:rPr>
        <w:t>)</w:t>
      </w:r>
      <w:r w:rsidRPr="0001372D">
        <w:rPr>
          <w:color w:val="800080"/>
          <w:lang w:eastAsia="zh-CN"/>
        </w:rPr>
        <w:t>;</w:t>
      </w:r>
    </w:p>
    <w:p w14:paraId="0389BA2E" w14:textId="77777777" w:rsidR="0001372D" w:rsidRPr="0001372D" w:rsidRDefault="0001372D" w:rsidP="0001372D">
      <w:pPr>
        <w:pStyle w:val="Code"/>
        <w:rPr>
          <w:color w:val="000000"/>
          <w:lang w:eastAsia="zh-CN"/>
        </w:rPr>
      </w:pPr>
      <w:r w:rsidRPr="0001372D">
        <w:rPr>
          <w:color w:val="000000"/>
          <w:lang w:eastAsia="zh-CN"/>
        </w:rPr>
        <w:t xml:space="preserve">    tamponImage </w:t>
      </w:r>
      <w:r w:rsidRPr="0001372D">
        <w:rPr>
          <w:color w:val="808030"/>
          <w:lang w:eastAsia="zh-CN"/>
        </w:rPr>
        <w:t>=</w:t>
      </w:r>
      <w:r w:rsidRPr="0001372D">
        <w:rPr>
          <w:color w:val="000000"/>
          <w:lang w:eastAsia="zh-CN"/>
        </w:rPr>
        <w:t xml:space="preserve"> createImage</w:t>
      </w:r>
      <w:r w:rsidRPr="0001372D">
        <w:rPr>
          <w:color w:val="808030"/>
          <w:lang w:eastAsia="zh-CN"/>
        </w:rPr>
        <w:t>(</w:t>
      </w:r>
      <w:r w:rsidRPr="0001372D">
        <w:rPr>
          <w:color w:val="000000"/>
          <w:lang w:eastAsia="zh-CN"/>
        </w:rPr>
        <w:t>LARGEURFENETRE</w:t>
      </w:r>
      <w:r w:rsidRPr="0001372D">
        <w:rPr>
          <w:color w:val="808030"/>
          <w:lang w:eastAsia="zh-CN"/>
        </w:rPr>
        <w:t>,</w:t>
      </w:r>
      <w:r w:rsidRPr="0001372D">
        <w:rPr>
          <w:color w:val="000000"/>
          <w:lang w:eastAsia="zh-CN"/>
        </w:rPr>
        <w:t xml:space="preserve"> HAUTEURFENETRE</w:t>
      </w:r>
      <w:r w:rsidRPr="0001372D">
        <w:rPr>
          <w:color w:val="808030"/>
          <w:lang w:eastAsia="zh-CN"/>
        </w:rPr>
        <w:t>)</w:t>
      </w:r>
      <w:r w:rsidRPr="0001372D">
        <w:rPr>
          <w:color w:val="800080"/>
          <w:lang w:eastAsia="zh-CN"/>
        </w:rPr>
        <w:t>;</w:t>
      </w:r>
    </w:p>
    <w:p w14:paraId="55B820AB" w14:textId="77777777" w:rsidR="0001372D" w:rsidRPr="0001372D" w:rsidRDefault="0001372D" w:rsidP="0001372D">
      <w:pPr>
        <w:pStyle w:val="Code"/>
        <w:rPr>
          <w:color w:val="000000"/>
          <w:lang w:eastAsia="zh-CN"/>
        </w:rPr>
      </w:pPr>
      <w:r w:rsidRPr="0001372D">
        <w:rPr>
          <w:color w:val="000000"/>
          <w:lang w:eastAsia="zh-CN"/>
        </w:rPr>
        <w:t xml:space="preserve">    tamponGraphics </w:t>
      </w:r>
      <w:r w:rsidRPr="0001372D">
        <w:rPr>
          <w:color w:val="808030"/>
          <w:lang w:eastAsia="zh-CN"/>
        </w:rPr>
        <w:t>=</w:t>
      </w:r>
      <w:r w:rsidRPr="0001372D">
        <w:rPr>
          <w:color w:val="000000"/>
          <w:lang w:eastAsia="zh-CN"/>
        </w:rPr>
        <w:t xml:space="preserve"> tamponImage</w:t>
      </w:r>
      <w:r w:rsidRPr="0001372D">
        <w:rPr>
          <w:color w:val="808030"/>
          <w:lang w:eastAsia="zh-CN"/>
        </w:rPr>
        <w:t>.</w:t>
      </w:r>
      <w:r w:rsidRPr="0001372D">
        <w:rPr>
          <w:color w:val="000000"/>
          <w:lang w:eastAsia="zh-CN"/>
        </w:rPr>
        <w:t>getGraphics</w:t>
      </w:r>
      <w:r w:rsidRPr="0001372D">
        <w:rPr>
          <w:color w:val="808030"/>
          <w:lang w:eastAsia="zh-CN"/>
        </w:rPr>
        <w:t>()</w:t>
      </w:r>
      <w:r w:rsidRPr="0001372D">
        <w:rPr>
          <w:color w:val="800080"/>
          <w:lang w:eastAsia="zh-CN"/>
        </w:rPr>
        <w:t>;</w:t>
      </w:r>
    </w:p>
    <w:p w14:paraId="13CA3589" w14:textId="77777777" w:rsidR="0001372D" w:rsidRPr="0001372D" w:rsidRDefault="0001372D" w:rsidP="0001372D">
      <w:pPr>
        <w:pStyle w:val="Code"/>
        <w:rPr>
          <w:color w:val="000000"/>
          <w:lang w:eastAsia="zh-CN"/>
        </w:rPr>
      </w:pPr>
    </w:p>
    <w:p w14:paraId="4F74947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r w:rsidRPr="0001372D">
        <w:rPr>
          <w:color w:val="000000"/>
          <w:lang w:eastAsia="zh-CN"/>
        </w:rPr>
        <w:t xml:space="preserve"> </w:t>
      </w:r>
      <w:r w:rsidRPr="0001372D">
        <w:rPr>
          <w:lang w:eastAsia="zh-CN"/>
        </w:rPr>
        <w:t>// Coordonnées du Bot1</w:t>
      </w:r>
    </w:p>
    <w:p w14:paraId="466FC4C9"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48DD3806"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vitesseXBot1 </w:t>
      </w:r>
      <w:r w:rsidRPr="0001372D">
        <w:rPr>
          <w:color w:val="808030"/>
          <w:lang w:eastAsia="zh-CN"/>
        </w:rPr>
        <w:t>=</w:t>
      </w:r>
      <w:r w:rsidRPr="0001372D">
        <w:rPr>
          <w:color w:val="000000"/>
          <w:lang w:eastAsia="zh-CN"/>
        </w:rPr>
        <w:t xml:space="preserve"> </w:t>
      </w:r>
      <w:r w:rsidRPr="0001372D">
        <w:rPr>
          <w:color w:val="008C00"/>
          <w:lang w:eastAsia="zh-CN"/>
        </w:rPr>
        <w:t>5</w:t>
      </w:r>
      <w:r w:rsidRPr="0001372D">
        <w:rPr>
          <w:color w:val="800080"/>
          <w:lang w:eastAsia="zh-CN"/>
        </w:rPr>
        <w:t>;</w:t>
      </w:r>
      <w:r w:rsidRPr="0001372D">
        <w:rPr>
          <w:color w:val="000000"/>
          <w:lang w:eastAsia="zh-CN"/>
        </w:rPr>
        <w:t xml:space="preserve"> </w:t>
      </w:r>
      <w:r w:rsidRPr="0001372D">
        <w:rPr>
          <w:lang w:eastAsia="zh-CN"/>
        </w:rPr>
        <w:t>// Vitesse du Bot1</w:t>
      </w:r>
    </w:p>
    <w:p w14:paraId="69BB1252"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vitesseYBot1 </w:t>
      </w:r>
      <w:r w:rsidRPr="0001372D">
        <w:rPr>
          <w:color w:val="808030"/>
          <w:lang w:eastAsia="zh-CN"/>
        </w:rPr>
        <w:t>=</w:t>
      </w:r>
      <w:r w:rsidRPr="0001372D">
        <w:rPr>
          <w:color w:val="000000"/>
          <w:lang w:eastAsia="zh-CN"/>
        </w:rPr>
        <w:t xml:space="preserve"> </w:t>
      </w:r>
      <w:r w:rsidRPr="0001372D">
        <w:rPr>
          <w:color w:val="008C00"/>
          <w:lang w:eastAsia="zh-CN"/>
        </w:rPr>
        <w:t>0</w:t>
      </w:r>
      <w:r w:rsidRPr="0001372D">
        <w:rPr>
          <w:color w:val="800080"/>
          <w:lang w:eastAsia="zh-CN"/>
        </w:rPr>
        <w:t>;</w:t>
      </w:r>
    </w:p>
    <w:p w14:paraId="48BAD351"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largeurBot1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Taille du Bot1</w:t>
      </w:r>
    </w:p>
    <w:p w14:paraId="4249AA1C"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hauteurBot1 </w:t>
      </w:r>
      <w:r w:rsidRPr="0001372D">
        <w:rPr>
          <w:color w:val="808030"/>
          <w:lang w:eastAsia="zh-CN"/>
        </w:rPr>
        <w:t>=</w:t>
      </w:r>
      <w:r w:rsidRPr="0001372D">
        <w:rPr>
          <w:color w:val="000000"/>
          <w:lang w:eastAsia="zh-CN"/>
        </w:rPr>
        <w:t xml:space="preserve"> </w:t>
      </w:r>
      <w:r w:rsidRPr="0001372D">
        <w:rPr>
          <w:color w:val="008C00"/>
          <w:lang w:eastAsia="zh-CN"/>
        </w:rPr>
        <w:t>150</w:t>
      </w:r>
      <w:r w:rsidRPr="0001372D">
        <w:rPr>
          <w:color w:val="800080"/>
          <w:lang w:eastAsia="zh-CN"/>
        </w:rPr>
        <w:t>;</w:t>
      </w:r>
    </w:p>
    <w:p w14:paraId="1F0FCC4A" w14:textId="77777777" w:rsidR="0001372D" w:rsidRPr="0001372D" w:rsidRDefault="0001372D" w:rsidP="0001372D">
      <w:pPr>
        <w:pStyle w:val="Code"/>
        <w:rPr>
          <w:color w:val="000000"/>
          <w:lang w:eastAsia="zh-CN"/>
        </w:rPr>
      </w:pPr>
    </w:p>
    <w:p w14:paraId="3C1CFDBD"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xBot2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r w:rsidRPr="0001372D">
        <w:rPr>
          <w:color w:val="000000"/>
          <w:lang w:eastAsia="zh-CN"/>
        </w:rPr>
        <w:t xml:space="preserve"> </w:t>
      </w:r>
      <w:r w:rsidRPr="0001372D">
        <w:rPr>
          <w:lang w:eastAsia="zh-CN"/>
        </w:rPr>
        <w:t>// Coordonnées du Bot2</w:t>
      </w:r>
    </w:p>
    <w:p w14:paraId="3F3F00BF"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yBot2 </w:t>
      </w:r>
      <w:r w:rsidRPr="0001372D">
        <w:rPr>
          <w:color w:val="808030"/>
          <w:lang w:eastAsia="zh-CN"/>
        </w:rPr>
        <w:t>=</w:t>
      </w:r>
      <w:r w:rsidRPr="0001372D">
        <w:rPr>
          <w:color w:val="000000"/>
          <w:lang w:eastAsia="zh-CN"/>
        </w:rPr>
        <w:t xml:space="preserve"> </w:t>
      </w:r>
      <w:r w:rsidRPr="0001372D">
        <w:rPr>
          <w:color w:val="008C00"/>
          <w:lang w:eastAsia="zh-CN"/>
        </w:rPr>
        <w:t>100</w:t>
      </w:r>
      <w:r w:rsidRPr="0001372D">
        <w:rPr>
          <w:color w:val="800080"/>
          <w:lang w:eastAsia="zh-CN"/>
        </w:rPr>
        <w:t>;</w:t>
      </w:r>
    </w:p>
    <w:p w14:paraId="6F0C64FE" w14:textId="77777777" w:rsidR="0001372D" w:rsidRPr="0001372D" w:rsidRDefault="0001372D" w:rsidP="0001372D">
      <w:pPr>
        <w:pStyle w:val="Code"/>
        <w:rPr>
          <w:color w:val="000000"/>
          <w:lang w:eastAsia="zh-CN"/>
        </w:rPr>
      </w:pPr>
      <w:r w:rsidRPr="0001372D">
        <w:rPr>
          <w:color w:val="000000"/>
          <w:lang w:eastAsia="zh-CN"/>
        </w:rPr>
        <w:t xml:space="preserve">    </w:t>
      </w:r>
      <w:r w:rsidRPr="0001372D">
        <w:rPr>
          <w:color w:val="BB7977"/>
          <w:lang w:eastAsia="zh-CN"/>
        </w:rPr>
        <w:t>int</w:t>
      </w:r>
      <w:r w:rsidRPr="0001372D">
        <w:rPr>
          <w:color w:val="000000"/>
          <w:lang w:eastAsia="zh-CN"/>
        </w:rPr>
        <w:t xml:space="preserve"> vitesseXBot2 </w:t>
      </w:r>
      <w:r w:rsidRPr="0001372D">
        <w:rPr>
          <w:color w:val="808030"/>
          <w:lang w:eastAsia="zh-CN"/>
        </w:rPr>
        <w:t>=</w:t>
      </w:r>
      <w:r w:rsidRPr="0001372D">
        <w:rPr>
          <w:color w:val="000000"/>
          <w:lang w:eastAsia="zh-CN"/>
        </w:rPr>
        <w:t xml:space="preserve"> </w:t>
      </w:r>
      <w:r w:rsidRPr="0001372D">
        <w:rPr>
          <w:color w:val="808030"/>
          <w:lang w:eastAsia="zh-CN"/>
        </w:rPr>
        <w:t>-</w:t>
      </w:r>
      <w:r w:rsidRPr="0001372D">
        <w:rPr>
          <w:color w:val="008C00"/>
          <w:lang w:eastAsia="zh-CN"/>
        </w:rPr>
        <w:t>10</w:t>
      </w:r>
      <w:r w:rsidRPr="0001372D">
        <w:rPr>
          <w:color w:val="800080"/>
          <w:lang w:eastAsia="zh-CN"/>
        </w:rPr>
        <w:t>;</w:t>
      </w:r>
      <w:r w:rsidRPr="0001372D">
        <w:rPr>
          <w:color w:val="000000"/>
          <w:lang w:eastAsia="zh-CN"/>
        </w:rPr>
        <w:t xml:space="preserve"> </w:t>
      </w:r>
      <w:r w:rsidRPr="0001372D">
        <w:rPr>
          <w:lang w:eastAsia="zh-CN"/>
        </w:rPr>
        <w:t>// Vitesse du Bot2</w:t>
      </w:r>
    </w:p>
    <w:p w14:paraId="498B5AA9" w14:textId="77777777" w:rsidR="0001372D" w:rsidRPr="0001372D" w:rsidRDefault="0001372D" w:rsidP="0001372D">
      <w:pPr>
        <w:pStyle w:val="Code"/>
        <w:rPr>
          <w:color w:val="000000"/>
          <w:lang w:val="fr-FR" w:eastAsia="zh-CN"/>
        </w:rPr>
      </w:pPr>
      <w:r w:rsidRPr="0001372D">
        <w:rPr>
          <w:color w:val="000000"/>
          <w:lang w:eastAsia="zh-CN"/>
        </w:rPr>
        <w:t xml:space="preserve">    </w:t>
      </w:r>
      <w:r w:rsidRPr="0001372D">
        <w:rPr>
          <w:color w:val="BB7977"/>
          <w:lang w:val="fr-FR" w:eastAsia="zh-CN"/>
        </w:rPr>
        <w:t>int</w:t>
      </w: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008C00"/>
          <w:lang w:val="fr-FR" w:eastAsia="zh-CN"/>
        </w:rPr>
        <w:t>5</w:t>
      </w:r>
      <w:r w:rsidRPr="0001372D">
        <w:rPr>
          <w:color w:val="800080"/>
          <w:lang w:val="fr-FR" w:eastAsia="zh-CN"/>
        </w:rPr>
        <w:t>;</w:t>
      </w:r>
    </w:p>
    <w:p w14:paraId="0221DEF0"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75</w:t>
      </w:r>
      <w:r w:rsidRPr="0001372D">
        <w:rPr>
          <w:color w:val="800080"/>
          <w:lang w:val="fr-FR" w:eastAsia="zh-CN"/>
        </w:rPr>
        <w:t>;</w:t>
      </w:r>
      <w:r w:rsidRPr="0001372D">
        <w:rPr>
          <w:color w:val="000000"/>
          <w:lang w:val="fr-FR" w:eastAsia="zh-CN"/>
        </w:rPr>
        <w:t xml:space="preserve"> </w:t>
      </w:r>
      <w:r w:rsidRPr="0001372D">
        <w:rPr>
          <w:lang w:val="fr-FR" w:eastAsia="zh-CN"/>
        </w:rPr>
        <w:t>// Taille du Bot2</w:t>
      </w:r>
    </w:p>
    <w:p w14:paraId="687252FC"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hauteurBot2 </w:t>
      </w:r>
      <w:r w:rsidRPr="0001372D">
        <w:rPr>
          <w:color w:val="808030"/>
          <w:lang w:val="fr-FR" w:eastAsia="zh-CN"/>
        </w:rPr>
        <w:t>=</w:t>
      </w:r>
      <w:r w:rsidRPr="0001372D">
        <w:rPr>
          <w:color w:val="000000"/>
          <w:lang w:val="fr-FR" w:eastAsia="zh-CN"/>
        </w:rPr>
        <w:t xml:space="preserve"> </w:t>
      </w:r>
      <w:r w:rsidRPr="0001372D">
        <w:rPr>
          <w:color w:val="008C00"/>
          <w:lang w:val="fr-FR" w:eastAsia="zh-CN"/>
        </w:rPr>
        <w:t>100</w:t>
      </w:r>
      <w:r w:rsidRPr="0001372D">
        <w:rPr>
          <w:color w:val="800080"/>
          <w:lang w:val="fr-FR" w:eastAsia="zh-CN"/>
        </w:rPr>
        <w:t>;</w:t>
      </w:r>
    </w:p>
    <w:p w14:paraId="04E6776D" w14:textId="77777777" w:rsidR="0001372D" w:rsidRPr="0001372D" w:rsidRDefault="0001372D" w:rsidP="0001372D">
      <w:pPr>
        <w:pStyle w:val="Code"/>
        <w:rPr>
          <w:color w:val="000000"/>
          <w:lang w:val="fr-FR" w:eastAsia="zh-CN"/>
        </w:rPr>
      </w:pPr>
    </w:p>
    <w:p w14:paraId="18804DF7"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Iti1</w:t>
      </w:r>
    </w:p>
    <w:p w14:paraId="0D3BCD82"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w:t>
      </w:r>
      <w:r w:rsidRPr="0001372D">
        <w:rPr>
          <w:color w:val="008C00"/>
          <w:lang w:val="fr-FR" w:eastAsia="zh-CN"/>
        </w:rPr>
        <w:t>300</w:t>
      </w:r>
      <w:r w:rsidRPr="0001372D">
        <w:rPr>
          <w:color w:val="800080"/>
          <w:lang w:val="fr-FR" w:eastAsia="zh-CN"/>
        </w:rPr>
        <w:t>;</w:t>
      </w:r>
    </w:p>
    <w:p w14:paraId="4A47A05C"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r w:rsidRPr="0001372D">
        <w:rPr>
          <w:color w:val="000000"/>
          <w:lang w:val="fr-FR" w:eastAsia="zh-CN"/>
        </w:rPr>
        <w:t xml:space="preserve"> </w:t>
      </w:r>
      <w:r w:rsidRPr="0001372D">
        <w:rPr>
          <w:lang w:val="fr-FR" w:eastAsia="zh-CN"/>
        </w:rPr>
        <w:t>// Vitesse du Iti1</w:t>
      </w:r>
    </w:p>
    <w:p w14:paraId="38DFC2BD"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008C00"/>
          <w:lang w:val="fr-FR" w:eastAsia="zh-CN"/>
        </w:rPr>
        <w:t>6</w:t>
      </w:r>
      <w:r w:rsidRPr="0001372D">
        <w:rPr>
          <w:color w:val="800080"/>
          <w:lang w:val="fr-FR" w:eastAsia="zh-CN"/>
        </w:rPr>
        <w:t>;</w:t>
      </w:r>
    </w:p>
    <w:p w14:paraId="7B3E93EA"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r w:rsidRPr="0001372D">
        <w:rPr>
          <w:color w:val="000000"/>
          <w:lang w:val="fr-FR" w:eastAsia="zh-CN"/>
        </w:rPr>
        <w:t xml:space="preserve"> </w:t>
      </w:r>
      <w:r w:rsidRPr="0001372D">
        <w:rPr>
          <w:lang w:val="fr-FR" w:eastAsia="zh-CN"/>
        </w:rPr>
        <w:t>// Taille du Iti1</w:t>
      </w:r>
    </w:p>
    <w:p w14:paraId="2ABD6E3F"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hauteurIti1 </w:t>
      </w:r>
      <w:r w:rsidRPr="0001372D">
        <w:rPr>
          <w:color w:val="808030"/>
          <w:lang w:val="fr-FR" w:eastAsia="zh-CN"/>
        </w:rPr>
        <w:t>=</w:t>
      </w:r>
      <w:r w:rsidRPr="0001372D">
        <w:rPr>
          <w:color w:val="000000"/>
          <w:lang w:val="fr-FR" w:eastAsia="zh-CN"/>
        </w:rPr>
        <w:t xml:space="preserve"> </w:t>
      </w:r>
      <w:r w:rsidRPr="0001372D">
        <w:rPr>
          <w:color w:val="008C00"/>
          <w:lang w:val="fr-FR" w:eastAsia="zh-CN"/>
        </w:rPr>
        <w:t>80</w:t>
      </w:r>
      <w:r w:rsidRPr="0001372D">
        <w:rPr>
          <w:color w:val="800080"/>
          <w:lang w:val="fr-FR" w:eastAsia="zh-CN"/>
        </w:rPr>
        <w:t>;</w:t>
      </w:r>
    </w:p>
    <w:p w14:paraId="403B32A4" w14:textId="77777777" w:rsidR="0001372D" w:rsidRPr="0001372D" w:rsidRDefault="0001372D" w:rsidP="0001372D">
      <w:pPr>
        <w:pStyle w:val="Code"/>
        <w:rPr>
          <w:color w:val="000000"/>
          <w:lang w:val="fr-FR" w:eastAsia="zh-CN"/>
        </w:rPr>
      </w:pPr>
    </w:p>
    <w:p w14:paraId="3A12898E"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w:t>
      </w:r>
      <w:r w:rsidRPr="0001372D">
        <w:rPr>
          <w:color w:val="008C00"/>
          <w:lang w:val="fr-FR" w:eastAsia="zh-CN"/>
        </w:rPr>
        <w:t>200</w:t>
      </w:r>
      <w:r w:rsidRPr="0001372D">
        <w:rPr>
          <w:color w:val="800080"/>
          <w:lang w:val="fr-FR" w:eastAsia="zh-CN"/>
        </w:rPr>
        <w:t>;</w:t>
      </w:r>
      <w:r w:rsidRPr="0001372D">
        <w:rPr>
          <w:color w:val="000000"/>
          <w:lang w:val="fr-FR" w:eastAsia="zh-CN"/>
        </w:rPr>
        <w:t xml:space="preserve"> </w:t>
      </w:r>
      <w:r w:rsidRPr="0001372D">
        <w:rPr>
          <w:lang w:val="fr-FR" w:eastAsia="zh-CN"/>
        </w:rPr>
        <w:t>// Coordonnées du Iti2</w:t>
      </w:r>
    </w:p>
    <w:p w14:paraId="7433ED77"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p>
    <w:p w14:paraId="0729E91E"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008C00"/>
          <w:lang w:val="fr-FR" w:eastAsia="zh-CN"/>
        </w:rPr>
        <w:t>0</w:t>
      </w:r>
      <w:r w:rsidRPr="0001372D">
        <w:rPr>
          <w:color w:val="800080"/>
          <w:lang w:val="fr-FR" w:eastAsia="zh-CN"/>
        </w:rPr>
        <w:t>;</w:t>
      </w:r>
      <w:r w:rsidRPr="0001372D">
        <w:rPr>
          <w:color w:val="000000"/>
          <w:lang w:val="fr-FR" w:eastAsia="zh-CN"/>
        </w:rPr>
        <w:t xml:space="preserve"> </w:t>
      </w:r>
      <w:r w:rsidRPr="0001372D">
        <w:rPr>
          <w:lang w:val="fr-FR" w:eastAsia="zh-CN"/>
        </w:rPr>
        <w:t>// Vitesse du Iti2</w:t>
      </w:r>
    </w:p>
    <w:p w14:paraId="6DE0D32D"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008C00"/>
          <w:lang w:val="fr-FR" w:eastAsia="zh-CN"/>
        </w:rPr>
        <w:t>10</w:t>
      </w:r>
      <w:r w:rsidRPr="0001372D">
        <w:rPr>
          <w:color w:val="800080"/>
          <w:lang w:val="fr-FR" w:eastAsia="zh-CN"/>
        </w:rPr>
        <w:t>;</w:t>
      </w:r>
    </w:p>
    <w:p w14:paraId="651256CA"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largeurIti2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r w:rsidRPr="0001372D">
        <w:rPr>
          <w:color w:val="000000"/>
          <w:lang w:val="fr-FR" w:eastAsia="zh-CN"/>
        </w:rPr>
        <w:t xml:space="preserve"> </w:t>
      </w:r>
      <w:r w:rsidRPr="0001372D">
        <w:rPr>
          <w:lang w:val="fr-FR" w:eastAsia="zh-CN"/>
        </w:rPr>
        <w:t>// Taille du Iti2</w:t>
      </w:r>
    </w:p>
    <w:p w14:paraId="0B985D86"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color w:val="BB7977"/>
          <w:lang w:val="fr-FR" w:eastAsia="zh-CN"/>
        </w:rPr>
        <w:t>int</w:t>
      </w:r>
      <w:r w:rsidRPr="0001372D">
        <w:rPr>
          <w:color w:val="000000"/>
          <w:lang w:val="fr-FR" w:eastAsia="zh-CN"/>
        </w:rPr>
        <w:t xml:space="preserve"> hauteurIti2 </w:t>
      </w:r>
      <w:r w:rsidRPr="0001372D">
        <w:rPr>
          <w:color w:val="808030"/>
          <w:lang w:val="fr-FR" w:eastAsia="zh-CN"/>
        </w:rPr>
        <w:t>=</w:t>
      </w:r>
      <w:r w:rsidRPr="0001372D">
        <w:rPr>
          <w:color w:val="000000"/>
          <w:lang w:val="fr-FR" w:eastAsia="zh-CN"/>
        </w:rPr>
        <w:t xml:space="preserve"> </w:t>
      </w:r>
      <w:r w:rsidRPr="0001372D">
        <w:rPr>
          <w:color w:val="008C00"/>
          <w:lang w:val="fr-FR" w:eastAsia="zh-CN"/>
        </w:rPr>
        <w:t>50</w:t>
      </w:r>
      <w:r w:rsidRPr="0001372D">
        <w:rPr>
          <w:color w:val="800080"/>
          <w:lang w:val="fr-FR" w:eastAsia="zh-CN"/>
        </w:rPr>
        <w:t>;</w:t>
      </w:r>
    </w:p>
    <w:p w14:paraId="6F48A4DC" w14:textId="77777777" w:rsidR="0001372D" w:rsidRPr="0001372D" w:rsidRDefault="0001372D" w:rsidP="0001372D">
      <w:pPr>
        <w:pStyle w:val="Code"/>
        <w:rPr>
          <w:color w:val="000000"/>
          <w:lang w:val="fr-FR" w:eastAsia="zh-CN"/>
        </w:rPr>
      </w:pPr>
    </w:p>
    <w:p w14:paraId="50E97B31"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while</w:t>
      </w:r>
      <w:r w:rsidRPr="0001372D">
        <w:rPr>
          <w:color w:val="000000"/>
          <w:lang w:val="fr-FR" w:eastAsia="zh-CN"/>
        </w:rPr>
        <w:t xml:space="preserve"> </w:t>
      </w:r>
      <w:r w:rsidRPr="0001372D">
        <w:rPr>
          <w:color w:val="808030"/>
          <w:lang w:val="fr-FR" w:eastAsia="zh-CN"/>
        </w:rPr>
        <w:t>(</w:t>
      </w:r>
      <w:r w:rsidRPr="0001372D">
        <w:rPr>
          <w:b/>
          <w:bCs/>
          <w:color w:val="800000"/>
          <w:lang w:val="fr-FR" w:eastAsia="zh-CN"/>
        </w:rPr>
        <w:t>true</w:t>
      </w:r>
      <w:r w:rsidRPr="0001372D">
        <w:rPr>
          <w:color w:val="808030"/>
          <w:lang w:val="fr-FR" w:eastAsia="zh-CN"/>
        </w:rPr>
        <w:t>)</w:t>
      </w:r>
      <w:r w:rsidRPr="0001372D">
        <w:rPr>
          <w:color w:val="000000"/>
          <w:lang w:val="fr-FR" w:eastAsia="zh-CN"/>
        </w:rPr>
        <w:t xml:space="preserve"> </w:t>
      </w:r>
      <w:r w:rsidRPr="0001372D">
        <w:rPr>
          <w:color w:val="800080"/>
          <w:lang w:val="fr-FR" w:eastAsia="zh-CN"/>
        </w:rPr>
        <w:t>{</w:t>
      </w:r>
    </w:p>
    <w:p w14:paraId="2827D69A"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Dessine les Bot et Iti</w:t>
      </w:r>
    </w:p>
    <w:p w14:paraId="1B609695" w14:textId="77777777" w:rsidR="0001372D" w:rsidRPr="0001372D" w:rsidRDefault="0001372D" w:rsidP="0001372D">
      <w:pPr>
        <w:pStyle w:val="Code"/>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xBot1</w:t>
      </w:r>
      <w:r w:rsidRPr="0001372D">
        <w:rPr>
          <w:color w:val="808030"/>
          <w:lang w:val="fr-FR" w:eastAsia="zh-CN"/>
        </w:rPr>
        <w:t>,</w:t>
      </w:r>
      <w:r w:rsidRPr="0001372D">
        <w:rPr>
          <w:color w:val="000000"/>
          <w:lang w:val="fr-FR" w:eastAsia="zh-CN"/>
        </w:rPr>
        <w:t xml:space="preserve"> yBot1</w:t>
      </w:r>
      <w:r w:rsidRPr="0001372D">
        <w:rPr>
          <w:color w:val="808030"/>
          <w:lang w:val="fr-FR" w:eastAsia="zh-CN"/>
        </w:rPr>
        <w:t>,</w:t>
      </w:r>
      <w:r w:rsidRPr="0001372D">
        <w:rPr>
          <w:color w:val="000000"/>
          <w:lang w:val="fr-FR" w:eastAsia="zh-CN"/>
        </w:rPr>
        <w:t xml:space="preserve"> largeurBot1</w:t>
      </w:r>
      <w:r w:rsidRPr="0001372D">
        <w:rPr>
          <w:color w:val="808030"/>
          <w:lang w:val="fr-FR" w:eastAsia="zh-CN"/>
        </w:rPr>
        <w:t>,</w:t>
      </w:r>
      <w:r w:rsidRPr="0001372D">
        <w:rPr>
          <w:color w:val="000000"/>
          <w:lang w:val="fr-FR" w:eastAsia="zh-CN"/>
        </w:rPr>
        <w:t xml:space="preserve"> hauteurBot1</w:t>
      </w:r>
      <w:r w:rsidRPr="0001372D">
        <w:rPr>
          <w:color w:val="808030"/>
          <w:lang w:val="fr-FR" w:eastAsia="zh-CN"/>
        </w:rPr>
        <w:t>)</w:t>
      </w:r>
      <w:r w:rsidRPr="0001372D">
        <w:rPr>
          <w:color w:val="800080"/>
          <w:lang w:val="fr-FR" w:eastAsia="zh-CN"/>
        </w:rPr>
        <w:t>;</w:t>
      </w:r>
    </w:p>
    <w:p w14:paraId="637D944A" w14:textId="77777777" w:rsidR="0001372D" w:rsidRPr="0001372D" w:rsidRDefault="0001372D" w:rsidP="0001372D">
      <w:pPr>
        <w:pStyle w:val="Code"/>
        <w:rPr>
          <w:color w:val="000000"/>
          <w:lang w:val="fr-FR" w:eastAsia="zh-CN"/>
        </w:rPr>
      </w:pPr>
      <w:r w:rsidRPr="0001372D">
        <w:rPr>
          <w:color w:val="000000"/>
          <w:lang w:val="fr-FR" w:eastAsia="zh-CN"/>
        </w:rPr>
        <w:t xml:space="preserve">      paintBot</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xBot2</w:t>
      </w:r>
      <w:r w:rsidRPr="0001372D">
        <w:rPr>
          <w:color w:val="808030"/>
          <w:lang w:val="fr-FR" w:eastAsia="zh-CN"/>
        </w:rPr>
        <w:t>,</w:t>
      </w:r>
      <w:r w:rsidRPr="0001372D">
        <w:rPr>
          <w:color w:val="000000"/>
          <w:lang w:val="fr-FR" w:eastAsia="zh-CN"/>
        </w:rPr>
        <w:t xml:space="preserve"> yBot2</w:t>
      </w:r>
      <w:r w:rsidRPr="0001372D">
        <w:rPr>
          <w:color w:val="808030"/>
          <w:lang w:val="fr-FR" w:eastAsia="zh-CN"/>
        </w:rPr>
        <w:t>,</w:t>
      </w:r>
      <w:r w:rsidRPr="0001372D">
        <w:rPr>
          <w:color w:val="000000"/>
          <w:lang w:val="fr-FR" w:eastAsia="zh-CN"/>
        </w:rPr>
        <w:t xml:space="preserve"> largeurBot2</w:t>
      </w:r>
      <w:r w:rsidRPr="0001372D">
        <w:rPr>
          <w:color w:val="808030"/>
          <w:lang w:val="fr-FR" w:eastAsia="zh-CN"/>
        </w:rPr>
        <w:t>,</w:t>
      </w:r>
      <w:r w:rsidRPr="0001372D">
        <w:rPr>
          <w:color w:val="000000"/>
          <w:lang w:val="fr-FR" w:eastAsia="zh-CN"/>
        </w:rPr>
        <w:t xml:space="preserve"> hauteurBot2</w:t>
      </w:r>
      <w:r w:rsidRPr="0001372D">
        <w:rPr>
          <w:color w:val="808030"/>
          <w:lang w:val="fr-FR" w:eastAsia="zh-CN"/>
        </w:rPr>
        <w:t>)</w:t>
      </w:r>
      <w:r w:rsidRPr="0001372D">
        <w:rPr>
          <w:color w:val="800080"/>
          <w:lang w:val="fr-FR" w:eastAsia="zh-CN"/>
        </w:rPr>
        <w:t>;</w:t>
      </w:r>
    </w:p>
    <w:p w14:paraId="63AEC3A1" w14:textId="77777777" w:rsidR="0001372D" w:rsidRPr="0001372D" w:rsidRDefault="0001372D" w:rsidP="0001372D">
      <w:pPr>
        <w:pStyle w:val="Code"/>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xIti1</w:t>
      </w:r>
      <w:r w:rsidRPr="0001372D">
        <w:rPr>
          <w:color w:val="808030"/>
          <w:lang w:val="fr-FR" w:eastAsia="zh-CN"/>
        </w:rPr>
        <w:t>,</w:t>
      </w:r>
      <w:r w:rsidRPr="0001372D">
        <w:rPr>
          <w:color w:val="000000"/>
          <w:lang w:val="fr-FR" w:eastAsia="zh-CN"/>
        </w:rPr>
        <w:t xml:space="preserve"> yIti1</w:t>
      </w:r>
      <w:r w:rsidRPr="0001372D">
        <w:rPr>
          <w:color w:val="808030"/>
          <w:lang w:val="fr-FR" w:eastAsia="zh-CN"/>
        </w:rPr>
        <w:t>,</w:t>
      </w:r>
      <w:r w:rsidRPr="0001372D">
        <w:rPr>
          <w:color w:val="000000"/>
          <w:lang w:val="fr-FR" w:eastAsia="zh-CN"/>
        </w:rPr>
        <w:t xml:space="preserve"> largeurIti1</w:t>
      </w:r>
      <w:r w:rsidRPr="0001372D">
        <w:rPr>
          <w:color w:val="808030"/>
          <w:lang w:val="fr-FR" w:eastAsia="zh-CN"/>
        </w:rPr>
        <w:t>,</w:t>
      </w:r>
      <w:r w:rsidRPr="0001372D">
        <w:rPr>
          <w:color w:val="000000"/>
          <w:lang w:val="fr-FR" w:eastAsia="zh-CN"/>
        </w:rPr>
        <w:t xml:space="preserve"> hauteurIti1</w:t>
      </w:r>
      <w:r w:rsidRPr="0001372D">
        <w:rPr>
          <w:color w:val="808030"/>
          <w:lang w:val="fr-FR" w:eastAsia="zh-CN"/>
        </w:rPr>
        <w:t>)</w:t>
      </w:r>
      <w:r w:rsidRPr="0001372D">
        <w:rPr>
          <w:color w:val="800080"/>
          <w:lang w:val="fr-FR" w:eastAsia="zh-CN"/>
        </w:rPr>
        <w:t>;</w:t>
      </w:r>
    </w:p>
    <w:p w14:paraId="4293F525" w14:textId="77777777" w:rsidR="0001372D" w:rsidRPr="0001372D" w:rsidRDefault="0001372D" w:rsidP="0001372D">
      <w:pPr>
        <w:pStyle w:val="Code"/>
        <w:rPr>
          <w:color w:val="000000"/>
          <w:lang w:val="fr-FR" w:eastAsia="zh-CN"/>
        </w:rPr>
      </w:pPr>
      <w:r w:rsidRPr="0001372D">
        <w:rPr>
          <w:color w:val="000000"/>
          <w:lang w:val="fr-FR" w:eastAsia="zh-CN"/>
        </w:rPr>
        <w:t xml:space="preserve">      paintIti</w:t>
      </w:r>
      <w:r w:rsidRPr="0001372D">
        <w:rPr>
          <w:color w:val="808030"/>
          <w:lang w:val="fr-FR" w:eastAsia="zh-CN"/>
        </w:rPr>
        <w:t>(</w:t>
      </w:r>
      <w:r w:rsidRPr="0001372D">
        <w:rPr>
          <w:color w:val="000000"/>
          <w:lang w:val="fr-FR" w:eastAsia="zh-CN"/>
        </w:rPr>
        <w:t>tamponGraphics</w:t>
      </w:r>
      <w:r w:rsidRPr="0001372D">
        <w:rPr>
          <w:color w:val="808030"/>
          <w:lang w:val="fr-FR" w:eastAsia="zh-CN"/>
        </w:rPr>
        <w:t>,</w:t>
      </w:r>
      <w:r w:rsidRPr="0001372D">
        <w:rPr>
          <w:color w:val="000000"/>
          <w:lang w:val="fr-FR" w:eastAsia="zh-CN"/>
        </w:rPr>
        <w:t xml:space="preserve"> xIti2</w:t>
      </w:r>
      <w:r w:rsidRPr="0001372D">
        <w:rPr>
          <w:color w:val="808030"/>
          <w:lang w:val="fr-FR" w:eastAsia="zh-CN"/>
        </w:rPr>
        <w:t>,</w:t>
      </w:r>
      <w:r w:rsidRPr="0001372D">
        <w:rPr>
          <w:color w:val="000000"/>
          <w:lang w:val="fr-FR" w:eastAsia="zh-CN"/>
        </w:rPr>
        <w:t xml:space="preserve"> yIti2</w:t>
      </w:r>
      <w:r w:rsidRPr="0001372D">
        <w:rPr>
          <w:color w:val="808030"/>
          <w:lang w:val="fr-FR" w:eastAsia="zh-CN"/>
        </w:rPr>
        <w:t>,</w:t>
      </w:r>
      <w:r w:rsidRPr="0001372D">
        <w:rPr>
          <w:color w:val="000000"/>
          <w:lang w:val="fr-FR" w:eastAsia="zh-CN"/>
        </w:rPr>
        <w:t xml:space="preserve"> largeurIti2</w:t>
      </w:r>
      <w:r w:rsidRPr="0001372D">
        <w:rPr>
          <w:color w:val="808030"/>
          <w:lang w:val="fr-FR" w:eastAsia="zh-CN"/>
        </w:rPr>
        <w:t>,</w:t>
      </w:r>
      <w:r w:rsidRPr="0001372D">
        <w:rPr>
          <w:color w:val="000000"/>
          <w:lang w:val="fr-FR" w:eastAsia="zh-CN"/>
        </w:rPr>
        <w:t xml:space="preserve"> hauteurIti2</w:t>
      </w:r>
      <w:r w:rsidRPr="0001372D">
        <w:rPr>
          <w:color w:val="808030"/>
          <w:lang w:val="fr-FR" w:eastAsia="zh-CN"/>
        </w:rPr>
        <w:t>)</w:t>
      </w:r>
      <w:r w:rsidRPr="0001372D">
        <w:rPr>
          <w:color w:val="800080"/>
          <w:lang w:val="fr-FR" w:eastAsia="zh-CN"/>
        </w:rPr>
        <w:t>;</w:t>
      </w:r>
    </w:p>
    <w:p w14:paraId="4130575F"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Copie le tampon dans le contexte graphique de la fenetre</w:t>
      </w:r>
    </w:p>
    <w:p w14:paraId="7694A390" w14:textId="77777777" w:rsidR="0001372D" w:rsidRPr="0001372D" w:rsidRDefault="0001372D" w:rsidP="0001372D">
      <w:pPr>
        <w:pStyle w:val="Code"/>
        <w:rPr>
          <w:color w:val="000000"/>
          <w:lang w:val="en-CA" w:eastAsia="zh-CN"/>
        </w:rPr>
      </w:pPr>
      <w:r w:rsidRPr="0001372D">
        <w:rPr>
          <w:color w:val="000000"/>
          <w:lang w:val="fr-FR" w:eastAsia="zh-CN"/>
        </w:rPr>
        <w:t xml:space="preserve">      </w:t>
      </w:r>
      <w:r w:rsidRPr="0001372D">
        <w:rPr>
          <w:color w:val="000000"/>
          <w:lang w:val="en-CA" w:eastAsia="zh-CN"/>
        </w:rPr>
        <w:t>g</w:t>
      </w:r>
      <w:r w:rsidRPr="0001372D">
        <w:rPr>
          <w:color w:val="808030"/>
          <w:lang w:val="en-CA" w:eastAsia="zh-CN"/>
        </w:rPr>
        <w:t>.</w:t>
      </w:r>
      <w:r w:rsidRPr="0001372D">
        <w:rPr>
          <w:color w:val="000000"/>
          <w:lang w:val="en-CA" w:eastAsia="zh-CN"/>
        </w:rPr>
        <w:t>drawImage</w:t>
      </w:r>
      <w:r w:rsidRPr="0001372D">
        <w:rPr>
          <w:color w:val="808030"/>
          <w:lang w:val="en-CA" w:eastAsia="zh-CN"/>
        </w:rPr>
        <w:t>(</w:t>
      </w:r>
      <w:r w:rsidRPr="0001372D">
        <w:rPr>
          <w:color w:val="000000"/>
          <w:lang w:val="en-CA" w:eastAsia="zh-CN"/>
        </w:rPr>
        <w:t>tamponImage</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color w:val="008C00"/>
          <w:lang w:val="en-CA" w:eastAsia="zh-CN"/>
        </w:rPr>
        <w:t>0</w:t>
      </w:r>
      <w:r w:rsidRPr="0001372D">
        <w:rPr>
          <w:color w:val="808030"/>
          <w:lang w:val="en-CA" w:eastAsia="zh-CN"/>
        </w:rPr>
        <w:t>,</w:t>
      </w:r>
      <w:r w:rsidRPr="0001372D">
        <w:rPr>
          <w:color w:val="000000"/>
          <w:lang w:val="en-CA" w:eastAsia="zh-CN"/>
        </w:rPr>
        <w:t xml:space="preserve"> </w:t>
      </w:r>
      <w:r w:rsidRPr="0001372D">
        <w:rPr>
          <w:b/>
          <w:bCs/>
          <w:color w:val="800000"/>
          <w:lang w:val="en-CA" w:eastAsia="zh-CN"/>
        </w:rPr>
        <w:t>this</w:t>
      </w:r>
      <w:r w:rsidRPr="0001372D">
        <w:rPr>
          <w:color w:val="808030"/>
          <w:lang w:val="en-CA" w:eastAsia="zh-CN"/>
        </w:rPr>
        <w:t>)</w:t>
      </w:r>
      <w:r w:rsidRPr="0001372D">
        <w:rPr>
          <w:color w:val="800080"/>
          <w:lang w:val="en-CA" w:eastAsia="zh-CN"/>
        </w:rPr>
        <w:t>;</w:t>
      </w:r>
    </w:p>
    <w:p w14:paraId="3F53B32A"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try</w:t>
      </w:r>
      <w:r w:rsidRPr="0001372D">
        <w:rPr>
          <w:color w:val="000000"/>
          <w:lang w:val="en-CA" w:eastAsia="zh-CN"/>
        </w:rPr>
        <w:t xml:space="preserve"> </w:t>
      </w:r>
      <w:r w:rsidRPr="0001372D">
        <w:rPr>
          <w:color w:val="800080"/>
          <w:lang w:val="en-CA" w:eastAsia="zh-CN"/>
        </w:rPr>
        <w:t>{</w:t>
      </w:r>
    </w:p>
    <w:p w14:paraId="090D22CF"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BB7977"/>
          <w:lang w:val="en-CA" w:eastAsia="zh-CN"/>
        </w:rPr>
        <w:t>Thread</w:t>
      </w:r>
      <w:r w:rsidRPr="0001372D">
        <w:rPr>
          <w:color w:val="808030"/>
          <w:lang w:val="en-CA" w:eastAsia="zh-CN"/>
        </w:rPr>
        <w:t>.</w:t>
      </w:r>
      <w:r w:rsidRPr="0001372D">
        <w:rPr>
          <w:color w:val="000000"/>
          <w:lang w:val="en-CA" w:eastAsia="zh-CN"/>
        </w:rPr>
        <w:t>sleep</w:t>
      </w:r>
      <w:r w:rsidRPr="0001372D">
        <w:rPr>
          <w:color w:val="808030"/>
          <w:lang w:val="en-CA" w:eastAsia="zh-CN"/>
        </w:rPr>
        <w:t>(</w:t>
      </w:r>
      <w:r w:rsidRPr="0001372D">
        <w:rPr>
          <w:color w:val="008C00"/>
          <w:lang w:val="en-CA" w:eastAsia="zh-CN"/>
        </w:rPr>
        <w:t>50</w:t>
      </w:r>
      <w:r w:rsidRPr="0001372D">
        <w:rPr>
          <w:color w:val="808030"/>
          <w:lang w:val="en-CA" w:eastAsia="zh-CN"/>
        </w:rPr>
        <w:t>)</w:t>
      </w:r>
      <w:r w:rsidRPr="0001372D">
        <w:rPr>
          <w:color w:val="800080"/>
          <w:lang w:val="en-CA" w:eastAsia="zh-CN"/>
        </w:rPr>
        <w:t>;</w:t>
      </w:r>
    </w:p>
    <w:p w14:paraId="57FD1CCA"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r w:rsidRPr="0001372D">
        <w:rPr>
          <w:color w:val="000000"/>
          <w:lang w:val="en-CA" w:eastAsia="zh-CN"/>
        </w:rPr>
        <w:t xml:space="preserve"> </w:t>
      </w:r>
      <w:r w:rsidRPr="0001372D">
        <w:rPr>
          <w:b/>
          <w:bCs/>
          <w:color w:val="800000"/>
          <w:lang w:val="en-CA" w:eastAsia="zh-CN"/>
        </w:rPr>
        <w:t>catch</w:t>
      </w:r>
      <w:r w:rsidRPr="0001372D">
        <w:rPr>
          <w:color w:val="000000"/>
          <w:lang w:val="en-CA" w:eastAsia="zh-CN"/>
        </w:rPr>
        <w:t xml:space="preserve"> </w:t>
      </w:r>
      <w:r w:rsidRPr="0001372D">
        <w:rPr>
          <w:color w:val="808030"/>
          <w:lang w:val="en-CA" w:eastAsia="zh-CN"/>
        </w:rPr>
        <w:t>(</w:t>
      </w:r>
      <w:r w:rsidRPr="0001372D">
        <w:rPr>
          <w:b/>
          <w:bCs/>
          <w:color w:val="BB7977"/>
          <w:lang w:val="en-CA" w:eastAsia="zh-CN"/>
        </w:rPr>
        <w:t>InterruptedException</w:t>
      </w:r>
      <w:r w:rsidRPr="0001372D">
        <w:rPr>
          <w:color w:val="000000"/>
          <w:lang w:val="en-CA" w:eastAsia="zh-CN"/>
        </w:rPr>
        <w:t xml:space="preserve"> uneException</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4465710" w14:textId="77777777" w:rsidR="0001372D" w:rsidRPr="0001372D" w:rsidRDefault="0001372D" w:rsidP="0001372D">
      <w:pPr>
        <w:pStyle w:val="Code"/>
        <w:rPr>
          <w:color w:val="000000"/>
          <w:lang w:val="en-CA" w:eastAsia="zh-CN"/>
        </w:rPr>
      </w:pPr>
      <w:r w:rsidRPr="0001372D">
        <w:rPr>
          <w:color w:val="000000"/>
          <w:lang w:val="en-CA" w:eastAsia="zh-CN"/>
        </w:rPr>
        <w:lastRenderedPageBreak/>
        <w:t xml:space="preserve">        </w:t>
      </w:r>
      <w:r w:rsidRPr="0001372D">
        <w:rPr>
          <w:b/>
          <w:bCs/>
          <w:color w:val="BB7977"/>
          <w:lang w:val="en-CA" w:eastAsia="zh-CN"/>
        </w:rPr>
        <w:t>System</w:t>
      </w:r>
      <w:r w:rsidRPr="0001372D">
        <w:rPr>
          <w:color w:val="808030"/>
          <w:lang w:val="en-CA" w:eastAsia="zh-CN"/>
        </w:rPr>
        <w:t>.</w:t>
      </w:r>
      <w:r w:rsidRPr="0001372D">
        <w:rPr>
          <w:color w:val="000000"/>
          <w:lang w:val="en-CA" w:eastAsia="zh-CN"/>
        </w:rPr>
        <w:t>out</w:t>
      </w:r>
      <w:r w:rsidRPr="0001372D">
        <w:rPr>
          <w:color w:val="808030"/>
          <w:lang w:val="en-CA" w:eastAsia="zh-CN"/>
        </w:rPr>
        <w:t>.</w:t>
      </w:r>
      <w:r w:rsidRPr="0001372D">
        <w:rPr>
          <w:color w:val="000000"/>
          <w:lang w:val="en-CA" w:eastAsia="zh-CN"/>
        </w:rPr>
        <w:t>println</w:t>
      </w:r>
      <w:r w:rsidRPr="0001372D">
        <w:rPr>
          <w:color w:val="808030"/>
          <w:lang w:val="en-CA" w:eastAsia="zh-CN"/>
        </w:rPr>
        <w:t>(</w:t>
      </w:r>
      <w:r w:rsidRPr="0001372D">
        <w:rPr>
          <w:color w:val="000000"/>
          <w:lang w:val="en-CA" w:eastAsia="zh-CN"/>
        </w:rPr>
        <w:t>uneException</w:t>
      </w:r>
      <w:r w:rsidRPr="0001372D">
        <w:rPr>
          <w:color w:val="808030"/>
          <w:lang w:val="en-CA" w:eastAsia="zh-CN"/>
        </w:rPr>
        <w:t>.</w:t>
      </w:r>
      <w:r w:rsidRPr="0001372D">
        <w:rPr>
          <w:color w:val="000000"/>
          <w:lang w:val="en-CA" w:eastAsia="zh-CN"/>
        </w:rPr>
        <w:t>toString</w:t>
      </w:r>
      <w:r w:rsidRPr="0001372D">
        <w:rPr>
          <w:color w:val="808030"/>
          <w:lang w:val="en-CA" w:eastAsia="zh-CN"/>
        </w:rPr>
        <w:t>())</w:t>
      </w:r>
      <w:r w:rsidRPr="0001372D">
        <w:rPr>
          <w:color w:val="800080"/>
          <w:lang w:val="en-CA" w:eastAsia="zh-CN"/>
        </w:rPr>
        <w:t>;</w:t>
      </w:r>
    </w:p>
    <w:p w14:paraId="3986C6F2" w14:textId="77777777" w:rsidR="0001372D" w:rsidRPr="00946A4A" w:rsidRDefault="0001372D" w:rsidP="0001372D">
      <w:pPr>
        <w:pStyle w:val="Code"/>
        <w:rPr>
          <w:color w:val="000000"/>
          <w:lang w:eastAsia="zh-CN"/>
        </w:rPr>
      </w:pPr>
      <w:r w:rsidRPr="0001372D">
        <w:rPr>
          <w:color w:val="000000"/>
          <w:lang w:val="en-CA" w:eastAsia="zh-CN"/>
        </w:rPr>
        <w:t xml:space="preserve">      </w:t>
      </w:r>
      <w:r w:rsidRPr="00946A4A">
        <w:rPr>
          <w:color w:val="800080"/>
          <w:lang w:eastAsia="zh-CN"/>
        </w:rPr>
        <w:t>}</w:t>
      </w:r>
    </w:p>
    <w:p w14:paraId="028B0C5B" w14:textId="77777777" w:rsidR="0001372D" w:rsidRPr="00946A4A" w:rsidRDefault="0001372D" w:rsidP="0001372D">
      <w:pPr>
        <w:pStyle w:val="Code"/>
        <w:rPr>
          <w:color w:val="000000"/>
          <w:lang w:eastAsia="zh-CN"/>
        </w:rPr>
      </w:pPr>
      <w:r w:rsidRPr="00946A4A">
        <w:rPr>
          <w:color w:val="000000"/>
          <w:lang w:eastAsia="zh-CN"/>
        </w:rPr>
        <w:t xml:space="preserve">      </w:t>
      </w:r>
      <w:r w:rsidRPr="00946A4A">
        <w:rPr>
          <w:lang w:eastAsia="zh-CN"/>
        </w:rPr>
        <w:t>// Efface les Bot et Iti</w:t>
      </w:r>
    </w:p>
    <w:p w14:paraId="2B65BBC1"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xBot1</w:t>
      </w:r>
      <w:r w:rsidRPr="00946A4A">
        <w:rPr>
          <w:color w:val="808030"/>
          <w:lang w:eastAsia="zh-CN"/>
        </w:rPr>
        <w:t>,</w:t>
      </w:r>
      <w:r w:rsidRPr="00946A4A">
        <w:rPr>
          <w:color w:val="000000"/>
          <w:lang w:eastAsia="zh-CN"/>
        </w:rPr>
        <w:t xml:space="preserve"> yBot1</w:t>
      </w:r>
      <w:r w:rsidRPr="00946A4A">
        <w:rPr>
          <w:color w:val="808030"/>
          <w:lang w:eastAsia="zh-CN"/>
        </w:rPr>
        <w:t>,</w:t>
      </w:r>
      <w:r w:rsidRPr="00946A4A">
        <w:rPr>
          <w:color w:val="000000"/>
          <w:lang w:eastAsia="zh-CN"/>
        </w:rPr>
        <w:t xml:space="preserve"> largeurBot1</w:t>
      </w:r>
      <w:r w:rsidRPr="00946A4A">
        <w:rPr>
          <w:color w:val="808030"/>
          <w:lang w:eastAsia="zh-CN"/>
        </w:rPr>
        <w:t>,</w:t>
      </w:r>
      <w:r w:rsidRPr="00946A4A">
        <w:rPr>
          <w:color w:val="000000"/>
          <w:lang w:eastAsia="zh-CN"/>
        </w:rPr>
        <w:t xml:space="preserve"> hauteurBot1</w:t>
      </w:r>
      <w:r w:rsidRPr="00946A4A">
        <w:rPr>
          <w:color w:val="808030"/>
          <w:lang w:eastAsia="zh-CN"/>
        </w:rPr>
        <w:t>)</w:t>
      </w:r>
      <w:r w:rsidRPr="00946A4A">
        <w:rPr>
          <w:color w:val="800080"/>
          <w:lang w:eastAsia="zh-CN"/>
        </w:rPr>
        <w:t>;</w:t>
      </w:r>
    </w:p>
    <w:p w14:paraId="78E09389"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xBot2</w:t>
      </w:r>
      <w:r w:rsidRPr="00946A4A">
        <w:rPr>
          <w:color w:val="808030"/>
          <w:lang w:eastAsia="zh-CN"/>
        </w:rPr>
        <w:t>,</w:t>
      </w:r>
      <w:r w:rsidRPr="00946A4A">
        <w:rPr>
          <w:color w:val="000000"/>
          <w:lang w:eastAsia="zh-CN"/>
        </w:rPr>
        <w:t xml:space="preserve"> yBot2</w:t>
      </w:r>
      <w:r w:rsidRPr="00946A4A">
        <w:rPr>
          <w:color w:val="808030"/>
          <w:lang w:eastAsia="zh-CN"/>
        </w:rPr>
        <w:t>,</w:t>
      </w:r>
      <w:r w:rsidRPr="00946A4A">
        <w:rPr>
          <w:color w:val="000000"/>
          <w:lang w:eastAsia="zh-CN"/>
        </w:rPr>
        <w:t xml:space="preserve"> largeurBot2</w:t>
      </w:r>
      <w:r w:rsidRPr="00946A4A">
        <w:rPr>
          <w:color w:val="808030"/>
          <w:lang w:eastAsia="zh-CN"/>
        </w:rPr>
        <w:t>,</w:t>
      </w:r>
      <w:r w:rsidRPr="00946A4A">
        <w:rPr>
          <w:color w:val="000000"/>
          <w:lang w:eastAsia="zh-CN"/>
        </w:rPr>
        <w:t xml:space="preserve"> hauteurBot2</w:t>
      </w:r>
      <w:r w:rsidRPr="00946A4A">
        <w:rPr>
          <w:color w:val="808030"/>
          <w:lang w:eastAsia="zh-CN"/>
        </w:rPr>
        <w:t>)</w:t>
      </w:r>
      <w:r w:rsidRPr="00946A4A">
        <w:rPr>
          <w:color w:val="800080"/>
          <w:lang w:eastAsia="zh-CN"/>
        </w:rPr>
        <w:t>;</w:t>
      </w:r>
    </w:p>
    <w:p w14:paraId="5A88D6FE"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xIti1</w:t>
      </w:r>
      <w:r w:rsidRPr="00946A4A">
        <w:rPr>
          <w:color w:val="808030"/>
          <w:lang w:eastAsia="zh-CN"/>
        </w:rPr>
        <w:t>,</w:t>
      </w:r>
      <w:r w:rsidRPr="00946A4A">
        <w:rPr>
          <w:color w:val="000000"/>
          <w:lang w:eastAsia="zh-CN"/>
        </w:rPr>
        <w:t xml:space="preserve"> yIti1</w:t>
      </w:r>
      <w:r w:rsidRPr="00946A4A">
        <w:rPr>
          <w:color w:val="808030"/>
          <w:lang w:eastAsia="zh-CN"/>
        </w:rPr>
        <w:t>,</w:t>
      </w:r>
      <w:r w:rsidRPr="00946A4A">
        <w:rPr>
          <w:color w:val="000000"/>
          <w:lang w:eastAsia="zh-CN"/>
        </w:rPr>
        <w:t xml:space="preserve"> largeurIti1</w:t>
      </w:r>
      <w:r w:rsidRPr="00946A4A">
        <w:rPr>
          <w:color w:val="808030"/>
          <w:lang w:eastAsia="zh-CN"/>
        </w:rPr>
        <w:t>,</w:t>
      </w:r>
      <w:r w:rsidRPr="00946A4A">
        <w:rPr>
          <w:color w:val="000000"/>
          <w:lang w:eastAsia="zh-CN"/>
        </w:rPr>
        <w:t xml:space="preserve"> hauteurIti1</w:t>
      </w:r>
      <w:r w:rsidRPr="00946A4A">
        <w:rPr>
          <w:color w:val="808030"/>
          <w:lang w:eastAsia="zh-CN"/>
        </w:rPr>
        <w:t>)</w:t>
      </w:r>
      <w:r w:rsidRPr="00946A4A">
        <w:rPr>
          <w:color w:val="800080"/>
          <w:lang w:eastAsia="zh-CN"/>
        </w:rPr>
        <w:t>;</w:t>
      </w:r>
    </w:p>
    <w:p w14:paraId="4EACC196" w14:textId="77777777" w:rsidR="0001372D" w:rsidRPr="00946A4A" w:rsidRDefault="0001372D" w:rsidP="0001372D">
      <w:pPr>
        <w:pStyle w:val="Code"/>
        <w:rPr>
          <w:color w:val="000000"/>
          <w:lang w:eastAsia="zh-CN"/>
        </w:rPr>
      </w:pPr>
      <w:r w:rsidRPr="00946A4A">
        <w:rPr>
          <w:color w:val="000000"/>
          <w:lang w:eastAsia="zh-CN"/>
        </w:rPr>
        <w:t xml:space="preserve">      tamponGraphics</w:t>
      </w:r>
      <w:r w:rsidRPr="00946A4A">
        <w:rPr>
          <w:color w:val="808030"/>
          <w:lang w:eastAsia="zh-CN"/>
        </w:rPr>
        <w:t>.</w:t>
      </w:r>
      <w:r w:rsidRPr="00946A4A">
        <w:rPr>
          <w:color w:val="000000"/>
          <w:lang w:eastAsia="zh-CN"/>
        </w:rPr>
        <w:t>clearRect</w:t>
      </w:r>
      <w:r w:rsidRPr="00946A4A">
        <w:rPr>
          <w:color w:val="808030"/>
          <w:lang w:eastAsia="zh-CN"/>
        </w:rPr>
        <w:t>(</w:t>
      </w:r>
      <w:r w:rsidRPr="00946A4A">
        <w:rPr>
          <w:color w:val="000000"/>
          <w:lang w:eastAsia="zh-CN"/>
        </w:rPr>
        <w:t>xIti2</w:t>
      </w:r>
      <w:r w:rsidRPr="00946A4A">
        <w:rPr>
          <w:color w:val="808030"/>
          <w:lang w:eastAsia="zh-CN"/>
        </w:rPr>
        <w:t>,</w:t>
      </w:r>
      <w:r w:rsidRPr="00946A4A">
        <w:rPr>
          <w:color w:val="000000"/>
          <w:lang w:eastAsia="zh-CN"/>
        </w:rPr>
        <w:t xml:space="preserve"> yIti2</w:t>
      </w:r>
      <w:r w:rsidRPr="00946A4A">
        <w:rPr>
          <w:color w:val="808030"/>
          <w:lang w:eastAsia="zh-CN"/>
        </w:rPr>
        <w:t>,</w:t>
      </w:r>
      <w:r w:rsidRPr="00946A4A">
        <w:rPr>
          <w:color w:val="000000"/>
          <w:lang w:eastAsia="zh-CN"/>
        </w:rPr>
        <w:t xml:space="preserve"> largeurIti2</w:t>
      </w:r>
      <w:r w:rsidRPr="00946A4A">
        <w:rPr>
          <w:color w:val="808030"/>
          <w:lang w:eastAsia="zh-CN"/>
        </w:rPr>
        <w:t>,</w:t>
      </w:r>
      <w:r w:rsidRPr="00946A4A">
        <w:rPr>
          <w:color w:val="000000"/>
          <w:lang w:eastAsia="zh-CN"/>
        </w:rPr>
        <w:t xml:space="preserve"> hauteurIti2</w:t>
      </w:r>
      <w:r w:rsidRPr="00946A4A">
        <w:rPr>
          <w:color w:val="808030"/>
          <w:lang w:eastAsia="zh-CN"/>
        </w:rPr>
        <w:t>)</w:t>
      </w:r>
      <w:r w:rsidRPr="00946A4A">
        <w:rPr>
          <w:color w:val="800080"/>
          <w:lang w:eastAsia="zh-CN"/>
        </w:rPr>
        <w:t>;</w:t>
      </w:r>
    </w:p>
    <w:p w14:paraId="548B863C" w14:textId="77777777" w:rsidR="0001372D" w:rsidRPr="00946A4A" w:rsidRDefault="0001372D" w:rsidP="0001372D">
      <w:pPr>
        <w:pStyle w:val="Code"/>
        <w:rPr>
          <w:color w:val="000000"/>
          <w:lang w:eastAsia="zh-CN"/>
        </w:rPr>
      </w:pPr>
    </w:p>
    <w:p w14:paraId="07A99779" w14:textId="77777777" w:rsidR="0001372D" w:rsidRPr="0001372D" w:rsidRDefault="0001372D" w:rsidP="0001372D">
      <w:pPr>
        <w:pStyle w:val="Code"/>
        <w:rPr>
          <w:color w:val="000000"/>
          <w:lang w:val="fr-FR" w:eastAsia="zh-CN"/>
        </w:rPr>
      </w:pPr>
      <w:r w:rsidRPr="00946A4A">
        <w:rPr>
          <w:color w:val="000000"/>
          <w:lang w:eastAsia="zh-CN"/>
        </w:rPr>
        <w:t xml:space="preserve">      </w:t>
      </w:r>
      <w:r w:rsidRPr="0001372D">
        <w:rPr>
          <w:lang w:val="fr-FR" w:eastAsia="zh-CN"/>
        </w:rPr>
        <w:t>// Déplace le Bot1</w:t>
      </w:r>
    </w:p>
    <w:p w14:paraId="1024B11C"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xBot1 </w:t>
      </w:r>
      <w:r w:rsidRPr="0001372D">
        <w:rPr>
          <w:color w:val="808030"/>
          <w:lang w:val="fr-FR" w:eastAsia="zh-CN"/>
        </w:rPr>
        <w:t>+</w:t>
      </w:r>
      <w:r w:rsidRPr="0001372D">
        <w:rPr>
          <w:color w:val="000000"/>
          <w:lang w:val="fr-FR" w:eastAsia="zh-CN"/>
        </w:rPr>
        <w:t xml:space="preserve"> largeurBot1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AAB42D4" w14:textId="77777777" w:rsidR="0001372D" w:rsidRPr="0001372D" w:rsidRDefault="0001372D" w:rsidP="0001372D">
      <w:pPr>
        <w:pStyle w:val="Code"/>
        <w:rPr>
          <w:color w:val="000000"/>
          <w:lang w:val="fr-FR" w:eastAsia="zh-CN"/>
        </w:rPr>
      </w:pPr>
      <w:r w:rsidRPr="0001372D">
        <w:rPr>
          <w:color w:val="000000"/>
          <w:lang w:val="fr-FR" w:eastAsia="zh-CN"/>
        </w:rPr>
        <w:t xml:space="preserve">      vitesseXBot1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472FC00B" w14:textId="77777777" w:rsidR="0001372D" w:rsidRPr="0001372D" w:rsidRDefault="0001372D" w:rsidP="0001372D">
      <w:pPr>
        <w:pStyle w:val="Code"/>
        <w:rPr>
          <w:color w:val="000000"/>
          <w:lang w:val="fr-FR" w:eastAsia="zh-CN"/>
        </w:rPr>
      </w:pP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xBot1 </w:t>
      </w:r>
      <w:r w:rsidRPr="0001372D">
        <w:rPr>
          <w:color w:val="808030"/>
          <w:lang w:val="fr-FR" w:eastAsia="zh-CN"/>
        </w:rPr>
        <w:t>+</w:t>
      </w:r>
      <w:r w:rsidRPr="0001372D">
        <w:rPr>
          <w:color w:val="000000"/>
          <w:lang w:val="fr-FR" w:eastAsia="zh-CN"/>
        </w:rPr>
        <w:t xml:space="preserve"> vitesseXBot1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0DE73799"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yBot1 </w:t>
      </w:r>
      <w:r w:rsidRPr="0001372D">
        <w:rPr>
          <w:color w:val="808030"/>
          <w:lang w:val="fr-FR" w:eastAsia="zh-CN"/>
        </w:rPr>
        <w:t>+</w:t>
      </w:r>
      <w:r w:rsidRPr="0001372D">
        <w:rPr>
          <w:color w:val="000000"/>
          <w:lang w:val="fr-FR" w:eastAsia="zh-CN"/>
        </w:rPr>
        <w:t xml:space="preserve"> hauteurBot1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7A4C94A3" w14:textId="77777777" w:rsidR="0001372D" w:rsidRPr="0001372D" w:rsidRDefault="0001372D" w:rsidP="0001372D">
      <w:pPr>
        <w:pStyle w:val="Code"/>
        <w:rPr>
          <w:color w:val="000000"/>
          <w:lang w:val="fr-FR" w:eastAsia="zh-CN"/>
        </w:rPr>
      </w:pPr>
      <w:r w:rsidRPr="0001372D">
        <w:rPr>
          <w:color w:val="000000"/>
          <w:lang w:val="fr-FR" w:eastAsia="zh-CN"/>
        </w:rPr>
        <w:t xml:space="preserve">      vitesseYBot1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66EF29EC" w14:textId="77777777" w:rsidR="0001372D" w:rsidRPr="0001372D" w:rsidRDefault="0001372D" w:rsidP="0001372D">
      <w:pPr>
        <w:pStyle w:val="Code"/>
        <w:rPr>
          <w:color w:val="000000"/>
          <w:lang w:val="fr-FR" w:eastAsia="zh-CN"/>
        </w:rPr>
      </w:pP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yBot1 </w:t>
      </w:r>
      <w:r w:rsidRPr="0001372D">
        <w:rPr>
          <w:color w:val="808030"/>
          <w:lang w:val="fr-FR" w:eastAsia="zh-CN"/>
        </w:rPr>
        <w:t>+</w:t>
      </w:r>
      <w:r w:rsidRPr="0001372D">
        <w:rPr>
          <w:color w:val="000000"/>
          <w:lang w:val="fr-FR" w:eastAsia="zh-CN"/>
        </w:rPr>
        <w:t xml:space="preserve"> vitesseYBot1</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0028348E" w14:textId="77777777" w:rsidR="0001372D" w:rsidRPr="0001372D" w:rsidRDefault="0001372D" w:rsidP="0001372D">
      <w:pPr>
        <w:pStyle w:val="Code"/>
        <w:rPr>
          <w:color w:val="000000"/>
          <w:lang w:val="fr-FR" w:eastAsia="zh-CN"/>
        </w:rPr>
      </w:pPr>
    </w:p>
    <w:p w14:paraId="2174DBB1"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Déplace le Bot2</w:t>
      </w:r>
    </w:p>
    <w:p w14:paraId="1B1CE04F"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xBot2 </w:t>
      </w:r>
      <w:r w:rsidRPr="0001372D">
        <w:rPr>
          <w:color w:val="808030"/>
          <w:lang w:val="fr-FR" w:eastAsia="zh-CN"/>
        </w:rPr>
        <w:t>+</w:t>
      </w:r>
      <w:r w:rsidRPr="0001372D">
        <w:rPr>
          <w:color w:val="000000"/>
          <w:lang w:val="fr-FR" w:eastAsia="zh-CN"/>
        </w:rPr>
        <w:t xml:space="preserve"> largeurBot2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3DD5F1BE" w14:textId="77777777" w:rsidR="0001372D" w:rsidRPr="0001372D" w:rsidRDefault="0001372D" w:rsidP="0001372D">
      <w:pPr>
        <w:pStyle w:val="Code"/>
        <w:rPr>
          <w:color w:val="000000"/>
          <w:lang w:val="fr-FR" w:eastAsia="zh-CN"/>
        </w:rPr>
      </w:pPr>
      <w:r w:rsidRPr="0001372D">
        <w:rPr>
          <w:color w:val="000000"/>
          <w:lang w:val="fr-FR" w:eastAsia="zh-CN"/>
        </w:rPr>
        <w:t xml:space="preserve">      vitesseXBot2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53A7E4F5" w14:textId="77777777" w:rsidR="0001372D" w:rsidRPr="0001372D" w:rsidRDefault="0001372D" w:rsidP="0001372D">
      <w:pPr>
        <w:pStyle w:val="Code"/>
        <w:rPr>
          <w:color w:val="000000"/>
          <w:lang w:val="fr-FR" w:eastAsia="zh-CN"/>
        </w:rPr>
      </w:pP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xBot2 </w:t>
      </w:r>
      <w:r w:rsidRPr="0001372D">
        <w:rPr>
          <w:color w:val="808030"/>
          <w:lang w:val="fr-FR" w:eastAsia="zh-CN"/>
        </w:rPr>
        <w:t>+</w:t>
      </w:r>
      <w:r w:rsidRPr="0001372D">
        <w:rPr>
          <w:color w:val="000000"/>
          <w:lang w:val="fr-FR" w:eastAsia="zh-CN"/>
        </w:rPr>
        <w:t xml:space="preserve"> vitesseXBot2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x</w:t>
      </w:r>
    </w:p>
    <w:p w14:paraId="6B076A29"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yBot2 </w:t>
      </w:r>
      <w:r w:rsidRPr="0001372D">
        <w:rPr>
          <w:color w:val="808030"/>
          <w:lang w:val="fr-FR" w:eastAsia="zh-CN"/>
        </w:rPr>
        <w:t>+</w:t>
      </w:r>
      <w:r w:rsidRPr="0001372D">
        <w:rPr>
          <w:color w:val="000000"/>
          <w:lang w:val="fr-FR" w:eastAsia="zh-CN"/>
        </w:rPr>
        <w:t xml:space="preserve"> hauteurBot2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16809AF6" w14:textId="77777777" w:rsidR="0001372D" w:rsidRPr="0001372D" w:rsidRDefault="0001372D" w:rsidP="0001372D">
      <w:pPr>
        <w:pStyle w:val="Code"/>
        <w:rPr>
          <w:color w:val="000000"/>
          <w:lang w:val="fr-FR" w:eastAsia="zh-CN"/>
        </w:rPr>
      </w:pPr>
      <w:r w:rsidRPr="0001372D">
        <w:rPr>
          <w:color w:val="000000"/>
          <w:lang w:val="fr-FR" w:eastAsia="zh-CN"/>
        </w:rPr>
        <w:t xml:space="preserve">      vitesseYBot2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vitesseYBot2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5EC590C7" w14:textId="77777777" w:rsidR="0001372D" w:rsidRPr="0001372D" w:rsidRDefault="0001372D" w:rsidP="0001372D">
      <w:pPr>
        <w:pStyle w:val="Code"/>
        <w:rPr>
          <w:color w:val="000000"/>
          <w:lang w:val="fr-FR" w:eastAsia="zh-CN"/>
        </w:rPr>
      </w:pP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yBot2 </w:t>
      </w:r>
      <w:r w:rsidRPr="0001372D">
        <w:rPr>
          <w:color w:val="808030"/>
          <w:lang w:val="fr-FR" w:eastAsia="zh-CN"/>
        </w:rPr>
        <w:t>+</w:t>
      </w:r>
      <w:r w:rsidRPr="0001372D">
        <w:rPr>
          <w:color w:val="000000"/>
          <w:lang w:val="fr-FR" w:eastAsia="zh-CN"/>
        </w:rPr>
        <w:t xml:space="preserve"> vitesseYBot2</w:t>
      </w:r>
      <w:r w:rsidRPr="0001372D">
        <w:rPr>
          <w:color w:val="800080"/>
          <w:lang w:val="fr-FR" w:eastAsia="zh-CN"/>
        </w:rPr>
        <w:t>;</w:t>
      </w:r>
      <w:r w:rsidRPr="0001372D">
        <w:rPr>
          <w:color w:val="000000"/>
          <w:lang w:val="fr-FR" w:eastAsia="zh-CN"/>
        </w:rPr>
        <w:t xml:space="preserve"> </w:t>
      </w:r>
      <w:r w:rsidRPr="0001372D">
        <w:rPr>
          <w:lang w:val="fr-FR" w:eastAsia="zh-CN"/>
        </w:rPr>
        <w:t>// Déplacement du Bot selon y</w:t>
      </w:r>
    </w:p>
    <w:p w14:paraId="5C501216" w14:textId="77777777" w:rsidR="0001372D" w:rsidRPr="0001372D" w:rsidRDefault="0001372D" w:rsidP="0001372D">
      <w:pPr>
        <w:pStyle w:val="Code"/>
        <w:rPr>
          <w:color w:val="000000"/>
          <w:lang w:val="fr-FR" w:eastAsia="zh-CN"/>
        </w:rPr>
      </w:pPr>
    </w:p>
    <w:p w14:paraId="06D2B022"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Déplace le Iti1</w:t>
      </w:r>
    </w:p>
    <w:p w14:paraId="5BBBCF88"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xIti1 </w:t>
      </w:r>
      <w:r w:rsidRPr="0001372D">
        <w:rPr>
          <w:color w:val="808030"/>
          <w:lang w:val="fr-FR" w:eastAsia="zh-CN"/>
        </w:rPr>
        <w:t>+</w:t>
      </w:r>
      <w:r w:rsidRPr="0001372D">
        <w:rPr>
          <w:color w:val="000000"/>
          <w:lang w:val="fr-FR" w:eastAsia="zh-CN"/>
        </w:rPr>
        <w:t xml:space="preserve"> largeurIti1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4F1583AD" w14:textId="77777777" w:rsidR="0001372D" w:rsidRPr="0001372D" w:rsidRDefault="0001372D" w:rsidP="0001372D">
      <w:pPr>
        <w:pStyle w:val="Code"/>
        <w:rPr>
          <w:color w:val="000000"/>
          <w:lang w:val="fr-FR" w:eastAsia="zh-CN"/>
        </w:rPr>
      </w:pPr>
      <w:r w:rsidRPr="0001372D">
        <w:rPr>
          <w:color w:val="000000"/>
          <w:lang w:val="fr-FR" w:eastAsia="zh-CN"/>
        </w:rPr>
        <w:t xml:space="preserve">      vitesseXIti1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07695393" w14:textId="77777777" w:rsidR="0001372D" w:rsidRPr="0001372D" w:rsidRDefault="0001372D" w:rsidP="0001372D">
      <w:pPr>
        <w:pStyle w:val="Code"/>
        <w:rPr>
          <w:color w:val="000000"/>
          <w:lang w:val="fr-FR" w:eastAsia="zh-CN"/>
        </w:rPr>
      </w:pP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xIti1 </w:t>
      </w:r>
      <w:r w:rsidRPr="0001372D">
        <w:rPr>
          <w:color w:val="808030"/>
          <w:lang w:val="fr-FR" w:eastAsia="zh-CN"/>
        </w:rPr>
        <w:t>+</w:t>
      </w:r>
      <w:r w:rsidRPr="0001372D">
        <w:rPr>
          <w:color w:val="000000"/>
          <w:lang w:val="fr-FR" w:eastAsia="zh-CN"/>
        </w:rPr>
        <w:t xml:space="preserve"> vitesseXIti1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6EB7EC11"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yIti1 </w:t>
      </w:r>
      <w:r w:rsidRPr="0001372D">
        <w:rPr>
          <w:color w:val="808030"/>
          <w:lang w:val="fr-FR" w:eastAsia="zh-CN"/>
        </w:rPr>
        <w:t>+</w:t>
      </w:r>
      <w:r w:rsidRPr="0001372D">
        <w:rPr>
          <w:color w:val="000000"/>
          <w:lang w:val="fr-FR" w:eastAsia="zh-CN"/>
        </w:rPr>
        <w:t xml:space="preserve"> hauteurIti1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20E834D3" w14:textId="77777777" w:rsidR="0001372D" w:rsidRPr="0001372D" w:rsidRDefault="0001372D" w:rsidP="0001372D">
      <w:pPr>
        <w:pStyle w:val="Code"/>
        <w:rPr>
          <w:color w:val="000000"/>
          <w:lang w:val="fr-FR" w:eastAsia="zh-CN"/>
        </w:rPr>
      </w:pPr>
      <w:r w:rsidRPr="0001372D">
        <w:rPr>
          <w:color w:val="000000"/>
          <w:lang w:val="fr-FR" w:eastAsia="zh-CN"/>
        </w:rPr>
        <w:t xml:space="preserve">      vitesseYIti1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vitesseYIti1</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073F44D1" w14:textId="77777777" w:rsidR="0001372D" w:rsidRPr="0001372D" w:rsidRDefault="0001372D" w:rsidP="0001372D">
      <w:pPr>
        <w:pStyle w:val="Code"/>
        <w:rPr>
          <w:color w:val="000000"/>
          <w:lang w:val="fr-FR" w:eastAsia="zh-CN"/>
        </w:rPr>
      </w:pP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yIti1 </w:t>
      </w:r>
      <w:r w:rsidRPr="0001372D">
        <w:rPr>
          <w:color w:val="808030"/>
          <w:lang w:val="fr-FR" w:eastAsia="zh-CN"/>
        </w:rPr>
        <w:t>+</w:t>
      </w:r>
      <w:r w:rsidRPr="0001372D">
        <w:rPr>
          <w:color w:val="000000"/>
          <w:lang w:val="fr-FR" w:eastAsia="zh-CN"/>
        </w:rPr>
        <w:t xml:space="preserve"> vitesseYIti1</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13FC851"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lang w:val="fr-FR" w:eastAsia="zh-CN"/>
        </w:rPr>
        <w:t>// Déplace le Iti2</w:t>
      </w:r>
    </w:p>
    <w:p w14:paraId="26F47C5B"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xIti2 </w:t>
      </w:r>
      <w:r w:rsidRPr="0001372D">
        <w:rPr>
          <w:color w:val="808030"/>
          <w:lang w:val="fr-FR" w:eastAsia="zh-CN"/>
        </w:rPr>
        <w:t>+</w:t>
      </w:r>
      <w:r w:rsidRPr="0001372D">
        <w:rPr>
          <w:color w:val="000000"/>
          <w:lang w:val="fr-FR" w:eastAsia="zh-CN"/>
        </w:rPr>
        <w:t xml:space="preserve"> largeurIti2 </w:t>
      </w:r>
      <w:r w:rsidRPr="0001372D">
        <w:rPr>
          <w:color w:val="808030"/>
          <w:lang w:val="fr-FR" w:eastAsia="zh-CN"/>
        </w:rPr>
        <w:t>&gt;=</w:t>
      </w:r>
      <w:r w:rsidRPr="0001372D">
        <w:rPr>
          <w:color w:val="000000"/>
          <w:lang w:val="fr-FR" w:eastAsia="zh-CN"/>
        </w:rPr>
        <w:t xml:space="preserve"> LARGEURFENETRE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0C5379FE" w14:textId="77777777" w:rsidR="0001372D" w:rsidRPr="0001372D" w:rsidRDefault="0001372D" w:rsidP="0001372D">
      <w:pPr>
        <w:pStyle w:val="Code"/>
        <w:rPr>
          <w:color w:val="000000"/>
          <w:lang w:val="fr-FR" w:eastAsia="zh-CN"/>
        </w:rPr>
      </w:pPr>
      <w:r w:rsidRPr="0001372D">
        <w:rPr>
          <w:color w:val="000000"/>
          <w:lang w:val="fr-FR" w:eastAsia="zh-CN"/>
        </w:rPr>
        <w:t xml:space="preserve">      vitesseXIti2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vitesseXIti2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x</w:t>
      </w:r>
    </w:p>
    <w:p w14:paraId="797BAAF6" w14:textId="77777777" w:rsidR="0001372D" w:rsidRPr="0001372D" w:rsidRDefault="0001372D" w:rsidP="0001372D">
      <w:pPr>
        <w:pStyle w:val="Code"/>
        <w:rPr>
          <w:color w:val="000000"/>
          <w:lang w:val="fr-FR" w:eastAsia="zh-CN"/>
        </w:rPr>
      </w:pP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xIti2 </w:t>
      </w:r>
      <w:r w:rsidRPr="0001372D">
        <w:rPr>
          <w:color w:val="808030"/>
          <w:lang w:val="fr-FR" w:eastAsia="zh-CN"/>
        </w:rPr>
        <w:t>+</w:t>
      </w:r>
      <w:r w:rsidRPr="0001372D">
        <w:rPr>
          <w:color w:val="000000"/>
          <w:lang w:val="fr-FR" w:eastAsia="zh-CN"/>
        </w:rPr>
        <w:t xml:space="preserve"> vitesseXIti2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x</w:t>
      </w:r>
    </w:p>
    <w:p w14:paraId="185A8738" w14:textId="77777777" w:rsidR="0001372D" w:rsidRPr="0001372D" w:rsidRDefault="0001372D" w:rsidP="0001372D">
      <w:pPr>
        <w:pStyle w:val="Code"/>
        <w:rPr>
          <w:color w:val="000000"/>
          <w:lang w:val="fr-FR" w:eastAsia="zh-CN"/>
        </w:rPr>
      </w:pPr>
      <w:r w:rsidRPr="0001372D">
        <w:rPr>
          <w:color w:val="000000"/>
          <w:lang w:val="fr-FR" w:eastAsia="zh-CN"/>
        </w:rPr>
        <w:t xml:space="preserve">      </w:t>
      </w:r>
      <w:r w:rsidRPr="0001372D">
        <w:rPr>
          <w:b/>
          <w:bCs/>
          <w:color w:val="800000"/>
          <w:lang w:val="fr-FR" w:eastAsia="zh-CN"/>
        </w:rPr>
        <w:t>if</w:t>
      </w:r>
      <w:r w:rsidRPr="0001372D">
        <w:rPr>
          <w:color w:val="000000"/>
          <w:lang w:val="fr-FR" w:eastAsia="zh-CN"/>
        </w:rPr>
        <w:t xml:space="preserve"> </w:t>
      </w:r>
      <w:r w:rsidRPr="0001372D">
        <w:rPr>
          <w:color w:val="808030"/>
          <w:lang w:val="fr-FR" w:eastAsia="zh-CN"/>
        </w:rPr>
        <w:t>(</w:t>
      </w:r>
      <w:r w:rsidRPr="0001372D">
        <w:rPr>
          <w:color w:val="000000"/>
          <w:lang w:val="fr-FR" w:eastAsia="zh-CN"/>
        </w:rPr>
        <w:t xml:space="preserve">yIti2 </w:t>
      </w:r>
      <w:r w:rsidRPr="0001372D">
        <w:rPr>
          <w:color w:val="808030"/>
          <w:lang w:val="fr-FR" w:eastAsia="zh-CN"/>
        </w:rPr>
        <w:t>+</w:t>
      </w:r>
      <w:r w:rsidRPr="0001372D">
        <w:rPr>
          <w:color w:val="000000"/>
          <w:lang w:val="fr-FR" w:eastAsia="zh-CN"/>
        </w:rPr>
        <w:t xml:space="preserve"> hauteurIti2 </w:t>
      </w:r>
      <w:r w:rsidRPr="0001372D">
        <w:rPr>
          <w:color w:val="808030"/>
          <w:lang w:val="fr-FR" w:eastAsia="zh-CN"/>
        </w:rPr>
        <w:t>&gt;=</w:t>
      </w:r>
      <w:r w:rsidRPr="0001372D">
        <w:rPr>
          <w:color w:val="000000"/>
          <w:lang w:val="fr-FR" w:eastAsia="zh-CN"/>
        </w:rPr>
        <w:t xml:space="preserve"> HAUTEURFENETRE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&lt;</w:t>
      </w:r>
      <w:r w:rsidRPr="0001372D">
        <w:rPr>
          <w:color w:val="000000"/>
          <w:lang w:val="fr-FR" w:eastAsia="zh-CN"/>
        </w:rPr>
        <w:t xml:space="preserve"> </w:t>
      </w:r>
      <w:r w:rsidRPr="0001372D">
        <w:rPr>
          <w:color w:val="008C00"/>
          <w:lang w:val="fr-FR" w:eastAsia="zh-CN"/>
        </w:rPr>
        <w:t>0</w:t>
      </w:r>
      <w:r w:rsidRPr="0001372D">
        <w:rPr>
          <w:color w:val="808030"/>
          <w:lang w:val="fr-FR" w:eastAsia="zh-CN"/>
        </w:rPr>
        <w:t>)</w:t>
      </w:r>
      <w:r w:rsidRPr="0001372D">
        <w:rPr>
          <w:color w:val="000000"/>
          <w:lang w:val="fr-FR" w:eastAsia="zh-CN"/>
        </w:rPr>
        <w:t xml:space="preserve"> </w:t>
      </w:r>
      <w:r w:rsidRPr="0001372D">
        <w:rPr>
          <w:lang w:val="fr-FR" w:eastAsia="zh-CN"/>
        </w:rPr>
        <w:t>// Si atteint le bord</w:t>
      </w:r>
    </w:p>
    <w:p w14:paraId="64023FE4" w14:textId="77777777" w:rsidR="0001372D" w:rsidRPr="0001372D" w:rsidRDefault="0001372D" w:rsidP="0001372D">
      <w:pPr>
        <w:pStyle w:val="Code"/>
        <w:rPr>
          <w:color w:val="000000"/>
          <w:lang w:val="fr-FR" w:eastAsia="zh-CN"/>
        </w:rPr>
      </w:pPr>
      <w:r w:rsidRPr="0001372D">
        <w:rPr>
          <w:color w:val="000000"/>
          <w:lang w:val="fr-FR" w:eastAsia="zh-CN"/>
        </w:rPr>
        <w:t xml:space="preserve">      vitesseYIti2 </w:t>
      </w:r>
      <w:r w:rsidRPr="0001372D">
        <w:rPr>
          <w:color w:val="808030"/>
          <w:lang w:val="fr-FR" w:eastAsia="zh-CN"/>
        </w:rPr>
        <w:t>=</w:t>
      </w:r>
      <w:r w:rsidRPr="0001372D">
        <w:rPr>
          <w:color w:val="000000"/>
          <w:lang w:val="fr-FR" w:eastAsia="zh-CN"/>
        </w:rPr>
        <w:t xml:space="preserve"> </w:t>
      </w:r>
      <w:r w:rsidRPr="0001372D">
        <w:rPr>
          <w:color w:val="808030"/>
          <w:lang w:val="fr-FR" w:eastAsia="zh-CN"/>
        </w:rPr>
        <w:t>-</w:t>
      </w:r>
      <w:r w:rsidRPr="0001372D">
        <w:rPr>
          <w:color w:val="000000"/>
          <w:lang w:val="fr-FR" w:eastAsia="zh-CN"/>
        </w:rPr>
        <w:t>vitesseYIti2</w:t>
      </w:r>
      <w:r w:rsidRPr="0001372D">
        <w:rPr>
          <w:color w:val="800080"/>
          <w:lang w:val="fr-FR" w:eastAsia="zh-CN"/>
        </w:rPr>
        <w:t>;</w:t>
      </w:r>
      <w:r w:rsidRPr="0001372D">
        <w:rPr>
          <w:color w:val="000000"/>
          <w:lang w:val="fr-FR" w:eastAsia="zh-CN"/>
        </w:rPr>
        <w:t xml:space="preserve"> </w:t>
      </w:r>
      <w:r w:rsidRPr="0001372D">
        <w:rPr>
          <w:lang w:val="fr-FR" w:eastAsia="zh-CN"/>
        </w:rPr>
        <w:t>// Inverser la direction selon y</w:t>
      </w:r>
    </w:p>
    <w:p w14:paraId="4559F1C8" w14:textId="77777777" w:rsidR="0001372D" w:rsidRPr="0001372D" w:rsidRDefault="0001372D" w:rsidP="0001372D">
      <w:pPr>
        <w:pStyle w:val="Code"/>
        <w:rPr>
          <w:color w:val="000000"/>
          <w:lang w:val="fr-FR" w:eastAsia="zh-CN"/>
        </w:rPr>
      </w:pP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yIti2 </w:t>
      </w:r>
      <w:r w:rsidRPr="0001372D">
        <w:rPr>
          <w:color w:val="808030"/>
          <w:lang w:val="fr-FR" w:eastAsia="zh-CN"/>
        </w:rPr>
        <w:t>+</w:t>
      </w:r>
      <w:r w:rsidRPr="0001372D">
        <w:rPr>
          <w:color w:val="000000"/>
          <w:lang w:val="fr-FR" w:eastAsia="zh-CN"/>
        </w:rPr>
        <w:t xml:space="preserve"> vitesseYIti2</w:t>
      </w:r>
      <w:r w:rsidRPr="0001372D">
        <w:rPr>
          <w:color w:val="800080"/>
          <w:lang w:val="fr-FR" w:eastAsia="zh-CN"/>
        </w:rPr>
        <w:t>;</w:t>
      </w:r>
      <w:r w:rsidRPr="0001372D">
        <w:rPr>
          <w:color w:val="000000"/>
          <w:lang w:val="fr-FR" w:eastAsia="zh-CN"/>
        </w:rPr>
        <w:t xml:space="preserve"> </w:t>
      </w:r>
      <w:r w:rsidRPr="0001372D">
        <w:rPr>
          <w:lang w:val="fr-FR" w:eastAsia="zh-CN"/>
        </w:rPr>
        <w:t>// Déplacement du Iti selon y</w:t>
      </w:r>
    </w:p>
    <w:p w14:paraId="269D6B56" w14:textId="77777777" w:rsidR="0001372D" w:rsidRPr="0001372D" w:rsidRDefault="0001372D" w:rsidP="0001372D">
      <w:pPr>
        <w:pStyle w:val="Code"/>
        <w:rPr>
          <w:color w:val="000000"/>
          <w:lang w:val="en-CA" w:eastAsia="zh-CN"/>
        </w:rPr>
      </w:pPr>
      <w:r w:rsidRPr="0001372D">
        <w:rPr>
          <w:color w:val="000000"/>
          <w:lang w:val="fr-FR" w:eastAsia="zh-CN"/>
        </w:rPr>
        <w:t xml:space="preserve">    </w:t>
      </w:r>
      <w:r w:rsidRPr="0001372D">
        <w:rPr>
          <w:color w:val="800080"/>
          <w:lang w:val="en-CA" w:eastAsia="zh-CN"/>
        </w:rPr>
        <w:t>}</w:t>
      </w:r>
    </w:p>
    <w:p w14:paraId="002B8861"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color w:val="800080"/>
          <w:lang w:val="en-CA" w:eastAsia="zh-CN"/>
        </w:rPr>
        <w:t>}</w:t>
      </w:r>
    </w:p>
    <w:p w14:paraId="211BA551" w14:textId="77777777" w:rsidR="0001372D" w:rsidRPr="0001372D" w:rsidRDefault="0001372D" w:rsidP="0001372D">
      <w:pPr>
        <w:pStyle w:val="Code"/>
        <w:rPr>
          <w:color w:val="000000"/>
          <w:lang w:val="en-CA" w:eastAsia="zh-CN"/>
        </w:rPr>
      </w:pPr>
    </w:p>
    <w:p w14:paraId="3CA1D11F" w14:textId="77777777" w:rsidR="0001372D" w:rsidRPr="0001372D" w:rsidRDefault="0001372D" w:rsidP="0001372D">
      <w:pPr>
        <w:pStyle w:val="Code"/>
        <w:rPr>
          <w:color w:val="000000"/>
          <w:lang w:val="en-CA" w:eastAsia="zh-CN"/>
        </w:rPr>
      </w:pPr>
      <w:r w:rsidRPr="0001372D">
        <w:rPr>
          <w:color w:val="000000"/>
          <w:lang w:val="en-CA" w:eastAsia="zh-CN"/>
        </w:rPr>
        <w:t xml:space="preserve">  </w:t>
      </w:r>
      <w:r w:rsidRPr="0001372D">
        <w:rPr>
          <w:b/>
          <w:bCs/>
          <w:color w:val="800000"/>
          <w:lang w:val="en-CA" w:eastAsia="zh-CN"/>
        </w:rPr>
        <w:t>public</w:t>
      </w:r>
      <w:r w:rsidRPr="0001372D">
        <w:rPr>
          <w:color w:val="000000"/>
          <w:lang w:val="en-CA" w:eastAsia="zh-CN"/>
        </w:rPr>
        <w:t xml:space="preserve"> </w:t>
      </w:r>
      <w:r w:rsidRPr="0001372D">
        <w:rPr>
          <w:b/>
          <w:bCs/>
          <w:color w:val="800000"/>
          <w:lang w:val="en-CA" w:eastAsia="zh-CN"/>
        </w:rPr>
        <w:t>static</w:t>
      </w:r>
      <w:r w:rsidRPr="0001372D">
        <w:rPr>
          <w:color w:val="000000"/>
          <w:lang w:val="en-CA" w:eastAsia="zh-CN"/>
        </w:rPr>
        <w:t xml:space="preserve"> </w:t>
      </w:r>
      <w:r w:rsidRPr="0001372D">
        <w:rPr>
          <w:color w:val="BB7977"/>
          <w:lang w:val="en-CA" w:eastAsia="zh-CN"/>
        </w:rPr>
        <w:t>void</w:t>
      </w:r>
      <w:r w:rsidRPr="0001372D">
        <w:rPr>
          <w:color w:val="000000"/>
          <w:lang w:val="en-CA" w:eastAsia="zh-CN"/>
        </w:rPr>
        <w:t xml:space="preserve"> main</w:t>
      </w:r>
      <w:r w:rsidRPr="0001372D">
        <w:rPr>
          <w:color w:val="808030"/>
          <w:lang w:val="en-CA" w:eastAsia="zh-CN"/>
        </w:rPr>
        <w:t>(</w:t>
      </w:r>
      <w:r w:rsidRPr="0001372D">
        <w:rPr>
          <w:b/>
          <w:bCs/>
          <w:color w:val="BB7977"/>
          <w:lang w:val="en-CA" w:eastAsia="zh-CN"/>
        </w:rPr>
        <w:t>String</w:t>
      </w:r>
      <w:r w:rsidRPr="0001372D">
        <w:rPr>
          <w:color w:val="000000"/>
          <w:lang w:val="en-CA" w:eastAsia="zh-CN"/>
        </w:rPr>
        <w:t xml:space="preserve"> args</w:t>
      </w:r>
      <w:r w:rsidRPr="0001372D">
        <w:rPr>
          <w:color w:val="808030"/>
          <w:lang w:val="en-CA" w:eastAsia="zh-CN"/>
        </w:rPr>
        <w:t>[])</w:t>
      </w:r>
      <w:r w:rsidRPr="0001372D">
        <w:rPr>
          <w:color w:val="000000"/>
          <w:lang w:val="en-CA" w:eastAsia="zh-CN"/>
        </w:rPr>
        <w:t xml:space="preserve"> </w:t>
      </w:r>
      <w:r w:rsidRPr="0001372D">
        <w:rPr>
          <w:color w:val="800080"/>
          <w:lang w:val="en-CA" w:eastAsia="zh-CN"/>
        </w:rPr>
        <w:t>{</w:t>
      </w:r>
    </w:p>
    <w:p w14:paraId="26E05912" w14:textId="77777777" w:rsidR="0001372D" w:rsidRPr="006E0875" w:rsidRDefault="0001372D" w:rsidP="0001372D">
      <w:pPr>
        <w:pStyle w:val="Code"/>
        <w:rPr>
          <w:color w:val="000000"/>
          <w:lang w:val="fr-FR" w:eastAsia="zh-CN"/>
        </w:rPr>
      </w:pPr>
      <w:r w:rsidRPr="0001372D">
        <w:rPr>
          <w:color w:val="000000"/>
          <w:lang w:val="en-CA" w:eastAsia="zh-CN"/>
        </w:rPr>
        <w:t xml:space="preserve">    </w:t>
      </w:r>
      <w:r w:rsidRPr="006E0875">
        <w:rPr>
          <w:b/>
          <w:bCs/>
          <w:color w:val="800000"/>
          <w:lang w:val="fr-FR" w:eastAsia="zh-CN"/>
        </w:rPr>
        <w:t>new</w:t>
      </w:r>
      <w:r w:rsidRPr="006E0875">
        <w:rPr>
          <w:color w:val="000000"/>
          <w:lang w:val="fr-FR" w:eastAsia="zh-CN"/>
        </w:rPr>
        <w:t xml:space="preserve"> ExerciceJFrameAvecPingPongBotsEtItis</w:t>
      </w:r>
      <w:r w:rsidRPr="006E0875">
        <w:rPr>
          <w:color w:val="808030"/>
          <w:lang w:val="fr-FR" w:eastAsia="zh-CN"/>
        </w:rPr>
        <w:t>()</w:t>
      </w:r>
      <w:r w:rsidRPr="006E0875">
        <w:rPr>
          <w:color w:val="800080"/>
          <w:lang w:val="fr-FR" w:eastAsia="zh-CN"/>
        </w:rPr>
        <w:t>;</w:t>
      </w:r>
    </w:p>
    <w:p w14:paraId="07C5D3F8" w14:textId="77777777" w:rsidR="0001372D" w:rsidRPr="006E0875" w:rsidRDefault="0001372D" w:rsidP="0001372D">
      <w:pPr>
        <w:pStyle w:val="Code"/>
        <w:rPr>
          <w:color w:val="000000"/>
          <w:lang w:val="fr-FR" w:eastAsia="zh-CN"/>
        </w:rPr>
      </w:pPr>
      <w:r w:rsidRPr="006E0875">
        <w:rPr>
          <w:color w:val="000000"/>
          <w:lang w:val="fr-FR" w:eastAsia="zh-CN"/>
        </w:rPr>
        <w:t xml:space="preserve">  </w:t>
      </w:r>
      <w:r w:rsidRPr="006E0875">
        <w:rPr>
          <w:color w:val="800080"/>
          <w:lang w:val="fr-FR" w:eastAsia="zh-CN"/>
        </w:rPr>
        <w:t>}</w:t>
      </w:r>
    </w:p>
    <w:p w14:paraId="4B618F0F" w14:textId="1CC54A9F" w:rsidR="0001372D" w:rsidRDefault="0001372D" w:rsidP="0001372D">
      <w:pPr>
        <w:pStyle w:val="Code"/>
        <w:rPr>
          <w:color w:val="800080"/>
          <w:lang w:val="fr-FR" w:eastAsia="zh-CN"/>
        </w:rPr>
      </w:pPr>
      <w:r w:rsidRPr="006E0875">
        <w:rPr>
          <w:color w:val="800080"/>
          <w:lang w:val="fr-FR" w:eastAsia="zh-CN"/>
        </w:rPr>
        <w:t>}</w:t>
      </w:r>
    </w:p>
    <w:p w14:paraId="57CC6411" w14:textId="77777777" w:rsidR="003E5B17" w:rsidRPr="006E0875" w:rsidRDefault="003E5B17" w:rsidP="0001372D">
      <w:pPr>
        <w:pStyle w:val="Code"/>
        <w:rPr>
          <w:color w:val="000000"/>
          <w:lang w:val="fr-FR" w:eastAsia="zh-CN"/>
        </w:rPr>
      </w:pPr>
    </w:p>
    <w:p w14:paraId="147B24F4" w14:textId="77777777" w:rsidR="001F6504" w:rsidRPr="006E0875" w:rsidRDefault="001F6504" w:rsidP="001F6504">
      <w:pPr>
        <w:pStyle w:val="Corpsdetexte"/>
        <w:rPr>
          <w:b/>
          <w:bCs/>
        </w:rPr>
      </w:pPr>
    </w:p>
    <w:p w14:paraId="53456E39" w14:textId="77777777" w:rsidR="001F6504" w:rsidRDefault="001F6504" w:rsidP="001F6504">
      <w:pPr>
        <w:pStyle w:val="Corpsdetexte"/>
      </w:pPr>
      <w:r w:rsidRPr="006E0875">
        <w:t xml:space="preserve">Le programme de l’exercice précédent est assez compliqué et les possibilités d’erreurs de codage se multiplient ! </w:t>
      </w:r>
      <w:r>
        <w:t>Le prochain chapitre montre comment mieux organiser le programme en exploitant de manière judicieuse la notion d’objet et de classe Java.</w:t>
      </w:r>
    </w:p>
    <w:p w14:paraId="22C7E1F8" w14:textId="77777777" w:rsidR="00494C92" w:rsidRPr="0041273D" w:rsidRDefault="0079624B" w:rsidP="00494C92">
      <w:pPr>
        <w:pStyle w:val="Titre1"/>
      </w:pPr>
      <w:r>
        <w:br w:type="page"/>
      </w:r>
      <w:bookmarkStart w:id="167" w:name="_Toc44667599"/>
      <w:r w:rsidR="00494C92">
        <w:lastRenderedPageBreak/>
        <w:t>Développement de classes : conception objet</w:t>
      </w:r>
      <w:bookmarkStart w:id="168" w:name="_Toc84220827"/>
      <w:bookmarkEnd w:id="167"/>
      <w:bookmarkEnd w:id="168"/>
    </w:p>
    <w:p w14:paraId="6934B2B2" w14:textId="7168A71E" w:rsidR="00494C92" w:rsidRDefault="00494C92" w:rsidP="00494C92">
      <w:pPr>
        <w:pStyle w:val="Corpsdetexte"/>
      </w:pPr>
      <w:r>
        <w:t xml:space="preserve">La </w:t>
      </w:r>
      <w:r w:rsidRPr="00FE0E8F">
        <w:rPr>
          <w:i/>
        </w:rPr>
        <w:t>conception objet</w:t>
      </w:r>
      <w:r>
        <w:t xml:space="preserve"> désigne le problème de conception d’un programme </w:t>
      </w:r>
      <w:r w:rsidR="006E0875">
        <w:t xml:space="preserve">en utilisant des </w:t>
      </w:r>
      <w:r>
        <w:t>objet</w:t>
      </w:r>
      <w:r w:rsidR="006E0875">
        <w:t>s</w:t>
      </w:r>
      <w:r>
        <w:t xml:space="preserve">. Un aspect particulièrement important à considérer est le découpage du programme en classes. Ce chapitre </w:t>
      </w:r>
      <w:r w:rsidR="006E0875">
        <w:t>passe en revue</w:t>
      </w:r>
      <w:r>
        <w:t xml:space="preserve"> quelques notions de base de la conception objet : diviser pour régner, encapsulation, interface, cohésion, couplage, et relation d’héritage. Les principes de Java touchant à l’organisation, la compilation et l’exécution d’un programme composé de plusieurs classes sont aussi abordés.</w:t>
      </w:r>
    </w:p>
    <w:p w14:paraId="25B83B12" w14:textId="77777777" w:rsidR="00494C92" w:rsidRDefault="00494C92" w:rsidP="00494C92">
      <w:pPr>
        <w:pStyle w:val="Titre2"/>
      </w:pPr>
      <w:bookmarkStart w:id="169" w:name="_Toc84220828"/>
      <w:bookmarkStart w:id="170" w:name="_Toc44667600"/>
      <w:r>
        <w:t>Découpage d’un programme en classes</w:t>
      </w:r>
      <w:bookmarkEnd w:id="169"/>
      <w:bookmarkEnd w:id="170"/>
    </w:p>
    <w:p w14:paraId="27BEE44D" w14:textId="77777777" w:rsidR="00494C92" w:rsidRDefault="00494C92" w:rsidP="00494C92">
      <w:pPr>
        <w:pStyle w:val="Corpsdetexte"/>
      </w:pPr>
      <w:r>
        <w:t>Une manière typique de faciliter le développement d’un programme Java complexe est de le découper en plusieurs classes. C’est le principe de la tarte.</w:t>
      </w:r>
    </w:p>
    <w:p w14:paraId="614931BE" w14:textId="77777777" w:rsidR="00494C92" w:rsidRPr="008E6518"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8E6518">
        <w:rPr>
          <w:b/>
          <w:bCs/>
        </w:rPr>
        <w:t>Génie logiciel : principe de la tarte</w:t>
      </w:r>
      <w:r>
        <w:rPr>
          <w:b/>
          <w:bCs/>
        </w:rPr>
        <w:t xml:space="preserve"> (</w:t>
      </w:r>
      <w:r w:rsidRPr="00867EE9">
        <w:rPr>
          <w:b/>
        </w:rPr>
        <w:t>diviser pour régner</w:t>
      </w:r>
      <w:r>
        <w:rPr>
          <w:b/>
          <w:bCs/>
        </w:rPr>
        <w:t>)</w:t>
      </w:r>
    </w:p>
    <w:p w14:paraId="500622B6"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Si la tarte est trop grosse pour être gobée d’un coup, il est préférable de la couper en morceaux</w:t>
      </w:r>
      <w:r>
        <w:rPr>
          <w:rStyle w:val="Appelnotedebasdep"/>
        </w:rPr>
        <w:footnoteReference w:id="26"/>
      </w:r>
      <w:r>
        <w:t>.</w:t>
      </w:r>
    </w:p>
    <w:p w14:paraId="166E6E0C" w14:textId="77777777" w:rsidR="00494C92" w:rsidRDefault="00494C92" w:rsidP="00494C92">
      <w:pPr>
        <w:pStyle w:val="Corpsdetexte"/>
      </w:pPr>
      <w:r>
        <w:t>La notion de classe en programmation objet permet de tirer profit de ce principe d’une manière très efficace en regroupant ensemble les variables et méthodes qui sont fortement liées.</w:t>
      </w:r>
    </w:p>
    <w:p w14:paraId="2580723E" w14:textId="77777777" w:rsidR="00494C92" w:rsidRDefault="00494C92" w:rsidP="00494C92">
      <w:pPr>
        <w:pStyle w:val="Corpsdetexte"/>
      </w:pPr>
      <w:r w:rsidRPr="00176B0A">
        <w:rPr>
          <w:b/>
          <w:bCs/>
        </w:rPr>
        <w:t>Exemple</w:t>
      </w:r>
      <w:r>
        <w:t xml:space="preserve">. L’exemple suivant opère une réorganisation du programme du dernier exercice du chapitre précédent avec plusieurs Bot et Iti. Il est recommandé d’étudier la solution </w:t>
      </w:r>
      <w:r w:rsidRPr="00F76702">
        <w:rPr>
          <w:i/>
          <w:iCs/>
        </w:rPr>
        <w:t>ExerciceJFrameAvecPingPongBotsEtItis</w:t>
      </w:r>
      <w:r>
        <w:t xml:space="preserve"> avant de poursuivre ! Plutôt que de tout mettre dans une classe </w:t>
      </w:r>
      <w:r w:rsidRPr="00F76702">
        <w:rPr>
          <w:i/>
          <w:iCs/>
        </w:rPr>
        <w:t>ExerciceJFrameAvecPingPongBotsEtItis</w:t>
      </w:r>
      <w:r>
        <w:t xml:space="preserve">, deux nouvelles classes sont créées, une pour les Bot, appelée </w:t>
      </w:r>
      <w:r w:rsidRPr="00FC1F4A">
        <w:rPr>
          <w:i/>
          <w:iCs/>
        </w:rPr>
        <w:t>BotRebondissant</w:t>
      </w:r>
      <w:r>
        <w:t xml:space="preserve">, et une autre pour les Iti, </w:t>
      </w:r>
      <w:r w:rsidRPr="00FC1F4A">
        <w:rPr>
          <w:i/>
          <w:iCs/>
        </w:rPr>
        <w:t>ItiRebondissant</w:t>
      </w:r>
      <w:r>
        <w:t xml:space="preserve">. Chacun des Bot à animer sera représenté dans le programme par un objet de la classe </w:t>
      </w:r>
      <w:r w:rsidRPr="00872B01">
        <w:rPr>
          <w:i/>
          <w:iCs/>
        </w:rPr>
        <w:t>BotRebondissant</w:t>
      </w:r>
      <w:r>
        <w:t>, et de même pour les Iti.</w:t>
      </w:r>
    </w:p>
    <w:p w14:paraId="4BAB6A9F" w14:textId="77777777" w:rsidR="00494C92" w:rsidRDefault="00494C92" w:rsidP="00494C92">
      <w:pPr>
        <w:pStyle w:val="Corpsdetexte"/>
      </w:pPr>
      <w:r>
        <w:t>Voici le code de la classe</w:t>
      </w:r>
      <w:r w:rsidRPr="00176B0A">
        <w:rPr>
          <w:i/>
          <w:iCs/>
        </w:rPr>
        <w:t xml:space="preserve"> </w:t>
      </w:r>
      <w:r w:rsidRPr="00FC1F4A">
        <w:rPr>
          <w:i/>
          <w:iCs/>
        </w:rPr>
        <w:t>BotRebondissant</w:t>
      </w:r>
      <w:r>
        <w:t xml:space="preserve">. Rappelons que l’absence de </w:t>
      </w:r>
      <w:r w:rsidRPr="00040016">
        <w:rPr>
          <w:i/>
        </w:rPr>
        <w:t>extends</w:t>
      </w:r>
      <w:r>
        <w:t xml:space="preserve"> est équivalente à </w:t>
      </w:r>
      <w:r w:rsidRPr="00040016">
        <w:rPr>
          <w:i/>
        </w:rPr>
        <w:t>extends java.lang.Object</w:t>
      </w:r>
      <w:r>
        <w:t>.</w:t>
      </w:r>
    </w:p>
    <w:p w14:paraId="0A263526" w14:textId="6A1FD358" w:rsidR="00494C92" w:rsidRPr="00F36EA9" w:rsidRDefault="00000000" w:rsidP="00494C92">
      <w:pPr>
        <w:pStyle w:val="Corpsdetexte"/>
      </w:pPr>
      <w:hyperlink r:id="rId361"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6E0875">
        <w:rPr>
          <w:rFonts w:ascii="Segoe UI" w:hAnsi="Segoe UI" w:cs="Segoe UI"/>
          <w:b/>
          <w:bCs/>
          <w:color w:val="586069"/>
          <w:lang w:val="fr-CA"/>
        </w:rPr>
        <w:t>chapitre_7/B</w:t>
      </w:r>
      <w:r w:rsidR="00494C92" w:rsidRPr="005B2B59">
        <w:rPr>
          <w:rFonts w:ascii="Segoe UI" w:hAnsi="Segoe UI" w:cs="Segoe UI"/>
          <w:b/>
          <w:bCs/>
          <w:color w:val="586069"/>
          <w:lang w:val="fr-CA"/>
        </w:rPr>
        <w:t>otRebondissant.java</w:t>
      </w:r>
    </w:p>
    <w:p w14:paraId="4CABAC25" w14:textId="77777777" w:rsidR="006E0875" w:rsidRPr="006E0875" w:rsidRDefault="006E0875" w:rsidP="00983A91">
      <w:pPr>
        <w:pStyle w:val="Code"/>
        <w:rPr>
          <w:color w:val="000000"/>
          <w:lang w:eastAsia="zh-CN"/>
        </w:rPr>
      </w:pPr>
      <w:r w:rsidRPr="006E0875">
        <w:rPr>
          <w:b/>
          <w:bCs/>
          <w:color w:val="800000"/>
          <w:lang w:eastAsia="zh-CN"/>
        </w:rPr>
        <w:t>import</w:t>
      </w:r>
      <w:r w:rsidRPr="006E0875">
        <w:rPr>
          <w:lang w:eastAsia="zh-CN"/>
        </w:rPr>
        <w:t xml:space="preserve"> java</w:t>
      </w:r>
      <w:r w:rsidRPr="006E0875">
        <w:rPr>
          <w:color w:val="808030"/>
          <w:lang w:eastAsia="zh-CN"/>
        </w:rPr>
        <w:t>.</w:t>
      </w:r>
      <w:r w:rsidRPr="006E0875">
        <w:rPr>
          <w:lang w:eastAsia="zh-CN"/>
        </w:rPr>
        <w:t>awt</w:t>
      </w:r>
      <w:r w:rsidRPr="006E0875">
        <w:rPr>
          <w:color w:val="808030"/>
          <w:lang w:eastAsia="zh-CN"/>
        </w:rPr>
        <w:t>.</w:t>
      </w:r>
      <w:r w:rsidRPr="006E0875">
        <w:rPr>
          <w:b/>
          <w:bCs/>
          <w:color w:val="800000"/>
          <w:lang w:eastAsia="zh-CN"/>
        </w:rPr>
        <w:t>*</w:t>
      </w:r>
      <w:r w:rsidRPr="006E0875">
        <w:rPr>
          <w:color w:val="800080"/>
          <w:lang w:eastAsia="zh-CN"/>
        </w:rPr>
        <w:t>;</w:t>
      </w:r>
    </w:p>
    <w:p w14:paraId="70F7D776" w14:textId="77777777" w:rsidR="006E0875" w:rsidRPr="006E0875" w:rsidRDefault="006E0875" w:rsidP="00983A91">
      <w:pPr>
        <w:pStyle w:val="Code"/>
        <w:rPr>
          <w:color w:val="000000"/>
          <w:lang w:eastAsia="zh-CN"/>
        </w:rPr>
      </w:pPr>
    </w:p>
    <w:p w14:paraId="6F11C9C4" w14:textId="77777777" w:rsidR="006E0875" w:rsidRPr="006E0875" w:rsidRDefault="006E0875" w:rsidP="00983A91">
      <w:pPr>
        <w:pStyle w:val="Code"/>
        <w:rPr>
          <w:color w:val="000000"/>
          <w:lang w:eastAsia="zh-CN"/>
        </w:rPr>
      </w:pPr>
      <w:r w:rsidRPr="006E0875">
        <w:rPr>
          <w:b/>
          <w:bCs/>
          <w:color w:val="800000"/>
          <w:lang w:eastAsia="zh-CN"/>
        </w:rPr>
        <w:t>public</w:t>
      </w:r>
      <w:r w:rsidRPr="006E0875">
        <w:rPr>
          <w:color w:val="000000"/>
          <w:lang w:eastAsia="zh-CN"/>
        </w:rPr>
        <w:t xml:space="preserve"> </w:t>
      </w:r>
      <w:r w:rsidRPr="006E0875">
        <w:rPr>
          <w:b/>
          <w:bCs/>
          <w:color w:val="800000"/>
          <w:lang w:eastAsia="zh-CN"/>
        </w:rPr>
        <w:t>class</w:t>
      </w:r>
      <w:r w:rsidRPr="006E0875">
        <w:rPr>
          <w:color w:val="000000"/>
          <w:lang w:eastAsia="zh-CN"/>
        </w:rPr>
        <w:t xml:space="preserve"> BotRebondissant </w:t>
      </w:r>
      <w:r w:rsidRPr="006E0875">
        <w:rPr>
          <w:color w:val="800080"/>
          <w:lang w:eastAsia="zh-CN"/>
        </w:rPr>
        <w:t>{</w:t>
      </w:r>
    </w:p>
    <w:p w14:paraId="187666C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Variables d'objet qui décrivent l'état d'un objet BotRebondissant</w:t>
      </w:r>
    </w:p>
    <w:p w14:paraId="1152B765"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y</w:t>
      </w:r>
      <w:r w:rsidRPr="006E0875">
        <w:rPr>
          <w:color w:val="800080"/>
          <w:lang w:eastAsia="zh-CN"/>
        </w:rPr>
        <w:t>;</w:t>
      </w:r>
      <w:r w:rsidRPr="006E0875">
        <w:rPr>
          <w:color w:val="000000"/>
          <w:lang w:eastAsia="zh-CN"/>
        </w:rPr>
        <w:t xml:space="preserve"> </w:t>
      </w:r>
      <w:r w:rsidRPr="006E0875">
        <w:rPr>
          <w:color w:val="696969"/>
          <w:lang w:eastAsia="zh-CN"/>
        </w:rPr>
        <w:t>// Coordonnées x du Bot</w:t>
      </w:r>
    </w:p>
    <w:p w14:paraId="2D5246E7"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0080"/>
          <w:lang w:eastAsia="zh-CN"/>
        </w:rPr>
        <w:t>;</w:t>
      </w:r>
      <w:r w:rsidRPr="006E0875">
        <w:rPr>
          <w:color w:val="000000"/>
          <w:lang w:eastAsia="zh-CN"/>
        </w:rPr>
        <w:t xml:space="preserve"> </w:t>
      </w:r>
      <w:r w:rsidRPr="006E0875">
        <w:rPr>
          <w:color w:val="696969"/>
          <w:lang w:eastAsia="zh-CN"/>
        </w:rPr>
        <w:t>// Taille du Bot</w:t>
      </w:r>
    </w:p>
    <w:p w14:paraId="4876E203"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x</w:t>
      </w:r>
    </w:p>
    <w:p w14:paraId="13C95B9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private</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Vitesse de déplacement dans l'axe y</w:t>
      </w:r>
    </w:p>
    <w:p w14:paraId="2ECC7DAA" w14:textId="77777777" w:rsidR="006E0875" w:rsidRPr="006E0875" w:rsidRDefault="006E0875" w:rsidP="00983A91">
      <w:pPr>
        <w:pStyle w:val="Code"/>
        <w:rPr>
          <w:color w:val="000000"/>
          <w:lang w:eastAsia="zh-CN"/>
        </w:rPr>
      </w:pPr>
    </w:p>
    <w:p w14:paraId="75FD9E3F"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Constructeur pour initialiser l'état du BotRebondissant</w:t>
      </w:r>
    </w:p>
    <w:p w14:paraId="1DACDFA2"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BotRebondissant</w:t>
      </w:r>
      <w:r w:rsidRPr="006E0875">
        <w:rPr>
          <w:color w:val="808030"/>
          <w:lang w:eastAsia="zh-CN"/>
        </w:rPr>
        <w:t>(</w:t>
      </w:r>
      <w:r w:rsidRPr="006E0875">
        <w:rPr>
          <w:color w:val="BB7977"/>
          <w:lang w:eastAsia="zh-CN"/>
        </w:rPr>
        <w:t>int</w:t>
      </w:r>
      <w:r w:rsidRPr="006E0875">
        <w:rPr>
          <w:color w:val="000000"/>
          <w:lang w:eastAsia="zh-CN"/>
        </w:rPr>
        <w:t xml:space="preserve"> 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y</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largeur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vitesseX</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vitesseY</w:t>
      </w:r>
      <w:r w:rsidRPr="006E0875">
        <w:rPr>
          <w:color w:val="808030"/>
          <w:lang w:eastAsia="zh-CN"/>
        </w:rPr>
        <w:t>)</w:t>
      </w:r>
      <w:r w:rsidRPr="006E0875">
        <w:rPr>
          <w:color w:val="000000"/>
          <w:lang w:eastAsia="zh-CN"/>
        </w:rPr>
        <w:t xml:space="preserve"> </w:t>
      </w:r>
      <w:r w:rsidRPr="006E0875">
        <w:rPr>
          <w:color w:val="800080"/>
          <w:lang w:eastAsia="zh-CN"/>
        </w:rPr>
        <w:t>{</w:t>
      </w:r>
    </w:p>
    <w:p w14:paraId="0C0C105D" w14:textId="77777777" w:rsidR="006E0875" w:rsidRPr="006E0875" w:rsidRDefault="006E0875" w:rsidP="00983A91">
      <w:pPr>
        <w:pStyle w:val="Code"/>
        <w:rPr>
          <w:color w:val="000000"/>
          <w:lang w:val="en-CA" w:eastAsia="zh-CN"/>
        </w:rPr>
      </w:pPr>
      <w:r w:rsidRPr="006E0875">
        <w:rPr>
          <w:color w:val="000000"/>
          <w:lang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x </w:t>
      </w:r>
      <w:r w:rsidRPr="006E0875">
        <w:rPr>
          <w:color w:val="808030"/>
          <w:lang w:val="en-CA" w:eastAsia="zh-CN"/>
        </w:rPr>
        <w:t>=</w:t>
      </w:r>
      <w:r w:rsidRPr="006E0875">
        <w:rPr>
          <w:color w:val="000000"/>
          <w:lang w:val="en-CA" w:eastAsia="zh-CN"/>
        </w:rPr>
        <w:t xml:space="preserve"> x</w:t>
      </w:r>
      <w:r w:rsidRPr="006E0875">
        <w:rPr>
          <w:color w:val="800080"/>
          <w:lang w:val="en-CA" w:eastAsia="zh-CN"/>
        </w:rPr>
        <w:t>;</w:t>
      </w:r>
    </w:p>
    <w:p w14:paraId="45DC7057" w14:textId="77777777" w:rsidR="006E0875" w:rsidRPr="006E0875" w:rsidRDefault="006E0875" w:rsidP="00983A91">
      <w:pPr>
        <w:pStyle w:val="Code"/>
        <w:rPr>
          <w:color w:val="000000"/>
          <w:lang w:val="en-CA" w:eastAsia="zh-CN"/>
        </w:rPr>
      </w:pPr>
      <w:r w:rsidRPr="006E0875">
        <w:rPr>
          <w:color w:val="000000"/>
          <w:lang w:val="en-CA" w:eastAsia="zh-CN"/>
        </w:rPr>
        <w:t xml:space="preserve">    </w:t>
      </w:r>
      <w:r w:rsidRPr="006E0875">
        <w:rPr>
          <w:b/>
          <w:bCs/>
          <w:color w:val="800000"/>
          <w:lang w:val="en-CA" w:eastAsia="zh-CN"/>
        </w:rPr>
        <w:t>this</w:t>
      </w:r>
      <w:r w:rsidRPr="006E0875">
        <w:rPr>
          <w:color w:val="808030"/>
          <w:lang w:val="en-CA" w:eastAsia="zh-CN"/>
        </w:rPr>
        <w:t>.</w:t>
      </w:r>
      <w:r w:rsidRPr="006E0875">
        <w:rPr>
          <w:color w:val="000000"/>
          <w:lang w:val="en-CA" w:eastAsia="zh-CN"/>
        </w:rPr>
        <w:t xml:space="preserve">y </w:t>
      </w:r>
      <w:r w:rsidRPr="006E0875">
        <w:rPr>
          <w:color w:val="808030"/>
          <w:lang w:val="en-CA" w:eastAsia="zh-CN"/>
        </w:rPr>
        <w:t>=</w:t>
      </w:r>
      <w:r w:rsidRPr="006E0875">
        <w:rPr>
          <w:color w:val="000000"/>
          <w:lang w:val="en-CA" w:eastAsia="zh-CN"/>
        </w:rPr>
        <w:t xml:space="preserve"> y</w:t>
      </w:r>
      <w:r w:rsidRPr="006E0875">
        <w:rPr>
          <w:color w:val="800080"/>
          <w:lang w:val="en-CA" w:eastAsia="zh-CN"/>
        </w:rPr>
        <w:t>;</w:t>
      </w:r>
    </w:p>
    <w:p w14:paraId="34CE880E" w14:textId="77777777" w:rsidR="006E0875" w:rsidRPr="006E0875" w:rsidRDefault="006E0875" w:rsidP="00983A91">
      <w:pPr>
        <w:pStyle w:val="Code"/>
        <w:rPr>
          <w:color w:val="000000"/>
          <w:lang w:eastAsia="zh-CN"/>
        </w:rPr>
      </w:pPr>
      <w:r w:rsidRPr="006E0875">
        <w:rPr>
          <w:color w:val="000000"/>
          <w:lang w:val="en-CA"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hauteur </w:t>
      </w:r>
      <w:r w:rsidRPr="006E0875">
        <w:rPr>
          <w:color w:val="808030"/>
          <w:lang w:eastAsia="zh-CN"/>
        </w:rPr>
        <w:t>=</w:t>
      </w:r>
      <w:r w:rsidRPr="006E0875">
        <w:rPr>
          <w:color w:val="000000"/>
          <w:lang w:eastAsia="zh-CN"/>
        </w:rPr>
        <w:t xml:space="preserve"> hauteur</w:t>
      </w:r>
      <w:r w:rsidRPr="006E0875">
        <w:rPr>
          <w:color w:val="800080"/>
          <w:lang w:eastAsia="zh-CN"/>
        </w:rPr>
        <w:t>;</w:t>
      </w:r>
    </w:p>
    <w:p w14:paraId="724661B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this</w:t>
      </w:r>
      <w:r w:rsidRPr="006E0875">
        <w:rPr>
          <w:color w:val="808030"/>
          <w:lang w:eastAsia="zh-CN"/>
        </w:rPr>
        <w:t>.</w:t>
      </w:r>
      <w:r w:rsidRPr="006E0875">
        <w:rPr>
          <w:color w:val="000000"/>
          <w:lang w:eastAsia="zh-CN"/>
        </w:rPr>
        <w:t xml:space="preserve">largeur </w:t>
      </w:r>
      <w:r w:rsidRPr="006E0875">
        <w:rPr>
          <w:color w:val="808030"/>
          <w:lang w:eastAsia="zh-CN"/>
        </w:rPr>
        <w:t>=</w:t>
      </w:r>
      <w:r w:rsidRPr="006E0875">
        <w:rPr>
          <w:color w:val="000000"/>
          <w:lang w:eastAsia="zh-CN"/>
        </w:rPr>
        <w:t xml:space="preserve"> largeur</w:t>
      </w:r>
      <w:r w:rsidRPr="006E0875">
        <w:rPr>
          <w:color w:val="800080"/>
          <w:lang w:eastAsia="zh-CN"/>
        </w:rPr>
        <w:t>;</w:t>
      </w:r>
    </w:p>
    <w:p w14:paraId="11209C01" w14:textId="77777777" w:rsidR="006E0875" w:rsidRPr="009A50DE" w:rsidRDefault="006E0875" w:rsidP="00983A91">
      <w:pPr>
        <w:pStyle w:val="Code"/>
        <w:rPr>
          <w:color w:val="000000"/>
          <w:lang w:eastAsia="zh-CN"/>
        </w:rPr>
      </w:pPr>
      <w:r w:rsidRPr="006E0875">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2B0D8E15" w14:textId="77777777" w:rsidR="006E0875" w:rsidRPr="009A50DE" w:rsidRDefault="006E0875" w:rsidP="00983A91">
      <w:pPr>
        <w:pStyle w:val="Code"/>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42108C8D" w14:textId="77777777" w:rsidR="006E0875" w:rsidRPr="006E0875" w:rsidRDefault="006E0875" w:rsidP="00983A91">
      <w:pPr>
        <w:pStyle w:val="Code"/>
        <w:rPr>
          <w:color w:val="000000"/>
          <w:lang w:eastAsia="zh-CN"/>
        </w:rPr>
      </w:pPr>
      <w:r w:rsidRPr="009A50DE">
        <w:rPr>
          <w:color w:val="000000"/>
          <w:lang w:eastAsia="zh-CN"/>
        </w:rPr>
        <w:t xml:space="preserve">  </w:t>
      </w:r>
      <w:r w:rsidRPr="006E0875">
        <w:rPr>
          <w:color w:val="800080"/>
          <w:lang w:eastAsia="zh-CN"/>
        </w:rPr>
        <w:t>}</w:t>
      </w:r>
    </w:p>
    <w:p w14:paraId="0FECDDA9" w14:textId="77777777" w:rsidR="006E0875" w:rsidRPr="006E0875" w:rsidRDefault="006E0875" w:rsidP="00983A91">
      <w:pPr>
        <w:pStyle w:val="Code"/>
        <w:keepNext w:val="0"/>
        <w:keepLines w:val="0"/>
        <w:rPr>
          <w:color w:val="000000"/>
          <w:lang w:eastAsia="zh-CN"/>
        </w:rPr>
      </w:pPr>
    </w:p>
    <w:p w14:paraId="0D00471B" w14:textId="77777777" w:rsidR="006E0875" w:rsidRPr="006E0875" w:rsidRDefault="006E0875" w:rsidP="00983A91">
      <w:pPr>
        <w:pStyle w:val="Code"/>
        <w:rPr>
          <w:color w:val="000000"/>
          <w:lang w:eastAsia="zh-CN"/>
        </w:rPr>
      </w:pPr>
      <w:r w:rsidRPr="006E0875">
        <w:rPr>
          <w:color w:val="000000"/>
          <w:lang w:eastAsia="zh-CN"/>
        </w:rPr>
        <w:lastRenderedPageBreak/>
        <w:t xml:space="preserve">  </w:t>
      </w:r>
      <w:r w:rsidRPr="006E0875">
        <w:rPr>
          <w:color w:val="696969"/>
          <w:lang w:eastAsia="zh-CN"/>
        </w:rPr>
        <w:t>// déplacement pour la prochaine itération</w:t>
      </w:r>
    </w:p>
    <w:p w14:paraId="5EB49ED0"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deplacer</w:t>
      </w:r>
      <w:r w:rsidRPr="006E0875">
        <w:rPr>
          <w:color w:val="808030"/>
          <w:lang w:eastAsia="zh-CN"/>
        </w:rPr>
        <w:t>(</w:t>
      </w:r>
      <w:r w:rsidRPr="006E0875">
        <w:rPr>
          <w:color w:val="BB7977"/>
          <w:lang w:eastAsia="zh-CN"/>
        </w:rPr>
        <w:t>int</w:t>
      </w:r>
      <w:r w:rsidRPr="006E0875">
        <w:rPr>
          <w:color w:val="000000"/>
          <w:lang w:eastAsia="zh-CN"/>
        </w:rPr>
        <w:t xml:space="preserve"> largeurFenetre</w:t>
      </w:r>
      <w:r w:rsidRPr="006E0875">
        <w:rPr>
          <w:color w:val="808030"/>
          <w:lang w:eastAsia="zh-CN"/>
        </w:rPr>
        <w:t>,</w:t>
      </w:r>
      <w:r w:rsidRPr="006E0875">
        <w:rPr>
          <w:color w:val="000000"/>
          <w:lang w:eastAsia="zh-CN"/>
        </w:rPr>
        <w:t xml:space="preserve"> </w:t>
      </w:r>
      <w:r w:rsidRPr="006E0875">
        <w:rPr>
          <w:color w:val="BB7977"/>
          <w:lang w:eastAsia="zh-CN"/>
        </w:rPr>
        <w:t>int</w:t>
      </w:r>
      <w:r w:rsidRPr="006E0875">
        <w:rPr>
          <w:color w:val="000000"/>
          <w:lang w:eastAsia="zh-CN"/>
        </w:rPr>
        <w:t xml:space="preserve"> hauteurFenetre</w:t>
      </w:r>
      <w:r w:rsidRPr="006E0875">
        <w:rPr>
          <w:color w:val="808030"/>
          <w:lang w:eastAsia="zh-CN"/>
        </w:rPr>
        <w:t>)</w:t>
      </w:r>
      <w:r w:rsidRPr="006E0875">
        <w:rPr>
          <w:color w:val="000000"/>
          <w:lang w:eastAsia="zh-CN"/>
        </w:rPr>
        <w:t xml:space="preserve"> </w:t>
      </w:r>
      <w:r w:rsidRPr="006E0875">
        <w:rPr>
          <w:color w:val="800080"/>
          <w:lang w:eastAsia="zh-CN"/>
        </w:rPr>
        <w:t>{</w:t>
      </w:r>
    </w:p>
    <w:p w14:paraId="523D80C1"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&gt;=</w:t>
      </w:r>
      <w:r w:rsidRPr="006E0875">
        <w:rPr>
          <w:color w:val="000000"/>
          <w:lang w:eastAsia="zh-CN"/>
        </w:rPr>
        <w:t xml:space="preserve"> largeurFenetre </w:t>
      </w:r>
      <w:r w:rsidRPr="006E0875">
        <w:rPr>
          <w:color w:val="808030"/>
          <w:lang w:eastAsia="zh-CN"/>
        </w:rPr>
        <w:t>|</w:t>
      </w:r>
      <w:r w:rsidRPr="006E0875">
        <w:rPr>
          <w:color w:val="000000"/>
          <w:lang w:eastAsia="zh-CN"/>
        </w:rPr>
        <w:t xml:space="preserve"> x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x</w:t>
      </w:r>
    </w:p>
    <w:p w14:paraId="1C815B3C" w14:textId="77777777" w:rsidR="006E0875" w:rsidRPr="006E0875" w:rsidRDefault="006E0875" w:rsidP="00983A91">
      <w:pPr>
        <w:pStyle w:val="Code"/>
        <w:rPr>
          <w:color w:val="000000"/>
          <w:lang w:eastAsia="zh-CN"/>
        </w:rPr>
      </w:pPr>
      <w:r w:rsidRPr="006E0875">
        <w:rPr>
          <w:color w:val="000000"/>
          <w:lang w:eastAsia="zh-CN"/>
        </w:rPr>
        <w:t xml:space="preserve">    vitesseX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vitesseX</w:t>
      </w:r>
      <w:r w:rsidRPr="006E0875">
        <w:rPr>
          <w:color w:val="800080"/>
          <w:lang w:eastAsia="zh-CN"/>
        </w:rPr>
        <w:t>;</w:t>
      </w:r>
      <w:r w:rsidRPr="006E0875">
        <w:rPr>
          <w:color w:val="000000"/>
          <w:lang w:eastAsia="zh-CN"/>
        </w:rPr>
        <w:t xml:space="preserve"> </w:t>
      </w:r>
      <w:r w:rsidRPr="006E0875">
        <w:rPr>
          <w:color w:val="696969"/>
          <w:lang w:eastAsia="zh-CN"/>
        </w:rPr>
        <w:t>// Inverser la direction selon x</w:t>
      </w:r>
    </w:p>
    <w:p w14:paraId="2995CE96" w14:textId="77777777" w:rsidR="006E0875" w:rsidRPr="006E0875" w:rsidRDefault="006E0875" w:rsidP="00983A91">
      <w:pPr>
        <w:pStyle w:val="Code"/>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x </w:t>
      </w:r>
      <w:r w:rsidRPr="006E0875">
        <w:rPr>
          <w:color w:val="808030"/>
          <w:lang w:eastAsia="zh-CN"/>
        </w:rPr>
        <w:t>+</w:t>
      </w:r>
      <w:r w:rsidRPr="006E0875">
        <w:rPr>
          <w:color w:val="000000"/>
          <w:lang w:eastAsia="zh-CN"/>
        </w:rPr>
        <w:t xml:space="preserve"> vitesseX</w:t>
      </w:r>
      <w:r w:rsidRPr="006E0875">
        <w:rPr>
          <w:color w:val="800080"/>
          <w:lang w:eastAsia="zh-CN"/>
        </w:rPr>
        <w:t>;</w:t>
      </w:r>
      <w:r w:rsidRPr="006E0875">
        <w:rPr>
          <w:color w:val="000000"/>
          <w:lang w:eastAsia="zh-CN"/>
        </w:rPr>
        <w:t xml:space="preserve"> </w:t>
      </w:r>
      <w:r w:rsidRPr="006E0875">
        <w:rPr>
          <w:color w:val="696969"/>
          <w:lang w:eastAsia="zh-CN"/>
        </w:rPr>
        <w:t>// déplacement selon x</w:t>
      </w:r>
    </w:p>
    <w:p w14:paraId="73231666"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if</w:t>
      </w:r>
      <w:r w:rsidRPr="006E0875">
        <w:rPr>
          <w:color w:val="000000"/>
          <w:lang w:eastAsia="zh-CN"/>
        </w:rPr>
        <w:t xml:space="preserve"> </w:t>
      </w:r>
      <w:r w:rsidRPr="006E0875">
        <w:rPr>
          <w:color w:val="808030"/>
          <w:lang w:eastAsia="zh-CN"/>
        </w:rPr>
        <w:t>(</w:t>
      </w:r>
      <w:r w:rsidRPr="006E0875">
        <w:rPr>
          <w:color w:val="000000"/>
          <w:lang w:eastAsia="zh-CN"/>
        </w:rPr>
        <w:t xml:space="preserve">y </w:t>
      </w:r>
      <w:r w:rsidRPr="006E0875">
        <w:rPr>
          <w:color w:val="808030"/>
          <w:lang w:eastAsia="zh-CN"/>
        </w:rPr>
        <w:t>+</w:t>
      </w:r>
      <w:r w:rsidRPr="006E0875">
        <w:rPr>
          <w:color w:val="000000"/>
          <w:lang w:eastAsia="zh-CN"/>
        </w:rPr>
        <w:t xml:space="preserve"> hauteur </w:t>
      </w:r>
      <w:r w:rsidRPr="006E0875">
        <w:rPr>
          <w:color w:val="808030"/>
          <w:lang w:eastAsia="zh-CN"/>
        </w:rPr>
        <w:t>&gt;=</w:t>
      </w:r>
      <w:r w:rsidRPr="006E0875">
        <w:rPr>
          <w:color w:val="000000"/>
          <w:lang w:eastAsia="zh-CN"/>
        </w:rPr>
        <w:t xml:space="preserve"> hauteurFenetre </w:t>
      </w:r>
      <w:r w:rsidRPr="006E0875">
        <w:rPr>
          <w:color w:val="808030"/>
          <w:lang w:eastAsia="zh-CN"/>
        </w:rPr>
        <w:t>|</w:t>
      </w:r>
      <w:r w:rsidRPr="006E0875">
        <w:rPr>
          <w:color w:val="000000"/>
          <w:lang w:eastAsia="zh-CN"/>
        </w:rPr>
        <w:t xml:space="preserve"> y </w:t>
      </w:r>
      <w:r w:rsidRPr="006E0875">
        <w:rPr>
          <w:color w:val="808030"/>
          <w:lang w:eastAsia="zh-CN"/>
        </w:rPr>
        <w:t>&lt;</w:t>
      </w:r>
      <w:r w:rsidRPr="006E0875">
        <w:rPr>
          <w:color w:val="000000"/>
          <w:lang w:eastAsia="zh-CN"/>
        </w:rPr>
        <w:t xml:space="preserve"> </w:t>
      </w:r>
      <w:r w:rsidRPr="006E0875">
        <w:rPr>
          <w:color w:val="008C00"/>
          <w:lang w:eastAsia="zh-CN"/>
        </w:rPr>
        <w:t>0</w:t>
      </w:r>
      <w:r w:rsidRPr="006E0875">
        <w:rPr>
          <w:color w:val="808030"/>
          <w:lang w:eastAsia="zh-CN"/>
        </w:rPr>
        <w:t>)</w:t>
      </w:r>
      <w:r w:rsidRPr="006E0875">
        <w:rPr>
          <w:color w:val="000000"/>
          <w:lang w:eastAsia="zh-CN"/>
        </w:rPr>
        <w:t xml:space="preserve"> </w:t>
      </w:r>
      <w:r w:rsidRPr="006E0875">
        <w:rPr>
          <w:color w:val="696969"/>
          <w:lang w:eastAsia="zh-CN"/>
        </w:rPr>
        <w:t>// Si atteint le bord selon y</w:t>
      </w:r>
    </w:p>
    <w:p w14:paraId="241F32F4" w14:textId="77777777" w:rsidR="006E0875" w:rsidRPr="006E0875" w:rsidRDefault="006E0875" w:rsidP="00983A91">
      <w:pPr>
        <w:pStyle w:val="Code"/>
        <w:rPr>
          <w:color w:val="000000"/>
          <w:lang w:eastAsia="zh-CN"/>
        </w:rPr>
      </w:pPr>
      <w:r w:rsidRPr="006E0875">
        <w:rPr>
          <w:color w:val="000000"/>
          <w:lang w:eastAsia="zh-CN"/>
        </w:rPr>
        <w:t xml:space="preserve">    vitesseY </w:t>
      </w:r>
      <w:r w:rsidRPr="006E0875">
        <w:rPr>
          <w:color w:val="808030"/>
          <w:lang w:eastAsia="zh-CN"/>
        </w:rPr>
        <w:t>=</w:t>
      </w:r>
      <w:r w:rsidRPr="006E0875">
        <w:rPr>
          <w:color w:val="000000"/>
          <w:lang w:eastAsia="zh-CN"/>
        </w:rPr>
        <w:t xml:space="preserve"> </w:t>
      </w:r>
      <w:r w:rsidRPr="006E0875">
        <w:rPr>
          <w:color w:val="808030"/>
          <w:lang w:eastAsia="zh-CN"/>
        </w:rPr>
        <w:t>-</w:t>
      </w:r>
      <w:r w:rsidRPr="006E0875">
        <w:rPr>
          <w:color w:val="000000"/>
          <w:lang w:eastAsia="zh-CN"/>
        </w:rPr>
        <w:t>vitesseY</w:t>
      </w:r>
      <w:r w:rsidRPr="006E0875">
        <w:rPr>
          <w:color w:val="800080"/>
          <w:lang w:eastAsia="zh-CN"/>
        </w:rPr>
        <w:t>;</w:t>
      </w:r>
      <w:r w:rsidRPr="006E0875">
        <w:rPr>
          <w:color w:val="000000"/>
          <w:lang w:eastAsia="zh-CN"/>
        </w:rPr>
        <w:t xml:space="preserve"> </w:t>
      </w:r>
      <w:r w:rsidRPr="006E0875">
        <w:rPr>
          <w:color w:val="696969"/>
          <w:lang w:eastAsia="zh-CN"/>
        </w:rPr>
        <w:t>// Inverser la direction selon y</w:t>
      </w:r>
    </w:p>
    <w:p w14:paraId="5BF283B2" w14:textId="77777777" w:rsidR="006E0875" w:rsidRPr="006E0875" w:rsidRDefault="006E0875" w:rsidP="00983A91">
      <w:pPr>
        <w:pStyle w:val="Code"/>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vitesseY</w:t>
      </w:r>
      <w:r w:rsidRPr="006E0875">
        <w:rPr>
          <w:color w:val="800080"/>
          <w:lang w:eastAsia="zh-CN"/>
        </w:rPr>
        <w:t>;</w:t>
      </w:r>
      <w:r w:rsidRPr="006E0875">
        <w:rPr>
          <w:color w:val="000000"/>
          <w:lang w:eastAsia="zh-CN"/>
        </w:rPr>
        <w:t xml:space="preserve"> </w:t>
      </w:r>
      <w:r w:rsidRPr="006E0875">
        <w:rPr>
          <w:color w:val="696969"/>
          <w:lang w:eastAsia="zh-CN"/>
        </w:rPr>
        <w:t>// déplacement selon y</w:t>
      </w:r>
    </w:p>
    <w:p w14:paraId="01B32154"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501248F0" w14:textId="77777777" w:rsidR="006E0875" w:rsidRPr="006E0875" w:rsidRDefault="006E0875" w:rsidP="00983A91">
      <w:pPr>
        <w:pStyle w:val="Code"/>
        <w:rPr>
          <w:color w:val="000000"/>
          <w:lang w:eastAsia="zh-CN"/>
        </w:rPr>
      </w:pPr>
    </w:p>
    <w:p w14:paraId="68850C95"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Dessin du Bot</w:t>
      </w:r>
    </w:p>
    <w:p w14:paraId="5340A876"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paint</w:t>
      </w:r>
      <w:r w:rsidRPr="006E0875">
        <w:rPr>
          <w:color w:val="808030"/>
          <w:lang w:eastAsia="zh-CN"/>
        </w:rPr>
        <w:t>(</w:t>
      </w:r>
      <w:r w:rsidRPr="006E0875">
        <w:rPr>
          <w:color w:val="000000"/>
          <w:lang w:eastAsia="zh-CN"/>
        </w:rPr>
        <w:t>Graphics g</w:t>
      </w:r>
      <w:r w:rsidRPr="006E0875">
        <w:rPr>
          <w:color w:val="808030"/>
          <w:lang w:eastAsia="zh-CN"/>
        </w:rPr>
        <w:t>)</w:t>
      </w:r>
      <w:r w:rsidRPr="006E0875">
        <w:rPr>
          <w:color w:val="000000"/>
          <w:lang w:eastAsia="zh-CN"/>
        </w:rPr>
        <w:t xml:space="preserve"> </w:t>
      </w:r>
      <w:r w:rsidRPr="006E0875">
        <w:rPr>
          <w:color w:val="800080"/>
          <w:lang w:eastAsia="zh-CN"/>
        </w:rPr>
        <w:t>{</w:t>
      </w:r>
    </w:p>
    <w:p w14:paraId="728BAC21"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green</w:t>
      </w:r>
      <w:r w:rsidRPr="006E0875">
        <w:rPr>
          <w:color w:val="808030"/>
          <w:lang w:eastAsia="zh-CN"/>
        </w:rPr>
        <w:t>)</w:t>
      </w:r>
      <w:r w:rsidRPr="006E0875">
        <w:rPr>
          <w:color w:val="800080"/>
          <w:lang w:eastAsia="zh-CN"/>
        </w:rPr>
        <w:t>;</w:t>
      </w:r>
    </w:p>
    <w:p w14:paraId="73575217"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fillOval</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tête</w:t>
      </w:r>
    </w:p>
    <w:p w14:paraId="77F52FF7" w14:textId="77777777" w:rsidR="006E0875" w:rsidRPr="006E0875" w:rsidRDefault="006E0875" w:rsidP="00983A91">
      <w:pPr>
        <w:pStyle w:val="Code"/>
        <w:rPr>
          <w:color w:val="000000"/>
          <w:lang w:eastAsia="zh-CN"/>
        </w:rPr>
      </w:pPr>
    </w:p>
    <w:p w14:paraId="143E216D"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black</w:t>
      </w:r>
      <w:r w:rsidRPr="006E0875">
        <w:rPr>
          <w:color w:val="808030"/>
          <w:lang w:eastAsia="zh-CN"/>
        </w:rPr>
        <w:t>)</w:t>
      </w:r>
      <w:r w:rsidRPr="006E0875">
        <w:rPr>
          <w:color w:val="800080"/>
          <w:lang w:eastAsia="zh-CN"/>
        </w:rPr>
        <w:t>;</w:t>
      </w:r>
    </w:p>
    <w:p w14:paraId="2E950E77"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 xml:space="preserve">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gauche</w:t>
      </w:r>
    </w:p>
    <w:p w14:paraId="2758CA17"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p>
    <w:p w14:paraId="144DAC8D" w14:textId="77777777" w:rsidR="006E0875" w:rsidRPr="006E0875" w:rsidRDefault="006E0875" w:rsidP="00983A91">
      <w:pPr>
        <w:pStyle w:val="Code"/>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000000"/>
          <w:lang w:eastAsia="zh-CN"/>
        </w:rPr>
        <w:t xml:space="preserve">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2E148AF" w14:textId="77777777" w:rsidR="006E0875" w:rsidRPr="006E0875" w:rsidRDefault="006E0875" w:rsidP="00983A91">
      <w:pPr>
        <w:pStyle w:val="Code"/>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7AE228A" w14:textId="77777777" w:rsidR="006E0875" w:rsidRPr="006E0875" w:rsidRDefault="006E0875" w:rsidP="00983A91">
      <w:pPr>
        <w:pStyle w:val="Code"/>
        <w:rPr>
          <w:color w:val="000000"/>
          <w:lang w:eastAsia="zh-CN"/>
        </w:rPr>
      </w:pP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10</w:t>
      </w:r>
      <w:r w:rsidRPr="006E0875">
        <w:rPr>
          <w:color w:val="808030"/>
          <w:lang w:eastAsia="zh-CN"/>
        </w:rPr>
        <w:t>,</w:t>
      </w:r>
    </w:p>
    <w:p w14:paraId="0E6FCE1F" w14:textId="77777777" w:rsidR="006E0875" w:rsidRPr="006E0875" w:rsidRDefault="006E0875" w:rsidP="00983A91">
      <w:pPr>
        <w:pStyle w:val="Code"/>
        <w:rPr>
          <w:color w:val="000000"/>
          <w:lang w:eastAsia="zh-CN"/>
        </w:rPr>
      </w:pP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20</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L'oeil droit</w:t>
      </w:r>
    </w:p>
    <w:p w14:paraId="72433867"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drawLine</w:t>
      </w:r>
      <w:r w:rsidRPr="006E0875">
        <w:rPr>
          <w:color w:val="808030"/>
          <w:lang w:eastAsia="zh-CN"/>
        </w:rPr>
        <w:t>(</w:t>
      </w:r>
    </w:p>
    <w:p w14:paraId="17D7A9A7" w14:textId="77777777" w:rsidR="006E0875" w:rsidRPr="006E0875" w:rsidRDefault="006E0875" w:rsidP="00983A91">
      <w:pPr>
        <w:pStyle w:val="Code"/>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4794243D" w14:textId="77777777" w:rsidR="006E0875" w:rsidRPr="006E0875" w:rsidRDefault="006E0875" w:rsidP="00983A91">
      <w:pPr>
        <w:pStyle w:val="Code"/>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p>
    <w:p w14:paraId="193F1752" w14:textId="77777777" w:rsidR="006E0875" w:rsidRPr="006E0875" w:rsidRDefault="006E0875" w:rsidP="00983A91">
      <w:pPr>
        <w:pStyle w:val="Code"/>
        <w:rPr>
          <w:color w:val="000000"/>
          <w:lang w:eastAsia="zh-CN"/>
        </w:rPr>
      </w:pPr>
      <w:r w:rsidRPr="006E0875">
        <w:rPr>
          <w:color w:val="000000"/>
          <w:lang w:eastAsia="zh-CN"/>
        </w:rPr>
        <w:t xml:space="preserve">        x </w:t>
      </w:r>
      <w:r w:rsidRPr="006E0875">
        <w:rPr>
          <w:color w:val="808030"/>
          <w:lang w:eastAsia="zh-CN"/>
        </w:rPr>
        <w:t>+</w:t>
      </w:r>
      <w:r w:rsidRPr="006E0875">
        <w:rPr>
          <w:color w:val="000000"/>
          <w:lang w:eastAsia="zh-CN"/>
        </w:rPr>
        <w:t xml:space="preserve"> largeur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4</w:t>
      </w:r>
      <w:r w:rsidRPr="006E0875">
        <w:rPr>
          <w:color w:val="808030"/>
          <w:lang w:eastAsia="zh-CN"/>
        </w:rPr>
        <w:t>,</w:t>
      </w:r>
    </w:p>
    <w:p w14:paraId="246E727E" w14:textId="77777777" w:rsidR="006E0875" w:rsidRPr="006E0875" w:rsidRDefault="006E0875" w:rsidP="00983A91">
      <w:pPr>
        <w:pStyle w:val="Code"/>
        <w:rPr>
          <w:color w:val="000000"/>
          <w:lang w:eastAsia="zh-CN"/>
        </w:rPr>
      </w:pP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3</w:t>
      </w:r>
      <w:r w:rsidRPr="006E0875">
        <w:rPr>
          <w:color w:val="000000"/>
          <w:lang w:eastAsia="zh-CN"/>
        </w:rPr>
        <w:t xml:space="preserve"> </w:t>
      </w:r>
      <w:r w:rsidRPr="006E0875">
        <w:rPr>
          <w:color w:val="808030"/>
          <w:lang w:eastAsia="zh-CN"/>
        </w:rPr>
        <w:t>/</w:t>
      </w:r>
      <w:r w:rsidRPr="006E0875">
        <w:rPr>
          <w:color w:val="000000"/>
          <w:lang w:eastAsia="zh-CN"/>
        </w:rPr>
        <w:t xml:space="preserve"> </w:t>
      </w:r>
      <w:r w:rsidRPr="006E0875">
        <w:rPr>
          <w:color w:val="008C00"/>
          <w:lang w:eastAsia="zh-CN"/>
        </w:rPr>
        <w:t>8</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La bouche</w:t>
      </w:r>
    </w:p>
    <w:p w14:paraId="3C2B0D1D" w14:textId="77777777" w:rsidR="006E0875" w:rsidRPr="006E0875" w:rsidRDefault="006E0875" w:rsidP="00983A91">
      <w:pPr>
        <w:pStyle w:val="Code"/>
        <w:rPr>
          <w:color w:val="000000"/>
          <w:lang w:eastAsia="zh-CN"/>
        </w:rPr>
      </w:pPr>
    </w:p>
    <w:p w14:paraId="5AA2D3FF"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setColor</w:t>
      </w:r>
      <w:r w:rsidRPr="006E0875">
        <w:rPr>
          <w:color w:val="808030"/>
          <w:lang w:eastAsia="zh-CN"/>
        </w:rPr>
        <w:t>(</w:t>
      </w:r>
      <w:r w:rsidRPr="006E0875">
        <w:rPr>
          <w:color w:val="000000"/>
          <w:lang w:eastAsia="zh-CN"/>
        </w:rPr>
        <w:t>Color</w:t>
      </w:r>
      <w:r w:rsidRPr="006E0875">
        <w:rPr>
          <w:color w:val="808030"/>
          <w:lang w:eastAsia="zh-CN"/>
        </w:rPr>
        <w:t>.</w:t>
      </w:r>
      <w:r w:rsidRPr="006E0875">
        <w:rPr>
          <w:color w:val="000000"/>
          <w:lang w:eastAsia="zh-CN"/>
        </w:rPr>
        <w:t>red</w:t>
      </w:r>
      <w:r w:rsidRPr="006E0875">
        <w:rPr>
          <w:color w:val="808030"/>
          <w:lang w:eastAsia="zh-CN"/>
        </w:rPr>
        <w:t>)</w:t>
      </w:r>
      <w:r w:rsidRPr="006E0875">
        <w:rPr>
          <w:color w:val="800080"/>
          <w:lang w:eastAsia="zh-CN"/>
        </w:rPr>
        <w:t>;</w:t>
      </w:r>
    </w:p>
    <w:p w14:paraId="33ABBBE6" w14:textId="77777777" w:rsidR="006E0875" w:rsidRPr="006E0875" w:rsidRDefault="006E0875" w:rsidP="00983A91">
      <w:pPr>
        <w:pStyle w:val="Code"/>
        <w:rPr>
          <w:color w:val="000000"/>
          <w:lang w:eastAsia="zh-CN"/>
        </w:rPr>
      </w:pPr>
      <w:r w:rsidRPr="006E0875">
        <w:rPr>
          <w:color w:val="000000"/>
          <w:lang w:eastAsia="zh-CN"/>
        </w:rPr>
        <w:t xml:space="preserve">    g</w:t>
      </w:r>
      <w:r w:rsidRPr="006E0875">
        <w:rPr>
          <w:color w:val="808030"/>
          <w:lang w:eastAsia="zh-CN"/>
        </w:rPr>
        <w:t>.</w:t>
      </w:r>
      <w:r w:rsidRPr="006E0875">
        <w:rPr>
          <w:color w:val="000000"/>
          <w:lang w:eastAsia="zh-CN"/>
        </w:rPr>
        <w:t>fillRect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 </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 </w:t>
      </w:r>
      <w:r w:rsidRPr="006E0875">
        <w:rPr>
          <w:color w:val="808030"/>
          <w:lang w:eastAsia="zh-CN"/>
        </w:rPr>
        <w:t>/</w:t>
      </w:r>
      <w:r w:rsidRPr="006E0875">
        <w:rPr>
          <w:color w:val="000000"/>
          <w:lang w:eastAsia="zh-CN"/>
        </w:rPr>
        <w:t xml:space="preserve"> </w:t>
      </w:r>
      <w:r w:rsidRPr="006E0875">
        <w:rPr>
          <w:color w:val="008C00"/>
          <w:lang w:eastAsia="zh-CN"/>
        </w:rPr>
        <w:t>2</w:t>
      </w:r>
      <w:r w:rsidRPr="006E0875">
        <w:rPr>
          <w:color w:val="808030"/>
          <w:lang w:eastAsia="zh-CN"/>
        </w:rPr>
        <w:t>)</w:t>
      </w:r>
      <w:r w:rsidRPr="006E0875">
        <w:rPr>
          <w:color w:val="800080"/>
          <w:lang w:eastAsia="zh-CN"/>
        </w:rPr>
        <w:t>;</w:t>
      </w:r>
      <w:r w:rsidRPr="006E0875">
        <w:rPr>
          <w:color w:val="000000"/>
          <w:lang w:eastAsia="zh-CN"/>
        </w:rPr>
        <w:t xml:space="preserve"> </w:t>
      </w:r>
      <w:r w:rsidRPr="006E0875">
        <w:rPr>
          <w:color w:val="696969"/>
          <w:lang w:eastAsia="zh-CN"/>
        </w:rPr>
        <w:t>// Le corps</w:t>
      </w:r>
    </w:p>
    <w:p w14:paraId="5E542D5C"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5E5D1536"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696969"/>
          <w:lang w:eastAsia="zh-CN"/>
        </w:rPr>
        <w:t>// Effacer le rectangle du Bot dans tamponGraphics</w:t>
      </w:r>
    </w:p>
    <w:p w14:paraId="34039CF2"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b/>
          <w:bCs/>
          <w:color w:val="800000"/>
          <w:lang w:eastAsia="zh-CN"/>
        </w:rPr>
        <w:t>public</w:t>
      </w:r>
      <w:r w:rsidRPr="006E0875">
        <w:rPr>
          <w:color w:val="000000"/>
          <w:lang w:eastAsia="zh-CN"/>
        </w:rPr>
        <w:t xml:space="preserve"> </w:t>
      </w:r>
      <w:r w:rsidRPr="006E0875">
        <w:rPr>
          <w:color w:val="BB7977"/>
          <w:lang w:eastAsia="zh-CN"/>
        </w:rPr>
        <w:t>void</w:t>
      </w:r>
      <w:r w:rsidRPr="006E0875">
        <w:rPr>
          <w:color w:val="000000"/>
          <w:lang w:eastAsia="zh-CN"/>
        </w:rPr>
        <w:t xml:space="preserve"> effacer</w:t>
      </w:r>
      <w:r w:rsidRPr="006E0875">
        <w:rPr>
          <w:color w:val="808030"/>
          <w:lang w:eastAsia="zh-CN"/>
        </w:rPr>
        <w:t>(</w:t>
      </w:r>
      <w:r w:rsidRPr="006E0875">
        <w:rPr>
          <w:color w:val="000000"/>
          <w:lang w:eastAsia="zh-CN"/>
        </w:rPr>
        <w:t>Graphics tamponGraphics</w:t>
      </w:r>
      <w:r w:rsidRPr="006E0875">
        <w:rPr>
          <w:color w:val="808030"/>
          <w:lang w:eastAsia="zh-CN"/>
        </w:rPr>
        <w:t>)</w:t>
      </w:r>
      <w:r w:rsidRPr="006E0875">
        <w:rPr>
          <w:color w:val="000000"/>
          <w:lang w:eastAsia="zh-CN"/>
        </w:rPr>
        <w:t xml:space="preserve"> </w:t>
      </w:r>
      <w:r w:rsidRPr="006E0875">
        <w:rPr>
          <w:color w:val="800080"/>
          <w:lang w:eastAsia="zh-CN"/>
        </w:rPr>
        <w:t>{</w:t>
      </w:r>
    </w:p>
    <w:p w14:paraId="09A8D213" w14:textId="77777777" w:rsidR="006E0875" w:rsidRPr="006E0875" w:rsidRDefault="006E0875" w:rsidP="00983A91">
      <w:pPr>
        <w:pStyle w:val="Code"/>
        <w:rPr>
          <w:color w:val="000000"/>
          <w:lang w:eastAsia="zh-CN"/>
        </w:rPr>
      </w:pPr>
      <w:r w:rsidRPr="006E0875">
        <w:rPr>
          <w:color w:val="000000"/>
          <w:lang w:eastAsia="zh-CN"/>
        </w:rPr>
        <w:t xml:space="preserve">    tamponGraphics</w:t>
      </w:r>
      <w:r w:rsidRPr="006E0875">
        <w:rPr>
          <w:color w:val="808030"/>
          <w:lang w:eastAsia="zh-CN"/>
        </w:rPr>
        <w:t>.</w:t>
      </w:r>
      <w:r w:rsidRPr="006E0875">
        <w:rPr>
          <w:color w:val="000000"/>
          <w:lang w:eastAsia="zh-CN"/>
        </w:rPr>
        <w:t>clearRect</w:t>
      </w:r>
      <w:r w:rsidRPr="006E0875">
        <w:rPr>
          <w:color w:val="808030"/>
          <w:lang w:eastAsia="zh-CN"/>
        </w:rPr>
        <w:t>(</w:t>
      </w:r>
      <w:r w:rsidRPr="006E0875">
        <w:rPr>
          <w:color w:val="000000"/>
          <w:lang w:eastAsia="zh-CN"/>
        </w:rPr>
        <w:t>x</w:t>
      </w:r>
      <w:r w:rsidRPr="006E0875">
        <w:rPr>
          <w:color w:val="808030"/>
          <w:lang w:eastAsia="zh-CN"/>
        </w:rPr>
        <w:t>,</w:t>
      </w:r>
      <w:r w:rsidRPr="006E0875">
        <w:rPr>
          <w:color w:val="000000"/>
          <w:lang w:eastAsia="zh-CN"/>
        </w:rPr>
        <w:t xml:space="preserve"> y</w:t>
      </w:r>
      <w:r w:rsidRPr="006E0875">
        <w:rPr>
          <w:color w:val="808030"/>
          <w:lang w:eastAsia="zh-CN"/>
        </w:rPr>
        <w:t>,</w:t>
      </w:r>
      <w:r w:rsidRPr="006E0875">
        <w:rPr>
          <w:color w:val="000000"/>
          <w:lang w:eastAsia="zh-CN"/>
        </w:rPr>
        <w:t xml:space="preserve"> largeur</w:t>
      </w:r>
      <w:r w:rsidRPr="006E0875">
        <w:rPr>
          <w:color w:val="808030"/>
          <w:lang w:eastAsia="zh-CN"/>
        </w:rPr>
        <w:t>,</w:t>
      </w:r>
      <w:r w:rsidRPr="006E0875">
        <w:rPr>
          <w:color w:val="000000"/>
          <w:lang w:eastAsia="zh-CN"/>
        </w:rPr>
        <w:t xml:space="preserve"> hauteur</w:t>
      </w:r>
      <w:r w:rsidRPr="006E0875">
        <w:rPr>
          <w:color w:val="808030"/>
          <w:lang w:eastAsia="zh-CN"/>
        </w:rPr>
        <w:t>)</w:t>
      </w:r>
      <w:r w:rsidRPr="006E0875">
        <w:rPr>
          <w:color w:val="800080"/>
          <w:lang w:eastAsia="zh-CN"/>
        </w:rPr>
        <w:t>;</w:t>
      </w:r>
    </w:p>
    <w:p w14:paraId="2C8FD46E" w14:textId="77777777" w:rsidR="006E0875" w:rsidRPr="006E0875" w:rsidRDefault="006E0875" w:rsidP="00983A91">
      <w:pPr>
        <w:pStyle w:val="Code"/>
        <w:rPr>
          <w:color w:val="000000"/>
          <w:lang w:eastAsia="zh-CN"/>
        </w:rPr>
      </w:pPr>
      <w:r w:rsidRPr="006E0875">
        <w:rPr>
          <w:color w:val="000000"/>
          <w:lang w:eastAsia="zh-CN"/>
        </w:rPr>
        <w:t xml:space="preserve">  </w:t>
      </w:r>
      <w:r w:rsidRPr="006E0875">
        <w:rPr>
          <w:color w:val="800080"/>
          <w:lang w:eastAsia="zh-CN"/>
        </w:rPr>
        <w:t>}</w:t>
      </w:r>
    </w:p>
    <w:p w14:paraId="24D55C46" w14:textId="77777777" w:rsidR="006E0875" w:rsidRPr="006E0875" w:rsidRDefault="006E0875" w:rsidP="00983A91">
      <w:pPr>
        <w:pStyle w:val="Code"/>
        <w:rPr>
          <w:color w:val="000000"/>
          <w:lang w:eastAsia="zh-CN"/>
        </w:rPr>
      </w:pPr>
      <w:r w:rsidRPr="006E0875">
        <w:rPr>
          <w:color w:val="800080"/>
          <w:lang w:eastAsia="zh-CN"/>
        </w:rPr>
        <w:t>}</w:t>
      </w:r>
    </w:p>
    <w:p w14:paraId="754E945E" w14:textId="77777777" w:rsidR="00494C92" w:rsidRDefault="00494C92" w:rsidP="00494C92">
      <w:pPr>
        <w:pStyle w:val="Corpsdetexte"/>
      </w:pPr>
      <w:r>
        <w:t xml:space="preserve">La classe </w:t>
      </w:r>
      <w:r w:rsidRPr="00FC1F4A">
        <w:rPr>
          <w:i/>
          <w:iCs/>
        </w:rPr>
        <w:t>BotRebondissant</w:t>
      </w:r>
      <w:r>
        <w:t xml:space="preserve"> contient les variables et méthodes qui concernent un objet Bot.  Les variables qui décrivent un objet Bot (coordonnées, taille et vitesse) sont :</w:t>
      </w:r>
    </w:p>
    <w:p w14:paraId="629ECEBC" w14:textId="77777777" w:rsidR="00494C92" w:rsidRPr="000055E9" w:rsidRDefault="00494C92" w:rsidP="00494C92">
      <w:pPr>
        <w:rPr>
          <w:rFonts w:ascii="Courier New" w:hAnsi="Courier New" w:cs="Courier New"/>
        </w:rPr>
      </w:pPr>
      <w:r w:rsidRPr="000055E9">
        <w:rPr>
          <w:rFonts w:ascii="Courier New" w:hAnsi="Courier New" w:cs="Courier New"/>
        </w:rPr>
        <w:t xml:space="preserve">    private int x,y;              // Coordonnées x du Bot</w:t>
      </w:r>
    </w:p>
    <w:p w14:paraId="016DF46B" w14:textId="77777777" w:rsidR="00494C92" w:rsidRPr="000055E9" w:rsidRDefault="00494C92" w:rsidP="00494C92">
      <w:pPr>
        <w:rPr>
          <w:rFonts w:ascii="Courier New" w:hAnsi="Courier New" w:cs="Courier New"/>
        </w:rPr>
      </w:pPr>
      <w:r w:rsidRPr="000055E9">
        <w:rPr>
          <w:rFonts w:ascii="Courier New" w:hAnsi="Courier New" w:cs="Courier New"/>
        </w:rPr>
        <w:t xml:space="preserve">    private int largeur,hauteur;  // Taille du Bot</w:t>
      </w:r>
    </w:p>
    <w:p w14:paraId="7246527B" w14:textId="77777777" w:rsidR="00494C92" w:rsidRPr="000055E9" w:rsidRDefault="00494C92" w:rsidP="00494C92">
      <w:pPr>
        <w:rPr>
          <w:rFonts w:ascii="Courier New" w:hAnsi="Courier New" w:cs="Courier New"/>
        </w:rPr>
      </w:pPr>
      <w:r w:rsidRPr="000055E9">
        <w:rPr>
          <w:rFonts w:ascii="Courier New" w:hAnsi="Courier New" w:cs="Courier New"/>
        </w:rPr>
        <w:t xml:space="preserve">    private int vitesseX;         // Vitesse de déplacement dans l'axe x </w:t>
      </w:r>
    </w:p>
    <w:p w14:paraId="0ED73FEF" w14:textId="77777777" w:rsidR="00494C92" w:rsidRPr="000055E9" w:rsidRDefault="00494C92" w:rsidP="00494C92">
      <w:pPr>
        <w:rPr>
          <w:rFonts w:ascii="Courier New" w:hAnsi="Courier New" w:cs="Courier New"/>
        </w:rPr>
      </w:pPr>
      <w:r w:rsidRPr="000055E9">
        <w:rPr>
          <w:rFonts w:ascii="Courier New" w:hAnsi="Courier New" w:cs="Courier New"/>
        </w:rPr>
        <w:t xml:space="preserve">    private int vitesseY;         // Vitesse de déplacement dans l'axe y</w:t>
      </w:r>
    </w:p>
    <w:p w14:paraId="72BC6D97" w14:textId="77777777" w:rsidR="00494C92" w:rsidRPr="00054AAA"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054AAA">
        <w:rPr>
          <w:b/>
          <w:bCs/>
          <w:i/>
          <w:iCs/>
        </w:rPr>
        <w:t>État d’un objet</w:t>
      </w:r>
    </w:p>
    <w:p w14:paraId="41C53BC8"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Les variables d’objet représentent l’</w:t>
      </w:r>
      <w:r w:rsidRPr="00C2040A">
        <w:rPr>
          <w:i/>
          <w:iCs/>
        </w:rPr>
        <w:t>état</w:t>
      </w:r>
      <w:r>
        <w:t xml:space="preserve"> d’un objet. Un objet évolue en passant d’un état à un autre suite aux modifications apportées aux variables de l’objet.</w:t>
      </w:r>
    </w:p>
    <w:p w14:paraId="4693404C" w14:textId="77777777" w:rsidR="00494C92" w:rsidRDefault="00494C92" w:rsidP="00494C92">
      <w:pPr>
        <w:pStyle w:val="Corpsdetexte"/>
      </w:pPr>
      <w:r>
        <w:t xml:space="preserve">Le constructeur </w:t>
      </w:r>
      <w:r w:rsidRPr="00762908">
        <w:rPr>
          <w:i/>
        </w:rPr>
        <w:t>BotRebondissant</w:t>
      </w:r>
      <w:r w:rsidRPr="00762908">
        <w:t>()</w:t>
      </w:r>
      <w:r>
        <w:t xml:space="preserve"> initialise les variables d’objet. Ici, le constructeur ne fait qu’assigner les valeurs des paramètres aux variables d’objet correspondantes.</w:t>
      </w:r>
    </w:p>
    <w:p w14:paraId="1A1678E1" w14:textId="77777777" w:rsidR="00494C92" w:rsidRPr="005D09DE" w:rsidRDefault="00494C92" w:rsidP="00494C92">
      <w:pPr>
        <w:rPr>
          <w:rFonts w:ascii="Courier New" w:hAnsi="Courier New" w:cs="Courier New"/>
        </w:rPr>
      </w:pPr>
      <w:r w:rsidRPr="005D09DE">
        <w:rPr>
          <w:rFonts w:ascii="Courier New" w:hAnsi="Courier New" w:cs="Courier New"/>
        </w:rPr>
        <w:t xml:space="preserve">    // Constructeur pour initialiser l'état du BotRebondissant</w:t>
      </w:r>
    </w:p>
    <w:p w14:paraId="6B281E56" w14:textId="77777777" w:rsidR="00494C92" w:rsidRPr="005D09DE" w:rsidRDefault="00494C92" w:rsidP="00494C92">
      <w:pPr>
        <w:rPr>
          <w:rFonts w:ascii="Courier New" w:hAnsi="Courier New" w:cs="Courier New"/>
        </w:rPr>
      </w:pPr>
      <w:r w:rsidRPr="005D09DE">
        <w:rPr>
          <w:rFonts w:ascii="Courier New" w:hAnsi="Courier New" w:cs="Courier New"/>
        </w:rPr>
        <w:t xml:space="preserve">    public BotRebondissant(</w:t>
      </w:r>
    </w:p>
    <w:p w14:paraId="7D20B7D5"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x, int y, int largeur, int hauteur,</w:t>
      </w:r>
    </w:p>
    <w:p w14:paraId="6B396A7A" w14:textId="77777777" w:rsidR="00494C92" w:rsidRPr="005D09DE" w:rsidRDefault="00494C92" w:rsidP="00494C92">
      <w:pPr>
        <w:rPr>
          <w:rFonts w:ascii="Courier New" w:hAnsi="Courier New" w:cs="Courier New"/>
        </w:rPr>
      </w:pPr>
      <w:r w:rsidRPr="005D09DE">
        <w:rPr>
          <w:rFonts w:ascii="Courier New" w:hAnsi="Courier New" w:cs="Courier New"/>
        </w:rPr>
        <w:t xml:space="preserve">      int vitesseX,int vitesseY) {</w:t>
      </w:r>
    </w:p>
    <w:p w14:paraId="14B6AD27"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this.x = x; this.y = y;</w:t>
      </w:r>
    </w:p>
    <w:p w14:paraId="3F1D7B1F" w14:textId="77777777" w:rsidR="00494C92" w:rsidRPr="005D09DE" w:rsidRDefault="00494C92" w:rsidP="00494C92">
      <w:pPr>
        <w:rPr>
          <w:rFonts w:ascii="Courier New" w:hAnsi="Courier New" w:cs="Courier New"/>
        </w:rPr>
      </w:pPr>
      <w:r w:rsidRPr="005D09DE">
        <w:rPr>
          <w:rFonts w:ascii="Courier New" w:hAnsi="Courier New" w:cs="Courier New"/>
        </w:rPr>
        <w:t xml:space="preserve">        this.hauteur = hauteur; this.largeur = largeur;</w:t>
      </w:r>
    </w:p>
    <w:p w14:paraId="690938D0" w14:textId="77777777" w:rsidR="00494C92" w:rsidRPr="009A50DE" w:rsidRDefault="00494C92" w:rsidP="00494C92">
      <w:pPr>
        <w:rPr>
          <w:rFonts w:ascii="Courier New" w:hAnsi="Courier New" w:cs="Courier New"/>
          <w:lang w:val="fr-CA"/>
        </w:rPr>
      </w:pPr>
      <w:r w:rsidRPr="005D09DE">
        <w:rPr>
          <w:rFonts w:ascii="Courier New" w:hAnsi="Courier New" w:cs="Courier New"/>
        </w:rPr>
        <w:t xml:space="preserve">        </w:t>
      </w:r>
      <w:r w:rsidRPr="009A50DE">
        <w:rPr>
          <w:rFonts w:ascii="Courier New" w:hAnsi="Courier New" w:cs="Courier New"/>
          <w:lang w:val="fr-CA"/>
        </w:rPr>
        <w:t>this.vitesseX = vitesseX; this.vitesseY = vitesseY;</w:t>
      </w:r>
    </w:p>
    <w:p w14:paraId="21D57AA0" w14:textId="77777777" w:rsidR="00494C92" w:rsidRPr="005D09DE" w:rsidRDefault="00494C92" w:rsidP="00494C92">
      <w:pPr>
        <w:rPr>
          <w:rFonts w:ascii="Courier New" w:hAnsi="Courier New" w:cs="Courier New"/>
        </w:rPr>
      </w:pPr>
      <w:r w:rsidRPr="009A50DE">
        <w:rPr>
          <w:rFonts w:ascii="Courier New" w:hAnsi="Courier New" w:cs="Courier New"/>
          <w:lang w:val="fr-CA"/>
        </w:rPr>
        <w:t xml:space="preserve">    </w:t>
      </w:r>
      <w:r w:rsidRPr="005D09DE">
        <w:rPr>
          <w:rFonts w:ascii="Courier New" w:hAnsi="Courier New" w:cs="Courier New"/>
        </w:rPr>
        <w:t>}</w:t>
      </w:r>
    </w:p>
    <w:p w14:paraId="15CE17A8" w14:textId="77777777" w:rsidR="00494C92" w:rsidRPr="00E52157"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E52157">
        <w:rPr>
          <w:b/>
          <w:bCs/>
        </w:rPr>
        <w:lastRenderedPageBreak/>
        <w:t xml:space="preserve">Identificateur réservé </w:t>
      </w:r>
      <w:r w:rsidRPr="00E52157">
        <w:rPr>
          <w:b/>
          <w:bCs/>
          <w:i/>
          <w:iCs/>
        </w:rPr>
        <w:t>this</w:t>
      </w:r>
      <w:r w:rsidRPr="00E52157">
        <w:rPr>
          <w:b/>
          <w:bCs/>
        </w:rPr>
        <w:t xml:space="preserve"> suivi d’un nom de variable</w:t>
      </w:r>
    </w:p>
    <w:p w14:paraId="1E6E3F1B"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w:t>
      </w:r>
      <w:r w:rsidRPr="00EB620F">
        <w:rPr>
          <w:i/>
          <w:iCs/>
        </w:rPr>
        <w:t>this</w:t>
      </w:r>
      <w:r>
        <w:t xml:space="preserve"> suivi d’un nom de variable désigne la variable d’objet correspondante.</w:t>
      </w:r>
    </w:p>
    <w:p w14:paraId="0677B5B2" w14:textId="77777777" w:rsidR="00494C92" w:rsidRDefault="00494C92" w:rsidP="00494C92">
      <w:pPr>
        <w:pStyle w:val="Corpsdetexte"/>
      </w:pPr>
      <w:r>
        <w:t xml:space="preserve">Le </w:t>
      </w:r>
      <w:r w:rsidRPr="00EB620F">
        <w:rPr>
          <w:i/>
          <w:iCs/>
        </w:rPr>
        <w:t>this</w:t>
      </w:r>
      <w:r>
        <w:t xml:space="preserve"> est nécessaire ici pour distinguer le paramètre </w:t>
      </w:r>
      <w:r w:rsidRPr="00822C9C">
        <w:rPr>
          <w:i/>
        </w:rPr>
        <w:t>x</w:t>
      </w:r>
      <w:r>
        <w:t xml:space="preserve"> et la variable d’objet </w:t>
      </w:r>
      <w:r w:rsidRPr="00822C9C">
        <w:rPr>
          <w:i/>
        </w:rPr>
        <w:t>x</w:t>
      </w:r>
      <w:r>
        <w:t xml:space="preserve"> car ils portent le même nom ! Il en est de même pour les autres variables.</w:t>
      </w:r>
    </w:p>
    <w:p w14:paraId="39821AB2" w14:textId="59E39630" w:rsidR="00494C92" w:rsidRDefault="00494C92" w:rsidP="00494C92">
      <w:pPr>
        <w:pStyle w:val="Corpsdetexte"/>
      </w:pPr>
      <w:r>
        <w:t xml:space="preserve">En plus du constructeur, les méthodes particulières à un objet </w:t>
      </w:r>
      <w:r w:rsidRPr="00B74300">
        <w:rPr>
          <w:i/>
          <w:iCs/>
        </w:rPr>
        <w:t>BotRebondis</w:t>
      </w:r>
      <w:r w:rsidR="00976D4C">
        <w:rPr>
          <w:i/>
          <w:iCs/>
        </w:rPr>
        <w:t>s</w:t>
      </w:r>
      <w:r w:rsidRPr="00B74300">
        <w:rPr>
          <w:i/>
          <w:iCs/>
        </w:rPr>
        <w:t>ant</w:t>
      </w:r>
      <w:r>
        <w:t xml:space="preserve"> sont </w:t>
      </w:r>
      <w:r w:rsidRPr="004528B4">
        <w:rPr>
          <w:i/>
          <w:iCs/>
        </w:rPr>
        <w:t>deplacer</w:t>
      </w:r>
      <w:r>
        <w:t xml:space="preserve">(), </w:t>
      </w:r>
      <w:r w:rsidRPr="004528B4">
        <w:rPr>
          <w:i/>
          <w:iCs/>
        </w:rPr>
        <w:t>paint</w:t>
      </w:r>
      <w:r>
        <w:t xml:space="preserve">() et </w:t>
      </w:r>
      <w:r w:rsidRPr="00E43C4C">
        <w:rPr>
          <w:i/>
          <w:iCs/>
        </w:rPr>
        <w:t>effacer</w:t>
      </w:r>
      <w:r>
        <w:t>(). Ce sont des méthodes d’objet car elles accèdent aux variables d’objet de la classe.</w:t>
      </w:r>
    </w:p>
    <w:p w14:paraId="4F46FEDF" w14:textId="77777777" w:rsidR="00494C92" w:rsidRPr="00054AAA"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054AAA">
        <w:rPr>
          <w:b/>
          <w:bCs/>
          <w:i/>
          <w:iCs/>
        </w:rPr>
        <w:t>Comportement d’un objet</w:t>
      </w:r>
    </w:p>
    <w:p w14:paraId="71AC938A"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Les méthodes représentent le comportement d’un objet. Elles décrivent les opérations applicables à un objet de la classe.</w:t>
      </w:r>
    </w:p>
    <w:p w14:paraId="04A50FDF" w14:textId="77777777" w:rsidR="00494C92" w:rsidRDefault="00494C92" w:rsidP="00494C92">
      <w:pPr>
        <w:pStyle w:val="Corpsdetexte"/>
      </w:pPr>
      <w:r>
        <w:t xml:space="preserve">La méthode </w:t>
      </w:r>
      <w:r w:rsidRPr="008758F8">
        <w:rPr>
          <w:i/>
          <w:iCs/>
        </w:rPr>
        <w:t>deplacer</w:t>
      </w:r>
      <w:r>
        <w:t xml:space="preserve">() décrit le comportement de déplacement d’un </w:t>
      </w:r>
      <w:r w:rsidRPr="008758F8">
        <w:rPr>
          <w:i/>
          <w:iCs/>
        </w:rPr>
        <w:t>BotRebondissant</w:t>
      </w:r>
      <w:r>
        <w:rPr>
          <w:iCs/>
        </w:rPr>
        <w:t xml:space="preserve"> pour passer à la scène suivante</w:t>
      </w:r>
      <w:r>
        <w:t>.</w:t>
      </w:r>
    </w:p>
    <w:p w14:paraId="4B5E7F81" w14:textId="77777777" w:rsidR="00494C92" w:rsidRPr="000C33AF" w:rsidRDefault="00494C92" w:rsidP="00494C92">
      <w:pPr>
        <w:rPr>
          <w:rFonts w:ascii="Courier New" w:hAnsi="Courier New" w:cs="Courier New"/>
        </w:rPr>
      </w:pPr>
      <w:r w:rsidRPr="000C33AF">
        <w:rPr>
          <w:rFonts w:ascii="Courier New" w:hAnsi="Courier New" w:cs="Courier New"/>
        </w:rPr>
        <w:t xml:space="preserve">    // Déplacement pour la prochaine itération</w:t>
      </w:r>
    </w:p>
    <w:p w14:paraId="034E5920" w14:textId="77777777" w:rsidR="00494C92" w:rsidRPr="000C33AF" w:rsidRDefault="00494C92" w:rsidP="00494C92">
      <w:pPr>
        <w:rPr>
          <w:rFonts w:ascii="Courier New" w:hAnsi="Courier New" w:cs="Courier New"/>
        </w:rPr>
      </w:pPr>
      <w:r w:rsidRPr="000C33AF">
        <w:rPr>
          <w:rFonts w:ascii="Courier New" w:hAnsi="Courier New" w:cs="Courier New"/>
        </w:rPr>
        <w:t xml:space="preserve">    public void </w:t>
      </w:r>
      <w:r w:rsidRPr="000C33AF">
        <w:rPr>
          <w:rFonts w:ascii="Courier New" w:hAnsi="Courier New" w:cs="Courier New"/>
          <w:highlight w:val="yellow"/>
        </w:rPr>
        <w:t>deplacer</w:t>
      </w:r>
      <w:r w:rsidRPr="000C33AF">
        <w:rPr>
          <w:rFonts w:ascii="Courier New" w:hAnsi="Courier New" w:cs="Courier New"/>
        </w:rPr>
        <w:t>(int largeurFenetre, int hauteurFenetre){</w:t>
      </w:r>
    </w:p>
    <w:p w14:paraId="6FBDCB42" w14:textId="77777777" w:rsidR="00494C92" w:rsidRPr="000C33AF" w:rsidRDefault="00494C92" w:rsidP="00494C92">
      <w:pPr>
        <w:rPr>
          <w:rFonts w:ascii="Courier New" w:hAnsi="Courier New" w:cs="Courier New"/>
        </w:rPr>
      </w:pPr>
      <w:r w:rsidRPr="000C33AF">
        <w:rPr>
          <w:rFonts w:ascii="Courier New" w:hAnsi="Courier New" w:cs="Courier New"/>
        </w:rPr>
        <w:t xml:space="preserve">      if (x+largeur&gt;=largeurFenetre | x &lt; 0) // Si atteint le bord selon x</w:t>
      </w:r>
    </w:p>
    <w:p w14:paraId="5F2B8A61"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vitesseX = -vitesseX; // Inverser la direction selon x</w:t>
      </w:r>
    </w:p>
    <w:p w14:paraId="24688F45" w14:textId="77777777" w:rsidR="00494C92" w:rsidRPr="000C33AF" w:rsidRDefault="00494C92" w:rsidP="00494C92">
      <w:pPr>
        <w:rPr>
          <w:rFonts w:ascii="Courier New" w:hAnsi="Courier New" w:cs="Courier New"/>
        </w:rPr>
      </w:pPr>
      <w:r w:rsidRPr="000C33AF">
        <w:rPr>
          <w:rFonts w:ascii="Courier New" w:hAnsi="Courier New" w:cs="Courier New"/>
        </w:rPr>
        <w:t xml:space="preserve">      x = x + vitesseX; // Déplacement selon x     </w:t>
      </w:r>
    </w:p>
    <w:p w14:paraId="5A4D1059" w14:textId="77777777" w:rsidR="00494C92" w:rsidRPr="000C33AF" w:rsidRDefault="00494C92" w:rsidP="00494C92">
      <w:pPr>
        <w:rPr>
          <w:rFonts w:ascii="Courier New" w:hAnsi="Courier New" w:cs="Courier New"/>
        </w:rPr>
      </w:pPr>
      <w:r w:rsidRPr="000C33AF">
        <w:rPr>
          <w:rFonts w:ascii="Courier New" w:hAnsi="Courier New" w:cs="Courier New"/>
        </w:rPr>
        <w:t xml:space="preserve">      if (y+hauteur&gt;=hauteurFenetre | y &lt; 0) // Si atteint le bord selon y</w:t>
      </w:r>
    </w:p>
    <w:p w14:paraId="59790EB5" w14:textId="77777777" w:rsidR="00494C92" w:rsidRPr="000C33AF" w:rsidRDefault="00494C92" w:rsidP="00494C92">
      <w:pPr>
        <w:rPr>
          <w:rFonts w:ascii="Courier New" w:hAnsi="Courier New" w:cs="Courier New"/>
        </w:rPr>
      </w:pPr>
      <w:r w:rsidRPr="000C33AF">
        <w:rPr>
          <w:rFonts w:ascii="Courier New" w:hAnsi="Courier New" w:cs="Courier New"/>
        </w:rPr>
        <w:t xml:space="preserve">        vitesseY = -vitesseY; // Inverser la direction selon y</w:t>
      </w:r>
    </w:p>
    <w:p w14:paraId="14361092" w14:textId="77777777" w:rsidR="00494C92" w:rsidRPr="000C33AF" w:rsidRDefault="00494C92" w:rsidP="00494C92">
      <w:pPr>
        <w:rPr>
          <w:rFonts w:ascii="Courier New" w:hAnsi="Courier New" w:cs="Courier New"/>
        </w:rPr>
      </w:pPr>
      <w:r w:rsidRPr="000C33AF">
        <w:rPr>
          <w:rFonts w:ascii="Courier New" w:hAnsi="Courier New" w:cs="Courier New"/>
        </w:rPr>
        <w:t xml:space="preserve">      y = y + vitesseY; // Déplacement selon y           </w:t>
      </w:r>
    </w:p>
    <w:p w14:paraId="79266A35" w14:textId="77777777" w:rsidR="00494C92" w:rsidRPr="000C33AF" w:rsidRDefault="00494C92" w:rsidP="00494C92">
      <w:pPr>
        <w:rPr>
          <w:rFonts w:ascii="Courier New" w:hAnsi="Courier New" w:cs="Courier New"/>
        </w:rPr>
      </w:pPr>
      <w:r w:rsidRPr="000C33AF">
        <w:rPr>
          <w:rFonts w:ascii="Courier New" w:hAnsi="Courier New" w:cs="Courier New"/>
        </w:rPr>
        <w:t xml:space="preserve">    }</w:t>
      </w:r>
    </w:p>
    <w:p w14:paraId="51C563CC" w14:textId="6FF728E0" w:rsidR="00494C92" w:rsidRDefault="00494C92" w:rsidP="00494C92">
      <w:pPr>
        <w:pStyle w:val="Corpsdetexte"/>
      </w:pPr>
      <w:r>
        <w:t>La méthode utilise toutes les variables d’objet de la classe (</w:t>
      </w:r>
      <w:r w:rsidRPr="00407FC5">
        <w:rPr>
          <w:i/>
          <w:iCs/>
        </w:rPr>
        <w:t>x</w:t>
      </w:r>
      <w:r>
        <w:t xml:space="preserve">, </w:t>
      </w:r>
      <w:r w:rsidRPr="00407FC5">
        <w:rPr>
          <w:i/>
          <w:iCs/>
        </w:rPr>
        <w:t>y</w:t>
      </w:r>
      <w:r>
        <w:t xml:space="preserve">, </w:t>
      </w:r>
      <w:r w:rsidRPr="00407FC5">
        <w:rPr>
          <w:i/>
          <w:iCs/>
        </w:rPr>
        <w:t>largeur</w:t>
      </w:r>
      <w:r>
        <w:t xml:space="preserve">, </w:t>
      </w:r>
      <w:r w:rsidRPr="00407FC5">
        <w:rPr>
          <w:i/>
          <w:iCs/>
        </w:rPr>
        <w:t>hauteur</w:t>
      </w:r>
      <w:r>
        <w:t xml:space="preserve">, </w:t>
      </w:r>
      <w:r w:rsidRPr="00407FC5">
        <w:rPr>
          <w:i/>
          <w:iCs/>
        </w:rPr>
        <w:t>vitesseX</w:t>
      </w:r>
      <w:r>
        <w:t xml:space="preserve"> et </w:t>
      </w:r>
      <w:r w:rsidRPr="00407FC5">
        <w:rPr>
          <w:i/>
          <w:iCs/>
        </w:rPr>
        <w:t>vitesseY</w:t>
      </w:r>
      <w:r>
        <w:t xml:space="preserve">).  Il est à noter que </w:t>
      </w:r>
      <w:r w:rsidRPr="005350A8">
        <w:rPr>
          <w:i/>
          <w:iCs/>
        </w:rPr>
        <w:t>largeurFenetre</w:t>
      </w:r>
      <w:r>
        <w:t xml:space="preserve"> et </w:t>
      </w:r>
      <w:r w:rsidRPr="005350A8">
        <w:rPr>
          <w:i/>
          <w:iCs/>
        </w:rPr>
        <w:t>hauteurFenetre</w:t>
      </w:r>
      <w:r>
        <w:t xml:space="preserve"> sont passés en paramètre à </w:t>
      </w:r>
      <w:r w:rsidRPr="00CA224D">
        <w:rPr>
          <w:i/>
          <w:iCs/>
        </w:rPr>
        <w:t>deplacer</w:t>
      </w:r>
      <w:r>
        <w:t xml:space="preserve">(). </w:t>
      </w:r>
    </w:p>
    <w:p w14:paraId="1C925C5B" w14:textId="637FA854" w:rsidR="00494C92" w:rsidRDefault="00494C92" w:rsidP="00494C92">
      <w:pPr>
        <w:pStyle w:val="Corpsdetexte"/>
      </w:pPr>
      <w:r>
        <w:t xml:space="preserve">La méthode </w:t>
      </w:r>
      <w:r w:rsidRPr="00E55361">
        <w:rPr>
          <w:i/>
          <w:iCs/>
        </w:rPr>
        <w:t>paint</w:t>
      </w:r>
      <w:r>
        <w:t xml:space="preserve">() utilise les variables d’objet </w:t>
      </w:r>
      <w:r w:rsidRPr="00407FC5">
        <w:rPr>
          <w:i/>
          <w:iCs/>
        </w:rPr>
        <w:t>x</w:t>
      </w:r>
      <w:r>
        <w:t xml:space="preserve">, </w:t>
      </w:r>
      <w:r w:rsidRPr="00407FC5">
        <w:rPr>
          <w:i/>
          <w:iCs/>
        </w:rPr>
        <w:t>y</w:t>
      </w:r>
      <w:r>
        <w:t xml:space="preserve">, </w:t>
      </w:r>
      <w:r w:rsidRPr="00407FC5">
        <w:rPr>
          <w:i/>
          <w:iCs/>
        </w:rPr>
        <w:t>largeur</w:t>
      </w:r>
      <w:r>
        <w:t xml:space="preserve"> et </w:t>
      </w:r>
      <w:r w:rsidRPr="00407FC5">
        <w:rPr>
          <w:i/>
          <w:iCs/>
        </w:rPr>
        <w:t>hauteur</w:t>
      </w:r>
      <w:r>
        <w:t xml:space="preserve"> qui ne sont plus passées en paramètre par opposé à la version sans classes. La méthode </w:t>
      </w:r>
      <w:r w:rsidRPr="004A7BC9">
        <w:rPr>
          <w:i/>
          <w:iCs/>
        </w:rPr>
        <w:t>effacer</w:t>
      </w:r>
      <w:r>
        <w:t xml:space="preserve">() utilise </w:t>
      </w:r>
      <w:r w:rsidR="009A6E8E">
        <w:t>les mêmes variables</w:t>
      </w:r>
      <w:r>
        <w:t>.</w:t>
      </w:r>
    </w:p>
    <w:p w14:paraId="35EDE155" w14:textId="77777777" w:rsidR="00494C92" w:rsidRDefault="00494C92" w:rsidP="00494C92">
      <w:pPr>
        <w:pStyle w:val="Corpsdetexte"/>
      </w:pPr>
      <w:r>
        <w:t>La classe</w:t>
      </w:r>
      <w:r w:rsidRPr="00176B0A">
        <w:rPr>
          <w:i/>
          <w:iCs/>
        </w:rPr>
        <w:t xml:space="preserve"> </w:t>
      </w:r>
      <w:r>
        <w:rPr>
          <w:i/>
          <w:iCs/>
        </w:rPr>
        <w:t>Iti</w:t>
      </w:r>
      <w:r w:rsidRPr="00FC1F4A">
        <w:rPr>
          <w:i/>
          <w:iCs/>
        </w:rPr>
        <w:t>Rebondissant</w:t>
      </w:r>
      <w:r>
        <w:t xml:space="preserve"> est semblable. La différence avec </w:t>
      </w:r>
      <w:r w:rsidRPr="00502146">
        <w:rPr>
          <w:i/>
          <w:iCs/>
        </w:rPr>
        <w:t>BotRebondissant</w:t>
      </w:r>
      <w:r>
        <w:t xml:space="preserve"> est la méthode </w:t>
      </w:r>
      <w:r w:rsidRPr="00D26BCD">
        <w:rPr>
          <w:i/>
          <w:iCs/>
        </w:rPr>
        <w:t>paint</w:t>
      </w:r>
      <w:r>
        <w:t>().</w:t>
      </w:r>
    </w:p>
    <w:p w14:paraId="01EA3E4B" w14:textId="67E2724E" w:rsidR="00494C92" w:rsidRPr="00353F45" w:rsidRDefault="00000000" w:rsidP="00494C92">
      <w:pPr>
        <w:pStyle w:val="Corpsdetexte"/>
      </w:pPr>
      <w:hyperlink r:id="rId362"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983A91">
        <w:rPr>
          <w:rFonts w:ascii="Segoe UI" w:hAnsi="Segoe UI" w:cs="Segoe UI"/>
          <w:b/>
          <w:bCs/>
          <w:color w:val="586069"/>
          <w:lang w:val="fr-CA"/>
        </w:rPr>
        <w:t>chapitre_7/Iti</w:t>
      </w:r>
      <w:r w:rsidR="00494C92" w:rsidRPr="005B2B59">
        <w:rPr>
          <w:rFonts w:ascii="Segoe UI" w:hAnsi="Segoe UI" w:cs="Segoe UI"/>
          <w:b/>
          <w:bCs/>
          <w:color w:val="586069"/>
          <w:lang w:val="fr-CA"/>
        </w:rPr>
        <w:t>Rebondissant.java</w:t>
      </w:r>
    </w:p>
    <w:p w14:paraId="3891FBC0" w14:textId="77777777" w:rsidR="00983A91" w:rsidRPr="00983A91" w:rsidRDefault="00983A91" w:rsidP="00983A91">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5373CAFE" w14:textId="77777777" w:rsidR="00983A91" w:rsidRPr="00983A91" w:rsidRDefault="00983A91" w:rsidP="00983A91">
      <w:pPr>
        <w:pStyle w:val="Code"/>
        <w:rPr>
          <w:color w:val="000000"/>
          <w:lang w:eastAsia="zh-CN"/>
        </w:rPr>
      </w:pPr>
    </w:p>
    <w:p w14:paraId="1C3F4EBD"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ItiRebondissant </w:t>
      </w:r>
      <w:r w:rsidRPr="00983A91">
        <w:rPr>
          <w:color w:val="800080"/>
          <w:lang w:eastAsia="zh-CN"/>
        </w:rPr>
        <w:t>{</w:t>
      </w:r>
    </w:p>
    <w:p w14:paraId="43BC61A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ItiRebondissant</w:t>
      </w:r>
    </w:p>
    <w:p w14:paraId="2CFC32D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236574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59BE8F4A"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7E8BDD9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private</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56C04C7C" w14:textId="77777777" w:rsidR="00983A91" w:rsidRPr="00983A91" w:rsidRDefault="00983A91" w:rsidP="00983A91">
      <w:pPr>
        <w:pStyle w:val="Code"/>
        <w:rPr>
          <w:color w:val="000000"/>
          <w:lang w:eastAsia="zh-CN"/>
        </w:rPr>
      </w:pPr>
    </w:p>
    <w:p w14:paraId="2A43031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Constructeur pour initialiser l'état du ItiRebondissant</w:t>
      </w:r>
    </w:p>
    <w:p w14:paraId="67DA8596"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ItiRebondissant</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543AB7A" w14:textId="77777777" w:rsidR="00983A91" w:rsidRPr="00983A91" w:rsidRDefault="00983A91" w:rsidP="00983A91">
      <w:pPr>
        <w:pStyle w:val="Code"/>
        <w:rPr>
          <w:color w:val="000000"/>
          <w:lang w:val="en-CA" w:eastAsia="zh-CN"/>
        </w:rPr>
      </w:pPr>
      <w:r w:rsidRPr="00983A91">
        <w:rPr>
          <w:color w:val="000000"/>
          <w:lang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x </w:t>
      </w:r>
      <w:r w:rsidRPr="00983A91">
        <w:rPr>
          <w:color w:val="808030"/>
          <w:lang w:val="en-CA" w:eastAsia="zh-CN"/>
        </w:rPr>
        <w:t>=</w:t>
      </w:r>
      <w:r w:rsidRPr="00983A91">
        <w:rPr>
          <w:color w:val="000000"/>
          <w:lang w:val="en-CA" w:eastAsia="zh-CN"/>
        </w:rPr>
        <w:t xml:space="preserve"> x</w:t>
      </w:r>
      <w:r w:rsidRPr="00983A91">
        <w:rPr>
          <w:color w:val="800080"/>
          <w:lang w:val="en-CA" w:eastAsia="zh-CN"/>
        </w:rPr>
        <w:t>;</w:t>
      </w:r>
    </w:p>
    <w:p w14:paraId="501634F2" w14:textId="77777777" w:rsidR="00983A91" w:rsidRPr="00983A91" w:rsidRDefault="00983A91" w:rsidP="00983A91">
      <w:pPr>
        <w:pStyle w:val="Code"/>
        <w:rPr>
          <w:color w:val="000000"/>
          <w:lang w:val="en-CA" w:eastAsia="zh-CN"/>
        </w:rPr>
      </w:pPr>
      <w:r w:rsidRPr="00983A91">
        <w:rPr>
          <w:color w:val="000000"/>
          <w:lang w:val="en-CA" w:eastAsia="zh-CN"/>
        </w:rPr>
        <w:t xml:space="preserve">    </w:t>
      </w:r>
      <w:r w:rsidRPr="00983A91">
        <w:rPr>
          <w:b/>
          <w:bCs/>
          <w:color w:val="800000"/>
          <w:lang w:val="en-CA" w:eastAsia="zh-CN"/>
        </w:rPr>
        <w:t>this</w:t>
      </w:r>
      <w:r w:rsidRPr="00983A91">
        <w:rPr>
          <w:color w:val="808030"/>
          <w:lang w:val="en-CA" w:eastAsia="zh-CN"/>
        </w:rPr>
        <w:t>.</w:t>
      </w:r>
      <w:r w:rsidRPr="00983A91">
        <w:rPr>
          <w:color w:val="000000"/>
          <w:lang w:val="en-CA" w:eastAsia="zh-CN"/>
        </w:rPr>
        <w:t xml:space="preserve">y </w:t>
      </w:r>
      <w:r w:rsidRPr="00983A91">
        <w:rPr>
          <w:color w:val="808030"/>
          <w:lang w:val="en-CA" w:eastAsia="zh-CN"/>
        </w:rPr>
        <w:t>=</w:t>
      </w:r>
      <w:r w:rsidRPr="00983A91">
        <w:rPr>
          <w:color w:val="000000"/>
          <w:lang w:val="en-CA" w:eastAsia="zh-CN"/>
        </w:rPr>
        <w:t xml:space="preserve"> y</w:t>
      </w:r>
      <w:r w:rsidRPr="00983A91">
        <w:rPr>
          <w:color w:val="800080"/>
          <w:lang w:val="en-CA" w:eastAsia="zh-CN"/>
        </w:rPr>
        <w:t>;</w:t>
      </w:r>
    </w:p>
    <w:p w14:paraId="7EFA08A5" w14:textId="77777777" w:rsidR="00983A91" w:rsidRPr="00983A91" w:rsidRDefault="00983A91" w:rsidP="00983A91">
      <w:pPr>
        <w:pStyle w:val="Code"/>
        <w:rPr>
          <w:color w:val="000000"/>
          <w:lang w:eastAsia="zh-CN"/>
        </w:rPr>
      </w:pPr>
      <w:r w:rsidRPr="00983A91">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592A8EE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50B87880" w14:textId="77777777" w:rsidR="00983A91" w:rsidRPr="009A50DE" w:rsidRDefault="00983A91" w:rsidP="00983A91">
      <w:pPr>
        <w:pStyle w:val="Code"/>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4FF39EC4" w14:textId="77777777" w:rsidR="00983A91" w:rsidRPr="009A50DE" w:rsidRDefault="00983A91" w:rsidP="00983A91">
      <w:pPr>
        <w:pStyle w:val="Code"/>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501E9DFE"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800080"/>
          <w:lang w:eastAsia="zh-CN"/>
        </w:rPr>
        <w:t>}</w:t>
      </w:r>
    </w:p>
    <w:p w14:paraId="419FFC7B" w14:textId="77777777" w:rsidR="00983A91" w:rsidRPr="00983A91" w:rsidRDefault="00983A91" w:rsidP="00983A91">
      <w:pPr>
        <w:pStyle w:val="Code"/>
        <w:keepNext w:val="0"/>
        <w:keepLines w:val="0"/>
        <w:rPr>
          <w:color w:val="000000"/>
          <w:lang w:eastAsia="zh-CN"/>
        </w:rPr>
      </w:pPr>
    </w:p>
    <w:p w14:paraId="31A5C10B" w14:textId="180B447E" w:rsidR="00983A91" w:rsidRPr="00983A91" w:rsidRDefault="00983A91" w:rsidP="00983A91">
      <w:pPr>
        <w:pStyle w:val="Code"/>
        <w:rPr>
          <w:color w:val="000000"/>
          <w:lang w:eastAsia="zh-CN"/>
        </w:rPr>
      </w:pPr>
      <w:r w:rsidRPr="00983A91">
        <w:rPr>
          <w:color w:val="000000"/>
          <w:lang w:eastAsia="zh-CN"/>
        </w:rPr>
        <w:lastRenderedPageBreak/>
        <w:t xml:space="preserve">  </w:t>
      </w:r>
      <w:r w:rsidRPr="00983A91">
        <w:rPr>
          <w:color w:val="696969"/>
          <w:lang w:eastAsia="zh-CN"/>
        </w:rPr>
        <w:t>// Déplacement pour la prochaine itération</w:t>
      </w:r>
    </w:p>
    <w:p w14:paraId="3EEB8BFA"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D65CC8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75639D7F" w14:textId="77777777" w:rsidR="00983A91" w:rsidRPr="00983A91" w:rsidRDefault="00983A91" w:rsidP="00983A91">
      <w:pPr>
        <w:pStyle w:val="Code"/>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99DFE29" w14:textId="77777777" w:rsidR="00983A91" w:rsidRPr="00983A91" w:rsidRDefault="00983A91" w:rsidP="00983A91">
      <w:pPr>
        <w:pStyle w:val="Code"/>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0D2C297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723F610A" w14:textId="77777777" w:rsidR="00983A91" w:rsidRPr="00983A91" w:rsidRDefault="00983A91" w:rsidP="00983A91">
      <w:pPr>
        <w:pStyle w:val="Code"/>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047AC049" w14:textId="77777777" w:rsidR="00983A91" w:rsidRPr="00983A91" w:rsidRDefault="00983A91" w:rsidP="00983A91">
      <w:pPr>
        <w:pStyle w:val="Code"/>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42F6989"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59F0B5BD" w14:textId="77777777" w:rsidR="00983A91" w:rsidRPr="00983A91" w:rsidRDefault="00983A91" w:rsidP="00983A91">
      <w:pPr>
        <w:pStyle w:val="Code"/>
        <w:rPr>
          <w:color w:val="000000"/>
          <w:lang w:eastAsia="zh-CN"/>
        </w:rPr>
      </w:pPr>
    </w:p>
    <w:p w14:paraId="0278EF0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Dessin du Iti</w:t>
      </w:r>
    </w:p>
    <w:p w14:paraId="7475969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5E1ECC3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Coordonnées du milieu du rectangle englobant pour faciliter les calculs</w:t>
      </w:r>
    </w:p>
    <w:p w14:paraId="5E8C3A2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49FFFE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BB7977"/>
          <w:lang w:eastAsia="zh-CN"/>
        </w:rPr>
        <w:t>int</w:t>
      </w:r>
      <w:r w:rsidRPr="00983A91">
        <w:rPr>
          <w:color w:val="000000"/>
          <w:lang w:eastAsia="zh-CN"/>
        </w:rPr>
        <w:t xml:space="preserve"> milieuy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w:t>
      </w:r>
      <w:r w:rsidRPr="00983A91">
        <w:rPr>
          <w:color w:val="800080"/>
          <w:lang w:eastAsia="zh-CN"/>
        </w:rPr>
        <w:t>;</w:t>
      </w:r>
    </w:p>
    <w:p w14:paraId="49280B1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La tête</w:t>
      </w:r>
    </w:p>
    <w:p w14:paraId="203D6B16"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pink</w:t>
      </w:r>
      <w:r w:rsidRPr="00983A91">
        <w:rPr>
          <w:color w:val="808030"/>
          <w:lang w:eastAsia="zh-CN"/>
        </w:rPr>
        <w:t>)</w:t>
      </w:r>
      <w:r w:rsidRPr="00983A91">
        <w:rPr>
          <w:color w:val="800080"/>
          <w:lang w:eastAsia="zh-CN"/>
        </w:rPr>
        <w:t>;</w:t>
      </w:r>
    </w:p>
    <w:p w14:paraId="6F41F1A6"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FE0522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 sourire</w:t>
      </w:r>
    </w:p>
    <w:p w14:paraId="6BBCB540"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setColor</w:t>
      </w:r>
      <w:r w:rsidRPr="00983A91">
        <w:rPr>
          <w:color w:val="808030"/>
          <w:lang w:eastAsia="zh-CN"/>
        </w:rPr>
        <w:t>(</w:t>
      </w:r>
      <w:r w:rsidRPr="00983A91">
        <w:rPr>
          <w:color w:val="000000"/>
          <w:lang w:eastAsia="zh-CN"/>
        </w:rPr>
        <w:t>Color</w:t>
      </w:r>
      <w:r w:rsidRPr="00983A91">
        <w:rPr>
          <w:color w:val="808030"/>
          <w:lang w:eastAsia="zh-CN"/>
        </w:rPr>
        <w:t>.</w:t>
      </w:r>
      <w:r w:rsidRPr="00983A91">
        <w:rPr>
          <w:color w:val="000000"/>
          <w:lang w:eastAsia="zh-CN"/>
        </w:rPr>
        <w:t>black</w:t>
      </w:r>
      <w:r w:rsidRPr="00983A91">
        <w:rPr>
          <w:color w:val="808030"/>
          <w:lang w:eastAsia="zh-CN"/>
        </w:rPr>
        <w:t>)</w:t>
      </w:r>
      <w:r w:rsidRPr="00983A91">
        <w:rPr>
          <w:color w:val="800080"/>
          <w:lang w:eastAsia="zh-CN"/>
        </w:rPr>
        <w:t>;</w:t>
      </w:r>
    </w:p>
    <w:p w14:paraId="41824798"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drawArc</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8C00"/>
          <w:lang w:eastAsia="zh-CN"/>
        </w:rPr>
        <w:t>125</w:t>
      </w:r>
      <w:r w:rsidRPr="00983A91">
        <w:rPr>
          <w:color w:val="808030"/>
          <w:lang w:eastAsia="zh-CN"/>
        </w:rPr>
        <w:t>,</w:t>
      </w:r>
      <w:r w:rsidRPr="00983A91">
        <w:rPr>
          <w:color w:val="000000"/>
          <w:lang w:eastAsia="zh-CN"/>
        </w:rPr>
        <w:t xml:space="preserve"> </w:t>
      </w:r>
      <w:r w:rsidRPr="00983A91">
        <w:rPr>
          <w:color w:val="008C00"/>
          <w:lang w:eastAsia="zh-CN"/>
        </w:rPr>
        <w:t>70</w:t>
      </w:r>
      <w:r w:rsidRPr="00983A91">
        <w:rPr>
          <w:color w:val="808030"/>
          <w:lang w:eastAsia="zh-CN"/>
        </w:rPr>
        <w:t>)</w:t>
      </w:r>
      <w:r w:rsidRPr="00983A91">
        <w:rPr>
          <w:color w:val="800080"/>
          <w:lang w:eastAsia="zh-CN"/>
        </w:rPr>
        <w:t>;</w:t>
      </w:r>
    </w:p>
    <w:p w14:paraId="3E01691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Les yeux</w:t>
      </w:r>
    </w:p>
    <w:p w14:paraId="5728524B"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40E9EC06"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fillOval</w:t>
      </w:r>
      <w:r w:rsidRPr="00983A91">
        <w:rPr>
          <w:color w:val="808030"/>
          <w:lang w:eastAsia="zh-CN"/>
        </w:rPr>
        <w:t>(</w:t>
      </w:r>
      <w:r w:rsidRPr="00983A91">
        <w:rPr>
          <w:color w:val="000000"/>
          <w:lang w:eastAsia="zh-CN"/>
        </w:rPr>
        <w:t xml:space="preserve">milieux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8</w:t>
      </w:r>
      <w:r w:rsidRPr="00983A91">
        <w:rPr>
          <w:color w:val="000000"/>
          <w:lang w:eastAsia="zh-CN"/>
        </w:rPr>
        <w:t xml:space="preserve">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12</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24</w:t>
      </w:r>
      <w:r w:rsidRPr="00983A91">
        <w:rPr>
          <w:color w:val="808030"/>
          <w:lang w:eastAsia="zh-CN"/>
        </w:rPr>
        <w:t>)</w:t>
      </w:r>
      <w:r w:rsidRPr="00983A91">
        <w:rPr>
          <w:color w:val="800080"/>
          <w:lang w:eastAsia="zh-CN"/>
        </w:rPr>
        <w:t>;</w:t>
      </w:r>
    </w:p>
    <w:p w14:paraId="691087C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 corps</w:t>
      </w:r>
    </w:p>
    <w:p w14:paraId="3A35E92F"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413F8EA2"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Les bras</w:t>
      </w:r>
    </w:p>
    <w:p w14:paraId="3E4FBF88"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1473A6B7"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milieuy</w:t>
      </w:r>
      <w:r w:rsidRPr="00983A91">
        <w:rPr>
          <w:color w:val="808030"/>
          <w:lang w:eastAsia="zh-CN"/>
        </w:rPr>
        <w:t>)</w:t>
      </w:r>
      <w:r w:rsidRPr="00983A91">
        <w:rPr>
          <w:color w:val="800080"/>
          <w:lang w:eastAsia="zh-CN"/>
        </w:rPr>
        <w:t>;</w:t>
      </w:r>
    </w:p>
    <w:p w14:paraId="33CF79F2"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Les jambes</w:t>
      </w:r>
    </w:p>
    <w:p w14:paraId="39860CFC"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66ACF1BE"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drawLine</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1</w:t>
      </w:r>
      <w:r w:rsidRPr="00983A91">
        <w:rPr>
          <w:color w:val="808030"/>
          <w:lang w:eastAsia="zh-CN"/>
        </w:rPr>
        <w:t>,</w:t>
      </w:r>
      <w:r w:rsidRPr="00983A91">
        <w:rPr>
          <w:color w:val="000000"/>
          <w:lang w:eastAsia="zh-CN"/>
        </w:rPr>
        <w:t xml:space="preserve"> milieux</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hauteur </w:t>
      </w:r>
      <w:r w:rsidRPr="00983A91">
        <w:rPr>
          <w:color w:val="808030"/>
          <w:lang w:eastAsia="zh-CN"/>
        </w:rPr>
        <w:t>*</w:t>
      </w:r>
      <w:r w:rsidRPr="00983A91">
        <w:rPr>
          <w:color w:val="000000"/>
          <w:lang w:eastAsia="zh-CN"/>
        </w:rPr>
        <w:t xml:space="preserve"> </w:t>
      </w:r>
      <w:r w:rsidRPr="00983A91">
        <w:rPr>
          <w:color w:val="008C00"/>
          <w:lang w:eastAsia="zh-CN"/>
        </w:rPr>
        <w:t>3</w:t>
      </w:r>
      <w:r w:rsidRPr="00983A91">
        <w:rPr>
          <w:color w:val="000000"/>
          <w:lang w:eastAsia="zh-CN"/>
        </w:rPr>
        <w:t xml:space="preserve"> </w:t>
      </w:r>
      <w:r w:rsidRPr="00983A91">
        <w:rPr>
          <w:color w:val="808030"/>
          <w:lang w:eastAsia="zh-CN"/>
        </w:rPr>
        <w:t>/</w:t>
      </w:r>
      <w:r w:rsidRPr="00983A91">
        <w:rPr>
          <w:color w:val="000000"/>
          <w:lang w:eastAsia="zh-CN"/>
        </w:rPr>
        <w:t xml:space="preserve"> </w:t>
      </w:r>
      <w:r w:rsidRPr="00983A91">
        <w:rPr>
          <w:color w:val="008C00"/>
          <w:lang w:eastAsia="zh-CN"/>
        </w:rPr>
        <w:t>4</w:t>
      </w:r>
      <w:r w:rsidRPr="00983A91">
        <w:rPr>
          <w:color w:val="808030"/>
          <w:lang w:eastAsia="zh-CN"/>
        </w:rPr>
        <w:t>)</w:t>
      </w:r>
      <w:r w:rsidRPr="00983A91">
        <w:rPr>
          <w:color w:val="800080"/>
          <w:lang w:eastAsia="zh-CN"/>
        </w:rPr>
        <w:t>;</w:t>
      </w:r>
    </w:p>
    <w:p w14:paraId="13C2E9D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379141C2" w14:textId="77777777" w:rsidR="00983A91" w:rsidRPr="00983A91" w:rsidRDefault="00983A91" w:rsidP="00983A91">
      <w:pPr>
        <w:pStyle w:val="Code"/>
        <w:rPr>
          <w:color w:val="000000"/>
          <w:lang w:eastAsia="zh-CN"/>
        </w:rPr>
      </w:pPr>
    </w:p>
    <w:p w14:paraId="5A947DDA"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Effacer le rectangle du Iti dans tamponGraphics</w:t>
      </w:r>
    </w:p>
    <w:p w14:paraId="0DACEDE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tamponGraphics</w:t>
      </w:r>
      <w:r w:rsidRPr="00983A91">
        <w:rPr>
          <w:color w:val="808030"/>
          <w:lang w:eastAsia="zh-CN"/>
        </w:rPr>
        <w:t>)</w:t>
      </w:r>
      <w:r w:rsidRPr="00983A91">
        <w:rPr>
          <w:color w:val="000000"/>
          <w:lang w:eastAsia="zh-CN"/>
        </w:rPr>
        <w:t xml:space="preserve"> </w:t>
      </w:r>
      <w:r w:rsidRPr="00983A91">
        <w:rPr>
          <w:color w:val="800080"/>
          <w:lang w:eastAsia="zh-CN"/>
        </w:rPr>
        <w:t>{</w:t>
      </w:r>
    </w:p>
    <w:p w14:paraId="3E2EE133" w14:textId="77777777" w:rsidR="00983A91" w:rsidRPr="00983A91" w:rsidRDefault="00983A91" w:rsidP="00983A91">
      <w:pPr>
        <w:pStyle w:val="Code"/>
        <w:rPr>
          <w:color w:val="000000"/>
          <w:lang w:eastAsia="zh-CN"/>
        </w:rPr>
      </w:pPr>
      <w:r w:rsidRPr="00983A91">
        <w:rPr>
          <w:color w:val="000000"/>
          <w:lang w:eastAsia="zh-CN"/>
        </w:rPr>
        <w:t xml:space="preserve">    tamponGraphics</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7824329" w14:textId="77777777" w:rsidR="00983A91" w:rsidRPr="009808AD" w:rsidRDefault="00983A91" w:rsidP="00983A91">
      <w:pPr>
        <w:pStyle w:val="Code"/>
        <w:rPr>
          <w:color w:val="000000"/>
          <w:lang w:val="fr-FR" w:eastAsia="zh-CN"/>
        </w:rPr>
      </w:pPr>
      <w:r w:rsidRPr="00983A91">
        <w:rPr>
          <w:color w:val="000000"/>
          <w:lang w:eastAsia="zh-CN"/>
        </w:rPr>
        <w:t xml:space="preserve">  </w:t>
      </w:r>
      <w:r w:rsidRPr="009808AD">
        <w:rPr>
          <w:color w:val="800080"/>
          <w:lang w:val="fr-FR" w:eastAsia="zh-CN"/>
        </w:rPr>
        <w:t>}</w:t>
      </w:r>
    </w:p>
    <w:p w14:paraId="1D964C59" w14:textId="63A116D0" w:rsidR="00494C92" w:rsidRPr="009808AD" w:rsidRDefault="00983A91" w:rsidP="00983A91">
      <w:pPr>
        <w:pStyle w:val="Code"/>
        <w:rPr>
          <w:color w:val="000000"/>
          <w:lang w:val="fr-FR" w:eastAsia="zh-CN"/>
        </w:rPr>
      </w:pPr>
      <w:r w:rsidRPr="009808AD">
        <w:rPr>
          <w:color w:val="800080"/>
          <w:lang w:val="fr-FR" w:eastAsia="zh-CN"/>
        </w:rPr>
        <w:t>}</w:t>
      </w:r>
    </w:p>
    <w:p w14:paraId="29FBA968" w14:textId="77777777" w:rsidR="00494C92" w:rsidRDefault="00494C92" w:rsidP="00494C92">
      <w:pPr>
        <w:pStyle w:val="Corpsdetexte"/>
      </w:pPr>
      <w:r>
        <w:t xml:space="preserve">Finalement, voici le code de la classe de la fenêtre </w:t>
      </w:r>
      <w:r w:rsidRPr="00620EDD">
        <w:rPr>
          <w:i/>
          <w:iCs/>
        </w:rPr>
        <w:t>ExempleJFrameAvecClassesPourBotEtIti</w:t>
      </w:r>
      <w:r>
        <w:t xml:space="preserve"> qui utilise les deux classes précédentes.</w:t>
      </w:r>
    </w:p>
    <w:p w14:paraId="369EC1AA" w14:textId="212D218F" w:rsidR="00494C92" w:rsidRPr="00354BB3" w:rsidRDefault="00000000" w:rsidP="00494C92">
      <w:pPr>
        <w:pStyle w:val="Corpsdetexte"/>
      </w:pPr>
      <w:hyperlink r:id="rId363"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r w:rsidR="00983A91">
        <w:rPr>
          <w:rFonts w:ascii="Segoe UI" w:hAnsi="Segoe UI" w:cs="Segoe UI"/>
          <w:b/>
          <w:bCs/>
          <w:color w:val="586069"/>
          <w:lang w:val="fr-CA"/>
        </w:rPr>
        <w:t>chapitre_7/E</w:t>
      </w:r>
      <w:r w:rsidR="00494C92" w:rsidRPr="005B2B59">
        <w:rPr>
          <w:rFonts w:ascii="Segoe UI" w:hAnsi="Segoe UI" w:cs="Segoe UI"/>
          <w:b/>
          <w:bCs/>
          <w:color w:val="586069"/>
          <w:lang w:val="fr-CA"/>
        </w:rPr>
        <w:t>xempleJFrameAvecClassesPourBotEtIti.java</w:t>
      </w:r>
    </w:p>
    <w:p w14:paraId="7DC23FA6" w14:textId="77777777" w:rsidR="00983A91" w:rsidRPr="00983A91" w:rsidRDefault="00983A91" w:rsidP="00983A91">
      <w:pPr>
        <w:pStyle w:val="Code"/>
        <w:rPr>
          <w:color w:val="000000"/>
          <w:lang w:eastAsia="zh-CN"/>
        </w:rPr>
      </w:pPr>
      <w:r w:rsidRPr="00983A91">
        <w:rPr>
          <w:lang w:eastAsia="zh-CN"/>
        </w:rPr>
        <w:t>// Plusieurs Bot et Iti qui bougent</w:t>
      </w:r>
    </w:p>
    <w:p w14:paraId="2010B739" w14:textId="77777777" w:rsidR="00983A91" w:rsidRPr="00983A91" w:rsidRDefault="00983A91" w:rsidP="00983A91">
      <w:pPr>
        <w:pStyle w:val="Code"/>
        <w:rPr>
          <w:color w:val="000000"/>
          <w:lang w:eastAsia="zh-CN"/>
        </w:rPr>
      </w:pPr>
      <w:r w:rsidRPr="00983A91">
        <w:rPr>
          <w:lang w:eastAsia="zh-CN"/>
        </w:rPr>
        <w:t>// Utilise les classes BotRebondissant et ItiRebondissant du package Bonhommes</w:t>
      </w:r>
    </w:p>
    <w:p w14:paraId="3C51B92F" w14:textId="77777777" w:rsidR="00983A91" w:rsidRPr="00983A91" w:rsidRDefault="00983A91" w:rsidP="00983A91">
      <w:pPr>
        <w:pStyle w:val="Code"/>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63A11BF" w14:textId="77777777" w:rsidR="00983A91" w:rsidRPr="00983A91" w:rsidRDefault="00983A91" w:rsidP="00983A91">
      <w:pPr>
        <w:pStyle w:val="Code"/>
        <w:rPr>
          <w:color w:val="000000"/>
          <w:lang w:eastAsia="zh-CN"/>
        </w:rPr>
      </w:pPr>
      <w:r w:rsidRPr="00983A91">
        <w:rPr>
          <w:b/>
          <w:bCs/>
          <w:color w:val="800000"/>
          <w:lang w:eastAsia="zh-CN"/>
        </w:rPr>
        <w:t>import</w:t>
      </w:r>
      <w:r w:rsidRPr="00983A91">
        <w:rPr>
          <w:color w:val="004A43"/>
          <w:lang w:eastAsia="zh-CN"/>
        </w:rPr>
        <w:t xml:space="preserve"> javax</w:t>
      </w:r>
      <w:r w:rsidRPr="00983A91">
        <w:rPr>
          <w:color w:val="808030"/>
          <w:lang w:eastAsia="zh-CN"/>
        </w:rPr>
        <w:t>.</w:t>
      </w:r>
      <w:r w:rsidRPr="00983A91">
        <w:rPr>
          <w:color w:val="004A43"/>
          <w:lang w:eastAsia="zh-CN"/>
        </w:rPr>
        <w:t>swing</w:t>
      </w:r>
      <w:r w:rsidRPr="00983A91">
        <w:rPr>
          <w:color w:val="808030"/>
          <w:lang w:eastAsia="zh-CN"/>
        </w:rPr>
        <w:t>.</w:t>
      </w:r>
      <w:r w:rsidRPr="00983A91">
        <w:rPr>
          <w:b/>
          <w:bCs/>
          <w:color w:val="800000"/>
          <w:lang w:eastAsia="zh-CN"/>
        </w:rPr>
        <w:t>*</w:t>
      </w:r>
      <w:r w:rsidRPr="00983A91">
        <w:rPr>
          <w:color w:val="800080"/>
          <w:lang w:eastAsia="zh-CN"/>
        </w:rPr>
        <w:t>;</w:t>
      </w:r>
    </w:p>
    <w:p w14:paraId="1CC7A5C7" w14:textId="77777777" w:rsidR="00983A91" w:rsidRPr="00983A91" w:rsidRDefault="00983A91" w:rsidP="00983A91">
      <w:pPr>
        <w:pStyle w:val="Code"/>
        <w:rPr>
          <w:color w:val="000000"/>
          <w:lang w:eastAsia="zh-CN"/>
        </w:rPr>
      </w:pPr>
      <w:r w:rsidRPr="00983A91">
        <w:rPr>
          <w:b/>
          <w:bCs/>
          <w:color w:val="800000"/>
          <w:lang w:eastAsia="zh-CN"/>
        </w:rPr>
        <w:t>import</w:t>
      </w:r>
      <w:r w:rsidRPr="00983A91">
        <w:rPr>
          <w:color w:val="004A43"/>
          <w:lang w:eastAsia="zh-CN"/>
        </w:rPr>
        <w:t xml:space="preserve"> java</w:t>
      </w:r>
      <w:r w:rsidRPr="00983A91">
        <w:rPr>
          <w:color w:val="808030"/>
          <w:lang w:eastAsia="zh-CN"/>
        </w:rPr>
        <w:t>.</w:t>
      </w:r>
      <w:r w:rsidRPr="00983A91">
        <w:rPr>
          <w:color w:val="004A43"/>
          <w:lang w:eastAsia="zh-CN"/>
        </w:rPr>
        <w:t>awt</w:t>
      </w:r>
      <w:r w:rsidRPr="00983A91">
        <w:rPr>
          <w:color w:val="808030"/>
          <w:lang w:eastAsia="zh-CN"/>
        </w:rPr>
        <w:t>.</w:t>
      </w:r>
      <w:r w:rsidRPr="00983A91">
        <w:rPr>
          <w:color w:val="004A43"/>
          <w:lang w:eastAsia="zh-CN"/>
        </w:rPr>
        <w:t>event</w:t>
      </w:r>
      <w:r w:rsidRPr="00983A91">
        <w:rPr>
          <w:color w:val="808030"/>
          <w:lang w:eastAsia="zh-CN"/>
        </w:rPr>
        <w:t>.</w:t>
      </w:r>
      <w:r w:rsidRPr="00983A91">
        <w:rPr>
          <w:b/>
          <w:bCs/>
          <w:color w:val="800000"/>
          <w:lang w:eastAsia="zh-CN"/>
        </w:rPr>
        <w:t>*</w:t>
      </w:r>
      <w:r w:rsidRPr="00983A91">
        <w:rPr>
          <w:color w:val="800080"/>
          <w:lang w:eastAsia="zh-CN"/>
        </w:rPr>
        <w:t>;</w:t>
      </w:r>
    </w:p>
    <w:p w14:paraId="322F9185" w14:textId="77777777" w:rsidR="00983A91" w:rsidRPr="00983A91" w:rsidRDefault="00983A91" w:rsidP="00983A91">
      <w:pPr>
        <w:pStyle w:val="Code"/>
        <w:keepNext w:val="0"/>
        <w:keepLines w:val="0"/>
        <w:rPr>
          <w:color w:val="000000"/>
          <w:lang w:eastAsia="zh-CN"/>
        </w:rPr>
      </w:pPr>
    </w:p>
    <w:p w14:paraId="65EE6711" w14:textId="77777777" w:rsidR="00983A91" w:rsidRPr="00983A91" w:rsidRDefault="00983A91" w:rsidP="00983A91">
      <w:pPr>
        <w:pStyle w:val="Code"/>
        <w:rPr>
          <w:color w:val="000000"/>
          <w:lang w:eastAsia="zh-CN"/>
        </w:rPr>
      </w:pPr>
      <w:r w:rsidRPr="00983A91">
        <w:rPr>
          <w:b/>
          <w:bCs/>
          <w:color w:val="800000"/>
          <w:lang w:eastAsia="zh-CN"/>
        </w:rPr>
        <w:lastRenderedPageBreak/>
        <w:t>public</w:t>
      </w:r>
      <w:r w:rsidRPr="00983A91">
        <w:rPr>
          <w:color w:val="000000"/>
          <w:lang w:eastAsia="zh-CN"/>
        </w:rPr>
        <w:t xml:space="preserve"> </w:t>
      </w:r>
      <w:r w:rsidRPr="00983A91">
        <w:rPr>
          <w:b/>
          <w:bCs/>
          <w:color w:val="800000"/>
          <w:lang w:eastAsia="zh-CN"/>
        </w:rPr>
        <w:t>class</w:t>
      </w:r>
      <w:r w:rsidRPr="00983A91">
        <w:rPr>
          <w:color w:val="000000"/>
          <w:lang w:eastAsia="zh-CN"/>
        </w:rPr>
        <w:t xml:space="preserve"> ExempleJFrameAvecClassesPourBotEtIti </w:t>
      </w:r>
      <w:r w:rsidRPr="00983A91">
        <w:rPr>
          <w:b/>
          <w:bCs/>
          <w:color w:val="800000"/>
          <w:lang w:eastAsia="zh-CN"/>
        </w:rPr>
        <w:t>extends</w:t>
      </w:r>
      <w:r w:rsidRPr="00983A91">
        <w:rPr>
          <w:color w:val="000000"/>
          <w:lang w:eastAsia="zh-CN"/>
        </w:rPr>
        <w:t xml:space="preserve"> JFrame </w:t>
      </w:r>
      <w:r w:rsidRPr="00983A91">
        <w:rPr>
          <w:color w:val="800080"/>
          <w:lang w:eastAsia="zh-CN"/>
        </w:rPr>
        <w:t>{</w:t>
      </w:r>
    </w:p>
    <w:p w14:paraId="05F4E985" w14:textId="77777777" w:rsidR="00983A91" w:rsidRPr="00983A91" w:rsidRDefault="00983A91" w:rsidP="00983A91">
      <w:pPr>
        <w:pStyle w:val="Code"/>
        <w:rPr>
          <w:color w:val="000000"/>
          <w:lang w:eastAsia="zh-CN"/>
        </w:rPr>
      </w:pPr>
    </w:p>
    <w:p w14:paraId="1FAF4DD6"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 Constantes pour la taille de la fenetre et du Bot</w:t>
      </w:r>
    </w:p>
    <w:p w14:paraId="2349DF43" w14:textId="77777777" w:rsidR="00983A91" w:rsidRPr="009A50DE" w:rsidRDefault="00983A91" w:rsidP="00983A91">
      <w:pPr>
        <w:pStyle w:val="Code"/>
        <w:rPr>
          <w:color w:val="000000"/>
          <w:lang w:val="en-CA" w:eastAsia="zh-CN"/>
        </w:rPr>
      </w:pPr>
      <w:r w:rsidRPr="00983A91">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6406E2FB"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73EA89F" w14:textId="77777777" w:rsidR="00983A91" w:rsidRPr="009A50DE" w:rsidRDefault="00983A91" w:rsidP="00983A91">
      <w:pPr>
        <w:pStyle w:val="Code"/>
        <w:rPr>
          <w:color w:val="000000"/>
          <w:lang w:val="en-CA" w:eastAsia="zh-CN"/>
        </w:rPr>
      </w:pPr>
    </w:p>
    <w:p w14:paraId="39D7DC1D" w14:textId="77777777" w:rsidR="00983A91" w:rsidRPr="00983A91" w:rsidRDefault="00983A91" w:rsidP="00983A91">
      <w:pPr>
        <w:pStyle w:val="Code"/>
        <w:rPr>
          <w:color w:val="000000"/>
          <w:lang w:eastAsia="zh-CN"/>
        </w:rPr>
      </w:pPr>
      <w:r w:rsidRPr="009A50DE">
        <w:rPr>
          <w:color w:val="000000"/>
          <w:lang w:val="en-CA" w:eastAsia="zh-CN"/>
        </w:rPr>
        <w:t xml:space="preserve">    </w:t>
      </w:r>
      <w:r w:rsidRPr="00983A91">
        <w:rPr>
          <w:lang w:eastAsia="zh-CN"/>
        </w:rPr>
        <w:t>// Tampon pour construire l'image avant d'afficher</w:t>
      </w:r>
    </w:p>
    <w:p w14:paraId="29242438" w14:textId="77777777" w:rsidR="00983A91" w:rsidRPr="00983A91" w:rsidRDefault="00983A91" w:rsidP="00983A91">
      <w:pPr>
        <w:pStyle w:val="Code"/>
        <w:rPr>
          <w:color w:val="000000"/>
          <w:lang w:eastAsia="zh-CN"/>
        </w:rPr>
      </w:pPr>
      <w:r w:rsidRPr="00983A91">
        <w:rPr>
          <w:color w:val="000000"/>
          <w:lang w:eastAsia="zh-CN"/>
        </w:rPr>
        <w:t xml:space="preserve">    Graphics tamponGraphics</w:t>
      </w:r>
      <w:r w:rsidRPr="00983A91">
        <w:rPr>
          <w:color w:val="800080"/>
          <w:lang w:eastAsia="zh-CN"/>
        </w:rPr>
        <w:t>;</w:t>
      </w:r>
      <w:r w:rsidRPr="00983A91">
        <w:rPr>
          <w:color w:val="000000"/>
          <w:lang w:eastAsia="zh-CN"/>
        </w:rPr>
        <w:t xml:space="preserve"> </w:t>
      </w:r>
    </w:p>
    <w:p w14:paraId="6A8E5075" w14:textId="77777777" w:rsidR="00983A91" w:rsidRPr="00983A91" w:rsidRDefault="00983A91" w:rsidP="00983A91">
      <w:pPr>
        <w:pStyle w:val="Code"/>
        <w:rPr>
          <w:color w:val="000000"/>
          <w:lang w:eastAsia="zh-CN"/>
        </w:rPr>
      </w:pPr>
      <w:r w:rsidRPr="00983A91">
        <w:rPr>
          <w:color w:val="000000"/>
          <w:lang w:eastAsia="zh-CN"/>
        </w:rPr>
        <w:t xml:space="preserve">    Image tamponImage</w:t>
      </w:r>
      <w:r w:rsidRPr="00983A91">
        <w:rPr>
          <w:color w:val="800080"/>
          <w:lang w:eastAsia="zh-CN"/>
        </w:rPr>
        <w:t>;</w:t>
      </w:r>
    </w:p>
    <w:p w14:paraId="70B189B8" w14:textId="77777777" w:rsidR="00983A91" w:rsidRPr="00983A91" w:rsidRDefault="00983A91" w:rsidP="00983A91">
      <w:pPr>
        <w:pStyle w:val="Code"/>
        <w:rPr>
          <w:color w:val="000000"/>
          <w:lang w:eastAsia="zh-CN"/>
        </w:rPr>
      </w:pPr>
      <w:r w:rsidRPr="00983A91">
        <w:rPr>
          <w:color w:val="000000"/>
          <w:lang w:eastAsia="zh-CN"/>
        </w:rPr>
        <w:t xml:space="preserve">    </w:t>
      </w:r>
    </w:p>
    <w:p w14:paraId="65FD434A" w14:textId="77777777" w:rsidR="00983A91" w:rsidRPr="00983A91" w:rsidRDefault="00983A91" w:rsidP="00983A91">
      <w:pPr>
        <w:pStyle w:val="Code"/>
        <w:keepNext w:val="0"/>
        <w:keepLines w:val="0"/>
        <w:rPr>
          <w:color w:val="000000"/>
          <w:lang w:eastAsia="zh-CN"/>
        </w:rPr>
      </w:pPr>
    </w:p>
    <w:p w14:paraId="400B5A0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ExempleJFrameAvecClassesPourBotEtIti</w:t>
      </w:r>
      <w:r w:rsidRPr="00983A91">
        <w:rPr>
          <w:color w:val="808030"/>
          <w:lang w:eastAsia="zh-CN"/>
        </w:rPr>
        <w:t>()</w:t>
      </w:r>
      <w:r w:rsidRPr="00983A91">
        <w:rPr>
          <w:color w:val="000000"/>
          <w:lang w:eastAsia="zh-CN"/>
        </w:rPr>
        <w:t xml:space="preserve"> </w:t>
      </w:r>
      <w:r w:rsidRPr="00983A91">
        <w:rPr>
          <w:color w:val="800080"/>
          <w:lang w:eastAsia="zh-CN"/>
        </w:rPr>
        <w:t>{</w:t>
      </w:r>
    </w:p>
    <w:p w14:paraId="0E88B654" w14:textId="77777777" w:rsidR="00983A91" w:rsidRPr="009A50DE" w:rsidRDefault="00983A91" w:rsidP="00983A91">
      <w:pPr>
        <w:pStyle w:val="Code"/>
        <w:rPr>
          <w:color w:val="000000"/>
          <w:lang w:val="en-CA" w:eastAsia="zh-CN"/>
        </w:rPr>
      </w:pPr>
      <w:r w:rsidRPr="00983A91">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2DC75F73" w14:textId="77777777" w:rsidR="00983A91" w:rsidRPr="009808AD" w:rsidRDefault="00983A91" w:rsidP="00983A91">
      <w:pPr>
        <w:pStyle w:val="Code"/>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54A59BB0"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HAUTEURFENETRE</w:t>
      </w:r>
      <w:r w:rsidRPr="009808AD">
        <w:rPr>
          <w:color w:val="808030"/>
          <w:lang w:val="en-CA" w:eastAsia="zh-CN"/>
        </w:rPr>
        <w:t>)</w:t>
      </w:r>
      <w:r w:rsidRPr="009808AD">
        <w:rPr>
          <w:color w:val="800080"/>
          <w:lang w:val="en-CA" w:eastAsia="zh-CN"/>
        </w:rPr>
        <w:t>;</w:t>
      </w:r>
    </w:p>
    <w:p w14:paraId="705291C4"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2AAEFC73" w14:textId="77777777" w:rsidR="00983A91" w:rsidRPr="009A50DE" w:rsidRDefault="00983A91" w:rsidP="00983A91">
      <w:pPr>
        <w:pStyle w:val="Code"/>
        <w:rPr>
          <w:color w:val="000000"/>
          <w:lang w:eastAsia="zh-CN"/>
        </w:rPr>
      </w:pPr>
      <w:r w:rsidRPr="009808AD">
        <w:rPr>
          <w:color w:val="000000"/>
          <w:lang w:val="en-CA" w:eastAsia="zh-CN"/>
        </w:rPr>
        <w:t xml:space="preserve">    </w:t>
      </w:r>
      <w:r w:rsidRPr="009A50DE">
        <w:rPr>
          <w:color w:val="800080"/>
          <w:lang w:eastAsia="zh-CN"/>
        </w:rPr>
        <w:t>}</w:t>
      </w:r>
    </w:p>
    <w:p w14:paraId="16177F27" w14:textId="77777777" w:rsidR="00983A91" w:rsidRPr="009A50DE" w:rsidRDefault="00983A91" w:rsidP="00983A91">
      <w:pPr>
        <w:pStyle w:val="Code"/>
        <w:rPr>
          <w:color w:val="000000"/>
          <w:lang w:eastAsia="zh-CN"/>
        </w:rPr>
      </w:pPr>
    </w:p>
    <w:p w14:paraId="1E75B790" w14:textId="77777777" w:rsidR="00983A91" w:rsidRPr="009A50DE" w:rsidRDefault="00983A91" w:rsidP="00983A91">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 </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50FD23A" w14:textId="77777777" w:rsidR="00983A91" w:rsidRPr="009A50DE" w:rsidRDefault="00983A91" w:rsidP="00983A91">
      <w:pPr>
        <w:pStyle w:val="Code"/>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HAUTEURFENETRE</w:t>
      </w:r>
      <w:r w:rsidRPr="009A50DE">
        <w:rPr>
          <w:color w:val="808030"/>
          <w:lang w:eastAsia="zh-CN"/>
        </w:rPr>
        <w:t>)</w:t>
      </w:r>
      <w:r w:rsidRPr="009A50DE">
        <w:rPr>
          <w:color w:val="800080"/>
          <w:lang w:eastAsia="zh-CN"/>
        </w:rPr>
        <w:t>;</w:t>
      </w:r>
    </w:p>
    <w:p w14:paraId="6B00B669" w14:textId="77777777" w:rsidR="00983A91" w:rsidRPr="009A50DE" w:rsidRDefault="00983A91" w:rsidP="00983A91">
      <w:pPr>
        <w:pStyle w:val="Code"/>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1562D4F4" w14:textId="77777777" w:rsidR="00983A91" w:rsidRPr="009A50DE" w:rsidRDefault="00983A91" w:rsidP="00983A91">
      <w:pPr>
        <w:pStyle w:val="Code"/>
        <w:rPr>
          <w:color w:val="000000"/>
          <w:lang w:eastAsia="zh-CN"/>
        </w:rPr>
      </w:pPr>
      <w:r w:rsidRPr="009A50DE">
        <w:rPr>
          <w:color w:val="000000"/>
          <w:lang w:eastAsia="zh-CN"/>
        </w:rPr>
        <w:t xml:space="preserve">        </w:t>
      </w:r>
    </w:p>
    <w:p w14:paraId="0B906365" w14:textId="77777777" w:rsidR="00983A91" w:rsidRPr="009A50DE" w:rsidRDefault="00983A91" w:rsidP="00983A91">
      <w:pPr>
        <w:pStyle w:val="Code"/>
        <w:rPr>
          <w:color w:val="000000"/>
          <w:lang w:eastAsia="zh-CN"/>
        </w:rPr>
      </w:pPr>
      <w:r w:rsidRPr="009A50DE">
        <w:rPr>
          <w:color w:val="000000"/>
          <w:lang w:eastAsia="zh-CN"/>
        </w:rPr>
        <w:t xml:space="preserve">        Bonhommes</w:t>
      </w:r>
      <w:r w:rsidRPr="009A50DE">
        <w:rPr>
          <w:color w:val="808030"/>
          <w:lang w:eastAsia="zh-CN"/>
        </w:rPr>
        <w:t>.</w:t>
      </w:r>
      <w:r w:rsidRPr="009A50DE">
        <w:rPr>
          <w:color w:val="000000"/>
          <w:lang w:eastAsia="zh-CN"/>
        </w:rPr>
        <w:t xml:space="preserve">BotRebondissant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Bonhommes</w:t>
      </w:r>
      <w:r w:rsidRPr="009A50DE">
        <w:rPr>
          <w:color w:val="808030"/>
          <w:lang w:eastAsia="zh-CN"/>
        </w:rPr>
        <w:t>.</w:t>
      </w:r>
      <w:r w:rsidRPr="009A50DE">
        <w:rPr>
          <w:color w:val="000000"/>
          <w:lang w:eastAsia="zh-CN"/>
        </w:rPr>
        <w:t>BotRebondissant</w:t>
      </w:r>
      <w:r w:rsidRPr="009A50DE">
        <w:rPr>
          <w:color w:val="808030"/>
          <w:lang w:eastAsia="zh-CN"/>
        </w:rPr>
        <w:t>(</w:t>
      </w:r>
      <w:r w:rsidRPr="009A50DE">
        <w:rPr>
          <w:color w:val="008C00"/>
          <w:lang w:eastAsia="zh-CN"/>
        </w:rPr>
        <w:t>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100</w:t>
      </w:r>
      <w:r w:rsidRPr="009A50DE">
        <w:rPr>
          <w:color w:val="808030"/>
          <w:lang w:eastAsia="zh-CN"/>
        </w:rPr>
        <w:t>,</w:t>
      </w:r>
      <w:r w:rsidRPr="009A50DE">
        <w:rPr>
          <w:color w:val="008C00"/>
          <w:lang w:eastAsia="zh-CN"/>
        </w:rPr>
        <w:t>150</w:t>
      </w:r>
      <w:r w:rsidRPr="009A50DE">
        <w:rPr>
          <w:color w:val="808030"/>
          <w:lang w:eastAsia="zh-CN"/>
        </w:rPr>
        <w:t>,</w:t>
      </w:r>
      <w:r w:rsidRPr="009A50DE">
        <w:rPr>
          <w:color w:val="008C00"/>
          <w:lang w:eastAsia="zh-CN"/>
        </w:rPr>
        <w:t>5</w:t>
      </w:r>
      <w:r w:rsidRPr="009A50DE">
        <w:rPr>
          <w:color w:val="808030"/>
          <w:lang w:eastAsia="zh-CN"/>
        </w:rPr>
        <w:t>,</w:t>
      </w:r>
      <w:r w:rsidRPr="009A50DE">
        <w:rPr>
          <w:color w:val="008C00"/>
          <w:lang w:eastAsia="zh-CN"/>
        </w:rPr>
        <w:t>0</w:t>
      </w:r>
      <w:r w:rsidRPr="009A50DE">
        <w:rPr>
          <w:color w:val="808030"/>
          <w:lang w:eastAsia="zh-CN"/>
        </w:rPr>
        <w:t>)</w:t>
      </w:r>
      <w:r w:rsidRPr="009A50DE">
        <w:rPr>
          <w:color w:val="800080"/>
          <w:lang w:eastAsia="zh-CN"/>
        </w:rPr>
        <w:t>;</w:t>
      </w:r>
    </w:p>
    <w:p w14:paraId="3D41C97F"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000000"/>
          <w:lang w:eastAsia="zh-CN"/>
        </w:rPr>
        <w:t>Bonhommes</w:t>
      </w:r>
      <w:r w:rsidRPr="00983A91">
        <w:rPr>
          <w:color w:val="808030"/>
          <w:lang w:eastAsia="zh-CN"/>
        </w:rPr>
        <w:t>.</w:t>
      </w:r>
      <w:r w:rsidRPr="00983A91">
        <w:rPr>
          <w:color w:val="000000"/>
          <w:lang w:eastAsia="zh-CN"/>
        </w:rPr>
        <w:t xml:space="preserve">BotRebondissant bot2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BotRebondissant</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75</w:t>
      </w:r>
      <w:r w:rsidRPr="00983A91">
        <w:rPr>
          <w:color w:val="808030"/>
          <w:lang w:eastAsia="zh-CN"/>
        </w:rPr>
        <w:t>,</w:t>
      </w:r>
      <w:r w:rsidRPr="00983A91">
        <w:rPr>
          <w:color w:val="008C00"/>
          <w:lang w:eastAsia="zh-CN"/>
        </w:rPr>
        <w:t>100</w:t>
      </w:r>
      <w:r w:rsidRPr="00983A91">
        <w:rPr>
          <w:color w:val="808030"/>
          <w:lang w:eastAsia="zh-CN"/>
        </w:rPr>
        <w:t>,-</w:t>
      </w:r>
      <w:r w:rsidRPr="00983A91">
        <w:rPr>
          <w:color w:val="008C00"/>
          <w:lang w:eastAsia="zh-CN"/>
        </w:rPr>
        <w:t>10</w:t>
      </w:r>
      <w:r w:rsidRPr="00983A91">
        <w:rPr>
          <w:color w:val="808030"/>
          <w:lang w:eastAsia="zh-CN"/>
        </w:rPr>
        <w:t>,</w:t>
      </w:r>
      <w:r w:rsidRPr="00983A91">
        <w:rPr>
          <w:color w:val="008C00"/>
          <w:lang w:eastAsia="zh-CN"/>
        </w:rPr>
        <w:t>5</w:t>
      </w:r>
      <w:r w:rsidRPr="00983A91">
        <w:rPr>
          <w:color w:val="808030"/>
          <w:lang w:eastAsia="zh-CN"/>
        </w:rPr>
        <w:t>)</w:t>
      </w:r>
      <w:r w:rsidRPr="00983A91">
        <w:rPr>
          <w:color w:val="800080"/>
          <w:lang w:eastAsia="zh-CN"/>
        </w:rPr>
        <w:t>;</w:t>
      </w:r>
    </w:p>
    <w:p w14:paraId="1FDBE2A2" w14:textId="77777777" w:rsidR="00983A91" w:rsidRPr="00983A91" w:rsidRDefault="00983A91" w:rsidP="00983A91">
      <w:pPr>
        <w:pStyle w:val="Code"/>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iti1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300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80</w:t>
      </w:r>
      <w:r w:rsidRPr="00983A91">
        <w:rPr>
          <w:color w:val="808030"/>
          <w:lang w:eastAsia="zh-CN"/>
        </w:rPr>
        <w:t>,</w:t>
      </w:r>
      <w:r w:rsidRPr="00983A91">
        <w:rPr>
          <w:color w:val="008C00"/>
          <w:lang w:eastAsia="zh-CN"/>
        </w:rPr>
        <w:t>6</w:t>
      </w:r>
      <w:r w:rsidRPr="00983A91">
        <w:rPr>
          <w:color w:val="808030"/>
          <w:lang w:eastAsia="zh-CN"/>
        </w:rPr>
        <w:t>,</w:t>
      </w:r>
      <w:r w:rsidRPr="00983A91">
        <w:rPr>
          <w:color w:val="008C00"/>
          <w:lang w:eastAsia="zh-CN"/>
        </w:rPr>
        <w:t>6</w:t>
      </w:r>
      <w:r w:rsidRPr="00983A91">
        <w:rPr>
          <w:color w:val="808030"/>
          <w:lang w:eastAsia="zh-CN"/>
        </w:rPr>
        <w:t>)</w:t>
      </w:r>
      <w:r w:rsidRPr="00983A91">
        <w:rPr>
          <w:color w:val="800080"/>
          <w:lang w:eastAsia="zh-CN"/>
        </w:rPr>
        <w:t>;</w:t>
      </w:r>
    </w:p>
    <w:p w14:paraId="51921DFE" w14:textId="77777777" w:rsidR="00983A91" w:rsidRPr="00983A91" w:rsidRDefault="00983A91" w:rsidP="00983A91">
      <w:pPr>
        <w:pStyle w:val="Code"/>
        <w:rPr>
          <w:color w:val="000000"/>
          <w:lang w:eastAsia="zh-CN"/>
        </w:rPr>
      </w:pPr>
      <w:r w:rsidRPr="00983A91">
        <w:rPr>
          <w:color w:val="000000"/>
          <w:lang w:eastAsia="zh-CN"/>
        </w:rPr>
        <w:t xml:space="preserve">        Bonhommes</w:t>
      </w:r>
      <w:r w:rsidRPr="00983A91">
        <w:rPr>
          <w:color w:val="808030"/>
          <w:lang w:eastAsia="zh-CN"/>
        </w:rPr>
        <w:t>.</w:t>
      </w:r>
      <w:r w:rsidRPr="00983A91">
        <w:rPr>
          <w:color w:val="000000"/>
          <w:lang w:eastAsia="zh-CN"/>
        </w:rPr>
        <w:t xml:space="preserve">ItiRebondissant iti2 </w:t>
      </w:r>
      <w:r w:rsidRPr="00983A91">
        <w:rPr>
          <w:color w:val="808030"/>
          <w:lang w:eastAsia="zh-CN"/>
        </w:rPr>
        <w:t>=</w:t>
      </w:r>
      <w:r w:rsidRPr="00983A91">
        <w:rPr>
          <w:color w:val="000000"/>
          <w:lang w:eastAsia="zh-CN"/>
        </w:rPr>
        <w:t xml:space="preserve"> </w:t>
      </w:r>
      <w:r w:rsidRPr="00983A91">
        <w:rPr>
          <w:b/>
          <w:bCs/>
          <w:color w:val="800000"/>
          <w:lang w:eastAsia="zh-CN"/>
        </w:rPr>
        <w:t>new</w:t>
      </w:r>
      <w:r w:rsidRPr="00983A91">
        <w:rPr>
          <w:color w:val="000000"/>
          <w:lang w:eastAsia="zh-CN"/>
        </w:rPr>
        <w:t xml:space="preserve"> Bonhommes</w:t>
      </w:r>
      <w:r w:rsidRPr="00983A91">
        <w:rPr>
          <w:color w:val="808030"/>
          <w:lang w:eastAsia="zh-CN"/>
        </w:rPr>
        <w:t>.</w:t>
      </w:r>
      <w:r w:rsidRPr="00983A91">
        <w:rPr>
          <w:color w:val="000000"/>
          <w:lang w:eastAsia="zh-CN"/>
        </w:rPr>
        <w:t>ItiRebondissant</w:t>
      </w:r>
      <w:r w:rsidRPr="00983A91">
        <w:rPr>
          <w:color w:val="808030"/>
          <w:lang w:eastAsia="zh-CN"/>
        </w:rPr>
        <w:t>(</w:t>
      </w:r>
      <w:r w:rsidRPr="00983A91">
        <w:rPr>
          <w:color w:val="008C00"/>
          <w:lang w:eastAsia="zh-CN"/>
        </w:rPr>
        <w:t>200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50</w:t>
      </w:r>
      <w:r w:rsidRPr="00983A91">
        <w:rPr>
          <w:color w:val="808030"/>
          <w:lang w:eastAsia="zh-CN"/>
        </w:rPr>
        <w:t>,</w:t>
      </w:r>
      <w:r w:rsidRPr="00983A91">
        <w:rPr>
          <w:color w:val="008C00"/>
          <w:lang w:eastAsia="zh-CN"/>
        </w:rPr>
        <w:t>0</w:t>
      </w:r>
      <w:r w:rsidRPr="00983A91">
        <w:rPr>
          <w:color w:val="808030"/>
          <w:lang w:eastAsia="zh-CN"/>
        </w:rPr>
        <w:t>,</w:t>
      </w:r>
      <w:r w:rsidRPr="00983A91">
        <w:rPr>
          <w:color w:val="008C00"/>
          <w:lang w:eastAsia="zh-CN"/>
        </w:rPr>
        <w:t>10</w:t>
      </w:r>
      <w:r w:rsidRPr="00983A91">
        <w:rPr>
          <w:color w:val="808030"/>
          <w:lang w:eastAsia="zh-CN"/>
        </w:rPr>
        <w:t>)</w:t>
      </w:r>
      <w:r w:rsidRPr="00983A91">
        <w:rPr>
          <w:color w:val="800080"/>
          <w:lang w:eastAsia="zh-CN"/>
        </w:rPr>
        <w:t>;</w:t>
      </w:r>
    </w:p>
    <w:p w14:paraId="6D957B81" w14:textId="77777777" w:rsidR="00983A91" w:rsidRPr="00983A91" w:rsidRDefault="00983A91" w:rsidP="00983A91">
      <w:pPr>
        <w:pStyle w:val="Code"/>
        <w:rPr>
          <w:color w:val="000000"/>
          <w:lang w:eastAsia="zh-CN"/>
        </w:rPr>
      </w:pPr>
      <w:r w:rsidRPr="00983A91">
        <w:rPr>
          <w:color w:val="000000"/>
          <w:lang w:eastAsia="zh-CN"/>
        </w:rPr>
        <w:t xml:space="preserve">                </w:t>
      </w:r>
    </w:p>
    <w:p w14:paraId="1AAFE2BA"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while</w:t>
      </w:r>
      <w:r w:rsidRPr="00983A91">
        <w:rPr>
          <w:color w:val="808030"/>
          <w:lang w:eastAsia="zh-CN"/>
        </w:rPr>
        <w:t>(</w:t>
      </w:r>
      <w:r w:rsidRPr="00983A91">
        <w:rPr>
          <w:b/>
          <w:bCs/>
          <w:color w:val="800000"/>
          <w:lang w:eastAsia="zh-CN"/>
        </w:rPr>
        <w:t>true</w:t>
      </w:r>
      <w:r w:rsidRPr="00983A91">
        <w:rPr>
          <w:color w:val="808030"/>
          <w:lang w:eastAsia="zh-CN"/>
        </w:rPr>
        <w:t>)</w:t>
      </w:r>
      <w:r w:rsidRPr="00983A91">
        <w:rPr>
          <w:color w:val="800080"/>
          <w:lang w:eastAsia="zh-CN"/>
        </w:rPr>
        <w:t>{</w:t>
      </w:r>
    </w:p>
    <w:p w14:paraId="6899AB8C"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 Dessine les Bot et Iti</w:t>
      </w:r>
    </w:p>
    <w:p w14:paraId="6A56F99E" w14:textId="77777777" w:rsidR="00983A91" w:rsidRPr="00983A91" w:rsidRDefault="00983A91" w:rsidP="00983A91">
      <w:pPr>
        <w:pStyle w:val="Code"/>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25B3017C" w14:textId="77777777" w:rsidR="00983A91" w:rsidRPr="00983A91" w:rsidRDefault="00983A91" w:rsidP="00983A91">
      <w:pPr>
        <w:pStyle w:val="Code"/>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iti2</w:t>
      </w:r>
      <w:r w:rsidRPr="00983A91">
        <w:rPr>
          <w:color w:val="808030"/>
          <w:lang w:eastAsia="zh-CN"/>
        </w:rPr>
        <w:t>.</w:t>
      </w:r>
      <w:r w:rsidRPr="00983A91">
        <w:rPr>
          <w:color w:val="000000"/>
          <w:lang w:eastAsia="zh-CN"/>
        </w:rPr>
        <w:t>paint</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p>
    <w:p w14:paraId="5F4CB8C7" w14:textId="77777777" w:rsidR="00983A91" w:rsidRPr="00983A91" w:rsidRDefault="00983A91" w:rsidP="00983A91">
      <w:pPr>
        <w:pStyle w:val="Code"/>
        <w:rPr>
          <w:color w:val="000000"/>
          <w:lang w:eastAsia="zh-CN"/>
        </w:rPr>
      </w:pPr>
    </w:p>
    <w:p w14:paraId="1D59961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//Copie le tampon dans le contexte graphique de la fenetre</w:t>
      </w:r>
    </w:p>
    <w:p w14:paraId="10E0BEFD" w14:textId="77777777" w:rsidR="00983A91" w:rsidRPr="009808AD" w:rsidRDefault="00983A91" w:rsidP="00983A91">
      <w:pPr>
        <w:pStyle w:val="Code"/>
        <w:rPr>
          <w:color w:val="000000"/>
          <w:lang w:val="en-CA" w:eastAsia="zh-CN"/>
        </w:rPr>
      </w:pPr>
      <w:r w:rsidRPr="00983A91">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color w:val="008C00"/>
          <w:lang w:val="en-CA" w:eastAsia="zh-CN"/>
        </w:rPr>
        <w:t>0</w:t>
      </w:r>
      <w:r w:rsidRPr="009808AD">
        <w:rPr>
          <w:color w:val="808030"/>
          <w:lang w:val="en-CA" w:eastAsia="zh-CN"/>
        </w:rPr>
        <w:t>,</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90BAB55"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6FB890ED"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800000"/>
          <w:lang w:val="en-CA" w:eastAsia="zh-CN"/>
        </w:rPr>
        <w:t>catch</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800080"/>
          <w:lang w:val="en-CA" w:eastAsia="zh-CN"/>
        </w:rPr>
        <w:t>{</w:t>
      </w:r>
    </w:p>
    <w:p w14:paraId="169CC504" w14:textId="77777777" w:rsidR="00983A91" w:rsidRPr="009808AD" w:rsidRDefault="00983A91" w:rsidP="00983A91">
      <w:pPr>
        <w:pStyle w:val="Code"/>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r w:rsidRPr="009808AD">
        <w:rPr>
          <w:color w:val="000000"/>
          <w:lang w:val="en-CA" w:eastAsia="zh-CN"/>
        </w:rPr>
        <w:t xml:space="preserve"> </w:t>
      </w:r>
    </w:p>
    <w:p w14:paraId="173EFA1B" w14:textId="77777777" w:rsidR="00983A91" w:rsidRPr="00983A91" w:rsidRDefault="00983A91" w:rsidP="00983A91">
      <w:pPr>
        <w:pStyle w:val="Code"/>
        <w:rPr>
          <w:color w:val="000000"/>
          <w:lang w:eastAsia="zh-CN"/>
        </w:rPr>
      </w:pPr>
      <w:r w:rsidRPr="009808AD">
        <w:rPr>
          <w:color w:val="000000"/>
          <w:lang w:val="en-CA" w:eastAsia="zh-CN"/>
        </w:rPr>
        <w:t xml:space="preserve">            </w:t>
      </w:r>
      <w:r w:rsidRPr="00983A91">
        <w:rPr>
          <w:color w:val="800080"/>
          <w:lang w:eastAsia="zh-CN"/>
        </w:rPr>
        <w:t>}</w:t>
      </w:r>
    </w:p>
    <w:p w14:paraId="660D948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lang w:eastAsia="zh-CN"/>
        </w:rPr>
        <w:t>// Efface les Bot et Iti du tampon</w:t>
      </w:r>
    </w:p>
    <w:p w14:paraId="320709A2" w14:textId="77777777" w:rsidR="00983A91" w:rsidRPr="00983A91" w:rsidRDefault="00983A91" w:rsidP="00983A91">
      <w:pPr>
        <w:pStyle w:val="Code"/>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bot2</w:t>
      </w:r>
      <w:r w:rsidRPr="00983A91">
        <w:rPr>
          <w:color w:val="808030"/>
          <w:lang w:eastAsia="zh-CN"/>
        </w:rPr>
        <w:t>.</w:t>
      </w:r>
      <w:r w:rsidRPr="00983A91">
        <w:rPr>
          <w:color w:val="000000"/>
          <w:lang w:eastAsia="zh-CN"/>
        </w:rPr>
        <w:t>effacer</w:t>
      </w:r>
      <w:r w:rsidRPr="00983A91">
        <w:rPr>
          <w:color w:val="808030"/>
          <w:lang w:eastAsia="zh-CN"/>
        </w:rPr>
        <w:t>(</w:t>
      </w:r>
      <w:r w:rsidRPr="00983A91">
        <w:rPr>
          <w:color w:val="000000"/>
          <w:lang w:eastAsia="zh-CN"/>
        </w:rPr>
        <w:t>tamponGraphics</w:t>
      </w:r>
      <w:r w:rsidRPr="00983A91">
        <w:rPr>
          <w:color w:val="808030"/>
          <w:lang w:eastAsia="zh-CN"/>
        </w:rPr>
        <w:t>)</w:t>
      </w:r>
      <w:r w:rsidRPr="00983A91">
        <w:rPr>
          <w:color w:val="800080"/>
          <w:lang w:eastAsia="zh-CN"/>
        </w:rPr>
        <w:t>;</w:t>
      </w:r>
      <w:r w:rsidRPr="00983A91">
        <w:rPr>
          <w:color w:val="000000"/>
          <w:lang w:eastAsia="zh-CN"/>
        </w:rPr>
        <w:t xml:space="preserve"> </w:t>
      </w:r>
    </w:p>
    <w:p w14:paraId="53094D7D" w14:textId="77777777" w:rsidR="00983A91" w:rsidRPr="009808AD" w:rsidRDefault="00983A91" w:rsidP="00983A91">
      <w:pPr>
        <w:pStyle w:val="Code"/>
        <w:rPr>
          <w:color w:val="000000"/>
          <w:lang w:val="it-IT" w:eastAsia="zh-CN"/>
        </w:rPr>
      </w:pPr>
      <w:r w:rsidRPr="00983A91">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6EE92BF" w14:textId="77777777" w:rsidR="00983A91" w:rsidRPr="009808AD" w:rsidRDefault="00983A91" w:rsidP="00983A91">
      <w:pPr>
        <w:pStyle w:val="Code"/>
        <w:rPr>
          <w:color w:val="000000"/>
          <w:lang w:val="it-IT" w:eastAsia="zh-CN"/>
        </w:rPr>
      </w:pPr>
    </w:p>
    <w:p w14:paraId="2980772A" w14:textId="77777777" w:rsidR="00983A91" w:rsidRPr="00983A91" w:rsidRDefault="00983A91" w:rsidP="00983A91">
      <w:pPr>
        <w:pStyle w:val="Code"/>
        <w:rPr>
          <w:color w:val="000000"/>
          <w:lang w:eastAsia="zh-CN"/>
        </w:rPr>
      </w:pPr>
      <w:r w:rsidRPr="009808AD">
        <w:rPr>
          <w:color w:val="000000"/>
          <w:lang w:val="it-IT" w:eastAsia="zh-CN"/>
        </w:rPr>
        <w:t xml:space="preserve">            </w:t>
      </w:r>
      <w:r w:rsidRPr="00983A91">
        <w:rPr>
          <w:lang w:eastAsia="zh-CN"/>
        </w:rPr>
        <w:t>// Déplace les Bot et Iti</w:t>
      </w:r>
    </w:p>
    <w:p w14:paraId="40684E90" w14:textId="77777777" w:rsidR="00983A91" w:rsidRPr="00983A91" w:rsidRDefault="00983A91" w:rsidP="00983A91">
      <w:pPr>
        <w:pStyle w:val="Code"/>
        <w:rPr>
          <w:color w:val="000000"/>
          <w:lang w:eastAsia="zh-CN"/>
        </w:rPr>
      </w:pPr>
      <w:r w:rsidRPr="00983A91">
        <w:rPr>
          <w:color w:val="000000"/>
          <w:lang w:eastAsia="zh-CN"/>
        </w:rPr>
        <w:t xml:space="preserve">            bot1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7C9ACF03" w14:textId="77777777" w:rsidR="00983A91" w:rsidRPr="00983A91" w:rsidRDefault="00983A91" w:rsidP="00983A91">
      <w:pPr>
        <w:pStyle w:val="Code"/>
        <w:rPr>
          <w:color w:val="000000"/>
          <w:lang w:eastAsia="zh-CN"/>
        </w:rPr>
      </w:pPr>
      <w:r w:rsidRPr="00983A91">
        <w:rPr>
          <w:color w:val="000000"/>
          <w:lang w:eastAsia="zh-CN"/>
        </w:rPr>
        <w:t xml:space="preserve">            bot2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5A04AB16" w14:textId="77777777" w:rsidR="00983A91" w:rsidRPr="00983A91" w:rsidRDefault="00983A91" w:rsidP="00983A91">
      <w:pPr>
        <w:pStyle w:val="Code"/>
        <w:rPr>
          <w:color w:val="000000"/>
          <w:lang w:eastAsia="zh-CN"/>
        </w:rPr>
      </w:pPr>
      <w:r w:rsidRPr="00983A91">
        <w:rPr>
          <w:color w:val="000000"/>
          <w:lang w:eastAsia="zh-CN"/>
        </w:rPr>
        <w:t xml:space="preserve">            iti1</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r w:rsidRPr="00983A91">
        <w:rPr>
          <w:color w:val="000000"/>
          <w:lang w:eastAsia="zh-CN"/>
        </w:rPr>
        <w:t xml:space="preserve"> </w:t>
      </w:r>
    </w:p>
    <w:p w14:paraId="002454B8" w14:textId="77777777" w:rsidR="00983A91" w:rsidRPr="00983A91" w:rsidRDefault="00983A91" w:rsidP="00983A91">
      <w:pPr>
        <w:pStyle w:val="Code"/>
        <w:rPr>
          <w:color w:val="000000"/>
          <w:lang w:eastAsia="zh-CN"/>
        </w:rPr>
      </w:pPr>
      <w:r w:rsidRPr="00983A91">
        <w:rPr>
          <w:color w:val="000000"/>
          <w:lang w:eastAsia="zh-CN"/>
        </w:rPr>
        <w:t xml:space="preserve">            iti2</w:t>
      </w:r>
      <w:r w:rsidRPr="00983A91">
        <w:rPr>
          <w:color w:val="808030"/>
          <w:lang w:eastAsia="zh-CN"/>
        </w:rPr>
        <w:t>.</w:t>
      </w:r>
      <w:r w:rsidRPr="00983A91">
        <w:rPr>
          <w:color w:val="000000"/>
          <w:lang w:eastAsia="zh-CN"/>
        </w:rPr>
        <w:t>deplacer</w:t>
      </w:r>
      <w:r w:rsidRPr="00983A91">
        <w:rPr>
          <w:color w:val="808030"/>
          <w:lang w:eastAsia="zh-CN"/>
        </w:rPr>
        <w:t>(</w:t>
      </w:r>
      <w:r w:rsidRPr="00983A91">
        <w:rPr>
          <w:color w:val="000000"/>
          <w:lang w:eastAsia="zh-CN"/>
        </w:rPr>
        <w:t>LARGEURFENETRE</w:t>
      </w:r>
      <w:r w:rsidRPr="00983A91">
        <w:rPr>
          <w:color w:val="808030"/>
          <w:lang w:eastAsia="zh-CN"/>
        </w:rPr>
        <w:t>,</w:t>
      </w:r>
      <w:r w:rsidRPr="00983A91">
        <w:rPr>
          <w:color w:val="000000"/>
          <w:lang w:eastAsia="zh-CN"/>
        </w:rPr>
        <w:t xml:space="preserve"> HAUTEURFENETRE</w:t>
      </w:r>
      <w:r w:rsidRPr="00983A91">
        <w:rPr>
          <w:color w:val="808030"/>
          <w:lang w:eastAsia="zh-CN"/>
        </w:rPr>
        <w:t>)</w:t>
      </w:r>
      <w:r w:rsidRPr="00983A91">
        <w:rPr>
          <w:color w:val="800080"/>
          <w:lang w:eastAsia="zh-CN"/>
        </w:rPr>
        <w:t>;</w:t>
      </w:r>
    </w:p>
    <w:p w14:paraId="0CD2D5A3" w14:textId="77777777" w:rsidR="00983A91" w:rsidRPr="009A50DE" w:rsidRDefault="00983A91" w:rsidP="00983A91">
      <w:pPr>
        <w:pStyle w:val="Code"/>
        <w:rPr>
          <w:color w:val="000000"/>
          <w:lang w:val="en-CA" w:eastAsia="zh-CN"/>
        </w:rPr>
      </w:pPr>
      <w:r w:rsidRPr="00983A91">
        <w:rPr>
          <w:color w:val="000000"/>
          <w:lang w:eastAsia="zh-CN"/>
        </w:rPr>
        <w:t xml:space="preserve">        </w:t>
      </w:r>
      <w:r w:rsidRPr="009A50DE">
        <w:rPr>
          <w:color w:val="800080"/>
          <w:lang w:val="en-CA" w:eastAsia="zh-CN"/>
        </w:rPr>
        <w:t>}</w:t>
      </w:r>
    </w:p>
    <w:p w14:paraId="0F5A89F0"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F6A7520" w14:textId="77777777" w:rsidR="00983A91" w:rsidRPr="009A50DE" w:rsidRDefault="00983A91" w:rsidP="00983A91">
      <w:pPr>
        <w:pStyle w:val="Code"/>
        <w:rPr>
          <w:color w:val="000000"/>
          <w:lang w:val="en-CA" w:eastAsia="zh-CN"/>
        </w:rPr>
      </w:pPr>
    </w:p>
    <w:p w14:paraId="521C1903" w14:textId="77777777" w:rsidR="00983A91" w:rsidRPr="009A50DE" w:rsidRDefault="00983A91" w:rsidP="00983A91">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 </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AF87C1E" w14:textId="77777777" w:rsidR="00983A91" w:rsidRPr="00983A91" w:rsidRDefault="00983A91" w:rsidP="00983A91">
      <w:pPr>
        <w:pStyle w:val="Code"/>
        <w:rPr>
          <w:color w:val="000000"/>
          <w:lang w:eastAsia="zh-CN"/>
        </w:rPr>
      </w:pPr>
      <w:r w:rsidRPr="009A50DE">
        <w:rPr>
          <w:color w:val="000000"/>
          <w:lang w:val="en-CA" w:eastAsia="zh-CN"/>
        </w:rPr>
        <w:t xml:space="preserve">        </w:t>
      </w:r>
      <w:r w:rsidRPr="00983A91">
        <w:rPr>
          <w:b/>
          <w:bCs/>
          <w:color w:val="800000"/>
          <w:lang w:eastAsia="zh-CN"/>
        </w:rPr>
        <w:t>new</w:t>
      </w:r>
      <w:r w:rsidRPr="00983A91">
        <w:rPr>
          <w:color w:val="000000"/>
          <w:lang w:eastAsia="zh-CN"/>
        </w:rPr>
        <w:t xml:space="preserve"> ExempleJFrameAvecClassesPourBotEtIti</w:t>
      </w:r>
      <w:r w:rsidRPr="00983A91">
        <w:rPr>
          <w:color w:val="808030"/>
          <w:lang w:eastAsia="zh-CN"/>
        </w:rPr>
        <w:t>()</w:t>
      </w:r>
      <w:r w:rsidRPr="00983A91">
        <w:rPr>
          <w:color w:val="800080"/>
          <w:lang w:eastAsia="zh-CN"/>
        </w:rPr>
        <w:t>;</w:t>
      </w:r>
    </w:p>
    <w:p w14:paraId="49BE5BF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26DB2777" w14:textId="5727CF42" w:rsidR="00983A91" w:rsidRDefault="00983A91" w:rsidP="00983A91">
      <w:pPr>
        <w:pStyle w:val="Code"/>
        <w:rPr>
          <w:color w:val="800080"/>
          <w:lang w:eastAsia="zh-CN"/>
        </w:rPr>
      </w:pPr>
      <w:r w:rsidRPr="00983A91">
        <w:rPr>
          <w:color w:val="800080"/>
          <w:lang w:eastAsia="zh-CN"/>
        </w:rPr>
        <w:t>}</w:t>
      </w:r>
    </w:p>
    <w:p w14:paraId="2D46E880" w14:textId="77777777" w:rsidR="003E5B17" w:rsidRPr="00983A91" w:rsidRDefault="003E5B17" w:rsidP="00983A91">
      <w:pPr>
        <w:pStyle w:val="Code"/>
        <w:rPr>
          <w:color w:val="000000"/>
          <w:lang w:eastAsia="zh-CN"/>
        </w:rPr>
      </w:pPr>
    </w:p>
    <w:p w14:paraId="6D51B77B" w14:textId="77777777" w:rsidR="00494C92" w:rsidRDefault="00494C92" w:rsidP="00494C92">
      <w:pPr>
        <w:pStyle w:val="Corpsdetexte"/>
      </w:pPr>
    </w:p>
    <w:p w14:paraId="72F8E5B0" w14:textId="39BA3F9C" w:rsidR="00494C92" w:rsidRDefault="00494C92" w:rsidP="00494C92">
      <w:pPr>
        <w:pStyle w:val="Corpsdetexte"/>
      </w:pPr>
      <w:r>
        <w:t xml:space="preserve">La classe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On dit que la classe </w:t>
      </w:r>
      <w:r w:rsidRPr="00966865">
        <w:rPr>
          <w:i/>
        </w:rPr>
        <w:t>fait appel aux services</w:t>
      </w:r>
      <w:r>
        <w:t xml:space="preserve"> fournis par les classes </w:t>
      </w:r>
      <w:r w:rsidRPr="009D6F04">
        <w:rPr>
          <w:i/>
          <w:iCs/>
        </w:rPr>
        <w:t>BotRebondissant</w:t>
      </w:r>
      <w:r>
        <w:t xml:space="preserve"> et </w:t>
      </w:r>
      <w:r w:rsidRPr="009D6F04">
        <w:rPr>
          <w:i/>
          <w:iCs/>
        </w:rPr>
        <w:t>ItiRebondissant</w:t>
      </w:r>
      <w:r>
        <w:t xml:space="preserve">. Le diagramme de </w:t>
      </w:r>
      <w:r>
        <w:fldChar w:fldCharType="begin"/>
      </w:r>
      <w:r>
        <w:instrText xml:space="preserve"> REF _Ref65315707 \h </w:instrText>
      </w:r>
      <w:r>
        <w:fldChar w:fldCharType="separate"/>
      </w:r>
      <w:r w:rsidR="00CF67E3">
        <w:t xml:space="preserve">Figure </w:t>
      </w:r>
      <w:r w:rsidR="00CF67E3">
        <w:rPr>
          <w:noProof/>
        </w:rPr>
        <w:t>24</w:t>
      </w:r>
      <w:r>
        <w:fldChar w:fldCharType="end"/>
      </w:r>
      <w:r>
        <w:t xml:space="preserve"> montre </w:t>
      </w:r>
      <w:r>
        <w:lastRenderedPageBreak/>
        <w:t xml:space="preserve">comment représenter le fait que </w:t>
      </w:r>
      <w:r w:rsidRPr="00620EDD">
        <w:rPr>
          <w:i/>
          <w:iCs/>
        </w:rPr>
        <w:t>ExempleJFrameAvecClassesPourBotEtIti</w:t>
      </w:r>
      <w:r>
        <w:t xml:space="preserve"> utilise les classes </w:t>
      </w:r>
      <w:r w:rsidRPr="009D6F04">
        <w:rPr>
          <w:i/>
          <w:iCs/>
        </w:rPr>
        <w:t>BotRebondissant</w:t>
      </w:r>
      <w:r>
        <w:t xml:space="preserve"> et </w:t>
      </w:r>
      <w:r w:rsidRPr="009D6F04">
        <w:rPr>
          <w:i/>
          <w:iCs/>
        </w:rPr>
        <w:t>ItiRebondissant</w:t>
      </w:r>
      <w:r>
        <w:t xml:space="preserve"> par une flèche pointillée appelée relation de dépendance en UML. Le diagramme montre aussi comment représenter les attributs et les méthodes dans un diagramme de classe UML. Les attributs apparaissent dans le deuxième sous-rectangle à l’intérieur du rectangle de la classe et les méthodes dans le troisième. Le nom d’un attribut peut être suivi de : et du type de l’attribut. Le nom d’une méthode est suivi optionnellement de ses paramètres. Le souligné désigne une propriété (attribut ou méthode) de classe (</w:t>
      </w:r>
      <w:r w:rsidRPr="00874EA0">
        <w:rPr>
          <w:i/>
        </w:rPr>
        <w:t>static</w:t>
      </w:r>
      <w:r>
        <w:t xml:space="preserve"> en Java). Le symbole - avant une propriété correspond à la visibilité </w:t>
      </w:r>
      <w:r w:rsidRPr="00874EA0">
        <w:rPr>
          <w:i/>
        </w:rPr>
        <w:t>private</w:t>
      </w:r>
      <w:r>
        <w:t xml:space="preserve"> de Java et le +, à </w:t>
      </w:r>
      <w:r w:rsidRPr="00874EA0">
        <w:rPr>
          <w:i/>
        </w:rPr>
        <w:t>public</w:t>
      </w:r>
      <w:r>
        <w:t>. Lorsque le nombre de classes devient important, un tel diagramme permet d’en faciliter la compréhension.</w:t>
      </w:r>
    </w:p>
    <w:p w14:paraId="51908274" w14:textId="77777777" w:rsidR="00494C92" w:rsidRDefault="00F758A2" w:rsidP="00494C92">
      <w:pPr>
        <w:pStyle w:val="Corpsdetexte"/>
        <w:jc w:val="center"/>
      </w:pPr>
      <w:r>
        <w:rPr>
          <w:noProof/>
        </w:rPr>
        <w:object w:dxaOrig="11924" w:dyaOrig="5941" w14:anchorId="7587875E">
          <v:shape id="_x0000_i1034" type="#_x0000_t75" alt="" style="width:497.55pt;height:249.3pt;mso-width-percent:0;mso-height-percent:0;mso-width-percent:0;mso-height-percent:0" o:ole="">
            <v:imagedata r:id="rId364" o:title=""/>
          </v:shape>
          <o:OLEObject Type="Embed" ProgID="MSPhotoEd.3" ShapeID="_x0000_i1034" DrawAspect="Content" ObjectID="_1765265460" r:id="rId365"/>
        </w:object>
      </w:r>
    </w:p>
    <w:p w14:paraId="2FE97D2D" w14:textId="2A1084A0" w:rsidR="00494C92" w:rsidRDefault="00494C92" w:rsidP="00494C92">
      <w:pPr>
        <w:pStyle w:val="Lgende"/>
        <w:jc w:val="center"/>
      </w:pPr>
      <w:bookmarkStart w:id="171" w:name="_Ref65315707"/>
      <w:r>
        <w:t xml:space="preserve">Figure </w:t>
      </w:r>
      <w:r>
        <w:fldChar w:fldCharType="begin"/>
      </w:r>
      <w:r>
        <w:instrText xml:space="preserve"> SEQ Figure \* ARABIC </w:instrText>
      </w:r>
      <w:r>
        <w:fldChar w:fldCharType="separate"/>
      </w:r>
      <w:r w:rsidR="00CF67E3">
        <w:rPr>
          <w:noProof/>
        </w:rPr>
        <w:t>24</w:t>
      </w:r>
      <w:r>
        <w:fldChar w:fldCharType="end"/>
      </w:r>
      <w:bookmarkEnd w:id="171"/>
      <w:r>
        <w:t>. Diagramme UML des classes.</w:t>
      </w:r>
    </w:p>
    <w:p w14:paraId="2B73E371" w14:textId="77777777" w:rsidR="00494C92" w:rsidRPr="00392AEE" w:rsidRDefault="00494C92" w:rsidP="00494C92">
      <w:pPr>
        <w:pStyle w:val="Corpsdetexte"/>
      </w:pPr>
      <w:r>
        <w:t xml:space="preserve">Tous les détails du fonctionnement des Bot et Iti sont cachés dans les classes </w:t>
      </w:r>
      <w:r w:rsidRPr="009D6F04">
        <w:rPr>
          <w:i/>
          <w:iCs/>
        </w:rPr>
        <w:t>BotRebondissant</w:t>
      </w:r>
      <w:r>
        <w:t xml:space="preserve"> et </w:t>
      </w:r>
      <w:r w:rsidRPr="009D6F04">
        <w:rPr>
          <w:i/>
          <w:iCs/>
        </w:rPr>
        <w:t>ItiRebondissant</w:t>
      </w:r>
      <w:r>
        <w:t xml:space="preserve"> du point de vue de la classe </w:t>
      </w:r>
      <w:r w:rsidRPr="0092745C">
        <w:rPr>
          <w:i/>
          <w:iCs/>
        </w:rPr>
        <w:t>ExempleJFrameAvecClassesPourBotEtIti</w:t>
      </w:r>
      <w:r>
        <w:t>.</w:t>
      </w:r>
      <w:r w:rsidRPr="00315BBB">
        <w:t xml:space="preserve"> </w:t>
      </w:r>
    </w:p>
    <w:p w14:paraId="17E93374" w14:textId="77777777" w:rsidR="00494C92" w:rsidRPr="00002C38"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002C38">
        <w:rPr>
          <w:b/>
          <w:bCs/>
          <w:i/>
          <w:iCs/>
        </w:rPr>
        <w:t>Encapsulation</w:t>
      </w:r>
      <w:r>
        <w:rPr>
          <w:b/>
          <w:bCs/>
        </w:rPr>
        <w:t xml:space="preserve">, </w:t>
      </w:r>
      <w:r w:rsidRPr="00002C38">
        <w:rPr>
          <w:b/>
          <w:bCs/>
          <w:i/>
          <w:iCs/>
        </w:rPr>
        <w:t>interface programmatique</w:t>
      </w:r>
      <w:r w:rsidRPr="00002C38">
        <w:rPr>
          <w:b/>
          <w:bCs/>
        </w:rPr>
        <w:t xml:space="preserve"> (</w:t>
      </w:r>
      <w:r w:rsidRPr="00002C38">
        <w:rPr>
          <w:b/>
          <w:bCs/>
          <w:i/>
          <w:iCs/>
        </w:rPr>
        <w:t>Application Programming Interface</w:t>
      </w:r>
      <w:r w:rsidRPr="00002C38">
        <w:rPr>
          <w:b/>
          <w:bCs/>
        </w:rPr>
        <w:t xml:space="preserve"> - API)</w:t>
      </w:r>
      <w:r>
        <w:rPr>
          <w:b/>
          <w:bCs/>
        </w:rPr>
        <w:t>, service, client</w:t>
      </w:r>
    </w:p>
    <w:p w14:paraId="6867B4F7" w14:textId="19358FCC" w:rsidR="00494C92" w:rsidRPr="0075570E" w:rsidRDefault="00494C92" w:rsidP="00494C92">
      <w:pPr>
        <w:pStyle w:val="Corpsdetexte"/>
        <w:pBdr>
          <w:top w:val="single" w:sz="4" w:space="1" w:color="auto"/>
          <w:left w:val="single" w:sz="4" w:space="4" w:color="auto"/>
          <w:bottom w:val="single" w:sz="4" w:space="1" w:color="auto"/>
          <w:right w:val="single" w:sz="4" w:space="4" w:color="auto"/>
        </w:pBdr>
      </w:pPr>
      <w:r>
        <w:t>Cette manière d’isoler une classe de détails d’une autre classe est une caractéristique de la programmation objet appelée l’</w:t>
      </w:r>
      <w:r w:rsidRPr="004422A0">
        <w:rPr>
          <w:i/>
          <w:iCs/>
        </w:rPr>
        <w:t>encapsulation</w:t>
      </w:r>
      <w:r>
        <w:rPr>
          <w:i/>
          <w:iCs/>
        </w:rPr>
        <w:t>.</w:t>
      </w:r>
      <w:r>
        <w:t xml:space="preserve"> Tout ce que la classe </w:t>
      </w:r>
      <w:r w:rsidRPr="00371AB3">
        <w:rPr>
          <w:i/>
          <w:iCs/>
        </w:rPr>
        <w:t>ExempleJFrameAvecClassesPourBotEtIti</w:t>
      </w:r>
      <w:r>
        <w:t xml:space="preserve"> doit savoir, c’est comment appeler les méthodes appropriées de la classe </w:t>
      </w:r>
      <w:r w:rsidRPr="00FC1F4A">
        <w:rPr>
          <w:i/>
          <w:iCs/>
        </w:rPr>
        <w:t>BotRebondissant</w:t>
      </w:r>
      <w:r>
        <w:t xml:space="preserve"> (</w:t>
      </w:r>
      <w:r w:rsidRPr="00FC1F4A">
        <w:rPr>
          <w:i/>
          <w:iCs/>
        </w:rPr>
        <w:t>BotRebondissant</w:t>
      </w:r>
      <w:r>
        <w:t xml:space="preserve">(), </w:t>
      </w:r>
      <w:r w:rsidRPr="00342FA5">
        <w:rPr>
          <w:i/>
          <w:iCs/>
        </w:rPr>
        <w:t>deplacer</w:t>
      </w:r>
      <w:r>
        <w:t xml:space="preserve">(), </w:t>
      </w:r>
      <w:r w:rsidRPr="00342FA5">
        <w:rPr>
          <w:i/>
          <w:iCs/>
        </w:rPr>
        <w:t>paint</w:t>
      </w:r>
      <w:r>
        <w:t xml:space="preserve">()). Elle n’a pas besoin de comprendre comment cela se passe à l’intérieur des méthodes appelées. Ainsi la classe </w:t>
      </w:r>
      <w:r w:rsidRPr="00FC1F4A">
        <w:rPr>
          <w:i/>
          <w:iCs/>
        </w:rPr>
        <w:t>BotRebondissant</w:t>
      </w:r>
      <w:r>
        <w:t xml:space="preserve"> fournit une abstraction de mécanismes complexes sous forme d’un ensemble de méthodes simples à appeler. Dans le langage objet, cet ensemble de méthode est appelé une </w:t>
      </w:r>
      <w:r w:rsidRPr="0047013D">
        <w:rPr>
          <w:i/>
        </w:rPr>
        <w:t>interface programmatique</w:t>
      </w:r>
      <w:r>
        <w:t xml:space="preserve">. On dit aussi que la classe </w:t>
      </w:r>
      <w:r w:rsidRPr="00FC1F4A">
        <w:rPr>
          <w:i/>
          <w:iCs/>
        </w:rPr>
        <w:t>BotRebondissant</w:t>
      </w:r>
      <w:r>
        <w:t xml:space="preserve"> fournit un </w:t>
      </w:r>
      <w:r w:rsidRPr="0075570E">
        <w:rPr>
          <w:i/>
          <w:iCs/>
        </w:rPr>
        <w:t>service</w:t>
      </w:r>
      <w:r>
        <w:t xml:space="preserve"> à la classe </w:t>
      </w:r>
      <w:r w:rsidRPr="00371AB3">
        <w:rPr>
          <w:i/>
          <w:iCs/>
        </w:rPr>
        <w:t>ExempleJFrameAvecClassesPourBotEtIti</w:t>
      </w:r>
      <w:r>
        <w:rPr>
          <w:i/>
          <w:iCs/>
        </w:rPr>
        <w:t xml:space="preserve"> </w:t>
      </w:r>
      <w:r>
        <w:t xml:space="preserve">qui est le </w:t>
      </w:r>
      <w:r w:rsidRPr="0075570E">
        <w:rPr>
          <w:i/>
          <w:iCs/>
        </w:rPr>
        <w:t>client</w:t>
      </w:r>
      <w:r>
        <w:t xml:space="preserve"> de ce service. Le client voit l’interface programmatique mais pas</w:t>
      </w:r>
      <w:r w:rsidR="009D038D">
        <w:t xml:space="preserve"> la</w:t>
      </w:r>
      <w:r>
        <w:t xml:space="preserve"> </w:t>
      </w:r>
      <w:r w:rsidR="009D038D">
        <w:t>mise en œuvre</w:t>
      </w:r>
      <w:r>
        <w:t>.</w:t>
      </w:r>
    </w:p>
    <w:p w14:paraId="6D966109" w14:textId="77777777" w:rsidR="00494C92" w:rsidRPr="00490525" w:rsidRDefault="00494C92" w:rsidP="00494C92">
      <w:pPr>
        <w:pStyle w:val="Corpsdetexte"/>
        <w:pBdr>
          <w:top w:val="single" w:sz="4" w:space="1" w:color="auto"/>
          <w:left w:val="single" w:sz="4" w:space="4" w:color="auto"/>
          <w:bottom w:val="single" w:sz="4" w:space="1" w:color="auto"/>
          <w:right w:val="single" w:sz="4" w:space="4" w:color="auto"/>
        </w:pBdr>
        <w:rPr>
          <w:b/>
          <w:bCs/>
          <w:i/>
          <w:iCs/>
        </w:rPr>
      </w:pPr>
      <w:r w:rsidRPr="00490525">
        <w:rPr>
          <w:b/>
          <w:bCs/>
          <w:i/>
          <w:iCs/>
        </w:rPr>
        <w:t>Principes de génie logiciel : cohésion forte et couplage faible entre classes</w:t>
      </w:r>
    </w:p>
    <w:p w14:paraId="3D159965"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Une question fondamentale au cœur de la conception d’un programme objet est la manière de répartir les variables et méthodes entre les classes. Deux principes fondamentaux sont de chercher à maximiser la </w:t>
      </w:r>
      <w:r w:rsidRPr="00C9619F">
        <w:t>cohésion</w:t>
      </w:r>
      <w:r>
        <w:t xml:space="preserve"> des classes </w:t>
      </w:r>
      <w:r>
        <w:lastRenderedPageBreak/>
        <w:t xml:space="preserve">et de minimiser le couplage entre les classes. La </w:t>
      </w:r>
      <w:r w:rsidRPr="00C9619F">
        <w:rPr>
          <w:i/>
        </w:rPr>
        <w:t>cohésion</w:t>
      </w:r>
      <w:r>
        <w:t xml:space="preserve"> à l’intérieur d’une classe est forte lorsque les variables et méthodes de la classe sont fortement liées. Le couplage entre deux classes est </w:t>
      </w:r>
      <w:r w:rsidRPr="00C9619F">
        <w:rPr>
          <w:i/>
        </w:rPr>
        <w:t>faible</w:t>
      </w:r>
      <w:r>
        <w:t xml:space="preserve"> lorsqu’il y a peu de dépendances entre les classes. Concrètement la dépendance entre classes est déterminée par l’utilisation d’une autre classe en passant par des déclarations, utilisation des variables ou appels de méthodes et passage de paramètres.</w:t>
      </w:r>
    </w:p>
    <w:p w14:paraId="00AA8CBD" w14:textId="77777777" w:rsidR="00494C92" w:rsidRDefault="00494C92" w:rsidP="00494C92">
      <w:pPr>
        <w:pStyle w:val="Corpsdetexte"/>
      </w:pPr>
      <w:r>
        <w:t xml:space="preserve">Dans notre exemple, les méthodes </w:t>
      </w:r>
      <w:r w:rsidRPr="00A05F6F">
        <w:rPr>
          <w:i/>
          <w:iCs/>
        </w:rPr>
        <w:t>deplacer</w:t>
      </w:r>
      <w:r>
        <w:t xml:space="preserve">(), </w:t>
      </w:r>
      <w:r w:rsidRPr="00A05F6F">
        <w:rPr>
          <w:i/>
          <w:iCs/>
        </w:rPr>
        <w:t>paint</w:t>
      </w:r>
      <w:r>
        <w:t xml:space="preserve">() et </w:t>
      </w:r>
      <w:r w:rsidRPr="00A05F6F">
        <w:rPr>
          <w:i/>
          <w:iCs/>
        </w:rPr>
        <w:t>effacer</w:t>
      </w:r>
      <w:r>
        <w:t xml:space="preserve">() utilisent toutes une grande proportion des variables de classe </w:t>
      </w:r>
      <w:r w:rsidRPr="00A05F6F">
        <w:rPr>
          <w:i/>
          <w:iCs/>
        </w:rPr>
        <w:t>BotRebondissant</w:t>
      </w:r>
      <w:r>
        <w:t xml:space="preserve">, ce qui est un signe de grande cohésion de cette classe. </w:t>
      </w:r>
    </w:p>
    <w:p w14:paraId="29E5E85B" w14:textId="77777777" w:rsidR="00494C92" w:rsidRDefault="00494C92" w:rsidP="00494C92">
      <w:pPr>
        <w:pStyle w:val="Corpsdetexte"/>
      </w:pPr>
      <w:r>
        <w:t xml:space="preserve">D’autre part, le fait de passer les valeurs </w:t>
      </w:r>
      <w:r w:rsidRPr="00A05F6F">
        <w:rPr>
          <w:i/>
          <w:iCs/>
        </w:rPr>
        <w:t>largeurFenetre</w:t>
      </w:r>
      <w:r>
        <w:t xml:space="preserve"> et </w:t>
      </w:r>
      <w:r w:rsidRPr="00A05F6F">
        <w:rPr>
          <w:i/>
          <w:iCs/>
        </w:rPr>
        <w:t>hauteurFenetre</w:t>
      </w:r>
      <w:r>
        <w:t xml:space="preserve"> en paramètres à </w:t>
      </w:r>
      <w:r w:rsidRPr="00A5528C">
        <w:rPr>
          <w:i/>
          <w:iCs/>
        </w:rPr>
        <w:t>deplacer</w:t>
      </w:r>
      <w:r>
        <w:t xml:space="preserve">() est un indice de couplage entre </w:t>
      </w:r>
      <w:r w:rsidRPr="00620EDD">
        <w:rPr>
          <w:i/>
          <w:iCs/>
        </w:rPr>
        <w:t>ExempleJFrameAvecClassesPourBotEtIti</w:t>
      </w:r>
      <w:r>
        <w:t xml:space="preserve"> et </w:t>
      </w:r>
      <w:r w:rsidRPr="009D6F04">
        <w:rPr>
          <w:i/>
          <w:iCs/>
        </w:rPr>
        <w:t>BotRebondissant</w:t>
      </w:r>
      <w:r>
        <w:t>/</w:t>
      </w:r>
      <w:r w:rsidRPr="009D6F04">
        <w:rPr>
          <w:i/>
          <w:iCs/>
        </w:rPr>
        <w:t>ItiRebondissant</w:t>
      </w:r>
      <w:r>
        <w:t xml:space="preserve"> car cette méthode est appelée dans </w:t>
      </w:r>
      <w:r w:rsidRPr="00367D9C">
        <w:rPr>
          <w:i/>
        </w:rPr>
        <w:t>paint</w:t>
      </w:r>
      <w:r>
        <w:t xml:space="preserve">() de </w:t>
      </w:r>
      <w:r w:rsidRPr="00620EDD">
        <w:rPr>
          <w:i/>
          <w:iCs/>
        </w:rPr>
        <w:t>ExempleJFrameAvecClassesPourBotEtIti</w:t>
      </w:r>
      <w:r>
        <w:t>.</w:t>
      </w:r>
    </w:p>
    <w:p w14:paraId="740FBFA7" w14:textId="77777777" w:rsidR="00494C92" w:rsidRDefault="00494C92" w:rsidP="00494C92">
      <w:pPr>
        <w:pStyle w:val="Corpsdetexte"/>
      </w:pPr>
      <w:r>
        <w:t xml:space="preserve">Minimiser le couplage signifie, entre autres, de chercher à réduire le nombre de paramètres passés lorsque cela est approprié. Par exemple, une possibilité serait de faire des variables </w:t>
      </w:r>
      <w:r w:rsidRPr="00A05F6F">
        <w:rPr>
          <w:i/>
          <w:iCs/>
        </w:rPr>
        <w:t>largeurFenetre</w:t>
      </w:r>
      <w:r>
        <w:t xml:space="preserve"> et </w:t>
      </w:r>
      <w:r w:rsidRPr="00A05F6F">
        <w:rPr>
          <w:i/>
          <w:iCs/>
        </w:rPr>
        <w:t>hauteurFenetre</w:t>
      </w:r>
      <w:r>
        <w:t xml:space="preserve">, des variables d’objet des classes </w:t>
      </w:r>
      <w:r w:rsidRPr="009D6F04">
        <w:rPr>
          <w:i/>
          <w:iCs/>
        </w:rPr>
        <w:t>BotRebondissant</w:t>
      </w:r>
      <w:r>
        <w:t>/</w:t>
      </w:r>
      <w:r w:rsidRPr="009D6F04">
        <w:rPr>
          <w:i/>
          <w:iCs/>
        </w:rPr>
        <w:t>ItiRebondissant</w:t>
      </w:r>
      <w:r>
        <w:t xml:space="preserve">. Comme avantage, on pourrait éviter de passer ces paramètres à chacun des appels à </w:t>
      </w:r>
      <w:r w:rsidRPr="003A3B5D">
        <w:rPr>
          <w:i/>
          <w:iCs/>
        </w:rPr>
        <w:t>deplacer</w:t>
      </w:r>
      <w:r>
        <w:t xml:space="preserve">(). Comme inconvénient, il faudrait répéter la même information dans chacun des objets de </w:t>
      </w:r>
      <w:r w:rsidRPr="009D6F04">
        <w:rPr>
          <w:i/>
          <w:iCs/>
        </w:rPr>
        <w:t>BotRebondissant</w:t>
      </w:r>
      <w:r>
        <w:t>/</w:t>
      </w:r>
      <w:r w:rsidRPr="009D6F04">
        <w:rPr>
          <w:i/>
          <w:iCs/>
        </w:rPr>
        <w:t>ItiRebondissant</w:t>
      </w:r>
      <w:r>
        <w:t xml:space="preserve">. Généralement, le fait de répéter la même information à plusieurs endroits est à éviter. Pour limiter la répétition des données entre les objets, il serait approprié d’en faire des variables de classe. Ceci éviterait la répétition dans chacun des objets concernés mais il y aurait tout de même une répétition car les données seraient répétées dans les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Cet exemple illustre des enjeux subtils de la conception d’un programme objet. </w:t>
      </w:r>
    </w:p>
    <w:p w14:paraId="1B3851C9" w14:textId="5BE903AE" w:rsidR="00494C92" w:rsidRDefault="00494C92" w:rsidP="00494C92">
      <w:pPr>
        <w:pStyle w:val="Corpsdetexte"/>
      </w:pPr>
      <w:r>
        <w:t xml:space="preserve">Pour trouver la solution appropriée, d’une manière abstraite, il faut se demander si la </w:t>
      </w:r>
      <w:r w:rsidRPr="006108EE">
        <w:rPr>
          <w:i/>
          <w:iCs/>
        </w:rPr>
        <w:t>largeurFenetre</w:t>
      </w:r>
      <w:r>
        <w:t xml:space="preserve"> et la </w:t>
      </w:r>
      <w:r w:rsidRPr="006108EE">
        <w:rPr>
          <w:i/>
          <w:iCs/>
        </w:rPr>
        <w:t>hauteurFenetre</w:t>
      </w:r>
      <w:r>
        <w:t xml:space="preserve"> sont des données plus particulièrement caractéristiques de la fenêtre ou d’un </w:t>
      </w:r>
      <w:r w:rsidRPr="00022EDB">
        <w:rPr>
          <w:i/>
        </w:rPr>
        <w:t>Bot</w:t>
      </w:r>
      <w:r>
        <w:t xml:space="preserve"> ? Dans notre exemple, la réponse est que ce sont des caractéristiques de la fenêtre, et de ce point de vue, ces variables devraient plutôt être maintenues dans la classe fenêtre. Cependant, comme le déplacement d’un </w:t>
      </w:r>
      <w:r w:rsidRPr="00DE0C3F">
        <w:rPr>
          <w:i/>
        </w:rPr>
        <w:t>Bot</w:t>
      </w:r>
      <w:r>
        <w:t xml:space="preserve"> est </w:t>
      </w:r>
      <w:r w:rsidR="00D9049D">
        <w:t>contraint</w:t>
      </w:r>
      <w:r>
        <w:t xml:space="preserve"> par la taille de la fenêtre, la méthode </w:t>
      </w:r>
      <w:r w:rsidRPr="00225107">
        <w:rPr>
          <w:i/>
        </w:rPr>
        <w:t>deplacer</w:t>
      </w:r>
      <w:r>
        <w:t xml:space="preserve">() a besoin de ces informations, d’où la nécessité de passer les paramètres à l’appel. Le choix d’en faire des paramètres de la méthode </w:t>
      </w:r>
      <w:r w:rsidRPr="00555907">
        <w:rPr>
          <w:i/>
        </w:rPr>
        <w:t>d</w:t>
      </w:r>
      <w:r>
        <w:rPr>
          <w:i/>
        </w:rPr>
        <w:t>e</w:t>
      </w:r>
      <w:r w:rsidRPr="00555907">
        <w:rPr>
          <w:i/>
        </w:rPr>
        <w:t>placer</w:t>
      </w:r>
      <w:r>
        <w:t>() est donc approprié dans notre exemple.</w:t>
      </w:r>
    </w:p>
    <w:p w14:paraId="5AA63B4C" w14:textId="77777777" w:rsidR="00494C92" w:rsidRPr="004154E3" w:rsidRDefault="00494C92" w:rsidP="00494C92">
      <w:pPr>
        <w:pStyle w:val="Corpsdetexte"/>
        <w:pBdr>
          <w:top w:val="single" w:sz="4" w:space="1" w:color="auto"/>
          <w:left w:val="single" w:sz="4" w:space="4" w:color="auto"/>
          <w:bottom w:val="single" w:sz="4" w:space="1" w:color="auto"/>
          <w:right w:val="single" w:sz="4" w:space="4" w:color="auto"/>
        </w:pBdr>
        <w:rPr>
          <w:b/>
        </w:rPr>
      </w:pPr>
      <w:r w:rsidRPr="004154E3">
        <w:rPr>
          <w:b/>
        </w:rPr>
        <w:t>Note au sujet de l’initialisation des variables d’objet</w:t>
      </w:r>
    </w:p>
    <w:p w14:paraId="363DC40D" w14:textId="77777777" w:rsidR="00494C92" w:rsidRPr="000B2F31" w:rsidRDefault="00494C92" w:rsidP="00494C92">
      <w:pPr>
        <w:pStyle w:val="Corpsdetexte"/>
        <w:pBdr>
          <w:top w:val="single" w:sz="4" w:space="1" w:color="auto"/>
          <w:left w:val="single" w:sz="4" w:space="4" w:color="auto"/>
          <w:bottom w:val="single" w:sz="4" w:space="1" w:color="auto"/>
          <w:right w:val="single" w:sz="4" w:space="4" w:color="auto"/>
        </w:pBdr>
        <w:rPr>
          <w:lang w:val="fr-CA"/>
        </w:rPr>
      </w:pPr>
      <w:r>
        <w:t>Les variables d’objet ou de classe sont automatiquement initialisées avec des valeurs de défaut énumérées dans le tableau suivant.</w:t>
      </w:r>
    </w:p>
    <w:tbl>
      <w:tblPr>
        <w:tblW w:w="0" w:type="auto"/>
        <w:tblCellSpacing w:w="15" w:type="dxa"/>
        <w:tblBorders>
          <w:top w:val="outset" w:sz="18" w:space="0" w:color="auto"/>
          <w:left w:val="outset" w:sz="18" w:space="0" w:color="auto"/>
          <w:bottom w:val="outset" w:sz="18" w:space="0" w:color="auto"/>
          <w:right w:val="outset" w:sz="18" w:space="0" w:color="auto"/>
        </w:tblBorders>
        <w:tblCellMar>
          <w:top w:w="45" w:type="dxa"/>
          <w:left w:w="45" w:type="dxa"/>
          <w:bottom w:w="45" w:type="dxa"/>
          <w:right w:w="45" w:type="dxa"/>
        </w:tblCellMar>
        <w:tblLook w:val="0000" w:firstRow="0" w:lastRow="0" w:firstColumn="0" w:lastColumn="0" w:noHBand="0" w:noVBand="0"/>
      </w:tblPr>
      <w:tblGrid>
        <w:gridCol w:w="1894"/>
        <w:gridCol w:w="2029"/>
      </w:tblGrid>
      <w:tr w:rsidR="00494C92" w:rsidRPr="000B2F31" w14:paraId="29CB21B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A9700B5" w14:textId="668E6AE9" w:rsidR="00494C92" w:rsidRPr="000B2F31" w:rsidRDefault="00494C92" w:rsidP="008D06F8">
            <w:pPr>
              <w:rPr>
                <w:rFonts w:ascii="Verdana" w:hAnsi="Verdana"/>
                <w:color w:val="000000"/>
                <w:sz w:val="20"/>
                <w:szCs w:val="20"/>
              </w:rPr>
            </w:pPr>
            <w:r w:rsidRPr="000B2F31">
              <w:rPr>
                <w:rFonts w:ascii="Verdana" w:hAnsi="Verdana"/>
                <w:b/>
                <w:bCs/>
                <w:color w:val="000000"/>
                <w:sz w:val="20"/>
                <w:szCs w:val="20"/>
              </w:rPr>
              <w:t>Type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E0325BB" w14:textId="353739DD" w:rsidR="00494C92" w:rsidRPr="000B2F31" w:rsidRDefault="00056801" w:rsidP="008D06F8">
            <w:pPr>
              <w:rPr>
                <w:rFonts w:ascii="Verdana" w:hAnsi="Verdana"/>
                <w:color w:val="000000"/>
                <w:sz w:val="20"/>
                <w:szCs w:val="20"/>
              </w:rPr>
            </w:pPr>
            <w:r>
              <w:rPr>
                <w:rFonts w:ascii="Verdana" w:hAnsi="Verdana"/>
                <w:b/>
                <w:bCs/>
                <w:color w:val="000000"/>
                <w:sz w:val="20"/>
                <w:szCs w:val="20"/>
              </w:rPr>
              <w:t>Valeur de défaut</w:t>
            </w:r>
            <w:r w:rsidR="00494C92" w:rsidRPr="000B2F31">
              <w:rPr>
                <w:rFonts w:ascii="Verdana" w:hAnsi="Verdana"/>
                <w:color w:val="000000"/>
                <w:sz w:val="20"/>
                <w:szCs w:val="20"/>
              </w:rPr>
              <w:t xml:space="preserve"> </w:t>
            </w:r>
          </w:p>
        </w:tc>
      </w:tr>
      <w:tr w:rsidR="00494C92" w:rsidRPr="000B2F31" w14:paraId="423DC03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0D95E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boolean</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E1762F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false</w:t>
            </w:r>
            <w:r w:rsidRPr="000B2F31">
              <w:rPr>
                <w:rFonts w:ascii="Verdana" w:hAnsi="Verdana"/>
                <w:color w:val="000000"/>
                <w:sz w:val="20"/>
                <w:szCs w:val="20"/>
              </w:rPr>
              <w:t xml:space="preserve"> </w:t>
            </w:r>
          </w:p>
        </w:tc>
      </w:tr>
      <w:tr w:rsidR="00494C92" w:rsidRPr="000B2F31" w14:paraId="4591BAC9"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03767D"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byte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DE56CF4"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753F7AF4"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02B78B50"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char</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6682AD1"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\u0000</w:t>
            </w:r>
            <w:r w:rsidRPr="000B2F31">
              <w:rPr>
                <w:rFonts w:ascii="Verdana" w:hAnsi="Verdana"/>
                <w:color w:val="000000"/>
                <w:sz w:val="20"/>
                <w:szCs w:val="20"/>
              </w:rPr>
              <w:t xml:space="preserve"> </w:t>
            </w:r>
          </w:p>
        </w:tc>
      </w:tr>
      <w:tr w:rsidR="00494C92" w:rsidRPr="000B2F31" w14:paraId="59A2806B"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F5CCA1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short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5C2B4E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68F2F37"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A2570C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int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965197A"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6F4321E8"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E133F46"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long</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36F48A7"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w:t>
            </w:r>
            <w:r w:rsidRPr="000B2F31">
              <w:rPr>
                <w:rFonts w:ascii="Verdana" w:hAnsi="Verdana"/>
                <w:color w:val="000000"/>
                <w:sz w:val="20"/>
                <w:szCs w:val="20"/>
              </w:rPr>
              <w:t xml:space="preserve"> </w:t>
            </w:r>
          </w:p>
        </w:tc>
      </w:tr>
      <w:tr w:rsidR="00494C92" w:rsidRPr="000B2F31" w14:paraId="5A590AD2"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D78A90E"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float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18FA6DF5"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0B2F31" w14:paraId="0A3A18E1"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5010AAF"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double</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403A0BC" w14:textId="77777777" w:rsidR="00494C92" w:rsidRPr="000B2F31" w:rsidRDefault="00494C92" w:rsidP="008D06F8">
            <w:pPr>
              <w:rPr>
                <w:rFonts w:ascii="Verdana" w:hAnsi="Verdana"/>
                <w:color w:val="000000"/>
                <w:sz w:val="20"/>
                <w:szCs w:val="20"/>
              </w:rPr>
            </w:pPr>
            <w:r w:rsidRPr="000B2F31">
              <w:rPr>
                <w:rFonts w:ascii="Courier" w:hAnsi="Courier" w:cs="Courier New"/>
                <w:color w:val="000000"/>
                <w:sz w:val="18"/>
              </w:rPr>
              <w:t>0.0</w:t>
            </w:r>
            <w:r w:rsidRPr="000B2F31">
              <w:rPr>
                <w:rFonts w:ascii="Verdana" w:hAnsi="Verdana"/>
                <w:color w:val="000000"/>
                <w:sz w:val="20"/>
                <w:szCs w:val="20"/>
              </w:rPr>
              <w:t xml:space="preserve"> </w:t>
            </w:r>
          </w:p>
        </w:tc>
      </w:tr>
      <w:tr w:rsidR="00494C92" w:rsidRPr="00D07764" w14:paraId="4230DE65" w14:textId="77777777" w:rsidTr="008D06F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1D91546" w14:textId="07405100" w:rsidR="00494C92" w:rsidRPr="000B2F31" w:rsidRDefault="00494C92" w:rsidP="008D06F8">
            <w:pPr>
              <w:rPr>
                <w:rFonts w:ascii="Verdana" w:hAnsi="Verdana"/>
                <w:color w:val="000000"/>
                <w:sz w:val="20"/>
                <w:szCs w:val="20"/>
              </w:rPr>
            </w:pPr>
            <w:r w:rsidRPr="000B2F31">
              <w:rPr>
                <w:rFonts w:ascii="Courier" w:hAnsi="Courier" w:cs="Courier New"/>
                <w:i/>
                <w:iCs/>
                <w:color w:val="000000"/>
                <w:sz w:val="18"/>
              </w:rPr>
              <w:t>S</w:t>
            </w:r>
            <w:r w:rsidR="00D9049D">
              <w:rPr>
                <w:rFonts w:ascii="Courier" w:hAnsi="Courier" w:cs="Courier New"/>
                <w:i/>
                <w:iCs/>
                <w:color w:val="000000"/>
                <w:sz w:val="18"/>
              </w:rPr>
              <w:t>tr</w:t>
            </w:r>
            <w:r w:rsidRPr="000B2F31">
              <w:rPr>
                <w:rFonts w:ascii="Courier" w:hAnsi="Courier" w:cs="Courier New"/>
                <w:i/>
                <w:iCs/>
                <w:color w:val="000000"/>
                <w:sz w:val="18"/>
              </w:rPr>
              <w:t>ing or object</w:t>
            </w:r>
            <w:r w:rsidRPr="000B2F31">
              <w:rPr>
                <w:rFonts w:ascii="Verdana" w:hAnsi="Verdana"/>
                <w:color w:val="000000"/>
                <w:sz w:val="20"/>
                <w:szCs w:val="20"/>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0121EB5" w14:textId="77777777" w:rsidR="00494C92" w:rsidRPr="00D07764" w:rsidRDefault="00494C92" w:rsidP="008D06F8">
            <w:pPr>
              <w:rPr>
                <w:rFonts w:ascii="Verdana" w:hAnsi="Verdana"/>
                <w:color w:val="000000"/>
                <w:sz w:val="20"/>
                <w:szCs w:val="20"/>
              </w:rPr>
            </w:pPr>
            <w:r w:rsidRPr="000B2F31">
              <w:rPr>
                <w:rFonts w:ascii="Courier" w:hAnsi="Courier" w:cs="Courier New"/>
                <w:color w:val="000000"/>
                <w:sz w:val="18"/>
              </w:rPr>
              <w:t>null</w:t>
            </w:r>
            <w:r w:rsidRPr="00D07764">
              <w:rPr>
                <w:rFonts w:ascii="Verdana" w:hAnsi="Verdana"/>
                <w:color w:val="000000"/>
                <w:sz w:val="20"/>
                <w:szCs w:val="20"/>
              </w:rPr>
              <w:t xml:space="preserve"> </w:t>
            </w:r>
          </w:p>
        </w:tc>
      </w:tr>
    </w:tbl>
    <w:p w14:paraId="67D09DF5" w14:textId="77777777" w:rsidR="00494C92" w:rsidRDefault="00494C92" w:rsidP="00494C92">
      <w:pPr>
        <w:pStyle w:val="Corpsdetexte"/>
        <w:rPr>
          <w:lang w:val="fr-CA"/>
        </w:rPr>
      </w:pPr>
    </w:p>
    <w:p w14:paraId="4948B4F7" w14:textId="77777777" w:rsidR="00494C92" w:rsidRDefault="00494C92" w:rsidP="00494C92">
      <w:pPr>
        <w:pStyle w:val="Corpsdetexte"/>
      </w:pPr>
      <w:r>
        <w:t>Il est cependant préférable de ne pas se fier sur cette initialisation implicite afin de faciliter la compréhension du programme.</w:t>
      </w:r>
    </w:p>
    <w:p w14:paraId="69238BE3" w14:textId="77777777" w:rsidR="00494C92" w:rsidRPr="00555907" w:rsidRDefault="00494C92" w:rsidP="00494C92">
      <w:pPr>
        <w:pStyle w:val="Corpsdetexte"/>
      </w:pPr>
    </w:p>
    <w:p w14:paraId="13BA6639" w14:textId="77777777" w:rsidR="00494C92" w:rsidRDefault="00494C92" w:rsidP="00494C92">
      <w:pPr>
        <w:pStyle w:val="Titre2"/>
      </w:pPr>
      <w:bookmarkStart w:id="172" w:name="_Toc84220829"/>
      <w:bookmarkStart w:id="173" w:name="_Toc44667601"/>
      <w:r>
        <w:t>Compilation et exécution d’un programme composé de plusieurs classes et de packages</w:t>
      </w:r>
      <w:bookmarkEnd w:id="172"/>
      <w:bookmarkEnd w:id="173"/>
    </w:p>
    <w:p w14:paraId="70F05B9E" w14:textId="14283EBE" w:rsidR="00494C92" w:rsidRDefault="00494C92" w:rsidP="00494C92">
      <w:pPr>
        <w:pStyle w:val="Corpsdetexte"/>
      </w:pPr>
      <w:r>
        <w:t xml:space="preserve">Un programme Java est habituellement composé de plusieurs classes. Un aspect important du développement d’un programme Java est </w:t>
      </w:r>
      <w:r w:rsidR="007117AE">
        <w:t>de pouvoir localiser</w:t>
      </w:r>
      <w:r>
        <w:t xml:space="preserve"> toutes les classes nécessaires à un programme lors de la compilation et de l’exécution. Il y a plusieurs manières de procéder. </w:t>
      </w:r>
    </w:p>
    <w:p w14:paraId="4FF79E1B" w14:textId="77777777" w:rsidR="00494C92" w:rsidRPr="005572CD" w:rsidRDefault="00494C92" w:rsidP="00494C92">
      <w:pPr>
        <w:pStyle w:val="Corpsdetexte"/>
        <w:numPr>
          <w:ilvl w:val="0"/>
          <w:numId w:val="16"/>
        </w:numPr>
        <w:rPr>
          <w:b/>
          <w:bCs/>
        </w:rPr>
      </w:pPr>
      <w:r w:rsidRPr="005572CD">
        <w:rPr>
          <w:b/>
          <w:bCs/>
        </w:rPr>
        <w:t>Cas simple : répertoire courant sans packages</w:t>
      </w:r>
    </w:p>
    <w:p w14:paraId="69794640" w14:textId="77777777" w:rsidR="00494C92" w:rsidRDefault="00494C92" w:rsidP="00494C92">
      <w:pPr>
        <w:pStyle w:val="Corpsdetexte"/>
        <w:rPr>
          <w:b/>
          <w:bCs/>
        </w:rPr>
      </w:pPr>
      <w:r>
        <w:t>Regardons d’abord un cas simple sans packages où toutes les classes sont dans le répertoire courant.</w:t>
      </w:r>
    </w:p>
    <w:p w14:paraId="6C88FA49" w14:textId="77777777" w:rsidR="00494C92" w:rsidRDefault="00494C92" w:rsidP="00494C92">
      <w:pPr>
        <w:pStyle w:val="Corpsdetexte"/>
      </w:pPr>
      <w:r w:rsidRPr="005074A6">
        <w:rPr>
          <w:b/>
          <w:bCs/>
        </w:rPr>
        <w:t>Exemple</w:t>
      </w:r>
      <w:r>
        <w:t>. Prenons notre exemple précédent qui inclut trois classes </w:t>
      </w:r>
      <w:r w:rsidRPr="009D6F04">
        <w:rPr>
          <w:i/>
          <w:iCs/>
        </w:rPr>
        <w:t>BotRebondissant</w:t>
      </w:r>
      <w:r>
        <w:t xml:space="preserve"> et </w:t>
      </w:r>
      <w:r w:rsidRPr="009D6F04">
        <w:rPr>
          <w:i/>
          <w:iCs/>
        </w:rPr>
        <w:t>ItiRebondissant</w:t>
      </w:r>
      <w:r>
        <w:t xml:space="preserve">, et </w:t>
      </w:r>
      <w:r w:rsidRPr="0092745C">
        <w:rPr>
          <w:i/>
          <w:iCs/>
        </w:rPr>
        <w:t>ExempleJFrameAvecClassesPourBotEtIti</w:t>
      </w:r>
      <w:r>
        <w:t xml:space="preserve">: Une manière simple de procéder consiste à placer tous les fichiers sources (.java) dans un dossier, par exemple, le dossier </w:t>
      </w:r>
      <w:r w:rsidRPr="000C46BE">
        <w:rPr>
          <w:i/>
          <w:iCs/>
        </w:rPr>
        <w:t>C:\MesProgrammes</w:t>
      </w:r>
      <w:r>
        <w:t xml:space="preserve"> et compiler le fichier qui contient la méthode </w:t>
      </w:r>
      <w:r w:rsidRPr="00325EAB">
        <w:rPr>
          <w:i/>
          <w:iCs/>
        </w:rPr>
        <w:t>main</w:t>
      </w:r>
      <w:r>
        <w:t xml:space="preserve">(), soit </w:t>
      </w:r>
      <w:r w:rsidRPr="00F133BA">
        <w:rPr>
          <w:i/>
          <w:iCs/>
        </w:rPr>
        <w:t>ExempleJFrameAvecClassesPourBotEtIti.java</w:t>
      </w:r>
      <w:r>
        <w:t>, dans notre exemple, comme pour le cas d’une seule classe :</w:t>
      </w:r>
    </w:p>
    <w:p w14:paraId="5DF6B815" w14:textId="1CE29F63" w:rsidR="00494C92" w:rsidRDefault="004B7EE2" w:rsidP="00494C92">
      <w:pPr>
        <w:pStyle w:val="Corpsdetexte"/>
      </w:pPr>
      <w:r>
        <w:rPr>
          <w:noProof/>
          <w:lang w:val="en-US" w:eastAsia="en-US"/>
        </w:rPr>
        <w:drawing>
          <wp:inline distT="0" distB="0" distL="0" distR="0" wp14:anchorId="0163CBA4" wp14:editId="6B9C3612">
            <wp:extent cx="5330476" cy="590135"/>
            <wp:effectExtent l="0" t="0" r="3810" b="635"/>
            <wp:docPr id="1068539116"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pic:cNvPicPr/>
                  </pic:nvPicPr>
                  <pic:blipFill>
                    <a:blip r:embed="rId366">
                      <a:extLst>
                        <a:ext uri="{28A0092B-C50C-407E-A947-70E740481C1C}">
                          <a14:useLocalDpi xmlns:a14="http://schemas.microsoft.com/office/drawing/2010/main" val="0"/>
                        </a:ext>
                      </a:extLst>
                    </a:blip>
                    <a:stretch>
                      <a:fillRect/>
                    </a:stretch>
                  </pic:blipFill>
                  <pic:spPr>
                    <a:xfrm>
                      <a:off x="0" y="0"/>
                      <a:ext cx="5330476" cy="590135"/>
                    </a:xfrm>
                    <a:prstGeom prst="rect">
                      <a:avLst/>
                    </a:prstGeom>
                  </pic:spPr>
                </pic:pic>
              </a:graphicData>
            </a:graphic>
          </wp:inline>
        </w:drawing>
      </w:r>
      <w:r w:rsidR="00494C92">
        <w:t xml:space="preserve"> </w:t>
      </w:r>
    </w:p>
    <w:p w14:paraId="5D00D751" w14:textId="77777777" w:rsidR="00494C92" w:rsidRDefault="00494C92" w:rsidP="00494C92">
      <w:pPr>
        <w:pStyle w:val="Corpsdetexte"/>
      </w:pPr>
      <w:r>
        <w:t xml:space="preserve">En compilant </w:t>
      </w:r>
      <w:r w:rsidRPr="00C878B5">
        <w:rPr>
          <w:i/>
          <w:iCs/>
        </w:rPr>
        <w:t>ExempleJFrameAvecClassesPourBotEtIti.java</w:t>
      </w:r>
      <w:r>
        <w:t xml:space="preserve">, le compilateur va automatiquement rechercher les fichiers sources des classes utilisées par la classe </w:t>
      </w:r>
      <w:r w:rsidRPr="00C878B5">
        <w:rPr>
          <w:i/>
          <w:iCs/>
        </w:rPr>
        <w:t>ExempleJFrameAvecClassesPourBotEtIti.java</w:t>
      </w:r>
      <w:r>
        <w:t xml:space="preserve"> soit, </w:t>
      </w:r>
      <w:r w:rsidRPr="00C878B5">
        <w:rPr>
          <w:i/>
          <w:iCs/>
        </w:rPr>
        <w:t>BotRebondissant.java</w:t>
      </w:r>
      <w:r>
        <w:t xml:space="preserve"> </w:t>
      </w:r>
      <w:r w:rsidRPr="00C878B5">
        <w:rPr>
          <w:i/>
          <w:iCs/>
        </w:rPr>
        <w:t>ItiRebondissant.java</w:t>
      </w:r>
      <w:r>
        <w:t xml:space="preserve">, dans notre exemple. La recherche est effectuée de la même manière que pour une seule classe. Si la variable d’environnement </w:t>
      </w:r>
      <w:r w:rsidRPr="000C6528">
        <w:rPr>
          <w:i/>
          <w:iCs/>
        </w:rPr>
        <w:t>classpath</w:t>
      </w:r>
      <w:r>
        <w:t xml:space="preserve"> contient le dossier courant</w:t>
      </w:r>
      <w:r>
        <w:rPr>
          <w:rStyle w:val="Appelnotedebasdep"/>
        </w:rPr>
        <w:footnoteReference w:id="27"/>
      </w:r>
      <w:r>
        <w:t>, le compilateur regarde dans C:\MesProgrammes.</w:t>
      </w:r>
    </w:p>
    <w:p w14:paraId="04512887" w14:textId="77777777" w:rsidR="00494C92" w:rsidRDefault="00494C92" w:rsidP="00494C92">
      <w:pPr>
        <w:pStyle w:val="Corpsdetexte"/>
      </w:pPr>
      <w:r>
        <w:t>Si ces fichiers source ne sont pas déjà compilés ou si le code compilé (.</w:t>
      </w:r>
      <w:r w:rsidRPr="00474F86">
        <w:rPr>
          <w:i/>
          <w:iCs/>
        </w:rPr>
        <w:t>class</w:t>
      </w:r>
      <w:r>
        <w:t xml:space="preserve">) n’est pas à jour, le compilateur compile les fichiers source automatiquement et les place dans le même dossier C:\MesProgrammes. Dans notre exemple, les fichiers </w:t>
      </w:r>
      <w:r w:rsidRPr="00F718D7">
        <w:rPr>
          <w:i/>
          <w:iCs/>
        </w:rPr>
        <w:t>BotRebondissant.java</w:t>
      </w:r>
      <w:r>
        <w:t xml:space="preserve"> et </w:t>
      </w:r>
      <w:r w:rsidRPr="00F718D7">
        <w:rPr>
          <w:i/>
          <w:iCs/>
        </w:rPr>
        <w:t>ItiRebondissant.java</w:t>
      </w:r>
      <w:r>
        <w:t xml:space="preserve"> seraient compilés.</w:t>
      </w:r>
    </w:p>
    <w:p w14:paraId="388C7E50" w14:textId="37F4DE41" w:rsidR="00494C92" w:rsidRDefault="00494C92" w:rsidP="00494C92">
      <w:pPr>
        <w:pStyle w:val="Corpsdetexte"/>
      </w:pPr>
      <w:r>
        <w:t xml:space="preserve">Ensuite, il est possible </w:t>
      </w:r>
      <w:r w:rsidR="00165126">
        <w:t>d’</w:t>
      </w:r>
      <w:r>
        <w:t>exécuter le fichier .</w:t>
      </w:r>
      <w:r w:rsidRPr="00280DCB">
        <w:rPr>
          <w:i/>
          <w:iCs/>
        </w:rPr>
        <w:t>class</w:t>
      </w:r>
      <w:r>
        <w:t xml:space="preserve"> de la classe qui contient le </w:t>
      </w:r>
      <w:r w:rsidRPr="00613BC8">
        <w:rPr>
          <w:i/>
          <w:iCs/>
        </w:rPr>
        <w:t>main</w:t>
      </w:r>
      <w:r>
        <w:t>() comme si ce n’était qu’une seule classe.</w:t>
      </w:r>
    </w:p>
    <w:p w14:paraId="00D6908B" w14:textId="6F02DAB7" w:rsidR="00494C92" w:rsidRDefault="004B7EE2" w:rsidP="00494C92">
      <w:pPr>
        <w:pStyle w:val="Corpsdetexte"/>
      </w:pPr>
      <w:r>
        <w:rPr>
          <w:noProof/>
          <w:lang w:val="en-US" w:eastAsia="en-US"/>
        </w:rPr>
        <w:drawing>
          <wp:inline distT="0" distB="0" distL="0" distR="0" wp14:anchorId="6C880E72" wp14:editId="0E7F0733">
            <wp:extent cx="5093478" cy="655409"/>
            <wp:effectExtent l="0" t="0" r="0" b="0"/>
            <wp:docPr id="90451966"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2"/>
                    <pic:cNvPicPr/>
                  </pic:nvPicPr>
                  <pic:blipFill>
                    <a:blip r:embed="rId367">
                      <a:extLst>
                        <a:ext uri="{28A0092B-C50C-407E-A947-70E740481C1C}">
                          <a14:useLocalDpi xmlns:a14="http://schemas.microsoft.com/office/drawing/2010/main" val="0"/>
                        </a:ext>
                      </a:extLst>
                    </a:blip>
                    <a:stretch>
                      <a:fillRect/>
                    </a:stretch>
                  </pic:blipFill>
                  <pic:spPr>
                    <a:xfrm>
                      <a:off x="0" y="0"/>
                      <a:ext cx="5093478" cy="655409"/>
                    </a:xfrm>
                    <a:prstGeom prst="rect">
                      <a:avLst/>
                    </a:prstGeom>
                  </pic:spPr>
                </pic:pic>
              </a:graphicData>
            </a:graphic>
          </wp:inline>
        </w:drawing>
      </w:r>
    </w:p>
    <w:p w14:paraId="4273D0EE" w14:textId="77777777" w:rsidR="00494C92" w:rsidRDefault="00494C92" w:rsidP="00494C92">
      <w:pPr>
        <w:pStyle w:val="Corpsdetexte"/>
      </w:pPr>
      <w:r>
        <w:t xml:space="preserve">Le même principe pour la recherche des classes est applicable à l’exécution. En exécutant </w:t>
      </w:r>
      <w:r w:rsidRPr="00C878B5">
        <w:rPr>
          <w:i/>
          <w:iCs/>
        </w:rPr>
        <w:t>ExempleJFrameAvecClassesPourBotEtIti.</w:t>
      </w:r>
      <w:r>
        <w:rPr>
          <w:i/>
          <w:iCs/>
        </w:rPr>
        <w:t>class</w:t>
      </w:r>
      <w:r>
        <w:t>, la JVM va automatiquement rechercher les fichiers .</w:t>
      </w:r>
      <w:r w:rsidRPr="000831BE">
        <w:rPr>
          <w:i/>
          <w:iCs/>
        </w:rPr>
        <w:t>class</w:t>
      </w:r>
      <w:r>
        <w:t xml:space="preserve"> des classes </w:t>
      </w:r>
      <w:r>
        <w:lastRenderedPageBreak/>
        <w:t xml:space="preserve">utilisées par </w:t>
      </w:r>
      <w:r w:rsidRPr="00C878B5">
        <w:rPr>
          <w:i/>
          <w:iCs/>
        </w:rPr>
        <w:t>ExempleJFrameAvecClassesPourBotEtIti</w:t>
      </w:r>
      <w:r>
        <w:rPr>
          <w:i/>
          <w:iCs/>
        </w:rPr>
        <w:t>.class</w:t>
      </w:r>
      <w:r>
        <w:t xml:space="preserve"> soit, </w:t>
      </w:r>
      <w:r w:rsidRPr="00C878B5">
        <w:rPr>
          <w:i/>
          <w:iCs/>
        </w:rPr>
        <w:t>BotRebondissant.</w:t>
      </w:r>
      <w:r>
        <w:rPr>
          <w:i/>
          <w:iCs/>
        </w:rPr>
        <w:t>class</w:t>
      </w:r>
      <w:r>
        <w:t xml:space="preserve"> </w:t>
      </w:r>
      <w:r w:rsidRPr="00C878B5">
        <w:rPr>
          <w:i/>
          <w:iCs/>
        </w:rPr>
        <w:t>ItiRebondissant.</w:t>
      </w:r>
      <w:r>
        <w:rPr>
          <w:i/>
          <w:iCs/>
        </w:rPr>
        <w:t>class</w:t>
      </w:r>
      <w:r>
        <w:t xml:space="preserve">, dans notre exemple. Si la variable </w:t>
      </w:r>
      <w:r w:rsidRPr="00722E5D">
        <w:rPr>
          <w:i/>
          <w:iCs/>
        </w:rPr>
        <w:t>classpath</w:t>
      </w:r>
      <w:r>
        <w:t xml:space="preserve"> contient le dossier courant, le compilateur regarde dans C:\MesProgrammes.</w:t>
      </w:r>
    </w:p>
    <w:p w14:paraId="70230949" w14:textId="77777777" w:rsidR="00494C92" w:rsidRPr="005572CD" w:rsidRDefault="00494C92" w:rsidP="00983A91">
      <w:pPr>
        <w:pStyle w:val="Corpsdetexte"/>
        <w:keepNext/>
        <w:keepLines/>
        <w:numPr>
          <w:ilvl w:val="0"/>
          <w:numId w:val="15"/>
        </w:numPr>
        <w:ind w:left="714" w:hanging="357"/>
        <w:rPr>
          <w:b/>
          <w:bCs/>
        </w:rPr>
      </w:pPr>
      <w:r w:rsidRPr="005572CD">
        <w:rPr>
          <w:b/>
          <w:bCs/>
        </w:rPr>
        <w:t>Cas général</w:t>
      </w:r>
      <w:r>
        <w:rPr>
          <w:b/>
          <w:bCs/>
        </w:rPr>
        <w:t xml:space="preserve"> incluant des packages</w:t>
      </w:r>
    </w:p>
    <w:p w14:paraId="0B281E1F" w14:textId="77777777" w:rsidR="00494C92" w:rsidRDefault="00494C92" w:rsidP="00983A91">
      <w:pPr>
        <w:pStyle w:val="Corpsdetexte"/>
        <w:keepLines/>
      </w:pPr>
      <w:r>
        <w:t xml:space="preserve">Les outils Java incorporent des moyens très flexibles pour la recherche des fichiers. Lorsque le compilateur recherche un fichier, et que le chemin complet n’est pas donné, la recherche se fait de manière relative à un ensemble de répertoires appelé </w:t>
      </w:r>
      <w:r w:rsidRPr="009B4211">
        <w:rPr>
          <w:i/>
          <w:iCs/>
        </w:rPr>
        <w:t>répertoires racines</w:t>
      </w:r>
      <w:r>
        <w:t>. Les répertoires racines sont recherchés dans l’ordre suivant :</w:t>
      </w:r>
    </w:p>
    <w:p w14:paraId="1D18549E" w14:textId="5BED8A6C" w:rsidR="00494C92" w:rsidRDefault="00494C92" w:rsidP="00494C92">
      <w:pPr>
        <w:pStyle w:val="Corpsdetexte"/>
        <w:numPr>
          <w:ilvl w:val="0"/>
          <w:numId w:val="14"/>
        </w:numPr>
      </w:pPr>
      <w:r w:rsidRPr="00CE4CC7">
        <w:rPr>
          <w:i/>
          <w:iCs/>
        </w:rPr>
        <w:t>Bootclasspath</w:t>
      </w:r>
      <w:r>
        <w:t xml:space="preserve"> et </w:t>
      </w:r>
      <w:r w:rsidRPr="00CE4CC7">
        <w:rPr>
          <w:i/>
          <w:iCs/>
        </w:rPr>
        <w:t>extension directories</w:t>
      </w:r>
      <w:r>
        <w:t xml:space="preserve">. Ces répertoires sont fixés lors de l’installation de JSE. Ils peuvent être modifiés par des options lors de l’appel du compilateur. </w:t>
      </w:r>
      <w:r w:rsidRPr="00F24469">
        <w:t>Consultez la documenta</w:t>
      </w:r>
      <w:r>
        <w:t xml:space="preserve">tion de JSE pour le </w:t>
      </w:r>
      <w:r w:rsidR="008D6D0A">
        <w:t>détail</w:t>
      </w:r>
      <w:r>
        <w:t xml:space="preserve"> des options du compilateur.</w:t>
      </w:r>
    </w:p>
    <w:p w14:paraId="49730492" w14:textId="4A9C784D" w:rsidR="00494C92" w:rsidRDefault="00494C92" w:rsidP="00494C92">
      <w:pPr>
        <w:pStyle w:val="Corpsdetexte"/>
      </w:pPr>
      <w:r>
        <w:t xml:space="preserve"> On retrouve dans ces répertoires les packages </w:t>
      </w:r>
      <w:r w:rsidR="008D6D0A">
        <w:t>prédéfinies</w:t>
      </w:r>
      <w:r>
        <w:t xml:space="preserve"> de Java (java, javax, …). Normalement, ces répertoires ne sont pas utilisés pour les classes du programme d’application en développement.</w:t>
      </w:r>
    </w:p>
    <w:p w14:paraId="5C832057" w14:textId="77777777" w:rsidR="00494C92" w:rsidRDefault="00494C92" w:rsidP="00494C92">
      <w:pPr>
        <w:pStyle w:val="Corpsdetexte"/>
        <w:numPr>
          <w:ilvl w:val="0"/>
          <w:numId w:val="14"/>
        </w:numPr>
      </w:pPr>
      <w:r>
        <w:t xml:space="preserve">Le </w:t>
      </w:r>
      <w:r w:rsidRPr="00DC33A4">
        <w:rPr>
          <w:i/>
          <w:iCs/>
        </w:rPr>
        <w:t>classpath</w:t>
      </w:r>
      <w:r>
        <w:t xml:space="preserve"> de l’utilisateur (</w:t>
      </w:r>
      <w:r w:rsidRPr="0095486A">
        <w:rPr>
          <w:i/>
          <w:iCs/>
        </w:rPr>
        <w:t>user classpath</w:t>
      </w:r>
      <w:r>
        <w:t xml:space="preserve">). C’est ici que le programmeur place les fichiers de ses classes. Ce </w:t>
      </w:r>
      <w:r w:rsidRPr="007A4B39">
        <w:rPr>
          <w:i/>
          <w:iCs/>
        </w:rPr>
        <w:t>classpath</w:t>
      </w:r>
      <w:r>
        <w:t xml:space="preserve"> peut être fixé de trois manières.</w:t>
      </w:r>
    </w:p>
    <w:p w14:paraId="2D7C9880" w14:textId="77777777" w:rsidR="00494C92" w:rsidRDefault="00494C92" w:rsidP="00494C92">
      <w:pPr>
        <w:pStyle w:val="Corpsdetexte"/>
        <w:numPr>
          <w:ilvl w:val="1"/>
          <w:numId w:val="14"/>
        </w:numPr>
      </w:pPr>
      <w:r>
        <w:t>Par l’option -</w:t>
      </w:r>
      <w:r w:rsidRPr="00A76C4C">
        <w:rPr>
          <w:i/>
          <w:iCs/>
        </w:rPr>
        <w:t>classpath</w:t>
      </w:r>
      <w:r>
        <w:t xml:space="preserve"> du compilateur</w:t>
      </w:r>
    </w:p>
    <w:p w14:paraId="1FF339BF" w14:textId="77777777" w:rsidR="00494C92" w:rsidRDefault="00494C92" w:rsidP="00494C92">
      <w:pPr>
        <w:pStyle w:val="Corpsdetexte"/>
        <w:numPr>
          <w:ilvl w:val="1"/>
          <w:numId w:val="14"/>
        </w:numPr>
      </w:pPr>
      <w:r>
        <w:t xml:space="preserve">Sinon, par la variable d’environnement </w:t>
      </w:r>
      <w:r w:rsidRPr="00D73972">
        <w:rPr>
          <w:i/>
          <w:iCs/>
        </w:rPr>
        <w:t>classpath</w:t>
      </w:r>
    </w:p>
    <w:p w14:paraId="50FB26A8" w14:textId="77777777" w:rsidR="00494C92" w:rsidRDefault="00494C92" w:rsidP="00494C92">
      <w:pPr>
        <w:pStyle w:val="Corpsdetexte"/>
        <w:numPr>
          <w:ilvl w:val="1"/>
          <w:numId w:val="14"/>
        </w:numPr>
      </w:pPr>
      <w:r>
        <w:t>Sinon, c’est le répertoire courant</w:t>
      </w:r>
    </w:p>
    <w:p w14:paraId="4E06E5CE" w14:textId="77777777" w:rsidR="00494C92" w:rsidRDefault="00494C92" w:rsidP="00494C92">
      <w:pPr>
        <w:pStyle w:val="Corpsdetexte"/>
      </w:pPr>
      <w:r>
        <w:t xml:space="preserve">Si une classe est dans un package, la recherche est plus compliquée. Supposons que le compilateur recherche une classe en utilisant le répertoire racine </w:t>
      </w:r>
      <w:r w:rsidRPr="00225BEC">
        <w:rPr>
          <w:i/>
          <w:iCs/>
        </w:rPr>
        <w:t>C:\MesProgrammes</w:t>
      </w:r>
      <w:r>
        <w:t xml:space="preserve"> qui est en l’occurrence le répertoire courant. Si le fichier recherché, appelée </w:t>
      </w:r>
      <w:r w:rsidRPr="00A92BBE">
        <w:rPr>
          <w:i/>
          <w:iCs/>
        </w:rPr>
        <w:t>Classe</w:t>
      </w:r>
      <w:r>
        <w:rPr>
          <w:i/>
          <w:iCs/>
        </w:rPr>
        <w:t xml:space="preserve">1.java </w:t>
      </w:r>
      <w:r>
        <w:t xml:space="preserve"> est dans le package </w:t>
      </w:r>
      <w:r w:rsidRPr="00A92BBE">
        <w:rPr>
          <w:i/>
          <w:iCs/>
        </w:rPr>
        <w:t>p1.p2.p3</w:t>
      </w:r>
      <w:r>
        <w:t xml:space="preserve"> (c’est-à-dire que le nom complet de la classe est </w:t>
      </w:r>
      <w:r w:rsidRPr="00A92BBE">
        <w:rPr>
          <w:i/>
          <w:iCs/>
        </w:rPr>
        <w:t>p1.p2.p3.Classe</w:t>
      </w:r>
      <w:r>
        <w:rPr>
          <w:i/>
          <w:iCs/>
        </w:rPr>
        <w:t>1</w:t>
      </w:r>
      <w:r>
        <w:t xml:space="preserve">), le compilateur recherche </w:t>
      </w:r>
      <w:r w:rsidRPr="00B626DC">
        <w:rPr>
          <w:i/>
          <w:iCs/>
        </w:rPr>
        <w:t>Classe</w:t>
      </w:r>
      <w:r>
        <w:rPr>
          <w:i/>
          <w:iCs/>
        </w:rPr>
        <w:t>1.java</w:t>
      </w:r>
      <w:r>
        <w:t xml:space="preserve"> dans le répertoire suivant :</w:t>
      </w:r>
    </w:p>
    <w:p w14:paraId="79AAE374" w14:textId="77777777" w:rsidR="00494C92" w:rsidRDefault="00494C92" w:rsidP="00494C92">
      <w:pPr>
        <w:pStyle w:val="CodeJava"/>
      </w:pPr>
      <w:r>
        <w:t>C:\MesProgrammes\p1\p2\p3</w:t>
      </w:r>
    </w:p>
    <w:p w14:paraId="2BE4CE41" w14:textId="77777777" w:rsidR="00494C92" w:rsidRDefault="00494C92" w:rsidP="00494C92">
      <w:pPr>
        <w:pStyle w:val="Corpsdetexte"/>
      </w:pPr>
      <w:r>
        <w:t xml:space="preserve"> En d’autres mots, le répertoire racine est utilisé comme point de départ de la recherche et chacun des packages Java correspond effectivement à une suite de répertoires imbriqués sous le répertoire racine. Ainsi le chemin complet du fichier est formé par la concaténation d’un répertoire racine avec la séquence des répertoires correspondant à la séquence des noms de packages, suivi du nom du fichier lui-même. Ceci implique que le programmeur doit créer les répertoires dont le nom correspond au nom du package et y placer les fichiers appropriés. </w:t>
      </w:r>
    </w:p>
    <w:p w14:paraId="03C969DC" w14:textId="77777777" w:rsidR="00494C92" w:rsidRDefault="00494C92" w:rsidP="00494C92">
      <w:pPr>
        <w:pStyle w:val="Corpsdetexte"/>
      </w:pPr>
      <w:r>
        <w:t>Cet aspect de la programmation Java devient rapidement très fastidieux et sujet à erreur. C’est pourquoi, lorsque la complexité des programmes augmente et conduit à l’utilisation de packages pour organiser les classes, il est intéressant d’employer un environnement de développement intégré qui s’occupe automatiquement de la gestion des répertoires correspondant aux packages.</w:t>
      </w:r>
    </w:p>
    <w:p w14:paraId="60EED305" w14:textId="77777777" w:rsidR="00494C92" w:rsidRDefault="00494C92" w:rsidP="00494C92">
      <w:pPr>
        <w:pStyle w:val="Corpsdetexte"/>
      </w:pPr>
      <w:r>
        <w:t xml:space="preserve">Enfin, une autre option peut être employée. Plutôt que de rechercher dans le système de gestion de fichier, la recherche peut se faire directement à l’intérieur d’un fichier d’archive </w:t>
      </w:r>
      <w:r w:rsidRPr="00634074">
        <w:rPr>
          <w:i/>
          <w:iCs/>
        </w:rPr>
        <w:t>jar</w:t>
      </w:r>
      <w:r>
        <w:t xml:space="preserve"> ou </w:t>
      </w:r>
      <w:r w:rsidRPr="00D73F45">
        <w:rPr>
          <w:i/>
          <w:iCs/>
        </w:rPr>
        <w:t>zip</w:t>
      </w:r>
      <w:r>
        <w:t xml:space="preserve"> (extension .</w:t>
      </w:r>
      <w:r w:rsidRPr="00813695">
        <w:rPr>
          <w:i/>
          <w:iCs/>
        </w:rPr>
        <w:t>jar</w:t>
      </w:r>
      <w:r>
        <w:t xml:space="preserve"> ou .</w:t>
      </w:r>
      <w:r w:rsidRPr="00813695">
        <w:rPr>
          <w:i/>
          <w:iCs/>
        </w:rPr>
        <w:t>zip</w:t>
      </w:r>
      <w:r>
        <w:t>) qui contient la structure de répertoire des packages.</w:t>
      </w:r>
    </w:p>
    <w:p w14:paraId="45224633" w14:textId="77777777" w:rsidR="00494C92" w:rsidRDefault="00494C92" w:rsidP="00494C92">
      <w:pPr>
        <w:pStyle w:val="Corpsdetexte"/>
      </w:pPr>
      <w:r>
        <w:t xml:space="preserve">D’autre part, plutôt que de placer les fichiers compilés (.class) dans le même répertoire que les fichiers sources (.java), il est possible de spécifier un autre répertoire racine pour les fichiers compilés par l’option -d du compilateur. Ainsi, </w:t>
      </w:r>
      <w:r>
        <w:lastRenderedPageBreak/>
        <w:t>on obtient deux structures de répertoire identiques l’une pour les fichiers sources (.java), l’autre pour les fichiers compilés (.class). Le compilateur crée de nouveaux répertoires au besoin pour y placer le code compilé.</w:t>
      </w:r>
    </w:p>
    <w:p w14:paraId="4EEBF522" w14:textId="77777777" w:rsidR="00494C92" w:rsidRDefault="00494C92" w:rsidP="00494C92">
      <w:pPr>
        <w:pStyle w:val="Corpsdetexte"/>
      </w:pPr>
      <w:r>
        <w:t>Le même principe est applicable dans le cas de la recherche de fichiers .</w:t>
      </w:r>
      <w:r w:rsidRPr="00035D77">
        <w:rPr>
          <w:i/>
          <w:iCs/>
        </w:rPr>
        <w:t>class</w:t>
      </w:r>
      <w:r>
        <w:t xml:space="preserve"> lors de l’exécution avec </w:t>
      </w:r>
      <w:r w:rsidRPr="00C72127">
        <w:rPr>
          <w:i/>
        </w:rPr>
        <w:t>java</w:t>
      </w:r>
      <w:r>
        <w:t>.</w:t>
      </w:r>
    </w:p>
    <w:p w14:paraId="4D27F4B0" w14:textId="77777777" w:rsidR="00494C92" w:rsidRDefault="00494C92" w:rsidP="00494C92">
      <w:pPr>
        <w:pStyle w:val="Corpsdetexte"/>
      </w:pPr>
      <w:r w:rsidRPr="00FB611A">
        <w:rPr>
          <w:b/>
          <w:bCs/>
        </w:rPr>
        <w:t>Exemple</w:t>
      </w:r>
      <w:r>
        <w:t xml:space="preserve">. </w:t>
      </w:r>
      <w:hyperlink r:id="rId368" w:history="1">
        <w:r w:rsidRPr="005B2B59">
          <w:rPr>
            <w:rFonts w:ascii="Segoe UI" w:hAnsi="Segoe UI" w:cs="Segoe UI"/>
            <w:b/>
            <w:bCs/>
            <w:color w:val="0366D6"/>
            <w:lang w:val="fr-CA"/>
          </w:rPr>
          <w:t>JavaPasAPas</w:t>
        </w:r>
      </w:hyperlink>
      <w:r w:rsidRPr="005B2B59">
        <w:rPr>
          <w:rFonts w:ascii="Segoe UI" w:hAnsi="Segoe UI" w:cs="Segoe UI"/>
          <w:color w:val="586069"/>
          <w:lang w:val="fr-CA"/>
        </w:rPr>
        <w:t>/</w:t>
      </w:r>
      <w:r w:rsidRPr="005B2B59">
        <w:rPr>
          <w:rFonts w:ascii="Segoe UI" w:hAnsi="Segoe UI" w:cs="Segoe UI"/>
          <w:b/>
          <w:bCs/>
          <w:color w:val="24292E"/>
          <w:lang w:val="fr-CA"/>
        </w:rPr>
        <w:t>Bonhommes</w:t>
      </w:r>
      <w:r w:rsidRPr="005B2B59">
        <w:rPr>
          <w:rFonts w:ascii="Segoe UI" w:hAnsi="Segoe UI" w:cs="Segoe UI"/>
          <w:color w:val="586069"/>
          <w:lang w:val="fr-CA"/>
        </w:rPr>
        <w:t>/</w:t>
      </w:r>
    </w:p>
    <w:p w14:paraId="10E2EDE4" w14:textId="77777777" w:rsidR="00494C92" w:rsidRDefault="00494C92" w:rsidP="00494C92">
      <w:pPr>
        <w:pStyle w:val="Corpsdetexte"/>
      </w:pPr>
      <w:r>
        <w:t xml:space="preserve">Plaçons les deux classes </w:t>
      </w:r>
      <w:r w:rsidRPr="00F718D7">
        <w:rPr>
          <w:i/>
          <w:iCs/>
        </w:rPr>
        <w:t>BotRebondissant</w:t>
      </w:r>
      <w:r>
        <w:t xml:space="preserve"> et </w:t>
      </w:r>
      <w:r w:rsidRPr="00F718D7">
        <w:rPr>
          <w:i/>
          <w:iCs/>
        </w:rPr>
        <w:t>ItiRebondissant</w:t>
      </w:r>
      <w:r>
        <w:t xml:space="preserve"> dans le package </w:t>
      </w:r>
      <w:r w:rsidRPr="00245684">
        <w:rPr>
          <w:i/>
          <w:iCs/>
        </w:rPr>
        <w:t>Bonhommes</w:t>
      </w:r>
      <w:r>
        <w:t xml:space="preserve">. À cet effet, il faut d’une part ajouter un énoncé </w:t>
      </w:r>
      <w:r w:rsidRPr="00A9074B">
        <w:rPr>
          <w:i/>
        </w:rPr>
        <w:t>package</w:t>
      </w:r>
      <w:r>
        <w:t xml:space="preserve"> dans chacun des fichiers </w:t>
      </w:r>
      <w:r w:rsidRPr="00F718D7">
        <w:rPr>
          <w:i/>
          <w:iCs/>
        </w:rPr>
        <w:t>BotRebondissant.java</w:t>
      </w:r>
      <w:r>
        <w:t xml:space="preserve"> et </w:t>
      </w:r>
      <w:r w:rsidRPr="00F718D7">
        <w:rPr>
          <w:i/>
          <w:iCs/>
        </w:rPr>
        <w:t>ItiRebondissant.java</w:t>
      </w:r>
      <w:r>
        <w:t>. Cet énoncé est placé su début du code Java :</w:t>
      </w:r>
    </w:p>
    <w:p w14:paraId="6CCCF128" w14:textId="77777777" w:rsidR="00494C92" w:rsidRPr="00BC175C" w:rsidRDefault="00494C92" w:rsidP="00494C92">
      <w:pPr>
        <w:rPr>
          <w:rFonts w:ascii="Courier New" w:hAnsi="Courier New" w:cs="Courier New"/>
        </w:rPr>
      </w:pPr>
      <w:r w:rsidRPr="00BC175C">
        <w:rPr>
          <w:rFonts w:ascii="Courier New" w:hAnsi="Courier New" w:cs="Courier New"/>
          <w:highlight w:val="yellow"/>
        </w:rPr>
        <w:t>package Bonhommes</w:t>
      </w:r>
      <w:r w:rsidRPr="00BC175C">
        <w:rPr>
          <w:rFonts w:ascii="Courier New" w:hAnsi="Courier New" w:cs="Courier New"/>
        </w:rPr>
        <w:t>;</w:t>
      </w:r>
    </w:p>
    <w:p w14:paraId="0D4C879E" w14:textId="77777777" w:rsidR="00494C92" w:rsidRPr="00BC175C" w:rsidRDefault="00494C92" w:rsidP="00494C92">
      <w:pPr>
        <w:rPr>
          <w:rFonts w:ascii="Courier New" w:hAnsi="Courier New" w:cs="Courier New"/>
        </w:rPr>
      </w:pPr>
      <w:r w:rsidRPr="00BC175C">
        <w:rPr>
          <w:rFonts w:ascii="Courier New" w:hAnsi="Courier New" w:cs="Courier New"/>
        </w:rPr>
        <w:t>import java.awt.*;</w:t>
      </w:r>
    </w:p>
    <w:p w14:paraId="4BFB6415" w14:textId="77777777" w:rsidR="00494C92" w:rsidRPr="00BC175C" w:rsidRDefault="00494C92" w:rsidP="00494C92">
      <w:pPr>
        <w:rPr>
          <w:rFonts w:ascii="Courier New" w:hAnsi="Courier New" w:cs="Courier New"/>
        </w:rPr>
      </w:pPr>
      <w:r w:rsidRPr="00BC175C">
        <w:rPr>
          <w:rFonts w:ascii="Courier New" w:hAnsi="Courier New" w:cs="Courier New"/>
        </w:rPr>
        <w:t>public class BotRebondissant {</w:t>
      </w:r>
    </w:p>
    <w:p w14:paraId="063B4F80" w14:textId="77777777" w:rsidR="00494C92" w:rsidRPr="00BC175C" w:rsidRDefault="00494C92" w:rsidP="00494C92">
      <w:pPr>
        <w:rPr>
          <w:rFonts w:ascii="Courier New" w:hAnsi="Courier New" w:cs="Courier New"/>
        </w:rPr>
      </w:pPr>
    </w:p>
    <w:p w14:paraId="2C659B1F" w14:textId="77777777" w:rsidR="00494C92" w:rsidRPr="00BC175C" w:rsidRDefault="00494C92" w:rsidP="00494C92">
      <w:pPr>
        <w:rPr>
          <w:rFonts w:ascii="Courier New" w:hAnsi="Courier New" w:cs="Courier New"/>
        </w:rPr>
      </w:pPr>
      <w:r w:rsidRPr="00BC175C">
        <w:rPr>
          <w:rFonts w:ascii="Courier New" w:hAnsi="Courier New" w:cs="Courier New"/>
        </w:rPr>
        <w:t>…</w:t>
      </w:r>
    </w:p>
    <w:p w14:paraId="50FCC1E3" w14:textId="77777777" w:rsidR="00494C92" w:rsidRPr="00BC175C" w:rsidRDefault="00494C92" w:rsidP="00494C92">
      <w:pPr>
        <w:rPr>
          <w:rFonts w:ascii="Courier New" w:hAnsi="Courier New" w:cs="Courier New"/>
        </w:rPr>
      </w:pPr>
      <w:r w:rsidRPr="00BC175C">
        <w:rPr>
          <w:rFonts w:ascii="Courier New" w:hAnsi="Courier New" w:cs="Courier New"/>
        </w:rPr>
        <w:t>}</w:t>
      </w:r>
    </w:p>
    <w:p w14:paraId="0BA70233" w14:textId="77777777" w:rsidR="00494C92" w:rsidRDefault="00494C92" w:rsidP="00494C92">
      <w:pPr>
        <w:pStyle w:val="Corpsdetexte"/>
      </w:pPr>
    </w:p>
    <w:p w14:paraId="210C251D" w14:textId="77777777" w:rsidR="00494C92" w:rsidRPr="00B71602" w:rsidRDefault="00494C92" w:rsidP="00494C92">
      <w:pPr>
        <w:rPr>
          <w:rFonts w:ascii="Courier New" w:hAnsi="Courier New" w:cs="Courier New"/>
        </w:rPr>
      </w:pPr>
      <w:r w:rsidRPr="00B71602">
        <w:rPr>
          <w:rFonts w:ascii="Courier New" w:hAnsi="Courier New" w:cs="Courier New"/>
          <w:highlight w:val="yellow"/>
        </w:rPr>
        <w:t>package Bonhommes</w:t>
      </w:r>
      <w:r w:rsidRPr="00B71602">
        <w:rPr>
          <w:rFonts w:ascii="Courier New" w:hAnsi="Courier New" w:cs="Courier New"/>
        </w:rPr>
        <w:t>;</w:t>
      </w:r>
    </w:p>
    <w:p w14:paraId="69F8810E" w14:textId="77777777" w:rsidR="00494C92" w:rsidRPr="00B71602" w:rsidRDefault="00494C92" w:rsidP="00494C92">
      <w:pPr>
        <w:rPr>
          <w:rFonts w:ascii="Courier New" w:hAnsi="Courier New" w:cs="Courier New"/>
        </w:rPr>
      </w:pPr>
      <w:r w:rsidRPr="00B71602">
        <w:rPr>
          <w:rFonts w:ascii="Courier New" w:hAnsi="Courier New" w:cs="Courier New"/>
        </w:rPr>
        <w:t>import java.awt.*;</w:t>
      </w:r>
    </w:p>
    <w:p w14:paraId="7D7BE6C6" w14:textId="77777777" w:rsidR="00494C92" w:rsidRPr="00B71602" w:rsidRDefault="00494C92" w:rsidP="00494C92">
      <w:pPr>
        <w:rPr>
          <w:rFonts w:ascii="Courier New" w:hAnsi="Courier New" w:cs="Courier New"/>
        </w:rPr>
      </w:pPr>
      <w:r w:rsidRPr="00B71602">
        <w:rPr>
          <w:rFonts w:ascii="Courier New" w:hAnsi="Courier New" w:cs="Courier New"/>
        </w:rPr>
        <w:t>public class ItiRebondissant {</w:t>
      </w:r>
    </w:p>
    <w:p w14:paraId="15514154" w14:textId="77777777" w:rsidR="00494C92" w:rsidRPr="00B71602" w:rsidRDefault="00494C92" w:rsidP="00494C92">
      <w:pPr>
        <w:rPr>
          <w:rFonts w:ascii="Courier New" w:hAnsi="Courier New" w:cs="Courier New"/>
        </w:rPr>
      </w:pPr>
    </w:p>
    <w:p w14:paraId="6943EFAE"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E4EE0F1" w14:textId="77777777" w:rsidR="00494C92" w:rsidRPr="00B71602" w:rsidRDefault="00494C92" w:rsidP="00494C92">
      <w:pPr>
        <w:rPr>
          <w:rFonts w:ascii="Courier New" w:hAnsi="Courier New" w:cs="Courier New"/>
        </w:rPr>
      </w:pPr>
      <w:r w:rsidRPr="00B71602">
        <w:rPr>
          <w:rFonts w:ascii="Courier New" w:hAnsi="Courier New" w:cs="Courier New"/>
        </w:rPr>
        <w:t>}</w:t>
      </w:r>
    </w:p>
    <w:p w14:paraId="63186B9E" w14:textId="77777777" w:rsidR="00494C92" w:rsidRDefault="00494C92" w:rsidP="00494C92">
      <w:pPr>
        <w:pStyle w:val="Corpsdetexte"/>
      </w:pPr>
    </w:p>
    <w:p w14:paraId="3AE58628" w14:textId="77777777" w:rsidR="00494C92" w:rsidRDefault="00494C92" w:rsidP="00494C92">
      <w:pPr>
        <w:pStyle w:val="Corpsdetexte"/>
      </w:pPr>
      <w:r>
        <w:t xml:space="preserve">Dans la classe </w:t>
      </w:r>
      <w:r w:rsidRPr="00C878B5">
        <w:rPr>
          <w:i/>
          <w:iCs/>
        </w:rPr>
        <w:t>ExempleJFrameAvecClassesPourBotEtIti</w:t>
      </w:r>
      <w:r>
        <w:t xml:space="preserve">, on peut ajouter un énoncé </w:t>
      </w:r>
      <w:r w:rsidRPr="00A9074B">
        <w:rPr>
          <w:i/>
        </w:rPr>
        <w:t>import</w:t>
      </w:r>
      <w:r>
        <w:t xml:space="preserve"> :</w:t>
      </w:r>
    </w:p>
    <w:p w14:paraId="12588CBE" w14:textId="77777777" w:rsidR="00494C92" w:rsidRPr="0099728B" w:rsidRDefault="00494C92" w:rsidP="00494C92">
      <w:pPr>
        <w:rPr>
          <w:rFonts w:ascii="Courier New" w:hAnsi="Courier New" w:cs="Courier New"/>
        </w:rPr>
      </w:pPr>
      <w:r w:rsidRPr="0099728B">
        <w:rPr>
          <w:rFonts w:ascii="Courier New" w:hAnsi="Courier New" w:cs="Courier New"/>
        </w:rPr>
        <w:t>// Plusieurs Bot et Iti qui bougent</w:t>
      </w:r>
    </w:p>
    <w:p w14:paraId="6A1C1130" w14:textId="77777777" w:rsidR="00494C92" w:rsidRPr="0099728B" w:rsidRDefault="00494C92" w:rsidP="00494C92">
      <w:pPr>
        <w:rPr>
          <w:rFonts w:ascii="Courier New" w:hAnsi="Courier New" w:cs="Courier New"/>
        </w:rPr>
      </w:pPr>
      <w:r w:rsidRPr="0099728B">
        <w:rPr>
          <w:rFonts w:ascii="Courier New" w:hAnsi="Courier New" w:cs="Courier New"/>
        </w:rPr>
        <w:t>// Utilise les classes BotRebondissant et ItiRebondissant du package Bonhommes</w:t>
      </w:r>
    </w:p>
    <w:p w14:paraId="51CC592B" w14:textId="77777777" w:rsidR="00494C92" w:rsidRPr="0099728B" w:rsidRDefault="00494C92" w:rsidP="00494C92">
      <w:pPr>
        <w:rPr>
          <w:rFonts w:ascii="Courier New" w:hAnsi="Courier New" w:cs="Courier New"/>
        </w:rPr>
      </w:pPr>
      <w:r w:rsidRPr="0099728B">
        <w:rPr>
          <w:rFonts w:ascii="Courier New" w:hAnsi="Courier New" w:cs="Courier New"/>
          <w:highlight w:val="yellow"/>
        </w:rPr>
        <w:t>import Bonhommes.*</w:t>
      </w:r>
      <w:r w:rsidRPr="0099728B">
        <w:rPr>
          <w:rFonts w:ascii="Courier New" w:hAnsi="Courier New" w:cs="Courier New"/>
        </w:rPr>
        <w:t>;</w:t>
      </w:r>
    </w:p>
    <w:p w14:paraId="2785B4B1" w14:textId="77777777" w:rsidR="00494C92" w:rsidRPr="0099728B" w:rsidRDefault="00494C92" w:rsidP="00494C92">
      <w:pPr>
        <w:rPr>
          <w:rFonts w:ascii="Courier New" w:hAnsi="Courier New" w:cs="Courier New"/>
        </w:rPr>
      </w:pPr>
      <w:r w:rsidRPr="0099728B">
        <w:rPr>
          <w:rFonts w:ascii="Courier New" w:hAnsi="Courier New" w:cs="Courier New"/>
        </w:rPr>
        <w:t>import java.awt.*;</w:t>
      </w:r>
    </w:p>
    <w:p w14:paraId="4F71BD9F" w14:textId="77777777" w:rsidR="00494C92" w:rsidRPr="0099728B" w:rsidRDefault="00494C92" w:rsidP="00494C92">
      <w:pPr>
        <w:rPr>
          <w:rFonts w:ascii="Courier New" w:hAnsi="Courier New" w:cs="Courier New"/>
        </w:rPr>
      </w:pPr>
      <w:r w:rsidRPr="0099728B">
        <w:rPr>
          <w:rFonts w:ascii="Courier New" w:hAnsi="Courier New" w:cs="Courier New"/>
        </w:rPr>
        <w:t>import javax.swing.*;</w:t>
      </w:r>
    </w:p>
    <w:p w14:paraId="59845600" w14:textId="77777777" w:rsidR="00494C92" w:rsidRPr="0099728B" w:rsidRDefault="00494C92" w:rsidP="00494C92">
      <w:pPr>
        <w:rPr>
          <w:rFonts w:ascii="Courier New" w:hAnsi="Courier New" w:cs="Courier New"/>
        </w:rPr>
      </w:pPr>
      <w:r w:rsidRPr="0099728B">
        <w:rPr>
          <w:rFonts w:ascii="Courier New" w:hAnsi="Courier New" w:cs="Courier New"/>
        </w:rPr>
        <w:t>import java.awt.event.*;</w:t>
      </w:r>
    </w:p>
    <w:p w14:paraId="44E424A7" w14:textId="77777777" w:rsidR="00494C92" w:rsidRPr="0099728B" w:rsidRDefault="00494C92" w:rsidP="00494C92">
      <w:pPr>
        <w:rPr>
          <w:rFonts w:ascii="Courier New" w:hAnsi="Courier New" w:cs="Courier New"/>
        </w:rPr>
      </w:pPr>
    </w:p>
    <w:p w14:paraId="7F5EEEA9" w14:textId="77777777" w:rsidR="00494C92" w:rsidRPr="0099728B" w:rsidRDefault="00494C92" w:rsidP="00494C92">
      <w:pPr>
        <w:rPr>
          <w:rFonts w:ascii="Courier New" w:hAnsi="Courier New" w:cs="Courier New"/>
        </w:rPr>
      </w:pPr>
      <w:r w:rsidRPr="0099728B">
        <w:rPr>
          <w:rFonts w:ascii="Courier New" w:hAnsi="Courier New" w:cs="Courier New"/>
        </w:rPr>
        <w:t>public class ExempleJFrameAvecClassesPourBotEtIti extends JFrame {</w:t>
      </w:r>
    </w:p>
    <w:p w14:paraId="77F6BAFC" w14:textId="77777777" w:rsidR="00494C92" w:rsidRPr="0099728B" w:rsidRDefault="00494C92" w:rsidP="00494C92">
      <w:pPr>
        <w:rPr>
          <w:rFonts w:ascii="Courier New" w:hAnsi="Courier New" w:cs="Courier New"/>
        </w:rPr>
      </w:pPr>
      <w:r w:rsidRPr="0099728B">
        <w:rPr>
          <w:rFonts w:ascii="Courier New" w:hAnsi="Courier New" w:cs="Courier New"/>
        </w:rPr>
        <w:t>…</w:t>
      </w:r>
    </w:p>
    <w:p w14:paraId="4F703D79" w14:textId="77777777" w:rsidR="00494C92" w:rsidRPr="0099728B" w:rsidRDefault="00494C92" w:rsidP="00494C92">
      <w:pPr>
        <w:rPr>
          <w:rFonts w:ascii="Courier New" w:hAnsi="Courier New" w:cs="Courier New"/>
        </w:rPr>
      </w:pPr>
      <w:r w:rsidRPr="0099728B">
        <w:rPr>
          <w:rFonts w:ascii="Courier New" w:hAnsi="Courier New" w:cs="Courier New"/>
        </w:rPr>
        <w:t>}</w:t>
      </w:r>
    </w:p>
    <w:p w14:paraId="1FF32267" w14:textId="77777777" w:rsidR="00494C92" w:rsidRPr="00976D80" w:rsidRDefault="00494C92" w:rsidP="00494C92">
      <w:pPr>
        <w:pStyle w:val="Corpsdetexte"/>
      </w:pPr>
    </w:p>
    <w:p w14:paraId="4D7B7BEB" w14:textId="77777777" w:rsidR="00494C92" w:rsidRDefault="00494C92" w:rsidP="00494C92">
      <w:pPr>
        <w:pStyle w:val="Corpsdetexte"/>
      </w:pPr>
      <w:r>
        <w:t xml:space="preserve">Il faut placer les deux fichiers </w:t>
      </w:r>
      <w:r w:rsidRPr="00F718D7">
        <w:rPr>
          <w:i/>
          <w:iCs/>
        </w:rPr>
        <w:t>BotRebondissant.java</w:t>
      </w:r>
      <w:r>
        <w:t xml:space="preserve"> et </w:t>
      </w:r>
      <w:r w:rsidRPr="00F718D7">
        <w:rPr>
          <w:i/>
          <w:iCs/>
        </w:rPr>
        <w:t>ItiRebondissant.java</w:t>
      </w:r>
      <w:r>
        <w:t xml:space="preserve"> dans un répertoire appelé aussi </w:t>
      </w:r>
      <w:r w:rsidRPr="003942C6">
        <w:rPr>
          <w:i/>
          <w:iCs/>
        </w:rPr>
        <w:t>Bonhommes</w:t>
      </w:r>
      <w:r>
        <w:t>.</w:t>
      </w:r>
    </w:p>
    <w:p w14:paraId="154DD08C" w14:textId="158B9438" w:rsidR="00494C92" w:rsidRDefault="004B7EE2" w:rsidP="00494C92">
      <w:pPr>
        <w:pStyle w:val="Corpsdetexte"/>
      </w:pPr>
      <w:r>
        <w:rPr>
          <w:noProof/>
          <w:lang w:val="en-US" w:eastAsia="en-US"/>
        </w:rPr>
        <w:drawing>
          <wp:inline distT="0" distB="0" distL="0" distR="0" wp14:anchorId="3A9F0A46" wp14:editId="32CD91FA">
            <wp:extent cx="5092700" cy="1333500"/>
            <wp:effectExtent l="0" t="0" r="0" b="0"/>
            <wp:docPr id="1200980224"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
                    <pic:cNvPicPr/>
                  </pic:nvPicPr>
                  <pic:blipFill rotWithShape="1">
                    <a:blip r:embed="rId369">
                      <a:extLst>
                        <a:ext uri="{28A0092B-C50C-407E-A947-70E740481C1C}">
                          <a14:useLocalDpi xmlns:a14="http://schemas.microsoft.com/office/drawing/2010/main" val="0"/>
                        </a:ext>
                      </a:extLst>
                    </a:blip>
                    <a:srcRect l="1445" t="15850" r="1932" b="8501"/>
                    <a:stretch/>
                  </pic:blipFill>
                  <pic:spPr bwMode="auto">
                    <a:xfrm>
                      <a:off x="0" y="0"/>
                      <a:ext cx="5094214" cy="1333897"/>
                    </a:xfrm>
                    <a:prstGeom prst="rect">
                      <a:avLst/>
                    </a:prstGeom>
                    <a:ln>
                      <a:noFill/>
                    </a:ln>
                    <a:extLst>
                      <a:ext uri="{53640926-AAD7-44D8-BBD7-CCE9431645EC}">
                        <a14:shadowObscured xmlns:a14="http://schemas.microsoft.com/office/drawing/2010/main"/>
                      </a:ext>
                    </a:extLst>
                  </pic:spPr>
                </pic:pic>
              </a:graphicData>
            </a:graphic>
          </wp:inline>
        </w:drawing>
      </w:r>
    </w:p>
    <w:p w14:paraId="65464D18" w14:textId="77777777" w:rsidR="00494C92" w:rsidRDefault="00494C92" w:rsidP="00494C92">
      <w:pPr>
        <w:pStyle w:val="Corpsdetexte"/>
      </w:pPr>
      <w:r>
        <w:t xml:space="preserve"> Si le répertoire racine est </w:t>
      </w:r>
      <w:r w:rsidRPr="00225BEC">
        <w:rPr>
          <w:i/>
          <w:iCs/>
        </w:rPr>
        <w:t>C:\MesProgrammes</w:t>
      </w:r>
      <w:r>
        <w:t xml:space="preserve">, il faut placer le répertoire </w:t>
      </w:r>
      <w:r w:rsidRPr="003942C6">
        <w:rPr>
          <w:i/>
          <w:iCs/>
        </w:rPr>
        <w:t>Bonhommes</w:t>
      </w:r>
      <w:r>
        <w:t xml:space="preserve"> sous le répertoire </w:t>
      </w:r>
      <w:r w:rsidRPr="00225BEC">
        <w:rPr>
          <w:i/>
          <w:iCs/>
        </w:rPr>
        <w:t>C:\MesProgrammes</w:t>
      </w:r>
      <w:r>
        <w:rPr>
          <w:i/>
          <w:iCs/>
        </w:rPr>
        <w:t xml:space="preserve"> </w:t>
      </w:r>
      <w:r>
        <w:t>:</w:t>
      </w:r>
    </w:p>
    <w:p w14:paraId="55088170" w14:textId="0B718BA3" w:rsidR="00494C92" w:rsidRDefault="004B7EE2" w:rsidP="00494C92">
      <w:pPr>
        <w:pStyle w:val="Corpsdetexte"/>
      </w:pPr>
      <w:r>
        <w:rPr>
          <w:noProof/>
          <w:lang w:val="en-US" w:eastAsia="en-US"/>
        </w:rPr>
        <w:lastRenderedPageBreak/>
        <w:drawing>
          <wp:inline distT="0" distB="0" distL="0" distR="0" wp14:anchorId="025A032A" wp14:editId="0970D60D">
            <wp:extent cx="5372100" cy="1206500"/>
            <wp:effectExtent l="0" t="0" r="0" b="0"/>
            <wp:docPr id="103441735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
                    <pic:cNvPicPr/>
                  </pic:nvPicPr>
                  <pic:blipFill rotWithShape="1">
                    <a:blip r:embed="rId370">
                      <a:extLst>
                        <a:ext uri="{28A0092B-C50C-407E-A947-70E740481C1C}">
                          <a14:useLocalDpi xmlns:a14="http://schemas.microsoft.com/office/drawing/2010/main" val="0"/>
                        </a:ext>
                      </a:extLst>
                    </a:blip>
                    <a:srcRect l="1152" t="15455" r="1353" b="7242"/>
                    <a:stretch/>
                  </pic:blipFill>
                  <pic:spPr bwMode="auto">
                    <a:xfrm>
                      <a:off x="0" y="0"/>
                      <a:ext cx="5374747" cy="1207094"/>
                    </a:xfrm>
                    <a:prstGeom prst="rect">
                      <a:avLst/>
                    </a:prstGeom>
                    <a:ln>
                      <a:noFill/>
                    </a:ln>
                    <a:extLst>
                      <a:ext uri="{53640926-AAD7-44D8-BBD7-CCE9431645EC}">
                        <a14:shadowObscured xmlns:a14="http://schemas.microsoft.com/office/drawing/2010/main"/>
                      </a:ext>
                    </a:extLst>
                  </pic:spPr>
                </pic:pic>
              </a:graphicData>
            </a:graphic>
          </wp:inline>
        </w:drawing>
      </w:r>
    </w:p>
    <w:p w14:paraId="425A78DC" w14:textId="77777777" w:rsidR="00494C92" w:rsidRPr="00D2500D" w:rsidRDefault="00494C92" w:rsidP="00494C92">
      <w:pPr>
        <w:pStyle w:val="Corpsdetexte"/>
      </w:pPr>
      <w:r>
        <w:t xml:space="preserve">La figure suivante montre un scénario de compilation. On peut voir que le compilateur a produit le fichier </w:t>
      </w:r>
      <w:r w:rsidRPr="00C878B5">
        <w:rPr>
          <w:i/>
          <w:iCs/>
        </w:rPr>
        <w:t>ExempleJFrameAvecClassesPourBotEtIti</w:t>
      </w:r>
      <w:r>
        <w:t>.</w:t>
      </w:r>
      <w:r>
        <w:rPr>
          <w:i/>
          <w:iCs/>
        </w:rPr>
        <w:t>class</w:t>
      </w:r>
      <w:r>
        <w:t xml:space="preserve"> dans le répertoire </w:t>
      </w:r>
      <w:r w:rsidRPr="00225BEC">
        <w:rPr>
          <w:i/>
          <w:iCs/>
        </w:rPr>
        <w:t>C:\MesProgramme</w:t>
      </w:r>
      <w:r>
        <w:rPr>
          <w:i/>
          <w:iCs/>
        </w:rPr>
        <w:t>s</w:t>
      </w:r>
      <w:r>
        <w:t xml:space="preserve"> comme dans le cas simple. Maintenant, les fichiers compilés </w:t>
      </w:r>
      <w:r w:rsidRPr="00F718D7">
        <w:rPr>
          <w:i/>
          <w:iCs/>
        </w:rPr>
        <w:t>BotRebondissant.</w:t>
      </w:r>
      <w:r>
        <w:rPr>
          <w:i/>
          <w:iCs/>
        </w:rPr>
        <w:t>class</w:t>
      </w:r>
      <w:r>
        <w:t xml:space="preserve"> et </w:t>
      </w:r>
      <w:r w:rsidRPr="00F718D7">
        <w:rPr>
          <w:i/>
          <w:iCs/>
        </w:rPr>
        <w:t>ItiRebondissant.</w:t>
      </w:r>
      <w:r>
        <w:rPr>
          <w:i/>
          <w:iCs/>
        </w:rPr>
        <w:t>class</w:t>
      </w:r>
      <w:r>
        <w:t xml:space="preserve"> ont été placés dans </w:t>
      </w:r>
      <w:r w:rsidRPr="00225BEC">
        <w:rPr>
          <w:i/>
          <w:iCs/>
        </w:rPr>
        <w:t>C:\MesProgramme</w:t>
      </w:r>
      <w:r>
        <w:rPr>
          <w:i/>
          <w:iCs/>
        </w:rPr>
        <w:t>s\Bonhommes</w:t>
      </w:r>
      <w:r>
        <w:t xml:space="preserve">. </w:t>
      </w:r>
    </w:p>
    <w:p w14:paraId="23DB5B3A" w14:textId="5000D1CF" w:rsidR="00494C92" w:rsidRDefault="004B7EE2" w:rsidP="00494C92">
      <w:pPr>
        <w:pStyle w:val="Corpsdetexte"/>
      </w:pPr>
      <w:r>
        <w:rPr>
          <w:noProof/>
          <w:lang w:val="en-US" w:eastAsia="en-US"/>
        </w:rPr>
        <w:drawing>
          <wp:inline distT="0" distB="0" distL="0" distR="0" wp14:anchorId="52380CAB" wp14:editId="5DC5A663">
            <wp:extent cx="5728400" cy="5565683"/>
            <wp:effectExtent l="0" t="0" r="5715" b="0"/>
            <wp:docPr id="85571152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
                    <pic:cNvPicPr/>
                  </pic:nvPicPr>
                  <pic:blipFill>
                    <a:blip r:embed="rId371">
                      <a:extLst>
                        <a:ext uri="{28A0092B-C50C-407E-A947-70E740481C1C}">
                          <a14:useLocalDpi xmlns:a14="http://schemas.microsoft.com/office/drawing/2010/main" val="0"/>
                        </a:ext>
                      </a:extLst>
                    </a:blip>
                    <a:stretch>
                      <a:fillRect/>
                    </a:stretch>
                  </pic:blipFill>
                  <pic:spPr>
                    <a:xfrm>
                      <a:off x="0" y="0"/>
                      <a:ext cx="5728400" cy="5565683"/>
                    </a:xfrm>
                    <a:prstGeom prst="rect">
                      <a:avLst/>
                    </a:prstGeom>
                  </pic:spPr>
                </pic:pic>
              </a:graphicData>
            </a:graphic>
          </wp:inline>
        </w:drawing>
      </w:r>
    </w:p>
    <w:p w14:paraId="3147889A" w14:textId="77777777" w:rsidR="00494C92" w:rsidRDefault="00494C92" w:rsidP="00494C92">
      <w:pPr>
        <w:pStyle w:val="Corpsdetexte"/>
      </w:pPr>
      <w:r>
        <w:t>On exécute le programme comme dans le cas simple.</w:t>
      </w:r>
    </w:p>
    <w:p w14:paraId="20504F31" w14:textId="02980C9B" w:rsidR="00494C92" w:rsidRDefault="004B7EE2" w:rsidP="00494C92">
      <w:pPr>
        <w:pStyle w:val="Corpsdetexte"/>
      </w:pPr>
      <w:r>
        <w:rPr>
          <w:noProof/>
          <w:lang w:val="en-US" w:eastAsia="en-US"/>
        </w:rPr>
        <w:lastRenderedPageBreak/>
        <w:drawing>
          <wp:inline distT="0" distB="0" distL="0" distR="0" wp14:anchorId="4B4ACE9E" wp14:editId="7303CFE6">
            <wp:extent cx="5444114" cy="700527"/>
            <wp:effectExtent l="0" t="0" r="4445" b="4445"/>
            <wp:docPr id="2063480175"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pic:nvPicPr>
                  <pic:blipFill>
                    <a:blip r:embed="rId367">
                      <a:extLst>
                        <a:ext uri="{28A0092B-C50C-407E-A947-70E740481C1C}">
                          <a14:useLocalDpi xmlns:a14="http://schemas.microsoft.com/office/drawing/2010/main" val="0"/>
                        </a:ext>
                      </a:extLst>
                    </a:blip>
                    <a:stretch>
                      <a:fillRect/>
                    </a:stretch>
                  </pic:blipFill>
                  <pic:spPr>
                    <a:xfrm>
                      <a:off x="0" y="0"/>
                      <a:ext cx="5444114" cy="700527"/>
                    </a:xfrm>
                    <a:prstGeom prst="rect">
                      <a:avLst/>
                    </a:prstGeom>
                  </pic:spPr>
                </pic:pic>
              </a:graphicData>
            </a:graphic>
          </wp:inline>
        </w:drawing>
      </w:r>
    </w:p>
    <w:p w14:paraId="43FADD12" w14:textId="77777777" w:rsidR="00494C92" w:rsidRDefault="00494C92" w:rsidP="00494C92">
      <w:pPr>
        <w:pStyle w:val="Corpsdetexte"/>
      </w:pPr>
      <w:r>
        <w:t xml:space="preserve">Il est à noter que plutôt que d’utiliser un énoncé </w:t>
      </w:r>
      <w:r w:rsidRPr="00494381">
        <w:rPr>
          <w:i/>
          <w:iCs/>
        </w:rPr>
        <w:t>import Bonhommes.*</w:t>
      </w:r>
      <w:r>
        <w:t xml:space="preserve"> dans </w:t>
      </w:r>
      <w:r w:rsidRPr="00C878B5">
        <w:rPr>
          <w:i/>
          <w:iCs/>
        </w:rPr>
        <w:t>ExempleJFrameAvecClassesPourBotEtIti</w:t>
      </w:r>
      <w:r>
        <w:t xml:space="preserve">, on peut spécifier le nom complet </w:t>
      </w:r>
      <w:r w:rsidRPr="007F4677">
        <w:rPr>
          <w:i/>
          <w:iCs/>
        </w:rPr>
        <w:t>Bonhommes</w:t>
      </w:r>
      <w:r>
        <w:t>.</w:t>
      </w:r>
      <w:r w:rsidRPr="00F718D7">
        <w:rPr>
          <w:i/>
          <w:iCs/>
        </w:rPr>
        <w:t>BotRebondissant</w:t>
      </w:r>
      <w:r>
        <w:t xml:space="preserve"> et </w:t>
      </w:r>
      <w:r w:rsidRPr="007F4677">
        <w:rPr>
          <w:i/>
          <w:iCs/>
        </w:rPr>
        <w:t>Bonhommes</w:t>
      </w:r>
      <w:r>
        <w:t>.</w:t>
      </w:r>
      <w:r w:rsidRPr="00F718D7">
        <w:rPr>
          <w:i/>
          <w:iCs/>
        </w:rPr>
        <w:t>ItiRebondissant</w:t>
      </w:r>
      <w:r>
        <w:t>, incluant le nom du package en préfixe :</w:t>
      </w:r>
    </w:p>
    <w:p w14:paraId="09FFE651" w14:textId="77777777" w:rsidR="00494C92" w:rsidRPr="00F50EF1" w:rsidRDefault="00494C92" w:rsidP="00494C92">
      <w:pPr>
        <w:rPr>
          <w:rFonts w:ascii="Courier New" w:hAnsi="Courier New" w:cs="Courier New"/>
        </w:rPr>
      </w:pPr>
      <w:r w:rsidRPr="00F50EF1">
        <w:rPr>
          <w:rFonts w:ascii="Courier New" w:hAnsi="Courier New" w:cs="Courier New"/>
        </w:rPr>
        <w:t>// Plusieurs Bot et Iti qui bougent</w:t>
      </w:r>
    </w:p>
    <w:p w14:paraId="39335EAF" w14:textId="77777777" w:rsidR="00494C92" w:rsidRPr="00F50EF1" w:rsidRDefault="00494C92" w:rsidP="00494C92">
      <w:pPr>
        <w:rPr>
          <w:rFonts w:ascii="Courier New" w:hAnsi="Courier New" w:cs="Courier New"/>
        </w:rPr>
      </w:pPr>
      <w:r w:rsidRPr="00F50EF1">
        <w:rPr>
          <w:rFonts w:ascii="Courier New" w:hAnsi="Courier New" w:cs="Courier New"/>
        </w:rPr>
        <w:t>// Utilise les classes BotRebondissant et ItiRebondissant du package Bonhommes</w:t>
      </w:r>
    </w:p>
    <w:p w14:paraId="02C42E54" w14:textId="77777777" w:rsidR="00494C92" w:rsidRPr="00F50EF1" w:rsidRDefault="00494C92" w:rsidP="00494C92">
      <w:pPr>
        <w:rPr>
          <w:rFonts w:ascii="Courier New" w:hAnsi="Courier New" w:cs="Courier New"/>
        </w:rPr>
      </w:pPr>
      <w:r w:rsidRPr="00F50EF1">
        <w:rPr>
          <w:rFonts w:ascii="Courier New" w:hAnsi="Courier New" w:cs="Courier New"/>
        </w:rPr>
        <w:t>import java.awt.*;</w:t>
      </w:r>
    </w:p>
    <w:p w14:paraId="3B31FC52" w14:textId="77777777" w:rsidR="00494C92" w:rsidRPr="00F50EF1" w:rsidRDefault="00494C92" w:rsidP="00494C92">
      <w:pPr>
        <w:rPr>
          <w:rFonts w:ascii="Courier New" w:hAnsi="Courier New" w:cs="Courier New"/>
        </w:rPr>
      </w:pPr>
      <w:r w:rsidRPr="00F50EF1">
        <w:rPr>
          <w:rFonts w:ascii="Courier New" w:hAnsi="Courier New" w:cs="Courier New"/>
        </w:rPr>
        <w:t>import javax.swing.*;</w:t>
      </w:r>
    </w:p>
    <w:p w14:paraId="07A9AB4A" w14:textId="77777777" w:rsidR="00494C92" w:rsidRPr="00F50EF1" w:rsidRDefault="00494C92" w:rsidP="00494C92">
      <w:pPr>
        <w:rPr>
          <w:rFonts w:ascii="Courier New" w:hAnsi="Courier New" w:cs="Courier New"/>
        </w:rPr>
      </w:pPr>
      <w:r w:rsidRPr="00F50EF1">
        <w:rPr>
          <w:rFonts w:ascii="Courier New" w:hAnsi="Courier New" w:cs="Courier New"/>
        </w:rPr>
        <w:t>import java.awt.event.*;</w:t>
      </w:r>
    </w:p>
    <w:p w14:paraId="131CE3AB" w14:textId="77777777" w:rsidR="00494C92" w:rsidRPr="00F50EF1" w:rsidRDefault="00494C92" w:rsidP="00494C92">
      <w:pPr>
        <w:rPr>
          <w:rFonts w:ascii="Courier New" w:hAnsi="Courier New" w:cs="Courier New"/>
        </w:rPr>
      </w:pPr>
    </w:p>
    <w:p w14:paraId="5656C9EC" w14:textId="77777777" w:rsidR="00494C92" w:rsidRPr="00F50EF1" w:rsidRDefault="00494C92" w:rsidP="00494C92">
      <w:pPr>
        <w:rPr>
          <w:rFonts w:ascii="Courier New" w:hAnsi="Courier New" w:cs="Courier New"/>
          <w:lang w:val="fr-CA"/>
        </w:rPr>
      </w:pPr>
      <w:r w:rsidRPr="00F50EF1">
        <w:rPr>
          <w:rFonts w:ascii="Courier New" w:hAnsi="Courier New" w:cs="Courier New"/>
        </w:rPr>
        <w:t>…</w:t>
      </w:r>
    </w:p>
    <w:p w14:paraId="5A8D426B"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p>
    <w:p w14:paraId="7839DAFC" w14:textId="77777777" w:rsidR="00494C92" w:rsidRPr="00F50EF1" w:rsidRDefault="00494C92" w:rsidP="00494C92">
      <w:pPr>
        <w:rPr>
          <w:rFonts w:ascii="Courier New" w:hAnsi="Courier New" w:cs="Courier New"/>
          <w:lang w:val="fr-CA"/>
        </w:rPr>
      </w:pPr>
      <w:r w:rsidRPr="00F50EF1">
        <w:rPr>
          <w:rFonts w:ascii="Courier New" w:hAnsi="Courier New" w:cs="Courier New"/>
          <w:lang w:val="fr-CA"/>
        </w:rPr>
        <w:t xml:space="preserve">        </w:t>
      </w:r>
      <w:r w:rsidRPr="00F50EF1">
        <w:rPr>
          <w:rFonts w:ascii="Courier New" w:hAnsi="Courier New" w:cs="Courier New"/>
          <w:highlight w:val="yellow"/>
          <w:lang w:val="fr-CA"/>
        </w:rPr>
        <w:t>Bonhommes.BotRebondissant</w:t>
      </w:r>
      <w:r w:rsidRPr="00F50EF1">
        <w:rPr>
          <w:rFonts w:ascii="Courier New" w:hAnsi="Courier New" w:cs="Courier New"/>
          <w:lang w:val="fr-CA"/>
        </w:rPr>
        <w:t xml:space="preserve"> bot1 = new </w:t>
      </w:r>
      <w:r w:rsidRPr="00F50EF1">
        <w:rPr>
          <w:rFonts w:ascii="Courier New" w:hAnsi="Courier New" w:cs="Courier New"/>
          <w:highlight w:val="yellow"/>
          <w:lang w:val="fr-CA"/>
        </w:rPr>
        <w:t>Bonhommes.BotRebondissant</w:t>
      </w:r>
      <w:r w:rsidRPr="00F50EF1">
        <w:rPr>
          <w:rFonts w:ascii="Courier New" w:hAnsi="Courier New" w:cs="Courier New"/>
          <w:lang w:val="fr-CA"/>
        </w:rPr>
        <w:t>(0,100,100,150,5,0);</w:t>
      </w:r>
    </w:p>
    <w:p w14:paraId="5E92E6C3" w14:textId="77777777" w:rsidR="00494C92" w:rsidRPr="00F50EF1" w:rsidRDefault="00494C92" w:rsidP="00494C92">
      <w:pPr>
        <w:rPr>
          <w:rFonts w:ascii="Courier New" w:hAnsi="Courier New" w:cs="Courier New"/>
        </w:rPr>
      </w:pPr>
      <w:r w:rsidRPr="00F50EF1">
        <w:rPr>
          <w:rFonts w:ascii="Courier New" w:hAnsi="Courier New" w:cs="Courier New"/>
          <w:lang w:val="fr-CA"/>
        </w:rPr>
        <w:t xml:space="preserve">        </w:t>
      </w:r>
      <w:r w:rsidRPr="00F50EF1">
        <w:rPr>
          <w:rFonts w:ascii="Courier New" w:hAnsi="Courier New" w:cs="Courier New"/>
          <w:highlight w:val="yellow"/>
        </w:rPr>
        <w:t>Bonhommes.BotRebondissant</w:t>
      </w:r>
      <w:r w:rsidRPr="00F50EF1">
        <w:rPr>
          <w:rFonts w:ascii="Courier New" w:hAnsi="Courier New" w:cs="Courier New"/>
        </w:rPr>
        <w:t xml:space="preserve"> bot2 = new </w:t>
      </w:r>
      <w:r w:rsidRPr="00F50EF1">
        <w:rPr>
          <w:rFonts w:ascii="Courier New" w:hAnsi="Courier New" w:cs="Courier New"/>
          <w:highlight w:val="yellow"/>
        </w:rPr>
        <w:t>Bonhommes.BotRebondissant</w:t>
      </w:r>
      <w:r w:rsidRPr="00F50EF1">
        <w:rPr>
          <w:rFonts w:ascii="Courier New" w:hAnsi="Courier New" w:cs="Courier New"/>
        </w:rPr>
        <w:t>(100,100,75,100,-10,5);</w:t>
      </w:r>
    </w:p>
    <w:p w14:paraId="44ABB25D"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iti1 = new </w:t>
      </w:r>
      <w:r w:rsidRPr="00F50EF1">
        <w:rPr>
          <w:rFonts w:ascii="Courier New" w:hAnsi="Courier New" w:cs="Courier New"/>
          <w:highlight w:val="yellow"/>
        </w:rPr>
        <w:t>Bonhommes.ItiRebondissant</w:t>
      </w:r>
      <w:r w:rsidRPr="00F50EF1">
        <w:rPr>
          <w:rFonts w:ascii="Courier New" w:hAnsi="Courier New" w:cs="Courier New"/>
        </w:rPr>
        <w:t>(200,300,80,80,6,6);</w:t>
      </w:r>
    </w:p>
    <w:p w14:paraId="09E6665E"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r w:rsidRPr="00F50EF1">
        <w:rPr>
          <w:rFonts w:ascii="Courier New" w:hAnsi="Courier New" w:cs="Courier New"/>
          <w:highlight w:val="yellow"/>
        </w:rPr>
        <w:t>Bonhommes.ItiRebondissant</w:t>
      </w:r>
      <w:r w:rsidRPr="00F50EF1">
        <w:rPr>
          <w:rFonts w:ascii="Courier New" w:hAnsi="Courier New" w:cs="Courier New"/>
        </w:rPr>
        <w:t xml:space="preserve"> iti2 = new </w:t>
      </w:r>
      <w:r w:rsidRPr="00F50EF1">
        <w:rPr>
          <w:rFonts w:ascii="Courier New" w:hAnsi="Courier New" w:cs="Courier New"/>
          <w:highlight w:val="yellow"/>
        </w:rPr>
        <w:t>Bonhommes.ItiRebondissant</w:t>
      </w:r>
      <w:r w:rsidRPr="00F50EF1">
        <w:rPr>
          <w:rFonts w:ascii="Courier New" w:hAnsi="Courier New" w:cs="Courier New"/>
        </w:rPr>
        <w:t>(200,0,50,50,0,10);</w:t>
      </w:r>
    </w:p>
    <w:p w14:paraId="66F1C9AF" w14:textId="77777777" w:rsidR="00494C92" w:rsidRPr="00F50EF1" w:rsidRDefault="00494C92" w:rsidP="00494C92">
      <w:pPr>
        <w:rPr>
          <w:rFonts w:ascii="Courier New" w:hAnsi="Courier New" w:cs="Courier New"/>
        </w:rPr>
      </w:pPr>
      <w:r w:rsidRPr="00F50EF1">
        <w:rPr>
          <w:rFonts w:ascii="Courier New" w:hAnsi="Courier New" w:cs="Courier New"/>
        </w:rPr>
        <w:t xml:space="preserve">                </w:t>
      </w:r>
    </w:p>
    <w:p w14:paraId="64D33ED9"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71F09D7" w14:textId="77777777" w:rsidR="00494C92" w:rsidRPr="00F50EF1" w:rsidRDefault="00494C92" w:rsidP="00494C92">
      <w:pPr>
        <w:rPr>
          <w:rFonts w:ascii="Courier New" w:hAnsi="Courier New" w:cs="Courier New"/>
        </w:rPr>
      </w:pPr>
      <w:r w:rsidRPr="00F50EF1">
        <w:rPr>
          <w:rFonts w:ascii="Courier New" w:hAnsi="Courier New" w:cs="Courier New"/>
        </w:rPr>
        <w:t>}</w:t>
      </w:r>
    </w:p>
    <w:p w14:paraId="1CC92C03" w14:textId="77777777" w:rsidR="00494C92" w:rsidRDefault="00494C92" w:rsidP="00494C92">
      <w:pPr>
        <w:pStyle w:val="Corpsdetexte"/>
      </w:pPr>
    </w:p>
    <w:p w14:paraId="6CAA3DB0" w14:textId="218D59E8" w:rsidR="00494C92" w:rsidRDefault="00494C92" w:rsidP="00494C92">
      <w:pPr>
        <w:pStyle w:val="Corpsdetexte"/>
      </w:pPr>
      <w:r>
        <w:t xml:space="preserve">Le nom du package peut être spécifié avant le nom de classe dans le diagramme UML tel qu’illustré à la </w:t>
      </w:r>
      <w:r>
        <w:fldChar w:fldCharType="begin"/>
      </w:r>
      <w:r>
        <w:instrText xml:space="preserve"> REF _Ref65316368 \h </w:instrText>
      </w:r>
      <w:r>
        <w:fldChar w:fldCharType="separate"/>
      </w:r>
      <w:r w:rsidR="00CF67E3">
        <w:t xml:space="preserve">Figure </w:t>
      </w:r>
      <w:r w:rsidR="00CF67E3">
        <w:rPr>
          <w:noProof/>
        </w:rPr>
        <w:t>25</w:t>
      </w:r>
      <w:r>
        <w:fldChar w:fldCharType="end"/>
      </w:r>
      <w:r>
        <w:t xml:space="preserve">. </w:t>
      </w:r>
    </w:p>
    <w:p w14:paraId="5A0D7788" w14:textId="77777777" w:rsidR="00494C92" w:rsidRDefault="00F758A2" w:rsidP="00494C92">
      <w:pPr>
        <w:pStyle w:val="Corpsdetexte"/>
        <w:jc w:val="center"/>
      </w:pPr>
      <w:r>
        <w:rPr>
          <w:noProof/>
        </w:rPr>
        <w:object w:dxaOrig="11924" w:dyaOrig="5986" w14:anchorId="3F30DF1F">
          <v:shape id="_x0000_i1033" type="#_x0000_t75" alt="" style="width:497.55pt;height:249.3pt;mso-width-percent:0;mso-height-percent:0;mso-width-percent:0;mso-height-percent:0" o:ole="">
            <v:imagedata r:id="rId372" o:title=""/>
          </v:shape>
          <o:OLEObject Type="Embed" ProgID="MSPhotoEd.3" ShapeID="_x0000_i1033" DrawAspect="Content" ObjectID="_1765265461" r:id="rId373"/>
        </w:object>
      </w:r>
    </w:p>
    <w:p w14:paraId="51AF7A24" w14:textId="2EEEC23D" w:rsidR="00494C92" w:rsidRDefault="00494C92" w:rsidP="00494C92">
      <w:pPr>
        <w:pStyle w:val="Lgende"/>
        <w:jc w:val="center"/>
      </w:pPr>
      <w:bookmarkStart w:id="174" w:name="_Ref65316368"/>
      <w:r>
        <w:t xml:space="preserve">Figure </w:t>
      </w:r>
      <w:r>
        <w:fldChar w:fldCharType="begin"/>
      </w:r>
      <w:r>
        <w:instrText xml:space="preserve"> SEQ Figure \* ARABIC </w:instrText>
      </w:r>
      <w:r>
        <w:fldChar w:fldCharType="separate"/>
      </w:r>
      <w:r w:rsidR="00CF67E3">
        <w:rPr>
          <w:noProof/>
        </w:rPr>
        <w:t>25</w:t>
      </w:r>
      <w:r>
        <w:fldChar w:fldCharType="end"/>
      </w:r>
      <w:bookmarkEnd w:id="174"/>
      <w:r>
        <w:t xml:space="preserve">. Package </w:t>
      </w:r>
      <w:r w:rsidRPr="00A52D5B">
        <w:rPr>
          <w:i/>
        </w:rPr>
        <w:t>Bonhommes</w:t>
      </w:r>
    </w:p>
    <w:p w14:paraId="53ED99D5" w14:textId="77777777" w:rsidR="00494C92" w:rsidRDefault="00494C92" w:rsidP="00494C92">
      <w:pPr>
        <w:pStyle w:val="Corpsdetexte"/>
      </w:pPr>
      <w:r w:rsidRPr="00DE2C48">
        <w:rPr>
          <w:b/>
          <w:bCs/>
        </w:rPr>
        <w:t>Exercice</w:t>
      </w:r>
      <w:r>
        <w:t xml:space="preserve">. Ajoutez à l’exemple précédent une nouvelle classe pour votre bonhomme préféré que vous placerez aussi dans le package </w:t>
      </w:r>
      <w:r w:rsidRPr="00411AF3">
        <w:rPr>
          <w:i/>
          <w:iCs/>
        </w:rPr>
        <w:t>Bonhommes</w:t>
      </w:r>
      <w:r>
        <w:t>. Créez quelques objets de cette classe dans l’animation.</w:t>
      </w:r>
    </w:p>
    <w:p w14:paraId="5D3369A7" w14:textId="77777777" w:rsidR="00494C92" w:rsidRDefault="00494C92" w:rsidP="00494C92">
      <w:pPr>
        <w:pStyle w:val="Corpsdetexte"/>
      </w:pPr>
      <w:r w:rsidRPr="00F240D0">
        <w:rPr>
          <w:b/>
          <w:bCs/>
        </w:rPr>
        <w:lastRenderedPageBreak/>
        <w:t>Exercice</w:t>
      </w:r>
      <w:r>
        <w:t xml:space="preserve">. Supposons que le </w:t>
      </w:r>
      <w:r w:rsidRPr="00865D33">
        <w:rPr>
          <w:i/>
        </w:rPr>
        <w:t>Iti</w:t>
      </w:r>
      <w:r>
        <w:t xml:space="preserve"> se déplace dans l’axe </w:t>
      </w:r>
      <w:r w:rsidRPr="00D40686">
        <w:rPr>
          <w:i/>
        </w:rPr>
        <w:t>z</w:t>
      </w:r>
      <w:r>
        <w:t xml:space="preserve">. Coder une méthode </w:t>
      </w:r>
      <w:r w:rsidRPr="00020E3A">
        <w:rPr>
          <w:i/>
          <w:iCs/>
        </w:rPr>
        <w:t>deplacer</w:t>
      </w:r>
      <w:r>
        <w:t xml:space="preserve">() spécifique au </w:t>
      </w:r>
      <w:r w:rsidRPr="00865D33">
        <w:rPr>
          <w:i/>
        </w:rPr>
        <w:t>Iti</w:t>
      </w:r>
      <w:r>
        <w:t xml:space="preserve"> afin de donner cette impression. Ceci peut être effectué en modifiant la taille du </w:t>
      </w:r>
      <w:r w:rsidRPr="00564093">
        <w:rPr>
          <w:i/>
        </w:rPr>
        <w:t>Iti</w:t>
      </w:r>
      <w:r>
        <w:t xml:space="preserve"> plutôt que sa position !</w:t>
      </w:r>
    </w:p>
    <w:p w14:paraId="18690D61" w14:textId="77777777" w:rsidR="00494C92" w:rsidRDefault="00494C92" w:rsidP="00494C92">
      <w:pPr>
        <w:pStyle w:val="Titre2"/>
      </w:pPr>
      <w:bookmarkStart w:id="175" w:name="_Toc84220830"/>
      <w:bookmarkStart w:id="176" w:name="_Toc44667602"/>
      <w:r>
        <w:t>Limiter la répétition de code par la création d’une super-classe</w:t>
      </w:r>
      <w:bookmarkEnd w:id="175"/>
      <w:bookmarkEnd w:id="176"/>
    </w:p>
    <w:p w14:paraId="1132F053" w14:textId="77777777" w:rsidR="00494C92" w:rsidRDefault="00494C92" w:rsidP="00494C92">
      <w:pPr>
        <w:pStyle w:val="Corpsdetexte"/>
      </w:pPr>
      <w:r>
        <w:t xml:space="preserve">L’utilisation de méthodes pour limiter la répétition des mêmes groupes d’énoncés dans le code du programme a déjà été expliquée. Un autre moyen qui permet de limiter la répétition de code est l’utilisation de super-classes. </w:t>
      </w:r>
    </w:p>
    <w:p w14:paraId="6A3A4876" w14:textId="77777777" w:rsidR="00494C92" w:rsidRDefault="00494C92" w:rsidP="00494C92">
      <w:pPr>
        <w:pStyle w:val="Corpsdetexte"/>
      </w:pPr>
      <w:r w:rsidRPr="00430920">
        <w:rPr>
          <w:b/>
          <w:bCs/>
        </w:rPr>
        <w:t>Exemple</w:t>
      </w:r>
      <w:r>
        <w:t xml:space="preserve">. </w:t>
      </w:r>
    </w:p>
    <w:p w14:paraId="58FACC6E" w14:textId="55269314" w:rsidR="00494C92" w:rsidRDefault="00494C92" w:rsidP="00494C92">
      <w:pPr>
        <w:pStyle w:val="Corpsdetexte"/>
      </w:pPr>
      <w:r>
        <w:t xml:space="preserve">Dans l’exemple précédent, il y a beaucoup de répétition de code entre les deux classes </w:t>
      </w:r>
      <w:r w:rsidRPr="00183A39">
        <w:rPr>
          <w:i/>
          <w:iCs/>
        </w:rPr>
        <w:t>BotRebondissant</w:t>
      </w:r>
      <w:r>
        <w:t xml:space="preserve"> et </w:t>
      </w:r>
      <w:r w:rsidRPr="00183A39">
        <w:rPr>
          <w:i/>
          <w:iCs/>
        </w:rPr>
        <w:t>ItiRebondissant</w:t>
      </w:r>
      <w:r>
        <w:t xml:space="preserve">. Les variables sont les mêmes ainsi que les méthodes </w:t>
      </w:r>
      <w:r w:rsidRPr="00183A39">
        <w:rPr>
          <w:i/>
          <w:iCs/>
        </w:rPr>
        <w:t>deplacer</w:t>
      </w:r>
      <w:r>
        <w:t xml:space="preserve">() et </w:t>
      </w:r>
      <w:r w:rsidRPr="00183A39">
        <w:rPr>
          <w:i/>
          <w:iCs/>
        </w:rPr>
        <w:t>effacer</w:t>
      </w:r>
      <w:r>
        <w:t xml:space="preserve">(). Une manière d’éviter cette redondance de code est de créer une super-classe des deux classes qui isole les aspects communs des deux classes dans la super-classe commune. Appelons cette super-classe </w:t>
      </w:r>
      <w:r w:rsidRPr="00C3027B">
        <w:rPr>
          <w:i/>
          <w:iCs/>
        </w:rPr>
        <w:t>EntiteRebondissante</w:t>
      </w:r>
      <w:r>
        <w:t xml:space="preserve">. La classe </w:t>
      </w:r>
      <w:r w:rsidRPr="00681898">
        <w:rPr>
          <w:i/>
          <w:iCs/>
        </w:rPr>
        <w:t>EntiteRebondissante</w:t>
      </w:r>
      <w:r>
        <w:t xml:space="preserve"> déclare les variables et méthodes communes aux deux classes </w:t>
      </w:r>
      <w:r w:rsidRPr="0043759B">
        <w:rPr>
          <w:i/>
        </w:rPr>
        <w:t>BotRebondissant</w:t>
      </w:r>
      <w:r>
        <w:t xml:space="preserve"> et </w:t>
      </w:r>
      <w:r w:rsidRPr="0043759B">
        <w:rPr>
          <w:i/>
        </w:rPr>
        <w:t>ItiRebondissant</w:t>
      </w:r>
      <w:r>
        <w:t xml:space="preserve"> de l’exemple précédent (voir </w:t>
      </w:r>
      <w:r>
        <w:fldChar w:fldCharType="begin"/>
      </w:r>
      <w:r>
        <w:instrText xml:space="preserve"> REF _Ref65316874 \h </w:instrText>
      </w:r>
      <w:r>
        <w:fldChar w:fldCharType="separate"/>
      </w:r>
      <w:r w:rsidR="00CF67E3">
        <w:t xml:space="preserve">Figure </w:t>
      </w:r>
      <w:r w:rsidR="00CF67E3">
        <w:rPr>
          <w:noProof/>
        </w:rPr>
        <w:t>26</w:t>
      </w:r>
      <w:r>
        <w:fldChar w:fldCharType="end"/>
      </w:r>
      <w:r>
        <w:t>).</w:t>
      </w:r>
    </w:p>
    <w:p w14:paraId="28817194" w14:textId="77777777" w:rsidR="00494C92" w:rsidRDefault="00F758A2" w:rsidP="00494C92">
      <w:pPr>
        <w:pStyle w:val="Corpsdetexte"/>
        <w:jc w:val="center"/>
      </w:pPr>
      <w:r>
        <w:rPr>
          <w:noProof/>
        </w:rPr>
        <w:object w:dxaOrig="13063" w:dyaOrig="5986" w14:anchorId="274DB11D">
          <v:shape id="_x0000_i1032" type="#_x0000_t75" alt="" style="width:497.55pt;height:228.9pt;mso-width-percent:0;mso-height-percent:0;mso-width-percent:0;mso-height-percent:0" o:ole="">
            <v:imagedata r:id="rId374" o:title=""/>
          </v:shape>
          <o:OLEObject Type="Embed" ProgID="MSPhotoEd.3" ShapeID="_x0000_i1032" DrawAspect="Content" ObjectID="_1765265462" r:id="rId375"/>
        </w:object>
      </w:r>
    </w:p>
    <w:p w14:paraId="08EEF789" w14:textId="44E6AB39" w:rsidR="00494C92" w:rsidRDefault="00494C92" w:rsidP="00494C92">
      <w:pPr>
        <w:pStyle w:val="Lgende"/>
        <w:jc w:val="center"/>
      </w:pPr>
      <w:bookmarkStart w:id="177" w:name="_Ref65316874"/>
      <w:r>
        <w:t xml:space="preserve">Figure </w:t>
      </w:r>
      <w:r>
        <w:fldChar w:fldCharType="begin"/>
      </w:r>
      <w:r>
        <w:instrText xml:space="preserve"> SEQ Figure \* ARABIC </w:instrText>
      </w:r>
      <w:r>
        <w:fldChar w:fldCharType="separate"/>
      </w:r>
      <w:r w:rsidR="00CF67E3">
        <w:rPr>
          <w:noProof/>
        </w:rPr>
        <w:t>26</w:t>
      </w:r>
      <w:r>
        <w:fldChar w:fldCharType="end"/>
      </w:r>
      <w:bookmarkEnd w:id="177"/>
      <w:r>
        <w:t>. Abstraction de</w:t>
      </w:r>
      <w:r w:rsidR="00A7275C">
        <w:t xml:space="preserve">s </w:t>
      </w:r>
      <w:r w:rsidR="00147DE5">
        <w:t xml:space="preserve">aspects communs </w:t>
      </w:r>
      <w:r>
        <w:t>par création d’une super-classe.</w:t>
      </w:r>
    </w:p>
    <w:p w14:paraId="529B0228" w14:textId="07B5FFC4" w:rsidR="00494C92" w:rsidRPr="00EC3FCD" w:rsidRDefault="00000000" w:rsidP="00494C92">
      <w:pPr>
        <w:pStyle w:val="Corpsdetexte"/>
      </w:pPr>
      <w:hyperlink r:id="rId376"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bookmarkStart w:id="178" w:name="OLE_LINK89"/>
      <w:bookmarkStart w:id="179" w:name="OLE_LINK90"/>
      <w:r w:rsidR="00983A91">
        <w:rPr>
          <w:rFonts w:ascii="Segoe UI" w:hAnsi="Segoe UI" w:cs="Segoe UI"/>
          <w:b/>
          <w:bCs/>
          <w:color w:val="586069"/>
          <w:lang w:val="fr-CA"/>
        </w:rPr>
        <w:t>chapitre_7/E</w:t>
      </w:r>
      <w:r w:rsidR="00494C92" w:rsidRPr="005B2B59">
        <w:rPr>
          <w:rFonts w:ascii="Segoe UI" w:hAnsi="Segoe UI" w:cs="Segoe UI"/>
          <w:b/>
          <w:bCs/>
          <w:color w:val="586069"/>
          <w:lang w:val="fr-CA"/>
        </w:rPr>
        <w:t>ntiteRebondissante</w:t>
      </w:r>
      <w:bookmarkEnd w:id="178"/>
      <w:bookmarkEnd w:id="179"/>
      <w:r w:rsidR="00494C92" w:rsidRPr="005B2B59">
        <w:rPr>
          <w:rFonts w:ascii="Segoe UI" w:hAnsi="Segoe UI" w:cs="Segoe UI"/>
          <w:b/>
          <w:bCs/>
          <w:color w:val="586069"/>
          <w:lang w:val="fr-CA"/>
        </w:rPr>
        <w:t>.java</w:t>
      </w:r>
    </w:p>
    <w:p w14:paraId="1C84B68E" w14:textId="77777777" w:rsidR="00983A91" w:rsidRPr="00983A91" w:rsidRDefault="00983A91" w:rsidP="00983A91">
      <w:pPr>
        <w:pStyle w:val="Code"/>
        <w:rPr>
          <w:color w:val="000000"/>
          <w:lang w:eastAsia="zh-CN"/>
        </w:rPr>
      </w:pPr>
      <w:r w:rsidRPr="00983A91">
        <w:rPr>
          <w:b/>
          <w:bCs/>
          <w:color w:val="800000"/>
          <w:lang w:eastAsia="zh-CN"/>
        </w:rPr>
        <w:t>import</w:t>
      </w:r>
      <w:r w:rsidRPr="00983A91">
        <w:rPr>
          <w:lang w:eastAsia="zh-CN"/>
        </w:rPr>
        <w:t xml:space="preserve"> java</w:t>
      </w:r>
      <w:r w:rsidRPr="00983A91">
        <w:rPr>
          <w:color w:val="808030"/>
          <w:lang w:eastAsia="zh-CN"/>
        </w:rPr>
        <w:t>.</w:t>
      </w:r>
      <w:r w:rsidRPr="00983A91">
        <w:rPr>
          <w:lang w:eastAsia="zh-CN"/>
        </w:rPr>
        <w:t>awt</w:t>
      </w:r>
      <w:r w:rsidRPr="00983A91">
        <w:rPr>
          <w:color w:val="808030"/>
          <w:lang w:eastAsia="zh-CN"/>
        </w:rPr>
        <w:t>.</w:t>
      </w:r>
      <w:r w:rsidRPr="00983A91">
        <w:rPr>
          <w:b/>
          <w:bCs/>
          <w:color w:val="800000"/>
          <w:lang w:eastAsia="zh-CN"/>
        </w:rPr>
        <w:t>*</w:t>
      </w:r>
      <w:r w:rsidRPr="00983A91">
        <w:rPr>
          <w:color w:val="800080"/>
          <w:lang w:eastAsia="zh-CN"/>
        </w:rPr>
        <w:t>;</w:t>
      </w:r>
    </w:p>
    <w:p w14:paraId="2A5C3024" w14:textId="77777777" w:rsidR="00983A91" w:rsidRPr="00983A91" w:rsidRDefault="00983A91" w:rsidP="00983A91">
      <w:pPr>
        <w:pStyle w:val="Code"/>
        <w:rPr>
          <w:color w:val="000000"/>
          <w:lang w:eastAsia="zh-CN"/>
        </w:rPr>
      </w:pPr>
    </w:p>
    <w:p w14:paraId="2DAFA4A7" w14:textId="77777777" w:rsidR="00983A91" w:rsidRPr="00983A91" w:rsidRDefault="00983A91" w:rsidP="00983A91">
      <w:pPr>
        <w:pStyle w:val="Code"/>
        <w:rPr>
          <w:color w:val="000000"/>
          <w:lang w:eastAsia="zh-CN"/>
        </w:rPr>
      </w:pP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b/>
          <w:bCs/>
          <w:color w:val="800000"/>
          <w:lang w:eastAsia="zh-CN"/>
        </w:rPr>
        <w:t>class</w:t>
      </w:r>
      <w:r w:rsidRPr="00983A91">
        <w:rPr>
          <w:color w:val="000000"/>
          <w:lang w:eastAsia="zh-CN"/>
        </w:rPr>
        <w:t xml:space="preserve"> EntiteRebondissante </w:t>
      </w:r>
      <w:r w:rsidRPr="00983A91">
        <w:rPr>
          <w:color w:val="800080"/>
          <w:lang w:eastAsia="zh-CN"/>
        </w:rPr>
        <w:t>{</w:t>
      </w:r>
    </w:p>
    <w:p w14:paraId="464C70C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Variables d'objet qui décrivent l'état d'un objet EntiteRebondissante</w:t>
      </w:r>
    </w:p>
    <w:p w14:paraId="7D8EB75C"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Protected permet aux sous-classes d'utiliser les variables</w:t>
      </w:r>
    </w:p>
    <w:p w14:paraId="671D5269"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y</w:t>
      </w:r>
      <w:r w:rsidRPr="00983A91">
        <w:rPr>
          <w:color w:val="800080"/>
          <w:lang w:eastAsia="zh-CN"/>
        </w:rPr>
        <w:t>;</w:t>
      </w:r>
      <w:r w:rsidRPr="00983A91">
        <w:rPr>
          <w:color w:val="000000"/>
          <w:lang w:eastAsia="zh-CN"/>
        </w:rPr>
        <w:t xml:space="preserve"> </w:t>
      </w:r>
      <w:r w:rsidRPr="00983A91">
        <w:rPr>
          <w:color w:val="696969"/>
          <w:lang w:eastAsia="zh-CN"/>
        </w:rPr>
        <w:t>// Coordonnées x du Bot</w:t>
      </w:r>
    </w:p>
    <w:p w14:paraId="6AEF681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0080"/>
          <w:lang w:eastAsia="zh-CN"/>
        </w:rPr>
        <w:t>;</w:t>
      </w:r>
      <w:r w:rsidRPr="00983A91">
        <w:rPr>
          <w:color w:val="000000"/>
          <w:lang w:eastAsia="zh-CN"/>
        </w:rPr>
        <w:t xml:space="preserve"> </w:t>
      </w:r>
      <w:r w:rsidRPr="00983A91">
        <w:rPr>
          <w:color w:val="696969"/>
          <w:lang w:eastAsia="zh-CN"/>
        </w:rPr>
        <w:t>// Taille du Bot</w:t>
      </w:r>
    </w:p>
    <w:p w14:paraId="7D788A4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x</w:t>
      </w:r>
    </w:p>
    <w:p w14:paraId="145CA214"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protected</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Vitesse de déplacement dans l'axe y</w:t>
      </w:r>
    </w:p>
    <w:p w14:paraId="40C2913D" w14:textId="77777777" w:rsidR="00983A91" w:rsidRPr="00983A91" w:rsidRDefault="00983A91" w:rsidP="00983A91">
      <w:pPr>
        <w:pStyle w:val="Code"/>
        <w:keepNext w:val="0"/>
        <w:keepLines w:val="0"/>
        <w:rPr>
          <w:color w:val="000000"/>
          <w:lang w:eastAsia="zh-CN"/>
        </w:rPr>
      </w:pPr>
    </w:p>
    <w:p w14:paraId="034A9EF1" w14:textId="77777777" w:rsidR="00983A91" w:rsidRPr="00983A91" w:rsidRDefault="00983A91" w:rsidP="00983A91">
      <w:pPr>
        <w:pStyle w:val="Code"/>
        <w:rPr>
          <w:color w:val="000000"/>
          <w:lang w:eastAsia="zh-CN"/>
        </w:rPr>
      </w:pPr>
      <w:r w:rsidRPr="00983A91">
        <w:rPr>
          <w:color w:val="000000"/>
          <w:lang w:eastAsia="zh-CN"/>
        </w:rPr>
        <w:lastRenderedPageBreak/>
        <w:t xml:space="preserve">  </w:t>
      </w:r>
      <w:r w:rsidRPr="00983A91">
        <w:rPr>
          <w:color w:val="696969"/>
          <w:lang w:eastAsia="zh-CN"/>
        </w:rPr>
        <w:t>// Constructeur</w:t>
      </w:r>
    </w:p>
    <w:p w14:paraId="60C0257E"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EntiteRebondissante</w:t>
      </w:r>
      <w:r w:rsidRPr="00983A91">
        <w:rPr>
          <w:color w:val="808030"/>
          <w:lang w:eastAsia="zh-CN"/>
        </w:rPr>
        <w:t>(</w:t>
      </w:r>
      <w:r w:rsidRPr="00983A91">
        <w:rPr>
          <w:color w:val="BB7977"/>
          <w:lang w:eastAsia="zh-CN"/>
        </w:rPr>
        <w:t>int</w:t>
      </w:r>
      <w:r w:rsidRPr="00983A91">
        <w:rPr>
          <w:color w:val="000000"/>
          <w:lang w:eastAsia="zh-CN"/>
        </w:rPr>
        <w:t xml:space="preserve"> 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y</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largeur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vitesseX</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vitesseY</w:t>
      </w:r>
      <w:r w:rsidRPr="00983A91">
        <w:rPr>
          <w:color w:val="808030"/>
          <w:lang w:eastAsia="zh-CN"/>
        </w:rPr>
        <w:t>)</w:t>
      </w:r>
      <w:r w:rsidRPr="00983A91">
        <w:rPr>
          <w:color w:val="000000"/>
          <w:lang w:eastAsia="zh-CN"/>
        </w:rPr>
        <w:t xml:space="preserve"> </w:t>
      </w:r>
      <w:r w:rsidRPr="00983A91">
        <w:rPr>
          <w:color w:val="800080"/>
          <w:lang w:eastAsia="zh-CN"/>
        </w:rPr>
        <w:t>{</w:t>
      </w:r>
    </w:p>
    <w:p w14:paraId="466B377B" w14:textId="77777777" w:rsidR="00983A91" w:rsidRPr="007D7FB9" w:rsidRDefault="00983A91" w:rsidP="00983A91">
      <w:pPr>
        <w:pStyle w:val="Code"/>
        <w:rPr>
          <w:color w:val="000000"/>
          <w:lang w:val="en-CA" w:eastAsia="zh-CN"/>
        </w:rPr>
      </w:pPr>
      <w:r w:rsidRPr="00983A91">
        <w:rPr>
          <w:color w:val="000000"/>
          <w:lang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x </w:t>
      </w:r>
      <w:r w:rsidRPr="007D7FB9">
        <w:rPr>
          <w:color w:val="808030"/>
          <w:lang w:val="en-CA" w:eastAsia="zh-CN"/>
        </w:rPr>
        <w:t>=</w:t>
      </w:r>
      <w:r w:rsidRPr="007D7FB9">
        <w:rPr>
          <w:color w:val="000000"/>
          <w:lang w:val="en-CA" w:eastAsia="zh-CN"/>
        </w:rPr>
        <w:t xml:space="preserve"> x</w:t>
      </w:r>
      <w:r w:rsidRPr="007D7FB9">
        <w:rPr>
          <w:color w:val="800080"/>
          <w:lang w:val="en-CA" w:eastAsia="zh-CN"/>
        </w:rPr>
        <w:t>;</w:t>
      </w:r>
    </w:p>
    <w:p w14:paraId="1A3C38F6" w14:textId="77777777" w:rsidR="00983A91" w:rsidRPr="007D7FB9" w:rsidRDefault="00983A91" w:rsidP="00983A91">
      <w:pPr>
        <w:pStyle w:val="Code"/>
        <w:rPr>
          <w:color w:val="000000"/>
          <w:lang w:val="en-CA" w:eastAsia="zh-CN"/>
        </w:rPr>
      </w:pPr>
      <w:r w:rsidRPr="007D7FB9">
        <w:rPr>
          <w:color w:val="000000"/>
          <w:lang w:val="en-CA" w:eastAsia="zh-CN"/>
        </w:rPr>
        <w:t xml:space="preserve">    </w:t>
      </w:r>
      <w:r w:rsidRPr="007D7FB9">
        <w:rPr>
          <w:b/>
          <w:bCs/>
          <w:color w:val="800000"/>
          <w:lang w:val="en-CA" w:eastAsia="zh-CN"/>
        </w:rPr>
        <w:t>this</w:t>
      </w:r>
      <w:r w:rsidRPr="007D7FB9">
        <w:rPr>
          <w:color w:val="808030"/>
          <w:lang w:val="en-CA" w:eastAsia="zh-CN"/>
        </w:rPr>
        <w:t>.</w:t>
      </w:r>
      <w:r w:rsidRPr="007D7FB9">
        <w:rPr>
          <w:color w:val="000000"/>
          <w:lang w:val="en-CA" w:eastAsia="zh-CN"/>
        </w:rPr>
        <w:t xml:space="preserve">y </w:t>
      </w:r>
      <w:r w:rsidRPr="007D7FB9">
        <w:rPr>
          <w:color w:val="808030"/>
          <w:lang w:val="en-CA" w:eastAsia="zh-CN"/>
        </w:rPr>
        <w:t>=</w:t>
      </w:r>
      <w:r w:rsidRPr="007D7FB9">
        <w:rPr>
          <w:color w:val="000000"/>
          <w:lang w:val="en-CA" w:eastAsia="zh-CN"/>
        </w:rPr>
        <w:t xml:space="preserve"> y</w:t>
      </w:r>
      <w:r w:rsidRPr="007D7FB9">
        <w:rPr>
          <w:color w:val="800080"/>
          <w:lang w:val="en-CA" w:eastAsia="zh-CN"/>
        </w:rPr>
        <w:t>;</w:t>
      </w:r>
    </w:p>
    <w:p w14:paraId="1361EF97" w14:textId="77777777" w:rsidR="00983A91" w:rsidRPr="00983A91" w:rsidRDefault="00983A91" w:rsidP="00983A91">
      <w:pPr>
        <w:pStyle w:val="Code"/>
        <w:rPr>
          <w:color w:val="000000"/>
          <w:lang w:eastAsia="zh-CN"/>
        </w:rPr>
      </w:pPr>
      <w:r w:rsidRPr="007D7FB9">
        <w:rPr>
          <w:color w:val="000000"/>
          <w:lang w:val="en-CA"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hauteur </w:t>
      </w:r>
      <w:r w:rsidRPr="00983A91">
        <w:rPr>
          <w:color w:val="808030"/>
          <w:lang w:eastAsia="zh-CN"/>
        </w:rPr>
        <w:t>=</w:t>
      </w:r>
      <w:r w:rsidRPr="00983A91">
        <w:rPr>
          <w:color w:val="000000"/>
          <w:lang w:eastAsia="zh-CN"/>
        </w:rPr>
        <w:t xml:space="preserve"> hauteur</w:t>
      </w:r>
      <w:r w:rsidRPr="00983A91">
        <w:rPr>
          <w:color w:val="800080"/>
          <w:lang w:eastAsia="zh-CN"/>
        </w:rPr>
        <w:t>;</w:t>
      </w:r>
    </w:p>
    <w:p w14:paraId="2F312C81"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this</w:t>
      </w:r>
      <w:r w:rsidRPr="00983A91">
        <w:rPr>
          <w:color w:val="808030"/>
          <w:lang w:eastAsia="zh-CN"/>
        </w:rPr>
        <w:t>.</w:t>
      </w:r>
      <w:r w:rsidRPr="00983A91">
        <w:rPr>
          <w:color w:val="000000"/>
          <w:lang w:eastAsia="zh-CN"/>
        </w:rPr>
        <w:t xml:space="preserve">largeur </w:t>
      </w:r>
      <w:r w:rsidRPr="00983A91">
        <w:rPr>
          <w:color w:val="808030"/>
          <w:lang w:eastAsia="zh-CN"/>
        </w:rPr>
        <w:t>=</w:t>
      </w:r>
      <w:r w:rsidRPr="00983A91">
        <w:rPr>
          <w:color w:val="000000"/>
          <w:lang w:eastAsia="zh-CN"/>
        </w:rPr>
        <w:t xml:space="preserve"> largeur</w:t>
      </w:r>
      <w:r w:rsidRPr="00983A91">
        <w:rPr>
          <w:color w:val="800080"/>
          <w:lang w:eastAsia="zh-CN"/>
        </w:rPr>
        <w:t>;</w:t>
      </w:r>
    </w:p>
    <w:p w14:paraId="0C8510A1" w14:textId="77777777" w:rsidR="00983A91" w:rsidRPr="009A50DE" w:rsidRDefault="00983A91" w:rsidP="00983A91">
      <w:pPr>
        <w:pStyle w:val="Code"/>
        <w:rPr>
          <w:color w:val="000000"/>
          <w:lang w:eastAsia="zh-CN"/>
        </w:rPr>
      </w:pPr>
      <w:r w:rsidRPr="00983A91">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vitesseX </w:t>
      </w:r>
      <w:r w:rsidRPr="009A50DE">
        <w:rPr>
          <w:color w:val="808030"/>
          <w:lang w:eastAsia="zh-CN"/>
        </w:rPr>
        <w:t>=</w:t>
      </w:r>
      <w:r w:rsidRPr="009A50DE">
        <w:rPr>
          <w:color w:val="000000"/>
          <w:lang w:eastAsia="zh-CN"/>
        </w:rPr>
        <w:t xml:space="preserve"> vitesseX</w:t>
      </w:r>
      <w:r w:rsidRPr="009A50DE">
        <w:rPr>
          <w:color w:val="800080"/>
          <w:lang w:eastAsia="zh-CN"/>
        </w:rPr>
        <w:t>;</w:t>
      </w:r>
    </w:p>
    <w:p w14:paraId="67DBBA11" w14:textId="77777777" w:rsidR="00983A91" w:rsidRPr="009A50DE" w:rsidRDefault="00983A91" w:rsidP="00983A91">
      <w:pPr>
        <w:pStyle w:val="Code"/>
        <w:rPr>
          <w:color w:val="000000"/>
          <w:lang w:eastAsia="zh-CN"/>
        </w:rPr>
      </w:pPr>
      <w:r w:rsidRPr="009A50DE">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737E0640" w14:textId="77777777" w:rsidR="00983A91" w:rsidRPr="00983A91" w:rsidRDefault="00983A91" w:rsidP="00983A91">
      <w:pPr>
        <w:pStyle w:val="Code"/>
        <w:rPr>
          <w:color w:val="000000"/>
          <w:lang w:eastAsia="zh-CN"/>
        </w:rPr>
      </w:pPr>
      <w:r w:rsidRPr="009A50DE">
        <w:rPr>
          <w:color w:val="000000"/>
          <w:lang w:eastAsia="zh-CN"/>
        </w:rPr>
        <w:t xml:space="preserve">  </w:t>
      </w:r>
      <w:r w:rsidRPr="00983A91">
        <w:rPr>
          <w:color w:val="800080"/>
          <w:lang w:eastAsia="zh-CN"/>
        </w:rPr>
        <w:t>}</w:t>
      </w:r>
    </w:p>
    <w:p w14:paraId="44C2AA8E" w14:textId="77777777" w:rsidR="00983A91" w:rsidRPr="00983A91" w:rsidRDefault="00983A91" w:rsidP="00983A91">
      <w:pPr>
        <w:pStyle w:val="Code"/>
        <w:rPr>
          <w:color w:val="000000"/>
          <w:lang w:eastAsia="zh-CN"/>
        </w:rPr>
      </w:pPr>
    </w:p>
    <w:p w14:paraId="7B15D33D"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Déplacement pour la prochaine itération</w:t>
      </w:r>
    </w:p>
    <w:p w14:paraId="0F55BA3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deplacer</w:t>
      </w:r>
      <w:r w:rsidRPr="00983A91">
        <w:rPr>
          <w:color w:val="808030"/>
          <w:lang w:eastAsia="zh-CN"/>
        </w:rPr>
        <w:t>(</w:t>
      </w:r>
      <w:r w:rsidRPr="00983A91">
        <w:rPr>
          <w:color w:val="BB7977"/>
          <w:lang w:eastAsia="zh-CN"/>
        </w:rPr>
        <w:t>int</w:t>
      </w:r>
      <w:r w:rsidRPr="00983A91">
        <w:rPr>
          <w:color w:val="000000"/>
          <w:lang w:eastAsia="zh-CN"/>
        </w:rPr>
        <w:t xml:space="preserve"> largeurFenetre</w:t>
      </w:r>
      <w:r w:rsidRPr="00983A91">
        <w:rPr>
          <w:color w:val="808030"/>
          <w:lang w:eastAsia="zh-CN"/>
        </w:rPr>
        <w:t>,</w:t>
      </w:r>
      <w:r w:rsidRPr="00983A91">
        <w:rPr>
          <w:color w:val="000000"/>
          <w:lang w:eastAsia="zh-CN"/>
        </w:rPr>
        <w:t xml:space="preserve"> </w:t>
      </w:r>
      <w:r w:rsidRPr="00983A91">
        <w:rPr>
          <w:color w:val="BB7977"/>
          <w:lang w:eastAsia="zh-CN"/>
        </w:rPr>
        <w:t>int</w:t>
      </w:r>
      <w:r w:rsidRPr="00983A91">
        <w:rPr>
          <w:color w:val="000000"/>
          <w:lang w:eastAsia="zh-CN"/>
        </w:rPr>
        <w:t xml:space="preserve"> hauteurFenetre</w:t>
      </w:r>
      <w:r w:rsidRPr="00983A91">
        <w:rPr>
          <w:color w:val="808030"/>
          <w:lang w:eastAsia="zh-CN"/>
        </w:rPr>
        <w:t>)</w:t>
      </w:r>
      <w:r w:rsidRPr="00983A91">
        <w:rPr>
          <w:color w:val="000000"/>
          <w:lang w:eastAsia="zh-CN"/>
        </w:rPr>
        <w:t xml:space="preserve"> </w:t>
      </w:r>
      <w:r w:rsidRPr="00983A91">
        <w:rPr>
          <w:color w:val="800080"/>
          <w:lang w:eastAsia="zh-CN"/>
        </w:rPr>
        <w:t>{</w:t>
      </w:r>
    </w:p>
    <w:p w14:paraId="66D53E3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x </w:t>
      </w:r>
      <w:r w:rsidRPr="00983A91">
        <w:rPr>
          <w:color w:val="808030"/>
          <w:lang w:eastAsia="zh-CN"/>
        </w:rPr>
        <w:t>+</w:t>
      </w:r>
      <w:r w:rsidRPr="00983A91">
        <w:rPr>
          <w:color w:val="000000"/>
          <w:lang w:eastAsia="zh-CN"/>
        </w:rPr>
        <w:t xml:space="preserve"> largeur </w:t>
      </w:r>
      <w:r w:rsidRPr="00983A91">
        <w:rPr>
          <w:color w:val="808030"/>
          <w:lang w:eastAsia="zh-CN"/>
        </w:rPr>
        <w:t>&gt;=</w:t>
      </w:r>
      <w:r w:rsidRPr="00983A91">
        <w:rPr>
          <w:color w:val="000000"/>
          <w:lang w:eastAsia="zh-CN"/>
        </w:rPr>
        <w:t xml:space="preserve"> largeurFenetre </w:t>
      </w:r>
      <w:r w:rsidRPr="00983A91">
        <w:rPr>
          <w:color w:val="808030"/>
          <w:lang w:eastAsia="zh-CN"/>
        </w:rPr>
        <w:t>|</w:t>
      </w:r>
      <w:r w:rsidRPr="00983A91">
        <w:rPr>
          <w:color w:val="000000"/>
          <w:lang w:eastAsia="zh-CN"/>
        </w:rPr>
        <w:t xml:space="preserve"> x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x</w:t>
      </w:r>
    </w:p>
    <w:p w14:paraId="1DC0E8AD" w14:textId="77777777" w:rsidR="00983A91" w:rsidRPr="00983A91" w:rsidRDefault="00983A91" w:rsidP="00983A91">
      <w:pPr>
        <w:pStyle w:val="Code"/>
        <w:rPr>
          <w:color w:val="000000"/>
          <w:lang w:eastAsia="zh-CN"/>
        </w:rPr>
      </w:pPr>
      <w:r w:rsidRPr="00983A91">
        <w:rPr>
          <w:color w:val="000000"/>
          <w:lang w:eastAsia="zh-CN"/>
        </w:rPr>
        <w:t xml:space="preserve">    vitesseX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vitesseX</w:t>
      </w:r>
      <w:r w:rsidRPr="00983A91">
        <w:rPr>
          <w:color w:val="800080"/>
          <w:lang w:eastAsia="zh-CN"/>
        </w:rPr>
        <w:t>;</w:t>
      </w:r>
      <w:r w:rsidRPr="00983A91">
        <w:rPr>
          <w:color w:val="000000"/>
          <w:lang w:eastAsia="zh-CN"/>
        </w:rPr>
        <w:t xml:space="preserve"> </w:t>
      </w:r>
      <w:r w:rsidRPr="00983A91">
        <w:rPr>
          <w:color w:val="696969"/>
          <w:lang w:eastAsia="zh-CN"/>
        </w:rPr>
        <w:t>// Inverser la direction selon x</w:t>
      </w:r>
    </w:p>
    <w:p w14:paraId="0CAAF1C5" w14:textId="77777777" w:rsidR="00983A91" w:rsidRPr="00983A91" w:rsidRDefault="00983A91" w:rsidP="00983A91">
      <w:pPr>
        <w:pStyle w:val="Code"/>
        <w:rPr>
          <w:color w:val="000000"/>
          <w:lang w:eastAsia="zh-CN"/>
        </w:rPr>
      </w:pPr>
      <w:r w:rsidRPr="00983A91">
        <w:rPr>
          <w:color w:val="000000"/>
          <w:lang w:eastAsia="zh-CN"/>
        </w:rPr>
        <w:t xml:space="preserve">    x </w:t>
      </w:r>
      <w:r w:rsidRPr="00983A91">
        <w:rPr>
          <w:color w:val="808030"/>
          <w:lang w:eastAsia="zh-CN"/>
        </w:rPr>
        <w:t>=</w:t>
      </w:r>
      <w:r w:rsidRPr="00983A91">
        <w:rPr>
          <w:color w:val="000000"/>
          <w:lang w:eastAsia="zh-CN"/>
        </w:rPr>
        <w:t xml:space="preserve"> x </w:t>
      </w:r>
      <w:r w:rsidRPr="00983A91">
        <w:rPr>
          <w:color w:val="808030"/>
          <w:lang w:eastAsia="zh-CN"/>
        </w:rPr>
        <w:t>+</w:t>
      </w:r>
      <w:r w:rsidRPr="00983A91">
        <w:rPr>
          <w:color w:val="000000"/>
          <w:lang w:eastAsia="zh-CN"/>
        </w:rPr>
        <w:t xml:space="preserve"> vitesseX</w:t>
      </w:r>
      <w:r w:rsidRPr="00983A91">
        <w:rPr>
          <w:color w:val="800080"/>
          <w:lang w:eastAsia="zh-CN"/>
        </w:rPr>
        <w:t>;</w:t>
      </w:r>
      <w:r w:rsidRPr="00983A91">
        <w:rPr>
          <w:color w:val="000000"/>
          <w:lang w:eastAsia="zh-CN"/>
        </w:rPr>
        <w:t xml:space="preserve"> </w:t>
      </w:r>
      <w:r w:rsidRPr="00983A91">
        <w:rPr>
          <w:color w:val="696969"/>
          <w:lang w:eastAsia="zh-CN"/>
        </w:rPr>
        <w:t>// Déplacement selon x</w:t>
      </w:r>
    </w:p>
    <w:p w14:paraId="1509B988"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if</w:t>
      </w:r>
      <w:r w:rsidRPr="00983A91">
        <w:rPr>
          <w:color w:val="000000"/>
          <w:lang w:eastAsia="zh-CN"/>
        </w:rPr>
        <w:t xml:space="preserve"> </w:t>
      </w:r>
      <w:r w:rsidRPr="00983A91">
        <w:rPr>
          <w:color w:val="808030"/>
          <w:lang w:eastAsia="zh-CN"/>
        </w:rPr>
        <w:t>(</w:t>
      </w:r>
      <w:r w:rsidRPr="00983A91">
        <w:rPr>
          <w:color w:val="000000"/>
          <w:lang w:eastAsia="zh-CN"/>
        </w:rPr>
        <w:t xml:space="preserve">y </w:t>
      </w:r>
      <w:r w:rsidRPr="00983A91">
        <w:rPr>
          <w:color w:val="808030"/>
          <w:lang w:eastAsia="zh-CN"/>
        </w:rPr>
        <w:t>+</w:t>
      </w:r>
      <w:r w:rsidRPr="00983A91">
        <w:rPr>
          <w:color w:val="000000"/>
          <w:lang w:eastAsia="zh-CN"/>
        </w:rPr>
        <w:t xml:space="preserve"> hauteur </w:t>
      </w:r>
      <w:r w:rsidRPr="00983A91">
        <w:rPr>
          <w:color w:val="808030"/>
          <w:lang w:eastAsia="zh-CN"/>
        </w:rPr>
        <w:t>&gt;=</w:t>
      </w:r>
      <w:r w:rsidRPr="00983A91">
        <w:rPr>
          <w:color w:val="000000"/>
          <w:lang w:eastAsia="zh-CN"/>
        </w:rPr>
        <w:t xml:space="preserve"> hauteurFenetre </w:t>
      </w:r>
      <w:r w:rsidRPr="00983A91">
        <w:rPr>
          <w:color w:val="808030"/>
          <w:lang w:eastAsia="zh-CN"/>
        </w:rPr>
        <w:t>|</w:t>
      </w:r>
      <w:r w:rsidRPr="00983A91">
        <w:rPr>
          <w:color w:val="000000"/>
          <w:lang w:eastAsia="zh-CN"/>
        </w:rPr>
        <w:t xml:space="preserve"> y </w:t>
      </w:r>
      <w:r w:rsidRPr="00983A91">
        <w:rPr>
          <w:color w:val="808030"/>
          <w:lang w:eastAsia="zh-CN"/>
        </w:rPr>
        <w:t>&lt;</w:t>
      </w:r>
      <w:r w:rsidRPr="00983A91">
        <w:rPr>
          <w:color w:val="000000"/>
          <w:lang w:eastAsia="zh-CN"/>
        </w:rPr>
        <w:t xml:space="preserve"> </w:t>
      </w:r>
      <w:r w:rsidRPr="00983A91">
        <w:rPr>
          <w:color w:val="008C00"/>
          <w:lang w:eastAsia="zh-CN"/>
        </w:rPr>
        <w:t>0</w:t>
      </w:r>
      <w:r w:rsidRPr="00983A91">
        <w:rPr>
          <w:color w:val="808030"/>
          <w:lang w:eastAsia="zh-CN"/>
        </w:rPr>
        <w:t>)</w:t>
      </w:r>
      <w:r w:rsidRPr="00983A91">
        <w:rPr>
          <w:color w:val="000000"/>
          <w:lang w:eastAsia="zh-CN"/>
        </w:rPr>
        <w:t xml:space="preserve"> </w:t>
      </w:r>
      <w:r w:rsidRPr="00983A91">
        <w:rPr>
          <w:color w:val="696969"/>
          <w:lang w:eastAsia="zh-CN"/>
        </w:rPr>
        <w:t>// Si atteint le bord selon y</w:t>
      </w:r>
    </w:p>
    <w:p w14:paraId="311F5B44" w14:textId="77777777" w:rsidR="00983A91" w:rsidRPr="00983A91" w:rsidRDefault="00983A91" w:rsidP="00983A91">
      <w:pPr>
        <w:pStyle w:val="Code"/>
        <w:rPr>
          <w:color w:val="000000"/>
          <w:lang w:eastAsia="zh-CN"/>
        </w:rPr>
      </w:pPr>
      <w:r w:rsidRPr="00983A91">
        <w:rPr>
          <w:color w:val="000000"/>
          <w:lang w:eastAsia="zh-CN"/>
        </w:rPr>
        <w:t xml:space="preserve">    vitesseY </w:t>
      </w:r>
      <w:r w:rsidRPr="00983A91">
        <w:rPr>
          <w:color w:val="808030"/>
          <w:lang w:eastAsia="zh-CN"/>
        </w:rPr>
        <w:t>=</w:t>
      </w:r>
      <w:r w:rsidRPr="00983A91">
        <w:rPr>
          <w:color w:val="000000"/>
          <w:lang w:eastAsia="zh-CN"/>
        </w:rPr>
        <w:t xml:space="preserve"> </w:t>
      </w:r>
      <w:r w:rsidRPr="00983A91">
        <w:rPr>
          <w:color w:val="808030"/>
          <w:lang w:eastAsia="zh-CN"/>
        </w:rPr>
        <w:t>-</w:t>
      </w:r>
      <w:r w:rsidRPr="00983A91">
        <w:rPr>
          <w:color w:val="000000"/>
          <w:lang w:eastAsia="zh-CN"/>
        </w:rPr>
        <w:t>vitesseY</w:t>
      </w:r>
      <w:r w:rsidRPr="00983A91">
        <w:rPr>
          <w:color w:val="800080"/>
          <w:lang w:eastAsia="zh-CN"/>
        </w:rPr>
        <w:t>;</w:t>
      </w:r>
      <w:r w:rsidRPr="00983A91">
        <w:rPr>
          <w:color w:val="000000"/>
          <w:lang w:eastAsia="zh-CN"/>
        </w:rPr>
        <w:t xml:space="preserve"> </w:t>
      </w:r>
      <w:r w:rsidRPr="00983A91">
        <w:rPr>
          <w:color w:val="696969"/>
          <w:lang w:eastAsia="zh-CN"/>
        </w:rPr>
        <w:t>// Inverser la direction selon y</w:t>
      </w:r>
    </w:p>
    <w:p w14:paraId="1AFD16C6" w14:textId="77777777" w:rsidR="00983A91" w:rsidRPr="00983A91" w:rsidRDefault="00983A91" w:rsidP="00983A91">
      <w:pPr>
        <w:pStyle w:val="Code"/>
        <w:rPr>
          <w:color w:val="000000"/>
          <w:lang w:eastAsia="zh-CN"/>
        </w:rPr>
      </w:pPr>
      <w:r w:rsidRPr="00983A91">
        <w:rPr>
          <w:color w:val="000000"/>
          <w:lang w:eastAsia="zh-CN"/>
        </w:rPr>
        <w:t xml:space="preserve">    y </w:t>
      </w:r>
      <w:r w:rsidRPr="00983A91">
        <w:rPr>
          <w:color w:val="808030"/>
          <w:lang w:eastAsia="zh-CN"/>
        </w:rPr>
        <w:t>=</w:t>
      </w:r>
      <w:r w:rsidRPr="00983A91">
        <w:rPr>
          <w:color w:val="000000"/>
          <w:lang w:eastAsia="zh-CN"/>
        </w:rPr>
        <w:t xml:space="preserve"> y </w:t>
      </w:r>
      <w:r w:rsidRPr="00983A91">
        <w:rPr>
          <w:color w:val="808030"/>
          <w:lang w:eastAsia="zh-CN"/>
        </w:rPr>
        <w:t>+</w:t>
      </w:r>
      <w:r w:rsidRPr="00983A91">
        <w:rPr>
          <w:color w:val="000000"/>
          <w:lang w:eastAsia="zh-CN"/>
        </w:rPr>
        <w:t xml:space="preserve"> vitesseY</w:t>
      </w:r>
      <w:r w:rsidRPr="00983A91">
        <w:rPr>
          <w:color w:val="800080"/>
          <w:lang w:eastAsia="zh-CN"/>
        </w:rPr>
        <w:t>;</w:t>
      </w:r>
      <w:r w:rsidRPr="00983A91">
        <w:rPr>
          <w:color w:val="000000"/>
          <w:lang w:eastAsia="zh-CN"/>
        </w:rPr>
        <w:t xml:space="preserve"> </w:t>
      </w:r>
      <w:r w:rsidRPr="00983A91">
        <w:rPr>
          <w:color w:val="696969"/>
          <w:lang w:eastAsia="zh-CN"/>
        </w:rPr>
        <w:t>// Déplacement selon y</w:t>
      </w:r>
    </w:p>
    <w:p w14:paraId="7A5F5FF3"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37F0EC0F" w14:textId="77777777" w:rsidR="00983A91" w:rsidRPr="00983A91" w:rsidRDefault="00983A91" w:rsidP="00983A91">
      <w:pPr>
        <w:pStyle w:val="Code"/>
        <w:rPr>
          <w:color w:val="000000"/>
          <w:lang w:eastAsia="zh-CN"/>
        </w:rPr>
      </w:pPr>
    </w:p>
    <w:p w14:paraId="309CBBD0"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Méthode abstraite : corps doit être précisé dans la sous-classe concr�te</w:t>
      </w:r>
    </w:p>
    <w:p w14:paraId="07DDF58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b/>
          <w:bCs/>
          <w:color w:val="800000"/>
          <w:lang w:eastAsia="zh-CN"/>
        </w:rPr>
        <w:t>abstract</w:t>
      </w:r>
      <w:r w:rsidRPr="00983A91">
        <w:rPr>
          <w:color w:val="000000"/>
          <w:lang w:eastAsia="zh-CN"/>
        </w:rPr>
        <w:t xml:space="preserve"> </w:t>
      </w:r>
      <w:r w:rsidRPr="00983A91">
        <w:rPr>
          <w:color w:val="BB7977"/>
          <w:lang w:eastAsia="zh-CN"/>
        </w:rPr>
        <w:t>void</w:t>
      </w:r>
      <w:r w:rsidRPr="00983A91">
        <w:rPr>
          <w:color w:val="000000"/>
          <w:lang w:eastAsia="zh-CN"/>
        </w:rPr>
        <w:t xml:space="preserve"> paint</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800080"/>
          <w:lang w:eastAsia="zh-CN"/>
        </w:rPr>
        <w:t>;</w:t>
      </w:r>
    </w:p>
    <w:p w14:paraId="69210326" w14:textId="77777777" w:rsidR="00983A91" w:rsidRPr="00983A91" w:rsidRDefault="00983A91" w:rsidP="00983A91">
      <w:pPr>
        <w:pStyle w:val="Code"/>
        <w:rPr>
          <w:color w:val="000000"/>
          <w:lang w:eastAsia="zh-CN"/>
        </w:rPr>
      </w:pPr>
    </w:p>
    <w:p w14:paraId="3282B11B"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696969"/>
          <w:lang w:eastAsia="zh-CN"/>
        </w:rPr>
        <w:t>// Effacer le rectangle dans tamponGraphics</w:t>
      </w:r>
    </w:p>
    <w:p w14:paraId="5AD12CA7"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b/>
          <w:bCs/>
          <w:color w:val="800000"/>
          <w:lang w:eastAsia="zh-CN"/>
        </w:rPr>
        <w:t>public</w:t>
      </w:r>
      <w:r w:rsidRPr="00983A91">
        <w:rPr>
          <w:color w:val="000000"/>
          <w:lang w:eastAsia="zh-CN"/>
        </w:rPr>
        <w:t xml:space="preserve"> </w:t>
      </w:r>
      <w:r w:rsidRPr="00983A91">
        <w:rPr>
          <w:color w:val="BB7977"/>
          <w:lang w:eastAsia="zh-CN"/>
        </w:rPr>
        <w:t>void</w:t>
      </w:r>
      <w:r w:rsidRPr="00983A91">
        <w:rPr>
          <w:color w:val="000000"/>
          <w:lang w:eastAsia="zh-CN"/>
        </w:rPr>
        <w:t xml:space="preserve"> effacer</w:t>
      </w:r>
      <w:r w:rsidRPr="00983A91">
        <w:rPr>
          <w:color w:val="808030"/>
          <w:lang w:eastAsia="zh-CN"/>
        </w:rPr>
        <w:t>(</w:t>
      </w:r>
      <w:r w:rsidRPr="00983A91">
        <w:rPr>
          <w:color w:val="000000"/>
          <w:lang w:eastAsia="zh-CN"/>
        </w:rPr>
        <w:t>Graphics g</w:t>
      </w:r>
      <w:r w:rsidRPr="00983A91">
        <w:rPr>
          <w:color w:val="808030"/>
          <w:lang w:eastAsia="zh-CN"/>
        </w:rPr>
        <w:t>)</w:t>
      </w:r>
      <w:r w:rsidRPr="00983A91">
        <w:rPr>
          <w:color w:val="000000"/>
          <w:lang w:eastAsia="zh-CN"/>
        </w:rPr>
        <w:t xml:space="preserve"> </w:t>
      </w:r>
      <w:r w:rsidRPr="00983A91">
        <w:rPr>
          <w:color w:val="800080"/>
          <w:lang w:eastAsia="zh-CN"/>
        </w:rPr>
        <w:t>{</w:t>
      </w:r>
    </w:p>
    <w:p w14:paraId="25AAE653" w14:textId="77777777" w:rsidR="00983A91" w:rsidRPr="00983A91" w:rsidRDefault="00983A91" w:rsidP="00983A91">
      <w:pPr>
        <w:pStyle w:val="Code"/>
        <w:rPr>
          <w:color w:val="000000"/>
          <w:lang w:eastAsia="zh-CN"/>
        </w:rPr>
      </w:pPr>
      <w:r w:rsidRPr="00983A91">
        <w:rPr>
          <w:color w:val="000000"/>
          <w:lang w:eastAsia="zh-CN"/>
        </w:rPr>
        <w:t xml:space="preserve">    g</w:t>
      </w:r>
      <w:r w:rsidRPr="00983A91">
        <w:rPr>
          <w:color w:val="808030"/>
          <w:lang w:eastAsia="zh-CN"/>
        </w:rPr>
        <w:t>.</w:t>
      </w:r>
      <w:r w:rsidRPr="00983A91">
        <w:rPr>
          <w:color w:val="000000"/>
          <w:lang w:eastAsia="zh-CN"/>
        </w:rPr>
        <w:t>clearRect</w:t>
      </w:r>
      <w:r w:rsidRPr="00983A91">
        <w:rPr>
          <w:color w:val="808030"/>
          <w:lang w:eastAsia="zh-CN"/>
        </w:rPr>
        <w:t>(</w:t>
      </w:r>
      <w:r w:rsidRPr="00983A91">
        <w:rPr>
          <w:color w:val="000000"/>
          <w:lang w:eastAsia="zh-CN"/>
        </w:rPr>
        <w:t>x</w:t>
      </w:r>
      <w:r w:rsidRPr="00983A91">
        <w:rPr>
          <w:color w:val="808030"/>
          <w:lang w:eastAsia="zh-CN"/>
        </w:rPr>
        <w:t>,</w:t>
      </w:r>
      <w:r w:rsidRPr="00983A91">
        <w:rPr>
          <w:color w:val="000000"/>
          <w:lang w:eastAsia="zh-CN"/>
        </w:rPr>
        <w:t xml:space="preserve"> y</w:t>
      </w:r>
      <w:r w:rsidRPr="00983A91">
        <w:rPr>
          <w:color w:val="808030"/>
          <w:lang w:eastAsia="zh-CN"/>
        </w:rPr>
        <w:t>,</w:t>
      </w:r>
      <w:r w:rsidRPr="00983A91">
        <w:rPr>
          <w:color w:val="000000"/>
          <w:lang w:eastAsia="zh-CN"/>
        </w:rPr>
        <w:t xml:space="preserve"> largeur</w:t>
      </w:r>
      <w:r w:rsidRPr="00983A91">
        <w:rPr>
          <w:color w:val="808030"/>
          <w:lang w:eastAsia="zh-CN"/>
        </w:rPr>
        <w:t>,</w:t>
      </w:r>
      <w:r w:rsidRPr="00983A91">
        <w:rPr>
          <w:color w:val="000000"/>
          <w:lang w:eastAsia="zh-CN"/>
        </w:rPr>
        <w:t xml:space="preserve"> hauteur</w:t>
      </w:r>
      <w:r w:rsidRPr="00983A91">
        <w:rPr>
          <w:color w:val="808030"/>
          <w:lang w:eastAsia="zh-CN"/>
        </w:rPr>
        <w:t>)</w:t>
      </w:r>
      <w:r w:rsidRPr="00983A91">
        <w:rPr>
          <w:color w:val="800080"/>
          <w:lang w:eastAsia="zh-CN"/>
        </w:rPr>
        <w:t>;</w:t>
      </w:r>
    </w:p>
    <w:p w14:paraId="2852C7F5" w14:textId="77777777" w:rsidR="00983A91" w:rsidRPr="00983A91" w:rsidRDefault="00983A91" w:rsidP="00983A91">
      <w:pPr>
        <w:pStyle w:val="Code"/>
        <w:rPr>
          <w:color w:val="000000"/>
          <w:lang w:eastAsia="zh-CN"/>
        </w:rPr>
      </w:pPr>
      <w:r w:rsidRPr="00983A91">
        <w:rPr>
          <w:color w:val="000000"/>
          <w:lang w:eastAsia="zh-CN"/>
        </w:rPr>
        <w:t xml:space="preserve">  </w:t>
      </w:r>
      <w:r w:rsidRPr="00983A91">
        <w:rPr>
          <w:color w:val="800080"/>
          <w:lang w:eastAsia="zh-CN"/>
        </w:rPr>
        <w:t>}</w:t>
      </w:r>
    </w:p>
    <w:p w14:paraId="0ACDD8A0" w14:textId="145241F5" w:rsidR="00983A91" w:rsidRDefault="00983A91" w:rsidP="00983A91">
      <w:pPr>
        <w:pStyle w:val="Code"/>
        <w:rPr>
          <w:color w:val="800080"/>
          <w:lang w:eastAsia="zh-CN"/>
        </w:rPr>
      </w:pPr>
      <w:r w:rsidRPr="00983A91">
        <w:rPr>
          <w:color w:val="800080"/>
          <w:lang w:eastAsia="zh-CN"/>
        </w:rPr>
        <w:t>}</w:t>
      </w:r>
    </w:p>
    <w:p w14:paraId="32B9041C" w14:textId="77777777" w:rsidR="003E5B17" w:rsidRPr="00983A91" w:rsidRDefault="003E5B17" w:rsidP="00983A91">
      <w:pPr>
        <w:pStyle w:val="Code"/>
        <w:rPr>
          <w:color w:val="000000"/>
          <w:lang w:eastAsia="zh-CN"/>
        </w:rPr>
      </w:pPr>
    </w:p>
    <w:p w14:paraId="10296B21" w14:textId="77777777" w:rsidR="00494C92" w:rsidRDefault="00494C92" w:rsidP="00494C92">
      <w:pPr>
        <w:pStyle w:val="Corpsdetexte"/>
      </w:pPr>
    </w:p>
    <w:p w14:paraId="1FFF77E1" w14:textId="77777777" w:rsidR="00494C92" w:rsidRPr="00F82EFD"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F82EFD">
        <w:rPr>
          <w:b/>
          <w:bCs/>
        </w:rPr>
        <w:t xml:space="preserve">Modifieur </w:t>
      </w:r>
      <w:r w:rsidRPr="00F82EFD">
        <w:rPr>
          <w:b/>
          <w:bCs/>
          <w:i/>
          <w:iCs/>
        </w:rPr>
        <w:t>abstract</w:t>
      </w:r>
      <w:r w:rsidRPr="00F82EFD">
        <w:rPr>
          <w:b/>
          <w:bCs/>
        </w:rPr>
        <w:t xml:space="preserve"> pour une classe</w:t>
      </w:r>
      <w:r>
        <w:rPr>
          <w:b/>
          <w:bCs/>
        </w:rPr>
        <w:t>, classe abstraite, classe concrète</w:t>
      </w:r>
    </w:p>
    <w:p w14:paraId="26A6B0A2"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modifieur </w:t>
      </w:r>
      <w:r w:rsidRPr="00CE7573">
        <w:rPr>
          <w:i/>
          <w:iCs/>
        </w:rPr>
        <w:t>abstract</w:t>
      </w:r>
      <w:r>
        <w:t xml:space="preserve"> dans la déclaration d’une classe signifie qu’il n’est pas possible de créer directement un objet de cette classe (avec </w:t>
      </w:r>
      <w:r w:rsidRPr="00F27601">
        <w:rPr>
          <w:i/>
        </w:rPr>
        <w:t>new</w:t>
      </w:r>
      <w:r>
        <w:t xml:space="preserve">). La </w:t>
      </w:r>
      <w:r w:rsidRPr="00E308E9">
        <w:rPr>
          <w:i/>
          <w:iCs/>
        </w:rPr>
        <w:t>classe</w:t>
      </w:r>
      <w:r>
        <w:t xml:space="preserve"> dite </w:t>
      </w:r>
      <w:r w:rsidRPr="00E308E9">
        <w:rPr>
          <w:i/>
          <w:iCs/>
        </w:rPr>
        <w:t>abstraite</w:t>
      </w:r>
      <w:r>
        <w:t xml:space="preserve"> n’est utile que comme super-classe d’autres </w:t>
      </w:r>
      <w:r w:rsidRPr="00E308E9">
        <w:rPr>
          <w:i/>
          <w:iCs/>
        </w:rPr>
        <w:t>classes</w:t>
      </w:r>
      <w:r>
        <w:t xml:space="preserve"> non abstraites dites </w:t>
      </w:r>
      <w:r w:rsidRPr="00E308E9">
        <w:rPr>
          <w:i/>
          <w:iCs/>
        </w:rPr>
        <w:t>concrètes</w:t>
      </w:r>
      <w:r>
        <w:t xml:space="preserve"> qui, elles, sont utilisées pour créer des objets.</w:t>
      </w:r>
    </w:p>
    <w:p w14:paraId="63D2EBAD" w14:textId="77777777" w:rsidR="00494C92" w:rsidRPr="003C635B" w:rsidRDefault="00494C92" w:rsidP="00494C92">
      <w:pPr>
        <w:pStyle w:val="Corpsdetexte"/>
      </w:pPr>
      <w:r>
        <w:t xml:space="preserve">La classe </w:t>
      </w:r>
      <w:r w:rsidRPr="00C7105F">
        <w:rPr>
          <w:i/>
          <w:iCs/>
        </w:rPr>
        <w:t>EntiteRebondissante</w:t>
      </w:r>
      <w:r>
        <w:t xml:space="preserve"> est abstraite car ce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 xml:space="preserve"> qui seront utilisées pour créer les objets.</w:t>
      </w:r>
    </w:p>
    <w:p w14:paraId="2DA827DC" w14:textId="77777777" w:rsidR="00494C92" w:rsidRPr="00A12653" w:rsidRDefault="00494C92" w:rsidP="00494C92">
      <w:pPr>
        <w:rPr>
          <w:rFonts w:ascii="Courier New" w:hAnsi="Courier New" w:cs="Courier New"/>
        </w:rPr>
      </w:pPr>
      <w:r w:rsidRPr="00A12653">
        <w:rPr>
          <w:rFonts w:ascii="Courier New" w:hAnsi="Courier New" w:cs="Courier New"/>
        </w:rPr>
        <w:t xml:space="preserve">public </w:t>
      </w:r>
      <w:r w:rsidRPr="00A12653">
        <w:rPr>
          <w:rFonts w:ascii="Courier New" w:hAnsi="Courier New" w:cs="Courier New"/>
          <w:highlight w:val="yellow"/>
        </w:rPr>
        <w:t>abstract</w:t>
      </w:r>
      <w:r w:rsidRPr="00A12653">
        <w:rPr>
          <w:rFonts w:ascii="Courier New" w:hAnsi="Courier New" w:cs="Courier New"/>
        </w:rPr>
        <w:t xml:space="preserve"> class EntiteRebondissante {</w:t>
      </w:r>
    </w:p>
    <w:p w14:paraId="270DFEDC" w14:textId="77777777" w:rsidR="00494C92" w:rsidRDefault="00494C92" w:rsidP="00494C92">
      <w:pPr>
        <w:pStyle w:val="Corpsdetexte"/>
      </w:pPr>
    </w:p>
    <w:p w14:paraId="5EF712E4" w14:textId="2401257D" w:rsidR="00494C92" w:rsidRDefault="00494C92" w:rsidP="00494C92">
      <w:pPr>
        <w:pStyle w:val="Corpsdetexte"/>
      </w:pPr>
      <w:r>
        <w:t xml:space="preserve">En UML, le modifieur </w:t>
      </w:r>
      <w:r w:rsidRPr="0043759B">
        <w:rPr>
          <w:i/>
        </w:rPr>
        <w:t>abstract</w:t>
      </w:r>
      <w:r>
        <w:t xml:space="preserve"> est représenté en mettant le nom en italique (voir </w:t>
      </w:r>
      <w:r>
        <w:fldChar w:fldCharType="begin"/>
      </w:r>
      <w:r>
        <w:instrText xml:space="preserve"> REF _Ref65316874 \h </w:instrText>
      </w:r>
      <w:r>
        <w:fldChar w:fldCharType="separate"/>
      </w:r>
      <w:r w:rsidR="00CF67E3">
        <w:t xml:space="preserve">Figure </w:t>
      </w:r>
      <w:r w:rsidR="00CF67E3">
        <w:rPr>
          <w:noProof/>
        </w:rPr>
        <w:t>26</w:t>
      </w:r>
      <w:r>
        <w:fldChar w:fldCharType="end"/>
      </w:r>
      <w:r>
        <w:t>).</w:t>
      </w:r>
    </w:p>
    <w:p w14:paraId="479C8DEB" w14:textId="77777777" w:rsidR="00494C92" w:rsidRPr="00FF27E3"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FF27E3">
        <w:rPr>
          <w:b/>
          <w:bCs/>
        </w:rPr>
        <w:t xml:space="preserve">Modifieur </w:t>
      </w:r>
      <w:r w:rsidRPr="00FF27E3">
        <w:rPr>
          <w:b/>
          <w:bCs/>
          <w:i/>
          <w:iCs/>
        </w:rPr>
        <w:t>abstract</w:t>
      </w:r>
      <w:r w:rsidRPr="00FF27E3">
        <w:rPr>
          <w:b/>
          <w:bCs/>
        </w:rPr>
        <w:t xml:space="preserve"> pour une méthode</w:t>
      </w:r>
    </w:p>
    <w:p w14:paraId="5BFD4916"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Le modifieur abstract pour une méthode signifie que la méthode n’a pas de corps. Le corps d’une méthode abstraite doit être précisé une sous-classe concrète.</w:t>
      </w:r>
    </w:p>
    <w:p w14:paraId="1EE9AD3B" w14:textId="77777777" w:rsidR="00494C92" w:rsidRDefault="00494C92" w:rsidP="00494C92">
      <w:pPr>
        <w:pStyle w:val="Corpsdetexte"/>
      </w:pPr>
      <w:r>
        <w:t xml:space="preserve">Le modifieur </w:t>
      </w:r>
      <w:r w:rsidRPr="00FF27E3">
        <w:rPr>
          <w:i/>
          <w:iCs/>
        </w:rPr>
        <w:t>abstract</w:t>
      </w:r>
      <w:r>
        <w:t xml:space="preserve"> de la méthode </w:t>
      </w:r>
      <w:r w:rsidRPr="003F0696">
        <w:rPr>
          <w:i/>
          <w:iCs/>
        </w:rPr>
        <w:t>paint</w:t>
      </w:r>
      <w:r>
        <w:t xml:space="preserve">() signifie que la méthode n’a pas de corps dans la classe </w:t>
      </w:r>
      <w:r w:rsidRPr="00E42952">
        <w:rPr>
          <w:i/>
          <w:iCs/>
        </w:rPr>
        <w:t>EntiteRebondissante</w:t>
      </w:r>
      <w:r>
        <w:t>.</w:t>
      </w:r>
    </w:p>
    <w:p w14:paraId="05A77AEB" w14:textId="77777777" w:rsidR="00494C92" w:rsidRPr="006850FF" w:rsidRDefault="00494C92" w:rsidP="00494C92">
      <w:pPr>
        <w:rPr>
          <w:rFonts w:ascii="Courier New" w:hAnsi="Courier New" w:cs="Courier New"/>
        </w:rPr>
      </w:pPr>
      <w:r w:rsidRPr="006850FF">
        <w:rPr>
          <w:rFonts w:ascii="Courier New" w:hAnsi="Courier New" w:cs="Courier New"/>
        </w:rPr>
        <w:t xml:space="preserve">    </w:t>
      </w:r>
      <w:r w:rsidRPr="006850FF">
        <w:rPr>
          <w:rFonts w:ascii="Courier New" w:hAnsi="Courier New" w:cs="Courier New"/>
          <w:highlight w:val="yellow"/>
        </w:rPr>
        <w:t>public abstract void paint (Graphics g) ;</w:t>
      </w:r>
    </w:p>
    <w:p w14:paraId="05232B9E" w14:textId="77777777" w:rsidR="00494C92" w:rsidRDefault="00494C92" w:rsidP="00494C92">
      <w:pPr>
        <w:pStyle w:val="Corpsdetexte"/>
      </w:pPr>
      <w:r>
        <w:lastRenderedPageBreak/>
        <w:t xml:space="preserve"> Donc, cette déclaration précise qu’une sous-classe de </w:t>
      </w:r>
      <w:r w:rsidRPr="00C80B97">
        <w:rPr>
          <w:i/>
          <w:iCs/>
        </w:rPr>
        <w:t>EntiteRebondissante</w:t>
      </w:r>
      <w:r>
        <w:t xml:space="preserve"> doit pouvoir répondre à un appel de la méthode </w:t>
      </w:r>
      <w:r w:rsidRPr="00E42952">
        <w:rPr>
          <w:i/>
          <w:iCs/>
        </w:rPr>
        <w:t>paint</w:t>
      </w:r>
      <w:r>
        <w:t xml:space="preserve">(). Cette déclaration indique que les sous-classes concrètes doivent spécifier un corps de la méthode abstraite </w:t>
      </w:r>
      <w:r w:rsidRPr="003F0696">
        <w:rPr>
          <w:i/>
          <w:iCs/>
        </w:rPr>
        <w:t>paint</w:t>
      </w:r>
      <w:r>
        <w:t>().</w:t>
      </w:r>
    </w:p>
    <w:p w14:paraId="314D0040" w14:textId="77777777" w:rsidR="00494C92" w:rsidRPr="00117819"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A9309F">
        <w:rPr>
          <w:b/>
          <w:bCs/>
        </w:rPr>
        <w:t xml:space="preserve">Modifieur </w:t>
      </w:r>
      <w:r w:rsidRPr="00A9309F">
        <w:rPr>
          <w:b/>
          <w:bCs/>
          <w:i/>
          <w:iCs/>
        </w:rPr>
        <w:t>protected</w:t>
      </w:r>
      <w:r>
        <w:rPr>
          <w:b/>
          <w:bCs/>
        </w:rPr>
        <w:t xml:space="preserve"> pour une variable</w:t>
      </w:r>
    </w:p>
    <w:p w14:paraId="720F6566" w14:textId="29437BA9"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Le modifieur </w:t>
      </w:r>
      <w:r w:rsidRPr="0088312E">
        <w:rPr>
          <w:i/>
          <w:iCs/>
        </w:rPr>
        <w:t>protected</w:t>
      </w:r>
      <w:r>
        <w:t xml:space="preserve"> pour une variable signifie que la variable n’est pas accessible aux autres classes  (comme </w:t>
      </w:r>
      <w:r w:rsidRPr="0041508F">
        <w:rPr>
          <w:i/>
          <w:iCs/>
        </w:rPr>
        <w:t>private</w:t>
      </w:r>
      <w:r>
        <w:t xml:space="preserve">) mais </w:t>
      </w:r>
      <w:r w:rsidR="00147DE5">
        <w:t>en revanche</w:t>
      </w:r>
      <w:r>
        <w:t xml:space="preserve">, elle peut être accédée par une méthode d’une sous-classe (par opposé à </w:t>
      </w:r>
      <w:r w:rsidRPr="0041508F">
        <w:rPr>
          <w:i/>
          <w:iCs/>
        </w:rPr>
        <w:t>private</w:t>
      </w:r>
      <w:r>
        <w:t>).</w:t>
      </w:r>
    </w:p>
    <w:p w14:paraId="53B1E534" w14:textId="77777777" w:rsidR="00494C92" w:rsidRDefault="00494C92" w:rsidP="00494C92">
      <w:pPr>
        <w:pStyle w:val="Corpsdetexte"/>
      </w:pPr>
      <w:r>
        <w:t xml:space="preserve">Maintenant, les classes pour </w:t>
      </w:r>
      <w:r w:rsidRPr="004F6AC2">
        <w:rPr>
          <w:i/>
          <w:iCs/>
        </w:rPr>
        <w:t>Bot</w:t>
      </w:r>
      <w:r>
        <w:t xml:space="preserve"> et </w:t>
      </w:r>
      <w:r w:rsidRPr="004F6AC2">
        <w:rPr>
          <w:i/>
          <w:iCs/>
        </w:rPr>
        <w:t>Iti</w:t>
      </w:r>
      <w:r>
        <w:t xml:space="preserve"> sont les sous-classes </w:t>
      </w:r>
      <w:r w:rsidRPr="004F6AC2">
        <w:rPr>
          <w:i/>
          <w:iCs/>
        </w:rPr>
        <w:t>BotSCEntiteRebondissante</w:t>
      </w:r>
      <w:r>
        <w:t xml:space="preserve"> et </w:t>
      </w:r>
      <w:r w:rsidRPr="004F6AC2">
        <w:rPr>
          <w:i/>
          <w:iCs/>
        </w:rPr>
        <w:t>ItiSCEntiteRebondissante</w:t>
      </w:r>
      <w:r>
        <w:t xml:space="preserve"> de la classe </w:t>
      </w:r>
      <w:r w:rsidRPr="0045525E">
        <w:rPr>
          <w:i/>
          <w:iCs/>
        </w:rPr>
        <w:t>EntiteRebondissante</w:t>
      </w:r>
      <w:r>
        <w:t>.</w:t>
      </w:r>
    </w:p>
    <w:p w14:paraId="7AFC4660" w14:textId="77777777" w:rsidR="007D7FB9" w:rsidRPr="007D7FB9" w:rsidRDefault="007D7FB9" w:rsidP="007D7FB9">
      <w:pPr>
        <w:pStyle w:val="Code"/>
        <w:rPr>
          <w:color w:val="000000"/>
          <w:lang w:eastAsia="zh-CN"/>
        </w:rPr>
      </w:pPr>
      <w:r w:rsidRPr="007D7FB9">
        <w:rPr>
          <w:b/>
          <w:bCs/>
          <w:color w:val="800000"/>
          <w:lang w:eastAsia="zh-CN"/>
        </w:rPr>
        <w:t>import</w:t>
      </w:r>
      <w:r w:rsidRPr="007D7FB9">
        <w:rPr>
          <w:lang w:eastAsia="zh-CN"/>
        </w:rPr>
        <w:t xml:space="preserve"> java</w:t>
      </w:r>
      <w:r w:rsidRPr="007D7FB9">
        <w:rPr>
          <w:color w:val="808030"/>
          <w:lang w:eastAsia="zh-CN"/>
        </w:rPr>
        <w:t>.</w:t>
      </w:r>
      <w:r w:rsidRPr="007D7FB9">
        <w:rPr>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3B24BEDF" w14:textId="77777777" w:rsidR="007D7FB9" w:rsidRPr="007D7FB9" w:rsidRDefault="007D7FB9" w:rsidP="007D7FB9">
      <w:pPr>
        <w:pStyle w:val="Code"/>
        <w:rPr>
          <w:color w:val="000000"/>
          <w:lang w:eastAsia="zh-CN"/>
        </w:rPr>
      </w:pPr>
    </w:p>
    <w:p w14:paraId="0BBB3D5E" w14:textId="77777777" w:rsidR="007D7FB9" w:rsidRPr="007D7FB9" w:rsidRDefault="007D7FB9" w:rsidP="007D7FB9">
      <w:pPr>
        <w:pStyle w:val="Code"/>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BotSCEntiteRebondissante </w:t>
      </w:r>
      <w:r w:rsidRPr="007D7FB9">
        <w:rPr>
          <w:b/>
          <w:bCs/>
          <w:color w:val="800000"/>
          <w:lang w:eastAsia="zh-CN"/>
        </w:rPr>
        <w:t>extends</w:t>
      </w:r>
      <w:r w:rsidRPr="007D7FB9">
        <w:rPr>
          <w:color w:val="000000"/>
          <w:lang w:eastAsia="zh-CN"/>
        </w:rPr>
        <w:t xml:space="preserve"> EntiteRebondissante </w:t>
      </w:r>
      <w:r w:rsidRPr="007D7FB9">
        <w:rPr>
          <w:color w:val="800080"/>
          <w:lang w:eastAsia="zh-CN"/>
        </w:rPr>
        <w:t>{</w:t>
      </w:r>
    </w:p>
    <w:p w14:paraId="292DF626" w14:textId="77777777" w:rsidR="007D7FB9" w:rsidRPr="007D7FB9" w:rsidRDefault="007D7FB9" w:rsidP="007D7FB9">
      <w:pPr>
        <w:pStyle w:val="Code"/>
        <w:rPr>
          <w:color w:val="000000"/>
          <w:lang w:eastAsia="zh-CN"/>
        </w:rPr>
      </w:pPr>
    </w:p>
    <w:p w14:paraId="6348CFB7"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696969"/>
          <w:lang w:eastAsia="zh-CN"/>
        </w:rPr>
        <w:t>// Constructeur</w:t>
      </w:r>
    </w:p>
    <w:p w14:paraId="7B559D5B"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BotSCEntiteRebondissante</w:t>
      </w:r>
      <w:r w:rsidRPr="007D7FB9">
        <w:rPr>
          <w:color w:val="808030"/>
          <w:lang w:eastAsia="zh-CN"/>
        </w:rPr>
        <w:t>(</w:t>
      </w:r>
    </w:p>
    <w:p w14:paraId="1E82B242"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BB7977"/>
          <w:lang w:eastAsia="zh-CN"/>
        </w:rPr>
        <w:t>int</w:t>
      </w:r>
      <w:r w:rsidRPr="007D7FB9">
        <w:rPr>
          <w:color w:val="000000"/>
          <w:lang w:eastAsia="zh-CN"/>
        </w:rPr>
        <w:t xml:space="preserve"> 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y</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largeur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hauteur</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vitesseX</w:t>
      </w:r>
      <w:r w:rsidRPr="007D7FB9">
        <w:rPr>
          <w:color w:val="808030"/>
          <w:lang w:eastAsia="zh-CN"/>
        </w:rPr>
        <w:t>,</w:t>
      </w:r>
      <w:r w:rsidRPr="007D7FB9">
        <w:rPr>
          <w:color w:val="000000"/>
          <w:lang w:eastAsia="zh-CN"/>
        </w:rPr>
        <w:t xml:space="preserve"> </w:t>
      </w:r>
      <w:r w:rsidRPr="007D7FB9">
        <w:rPr>
          <w:color w:val="BB7977"/>
          <w:lang w:eastAsia="zh-CN"/>
        </w:rPr>
        <w:t>int</w:t>
      </w:r>
      <w:r w:rsidRPr="007D7FB9">
        <w:rPr>
          <w:color w:val="000000"/>
          <w:lang w:eastAsia="zh-CN"/>
        </w:rPr>
        <w:t xml:space="preserve"> vitesseY</w:t>
      </w:r>
      <w:r w:rsidRPr="007D7FB9">
        <w:rPr>
          <w:color w:val="808030"/>
          <w:lang w:eastAsia="zh-CN"/>
        </w:rPr>
        <w:t>)</w:t>
      </w:r>
      <w:r w:rsidRPr="007D7FB9">
        <w:rPr>
          <w:color w:val="000000"/>
          <w:lang w:eastAsia="zh-CN"/>
        </w:rPr>
        <w:t xml:space="preserve"> </w:t>
      </w:r>
      <w:r w:rsidRPr="007D7FB9">
        <w:rPr>
          <w:color w:val="800080"/>
          <w:lang w:eastAsia="zh-CN"/>
        </w:rPr>
        <w:t>{</w:t>
      </w:r>
    </w:p>
    <w:p w14:paraId="16FD4DBE"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super</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w:t>
      </w:r>
      <w:r w:rsidRPr="007D7FB9">
        <w:rPr>
          <w:color w:val="808030"/>
          <w:lang w:eastAsia="zh-CN"/>
        </w:rPr>
        <w:t>,</w:t>
      </w:r>
      <w:r w:rsidRPr="007D7FB9">
        <w:rPr>
          <w:color w:val="000000"/>
          <w:lang w:eastAsia="zh-CN"/>
        </w:rPr>
        <w:t xml:space="preserve"> vitesseX</w:t>
      </w:r>
      <w:r w:rsidRPr="007D7FB9">
        <w:rPr>
          <w:color w:val="808030"/>
          <w:lang w:eastAsia="zh-CN"/>
        </w:rPr>
        <w:t>,</w:t>
      </w:r>
      <w:r w:rsidRPr="007D7FB9">
        <w:rPr>
          <w:color w:val="000000"/>
          <w:lang w:eastAsia="zh-CN"/>
        </w:rPr>
        <w:t xml:space="preserve"> vitesseY</w:t>
      </w:r>
      <w:r w:rsidRPr="007D7FB9">
        <w:rPr>
          <w:color w:val="808030"/>
          <w:lang w:eastAsia="zh-CN"/>
        </w:rPr>
        <w:t>)</w:t>
      </w:r>
      <w:r w:rsidRPr="007D7FB9">
        <w:rPr>
          <w:color w:val="800080"/>
          <w:lang w:eastAsia="zh-CN"/>
        </w:rPr>
        <w:t>;</w:t>
      </w:r>
    </w:p>
    <w:p w14:paraId="0E9C3B9B"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1AA76B06" w14:textId="77777777" w:rsidR="007D7FB9" w:rsidRPr="007D7FB9" w:rsidRDefault="007D7FB9" w:rsidP="007D7FB9">
      <w:pPr>
        <w:pStyle w:val="Code"/>
        <w:rPr>
          <w:color w:val="000000"/>
          <w:lang w:eastAsia="zh-CN"/>
        </w:rPr>
      </w:pPr>
    </w:p>
    <w:p w14:paraId="23C1841F"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696969"/>
          <w:lang w:eastAsia="zh-CN"/>
        </w:rPr>
        <w:t>// Corps de la méthode abstraite héritée de la super-classe</w:t>
      </w:r>
    </w:p>
    <w:p w14:paraId="51F662EA" w14:textId="77777777" w:rsidR="007D7FB9" w:rsidRPr="009808AD" w:rsidRDefault="007D7FB9" w:rsidP="007D7FB9">
      <w:pPr>
        <w:pStyle w:val="Code"/>
        <w:rPr>
          <w:color w:val="000000"/>
          <w:lang w:val="en-CA" w:eastAsia="zh-CN"/>
        </w:rPr>
      </w:pPr>
      <w:r w:rsidRPr="007D7FB9">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paint</w:t>
      </w:r>
      <w:r w:rsidRPr="009808AD">
        <w:rPr>
          <w:color w:val="808030"/>
          <w:lang w:val="en-CA" w:eastAsia="zh-CN"/>
        </w:rPr>
        <w:t>(</w:t>
      </w:r>
      <w:r w:rsidRPr="009808AD">
        <w:rPr>
          <w:color w:val="000000"/>
          <w:lang w:val="en-CA" w:eastAsia="zh-CN"/>
        </w:rPr>
        <w:t>Graphics g</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743D9A0C" w14:textId="77777777" w:rsidR="007D7FB9" w:rsidRPr="009808AD" w:rsidRDefault="007D7FB9" w:rsidP="007D7FB9">
      <w:pPr>
        <w:pStyle w:val="Code"/>
        <w:rPr>
          <w:color w:val="000000"/>
          <w:lang w:val="en-CA" w:eastAsia="zh-CN"/>
        </w:rPr>
      </w:pPr>
      <w:r w:rsidRPr="009808AD">
        <w:rPr>
          <w:color w:val="000000"/>
          <w:lang w:val="en-CA" w:eastAsia="zh-CN"/>
        </w:rPr>
        <w:t xml:space="preserve">    g</w:t>
      </w:r>
      <w:r w:rsidRPr="009808AD">
        <w:rPr>
          <w:color w:val="808030"/>
          <w:lang w:val="en-CA" w:eastAsia="zh-CN"/>
        </w:rPr>
        <w:t>.</w:t>
      </w:r>
      <w:r w:rsidRPr="009808AD">
        <w:rPr>
          <w:color w:val="000000"/>
          <w:lang w:val="en-CA" w:eastAsia="zh-CN"/>
        </w:rPr>
        <w:t>setColor</w:t>
      </w:r>
      <w:r w:rsidRPr="009808AD">
        <w:rPr>
          <w:color w:val="808030"/>
          <w:lang w:val="en-CA" w:eastAsia="zh-CN"/>
        </w:rPr>
        <w:t>(</w:t>
      </w:r>
      <w:r w:rsidRPr="009808AD">
        <w:rPr>
          <w:color w:val="000000"/>
          <w:lang w:val="en-CA" w:eastAsia="zh-CN"/>
        </w:rPr>
        <w:t>Color</w:t>
      </w:r>
      <w:r w:rsidRPr="009808AD">
        <w:rPr>
          <w:color w:val="808030"/>
          <w:lang w:val="en-CA" w:eastAsia="zh-CN"/>
        </w:rPr>
        <w:t>.</w:t>
      </w:r>
      <w:r w:rsidRPr="009808AD">
        <w:rPr>
          <w:color w:val="000000"/>
          <w:lang w:val="en-CA" w:eastAsia="zh-CN"/>
        </w:rPr>
        <w:t>green</w:t>
      </w:r>
      <w:r w:rsidRPr="009808AD">
        <w:rPr>
          <w:color w:val="808030"/>
          <w:lang w:val="en-CA" w:eastAsia="zh-CN"/>
        </w:rPr>
        <w:t>)</w:t>
      </w:r>
      <w:r w:rsidRPr="009808AD">
        <w:rPr>
          <w:color w:val="800080"/>
          <w:lang w:val="en-CA" w:eastAsia="zh-CN"/>
        </w:rPr>
        <w:t>;</w:t>
      </w:r>
    </w:p>
    <w:p w14:paraId="7A4BC5E7" w14:textId="77777777" w:rsidR="007D7FB9" w:rsidRPr="007D7FB9" w:rsidRDefault="007D7FB9" w:rsidP="007D7FB9">
      <w:pPr>
        <w:pStyle w:val="Code"/>
        <w:rPr>
          <w:color w:val="000000"/>
          <w:lang w:eastAsia="zh-CN"/>
        </w:rPr>
      </w:pPr>
      <w:r w:rsidRPr="009808AD">
        <w:rPr>
          <w:color w:val="000000"/>
          <w:lang w:val="en-CA" w:eastAsia="zh-CN"/>
        </w:rPr>
        <w:t xml:space="preserve">    </w:t>
      </w:r>
      <w:r w:rsidRPr="007D7FB9">
        <w:rPr>
          <w:color w:val="000000"/>
          <w:lang w:eastAsia="zh-CN"/>
        </w:rPr>
        <w:t>g</w:t>
      </w:r>
      <w:r w:rsidRPr="007D7FB9">
        <w:rPr>
          <w:color w:val="808030"/>
          <w:lang w:eastAsia="zh-CN"/>
        </w:rPr>
        <w:t>.</w:t>
      </w:r>
      <w:r w:rsidRPr="007D7FB9">
        <w:rPr>
          <w:color w:val="000000"/>
          <w:lang w:eastAsia="zh-CN"/>
        </w:rPr>
        <w:t>fillOval</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tête</w:t>
      </w:r>
    </w:p>
    <w:p w14:paraId="47F41F63" w14:textId="77777777" w:rsidR="007D7FB9" w:rsidRPr="007D7FB9" w:rsidRDefault="007D7FB9" w:rsidP="007D7FB9">
      <w:pPr>
        <w:pStyle w:val="Code"/>
        <w:rPr>
          <w:color w:val="000000"/>
          <w:lang w:eastAsia="zh-CN"/>
        </w:rPr>
      </w:pPr>
    </w:p>
    <w:p w14:paraId="7B64E52A"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black</w:t>
      </w:r>
      <w:r w:rsidRPr="007D7FB9">
        <w:rPr>
          <w:color w:val="808030"/>
          <w:lang w:eastAsia="zh-CN"/>
        </w:rPr>
        <w:t>)</w:t>
      </w:r>
      <w:r w:rsidRPr="007D7FB9">
        <w:rPr>
          <w:color w:val="800080"/>
          <w:lang w:eastAsia="zh-CN"/>
        </w:rPr>
        <w:t>;</w:t>
      </w:r>
    </w:p>
    <w:p w14:paraId="68B8720B"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 xml:space="preserve">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gauche</w:t>
      </w:r>
    </w:p>
    <w:p w14:paraId="06FBFE85"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p>
    <w:p w14:paraId="0C5FE4B9" w14:textId="77777777" w:rsidR="007D7FB9" w:rsidRPr="007D7FB9" w:rsidRDefault="007D7FB9" w:rsidP="007D7FB9">
      <w:pPr>
        <w:pStyle w:val="Code"/>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000000"/>
          <w:lang w:eastAsia="zh-CN"/>
        </w:rPr>
        <w:t xml:space="preserve">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55D64DB8" w14:textId="77777777" w:rsidR="007D7FB9" w:rsidRPr="007D7FB9" w:rsidRDefault="007D7FB9" w:rsidP="007D7FB9">
      <w:pPr>
        <w:pStyle w:val="Code"/>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197074BF" w14:textId="77777777" w:rsidR="007D7FB9" w:rsidRPr="007D7FB9" w:rsidRDefault="007D7FB9" w:rsidP="007D7FB9">
      <w:pPr>
        <w:pStyle w:val="Code"/>
        <w:rPr>
          <w:color w:val="000000"/>
          <w:lang w:eastAsia="zh-CN"/>
        </w:rPr>
      </w:pP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10</w:t>
      </w:r>
      <w:r w:rsidRPr="007D7FB9">
        <w:rPr>
          <w:color w:val="808030"/>
          <w:lang w:eastAsia="zh-CN"/>
        </w:rPr>
        <w:t>,</w:t>
      </w:r>
    </w:p>
    <w:p w14:paraId="0A3B8241" w14:textId="77777777" w:rsidR="007D7FB9" w:rsidRPr="007D7FB9" w:rsidRDefault="007D7FB9" w:rsidP="007D7FB9">
      <w:pPr>
        <w:pStyle w:val="Code"/>
        <w:rPr>
          <w:color w:val="000000"/>
          <w:lang w:eastAsia="zh-CN"/>
        </w:rPr>
      </w:pP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20</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L'oeil droit</w:t>
      </w:r>
    </w:p>
    <w:p w14:paraId="2800BA4D"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drawLine</w:t>
      </w:r>
      <w:r w:rsidRPr="007D7FB9">
        <w:rPr>
          <w:color w:val="808030"/>
          <w:lang w:eastAsia="zh-CN"/>
        </w:rPr>
        <w:t>(</w:t>
      </w:r>
    </w:p>
    <w:p w14:paraId="3EF7E8C6" w14:textId="77777777" w:rsidR="007D7FB9" w:rsidRPr="007D7FB9" w:rsidRDefault="007D7FB9" w:rsidP="007D7FB9">
      <w:pPr>
        <w:pStyle w:val="Code"/>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47A9D4BD" w14:textId="77777777" w:rsidR="007D7FB9" w:rsidRPr="007D7FB9" w:rsidRDefault="007D7FB9" w:rsidP="007D7FB9">
      <w:pPr>
        <w:pStyle w:val="Code"/>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p>
    <w:p w14:paraId="59532436" w14:textId="77777777" w:rsidR="007D7FB9" w:rsidRPr="007D7FB9" w:rsidRDefault="007D7FB9" w:rsidP="007D7FB9">
      <w:pPr>
        <w:pStyle w:val="Code"/>
        <w:rPr>
          <w:color w:val="000000"/>
          <w:lang w:eastAsia="zh-CN"/>
        </w:rPr>
      </w:pPr>
      <w:r w:rsidRPr="007D7FB9">
        <w:rPr>
          <w:color w:val="000000"/>
          <w:lang w:eastAsia="zh-CN"/>
        </w:rPr>
        <w:t xml:space="preserve">        x </w:t>
      </w:r>
      <w:r w:rsidRPr="007D7FB9">
        <w:rPr>
          <w:color w:val="808030"/>
          <w:lang w:eastAsia="zh-CN"/>
        </w:rPr>
        <w:t>+</w:t>
      </w:r>
      <w:r w:rsidRPr="007D7FB9">
        <w:rPr>
          <w:color w:val="000000"/>
          <w:lang w:eastAsia="zh-CN"/>
        </w:rPr>
        <w:t xml:space="preserve"> largeur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4</w:t>
      </w:r>
      <w:r w:rsidRPr="007D7FB9">
        <w:rPr>
          <w:color w:val="808030"/>
          <w:lang w:eastAsia="zh-CN"/>
        </w:rPr>
        <w:t>,</w:t>
      </w:r>
    </w:p>
    <w:p w14:paraId="65A10561" w14:textId="77777777" w:rsidR="007D7FB9" w:rsidRPr="007D7FB9" w:rsidRDefault="007D7FB9" w:rsidP="007D7FB9">
      <w:pPr>
        <w:pStyle w:val="Code"/>
        <w:rPr>
          <w:color w:val="000000"/>
          <w:lang w:eastAsia="zh-CN"/>
        </w:rPr>
      </w:pP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3</w:t>
      </w:r>
      <w:r w:rsidRPr="007D7FB9">
        <w:rPr>
          <w:color w:val="000000"/>
          <w:lang w:eastAsia="zh-CN"/>
        </w:rPr>
        <w:t xml:space="preserve"> </w:t>
      </w:r>
      <w:r w:rsidRPr="007D7FB9">
        <w:rPr>
          <w:color w:val="808030"/>
          <w:lang w:eastAsia="zh-CN"/>
        </w:rPr>
        <w:t>/</w:t>
      </w:r>
      <w:r w:rsidRPr="007D7FB9">
        <w:rPr>
          <w:color w:val="000000"/>
          <w:lang w:eastAsia="zh-CN"/>
        </w:rPr>
        <w:t xml:space="preserve"> </w:t>
      </w:r>
      <w:r w:rsidRPr="007D7FB9">
        <w:rPr>
          <w:color w:val="008C00"/>
          <w:lang w:eastAsia="zh-CN"/>
        </w:rPr>
        <w:t>8</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La bouche</w:t>
      </w:r>
    </w:p>
    <w:p w14:paraId="6D584B4D" w14:textId="77777777" w:rsidR="007D7FB9" w:rsidRPr="007D7FB9" w:rsidRDefault="007D7FB9" w:rsidP="007D7FB9">
      <w:pPr>
        <w:pStyle w:val="Code"/>
        <w:rPr>
          <w:color w:val="000000"/>
          <w:lang w:eastAsia="zh-CN"/>
        </w:rPr>
      </w:pPr>
    </w:p>
    <w:p w14:paraId="6F4DCCD8"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setColor</w:t>
      </w:r>
      <w:r w:rsidRPr="007D7FB9">
        <w:rPr>
          <w:color w:val="808030"/>
          <w:lang w:eastAsia="zh-CN"/>
        </w:rPr>
        <w:t>(</w:t>
      </w:r>
      <w:r w:rsidRPr="007D7FB9">
        <w:rPr>
          <w:color w:val="000000"/>
          <w:lang w:eastAsia="zh-CN"/>
        </w:rPr>
        <w:t>Color</w:t>
      </w:r>
      <w:r w:rsidRPr="007D7FB9">
        <w:rPr>
          <w:color w:val="808030"/>
          <w:lang w:eastAsia="zh-CN"/>
        </w:rPr>
        <w:t>.</w:t>
      </w:r>
      <w:r w:rsidRPr="007D7FB9">
        <w:rPr>
          <w:color w:val="000000"/>
          <w:lang w:eastAsia="zh-CN"/>
        </w:rPr>
        <w:t>red</w:t>
      </w:r>
      <w:r w:rsidRPr="007D7FB9">
        <w:rPr>
          <w:color w:val="808030"/>
          <w:lang w:eastAsia="zh-CN"/>
        </w:rPr>
        <w:t>)</w:t>
      </w:r>
      <w:r w:rsidRPr="007D7FB9">
        <w:rPr>
          <w:color w:val="800080"/>
          <w:lang w:eastAsia="zh-CN"/>
        </w:rPr>
        <w:t>;</w:t>
      </w:r>
    </w:p>
    <w:p w14:paraId="16B86EAF" w14:textId="77777777" w:rsidR="007D7FB9" w:rsidRPr="007D7FB9" w:rsidRDefault="007D7FB9" w:rsidP="007D7FB9">
      <w:pPr>
        <w:pStyle w:val="Code"/>
        <w:rPr>
          <w:color w:val="000000"/>
          <w:lang w:eastAsia="zh-CN"/>
        </w:rPr>
      </w:pPr>
      <w:r w:rsidRPr="007D7FB9">
        <w:rPr>
          <w:color w:val="000000"/>
          <w:lang w:eastAsia="zh-CN"/>
        </w:rPr>
        <w:t xml:space="preserve">    g</w:t>
      </w:r>
      <w:r w:rsidRPr="007D7FB9">
        <w:rPr>
          <w:color w:val="808030"/>
          <w:lang w:eastAsia="zh-CN"/>
        </w:rPr>
        <w:t>.</w:t>
      </w:r>
      <w:r w:rsidRPr="007D7FB9">
        <w:rPr>
          <w:color w:val="000000"/>
          <w:lang w:eastAsia="zh-CN"/>
        </w:rPr>
        <w:t>fillRect</w:t>
      </w:r>
      <w:r w:rsidRPr="007D7FB9">
        <w:rPr>
          <w:color w:val="808030"/>
          <w:lang w:eastAsia="zh-CN"/>
        </w:rPr>
        <w:t>(</w:t>
      </w:r>
      <w:r w:rsidRPr="007D7FB9">
        <w:rPr>
          <w:color w:val="000000"/>
          <w:lang w:eastAsia="zh-CN"/>
        </w:rPr>
        <w:t>x</w:t>
      </w:r>
      <w:r w:rsidRPr="007D7FB9">
        <w:rPr>
          <w:color w:val="808030"/>
          <w:lang w:eastAsia="zh-CN"/>
        </w:rPr>
        <w:t>,</w:t>
      </w:r>
      <w:r w:rsidRPr="007D7FB9">
        <w:rPr>
          <w:color w:val="000000"/>
          <w:lang w:eastAsia="zh-CN"/>
        </w:rPr>
        <w:t xml:space="preserve"> y </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000000"/>
          <w:lang w:eastAsia="zh-CN"/>
        </w:rPr>
        <w:t xml:space="preserve"> largeur</w:t>
      </w:r>
      <w:r w:rsidRPr="007D7FB9">
        <w:rPr>
          <w:color w:val="808030"/>
          <w:lang w:eastAsia="zh-CN"/>
        </w:rPr>
        <w:t>,</w:t>
      </w:r>
      <w:r w:rsidRPr="007D7FB9">
        <w:rPr>
          <w:color w:val="000000"/>
          <w:lang w:eastAsia="zh-CN"/>
        </w:rPr>
        <w:t xml:space="preserve"> hauteur </w:t>
      </w:r>
      <w:r w:rsidRPr="007D7FB9">
        <w:rPr>
          <w:color w:val="808030"/>
          <w:lang w:eastAsia="zh-CN"/>
        </w:rPr>
        <w:t>/</w:t>
      </w:r>
      <w:r w:rsidRPr="007D7FB9">
        <w:rPr>
          <w:color w:val="000000"/>
          <w:lang w:eastAsia="zh-CN"/>
        </w:rPr>
        <w:t xml:space="preserve"> </w:t>
      </w:r>
      <w:r w:rsidRPr="007D7FB9">
        <w:rPr>
          <w:color w:val="008C00"/>
          <w:lang w:eastAsia="zh-CN"/>
        </w:rPr>
        <w:t>2</w:t>
      </w:r>
      <w:r w:rsidRPr="007D7FB9">
        <w:rPr>
          <w:color w:val="808030"/>
          <w:lang w:eastAsia="zh-CN"/>
        </w:rPr>
        <w:t>)</w:t>
      </w:r>
      <w:r w:rsidRPr="007D7FB9">
        <w:rPr>
          <w:color w:val="800080"/>
          <w:lang w:eastAsia="zh-CN"/>
        </w:rPr>
        <w:t>;</w:t>
      </w:r>
      <w:r w:rsidRPr="007D7FB9">
        <w:rPr>
          <w:color w:val="000000"/>
          <w:lang w:eastAsia="zh-CN"/>
        </w:rPr>
        <w:t xml:space="preserve"> </w:t>
      </w:r>
      <w:r w:rsidRPr="007D7FB9">
        <w:rPr>
          <w:color w:val="696969"/>
          <w:lang w:eastAsia="zh-CN"/>
        </w:rPr>
        <w:t>// Le corps</w:t>
      </w:r>
    </w:p>
    <w:p w14:paraId="3C7AFEEC"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55928B49" w14:textId="77777777" w:rsidR="007D7FB9" w:rsidRPr="007D7FB9" w:rsidRDefault="007D7FB9" w:rsidP="007D7FB9">
      <w:pPr>
        <w:pStyle w:val="Code"/>
        <w:rPr>
          <w:color w:val="000000"/>
          <w:lang w:eastAsia="zh-CN"/>
        </w:rPr>
      </w:pPr>
      <w:r w:rsidRPr="007D7FB9">
        <w:rPr>
          <w:color w:val="800080"/>
          <w:lang w:eastAsia="zh-CN"/>
        </w:rPr>
        <w:t>}</w:t>
      </w:r>
    </w:p>
    <w:p w14:paraId="69C08F7D" w14:textId="77777777" w:rsidR="00494C92" w:rsidRDefault="00494C92" w:rsidP="00494C92">
      <w:pPr>
        <w:pStyle w:val="Corpsdetexte"/>
      </w:pPr>
    </w:p>
    <w:p w14:paraId="1B4D9EBB" w14:textId="77777777" w:rsidR="00494C92" w:rsidRDefault="00494C92" w:rsidP="00494C92">
      <w:pPr>
        <w:pStyle w:val="Corpsdetexte"/>
      </w:pPr>
      <w:r>
        <w:t xml:space="preserve">Dans la déclaration de la classe, la clause </w:t>
      </w:r>
      <w:r w:rsidRPr="00E64EA3">
        <w:rPr>
          <w:i/>
          <w:iCs/>
        </w:rPr>
        <w:t>extends</w:t>
      </w:r>
      <w:r>
        <w:t xml:space="preserve"> indique la super-classe.</w:t>
      </w:r>
    </w:p>
    <w:p w14:paraId="0BCF2A21" w14:textId="77777777" w:rsidR="00494C92" w:rsidRPr="0040420D" w:rsidRDefault="00494C92" w:rsidP="00494C92">
      <w:pPr>
        <w:rPr>
          <w:rFonts w:ascii="Courier New" w:hAnsi="Courier New" w:cs="Courier New"/>
        </w:rPr>
      </w:pPr>
      <w:r w:rsidRPr="0040420D">
        <w:rPr>
          <w:rFonts w:ascii="Courier New" w:hAnsi="Courier New" w:cs="Courier New"/>
        </w:rPr>
        <w:t xml:space="preserve">public class BotSCEntiteRebondissante </w:t>
      </w:r>
      <w:r w:rsidRPr="0040420D">
        <w:rPr>
          <w:rFonts w:ascii="Courier New" w:hAnsi="Courier New" w:cs="Courier New"/>
          <w:highlight w:val="yellow"/>
        </w:rPr>
        <w:t>extends EntiteRebondissante</w:t>
      </w:r>
      <w:r w:rsidRPr="0040420D">
        <w:rPr>
          <w:rFonts w:ascii="Courier New" w:hAnsi="Courier New" w:cs="Courier New"/>
        </w:rPr>
        <w:t xml:space="preserve"> {</w:t>
      </w:r>
    </w:p>
    <w:p w14:paraId="258FDE53" w14:textId="77777777" w:rsidR="00494C92" w:rsidRDefault="00494C92" w:rsidP="00494C92">
      <w:pPr>
        <w:pStyle w:val="Corpsdetexte"/>
      </w:pPr>
    </w:p>
    <w:p w14:paraId="1B50E1AF" w14:textId="77777777" w:rsidR="00494C92" w:rsidRDefault="00494C92" w:rsidP="00494C92">
      <w:pPr>
        <w:pStyle w:val="Corpsdetexte"/>
      </w:pPr>
      <w:r>
        <w:t xml:space="preserve">La classe </w:t>
      </w:r>
      <w:r w:rsidRPr="008553C6">
        <w:rPr>
          <w:i/>
          <w:iCs/>
        </w:rPr>
        <w:t>ExempleJFrameAvecSuperClassePourBotEtIti</w:t>
      </w:r>
      <w:r>
        <w:t xml:space="preserve"> est identique à la version sans super-classe sauf pour les noms des sous-classes </w:t>
      </w:r>
      <w:r w:rsidRPr="004F6AC2">
        <w:rPr>
          <w:i/>
          <w:iCs/>
        </w:rPr>
        <w:t>BotSCEntiteRebondissante</w:t>
      </w:r>
      <w:r>
        <w:t xml:space="preserve"> et </w:t>
      </w:r>
      <w:r w:rsidRPr="004F6AC2">
        <w:rPr>
          <w:i/>
          <w:iCs/>
        </w:rPr>
        <w:t>ItiSCEntiteRebondissante</w:t>
      </w:r>
      <w:r>
        <w:t xml:space="preserve"> qui remplacent </w:t>
      </w:r>
      <w:r w:rsidRPr="00F067D2">
        <w:rPr>
          <w:i/>
          <w:iCs/>
        </w:rPr>
        <w:t>BotRebondissant</w:t>
      </w:r>
      <w:r>
        <w:t xml:space="preserve"> et </w:t>
      </w:r>
      <w:r w:rsidRPr="00F067D2">
        <w:rPr>
          <w:i/>
          <w:iCs/>
        </w:rPr>
        <w:t>ItiRebondissant</w:t>
      </w:r>
      <w:r>
        <w:t>. NB On aurait pu conserver exactement les mêmes noms pour les sous-classes. Le programme qui utilise une classe n’a pas besoin de connaître ses super-classes.</w:t>
      </w:r>
    </w:p>
    <w:p w14:paraId="08EEADA6" w14:textId="4DE1D0DD" w:rsidR="00494C92" w:rsidRPr="00A36612" w:rsidRDefault="00000000" w:rsidP="007D7FB9">
      <w:pPr>
        <w:pStyle w:val="Corpsdetexte"/>
        <w:keepNext/>
        <w:keepLines/>
      </w:pPr>
      <w:hyperlink r:id="rId377" w:history="1">
        <w:r w:rsidR="00494C92" w:rsidRPr="005B2B59">
          <w:rPr>
            <w:rFonts w:ascii="Segoe UI" w:hAnsi="Segoe UI" w:cs="Segoe UI"/>
            <w:color w:val="0366D6"/>
            <w:lang w:val="fr-CA"/>
          </w:rPr>
          <w:t>JavaPasAPas</w:t>
        </w:r>
      </w:hyperlink>
      <w:r w:rsidR="00494C92" w:rsidRPr="005B2B59">
        <w:rPr>
          <w:rFonts w:ascii="Segoe UI" w:hAnsi="Segoe UI" w:cs="Segoe UI"/>
          <w:color w:val="586069"/>
          <w:lang w:val="fr-CA"/>
        </w:rPr>
        <w:t>/</w:t>
      </w:r>
      <w:bookmarkStart w:id="180" w:name="OLE_LINK93"/>
      <w:bookmarkStart w:id="181" w:name="OLE_LINK94"/>
      <w:r w:rsidR="007D7FB9">
        <w:rPr>
          <w:rFonts w:ascii="Segoe UI" w:hAnsi="Segoe UI" w:cs="Segoe UI"/>
          <w:b/>
          <w:bCs/>
          <w:color w:val="586069"/>
          <w:lang w:val="fr-CA"/>
        </w:rPr>
        <w:t>chapitre_7/E</w:t>
      </w:r>
      <w:r w:rsidR="00494C92" w:rsidRPr="005B2B59">
        <w:rPr>
          <w:rFonts w:ascii="Segoe UI" w:hAnsi="Segoe UI" w:cs="Segoe UI"/>
          <w:b/>
          <w:bCs/>
          <w:color w:val="586069"/>
          <w:lang w:val="fr-CA"/>
        </w:rPr>
        <w:t>xempleJFrameAvecSuperClassePourBotEtIti.java</w:t>
      </w:r>
      <w:bookmarkEnd w:id="180"/>
      <w:bookmarkEnd w:id="181"/>
    </w:p>
    <w:p w14:paraId="73FB15FC" w14:textId="77777777" w:rsidR="007D7FB9" w:rsidRPr="007D7FB9" w:rsidRDefault="007D7FB9" w:rsidP="007D7FB9">
      <w:pPr>
        <w:pStyle w:val="Code"/>
        <w:rPr>
          <w:color w:val="000000"/>
          <w:lang w:eastAsia="zh-CN"/>
        </w:rPr>
      </w:pPr>
      <w:r w:rsidRPr="007D7FB9">
        <w:rPr>
          <w:lang w:eastAsia="zh-CN"/>
        </w:rPr>
        <w:t>// Plusieurs Bot et Iti qui bougent</w:t>
      </w:r>
    </w:p>
    <w:p w14:paraId="02874762" w14:textId="77777777" w:rsidR="007D7FB9" w:rsidRPr="007D7FB9" w:rsidRDefault="007D7FB9" w:rsidP="007D7FB9">
      <w:pPr>
        <w:pStyle w:val="Code"/>
        <w:rPr>
          <w:color w:val="000000"/>
          <w:lang w:eastAsia="zh-CN"/>
        </w:rPr>
      </w:pPr>
      <w:r w:rsidRPr="007D7FB9">
        <w:rPr>
          <w:lang w:eastAsia="zh-CN"/>
        </w:rPr>
        <w:t>// Version avec super-classe EntiteRebondissante</w:t>
      </w:r>
    </w:p>
    <w:p w14:paraId="1ACA1E32"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b/>
          <w:bCs/>
          <w:color w:val="800000"/>
          <w:lang w:eastAsia="zh-CN"/>
        </w:rPr>
        <w:t>*</w:t>
      </w:r>
      <w:r w:rsidRPr="007D7FB9">
        <w:rPr>
          <w:color w:val="800080"/>
          <w:lang w:eastAsia="zh-CN"/>
        </w:rPr>
        <w:t>;</w:t>
      </w:r>
    </w:p>
    <w:p w14:paraId="56F5225B"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w:t>
      </w:r>
      <w:r w:rsidRPr="007D7FB9">
        <w:rPr>
          <w:color w:val="808030"/>
          <w:lang w:eastAsia="zh-CN"/>
        </w:rPr>
        <w:t>.</w:t>
      </w:r>
      <w:r w:rsidRPr="007D7FB9">
        <w:rPr>
          <w:color w:val="004A43"/>
          <w:lang w:eastAsia="zh-CN"/>
        </w:rPr>
        <w:t>awt</w:t>
      </w:r>
      <w:r w:rsidRPr="007D7FB9">
        <w:rPr>
          <w:color w:val="808030"/>
          <w:lang w:eastAsia="zh-CN"/>
        </w:rPr>
        <w:t>.</w:t>
      </w:r>
      <w:r w:rsidRPr="007D7FB9">
        <w:rPr>
          <w:color w:val="004A43"/>
          <w:lang w:eastAsia="zh-CN"/>
        </w:rPr>
        <w:t>event</w:t>
      </w:r>
      <w:r w:rsidRPr="007D7FB9">
        <w:rPr>
          <w:color w:val="808030"/>
          <w:lang w:eastAsia="zh-CN"/>
        </w:rPr>
        <w:t>.</w:t>
      </w:r>
      <w:r w:rsidRPr="007D7FB9">
        <w:rPr>
          <w:b/>
          <w:bCs/>
          <w:color w:val="800000"/>
          <w:lang w:eastAsia="zh-CN"/>
        </w:rPr>
        <w:t>*</w:t>
      </w:r>
      <w:r w:rsidRPr="007D7FB9">
        <w:rPr>
          <w:color w:val="800080"/>
          <w:lang w:eastAsia="zh-CN"/>
        </w:rPr>
        <w:t>;</w:t>
      </w:r>
    </w:p>
    <w:p w14:paraId="1533E4C3" w14:textId="77777777" w:rsidR="007D7FB9" w:rsidRPr="007D7FB9" w:rsidRDefault="007D7FB9" w:rsidP="007D7FB9">
      <w:pPr>
        <w:pStyle w:val="Code"/>
        <w:rPr>
          <w:color w:val="000000"/>
          <w:lang w:eastAsia="zh-CN"/>
        </w:rPr>
      </w:pPr>
      <w:r w:rsidRPr="007D7FB9">
        <w:rPr>
          <w:b/>
          <w:bCs/>
          <w:color w:val="800000"/>
          <w:lang w:eastAsia="zh-CN"/>
        </w:rPr>
        <w:t>import</w:t>
      </w:r>
      <w:r w:rsidRPr="007D7FB9">
        <w:rPr>
          <w:color w:val="004A43"/>
          <w:lang w:eastAsia="zh-CN"/>
        </w:rPr>
        <w:t xml:space="preserve"> javax</w:t>
      </w:r>
      <w:r w:rsidRPr="007D7FB9">
        <w:rPr>
          <w:color w:val="808030"/>
          <w:lang w:eastAsia="zh-CN"/>
        </w:rPr>
        <w:t>.</w:t>
      </w:r>
      <w:r w:rsidRPr="007D7FB9">
        <w:rPr>
          <w:color w:val="004A43"/>
          <w:lang w:eastAsia="zh-CN"/>
        </w:rPr>
        <w:t>swing</w:t>
      </w:r>
      <w:r w:rsidRPr="007D7FB9">
        <w:rPr>
          <w:color w:val="808030"/>
          <w:lang w:eastAsia="zh-CN"/>
        </w:rPr>
        <w:t>.</w:t>
      </w:r>
      <w:r w:rsidRPr="007D7FB9">
        <w:rPr>
          <w:b/>
          <w:bCs/>
          <w:color w:val="800000"/>
          <w:lang w:eastAsia="zh-CN"/>
        </w:rPr>
        <w:t>*</w:t>
      </w:r>
      <w:r w:rsidRPr="007D7FB9">
        <w:rPr>
          <w:color w:val="800080"/>
          <w:lang w:eastAsia="zh-CN"/>
        </w:rPr>
        <w:t>;</w:t>
      </w:r>
    </w:p>
    <w:p w14:paraId="02DBCF4E" w14:textId="77777777" w:rsidR="007D7FB9" w:rsidRPr="007D7FB9" w:rsidRDefault="007D7FB9" w:rsidP="007D7FB9">
      <w:pPr>
        <w:pStyle w:val="Code"/>
        <w:rPr>
          <w:color w:val="000000"/>
          <w:lang w:eastAsia="zh-CN"/>
        </w:rPr>
      </w:pPr>
    </w:p>
    <w:p w14:paraId="45AC9B3C" w14:textId="77777777" w:rsidR="007D7FB9" w:rsidRPr="007D7FB9" w:rsidRDefault="007D7FB9" w:rsidP="007D7FB9">
      <w:pPr>
        <w:pStyle w:val="Code"/>
        <w:rPr>
          <w:color w:val="000000"/>
          <w:lang w:eastAsia="zh-CN"/>
        </w:rPr>
      </w:pPr>
      <w:r w:rsidRPr="007D7FB9">
        <w:rPr>
          <w:b/>
          <w:bCs/>
          <w:color w:val="800000"/>
          <w:lang w:eastAsia="zh-CN"/>
        </w:rPr>
        <w:t>public</w:t>
      </w:r>
      <w:r w:rsidRPr="007D7FB9">
        <w:rPr>
          <w:color w:val="000000"/>
          <w:lang w:eastAsia="zh-CN"/>
        </w:rPr>
        <w:t xml:space="preserve"> </w:t>
      </w:r>
      <w:r w:rsidRPr="007D7FB9">
        <w:rPr>
          <w:b/>
          <w:bCs/>
          <w:color w:val="800000"/>
          <w:lang w:eastAsia="zh-CN"/>
        </w:rPr>
        <w:t>class</w:t>
      </w:r>
      <w:r w:rsidRPr="007D7FB9">
        <w:rPr>
          <w:color w:val="000000"/>
          <w:lang w:eastAsia="zh-CN"/>
        </w:rPr>
        <w:t xml:space="preserve"> ExempleJFrameAvecSuperClassePourBotEtIti </w:t>
      </w:r>
      <w:r w:rsidRPr="007D7FB9">
        <w:rPr>
          <w:b/>
          <w:bCs/>
          <w:color w:val="800000"/>
          <w:lang w:eastAsia="zh-CN"/>
        </w:rPr>
        <w:t>extends</w:t>
      </w:r>
      <w:r w:rsidRPr="007D7FB9">
        <w:rPr>
          <w:color w:val="000000"/>
          <w:lang w:eastAsia="zh-CN"/>
        </w:rPr>
        <w:t xml:space="preserve"> JFrame </w:t>
      </w:r>
      <w:r w:rsidRPr="007D7FB9">
        <w:rPr>
          <w:color w:val="800080"/>
          <w:lang w:eastAsia="zh-CN"/>
        </w:rPr>
        <w:t>{</w:t>
      </w:r>
    </w:p>
    <w:p w14:paraId="09CC139C" w14:textId="77777777" w:rsidR="007D7FB9" w:rsidRPr="007D7FB9" w:rsidRDefault="007D7FB9" w:rsidP="007D7FB9">
      <w:pPr>
        <w:pStyle w:val="Code"/>
        <w:rPr>
          <w:color w:val="000000"/>
          <w:lang w:eastAsia="zh-CN"/>
        </w:rPr>
      </w:pPr>
    </w:p>
    <w:p w14:paraId="751904BC"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lang w:eastAsia="zh-CN"/>
        </w:rPr>
        <w:t>// Constantes pour la taille de la fenetre et du Bot</w:t>
      </w:r>
    </w:p>
    <w:p w14:paraId="5BD7A1EC" w14:textId="77777777" w:rsidR="007D7FB9" w:rsidRPr="009A50DE" w:rsidRDefault="007D7FB9" w:rsidP="007D7FB9">
      <w:pPr>
        <w:pStyle w:val="Code"/>
        <w:rPr>
          <w:color w:val="000000"/>
          <w:lang w:val="en-CA" w:eastAsia="zh-CN"/>
        </w:rPr>
      </w:pPr>
      <w:r w:rsidRPr="007D7FB9">
        <w:rPr>
          <w:color w:val="000000"/>
          <w:lang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LARGEURFENETRE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7A6BBDDC" w14:textId="77777777" w:rsidR="007D7FB9" w:rsidRPr="009A50DE" w:rsidRDefault="007D7FB9" w:rsidP="007D7FB9">
      <w:pPr>
        <w:pStyle w:val="Code"/>
        <w:rPr>
          <w:color w:val="000000"/>
          <w:lang w:val="en-CA" w:eastAsia="zh-CN"/>
        </w:rPr>
      </w:pPr>
      <w:r w:rsidRPr="009A50DE">
        <w:rPr>
          <w:color w:val="000000"/>
          <w:lang w:val="en-CA" w:eastAsia="zh-CN"/>
        </w:rPr>
        <w:t xml:space="preserve">  </w:t>
      </w:r>
      <w:r w:rsidRPr="009A50DE">
        <w:rPr>
          <w:b/>
          <w:bCs/>
          <w:color w:val="800000"/>
          <w:lang w:val="en-CA" w:eastAsia="zh-CN"/>
        </w:rPr>
        <w:t>private</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800000"/>
          <w:lang w:val="en-CA" w:eastAsia="zh-CN"/>
        </w:rPr>
        <w:t>final</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HAUTEURFENETRE </w:t>
      </w:r>
      <w:r w:rsidRPr="009A50DE">
        <w:rPr>
          <w:color w:val="808030"/>
          <w:lang w:val="en-CA" w:eastAsia="zh-CN"/>
        </w:rPr>
        <w:t>=</w:t>
      </w:r>
      <w:r w:rsidRPr="009A50DE">
        <w:rPr>
          <w:color w:val="000000"/>
          <w:lang w:val="en-CA" w:eastAsia="zh-CN"/>
        </w:rPr>
        <w:t xml:space="preserve"> </w:t>
      </w:r>
      <w:r w:rsidRPr="009A50DE">
        <w:rPr>
          <w:color w:val="008C00"/>
          <w:lang w:val="en-CA" w:eastAsia="zh-CN"/>
        </w:rPr>
        <w:t>400</w:t>
      </w:r>
      <w:r w:rsidRPr="009A50DE">
        <w:rPr>
          <w:color w:val="800080"/>
          <w:lang w:val="en-CA" w:eastAsia="zh-CN"/>
        </w:rPr>
        <w:t>;</w:t>
      </w:r>
    </w:p>
    <w:p w14:paraId="125FAD0A" w14:textId="77777777" w:rsidR="007D7FB9" w:rsidRPr="009A50DE" w:rsidRDefault="007D7FB9" w:rsidP="007D7FB9">
      <w:pPr>
        <w:pStyle w:val="Code"/>
        <w:rPr>
          <w:color w:val="000000"/>
          <w:lang w:val="en-CA" w:eastAsia="zh-CN"/>
        </w:rPr>
      </w:pPr>
    </w:p>
    <w:p w14:paraId="7B7E25E1" w14:textId="77777777" w:rsidR="007D7FB9" w:rsidRPr="007D7FB9" w:rsidRDefault="007D7FB9" w:rsidP="007D7FB9">
      <w:pPr>
        <w:pStyle w:val="Code"/>
        <w:rPr>
          <w:color w:val="000000"/>
          <w:lang w:eastAsia="zh-CN"/>
        </w:rPr>
      </w:pPr>
      <w:r w:rsidRPr="009A50DE">
        <w:rPr>
          <w:color w:val="000000"/>
          <w:lang w:val="en-CA" w:eastAsia="zh-CN"/>
        </w:rPr>
        <w:t xml:space="preserve">  </w:t>
      </w:r>
      <w:r w:rsidRPr="007D7FB9">
        <w:rPr>
          <w:lang w:eastAsia="zh-CN"/>
        </w:rPr>
        <w:t>// Tampon pour construire l'image avant d'afficher</w:t>
      </w:r>
    </w:p>
    <w:p w14:paraId="3180335B" w14:textId="77777777" w:rsidR="007D7FB9" w:rsidRPr="007D7FB9" w:rsidRDefault="007D7FB9" w:rsidP="007D7FB9">
      <w:pPr>
        <w:pStyle w:val="Code"/>
        <w:rPr>
          <w:color w:val="000000"/>
          <w:lang w:eastAsia="zh-CN"/>
        </w:rPr>
      </w:pPr>
      <w:r w:rsidRPr="007D7FB9">
        <w:rPr>
          <w:color w:val="000000"/>
          <w:lang w:eastAsia="zh-CN"/>
        </w:rPr>
        <w:t xml:space="preserve">  Graphics tamponGraphics</w:t>
      </w:r>
      <w:r w:rsidRPr="007D7FB9">
        <w:rPr>
          <w:color w:val="800080"/>
          <w:lang w:eastAsia="zh-CN"/>
        </w:rPr>
        <w:t>;</w:t>
      </w:r>
    </w:p>
    <w:p w14:paraId="1E3F0566" w14:textId="77777777" w:rsidR="007D7FB9" w:rsidRPr="007D7FB9" w:rsidRDefault="007D7FB9" w:rsidP="007D7FB9">
      <w:pPr>
        <w:pStyle w:val="Code"/>
        <w:rPr>
          <w:color w:val="000000"/>
          <w:lang w:eastAsia="zh-CN"/>
        </w:rPr>
      </w:pPr>
      <w:r w:rsidRPr="007D7FB9">
        <w:rPr>
          <w:color w:val="000000"/>
          <w:lang w:eastAsia="zh-CN"/>
        </w:rPr>
        <w:t xml:space="preserve">  Image tamponImage</w:t>
      </w:r>
      <w:r w:rsidRPr="007D7FB9">
        <w:rPr>
          <w:color w:val="800080"/>
          <w:lang w:eastAsia="zh-CN"/>
        </w:rPr>
        <w:t>;</w:t>
      </w:r>
    </w:p>
    <w:p w14:paraId="72BEDDA3" w14:textId="77777777" w:rsidR="007D7FB9" w:rsidRPr="007D7FB9" w:rsidRDefault="007D7FB9" w:rsidP="007D7FB9">
      <w:pPr>
        <w:pStyle w:val="Code"/>
        <w:rPr>
          <w:color w:val="000000"/>
          <w:lang w:eastAsia="zh-CN"/>
        </w:rPr>
      </w:pPr>
    </w:p>
    <w:p w14:paraId="1F49B046"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public</w:t>
      </w:r>
      <w:r w:rsidRPr="007D7FB9">
        <w:rPr>
          <w:color w:val="000000"/>
          <w:lang w:eastAsia="zh-CN"/>
        </w:rPr>
        <w:t xml:space="preserve"> ExempleJFrameAvecSuperClassePourBotEtIti</w:t>
      </w:r>
      <w:r w:rsidRPr="007D7FB9">
        <w:rPr>
          <w:color w:val="808030"/>
          <w:lang w:eastAsia="zh-CN"/>
        </w:rPr>
        <w:t>()</w:t>
      </w:r>
      <w:r w:rsidRPr="007D7FB9">
        <w:rPr>
          <w:color w:val="000000"/>
          <w:lang w:eastAsia="zh-CN"/>
        </w:rPr>
        <w:t xml:space="preserve"> </w:t>
      </w:r>
      <w:r w:rsidRPr="007D7FB9">
        <w:rPr>
          <w:color w:val="800080"/>
          <w:lang w:eastAsia="zh-CN"/>
        </w:rPr>
        <w:t>{</w:t>
      </w:r>
    </w:p>
    <w:p w14:paraId="68FC4338" w14:textId="77777777" w:rsidR="007D7FB9" w:rsidRPr="009A50DE" w:rsidRDefault="007D7FB9" w:rsidP="007D7FB9">
      <w:pPr>
        <w:pStyle w:val="Code"/>
        <w:rPr>
          <w:color w:val="000000"/>
          <w:lang w:val="en-CA" w:eastAsia="zh-CN"/>
        </w:rPr>
      </w:pPr>
      <w:r w:rsidRPr="007D7FB9">
        <w:rPr>
          <w:color w:val="000000"/>
          <w:lang w:eastAsia="zh-CN"/>
        </w:rPr>
        <w:t xml:space="preserve">    </w:t>
      </w:r>
      <w:r w:rsidRPr="009A50DE">
        <w:rPr>
          <w:b/>
          <w:bCs/>
          <w:color w:val="800000"/>
          <w:lang w:val="en-CA" w:eastAsia="zh-CN"/>
        </w:rPr>
        <w:t>super</w:t>
      </w:r>
      <w:r w:rsidRPr="009A50DE">
        <w:rPr>
          <w:color w:val="808030"/>
          <w:lang w:val="en-CA" w:eastAsia="zh-CN"/>
        </w:rPr>
        <w:t>(</w:t>
      </w:r>
      <w:r w:rsidRPr="009A50DE">
        <w:rPr>
          <w:color w:val="0000E6"/>
          <w:lang w:val="en-CA" w:eastAsia="zh-CN"/>
        </w:rPr>
        <w:t>"Ping pong avec classes pour Bot et Iti"</w:t>
      </w:r>
      <w:r w:rsidRPr="009A50DE">
        <w:rPr>
          <w:color w:val="808030"/>
          <w:lang w:val="en-CA" w:eastAsia="zh-CN"/>
        </w:rPr>
        <w:t>)</w:t>
      </w:r>
      <w:r w:rsidRPr="009A50DE">
        <w:rPr>
          <w:color w:val="800080"/>
          <w:lang w:val="en-CA" w:eastAsia="zh-CN"/>
        </w:rPr>
        <w:t>;</w:t>
      </w:r>
    </w:p>
    <w:p w14:paraId="30ABBAB9" w14:textId="77777777" w:rsidR="007D7FB9" w:rsidRPr="009808AD" w:rsidRDefault="007D7FB9" w:rsidP="007D7FB9">
      <w:pPr>
        <w:pStyle w:val="Code"/>
        <w:rPr>
          <w:color w:val="000000"/>
          <w:lang w:val="en-CA" w:eastAsia="zh-CN"/>
        </w:rPr>
      </w:pPr>
      <w:r w:rsidRPr="009A50DE">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setDefaultCloseOperation</w:t>
      </w:r>
      <w:r w:rsidRPr="009808AD">
        <w:rPr>
          <w:color w:val="808030"/>
          <w:lang w:val="en-CA" w:eastAsia="zh-CN"/>
        </w:rPr>
        <w:t>(</w:t>
      </w:r>
      <w:r w:rsidRPr="009808AD">
        <w:rPr>
          <w:color w:val="000000"/>
          <w:lang w:val="en-CA" w:eastAsia="zh-CN"/>
        </w:rPr>
        <w:t>EXIT_ON_CLOSE</w:t>
      </w:r>
      <w:r w:rsidRPr="009808AD">
        <w:rPr>
          <w:color w:val="808030"/>
          <w:lang w:val="en-CA" w:eastAsia="zh-CN"/>
        </w:rPr>
        <w:t>)</w:t>
      </w:r>
      <w:r w:rsidRPr="009808AD">
        <w:rPr>
          <w:color w:val="800080"/>
          <w:lang w:val="en-CA" w:eastAsia="zh-CN"/>
        </w:rPr>
        <w:t>;</w:t>
      </w:r>
    </w:p>
    <w:p w14:paraId="47271CF4"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setSize</w:t>
      </w:r>
      <w:r w:rsidRPr="009808AD">
        <w:rPr>
          <w:color w:val="808030"/>
          <w:lang w:val="en-CA" w:eastAsia="zh-CN"/>
        </w:rPr>
        <w:t>(</w:t>
      </w:r>
      <w:r w:rsidRPr="009808AD">
        <w:rPr>
          <w:color w:val="000000"/>
          <w:lang w:val="en-CA" w:eastAsia="zh-CN"/>
        </w:rPr>
        <w:t>LARGEURFENETRE</w:t>
      </w:r>
      <w:r w:rsidRPr="009808AD">
        <w:rPr>
          <w:color w:val="808030"/>
          <w:lang w:val="en-CA" w:eastAsia="zh-CN"/>
        </w:rPr>
        <w:t>,</w:t>
      </w:r>
      <w:r w:rsidRPr="009808AD">
        <w:rPr>
          <w:color w:val="000000"/>
          <w:lang w:val="en-CA" w:eastAsia="zh-CN"/>
        </w:rPr>
        <w:t xml:space="preserve"> HAUTEURFENETRE</w:t>
      </w:r>
      <w:r w:rsidRPr="009808AD">
        <w:rPr>
          <w:color w:val="808030"/>
          <w:lang w:val="en-CA" w:eastAsia="zh-CN"/>
        </w:rPr>
        <w:t>)</w:t>
      </w:r>
      <w:r w:rsidRPr="009808AD">
        <w:rPr>
          <w:color w:val="800080"/>
          <w:lang w:val="en-CA" w:eastAsia="zh-CN"/>
        </w:rPr>
        <w:t>;</w:t>
      </w:r>
    </w:p>
    <w:p w14:paraId="428E9D00"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000000"/>
          <w:lang w:val="en-CA" w:eastAsia="zh-CN"/>
        </w:rPr>
        <w:t>setVisible</w:t>
      </w:r>
      <w:r w:rsidRPr="009808AD">
        <w:rPr>
          <w:color w:val="808030"/>
          <w:lang w:val="en-CA" w:eastAsia="zh-CN"/>
        </w:rPr>
        <w:t>(</w:t>
      </w:r>
      <w:r w:rsidRPr="009808AD">
        <w:rPr>
          <w:b/>
          <w:bCs/>
          <w:color w:val="800000"/>
          <w:lang w:val="en-CA" w:eastAsia="zh-CN"/>
        </w:rPr>
        <w:t>true</w:t>
      </w:r>
      <w:r w:rsidRPr="009808AD">
        <w:rPr>
          <w:color w:val="808030"/>
          <w:lang w:val="en-CA" w:eastAsia="zh-CN"/>
        </w:rPr>
        <w:t>)</w:t>
      </w:r>
      <w:r w:rsidRPr="009808AD">
        <w:rPr>
          <w:color w:val="800080"/>
          <w:lang w:val="en-CA" w:eastAsia="zh-CN"/>
        </w:rPr>
        <w:t>;</w:t>
      </w:r>
    </w:p>
    <w:p w14:paraId="7429D31A" w14:textId="77777777" w:rsidR="007D7FB9" w:rsidRPr="009A50DE" w:rsidRDefault="007D7FB9" w:rsidP="007D7FB9">
      <w:pPr>
        <w:pStyle w:val="Code"/>
        <w:rPr>
          <w:color w:val="000000"/>
          <w:lang w:eastAsia="zh-CN"/>
        </w:rPr>
      </w:pPr>
      <w:r w:rsidRPr="009808AD">
        <w:rPr>
          <w:color w:val="000000"/>
          <w:lang w:val="en-CA" w:eastAsia="zh-CN"/>
        </w:rPr>
        <w:t xml:space="preserve">  </w:t>
      </w:r>
      <w:r w:rsidRPr="009A50DE">
        <w:rPr>
          <w:color w:val="800080"/>
          <w:lang w:eastAsia="zh-CN"/>
        </w:rPr>
        <w:t>}</w:t>
      </w:r>
    </w:p>
    <w:p w14:paraId="03947EF1" w14:textId="77777777" w:rsidR="007D7FB9" w:rsidRPr="009A50DE" w:rsidRDefault="007D7FB9" w:rsidP="007D7FB9">
      <w:pPr>
        <w:pStyle w:val="Code"/>
        <w:rPr>
          <w:color w:val="000000"/>
          <w:lang w:eastAsia="zh-CN"/>
        </w:rPr>
      </w:pPr>
    </w:p>
    <w:p w14:paraId="72D685A4" w14:textId="77777777" w:rsidR="007D7FB9" w:rsidRPr="009A50DE" w:rsidRDefault="007D7FB9" w:rsidP="007D7FB9">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paint</w:t>
      </w:r>
      <w:r w:rsidRPr="009A50DE">
        <w:rPr>
          <w:color w:val="808030"/>
          <w:lang w:eastAsia="zh-CN"/>
        </w:rPr>
        <w:t>(</w:t>
      </w:r>
      <w:r w:rsidRPr="009A50DE">
        <w:rPr>
          <w:color w:val="000000"/>
          <w:lang w:eastAsia="zh-CN"/>
        </w:rPr>
        <w:t>Graphics g</w:t>
      </w:r>
      <w:r w:rsidRPr="009A50DE">
        <w:rPr>
          <w:color w:val="808030"/>
          <w:lang w:eastAsia="zh-CN"/>
        </w:rPr>
        <w:t>)</w:t>
      </w:r>
      <w:r w:rsidRPr="009A50DE">
        <w:rPr>
          <w:color w:val="000000"/>
          <w:lang w:eastAsia="zh-CN"/>
        </w:rPr>
        <w:t xml:space="preserve"> </w:t>
      </w:r>
      <w:r w:rsidRPr="009A50DE">
        <w:rPr>
          <w:color w:val="800080"/>
          <w:lang w:eastAsia="zh-CN"/>
        </w:rPr>
        <w:t>{</w:t>
      </w:r>
    </w:p>
    <w:p w14:paraId="2AD1D738" w14:textId="77777777" w:rsidR="007D7FB9" w:rsidRPr="009A50DE" w:rsidRDefault="007D7FB9" w:rsidP="007D7FB9">
      <w:pPr>
        <w:pStyle w:val="Code"/>
        <w:rPr>
          <w:color w:val="000000"/>
          <w:lang w:eastAsia="zh-CN"/>
        </w:rPr>
      </w:pPr>
      <w:r w:rsidRPr="009A50DE">
        <w:rPr>
          <w:color w:val="000000"/>
          <w:lang w:eastAsia="zh-CN"/>
        </w:rPr>
        <w:t xml:space="preserve">    tamponImage </w:t>
      </w:r>
      <w:r w:rsidRPr="009A50DE">
        <w:rPr>
          <w:color w:val="808030"/>
          <w:lang w:eastAsia="zh-CN"/>
        </w:rPr>
        <w:t>=</w:t>
      </w:r>
      <w:r w:rsidRPr="009A50DE">
        <w:rPr>
          <w:color w:val="000000"/>
          <w:lang w:eastAsia="zh-CN"/>
        </w:rPr>
        <w:t xml:space="preserve"> createImage</w:t>
      </w:r>
      <w:r w:rsidRPr="009A50DE">
        <w:rPr>
          <w:color w:val="808030"/>
          <w:lang w:eastAsia="zh-CN"/>
        </w:rPr>
        <w:t>(</w:t>
      </w:r>
      <w:r w:rsidRPr="009A50DE">
        <w:rPr>
          <w:color w:val="000000"/>
          <w:lang w:eastAsia="zh-CN"/>
        </w:rPr>
        <w:t>LARGEURFENETRE</w:t>
      </w:r>
      <w:r w:rsidRPr="009A50DE">
        <w:rPr>
          <w:color w:val="808030"/>
          <w:lang w:eastAsia="zh-CN"/>
        </w:rPr>
        <w:t>,</w:t>
      </w:r>
      <w:r w:rsidRPr="009A50DE">
        <w:rPr>
          <w:color w:val="000000"/>
          <w:lang w:eastAsia="zh-CN"/>
        </w:rPr>
        <w:t xml:space="preserve"> HAUTEURFENETRE</w:t>
      </w:r>
      <w:r w:rsidRPr="009A50DE">
        <w:rPr>
          <w:color w:val="808030"/>
          <w:lang w:eastAsia="zh-CN"/>
        </w:rPr>
        <w:t>)</w:t>
      </w:r>
      <w:r w:rsidRPr="009A50DE">
        <w:rPr>
          <w:color w:val="800080"/>
          <w:lang w:eastAsia="zh-CN"/>
        </w:rPr>
        <w:t>;</w:t>
      </w:r>
    </w:p>
    <w:p w14:paraId="4F3A55E3" w14:textId="77777777" w:rsidR="007D7FB9" w:rsidRPr="009A50DE" w:rsidRDefault="007D7FB9" w:rsidP="007D7FB9">
      <w:pPr>
        <w:pStyle w:val="Code"/>
        <w:rPr>
          <w:color w:val="000000"/>
          <w:lang w:eastAsia="zh-CN"/>
        </w:rPr>
      </w:pPr>
      <w:r w:rsidRPr="009A50DE">
        <w:rPr>
          <w:color w:val="000000"/>
          <w:lang w:eastAsia="zh-CN"/>
        </w:rPr>
        <w:t xml:space="preserve">    tamponGraphics </w:t>
      </w:r>
      <w:r w:rsidRPr="009A50DE">
        <w:rPr>
          <w:color w:val="808030"/>
          <w:lang w:eastAsia="zh-CN"/>
        </w:rPr>
        <w:t>=</w:t>
      </w:r>
      <w:r w:rsidRPr="009A50DE">
        <w:rPr>
          <w:color w:val="000000"/>
          <w:lang w:eastAsia="zh-CN"/>
        </w:rPr>
        <w:t xml:space="preserve"> tamponImage</w:t>
      </w:r>
      <w:r w:rsidRPr="009A50DE">
        <w:rPr>
          <w:color w:val="808030"/>
          <w:lang w:eastAsia="zh-CN"/>
        </w:rPr>
        <w:t>.</w:t>
      </w:r>
      <w:r w:rsidRPr="009A50DE">
        <w:rPr>
          <w:color w:val="000000"/>
          <w:lang w:eastAsia="zh-CN"/>
        </w:rPr>
        <w:t>getGraphics</w:t>
      </w:r>
      <w:r w:rsidRPr="009A50DE">
        <w:rPr>
          <w:color w:val="808030"/>
          <w:lang w:eastAsia="zh-CN"/>
        </w:rPr>
        <w:t>()</w:t>
      </w:r>
      <w:r w:rsidRPr="009A50DE">
        <w:rPr>
          <w:color w:val="800080"/>
          <w:lang w:eastAsia="zh-CN"/>
        </w:rPr>
        <w:t>;</w:t>
      </w:r>
    </w:p>
    <w:p w14:paraId="0BFDB771" w14:textId="77777777" w:rsidR="007D7FB9" w:rsidRPr="009A50DE" w:rsidRDefault="007D7FB9" w:rsidP="007D7FB9">
      <w:pPr>
        <w:pStyle w:val="Code"/>
        <w:rPr>
          <w:color w:val="000000"/>
          <w:lang w:eastAsia="zh-CN"/>
        </w:rPr>
      </w:pPr>
    </w:p>
    <w:p w14:paraId="1F731297" w14:textId="77777777" w:rsidR="007D7FB9" w:rsidRPr="009A50DE" w:rsidRDefault="007D7FB9" w:rsidP="007D7FB9">
      <w:pPr>
        <w:pStyle w:val="Code"/>
        <w:rPr>
          <w:color w:val="000000"/>
          <w:lang w:eastAsia="zh-CN"/>
        </w:rPr>
      </w:pPr>
      <w:r w:rsidRPr="009A50DE">
        <w:rPr>
          <w:color w:val="000000"/>
          <w:lang w:eastAsia="zh-CN"/>
        </w:rPr>
        <w:t xml:space="preserve">    BotSCEntiteRebondissante bot1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150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8030"/>
          <w:lang w:eastAsia="zh-CN"/>
        </w:rPr>
        <w:t>)</w:t>
      </w:r>
      <w:r w:rsidRPr="009A50DE">
        <w:rPr>
          <w:color w:val="800080"/>
          <w:lang w:eastAsia="zh-CN"/>
        </w:rPr>
        <w:t>;</w:t>
      </w:r>
    </w:p>
    <w:p w14:paraId="1C9CE899" w14:textId="77777777" w:rsidR="007D7FB9" w:rsidRPr="009A50DE" w:rsidRDefault="007D7FB9" w:rsidP="007D7FB9">
      <w:pPr>
        <w:pStyle w:val="Code"/>
        <w:rPr>
          <w:color w:val="000000"/>
          <w:lang w:eastAsia="zh-CN"/>
        </w:rPr>
      </w:pPr>
      <w:r w:rsidRPr="009A50DE">
        <w:rPr>
          <w:color w:val="000000"/>
          <w:lang w:eastAsia="zh-CN"/>
        </w:rPr>
        <w:t xml:space="preserve">    BotSCEntiteRebondissante bot2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BotSCEntiteRebondissante</w:t>
      </w:r>
      <w:r w:rsidRPr="009A50DE">
        <w:rPr>
          <w:color w:val="808030"/>
          <w:lang w:eastAsia="zh-CN"/>
        </w:rPr>
        <w:t>(</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008C00"/>
          <w:lang w:eastAsia="zh-CN"/>
        </w:rPr>
        <w:t>75</w:t>
      </w:r>
      <w:r w:rsidRPr="009A50DE">
        <w:rPr>
          <w:color w:val="808030"/>
          <w:lang w:eastAsia="zh-CN"/>
        </w:rPr>
        <w:t>,</w:t>
      </w:r>
      <w:r w:rsidRPr="009A50DE">
        <w:rPr>
          <w:color w:val="000000"/>
          <w:lang w:eastAsia="zh-CN"/>
        </w:rPr>
        <w:t xml:space="preserve"> </w:t>
      </w:r>
      <w:r w:rsidRPr="009A50DE">
        <w:rPr>
          <w:color w:val="008C00"/>
          <w:lang w:eastAsia="zh-CN"/>
        </w:rPr>
        <w:t>100</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10</w:t>
      </w:r>
      <w:r w:rsidRPr="009A50DE">
        <w:rPr>
          <w:color w:val="808030"/>
          <w:lang w:eastAsia="zh-CN"/>
        </w:rPr>
        <w:t>,</w:t>
      </w:r>
      <w:r w:rsidRPr="009A50DE">
        <w:rPr>
          <w:color w:val="000000"/>
          <w:lang w:eastAsia="zh-CN"/>
        </w:rPr>
        <w:t xml:space="preserve"> </w:t>
      </w:r>
      <w:r w:rsidRPr="009A50DE">
        <w:rPr>
          <w:color w:val="008C00"/>
          <w:lang w:eastAsia="zh-CN"/>
        </w:rPr>
        <w:t>5</w:t>
      </w:r>
      <w:r w:rsidRPr="009A50DE">
        <w:rPr>
          <w:color w:val="808030"/>
          <w:lang w:eastAsia="zh-CN"/>
        </w:rPr>
        <w:t>)</w:t>
      </w:r>
      <w:r w:rsidRPr="009A50DE">
        <w:rPr>
          <w:color w:val="800080"/>
          <w:lang w:eastAsia="zh-CN"/>
        </w:rPr>
        <w:t>;</w:t>
      </w:r>
    </w:p>
    <w:p w14:paraId="4A9402D5" w14:textId="77777777" w:rsidR="007D7FB9" w:rsidRPr="009A50DE" w:rsidRDefault="007D7FB9" w:rsidP="007D7FB9">
      <w:pPr>
        <w:pStyle w:val="Code"/>
        <w:rPr>
          <w:color w:val="000000"/>
          <w:lang w:eastAsia="zh-CN"/>
        </w:rPr>
      </w:pPr>
      <w:r w:rsidRPr="009A50DE">
        <w:rPr>
          <w:color w:val="000000"/>
          <w:lang w:eastAsia="zh-CN"/>
        </w:rPr>
        <w:t xml:space="preserve">    ItiSCEntiteRebondissante iti1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ItiSCEntiteRebondissante</w:t>
      </w:r>
      <w:r w:rsidRPr="009A50DE">
        <w:rPr>
          <w:color w:val="808030"/>
          <w:lang w:eastAsia="zh-CN"/>
        </w:rPr>
        <w:t>(</w:t>
      </w:r>
      <w:r w:rsidRPr="009A50DE">
        <w:rPr>
          <w:color w:val="008C00"/>
          <w:lang w:eastAsia="zh-CN"/>
        </w:rPr>
        <w:t>200</w:t>
      </w:r>
      <w:r w:rsidRPr="009A50DE">
        <w:rPr>
          <w:color w:val="808030"/>
          <w:lang w:eastAsia="zh-CN"/>
        </w:rPr>
        <w:t>,</w:t>
      </w:r>
      <w:r w:rsidRPr="009A50DE">
        <w:rPr>
          <w:color w:val="000000"/>
          <w:lang w:eastAsia="zh-CN"/>
        </w:rPr>
        <w:t xml:space="preserve"> </w:t>
      </w:r>
      <w:r w:rsidRPr="009A50DE">
        <w:rPr>
          <w:color w:val="008C00"/>
          <w:lang w:eastAsia="zh-CN"/>
        </w:rPr>
        <w:t>300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80</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000000"/>
          <w:lang w:eastAsia="zh-CN"/>
        </w:rPr>
        <w:t xml:space="preserve"> </w:t>
      </w:r>
      <w:r w:rsidRPr="009A50DE">
        <w:rPr>
          <w:color w:val="008C00"/>
          <w:lang w:eastAsia="zh-CN"/>
        </w:rPr>
        <w:t>6</w:t>
      </w:r>
      <w:r w:rsidRPr="009A50DE">
        <w:rPr>
          <w:color w:val="808030"/>
          <w:lang w:eastAsia="zh-CN"/>
        </w:rPr>
        <w:t>)</w:t>
      </w:r>
      <w:r w:rsidRPr="009A50DE">
        <w:rPr>
          <w:color w:val="800080"/>
          <w:lang w:eastAsia="zh-CN"/>
        </w:rPr>
        <w:t>;</w:t>
      </w:r>
    </w:p>
    <w:p w14:paraId="2B3D89A2" w14:textId="77777777" w:rsidR="007D7FB9" w:rsidRPr="009808AD" w:rsidRDefault="007D7FB9" w:rsidP="007D7FB9">
      <w:pPr>
        <w:pStyle w:val="Code"/>
        <w:rPr>
          <w:color w:val="000000"/>
          <w:lang w:val="it-IT" w:eastAsia="zh-CN"/>
        </w:rPr>
      </w:pPr>
      <w:r w:rsidRPr="009A50DE">
        <w:rPr>
          <w:color w:val="000000"/>
          <w:lang w:eastAsia="zh-CN"/>
        </w:rPr>
        <w:t xml:space="preserve">    </w:t>
      </w:r>
      <w:r w:rsidRPr="009808AD">
        <w:rPr>
          <w:color w:val="000000"/>
          <w:lang w:val="it-IT" w:eastAsia="zh-CN"/>
        </w:rPr>
        <w:t xml:space="preserve">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72D5E709" w14:textId="77777777" w:rsidR="007D7FB9" w:rsidRPr="009808AD" w:rsidRDefault="007D7FB9" w:rsidP="007D7FB9">
      <w:pPr>
        <w:pStyle w:val="Code"/>
        <w:rPr>
          <w:color w:val="000000"/>
          <w:lang w:val="it-IT" w:eastAsia="zh-CN"/>
        </w:rPr>
      </w:pPr>
    </w:p>
    <w:p w14:paraId="130D46A6" w14:textId="77777777" w:rsidR="007D7FB9" w:rsidRPr="009808AD" w:rsidRDefault="007D7FB9" w:rsidP="007D7FB9">
      <w:pPr>
        <w:pStyle w:val="Code"/>
        <w:rPr>
          <w:color w:val="000000"/>
          <w:lang w:val="it-IT" w:eastAsia="zh-CN"/>
        </w:rPr>
      </w:pPr>
      <w:r w:rsidRPr="009808AD">
        <w:rPr>
          <w:color w:val="000000"/>
          <w:lang w:val="it-IT" w:eastAsia="zh-CN"/>
        </w:rPr>
        <w:t xml:space="preserve">    </w:t>
      </w:r>
      <w:r w:rsidRPr="009808AD">
        <w:rPr>
          <w:b/>
          <w:bCs/>
          <w:color w:val="800000"/>
          <w:lang w:val="it-IT" w:eastAsia="zh-CN"/>
        </w:rPr>
        <w:t>while</w:t>
      </w:r>
      <w:r w:rsidRPr="009808AD">
        <w:rPr>
          <w:color w:val="000000"/>
          <w:lang w:val="it-IT" w:eastAsia="zh-CN"/>
        </w:rPr>
        <w:t xml:space="preserve"> </w:t>
      </w:r>
      <w:r w:rsidRPr="009808AD">
        <w:rPr>
          <w:color w:val="808030"/>
          <w:lang w:val="it-IT" w:eastAsia="zh-CN"/>
        </w:rPr>
        <w:t>(</w:t>
      </w:r>
      <w:r w:rsidRPr="009808AD">
        <w:rPr>
          <w:b/>
          <w:bCs/>
          <w:color w:val="800000"/>
          <w:lang w:val="it-IT" w:eastAsia="zh-CN"/>
        </w:rPr>
        <w:t>true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7F5C03E0" w14:textId="77777777" w:rsidR="007D7FB9" w:rsidRPr="007D7FB9" w:rsidRDefault="007D7FB9" w:rsidP="007D7FB9">
      <w:pPr>
        <w:pStyle w:val="Code"/>
        <w:rPr>
          <w:color w:val="000000"/>
          <w:lang w:eastAsia="zh-CN"/>
        </w:rPr>
      </w:pPr>
      <w:r w:rsidRPr="009808AD">
        <w:rPr>
          <w:color w:val="000000"/>
          <w:lang w:val="it-IT" w:eastAsia="zh-CN"/>
        </w:rPr>
        <w:t xml:space="preserve">      </w:t>
      </w:r>
      <w:r w:rsidRPr="007D7FB9">
        <w:rPr>
          <w:lang w:eastAsia="zh-CN"/>
        </w:rPr>
        <w:t>// Dessine les Bot et Iti</w:t>
      </w:r>
    </w:p>
    <w:p w14:paraId="080DA3B6" w14:textId="77777777" w:rsidR="007D7FB9" w:rsidRPr="007D7FB9" w:rsidRDefault="007D7FB9" w:rsidP="007D7FB9">
      <w:pPr>
        <w:pStyle w:val="Code"/>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0E4E2FFF" w14:textId="77777777" w:rsidR="007D7FB9" w:rsidRPr="007D7FB9" w:rsidRDefault="007D7FB9" w:rsidP="007D7FB9">
      <w:pPr>
        <w:pStyle w:val="Code"/>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689409EC" w14:textId="77777777" w:rsidR="007D7FB9" w:rsidRPr="007D7FB9" w:rsidRDefault="007D7FB9" w:rsidP="007D7FB9">
      <w:pPr>
        <w:pStyle w:val="Code"/>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124D9D18" w14:textId="77777777" w:rsidR="007D7FB9" w:rsidRPr="007D7FB9" w:rsidRDefault="007D7FB9" w:rsidP="007D7FB9">
      <w:pPr>
        <w:pStyle w:val="Code"/>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paint</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46906CF2" w14:textId="77777777" w:rsidR="007D7FB9" w:rsidRPr="007D7FB9" w:rsidRDefault="007D7FB9" w:rsidP="007D7FB9">
      <w:pPr>
        <w:pStyle w:val="Code"/>
        <w:rPr>
          <w:color w:val="000000"/>
          <w:lang w:eastAsia="zh-CN"/>
        </w:rPr>
      </w:pPr>
    </w:p>
    <w:p w14:paraId="2DB067D7"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lang w:eastAsia="zh-CN"/>
        </w:rPr>
        <w:t>// Copie le tampon dans le contexte graphique de la fenetre</w:t>
      </w:r>
    </w:p>
    <w:p w14:paraId="638C7A78" w14:textId="77777777" w:rsidR="007D7FB9" w:rsidRPr="009808AD" w:rsidRDefault="007D7FB9" w:rsidP="007D7FB9">
      <w:pPr>
        <w:pStyle w:val="Code"/>
        <w:rPr>
          <w:color w:val="000000"/>
          <w:lang w:val="en-CA" w:eastAsia="zh-CN"/>
        </w:rPr>
      </w:pPr>
      <w:r w:rsidRPr="007D7FB9">
        <w:rPr>
          <w:color w:val="000000"/>
          <w:lang w:eastAsia="zh-CN"/>
        </w:rPr>
        <w:t xml:space="preserve">      </w:t>
      </w:r>
      <w:r w:rsidRPr="009808AD">
        <w:rPr>
          <w:color w:val="000000"/>
          <w:lang w:val="en-CA" w:eastAsia="zh-CN"/>
        </w:rPr>
        <w:t>g</w:t>
      </w:r>
      <w:r w:rsidRPr="009808AD">
        <w:rPr>
          <w:color w:val="808030"/>
          <w:lang w:val="en-CA" w:eastAsia="zh-CN"/>
        </w:rPr>
        <w:t>.</w:t>
      </w:r>
      <w:r w:rsidRPr="009808AD">
        <w:rPr>
          <w:color w:val="000000"/>
          <w:lang w:val="en-CA" w:eastAsia="zh-CN"/>
        </w:rPr>
        <w:t>drawImage</w:t>
      </w:r>
      <w:r w:rsidRPr="009808AD">
        <w:rPr>
          <w:color w:val="808030"/>
          <w:lang w:val="en-CA" w:eastAsia="zh-CN"/>
        </w:rPr>
        <w:t>(</w:t>
      </w:r>
      <w:r w:rsidRPr="009808AD">
        <w:rPr>
          <w:color w:val="000000"/>
          <w:lang w:val="en-CA" w:eastAsia="zh-CN"/>
        </w:rPr>
        <w:t>tamponImage</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color w:val="008C00"/>
          <w:lang w:val="en-CA" w:eastAsia="zh-CN"/>
        </w:rPr>
        <w:t>0</w:t>
      </w:r>
      <w:r w:rsidRPr="009808AD">
        <w:rPr>
          <w:color w:val="808030"/>
          <w:lang w:val="en-CA" w:eastAsia="zh-CN"/>
        </w:rPr>
        <w:t>,</w:t>
      </w:r>
      <w:r w:rsidRPr="009808AD">
        <w:rPr>
          <w:color w:val="000000"/>
          <w:lang w:val="en-CA" w:eastAsia="zh-CN"/>
        </w:rPr>
        <w:t xml:space="preserve"> </w:t>
      </w:r>
      <w:r w:rsidRPr="009808AD">
        <w:rPr>
          <w:b/>
          <w:bCs/>
          <w:color w:val="800000"/>
          <w:lang w:val="en-CA" w:eastAsia="zh-CN"/>
        </w:rPr>
        <w:t>this</w:t>
      </w:r>
      <w:r w:rsidRPr="009808AD">
        <w:rPr>
          <w:color w:val="808030"/>
          <w:lang w:val="en-CA" w:eastAsia="zh-CN"/>
        </w:rPr>
        <w:t>)</w:t>
      </w:r>
      <w:r w:rsidRPr="009808AD">
        <w:rPr>
          <w:color w:val="800080"/>
          <w:lang w:val="en-CA" w:eastAsia="zh-CN"/>
        </w:rPr>
        <w:t>;</w:t>
      </w:r>
    </w:p>
    <w:p w14:paraId="1F4345DB"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800000"/>
          <w:lang w:val="en-CA" w:eastAsia="zh-CN"/>
        </w:rPr>
        <w:t>try</w:t>
      </w:r>
      <w:r w:rsidRPr="009808AD">
        <w:rPr>
          <w:color w:val="000000"/>
          <w:lang w:val="en-CA" w:eastAsia="zh-CN"/>
        </w:rPr>
        <w:t xml:space="preserve"> </w:t>
      </w:r>
      <w:r w:rsidRPr="009808AD">
        <w:rPr>
          <w:color w:val="800080"/>
          <w:lang w:val="en-CA" w:eastAsia="zh-CN"/>
        </w:rPr>
        <w:t>{</w:t>
      </w:r>
    </w:p>
    <w:p w14:paraId="72DBAA7D"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BB7977"/>
          <w:lang w:val="en-CA" w:eastAsia="zh-CN"/>
        </w:rPr>
        <w:t>Thread</w:t>
      </w:r>
      <w:r w:rsidRPr="009808AD">
        <w:rPr>
          <w:color w:val="808030"/>
          <w:lang w:val="en-CA" w:eastAsia="zh-CN"/>
        </w:rPr>
        <w:t>.</w:t>
      </w:r>
      <w:r w:rsidRPr="009808AD">
        <w:rPr>
          <w:color w:val="000000"/>
          <w:lang w:val="en-CA" w:eastAsia="zh-CN"/>
        </w:rPr>
        <w:t>sleep</w:t>
      </w:r>
      <w:r w:rsidRPr="009808AD">
        <w:rPr>
          <w:color w:val="808030"/>
          <w:lang w:val="en-CA" w:eastAsia="zh-CN"/>
        </w:rPr>
        <w:t>(</w:t>
      </w:r>
      <w:r w:rsidRPr="009808AD">
        <w:rPr>
          <w:color w:val="008C00"/>
          <w:lang w:val="en-CA" w:eastAsia="zh-CN"/>
        </w:rPr>
        <w:t>50</w:t>
      </w:r>
      <w:r w:rsidRPr="009808AD">
        <w:rPr>
          <w:color w:val="808030"/>
          <w:lang w:val="en-CA" w:eastAsia="zh-CN"/>
        </w:rPr>
        <w:t>)</w:t>
      </w:r>
      <w:r w:rsidRPr="009808AD">
        <w:rPr>
          <w:color w:val="800080"/>
          <w:lang w:val="en-CA" w:eastAsia="zh-CN"/>
        </w:rPr>
        <w:t>;</w:t>
      </w:r>
    </w:p>
    <w:p w14:paraId="702865A2"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color w:val="800080"/>
          <w:lang w:val="en-CA" w:eastAsia="zh-CN"/>
        </w:rPr>
        <w:t>}</w:t>
      </w:r>
      <w:r w:rsidRPr="009808AD">
        <w:rPr>
          <w:color w:val="000000"/>
          <w:lang w:val="en-CA" w:eastAsia="zh-CN"/>
        </w:rPr>
        <w:t xml:space="preserve"> </w:t>
      </w:r>
      <w:r w:rsidRPr="009808AD">
        <w:rPr>
          <w:b/>
          <w:bCs/>
          <w:color w:val="800000"/>
          <w:lang w:val="en-CA" w:eastAsia="zh-CN"/>
        </w:rPr>
        <w:t>catch</w:t>
      </w:r>
      <w:r w:rsidRPr="009808AD">
        <w:rPr>
          <w:color w:val="000000"/>
          <w:lang w:val="en-CA" w:eastAsia="zh-CN"/>
        </w:rPr>
        <w:t xml:space="preserve"> </w:t>
      </w:r>
      <w:r w:rsidRPr="009808AD">
        <w:rPr>
          <w:color w:val="808030"/>
          <w:lang w:val="en-CA" w:eastAsia="zh-CN"/>
        </w:rPr>
        <w:t>(</w:t>
      </w:r>
      <w:r w:rsidRPr="009808AD">
        <w:rPr>
          <w:b/>
          <w:bCs/>
          <w:color w:val="BB7977"/>
          <w:lang w:val="en-CA" w:eastAsia="zh-CN"/>
        </w:rPr>
        <w:t>InterruptedException</w:t>
      </w:r>
      <w:r w:rsidRPr="009808AD">
        <w:rPr>
          <w:color w:val="000000"/>
          <w:lang w:val="en-CA" w:eastAsia="zh-CN"/>
        </w:rPr>
        <w:t xml:space="preserve"> uneException</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58CFEB2A" w14:textId="77777777" w:rsidR="007D7FB9" w:rsidRPr="009808AD" w:rsidRDefault="007D7FB9" w:rsidP="007D7FB9">
      <w:pPr>
        <w:pStyle w:val="Code"/>
        <w:rPr>
          <w:color w:val="000000"/>
          <w:lang w:val="en-CA" w:eastAsia="zh-CN"/>
        </w:rPr>
      </w:pPr>
      <w:r w:rsidRPr="009808AD">
        <w:rPr>
          <w:color w:val="000000"/>
          <w:lang w:val="en-CA" w:eastAsia="zh-CN"/>
        </w:rPr>
        <w:t xml:space="preserve">        </w:t>
      </w:r>
      <w:r w:rsidRPr="009808AD">
        <w:rPr>
          <w:b/>
          <w:bCs/>
          <w:color w:val="BB7977"/>
          <w:lang w:val="en-CA" w:eastAsia="zh-CN"/>
        </w:rPr>
        <w:t>System</w:t>
      </w:r>
      <w:r w:rsidRPr="009808AD">
        <w:rPr>
          <w:color w:val="808030"/>
          <w:lang w:val="en-CA" w:eastAsia="zh-CN"/>
        </w:rPr>
        <w:t>.</w:t>
      </w:r>
      <w:r w:rsidRPr="009808AD">
        <w:rPr>
          <w:color w:val="000000"/>
          <w:lang w:val="en-CA" w:eastAsia="zh-CN"/>
        </w:rPr>
        <w:t>out</w:t>
      </w:r>
      <w:r w:rsidRPr="009808AD">
        <w:rPr>
          <w:color w:val="808030"/>
          <w:lang w:val="en-CA" w:eastAsia="zh-CN"/>
        </w:rPr>
        <w:t>.</w:t>
      </w:r>
      <w:r w:rsidRPr="009808AD">
        <w:rPr>
          <w:color w:val="000000"/>
          <w:lang w:val="en-CA" w:eastAsia="zh-CN"/>
        </w:rPr>
        <w:t>println</w:t>
      </w:r>
      <w:r w:rsidRPr="009808AD">
        <w:rPr>
          <w:color w:val="808030"/>
          <w:lang w:val="en-CA" w:eastAsia="zh-CN"/>
        </w:rPr>
        <w:t>(</w:t>
      </w:r>
      <w:r w:rsidRPr="009808AD">
        <w:rPr>
          <w:color w:val="000000"/>
          <w:lang w:val="en-CA" w:eastAsia="zh-CN"/>
        </w:rPr>
        <w:t>uneException</w:t>
      </w:r>
      <w:r w:rsidRPr="009808AD">
        <w:rPr>
          <w:color w:val="808030"/>
          <w:lang w:val="en-CA" w:eastAsia="zh-CN"/>
        </w:rPr>
        <w:t>.</w:t>
      </w:r>
      <w:r w:rsidRPr="009808AD">
        <w:rPr>
          <w:color w:val="000000"/>
          <w:lang w:val="en-CA" w:eastAsia="zh-CN"/>
        </w:rPr>
        <w:t>toString</w:t>
      </w:r>
      <w:r w:rsidRPr="009808AD">
        <w:rPr>
          <w:color w:val="808030"/>
          <w:lang w:val="en-CA" w:eastAsia="zh-CN"/>
        </w:rPr>
        <w:t>())</w:t>
      </w:r>
      <w:r w:rsidRPr="009808AD">
        <w:rPr>
          <w:color w:val="800080"/>
          <w:lang w:val="en-CA" w:eastAsia="zh-CN"/>
        </w:rPr>
        <w:t>;</w:t>
      </w:r>
    </w:p>
    <w:p w14:paraId="3B7D9914" w14:textId="77777777" w:rsidR="007D7FB9" w:rsidRPr="007D7FB9" w:rsidRDefault="007D7FB9" w:rsidP="007D7FB9">
      <w:pPr>
        <w:pStyle w:val="Code"/>
        <w:rPr>
          <w:color w:val="000000"/>
          <w:lang w:eastAsia="zh-CN"/>
        </w:rPr>
      </w:pPr>
      <w:r w:rsidRPr="009808AD">
        <w:rPr>
          <w:color w:val="000000"/>
          <w:lang w:val="en-CA" w:eastAsia="zh-CN"/>
        </w:rPr>
        <w:t xml:space="preserve">      </w:t>
      </w:r>
      <w:r w:rsidRPr="007D7FB9">
        <w:rPr>
          <w:color w:val="800080"/>
          <w:lang w:eastAsia="zh-CN"/>
        </w:rPr>
        <w:t>}</w:t>
      </w:r>
    </w:p>
    <w:p w14:paraId="5C66608B"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lang w:eastAsia="zh-CN"/>
        </w:rPr>
        <w:t>// Efface les Bot et Iti du tampon</w:t>
      </w:r>
    </w:p>
    <w:p w14:paraId="5E928AE3" w14:textId="77777777" w:rsidR="007D7FB9" w:rsidRPr="007D7FB9" w:rsidRDefault="007D7FB9" w:rsidP="007D7FB9">
      <w:pPr>
        <w:pStyle w:val="Code"/>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36E710DD" w14:textId="77777777" w:rsidR="007D7FB9" w:rsidRPr="007D7FB9" w:rsidRDefault="007D7FB9" w:rsidP="007D7FB9">
      <w:pPr>
        <w:pStyle w:val="Code"/>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effacer</w:t>
      </w:r>
      <w:r w:rsidRPr="007D7FB9">
        <w:rPr>
          <w:color w:val="808030"/>
          <w:lang w:eastAsia="zh-CN"/>
        </w:rPr>
        <w:t>(</w:t>
      </w:r>
      <w:r w:rsidRPr="007D7FB9">
        <w:rPr>
          <w:color w:val="000000"/>
          <w:lang w:eastAsia="zh-CN"/>
        </w:rPr>
        <w:t>tamponGraphics</w:t>
      </w:r>
      <w:r w:rsidRPr="007D7FB9">
        <w:rPr>
          <w:color w:val="808030"/>
          <w:lang w:eastAsia="zh-CN"/>
        </w:rPr>
        <w:t>)</w:t>
      </w:r>
      <w:r w:rsidRPr="007D7FB9">
        <w:rPr>
          <w:color w:val="800080"/>
          <w:lang w:eastAsia="zh-CN"/>
        </w:rPr>
        <w:t>;</w:t>
      </w:r>
    </w:p>
    <w:p w14:paraId="597EC56D" w14:textId="77777777" w:rsidR="007D7FB9" w:rsidRPr="009808AD" w:rsidRDefault="007D7FB9" w:rsidP="007D7FB9">
      <w:pPr>
        <w:pStyle w:val="Code"/>
        <w:rPr>
          <w:color w:val="000000"/>
          <w:lang w:val="it-IT" w:eastAsia="zh-CN"/>
        </w:rPr>
      </w:pPr>
      <w:r w:rsidRPr="007D7FB9">
        <w:rPr>
          <w:color w:val="000000"/>
          <w:lang w:eastAsia="zh-CN"/>
        </w:rPr>
        <w:t xml:space="preserve">      </w:t>
      </w:r>
      <w:r w:rsidRPr="009808AD">
        <w:rPr>
          <w:color w:val="000000"/>
          <w:lang w:val="it-IT" w:eastAsia="zh-CN"/>
        </w:rPr>
        <w:t>iti1</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6F68C9F3" w14:textId="77777777" w:rsidR="007D7FB9" w:rsidRPr="009808AD" w:rsidRDefault="007D7FB9" w:rsidP="007D7FB9">
      <w:pPr>
        <w:pStyle w:val="Code"/>
        <w:rPr>
          <w:color w:val="000000"/>
          <w:lang w:val="it-IT" w:eastAsia="zh-CN"/>
        </w:rPr>
      </w:pPr>
      <w:r w:rsidRPr="009808AD">
        <w:rPr>
          <w:color w:val="000000"/>
          <w:lang w:val="it-IT" w:eastAsia="zh-CN"/>
        </w:rPr>
        <w:t xml:space="preserve">      iti2</w:t>
      </w:r>
      <w:r w:rsidRPr="009808AD">
        <w:rPr>
          <w:color w:val="808030"/>
          <w:lang w:val="it-IT" w:eastAsia="zh-CN"/>
        </w:rPr>
        <w:t>.</w:t>
      </w:r>
      <w:r w:rsidRPr="009808AD">
        <w:rPr>
          <w:color w:val="000000"/>
          <w:lang w:val="it-IT" w:eastAsia="zh-CN"/>
        </w:rPr>
        <w:t>effacer</w:t>
      </w:r>
      <w:r w:rsidRPr="009808AD">
        <w:rPr>
          <w:color w:val="808030"/>
          <w:lang w:val="it-IT" w:eastAsia="zh-CN"/>
        </w:rPr>
        <w:t>(</w:t>
      </w:r>
      <w:r w:rsidRPr="009808AD">
        <w:rPr>
          <w:color w:val="000000"/>
          <w:lang w:val="it-IT" w:eastAsia="zh-CN"/>
        </w:rPr>
        <w:t>tamponGraphics</w:t>
      </w:r>
      <w:r w:rsidRPr="009808AD">
        <w:rPr>
          <w:color w:val="808030"/>
          <w:lang w:val="it-IT" w:eastAsia="zh-CN"/>
        </w:rPr>
        <w:t>)</w:t>
      </w:r>
      <w:r w:rsidRPr="009808AD">
        <w:rPr>
          <w:color w:val="800080"/>
          <w:lang w:val="it-IT" w:eastAsia="zh-CN"/>
        </w:rPr>
        <w:t>;</w:t>
      </w:r>
    </w:p>
    <w:p w14:paraId="221869F0" w14:textId="77777777" w:rsidR="007D7FB9" w:rsidRPr="009808AD" w:rsidRDefault="007D7FB9" w:rsidP="007D7FB9">
      <w:pPr>
        <w:pStyle w:val="Code"/>
        <w:rPr>
          <w:color w:val="000000"/>
          <w:lang w:val="it-IT" w:eastAsia="zh-CN"/>
        </w:rPr>
      </w:pPr>
    </w:p>
    <w:p w14:paraId="1DA4DD01" w14:textId="77777777" w:rsidR="007D7FB9" w:rsidRPr="007D7FB9" w:rsidRDefault="007D7FB9" w:rsidP="007D7FB9">
      <w:pPr>
        <w:pStyle w:val="Code"/>
        <w:rPr>
          <w:color w:val="000000"/>
          <w:lang w:eastAsia="zh-CN"/>
        </w:rPr>
      </w:pPr>
      <w:r w:rsidRPr="009808AD">
        <w:rPr>
          <w:color w:val="000000"/>
          <w:lang w:val="it-IT" w:eastAsia="zh-CN"/>
        </w:rPr>
        <w:t xml:space="preserve">      </w:t>
      </w:r>
      <w:r w:rsidRPr="007D7FB9">
        <w:rPr>
          <w:lang w:eastAsia="zh-CN"/>
        </w:rPr>
        <w:t>// Déplace les Bot et Iti</w:t>
      </w:r>
    </w:p>
    <w:p w14:paraId="58BF2769" w14:textId="77777777" w:rsidR="007D7FB9" w:rsidRPr="007D7FB9" w:rsidRDefault="007D7FB9" w:rsidP="007D7FB9">
      <w:pPr>
        <w:pStyle w:val="Code"/>
        <w:rPr>
          <w:color w:val="000000"/>
          <w:lang w:eastAsia="zh-CN"/>
        </w:rPr>
      </w:pPr>
      <w:r w:rsidRPr="007D7FB9">
        <w:rPr>
          <w:color w:val="000000"/>
          <w:lang w:eastAsia="zh-CN"/>
        </w:rPr>
        <w:t xml:space="preserve">      bot1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3857BBE4" w14:textId="77777777" w:rsidR="007D7FB9" w:rsidRPr="007D7FB9" w:rsidRDefault="007D7FB9" w:rsidP="007D7FB9">
      <w:pPr>
        <w:pStyle w:val="Code"/>
        <w:rPr>
          <w:color w:val="000000"/>
          <w:lang w:eastAsia="zh-CN"/>
        </w:rPr>
      </w:pPr>
      <w:r w:rsidRPr="007D7FB9">
        <w:rPr>
          <w:color w:val="000000"/>
          <w:lang w:eastAsia="zh-CN"/>
        </w:rPr>
        <w:t xml:space="preserve">      bot2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18CFDE04" w14:textId="77777777" w:rsidR="007D7FB9" w:rsidRPr="007D7FB9" w:rsidRDefault="007D7FB9" w:rsidP="007D7FB9">
      <w:pPr>
        <w:pStyle w:val="Code"/>
        <w:rPr>
          <w:color w:val="000000"/>
          <w:lang w:eastAsia="zh-CN"/>
        </w:rPr>
      </w:pPr>
      <w:r w:rsidRPr="007D7FB9">
        <w:rPr>
          <w:color w:val="000000"/>
          <w:lang w:eastAsia="zh-CN"/>
        </w:rPr>
        <w:t xml:space="preserve">      iti1</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984FE2A" w14:textId="77777777" w:rsidR="007D7FB9" w:rsidRPr="007D7FB9" w:rsidRDefault="007D7FB9" w:rsidP="007D7FB9">
      <w:pPr>
        <w:pStyle w:val="Code"/>
        <w:rPr>
          <w:color w:val="000000"/>
          <w:lang w:eastAsia="zh-CN"/>
        </w:rPr>
      </w:pPr>
      <w:r w:rsidRPr="007D7FB9">
        <w:rPr>
          <w:color w:val="000000"/>
          <w:lang w:eastAsia="zh-CN"/>
        </w:rPr>
        <w:t xml:space="preserve">      iti2</w:t>
      </w:r>
      <w:r w:rsidRPr="007D7FB9">
        <w:rPr>
          <w:color w:val="808030"/>
          <w:lang w:eastAsia="zh-CN"/>
        </w:rPr>
        <w:t>.</w:t>
      </w:r>
      <w:r w:rsidRPr="007D7FB9">
        <w:rPr>
          <w:color w:val="000000"/>
          <w:lang w:eastAsia="zh-CN"/>
        </w:rPr>
        <w:t>deplacer</w:t>
      </w:r>
      <w:r w:rsidRPr="007D7FB9">
        <w:rPr>
          <w:color w:val="808030"/>
          <w:lang w:eastAsia="zh-CN"/>
        </w:rPr>
        <w:t>(</w:t>
      </w:r>
      <w:r w:rsidRPr="007D7FB9">
        <w:rPr>
          <w:color w:val="000000"/>
          <w:lang w:eastAsia="zh-CN"/>
        </w:rPr>
        <w:t>LARGEURFENETRE</w:t>
      </w:r>
      <w:r w:rsidRPr="007D7FB9">
        <w:rPr>
          <w:color w:val="808030"/>
          <w:lang w:eastAsia="zh-CN"/>
        </w:rPr>
        <w:t>,</w:t>
      </w:r>
      <w:r w:rsidRPr="007D7FB9">
        <w:rPr>
          <w:color w:val="000000"/>
          <w:lang w:eastAsia="zh-CN"/>
        </w:rPr>
        <w:t xml:space="preserve"> HAUTEURFENETRE</w:t>
      </w:r>
      <w:r w:rsidRPr="007D7FB9">
        <w:rPr>
          <w:color w:val="808030"/>
          <w:lang w:eastAsia="zh-CN"/>
        </w:rPr>
        <w:t>)</w:t>
      </w:r>
      <w:r w:rsidRPr="007D7FB9">
        <w:rPr>
          <w:color w:val="800080"/>
          <w:lang w:eastAsia="zh-CN"/>
        </w:rPr>
        <w:t>;</w:t>
      </w:r>
    </w:p>
    <w:p w14:paraId="7E1792BB" w14:textId="77777777" w:rsidR="007D7FB9" w:rsidRPr="009A50DE" w:rsidRDefault="007D7FB9" w:rsidP="007D7FB9">
      <w:pPr>
        <w:pStyle w:val="Code"/>
        <w:rPr>
          <w:color w:val="000000"/>
          <w:lang w:val="en-CA" w:eastAsia="zh-CN"/>
        </w:rPr>
      </w:pPr>
      <w:r w:rsidRPr="007D7FB9">
        <w:rPr>
          <w:color w:val="000000"/>
          <w:lang w:eastAsia="zh-CN"/>
        </w:rPr>
        <w:t xml:space="preserve">    </w:t>
      </w:r>
      <w:r w:rsidRPr="009A50DE">
        <w:rPr>
          <w:color w:val="800080"/>
          <w:lang w:val="en-CA" w:eastAsia="zh-CN"/>
        </w:rPr>
        <w:t>}</w:t>
      </w:r>
    </w:p>
    <w:p w14:paraId="69650B57" w14:textId="77777777" w:rsidR="007D7FB9" w:rsidRPr="009A50DE" w:rsidRDefault="007D7FB9" w:rsidP="007D7FB9">
      <w:pPr>
        <w:pStyle w:val="Code"/>
        <w:rPr>
          <w:color w:val="000000"/>
          <w:lang w:val="en-CA" w:eastAsia="zh-CN"/>
        </w:rPr>
      </w:pPr>
      <w:r w:rsidRPr="009A50DE">
        <w:rPr>
          <w:color w:val="000000"/>
          <w:lang w:val="en-CA" w:eastAsia="zh-CN"/>
        </w:rPr>
        <w:lastRenderedPageBreak/>
        <w:t xml:space="preserve">  </w:t>
      </w:r>
      <w:r w:rsidRPr="009A50DE">
        <w:rPr>
          <w:color w:val="800080"/>
          <w:lang w:val="en-CA" w:eastAsia="zh-CN"/>
        </w:rPr>
        <w:t>}</w:t>
      </w:r>
    </w:p>
    <w:p w14:paraId="6470E8BD" w14:textId="77777777" w:rsidR="007D7FB9" w:rsidRPr="009A50DE" w:rsidRDefault="007D7FB9" w:rsidP="007D7FB9">
      <w:pPr>
        <w:pStyle w:val="Code"/>
        <w:rPr>
          <w:color w:val="000000"/>
          <w:lang w:val="en-CA" w:eastAsia="zh-CN"/>
        </w:rPr>
      </w:pPr>
    </w:p>
    <w:p w14:paraId="5A9D7639" w14:textId="77777777" w:rsidR="007D7FB9" w:rsidRPr="009A50DE" w:rsidRDefault="007D7FB9" w:rsidP="007D7FB9">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5CD4132" w14:textId="77777777" w:rsidR="007D7FB9" w:rsidRPr="007D7FB9" w:rsidRDefault="007D7FB9" w:rsidP="007D7FB9">
      <w:pPr>
        <w:pStyle w:val="Code"/>
        <w:rPr>
          <w:color w:val="000000"/>
          <w:lang w:eastAsia="zh-CN"/>
        </w:rPr>
      </w:pPr>
      <w:r w:rsidRPr="009A50DE">
        <w:rPr>
          <w:color w:val="000000"/>
          <w:lang w:val="en-CA" w:eastAsia="zh-CN"/>
        </w:rPr>
        <w:t xml:space="preserve">    </w:t>
      </w:r>
      <w:r w:rsidRPr="007D7FB9">
        <w:rPr>
          <w:color w:val="000000"/>
          <w:lang w:eastAsia="zh-CN"/>
        </w:rPr>
        <w:t xml:space="preserve">ExempleJFrameAvecSuperClassePourBotEtIti laFenetre </w:t>
      </w:r>
      <w:r w:rsidRPr="007D7FB9">
        <w:rPr>
          <w:color w:val="808030"/>
          <w:lang w:eastAsia="zh-CN"/>
        </w:rPr>
        <w:t>=</w:t>
      </w:r>
    </w:p>
    <w:p w14:paraId="0E4B08DD"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b/>
          <w:bCs/>
          <w:color w:val="800000"/>
          <w:lang w:eastAsia="zh-CN"/>
        </w:rPr>
        <w:t>new</w:t>
      </w:r>
      <w:r w:rsidRPr="007D7FB9">
        <w:rPr>
          <w:color w:val="000000"/>
          <w:lang w:eastAsia="zh-CN"/>
        </w:rPr>
        <w:t xml:space="preserve"> ExempleJFrameAvecSuperClassePourBotEtIti</w:t>
      </w:r>
      <w:r w:rsidRPr="007D7FB9">
        <w:rPr>
          <w:color w:val="808030"/>
          <w:lang w:eastAsia="zh-CN"/>
        </w:rPr>
        <w:t>()</w:t>
      </w:r>
      <w:r w:rsidRPr="007D7FB9">
        <w:rPr>
          <w:color w:val="800080"/>
          <w:lang w:eastAsia="zh-CN"/>
        </w:rPr>
        <w:t>;</w:t>
      </w:r>
    </w:p>
    <w:p w14:paraId="6F9FB6C3" w14:textId="77777777" w:rsidR="007D7FB9" w:rsidRPr="007D7FB9" w:rsidRDefault="007D7FB9" w:rsidP="007D7FB9">
      <w:pPr>
        <w:pStyle w:val="Code"/>
        <w:rPr>
          <w:color w:val="000000"/>
          <w:lang w:eastAsia="zh-CN"/>
        </w:rPr>
      </w:pPr>
      <w:r w:rsidRPr="007D7FB9">
        <w:rPr>
          <w:color w:val="000000"/>
          <w:lang w:eastAsia="zh-CN"/>
        </w:rPr>
        <w:t xml:space="preserve">  </w:t>
      </w:r>
      <w:r w:rsidRPr="007D7FB9">
        <w:rPr>
          <w:color w:val="800080"/>
          <w:lang w:eastAsia="zh-CN"/>
        </w:rPr>
        <w:t>}</w:t>
      </w:r>
    </w:p>
    <w:p w14:paraId="30BDDD58" w14:textId="7EDF712C" w:rsidR="00494C92" w:rsidRDefault="007D7FB9" w:rsidP="007D7FB9">
      <w:pPr>
        <w:pStyle w:val="Code"/>
        <w:rPr>
          <w:color w:val="800080"/>
          <w:lang w:eastAsia="zh-CN"/>
        </w:rPr>
      </w:pPr>
      <w:r w:rsidRPr="007D7FB9">
        <w:rPr>
          <w:color w:val="800080"/>
          <w:lang w:eastAsia="zh-CN"/>
        </w:rPr>
        <w:t>}</w:t>
      </w:r>
    </w:p>
    <w:p w14:paraId="5D059E5E" w14:textId="77777777" w:rsidR="003E5B17" w:rsidRPr="007D7FB9" w:rsidRDefault="003E5B17" w:rsidP="007D7FB9">
      <w:pPr>
        <w:pStyle w:val="Code"/>
        <w:rPr>
          <w:color w:val="000000"/>
          <w:lang w:eastAsia="zh-CN"/>
        </w:rPr>
      </w:pPr>
    </w:p>
    <w:p w14:paraId="7EE13668" w14:textId="77777777" w:rsidR="00494C92" w:rsidRPr="00A5398B" w:rsidRDefault="00494C92" w:rsidP="00494C92">
      <w:pPr>
        <w:pStyle w:val="Corpsdetexte"/>
        <w:pBdr>
          <w:top w:val="single" w:sz="4" w:space="1" w:color="auto"/>
          <w:left w:val="single" w:sz="4" w:space="4" w:color="auto"/>
          <w:bottom w:val="single" w:sz="4" w:space="1" w:color="auto"/>
          <w:right w:val="single" w:sz="4" w:space="4" w:color="auto"/>
        </w:pBdr>
        <w:rPr>
          <w:b/>
          <w:bCs/>
        </w:rPr>
      </w:pPr>
      <w:r w:rsidRPr="00A5398B">
        <w:rPr>
          <w:b/>
          <w:bCs/>
          <w:i/>
          <w:iCs/>
        </w:rPr>
        <w:t>Refactorisation</w:t>
      </w:r>
      <w:r w:rsidRPr="00A5398B">
        <w:rPr>
          <w:b/>
          <w:bCs/>
        </w:rPr>
        <w:t xml:space="preserve"> </w:t>
      </w:r>
      <w:r w:rsidRPr="0058538B">
        <w:rPr>
          <w:b/>
          <w:bCs/>
          <w:i/>
          <w:iCs/>
        </w:rPr>
        <w:t>de code</w:t>
      </w:r>
      <w:r>
        <w:rPr>
          <w:b/>
          <w:bCs/>
        </w:rPr>
        <w:t xml:space="preserve"> </w:t>
      </w:r>
      <w:r w:rsidRPr="00A5398B">
        <w:rPr>
          <w:b/>
          <w:bCs/>
        </w:rPr>
        <w:t>(</w:t>
      </w:r>
      <w:r w:rsidRPr="00A5398B">
        <w:rPr>
          <w:b/>
          <w:bCs/>
          <w:i/>
          <w:iCs/>
        </w:rPr>
        <w:t>refactoring</w:t>
      </w:r>
      <w:r w:rsidRPr="00A5398B">
        <w:rPr>
          <w:b/>
          <w:bCs/>
        </w:rPr>
        <w:t>)</w:t>
      </w:r>
    </w:p>
    <w:p w14:paraId="20F131E3" w14:textId="77777777" w:rsidR="00494C92" w:rsidRDefault="00494C92" w:rsidP="00494C92">
      <w:pPr>
        <w:pStyle w:val="Corpsdetexte"/>
        <w:pBdr>
          <w:top w:val="single" w:sz="4" w:space="1" w:color="auto"/>
          <w:left w:val="single" w:sz="4" w:space="4" w:color="auto"/>
          <w:bottom w:val="single" w:sz="4" w:space="1" w:color="auto"/>
          <w:right w:val="single" w:sz="4" w:space="4" w:color="auto"/>
        </w:pBdr>
      </w:pPr>
      <w:r>
        <w:t xml:space="preserve">Dans l’exemple </w:t>
      </w:r>
      <w:r w:rsidRPr="00A70801">
        <w:rPr>
          <w:i/>
          <w:iCs/>
        </w:rPr>
        <w:t>ExempleJFrameAvecSuperClassePourBotEtIti</w:t>
      </w:r>
      <w:r>
        <w:t xml:space="preserve">, le code de </w:t>
      </w:r>
      <w:r w:rsidRPr="002A0F09">
        <w:rPr>
          <w:i/>
        </w:rPr>
        <w:t>ExempleJFrameAvecClassesPourBotEtIti</w:t>
      </w:r>
      <w:r>
        <w:t xml:space="preserve"> a été transformé en déplaçant des méthodes et variables dans une super-classe mais sans en changer le comportement. Ce processus de transformation qui préserve le même comportement est appelé une </w:t>
      </w:r>
      <w:r w:rsidRPr="007F0D29">
        <w:rPr>
          <w:i/>
        </w:rPr>
        <w:t>refactorisation</w:t>
      </w:r>
      <w:r>
        <w:t xml:space="preserve"> du code (</w:t>
      </w:r>
      <w:r w:rsidRPr="002A0F09">
        <w:rPr>
          <w:i/>
        </w:rPr>
        <w:t>refactoring</w:t>
      </w:r>
      <w:r>
        <w:t xml:space="preserve">) </w:t>
      </w:r>
    </w:p>
    <w:p w14:paraId="60139FEA" w14:textId="77777777" w:rsidR="00494C92" w:rsidRDefault="00494C92" w:rsidP="00494C92">
      <w:pPr>
        <w:pStyle w:val="Corpsdetexte"/>
      </w:pPr>
      <w:r w:rsidRPr="00702DF4">
        <w:rPr>
          <w:b/>
          <w:bCs/>
        </w:rPr>
        <w:t>Exercice</w:t>
      </w:r>
      <w:r>
        <w:t xml:space="preserve">. Reprenez les deux exercices de la section précédente en employant la super-classe </w:t>
      </w:r>
      <w:r w:rsidRPr="00750531">
        <w:rPr>
          <w:i/>
          <w:iCs/>
        </w:rPr>
        <w:t>EntiteRebondissante</w:t>
      </w:r>
      <w:r>
        <w:t>.</w:t>
      </w:r>
    </w:p>
    <w:p w14:paraId="289B6680" w14:textId="77777777" w:rsidR="00E34CFC" w:rsidRPr="0041273D" w:rsidRDefault="009B05B4" w:rsidP="00E34CFC">
      <w:pPr>
        <w:pStyle w:val="Titre1"/>
      </w:pPr>
      <w:r>
        <w:br w:type="page"/>
      </w:r>
      <w:bookmarkStart w:id="182" w:name="_Toc44667603"/>
      <w:r w:rsidR="00E34CFC">
        <w:lastRenderedPageBreak/>
        <w:t>Animation 2D et développement d’un jeu simple</w:t>
      </w:r>
      <w:bookmarkStart w:id="183" w:name="_Toc47239881"/>
      <w:bookmarkEnd w:id="182"/>
      <w:bookmarkEnd w:id="183"/>
    </w:p>
    <w:p w14:paraId="6CB7F7FE" w14:textId="77777777" w:rsidR="00E34CFC" w:rsidRDefault="00E34CFC" w:rsidP="00E34CFC">
      <w:pPr>
        <w:pStyle w:val="Corpsdetexte"/>
      </w:pPr>
      <w:r>
        <w:t>Ce chapitre étudie le développement d’un jeu simple qui combine l’animation 2D et une interactivité de base au moyen de la souris. Ce faisant, l’approche d’animation introduite au chapitre 6 sera raffinée. D’autre part, les acteurs seront raffinés en ajoutant des sons et des gestes. Le code des acteurs de notre animation sera réorganisé d’une manière plus cohérente en regroupant les éléments qui touche au monde du jeu. Ceci permet de réutiliser les classes du jeu dans une variété de contextes.</w:t>
      </w:r>
    </w:p>
    <w:p w14:paraId="68B1ADA7" w14:textId="77777777" w:rsidR="00E34CFC" w:rsidRDefault="00E34CFC" w:rsidP="00E34CFC">
      <w:pPr>
        <w:pStyle w:val="Titre2"/>
      </w:pPr>
      <w:bookmarkStart w:id="184" w:name="_Toc47239882"/>
      <w:bookmarkStart w:id="185" w:name="_Ref65651638"/>
      <w:bookmarkStart w:id="186" w:name="_Toc44667604"/>
      <w:r>
        <w:t xml:space="preserve">Animation avec un </w:t>
      </w:r>
      <w:r w:rsidRPr="16CBE89F">
        <w:rPr>
          <w:i/>
          <w:iCs/>
        </w:rPr>
        <w:t>Timer</w:t>
      </w:r>
      <w:r>
        <w:t xml:space="preserve"> dans une sous-classe de </w:t>
      </w:r>
      <w:r w:rsidRPr="16CBE89F">
        <w:rPr>
          <w:i/>
          <w:iCs/>
        </w:rPr>
        <w:t>JPanel</w:t>
      </w:r>
      <w:bookmarkEnd w:id="184"/>
      <w:bookmarkEnd w:id="185"/>
      <w:bookmarkEnd w:id="186"/>
    </w:p>
    <w:p w14:paraId="035FCC8B" w14:textId="77777777" w:rsidR="00E34CFC" w:rsidRDefault="00E34CFC" w:rsidP="00E34CFC">
      <w:pPr>
        <w:pStyle w:val="Corpsdetexte"/>
      </w:pPr>
      <w:r>
        <w:t xml:space="preserve">Dans les chapitres précédents, une boucle explicite contrôle l’animation et le principe du double tampon est exploité pour la production de la séquence de scènes d’une animation. Ce mécanisme d’animation est raffiné ici en utilisant de manière plus judicieuse les classes de Java. </w:t>
      </w:r>
    </w:p>
    <w:p w14:paraId="0D36A10E" w14:textId="07692F6B" w:rsidR="00E34CFC" w:rsidRDefault="00E34CFC" w:rsidP="00E34CFC">
      <w:pPr>
        <w:pStyle w:val="Corpsdetexte"/>
      </w:pPr>
      <w:r>
        <w:t>Plutôt que d’employer une boucle pour produire la séquence des scènes de l’animation, un objet de la classe</w:t>
      </w:r>
      <w:r w:rsidRPr="00910A20">
        <w:rPr>
          <w:i/>
          <w:iCs/>
        </w:rPr>
        <w:t xml:space="preserve"> javax.swing</w:t>
      </w:r>
      <w:r>
        <w:t>.</w:t>
      </w:r>
      <w:hyperlink r:id="rId378" w:tooltip="class in javax.swing" w:history="1">
        <w:r w:rsidRPr="005F0A7F">
          <w:rPr>
            <w:rStyle w:val="typenamelink1"/>
            <w:rFonts w:ascii="DejaVu Sans" w:hAnsi="DejaVu Sans"/>
            <w:color w:val="4A6782"/>
            <w:sz w:val="21"/>
            <w:szCs w:val="21"/>
            <w:lang w:val="fr-CA"/>
          </w:rPr>
          <w:t>Timer</w:t>
        </w:r>
      </w:hyperlink>
      <w:r>
        <w:rPr>
          <w:rFonts w:ascii="DejaVu Sans" w:hAnsi="DejaVu Sans"/>
          <w:color w:val="353833"/>
          <w:sz w:val="21"/>
          <w:szCs w:val="21"/>
          <w:lang w:val="fr-CA"/>
        </w:rPr>
        <w:t xml:space="preserve"> </w:t>
      </w:r>
      <w:r>
        <w:t xml:space="preserve">va générer un événement à intervalles réguliers afin de déclencher la production de la prochaine scène. Cet événement provoque l’appel d’une méthode </w:t>
      </w:r>
      <w:r w:rsidR="00905B15">
        <w:t>prédéfinie</w:t>
      </w:r>
      <w:r>
        <w:t xml:space="preserve">, la méthode </w:t>
      </w:r>
      <w:r w:rsidRPr="00B766E3">
        <w:rPr>
          <w:i/>
          <w:iCs/>
        </w:rPr>
        <w:t>actionPerformed</w:t>
      </w:r>
      <w:r>
        <w:t xml:space="preserve">() qui servira à dessiner la prochaine scène et à préparer la scène suivante. L’objet </w:t>
      </w:r>
      <w:hyperlink r:id="rId379" w:tooltip="class in javax.swing" w:history="1">
        <w:r w:rsidRPr="00F517E2">
          <w:rPr>
            <w:rStyle w:val="typenamelink1"/>
            <w:rFonts w:ascii="DejaVu Sans" w:hAnsi="DejaVu Sans"/>
            <w:color w:val="4A6782"/>
            <w:sz w:val="21"/>
            <w:szCs w:val="21"/>
            <w:lang w:val="fr-CA"/>
          </w:rPr>
          <w:t>Timer</w:t>
        </w:r>
      </w:hyperlink>
      <w:r w:rsidRPr="00F517E2">
        <w:rPr>
          <w:rFonts w:ascii="DejaVu Sans" w:hAnsi="DejaVu Sans"/>
          <w:color w:val="353833"/>
          <w:sz w:val="21"/>
          <w:szCs w:val="21"/>
          <w:lang w:val="fr-CA"/>
        </w:rPr>
        <w:t xml:space="preserve"> </w:t>
      </w:r>
      <w:r>
        <w:t>joue ainsi le rôle d’un chronomètre d’animation. Un avantage d’un chronomètre d’animation est de mieux contrôler l’intervalle de temps entre l’affichage des scènes en le rendant indépendant du temps de calcul nécessaire à la production de la prochaine scène.</w:t>
      </w:r>
    </w:p>
    <w:p w14:paraId="03CD3E2D" w14:textId="3D84C05C" w:rsidR="00E34CFC" w:rsidRDefault="00E34CFC" w:rsidP="00E34CFC">
      <w:pPr>
        <w:pStyle w:val="Corpsdetexte"/>
        <w:pBdr>
          <w:top w:val="single" w:sz="4" w:space="1" w:color="auto"/>
          <w:left w:val="single" w:sz="4" w:space="4" w:color="auto"/>
          <w:bottom w:val="single" w:sz="4" w:space="1" w:color="auto"/>
          <w:right w:val="single" w:sz="4" w:space="4" w:color="auto"/>
        </w:pBdr>
      </w:pPr>
      <w:r>
        <w:t xml:space="preserve">Note : paramétrage de la prochaine </w:t>
      </w:r>
      <w:r w:rsidR="00E32E72">
        <w:t>scène</w:t>
      </w:r>
      <w:r>
        <w:t xml:space="preserve"> par le délai écoulé</w:t>
      </w:r>
    </w:p>
    <w:p w14:paraId="73D6FEA4"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Une autre approche de contrôle de la séquence d’animation serait de paramétrer la prochaine scène (e.g. le déplacement des objets) en fonction du délai écoulé entre les scènes évitant ainsi de dépendre d’un délai fixé à l’avance.</w:t>
      </w:r>
    </w:p>
    <w:p w14:paraId="19F3BF8F" w14:textId="77777777" w:rsidR="00E34CFC" w:rsidRDefault="00E34CFC" w:rsidP="00E34CFC">
      <w:pPr>
        <w:pStyle w:val="Corpsdetexte"/>
      </w:pPr>
      <w:r>
        <w:t xml:space="preserve">D’autre part, plutôt que d’exploiter directement une sous-classe de </w:t>
      </w:r>
      <w:hyperlink r:id="rId380" w:tooltip="class in javax.swing" w:history="1">
        <w:r w:rsidRPr="00B27424">
          <w:rPr>
            <w:rStyle w:val="typenamelink1"/>
            <w:rFonts w:ascii="DejaVu Sans" w:hAnsi="DejaVu Sans"/>
            <w:color w:val="4A6782"/>
            <w:sz w:val="21"/>
            <w:szCs w:val="21"/>
            <w:lang w:val="fr-CA"/>
          </w:rPr>
          <w:t>JFrame</w:t>
        </w:r>
      </w:hyperlink>
      <w:r>
        <w:t>, une sous-classe de javax.swing.</w:t>
      </w:r>
      <w:hyperlink r:id="rId381"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contiendra le contexte graphique de l’animation. Ceci a comme avantage de favoriser la réutilisabilité de l’animation car l’objet </w:t>
      </w:r>
      <w:hyperlink r:id="rId382"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peut être inclus dans diverses formes d’interfaces graphiques tel qu’une fenêtre </w:t>
      </w:r>
      <w:hyperlink r:id="rId383" w:tooltip="class in javax.swing" w:history="1">
        <w:r w:rsidRPr="00B27424">
          <w:rPr>
            <w:rStyle w:val="typenamelink1"/>
            <w:rFonts w:ascii="DejaVu Sans" w:hAnsi="DejaVu Sans"/>
            <w:color w:val="4A6782"/>
            <w:sz w:val="21"/>
            <w:szCs w:val="21"/>
            <w:lang w:val="fr-CA"/>
          </w:rPr>
          <w:t>JFrame</w:t>
        </w:r>
      </w:hyperlink>
      <w:r>
        <w:t>, ou encore une application Web.</w:t>
      </w:r>
    </w:p>
    <w:p w14:paraId="37088CAB" w14:textId="74AF0D01" w:rsidR="00E34CFC" w:rsidRDefault="00E34CFC" w:rsidP="00E34CFC">
      <w:pPr>
        <w:pStyle w:val="Corpsdetexte"/>
      </w:pPr>
      <w:r w:rsidRPr="0011219E">
        <w:rPr>
          <w:b/>
          <w:bCs/>
        </w:rPr>
        <w:t>Exemple</w:t>
      </w:r>
      <w:r>
        <w:t xml:space="preserve">. L’exemple suivant reprend l’animation du chapitre précédent avec plusieurs Bot et Iti. La classe </w:t>
      </w:r>
      <w:r w:rsidRPr="00276BDD">
        <w:rPr>
          <w:i/>
          <w:iCs/>
        </w:rPr>
        <w:t>ExempleJPanelAvecAnimationParTimer</w:t>
      </w:r>
      <w:r>
        <w:t xml:space="preserve"> est une sous-classe </w:t>
      </w:r>
      <w:r w:rsidRPr="00DD553C">
        <w:t>de</w:t>
      </w:r>
      <w:r w:rsidRPr="00CB233F">
        <w:rPr>
          <w:i/>
          <w:iCs/>
        </w:rPr>
        <w:t xml:space="preserve"> javax.swing.</w:t>
      </w:r>
      <w:r w:rsidRPr="00624308">
        <w:rPr>
          <w:rFonts w:ascii="DejaVu Sans" w:hAnsi="DejaVu Sans"/>
          <w:color w:val="353833"/>
          <w:sz w:val="21"/>
          <w:szCs w:val="21"/>
          <w:lang w:val="fr-CA"/>
        </w:rPr>
        <w:t xml:space="preserve"> </w:t>
      </w:r>
      <w:hyperlink r:id="rId38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contient le contexte graphique de l’animation. Un </w:t>
      </w:r>
      <w:hyperlink r:id="rId385"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est une </w:t>
      </w:r>
      <w:r w:rsidR="00E32E72">
        <w:t>zone</w:t>
      </w:r>
      <w:r>
        <w:t xml:space="preserve"> d’affichage simple qui doit être incluse dans un autre objet qui fournit le support à l’affichage sur l’écran de l’ordinateur. Ici, le </w:t>
      </w:r>
      <w:hyperlink r:id="rId386" w:tooltip="class in javax.swing" w:history="1">
        <w:r w:rsidRPr="00624308">
          <w:rPr>
            <w:rStyle w:val="typenamelink1"/>
            <w:rFonts w:ascii="DejaVu Sans" w:hAnsi="DejaVu Sans"/>
            <w:color w:val="4A6782"/>
            <w:sz w:val="21"/>
            <w:szCs w:val="21"/>
            <w:lang w:val="fr-CA"/>
          </w:rPr>
          <w:t>JPanel</w:t>
        </w:r>
      </w:hyperlink>
      <w:r>
        <w:rPr>
          <w:rFonts w:ascii="DejaVu Sans" w:hAnsi="DejaVu Sans"/>
          <w:color w:val="353833"/>
          <w:sz w:val="21"/>
          <w:szCs w:val="21"/>
          <w:lang w:val="fr-CA"/>
        </w:rPr>
        <w:t xml:space="preserve"> </w:t>
      </w:r>
      <w:r>
        <w:t xml:space="preserve">est inclus dans la fenêtre </w:t>
      </w:r>
      <w:r w:rsidRPr="00CB233F">
        <w:rPr>
          <w:i/>
          <w:iCs/>
        </w:rPr>
        <w:t>ExempleJFrameIncluantJPanelAvecAnimationParTimer</w:t>
      </w:r>
      <w:r>
        <w:t xml:space="preserve"> sous-classe de </w:t>
      </w:r>
      <w:hyperlink r:id="rId387" w:tooltip="class in javax.swing" w:history="1">
        <w:r w:rsidRPr="00B27424">
          <w:rPr>
            <w:rStyle w:val="typenamelink1"/>
            <w:rFonts w:ascii="DejaVu Sans" w:hAnsi="DejaVu Sans"/>
            <w:color w:val="4A6782"/>
            <w:sz w:val="21"/>
            <w:szCs w:val="21"/>
            <w:lang w:val="fr-CA"/>
          </w:rPr>
          <w:t>JFrame</w:t>
        </w:r>
      </w:hyperlink>
      <w:r>
        <w:t xml:space="preserve">. Nous verrons plus loin que le </w:t>
      </w:r>
      <w:hyperlink r:id="rId388"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peut aussi être inclus dans une application Web sans modification.</w:t>
      </w:r>
    </w:p>
    <w:p w14:paraId="5E094D0B" w14:textId="77777777" w:rsidR="00E34CFC" w:rsidRDefault="00F758A2" w:rsidP="00E34CFC">
      <w:pPr>
        <w:pStyle w:val="Corpsdetexte"/>
        <w:jc w:val="center"/>
      </w:pPr>
      <w:r>
        <w:rPr>
          <w:noProof/>
        </w:rPr>
        <w:object w:dxaOrig="12403" w:dyaOrig="11477" w14:anchorId="1BFF68D3">
          <v:shape id="_x0000_i1031" type="#_x0000_t75" alt="" style="width:496.5pt;height:465.3pt;mso-width-percent:0;mso-height-percent:0;mso-width-percent:0;mso-height-percent:0" o:ole="">
            <v:imagedata r:id="rId389" o:title=""/>
          </v:shape>
          <o:OLEObject Type="Embed" ProgID="MSPhotoEd.3" ShapeID="_x0000_i1031" DrawAspect="Content" ObjectID="_1765265463" r:id="rId390"/>
        </w:object>
      </w:r>
    </w:p>
    <w:p w14:paraId="25DD7F6E" w14:textId="748D41B9"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27</w:t>
      </w:r>
      <w:r>
        <w:fldChar w:fldCharType="end"/>
      </w:r>
      <w:r>
        <w:t>. Nouvelle organisation des classes qui passe par un JPanel.</w:t>
      </w:r>
    </w:p>
    <w:p w14:paraId="3D6E7009" w14:textId="6D2D8B26" w:rsidR="00E34CFC" w:rsidRDefault="00E34CFC" w:rsidP="00E34CFC">
      <w:pPr>
        <w:pStyle w:val="Corpsdetexte"/>
      </w:pPr>
      <w:r>
        <w:t xml:space="preserve">Le délai entre deux scènes de la séquence d’animation est contrôlé par un objet de la classe </w:t>
      </w:r>
      <w:hyperlink r:id="rId391" w:tooltip="class in javax.swing" w:history="1">
        <w:r w:rsidRPr="000A37BD">
          <w:rPr>
            <w:rStyle w:val="typenamelink1"/>
            <w:rFonts w:ascii="DejaVu Sans" w:hAnsi="DejaVu Sans"/>
            <w:color w:val="4A6782"/>
            <w:sz w:val="21"/>
            <w:szCs w:val="21"/>
            <w:lang w:val="fr-CA"/>
          </w:rPr>
          <w:t>Timer</w:t>
        </w:r>
      </w:hyperlink>
      <w:r w:rsidRPr="000A37BD">
        <w:rPr>
          <w:rFonts w:ascii="DejaVu Sans" w:hAnsi="DejaVu Sans"/>
          <w:color w:val="353833"/>
          <w:sz w:val="21"/>
          <w:szCs w:val="21"/>
          <w:lang w:val="fr-CA"/>
        </w:rPr>
        <w:t xml:space="preserve"> </w:t>
      </w:r>
      <w:r>
        <w:t xml:space="preserve">qui </w:t>
      </w:r>
      <w:r w:rsidR="00E32E72">
        <w:t>génère</w:t>
      </w:r>
      <w:r>
        <w:t xml:space="preserve"> un événement à toutes les 50 </w:t>
      </w:r>
      <w:r w:rsidRPr="00A170D3">
        <w:rPr>
          <w:i/>
          <w:iCs/>
        </w:rPr>
        <w:t>ms</w:t>
      </w:r>
      <w:r>
        <w:t xml:space="preserve">. Voici le code de la classe </w:t>
      </w:r>
      <w:r w:rsidRPr="00CC7E54">
        <w:rPr>
          <w:i/>
        </w:rPr>
        <w:t>ExempleJPanelAvecAnimationParTimer</w:t>
      </w:r>
      <w:r>
        <w:t xml:space="preserve">, sous-classe de </w:t>
      </w:r>
      <w:r w:rsidRPr="00A170D3">
        <w:rPr>
          <w:i/>
          <w:iCs/>
        </w:rPr>
        <w:t>javax.swing.JPanel</w:t>
      </w:r>
      <w:r>
        <w:t>.</w:t>
      </w:r>
    </w:p>
    <w:p w14:paraId="50CCD146" w14:textId="42173F11" w:rsidR="00E34CFC" w:rsidRPr="00FB4812" w:rsidRDefault="00000000" w:rsidP="00E34CFC">
      <w:pPr>
        <w:pStyle w:val="Corpsdetexte"/>
      </w:pPr>
      <w:hyperlink r:id="rId392" w:history="1">
        <w:r w:rsidR="00E34CFC" w:rsidRPr="002011D3">
          <w:rPr>
            <w:rFonts w:ascii="Segoe UI" w:hAnsi="Segoe UI" w:cs="Segoe UI"/>
            <w:color w:val="0366D6"/>
            <w:lang w:val="fr-CA"/>
          </w:rPr>
          <w:t>JavaPasAPas</w:t>
        </w:r>
      </w:hyperlink>
      <w:r w:rsidR="00E34CFC" w:rsidRPr="002011D3">
        <w:rPr>
          <w:rFonts w:ascii="Segoe UI" w:hAnsi="Segoe UI" w:cs="Segoe UI"/>
          <w:color w:val="586069"/>
          <w:lang w:val="fr-CA"/>
        </w:rPr>
        <w:t>/</w:t>
      </w:r>
      <w:bookmarkStart w:id="187" w:name="OLE_LINK40"/>
      <w:bookmarkStart w:id="188" w:name="OLE_LINK41"/>
      <w:r w:rsidR="009808AD">
        <w:rPr>
          <w:rFonts w:ascii="Segoe UI" w:hAnsi="Segoe UI" w:cs="Segoe UI"/>
          <w:b/>
          <w:bCs/>
          <w:color w:val="586069"/>
          <w:lang w:val="fr-CA"/>
        </w:rPr>
        <w:t>chapitre_8/E</w:t>
      </w:r>
      <w:r w:rsidR="00E34CFC" w:rsidRPr="002011D3">
        <w:rPr>
          <w:rFonts w:ascii="Segoe UI" w:hAnsi="Segoe UI" w:cs="Segoe UI"/>
          <w:b/>
          <w:bCs/>
          <w:color w:val="586069"/>
          <w:lang w:val="fr-CA"/>
        </w:rPr>
        <w:t>xempleJPanelAvecAnimationParTimer.java</w:t>
      </w:r>
      <w:bookmarkEnd w:id="187"/>
      <w:bookmarkEnd w:id="188"/>
    </w:p>
    <w:p w14:paraId="662A69F3" w14:textId="77777777" w:rsidR="009808AD" w:rsidRPr="009808AD" w:rsidRDefault="009808AD" w:rsidP="009808AD">
      <w:pPr>
        <w:pStyle w:val="Code"/>
        <w:rPr>
          <w:color w:val="000000"/>
          <w:lang w:eastAsia="zh-CN"/>
        </w:rPr>
      </w:pPr>
      <w:r w:rsidRPr="009808AD">
        <w:rPr>
          <w:lang w:eastAsia="zh-CN"/>
        </w:rPr>
        <w:lastRenderedPageBreak/>
        <w:t>// Plusieurs Bot et Iti qui bougent dans un JPanel avec Timer</w:t>
      </w:r>
    </w:p>
    <w:p w14:paraId="042F861E"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b/>
          <w:bCs/>
          <w:color w:val="800000"/>
          <w:lang w:eastAsia="zh-CN"/>
        </w:rPr>
        <w:t>*</w:t>
      </w:r>
      <w:r w:rsidRPr="009808AD">
        <w:rPr>
          <w:color w:val="800080"/>
          <w:lang w:eastAsia="zh-CN"/>
        </w:rPr>
        <w:t>;</w:t>
      </w:r>
    </w:p>
    <w:p w14:paraId="2E38E386"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w:t>
      </w:r>
      <w:r w:rsidRPr="009808AD">
        <w:rPr>
          <w:color w:val="808030"/>
          <w:lang w:eastAsia="zh-CN"/>
        </w:rPr>
        <w:t>.</w:t>
      </w:r>
      <w:r w:rsidRPr="009808AD">
        <w:rPr>
          <w:color w:val="004A43"/>
          <w:lang w:eastAsia="zh-CN"/>
        </w:rPr>
        <w:t>awt</w:t>
      </w:r>
      <w:r w:rsidRPr="009808AD">
        <w:rPr>
          <w:color w:val="808030"/>
          <w:lang w:eastAsia="zh-CN"/>
        </w:rPr>
        <w:t>.</w:t>
      </w:r>
      <w:r w:rsidRPr="009808AD">
        <w:rPr>
          <w:color w:val="004A43"/>
          <w:lang w:eastAsia="zh-CN"/>
        </w:rPr>
        <w:t>event</w:t>
      </w:r>
      <w:r w:rsidRPr="009808AD">
        <w:rPr>
          <w:color w:val="808030"/>
          <w:lang w:eastAsia="zh-CN"/>
        </w:rPr>
        <w:t>.</w:t>
      </w:r>
      <w:r w:rsidRPr="009808AD">
        <w:rPr>
          <w:b/>
          <w:bCs/>
          <w:color w:val="800000"/>
          <w:lang w:eastAsia="zh-CN"/>
        </w:rPr>
        <w:t>*</w:t>
      </w:r>
      <w:r w:rsidRPr="009808AD">
        <w:rPr>
          <w:color w:val="800080"/>
          <w:lang w:eastAsia="zh-CN"/>
        </w:rPr>
        <w:t>;</w:t>
      </w:r>
    </w:p>
    <w:p w14:paraId="577D4F1D" w14:textId="77777777" w:rsidR="009808AD" w:rsidRPr="009808AD" w:rsidRDefault="009808AD" w:rsidP="009808AD">
      <w:pPr>
        <w:pStyle w:val="Code"/>
        <w:rPr>
          <w:color w:val="000000"/>
          <w:lang w:eastAsia="zh-CN"/>
        </w:rPr>
      </w:pPr>
      <w:r w:rsidRPr="009808AD">
        <w:rPr>
          <w:b/>
          <w:bCs/>
          <w:color w:val="800000"/>
          <w:lang w:eastAsia="zh-CN"/>
        </w:rPr>
        <w:t>import</w:t>
      </w:r>
      <w:r w:rsidRPr="009808AD">
        <w:rPr>
          <w:color w:val="004A43"/>
          <w:lang w:eastAsia="zh-CN"/>
        </w:rPr>
        <w:t xml:space="preserve"> javax</w:t>
      </w:r>
      <w:r w:rsidRPr="009808AD">
        <w:rPr>
          <w:color w:val="808030"/>
          <w:lang w:eastAsia="zh-CN"/>
        </w:rPr>
        <w:t>.</w:t>
      </w:r>
      <w:r w:rsidRPr="009808AD">
        <w:rPr>
          <w:color w:val="004A43"/>
          <w:lang w:eastAsia="zh-CN"/>
        </w:rPr>
        <w:t>swing</w:t>
      </w:r>
      <w:r w:rsidRPr="009808AD">
        <w:rPr>
          <w:color w:val="808030"/>
          <w:lang w:eastAsia="zh-CN"/>
        </w:rPr>
        <w:t>.</w:t>
      </w:r>
      <w:r w:rsidRPr="009808AD">
        <w:rPr>
          <w:b/>
          <w:bCs/>
          <w:color w:val="800000"/>
          <w:lang w:eastAsia="zh-CN"/>
        </w:rPr>
        <w:t>*</w:t>
      </w:r>
      <w:r w:rsidRPr="009808AD">
        <w:rPr>
          <w:color w:val="800080"/>
          <w:lang w:eastAsia="zh-CN"/>
        </w:rPr>
        <w:t>;</w:t>
      </w:r>
    </w:p>
    <w:p w14:paraId="7D50F7A7" w14:textId="77777777" w:rsidR="009808AD" w:rsidRPr="009808AD" w:rsidRDefault="009808AD" w:rsidP="009808AD">
      <w:pPr>
        <w:pStyle w:val="Code"/>
        <w:rPr>
          <w:color w:val="000000"/>
          <w:lang w:eastAsia="zh-CN"/>
        </w:rPr>
      </w:pPr>
    </w:p>
    <w:p w14:paraId="2639C5FE" w14:textId="77777777" w:rsidR="009808AD" w:rsidRPr="009808AD" w:rsidRDefault="009808AD" w:rsidP="009808AD">
      <w:pPr>
        <w:pStyle w:val="Code"/>
        <w:rPr>
          <w:color w:val="000000"/>
          <w:lang w:eastAsia="zh-CN"/>
        </w:rPr>
      </w:pPr>
      <w:r w:rsidRPr="009808AD">
        <w:rPr>
          <w:b/>
          <w:bCs/>
          <w:color w:val="800000"/>
          <w:lang w:eastAsia="zh-CN"/>
        </w:rPr>
        <w:t>public</w:t>
      </w:r>
      <w:r w:rsidRPr="009808AD">
        <w:rPr>
          <w:color w:val="000000"/>
          <w:lang w:eastAsia="zh-CN"/>
        </w:rPr>
        <w:t xml:space="preserve"> </w:t>
      </w:r>
      <w:r w:rsidRPr="009808AD">
        <w:rPr>
          <w:b/>
          <w:bCs/>
          <w:color w:val="800000"/>
          <w:lang w:eastAsia="zh-CN"/>
        </w:rPr>
        <w:t>class</w:t>
      </w:r>
      <w:r w:rsidRPr="009808AD">
        <w:rPr>
          <w:color w:val="000000"/>
          <w:lang w:eastAsia="zh-CN"/>
        </w:rPr>
        <w:t xml:space="preserve"> ExempleJPanelAvecAnimationParTimer </w:t>
      </w:r>
      <w:r w:rsidRPr="009808AD">
        <w:rPr>
          <w:b/>
          <w:bCs/>
          <w:color w:val="800000"/>
          <w:lang w:eastAsia="zh-CN"/>
        </w:rPr>
        <w:t>extends</w:t>
      </w:r>
      <w:r w:rsidRPr="009808AD">
        <w:rPr>
          <w:color w:val="000000"/>
          <w:lang w:eastAsia="zh-CN"/>
        </w:rPr>
        <w:t xml:space="preserve"> JPanel </w:t>
      </w:r>
      <w:r w:rsidRPr="009808AD">
        <w:rPr>
          <w:b/>
          <w:bCs/>
          <w:color w:val="800000"/>
          <w:lang w:eastAsia="zh-CN"/>
        </w:rPr>
        <w:t>implements</w:t>
      </w:r>
      <w:r w:rsidRPr="009808AD">
        <w:rPr>
          <w:color w:val="000000"/>
          <w:lang w:eastAsia="zh-CN"/>
        </w:rPr>
        <w:t xml:space="preserve"> ActionListener </w:t>
      </w:r>
      <w:r w:rsidRPr="009808AD">
        <w:rPr>
          <w:color w:val="800080"/>
          <w:lang w:eastAsia="zh-CN"/>
        </w:rPr>
        <w:t>{</w:t>
      </w:r>
    </w:p>
    <w:p w14:paraId="116D72B9" w14:textId="77777777" w:rsidR="009808AD" w:rsidRPr="009808AD" w:rsidRDefault="009808AD" w:rsidP="009808AD">
      <w:pPr>
        <w:pStyle w:val="Code"/>
        <w:rPr>
          <w:color w:val="000000"/>
          <w:lang w:eastAsia="zh-CN"/>
        </w:rPr>
      </w:pPr>
    </w:p>
    <w:p w14:paraId="2ED6E7B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b/>
          <w:bCs/>
          <w:color w:val="800000"/>
          <w:lang w:eastAsia="zh-CN"/>
        </w:rPr>
        <w:t>final</w:t>
      </w:r>
      <w:r w:rsidRPr="009808AD">
        <w:rPr>
          <w:color w:val="000000"/>
          <w:lang w:eastAsia="zh-CN"/>
        </w:rPr>
        <w:t xml:space="preserve"> </w:t>
      </w:r>
      <w:r w:rsidRPr="009808AD">
        <w:rPr>
          <w:color w:val="BB7977"/>
          <w:lang w:eastAsia="zh-CN"/>
        </w:rPr>
        <w:t>int</w:t>
      </w:r>
      <w:r w:rsidRPr="009808AD">
        <w:rPr>
          <w:color w:val="000000"/>
          <w:lang w:eastAsia="zh-CN"/>
        </w:rPr>
        <w:t xml:space="preserve"> INTERVALLEENTRESCENES </w:t>
      </w:r>
      <w:r w:rsidRPr="009808AD">
        <w:rPr>
          <w:color w:val="808030"/>
          <w:lang w:eastAsia="zh-CN"/>
        </w:rPr>
        <w:t>=</w:t>
      </w:r>
      <w:r w:rsidRPr="009808AD">
        <w:rPr>
          <w:color w:val="000000"/>
          <w:lang w:eastAsia="zh-CN"/>
        </w:rPr>
        <w:t xml:space="preserve"> </w:t>
      </w:r>
      <w:r w:rsidRPr="009808AD">
        <w:rPr>
          <w:color w:val="008C00"/>
          <w:lang w:eastAsia="zh-CN"/>
        </w:rPr>
        <w:t>50</w:t>
      </w:r>
      <w:r w:rsidRPr="009808AD">
        <w:rPr>
          <w:color w:val="800080"/>
          <w:lang w:eastAsia="zh-CN"/>
        </w:rPr>
        <w:t>;</w:t>
      </w:r>
      <w:r w:rsidRPr="009808AD">
        <w:rPr>
          <w:color w:val="000000"/>
          <w:lang w:eastAsia="zh-CN"/>
        </w:rPr>
        <w:t xml:space="preserve"> </w:t>
      </w:r>
      <w:r w:rsidRPr="009808AD">
        <w:rPr>
          <w:lang w:eastAsia="zh-CN"/>
        </w:rPr>
        <w:t>// En ms</w:t>
      </w:r>
    </w:p>
    <w:p w14:paraId="05834BE5" w14:textId="77777777" w:rsidR="009808AD" w:rsidRPr="009808AD" w:rsidRDefault="009808AD" w:rsidP="009808AD">
      <w:pPr>
        <w:pStyle w:val="Code"/>
        <w:rPr>
          <w:color w:val="000000"/>
          <w:lang w:eastAsia="zh-CN"/>
        </w:rPr>
      </w:pPr>
    </w:p>
    <w:p w14:paraId="19033476"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Le chrono génère un événement à chaque intervalle</w:t>
      </w:r>
    </w:p>
    <w:p w14:paraId="2B00430C"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private</w:t>
      </w:r>
      <w:r w:rsidRPr="009808AD">
        <w:rPr>
          <w:color w:val="000000"/>
          <w:lang w:eastAsia="zh-CN"/>
        </w:rPr>
        <w:t xml:space="preserve"> </w:t>
      </w:r>
      <w:r w:rsidRPr="009808AD">
        <w:rPr>
          <w:b/>
          <w:bCs/>
          <w:color w:val="BB7977"/>
          <w:lang w:eastAsia="zh-CN"/>
        </w:rPr>
        <w:t>Timer</w:t>
      </w:r>
      <w:r w:rsidRPr="009808AD">
        <w:rPr>
          <w:color w:val="000000"/>
          <w:lang w:eastAsia="zh-CN"/>
        </w:rPr>
        <w:t xml:space="preserve"> chrono</w:t>
      </w:r>
      <w:r w:rsidRPr="009808AD">
        <w:rPr>
          <w:color w:val="800080"/>
          <w:lang w:eastAsia="zh-CN"/>
        </w:rPr>
        <w:t>;</w:t>
      </w:r>
    </w:p>
    <w:p w14:paraId="4418F555"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Entités du monde à animer</w:t>
      </w:r>
    </w:p>
    <w:p w14:paraId="0C888CC8"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w:t>
      </w:r>
      <w:r w:rsidRPr="009808AD">
        <w:rPr>
          <w:color w:val="800080"/>
          <w:lang w:val="it-IT" w:eastAsia="zh-CN"/>
        </w:rPr>
        <w:t>;</w:t>
      </w:r>
    </w:p>
    <w:p w14:paraId="6D8D9265"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w:t>
      </w:r>
      <w:r w:rsidRPr="009808AD">
        <w:rPr>
          <w:color w:val="800080"/>
          <w:lang w:val="it-IT" w:eastAsia="zh-CN"/>
        </w:rPr>
        <w:t>;</w:t>
      </w:r>
    </w:p>
    <w:p w14:paraId="6B36204E"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w:t>
      </w:r>
      <w:r w:rsidRPr="009808AD">
        <w:rPr>
          <w:color w:val="800080"/>
          <w:lang w:val="it-IT" w:eastAsia="zh-CN"/>
        </w:rPr>
        <w:t>;</w:t>
      </w:r>
    </w:p>
    <w:p w14:paraId="168234AB"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w:t>
      </w:r>
      <w:r w:rsidRPr="009808AD">
        <w:rPr>
          <w:color w:val="800080"/>
          <w:lang w:val="it-IT" w:eastAsia="zh-CN"/>
        </w:rPr>
        <w:t>;</w:t>
      </w:r>
    </w:p>
    <w:p w14:paraId="1C2B3FFE" w14:textId="77777777" w:rsidR="009808AD" w:rsidRPr="009808AD" w:rsidRDefault="009808AD" w:rsidP="009808AD">
      <w:pPr>
        <w:pStyle w:val="Code"/>
        <w:rPr>
          <w:color w:val="000000"/>
          <w:lang w:val="it-IT" w:eastAsia="zh-CN"/>
        </w:rPr>
      </w:pPr>
    </w:p>
    <w:p w14:paraId="4242ABC5" w14:textId="77777777" w:rsidR="009808AD" w:rsidRPr="009808AD" w:rsidRDefault="009808AD" w:rsidP="009808AD">
      <w:pPr>
        <w:pStyle w:val="Code"/>
        <w:rPr>
          <w:color w:val="000000"/>
          <w:lang w:val="en-CA" w:eastAsia="zh-CN"/>
        </w:rPr>
      </w:pPr>
      <w:r w:rsidRPr="009808AD">
        <w:rPr>
          <w:color w:val="000000"/>
          <w:lang w:val="it-IT" w:eastAsia="zh-CN"/>
        </w:rPr>
        <w:t xml:space="preserve">  </w:t>
      </w:r>
      <w:r w:rsidRPr="009808AD">
        <w:rPr>
          <w:lang w:val="en-CA" w:eastAsia="zh-CN"/>
        </w:rPr>
        <w:t>// Taille du JPanel</w:t>
      </w:r>
    </w:p>
    <w:p w14:paraId="12C47CC3" w14:textId="77777777" w:rsidR="009808AD" w:rsidRPr="009808AD" w:rsidRDefault="009808AD" w:rsidP="009808AD">
      <w:pPr>
        <w:pStyle w:val="Code"/>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LARGEURJPANEL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16F2F04D" w14:textId="77777777" w:rsidR="009808AD" w:rsidRPr="009808AD" w:rsidRDefault="009808AD" w:rsidP="009808AD">
      <w:pPr>
        <w:pStyle w:val="Code"/>
        <w:rPr>
          <w:color w:val="000000"/>
          <w:lang w:val="en-CA" w:eastAsia="zh-CN"/>
        </w:rPr>
      </w:pPr>
      <w:r w:rsidRPr="009808AD">
        <w:rPr>
          <w:color w:val="000000"/>
          <w:lang w:val="en-CA" w:eastAsia="zh-CN"/>
        </w:rPr>
        <w:t xml:space="preserve">  </w:t>
      </w:r>
      <w:r w:rsidRPr="009808AD">
        <w:rPr>
          <w:b/>
          <w:bCs/>
          <w:color w:val="800000"/>
          <w:lang w:val="en-CA" w:eastAsia="zh-CN"/>
        </w:rPr>
        <w:t>public</w:t>
      </w:r>
      <w:r w:rsidRPr="009808AD">
        <w:rPr>
          <w:color w:val="000000"/>
          <w:lang w:val="en-CA" w:eastAsia="zh-CN"/>
        </w:rPr>
        <w:t xml:space="preserve"> </w:t>
      </w:r>
      <w:r w:rsidRPr="009808AD">
        <w:rPr>
          <w:b/>
          <w:bCs/>
          <w:color w:val="800000"/>
          <w:lang w:val="en-CA" w:eastAsia="zh-CN"/>
        </w:rPr>
        <w:t>static</w:t>
      </w:r>
      <w:r w:rsidRPr="009808AD">
        <w:rPr>
          <w:color w:val="000000"/>
          <w:lang w:val="en-CA" w:eastAsia="zh-CN"/>
        </w:rPr>
        <w:t xml:space="preserve"> </w:t>
      </w:r>
      <w:r w:rsidRPr="009808AD">
        <w:rPr>
          <w:b/>
          <w:bCs/>
          <w:color w:val="800000"/>
          <w:lang w:val="en-CA" w:eastAsia="zh-CN"/>
        </w:rPr>
        <w:t>final</w:t>
      </w:r>
      <w:r w:rsidRPr="009808AD">
        <w:rPr>
          <w:color w:val="000000"/>
          <w:lang w:val="en-CA" w:eastAsia="zh-CN"/>
        </w:rPr>
        <w:t xml:space="preserve"> </w:t>
      </w:r>
      <w:r w:rsidRPr="009808AD">
        <w:rPr>
          <w:color w:val="BB7977"/>
          <w:lang w:val="en-CA" w:eastAsia="zh-CN"/>
        </w:rPr>
        <w:t>int</w:t>
      </w:r>
      <w:r w:rsidRPr="009808AD">
        <w:rPr>
          <w:color w:val="000000"/>
          <w:lang w:val="en-CA" w:eastAsia="zh-CN"/>
        </w:rPr>
        <w:t xml:space="preserve"> HAUTEURJPANEL </w:t>
      </w:r>
      <w:r w:rsidRPr="009808AD">
        <w:rPr>
          <w:color w:val="808030"/>
          <w:lang w:val="en-CA" w:eastAsia="zh-CN"/>
        </w:rPr>
        <w:t>=</w:t>
      </w:r>
      <w:r w:rsidRPr="009808AD">
        <w:rPr>
          <w:color w:val="000000"/>
          <w:lang w:val="en-CA" w:eastAsia="zh-CN"/>
        </w:rPr>
        <w:t xml:space="preserve"> </w:t>
      </w:r>
      <w:r w:rsidRPr="009808AD">
        <w:rPr>
          <w:color w:val="008C00"/>
          <w:lang w:val="en-CA" w:eastAsia="zh-CN"/>
        </w:rPr>
        <w:t>400</w:t>
      </w:r>
      <w:r w:rsidRPr="009808AD">
        <w:rPr>
          <w:color w:val="800080"/>
          <w:lang w:val="en-CA" w:eastAsia="zh-CN"/>
        </w:rPr>
        <w:t>;</w:t>
      </w:r>
    </w:p>
    <w:p w14:paraId="00F97AF1" w14:textId="77777777" w:rsidR="009808AD" w:rsidRPr="009808AD" w:rsidRDefault="009808AD" w:rsidP="009808AD">
      <w:pPr>
        <w:pStyle w:val="Code"/>
        <w:rPr>
          <w:color w:val="000000"/>
          <w:lang w:val="en-CA" w:eastAsia="zh-CN"/>
        </w:rPr>
      </w:pPr>
    </w:p>
    <w:p w14:paraId="7DEE0F2B" w14:textId="77777777" w:rsidR="009808AD" w:rsidRPr="009808AD" w:rsidRDefault="009808AD" w:rsidP="009808AD">
      <w:pPr>
        <w:pStyle w:val="Code"/>
        <w:rPr>
          <w:color w:val="000000"/>
          <w:lang w:eastAsia="zh-CN"/>
        </w:rPr>
      </w:pPr>
      <w:r w:rsidRPr="009808AD">
        <w:rPr>
          <w:color w:val="000000"/>
          <w:lang w:val="en-CA" w:eastAsia="zh-CN"/>
        </w:rPr>
        <w:t xml:space="preserve">  </w:t>
      </w:r>
      <w:r w:rsidRPr="009808AD">
        <w:rPr>
          <w:lang w:eastAsia="zh-CN"/>
        </w:rPr>
        <w:t>// Conctructeur initialise les entit</w:t>
      </w:r>
      <w:r w:rsidRPr="009808AD">
        <w:rPr>
          <w:lang w:val="en-CA" w:eastAsia="zh-CN"/>
        </w:rPr>
        <w:t>�</w:t>
      </w:r>
      <w:r w:rsidRPr="009808AD">
        <w:rPr>
          <w:lang w:eastAsia="zh-CN"/>
        </w:rPr>
        <w:t xml:space="preserve">s </w:t>
      </w:r>
      <w:r w:rsidRPr="009808AD">
        <w:rPr>
          <w:lang w:val="en-CA" w:eastAsia="zh-CN"/>
        </w:rPr>
        <w:t>�</w:t>
      </w:r>
      <w:r w:rsidRPr="009808AD">
        <w:rPr>
          <w:lang w:eastAsia="zh-CN"/>
        </w:rPr>
        <w:t xml:space="preserve"> animer</w:t>
      </w:r>
    </w:p>
    <w:p w14:paraId="30C8D77D"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ExempleJPanelAvecAnimationParTimer</w:t>
      </w:r>
      <w:r w:rsidRPr="009808AD">
        <w:rPr>
          <w:color w:val="808030"/>
          <w:lang w:eastAsia="zh-CN"/>
        </w:rPr>
        <w:t>()</w:t>
      </w:r>
      <w:r w:rsidRPr="009808AD">
        <w:rPr>
          <w:color w:val="000000"/>
          <w:lang w:eastAsia="zh-CN"/>
        </w:rPr>
        <w:t xml:space="preserve"> </w:t>
      </w:r>
      <w:r w:rsidRPr="009808AD">
        <w:rPr>
          <w:color w:val="800080"/>
          <w:lang w:eastAsia="zh-CN"/>
        </w:rPr>
        <w:t>{</w:t>
      </w:r>
    </w:p>
    <w:p w14:paraId="23FFA6F6" w14:textId="77777777" w:rsidR="009808AD" w:rsidRPr="009808AD" w:rsidRDefault="009808AD" w:rsidP="009808AD">
      <w:pPr>
        <w:pStyle w:val="Code"/>
        <w:rPr>
          <w:color w:val="000000"/>
          <w:lang w:eastAsia="zh-CN"/>
        </w:rPr>
      </w:pPr>
      <w:r w:rsidRPr="009808AD">
        <w:rPr>
          <w:color w:val="000000"/>
          <w:lang w:eastAsia="zh-CN"/>
        </w:rPr>
        <w:t xml:space="preserve">    bot1 </w:t>
      </w:r>
      <w:r w:rsidRPr="009808AD">
        <w:rPr>
          <w:color w:val="808030"/>
          <w:lang w:eastAsia="zh-CN"/>
        </w:rPr>
        <w:t>=</w:t>
      </w:r>
      <w:r w:rsidRPr="009808AD">
        <w:rPr>
          <w:color w:val="000000"/>
          <w:lang w:eastAsia="zh-CN"/>
        </w:rPr>
        <w:t xml:space="preserve"> </w:t>
      </w:r>
      <w:r w:rsidRPr="009808AD">
        <w:rPr>
          <w:b/>
          <w:bCs/>
          <w:color w:val="800000"/>
          <w:lang w:eastAsia="zh-CN"/>
        </w:rPr>
        <w:t>new</w:t>
      </w:r>
      <w:r w:rsidRPr="009808AD">
        <w:rPr>
          <w:color w:val="000000"/>
          <w:lang w:eastAsia="zh-CN"/>
        </w:rPr>
        <w:t xml:space="preserve"> BotSCEntiteRebondissante</w:t>
      </w:r>
      <w:r w:rsidRPr="009808AD">
        <w:rPr>
          <w:color w:val="808030"/>
          <w:lang w:eastAsia="zh-CN"/>
        </w:rPr>
        <w:t>(</w:t>
      </w:r>
      <w:r w:rsidRPr="009808AD">
        <w:rPr>
          <w:color w:val="008C00"/>
          <w:lang w:eastAsia="zh-CN"/>
        </w:rPr>
        <w:t>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100</w:t>
      </w:r>
      <w:r w:rsidRPr="009808AD">
        <w:rPr>
          <w:color w:val="808030"/>
          <w:lang w:eastAsia="zh-CN"/>
        </w:rPr>
        <w:t>,</w:t>
      </w:r>
      <w:r w:rsidRPr="009808AD">
        <w:rPr>
          <w:color w:val="000000"/>
          <w:lang w:eastAsia="zh-CN"/>
        </w:rPr>
        <w:t xml:space="preserve"> </w:t>
      </w:r>
      <w:r w:rsidRPr="009808AD">
        <w:rPr>
          <w:color w:val="008C00"/>
          <w:lang w:eastAsia="zh-CN"/>
        </w:rPr>
        <w:t>150</w:t>
      </w:r>
      <w:r w:rsidRPr="009808AD">
        <w:rPr>
          <w:color w:val="808030"/>
          <w:lang w:eastAsia="zh-CN"/>
        </w:rPr>
        <w:t>,</w:t>
      </w:r>
      <w:r w:rsidRPr="009808AD">
        <w:rPr>
          <w:color w:val="000000"/>
          <w:lang w:eastAsia="zh-CN"/>
        </w:rPr>
        <w:t xml:space="preserve"> </w:t>
      </w:r>
      <w:r w:rsidRPr="009808AD">
        <w:rPr>
          <w:color w:val="008C00"/>
          <w:lang w:eastAsia="zh-CN"/>
        </w:rPr>
        <w:t>5</w:t>
      </w:r>
      <w:r w:rsidRPr="009808AD">
        <w:rPr>
          <w:color w:val="808030"/>
          <w:lang w:eastAsia="zh-CN"/>
        </w:rPr>
        <w:t>,</w:t>
      </w:r>
      <w:r w:rsidRPr="009808AD">
        <w:rPr>
          <w:color w:val="000000"/>
          <w:lang w:eastAsia="zh-CN"/>
        </w:rPr>
        <w:t xml:space="preserve"> </w:t>
      </w:r>
      <w:r w:rsidRPr="009808AD">
        <w:rPr>
          <w:color w:val="008C00"/>
          <w:lang w:eastAsia="zh-CN"/>
        </w:rPr>
        <w:t>0</w:t>
      </w:r>
      <w:r w:rsidRPr="009808AD">
        <w:rPr>
          <w:color w:val="808030"/>
          <w:lang w:eastAsia="zh-CN"/>
        </w:rPr>
        <w:t>)</w:t>
      </w:r>
      <w:r w:rsidRPr="009808AD">
        <w:rPr>
          <w:color w:val="800080"/>
          <w:lang w:eastAsia="zh-CN"/>
        </w:rPr>
        <w:t>;</w:t>
      </w:r>
    </w:p>
    <w:p w14:paraId="21B4E8F6"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color w:val="000000"/>
          <w:lang w:val="it-IT" w:eastAsia="zh-CN"/>
        </w:rPr>
        <w:t xml:space="preserve">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3459E4AF" w14:textId="77777777" w:rsidR="009808AD" w:rsidRPr="009808AD" w:rsidRDefault="009808AD" w:rsidP="009808AD">
      <w:pPr>
        <w:pStyle w:val="Code"/>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77A6D3B4" w14:textId="77777777" w:rsidR="009808AD" w:rsidRPr="009808AD" w:rsidRDefault="009808AD" w:rsidP="009808AD">
      <w:pPr>
        <w:pStyle w:val="Code"/>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5614A131"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color w:val="800080"/>
          <w:lang w:val="it-IT" w:eastAsia="zh-CN"/>
        </w:rPr>
        <w:t>}</w:t>
      </w:r>
    </w:p>
    <w:p w14:paraId="7078B7EE" w14:textId="77777777" w:rsidR="009808AD" w:rsidRPr="009808AD" w:rsidRDefault="009808AD" w:rsidP="009808AD">
      <w:pPr>
        <w:pStyle w:val="Code"/>
        <w:rPr>
          <w:color w:val="000000"/>
          <w:lang w:val="it-IT" w:eastAsia="zh-CN"/>
        </w:rPr>
      </w:pPr>
    </w:p>
    <w:p w14:paraId="62350B36"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start</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27FC0A3C"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if</w:t>
      </w:r>
      <w:r w:rsidRPr="009808AD">
        <w:rPr>
          <w:color w:val="000000"/>
          <w:lang w:val="it-IT" w:eastAsia="zh-CN"/>
        </w:rPr>
        <w:t xml:space="preserve"> </w:t>
      </w:r>
      <w:r w:rsidRPr="009808AD">
        <w:rPr>
          <w:color w:val="808030"/>
          <w:lang w:val="it-IT" w:eastAsia="zh-CN"/>
        </w:rPr>
        <w:t>(</w:t>
      </w:r>
      <w:r w:rsidRPr="009808AD">
        <w:rPr>
          <w:color w:val="000000"/>
          <w:lang w:val="it-IT" w:eastAsia="zh-CN"/>
        </w:rPr>
        <w:t xml:space="preserve">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null</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0B215DB1" w14:textId="77777777" w:rsidR="009808AD" w:rsidRPr="009808AD" w:rsidRDefault="009808AD" w:rsidP="009808AD">
      <w:pPr>
        <w:pStyle w:val="Code"/>
        <w:rPr>
          <w:color w:val="000000"/>
          <w:lang w:val="it-IT" w:eastAsia="zh-CN"/>
        </w:rPr>
      </w:pPr>
      <w:r w:rsidRPr="009808AD">
        <w:rPr>
          <w:color w:val="000000"/>
          <w:lang w:val="it-IT" w:eastAsia="zh-CN"/>
        </w:rPr>
        <w:t xml:space="preserve">      chrono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w:t>
      </w:r>
      <w:r w:rsidRPr="009808AD">
        <w:rPr>
          <w:b/>
          <w:bCs/>
          <w:color w:val="BB7977"/>
          <w:lang w:val="it-IT" w:eastAsia="zh-CN"/>
        </w:rPr>
        <w:t>Timer</w:t>
      </w:r>
      <w:r w:rsidRPr="009808AD">
        <w:rPr>
          <w:color w:val="808030"/>
          <w:lang w:val="it-IT" w:eastAsia="zh-CN"/>
        </w:rPr>
        <w:t>(</w:t>
      </w:r>
      <w:r w:rsidRPr="009808AD">
        <w:rPr>
          <w:color w:val="000000"/>
          <w:lang w:val="it-IT" w:eastAsia="zh-CN"/>
        </w:rPr>
        <w:t>INTERVALLEENTRESCENES</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this</w:t>
      </w:r>
      <w:r w:rsidRPr="009808AD">
        <w:rPr>
          <w:color w:val="808030"/>
          <w:lang w:val="it-IT" w:eastAsia="zh-CN"/>
        </w:rPr>
        <w:t>)</w:t>
      </w:r>
      <w:r w:rsidRPr="009808AD">
        <w:rPr>
          <w:color w:val="800080"/>
          <w:lang w:val="it-IT" w:eastAsia="zh-CN"/>
        </w:rPr>
        <w:t>;</w:t>
      </w:r>
    </w:p>
    <w:p w14:paraId="1A140421"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color w:val="000000"/>
          <w:lang w:eastAsia="zh-CN"/>
        </w:rPr>
        <w:t>chrono</w:t>
      </w:r>
      <w:r w:rsidRPr="009808AD">
        <w:rPr>
          <w:color w:val="808030"/>
          <w:lang w:eastAsia="zh-CN"/>
        </w:rPr>
        <w:t>.</w:t>
      </w:r>
      <w:r w:rsidRPr="009808AD">
        <w:rPr>
          <w:color w:val="000000"/>
          <w:lang w:eastAsia="zh-CN"/>
        </w:rPr>
        <w:t>start</w:t>
      </w:r>
      <w:r w:rsidRPr="009808AD">
        <w:rPr>
          <w:color w:val="808030"/>
          <w:lang w:eastAsia="zh-CN"/>
        </w:rPr>
        <w:t>()</w:t>
      </w:r>
      <w:r w:rsidRPr="009808AD">
        <w:rPr>
          <w:color w:val="800080"/>
          <w:lang w:eastAsia="zh-CN"/>
        </w:rPr>
        <w:t>;</w:t>
      </w:r>
    </w:p>
    <w:p w14:paraId="0CEF1BA4"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4C041827"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541F6523"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Le chrono appelle actionPerformed périodiquement (boucle d'animation)</w:t>
      </w:r>
    </w:p>
    <w:p w14:paraId="5377C8CE"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b/>
          <w:bCs/>
          <w:color w:val="800000"/>
          <w:lang w:val="en-CA" w:eastAsia="zh-CN"/>
        </w:rPr>
        <w:t>public</w:t>
      </w:r>
      <w:r w:rsidRPr="009808AD">
        <w:rPr>
          <w:color w:val="000000"/>
          <w:lang w:val="en-CA" w:eastAsia="zh-CN"/>
        </w:rPr>
        <w:t xml:space="preserve"> </w:t>
      </w:r>
      <w:r w:rsidRPr="009808AD">
        <w:rPr>
          <w:color w:val="BB7977"/>
          <w:lang w:val="en-CA" w:eastAsia="zh-CN"/>
        </w:rPr>
        <w:t>void</w:t>
      </w:r>
      <w:r w:rsidRPr="009808AD">
        <w:rPr>
          <w:color w:val="000000"/>
          <w:lang w:val="en-CA" w:eastAsia="zh-CN"/>
        </w:rPr>
        <w:t xml:space="preserve"> actionPerformed</w:t>
      </w:r>
      <w:r w:rsidRPr="009808AD">
        <w:rPr>
          <w:color w:val="808030"/>
          <w:lang w:val="en-CA" w:eastAsia="zh-CN"/>
        </w:rPr>
        <w:t>(</w:t>
      </w:r>
      <w:r w:rsidRPr="009808AD">
        <w:rPr>
          <w:color w:val="000000"/>
          <w:lang w:val="en-CA" w:eastAsia="zh-CN"/>
        </w:rPr>
        <w:t>ActionEvent e</w:t>
      </w:r>
      <w:r w:rsidRPr="009808AD">
        <w:rPr>
          <w:color w:val="808030"/>
          <w:lang w:val="en-CA" w:eastAsia="zh-CN"/>
        </w:rPr>
        <w:t>)</w:t>
      </w:r>
      <w:r w:rsidRPr="009808AD">
        <w:rPr>
          <w:color w:val="000000"/>
          <w:lang w:val="en-CA" w:eastAsia="zh-CN"/>
        </w:rPr>
        <w:t xml:space="preserve"> </w:t>
      </w:r>
      <w:r w:rsidRPr="009808AD">
        <w:rPr>
          <w:color w:val="800080"/>
          <w:lang w:val="en-CA" w:eastAsia="zh-CN"/>
        </w:rPr>
        <w:t>{</w:t>
      </w:r>
    </w:p>
    <w:p w14:paraId="355F5F8D" w14:textId="77777777" w:rsidR="009808AD" w:rsidRPr="009808AD" w:rsidRDefault="009808AD" w:rsidP="009808AD">
      <w:pPr>
        <w:pStyle w:val="Code"/>
        <w:rPr>
          <w:color w:val="000000"/>
          <w:lang w:eastAsia="zh-CN"/>
        </w:rPr>
      </w:pPr>
      <w:r w:rsidRPr="009808AD">
        <w:rPr>
          <w:color w:val="000000"/>
          <w:lang w:val="en-CA" w:eastAsia="zh-CN"/>
        </w:rPr>
        <w:t xml:space="preserve">    </w:t>
      </w:r>
      <w:r w:rsidRPr="009808AD">
        <w:rPr>
          <w:lang w:eastAsia="zh-CN"/>
        </w:rPr>
        <w:t>// Affiche la scène</w:t>
      </w:r>
    </w:p>
    <w:p w14:paraId="26E18076" w14:textId="77777777" w:rsidR="009808AD" w:rsidRPr="009808AD" w:rsidRDefault="009808AD" w:rsidP="009808AD">
      <w:pPr>
        <w:pStyle w:val="Code"/>
        <w:rPr>
          <w:color w:val="000000"/>
          <w:lang w:eastAsia="zh-CN"/>
        </w:rPr>
      </w:pPr>
      <w:r w:rsidRPr="009808AD">
        <w:rPr>
          <w:color w:val="000000"/>
          <w:lang w:eastAsia="zh-CN"/>
        </w:rPr>
        <w:t xml:space="preserve">    repaint</w:t>
      </w:r>
      <w:r w:rsidRPr="009808AD">
        <w:rPr>
          <w:color w:val="808030"/>
          <w:lang w:eastAsia="zh-CN"/>
        </w:rPr>
        <w:t>()</w:t>
      </w:r>
      <w:r w:rsidRPr="009808AD">
        <w:rPr>
          <w:color w:val="800080"/>
          <w:lang w:eastAsia="zh-CN"/>
        </w:rPr>
        <w:t>;</w:t>
      </w:r>
    </w:p>
    <w:p w14:paraId="3409F959" w14:textId="77777777" w:rsidR="009808AD" w:rsidRPr="009808AD" w:rsidRDefault="009808AD" w:rsidP="009808AD">
      <w:pPr>
        <w:pStyle w:val="Code"/>
        <w:rPr>
          <w:color w:val="000000"/>
          <w:lang w:eastAsia="zh-CN"/>
        </w:rPr>
      </w:pPr>
    </w:p>
    <w:p w14:paraId="7DAF93EF"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Déplace les entités à animer pour la prochaine scène</w:t>
      </w:r>
    </w:p>
    <w:p w14:paraId="53CB3866" w14:textId="77777777" w:rsidR="009808AD" w:rsidRPr="009808AD" w:rsidRDefault="009808AD" w:rsidP="009808AD">
      <w:pPr>
        <w:pStyle w:val="Code"/>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363F9592" w14:textId="77777777" w:rsidR="009808AD" w:rsidRPr="009808AD" w:rsidRDefault="009808AD" w:rsidP="009808AD">
      <w:pPr>
        <w:pStyle w:val="Code"/>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059C6D3" w14:textId="77777777" w:rsidR="009808AD" w:rsidRPr="009808AD" w:rsidRDefault="009808AD" w:rsidP="009808AD">
      <w:pPr>
        <w:pStyle w:val="Code"/>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4F2D5CC0" w14:textId="77777777" w:rsidR="009808AD" w:rsidRPr="009808AD" w:rsidRDefault="009808AD" w:rsidP="009808AD">
      <w:pPr>
        <w:pStyle w:val="Code"/>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LARGEURJPANEL</w:t>
      </w:r>
      <w:r w:rsidRPr="009808AD">
        <w:rPr>
          <w:color w:val="808030"/>
          <w:lang w:eastAsia="zh-CN"/>
        </w:rPr>
        <w:t>,</w:t>
      </w:r>
      <w:r w:rsidRPr="009808AD">
        <w:rPr>
          <w:color w:val="000000"/>
          <w:lang w:eastAsia="zh-CN"/>
        </w:rPr>
        <w:t xml:space="preserve"> HAUTEURJPANEL</w:t>
      </w:r>
      <w:r w:rsidRPr="009808AD">
        <w:rPr>
          <w:color w:val="808030"/>
          <w:lang w:eastAsia="zh-CN"/>
        </w:rPr>
        <w:t>)</w:t>
      </w:r>
      <w:r w:rsidRPr="009808AD">
        <w:rPr>
          <w:color w:val="800080"/>
          <w:lang w:eastAsia="zh-CN"/>
        </w:rPr>
        <w:t>;</w:t>
      </w:r>
    </w:p>
    <w:p w14:paraId="1A4C1243"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73654604" w14:textId="77777777" w:rsidR="009808AD" w:rsidRPr="009808AD" w:rsidRDefault="009808AD" w:rsidP="009808AD">
      <w:pPr>
        <w:pStyle w:val="Code"/>
        <w:rPr>
          <w:color w:val="000000"/>
          <w:lang w:eastAsia="zh-CN"/>
        </w:rPr>
      </w:pPr>
    </w:p>
    <w:p w14:paraId="0F3BF1B4"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paintComponent() est appelée indirectement par repaint()</w:t>
      </w:r>
    </w:p>
    <w:p w14:paraId="09B44FC0"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N.B. Swing utilise le double tampon : pas besoin d'effacer !</w:t>
      </w:r>
    </w:p>
    <w:p w14:paraId="6564258E"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paintComponent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4E01AA40"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super</w:t>
      </w:r>
      <w:r w:rsidRPr="009808AD">
        <w:rPr>
          <w:color w:val="808030"/>
          <w:lang w:eastAsia="zh-CN"/>
        </w:rPr>
        <w:t>.</w:t>
      </w:r>
      <w:r w:rsidRPr="009808AD">
        <w:rPr>
          <w:color w:val="000000"/>
          <w:lang w:eastAsia="zh-CN"/>
        </w:rPr>
        <w:t>paintComponent</w:t>
      </w:r>
      <w:r w:rsidRPr="009808AD">
        <w:rPr>
          <w:color w:val="808030"/>
          <w:lang w:eastAsia="zh-CN"/>
        </w:rPr>
        <w:t>(</w:t>
      </w:r>
      <w:r w:rsidRPr="009808AD">
        <w:rPr>
          <w:color w:val="000000"/>
          <w:lang w:eastAsia="zh-CN"/>
        </w:rPr>
        <w:t>g</w:t>
      </w:r>
      <w:r w:rsidRPr="009808AD">
        <w:rPr>
          <w:color w:val="808030"/>
          <w:lang w:eastAsia="zh-CN"/>
        </w:rPr>
        <w:t>)</w:t>
      </w:r>
      <w:r w:rsidRPr="009808AD">
        <w:rPr>
          <w:color w:val="800080"/>
          <w:lang w:eastAsia="zh-CN"/>
        </w:rPr>
        <w:t>;</w:t>
      </w:r>
    </w:p>
    <w:p w14:paraId="30ED4825" w14:textId="77777777" w:rsidR="009808AD" w:rsidRPr="009808AD" w:rsidRDefault="009808AD" w:rsidP="009808AD">
      <w:pPr>
        <w:pStyle w:val="Code"/>
        <w:rPr>
          <w:color w:val="000000"/>
          <w:lang w:eastAsia="zh-CN"/>
        </w:rPr>
      </w:pPr>
    </w:p>
    <w:p w14:paraId="19F586B0"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Dessine les entités de l'animation</w:t>
      </w:r>
    </w:p>
    <w:p w14:paraId="7B3CE035"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69723C06" w14:textId="77777777" w:rsidR="009808AD" w:rsidRPr="009808AD" w:rsidRDefault="009808AD" w:rsidP="009808AD">
      <w:pPr>
        <w:pStyle w:val="Code"/>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5E75AC3D"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635D75E0"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3800ACA" w14:textId="77777777" w:rsidR="009808AD" w:rsidRPr="00C50856" w:rsidRDefault="009808AD" w:rsidP="009808AD">
      <w:pPr>
        <w:pStyle w:val="Code"/>
        <w:rPr>
          <w:color w:val="000000"/>
          <w:lang w:val="fr-FR" w:eastAsia="zh-CN"/>
        </w:rPr>
      </w:pPr>
      <w:r w:rsidRPr="009808AD">
        <w:rPr>
          <w:color w:val="000000"/>
          <w:lang w:val="fi-FI" w:eastAsia="zh-CN"/>
        </w:rPr>
        <w:t xml:space="preserve">  </w:t>
      </w:r>
      <w:r w:rsidRPr="00C50856">
        <w:rPr>
          <w:color w:val="800080"/>
          <w:lang w:val="fr-FR" w:eastAsia="zh-CN"/>
        </w:rPr>
        <w:t>}</w:t>
      </w:r>
    </w:p>
    <w:p w14:paraId="322A96E3" w14:textId="3B995FE1" w:rsidR="009808AD" w:rsidRDefault="009808AD" w:rsidP="009808AD">
      <w:pPr>
        <w:pStyle w:val="Code"/>
        <w:rPr>
          <w:color w:val="800080"/>
          <w:lang w:val="fr-FR" w:eastAsia="zh-CN"/>
        </w:rPr>
      </w:pPr>
      <w:r w:rsidRPr="00C50856">
        <w:rPr>
          <w:color w:val="800080"/>
          <w:lang w:val="fr-FR" w:eastAsia="zh-CN"/>
        </w:rPr>
        <w:t>}</w:t>
      </w:r>
    </w:p>
    <w:p w14:paraId="06000B84" w14:textId="77777777" w:rsidR="003E5B17" w:rsidRPr="00C50856" w:rsidRDefault="003E5B17" w:rsidP="009808AD">
      <w:pPr>
        <w:pStyle w:val="Code"/>
        <w:rPr>
          <w:color w:val="000000"/>
          <w:lang w:val="fr-FR" w:eastAsia="zh-CN"/>
        </w:rPr>
      </w:pPr>
    </w:p>
    <w:p w14:paraId="4C92C3C7" w14:textId="77777777" w:rsidR="00E34CFC" w:rsidRDefault="00E34CFC" w:rsidP="00E34CFC"/>
    <w:p w14:paraId="356D87C7" w14:textId="77777777" w:rsidR="00E34CFC" w:rsidRDefault="00E34CFC" w:rsidP="00E34CFC">
      <w:pPr>
        <w:pStyle w:val="Corpsdetexte"/>
      </w:pPr>
    </w:p>
    <w:p w14:paraId="45FEB901" w14:textId="77777777" w:rsidR="00E34CFC" w:rsidRPr="00CB233F" w:rsidRDefault="00E34CFC" w:rsidP="00E34CFC">
      <w:pPr>
        <w:pStyle w:val="Corpsdetexte"/>
      </w:pPr>
      <w:r>
        <w:t xml:space="preserve">Regardons maintenant le détail de la classe. </w:t>
      </w:r>
      <w:r w:rsidRPr="00CB233F">
        <w:t xml:space="preserve">Le constructeur </w:t>
      </w:r>
      <w:r>
        <w:t>initialise les entités à animer :</w:t>
      </w:r>
    </w:p>
    <w:p w14:paraId="580C41CA" w14:textId="77777777" w:rsidR="00E34CFC" w:rsidRPr="007B391F" w:rsidRDefault="00E34CFC" w:rsidP="00E34CFC">
      <w:pPr>
        <w:rPr>
          <w:rFonts w:ascii="Courier New" w:hAnsi="Courier New" w:cs="Courier New"/>
        </w:rPr>
      </w:pPr>
      <w:r w:rsidRPr="007B391F">
        <w:rPr>
          <w:rFonts w:ascii="Courier New" w:hAnsi="Courier New" w:cs="Courier New"/>
        </w:rPr>
        <w:t xml:space="preserve">    public ExempleJPanelAvecAnimationParTimer() {</w:t>
      </w:r>
    </w:p>
    <w:p w14:paraId="6944C7D5" w14:textId="77777777" w:rsidR="00E34CFC" w:rsidRPr="007B391F" w:rsidRDefault="00E34CFC" w:rsidP="00E34CFC">
      <w:pPr>
        <w:rPr>
          <w:rFonts w:ascii="Courier New" w:hAnsi="Courier New" w:cs="Courier New"/>
        </w:rPr>
      </w:pPr>
      <w:r w:rsidRPr="007B391F">
        <w:rPr>
          <w:rFonts w:ascii="Courier New" w:hAnsi="Courier New" w:cs="Courier New"/>
        </w:rPr>
        <w:t xml:space="preserve">      bot1 = new BotSCEntiteRebondissante(0,100,100,150,5,0);</w:t>
      </w:r>
    </w:p>
    <w:p w14:paraId="0EB33456" w14:textId="77777777" w:rsidR="00E34CFC" w:rsidRPr="002E0279" w:rsidRDefault="00E34CFC" w:rsidP="00E34CFC">
      <w:pPr>
        <w:rPr>
          <w:rFonts w:ascii="Courier New" w:hAnsi="Courier New" w:cs="Courier New"/>
          <w:lang w:val="it-IT"/>
        </w:rPr>
      </w:pPr>
      <w:r w:rsidRPr="007B391F">
        <w:rPr>
          <w:rFonts w:ascii="Courier New" w:hAnsi="Courier New" w:cs="Courier New"/>
        </w:rPr>
        <w:t xml:space="preserve">      </w:t>
      </w:r>
      <w:r w:rsidRPr="002E0279">
        <w:rPr>
          <w:rFonts w:ascii="Courier New" w:hAnsi="Courier New" w:cs="Courier New"/>
          <w:lang w:val="it-IT"/>
        </w:rPr>
        <w:t>bot2 = new BotSCEntiteRebondissante(100,100,75,100,-10,5);</w:t>
      </w:r>
    </w:p>
    <w:p w14:paraId="0BEB87AF" w14:textId="77777777" w:rsidR="00E34CFC" w:rsidRPr="002E0279" w:rsidRDefault="00E34CFC" w:rsidP="00E34CFC">
      <w:pPr>
        <w:rPr>
          <w:rFonts w:ascii="Courier New" w:hAnsi="Courier New" w:cs="Courier New"/>
          <w:lang w:val="it-IT"/>
        </w:rPr>
      </w:pPr>
      <w:r w:rsidRPr="002E0279">
        <w:rPr>
          <w:rFonts w:ascii="Courier New" w:hAnsi="Courier New" w:cs="Courier New"/>
          <w:lang w:val="it-IT"/>
        </w:rPr>
        <w:t xml:space="preserve">      iti1 = new ItiSCEntiteRebondissante(200,300,80,80,6,6);</w:t>
      </w:r>
    </w:p>
    <w:p w14:paraId="65C10024" w14:textId="77777777" w:rsidR="00E34CFC" w:rsidRPr="007B391F" w:rsidRDefault="00E34CFC" w:rsidP="00E34CFC">
      <w:pPr>
        <w:rPr>
          <w:rFonts w:ascii="Courier New" w:hAnsi="Courier New" w:cs="Courier New"/>
        </w:rPr>
      </w:pPr>
      <w:r w:rsidRPr="002E0279">
        <w:rPr>
          <w:rFonts w:ascii="Courier New" w:hAnsi="Courier New" w:cs="Courier New"/>
          <w:lang w:val="it-IT"/>
        </w:rPr>
        <w:t xml:space="preserve">      </w:t>
      </w:r>
      <w:r w:rsidRPr="007B391F">
        <w:rPr>
          <w:rFonts w:ascii="Courier New" w:hAnsi="Courier New" w:cs="Courier New"/>
        </w:rPr>
        <w:t>iti2 = new ItiSCEntiteRebondissante(200,0,50,50,0,10);</w:t>
      </w:r>
    </w:p>
    <w:p w14:paraId="382F4E6E" w14:textId="77777777" w:rsidR="00E34CFC" w:rsidRPr="007B391F" w:rsidRDefault="00E34CFC" w:rsidP="00E34CFC">
      <w:pPr>
        <w:rPr>
          <w:rFonts w:ascii="Courier New" w:hAnsi="Courier New" w:cs="Courier New"/>
        </w:rPr>
      </w:pPr>
      <w:r w:rsidRPr="007B391F">
        <w:rPr>
          <w:rFonts w:ascii="Courier New" w:hAnsi="Courier New" w:cs="Courier New"/>
        </w:rPr>
        <w:t xml:space="preserve">     }</w:t>
      </w:r>
    </w:p>
    <w:p w14:paraId="09E09447" w14:textId="77777777" w:rsidR="00E34CFC" w:rsidRDefault="00E34CFC" w:rsidP="00E34CFC">
      <w:pPr>
        <w:pStyle w:val="Corpsdetexte"/>
      </w:pPr>
      <w:r w:rsidRPr="00CB233F">
        <w:t xml:space="preserve">La méthode </w:t>
      </w:r>
      <w:r w:rsidRPr="003240DF">
        <w:rPr>
          <w:i/>
          <w:iCs/>
        </w:rPr>
        <w:t>start</w:t>
      </w:r>
      <w:r w:rsidRPr="00CB233F">
        <w:t xml:space="preserve">() doit </w:t>
      </w:r>
      <w:r>
        <w:t xml:space="preserve">être appelée pour démarrer l’animation. Dans notre exemple, elle sera appelée par la méthode </w:t>
      </w:r>
      <w:r w:rsidRPr="00E81598">
        <w:rPr>
          <w:i/>
        </w:rPr>
        <w:t>main</w:t>
      </w:r>
      <w:r>
        <w:t xml:space="preserve">() de la classe </w:t>
      </w:r>
      <w:r w:rsidRPr="00CB233F">
        <w:rPr>
          <w:i/>
          <w:iCs/>
        </w:rPr>
        <w:t>ExempleJFrameIncluantJPanelAvecAnimationParTimer</w:t>
      </w:r>
      <w:r>
        <w:t xml:space="preserve">  que nous verrons plus loin. La méthode </w:t>
      </w:r>
      <w:r w:rsidRPr="00274FB8">
        <w:rPr>
          <w:i/>
        </w:rPr>
        <w:t>start</w:t>
      </w:r>
      <w:r>
        <w:t xml:space="preserve">() crée le chronomètre (objet de la classe </w:t>
      </w:r>
      <w:r w:rsidRPr="00BD4082">
        <w:rPr>
          <w:i/>
          <w:iCs/>
        </w:rPr>
        <w:t>Timer</w:t>
      </w:r>
      <w:r>
        <w:t>) et le démarre.</w:t>
      </w:r>
    </w:p>
    <w:p w14:paraId="07A511C2" w14:textId="77777777" w:rsidR="00E34CFC" w:rsidRPr="00CA5167" w:rsidRDefault="00E34CFC" w:rsidP="00E34CFC">
      <w:pPr>
        <w:rPr>
          <w:rFonts w:ascii="Courier New" w:hAnsi="Courier New" w:cs="Courier New"/>
          <w:lang w:val="en-CA"/>
        </w:rPr>
      </w:pPr>
      <w:r w:rsidRPr="00CA5167">
        <w:rPr>
          <w:rFonts w:ascii="Courier New" w:hAnsi="Courier New" w:cs="Courier New"/>
        </w:rPr>
        <w:t xml:space="preserve">    </w:t>
      </w:r>
      <w:r w:rsidRPr="00CA5167">
        <w:rPr>
          <w:rFonts w:ascii="Courier New" w:hAnsi="Courier New" w:cs="Courier New"/>
          <w:lang w:val="en-CA"/>
        </w:rPr>
        <w:t>public void start(){</w:t>
      </w:r>
    </w:p>
    <w:p w14:paraId="62A6E829"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if (chrono == null){</w:t>
      </w:r>
    </w:p>
    <w:p w14:paraId="38255EF0" w14:textId="77777777" w:rsidR="00E34CFC" w:rsidRPr="00CA5167" w:rsidRDefault="00E34CFC" w:rsidP="00E34CFC">
      <w:pPr>
        <w:rPr>
          <w:rFonts w:ascii="Courier New" w:hAnsi="Courier New" w:cs="Courier New"/>
          <w:lang w:val="en-CA"/>
        </w:rPr>
      </w:pPr>
      <w:r w:rsidRPr="00CA5167">
        <w:rPr>
          <w:rFonts w:ascii="Courier New" w:hAnsi="Courier New" w:cs="Courier New"/>
          <w:lang w:val="en-CA"/>
        </w:rPr>
        <w:t xml:space="preserve">            chrono = new Timer(intervalleEntreScenes,this);</w:t>
      </w:r>
    </w:p>
    <w:p w14:paraId="0CB7E233" w14:textId="77777777" w:rsidR="00E34CFC" w:rsidRPr="00CA5167" w:rsidRDefault="00E34CFC" w:rsidP="00E34CFC">
      <w:pPr>
        <w:rPr>
          <w:rFonts w:ascii="Courier New" w:hAnsi="Courier New" w:cs="Courier New"/>
        </w:rPr>
      </w:pPr>
      <w:r w:rsidRPr="00CA5167">
        <w:rPr>
          <w:rFonts w:ascii="Courier New" w:hAnsi="Courier New" w:cs="Courier New"/>
          <w:lang w:val="en-CA"/>
        </w:rPr>
        <w:t xml:space="preserve">            </w:t>
      </w:r>
      <w:r w:rsidRPr="00CA5167">
        <w:rPr>
          <w:rFonts w:ascii="Courier New" w:hAnsi="Courier New" w:cs="Courier New"/>
        </w:rPr>
        <w:t>chrono.start();</w:t>
      </w:r>
    </w:p>
    <w:p w14:paraId="056D7D2C"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5467AEC4" w14:textId="77777777" w:rsidR="00E34CFC" w:rsidRPr="00CA5167" w:rsidRDefault="00E34CFC" w:rsidP="00E34CFC">
      <w:pPr>
        <w:rPr>
          <w:rFonts w:ascii="Courier New" w:hAnsi="Courier New" w:cs="Courier New"/>
        </w:rPr>
      </w:pPr>
      <w:r w:rsidRPr="00CA5167">
        <w:rPr>
          <w:rFonts w:ascii="Courier New" w:hAnsi="Courier New" w:cs="Courier New"/>
        </w:rPr>
        <w:t xml:space="preserve">    }</w:t>
      </w:r>
    </w:p>
    <w:p w14:paraId="28A86E5F" w14:textId="77777777" w:rsidR="00E34CFC" w:rsidRDefault="00E34CFC" w:rsidP="00E34CFC">
      <w:pPr>
        <w:pStyle w:val="Corpsdetexte"/>
      </w:pPr>
      <w:r>
        <w:t xml:space="preserve">Si la variable </w:t>
      </w:r>
      <w:r w:rsidRPr="00E57D68">
        <w:rPr>
          <w:i/>
          <w:iCs/>
        </w:rPr>
        <w:t>chrono</w:t>
      </w:r>
      <w:r>
        <w:t xml:space="preserve"> est </w:t>
      </w:r>
      <w:r w:rsidRPr="00252ADA">
        <w:rPr>
          <w:i/>
        </w:rPr>
        <w:t>null</w:t>
      </w:r>
      <w:r>
        <w:t xml:space="preserve">, un nouvel objet </w:t>
      </w:r>
      <w:r w:rsidRPr="00E57D68">
        <w:rPr>
          <w:i/>
          <w:iCs/>
        </w:rPr>
        <w:t>chrono</w:t>
      </w:r>
      <w:r>
        <w:t xml:space="preserve"> de la classe </w:t>
      </w:r>
      <w:r w:rsidRPr="00CB233F">
        <w:rPr>
          <w:i/>
          <w:iCs/>
        </w:rPr>
        <w:t>Timer</w:t>
      </w:r>
      <w:r>
        <w:t xml:space="preserve"> est créé. Le premier paramètre du constructeur est l’intervalle de temps et le second est l’objet qui doit répondre à l’événement généré par le </w:t>
      </w:r>
      <w:r w:rsidRPr="00CB233F">
        <w:rPr>
          <w:i/>
          <w:iCs/>
        </w:rPr>
        <w:t>Timer</w:t>
      </w:r>
      <w:r>
        <w:t xml:space="preserve">. Dans notre exemple, le second paramètre est </w:t>
      </w:r>
      <w:r w:rsidRPr="0039690A">
        <w:rPr>
          <w:i/>
          <w:iCs/>
        </w:rPr>
        <w:t>this</w:t>
      </w:r>
      <w:r>
        <w:t xml:space="preserve">, ce qui signifie que la méthode de réponse à l’événement du </w:t>
      </w:r>
      <w:r w:rsidRPr="00021E08">
        <w:rPr>
          <w:i/>
          <w:iCs/>
        </w:rPr>
        <w:t>Timer</w:t>
      </w:r>
      <w:r>
        <w:t xml:space="preserve">, la méthode </w:t>
      </w:r>
      <w:r w:rsidRPr="00351C96">
        <w:rPr>
          <w:i/>
          <w:iCs/>
        </w:rPr>
        <w:t>actionPerformed</w:t>
      </w:r>
      <w:r>
        <w:t xml:space="preserve">(), doit se trouver dans la classe </w:t>
      </w:r>
      <w:r w:rsidRPr="00291AA2">
        <w:rPr>
          <w:i/>
          <w:iCs/>
        </w:rPr>
        <w:t>ExempleJPanelAvecAnimationParTimer</w:t>
      </w:r>
      <w:r>
        <w:t>.</w:t>
      </w:r>
    </w:p>
    <w:p w14:paraId="609EEBD5" w14:textId="77777777" w:rsidR="00E34CFC" w:rsidRPr="00697326" w:rsidRDefault="00E34CFC" w:rsidP="00E34CFC">
      <w:pPr>
        <w:pStyle w:val="Corpsdetexte"/>
      </w:pPr>
      <w:r>
        <w:t xml:space="preserve">Lorsqu’un événement est généré par l’objet </w:t>
      </w:r>
      <w:r w:rsidRPr="00896D34">
        <w:rPr>
          <w:i/>
          <w:iCs/>
        </w:rPr>
        <w:t>Timer</w:t>
      </w:r>
      <w:r>
        <w:t xml:space="preserve">, la méthode </w:t>
      </w:r>
      <w:r w:rsidRPr="001D08D3">
        <w:rPr>
          <w:i/>
          <w:iCs/>
        </w:rPr>
        <w:t>actionPerformed</w:t>
      </w:r>
      <w:r>
        <w:t xml:space="preserve">() est appelée automatiquement sur l’objet de la classe </w:t>
      </w:r>
      <w:r w:rsidRPr="00291AA2">
        <w:rPr>
          <w:i/>
          <w:iCs/>
        </w:rPr>
        <w:t>ExempleJPanelAvecAnimationParTimer</w:t>
      </w:r>
      <w:r>
        <w:t xml:space="preserve"> qui doit répondre à l’événement. </w:t>
      </w:r>
    </w:p>
    <w:p w14:paraId="4BCA227F" w14:textId="77777777" w:rsidR="00E34CFC" w:rsidRPr="00A2311C" w:rsidRDefault="00E34CFC" w:rsidP="00E34CFC">
      <w:pPr>
        <w:rPr>
          <w:rFonts w:ascii="Courier New" w:hAnsi="Courier New" w:cs="Courier New"/>
          <w:lang w:val="en-CA"/>
        </w:rPr>
      </w:pPr>
      <w:r w:rsidRPr="00A2311C">
        <w:rPr>
          <w:rFonts w:ascii="Courier New" w:hAnsi="Courier New" w:cs="Courier New"/>
          <w:lang w:val="fr-CA"/>
        </w:rPr>
        <w:t xml:space="preserve">    </w:t>
      </w:r>
      <w:r w:rsidRPr="00A2311C">
        <w:rPr>
          <w:rFonts w:ascii="Courier New" w:hAnsi="Courier New" w:cs="Courier New"/>
          <w:lang w:val="en-CA"/>
        </w:rPr>
        <w:t xml:space="preserve">public void </w:t>
      </w:r>
      <w:r w:rsidRPr="00A2311C">
        <w:rPr>
          <w:rFonts w:ascii="Courier New" w:hAnsi="Courier New" w:cs="Courier New"/>
          <w:highlight w:val="yellow"/>
          <w:lang w:val="en-CA"/>
        </w:rPr>
        <w:t>actionPerformed</w:t>
      </w:r>
      <w:r w:rsidRPr="00A2311C">
        <w:rPr>
          <w:rFonts w:ascii="Courier New" w:hAnsi="Courier New" w:cs="Courier New"/>
          <w:lang w:val="en-CA"/>
        </w:rPr>
        <w:t>( ActionEvent e){</w:t>
      </w:r>
    </w:p>
    <w:p w14:paraId="249A2CFE" w14:textId="77777777" w:rsidR="00E34CFC" w:rsidRPr="00A2311C" w:rsidRDefault="00E34CFC" w:rsidP="00E34CFC">
      <w:pPr>
        <w:rPr>
          <w:rFonts w:ascii="Courier New" w:hAnsi="Courier New" w:cs="Courier New"/>
        </w:rPr>
      </w:pPr>
      <w:r w:rsidRPr="00A2311C">
        <w:rPr>
          <w:rFonts w:ascii="Courier New" w:hAnsi="Courier New" w:cs="Courier New"/>
          <w:lang w:val="en-CA"/>
        </w:rPr>
        <w:t xml:space="preserve">        </w:t>
      </w:r>
      <w:r w:rsidRPr="00A2311C">
        <w:rPr>
          <w:rFonts w:ascii="Courier New" w:hAnsi="Courier New" w:cs="Courier New"/>
        </w:rPr>
        <w:t>// Affiche la scène</w:t>
      </w:r>
    </w:p>
    <w:p w14:paraId="49BCD15B" w14:textId="77777777" w:rsidR="00E34CFC" w:rsidRPr="00A2311C" w:rsidRDefault="00E34CFC" w:rsidP="00E34CFC">
      <w:pPr>
        <w:rPr>
          <w:rFonts w:ascii="Courier New" w:hAnsi="Courier New" w:cs="Courier New"/>
        </w:rPr>
      </w:pPr>
      <w:r w:rsidRPr="00A2311C">
        <w:rPr>
          <w:rFonts w:ascii="Courier New" w:hAnsi="Courier New" w:cs="Courier New"/>
        </w:rPr>
        <w:t xml:space="preserve">        repaint();</w:t>
      </w:r>
    </w:p>
    <w:p w14:paraId="6BB87C07" w14:textId="77777777" w:rsidR="00E34CFC" w:rsidRPr="00A2311C" w:rsidRDefault="00E34CFC" w:rsidP="00E34CFC">
      <w:pPr>
        <w:rPr>
          <w:rFonts w:ascii="Courier New" w:hAnsi="Courier New" w:cs="Courier New"/>
        </w:rPr>
      </w:pPr>
    </w:p>
    <w:p w14:paraId="1F7B0EEF" w14:textId="77777777" w:rsidR="00E34CFC" w:rsidRPr="00A2311C" w:rsidRDefault="00E34CFC" w:rsidP="00E34CFC">
      <w:pPr>
        <w:rPr>
          <w:rFonts w:ascii="Courier New" w:hAnsi="Courier New" w:cs="Courier New"/>
        </w:rPr>
      </w:pPr>
      <w:r w:rsidRPr="00A2311C">
        <w:rPr>
          <w:rFonts w:ascii="Courier New" w:hAnsi="Courier New" w:cs="Courier New"/>
        </w:rPr>
        <w:t xml:space="preserve">        // Déplace les entités à animer pour la prochaine scène</w:t>
      </w:r>
    </w:p>
    <w:p w14:paraId="4EF89A00" w14:textId="77777777" w:rsidR="00E34CFC" w:rsidRPr="00A2311C" w:rsidRDefault="00E34CFC" w:rsidP="00E34CFC">
      <w:pPr>
        <w:rPr>
          <w:rFonts w:ascii="Courier New" w:hAnsi="Courier New" w:cs="Courier New"/>
        </w:rPr>
      </w:pPr>
      <w:r w:rsidRPr="00A2311C">
        <w:rPr>
          <w:rFonts w:ascii="Courier New" w:hAnsi="Courier New" w:cs="Courier New"/>
        </w:rPr>
        <w:t xml:space="preserve">        bot1.deplacer(LARGEURJPANEL, HAUTEURJPANEL); </w:t>
      </w:r>
    </w:p>
    <w:p w14:paraId="3238CE2A" w14:textId="77777777" w:rsidR="00E34CFC" w:rsidRPr="00A2311C" w:rsidRDefault="00E34CFC" w:rsidP="00E34CFC">
      <w:pPr>
        <w:rPr>
          <w:rFonts w:ascii="Courier New" w:hAnsi="Courier New" w:cs="Courier New"/>
        </w:rPr>
      </w:pPr>
      <w:r w:rsidRPr="00A2311C">
        <w:rPr>
          <w:rFonts w:ascii="Courier New" w:hAnsi="Courier New" w:cs="Courier New"/>
        </w:rPr>
        <w:t xml:space="preserve">        bot2.deplacer(LARGEURJPANEL, HAUTEURJPANEL); </w:t>
      </w:r>
    </w:p>
    <w:p w14:paraId="4849E4C5" w14:textId="77777777" w:rsidR="00E34CFC" w:rsidRPr="00A2311C" w:rsidRDefault="00E34CFC" w:rsidP="00E34CFC">
      <w:pPr>
        <w:rPr>
          <w:rFonts w:ascii="Courier New" w:hAnsi="Courier New" w:cs="Courier New"/>
        </w:rPr>
      </w:pPr>
      <w:r w:rsidRPr="00A2311C">
        <w:rPr>
          <w:rFonts w:ascii="Courier New" w:hAnsi="Courier New" w:cs="Courier New"/>
        </w:rPr>
        <w:t xml:space="preserve">        iti1.deplacer(LARGEURJPANEL, HAUTEURJPANEL); </w:t>
      </w:r>
    </w:p>
    <w:p w14:paraId="55DA264B" w14:textId="77777777" w:rsidR="00E34CFC" w:rsidRPr="00A2311C" w:rsidRDefault="00E34CFC" w:rsidP="00E34CFC">
      <w:pPr>
        <w:rPr>
          <w:rFonts w:ascii="Courier New" w:hAnsi="Courier New" w:cs="Courier New"/>
        </w:rPr>
      </w:pPr>
      <w:r w:rsidRPr="00A2311C">
        <w:rPr>
          <w:rFonts w:ascii="Courier New" w:hAnsi="Courier New" w:cs="Courier New"/>
        </w:rPr>
        <w:t xml:space="preserve">        iti2.deplacer(LARGEURJPANEL, HAUTEURJPANEL);</w:t>
      </w:r>
    </w:p>
    <w:p w14:paraId="2CFBE516" w14:textId="77777777" w:rsidR="00E34CFC" w:rsidRPr="00A2311C" w:rsidRDefault="00E34CFC" w:rsidP="00E34CFC">
      <w:pPr>
        <w:rPr>
          <w:rFonts w:ascii="Courier New" w:hAnsi="Courier New" w:cs="Courier New"/>
        </w:rPr>
      </w:pPr>
      <w:r w:rsidRPr="00A2311C">
        <w:rPr>
          <w:rFonts w:ascii="Courier New" w:hAnsi="Courier New" w:cs="Courier New"/>
        </w:rPr>
        <w:t xml:space="preserve">    }</w:t>
      </w:r>
    </w:p>
    <w:p w14:paraId="56904EAA" w14:textId="77777777" w:rsidR="00E34CFC" w:rsidRPr="00697326" w:rsidRDefault="00E34CFC" w:rsidP="00E34CFC">
      <w:pPr>
        <w:pStyle w:val="Corpsdetexte"/>
      </w:pPr>
      <w:r>
        <w:t xml:space="preserve">Nous avons décrit au chapitre 5, le concept d’écouteur d’événement de souris qui doit implémenter l’interface </w:t>
      </w:r>
      <w:r>
        <w:rPr>
          <w:i/>
          <w:iCs/>
        </w:rPr>
        <w:t>java.awt.event.MouseListener</w:t>
      </w:r>
      <w:r>
        <w:t xml:space="preserve">. Par analogie pour répondre à l’événement du </w:t>
      </w:r>
      <w:hyperlink r:id="rId393" w:tooltip="class in javax.swing" w:history="1">
        <w:r w:rsidRPr="00D81472">
          <w:rPr>
            <w:rStyle w:val="typenamelink1"/>
            <w:rFonts w:ascii="DejaVu Sans" w:hAnsi="DejaVu Sans"/>
            <w:color w:val="4A6782"/>
            <w:sz w:val="21"/>
            <w:szCs w:val="21"/>
            <w:lang w:val="fr-CA"/>
          </w:rPr>
          <w:t>Timer</w:t>
        </w:r>
      </w:hyperlink>
      <w:r>
        <w:t xml:space="preserve">,  la classe </w:t>
      </w:r>
      <w:r w:rsidRPr="00291AA2">
        <w:rPr>
          <w:i/>
          <w:iCs/>
        </w:rPr>
        <w:t>ExempleJPanelAvecAnimationParTimer</w:t>
      </w:r>
      <w:r>
        <w:t xml:space="preserve"> doit implémenter l’interface </w:t>
      </w:r>
      <w:r>
        <w:rPr>
          <w:i/>
          <w:iCs/>
        </w:rPr>
        <w:t>java.awt.event.</w:t>
      </w:r>
      <w:r w:rsidRPr="00697326">
        <w:rPr>
          <w:i/>
        </w:rPr>
        <w:t>ActionListener</w:t>
      </w:r>
      <w:r>
        <w:t> :</w:t>
      </w:r>
    </w:p>
    <w:p w14:paraId="7926A925" w14:textId="77777777" w:rsidR="00E34CFC" w:rsidRDefault="00E34CFC" w:rsidP="00E34CFC">
      <w:r>
        <w:t xml:space="preserve">public class ExempleJPanelAvecAnimationParTimer </w:t>
      </w:r>
      <w:r w:rsidRPr="00CC4718">
        <w:rPr>
          <w:highlight w:val="yellow"/>
        </w:rPr>
        <w:t>extends JPanel implements ActionListener</w:t>
      </w:r>
      <w:r>
        <w:t>{</w:t>
      </w:r>
    </w:p>
    <w:p w14:paraId="5B33E507" w14:textId="77777777" w:rsidR="00E34CFC" w:rsidRDefault="00E34CFC" w:rsidP="00E34CFC">
      <w:pPr>
        <w:pStyle w:val="Corpsdetexte"/>
      </w:pPr>
    </w:p>
    <w:p w14:paraId="70E62FA8" w14:textId="77777777" w:rsidR="00E34CFC" w:rsidRDefault="00E34CFC" w:rsidP="00E34CFC">
      <w:pPr>
        <w:pStyle w:val="Corpsdetexte"/>
      </w:pPr>
      <w:r>
        <w:t xml:space="preserve">La méthode </w:t>
      </w:r>
      <w:r w:rsidRPr="002D31E8">
        <w:rPr>
          <w:i/>
          <w:iCs/>
        </w:rPr>
        <w:t>actionPerformed</w:t>
      </w:r>
      <w:r>
        <w:t xml:space="preserve">() appelle d’abord la méthode </w:t>
      </w:r>
      <w:r w:rsidRPr="00C40672">
        <w:rPr>
          <w:i/>
          <w:iCs/>
        </w:rPr>
        <w:t>repaint</w:t>
      </w:r>
      <w:r>
        <w:t xml:space="preserve">() qui provoque l’appel de la méthode </w:t>
      </w:r>
      <w:r w:rsidRPr="00C40672">
        <w:rPr>
          <w:i/>
          <w:iCs/>
        </w:rPr>
        <w:t>paintComponent</w:t>
      </w:r>
      <w:r>
        <w:t xml:space="preserve">() pour afficher la prochaine scène. La méthode </w:t>
      </w:r>
      <w:r w:rsidRPr="008A3CB3">
        <w:rPr>
          <w:i/>
          <w:iCs/>
        </w:rPr>
        <w:t>paintComponent</w:t>
      </w:r>
      <w:r>
        <w:t xml:space="preserve">() de </w:t>
      </w:r>
      <w:hyperlink r:id="rId39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joue un rôle analogue à la méthode </w:t>
      </w:r>
      <w:r w:rsidRPr="008A3CB3">
        <w:rPr>
          <w:i/>
          <w:iCs/>
        </w:rPr>
        <w:t>paint</w:t>
      </w:r>
      <w:r>
        <w:t xml:space="preserve">() de </w:t>
      </w:r>
      <w:hyperlink r:id="rId395"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que nous avons employé jusqu’à présent. Ensuite,  la méthode </w:t>
      </w:r>
      <w:r w:rsidRPr="002D31E8">
        <w:rPr>
          <w:i/>
          <w:iCs/>
        </w:rPr>
        <w:t>actionPerformed</w:t>
      </w:r>
      <w:r>
        <w:t xml:space="preserve">() mets les entités à jour pour la prochaine scène. En effectuant l’appel à </w:t>
      </w:r>
      <w:r w:rsidRPr="00697326">
        <w:rPr>
          <w:i/>
        </w:rPr>
        <w:t>repaint</w:t>
      </w:r>
      <w:r>
        <w:t>() avant de produire la prochaine scène, l’intervalle entre l’affichage de deux scènes est indépendant du temps de calcul nécessaire à la production de la prochaine scène.</w:t>
      </w:r>
    </w:p>
    <w:p w14:paraId="49BF325F" w14:textId="6EE4E068" w:rsidR="00E34CFC" w:rsidRDefault="00E34CFC" w:rsidP="00E34CFC">
      <w:pPr>
        <w:pStyle w:val="Corpsdetexte"/>
      </w:pPr>
      <w:r>
        <w:t xml:space="preserve">Comme vu précédemment pour </w:t>
      </w:r>
      <w:r w:rsidRPr="0021049F">
        <w:rPr>
          <w:i/>
          <w:iCs/>
        </w:rPr>
        <w:t>paint</w:t>
      </w:r>
      <w:r>
        <w:t xml:space="preserve">(), la méthode </w:t>
      </w:r>
      <w:r w:rsidRPr="00744E33">
        <w:rPr>
          <w:i/>
          <w:iCs/>
        </w:rPr>
        <w:t>paintComponent</w:t>
      </w:r>
      <w:r>
        <w:t xml:space="preserve">() appelle d’abord la méthode correspondante de la super-classe. Ensuite, la scène est dessinée. Il est à noter qu’il n’est pas nécessaire de dessiner dans un tampon car l’approche du double tampon est automatiquement employée lorsque l’on passe par </w:t>
      </w:r>
      <w:r w:rsidRPr="001E413C">
        <w:rPr>
          <w:i/>
          <w:iCs/>
        </w:rPr>
        <w:t>repaint</w:t>
      </w:r>
      <w:r>
        <w:t xml:space="preserve">() pour dessiner la </w:t>
      </w:r>
      <w:r>
        <w:lastRenderedPageBreak/>
        <w:t xml:space="preserve">prochaine scène ! D’autre part, il n’est pas nécessaire d’effacer les entités de la scène précédente car le fond de l’écran est rétabli par </w:t>
      </w:r>
      <w:r w:rsidRPr="008D7BE0">
        <w:rPr>
          <w:i/>
          <w:iCs/>
        </w:rPr>
        <w:t>repaint</w:t>
      </w:r>
      <w:r>
        <w:t xml:space="preserve">() avant l’appel à </w:t>
      </w:r>
      <w:r w:rsidRPr="00FA3B09">
        <w:rPr>
          <w:i/>
          <w:iCs/>
        </w:rPr>
        <w:t>paintComponent</w:t>
      </w:r>
      <w:r>
        <w:t>().</w:t>
      </w:r>
    </w:p>
    <w:p w14:paraId="46FC478B" w14:textId="77777777" w:rsidR="00E34CFC" w:rsidRPr="001C3D98" w:rsidRDefault="00E34CFC" w:rsidP="00E34CFC">
      <w:pPr>
        <w:rPr>
          <w:rFonts w:ascii="Courier New" w:hAnsi="Courier New" w:cs="Courier New"/>
        </w:rPr>
      </w:pPr>
      <w:r w:rsidRPr="001C3D98">
        <w:rPr>
          <w:rFonts w:ascii="Courier New" w:hAnsi="Courier New" w:cs="Courier New"/>
        </w:rPr>
        <w:t xml:space="preserve">    public void paintComponent (Graphics g) {</w:t>
      </w:r>
    </w:p>
    <w:p w14:paraId="575181F3" w14:textId="77777777" w:rsidR="00E34CFC" w:rsidRPr="001C3D98" w:rsidRDefault="00E34CFC" w:rsidP="00E34CFC">
      <w:pPr>
        <w:rPr>
          <w:rFonts w:ascii="Courier New" w:hAnsi="Courier New" w:cs="Courier New"/>
        </w:rPr>
      </w:pPr>
      <w:r w:rsidRPr="001C3D98">
        <w:rPr>
          <w:rFonts w:ascii="Courier New" w:hAnsi="Courier New" w:cs="Courier New"/>
        </w:rPr>
        <w:t xml:space="preserve">        super.paintComponent(g);</w:t>
      </w:r>
    </w:p>
    <w:p w14:paraId="6CF33B0A" w14:textId="77777777" w:rsidR="00E34CFC" w:rsidRPr="001C3D98" w:rsidRDefault="00E34CFC" w:rsidP="00E34CFC">
      <w:pPr>
        <w:rPr>
          <w:rFonts w:ascii="Courier New" w:hAnsi="Courier New" w:cs="Courier New"/>
        </w:rPr>
      </w:pPr>
    </w:p>
    <w:p w14:paraId="4A2CE0D3" w14:textId="77777777" w:rsidR="00E34CFC" w:rsidRPr="001C3D98" w:rsidRDefault="00E34CFC" w:rsidP="00E34CFC">
      <w:pPr>
        <w:rPr>
          <w:rFonts w:ascii="Courier New" w:hAnsi="Courier New" w:cs="Courier New"/>
        </w:rPr>
      </w:pPr>
      <w:r w:rsidRPr="001C3D98">
        <w:rPr>
          <w:rFonts w:ascii="Courier New" w:hAnsi="Courier New" w:cs="Courier New"/>
        </w:rPr>
        <w:t xml:space="preserve">        // Dessine les entités de l'animation</w:t>
      </w:r>
    </w:p>
    <w:p w14:paraId="36B9D199" w14:textId="77777777" w:rsidR="00E34CFC" w:rsidRPr="001C3D98" w:rsidRDefault="00E34CFC" w:rsidP="00E34CFC">
      <w:pPr>
        <w:rPr>
          <w:rFonts w:ascii="Courier New" w:hAnsi="Courier New" w:cs="Courier New"/>
          <w:lang w:val="en-CA"/>
        </w:rPr>
      </w:pPr>
      <w:r w:rsidRPr="001C3D98">
        <w:rPr>
          <w:rFonts w:ascii="Courier New" w:hAnsi="Courier New" w:cs="Courier New"/>
        </w:rPr>
        <w:t xml:space="preserve">        </w:t>
      </w:r>
      <w:r w:rsidRPr="001C3D98">
        <w:rPr>
          <w:rFonts w:ascii="Courier New" w:hAnsi="Courier New" w:cs="Courier New"/>
          <w:lang w:val="en-CA"/>
        </w:rPr>
        <w:t>bot1.paint(g); bot2.paint(g); iti1.paint(g); iti2.paint(g);</w:t>
      </w:r>
    </w:p>
    <w:p w14:paraId="11AAB759" w14:textId="77777777" w:rsidR="00E34CFC" w:rsidRPr="001C3D98" w:rsidRDefault="00E34CFC" w:rsidP="00E34CFC">
      <w:pPr>
        <w:rPr>
          <w:rFonts w:ascii="Courier New" w:hAnsi="Courier New" w:cs="Courier New"/>
        </w:rPr>
      </w:pPr>
      <w:r w:rsidRPr="001C3D98">
        <w:rPr>
          <w:rFonts w:ascii="Courier New" w:hAnsi="Courier New" w:cs="Courier New"/>
          <w:lang w:val="en-CA"/>
        </w:rPr>
        <w:t xml:space="preserve">    </w:t>
      </w:r>
      <w:r w:rsidRPr="001C3D98">
        <w:rPr>
          <w:rFonts w:ascii="Courier New" w:hAnsi="Courier New" w:cs="Courier New"/>
        </w:rPr>
        <w:t>}</w:t>
      </w:r>
    </w:p>
    <w:p w14:paraId="5D487FDC" w14:textId="77777777" w:rsidR="00E34CFC" w:rsidRPr="00CB233F" w:rsidRDefault="00E34CFC" w:rsidP="00E34CFC">
      <w:pPr>
        <w:pStyle w:val="Corpsdetexte"/>
      </w:pPr>
    </w:p>
    <w:p w14:paraId="415E1368" w14:textId="77777777" w:rsidR="00E34CFC" w:rsidRPr="00CB233F" w:rsidRDefault="00E34CFC" w:rsidP="00E34CFC">
      <w:pPr>
        <w:pStyle w:val="Corpsdetexte"/>
      </w:pPr>
      <w:r>
        <w:t xml:space="preserve">La classe </w:t>
      </w:r>
      <w:r w:rsidRPr="00CD112D">
        <w:rPr>
          <w:i/>
          <w:iCs/>
        </w:rPr>
        <w:t>ExempleJFrameIncluantJPanelAvecAnimationParTimer</w:t>
      </w:r>
      <w:r>
        <w:t xml:space="preserve"> est une sous-classe de </w:t>
      </w:r>
      <w:hyperlink r:id="rId396" w:tooltip="class in javax.swing" w:history="1">
        <w:r w:rsidRPr="00B27424">
          <w:rPr>
            <w:rStyle w:val="typenamelink1"/>
            <w:rFonts w:ascii="DejaVu Sans" w:hAnsi="DejaVu Sans"/>
            <w:color w:val="4A6782"/>
            <w:sz w:val="21"/>
            <w:szCs w:val="21"/>
            <w:lang w:val="fr-CA"/>
          </w:rPr>
          <w:t>JFrame</w:t>
        </w:r>
      </w:hyperlink>
      <w:r w:rsidRPr="00B27424">
        <w:rPr>
          <w:rStyle w:val="typenamelink1"/>
          <w:rFonts w:ascii="DejaVu Sans" w:hAnsi="DejaVu Sans"/>
          <w:color w:val="4A6782"/>
          <w:sz w:val="21"/>
          <w:szCs w:val="21"/>
          <w:lang w:val="fr-CA"/>
        </w:rPr>
        <w:t xml:space="preserve"> </w:t>
      </w:r>
      <w:r>
        <w:t xml:space="preserve">qui représente la fenêtre contenant l’objet </w:t>
      </w:r>
      <w:r w:rsidRPr="00C71A74">
        <w:rPr>
          <w:i/>
          <w:iCs/>
        </w:rPr>
        <w:t>ExempleJPanelAvecAnimationParTimer</w:t>
      </w:r>
      <w:r>
        <w:t>.</w:t>
      </w:r>
    </w:p>
    <w:p w14:paraId="511B599E" w14:textId="77777777" w:rsidR="00E34CFC" w:rsidRDefault="00E34CFC" w:rsidP="00E34CFC"/>
    <w:p w14:paraId="2149DE43" w14:textId="77777777" w:rsidR="00E34CFC" w:rsidRPr="00D617CF" w:rsidRDefault="00E34CFC" w:rsidP="00E34CFC">
      <w:pPr>
        <w:rPr>
          <w:rFonts w:ascii="Courier New" w:hAnsi="Courier New" w:cs="Courier New"/>
        </w:rPr>
      </w:pPr>
      <w:r w:rsidRPr="00D617CF">
        <w:rPr>
          <w:rFonts w:ascii="Courier New" w:hAnsi="Courier New" w:cs="Courier New"/>
        </w:rPr>
        <w:t>import javax.swing.JFrame;</w:t>
      </w:r>
    </w:p>
    <w:p w14:paraId="29E07E58" w14:textId="77777777" w:rsidR="00E34CFC" w:rsidRPr="00D617CF" w:rsidRDefault="00E34CFC" w:rsidP="00E34CFC">
      <w:pPr>
        <w:rPr>
          <w:rFonts w:ascii="Courier New" w:hAnsi="Courier New" w:cs="Courier New"/>
        </w:rPr>
      </w:pPr>
      <w:r w:rsidRPr="00D617CF">
        <w:rPr>
          <w:rFonts w:ascii="Courier New" w:hAnsi="Courier New" w:cs="Courier New"/>
        </w:rPr>
        <w:t>public class ExempleJFrameIncluantJPanelAvecAnimationParTimer extends JFrame{</w:t>
      </w:r>
    </w:p>
    <w:p w14:paraId="245BACD1" w14:textId="77777777" w:rsidR="00E34CFC" w:rsidRPr="00D617CF" w:rsidRDefault="00E34CFC" w:rsidP="00E34CFC">
      <w:pPr>
        <w:rPr>
          <w:rFonts w:ascii="Courier New" w:hAnsi="Courier New" w:cs="Courier New"/>
        </w:rPr>
      </w:pPr>
    </w:p>
    <w:p w14:paraId="6C01A644" w14:textId="77777777" w:rsidR="00E34CFC" w:rsidRPr="00D617CF" w:rsidRDefault="00E34CFC" w:rsidP="00E34CFC">
      <w:pPr>
        <w:rPr>
          <w:rFonts w:ascii="Courier New" w:hAnsi="Courier New" w:cs="Courier New"/>
        </w:rPr>
      </w:pPr>
      <w:r w:rsidRPr="00D617CF">
        <w:rPr>
          <w:rFonts w:ascii="Courier New" w:hAnsi="Courier New" w:cs="Courier New"/>
        </w:rPr>
        <w:t xml:space="preserve">    public ExempleJFrameIncluantJPanelAvecAnimationParTimer() {</w:t>
      </w:r>
    </w:p>
    <w:p w14:paraId="16545E77" w14:textId="77777777" w:rsidR="00E34CFC" w:rsidRPr="00D617CF" w:rsidRDefault="00E34CFC" w:rsidP="00E34CFC">
      <w:pPr>
        <w:rPr>
          <w:rFonts w:ascii="Courier New" w:hAnsi="Courier New" w:cs="Courier New"/>
        </w:rPr>
      </w:pPr>
      <w:r w:rsidRPr="00D617CF">
        <w:rPr>
          <w:rFonts w:ascii="Courier New" w:hAnsi="Courier New" w:cs="Courier New"/>
        </w:rPr>
        <w:t xml:space="preserve">        super("Animation dans JPanel avec Timer");</w:t>
      </w:r>
    </w:p>
    <w:p w14:paraId="3DB8B41A" w14:textId="77777777" w:rsidR="00E34CFC" w:rsidRPr="009A50DE" w:rsidRDefault="00E34CFC" w:rsidP="00E34CFC">
      <w:pPr>
        <w:rPr>
          <w:rFonts w:ascii="Courier New" w:hAnsi="Courier New" w:cs="Courier New"/>
          <w:lang w:val="en-CA"/>
        </w:rPr>
      </w:pPr>
      <w:r w:rsidRPr="00D617CF">
        <w:rPr>
          <w:rFonts w:ascii="Courier New" w:hAnsi="Courier New" w:cs="Courier New"/>
        </w:rPr>
        <w:t xml:space="preserve">        </w:t>
      </w:r>
      <w:r w:rsidRPr="009A50DE">
        <w:rPr>
          <w:rFonts w:ascii="Courier New" w:hAnsi="Courier New" w:cs="Courier New"/>
          <w:lang w:val="en-CA"/>
        </w:rPr>
        <w:t xml:space="preserve">ExempleJPanelAvecAnimationParTimer leJPanelAnimation =  </w:t>
      </w:r>
    </w:p>
    <w:p w14:paraId="71E21E1D"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new ExempleJPanelAvecAnimationParTimer()</w:t>
      </w:r>
      <w:r w:rsidRPr="009A50DE">
        <w:rPr>
          <w:rFonts w:ascii="Courier New" w:hAnsi="Courier New" w:cs="Courier New"/>
          <w:lang w:val="en-CA"/>
        </w:rPr>
        <w:t>;</w:t>
      </w:r>
    </w:p>
    <w:p w14:paraId="0AAA221E"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w:t>
      </w:r>
      <w:r w:rsidRPr="009A50DE">
        <w:rPr>
          <w:rFonts w:ascii="Courier New" w:hAnsi="Courier New" w:cs="Courier New"/>
          <w:highlight w:val="yellow"/>
          <w:lang w:val="en-CA"/>
        </w:rPr>
        <w:t>this.getContentPane().add(leJPanelAnimation)</w:t>
      </w:r>
      <w:r w:rsidRPr="009A50DE">
        <w:rPr>
          <w:rFonts w:ascii="Courier New" w:hAnsi="Courier New" w:cs="Courier New"/>
          <w:lang w:val="en-CA"/>
        </w:rPr>
        <w:t>;</w:t>
      </w:r>
    </w:p>
    <w:p w14:paraId="3BEB9BCF" w14:textId="77777777" w:rsidR="00E34CFC" w:rsidRPr="00D617CF" w:rsidRDefault="00E34CFC" w:rsidP="00E34CFC">
      <w:pPr>
        <w:rPr>
          <w:rFonts w:ascii="Courier New" w:hAnsi="Courier New" w:cs="Courier New"/>
          <w:lang w:val="en-CA"/>
        </w:rPr>
      </w:pPr>
      <w:r w:rsidRPr="009A50DE">
        <w:rPr>
          <w:rFonts w:ascii="Courier New" w:hAnsi="Courier New" w:cs="Courier New"/>
          <w:lang w:val="en-CA"/>
        </w:rPr>
        <w:t xml:space="preserve">        </w:t>
      </w:r>
      <w:r w:rsidRPr="00D617CF">
        <w:rPr>
          <w:rFonts w:ascii="Courier New" w:hAnsi="Courier New" w:cs="Courier New"/>
          <w:lang w:val="en-CA"/>
        </w:rPr>
        <w:t>this.setDefaultCloseOperation(EXIT_ON_CLOSE);</w:t>
      </w:r>
    </w:p>
    <w:p w14:paraId="58C535E8"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this.setSize(</w:t>
      </w:r>
    </w:p>
    <w:p w14:paraId="20B1D9BA"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ExempleJPanelAvecAnimationParTimer.LARGEURJPANEL,</w:t>
      </w:r>
    </w:p>
    <w:p w14:paraId="61FA833E"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ExempleJPanelAvecAnimationParTimer.HAUTEURJPANEL+30);</w:t>
      </w:r>
    </w:p>
    <w:p w14:paraId="6289D71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this.setVisible(true);</w:t>
      </w:r>
    </w:p>
    <w:p w14:paraId="5D0D409B"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r w:rsidRPr="00D617CF">
        <w:rPr>
          <w:rFonts w:ascii="Courier New" w:hAnsi="Courier New" w:cs="Courier New"/>
          <w:highlight w:val="yellow"/>
          <w:lang w:val="en-CA"/>
        </w:rPr>
        <w:t>leJPanelAnimation.start()</w:t>
      </w:r>
      <w:r w:rsidRPr="00D617CF">
        <w:rPr>
          <w:rFonts w:ascii="Courier New" w:hAnsi="Courier New" w:cs="Courier New"/>
          <w:lang w:val="en-CA"/>
        </w:rPr>
        <w:t>;</w:t>
      </w:r>
    </w:p>
    <w:p w14:paraId="60745D70"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w:t>
      </w:r>
    </w:p>
    <w:p w14:paraId="6B317770" w14:textId="77777777" w:rsidR="00E34CFC" w:rsidRPr="00D617CF" w:rsidRDefault="00E34CFC" w:rsidP="00E34CFC">
      <w:pPr>
        <w:rPr>
          <w:rFonts w:ascii="Courier New" w:hAnsi="Courier New" w:cs="Courier New"/>
          <w:lang w:val="en-CA"/>
        </w:rPr>
      </w:pPr>
    </w:p>
    <w:p w14:paraId="63BFF726" w14:textId="77777777" w:rsidR="00E34CFC" w:rsidRPr="00D617CF" w:rsidRDefault="00E34CFC" w:rsidP="00E34CFC">
      <w:pPr>
        <w:rPr>
          <w:rFonts w:ascii="Courier New" w:hAnsi="Courier New" w:cs="Courier New"/>
          <w:lang w:val="en-CA"/>
        </w:rPr>
      </w:pPr>
      <w:r w:rsidRPr="00D617CF">
        <w:rPr>
          <w:rFonts w:ascii="Courier New" w:hAnsi="Courier New" w:cs="Courier New"/>
          <w:lang w:val="en-CA"/>
        </w:rPr>
        <w:t xml:space="preserve">    public static void main (String args[]) {</w:t>
      </w:r>
    </w:p>
    <w:p w14:paraId="5679698F" w14:textId="77777777" w:rsidR="00E34CFC" w:rsidRPr="009A50DE" w:rsidRDefault="00E34CFC" w:rsidP="00E34CFC">
      <w:pPr>
        <w:rPr>
          <w:rFonts w:ascii="Courier New" w:hAnsi="Courier New" w:cs="Courier New"/>
          <w:lang w:val="fr-CA"/>
        </w:rPr>
      </w:pPr>
      <w:r w:rsidRPr="00D617CF">
        <w:rPr>
          <w:rFonts w:ascii="Courier New" w:hAnsi="Courier New" w:cs="Courier New"/>
          <w:lang w:val="en-CA"/>
        </w:rPr>
        <w:t xml:space="preserve">        </w:t>
      </w:r>
      <w:r w:rsidRPr="009A50DE">
        <w:rPr>
          <w:rFonts w:ascii="Courier New" w:hAnsi="Courier New" w:cs="Courier New"/>
          <w:lang w:val="fr-CA"/>
        </w:rPr>
        <w:t>new ExempleJFrameIncluantJPanelAvecAnimationParTimer();</w:t>
      </w:r>
    </w:p>
    <w:p w14:paraId="0AD37D5A"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6E7C9679"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w:t>
      </w:r>
    </w:p>
    <w:p w14:paraId="3CA58350" w14:textId="77777777" w:rsidR="00E34CFC" w:rsidRPr="009A50DE" w:rsidRDefault="00E34CFC" w:rsidP="00E34CFC">
      <w:pPr>
        <w:pStyle w:val="Corpsdetexte"/>
        <w:rPr>
          <w:lang w:val="fr-CA"/>
        </w:rPr>
      </w:pPr>
    </w:p>
    <w:p w14:paraId="34AB6882" w14:textId="77777777" w:rsidR="00E34CFC" w:rsidRPr="009A50DE" w:rsidRDefault="00E34CFC" w:rsidP="00E34CFC">
      <w:pPr>
        <w:pStyle w:val="Corpsdetexte"/>
        <w:rPr>
          <w:lang w:val="fr-CA"/>
        </w:rPr>
      </w:pPr>
      <w:r w:rsidRPr="009A50DE">
        <w:rPr>
          <w:lang w:val="fr-CA"/>
        </w:rPr>
        <w:t xml:space="preserve">La ligne suivante crée l’objet d’animation </w:t>
      </w:r>
      <w:r w:rsidRPr="009A50DE">
        <w:rPr>
          <w:i/>
          <w:iCs/>
          <w:lang w:val="fr-CA"/>
        </w:rPr>
        <w:t>leJPanelAnimation</w:t>
      </w:r>
      <w:r w:rsidRPr="009A50DE">
        <w:rPr>
          <w:lang w:val="fr-CA"/>
        </w:rPr>
        <w:t>:</w:t>
      </w:r>
    </w:p>
    <w:p w14:paraId="2ED511E7"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ExempleJPanelAvecAnimationParTimer leJPanelAnimation =  </w:t>
      </w:r>
    </w:p>
    <w:p w14:paraId="3F1C9A1E"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new ExempleJPanelAvecAnimationParTimer();</w:t>
      </w:r>
    </w:p>
    <w:p w14:paraId="47514A83" w14:textId="77777777" w:rsidR="00E34CFC" w:rsidRPr="00C50856" w:rsidRDefault="00E34CFC" w:rsidP="00E34CFC">
      <w:pPr>
        <w:pStyle w:val="Corpsdetexte"/>
      </w:pPr>
      <w:r w:rsidRPr="009A50DE">
        <w:rPr>
          <w:lang w:val="fr-CA"/>
        </w:rPr>
        <w:t xml:space="preserve">La ligne suivante ajoute l’objet d’animation </w:t>
      </w:r>
      <w:r w:rsidRPr="009A50DE">
        <w:rPr>
          <w:i/>
          <w:iCs/>
          <w:lang w:val="fr-CA"/>
        </w:rPr>
        <w:t>leJPanelAnimation</w:t>
      </w:r>
      <w:r w:rsidRPr="009A50DE">
        <w:rPr>
          <w:lang w:val="fr-CA"/>
        </w:rPr>
        <w:t xml:space="preserve"> comme une composante de la fenêtre </w:t>
      </w:r>
      <w:hyperlink r:id="rId397" w:tooltip="class in javax.swing" w:history="1">
        <w:r w:rsidRPr="009A50DE">
          <w:rPr>
            <w:rStyle w:val="typenamelink1"/>
            <w:rFonts w:ascii="DejaVu Sans" w:hAnsi="DejaVu Sans"/>
            <w:color w:val="4A6782"/>
            <w:sz w:val="21"/>
            <w:szCs w:val="21"/>
            <w:lang w:val="fr-CA"/>
          </w:rPr>
          <w:t>JPanel</w:t>
        </w:r>
      </w:hyperlink>
      <w:r w:rsidRPr="009A50DE">
        <w:rPr>
          <w:lang w:val="fr-CA"/>
        </w:rPr>
        <w:t xml:space="preserve">. </w:t>
      </w:r>
      <w:r w:rsidRPr="00C50856">
        <w:t xml:space="preserve">Par conséquent, l’objet </w:t>
      </w:r>
      <w:r w:rsidRPr="00C50856">
        <w:rPr>
          <w:i/>
          <w:iCs/>
        </w:rPr>
        <w:t>leJPanelAnimation</w:t>
      </w:r>
      <w:r w:rsidRPr="00C50856">
        <w:rPr>
          <w:iCs/>
        </w:rPr>
        <w:t xml:space="preserve"> sera affiché dans la fenêtre.</w:t>
      </w:r>
    </w:p>
    <w:p w14:paraId="14A466B9" w14:textId="77777777" w:rsidR="00E34CFC" w:rsidRPr="00C50856" w:rsidRDefault="00E34CFC" w:rsidP="00E34CFC">
      <w:pPr>
        <w:rPr>
          <w:rFonts w:ascii="Courier New" w:hAnsi="Courier New" w:cs="Courier New"/>
        </w:rPr>
      </w:pPr>
      <w:r w:rsidRPr="00C50856">
        <w:rPr>
          <w:rFonts w:ascii="Courier New" w:hAnsi="Courier New" w:cs="Courier New"/>
        </w:rPr>
        <w:t xml:space="preserve">        this.getContentPane().add(leJPanelAnimation);</w:t>
      </w:r>
    </w:p>
    <w:p w14:paraId="0205869A" w14:textId="77777777" w:rsidR="00E34CFC" w:rsidRPr="00C50856" w:rsidRDefault="00E34CFC" w:rsidP="00E34CFC">
      <w:pPr>
        <w:pStyle w:val="Corpsdetexte"/>
      </w:pPr>
      <w:r w:rsidRPr="00C50856">
        <w:t xml:space="preserve">L’appel à la méthode </w:t>
      </w:r>
      <w:r w:rsidRPr="00C50856">
        <w:rPr>
          <w:i/>
          <w:iCs/>
        </w:rPr>
        <w:t>leJPanelAnimation</w:t>
      </w:r>
      <w:r w:rsidRPr="00C50856">
        <w:t>.</w:t>
      </w:r>
      <w:r w:rsidRPr="00C50856">
        <w:rPr>
          <w:i/>
          <w:iCs/>
        </w:rPr>
        <w:t>start</w:t>
      </w:r>
      <w:r w:rsidRPr="00C50856">
        <w:t>() démarre l’animation :</w:t>
      </w:r>
    </w:p>
    <w:p w14:paraId="290968AF" w14:textId="77777777" w:rsidR="00E34CFC" w:rsidRPr="00220E4D" w:rsidRDefault="00E34CFC" w:rsidP="00E34CFC">
      <w:pPr>
        <w:rPr>
          <w:rFonts w:ascii="Courier New" w:hAnsi="Courier New" w:cs="Courier New"/>
        </w:rPr>
      </w:pPr>
      <w:r w:rsidRPr="00C50856">
        <w:rPr>
          <w:rFonts w:ascii="Courier New" w:hAnsi="Courier New" w:cs="Courier New"/>
        </w:rPr>
        <w:t xml:space="preserve">        </w:t>
      </w:r>
      <w:r w:rsidRPr="00220E4D">
        <w:rPr>
          <w:rFonts w:ascii="Courier New" w:hAnsi="Courier New" w:cs="Courier New"/>
        </w:rPr>
        <w:t>leJPanelAnimation.start();</w:t>
      </w:r>
    </w:p>
    <w:p w14:paraId="6901D7E4" w14:textId="77777777" w:rsidR="00E34CFC" w:rsidRDefault="00E34CFC" w:rsidP="00E34CFC">
      <w:pPr>
        <w:pStyle w:val="Corpsdetexte"/>
      </w:pPr>
    </w:p>
    <w:p w14:paraId="06C44044" w14:textId="77777777" w:rsidR="00E34CFC" w:rsidRPr="009D19D2" w:rsidRDefault="00E34CFC" w:rsidP="00E34CFC">
      <w:pPr>
        <w:pStyle w:val="Corpsdetexte"/>
      </w:pPr>
      <w:r w:rsidRPr="00347D83">
        <w:rPr>
          <w:b/>
        </w:rPr>
        <w:t>Exercice</w:t>
      </w:r>
      <w:r>
        <w:t>. Reprenez l’application précédente en incluant votre entité préférée.</w:t>
      </w:r>
    </w:p>
    <w:p w14:paraId="31E21C8A" w14:textId="77777777" w:rsidR="00E34CFC" w:rsidRDefault="00E34CFC" w:rsidP="00E34CFC">
      <w:pPr>
        <w:pStyle w:val="Titre2"/>
      </w:pPr>
      <w:bookmarkStart w:id="189" w:name="_Toc47239883"/>
      <w:bookmarkStart w:id="190" w:name="_Toc44667605"/>
      <w:r>
        <w:t>Isoler le monde à animer du mécanisme d’animation</w:t>
      </w:r>
      <w:bookmarkEnd w:id="189"/>
      <w:bookmarkEnd w:id="190"/>
    </w:p>
    <w:p w14:paraId="4A6D9793" w14:textId="77777777" w:rsidR="00E34CFC" w:rsidRDefault="00E34CFC" w:rsidP="00E34CFC">
      <w:pPr>
        <w:pStyle w:val="Corpsdetexte"/>
      </w:pPr>
      <w:r>
        <w:t xml:space="preserve">Cette section présente une refactorisation de l’exemple précédent (animation de plusieurs Bot et Iti) en isolant dans une classe </w:t>
      </w:r>
      <w:r w:rsidRPr="00E55AF1">
        <w:rPr>
          <w:i/>
          <w:iCs/>
        </w:rPr>
        <w:t>MondeAnime</w:t>
      </w:r>
      <w:r>
        <w:t xml:space="preserve"> les aspects du programme qui concerne le monde que nous voulons animer, indépendamment du mécanisme d’animation lui-même. Cette classe peut ainsi être utilisée soit dans une animation par boucle ou encore dans une animation avec </w:t>
      </w:r>
      <w:r w:rsidRPr="0045302D">
        <w:rPr>
          <w:i/>
          <w:iCs/>
        </w:rPr>
        <w:t>Timer</w:t>
      </w:r>
      <w:r>
        <w:t xml:space="preserve">. Ceci illustre un des aspects les plus puissants de la programmation objet. En regroupant de manière judicieuse les variables et méthodes sous forme de classe, on </w:t>
      </w:r>
      <w:r>
        <w:lastRenderedPageBreak/>
        <w:t xml:space="preserve">obtient une composante logicielle facile à comprendre et à réutiliser à travers différents contextes. Java inclut d’ailleurs un grand nombre de classes réutilisables. En développant ses propres classes, il est important de chercher à favoriser la réutilisabilité par un découpage judicieux des éléments du programme en classes.  </w:t>
      </w:r>
    </w:p>
    <w:p w14:paraId="695CBA24" w14:textId="60181CAF" w:rsidR="00E34CFC" w:rsidRPr="001B28E6" w:rsidRDefault="00000000" w:rsidP="00E34CFC">
      <w:pPr>
        <w:pStyle w:val="Corpsdetexte"/>
      </w:pPr>
      <w:hyperlink r:id="rId398"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r w:rsidR="009808AD">
        <w:rPr>
          <w:rFonts w:ascii="Segoe UI" w:hAnsi="Segoe UI" w:cs="Segoe UI"/>
          <w:b/>
          <w:bCs/>
          <w:color w:val="586069"/>
          <w:lang w:val="fr-CA"/>
        </w:rPr>
        <w:t>chapitre_8/M</w:t>
      </w:r>
      <w:r w:rsidR="00E34CFC" w:rsidRPr="002C23EA">
        <w:rPr>
          <w:rFonts w:ascii="Segoe UI" w:hAnsi="Segoe UI" w:cs="Segoe UI"/>
          <w:b/>
          <w:bCs/>
          <w:color w:val="586069"/>
          <w:lang w:val="fr-CA"/>
        </w:rPr>
        <w:t>ondeAnime.java</w:t>
      </w:r>
    </w:p>
    <w:p w14:paraId="1AA64D56" w14:textId="77777777" w:rsidR="009808AD" w:rsidRPr="009808AD" w:rsidRDefault="009808AD" w:rsidP="009808AD">
      <w:pPr>
        <w:pStyle w:val="Code"/>
        <w:rPr>
          <w:color w:val="000000"/>
          <w:lang w:eastAsia="zh-CN"/>
        </w:rPr>
      </w:pPr>
      <w:r w:rsidRPr="009808AD">
        <w:rPr>
          <w:lang w:eastAsia="zh-CN"/>
        </w:rPr>
        <w:t>// Monde à animer</w:t>
      </w:r>
    </w:p>
    <w:p w14:paraId="78F1927D" w14:textId="77777777" w:rsidR="009808AD" w:rsidRPr="00C50856" w:rsidRDefault="009808AD" w:rsidP="009808AD">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awt</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668DC119" w14:textId="77777777" w:rsidR="009808AD" w:rsidRPr="00C50856" w:rsidRDefault="009808AD" w:rsidP="009808AD">
      <w:pPr>
        <w:pStyle w:val="Code"/>
        <w:rPr>
          <w:color w:val="000000"/>
          <w:lang w:val="en-CA" w:eastAsia="zh-CN"/>
        </w:rPr>
      </w:pPr>
    </w:p>
    <w:p w14:paraId="6735B984" w14:textId="77777777" w:rsidR="009808AD" w:rsidRPr="00C50856" w:rsidRDefault="009808AD" w:rsidP="009808AD">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MondeAnime </w:t>
      </w:r>
      <w:r w:rsidRPr="00C50856">
        <w:rPr>
          <w:color w:val="800080"/>
          <w:lang w:val="en-CA" w:eastAsia="zh-CN"/>
        </w:rPr>
        <w:t>{</w:t>
      </w:r>
    </w:p>
    <w:p w14:paraId="131AEA34" w14:textId="77777777" w:rsidR="009808AD" w:rsidRPr="009808AD" w:rsidRDefault="009808AD" w:rsidP="009808AD">
      <w:pPr>
        <w:pStyle w:val="Code"/>
        <w:rPr>
          <w:color w:val="000000"/>
          <w:lang w:eastAsia="zh-CN"/>
        </w:rPr>
      </w:pPr>
      <w:r w:rsidRPr="00C50856">
        <w:rPr>
          <w:color w:val="000000"/>
          <w:lang w:val="en-CA" w:eastAsia="zh-CN"/>
        </w:rPr>
        <w:t xml:space="preserve">  </w:t>
      </w:r>
      <w:r w:rsidRPr="009808AD">
        <w:rPr>
          <w:lang w:eastAsia="zh-CN"/>
        </w:rPr>
        <w:t>// Taille du monde</w:t>
      </w:r>
    </w:p>
    <w:p w14:paraId="0A9779ED"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LARGEURMONDE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702D32F1"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b/>
          <w:bCs/>
          <w:color w:val="800000"/>
          <w:lang w:eastAsia="zh-CN"/>
        </w:rPr>
        <w:t>static</w:t>
      </w:r>
      <w:r w:rsidRPr="009808AD">
        <w:rPr>
          <w:color w:val="000000"/>
          <w:lang w:eastAsia="zh-CN"/>
        </w:rPr>
        <w:t xml:space="preserve"> </w:t>
      </w:r>
      <w:r w:rsidRPr="009808AD">
        <w:rPr>
          <w:color w:val="BB7977"/>
          <w:lang w:eastAsia="zh-CN"/>
        </w:rPr>
        <w:t>int</w:t>
      </w:r>
      <w:r w:rsidRPr="009808AD">
        <w:rPr>
          <w:color w:val="000000"/>
          <w:lang w:eastAsia="zh-CN"/>
        </w:rPr>
        <w:t xml:space="preserve"> HAUTEURMONDE </w:t>
      </w:r>
      <w:r w:rsidRPr="009808AD">
        <w:rPr>
          <w:color w:val="808030"/>
          <w:lang w:eastAsia="zh-CN"/>
        </w:rPr>
        <w:t>=</w:t>
      </w:r>
      <w:r w:rsidRPr="009808AD">
        <w:rPr>
          <w:color w:val="000000"/>
          <w:lang w:eastAsia="zh-CN"/>
        </w:rPr>
        <w:t xml:space="preserve"> </w:t>
      </w:r>
      <w:r w:rsidRPr="009808AD">
        <w:rPr>
          <w:color w:val="008C00"/>
          <w:lang w:eastAsia="zh-CN"/>
        </w:rPr>
        <w:t>400</w:t>
      </w:r>
      <w:r w:rsidRPr="009808AD">
        <w:rPr>
          <w:color w:val="800080"/>
          <w:lang w:eastAsia="zh-CN"/>
        </w:rPr>
        <w:t>;</w:t>
      </w:r>
    </w:p>
    <w:p w14:paraId="11082A16"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Entités du monde à animer</w:t>
      </w:r>
    </w:p>
    <w:p w14:paraId="01433C14"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b/>
          <w:bCs/>
          <w:color w:val="800000"/>
          <w:lang w:val="it-IT" w:eastAsia="zh-CN"/>
        </w:rPr>
        <w:t>private</w:t>
      </w:r>
      <w:r w:rsidRPr="009808AD">
        <w:rPr>
          <w:color w:val="000000"/>
          <w:lang w:val="it-IT" w:eastAsia="zh-CN"/>
        </w:rPr>
        <w:t xml:space="preserve"> BotSCEntiteRebondissante 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0B647395"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BotSCEntiteRebondissante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27B2C3F8"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014BFD9"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private</w:t>
      </w:r>
      <w:r w:rsidRPr="009808AD">
        <w:rPr>
          <w:color w:val="000000"/>
          <w:lang w:val="it-IT" w:eastAsia="zh-CN"/>
        </w:rPr>
        <w:t xml:space="preserve"> ItiSCEntiteRebondissante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0710B340" w14:textId="77777777" w:rsidR="009808AD" w:rsidRPr="009808AD" w:rsidRDefault="009808AD" w:rsidP="009808AD">
      <w:pPr>
        <w:pStyle w:val="Code"/>
        <w:rPr>
          <w:color w:val="000000"/>
          <w:lang w:val="it-IT" w:eastAsia="zh-CN"/>
        </w:rPr>
      </w:pPr>
    </w:p>
    <w:p w14:paraId="26B95E0E"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b/>
          <w:bCs/>
          <w:color w:val="800000"/>
          <w:lang w:eastAsia="zh-CN"/>
        </w:rPr>
        <w:t>public</w:t>
      </w:r>
      <w:r w:rsidRPr="009808AD">
        <w:rPr>
          <w:color w:val="000000"/>
          <w:lang w:eastAsia="zh-CN"/>
        </w:rPr>
        <w:t xml:space="preserve"> MondeAnime</w:t>
      </w:r>
      <w:r w:rsidRPr="009808AD">
        <w:rPr>
          <w:color w:val="808030"/>
          <w:lang w:eastAsia="zh-CN"/>
        </w:rPr>
        <w:t>()</w:t>
      </w:r>
      <w:r w:rsidRPr="009808AD">
        <w:rPr>
          <w:color w:val="000000"/>
          <w:lang w:eastAsia="zh-CN"/>
        </w:rPr>
        <w:t xml:space="preserve"> </w:t>
      </w:r>
      <w:r w:rsidRPr="009808AD">
        <w:rPr>
          <w:color w:val="800080"/>
          <w:lang w:eastAsia="zh-CN"/>
        </w:rPr>
        <w:t>{</w:t>
      </w:r>
    </w:p>
    <w:p w14:paraId="3059F8F8"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Initialise les entités à animer pour la première scène</w:t>
      </w:r>
    </w:p>
    <w:p w14:paraId="06B114EE" w14:textId="77777777" w:rsidR="009808AD" w:rsidRPr="009808AD" w:rsidRDefault="009808AD" w:rsidP="009808AD">
      <w:pPr>
        <w:pStyle w:val="Code"/>
        <w:rPr>
          <w:color w:val="000000"/>
          <w:lang w:val="it-IT" w:eastAsia="zh-CN"/>
        </w:rPr>
      </w:pPr>
      <w:r w:rsidRPr="009808AD">
        <w:rPr>
          <w:color w:val="000000"/>
          <w:lang w:eastAsia="zh-CN"/>
        </w:rPr>
        <w:t xml:space="preserve">    </w:t>
      </w:r>
      <w:r w:rsidRPr="009808AD">
        <w:rPr>
          <w:color w:val="000000"/>
          <w:lang w:val="it-IT" w:eastAsia="zh-CN"/>
        </w:rPr>
        <w:t xml:space="preserve">bot1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150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800080"/>
          <w:lang w:val="it-IT" w:eastAsia="zh-CN"/>
        </w:rPr>
        <w:t>;</w:t>
      </w:r>
    </w:p>
    <w:p w14:paraId="527CAD96" w14:textId="77777777" w:rsidR="009808AD" w:rsidRPr="009808AD" w:rsidRDefault="009808AD" w:rsidP="009808AD">
      <w:pPr>
        <w:pStyle w:val="Code"/>
        <w:rPr>
          <w:color w:val="000000"/>
          <w:lang w:val="it-IT" w:eastAsia="zh-CN"/>
        </w:rPr>
      </w:pPr>
      <w:r w:rsidRPr="009808AD">
        <w:rPr>
          <w:color w:val="000000"/>
          <w:lang w:val="it-IT" w:eastAsia="zh-CN"/>
        </w:rPr>
        <w:t xml:space="preserve">    bot2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BotSCEntiteRebondissante</w:t>
      </w:r>
      <w:r w:rsidRPr="009808AD">
        <w:rPr>
          <w:color w:val="808030"/>
          <w:lang w:val="it-IT" w:eastAsia="zh-CN"/>
        </w:rPr>
        <w:t>(</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008C00"/>
          <w:lang w:val="it-IT" w:eastAsia="zh-CN"/>
        </w:rPr>
        <w:t>75</w:t>
      </w:r>
      <w:r w:rsidRPr="009808AD">
        <w:rPr>
          <w:color w:val="808030"/>
          <w:lang w:val="it-IT" w:eastAsia="zh-CN"/>
        </w:rPr>
        <w:t>,</w:t>
      </w:r>
      <w:r w:rsidRPr="009808AD">
        <w:rPr>
          <w:color w:val="000000"/>
          <w:lang w:val="it-IT" w:eastAsia="zh-CN"/>
        </w:rPr>
        <w:t xml:space="preserve"> </w:t>
      </w:r>
      <w:r w:rsidRPr="009808AD">
        <w:rPr>
          <w:color w:val="008C00"/>
          <w:lang w:val="it-IT" w:eastAsia="zh-CN"/>
        </w:rPr>
        <w:t>100</w:t>
      </w:r>
      <w:r w:rsidRPr="009808AD">
        <w:rPr>
          <w:color w:val="808030"/>
          <w:lang w:val="it-IT" w:eastAsia="zh-CN"/>
        </w:rPr>
        <w:t>,</w:t>
      </w:r>
      <w:r w:rsidRPr="009808AD">
        <w:rPr>
          <w:color w:val="000000"/>
          <w:lang w:val="it-IT" w:eastAsia="zh-CN"/>
        </w:rPr>
        <w:t xml:space="preserve"> </w:t>
      </w:r>
      <w:r w:rsidRPr="009808AD">
        <w:rPr>
          <w:color w:val="808030"/>
          <w:lang w:val="it-IT" w:eastAsia="zh-CN"/>
        </w:rPr>
        <w:t>-</w:t>
      </w:r>
      <w:r w:rsidRPr="009808AD">
        <w:rPr>
          <w:color w:val="008C00"/>
          <w:lang w:val="it-IT" w:eastAsia="zh-CN"/>
        </w:rPr>
        <w:t>10</w:t>
      </w:r>
      <w:r w:rsidRPr="009808AD">
        <w:rPr>
          <w:color w:val="808030"/>
          <w:lang w:val="it-IT" w:eastAsia="zh-CN"/>
        </w:rPr>
        <w:t>,</w:t>
      </w:r>
      <w:r w:rsidRPr="009808AD">
        <w:rPr>
          <w:color w:val="000000"/>
          <w:lang w:val="it-IT" w:eastAsia="zh-CN"/>
        </w:rPr>
        <w:t xml:space="preserve"> </w:t>
      </w:r>
      <w:r w:rsidRPr="009808AD">
        <w:rPr>
          <w:color w:val="008C00"/>
          <w:lang w:val="it-IT" w:eastAsia="zh-CN"/>
        </w:rPr>
        <w:t>5</w:t>
      </w:r>
      <w:r w:rsidRPr="009808AD">
        <w:rPr>
          <w:color w:val="808030"/>
          <w:lang w:val="it-IT" w:eastAsia="zh-CN"/>
        </w:rPr>
        <w:t>)</w:t>
      </w:r>
      <w:r w:rsidRPr="009808AD">
        <w:rPr>
          <w:color w:val="800080"/>
          <w:lang w:val="it-IT" w:eastAsia="zh-CN"/>
        </w:rPr>
        <w:t>;</w:t>
      </w:r>
    </w:p>
    <w:p w14:paraId="141C41C1" w14:textId="77777777" w:rsidR="009808AD" w:rsidRPr="009808AD" w:rsidRDefault="009808AD" w:rsidP="009808AD">
      <w:pPr>
        <w:pStyle w:val="Code"/>
        <w:rPr>
          <w:color w:val="000000"/>
          <w:lang w:val="it-IT" w:eastAsia="zh-CN"/>
        </w:rPr>
      </w:pPr>
      <w:r w:rsidRPr="009808AD">
        <w:rPr>
          <w:color w:val="000000"/>
          <w:lang w:val="it-IT" w:eastAsia="zh-CN"/>
        </w:rPr>
        <w:t xml:space="preserve">    iti1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300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80</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000000"/>
          <w:lang w:val="it-IT" w:eastAsia="zh-CN"/>
        </w:rPr>
        <w:t xml:space="preserve"> </w:t>
      </w:r>
      <w:r w:rsidRPr="009808AD">
        <w:rPr>
          <w:color w:val="008C00"/>
          <w:lang w:val="it-IT" w:eastAsia="zh-CN"/>
        </w:rPr>
        <w:t>6</w:t>
      </w:r>
      <w:r w:rsidRPr="009808AD">
        <w:rPr>
          <w:color w:val="808030"/>
          <w:lang w:val="it-IT" w:eastAsia="zh-CN"/>
        </w:rPr>
        <w:t>)</w:t>
      </w:r>
      <w:r w:rsidRPr="009808AD">
        <w:rPr>
          <w:color w:val="800080"/>
          <w:lang w:val="it-IT" w:eastAsia="zh-CN"/>
        </w:rPr>
        <w:t>;</w:t>
      </w:r>
    </w:p>
    <w:p w14:paraId="1B133446" w14:textId="77777777" w:rsidR="009808AD" w:rsidRPr="009808AD" w:rsidRDefault="009808AD" w:rsidP="009808AD">
      <w:pPr>
        <w:pStyle w:val="Code"/>
        <w:rPr>
          <w:color w:val="000000"/>
          <w:lang w:val="it-IT" w:eastAsia="zh-CN"/>
        </w:rPr>
      </w:pPr>
      <w:r w:rsidRPr="009808AD">
        <w:rPr>
          <w:color w:val="000000"/>
          <w:lang w:val="it-IT" w:eastAsia="zh-CN"/>
        </w:rPr>
        <w:t xml:space="preserve">    iti2 </w:t>
      </w:r>
      <w:r w:rsidRPr="009808AD">
        <w:rPr>
          <w:color w:val="808030"/>
          <w:lang w:val="it-IT" w:eastAsia="zh-CN"/>
        </w:rPr>
        <w:t>=</w:t>
      </w:r>
      <w:r w:rsidRPr="009808AD">
        <w:rPr>
          <w:color w:val="000000"/>
          <w:lang w:val="it-IT" w:eastAsia="zh-CN"/>
        </w:rPr>
        <w:t xml:space="preserve"> </w:t>
      </w:r>
      <w:r w:rsidRPr="009808AD">
        <w:rPr>
          <w:b/>
          <w:bCs/>
          <w:color w:val="800000"/>
          <w:lang w:val="it-IT" w:eastAsia="zh-CN"/>
        </w:rPr>
        <w:t>new</w:t>
      </w:r>
      <w:r w:rsidRPr="009808AD">
        <w:rPr>
          <w:color w:val="000000"/>
          <w:lang w:val="it-IT" w:eastAsia="zh-CN"/>
        </w:rPr>
        <w:t xml:space="preserve"> ItiSCEntiteRebondissante</w:t>
      </w:r>
      <w:r w:rsidRPr="009808AD">
        <w:rPr>
          <w:color w:val="808030"/>
          <w:lang w:val="it-IT" w:eastAsia="zh-CN"/>
        </w:rPr>
        <w:t>(</w:t>
      </w:r>
      <w:r w:rsidRPr="009808AD">
        <w:rPr>
          <w:color w:val="008C00"/>
          <w:lang w:val="it-IT" w:eastAsia="zh-CN"/>
        </w:rPr>
        <w:t>200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50</w:t>
      </w:r>
      <w:r w:rsidRPr="009808AD">
        <w:rPr>
          <w:color w:val="808030"/>
          <w:lang w:val="it-IT" w:eastAsia="zh-CN"/>
        </w:rPr>
        <w:t>,</w:t>
      </w:r>
      <w:r w:rsidRPr="009808AD">
        <w:rPr>
          <w:color w:val="000000"/>
          <w:lang w:val="it-IT" w:eastAsia="zh-CN"/>
        </w:rPr>
        <w:t xml:space="preserve"> </w:t>
      </w:r>
      <w:r w:rsidRPr="009808AD">
        <w:rPr>
          <w:color w:val="008C00"/>
          <w:lang w:val="it-IT" w:eastAsia="zh-CN"/>
        </w:rPr>
        <w:t>0</w:t>
      </w:r>
      <w:r w:rsidRPr="009808AD">
        <w:rPr>
          <w:color w:val="808030"/>
          <w:lang w:val="it-IT" w:eastAsia="zh-CN"/>
        </w:rPr>
        <w:t>,</w:t>
      </w:r>
      <w:r w:rsidRPr="009808AD">
        <w:rPr>
          <w:color w:val="000000"/>
          <w:lang w:val="it-IT" w:eastAsia="zh-CN"/>
        </w:rPr>
        <w:t xml:space="preserve"> </w:t>
      </w:r>
      <w:r w:rsidRPr="009808AD">
        <w:rPr>
          <w:color w:val="008C00"/>
          <w:lang w:val="it-IT" w:eastAsia="zh-CN"/>
        </w:rPr>
        <w:t>10</w:t>
      </w:r>
      <w:r w:rsidRPr="009808AD">
        <w:rPr>
          <w:color w:val="808030"/>
          <w:lang w:val="it-IT" w:eastAsia="zh-CN"/>
        </w:rPr>
        <w:t>)</w:t>
      </w:r>
      <w:r w:rsidRPr="009808AD">
        <w:rPr>
          <w:color w:val="800080"/>
          <w:lang w:val="it-IT" w:eastAsia="zh-CN"/>
        </w:rPr>
        <w:t>;</w:t>
      </w:r>
    </w:p>
    <w:p w14:paraId="4AC92CE2"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color w:val="800080"/>
          <w:lang w:val="it-IT" w:eastAsia="zh-CN"/>
        </w:rPr>
        <w:t>}</w:t>
      </w:r>
    </w:p>
    <w:p w14:paraId="22CBB092" w14:textId="77777777" w:rsidR="009808AD" w:rsidRPr="009808AD" w:rsidRDefault="009808AD" w:rsidP="009808AD">
      <w:pPr>
        <w:pStyle w:val="Code"/>
        <w:rPr>
          <w:color w:val="000000"/>
          <w:lang w:val="it-IT" w:eastAsia="zh-CN"/>
        </w:rPr>
      </w:pPr>
    </w:p>
    <w:p w14:paraId="7B419C0A" w14:textId="77777777" w:rsidR="009808AD" w:rsidRPr="009808AD" w:rsidRDefault="009808AD" w:rsidP="009808AD">
      <w:pPr>
        <w:pStyle w:val="Code"/>
        <w:rPr>
          <w:color w:val="000000"/>
          <w:lang w:val="it-IT" w:eastAsia="zh-CN"/>
        </w:rPr>
      </w:pPr>
      <w:r w:rsidRPr="009808AD">
        <w:rPr>
          <w:color w:val="000000"/>
          <w:lang w:val="it-IT" w:eastAsia="zh-CN"/>
        </w:rPr>
        <w:t xml:space="preserve">  </w:t>
      </w:r>
      <w:r w:rsidRPr="009808AD">
        <w:rPr>
          <w:b/>
          <w:bCs/>
          <w:color w:val="800000"/>
          <w:lang w:val="it-IT" w:eastAsia="zh-CN"/>
        </w:rPr>
        <w:t>public</w:t>
      </w:r>
      <w:r w:rsidRPr="009808AD">
        <w:rPr>
          <w:color w:val="000000"/>
          <w:lang w:val="it-IT" w:eastAsia="zh-CN"/>
        </w:rPr>
        <w:t xml:space="preserve"> </w:t>
      </w:r>
      <w:r w:rsidRPr="009808AD">
        <w:rPr>
          <w:color w:val="BB7977"/>
          <w:lang w:val="it-IT" w:eastAsia="zh-CN"/>
        </w:rPr>
        <w:t>void</w:t>
      </w:r>
      <w:r w:rsidRPr="009808AD">
        <w:rPr>
          <w:color w:val="000000"/>
          <w:lang w:val="it-IT" w:eastAsia="zh-CN"/>
        </w:rPr>
        <w:t xml:space="preserve"> prochaineScene</w:t>
      </w:r>
      <w:r w:rsidRPr="009808AD">
        <w:rPr>
          <w:color w:val="808030"/>
          <w:lang w:val="it-IT" w:eastAsia="zh-CN"/>
        </w:rPr>
        <w:t>()</w:t>
      </w:r>
      <w:r w:rsidRPr="009808AD">
        <w:rPr>
          <w:color w:val="000000"/>
          <w:lang w:val="it-IT" w:eastAsia="zh-CN"/>
        </w:rPr>
        <w:t xml:space="preserve"> </w:t>
      </w:r>
      <w:r w:rsidRPr="009808AD">
        <w:rPr>
          <w:color w:val="800080"/>
          <w:lang w:val="it-IT" w:eastAsia="zh-CN"/>
        </w:rPr>
        <w:t>{</w:t>
      </w:r>
    </w:p>
    <w:p w14:paraId="1F0C2505" w14:textId="77777777" w:rsidR="009808AD" w:rsidRPr="009808AD" w:rsidRDefault="009808AD" w:rsidP="009808AD">
      <w:pPr>
        <w:pStyle w:val="Code"/>
        <w:rPr>
          <w:color w:val="000000"/>
          <w:lang w:eastAsia="zh-CN"/>
        </w:rPr>
      </w:pPr>
      <w:r w:rsidRPr="009808AD">
        <w:rPr>
          <w:color w:val="000000"/>
          <w:lang w:val="it-IT" w:eastAsia="zh-CN"/>
        </w:rPr>
        <w:t xml:space="preserve">    </w:t>
      </w:r>
      <w:r w:rsidRPr="009808AD">
        <w:rPr>
          <w:lang w:eastAsia="zh-CN"/>
        </w:rPr>
        <w:t>// Modifie les entités à animer pour la prochaine scène</w:t>
      </w:r>
    </w:p>
    <w:p w14:paraId="2FF4EE2F" w14:textId="77777777" w:rsidR="009808AD" w:rsidRPr="009808AD" w:rsidRDefault="009808AD" w:rsidP="009808AD">
      <w:pPr>
        <w:pStyle w:val="Code"/>
        <w:rPr>
          <w:color w:val="000000"/>
          <w:lang w:eastAsia="zh-CN"/>
        </w:rPr>
      </w:pPr>
      <w:r w:rsidRPr="009808AD">
        <w:rPr>
          <w:color w:val="000000"/>
          <w:lang w:eastAsia="zh-CN"/>
        </w:rPr>
        <w:t xml:space="preserve">    bot1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626251D8" w14:textId="77777777" w:rsidR="009808AD" w:rsidRPr="009808AD" w:rsidRDefault="009808AD" w:rsidP="009808AD">
      <w:pPr>
        <w:pStyle w:val="Code"/>
        <w:rPr>
          <w:color w:val="000000"/>
          <w:lang w:eastAsia="zh-CN"/>
        </w:rPr>
      </w:pPr>
      <w:r w:rsidRPr="009808AD">
        <w:rPr>
          <w:color w:val="000000"/>
          <w:lang w:eastAsia="zh-CN"/>
        </w:rPr>
        <w:t xml:space="preserve">    bot2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AC453" w14:textId="77777777" w:rsidR="009808AD" w:rsidRPr="009808AD" w:rsidRDefault="009808AD" w:rsidP="009808AD">
      <w:pPr>
        <w:pStyle w:val="Code"/>
        <w:rPr>
          <w:color w:val="000000"/>
          <w:lang w:eastAsia="zh-CN"/>
        </w:rPr>
      </w:pPr>
      <w:r w:rsidRPr="009808AD">
        <w:rPr>
          <w:color w:val="000000"/>
          <w:lang w:eastAsia="zh-CN"/>
        </w:rPr>
        <w:t xml:space="preserve">    iti1</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97AA3D4" w14:textId="77777777" w:rsidR="009808AD" w:rsidRPr="009808AD" w:rsidRDefault="009808AD" w:rsidP="009808AD">
      <w:pPr>
        <w:pStyle w:val="Code"/>
        <w:rPr>
          <w:color w:val="000000"/>
          <w:lang w:eastAsia="zh-CN"/>
        </w:rPr>
      </w:pPr>
      <w:r w:rsidRPr="009808AD">
        <w:rPr>
          <w:color w:val="000000"/>
          <w:lang w:eastAsia="zh-CN"/>
        </w:rPr>
        <w:t xml:space="preserve">    iti2</w:t>
      </w:r>
      <w:r w:rsidRPr="009808AD">
        <w:rPr>
          <w:color w:val="808030"/>
          <w:lang w:eastAsia="zh-CN"/>
        </w:rPr>
        <w:t>.</w:t>
      </w:r>
      <w:r w:rsidRPr="009808AD">
        <w:rPr>
          <w:color w:val="000000"/>
          <w:lang w:eastAsia="zh-CN"/>
        </w:rPr>
        <w:t>deplacer</w:t>
      </w:r>
      <w:r w:rsidRPr="009808AD">
        <w:rPr>
          <w:color w:val="808030"/>
          <w:lang w:eastAsia="zh-CN"/>
        </w:rPr>
        <w:t>(</w:t>
      </w:r>
      <w:r w:rsidRPr="009808AD">
        <w:rPr>
          <w:color w:val="000000"/>
          <w:lang w:eastAsia="zh-CN"/>
        </w:rPr>
        <w:t>LARGEURMONDE</w:t>
      </w:r>
      <w:r w:rsidRPr="009808AD">
        <w:rPr>
          <w:color w:val="808030"/>
          <w:lang w:eastAsia="zh-CN"/>
        </w:rPr>
        <w:t>,</w:t>
      </w:r>
      <w:r w:rsidRPr="009808AD">
        <w:rPr>
          <w:color w:val="000000"/>
          <w:lang w:eastAsia="zh-CN"/>
        </w:rPr>
        <w:t xml:space="preserve"> HAUTEURMONDE</w:t>
      </w:r>
      <w:r w:rsidRPr="009808AD">
        <w:rPr>
          <w:color w:val="808030"/>
          <w:lang w:eastAsia="zh-CN"/>
        </w:rPr>
        <w:t>)</w:t>
      </w:r>
      <w:r w:rsidRPr="009808AD">
        <w:rPr>
          <w:color w:val="800080"/>
          <w:lang w:eastAsia="zh-CN"/>
        </w:rPr>
        <w:t>;</w:t>
      </w:r>
    </w:p>
    <w:p w14:paraId="70EBE9A2"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color w:val="800080"/>
          <w:lang w:eastAsia="zh-CN"/>
        </w:rPr>
        <w:t>}</w:t>
      </w:r>
    </w:p>
    <w:p w14:paraId="256EE22A" w14:textId="77777777" w:rsidR="009808AD" w:rsidRPr="009808AD" w:rsidRDefault="009808AD" w:rsidP="009808AD">
      <w:pPr>
        <w:pStyle w:val="Code"/>
        <w:rPr>
          <w:color w:val="000000"/>
          <w:lang w:eastAsia="zh-CN"/>
        </w:rPr>
      </w:pPr>
    </w:p>
    <w:p w14:paraId="29E737E8"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b/>
          <w:bCs/>
          <w:color w:val="800000"/>
          <w:lang w:eastAsia="zh-CN"/>
        </w:rPr>
        <w:t>public</w:t>
      </w:r>
      <w:r w:rsidRPr="009808AD">
        <w:rPr>
          <w:color w:val="000000"/>
          <w:lang w:eastAsia="zh-CN"/>
        </w:rPr>
        <w:t xml:space="preserve"> </w:t>
      </w:r>
      <w:r w:rsidRPr="009808AD">
        <w:rPr>
          <w:color w:val="BB7977"/>
          <w:lang w:eastAsia="zh-CN"/>
        </w:rPr>
        <w:t>void</w:t>
      </w:r>
      <w:r w:rsidRPr="009808AD">
        <w:rPr>
          <w:color w:val="000000"/>
          <w:lang w:eastAsia="zh-CN"/>
        </w:rPr>
        <w:t xml:space="preserve"> paint</w:t>
      </w:r>
      <w:r w:rsidRPr="009808AD">
        <w:rPr>
          <w:color w:val="808030"/>
          <w:lang w:eastAsia="zh-CN"/>
        </w:rPr>
        <w:t>(</w:t>
      </w:r>
      <w:r w:rsidRPr="009808AD">
        <w:rPr>
          <w:color w:val="000000"/>
          <w:lang w:eastAsia="zh-CN"/>
        </w:rPr>
        <w:t>Graphics g</w:t>
      </w:r>
      <w:r w:rsidRPr="009808AD">
        <w:rPr>
          <w:color w:val="808030"/>
          <w:lang w:eastAsia="zh-CN"/>
        </w:rPr>
        <w:t>)</w:t>
      </w:r>
      <w:r w:rsidRPr="009808AD">
        <w:rPr>
          <w:color w:val="000000"/>
          <w:lang w:eastAsia="zh-CN"/>
        </w:rPr>
        <w:t xml:space="preserve"> </w:t>
      </w:r>
      <w:r w:rsidRPr="009808AD">
        <w:rPr>
          <w:color w:val="800080"/>
          <w:lang w:eastAsia="zh-CN"/>
        </w:rPr>
        <w:t>{</w:t>
      </w:r>
    </w:p>
    <w:p w14:paraId="2658802C" w14:textId="77777777" w:rsidR="009808AD" w:rsidRPr="009808AD" w:rsidRDefault="009808AD" w:rsidP="009808AD">
      <w:pPr>
        <w:pStyle w:val="Code"/>
        <w:rPr>
          <w:color w:val="000000"/>
          <w:lang w:eastAsia="zh-CN"/>
        </w:rPr>
      </w:pPr>
      <w:r w:rsidRPr="009808AD">
        <w:rPr>
          <w:color w:val="000000"/>
          <w:lang w:eastAsia="zh-CN"/>
        </w:rPr>
        <w:t xml:space="preserve">    </w:t>
      </w:r>
      <w:r w:rsidRPr="009808AD">
        <w:rPr>
          <w:lang w:eastAsia="zh-CN"/>
        </w:rPr>
        <w:t>// Dessine la scène</w:t>
      </w:r>
    </w:p>
    <w:p w14:paraId="2C39D700" w14:textId="77777777" w:rsidR="009808AD" w:rsidRPr="009808AD" w:rsidRDefault="009808AD" w:rsidP="009808AD">
      <w:pPr>
        <w:pStyle w:val="Code"/>
        <w:rPr>
          <w:color w:val="000000"/>
          <w:lang w:val="en-CA" w:eastAsia="zh-CN"/>
        </w:rPr>
      </w:pPr>
      <w:r w:rsidRPr="009808AD">
        <w:rPr>
          <w:color w:val="000000"/>
          <w:lang w:eastAsia="zh-CN"/>
        </w:rPr>
        <w:t xml:space="preserve">    </w:t>
      </w:r>
      <w:r w:rsidRPr="009808AD">
        <w:rPr>
          <w:color w:val="000000"/>
          <w:lang w:val="en-CA" w:eastAsia="zh-CN"/>
        </w:rPr>
        <w:t>bot1</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41F9EBA0" w14:textId="77777777" w:rsidR="009808AD" w:rsidRPr="009808AD" w:rsidRDefault="009808AD" w:rsidP="009808AD">
      <w:pPr>
        <w:pStyle w:val="Code"/>
        <w:rPr>
          <w:color w:val="000000"/>
          <w:lang w:val="en-CA" w:eastAsia="zh-CN"/>
        </w:rPr>
      </w:pPr>
      <w:r w:rsidRPr="009808AD">
        <w:rPr>
          <w:color w:val="000000"/>
          <w:lang w:val="en-CA" w:eastAsia="zh-CN"/>
        </w:rPr>
        <w:t xml:space="preserve">    bot2</w:t>
      </w:r>
      <w:r w:rsidRPr="009808AD">
        <w:rPr>
          <w:color w:val="808030"/>
          <w:lang w:val="en-CA" w:eastAsia="zh-CN"/>
        </w:rPr>
        <w:t>.</w:t>
      </w:r>
      <w:r w:rsidRPr="009808AD">
        <w:rPr>
          <w:color w:val="000000"/>
          <w:lang w:val="en-CA" w:eastAsia="zh-CN"/>
        </w:rPr>
        <w:t>paint</w:t>
      </w:r>
      <w:r w:rsidRPr="009808AD">
        <w:rPr>
          <w:color w:val="808030"/>
          <w:lang w:val="en-CA" w:eastAsia="zh-CN"/>
        </w:rPr>
        <w:t>(</w:t>
      </w:r>
      <w:r w:rsidRPr="009808AD">
        <w:rPr>
          <w:color w:val="000000"/>
          <w:lang w:val="en-CA" w:eastAsia="zh-CN"/>
        </w:rPr>
        <w:t>g</w:t>
      </w:r>
      <w:r w:rsidRPr="009808AD">
        <w:rPr>
          <w:color w:val="808030"/>
          <w:lang w:val="en-CA" w:eastAsia="zh-CN"/>
        </w:rPr>
        <w:t>)</w:t>
      </w:r>
      <w:r w:rsidRPr="009808AD">
        <w:rPr>
          <w:color w:val="800080"/>
          <w:lang w:val="en-CA" w:eastAsia="zh-CN"/>
        </w:rPr>
        <w:t>;</w:t>
      </w:r>
    </w:p>
    <w:p w14:paraId="2BD11DB0" w14:textId="77777777" w:rsidR="009808AD" w:rsidRPr="009808AD" w:rsidRDefault="009808AD" w:rsidP="009808AD">
      <w:pPr>
        <w:pStyle w:val="Code"/>
        <w:rPr>
          <w:color w:val="000000"/>
          <w:lang w:val="fi-FI" w:eastAsia="zh-CN"/>
        </w:rPr>
      </w:pPr>
      <w:r w:rsidRPr="009808AD">
        <w:rPr>
          <w:color w:val="000000"/>
          <w:lang w:val="en-CA" w:eastAsia="zh-CN"/>
        </w:rPr>
        <w:t xml:space="preserve">    </w:t>
      </w:r>
      <w:r w:rsidRPr="009808AD">
        <w:rPr>
          <w:color w:val="000000"/>
          <w:lang w:val="fi-FI" w:eastAsia="zh-CN"/>
        </w:rPr>
        <w:t>iti1</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106CA422" w14:textId="77777777" w:rsidR="009808AD" w:rsidRPr="009808AD" w:rsidRDefault="009808AD" w:rsidP="009808AD">
      <w:pPr>
        <w:pStyle w:val="Code"/>
        <w:rPr>
          <w:color w:val="000000"/>
          <w:lang w:val="fi-FI" w:eastAsia="zh-CN"/>
        </w:rPr>
      </w:pPr>
      <w:r w:rsidRPr="009808AD">
        <w:rPr>
          <w:color w:val="000000"/>
          <w:lang w:val="fi-FI" w:eastAsia="zh-CN"/>
        </w:rPr>
        <w:t xml:space="preserve">    iti2</w:t>
      </w:r>
      <w:r w:rsidRPr="009808AD">
        <w:rPr>
          <w:color w:val="808030"/>
          <w:lang w:val="fi-FI" w:eastAsia="zh-CN"/>
        </w:rPr>
        <w:t>.</w:t>
      </w:r>
      <w:r w:rsidRPr="009808AD">
        <w:rPr>
          <w:color w:val="000000"/>
          <w:lang w:val="fi-FI" w:eastAsia="zh-CN"/>
        </w:rPr>
        <w:t>paint</w:t>
      </w:r>
      <w:r w:rsidRPr="009808AD">
        <w:rPr>
          <w:color w:val="808030"/>
          <w:lang w:val="fi-FI" w:eastAsia="zh-CN"/>
        </w:rPr>
        <w:t>(</w:t>
      </w:r>
      <w:r w:rsidRPr="009808AD">
        <w:rPr>
          <w:color w:val="000000"/>
          <w:lang w:val="fi-FI" w:eastAsia="zh-CN"/>
        </w:rPr>
        <w:t>g</w:t>
      </w:r>
      <w:r w:rsidRPr="009808AD">
        <w:rPr>
          <w:color w:val="808030"/>
          <w:lang w:val="fi-FI" w:eastAsia="zh-CN"/>
        </w:rPr>
        <w:t>)</w:t>
      </w:r>
      <w:r w:rsidRPr="009808AD">
        <w:rPr>
          <w:color w:val="800080"/>
          <w:lang w:val="fi-FI" w:eastAsia="zh-CN"/>
        </w:rPr>
        <w:t>;</w:t>
      </w:r>
    </w:p>
    <w:p w14:paraId="32E172DC" w14:textId="77777777" w:rsidR="009808AD" w:rsidRPr="009808AD" w:rsidRDefault="009808AD" w:rsidP="009808AD">
      <w:pPr>
        <w:pStyle w:val="Code"/>
        <w:rPr>
          <w:color w:val="000000"/>
          <w:lang w:val="en-CA" w:eastAsia="zh-CN"/>
        </w:rPr>
      </w:pPr>
      <w:r w:rsidRPr="009808AD">
        <w:rPr>
          <w:color w:val="000000"/>
          <w:lang w:val="fi-FI" w:eastAsia="zh-CN"/>
        </w:rPr>
        <w:t xml:space="preserve">  </w:t>
      </w:r>
      <w:r w:rsidRPr="009808AD">
        <w:rPr>
          <w:color w:val="800080"/>
          <w:lang w:val="en-CA" w:eastAsia="zh-CN"/>
        </w:rPr>
        <w:t>}</w:t>
      </w:r>
    </w:p>
    <w:p w14:paraId="0E0038D8" w14:textId="4AC67316" w:rsidR="009808AD" w:rsidRDefault="009808AD" w:rsidP="009808AD">
      <w:pPr>
        <w:pStyle w:val="Code"/>
        <w:rPr>
          <w:color w:val="800080"/>
          <w:lang w:val="en-CA" w:eastAsia="zh-CN"/>
        </w:rPr>
      </w:pPr>
      <w:r w:rsidRPr="009808AD">
        <w:rPr>
          <w:color w:val="800080"/>
          <w:lang w:val="en-CA" w:eastAsia="zh-CN"/>
        </w:rPr>
        <w:t>}</w:t>
      </w:r>
    </w:p>
    <w:p w14:paraId="3A39EC4F" w14:textId="77777777" w:rsidR="003E5B17" w:rsidRPr="009808AD" w:rsidRDefault="003E5B17" w:rsidP="009808AD">
      <w:pPr>
        <w:pStyle w:val="Code"/>
        <w:rPr>
          <w:color w:val="000000"/>
          <w:lang w:val="en-CA" w:eastAsia="zh-CN"/>
        </w:rPr>
      </w:pPr>
    </w:p>
    <w:p w14:paraId="2C3B1002" w14:textId="77777777" w:rsidR="00E34CFC" w:rsidRDefault="00E34CFC" w:rsidP="00E34CFC">
      <w:pPr>
        <w:pStyle w:val="Corpsdetexte"/>
      </w:pPr>
    </w:p>
    <w:p w14:paraId="70E1ECAC" w14:textId="77777777" w:rsidR="00E34CFC" w:rsidRDefault="00F758A2" w:rsidP="00E34CFC">
      <w:pPr>
        <w:pStyle w:val="Corpsdetexte"/>
        <w:jc w:val="center"/>
      </w:pPr>
      <w:r>
        <w:rPr>
          <w:noProof/>
        </w:rPr>
        <w:object w:dxaOrig="12527" w:dyaOrig="10757" w14:anchorId="5FF51CD2">
          <v:shape id="_x0000_i1030" type="#_x0000_t75" alt="" style="width:496.5pt;height:424.5pt;mso-width-percent:0;mso-height-percent:0;mso-width-percent:0;mso-height-percent:0" o:ole="">
            <v:imagedata r:id="rId399" o:title=""/>
          </v:shape>
          <o:OLEObject Type="Embed" ProgID="MSPhotoEd.3" ShapeID="_x0000_i1030" DrawAspect="Content" ObjectID="_1765265464" r:id="rId400"/>
        </w:object>
      </w:r>
    </w:p>
    <w:p w14:paraId="26417B6C" w14:textId="5651DEE5"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28</w:t>
      </w:r>
      <w:r>
        <w:fldChar w:fldCharType="end"/>
      </w:r>
      <w:r>
        <w:t xml:space="preserve">. Isolation du monde à animer dans la classe </w:t>
      </w:r>
      <w:r w:rsidRPr="007B6BDB">
        <w:rPr>
          <w:i/>
        </w:rPr>
        <w:t>MondeAnime</w:t>
      </w:r>
      <w:r>
        <w:t>.</w:t>
      </w:r>
    </w:p>
    <w:p w14:paraId="3928984E" w14:textId="77777777" w:rsidR="00E34CFC" w:rsidRDefault="00E34CFC" w:rsidP="00E34CFC">
      <w:pPr>
        <w:pStyle w:val="Corpsdetexte"/>
      </w:pPr>
      <w:r>
        <w:t xml:space="preserve">La classe </w:t>
      </w:r>
      <w:r w:rsidRPr="00F95166">
        <w:rPr>
          <w:i/>
          <w:iCs/>
        </w:rPr>
        <w:t>JPanelAvecTimerAnimeMondeAnime</w:t>
      </w:r>
      <w:r>
        <w:t xml:space="preserve"> contient le mécanisme d’animation par </w:t>
      </w:r>
      <w:r w:rsidRPr="00F95166">
        <w:rPr>
          <w:i/>
          <w:iCs/>
        </w:rPr>
        <w:t>Timer</w:t>
      </w:r>
      <w:r>
        <w:t xml:space="preserve">. Elle fait appel aux méthodes de la classe </w:t>
      </w:r>
      <w:r w:rsidRPr="00F95166">
        <w:rPr>
          <w:i/>
          <w:iCs/>
        </w:rPr>
        <w:t>MondeAnime</w:t>
      </w:r>
      <w:r>
        <w:t xml:space="preserve"> qui contient les détails du monde à animer. L’interaction entre la classe du monde à animer et le mécanisme d’animation est limité à l’appel de trois méthodes : le constructeur </w:t>
      </w:r>
      <w:r w:rsidRPr="00B23679">
        <w:rPr>
          <w:i/>
          <w:iCs/>
        </w:rPr>
        <w:t>MondeAnime</w:t>
      </w:r>
      <w:r>
        <w:t xml:space="preserve">(), </w:t>
      </w:r>
      <w:r w:rsidRPr="00B23679">
        <w:rPr>
          <w:i/>
          <w:iCs/>
        </w:rPr>
        <w:t>prochaineScene</w:t>
      </w:r>
      <w:r>
        <w:t xml:space="preserve">() et </w:t>
      </w:r>
      <w:r w:rsidRPr="00B23679">
        <w:rPr>
          <w:i/>
          <w:iCs/>
        </w:rPr>
        <w:t>paint</w:t>
      </w:r>
      <w:r>
        <w:t xml:space="preserve">(). Les variables de classe constantes </w:t>
      </w:r>
      <w:r w:rsidRPr="00237056">
        <w:rPr>
          <w:i/>
        </w:rPr>
        <w:t>MondeAnime</w:t>
      </w:r>
      <w:r>
        <w:t>.</w:t>
      </w:r>
      <w:r w:rsidRPr="00237056">
        <w:t>LARGEURMONDE</w:t>
      </w:r>
      <w:r>
        <w:t xml:space="preserve"> et </w:t>
      </w:r>
      <w:r w:rsidRPr="00237056">
        <w:rPr>
          <w:i/>
        </w:rPr>
        <w:t>MondeAnime</w:t>
      </w:r>
      <w:r>
        <w:t xml:space="preserve">.HAUTEURMONDE définissent la taille du monde 2D dans lequel les entités sont animées. </w:t>
      </w:r>
    </w:p>
    <w:p w14:paraId="6567B968" w14:textId="058672C1" w:rsidR="00E34CFC" w:rsidRPr="001B28E6" w:rsidRDefault="00000000" w:rsidP="00EF04CB">
      <w:pPr>
        <w:pStyle w:val="Corpsdetexte"/>
        <w:keepNext/>
        <w:keepLines/>
      </w:pPr>
      <w:hyperlink r:id="rId401"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91" w:name="OLE_LINK42"/>
      <w:bookmarkStart w:id="192" w:name="OLE_LINK43"/>
      <w:r w:rsidR="00EF04CB">
        <w:rPr>
          <w:rFonts w:ascii="Segoe UI" w:hAnsi="Segoe UI" w:cs="Segoe UI"/>
          <w:b/>
          <w:bCs/>
          <w:color w:val="586069"/>
          <w:lang w:val="fr-CA"/>
        </w:rPr>
        <w:t>chapitre_8/J</w:t>
      </w:r>
      <w:r w:rsidR="00E34CFC" w:rsidRPr="002C23EA">
        <w:rPr>
          <w:rFonts w:ascii="Segoe UI" w:hAnsi="Segoe UI" w:cs="Segoe UI"/>
          <w:b/>
          <w:bCs/>
          <w:color w:val="586069"/>
          <w:lang w:val="fr-CA"/>
        </w:rPr>
        <w:t>PanelAvecTimerAnimeMondeAnime.java</w:t>
      </w:r>
      <w:bookmarkEnd w:id="191"/>
      <w:bookmarkEnd w:id="192"/>
    </w:p>
    <w:p w14:paraId="52C1556B" w14:textId="77777777" w:rsidR="00EF04CB" w:rsidRPr="00EF04CB" w:rsidRDefault="00EF04CB" w:rsidP="00EF04CB">
      <w:pPr>
        <w:pStyle w:val="Code"/>
        <w:rPr>
          <w:color w:val="000000"/>
          <w:lang w:eastAsia="zh-CN"/>
        </w:rPr>
      </w:pPr>
      <w:r w:rsidRPr="00EF04CB">
        <w:rPr>
          <w:lang w:eastAsia="zh-CN"/>
        </w:rPr>
        <w:t>// JPanel qui anime un objet de MondeAnime</w:t>
      </w:r>
    </w:p>
    <w:p w14:paraId="5DF6CF2C"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6076BB00"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45F0DE0B"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b/>
          <w:bCs/>
          <w:color w:val="800000"/>
          <w:lang w:eastAsia="zh-CN"/>
        </w:rPr>
        <w:t>*</w:t>
      </w:r>
      <w:r w:rsidRPr="00EF04CB">
        <w:rPr>
          <w:color w:val="800080"/>
          <w:lang w:eastAsia="zh-CN"/>
        </w:rPr>
        <w:t>;</w:t>
      </w:r>
    </w:p>
    <w:p w14:paraId="44832D2E" w14:textId="77777777" w:rsidR="00EF04CB" w:rsidRPr="00EF04CB" w:rsidRDefault="00EF04CB" w:rsidP="00EF04CB">
      <w:pPr>
        <w:pStyle w:val="Code"/>
        <w:rPr>
          <w:color w:val="000000"/>
          <w:lang w:eastAsia="zh-CN"/>
        </w:rPr>
      </w:pPr>
    </w:p>
    <w:p w14:paraId="776907B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JPanelAvecTimerAnimeMondeAnime </w:t>
      </w:r>
      <w:r w:rsidRPr="00EF04CB">
        <w:rPr>
          <w:b/>
          <w:bCs/>
          <w:color w:val="800000"/>
          <w:lang w:eastAsia="zh-CN"/>
        </w:rPr>
        <w:t>extends</w:t>
      </w:r>
      <w:r w:rsidRPr="00EF04CB">
        <w:rPr>
          <w:color w:val="000000"/>
          <w:lang w:eastAsia="zh-CN"/>
        </w:rPr>
        <w:t xml:space="preserve"> JPanel </w:t>
      </w:r>
      <w:r w:rsidRPr="00EF04CB">
        <w:rPr>
          <w:b/>
          <w:bCs/>
          <w:color w:val="800000"/>
          <w:lang w:eastAsia="zh-CN"/>
        </w:rPr>
        <w:t>implements</w:t>
      </w:r>
      <w:r w:rsidRPr="00EF04CB">
        <w:rPr>
          <w:color w:val="000000"/>
          <w:lang w:eastAsia="zh-CN"/>
        </w:rPr>
        <w:t xml:space="preserve"> ActionListener </w:t>
      </w:r>
      <w:r w:rsidRPr="00EF04CB">
        <w:rPr>
          <w:color w:val="800080"/>
          <w:lang w:eastAsia="zh-CN"/>
        </w:rPr>
        <w:t>{</w:t>
      </w:r>
    </w:p>
    <w:p w14:paraId="135AC92F" w14:textId="77777777" w:rsidR="00EF04CB" w:rsidRPr="00EF04CB" w:rsidRDefault="00EF04CB" w:rsidP="00EF04CB">
      <w:pPr>
        <w:pStyle w:val="Code"/>
        <w:rPr>
          <w:color w:val="000000"/>
          <w:lang w:eastAsia="zh-CN"/>
        </w:rPr>
      </w:pPr>
    </w:p>
    <w:p w14:paraId="1CE4DCB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12F49E72" w14:textId="77777777" w:rsidR="00EF04CB" w:rsidRPr="00EF04CB" w:rsidRDefault="00EF04CB" w:rsidP="00EF04CB">
      <w:pPr>
        <w:pStyle w:val="Code"/>
        <w:rPr>
          <w:color w:val="000000"/>
          <w:lang w:eastAsia="zh-CN"/>
        </w:rPr>
      </w:pPr>
    </w:p>
    <w:p w14:paraId="4D6F2AD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chrono génère un événement à chaque intervalle</w:t>
      </w:r>
    </w:p>
    <w:p w14:paraId="3CCB797C"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w:t>
      </w:r>
      <w:r w:rsidRPr="00EF04CB">
        <w:rPr>
          <w:b/>
          <w:bCs/>
          <w:color w:val="BB7977"/>
          <w:lang w:eastAsia="zh-CN"/>
        </w:rPr>
        <w:t>Timer</w:t>
      </w:r>
      <w:r w:rsidRPr="00EF04CB">
        <w:rPr>
          <w:color w:val="000000"/>
          <w:lang w:eastAsia="zh-CN"/>
        </w:rPr>
        <w:t xml:space="preserve"> chrono</w:t>
      </w:r>
      <w:r w:rsidRPr="00EF04CB">
        <w:rPr>
          <w:color w:val="800080"/>
          <w:lang w:eastAsia="zh-CN"/>
        </w:rPr>
        <w:t>;</w:t>
      </w:r>
    </w:p>
    <w:p w14:paraId="65005BCB"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monde à animer</w:t>
      </w:r>
    </w:p>
    <w:p w14:paraId="59CE5B1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5C89E4E9" w14:textId="77777777" w:rsidR="00EF04CB" w:rsidRPr="00EF04CB" w:rsidRDefault="00EF04CB" w:rsidP="00EF04CB">
      <w:pPr>
        <w:pStyle w:val="Code"/>
        <w:rPr>
          <w:color w:val="000000"/>
          <w:lang w:eastAsia="zh-CN"/>
        </w:rPr>
      </w:pPr>
    </w:p>
    <w:p w14:paraId="311FB123"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Taille du JPanel</w:t>
      </w:r>
    </w:p>
    <w:p w14:paraId="27DB542C"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438E843" w14:textId="77777777" w:rsidR="00EF04CB" w:rsidRPr="009A50DE" w:rsidRDefault="00EF04CB" w:rsidP="00EF04CB">
      <w:pPr>
        <w:pStyle w:val="Code"/>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363328BC" w14:textId="77777777" w:rsidR="00EF04CB" w:rsidRPr="009A50DE" w:rsidRDefault="00EF04CB" w:rsidP="00EF04CB">
      <w:pPr>
        <w:pStyle w:val="Code"/>
        <w:rPr>
          <w:color w:val="000000"/>
          <w:lang w:eastAsia="zh-CN"/>
        </w:rPr>
      </w:pPr>
    </w:p>
    <w:p w14:paraId="63AE7854" w14:textId="77777777" w:rsidR="00EF04CB" w:rsidRPr="00EF04CB" w:rsidRDefault="00EF04CB" w:rsidP="00EF04CB">
      <w:pPr>
        <w:pStyle w:val="Code"/>
        <w:rPr>
          <w:color w:val="000000"/>
          <w:lang w:eastAsia="zh-CN"/>
        </w:rPr>
      </w:pPr>
      <w:r w:rsidRPr="009A50DE">
        <w:rPr>
          <w:color w:val="000000"/>
          <w:lang w:eastAsia="zh-CN"/>
        </w:rPr>
        <w:t xml:space="preserve">  </w:t>
      </w:r>
      <w:r w:rsidRPr="00EF04CB">
        <w:rPr>
          <w:lang w:eastAsia="zh-CN"/>
        </w:rPr>
        <w:t>// Conctructeur initialise le monde à animer</w:t>
      </w:r>
    </w:p>
    <w:p w14:paraId="374B2C05" w14:textId="77777777" w:rsidR="00EF04CB" w:rsidRPr="009A50DE" w:rsidRDefault="00EF04CB" w:rsidP="00EF04CB">
      <w:pPr>
        <w:pStyle w:val="Code"/>
        <w:rPr>
          <w:color w:val="000000"/>
          <w:lang w:val="en-CA" w:eastAsia="zh-CN"/>
        </w:rPr>
      </w:pPr>
      <w:r w:rsidRPr="00EF04CB">
        <w:rPr>
          <w:color w:val="000000"/>
          <w:lang w:eastAsia="zh-CN"/>
        </w:rPr>
        <w:t xml:space="preserve">  </w:t>
      </w:r>
      <w:r w:rsidRPr="009A50DE">
        <w:rPr>
          <w:b/>
          <w:bCs/>
          <w:color w:val="800000"/>
          <w:lang w:val="en-CA" w:eastAsia="zh-CN"/>
        </w:rPr>
        <w:t>public</w:t>
      </w: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49F2C" w14:textId="77777777" w:rsidR="00EF04CB" w:rsidRPr="009A50DE" w:rsidRDefault="00EF04CB" w:rsidP="00EF04CB">
      <w:pPr>
        <w:pStyle w:val="Code"/>
        <w:rPr>
          <w:color w:val="000000"/>
          <w:lang w:val="en-CA" w:eastAsia="zh-CN"/>
        </w:rPr>
      </w:pPr>
      <w:r w:rsidRPr="009A50DE">
        <w:rPr>
          <w:color w:val="000000"/>
          <w:lang w:val="en-CA" w:eastAsia="zh-CN"/>
        </w:rPr>
        <w:t xml:space="preserve">    leMondeAnime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MondeAnime</w:t>
      </w:r>
      <w:r w:rsidRPr="009A50DE">
        <w:rPr>
          <w:color w:val="808030"/>
          <w:lang w:val="en-CA" w:eastAsia="zh-CN"/>
        </w:rPr>
        <w:t>()</w:t>
      </w:r>
      <w:r w:rsidRPr="009A50DE">
        <w:rPr>
          <w:color w:val="800080"/>
          <w:lang w:val="en-CA" w:eastAsia="zh-CN"/>
        </w:rPr>
        <w:t>;</w:t>
      </w:r>
    </w:p>
    <w:p w14:paraId="32BB2F48"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52119DE5" w14:textId="77777777" w:rsidR="00EF04CB" w:rsidRPr="009A50DE" w:rsidRDefault="00EF04CB" w:rsidP="00EF04CB">
      <w:pPr>
        <w:pStyle w:val="Code"/>
        <w:rPr>
          <w:color w:val="000000"/>
          <w:lang w:val="en-CA" w:eastAsia="zh-CN"/>
        </w:rPr>
      </w:pPr>
    </w:p>
    <w:p w14:paraId="08E331A3"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start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EF3ECB8" w14:textId="77777777" w:rsidR="00EF04CB" w:rsidRPr="00EF04CB" w:rsidRDefault="00EF04CB" w:rsidP="00EF04CB">
      <w:pPr>
        <w:pStyle w:val="Code"/>
        <w:rPr>
          <w:color w:val="000000"/>
          <w:lang w:val="en-CA" w:eastAsia="zh-CN"/>
        </w:rPr>
      </w:pPr>
      <w:r w:rsidRPr="009A50DE">
        <w:rPr>
          <w:color w:val="000000"/>
          <w:lang w:val="en-CA" w:eastAsia="zh-CN"/>
        </w:rPr>
        <w:t xml:space="preserve">    </w:t>
      </w:r>
      <w:r w:rsidRPr="00EF04CB">
        <w:rPr>
          <w:b/>
          <w:bCs/>
          <w:color w:val="800000"/>
          <w:lang w:val="en-CA" w:eastAsia="zh-CN"/>
        </w:rPr>
        <w:t>if</w:t>
      </w:r>
      <w:r w:rsidRPr="00EF04CB">
        <w:rPr>
          <w:color w:val="000000"/>
          <w:lang w:val="en-CA" w:eastAsia="zh-CN"/>
        </w:rPr>
        <w:t xml:space="preserve"> </w:t>
      </w:r>
      <w:r w:rsidRPr="00EF04CB">
        <w:rPr>
          <w:color w:val="808030"/>
          <w:lang w:val="en-CA" w:eastAsia="zh-CN"/>
        </w:rPr>
        <w:t>(</w:t>
      </w:r>
      <w:r w:rsidRPr="00EF04CB">
        <w:rPr>
          <w:color w:val="000000"/>
          <w:lang w:val="en-CA" w:eastAsia="zh-CN"/>
        </w:rPr>
        <w:t xml:space="preserve">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null</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ECD12A7" w14:textId="77777777" w:rsidR="00EF04CB" w:rsidRPr="00EF04CB" w:rsidRDefault="00EF04CB" w:rsidP="00EF04CB">
      <w:pPr>
        <w:pStyle w:val="Code"/>
        <w:rPr>
          <w:color w:val="000000"/>
          <w:lang w:val="en-CA" w:eastAsia="zh-CN"/>
        </w:rPr>
      </w:pPr>
      <w:r w:rsidRPr="00EF04CB">
        <w:rPr>
          <w:color w:val="000000"/>
          <w:lang w:val="en-CA" w:eastAsia="zh-CN"/>
        </w:rPr>
        <w:t xml:space="preserve">      chrono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w:t>
      </w:r>
      <w:r w:rsidRPr="00EF04CB">
        <w:rPr>
          <w:b/>
          <w:bCs/>
          <w:color w:val="BB7977"/>
          <w:lang w:val="en-CA" w:eastAsia="zh-CN"/>
        </w:rPr>
        <w:t>Timer</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800080"/>
          <w:lang w:val="en-CA" w:eastAsia="zh-CN"/>
        </w:rPr>
        <w:t>;</w:t>
      </w:r>
    </w:p>
    <w:p w14:paraId="5C517944" w14:textId="77777777" w:rsidR="00EF04CB" w:rsidRPr="00EF04CB" w:rsidRDefault="00EF04CB" w:rsidP="00EF04CB">
      <w:pPr>
        <w:pStyle w:val="Code"/>
        <w:rPr>
          <w:color w:val="000000"/>
          <w:lang w:eastAsia="zh-CN"/>
        </w:rPr>
      </w:pPr>
      <w:r w:rsidRPr="00EF04CB">
        <w:rPr>
          <w:color w:val="000000"/>
          <w:lang w:val="en-CA" w:eastAsia="zh-CN"/>
        </w:rPr>
        <w:t xml:space="preserve">      </w:t>
      </w:r>
      <w:r w:rsidRPr="00EF04CB">
        <w:rPr>
          <w:color w:val="000000"/>
          <w:lang w:eastAsia="zh-CN"/>
        </w:rPr>
        <w:t>chrono</w:t>
      </w:r>
      <w:r w:rsidRPr="00EF04CB">
        <w:rPr>
          <w:color w:val="808030"/>
          <w:lang w:eastAsia="zh-CN"/>
        </w:rPr>
        <w:t>.</w:t>
      </w:r>
      <w:r w:rsidRPr="00EF04CB">
        <w:rPr>
          <w:color w:val="000000"/>
          <w:lang w:eastAsia="zh-CN"/>
        </w:rPr>
        <w:t>start</w:t>
      </w:r>
      <w:r w:rsidRPr="00EF04CB">
        <w:rPr>
          <w:color w:val="808030"/>
          <w:lang w:eastAsia="zh-CN"/>
        </w:rPr>
        <w:t>()</w:t>
      </w:r>
      <w:r w:rsidRPr="00EF04CB">
        <w:rPr>
          <w:color w:val="800080"/>
          <w:lang w:eastAsia="zh-CN"/>
        </w:rPr>
        <w:t>;</w:t>
      </w:r>
    </w:p>
    <w:p w14:paraId="3CA6156C"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4A90A36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29D9981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chrono appelle actionPerformed périodiquement (boucle d'animation)</w:t>
      </w:r>
    </w:p>
    <w:p w14:paraId="1BAC4C86"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actionPerformed</w:t>
      </w:r>
      <w:r w:rsidRPr="00EF04CB">
        <w:rPr>
          <w:color w:val="808030"/>
          <w:lang w:val="en-CA" w:eastAsia="zh-CN"/>
        </w:rPr>
        <w:t>(</w:t>
      </w:r>
      <w:r w:rsidRPr="00EF04CB">
        <w:rPr>
          <w:color w:val="000000"/>
          <w:lang w:val="en-CA" w:eastAsia="zh-CN"/>
        </w:rPr>
        <w:t>ActionEvent 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3C0083ED" w14:textId="77777777" w:rsidR="00EF04CB" w:rsidRPr="00EF04CB" w:rsidRDefault="00EF04CB" w:rsidP="00EF04CB">
      <w:pPr>
        <w:pStyle w:val="Code"/>
        <w:rPr>
          <w:color w:val="000000"/>
          <w:lang w:eastAsia="zh-CN"/>
        </w:rPr>
      </w:pPr>
      <w:r w:rsidRPr="00EF04CB">
        <w:rPr>
          <w:color w:val="000000"/>
          <w:lang w:val="en-CA" w:eastAsia="zh-CN"/>
        </w:rPr>
        <w:t xml:space="preserve">    </w:t>
      </w:r>
      <w:r w:rsidRPr="00EF04CB">
        <w:rPr>
          <w:color w:val="000000"/>
          <w:lang w:eastAsia="zh-CN"/>
        </w:rPr>
        <w:t>repaint</w:t>
      </w:r>
      <w:r w:rsidRPr="00EF04CB">
        <w:rPr>
          <w:color w:val="808030"/>
          <w:lang w:eastAsia="zh-CN"/>
        </w:rPr>
        <w:t>()</w:t>
      </w:r>
      <w:r w:rsidRPr="00EF04CB">
        <w:rPr>
          <w:color w:val="800080"/>
          <w:lang w:eastAsia="zh-CN"/>
        </w:rPr>
        <w:t>;</w:t>
      </w:r>
    </w:p>
    <w:p w14:paraId="7AD1ED5E"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Produire la prochaine scàne du monde à animer</w:t>
      </w:r>
    </w:p>
    <w:p w14:paraId="628C19EB" w14:textId="77777777" w:rsidR="00EF04CB" w:rsidRPr="00EF04CB" w:rsidRDefault="00EF04CB" w:rsidP="00EF04CB">
      <w:pPr>
        <w:pStyle w:val="Code"/>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33CB466E"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1859BFAF" w14:textId="77777777" w:rsidR="00EF04CB" w:rsidRPr="00EF04CB" w:rsidRDefault="00EF04CB" w:rsidP="00EF04CB">
      <w:pPr>
        <w:pStyle w:val="Code"/>
        <w:rPr>
          <w:color w:val="000000"/>
          <w:lang w:eastAsia="zh-CN"/>
        </w:rPr>
      </w:pPr>
    </w:p>
    <w:p w14:paraId="461B4842"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paintComponent() est appelée indirectement par repaint()</w:t>
      </w:r>
    </w:p>
    <w:p w14:paraId="1FAFE1D9"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N.B. Swing utilise le double tampon : pas besoin d'effacer !</w:t>
      </w:r>
    </w:p>
    <w:p w14:paraId="3977FB7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paintComponent</w:t>
      </w:r>
      <w:r w:rsidRPr="00EF04CB">
        <w:rPr>
          <w:color w:val="808030"/>
          <w:lang w:eastAsia="zh-CN"/>
        </w:rPr>
        <w:t>(</w:t>
      </w:r>
      <w:r w:rsidRPr="00EF04CB">
        <w:rPr>
          <w:color w:val="000000"/>
          <w:lang w:eastAsia="zh-CN"/>
        </w:rPr>
        <w:t>Graphics g</w:t>
      </w:r>
      <w:r w:rsidRPr="00EF04CB">
        <w:rPr>
          <w:color w:val="808030"/>
          <w:lang w:eastAsia="zh-CN"/>
        </w:rPr>
        <w:t>)</w:t>
      </w:r>
      <w:r w:rsidRPr="00EF04CB">
        <w:rPr>
          <w:color w:val="000000"/>
          <w:lang w:eastAsia="zh-CN"/>
        </w:rPr>
        <w:t xml:space="preserve"> </w:t>
      </w:r>
      <w:r w:rsidRPr="00EF04CB">
        <w:rPr>
          <w:color w:val="800080"/>
          <w:lang w:eastAsia="zh-CN"/>
        </w:rPr>
        <w:t>{</w:t>
      </w:r>
    </w:p>
    <w:p w14:paraId="4AF65EC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00"/>
          <w:lang w:eastAsia="zh-CN"/>
        </w:rPr>
        <w:t>paintComponent</w:t>
      </w:r>
      <w:r w:rsidRPr="00EF04CB">
        <w:rPr>
          <w:color w:val="808030"/>
          <w:lang w:eastAsia="zh-CN"/>
        </w:rPr>
        <w:t>(</w:t>
      </w:r>
      <w:r w:rsidRPr="00EF04CB">
        <w:rPr>
          <w:color w:val="000000"/>
          <w:lang w:eastAsia="zh-CN"/>
        </w:rPr>
        <w:t>g</w:t>
      </w:r>
      <w:r w:rsidRPr="00EF04CB">
        <w:rPr>
          <w:color w:val="808030"/>
          <w:lang w:eastAsia="zh-CN"/>
        </w:rPr>
        <w:t>)</w:t>
      </w:r>
      <w:r w:rsidRPr="00EF04CB">
        <w:rPr>
          <w:color w:val="800080"/>
          <w:lang w:eastAsia="zh-CN"/>
        </w:rPr>
        <w:t>;</w:t>
      </w:r>
    </w:p>
    <w:p w14:paraId="689E65EF" w14:textId="77777777" w:rsidR="00EF04CB" w:rsidRPr="00EF04CB" w:rsidRDefault="00EF04CB" w:rsidP="00EF04CB">
      <w:pPr>
        <w:pStyle w:val="Code"/>
        <w:rPr>
          <w:color w:val="000000"/>
          <w:lang w:eastAsia="zh-CN"/>
        </w:rPr>
      </w:pPr>
    </w:p>
    <w:p w14:paraId="1FB96EC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Dessine les entités de l'animation</w:t>
      </w:r>
    </w:p>
    <w:p w14:paraId="27DB5974" w14:textId="77777777" w:rsidR="00EF04CB" w:rsidRPr="00C50856" w:rsidRDefault="00EF04CB" w:rsidP="00EF04CB">
      <w:pPr>
        <w:pStyle w:val="Code"/>
        <w:rPr>
          <w:color w:val="000000"/>
          <w:lang w:eastAsia="zh-CN"/>
        </w:rPr>
      </w:pPr>
      <w:r w:rsidRPr="00EF04CB">
        <w:rPr>
          <w:color w:val="000000"/>
          <w:lang w:eastAsia="zh-CN"/>
        </w:rPr>
        <w:t xml:space="preserve">    </w:t>
      </w:r>
      <w:r w:rsidRPr="00C50856">
        <w:rPr>
          <w:color w:val="000000"/>
          <w:lang w:eastAsia="zh-CN"/>
        </w:rPr>
        <w:t>leMondeAnime</w:t>
      </w:r>
      <w:r w:rsidRPr="00C50856">
        <w:rPr>
          <w:color w:val="808030"/>
          <w:lang w:eastAsia="zh-CN"/>
        </w:rPr>
        <w:t>.</w:t>
      </w:r>
      <w:r w:rsidRPr="00C50856">
        <w:rPr>
          <w:color w:val="000000"/>
          <w:lang w:eastAsia="zh-CN"/>
        </w:rPr>
        <w:t>paint</w:t>
      </w:r>
      <w:r w:rsidRPr="00C50856">
        <w:rPr>
          <w:color w:val="808030"/>
          <w:lang w:eastAsia="zh-CN"/>
        </w:rPr>
        <w:t>(</w:t>
      </w:r>
      <w:r w:rsidRPr="00C50856">
        <w:rPr>
          <w:color w:val="000000"/>
          <w:lang w:eastAsia="zh-CN"/>
        </w:rPr>
        <w:t>g</w:t>
      </w:r>
      <w:r w:rsidRPr="00C50856">
        <w:rPr>
          <w:color w:val="808030"/>
          <w:lang w:eastAsia="zh-CN"/>
        </w:rPr>
        <w:t>)</w:t>
      </w:r>
      <w:r w:rsidRPr="00C50856">
        <w:rPr>
          <w:color w:val="800080"/>
          <w:lang w:eastAsia="zh-CN"/>
        </w:rPr>
        <w:t>;</w:t>
      </w:r>
    </w:p>
    <w:p w14:paraId="25038179" w14:textId="77777777" w:rsidR="00EF04CB" w:rsidRPr="00C50856" w:rsidRDefault="00EF04CB" w:rsidP="00EF04CB">
      <w:pPr>
        <w:pStyle w:val="Code"/>
        <w:rPr>
          <w:color w:val="000000"/>
          <w:lang w:eastAsia="zh-CN"/>
        </w:rPr>
      </w:pPr>
      <w:r w:rsidRPr="00C50856">
        <w:rPr>
          <w:color w:val="000000"/>
          <w:lang w:eastAsia="zh-CN"/>
        </w:rPr>
        <w:t xml:space="preserve">  </w:t>
      </w:r>
      <w:r w:rsidRPr="00C50856">
        <w:rPr>
          <w:color w:val="800080"/>
          <w:lang w:eastAsia="zh-CN"/>
        </w:rPr>
        <w:t>}</w:t>
      </w:r>
    </w:p>
    <w:p w14:paraId="128AB9A1" w14:textId="77777777" w:rsidR="00EF04CB" w:rsidRPr="00C50856" w:rsidRDefault="00EF04CB" w:rsidP="00EF04CB">
      <w:pPr>
        <w:pStyle w:val="Code"/>
        <w:rPr>
          <w:color w:val="000000"/>
          <w:lang w:eastAsia="zh-CN"/>
        </w:rPr>
      </w:pPr>
      <w:r w:rsidRPr="00C50856">
        <w:rPr>
          <w:color w:val="800080"/>
          <w:lang w:eastAsia="zh-CN"/>
        </w:rPr>
        <w:t>}</w:t>
      </w:r>
    </w:p>
    <w:p w14:paraId="1A78E252" w14:textId="77777777" w:rsidR="00E34CFC" w:rsidRDefault="00E34CFC" w:rsidP="00E34CFC">
      <w:pPr>
        <w:pStyle w:val="Corpsdetexte"/>
      </w:pPr>
    </w:p>
    <w:p w14:paraId="2A8F21D5" w14:textId="77777777" w:rsidR="00E34CFC" w:rsidRDefault="00E34CFC" w:rsidP="00E34CFC">
      <w:pPr>
        <w:pStyle w:val="Corpsdetexte"/>
      </w:pPr>
      <w:r>
        <w:t xml:space="preserve">Enfin, l’objet de la classe </w:t>
      </w:r>
      <w:r w:rsidRPr="00F95166">
        <w:rPr>
          <w:i/>
          <w:iCs/>
        </w:rPr>
        <w:t>JPanelAvecTimerAnimeMondeAnime</w:t>
      </w:r>
      <w:r>
        <w:t xml:space="preserve"> est inclus dans une fenêtre de la classe </w:t>
      </w:r>
      <w:r w:rsidRPr="004D63FF">
        <w:rPr>
          <w:i/>
          <w:iCs/>
        </w:rPr>
        <w:t>ExempleJFrameIncluantJPanelAnimeMondeAnime</w:t>
      </w:r>
      <w:r>
        <w:t>.</w:t>
      </w:r>
    </w:p>
    <w:p w14:paraId="5011AB24" w14:textId="3B2702B9" w:rsidR="00E34CFC" w:rsidRPr="00980C7A" w:rsidRDefault="00000000" w:rsidP="00EF04CB">
      <w:pPr>
        <w:pStyle w:val="Corpsdetexte"/>
        <w:keepNext/>
        <w:keepLines/>
      </w:pPr>
      <w:hyperlink r:id="rId402"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93" w:name="OLE_LINK44"/>
      <w:bookmarkStart w:id="194" w:name="OLE_LINK46"/>
      <w:r w:rsidR="00EF04CB">
        <w:rPr>
          <w:rFonts w:ascii="Segoe UI" w:hAnsi="Segoe UI" w:cs="Segoe UI"/>
          <w:b/>
          <w:bCs/>
          <w:color w:val="586069"/>
          <w:lang w:val="fr-CA"/>
        </w:rPr>
        <w:t>chapitre_8/E</w:t>
      </w:r>
      <w:r w:rsidR="00E34CFC" w:rsidRPr="002C23EA">
        <w:rPr>
          <w:rFonts w:ascii="Segoe UI" w:hAnsi="Segoe UI" w:cs="Segoe UI"/>
          <w:b/>
          <w:bCs/>
          <w:color w:val="586069"/>
          <w:lang w:val="fr-CA"/>
        </w:rPr>
        <w:t>xempleJFrameIncluantJPanelAnimeMondeAnime.java</w:t>
      </w:r>
      <w:bookmarkEnd w:id="193"/>
      <w:bookmarkEnd w:id="194"/>
    </w:p>
    <w:p w14:paraId="599DD7EB" w14:textId="77777777" w:rsidR="00EF04CB" w:rsidRPr="00EF04CB" w:rsidRDefault="00EF04CB" w:rsidP="00EF04CB">
      <w:pPr>
        <w:pStyle w:val="Code"/>
        <w:rPr>
          <w:color w:val="000000"/>
          <w:lang w:eastAsia="zh-CN"/>
        </w:rPr>
      </w:pPr>
      <w:r w:rsidRPr="00EF04CB">
        <w:rPr>
          <w:lang w:eastAsia="zh-CN"/>
        </w:rPr>
        <w:t>// JFrame qui inclue le JPanelAnimeMondeAnime</w:t>
      </w:r>
    </w:p>
    <w:p w14:paraId="17713A13"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javax</w:t>
      </w:r>
      <w:r w:rsidRPr="00EF04CB">
        <w:rPr>
          <w:color w:val="808030"/>
          <w:lang w:eastAsia="zh-CN"/>
        </w:rPr>
        <w:t>.</w:t>
      </w:r>
      <w:r w:rsidRPr="00EF04CB">
        <w:rPr>
          <w:color w:val="004A43"/>
          <w:lang w:eastAsia="zh-CN"/>
        </w:rPr>
        <w:t>swing</w:t>
      </w:r>
      <w:r w:rsidRPr="00EF04CB">
        <w:rPr>
          <w:color w:val="808030"/>
          <w:lang w:eastAsia="zh-CN"/>
        </w:rPr>
        <w:t>.</w:t>
      </w:r>
      <w:r w:rsidRPr="00EF04CB">
        <w:rPr>
          <w:color w:val="004A43"/>
          <w:lang w:eastAsia="zh-CN"/>
        </w:rPr>
        <w:t>JFrame</w:t>
      </w:r>
      <w:r w:rsidRPr="00EF04CB">
        <w:rPr>
          <w:color w:val="800080"/>
          <w:lang w:eastAsia="zh-CN"/>
        </w:rPr>
        <w:t>;</w:t>
      </w:r>
    </w:p>
    <w:p w14:paraId="6DCDAD5C" w14:textId="77777777" w:rsidR="00EF04CB" w:rsidRPr="00EF04CB" w:rsidRDefault="00EF04CB" w:rsidP="00EF04CB">
      <w:pPr>
        <w:pStyle w:val="Code"/>
        <w:rPr>
          <w:color w:val="000000"/>
          <w:lang w:eastAsia="zh-CN"/>
        </w:rPr>
      </w:pPr>
    </w:p>
    <w:p w14:paraId="0680A70C"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class</w:t>
      </w:r>
      <w:r w:rsidRPr="00EF04CB">
        <w:rPr>
          <w:color w:val="000000"/>
          <w:lang w:eastAsia="zh-CN"/>
        </w:rPr>
        <w:t xml:space="preserve"> ExempleJFrameIncluantJPanelAnimeMondeAnime </w:t>
      </w:r>
      <w:r w:rsidRPr="00EF04CB">
        <w:rPr>
          <w:b/>
          <w:bCs/>
          <w:color w:val="800000"/>
          <w:lang w:eastAsia="zh-CN"/>
        </w:rPr>
        <w:t>extends</w:t>
      </w:r>
      <w:r w:rsidRPr="00EF04CB">
        <w:rPr>
          <w:color w:val="000000"/>
          <w:lang w:eastAsia="zh-CN"/>
        </w:rPr>
        <w:t xml:space="preserve"> JFrame </w:t>
      </w:r>
      <w:r w:rsidRPr="00EF04CB">
        <w:rPr>
          <w:color w:val="800080"/>
          <w:lang w:eastAsia="zh-CN"/>
        </w:rPr>
        <w:t>{</w:t>
      </w:r>
    </w:p>
    <w:p w14:paraId="10953E52" w14:textId="77777777" w:rsidR="00EF04CB" w:rsidRPr="00EF04CB" w:rsidRDefault="00EF04CB" w:rsidP="00EF04CB">
      <w:pPr>
        <w:pStyle w:val="Code"/>
        <w:rPr>
          <w:color w:val="000000"/>
          <w:lang w:eastAsia="zh-CN"/>
        </w:rPr>
      </w:pPr>
    </w:p>
    <w:p w14:paraId="488483C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ExempleJFrameIncluantJPanelAnimeMondeAnime</w:t>
      </w:r>
      <w:r w:rsidRPr="00EF04CB">
        <w:rPr>
          <w:color w:val="808030"/>
          <w:lang w:eastAsia="zh-CN"/>
        </w:rPr>
        <w:t>()</w:t>
      </w:r>
      <w:r w:rsidRPr="00EF04CB">
        <w:rPr>
          <w:color w:val="000000"/>
          <w:lang w:eastAsia="zh-CN"/>
        </w:rPr>
        <w:t xml:space="preserve"> </w:t>
      </w:r>
      <w:r w:rsidRPr="00EF04CB">
        <w:rPr>
          <w:color w:val="800080"/>
          <w:lang w:eastAsia="zh-CN"/>
        </w:rPr>
        <w:t>{</w:t>
      </w:r>
    </w:p>
    <w:p w14:paraId="1EC0B879"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super</w:t>
      </w:r>
      <w:r w:rsidRPr="00EF04CB">
        <w:rPr>
          <w:color w:val="808030"/>
          <w:lang w:eastAsia="zh-CN"/>
        </w:rPr>
        <w:t>(</w:t>
      </w:r>
      <w:r w:rsidRPr="00EF04CB">
        <w:rPr>
          <w:color w:val="0000E6"/>
          <w:lang w:eastAsia="zh-CN"/>
        </w:rPr>
        <w:t>"Animation dans JPanel avec Timer"</w:t>
      </w:r>
      <w:r w:rsidRPr="00EF04CB">
        <w:rPr>
          <w:color w:val="808030"/>
          <w:lang w:eastAsia="zh-CN"/>
        </w:rPr>
        <w:t>)</w:t>
      </w:r>
      <w:r w:rsidRPr="00EF04CB">
        <w:rPr>
          <w:color w:val="800080"/>
          <w:lang w:eastAsia="zh-CN"/>
        </w:rPr>
        <w:t>;</w:t>
      </w:r>
    </w:p>
    <w:p w14:paraId="6271B67F" w14:textId="77777777" w:rsidR="00EF04CB" w:rsidRPr="009A50DE" w:rsidRDefault="00EF04CB" w:rsidP="00EF04CB">
      <w:pPr>
        <w:pStyle w:val="Code"/>
        <w:rPr>
          <w:color w:val="000000"/>
          <w:lang w:val="en-CA" w:eastAsia="zh-CN"/>
        </w:rPr>
      </w:pPr>
      <w:r w:rsidRPr="00EF04CB">
        <w:rPr>
          <w:color w:val="000000"/>
          <w:lang w:eastAsia="zh-CN"/>
        </w:rPr>
        <w:t xml:space="preserve">    </w:t>
      </w:r>
      <w:r w:rsidRPr="009A50DE">
        <w:rPr>
          <w:color w:val="000000"/>
          <w:lang w:val="en-CA" w:eastAsia="zh-CN"/>
        </w:rPr>
        <w:t xml:space="preserve">JPanelAvecTimerAnimeMondeAnime leJPanelAnimation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JPanelAvecTimerAnimeMondeAnime</w:t>
      </w:r>
      <w:r w:rsidRPr="009A50DE">
        <w:rPr>
          <w:color w:val="808030"/>
          <w:lang w:val="en-CA" w:eastAsia="zh-CN"/>
        </w:rPr>
        <w:t>()</w:t>
      </w:r>
      <w:r w:rsidRPr="009A50DE">
        <w:rPr>
          <w:color w:val="800080"/>
          <w:lang w:val="en-CA" w:eastAsia="zh-CN"/>
        </w:rPr>
        <w:t>;</w:t>
      </w:r>
    </w:p>
    <w:p w14:paraId="3F731D59"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3E39B8CC"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47733F4D" w14:textId="77777777" w:rsidR="00EF04CB" w:rsidRPr="009A50DE" w:rsidRDefault="00EF04CB" w:rsidP="00EF04CB">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2B505AF8"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LARGEURJPANEL</w:t>
      </w:r>
      <w:r w:rsidRPr="009A50DE">
        <w:rPr>
          <w:color w:val="808030"/>
          <w:lang w:val="en-CA" w:eastAsia="zh-CN"/>
        </w:rPr>
        <w:t>,</w:t>
      </w:r>
    </w:p>
    <w:p w14:paraId="44BEA872" w14:textId="77777777" w:rsidR="00EF04CB" w:rsidRPr="009A50DE" w:rsidRDefault="00EF04CB" w:rsidP="00EF04CB">
      <w:pPr>
        <w:pStyle w:val="Code"/>
        <w:rPr>
          <w:color w:val="000000"/>
          <w:lang w:val="en-CA" w:eastAsia="zh-CN"/>
        </w:rPr>
      </w:pPr>
      <w:r w:rsidRPr="009A50DE">
        <w:rPr>
          <w:color w:val="000000"/>
          <w:lang w:val="en-CA" w:eastAsia="zh-CN"/>
        </w:rPr>
        <w:t xml:space="preserve">        JPanelAvecTimerAnimeMondeAnime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30</w:t>
      </w:r>
      <w:r w:rsidRPr="009A50DE">
        <w:rPr>
          <w:color w:val="808030"/>
          <w:lang w:val="en-CA" w:eastAsia="zh-CN"/>
        </w:rPr>
        <w:t>)</w:t>
      </w:r>
      <w:r w:rsidRPr="009A50DE">
        <w:rPr>
          <w:color w:val="800080"/>
          <w:lang w:val="en-CA" w:eastAsia="zh-CN"/>
        </w:rPr>
        <w:t>;</w:t>
      </w:r>
    </w:p>
    <w:p w14:paraId="6150FAC6" w14:textId="77777777" w:rsidR="00EF04CB" w:rsidRPr="00EF04CB" w:rsidRDefault="00EF04CB" w:rsidP="00EF04CB">
      <w:pPr>
        <w:pStyle w:val="Code"/>
        <w:rPr>
          <w:color w:val="000000"/>
          <w:lang w:val="en-CA" w:eastAsia="zh-CN"/>
        </w:rPr>
      </w:pPr>
      <w:r w:rsidRPr="009A50DE">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setVisible</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800080"/>
          <w:lang w:val="en-CA" w:eastAsia="zh-CN"/>
        </w:rPr>
        <w:t>;</w:t>
      </w:r>
    </w:p>
    <w:p w14:paraId="7AB16434" w14:textId="77777777" w:rsidR="00EF04CB" w:rsidRPr="00EF04CB" w:rsidRDefault="00EF04CB" w:rsidP="00EF04CB">
      <w:pPr>
        <w:pStyle w:val="Code"/>
        <w:rPr>
          <w:color w:val="000000"/>
          <w:lang w:val="en-CA" w:eastAsia="zh-CN"/>
        </w:rPr>
      </w:pPr>
      <w:r w:rsidRPr="00EF04CB">
        <w:rPr>
          <w:color w:val="000000"/>
          <w:lang w:val="en-CA" w:eastAsia="zh-CN"/>
        </w:rPr>
        <w:t xml:space="preserve">    leJPanelAnimation</w:t>
      </w:r>
      <w:r w:rsidRPr="00EF04CB">
        <w:rPr>
          <w:color w:val="808030"/>
          <w:lang w:val="en-CA" w:eastAsia="zh-CN"/>
        </w:rPr>
        <w:t>.</w:t>
      </w:r>
      <w:r w:rsidRPr="00EF04CB">
        <w:rPr>
          <w:color w:val="000000"/>
          <w:lang w:val="en-CA" w:eastAsia="zh-CN"/>
        </w:rPr>
        <w:t>start</w:t>
      </w:r>
      <w:r w:rsidRPr="00EF04CB">
        <w:rPr>
          <w:color w:val="808030"/>
          <w:lang w:val="en-CA" w:eastAsia="zh-CN"/>
        </w:rPr>
        <w:t>()</w:t>
      </w:r>
      <w:r w:rsidRPr="00EF04CB">
        <w:rPr>
          <w:color w:val="800080"/>
          <w:lang w:val="en-CA" w:eastAsia="zh-CN"/>
        </w:rPr>
        <w:t>;</w:t>
      </w:r>
    </w:p>
    <w:p w14:paraId="025E1CC6"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6F829166" w14:textId="77777777" w:rsidR="00EF04CB" w:rsidRPr="00EF04CB" w:rsidRDefault="00EF04CB" w:rsidP="00EF04CB">
      <w:pPr>
        <w:pStyle w:val="Code"/>
        <w:rPr>
          <w:color w:val="000000"/>
          <w:lang w:val="en-CA" w:eastAsia="zh-CN"/>
        </w:rPr>
      </w:pPr>
    </w:p>
    <w:p w14:paraId="7F10DC1B"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main</w:t>
      </w:r>
      <w:r w:rsidRPr="00EF04CB">
        <w:rPr>
          <w:color w:val="808030"/>
          <w:lang w:val="en-CA" w:eastAsia="zh-CN"/>
        </w:rPr>
        <w:t>(</w:t>
      </w:r>
      <w:r w:rsidRPr="00EF04CB">
        <w:rPr>
          <w:b/>
          <w:bCs/>
          <w:color w:val="BB7977"/>
          <w:lang w:val="en-CA" w:eastAsia="zh-CN"/>
        </w:rPr>
        <w:t>String</w:t>
      </w:r>
      <w:r w:rsidRPr="00EF04CB">
        <w:rPr>
          <w:color w:val="000000"/>
          <w:lang w:val="en-CA" w:eastAsia="zh-CN"/>
        </w:rPr>
        <w:t xml:space="preserve"> args</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4D8F7DC" w14:textId="77777777" w:rsidR="00EF04CB" w:rsidRPr="00C50856" w:rsidRDefault="00EF04CB" w:rsidP="00EF04CB">
      <w:pPr>
        <w:pStyle w:val="Code"/>
        <w:rPr>
          <w:color w:val="000000"/>
          <w:lang w:val="fr-FR" w:eastAsia="zh-CN"/>
        </w:rPr>
      </w:pPr>
      <w:r w:rsidRPr="00EF04CB">
        <w:rPr>
          <w:color w:val="000000"/>
          <w:lang w:val="en-CA" w:eastAsia="zh-CN"/>
        </w:rPr>
        <w:t xml:space="preserve">    </w:t>
      </w:r>
      <w:r w:rsidRPr="00C50856">
        <w:rPr>
          <w:b/>
          <w:bCs/>
          <w:color w:val="800000"/>
          <w:lang w:val="fr-FR" w:eastAsia="zh-CN"/>
        </w:rPr>
        <w:t>new</w:t>
      </w:r>
      <w:r w:rsidRPr="00C50856">
        <w:rPr>
          <w:color w:val="000000"/>
          <w:lang w:val="fr-FR" w:eastAsia="zh-CN"/>
        </w:rPr>
        <w:t xml:space="preserve"> ExempleJFrameIncluantJPanelAnimeMondeAnime</w:t>
      </w:r>
      <w:r w:rsidRPr="00C50856">
        <w:rPr>
          <w:color w:val="808030"/>
          <w:lang w:val="fr-FR" w:eastAsia="zh-CN"/>
        </w:rPr>
        <w:t>()</w:t>
      </w:r>
      <w:r w:rsidRPr="00C50856">
        <w:rPr>
          <w:color w:val="800080"/>
          <w:lang w:val="fr-FR" w:eastAsia="zh-CN"/>
        </w:rPr>
        <w:t>;</w:t>
      </w:r>
    </w:p>
    <w:p w14:paraId="52A99D18"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4FFC8A51" w14:textId="5B2B59F4" w:rsidR="00EF04CB" w:rsidRDefault="00EF04CB" w:rsidP="00EF04CB">
      <w:pPr>
        <w:pStyle w:val="Code"/>
        <w:rPr>
          <w:color w:val="800080"/>
          <w:lang w:val="fr-FR" w:eastAsia="zh-CN"/>
        </w:rPr>
      </w:pPr>
      <w:r w:rsidRPr="00C50856">
        <w:rPr>
          <w:color w:val="800080"/>
          <w:lang w:val="fr-FR" w:eastAsia="zh-CN"/>
        </w:rPr>
        <w:t>}</w:t>
      </w:r>
    </w:p>
    <w:p w14:paraId="2926DBE1" w14:textId="77777777" w:rsidR="003E5B17" w:rsidRPr="00C50856" w:rsidRDefault="003E5B17" w:rsidP="00EF04CB">
      <w:pPr>
        <w:pStyle w:val="Code"/>
        <w:rPr>
          <w:color w:val="000000"/>
          <w:lang w:val="fr-FR" w:eastAsia="zh-CN"/>
        </w:rPr>
      </w:pPr>
    </w:p>
    <w:p w14:paraId="3F87A20E" w14:textId="77777777" w:rsidR="00E34CFC" w:rsidRDefault="00E34CFC" w:rsidP="00E34CFC">
      <w:pPr>
        <w:pStyle w:val="Corpsdetexte"/>
      </w:pPr>
    </w:p>
    <w:p w14:paraId="5160C4C2" w14:textId="591E1F45" w:rsidR="00E34CFC" w:rsidRDefault="00E34CFC" w:rsidP="00E34CFC">
      <w:pPr>
        <w:pStyle w:val="Corpsdetexte"/>
      </w:pPr>
      <w:r>
        <w:t xml:space="preserve">Il est important d’examiner attentivement la différence entre cette version du programme et la précédente (section </w:t>
      </w:r>
      <w:r>
        <w:fldChar w:fldCharType="begin"/>
      </w:r>
      <w:r>
        <w:instrText xml:space="preserve"> REF _Ref65651638 \r \h </w:instrText>
      </w:r>
      <w:r>
        <w:fldChar w:fldCharType="separate"/>
      </w:r>
      <w:r w:rsidR="00CF67E3">
        <w:t>8.1</w:t>
      </w:r>
      <w:r>
        <w:fldChar w:fldCharType="end"/>
      </w:r>
      <w:r>
        <w:t xml:space="preserve">). Le regroupement des aspects spécifiques au monde à animer, de manière indépendante du mécanisme d’animation, facilite la compréhension du programme. Les différents aspects du monde à animer ont été identifiés et isolés de manière précise. Ce partage des responsabilités permet de changer le mécanisme d’animation en réutilisant la même classe </w:t>
      </w:r>
      <w:r w:rsidRPr="00243971">
        <w:rPr>
          <w:i/>
          <w:iCs/>
        </w:rPr>
        <w:t>MondeAnim</w:t>
      </w:r>
      <w:r>
        <w:rPr>
          <w:i/>
          <w:iCs/>
        </w:rPr>
        <w:t>e.</w:t>
      </w:r>
    </w:p>
    <w:p w14:paraId="08691FDF" w14:textId="77777777" w:rsidR="00E34CFC" w:rsidRPr="00752910" w:rsidRDefault="00E34CFC" w:rsidP="00E34CFC">
      <w:pPr>
        <w:pStyle w:val="Corpsdetexte"/>
        <w:numPr>
          <w:ilvl w:val="0"/>
          <w:numId w:val="17"/>
        </w:numPr>
        <w:rPr>
          <w:b/>
          <w:bCs/>
        </w:rPr>
      </w:pPr>
      <w:r w:rsidRPr="00752910">
        <w:rPr>
          <w:b/>
          <w:bCs/>
        </w:rPr>
        <w:t>Animation par boucle explicite</w:t>
      </w:r>
    </w:p>
    <w:p w14:paraId="43F855E0" w14:textId="77777777" w:rsidR="00E34CFC" w:rsidRDefault="00E34CFC" w:rsidP="00E34CFC">
      <w:pPr>
        <w:pStyle w:val="Corpsdetexte"/>
      </w:pPr>
      <w:r>
        <w:t xml:space="preserve">Dans l’exemple suivant, un </w:t>
      </w:r>
      <w:hyperlink r:id="rId403"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utilise une boucle explicite pour animer le monde de la classe </w:t>
      </w:r>
      <w:r w:rsidRPr="00842708">
        <w:rPr>
          <w:i/>
          <w:iCs/>
        </w:rPr>
        <w:t>MondeAnime</w:t>
      </w:r>
      <w:r>
        <w:t xml:space="preserve"> plutôt qu’un </w:t>
      </w:r>
      <w:r w:rsidRPr="00243971">
        <w:rPr>
          <w:i/>
          <w:iCs/>
        </w:rPr>
        <w:t>Timer</w:t>
      </w:r>
      <w:r>
        <w:t xml:space="preserve">. La classe </w:t>
      </w:r>
      <w:r w:rsidRPr="00211010">
        <w:rPr>
          <w:i/>
        </w:rPr>
        <w:t>MondeAnime</w:t>
      </w:r>
      <w:r>
        <w:t xml:space="preserve"> est réutilisée telle quelle sans changement !</w:t>
      </w:r>
    </w:p>
    <w:p w14:paraId="29033E21" w14:textId="77777777" w:rsidR="00E34CFC" w:rsidRDefault="00E34CFC" w:rsidP="00E34CFC">
      <w:pPr>
        <w:pStyle w:val="Corpsdetexte"/>
      </w:pPr>
      <w:r w:rsidRPr="00A046EE">
        <w:rPr>
          <w:b/>
          <w:bCs/>
        </w:rPr>
        <w:t>Exemple</w:t>
      </w:r>
      <w:r>
        <w:t xml:space="preserve">. Voici le code de la sous-classe de </w:t>
      </w:r>
      <w:hyperlink r:id="rId40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 xml:space="preserve">qui fournit le mécanisme d’animation sous forme d’une boucle dans la méthode </w:t>
      </w:r>
      <w:r w:rsidRPr="00A046EE">
        <w:rPr>
          <w:i/>
          <w:iCs/>
        </w:rPr>
        <w:t>start</w:t>
      </w:r>
      <w:r>
        <w:t>().</w:t>
      </w:r>
    </w:p>
    <w:p w14:paraId="7C7343F6" w14:textId="3BD86EAF" w:rsidR="00E34CFC" w:rsidRPr="00BB395C" w:rsidRDefault="00000000" w:rsidP="00E34CFC">
      <w:pPr>
        <w:pStyle w:val="Corpsdetexte"/>
      </w:pPr>
      <w:hyperlink r:id="rId405" w:history="1">
        <w:r w:rsidR="00E34CFC" w:rsidRPr="002C23EA">
          <w:rPr>
            <w:rFonts w:ascii="Segoe UI" w:hAnsi="Segoe UI" w:cs="Segoe UI"/>
            <w:color w:val="0366D6"/>
            <w:lang w:val="fr-CA"/>
          </w:rPr>
          <w:t>JavaPasAPas</w:t>
        </w:r>
      </w:hyperlink>
      <w:r w:rsidR="00E34CFC" w:rsidRPr="002C23EA">
        <w:rPr>
          <w:rFonts w:ascii="Segoe UI" w:hAnsi="Segoe UI" w:cs="Segoe UI"/>
          <w:color w:val="586069"/>
          <w:lang w:val="fr-CA"/>
        </w:rPr>
        <w:t>/</w:t>
      </w:r>
      <w:bookmarkStart w:id="195" w:name="OLE_LINK47"/>
      <w:bookmarkStart w:id="196" w:name="OLE_LINK48"/>
      <w:r w:rsidR="00EF04CB">
        <w:rPr>
          <w:rFonts w:ascii="Segoe UI" w:hAnsi="Segoe UI" w:cs="Segoe UI"/>
          <w:b/>
          <w:bCs/>
          <w:color w:val="586069"/>
          <w:lang w:val="fr-CA"/>
        </w:rPr>
        <w:t>chapitre_8/J</w:t>
      </w:r>
      <w:r w:rsidR="00E34CFC" w:rsidRPr="002C23EA">
        <w:rPr>
          <w:rFonts w:ascii="Segoe UI" w:hAnsi="Segoe UI" w:cs="Segoe UI"/>
          <w:b/>
          <w:bCs/>
          <w:color w:val="586069"/>
          <w:lang w:val="fr-CA"/>
        </w:rPr>
        <w:t>PanelAvecBoucleAnimeMondeAnime.java</w:t>
      </w:r>
      <w:bookmarkEnd w:id="195"/>
      <w:bookmarkEnd w:id="196"/>
    </w:p>
    <w:p w14:paraId="777BC4AC" w14:textId="77777777" w:rsidR="00EF04CB" w:rsidRPr="00EF04CB" w:rsidRDefault="00EF04CB" w:rsidP="00EF04CB">
      <w:pPr>
        <w:pStyle w:val="Code"/>
        <w:rPr>
          <w:color w:val="000000"/>
          <w:lang w:eastAsia="zh-CN"/>
        </w:rPr>
      </w:pPr>
      <w:r w:rsidRPr="00EF04CB">
        <w:rPr>
          <w:lang w:eastAsia="zh-CN"/>
        </w:rPr>
        <w:t>// JPanel avec boucle qui anime un objet de MondeAnime</w:t>
      </w:r>
    </w:p>
    <w:p w14:paraId="6234E69B"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227FA659" w14:textId="77777777" w:rsidR="00EF04CB" w:rsidRPr="00EF04CB" w:rsidRDefault="00EF04CB" w:rsidP="00EF04CB">
      <w:pPr>
        <w:pStyle w:val="Code"/>
        <w:rPr>
          <w:color w:val="000000"/>
          <w:lang w:eastAsia="zh-CN"/>
        </w:rPr>
      </w:pPr>
      <w:r w:rsidRPr="00EF04CB">
        <w:rPr>
          <w:b/>
          <w:bCs/>
          <w:color w:val="800000"/>
          <w:lang w:eastAsia="zh-CN"/>
        </w:rPr>
        <w:t>import</w:t>
      </w:r>
      <w:r w:rsidRPr="00EF04CB">
        <w:rPr>
          <w:color w:val="004A43"/>
          <w:lang w:eastAsia="zh-CN"/>
        </w:rPr>
        <w:t xml:space="preserve"> java</w:t>
      </w:r>
      <w:r w:rsidRPr="00EF04CB">
        <w:rPr>
          <w:color w:val="808030"/>
          <w:lang w:eastAsia="zh-CN"/>
        </w:rPr>
        <w:t>.</w:t>
      </w:r>
      <w:r w:rsidRPr="00EF04CB">
        <w:rPr>
          <w:color w:val="004A43"/>
          <w:lang w:eastAsia="zh-CN"/>
        </w:rPr>
        <w:t>awt</w:t>
      </w:r>
      <w:r w:rsidRPr="00EF04CB">
        <w:rPr>
          <w:color w:val="808030"/>
          <w:lang w:eastAsia="zh-CN"/>
        </w:rPr>
        <w:t>.</w:t>
      </w:r>
      <w:r w:rsidRPr="00EF04CB">
        <w:rPr>
          <w:color w:val="004A43"/>
          <w:lang w:eastAsia="zh-CN"/>
        </w:rPr>
        <w:t>event</w:t>
      </w:r>
      <w:r w:rsidRPr="00EF04CB">
        <w:rPr>
          <w:color w:val="808030"/>
          <w:lang w:eastAsia="zh-CN"/>
        </w:rPr>
        <w:t>.</w:t>
      </w:r>
      <w:r w:rsidRPr="00EF04CB">
        <w:rPr>
          <w:b/>
          <w:bCs/>
          <w:color w:val="800000"/>
          <w:lang w:eastAsia="zh-CN"/>
        </w:rPr>
        <w:t>*</w:t>
      </w:r>
      <w:r w:rsidRPr="00EF04CB">
        <w:rPr>
          <w:color w:val="800080"/>
          <w:lang w:eastAsia="zh-CN"/>
        </w:rPr>
        <w:t>;</w:t>
      </w:r>
    </w:p>
    <w:p w14:paraId="161D563D" w14:textId="77777777" w:rsidR="00EF04CB" w:rsidRPr="009A50DE" w:rsidRDefault="00EF04CB" w:rsidP="00EF04CB">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E821495" w14:textId="77777777" w:rsidR="00EF04CB" w:rsidRPr="009A50DE" w:rsidRDefault="00EF04CB" w:rsidP="00EF04CB">
      <w:pPr>
        <w:pStyle w:val="Code"/>
        <w:rPr>
          <w:color w:val="000000"/>
          <w:lang w:val="en-CA" w:eastAsia="zh-CN"/>
        </w:rPr>
      </w:pPr>
    </w:p>
    <w:p w14:paraId="5F5CA1B2" w14:textId="77777777" w:rsidR="00EF04CB" w:rsidRPr="009A50DE" w:rsidRDefault="00EF04CB" w:rsidP="00EF04CB">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JPanelAvecBoucleAnimeMondeAnime </w:t>
      </w:r>
      <w:r w:rsidRPr="009A50DE">
        <w:rPr>
          <w:b/>
          <w:bCs/>
          <w:color w:val="800000"/>
          <w:lang w:val="en-CA" w:eastAsia="zh-CN"/>
        </w:rPr>
        <w:t>extends</w:t>
      </w:r>
      <w:r w:rsidRPr="009A50DE">
        <w:rPr>
          <w:color w:val="000000"/>
          <w:lang w:val="en-CA" w:eastAsia="zh-CN"/>
        </w:rPr>
        <w:t xml:space="preserve"> JPanel </w:t>
      </w:r>
      <w:r w:rsidRPr="009A50DE">
        <w:rPr>
          <w:color w:val="800080"/>
          <w:lang w:val="en-CA" w:eastAsia="zh-CN"/>
        </w:rPr>
        <w:t>{</w:t>
      </w:r>
    </w:p>
    <w:p w14:paraId="7FB41662" w14:textId="77777777" w:rsidR="00EF04CB" w:rsidRPr="009A50DE" w:rsidRDefault="00EF04CB" w:rsidP="00EF04CB">
      <w:pPr>
        <w:pStyle w:val="Code"/>
        <w:rPr>
          <w:color w:val="000000"/>
          <w:lang w:val="en-CA" w:eastAsia="zh-CN"/>
        </w:rPr>
      </w:pPr>
    </w:p>
    <w:p w14:paraId="3ACB9CF2" w14:textId="77777777" w:rsidR="00EF04CB" w:rsidRPr="00EF04CB" w:rsidRDefault="00EF04CB" w:rsidP="00EF04CB">
      <w:pPr>
        <w:pStyle w:val="Code"/>
        <w:rPr>
          <w:color w:val="000000"/>
          <w:lang w:eastAsia="zh-CN"/>
        </w:rPr>
      </w:pPr>
      <w:r w:rsidRPr="009A50DE">
        <w:rPr>
          <w:color w:val="000000"/>
          <w:lang w:val="en-CA" w:eastAsia="zh-CN"/>
        </w:rPr>
        <w:t xml:space="preserve">  </w:t>
      </w:r>
      <w:r w:rsidRPr="00EF04CB">
        <w:rPr>
          <w:b/>
          <w:bCs/>
          <w:color w:val="800000"/>
          <w:lang w:eastAsia="zh-CN"/>
        </w:rPr>
        <w:t>public</w:t>
      </w:r>
      <w:r w:rsidRPr="00EF04CB">
        <w:rPr>
          <w:color w:val="000000"/>
          <w:lang w:eastAsia="zh-CN"/>
        </w:rPr>
        <w:t xml:space="preserve"> </w:t>
      </w:r>
      <w:r w:rsidRPr="00EF04CB">
        <w:rPr>
          <w:b/>
          <w:bCs/>
          <w:color w:val="800000"/>
          <w:lang w:eastAsia="zh-CN"/>
        </w:rPr>
        <w:t>static</w:t>
      </w:r>
      <w:r w:rsidRPr="00EF04CB">
        <w:rPr>
          <w:color w:val="000000"/>
          <w:lang w:eastAsia="zh-CN"/>
        </w:rPr>
        <w:t xml:space="preserve"> </w:t>
      </w:r>
      <w:r w:rsidRPr="00EF04CB">
        <w:rPr>
          <w:b/>
          <w:bCs/>
          <w:color w:val="800000"/>
          <w:lang w:eastAsia="zh-CN"/>
        </w:rPr>
        <w:t>final</w:t>
      </w:r>
      <w:r w:rsidRPr="00EF04CB">
        <w:rPr>
          <w:color w:val="000000"/>
          <w:lang w:eastAsia="zh-CN"/>
        </w:rPr>
        <w:t xml:space="preserve"> </w:t>
      </w:r>
      <w:r w:rsidRPr="00EF04CB">
        <w:rPr>
          <w:color w:val="BB7977"/>
          <w:lang w:eastAsia="zh-CN"/>
        </w:rPr>
        <w:t>int</w:t>
      </w:r>
      <w:r w:rsidRPr="00EF04CB">
        <w:rPr>
          <w:color w:val="000000"/>
          <w:lang w:eastAsia="zh-CN"/>
        </w:rPr>
        <w:t xml:space="preserve"> INTERVALLEENTRESCENES </w:t>
      </w:r>
      <w:r w:rsidRPr="00EF04CB">
        <w:rPr>
          <w:color w:val="808030"/>
          <w:lang w:eastAsia="zh-CN"/>
        </w:rPr>
        <w:t>=</w:t>
      </w:r>
      <w:r w:rsidRPr="00EF04CB">
        <w:rPr>
          <w:color w:val="000000"/>
          <w:lang w:eastAsia="zh-CN"/>
        </w:rPr>
        <w:t xml:space="preserve"> </w:t>
      </w:r>
      <w:r w:rsidRPr="00EF04CB">
        <w:rPr>
          <w:color w:val="008C00"/>
          <w:lang w:eastAsia="zh-CN"/>
        </w:rPr>
        <w:t>50</w:t>
      </w:r>
      <w:r w:rsidRPr="00EF04CB">
        <w:rPr>
          <w:color w:val="800080"/>
          <w:lang w:eastAsia="zh-CN"/>
        </w:rPr>
        <w:t>;</w:t>
      </w:r>
      <w:r w:rsidRPr="00EF04CB">
        <w:rPr>
          <w:color w:val="000000"/>
          <w:lang w:eastAsia="zh-CN"/>
        </w:rPr>
        <w:t xml:space="preserve"> </w:t>
      </w:r>
      <w:r w:rsidRPr="00EF04CB">
        <w:rPr>
          <w:lang w:eastAsia="zh-CN"/>
        </w:rPr>
        <w:t>// En ms</w:t>
      </w:r>
    </w:p>
    <w:p w14:paraId="3050C6C2" w14:textId="77777777" w:rsidR="00EF04CB" w:rsidRPr="00EF04CB" w:rsidRDefault="00EF04CB" w:rsidP="00EF04CB">
      <w:pPr>
        <w:pStyle w:val="Code"/>
        <w:keepNext w:val="0"/>
        <w:keepLines w:val="0"/>
        <w:rPr>
          <w:color w:val="000000"/>
          <w:lang w:eastAsia="zh-CN"/>
        </w:rPr>
      </w:pPr>
    </w:p>
    <w:p w14:paraId="25E5C7F6" w14:textId="77777777" w:rsidR="00EF04CB" w:rsidRPr="00EF04CB" w:rsidRDefault="00EF04CB" w:rsidP="00EF04CB">
      <w:pPr>
        <w:pStyle w:val="Code"/>
        <w:rPr>
          <w:color w:val="000000"/>
          <w:lang w:eastAsia="zh-CN"/>
        </w:rPr>
      </w:pPr>
      <w:r w:rsidRPr="00EF04CB">
        <w:rPr>
          <w:color w:val="000000"/>
          <w:lang w:eastAsia="zh-CN"/>
        </w:rPr>
        <w:lastRenderedPageBreak/>
        <w:t xml:space="preserve">  </w:t>
      </w:r>
      <w:r w:rsidRPr="00EF04CB">
        <w:rPr>
          <w:lang w:eastAsia="zh-CN"/>
        </w:rPr>
        <w:t>// Le chrono génère un évènement à chaque intervalle</w:t>
      </w:r>
    </w:p>
    <w:p w14:paraId="7B34E6C7"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private Timer chrono;</w:t>
      </w:r>
    </w:p>
    <w:p w14:paraId="37866C43"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Le monde à animer</w:t>
      </w:r>
    </w:p>
    <w:p w14:paraId="3AF40581"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private</w:t>
      </w:r>
      <w:r w:rsidRPr="00EF04CB">
        <w:rPr>
          <w:color w:val="000000"/>
          <w:lang w:eastAsia="zh-CN"/>
        </w:rPr>
        <w:t xml:space="preserve"> MondeAnime leMondeAnime</w:t>
      </w:r>
      <w:r w:rsidRPr="00EF04CB">
        <w:rPr>
          <w:color w:val="800080"/>
          <w:lang w:eastAsia="zh-CN"/>
        </w:rPr>
        <w:t>;</w:t>
      </w:r>
    </w:p>
    <w:p w14:paraId="3E84046C" w14:textId="77777777" w:rsidR="00EF04CB" w:rsidRPr="00EF04CB" w:rsidRDefault="00EF04CB" w:rsidP="00EF04CB">
      <w:pPr>
        <w:pStyle w:val="Code"/>
        <w:rPr>
          <w:color w:val="000000"/>
          <w:lang w:eastAsia="zh-CN"/>
        </w:rPr>
      </w:pPr>
    </w:p>
    <w:p w14:paraId="69AA85EA"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Taille du JPanel</w:t>
      </w:r>
    </w:p>
    <w:p w14:paraId="4DE04450"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b/>
          <w:bCs/>
          <w:color w:val="800000"/>
          <w:lang w:val="en-CA" w:eastAsia="zh-CN"/>
        </w:rPr>
        <w:t>static</w:t>
      </w:r>
      <w:r w:rsidRPr="00EF04CB">
        <w:rPr>
          <w:color w:val="000000"/>
          <w:lang w:val="en-CA" w:eastAsia="zh-CN"/>
        </w:rPr>
        <w:t xml:space="preserve"> </w:t>
      </w:r>
      <w:r w:rsidRPr="00EF04CB">
        <w:rPr>
          <w:b/>
          <w:bCs/>
          <w:color w:val="800000"/>
          <w:lang w:val="en-CA" w:eastAsia="zh-CN"/>
        </w:rPr>
        <w:t>final</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LARGEURJPANEL </w:t>
      </w:r>
      <w:r w:rsidRPr="00EF04CB">
        <w:rPr>
          <w:color w:val="808030"/>
          <w:lang w:val="en-CA" w:eastAsia="zh-CN"/>
        </w:rPr>
        <w:t>=</w:t>
      </w:r>
      <w:r w:rsidRPr="00EF04CB">
        <w:rPr>
          <w:color w:val="000000"/>
          <w:lang w:val="en-CA" w:eastAsia="zh-CN"/>
        </w:rPr>
        <w:t xml:space="preserve"> MondeAnime</w:t>
      </w:r>
      <w:r w:rsidRPr="00EF04CB">
        <w:rPr>
          <w:color w:val="808030"/>
          <w:lang w:val="en-CA" w:eastAsia="zh-CN"/>
        </w:rPr>
        <w:t>.</w:t>
      </w:r>
      <w:r w:rsidRPr="00EF04CB">
        <w:rPr>
          <w:color w:val="000000"/>
          <w:lang w:val="en-CA" w:eastAsia="zh-CN"/>
        </w:rPr>
        <w:t>LARGEURMONDE</w:t>
      </w:r>
      <w:r w:rsidRPr="00EF04CB">
        <w:rPr>
          <w:color w:val="800080"/>
          <w:lang w:val="en-CA" w:eastAsia="zh-CN"/>
        </w:rPr>
        <w:t>;</w:t>
      </w:r>
    </w:p>
    <w:p w14:paraId="2FA996E4" w14:textId="77777777" w:rsidR="00EF04CB" w:rsidRPr="009A50DE" w:rsidRDefault="00EF04CB" w:rsidP="00EF04CB">
      <w:pPr>
        <w:pStyle w:val="Code"/>
        <w:rPr>
          <w:color w:val="000000"/>
          <w:lang w:eastAsia="zh-CN"/>
        </w:rPr>
      </w:pPr>
      <w:r w:rsidRPr="00EF04CB">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MondeAnime</w:t>
      </w:r>
      <w:r w:rsidRPr="009A50DE">
        <w:rPr>
          <w:color w:val="808030"/>
          <w:lang w:eastAsia="zh-CN"/>
        </w:rPr>
        <w:t>.</w:t>
      </w:r>
      <w:r w:rsidRPr="009A50DE">
        <w:rPr>
          <w:color w:val="000000"/>
          <w:lang w:eastAsia="zh-CN"/>
        </w:rPr>
        <w:t>HAUTEURMONDE</w:t>
      </w:r>
      <w:r w:rsidRPr="009A50DE">
        <w:rPr>
          <w:color w:val="800080"/>
          <w:lang w:eastAsia="zh-CN"/>
        </w:rPr>
        <w:t>;</w:t>
      </w:r>
    </w:p>
    <w:p w14:paraId="180E7CE7" w14:textId="77777777" w:rsidR="00EF04CB" w:rsidRPr="009A50DE" w:rsidRDefault="00EF04CB" w:rsidP="00EF04CB">
      <w:pPr>
        <w:pStyle w:val="Code"/>
        <w:keepNext w:val="0"/>
        <w:keepLines w:val="0"/>
        <w:rPr>
          <w:color w:val="000000"/>
          <w:lang w:eastAsia="zh-CN"/>
        </w:rPr>
      </w:pPr>
    </w:p>
    <w:p w14:paraId="7EDA55BF" w14:textId="77777777" w:rsidR="00EF04CB" w:rsidRPr="00EF04CB" w:rsidRDefault="00EF04CB" w:rsidP="00EF04CB">
      <w:pPr>
        <w:pStyle w:val="Code"/>
        <w:rPr>
          <w:color w:val="000000"/>
          <w:lang w:eastAsia="zh-CN"/>
        </w:rPr>
      </w:pPr>
      <w:r w:rsidRPr="009A50DE">
        <w:rPr>
          <w:color w:val="000000"/>
          <w:lang w:eastAsia="zh-CN"/>
        </w:rPr>
        <w:t xml:space="preserve">  </w:t>
      </w:r>
      <w:r w:rsidRPr="00EF04CB">
        <w:rPr>
          <w:lang w:eastAsia="zh-CN"/>
        </w:rPr>
        <w:t>// Conctructeur initialise le monde à animer</w:t>
      </w:r>
    </w:p>
    <w:p w14:paraId="19188A8F"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JPanelAvecBoucleAnimeMondeAnime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5D884153" w14:textId="77777777" w:rsidR="00EF04CB" w:rsidRPr="00EF04CB" w:rsidRDefault="00EF04CB" w:rsidP="00EF04CB">
      <w:pPr>
        <w:pStyle w:val="Code"/>
        <w:rPr>
          <w:color w:val="000000"/>
          <w:lang w:val="en-CA" w:eastAsia="zh-CN"/>
        </w:rPr>
      </w:pPr>
      <w:r w:rsidRPr="00EF04CB">
        <w:rPr>
          <w:color w:val="000000"/>
          <w:lang w:val="en-CA" w:eastAsia="zh-CN"/>
        </w:rPr>
        <w:t xml:space="preserve">    leMondeAnime </w:t>
      </w:r>
      <w:r w:rsidRPr="00EF04CB">
        <w:rPr>
          <w:color w:val="808030"/>
          <w:lang w:val="en-CA" w:eastAsia="zh-CN"/>
        </w:rPr>
        <w:t>=</w:t>
      </w:r>
      <w:r w:rsidRPr="00EF04CB">
        <w:rPr>
          <w:color w:val="000000"/>
          <w:lang w:val="en-CA" w:eastAsia="zh-CN"/>
        </w:rPr>
        <w:t xml:space="preserve"> </w:t>
      </w:r>
      <w:r w:rsidRPr="00EF04CB">
        <w:rPr>
          <w:b/>
          <w:bCs/>
          <w:color w:val="800000"/>
          <w:lang w:val="en-CA" w:eastAsia="zh-CN"/>
        </w:rPr>
        <w:t>new</w:t>
      </w:r>
      <w:r w:rsidRPr="00EF04CB">
        <w:rPr>
          <w:color w:val="000000"/>
          <w:lang w:val="en-CA" w:eastAsia="zh-CN"/>
        </w:rPr>
        <w:t xml:space="preserve"> MondeAnime</w:t>
      </w:r>
      <w:r w:rsidRPr="00EF04CB">
        <w:rPr>
          <w:color w:val="808030"/>
          <w:lang w:val="en-CA" w:eastAsia="zh-CN"/>
        </w:rPr>
        <w:t>()</w:t>
      </w:r>
      <w:r w:rsidRPr="00EF04CB">
        <w:rPr>
          <w:color w:val="800080"/>
          <w:lang w:val="en-CA" w:eastAsia="zh-CN"/>
        </w:rPr>
        <w:t>;</w:t>
      </w:r>
    </w:p>
    <w:p w14:paraId="4F3F01E4"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3F386185" w14:textId="77777777" w:rsidR="00EF04CB" w:rsidRPr="00EF04CB" w:rsidRDefault="00EF04CB" w:rsidP="00EF04CB">
      <w:pPr>
        <w:pStyle w:val="Code"/>
        <w:keepNext w:val="0"/>
        <w:keepLines w:val="0"/>
        <w:rPr>
          <w:color w:val="000000"/>
          <w:lang w:val="en-CA" w:eastAsia="zh-CN"/>
        </w:rPr>
      </w:pPr>
    </w:p>
    <w:p w14:paraId="7101EF0D"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start</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23CA75A"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while</w:t>
      </w:r>
      <w:r w:rsidRPr="00EF04CB">
        <w:rPr>
          <w:color w:val="000000"/>
          <w:lang w:val="en-CA" w:eastAsia="zh-CN"/>
        </w:rPr>
        <w:t xml:space="preserve"> </w:t>
      </w:r>
      <w:r w:rsidRPr="00EF04CB">
        <w:rPr>
          <w:color w:val="808030"/>
          <w:lang w:val="en-CA" w:eastAsia="zh-CN"/>
        </w:rPr>
        <w:t>(</w:t>
      </w:r>
      <w:r w:rsidRPr="00EF04CB">
        <w:rPr>
          <w:b/>
          <w:bCs/>
          <w:color w:val="800000"/>
          <w:lang w:val="en-CA" w:eastAsia="zh-CN"/>
        </w:rPr>
        <w:t>true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BED1B9D" w14:textId="77777777" w:rsidR="00EF04CB" w:rsidRPr="00EF04CB" w:rsidRDefault="00EF04CB" w:rsidP="00EF04CB">
      <w:pPr>
        <w:pStyle w:val="Code"/>
        <w:rPr>
          <w:color w:val="000000"/>
          <w:lang w:val="en-CA" w:eastAsia="zh-CN"/>
        </w:rPr>
      </w:pPr>
      <w:r w:rsidRPr="00EF04CB">
        <w:rPr>
          <w:color w:val="000000"/>
          <w:lang w:val="en-CA" w:eastAsia="zh-CN"/>
        </w:rPr>
        <w:t xml:space="preserve">      repaint</w:t>
      </w:r>
      <w:r w:rsidRPr="00EF04CB">
        <w:rPr>
          <w:color w:val="808030"/>
          <w:lang w:val="en-CA" w:eastAsia="zh-CN"/>
        </w:rPr>
        <w:t>()</w:t>
      </w:r>
      <w:r w:rsidRPr="00EF04CB">
        <w:rPr>
          <w:color w:val="800080"/>
          <w:lang w:val="en-CA" w:eastAsia="zh-CN"/>
        </w:rPr>
        <w:t>;</w:t>
      </w:r>
    </w:p>
    <w:p w14:paraId="7249098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try</w:t>
      </w:r>
      <w:r w:rsidRPr="00EF04CB">
        <w:rPr>
          <w:color w:val="000000"/>
          <w:lang w:val="en-CA" w:eastAsia="zh-CN"/>
        </w:rPr>
        <w:t xml:space="preserve"> </w:t>
      </w:r>
      <w:r w:rsidRPr="00EF04CB">
        <w:rPr>
          <w:color w:val="800080"/>
          <w:lang w:val="en-CA" w:eastAsia="zh-CN"/>
        </w:rPr>
        <w:t>{</w:t>
      </w:r>
    </w:p>
    <w:p w14:paraId="76FEB84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BB7977"/>
          <w:lang w:val="en-CA" w:eastAsia="zh-CN"/>
        </w:rPr>
        <w:t>Thread</w:t>
      </w:r>
      <w:r w:rsidRPr="00EF04CB">
        <w:rPr>
          <w:color w:val="808030"/>
          <w:lang w:val="en-CA" w:eastAsia="zh-CN"/>
        </w:rPr>
        <w:t>.</w:t>
      </w:r>
      <w:r w:rsidRPr="00EF04CB">
        <w:rPr>
          <w:color w:val="000000"/>
          <w:lang w:val="en-CA" w:eastAsia="zh-CN"/>
        </w:rPr>
        <w:t>sleep</w:t>
      </w:r>
      <w:r w:rsidRPr="00EF04CB">
        <w:rPr>
          <w:color w:val="808030"/>
          <w:lang w:val="en-CA" w:eastAsia="zh-CN"/>
        </w:rPr>
        <w:t>(</w:t>
      </w:r>
      <w:r w:rsidRPr="00EF04CB">
        <w:rPr>
          <w:color w:val="000000"/>
          <w:lang w:val="en-CA" w:eastAsia="zh-CN"/>
        </w:rPr>
        <w:t>INTERVALLEENTRESCENES</w:t>
      </w:r>
      <w:r w:rsidRPr="00EF04CB">
        <w:rPr>
          <w:color w:val="808030"/>
          <w:lang w:val="en-CA" w:eastAsia="zh-CN"/>
        </w:rPr>
        <w:t>)</w:t>
      </w:r>
      <w:r w:rsidRPr="00EF04CB">
        <w:rPr>
          <w:color w:val="800080"/>
          <w:lang w:val="en-CA" w:eastAsia="zh-CN"/>
        </w:rPr>
        <w:t>;</w:t>
      </w:r>
    </w:p>
    <w:p w14:paraId="24EFBBE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r w:rsidRPr="00EF04CB">
        <w:rPr>
          <w:color w:val="000000"/>
          <w:lang w:val="en-CA" w:eastAsia="zh-CN"/>
        </w:rPr>
        <w:t xml:space="preserve"> </w:t>
      </w:r>
      <w:r w:rsidRPr="00EF04CB">
        <w:rPr>
          <w:b/>
          <w:bCs/>
          <w:color w:val="800000"/>
          <w:lang w:val="en-CA" w:eastAsia="zh-CN"/>
        </w:rPr>
        <w:t>catch</w:t>
      </w:r>
      <w:r w:rsidRPr="00EF04CB">
        <w:rPr>
          <w:color w:val="000000"/>
          <w:lang w:val="en-CA" w:eastAsia="zh-CN"/>
        </w:rPr>
        <w:t xml:space="preserve"> </w:t>
      </w:r>
      <w:r w:rsidRPr="00EF04CB">
        <w:rPr>
          <w:color w:val="808030"/>
          <w:lang w:val="en-CA" w:eastAsia="zh-CN"/>
        </w:rPr>
        <w:t>(</w:t>
      </w:r>
      <w:r w:rsidRPr="00EF04CB">
        <w:rPr>
          <w:b/>
          <w:bCs/>
          <w:color w:val="BB7977"/>
          <w:lang w:val="en-CA" w:eastAsia="zh-CN"/>
        </w:rPr>
        <w:t>InterruptedException</w:t>
      </w:r>
      <w:r w:rsidRPr="00EF04CB">
        <w:rPr>
          <w:color w:val="000000"/>
          <w:lang w:val="en-CA" w:eastAsia="zh-CN"/>
        </w:rPr>
        <w:t xml:space="preserve"> exception</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C0782FA"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BB7977"/>
          <w:lang w:val="en-CA" w:eastAsia="zh-CN"/>
        </w:rPr>
        <w:t>System</w:t>
      </w:r>
      <w:r w:rsidRPr="00EF04CB">
        <w:rPr>
          <w:color w:val="808030"/>
          <w:lang w:val="en-CA" w:eastAsia="zh-CN"/>
        </w:rPr>
        <w:t>.</w:t>
      </w:r>
      <w:r w:rsidRPr="00EF04CB">
        <w:rPr>
          <w:color w:val="000000"/>
          <w:lang w:val="en-CA" w:eastAsia="zh-CN"/>
        </w:rPr>
        <w:t>err</w:t>
      </w:r>
      <w:r w:rsidRPr="00EF04CB">
        <w:rPr>
          <w:color w:val="808030"/>
          <w:lang w:val="en-CA" w:eastAsia="zh-CN"/>
        </w:rPr>
        <w:t>.</w:t>
      </w:r>
      <w:r w:rsidRPr="00EF04CB">
        <w:rPr>
          <w:color w:val="000000"/>
          <w:lang w:val="en-CA" w:eastAsia="zh-CN"/>
        </w:rPr>
        <w:t>println</w:t>
      </w:r>
      <w:r w:rsidRPr="00EF04CB">
        <w:rPr>
          <w:color w:val="808030"/>
          <w:lang w:val="en-CA" w:eastAsia="zh-CN"/>
        </w:rPr>
        <w:t>(</w:t>
      </w:r>
      <w:r w:rsidRPr="00EF04CB">
        <w:rPr>
          <w:color w:val="000000"/>
          <w:lang w:val="en-CA" w:eastAsia="zh-CN"/>
        </w:rPr>
        <w:t>exception</w:t>
      </w:r>
      <w:r w:rsidRPr="00EF04CB">
        <w:rPr>
          <w:color w:val="808030"/>
          <w:lang w:val="en-CA" w:eastAsia="zh-CN"/>
        </w:rPr>
        <w:t>.</w:t>
      </w:r>
      <w:r w:rsidRPr="00EF04CB">
        <w:rPr>
          <w:color w:val="000000"/>
          <w:lang w:val="en-CA" w:eastAsia="zh-CN"/>
        </w:rPr>
        <w:t>toString</w:t>
      </w:r>
      <w:r w:rsidRPr="00EF04CB">
        <w:rPr>
          <w:color w:val="808030"/>
          <w:lang w:val="en-CA" w:eastAsia="zh-CN"/>
        </w:rPr>
        <w:t>())</w:t>
      </w:r>
      <w:r w:rsidRPr="00EF04CB">
        <w:rPr>
          <w:color w:val="800080"/>
          <w:lang w:val="en-CA" w:eastAsia="zh-CN"/>
        </w:rPr>
        <w:t>;</w:t>
      </w:r>
    </w:p>
    <w:p w14:paraId="67387B4C" w14:textId="77777777" w:rsidR="00EF04CB" w:rsidRPr="00EF04CB" w:rsidRDefault="00EF04CB" w:rsidP="00EF04CB">
      <w:pPr>
        <w:pStyle w:val="Code"/>
        <w:rPr>
          <w:color w:val="000000"/>
          <w:lang w:eastAsia="zh-CN"/>
        </w:rPr>
      </w:pPr>
      <w:r w:rsidRPr="00EF04CB">
        <w:rPr>
          <w:color w:val="000000"/>
          <w:lang w:val="en-CA" w:eastAsia="zh-CN"/>
        </w:rPr>
        <w:t xml:space="preserve">      </w:t>
      </w:r>
      <w:r w:rsidRPr="00EF04CB">
        <w:rPr>
          <w:color w:val="800080"/>
          <w:lang w:eastAsia="zh-CN"/>
        </w:rPr>
        <w:t>}</w:t>
      </w:r>
    </w:p>
    <w:p w14:paraId="7CDF0193" w14:textId="77777777" w:rsidR="00EF04CB" w:rsidRPr="00EF04CB" w:rsidRDefault="00EF04CB" w:rsidP="00EF04CB">
      <w:pPr>
        <w:pStyle w:val="Code"/>
        <w:rPr>
          <w:color w:val="000000"/>
          <w:lang w:eastAsia="zh-CN"/>
        </w:rPr>
      </w:pPr>
      <w:r w:rsidRPr="00EF04CB">
        <w:rPr>
          <w:color w:val="000000"/>
          <w:lang w:eastAsia="zh-CN"/>
        </w:rPr>
        <w:t xml:space="preserve">      leMondeAnime</w:t>
      </w:r>
      <w:r w:rsidRPr="00EF04CB">
        <w:rPr>
          <w:color w:val="808030"/>
          <w:lang w:eastAsia="zh-CN"/>
        </w:rPr>
        <w:t>.</w:t>
      </w:r>
      <w:r w:rsidRPr="00EF04CB">
        <w:rPr>
          <w:color w:val="000000"/>
          <w:lang w:eastAsia="zh-CN"/>
        </w:rPr>
        <w:t>prochaineScene</w:t>
      </w:r>
      <w:r w:rsidRPr="00EF04CB">
        <w:rPr>
          <w:color w:val="808030"/>
          <w:lang w:eastAsia="zh-CN"/>
        </w:rPr>
        <w:t>()</w:t>
      </w:r>
      <w:r w:rsidRPr="00EF04CB">
        <w:rPr>
          <w:color w:val="800080"/>
          <w:lang w:eastAsia="zh-CN"/>
        </w:rPr>
        <w:t>;</w:t>
      </w:r>
    </w:p>
    <w:p w14:paraId="124C64FB"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17CABF5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581B0B06" w14:textId="77777777" w:rsidR="00EF04CB" w:rsidRPr="00EF04CB" w:rsidRDefault="00EF04CB" w:rsidP="00EF04CB">
      <w:pPr>
        <w:pStyle w:val="Code"/>
        <w:rPr>
          <w:color w:val="000000"/>
          <w:lang w:eastAsia="zh-CN"/>
        </w:rPr>
      </w:pPr>
    </w:p>
    <w:p w14:paraId="2082DBA5"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lang w:eastAsia="zh-CN"/>
        </w:rPr>
        <w:t>// paintComponent() est appelée indirectement par repaint()</w:t>
      </w:r>
    </w:p>
    <w:p w14:paraId="57310316" w14:textId="77777777" w:rsidR="00EF04CB" w:rsidRPr="00EF04CB" w:rsidRDefault="00EF04CB" w:rsidP="00EF04CB">
      <w:pPr>
        <w:pStyle w:val="Code"/>
        <w:rPr>
          <w:color w:val="000000"/>
          <w:lang w:val="fr-FR" w:eastAsia="zh-CN"/>
        </w:rPr>
      </w:pPr>
      <w:r w:rsidRPr="00EF04CB">
        <w:rPr>
          <w:color w:val="000000"/>
          <w:lang w:eastAsia="zh-CN"/>
        </w:rPr>
        <w:t xml:space="preserve">  </w:t>
      </w:r>
      <w:r w:rsidRPr="00EF04CB">
        <w:rPr>
          <w:lang w:val="fr-FR" w:eastAsia="zh-CN"/>
        </w:rPr>
        <w:t>// N.B. Swing utilise le double tampon : pas besoin d'effacer !</w:t>
      </w:r>
    </w:p>
    <w:p w14:paraId="0E503B09"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paintComponent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6F58C28"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super</w:t>
      </w:r>
      <w:r w:rsidRPr="00EF04CB">
        <w:rPr>
          <w:color w:val="808030"/>
          <w:lang w:val="fr-FR" w:eastAsia="zh-CN"/>
        </w:rPr>
        <w:t>.</w:t>
      </w:r>
      <w:r w:rsidRPr="00EF04CB">
        <w:rPr>
          <w:color w:val="000000"/>
          <w:lang w:val="fr-FR" w:eastAsia="zh-CN"/>
        </w:rPr>
        <w:t>paintComponent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050EA3BD" w14:textId="77777777" w:rsidR="00EF04CB" w:rsidRPr="00EF04CB" w:rsidRDefault="00EF04CB" w:rsidP="00EF04CB">
      <w:pPr>
        <w:pStyle w:val="Code"/>
        <w:rPr>
          <w:color w:val="000000"/>
          <w:lang w:val="fr-FR" w:eastAsia="zh-CN"/>
        </w:rPr>
      </w:pPr>
    </w:p>
    <w:p w14:paraId="1DAC4EE5"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lang w:val="fr-FR" w:eastAsia="zh-CN"/>
        </w:rPr>
        <w:t>// Dessine les entités de l'animation</w:t>
      </w:r>
    </w:p>
    <w:p w14:paraId="765B7ABC" w14:textId="77777777" w:rsidR="00EF04CB" w:rsidRPr="00C50856" w:rsidRDefault="00EF04CB" w:rsidP="00EF04CB">
      <w:pPr>
        <w:pStyle w:val="Code"/>
        <w:rPr>
          <w:color w:val="000000"/>
          <w:lang w:val="fr-FR" w:eastAsia="zh-CN"/>
        </w:rPr>
      </w:pPr>
      <w:r w:rsidRPr="00EF04CB">
        <w:rPr>
          <w:color w:val="000000"/>
          <w:lang w:val="fr-FR" w:eastAsia="zh-CN"/>
        </w:rPr>
        <w:t xml:space="preserve">    </w:t>
      </w:r>
      <w:r w:rsidRPr="00C50856">
        <w:rPr>
          <w:color w:val="000000"/>
          <w:lang w:val="fr-FR" w:eastAsia="zh-CN"/>
        </w:rPr>
        <w:t>leMondeAnime</w:t>
      </w:r>
      <w:r w:rsidRPr="00C50856">
        <w:rPr>
          <w:color w:val="808030"/>
          <w:lang w:val="fr-FR" w:eastAsia="zh-CN"/>
        </w:rPr>
        <w:t>.</w:t>
      </w:r>
      <w:r w:rsidRPr="00C50856">
        <w:rPr>
          <w:color w:val="000000"/>
          <w:lang w:val="fr-FR" w:eastAsia="zh-CN"/>
        </w:rPr>
        <w:t>paint</w:t>
      </w:r>
      <w:r w:rsidRPr="00C50856">
        <w:rPr>
          <w:color w:val="808030"/>
          <w:lang w:val="fr-FR" w:eastAsia="zh-CN"/>
        </w:rPr>
        <w:t>(</w:t>
      </w:r>
      <w:r w:rsidRPr="00C50856">
        <w:rPr>
          <w:color w:val="000000"/>
          <w:lang w:val="fr-FR" w:eastAsia="zh-CN"/>
        </w:rPr>
        <w:t>g</w:t>
      </w:r>
      <w:r w:rsidRPr="00C50856">
        <w:rPr>
          <w:color w:val="808030"/>
          <w:lang w:val="fr-FR" w:eastAsia="zh-CN"/>
        </w:rPr>
        <w:t>)</w:t>
      </w:r>
      <w:r w:rsidRPr="00C50856">
        <w:rPr>
          <w:color w:val="800080"/>
          <w:lang w:val="fr-FR" w:eastAsia="zh-CN"/>
        </w:rPr>
        <w:t>;</w:t>
      </w:r>
    </w:p>
    <w:p w14:paraId="2E806C71" w14:textId="77777777" w:rsidR="00EF04CB" w:rsidRPr="00C50856" w:rsidRDefault="00EF04CB" w:rsidP="00EF04CB">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0FCD057E" w14:textId="52CE1257" w:rsidR="00EF04CB" w:rsidRDefault="00EF04CB" w:rsidP="00EF04CB">
      <w:pPr>
        <w:pStyle w:val="Code"/>
        <w:rPr>
          <w:color w:val="800080"/>
          <w:lang w:val="fr-FR" w:eastAsia="zh-CN"/>
        </w:rPr>
      </w:pPr>
      <w:r w:rsidRPr="00C50856">
        <w:rPr>
          <w:color w:val="800080"/>
          <w:lang w:val="fr-FR" w:eastAsia="zh-CN"/>
        </w:rPr>
        <w:t>}</w:t>
      </w:r>
    </w:p>
    <w:p w14:paraId="46A27802" w14:textId="77777777" w:rsidR="003E5B17" w:rsidRPr="00C50856" w:rsidRDefault="003E5B17" w:rsidP="00EF04CB">
      <w:pPr>
        <w:pStyle w:val="Code"/>
        <w:rPr>
          <w:color w:val="000000"/>
          <w:lang w:val="fr-FR" w:eastAsia="zh-CN"/>
        </w:rPr>
      </w:pPr>
    </w:p>
    <w:p w14:paraId="4C53BCCD" w14:textId="77777777" w:rsidR="00E34CFC" w:rsidRDefault="00E34CFC" w:rsidP="00E34CFC">
      <w:pPr>
        <w:pStyle w:val="Corpsdetexte"/>
      </w:pPr>
    </w:p>
    <w:p w14:paraId="437EF145" w14:textId="77777777" w:rsidR="00E34CFC" w:rsidRDefault="00E34CFC" w:rsidP="00E34CFC">
      <w:pPr>
        <w:pStyle w:val="Corpsdetexte"/>
      </w:pPr>
      <w:r>
        <w:t xml:space="preserve">Comme pour la version avec </w:t>
      </w:r>
      <w:r w:rsidRPr="00155456">
        <w:rPr>
          <w:i/>
          <w:iCs/>
        </w:rPr>
        <w:t>Timer</w:t>
      </w:r>
      <w:r>
        <w:t xml:space="preserve">, l’animation est démarrée avec la méthode </w:t>
      </w:r>
      <w:r w:rsidRPr="00A046EE">
        <w:rPr>
          <w:i/>
          <w:iCs/>
        </w:rPr>
        <w:t>start</w:t>
      </w:r>
      <w:r>
        <w:t xml:space="preserve">() du </w:t>
      </w:r>
      <w:hyperlink r:id="rId406" w:tooltip="class in javax.swing" w:history="1">
        <w:r w:rsidRPr="00624308">
          <w:rPr>
            <w:rStyle w:val="typenamelink1"/>
            <w:rFonts w:ascii="DejaVu Sans" w:hAnsi="DejaVu Sans"/>
            <w:color w:val="4A6782"/>
            <w:sz w:val="21"/>
            <w:szCs w:val="21"/>
            <w:lang w:val="fr-CA"/>
          </w:rPr>
          <w:t>JPanel</w:t>
        </w:r>
      </w:hyperlink>
      <w:r>
        <w:t xml:space="preserve">. Contrairement aux exemples de boucle d’animation vus précédemment où la boucle était placée dans la méthode </w:t>
      </w:r>
      <w:r w:rsidRPr="00DB2109">
        <w:rPr>
          <w:i/>
          <w:iCs/>
        </w:rPr>
        <w:t>paint</w:t>
      </w:r>
      <w:r>
        <w:t xml:space="preserve">(), la fermeture de fenêtre fonctionne correctement car la boucle infinie dans </w:t>
      </w:r>
      <w:r w:rsidRPr="00DB2109">
        <w:rPr>
          <w:i/>
          <w:iCs/>
        </w:rPr>
        <w:t>start</w:t>
      </w:r>
      <w:r>
        <w:t xml:space="preserve">() peut être interrompue par un événement de souris. Dans la boucle,  </w:t>
      </w:r>
      <w:r w:rsidRPr="004A58E3">
        <w:rPr>
          <w:i/>
          <w:iCs/>
        </w:rPr>
        <w:t>repaint</w:t>
      </w:r>
      <w:r>
        <w:t xml:space="preserve">() est appelée pour afficher la scène courante, ensuite </w:t>
      </w:r>
      <w:r w:rsidRPr="00A3779F">
        <w:rPr>
          <w:i/>
          <w:iCs/>
        </w:rPr>
        <w:t>leMondeAnime</w:t>
      </w:r>
      <w:r>
        <w:t>.</w:t>
      </w:r>
      <w:r w:rsidRPr="00A3779F">
        <w:rPr>
          <w:i/>
          <w:iCs/>
        </w:rPr>
        <w:t>prochaineScene</w:t>
      </w:r>
      <w:r>
        <w:t>() produit les changements du monde pour la prochaine scène.</w:t>
      </w:r>
    </w:p>
    <w:p w14:paraId="77FAB403" w14:textId="77777777" w:rsidR="00E34CFC" w:rsidRPr="00C34954" w:rsidRDefault="00E34CFC" w:rsidP="00E34CFC">
      <w:pPr>
        <w:rPr>
          <w:rFonts w:ascii="Courier New" w:hAnsi="Courier New" w:cs="Courier New"/>
          <w:lang w:val="en-CA"/>
        </w:rPr>
      </w:pPr>
      <w:r w:rsidRPr="00C34954">
        <w:rPr>
          <w:rFonts w:ascii="Courier New" w:hAnsi="Courier New" w:cs="Courier New"/>
        </w:rPr>
        <w:t xml:space="preserve">    </w:t>
      </w:r>
      <w:r w:rsidRPr="00C34954">
        <w:rPr>
          <w:rFonts w:ascii="Courier New" w:hAnsi="Courier New" w:cs="Courier New"/>
          <w:lang w:val="en-CA"/>
        </w:rPr>
        <w:t>public void start(){</w:t>
      </w:r>
    </w:p>
    <w:p w14:paraId="67D8D006"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while (true){</w:t>
      </w:r>
    </w:p>
    <w:p w14:paraId="03B1569E"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repaint();</w:t>
      </w:r>
    </w:p>
    <w:p w14:paraId="4554961C"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try {</w:t>
      </w:r>
    </w:p>
    <w:p w14:paraId="590F782D"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Thread.sleep(intervalleEntreScenes);</w:t>
      </w:r>
    </w:p>
    <w:p w14:paraId="4182458B"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w:t>
      </w:r>
    </w:p>
    <w:p w14:paraId="3DB2AE40"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catch(InterruptedException exception){</w:t>
      </w:r>
    </w:p>
    <w:p w14:paraId="0AD3B567" w14:textId="77777777" w:rsidR="00E34CFC" w:rsidRPr="00C34954" w:rsidRDefault="00E34CFC" w:rsidP="00E34CFC">
      <w:pPr>
        <w:rPr>
          <w:rFonts w:ascii="Courier New" w:hAnsi="Courier New" w:cs="Courier New"/>
          <w:lang w:val="en-CA"/>
        </w:rPr>
      </w:pPr>
      <w:r w:rsidRPr="00C34954">
        <w:rPr>
          <w:rFonts w:ascii="Courier New" w:hAnsi="Courier New" w:cs="Courier New"/>
          <w:lang w:val="en-CA"/>
        </w:rPr>
        <w:t xml:space="preserve">                System.err.println(exception.toString()); </w:t>
      </w:r>
    </w:p>
    <w:p w14:paraId="76E2F653" w14:textId="77777777" w:rsidR="00E34CFC" w:rsidRPr="009A50DE" w:rsidRDefault="00E34CFC" w:rsidP="00E34CFC">
      <w:pPr>
        <w:rPr>
          <w:rFonts w:ascii="Courier New" w:hAnsi="Courier New" w:cs="Courier New"/>
          <w:lang w:val="fr-CA"/>
        </w:rPr>
      </w:pPr>
      <w:r w:rsidRPr="00C34954">
        <w:rPr>
          <w:rFonts w:ascii="Courier New" w:hAnsi="Courier New" w:cs="Courier New"/>
          <w:lang w:val="en-CA"/>
        </w:rPr>
        <w:t xml:space="preserve">            </w:t>
      </w:r>
      <w:r w:rsidRPr="009A50DE">
        <w:rPr>
          <w:rFonts w:ascii="Courier New" w:hAnsi="Courier New" w:cs="Courier New"/>
          <w:lang w:val="fr-CA"/>
        </w:rPr>
        <w:t>}</w:t>
      </w:r>
    </w:p>
    <w:p w14:paraId="7C10BA0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r w:rsidRPr="009A50DE">
        <w:rPr>
          <w:rFonts w:ascii="Courier New" w:hAnsi="Courier New" w:cs="Courier New"/>
          <w:highlight w:val="yellow"/>
          <w:lang w:val="fr-CA"/>
        </w:rPr>
        <w:t>leMondeAnime.prochaineScene()</w:t>
      </w:r>
      <w:r w:rsidRPr="009A50DE">
        <w:rPr>
          <w:rFonts w:ascii="Courier New" w:hAnsi="Courier New" w:cs="Courier New"/>
          <w:lang w:val="fr-CA"/>
        </w:rPr>
        <w:t xml:space="preserve">; </w:t>
      </w:r>
    </w:p>
    <w:p w14:paraId="28BE4DC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27BAA908"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w:t>
      </w:r>
    </w:p>
    <w:p w14:paraId="3EF3544D" w14:textId="77777777" w:rsidR="00E34CFC" w:rsidRPr="009A50DE" w:rsidRDefault="00E34CFC" w:rsidP="00E34CFC">
      <w:pPr>
        <w:pStyle w:val="Corpsdetexte"/>
        <w:rPr>
          <w:lang w:val="fr-CA"/>
        </w:rPr>
      </w:pPr>
      <w:r w:rsidRPr="009A50DE">
        <w:rPr>
          <w:lang w:val="fr-CA"/>
        </w:rPr>
        <w:t xml:space="preserve">La sous-classe </w:t>
      </w:r>
      <w:r w:rsidRPr="009A50DE">
        <w:rPr>
          <w:i/>
          <w:iCs/>
          <w:lang w:val="fr-CA"/>
        </w:rPr>
        <w:t>JFrameIncluantJPanelAvecBoucleAnimeMondeAnime</w:t>
      </w:r>
      <w:r w:rsidRPr="009A50DE">
        <w:rPr>
          <w:lang w:val="fr-CA"/>
        </w:rPr>
        <w:t xml:space="preserve"> de </w:t>
      </w:r>
      <w:hyperlink r:id="rId407" w:tooltip="class in javax.swing" w:history="1">
        <w:r w:rsidRPr="009A50DE">
          <w:rPr>
            <w:rStyle w:val="typenamelink1"/>
            <w:rFonts w:ascii="DejaVu Sans" w:hAnsi="DejaVu Sans"/>
            <w:color w:val="4A6782"/>
            <w:sz w:val="21"/>
            <w:szCs w:val="21"/>
            <w:lang w:val="fr-CA"/>
          </w:rPr>
          <w:t>JFrame</w:t>
        </w:r>
      </w:hyperlink>
      <w:r w:rsidRPr="009A50DE">
        <w:rPr>
          <w:rStyle w:val="typenamelink1"/>
          <w:rFonts w:ascii="DejaVu Sans" w:hAnsi="DejaVu Sans"/>
          <w:color w:val="4A6782"/>
          <w:sz w:val="21"/>
          <w:szCs w:val="21"/>
          <w:lang w:val="fr-CA"/>
        </w:rPr>
        <w:t xml:space="preserve"> </w:t>
      </w:r>
      <w:r w:rsidRPr="009A50DE">
        <w:rPr>
          <w:lang w:val="fr-CA"/>
        </w:rPr>
        <w:t xml:space="preserve">inclut l’objet de la classe </w:t>
      </w:r>
      <w:r w:rsidRPr="009A50DE">
        <w:rPr>
          <w:i/>
          <w:iCs/>
          <w:lang w:val="fr-CA"/>
        </w:rPr>
        <w:t>JPanelAvecBoucleAnimeMondeAnime</w:t>
      </w:r>
      <w:r w:rsidRPr="009A50DE">
        <w:rPr>
          <w:lang w:val="fr-CA"/>
        </w:rPr>
        <w:t xml:space="preserve"> pour afficher l’animation dans une fenêtre :</w:t>
      </w:r>
    </w:p>
    <w:p w14:paraId="17F5D0E3" w14:textId="77777777" w:rsidR="00E34CFC" w:rsidRPr="009A50DE" w:rsidRDefault="00000000" w:rsidP="00E34CFC">
      <w:pPr>
        <w:pStyle w:val="Corpsdetexte"/>
        <w:rPr>
          <w:lang w:val="fr-CA"/>
        </w:rPr>
      </w:pPr>
      <w:hyperlink r:id="rId408" w:history="1">
        <w:r w:rsidR="00E34CFC" w:rsidRPr="009A50DE">
          <w:rPr>
            <w:rFonts w:ascii="Segoe UI" w:hAnsi="Segoe UI" w:cs="Segoe UI"/>
            <w:color w:val="0366D6"/>
            <w:lang w:val="fr-CA"/>
          </w:rPr>
          <w:t>JavaPasAPas</w:t>
        </w:r>
      </w:hyperlink>
      <w:r w:rsidR="00E34CFC" w:rsidRPr="009A50DE">
        <w:rPr>
          <w:rFonts w:ascii="Segoe UI" w:hAnsi="Segoe UI" w:cs="Segoe UI"/>
          <w:color w:val="586069"/>
          <w:lang w:val="fr-CA"/>
        </w:rPr>
        <w:t>/</w:t>
      </w:r>
      <w:r w:rsidR="00E34CFC" w:rsidRPr="009A50DE">
        <w:rPr>
          <w:rFonts w:ascii="Segoe UI" w:hAnsi="Segoe UI" w:cs="Segoe UI"/>
          <w:b/>
          <w:bCs/>
          <w:color w:val="586069"/>
          <w:lang w:val="fr-CA"/>
        </w:rPr>
        <w:t>JFrameIncluantJPanelAvecBoucleAnimeMondeAnime.java</w:t>
      </w:r>
    </w:p>
    <w:p w14:paraId="4C5B4FCF"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import javax.swing.JFrame;</w:t>
      </w:r>
    </w:p>
    <w:p w14:paraId="66118CA4"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public class JFrameIncluantJPanelAvecBoucleAnimeMondeAnime extends JFrame{</w:t>
      </w:r>
    </w:p>
    <w:p w14:paraId="4A4D649E" w14:textId="77777777" w:rsidR="00E34CFC" w:rsidRPr="00E40C10" w:rsidRDefault="00E34CFC" w:rsidP="00E34CFC">
      <w:pPr>
        <w:rPr>
          <w:rFonts w:ascii="Courier New" w:hAnsi="Courier New" w:cs="Courier New"/>
          <w:lang w:val="en-CA"/>
        </w:rPr>
      </w:pPr>
    </w:p>
    <w:p w14:paraId="1619D09A" w14:textId="77777777" w:rsidR="00E34CFC" w:rsidRPr="009A50DE" w:rsidRDefault="00E34CFC" w:rsidP="00E34CFC">
      <w:pPr>
        <w:rPr>
          <w:rFonts w:ascii="Courier New" w:hAnsi="Courier New" w:cs="Courier New"/>
          <w:lang w:val="fr-CA"/>
        </w:rPr>
      </w:pPr>
      <w:r w:rsidRPr="00E40C10">
        <w:rPr>
          <w:rFonts w:ascii="Courier New" w:hAnsi="Courier New" w:cs="Courier New"/>
          <w:lang w:val="en-CA"/>
        </w:rPr>
        <w:t xml:space="preserve">    </w:t>
      </w:r>
      <w:r w:rsidRPr="009A50DE">
        <w:rPr>
          <w:rFonts w:ascii="Courier New" w:hAnsi="Courier New" w:cs="Courier New"/>
          <w:lang w:val="fr-CA"/>
        </w:rPr>
        <w:t>public JFrameIncluantJPanelAvecBoucleAnimeMondeAnime() {</w:t>
      </w:r>
    </w:p>
    <w:p w14:paraId="7764573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super("Animation dans JPanel avec boucle");</w:t>
      </w:r>
    </w:p>
    <w:p w14:paraId="5F71FC4B" w14:textId="77777777" w:rsidR="00E34CFC" w:rsidRPr="00E40C10" w:rsidRDefault="00E34CFC" w:rsidP="00E34CFC">
      <w:pPr>
        <w:rPr>
          <w:rFonts w:ascii="Courier New" w:hAnsi="Courier New" w:cs="Courier New"/>
          <w:lang w:val="en-CA"/>
        </w:rPr>
      </w:pPr>
      <w:r w:rsidRPr="009A50DE">
        <w:rPr>
          <w:rFonts w:ascii="Courier New" w:hAnsi="Courier New" w:cs="Courier New"/>
          <w:lang w:val="fr-CA"/>
        </w:rPr>
        <w:t xml:space="preserve">        </w:t>
      </w:r>
      <w:r w:rsidRPr="00E40C10">
        <w:rPr>
          <w:rFonts w:ascii="Courier New" w:hAnsi="Courier New" w:cs="Courier New"/>
          <w:highlight w:val="yellow"/>
          <w:lang w:val="en-CA"/>
        </w:rPr>
        <w:t>JPanelAvecBoucleAnimeMondeAnime</w:t>
      </w:r>
      <w:r w:rsidRPr="00E40C10">
        <w:rPr>
          <w:rFonts w:ascii="Courier New" w:hAnsi="Courier New" w:cs="Courier New"/>
          <w:lang w:val="en-CA"/>
        </w:rPr>
        <w:t xml:space="preserve"> leJPanelAnimation =  </w:t>
      </w:r>
    </w:p>
    <w:p w14:paraId="32E8AF13"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new </w:t>
      </w:r>
      <w:r w:rsidRPr="00E40C10">
        <w:rPr>
          <w:rFonts w:ascii="Courier New" w:hAnsi="Courier New" w:cs="Courier New"/>
          <w:highlight w:val="yellow"/>
          <w:lang w:val="en-CA"/>
        </w:rPr>
        <w:t>JPanelAvecBoucleAnimeMondeAnime</w:t>
      </w:r>
      <w:r w:rsidRPr="00E40C10">
        <w:rPr>
          <w:rFonts w:ascii="Courier New" w:hAnsi="Courier New" w:cs="Courier New"/>
          <w:lang w:val="en-CA"/>
        </w:rPr>
        <w:t>();</w:t>
      </w:r>
    </w:p>
    <w:p w14:paraId="23913FF9"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this.getContentPane().add(leJPanelAnimation);</w:t>
      </w:r>
    </w:p>
    <w:p w14:paraId="165005A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this.setDefaultCloseOperation(EXIT_ON_CLOSE);</w:t>
      </w:r>
    </w:p>
    <w:p w14:paraId="16F5BB7A"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this.setSize(</w:t>
      </w:r>
    </w:p>
    <w:p w14:paraId="6C25E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JPanelAvecBoucleAnimeMondeAnime.LARGEURJPANEL,</w:t>
      </w:r>
    </w:p>
    <w:p w14:paraId="055CE968"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JPanelAvecBoucleAnimeMondeAnime.HAUTEURJPANEL+30);</w:t>
      </w:r>
    </w:p>
    <w:p w14:paraId="5872EE41"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this.setVisible(true);</w:t>
      </w:r>
    </w:p>
    <w:p w14:paraId="4C2B2BA6"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leJPanelAnimation.start();</w:t>
      </w:r>
    </w:p>
    <w:p w14:paraId="2F3658B2"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w:t>
      </w:r>
    </w:p>
    <w:p w14:paraId="52F572E3" w14:textId="77777777" w:rsidR="00E34CFC" w:rsidRPr="00E40C10" w:rsidRDefault="00E34CFC" w:rsidP="00E34CFC">
      <w:pPr>
        <w:rPr>
          <w:rFonts w:ascii="Courier New" w:hAnsi="Courier New" w:cs="Courier New"/>
          <w:lang w:val="en-CA"/>
        </w:rPr>
      </w:pPr>
    </w:p>
    <w:p w14:paraId="2D456095" w14:textId="77777777" w:rsidR="00E34CFC" w:rsidRPr="00E40C10" w:rsidRDefault="00E34CFC" w:rsidP="00E34CFC">
      <w:pPr>
        <w:rPr>
          <w:rFonts w:ascii="Courier New" w:hAnsi="Courier New" w:cs="Courier New"/>
          <w:lang w:val="en-CA"/>
        </w:rPr>
      </w:pPr>
      <w:r w:rsidRPr="00E40C10">
        <w:rPr>
          <w:rFonts w:ascii="Courier New" w:hAnsi="Courier New" w:cs="Courier New"/>
          <w:lang w:val="en-CA"/>
        </w:rPr>
        <w:t xml:space="preserve">    public static void main (String args[]) {</w:t>
      </w:r>
    </w:p>
    <w:p w14:paraId="5997001B" w14:textId="77777777" w:rsidR="00E34CFC" w:rsidRPr="00E40C10" w:rsidRDefault="00E34CFC" w:rsidP="00E34CFC">
      <w:pPr>
        <w:rPr>
          <w:rFonts w:ascii="Courier New" w:hAnsi="Courier New" w:cs="Courier New"/>
        </w:rPr>
      </w:pPr>
      <w:r w:rsidRPr="00E40C10">
        <w:rPr>
          <w:rFonts w:ascii="Courier New" w:hAnsi="Courier New" w:cs="Courier New"/>
          <w:lang w:val="en-CA"/>
        </w:rPr>
        <w:t xml:space="preserve">        </w:t>
      </w:r>
      <w:r w:rsidRPr="00E40C10">
        <w:rPr>
          <w:rFonts w:ascii="Courier New" w:hAnsi="Courier New" w:cs="Courier New"/>
        </w:rPr>
        <w:t>new JFrameIncluantJPanelAvecBoucleAnimeMondeAnime();</w:t>
      </w:r>
    </w:p>
    <w:p w14:paraId="10EBECB2" w14:textId="77777777" w:rsidR="00E34CFC" w:rsidRPr="00E40C10" w:rsidRDefault="00E34CFC" w:rsidP="00E34CFC">
      <w:pPr>
        <w:rPr>
          <w:rFonts w:ascii="Courier New" w:hAnsi="Courier New" w:cs="Courier New"/>
        </w:rPr>
      </w:pPr>
      <w:r w:rsidRPr="00E40C10">
        <w:rPr>
          <w:rFonts w:ascii="Courier New" w:hAnsi="Courier New" w:cs="Courier New"/>
        </w:rPr>
        <w:t xml:space="preserve">    }</w:t>
      </w:r>
    </w:p>
    <w:p w14:paraId="45E416D2" w14:textId="77777777" w:rsidR="00E34CFC" w:rsidRPr="00E40C10" w:rsidRDefault="00E34CFC" w:rsidP="00E34CFC">
      <w:pPr>
        <w:rPr>
          <w:rFonts w:ascii="Courier New" w:hAnsi="Courier New" w:cs="Courier New"/>
        </w:rPr>
      </w:pPr>
      <w:r w:rsidRPr="00E40C10">
        <w:rPr>
          <w:rFonts w:ascii="Courier New" w:hAnsi="Courier New" w:cs="Courier New"/>
        </w:rPr>
        <w:t>}</w:t>
      </w:r>
    </w:p>
    <w:p w14:paraId="5A4C4BEE" w14:textId="77777777" w:rsidR="00E34CFC" w:rsidRDefault="00E34CFC" w:rsidP="00E34CFC">
      <w:pPr>
        <w:pStyle w:val="Corpsdetexte"/>
      </w:pPr>
    </w:p>
    <w:p w14:paraId="3C09DAE7" w14:textId="77777777" w:rsidR="00E34CFC" w:rsidRDefault="00E34CFC" w:rsidP="00E34CFC">
      <w:pPr>
        <w:pStyle w:val="Titre2"/>
      </w:pPr>
      <w:bookmarkStart w:id="197" w:name="_Toc47239884"/>
      <w:bookmarkStart w:id="198" w:name="_Toc44667606"/>
      <w:r>
        <w:t>Développement du jeu</w:t>
      </w:r>
      <w:bookmarkEnd w:id="197"/>
      <w:bookmarkEnd w:id="198"/>
    </w:p>
    <w:p w14:paraId="611FA9E8" w14:textId="77777777" w:rsidR="00E34CFC" w:rsidRDefault="00E34CFC" w:rsidP="00E34CFC">
      <w:pPr>
        <w:pStyle w:val="Corpsdetexte"/>
      </w:pPr>
      <w:r>
        <w:t>Cette section développe un jeu simple 2D en raffinant les classes développées précédemment.  Le jeu démarre en animant une série d’entités animées. Le but de l’utilisateur est de détruire ces entités en cliquant dessus avec la souris. Lorsque l’entité est touchée, elle disparaît en poussant un cri de désarroi. Nous allons d’abord raffiner la hiérarchie des entités du monde à animer en ajoutant des comportements plus sophistiqués (gestes, cris). La figure suivante montre les classes à développer.</w:t>
      </w:r>
    </w:p>
    <w:p w14:paraId="16C608E5" w14:textId="54E6034C" w:rsidR="00E34CFC" w:rsidRDefault="00F758A2" w:rsidP="007256AA">
      <w:pPr>
        <w:pStyle w:val="Corpsdetexte"/>
        <w:jc w:val="center"/>
      </w:pPr>
      <w:r>
        <w:rPr>
          <w:noProof/>
        </w:rPr>
        <w:object w:dxaOrig="8431" w:dyaOrig="6329" w14:anchorId="0BFE66D7">
          <v:shape id="_x0000_i1029" type="#_x0000_t75" alt="" style="width:352.5pt;height:267.6pt;mso-width-percent:0;mso-height-percent:0;mso-width-percent:0;mso-height-percent:0" o:ole="">
            <v:imagedata r:id="rId409" o:title=""/>
          </v:shape>
          <o:OLEObject Type="Embed" ProgID="MSPhotoEd.3" ShapeID="_x0000_i1029" DrawAspect="Content" ObjectID="_1765265465" r:id="rId410"/>
        </w:object>
      </w:r>
    </w:p>
    <w:p w14:paraId="464FE3FA" w14:textId="3ED5E3E3"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29</w:t>
      </w:r>
      <w:r>
        <w:fldChar w:fldCharType="end"/>
      </w:r>
      <w:r>
        <w:t>. Classes du jeu simple.</w:t>
      </w:r>
    </w:p>
    <w:p w14:paraId="01E9BCCD" w14:textId="77777777" w:rsidR="00E34CFC" w:rsidRDefault="00E34CFC" w:rsidP="00E34CFC">
      <w:pPr>
        <w:pStyle w:val="Corpsdetexte"/>
      </w:pPr>
      <w:r>
        <w:lastRenderedPageBreak/>
        <w:t xml:space="preserve">La classe </w:t>
      </w:r>
      <w:r w:rsidRPr="00530062">
        <w:rPr>
          <w:i/>
          <w:iCs/>
        </w:rPr>
        <w:t>EntiteAnime</w:t>
      </w:r>
      <w:r>
        <w:t xml:space="preserve"> du package </w:t>
      </w:r>
      <w:r w:rsidRPr="00F716BB">
        <w:rPr>
          <w:i/>
          <w:iCs/>
        </w:rPr>
        <w:t>JeuSimple</w:t>
      </w:r>
      <w:r>
        <w:t xml:space="preserve"> ajoute les aspects suivants à la classe </w:t>
      </w:r>
      <w:r w:rsidRPr="00F716BB">
        <w:rPr>
          <w:i/>
          <w:iCs/>
        </w:rPr>
        <w:t>EntiteAnime</w:t>
      </w:r>
      <w:r>
        <w:t xml:space="preserve"> développée au chapitre 7 :</w:t>
      </w:r>
    </w:p>
    <w:p w14:paraId="7EFCA2D1" w14:textId="77777777" w:rsidR="00E34CFC" w:rsidRDefault="00E34CFC" w:rsidP="00E34CFC">
      <w:pPr>
        <w:pStyle w:val="Corpsdetexte"/>
        <w:numPr>
          <w:ilvl w:val="0"/>
          <w:numId w:val="17"/>
        </w:numPr>
      </w:pPr>
      <w:r>
        <w:t xml:space="preserve">Visibilité : une entité peut être visible ou pas (variable d’objet </w:t>
      </w:r>
      <w:r w:rsidRPr="000F6B3D">
        <w:rPr>
          <w:i/>
          <w:iCs/>
        </w:rPr>
        <w:t>visible</w:t>
      </w:r>
      <w:r>
        <w:t xml:space="preserve">). Si elle est invisible, un appel à </w:t>
      </w:r>
      <w:r w:rsidRPr="005125AA">
        <w:rPr>
          <w:i/>
          <w:iCs/>
        </w:rPr>
        <w:t>paintSiVisible</w:t>
      </w:r>
      <w:r>
        <w:t>() ne la dessine pas.</w:t>
      </w:r>
    </w:p>
    <w:p w14:paraId="3CFF1B6C" w14:textId="77777777" w:rsidR="00E34CFC" w:rsidRDefault="00E34CFC" w:rsidP="00E34CFC">
      <w:pPr>
        <w:pStyle w:val="Corpsdetexte"/>
        <w:numPr>
          <w:ilvl w:val="0"/>
          <w:numId w:val="17"/>
        </w:numPr>
      </w:pPr>
      <w:r>
        <w:t xml:space="preserve">La méthode </w:t>
      </w:r>
      <w:r w:rsidRPr="008741C5">
        <w:rPr>
          <w:i/>
          <w:iCs/>
        </w:rPr>
        <w:t>touche</w:t>
      </w:r>
      <w:r>
        <w:t>() : cette méthode retourne vrai si la coordonnée (</w:t>
      </w:r>
      <w:r w:rsidRPr="00AE2713">
        <w:rPr>
          <w:i/>
          <w:iCs/>
        </w:rPr>
        <w:t>unX</w:t>
      </w:r>
      <w:r>
        <w:t>,</w:t>
      </w:r>
      <w:r w:rsidRPr="00AE2713">
        <w:rPr>
          <w:i/>
          <w:iCs/>
        </w:rPr>
        <w:t>unY</w:t>
      </w:r>
      <w:r>
        <w:t>) est à l’intérieur du rectangle englobant de l’entité. Elle sert à vérifier si l’utilisateur a touché l’entité avec la souris dans le contexte du jeu.</w:t>
      </w:r>
    </w:p>
    <w:p w14:paraId="21CBD394" w14:textId="37AF289F" w:rsidR="00E34CFC" w:rsidRDefault="00E34CFC" w:rsidP="00E34CFC">
      <w:pPr>
        <w:pStyle w:val="Corpsdetexte"/>
        <w:numPr>
          <w:ilvl w:val="0"/>
          <w:numId w:val="17"/>
        </w:numPr>
      </w:pPr>
      <w:r>
        <w:t>Méthodes de lecture (</w:t>
      </w:r>
      <w:r w:rsidRPr="00E81598">
        <w:rPr>
          <w:i/>
        </w:rPr>
        <w:t>lecteurs</w:t>
      </w:r>
      <w:r>
        <w:t>/</w:t>
      </w:r>
      <w:r w:rsidRPr="00E81598">
        <w:rPr>
          <w:i/>
        </w:rPr>
        <w:t>getters</w:t>
      </w:r>
      <w:r>
        <w:t>) et d’écriture (</w:t>
      </w:r>
      <w:r w:rsidRPr="00E81598">
        <w:rPr>
          <w:i/>
        </w:rPr>
        <w:t>modifieurs</w:t>
      </w:r>
      <w:r>
        <w:t>/</w:t>
      </w:r>
      <w:r w:rsidRPr="00E81598">
        <w:rPr>
          <w:i/>
        </w:rPr>
        <w:t>setters</w:t>
      </w:r>
      <w:r>
        <w:t xml:space="preserve">) de variables d’objet. Il est souvent nécessaire de pouvoir extraire ou modifier une variable membre d’une classe à partir de l’extérieur de cette classe. Il est possible de spécifier que la variable est </w:t>
      </w:r>
      <w:r w:rsidRPr="00C920B7">
        <w:rPr>
          <w:i/>
          <w:iCs/>
        </w:rPr>
        <w:t>public</w:t>
      </w:r>
      <w:r>
        <w:t xml:space="preserve"> à cet effet. Cependant, cette approche est généralement à éviter pour minimiser le couplage entre classes. Il est préférable d’utiliser des méthodes pour extraire (lecteur) ou modifier (modifieur) le contenu des variables. Une convention souvent employée en Java est de nommer par </w:t>
      </w:r>
      <w:r w:rsidRPr="00D54A18">
        <w:rPr>
          <w:i/>
          <w:iCs/>
        </w:rPr>
        <w:t>getNomVariable</w:t>
      </w:r>
      <w:r>
        <w:t xml:space="preserve">() et </w:t>
      </w:r>
      <w:r w:rsidRPr="00D54A18">
        <w:rPr>
          <w:i/>
          <w:iCs/>
        </w:rPr>
        <w:t>setNomVariable</w:t>
      </w:r>
      <w:r>
        <w:t xml:space="preserve">() les méthodes qui vont extraire le contenu et modifier le contenu de la variable </w:t>
      </w:r>
      <w:r w:rsidR="005D1CEA">
        <w:t>appelée</w:t>
      </w:r>
      <w:r>
        <w:t xml:space="preserve"> </w:t>
      </w:r>
      <w:r w:rsidRPr="00D54A18">
        <w:rPr>
          <w:i/>
          <w:iCs/>
        </w:rPr>
        <w:t>nomVariable</w:t>
      </w:r>
      <w:r>
        <w:t xml:space="preserve">. Des méthodes de lecture et d’écriture ont été ajoutées pour la plupart des variables d’objet de la classe </w:t>
      </w:r>
      <w:r w:rsidRPr="00235A14">
        <w:rPr>
          <w:i/>
          <w:iCs/>
        </w:rPr>
        <w:t>EntiteAnime</w:t>
      </w:r>
      <w:r>
        <w:t xml:space="preserve"> car ceci est nécessaire dans notre programme.</w:t>
      </w:r>
    </w:p>
    <w:p w14:paraId="2380AA56" w14:textId="77777777" w:rsidR="00E34CFC" w:rsidRPr="002C23EA" w:rsidRDefault="00000000" w:rsidP="00EF04CB">
      <w:pPr>
        <w:pStyle w:val="Corpsdetexte"/>
        <w:keepNext/>
        <w:keepLines/>
      </w:pPr>
      <w:hyperlink r:id="rId411"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2"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EntiteAnime.java</w:t>
      </w:r>
    </w:p>
    <w:p w14:paraId="45F83DEC" w14:textId="77777777" w:rsidR="00EF04CB" w:rsidRPr="00EF04CB" w:rsidRDefault="00EF04CB" w:rsidP="00EF04CB">
      <w:pPr>
        <w:pStyle w:val="Code"/>
        <w:rPr>
          <w:color w:val="000000"/>
          <w:lang w:eastAsia="zh-CN"/>
        </w:rPr>
      </w:pPr>
      <w:r w:rsidRPr="00EF04CB">
        <w:rPr>
          <w:b/>
          <w:bCs/>
          <w:color w:val="800000"/>
          <w:lang w:eastAsia="zh-CN"/>
        </w:rPr>
        <w:t>package</w:t>
      </w:r>
      <w:r w:rsidRPr="00EF04CB">
        <w:rPr>
          <w:lang w:eastAsia="zh-CN"/>
        </w:rPr>
        <w:t xml:space="preserve"> JeuSimple</w:t>
      </w:r>
      <w:r w:rsidRPr="00EF04CB">
        <w:rPr>
          <w:color w:val="800080"/>
          <w:lang w:eastAsia="zh-CN"/>
        </w:rPr>
        <w:t>;</w:t>
      </w:r>
    </w:p>
    <w:p w14:paraId="5F6C6DD6" w14:textId="77777777" w:rsidR="00EF04CB" w:rsidRPr="00EF04CB" w:rsidRDefault="00EF04CB" w:rsidP="00EF04CB">
      <w:pPr>
        <w:pStyle w:val="Code"/>
        <w:rPr>
          <w:color w:val="000000"/>
          <w:lang w:eastAsia="zh-CN"/>
        </w:rPr>
      </w:pPr>
    </w:p>
    <w:p w14:paraId="5DBE822F" w14:textId="77777777" w:rsidR="00EF04CB" w:rsidRPr="00EF04CB" w:rsidRDefault="00EF04CB" w:rsidP="00EF04CB">
      <w:pPr>
        <w:pStyle w:val="Code"/>
        <w:rPr>
          <w:color w:val="000000"/>
          <w:lang w:eastAsia="zh-CN"/>
        </w:rPr>
      </w:pPr>
      <w:r w:rsidRPr="00EF04CB">
        <w:rPr>
          <w:b/>
          <w:bCs/>
          <w:color w:val="800000"/>
          <w:lang w:eastAsia="zh-CN"/>
        </w:rPr>
        <w:t>import</w:t>
      </w:r>
      <w:r w:rsidRPr="00EF04CB">
        <w:rPr>
          <w:lang w:eastAsia="zh-CN"/>
        </w:rPr>
        <w:t xml:space="preserve"> java</w:t>
      </w:r>
      <w:r w:rsidRPr="00EF04CB">
        <w:rPr>
          <w:color w:val="808030"/>
          <w:lang w:eastAsia="zh-CN"/>
        </w:rPr>
        <w:t>.</w:t>
      </w:r>
      <w:r w:rsidRPr="00EF04CB">
        <w:rPr>
          <w:lang w:eastAsia="zh-CN"/>
        </w:rPr>
        <w:t>awt</w:t>
      </w:r>
      <w:r w:rsidRPr="00EF04CB">
        <w:rPr>
          <w:color w:val="808030"/>
          <w:lang w:eastAsia="zh-CN"/>
        </w:rPr>
        <w:t>.</w:t>
      </w:r>
      <w:r w:rsidRPr="00EF04CB">
        <w:rPr>
          <w:b/>
          <w:bCs/>
          <w:color w:val="800000"/>
          <w:lang w:eastAsia="zh-CN"/>
        </w:rPr>
        <w:t>*</w:t>
      </w:r>
      <w:r w:rsidRPr="00EF04CB">
        <w:rPr>
          <w:color w:val="800080"/>
          <w:lang w:eastAsia="zh-CN"/>
        </w:rPr>
        <w:t>;</w:t>
      </w:r>
    </w:p>
    <w:p w14:paraId="70951DF0" w14:textId="77777777" w:rsidR="00EF04CB" w:rsidRPr="00EF04CB" w:rsidRDefault="00EF04CB" w:rsidP="00EF04CB">
      <w:pPr>
        <w:pStyle w:val="Code"/>
        <w:rPr>
          <w:color w:val="000000"/>
          <w:lang w:eastAsia="zh-CN"/>
        </w:rPr>
      </w:pPr>
    </w:p>
    <w:p w14:paraId="23AA6A5D" w14:textId="77777777" w:rsidR="00EF04CB" w:rsidRPr="00EF04CB" w:rsidRDefault="00EF04CB" w:rsidP="00EF04CB">
      <w:pPr>
        <w:pStyle w:val="Code"/>
        <w:rPr>
          <w:color w:val="000000"/>
          <w:lang w:eastAsia="zh-CN"/>
        </w:rPr>
      </w:pPr>
      <w:r w:rsidRPr="00EF04CB">
        <w:rPr>
          <w:b/>
          <w:bCs/>
          <w:color w:val="800000"/>
          <w:lang w:eastAsia="zh-CN"/>
        </w:rPr>
        <w:t>public</w:t>
      </w:r>
      <w:r w:rsidRPr="00EF04CB">
        <w:rPr>
          <w:color w:val="000000"/>
          <w:lang w:eastAsia="zh-CN"/>
        </w:rPr>
        <w:t xml:space="preserve"> </w:t>
      </w:r>
      <w:r w:rsidRPr="00EF04CB">
        <w:rPr>
          <w:b/>
          <w:bCs/>
          <w:color w:val="800000"/>
          <w:lang w:eastAsia="zh-CN"/>
        </w:rPr>
        <w:t>abstract</w:t>
      </w:r>
      <w:r w:rsidRPr="00EF04CB">
        <w:rPr>
          <w:color w:val="000000"/>
          <w:lang w:eastAsia="zh-CN"/>
        </w:rPr>
        <w:t xml:space="preserve"> </w:t>
      </w:r>
      <w:r w:rsidRPr="00EF04CB">
        <w:rPr>
          <w:b/>
          <w:bCs/>
          <w:color w:val="800000"/>
          <w:lang w:eastAsia="zh-CN"/>
        </w:rPr>
        <w:t>class</w:t>
      </w:r>
      <w:r w:rsidRPr="00EF04CB">
        <w:rPr>
          <w:color w:val="000000"/>
          <w:lang w:eastAsia="zh-CN"/>
        </w:rPr>
        <w:t xml:space="preserve"> EntiteAnime </w:t>
      </w:r>
      <w:r w:rsidRPr="00EF04CB">
        <w:rPr>
          <w:color w:val="800080"/>
          <w:lang w:eastAsia="zh-CN"/>
        </w:rPr>
        <w:t>{</w:t>
      </w:r>
    </w:p>
    <w:p w14:paraId="5BBF341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Variables d'objet qui décrivent l'état d'un objet EntiteAnime</w:t>
      </w:r>
    </w:p>
    <w:p w14:paraId="513E7368"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y</w:t>
      </w:r>
      <w:r w:rsidRPr="00EF04CB">
        <w:rPr>
          <w:color w:val="800080"/>
          <w:lang w:eastAsia="zh-CN"/>
        </w:rPr>
        <w:t>;</w:t>
      </w:r>
      <w:r w:rsidRPr="00EF04CB">
        <w:rPr>
          <w:color w:val="000000"/>
          <w:lang w:eastAsia="zh-CN"/>
        </w:rPr>
        <w:t xml:space="preserve"> </w:t>
      </w:r>
      <w:r w:rsidRPr="00EF04CB">
        <w:rPr>
          <w:color w:val="696969"/>
          <w:lang w:eastAsia="zh-CN"/>
        </w:rPr>
        <w:t>// Coordonnées de l'entité</w:t>
      </w:r>
    </w:p>
    <w:p w14:paraId="63DE2BD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hauteur</w:t>
      </w:r>
      <w:r w:rsidRPr="00EF04CB">
        <w:rPr>
          <w:color w:val="800080"/>
          <w:lang w:eastAsia="zh-CN"/>
        </w:rPr>
        <w:t>;</w:t>
      </w:r>
      <w:r w:rsidRPr="00EF04CB">
        <w:rPr>
          <w:color w:val="000000"/>
          <w:lang w:eastAsia="zh-CN"/>
        </w:rPr>
        <w:t xml:space="preserve"> </w:t>
      </w:r>
      <w:r w:rsidRPr="00EF04CB">
        <w:rPr>
          <w:color w:val="696969"/>
          <w:lang w:eastAsia="zh-CN"/>
        </w:rPr>
        <w:t>// Taille du rectangle englobant</w:t>
      </w:r>
    </w:p>
    <w:p w14:paraId="5D44560E"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x</w:t>
      </w:r>
    </w:p>
    <w:p w14:paraId="21A6427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0080"/>
          <w:lang w:eastAsia="zh-CN"/>
        </w:rPr>
        <w:t>;</w:t>
      </w:r>
      <w:r w:rsidRPr="00EF04CB">
        <w:rPr>
          <w:color w:val="000000"/>
          <w:lang w:eastAsia="zh-CN"/>
        </w:rPr>
        <w:t xml:space="preserve"> </w:t>
      </w:r>
      <w:r w:rsidRPr="00EF04CB">
        <w:rPr>
          <w:color w:val="696969"/>
          <w:lang w:eastAsia="zh-CN"/>
        </w:rPr>
        <w:t>// Vitesse de déplacement dans l'axe y</w:t>
      </w:r>
    </w:p>
    <w:p w14:paraId="02506783"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protected</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0080"/>
          <w:lang w:eastAsia="zh-CN"/>
        </w:rPr>
        <w:t>;</w:t>
      </w:r>
      <w:r w:rsidRPr="00EF04CB">
        <w:rPr>
          <w:color w:val="000000"/>
          <w:lang w:eastAsia="zh-CN"/>
        </w:rPr>
        <w:t xml:space="preserve"> </w:t>
      </w:r>
      <w:r w:rsidRPr="00EF04CB">
        <w:rPr>
          <w:color w:val="696969"/>
          <w:lang w:eastAsia="zh-CN"/>
        </w:rPr>
        <w:t>// Indique si l'entité doit être affichée</w:t>
      </w:r>
    </w:p>
    <w:p w14:paraId="619FBA5F" w14:textId="77777777" w:rsidR="00EF04CB" w:rsidRPr="00EF04CB" w:rsidRDefault="00EF04CB" w:rsidP="00EF04CB">
      <w:pPr>
        <w:pStyle w:val="Code"/>
        <w:keepNext w:val="0"/>
        <w:keepLines w:val="0"/>
        <w:rPr>
          <w:color w:val="000000"/>
          <w:lang w:eastAsia="zh-CN"/>
        </w:rPr>
      </w:pPr>
    </w:p>
    <w:p w14:paraId="47BDA7AE"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Constructeur</w:t>
      </w:r>
    </w:p>
    <w:p w14:paraId="51D68E89"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EntiteAnime</w:t>
      </w:r>
      <w:r w:rsidRPr="00EF04CB">
        <w:rPr>
          <w:color w:val="808030"/>
          <w:lang w:eastAsia="zh-CN"/>
        </w:rPr>
        <w:t>(</w:t>
      </w:r>
    </w:p>
    <w:p w14:paraId="2F26ECD2"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BB7977"/>
          <w:lang w:eastAsia="zh-CN"/>
        </w:rPr>
        <w:t>int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0357FFF8"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03921A"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y </w:t>
      </w:r>
      <w:r w:rsidRPr="00EF04CB">
        <w:rPr>
          <w:color w:val="808030"/>
          <w:lang w:val="en-CA" w:eastAsia="zh-CN"/>
        </w:rPr>
        <w:t>=</w:t>
      </w:r>
      <w:r w:rsidRPr="00EF04CB">
        <w:rPr>
          <w:color w:val="000000"/>
          <w:lang w:val="en-CA" w:eastAsia="zh-CN"/>
        </w:rPr>
        <w:t xml:space="preserve"> y</w:t>
      </w:r>
      <w:r w:rsidRPr="00EF04CB">
        <w:rPr>
          <w:color w:val="800080"/>
          <w:lang w:val="en-CA" w:eastAsia="zh-CN"/>
        </w:rPr>
        <w:t>;</w:t>
      </w:r>
    </w:p>
    <w:p w14:paraId="3E08D473" w14:textId="77777777" w:rsidR="00EF04CB" w:rsidRPr="00EF04CB" w:rsidRDefault="00EF04CB" w:rsidP="00EF04CB">
      <w:pPr>
        <w:pStyle w:val="Code"/>
        <w:rPr>
          <w:color w:val="000000"/>
          <w:lang w:eastAsia="zh-CN"/>
        </w:rPr>
      </w:pPr>
      <w:r w:rsidRPr="00EF04CB">
        <w:rPr>
          <w:color w:val="000000"/>
          <w:lang w:val="en-CA"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3CB13EB"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50C81DE6"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vitesseX </w:t>
      </w:r>
      <w:r w:rsidRPr="00EF04CB">
        <w:rPr>
          <w:color w:val="808030"/>
          <w:lang w:val="en-CA" w:eastAsia="zh-CN"/>
        </w:rPr>
        <w:t>=</w:t>
      </w:r>
      <w:r w:rsidRPr="00EF04CB">
        <w:rPr>
          <w:color w:val="000000"/>
          <w:lang w:val="en-CA" w:eastAsia="zh-CN"/>
        </w:rPr>
        <w:t xml:space="preserve"> vitesseX</w:t>
      </w:r>
      <w:r w:rsidRPr="00EF04CB">
        <w:rPr>
          <w:color w:val="800080"/>
          <w:lang w:val="en-CA" w:eastAsia="zh-CN"/>
        </w:rPr>
        <w:t>;</w:t>
      </w:r>
    </w:p>
    <w:p w14:paraId="282FE064"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vitesseY </w:t>
      </w:r>
      <w:r w:rsidRPr="00EF04CB">
        <w:rPr>
          <w:color w:val="808030"/>
          <w:lang w:val="en-CA" w:eastAsia="zh-CN"/>
        </w:rPr>
        <w:t>=</w:t>
      </w:r>
      <w:r w:rsidRPr="00EF04CB">
        <w:rPr>
          <w:color w:val="000000"/>
          <w:lang w:val="en-CA" w:eastAsia="zh-CN"/>
        </w:rPr>
        <w:t xml:space="preserve"> vitesseY</w:t>
      </w:r>
      <w:r w:rsidRPr="00EF04CB">
        <w:rPr>
          <w:color w:val="800080"/>
          <w:lang w:val="en-CA" w:eastAsia="zh-CN"/>
        </w:rPr>
        <w:t>;</w:t>
      </w:r>
    </w:p>
    <w:p w14:paraId="4FC01C04" w14:textId="77777777" w:rsidR="00EF04CB" w:rsidRPr="009A50DE" w:rsidRDefault="00EF04CB" w:rsidP="00EF04CB">
      <w:pPr>
        <w:pStyle w:val="Code"/>
        <w:rPr>
          <w:color w:val="000000"/>
          <w:lang w:val="en-CA" w:eastAsia="zh-CN"/>
        </w:rPr>
      </w:pPr>
      <w:r w:rsidRPr="00EF04CB">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visible </w:t>
      </w:r>
      <w:r w:rsidRPr="009A50DE">
        <w:rPr>
          <w:color w:val="808030"/>
          <w:lang w:val="en-CA" w:eastAsia="zh-CN"/>
        </w:rPr>
        <w:t>=</w:t>
      </w:r>
      <w:r w:rsidRPr="009A50DE">
        <w:rPr>
          <w:color w:val="000000"/>
          <w:lang w:val="en-CA" w:eastAsia="zh-CN"/>
        </w:rPr>
        <w:t xml:space="preserve"> visible</w:t>
      </w:r>
      <w:r w:rsidRPr="009A50DE">
        <w:rPr>
          <w:color w:val="800080"/>
          <w:lang w:val="en-CA" w:eastAsia="zh-CN"/>
        </w:rPr>
        <w:t>;</w:t>
      </w:r>
    </w:p>
    <w:p w14:paraId="17FFAE6E" w14:textId="77777777" w:rsidR="00EF04CB" w:rsidRPr="00EF04CB" w:rsidRDefault="00EF04CB" w:rsidP="00EF04CB">
      <w:pPr>
        <w:pStyle w:val="Code"/>
        <w:rPr>
          <w:color w:val="000000"/>
          <w:lang w:eastAsia="zh-CN"/>
        </w:rPr>
      </w:pPr>
      <w:r w:rsidRPr="009A50DE">
        <w:rPr>
          <w:color w:val="000000"/>
          <w:lang w:val="en-CA" w:eastAsia="zh-CN"/>
        </w:rPr>
        <w:t xml:space="preserve">  </w:t>
      </w:r>
      <w:r w:rsidRPr="00EF04CB">
        <w:rPr>
          <w:color w:val="800080"/>
          <w:lang w:eastAsia="zh-CN"/>
        </w:rPr>
        <w:t>}</w:t>
      </w:r>
    </w:p>
    <w:p w14:paraId="46D377CB" w14:textId="6200C82D" w:rsidR="00EF04CB" w:rsidRPr="00EF04CB" w:rsidRDefault="00EF04CB" w:rsidP="00EF04CB">
      <w:pPr>
        <w:pStyle w:val="Code"/>
        <w:rPr>
          <w:color w:val="000000"/>
          <w:lang w:eastAsia="zh-CN"/>
        </w:rPr>
      </w:pPr>
      <w:r w:rsidRPr="00EF04CB">
        <w:rPr>
          <w:color w:val="000000"/>
          <w:lang w:eastAsia="zh-CN"/>
        </w:rPr>
        <w:t xml:space="preserve">  </w:t>
      </w:r>
      <w:r w:rsidRPr="00EF04CB">
        <w:rPr>
          <w:color w:val="696969"/>
          <w:lang w:eastAsia="zh-CN"/>
        </w:rPr>
        <w:t>// Méthode de lecture et d'</w:t>
      </w:r>
      <w:r w:rsidR="00B563FB" w:rsidRPr="00C44445">
        <w:rPr>
          <w:color w:val="696969"/>
          <w:lang w:val="fr-FR" w:eastAsia="zh-CN"/>
        </w:rPr>
        <w:t>é</w:t>
      </w:r>
      <w:r w:rsidRPr="00EF04CB">
        <w:rPr>
          <w:color w:val="696969"/>
          <w:lang w:eastAsia="zh-CN"/>
        </w:rPr>
        <w:t>criture des variables d'objet</w:t>
      </w:r>
    </w:p>
    <w:p w14:paraId="39A78BAD" w14:textId="77777777" w:rsidR="00EF04CB" w:rsidRPr="00EF04CB" w:rsidRDefault="00EF04CB" w:rsidP="00EF04CB">
      <w:pPr>
        <w:pStyle w:val="Code"/>
        <w:rPr>
          <w:color w:val="000000"/>
          <w:lang w:val="en-CA" w:eastAsia="zh-CN"/>
        </w:rPr>
      </w:pPr>
      <w:r w:rsidRPr="00EF04CB">
        <w:rPr>
          <w:color w:val="000000"/>
          <w:lang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void</w:t>
      </w:r>
      <w:r w:rsidRPr="00EF04CB">
        <w:rPr>
          <w:color w:val="000000"/>
          <w:lang w:val="en-CA" w:eastAsia="zh-CN"/>
        </w:rPr>
        <w:t xml:space="preserve"> setX</w:t>
      </w:r>
      <w:r w:rsidRPr="00EF04CB">
        <w:rPr>
          <w:color w:val="808030"/>
          <w:lang w:val="en-CA" w:eastAsia="zh-CN"/>
        </w:rPr>
        <w:t>(</w:t>
      </w:r>
      <w:r w:rsidRPr="00EF04CB">
        <w:rPr>
          <w:color w:val="BB7977"/>
          <w:lang w:val="en-CA" w:eastAsia="zh-CN"/>
        </w:rPr>
        <w:t>int</w:t>
      </w:r>
      <w:r w:rsidRPr="00EF04CB">
        <w:rPr>
          <w:color w:val="000000"/>
          <w:lang w:val="en-CA" w:eastAsia="zh-CN"/>
        </w:rPr>
        <w:t xml:space="preserve"> 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6BA63905"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this</w:t>
      </w:r>
      <w:r w:rsidRPr="00EF04CB">
        <w:rPr>
          <w:color w:val="808030"/>
          <w:lang w:val="en-CA" w:eastAsia="zh-CN"/>
        </w:rPr>
        <w:t>.</w:t>
      </w:r>
      <w:r w:rsidRPr="00EF04CB">
        <w:rPr>
          <w:color w:val="000000"/>
          <w:lang w:val="en-CA" w:eastAsia="zh-CN"/>
        </w:rPr>
        <w:t xml:space="preserve">x </w:t>
      </w:r>
      <w:r w:rsidRPr="00EF04CB">
        <w:rPr>
          <w:color w:val="808030"/>
          <w:lang w:val="en-CA" w:eastAsia="zh-CN"/>
        </w:rPr>
        <w:t>=</w:t>
      </w:r>
      <w:r w:rsidRPr="00EF04CB">
        <w:rPr>
          <w:color w:val="000000"/>
          <w:lang w:val="en-CA" w:eastAsia="zh-CN"/>
        </w:rPr>
        <w:t xml:space="preserve"> x</w:t>
      </w:r>
      <w:r w:rsidRPr="00EF04CB">
        <w:rPr>
          <w:color w:val="800080"/>
          <w:lang w:val="en-CA" w:eastAsia="zh-CN"/>
        </w:rPr>
        <w:t>;</w:t>
      </w:r>
    </w:p>
    <w:p w14:paraId="62E67877" w14:textId="77777777" w:rsidR="00EF04CB" w:rsidRPr="009A50DE" w:rsidRDefault="00EF04CB" w:rsidP="00EF04CB">
      <w:pPr>
        <w:pStyle w:val="Code"/>
        <w:rPr>
          <w:color w:val="000000"/>
          <w:lang w:eastAsia="zh-CN"/>
        </w:rPr>
      </w:pPr>
      <w:r w:rsidRPr="00EF04CB">
        <w:rPr>
          <w:color w:val="000000"/>
          <w:lang w:val="en-CA" w:eastAsia="zh-CN"/>
        </w:rPr>
        <w:t xml:space="preserve">  </w:t>
      </w:r>
      <w:r w:rsidRPr="009A50DE">
        <w:rPr>
          <w:color w:val="800080"/>
          <w:lang w:eastAsia="zh-CN"/>
        </w:rPr>
        <w:t>}</w:t>
      </w:r>
    </w:p>
    <w:p w14:paraId="3EA84C9D" w14:textId="77777777" w:rsidR="00EF04CB" w:rsidRPr="009A50DE" w:rsidRDefault="00EF04CB" w:rsidP="00EF04CB">
      <w:pPr>
        <w:pStyle w:val="Code"/>
        <w:keepNext w:val="0"/>
        <w:keepLines w:val="0"/>
        <w:rPr>
          <w:color w:val="000000"/>
          <w:lang w:eastAsia="zh-CN"/>
        </w:rPr>
      </w:pPr>
    </w:p>
    <w:p w14:paraId="599005A4" w14:textId="77777777" w:rsidR="00EF04CB" w:rsidRPr="009A50DE" w:rsidRDefault="00EF04CB" w:rsidP="00EF04CB">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void</w:t>
      </w:r>
      <w:r w:rsidRPr="009A50DE">
        <w:rPr>
          <w:color w:val="000000"/>
          <w:lang w:eastAsia="zh-CN"/>
        </w:rPr>
        <w:t xml:space="preserve"> setY</w:t>
      </w:r>
      <w:r w:rsidRPr="009A50DE">
        <w:rPr>
          <w:color w:val="808030"/>
          <w:lang w:eastAsia="zh-CN"/>
        </w:rPr>
        <w:t>(</w:t>
      </w:r>
      <w:r w:rsidRPr="009A50DE">
        <w:rPr>
          <w:color w:val="BB7977"/>
          <w:lang w:eastAsia="zh-CN"/>
        </w:rPr>
        <w:t>int</w:t>
      </w:r>
      <w:r w:rsidRPr="009A50DE">
        <w:rPr>
          <w:color w:val="000000"/>
          <w:lang w:eastAsia="zh-CN"/>
        </w:rPr>
        <w:t xml:space="preserve"> y</w:t>
      </w:r>
      <w:r w:rsidRPr="009A50DE">
        <w:rPr>
          <w:color w:val="808030"/>
          <w:lang w:eastAsia="zh-CN"/>
        </w:rPr>
        <w:t>)</w:t>
      </w:r>
      <w:r w:rsidRPr="009A50DE">
        <w:rPr>
          <w:color w:val="000000"/>
          <w:lang w:eastAsia="zh-CN"/>
        </w:rPr>
        <w:t xml:space="preserve"> </w:t>
      </w:r>
      <w:r w:rsidRPr="009A50DE">
        <w:rPr>
          <w:color w:val="800080"/>
          <w:lang w:eastAsia="zh-CN"/>
        </w:rPr>
        <w:t>{</w:t>
      </w:r>
    </w:p>
    <w:p w14:paraId="05353FEB" w14:textId="77777777" w:rsidR="00EF04CB" w:rsidRPr="00EF04CB" w:rsidRDefault="00EF04CB" w:rsidP="00EF04CB">
      <w:pPr>
        <w:pStyle w:val="Code"/>
        <w:rPr>
          <w:color w:val="000000"/>
          <w:lang w:eastAsia="zh-CN"/>
        </w:rPr>
      </w:pPr>
      <w:r w:rsidRPr="009A50DE">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y </w:t>
      </w:r>
      <w:r w:rsidRPr="00EF04CB">
        <w:rPr>
          <w:color w:val="808030"/>
          <w:lang w:eastAsia="zh-CN"/>
        </w:rPr>
        <w:t>=</w:t>
      </w:r>
      <w:r w:rsidRPr="00EF04CB">
        <w:rPr>
          <w:color w:val="000000"/>
          <w:lang w:eastAsia="zh-CN"/>
        </w:rPr>
        <w:t xml:space="preserve"> y</w:t>
      </w:r>
      <w:r w:rsidRPr="00EF04CB">
        <w:rPr>
          <w:color w:val="800080"/>
          <w:lang w:eastAsia="zh-CN"/>
        </w:rPr>
        <w:t>;</w:t>
      </w:r>
    </w:p>
    <w:p w14:paraId="66E1DDF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020CD3B4" w14:textId="77777777" w:rsidR="00EF04CB" w:rsidRPr="00EF04CB" w:rsidRDefault="00EF04CB" w:rsidP="00EF04CB">
      <w:pPr>
        <w:pStyle w:val="Code"/>
        <w:keepNext w:val="0"/>
        <w:keepLines w:val="0"/>
        <w:rPr>
          <w:color w:val="000000"/>
          <w:lang w:eastAsia="zh-CN"/>
        </w:rPr>
      </w:pPr>
    </w:p>
    <w:p w14:paraId="41224FBF" w14:textId="77777777" w:rsidR="00EF04CB" w:rsidRPr="00EF04CB" w:rsidRDefault="00EF04CB" w:rsidP="00EF04CB">
      <w:pPr>
        <w:pStyle w:val="Code"/>
        <w:rPr>
          <w:color w:val="000000"/>
          <w:lang w:eastAsia="zh-CN"/>
        </w:rPr>
      </w:pPr>
      <w:r w:rsidRPr="00EF04CB">
        <w:rPr>
          <w:color w:val="000000"/>
          <w:lang w:eastAsia="zh-CN"/>
        </w:rPr>
        <w:lastRenderedPageBreak/>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setLargeur</w:t>
      </w:r>
      <w:r w:rsidRPr="00EF04CB">
        <w:rPr>
          <w:color w:val="808030"/>
          <w:lang w:eastAsia="zh-CN"/>
        </w:rPr>
        <w:t>(</w:t>
      </w:r>
      <w:r w:rsidRPr="00EF04CB">
        <w:rPr>
          <w:color w:val="BB7977"/>
          <w:lang w:eastAsia="zh-CN"/>
        </w:rPr>
        <w:t>int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0080"/>
          <w:lang w:eastAsia="zh-CN"/>
        </w:rPr>
        <w:t>{</w:t>
      </w:r>
    </w:p>
    <w:p w14:paraId="5C5A246F"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largeur </w:t>
      </w:r>
      <w:r w:rsidRPr="00EF04CB">
        <w:rPr>
          <w:color w:val="808030"/>
          <w:lang w:eastAsia="zh-CN"/>
        </w:rPr>
        <w:t>=</w:t>
      </w:r>
      <w:r w:rsidRPr="00EF04CB">
        <w:rPr>
          <w:color w:val="000000"/>
          <w:lang w:eastAsia="zh-CN"/>
        </w:rPr>
        <w:t xml:space="preserve"> largeur</w:t>
      </w:r>
      <w:r w:rsidRPr="00EF04CB">
        <w:rPr>
          <w:color w:val="800080"/>
          <w:lang w:eastAsia="zh-CN"/>
        </w:rPr>
        <w:t>;</w:t>
      </w:r>
    </w:p>
    <w:p w14:paraId="0934A333"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43658C15" w14:textId="77777777" w:rsidR="00EF04CB" w:rsidRPr="00EF04CB" w:rsidRDefault="00EF04CB" w:rsidP="00EF04CB">
      <w:pPr>
        <w:pStyle w:val="Code"/>
        <w:keepNext w:val="0"/>
        <w:keepLines w:val="0"/>
        <w:rPr>
          <w:color w:val="000000"/>
          <w:lang w:eastAsia="zh-CN"/>
        </w:rPr>
      </w:pPr>
    </w:p>
    <w:p w14:paraId="29BBD015"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setHauteur</w:t>
      </w:r>
      <w:r w:rsidRPr="00EF04CB">
        <w:rPr>
          <w:color w:val="808030"/>
          <w:lang w:eastAsia="zh-CN"/>
        </w:rPr>
        <w:t>(</w:t>
      </w:r>
      <w:r w:rsidRPr="00EF04CB">
        <w:rPr>
          <w:color w:val="BB7977"/>
          <w:lang w:eastAsia="zh-CN"/>
        </w:rPr>
        <w:t>int</w:t>
      </w:r>
      <w:r w:rsidRPr="00EF04CB">
        <w:rPr>
          <w:color w:val="000000"/>
          <w:lang w:eastAsia="zh-CN"/>
        </w:rPr>
        <w:t xml:space="preserve"> hauteur</w:t>
      </w:r>
      <w:r w:rsidRPr="00EF04CB">
        <w:rPr>
          <w:color w:val="808030"/>
          <w:lang w:eastAsia="zh-CN"/>
        </w:rPr>
        <w:t>)</w:t>
      </w:r>
      <w:r w:rsidRPr="00EF04CB">
        <w:rPr>
          <w:color w:val="000000"/>
          <w:lang w:eastAsia="zh-CN"/>
        </w:rPr>
        <w:t xml:space="preserve"> </w:t>
      </w:r>
      <w:r w:rsidRPr="00EF04CB">
        <w:rPr>
          <w:color w:val="800080"/>
          <w:lang w:eastAsia="zh-CN"/>
        </w:rPr>
        <w:t>{</w:t>
      </w:r>
    </w:p>
    <w:p w14:paraId="252A6FED"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hauteur </w:t>
      </w:r>
      <w:r w:rsidRPr="00EF04CB">
        <w:rPr>
          <w:color w:val="808030"/>
          <w:lang w:eastAsia="zh-CN"/>
        </w:rPr>
        <w:t>=</w:t>
      </w:r>
      <w:r w:rsidRPr="00EF04CB">
        <w:rPr>
          <w:color w:val="000000"/>
          <w:lang w:eastAsia="zh-CN"/>
        </w:rPr>
        <w:t xml:space="preserve"> hauteur</w:t>
      </w:r>
      <w:r w:rsidRPr="00EF04CB">
        <w:rPr>
          <w:color w:val="800080"/>
          <w:lang w:eastAsia="zh-CN"/>
        </w:rPr>
        <w:t>;</w:t>
      </w:r>
    </w:p>
    <w:p w14:paraId="78E6A61F" w14:textId="7EC4C910"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437FE394"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setVisible</w:t>
      </w:r>
      <w:r w:rsidRPr="00EF04CB">
        <w:rPr>
          <w:color w:val="808030"/>
          <w:lang w:eastAsia="zh-CN"/>
        </w:rPr>
        <w:t>(</w:t>
      </w:r>
      <w:r w:rsidRPr="00EF04CB">
        <w:rPr>
          <w:color w:val="BB7977"/>
          <w:lang w:eastAsia="zh-CN"/>
        </w:rPr>
        <w:t>boolean</w:t>
      </w:r>
      <w:r w:rsidRPr="00EF04CB">
        <w:rPr>
          <w:color w:val="000000"/>
          <w:lang w:eastAsia="zh-CN"/>
        </w:rPr>
        <w:t xml:space="preserve"> visible</w:t>
      </w:r>
      <w:r w:rsidRPr="00EF04CB">
        <w:rPr>
          <w:color w:val="808030"/>
          <w:lang w:eastAsia="zh-CN"/>
        </w:rPr>
        <w:t>)</w:t>
      </w:r>
      <w:r w:rsidRPr="00EF04CB">
        <w:rPr>
          <w:color w:val="000000"/>
          <w:lang w:eastAsia="zh-CN"/>
        </w:rPr>
        <w:t xml:space="preserve"> </w:t>
      </w:r>
      <w:r w:rsidRPr="00EF04CB">
        <w:rPr>
          <w:color w:val="800080"/>
          <w:lang w:eastAsia="zh-CN"/>
        </w:rPr>
        <w:t>{</w:t>
      </w:r>
    </w:p>
    <w:p w14:paraId="1C4A8966"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visible </w:t>
      </w:r>
      <w:r w:rsidRPr="00EF04CB">
        <w:rPr>
          <w:color w:val="808030"/>
          <w:lang w:eastAsia="zh-CN"/>
        </w:rPr>
        <w:t>=</w:t>
      </w:r>
      <w:r w:rsidRPr="00EF04CB">
        <w:rPr>
          <w:color w:val="000000"/>
          <w:lang w:eastAsia="zh-CN"/>
        </w:rPr>
        <w:t xml:space="preserve"> visible</w:t>
      </w:r>
      <w:r w:rsidRPr="00EF04CB">
        <w:rPr>
          <w:color w:val="800080"/>
          <w:lang w:eastAsia="zh-CN"/>
        </w:rPr>
        <w:t>;</w:t>
      </w:r>
    </w:p>
    <w:p w14:paraId="100AF3D5" w14:textId="348C206D"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0F38E9E7"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setVitesseX</w:t>
      </w:r>
      <w:r w:rsidRPr="00EF04CB">
        <w:rPr>
          <w:color w:val="808030"/>
          <w:lang w:eastAsia="zh-CN"/>
        </w:rPr>
        <w:t>(</w:t>
      </w:r>
      <w:r w:rsidRPr="00EF04CB">
        <w:rPr>
          <w:color w:val="BB7977"/>
          <w:lang w:eastAsia="zh-CN"/>
        </w:rPr>
        <w:t>int</w:t>
      </w:r>
      <w:r w:rsidRPr="00EF04CB">
        <w:rPr>
          <w:color w:val="000000"/>
          <w:lang w:eastAsia="zh-CN"/>
        </w:rPr>
        <w:t xml:space="preserve"> vitesseX</w:t>
      </w:r>
      <w:r w:rsidRPr="00EF04CB">
        <w:rPr>
          <w:color w:val="808030"/>
          <w:lang w:eastAsia="zh-CN"/>
        </w:rPr>
        <w:t>)</w:t>
      </w:r>
      <w:r w:rsidRPr="00EF04CB">
        <w:rPr>
          <w:color w:val="000000"/>
          <w:lang w:eastAsia="zh-CN"/>
        </w:rPr>
        <w:t xml:space="preserve"> </w:t>
      </w:r>
      <w:r w:rsidRPr="00EF04CB">
        <w:rPr>
          <w:color w:val="800080"/>
          <w:lang w:eastAsia="zh-CN"/>
        </w:rPr>
        <w:t>{</w:t>
      </w:r>
    </w:p>
    <w:p w14:paraId="15720D40"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this</w:t>
      </w:r>
      <w:r w:rsidRPr="00EF04CB">
        <w:rPr>
          <w:color w:val="808030"/>
          <w:lang w:eastAsia="zh-CN"/>
        </w:rPr>
        <w:t>.</w:t>
      </w:r>
      <w:r w:rsidRPr="00EF04CB">
        <w:rPr>
          <w:color w:val="000000"/>
          <w:lang w:eastAsia="zh-CN"/>
        </w:rPr>
        <w:t xml:space="preserve">vitesseX </w:t>
      </w:r>
      <w:r w:rsidRPr="00EF04CB">
        <w:rPr>
          <w:color w:val="808030"/>
          <w:lang w:eastAsia="zh-CN"/>
        </w:rPr>
        <w:t>=</w:t>
      </w:r>
      <w:r w:rsidRPr="00EF04CB">
        <w:rPr>
          <w:color w:val="000000"/>
          <w:lang w:eastAsia="zh-CN"/>
        </w:rPr>
        <w:t xml:space="preserve"> vitesseX</w:t>
      </w:r>
      <w:r w:rsidRPr="00EF04CB">
        <w:rPr>
          <w:color w:val="800080"/>
          <w:lang w:eastAsia="zh-CN"/>
        </w:rPr>
        <w:t>;</w:t>
      </w:r>
    </w:p>
    <w:p w14:paraId="7F76BBD3" w14:textId="3E82A1F6" w:rsidR="00EF04CB" w:rsidRPr="00EF04CB" w:rsidRDefault="00EF04CB" w:rsidP="00EF04CB">
      <w:pPr>
        <w:pStyle w:val="Code"/>
        <w:rPr>
          <w:color w:val="000000"/>
          <w:lang w:eastAsia="zh-CN"/>
        </w:rPr>
      </w:pPr>
      <w:r w:rsidRPr="00EF04CB">
        <w:rPr>
          <w:color w:val="000000"/>
          <w:lang w:eastAsia="zh-CN"/>
        </w:rPr>
        <w:t xml:space="preserve">  </w:t>
      </w:r>
      <w:r w:rsidRPr="00EF04CB">
        <w:rPr>
          <w:color w:val="800080"/>
          <w:lang w:eastAsia="zh-CN"/>
        </w:rPr>
        <w:t>}</w:t>
      </w:r>
    </w:p>
    <w:p w14:paraId="0910816C" w14:textId="77777777" w:rsidR="00EF04CB" w:rsidRPr="00EF04CB" w:rsidRDefault="00EF04CB" w:rsidP="00EF04CB">
      <w:pPr>
        <w:pStyle w:val="Code"/>
        <w:rPr>
          <w:color w:val="000000"/>
          <w:lang w:eastAsia="zh-CN"/>
        </w:rPr>
      </w:pPr>
      <w:r w:rsidRPr="00EF04CB">
        <w:rPr>
          <w:color w:val="000000"/>
          <w:lang w:eastAsia="zh-CN"/>
        </w:rPr>
        <w:t xml:space="preserve">  </w:t>
      </w:r>
      <w:r w:rsidRPr="00EF04CB">
        <w:rPr>
          <w:b/>
          <w:bCs/>
          <w:color w:val="800000"/>
          <w:lang w:eastAsia="zh-CN"/>
        </w:rPr>
        <w:t>public</w:t>
      </w:r>
      <w:r w:rsidRPr="00EF04CB">
        <w:rPr>
          <w:color w:val="000000"/>
          <w:lang w:eastAsia="zh-CN"/>
        </w:rPr>
        <w:t xml:space="preserve"> </w:t>
      </w:r>
      <w:r w:rsidRPr="00EF04CB">
        <w:rPr>
          <w:color w:val="BB7977"/>
          <w:lang w:eastAsia="zh-CN"/>
        </w:rPr>
        <w:t>void</w:t>
      </w:r>
      <w:r w:rsidRPr="00EF04CB">
        <w:rPr>
          <w:color w:val="000000"/>
          <w:lang w:eastAsia="zh-CN"/>
        </w:rPr>
        <w:t xml:space="preserve"> setVitesseY</w:t>
      </w:r>
      <w:r w:rsidRPr="00EF04CB">
        <w:rPr>
          <w:color w:val="808030"/>
          <w:lang w:eastAsia="zh-CN"/>
        </w:rPr>
        <w:t>(</w:t>
      </w:r>
      <w:r w:rsidRPr="00EF04CB">
        <w:rPr>
          <w:color w:val="BB7977"/>
          <w:lang w:eastAsia="zh-CN"/>
        </w:rPr>
        <w:t>int</w:t>
      </w:r>
      <w:r w:rsidRPr="00EF04CB">
        <w:rPr>
          <w:color w:val="000000"/>
          <w:lang w:eastAsia="zh-CN"/>
        </w:rPr>
        <w:t xml:space="preserve"> vitesseY</w:t>
      </w:r>
      <w:r w:rsidRPr="00EF04CB">
        <w:rPr>
          <w:color w:val="808030"/>
          <w:lang w:eastAsia="zh-CN"/>
        </w:rPr>
        <w:t>)</w:t>
      </w:r>
      <w:r w:rsidRPr="00EF04CB">
        <w:rPr>
          <w:color w:val="000000"/>
          <w:lang w:eastAsia="zh-CN"/>
        </w:rPr>
        <w:t xml:space="preserve"> </w:t>
      </w:r>
      <w:r w:rsidRPr="00EF04CB">
        <w:rPr>
          <w:color w:val="800080"/>
          <w:lang w:eastAsia="zh-CN"/>
        </w:rPr>
        <w:t>{</w:t>
      </w:r>
    </w:p>
    <w:p w14:paraId="5941B1C6" w14:textId="77777777" w:rsidR="00EF04CB" w:rsidRPr="009A50DE" w:rsidRDefault="00EF04CB" w:rsidP="00EF04CB">
      <w:pPr>
        <w:pStyle w:val="Code"/>
        <w:rPr>
          <w:color w:val="000000"/>
          <w:lang w:eastAsia="zh-CN"/>
        </w:rPr>
      </w:pPr>
      <w:r w:rsidRPr="00EF04CB">
        <w:rPr>
          <w:color w:val="000000"/>
          <w:lang w:eastAsia="zh-CN"/>
        </w:rPr>
        <w:t xml:space="preserve">    </w:t>
      </w:r>
      <w:r w:rsidRPr="009A50DE">
        <w:rPr>
          <w:b/>
          <w:bCs/>
          <w:color w:val="800000"/>
          <w:lang w:eastAsia="zh-CN"/>
        </w:rPr>
        <w:t>this</w:t>
      </w:r>
      <w:r w:rsidRPr="009A50DE">
        <w:rPr>
          <w:color w:val="808030"/>
          <w:lang w:eastAsia="zh-CN"/>
        </w:rPr>
        <w:t>.</w:t>
      </w:r>
      <w:r w:rsidRPr="009A50DE">
        <w:rPr>
          <w:color w:val="000000"/>
          <w:lang w:eastAsia="zh-CN"/>
        </w:rPr>
        <w:t xml:space="preserve">vitesseY </w:t>
      </w:r>
      <w:r w:rsidRPr="009A50DE">
        <w:rPr>
          <w:color w:val="808030"/>
          <w:lang w:eastAsia="zh-CN"/>
        </w:rPr>
        <w:t>=</w:t>
      </w:r>
      <w:r w:rsidRPr="009A50DE">
        <w:rPr>
          <w:color w:val="000000"/>
          <w:lang w:eastAsia="zh-CN"/>
        </w:rPr>
        <w:t xml:space="preserve"> vitesseY</w:t>
      </w:r>
      <w:r w:rsidRPr="009A50DE">
        <w:rPr>
          <w:color w:val="800080"/>
          <w:lang w:eastAsia="zh-CN"/>
        </w:rPr>
        <w:t>;</w:t>
      </w:r>
    </w:p>
    <w:p w14:paraId="6C9E811B" w14:textId="7D01861B" w:rsidR="00EF04CB" w:rsidRPr="00EF04CB" w:rsidRDefault="00EF04CB" w:rsidP="00EF04CB">
      <w:pPr>
        <w:pStyle w:val="Code"/>
        <w:rPr>
          <w:color w:val="000000"/>
          <w:lang w:val="en-CA" w:eastAsia="zh-CN"/>
        </w:rPr>
      </w:pPr>
      <w:r w:rsidRPr="009A50DE">
        <w:rPr>
          <w:color w:val="000000"/>
          <w:lang w:eastAsia="zh-CN"/>
        </w:rPr>
        <w:t xml:space="preserve">  </w:t>
      </w:r>
      <w:r w:rsidRPr="00EF04CB">
        <w:rPr>
          <w:color w:val="800080"/>
          <w:lang w:val="en-CA" w:eastAsia="zh-CN"/>
        </w:rPr>
        <w:t>}</w:t>
      </w:r>
    </w:p>
    <w:p w14:paraId="17CBE471"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040791CE"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x</w:t>
      </w:r>
      <w:r w:rsidRPr="00EF04CB">
        <w:rPr>
          <w:color w:val="800080"/>
          <w:lang w:val="en-CA" w:eastAsia="zh-CN"/>
        </w:rPr>
        <w:t>;</w:t>
      </w:r>
    </w:p>
    <w:p w14:paraId="6009D812" w14:textId="20C9E922"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74B30E0A"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142E9E3B"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y</w:t>
      </w:r>
      <w:r w:rsidRPr="00EF04CB">
        <w:rPr>
          <w:color w:val="800080"/>
          <w:lang w:val="en-CA" w:eastAsia="zh-CN"/>
        </w:rPr>
        <w:t>;</w:t>
      </w:r>
    </w:p>
    <w:p w14:paraId="4A826386" w14:textId="7A6571C1"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0730D962"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getLargeur</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781045F0"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largeur</w:t>
      </w:r>
      <w:r w:rsidRPr="00EF04CB">
        <w:rPr>
          <w:color w:val="800080"/>
          <w:lang w:val="en-CA" w:eastAsia="zh-CN"/>
        </w:rPr>
        <w:t>;</w:t>
      </w:r>
    </w:p>
    <w:p w14:paraId="7FC5DE6C" w14:textId="789EAD26" w:rsidR="00EF04CB" w:rsidRPr="009A50DE" w:rsidRDefault="00EF04CB" w:rsidP="00EF04CB">
      <w:pPr>
        <w:pStyle w:val="Code"/>
        <w:rPr>
          <w:color w:val="000000"/>
          <w:lang w:eastAsia="zh-CN"/>
        </w:rPr>
      </w:pPr>
      <w:r w:rsidRPr="00EF04CB">
        <w:rPr>
          <w:color w:val="000000"/>
          <w:lang w:val="en-CA" w:eastAsia="zh-CN"/>
        </w:rPr>
        <w:t xml:space="preserve">  </w:t>
      </w:r>
      <w:r w:rsidRPr="009A50DE">
        <w:rPr>
          <w:color w:val="800080"/>
          <w:lang w:eastAsia="zh-CN"/>
        </w:rPr>
        <w:t>}</w:t>
      </w:r>
    </w:p>
    <w:p w14:paraId="64F2C95F" w14:textId="77777777" w:rsidR="00EF04CB" w:rsidRPr="009A50DE" w:rsidRDefault="00EF04CB" w:rsidP="00EF04CB">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color w:val="BB7977"/>
          <w:lang w:eastAsia="zh-CN"/>
        </w:rPr>
        <w:t>int</w:t>
      </w:r>
      <w:r w:rsidRPr="009A50DE">
        <w:rPr>
          <w:color w:val="000000"/>
          <w:lang w:eastAsia="zh-CN"/>
        </w:rPr>
        <w:t xml:space="preserve"> getHauteur</w:t>
      </w:r>
      <w:r w:rsidRPr="009A50DE">
        <w:rPr>
          <w:color w:val="808030"/>
          <w:lang w:eastAsia="zh-CN"/>
        </w:rPr>
        <w:t>()</w:t>
      </w:r>
      <w:r w:rsidRPr="009A50DE">
        <w:rPr>
          <w:color w:val="000000"/>
          <w:lang w:eastAsia="zh-CN"/>
        </w:rPr>
        <w:t xml:space="preserve"> </w:t>
      </w:r>
      <w:r w:rsidRPr="009A50DE">
        <w:rPr>
          <w:color w:val="800080"/>
          <w:lang w:eastAsia="zh-CN"/>
        </w:rPr>
        <w:t>{</w:t>
      </w:r>
    </w:p>
    <w:p w14:paraId="51243054" w14:textId="77777777" w:rsidR="00EF04CB" w:rsidRPr="009A50DE" w:rsidRDefault="00EF04CB" w:rsidP="00EF04CB">
      <w:pPr>
        <w:pStyle w:val="Code"/>
        <w:rPr>
          <w:color w:val="000000"/>
          <w:lang w:eastAsia="zh-CN"/>
        </w:rPr>
      </w:pPr>
      <w:r w:rsidRPr="009A50DE">
        <w:rPr>
          <w:color w:val="000000"/>
          <w:lang w:eastAsia="zh-CN"/>
        </w:rPr>
        <w:t xml:space="preserve">    </w:t>
      </w:r>
      <w:r w:rsidRPr="009A50DE">
        <w:rPr>
          <w:b/>
          <w:bCs/>
          <w:color w:val="800000"/>
          <w:lang w:eastAsia="zh-CN"/>
        </w:rPr>
        <w:t>return</w:t>
      </w:r>
      <w:r w:rsidRPr="009A50DE">
        <w:rPr>
          <w:color w:val="000000"/>
          <w:lang w:eastAsia="zh-CN"/>
        </w:rPr>
        <w:t xml:space="preserve"> hauteur</w:t>
      </w:r>
      <w:r w:rsidRPr="009A50DE">
        <w:rPr>
          <w:color w:val="800080"/>
          <w:lang w:eastAsia="zh-CN"/>
        </w:rPr>
        <w:t>;</w:t>
      </w:r>
    </w:p>
    <w:p w14:paraId="7A8949EC" w14:textId="47F0B6B9" w:rsidR="00EF04CB" w:rsidRPr="00EF04CB" w:rsidRDefault="00EF04CB" w:rsidP="00EF04CB">
      <w:pPr>
        <w:pStyle w:val="Code"/>
        <w:rPr>
          <w:color w:val="000000"/>
          <w:lang w:val="en-CA" w:eastAsia="zh-CN"/>
        </w:rPr>
      </w:pPr>
      <w:r w:rsidRPr="009A50DE">
        <w:rPr>
          <w:color w:val="000000"/>
          <w:lang w:eastAsia="zh-CN"/>
        </w:rPr>
        <w:t xml:space="preserve">  </w:t>
      </w:r>
      <w:r w:rsidRPr="00EF04CB">
        <w:rPr>
          <w:color w:val="800080"/>
          <w:lang w:val="en-CA" w:eastAsia="zh-CN"/>
        </w:rPr>
        <w:t>}</w:t>
      </w:r>
    </w:p>
    <w:p w14:paraId="7FE5CD34"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boolean</w:t>
      </w:r>
      <w:r w:rsidRPr="00EF04CB">
        <w:rPr>
          <w:color w:val="000000"/>
          <w:lang w:val="en-CA" w:eastAsia="zh-CN"/>
        </w:rPr>
        <w:t xml:space="preserve"> getVisible</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2DFE4871"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visible</w:t>
      </w:r>
      <w:r w:rsidRPr="00EF04CB">
        <w:rPr>
          <w:color w:val="800080"/>
          <w:lang w:val="en-CA" w:eastAsia="zh-CN"/>
        </w:rPr>
        <w:t>;</w:t>
      </w:r>
    </w:p>
    <w:p w14:paraId="6C9C993F" w14:textId="68BA237F"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4EAFE5B8"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getVitesseX</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D0CA9F8"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return</w:t>
      </w:r>
      <w:r w:rsidRPr="00EF04CB">
        <w:rPr>
          <w:color w:val="000000"/>
          <w:lang w:val="en-CA" w:eastAsia="zh-CN"/>
        </w:rPr>
        <w:t xml:space="preserve"> vitesseX</w:t>
      </w:r>
      <w:r w:rsidRPr="00EF04CB">
        <w:rPr>
          <w:color w:val="800080"/>
          <w:lang w:val="en-CA" w:eastAsia="zh-CN"/>
        </w:rPr>
        <w:t>;</w:t>
      </w:r>
    </w:p>
    <w:p w14:paraId="5AD36458" w14:textId="24FBBE24"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color w:val="800080"/>
          <w:lang w:val="en-CA" w:eastAsia="zh-CN"/>
        </w:rPr>
        <w:t>}</w:t>
      </w:r>
    </w:p>
    <w:p w14:paraId="7ABD6958" w14:textId="77777777" w:rsidR="00EF04CB" w:rsidRPr="00EF04CB" w:rsidRDefault="00EF04CB" w:rsidP="00EF04CB">
      <w:pPr>
        <w:pStyle w:val="Code"/>
        <w:rPr>
          <w:color w:val="000000"/>
          <w:lang w:val="en-CA" w:eastAsia="zh-CN"/>
        </w:rPr>
      </w:pPr>
      <w:r w:rsidRPr="00EF04CB">
        <w:rPr>
          <w:color w:val="000000"/>
          <w:lang w:val="en-CA" w:eastAsia="zh-CN"/>
        </w:rPr>
        <w:t xml:space="preserve">  </w:t>
      </w:r>
      <w:r w:rsidRPr="00EF04CB">
        <w:rPr>
          <w:b/>
          <w:bCs/>
          <w:color w:val="800000"/>
          <w:lang w:val="en-CA" w:eastAsia="zh-CN"/>
        </w:rPr>
        <w:t>public</w:t>
      </w:r>
      <w:r w:rsidRPr="00EF04CB">
        <w:rPr>
          <w:color w:val="000000"/>
          <w:lang w:val="en-CA" w:eastAsia="zh-CN"/>
        </w:rPr>
        <w:t xml:space="preserve"> </w:t>
      </w:r>
      <w:r w:rsidRPr="00EF04CB">
        <w:rPr>
          <w:color w:val="BB7977"/>
          <w:lang w:val="en-CA" w:eastAsia="zh-CN"/>
        </w:rPr>
        <w:t>int</w:t>
      </w:r>
      <w:r w:rsidRPr="00EF04CB">
        <w:rPr>
          <w:color w:val="000000"/>
          <w:lang w:val="en-CA" w:eastAsia="zh-CN"/>
        </w:rPr>
        <w:t xml:space="preserve"> getVitesseY</w:t>
      </w:r>
      <w:r w:rsidRPr="00EF04CB">
        <w:rPr>
          <w:color w:val="808030"/>
          <w:lang w:val="en-CA" w:eastAsia="zh-CN"/>
        </w:rPr>
        <w:t>()</w:t>
      </w:r>
      <w:r w:rsidRPr="00EF04CB">
        <w:rPr>
          <w:color w:val="000000"/>
          <w:lang w:val="en-CA" w:eastAsia="zh-CN"/>
        </w:rPr>
        <w:t xml:space="preserve"> </w:t>
      </w:r>
      <w:r w:rsidRPr="00EF04CB">
        <w:rPr>
          <w:color w:val="800080"/>
          <w:lang w:val="en-CA" w:eastAsia="zh-CN"/>
        </w:rPr>
        <w:t>{</w:t>
      </w:r>
    </w:p>
    <w:p w14:paraId="4F7F4BF4" w14:textId="77777777" w:rsidR="00EF04CB" w:rsidRPr="009A50DE" w:rsidRDefault="00EF04CB" w:rsidP="00EF04CB">
      <w:pPr>
        <w:pStyle w:val="Code"/>
        <w:rPr>
          <w:color w:val="000000"/>
          <w:lang w:val="en-CA" w:eastAsia="zh-CN"/>
        </w:rPr>
      </w:pPr>
      <w:r w:rsidRPr="00EF04CB">
        <w:rPr>
          <w:color w:val="000000"/>
          <w:lang w:val="en-CA" w:eastAsia="zh-CN"/>
        </w:rPr>
        <w:t xml:space="preserve">    </w:t>
      </w:r>
      <w:r w:rsidRPr="009A50DE">
        <w:rPr>
          <w:b/>
          <w:bCs/>
          <w:color w:val="800000"/>
          <w:lang w:val="en-CA" w:eastAsia="zh-CN"/>
        </w:rPr>
        <w:t>return</w:t>
      </w:r>
      <w:r w:rsidRPr="009A50DE">
        <w:rPr>
          <w:color w:val="000000"/>
          <w:lang w:val="en-CA" w:eastAsia="zh-CN"/>
        </w:rPr>
        <w:t xml:space="preserve"> vitesseY</w:t>
      </w:r>
      <w:r w:rsidRPr="009A50DE">
        <w:rPr>
          <w:color w:val="800080"/>
          <w:lang w:val="en-CA" w:eastAsia="zh-CN"/>
        </w:rPr>
        <w:t>;</w:t>
      </w:r>
    </w:p>
    <w:p w14:paraId="2EAF07DF" w14:textId="6E03DB2A" w:rsidR="00EF04CB" w:rsidRPr="00EF04CB" w:rsidRDefault="00EF04CB" w:rsidP="00EF04CB">
      <w:pPr>
        <w:pStyle w:val="Code"/>
        <w:rPr>
          <w:color w:val="000000"/>
          <w:lang w:val="fr-FR" w:eastAsia="zh-CN"/>
        </w:rPr>
      </w:pPr>
      <w:r w:rsidRPr="009A50DE">
        <w:rPr>
          <w:color w:val="000000"/>
          <w:lang w:val="en-CA" w:eastAsia="zh-CN"/>
        </w:rPr>
        <w:t xml:space="preserve">  </w:t>
      </w:r>
      <w:r w:rsidRPr="00EF04CB">
        <w:rPr>
          <w:color w:val="800080"/>
          <w:lang w:val="fr-FR" w:eastAsia="zh-CN"/>
        </w:rPr>
        <w:t>}</w:t>
      </w:r>
    </w:p>
    <w:p w14:paraId="0BCDBC86"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color w:val="696969"/>
          <w:lang w:val="fr-FR" w:eastAsia="zh-CN"/>
        </w:rPr>
        <w:t>// Modifier les Coordonnées pour la prochaine scène</w:t>
      </w:r>
    </w:p>
    <w:p w14:paraId="6EC6113B"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prochaineScene</w:t>
      </w:r>
      <w:r w:rsidRPr="00EF04CB">
        <w:rPr>
          <w:color w:val="808030"/>
          <w:lang w:val="fr-FR" w:eastAsia="zh-CN"/>
        </w:rPr>
        <w:t>(</w:t>
      </w:r>
      <w:r w:rsidRPr="00EF04CB">
        <w:rPr>
          <w:color w:val="BB7977"/>
          <w:lang w:val="fr-FR" w:eastAsia="zh-CN"/>
        </w:rPr>
        <w:t>int</w:t>
      </w:r>
      <w:r w:rsidRPr="00EF04CB">
        <w:rPr>
          <w:color w:val="000000"/>
          <w:lang w:val="fr-FR" w:eastAsia="zh-CN"/>
        </w:rPr>
        <w:t xml:space="preserve"> largeurMonde</w:t>
      </w:r>
      <w:r w:rsidRPr="00EF04CB">
        <w:rPr>
          <w:color w:val="808030"/>
          <w:lang w:val="fr-FR" w:eastAsia="zh-CN"/>
        </w:rPr>
        <w:t>,</w:t>
      </w:r>
      <w:r w:rsidRPr="00EF04CB">
        <w:rPr>
          <w:color w:val="000000"/>
          <w:lang w:val="fr-FR" w:eastAsia="zh-CN"/>
        </w:rPr>
        <w:t xml:space="preserve"> </w:t>
      </w:r>
      <w:r w:rsidRPr="00EF04CB">
        <w:rPr>
          <w:color w:val="BB7977"/>
          <w:lang w:val="fr-FR" w:eastAsia="zh-CN"/>
        </w:rPr>
        <w:t>int</w:t>
      </w:r>
      <w:r w:rsidRPr="00EF04CB">
        <w:rPr>
          <w:color w:val="000000"/>
          <w:lang w:val="fr-FR" w:eastAsia="zh-CN"/>
        </w:rPr>
        <w:t xml:space="preserve"> hauteurMonde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3F8FF93F"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x </w:t>
      </w:r>
      <w:r w:rsidRPr="00EF04CB">
        <w:rPr>
          <w:color w:val="808030"/>
          <w:lang w:val="fr-FR" w:eastAsia="zh-CN"/>
        </w:rPr>
        <w:t>+</w:t>
      </w:r>
      <w:r w:rsidRPr="00EF04CB">
        <w:rPr>
          <w:color w:val="000000"/>
          <w:lang w:val="fr-FR" w:eastAsia="zh-CN"/>
        </w:rPr>
        <w:t xml:space="preserve"> largeur </w:t>
      </w:r>
      <w:r w:rsidRPr="00EF04CB">
        <w:rPr>
          <w:color w:val="808030"/>
          <w:lang w:val="fr-FR" w:eastAsia="zh-CN"/>
        </w:rPr>
        <w:t>&gt;=</w:t>
      </w:r>
      <w:r w:rsidRPr="00EF04CB">
        <w:rPr>
          <w:color w:val="000000"/>
          <w:lang w:val="fr-FR" w:eastAsia="zh-CN"/>
        </w:rPr>
        <w:t xml:space="preserve"> largeurMonde </w:t>
      </w:r>
      <w:r w:rsidRPr="00EF04CB">
        <w:rPr>
          <w:color w:val="808030"/>
          <w:lang w:val="fr-FR" w:eastAsia="zh-CN"/>
        </w:rPr>
        <w:t>|</w:t>
      </w:r>
      <w:r w:rsidRPr="00EF04CB">
        <w:rPr>
          <w:color w:val="000000"/>
          <w:lang w:val="fr-FR" w:eastAsia="zh-CN"/>
        </w:rPr>
        <w:t xml:space="preserve"> x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x</w:t>
      </w:r>
    </w:p>
    <w:p w14:paraId="1159C69F" w14:textId="77777777" w:rsidR="00EF04CB" w:rsidRPr="00EF04CB" w:rsidRDefault="00EF04CB" w:rsidP="00EF04CB">
      <w:pPr>
        <w:pStyle w:val="Code"/>
        <w:rPr>
          <w:color w:val="000000"/>
          <w:lang w:val="fr-FR" w:eastAsia="zh-CN"/>
        </w:rPr>
      </w:pPr>
      <w:r w:rsidRPr="00EF04CB">
        <w:rPr>
          <w:color w:val="000000"/>
          <w:lang w:val="fr-FR" w:eastAsia="zh-CN"/>
        </w:rPr>
        <w:t xml:space="preserve">    vitesseX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x</w:t>
      </w:r>
    </w:p>
    <w:p w14:paraId="3C258858" w14:textId="77777777" w:rsidR="00EF04CB" w:rsidRPr="00EF04CB" w:rsidRDefault="00EF04CB" w:rsidP="00EF04CB">
      <w:pPr>
        <w:pStyle w:val="Code"/>
        <w:rPr>
          <w:color w:val="000000"/>
          <w:lang w:val="fr-FR" w:eastAsia="zh-CN"/>
        </w:rPr>
      </w:pP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x </w:t>
      </w:r>
      <w:r w:rsidRPr="00EF04CB">
        <w:rPr>
          <w:color w:val="808030"/>
          <w:lang w:val="fr-FR" w:eastAsia="zh-CN"/>
        </w:rPr>
        <w:t>+</w:t>
      </w:r>
      <w:r w:rsidRPr="00EF04CB">
        <w:rPr>
          <w:color w:val="000000"/>
          <w:lang w:val="fr-FR" w:eastAsia="zh-CN"/>
        </w:rPr>
        <w:t xml:space="preserve"> vitesseX</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x</w:t>
      </w:r>
    </w:p>
    <w:p w14:paraId="06EC75DC"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 xml:space="preserve">y </w:t>
      </w:r>
      <w:r w:rsidRPr="00EF04CB">
        <w:rPr>
          <w:color w:val="808030"/>
          <w:lang w:val="fr-FR" w:eastAsia="zh-CN"/>
        </w:rPr>
        <w:t>+</w:t>
      </w:r>
      <w:r w:rsidRPr="00EF04CB">
        <w:rPr>
          <w:color w:val="000000"/>
          <w:lang w:val="fr-FR" w:eastAsia="zh-CN"/>
        </w:rPr>
        <w:t xml:space="preserve"> hauteur </w:t>
      </w:r>
      <w:r w:rsidRPr="00EF04CB">
        <w:rPr>
          <w:color w:val="808030"/>
          <w:lang w:val="fr-FR" w:eastAsia="zh-CN"/>
        </w:rPr>
        <w:t>&gt;=</w:t>
      </w:r>
      <w:r w:rsidRPr="00EF04CB">
        <w:rPr>
          <w:color w:val="000000"/>
          <w:lang w:val="fr-FR" w:eastAsia="zh-CN"/>
        </w:rPr>
        <w:t xml:space="preserve"> hauteurMonde </w:t>
      </w:r>
      <w:r w:rsidRPr="00EF04CB">
        <w:rPr>
          <w:color w:val="808030"/>
          <w:lang w:val="fr-FR" w:eastAsia="zh-CN"/>
        </w:rPr>
        <w:t>|</w:t>
      </w:r>
      <w:r w:rsidRPr="00EF04CB">
        <w:rPr>
          <w:color w:val="000000"/>
          <w:lang w:val="fr-FR" w:eastAsia="zh-CN"/>
        </w:rPr>
        <w:t xml:space="preserve"> y </w:t>
      </w:r>
      <w:r w:rsidRPr="00EF04CB">
        <w:rPr>
          <w:color w:val="808030"/>
          <w:lang w:val="fr-FR" w:eastAsia="zh-CN"/>
        </w:rPr>
        <w:t>&lt;</w:t>
      </w:r>
      <w:r w:rsidRPr="00EF04CB">
        <w:rPr>
          <w:color w:val="000000"/>
          <w:lang w:val="fr-FR" w:eastAsia="zh-CN"/>
        </w:rPr>
        <w:t xml:space="preserve"> </w:t>
      </w:r>
      <w:r w:rsidRPr="00EF04CB">
        <w:rPr>
          <w:color w:val="008C00"/>
          <w:lang w:val="fr-FR" w:eastAsia="zh-CN"/>
        </w:rPr>
        <w:t>0</w:t>
      </w:r>
      <w:r w:rsidRPr="00EF04CB">
        <w:rPr>
          <w:color w:val="808030"/>
          <w:lang w:val="fr-FR" w:eastAsia="zh-CN"/>
        </w:rPr>
        <w:t>)</w:t>
      </w:r>
      <w:r w:rsidRPr="00EF04CB">
        <w:rPr>
          <w:color w:val="000000"/>
          <w:lang w:val="fr-FR" w:eastAsia="zh-CN"/>
        </w:rPr>
        <w:t xml:space="preserve"> </w:t>
      </w:r>
      <w:r w:rsidRPr="00EF04CB">
        <w:rPr>
          <w:color w:val="696969"/>
          <w:lang w:val="fr-FR" w:eastAsia="zh-CN"/>
        </w:rPr>
        <w:t>// Si atteint le bord selon y</w:t>
      </w:r>
    </w:p>
    <w:p w14:paraId="38721CE3" w14:textId="77777777" w:rsidR="00EF04CB" w:rsidRPr="00EF04CB" w:rsidRDefault="00EF04CB" w:rsidP="00EF04CB">
      <w:pPr>
        <w:pStyle w:val="Code"/>
        <w:rPr>
          <w:color w:val="000000"/>
          <w:lang w:val="fr-FR" w:eastAsia="zh-CN"/>
        </w:rPr>
      </w:pPr>
      <w:r w:rsidRPr="00EF04CB">
        <w:rPr>
          <w:color w:val="000000"/>
          <w:lang w:val="fr-FR" w:eastAsia="zh-CN"/>
        </w:rPr>
        <w:t xml:space="preserve">    vitesseY </w:t>
      </w:r>
      <w:r w:rsidRPr="00EF04CB">
        <w:rPr>
          <w:color w:val="808030"/>
          <w:lang w:val="fr-FR" w:eastAsia="zh-CN"/>
        </w:rPr>
        <w:t>=</w:t>
      </w:r>
      <w:r w:rsidRPr="00EF04CB">
        <w:rPr>
          <w:color w:val="000000"/>
          <w:lang w:val="fr-FR" w:eastAsia="zh-CN"/>
        </w:rPr>
        <w:t xml:space="preserve"> </w:t>
      </w:r>
      <w:r w:rsidRPr="00EF04CB">
        <w:rPr>
          <w:color w:val="808030"/>
          <w:lang w:val="fr-FR" w:eastAsia="zh-CN"/>
        </w:rPr>
        <w:t>-</w:t>
      </w:r>
      <w:r w:rsidRPr="00EF04CB">
        <w:rPr>
          <w:color w:val="000000"/>
          <w:lang w:val="fr-FR" w:eastAsia="zh-CN"/>
        </w:rPr>
        <w:t>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Inverser la direction selon y</w:t>
      </w:r>
    </w:p>
    <w:p w14:paraId="0CCB1180" w14:textId="77777777" w:rsidR="00EF04CB" w:rsidRPr="00EF04CB" w:rsidRDefault="00EF04CB" w:rsidP="00EF04CB">
      <w:pPr>
        <w:pStyle w:val="Code"/>
        <w:rPr>
          <w:color w:val="000000"/>
          <w:lang w:val="fr-FR" w:eastAsia="zh-CN"/>
        </w:rPr>
      </w:pP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y </w:t>
      </w:r>
      <w:r w:rsidRPr="00EF04CB">
        <w:rPr>
          <w:color w:val="808030"/>
          <w:lang w:val="fr-FR" w:eastAsia="zh-CN"/>
        </w:rPr>
        <w:t>+</w:t>
      </w:r>
      <w:r w:rsidRPr="00EF04CB">
        <w:rPr>
          <w:color w:val="000000"/>
          <w:lang w:val="fr-FR" w:eastAsia="zh-CN"/>
        </w:rPr>
        <w:t xml:space="preserve"> vitesseY</w:t>
      </w:r>
      <w:r w:rsidRPr="00EF04CB">
        <w:rPr>
          <w:color w:val="800080"/>
          <w:lang w:val="fr-FR" w:eastAsia="zh-CN"/>
        </w:rPr>
        <w:t>;</w:t>
      </w:r>
      <w:r w:rsidRPr="00EF04CB">
        <w:rPr>
          <w:color w:val="000000"/>
          <w:lang w:val="fr-FR" w:eastAsia="zh-CN"/>
        </w:rPr>
        <w:t xml:space="preserve"> </w:t>
      </w:r>
      <w:r w:rsidRPr="00EF04CB">
        <w:rPr>
          <w:color w:val="696969"/>
          <w:lang w:val="fr-FR" w:eastAsia="zh-CN"/>
        </w:rPr>
        <w:t>// déplacement selon y</w:t>
      </w:r>
    </w:p>
    <w:p w14:paraId="656B1797" w14:textId="7B12306C" w:rsidR="00EF04CB" w:rsidRDefault="00EF04CB" w:rsidP="00EF04CB">
      <w:pPr>
        <w:pStyle w:val="Code"/>
        <w:rPr>
          <w:color w:val="800080"/>
          <w:lang w:val="fr-FR" w:eastAsia="zh-CN"/>
        </w:rPr>
      </w:pPr>
      <w:r w:rsidRPr="00EF04CB">
        <w:rPr>
          <w:color w:val="000000"/>
          <w:lang w:val="fr-FR" w:eastAsia="zh-CN"/>
        </w:rPr>
        <w:t xml:space="preserve">  </w:t>
      </w:r>
      <w:r w:rsidRPr="00EF04CB">
        <w:rPr>
          <w:color w:val="800080"/>
          <w:lang w:val="fr-FR" w:eastAsia="zh-CN"/>
        </w:rPr>
        <w:t>}</w:t>
      </w:r>
    </w:p>
    <w:p w14:paraId="03D8A5F6" w14:textId="77777777" w:rsidR="00EF04CB" w:rsidRPr="00EF04CB" w:rsidRDefault="00EF04CB" w:rsidP="00EF04CB">
      <w:pPr>
        <w:pStyle w:val="Code"/>
        <w:keepNext w:val="0"/>
        <w:keepLines w:val="0"/>
        <w:rPr>
          <w:color w:val="000000"/>
          <w:lang w:val="fr-FR" w:eastAsia="zh-CN"/>
        </w:rPr>
      </w:pPr>
    </w:p>
    <w:p w14:paraId="5874EF9E"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color w:val="696969"/>
          <w:lang w:val="fr-FR" w:eastAsia="zh-CN"/>
        </w:rPr>
        <w:t>// Détermine si la coordonnée unX,unY touche au rectangle englobant de l'entité</w:t>
      </w:r>
    </w:p>
    <w:p w14:paraId="19197298" w14:textId="77777777" w:rsidR="00EF04CB" w:rsidRPr="00C50856" w:rsidRDefault="00EF04CB" w:rsidP="00EF04CB">
      <w:pPr>
        <w:pStyle w:val="Code"/>
        <w:rPr>
          <w:color w:val="000000"/>
          <w:lang w:val="fr-FR" w:eastAsia="zh-CN"/>
        </w:rPr>
      </w:pPr>
      <w:r w:rsidRPr="00EF04CB">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color w:val="BB7977"/>
          <w:lang w:val="fr-FR" w:eastAsia="zh-CN"/>
        </w:rPr>
        <w:t>boolean</w:t>
      </w:r>
      <w:r w:rsidRPr="00C50856">
        <w:rPr>
          <w:color w:val="000000"/>
          <w:lang w:val="fr-FR" w:eastAsia="zh-CN"/>
        </w:rPr>
        <w:t xml:space="preserve"> touche</w:t>
      </w:r>
      <w:r w:rsidRPr="00C50856">
        <w:rPr>
          <w:color w:val="808030"/>
          <w:lang w:val="fr-FR" w:eastAsia="zh-CN"/>
        </w:rPr>
        <w:t>(</w:t>
      </w:r>
      <w:r w:rsidRPr="00C50856">
        <w:rPr>
          <w:color w:val="BB7977"/>
          <w:lang w:val="fr-FR" w:eastAsia="zh-CN"/>
        </w:rPr>
        <w:t>int</w:t>
      </w:r>
      <w:r w:rsidRPr="00C50856">
        <w:rPr>
          <w:color w:val="000000"/>
          <w:lang w:val="fr-FR" w:eastAsia="zh-CN"/>
        </w:rPr>
        <w:t xml:space="preserve"> unX</w:t>
      </w:r>
      <w:r w:rsidRPr="00C50856">
        <w:rPr>
          <w:color w:val="808030"/>
          <w:lang w:val="fr-FR" w:eastAsia="zh-CN"/>
        </w:rPr>
        <w:t>,</w:t>
      </w: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unY</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04DDDCE" w14:textId="77777777" w:rsidR="00EF04CB" w:rsidRPr="00EF04CB" w:rsidRDefault="00EF04CB" w:rsidP="00EF04CB">
      <w:pPr>
        <w:pStyle w:val="Code"/>
        <w:rPr>
          <w:color w:val="000000"/>
          <w:lang w:eastAsia="zh-CN"/>
        </w:rPr>
      </w:pPr>
      <w:r w:rsidRPr="00C50856">
        <w:rPr>
          <w:color w:val="000000"/>
          <w:lang w:val="fr-FR" w:eastAsia="zh-CN"/>
        </w:rPr>
        <w:t xml:space="preserve">    </w:t>
      </w:r>
      <w:r w:rsidRPr="00EF04CB">
        <w:rPr>
          <w:b/>
          <w:bCs/>
          <w:color w:val="800000"/>
          <w:lang w:eastAsia="zh-CN"/>
        </w:rPr>
        <w:t>return</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&gt;=</w:t>
      </w:r>
      <w:r w:rsidRPr="00EF04CB">
        <w:rPr>
          <w:color w:val="000000"/>
          <w:lang w:eastAsia="zh-CN"/>
        </w:rPr>
        <w:t xml:space="preserve"> x</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unX </w:t>
      </w:r>
      <w:r w:rsidRPr="00EF04CB">
        <w:rPr>
          <w:color w:val="808030"/>
          <w:lang w:eastAsia="zh-CN"/>
        </w:rPr>
        <w:t>&lt;=</w:t>
      </w:r>
      <w:r w:rsidRPr="00EF04CB">
        <w:rPr>
          <w:color w:val="000000"/>
          <w:lang w:eastAsia="zh-CN"/>
        </w:rPr>
        <w:t xml:space="preserve"> x </w:t>
      </w:r>
      <w:r w:rsidRPr="00EF04CB">
        <w:rPr>
          <w:color w:val="808030"/>
          <w:lang w:eastAsia="zh-CN"/>
        </w:rPr>
        <w:t>+</w:t>
      </w:r>
      <w:r w:rsidRPr="00EF04CB">
        <w:rPr>
          <w:color w:val="000000"/>
          <w:lang w:eastAsia="zh-CN"/>
        </w:rPr>
        <w:t xml:space="preserve"> largeur</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&gt;=</w:t>
      </w:r>
      <w:r w:rsidRPr="00EF04CB">
        <w:rPr>
          <w:color w:val="000000"/>
          <w:lang w:eastAsia="zh-CN"/>
        </w:rPr>
        <w:t xml:space="preserve"> y</w:t>
      </w:r>
      <w:r w:rsidRPr="00EF04CB">
        <w:rPr>
          <w:color w:val="808030"/>
          <w:lang w:eastAsia="zh-CN"/>
        </w:rPr>
        <w:t>)</w:t>
      </w:r>
      <w:r w:rsidRPr="00EF04CB">
        <w:rPr>
          <w:color w:val="000000"/>
          <w:lang w:eastAsia="zh-CN"/>
        </w:rPr>
        <w:t xml:space="preserve"> </w:t>
      </w:r>
      <w:r w:rsidRPr="00EF04CB">
        <w:rPr>
          <w:color w:val="808030"/>
          <w:lang w:eastAsia="zh-CN"/>
        </w:rPr>
        <w:t>&amp;&amp;</w:t>
      </w:r>
      <w:r w:rsidRPr="00EF04CB">
        <w:rPr>
          <w:color w:val="000000"/>
          <w:lang w:eastAsia="zh-CN"/>
        </w:rPr>
        <w:t xml:space="preserve"> </w:t>
      </w:r>
      <w:r w:rsidRPr="00EF04CB">
        <w:rPr>
          <w:color w:val="808030"/>
          <w:lang w:eastAsia="zh-CN"/>
        </w:rPr>
        <w:t>(</w:t>
      </w:r>
      <w:r w:rsidRPr="00EF04CB">
        <w:rPr>
          <w:color w:val="000000"/>
          <w:lang w:eastAsia="zh-CN"/>
        </w:rPr>
        <w:t xml:space="preserve">unY </w:t>
      </w:r>
      <w:r w:rsidRPr="00EF04CB">
        <w:rPr>
          <w:color w:val="808030"/>
          <w:lang w:eastAsia="zh-CN"/>
        </w:rPr>
        <w:t>&lt;=</w:t>
      </w:r>
      <w:r w:rsidRPr="00EF04CB">
        <w:rPr>
          <w:color w:val="000000"/>
          <w:lang w:eastAsia="zh-CN"/>
        </w:rPr>
        <w:t xml:space="preserve"> y </w:t>
      </w:r>
      <w:r w:rsidRPr="00EF04CB">
        <w:rPr>
          <w:color w:val="808030"/>
          <w:lang w:eastAsia="zh-CN"/>
        </w:rPr>
        <w:t>+</w:t>
      </w:r>
      <w:r w:rsidRPr="00EF04CB">
        <w:rPr>
          <w:color w:val="000000"/>
          <w:lang w:eastAsia="zh-CN"/>
        </w:rPr>
        <w:t xml:space="preserve"> hauteur</w:t>
      </w:r>
      <w:r w:rsidRPr="00EF04CB">
        <w:rPr>
          <w:color w:val="808030"/>
          <w:lang w:eastAsia="zh-CN"/>
        </w:rPr>
        <w:t>))</w:t>
      </w:r>
      <w:r w:rsidRPr="00EF04CB">
        <w:rPr>
          <w:color w:val="800080"/>
          <w:lang w:eastAsia="zh-CN"/>
        </w:rPr>
        <w:t>;</w:t>
      </w:r>
    </w:p>
    <w:p w14:paraId="4642DE3C" w14:textId="56678C18" w:rsidR="00EF04CB" w:rsidRDefault="00EF04CB" w:rsidP="00EF04CB">
      <w:pPr>
        <w:pStyle w:val="Code"/>
        <w:rPr>
          <w:color w:val="800080"/>
          <w:lang w:val="fr-FR" w:eastAsia="zh-CN"/>
        </w:rPr>
      </w:pPr>
      <w:r w:rsidRPr="00EF04CB">
        <w:rPr>
          <w:color w:val="000000"/>
          <w:lang w:eastAsia="zh-CN"/>
        </w:rPr>
        <w:t xml:space="preserve">  </w:t>
      </w:r>
      <w:r w:rsidRPr="00EF04CB">
        <w:rPr>
          <w:color w:val="800080"/>
          <w:lang w:val="fr-FR" w:eastAsia="zh-CN"/>
        </w:rPr>
        <w:t>}</w:t>
      </w:r>
    </w:p>
    <w:p w14:paraId="5D7665DC" w14:textId="77777777" w:rsidR="00EF04CB" w:rsidRPr="00EF04CB" w:rsidRDefault="00EF04CB" w:rsidP="00EF04CB">
      <w:pPr>
        <w:pStyle w:val="Code"/>
        <w:keepNext w:val="0"/>
        <w:keepLines w:val="0"/>
        <w:rPr>
          <w:color w:val="000000"/>
          <w:lang w:val="fr-FR" w:eastAsia="zh-CN"/>
        </w:rPr>
      </w:pPr>
    </w:p>
    <w:p w14:paraId="0E5478B2" w14:textId="77777777" w:rsidR="00EF04CB" w:rsidRPr="00EF04CB" w:rsidRDefault="00EF04CB" w:rsidP="00EF04CB">
      <w:pPr>
        <w:pStyle w:val="Code"/>
        <w:rPr>
          <w:color w:val="000000"/>
          <w:lang w:val="fr-FR" w:eastAsia="zh-CN"/>
        </w:rPr>
      </w:pPr>
      <w:r w:rsidRPr="00EF04CB">
        <w:rPr>
          <w:color w:val="000000"/>
          <w:lang w:val="fr-FR" w:eastAsia="zh-CN"/>
        </w:rPr>
        <w:lastRenderedPageBreak/>
        <w:t xml:space="preserve">  </w:t>
      </w:r>
      <w:r w:rsidRPr="00EF04CB">
        <w:rPr>
          <w:color w:val="696969"/>
          <w:lang w:val="fr-FR" w:eastAsia="zh-CN"/>
        </w:rPr>
        <w:t>// Méthode abstraite de dessin de l'entité</w:t>
      </w:r>
    </w:p>
    <w:p w14:paraId="59A6FECF"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b/>
          <w:bCs/>
          <w:color w:val="800000"/>
          <w:lang w:val="fr-FR" w:eastAsia="zh-CN"/>
        </w:rPr>
        <w:t>abstract</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800080"/>
          <w:lang w:val="fr-FR" w:eastAsia="zh-CN"/>
        </w:rPr>
        <w:t>;</w:t>
      </w:r>
    </w:p>
    <w:p w14:paraId="768A233D"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color w:val="696969"/>
          <w:lang w:val="fr-FR" w:eastAsia="zh-CN"/>
        </w:rPr>
        <w:t>// Dessine seulement si visible</w:t>
      </w:r>
    </w:p>
    <w:p w14:paraId="2C76C569" w14:textId="77777777" w:rsidR="00EF04CB" w:rsidRPr="00EF04CB" w:rsidRDefault="00EF04CB" w:rsidP="00EF04CB">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paintSiVisible</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380167F"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b/>
          <w:bCs/>
          <w:color w:val="800000"/>
          <w:lang w:val="fr-FR" w:eastAsia="zh-CN"/>
        </w:rPr>
        <w:t>if</w:t>
      </w:r>
      <w:r w:rsidRPr="00EF04CB">
        <w:rPr>
          <w:color w:val="000000"/>
          <w:lang w:val="fr-FR" w:eastAsia="zh-CN"/>
        </w:rPr>
        <w:t xml:space="preserve"> </w:t>
      </w:r>
      <w:r w:rsidRPr="00EF04CB">
        <w:rPr>
          <w:color w:val="808030"/>
          <w:lang w:val="fr-FR" w:eastAsia="zh-CN"/>
        </w:rPr>
        <w:t>(</w:t>
      </w:r>
      <w:r w:rsidRPr="00EF04CB">
        <w:rPr>
          <w:color w:val="000000"/>
          <w:lang w:val="fr-FR" w:eastAsia="zh-CN"/>
        </w:rPr>
        <w:t>visible</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43EBFFAC" w14:textId="77777777" w:rsidR="00EF04CB" w:rsidRPr="00EF04CB" w:rsidRDefault="00EF04CB" w:rsidP="003E5B17">
      <w:pPr>
        <w:pStyle w:val="Code"/>
        <w:rPr>
          <w:color w:val="000000"/>
          <w:lang w:val="fr-FR" w:eastAsia="zh-CN"/>
        </w:rPr>
      </w:pPr>
      <w:r w:rsidRPr="00EF04CB">
        <w:rPr>
          <w:color w:val="000000"/>
          <w:lang w:val="fr-FR" w:eastAsia="zh-CN"/>
        </w:rPr>
        <w:t xml:space="preserve">      paint</w:t>
      </w:r>
      <w:r w:rsidRPr="00EF04CB">
        <w:rPr>
          <w:color w:val="808030"/>
          <w:lang w:val="fr-FR" w:eastAsia="zh-CN"/>
        </w:rPr>
        <w:t>(</w:t>
      </w:r>
      <w:r w:rsidRPr="00EF04CB">
        <w:rPr>
          <w:color w:val="000000"/>
          <w:lang w:val="fr-FR" w:eastAsia="zh-CN"/>
        </w:rPr>
        <w:t>g</w:t>
      </w:r>
      <w:r w:rsidRPr="00EF04CB">
        <w:rPr>
          <w:color w:val="808030"/>
          <w:lang w:val="fr-FR" w:eastAsia="zh-CN"/>
        </w:rPr>
        <w:t>)</w:t>
      </w:r>
      <w:r w:rsidRPr="00EF04CB">
        <w:rPr>
          <w:color w:val="800080"/>
          <w:lang w:val="fr-FR" w:eastAsia="zh-CN"/>
        </w:rPr>
        <w:t>;</w:t>
      </w:r>
    </w:p>
    <w:p w14:paraId="4FBC34C9"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color w:val="800080"/>
          <w:lang w:val="fr-FR" w:eastAsia="zh-CN"/>
        </w:rPr>
        <w:t>}</w:t>
      </w:r>
    </w:p>
    <w:p w14:paraId="0241F1EB"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color w:val="800080"/>
          <w:lang w:val="fr-FR" w:eastAsia="zh-CN"/>
        </w:rPr>
        <w:t>}</w:t>
      </w:r>
    </w:p>
    <w:p w14:paraId="36EA7141" w14:textId="77777777" w:rsidR="00EF04CB" w:rsidRPr="00EF04CB" w:rsidRDefault="00EF04CB" w:rsidP="003E5B17">
      <w:pPr>
        <w:pStyle w:val="Code"/>
        <w:rPr>
          <w:color w:val="000000"/>
          <w:lang w:val="fr-FR" w:eastAsia="zh-CN"/>
        </w:rPr>
      </w:pPr>
    </w:p>
    <w:p w14:paraId="5B079CE3"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color w:val="696969"/>
          <w:lang w:val="fr-FR" w:eastAsia="zh-CN"/>
        </w:rPr>
        <w:t>// Effacer l'entité</w:t>
      </w:r>
    </w:p>
    <w:p w14:paraId="4E1A8BE0" w14:textId="77777777" w:rsidR="00EF04CB" w:rsidRPr="00EF04CB" w:rsidRDefault="00EF04CB" w:rsidP="003E5B17">
      <w:pPr>
        <w:pStyle w:val="Code"/>
        <w:rPr>
          <w:color w:val="000000"/>
          <w:lang w:val="fr-FR" w:eastAsia="zh-CN"/>
        </w:rPr>
      </w:pPr>
      <w:r w:rsidRPr="00EF04CB">
        <w:rPr>
          <w:color w:val="000000"/>
          <w:lang w:val="fr-FR" w:eastAsia="zh-CN"/>
        </w:rPr>
        <w:t xml:space="preserve">  </w:t>
      </w:r>
      <w:r w:rsidRPr="00EF04CB">
        <w:rPr>
          <w:b/>
          <w:bCs/>
          <w:color w:val="800000"/>
          <w:lang w:val="fr-FR" w:eastAsia="zh-CN"/>
        </w:rPr>
        <w:t>public</w:t>
      </w:r>
      <w:r w:rsidRPr="00EF04CB">
        <w:rPr>
          <w:color w:val="000000"/>
          <w:lang w:val="fr-FR" w:eastAsia="zh-CN"/>
        </w:rPr>
        <w:t xml:space="preserve"> </w:t>
      </w:r>
      <w:r w:rsidRPr="00EF04CB">
        <w:rPr>
          <w:color w:val="BB7977"/>
          <w:lang w:val="fr-FR" w:eastAsia="zh-CN"/>
        </w:rPr>
        <w:t>void</w:t>
      </w:r>
      <w:r w:rsidRPr="00EF04CB">
        <w:rPr>
          <w:color w:val="000000"/>
          <w:lang w:val="fr-FR" w:eastAsia="zh-CN"/>
        </w:rPr>
        <w:t xml:space="preserve"> effacer</w:t>
      </w:r>
      <w:r w:rsidRPr="00EF04CB">
        <w:rPr>
          <w:color w:val="808030"/>
          <w:lang w:val="fr-FR" w:eastAsia="zh-CN"/>
        </w:rPr>
        <w:t>(</w:t>
      </w:r>
      <w:r w:rsidRPr="00EF04CB">
        <w:rPr>
          <w:color w:val="000000"/>
          <w:lang w:val="fr-FR" w:eastAsia="zh-CN"/>
        </w:rPr>
        <w:t>Graphics g</w:t>
      </w:r>
      <w:r w:rsidRPr="00EF04CB">
        <w:rPr>
          <w:color w:val="808030"/>
          <w:lang w:val="fr-FR" w:eastAsia="zh-CN"/>
        </w:rPr>
        <w:t>)</w:t>
      </w:r>
      <w:r w:rsidRPr="00EF04CB">
        <w:rPr>
          <w:color w:val="000000"/>
          <w:lang w:val="fr-FR" w:eastAsia="zh-CN"/>
        </w:rPr>
        <w:t xml:space="preserve"> </w:t>
      </w:r>
      <w:r w:rsidRPr="00EF04CB">
        <w:rPr>
          <w:color w:val="800080"/>
          <w:lang w:val="fr-FR" w:eastAsia="zh-CN"/>
        </w:rPr>
        <w:t>{</w:t>
      </w:r>
    </w:p>
    <w:p w14:paraId="6B75014A" w14:textId="77777777" w:rsidR="00EF04CB" w:rsidRPr="00EF04CB" w:rsidRDefault="00EF04CB" w:rsidP="003E5B17">
      <w:pPr>
        <w:pStyle w:val="Code"/>
        <w:rPr>
          <w:color w:val="000000"/>
          <w:lang w:val="fr-FR" w:eastAsia="zh-CN"/>
        </w:rPr>
      </w:pPr>
      <w:r w:rsidRPr="00EF04CB">
        <w:rPr>
          <w:color w:val="000000"/>
          <w:lang w:val="fr-FR" w:eastAsia="zh-CN"/>
        </w:rPr>
        <w:t xml:space="preserve">    g</w:t>
      </w:r>
      <w:r w:rsidRPr="00EF04CB">
        <w:rPr>
          <w:color w:val="808030"/>
          <w:lang w:val="fr-FR" w:eastAsia="zh-CN"/>
        </w:rPr>
        <w:t>.</w:t>
      </w:r>
      <w:r w:rsidRPr="00EF04CB">
        <w:rPr>
          <w:color w:val="000000"/>
          <w:lang w:val="fr-FR" w:eastAsia="zh-CN"/>
        </w:rPr>
        <w:t>clearRect</w:t>
      </w:r>
      <w:r w:rsidRPr="00EF04CB">
        <w:rPr>
          <w:color w:val="808030"/>
          <w:lang w:val="fr-FR" w:eastAsia="zh-CN"/>
        </w:rPr>
        <w:t>(</w:t>
      </w:r>
      <w:r w:rsidRPr="00EF04CB">
        <w:rPr>
          <w:color w:val="000000"/>
          <w:lang w:val="fr-FR" w:eastAsia="zh-CN"/>
        </w:rPr>
        <w:t>x</w:t>
      </w:r>
      <w:r w:rsidRPr="00EF04CB">
        <w:rPr>
          <w:color w:val="808030"/>
          <w:lang w:val="fr-FR" w:eastAsia="zh-CN"/>
        </w:rPr>
        <w:t>,</w:t>
      </w:r>
      <w:r w:rsidRPr="00EF04CB">
        <w:rPr>
          <w:color w:val="000000"/>
          <w:lang w:val="fr-FR" w:eastAsia="zh-CN"/>
        </w:rPr>
        <w:t xml:space="preserve"> y</w:t>
      </w:r>
      <w:r w:rsidRPr="00EF04CB">
        <w:rPr>
          <w:color w:val="808030"/>
          <w:lang w:val="fr-FR" w:eastAsia="zh-CN"/>
        </w:rPr>
        <w:t>,</w:t>
      </w:r>
      <w:r w:rsidRPr="00EF04CB">
        <w:rPr>
          <w:color w:val="000000"/>
          <w:lang w:val="fr-FR" w:eastAsia="zh-CN"/>
        </w:rPr>
        <w:t xml:space="preserve"> largeur</w:t>
      </w:r>
      <w:r w:rsidRPr="00EF04CB">
        <w:rPr>
          <w:color w:val="808030"/>
          <w:lang w:val="fr-FR" w:eastAsia="zh-CN"/>
        </w:rPr>
        <w:t>,</w:t>
      </w:r>
      <w:r w:rsidRPr="00EF04CB">
        <w:rPr>
          <w:color w:val="000000"/>
          <w:lang w:val="fr-FR" w:eastAsia="zh-CN"/>
        </w:rPr>
        <w:t xml:space="preserve"> hauteur</w:t>
      </w:r>
      <w:r w:rsidRPr="00EF04CB">
        <w:rPr>
          <w:color w:val="808030"/>
          <w:lang w:val="fr-FR" w:eastAsia="zh-CN"/>
        </w:rPr>
        <w:t>)</w:t>
      </w:r>
      <w:r w:rsidRPr="00EF04CB">
        <w:rPr>
          <w:color w:val="800080"/>
          <w:lang w:val="fr-FR" w:eastAsia="zh-CN"/>
        </w:rPr>
        <w:t>;</w:t>
      </w:r>
    </w:p>
    <w:p w14:paraId="02BF69D3" w14:textId="77777777" w:rsidR="00EF04CB" w:rsidRPr="00EF04CB" w:rsidRDefault="00EF04CB" w:rsidP="00EF04CB">
      <w:pPr>
        <w:pStyle w:val="Code"/>
        <w:rPr>
          <w:color w:val="000000"/>
          <w:lang w:val="en-CA" w:eastAsia="zh-CN"/>
        </w:rPr>
      </w:pPr>
      <w:r w:rsidRPr="00EF04CB">
        <w:rPr>
          <w:color w:val="000000"/>
          <w:lang w:val="fr-FR" w:eastAsia="zh-CN"/>
        </w:rPr>
        <w:t xml:space="preserve">  </w:t>
      </w:r>
      <w:r w:rsidRPr="00EF04CB">
        <w:rPr>
          <w:color w:val="800080"/>
          <w:lang w:val="en-CA" w:eastAsia="zh-CN"/>
        </w:rPr>
        <w:t>}</w:t>
      </w:r>
    </w:p>
    <w:p w14:paraId="044B7389" w14:textId="77777777" w:rsidR="00EF04CB" w:rsidRPr="00EF04CB" w:rsidRDefault="00EF04CB" w:rsidP="00EF04CB">
      <w:pPr>
        <w:pStyle w:val="Code"/>
        <w:rPr>
          <w:color w:val="000000"/>
          <w:lang w:val="en-CA" w:eastAsia="zh-CN"/>
        </w:rPr>
      </w:pPr>
      <w:r w:rsidRPr="00EF04CB">
        <w:rPr>
          <w:color w:val="800080"/>
          <w:lang w:val="en-CA" w:eastAsia="zh-CN"/>
        </w:rPr>
        <w:t>}</w:t>
      </w:r>
    </w:p>
    <w:p w14:paraId="2B354248" w14:textId="77777777" w:rsidR="00E34CFC" w:rsidRDefault="00F758A2" w:rsidP="00E34CFC">
      <w:pPr>
        <w:pStyle w:val="Corpsdetexte"/>
        <w:jc w:val="center"/>
      </w:pPr>
      <w:r>
        <w:rPr>
          <w:noProof/>
        </w:rPr>
        <w:object w:dxaOrig="8596" w:dyaOrig="11624" w14:anchorId="38A3F2E8">
          <v:shape id="_x0000_i1028" type="#_x0000_t75" alt="" style="width:335.3pt;height:452.4pt;mso-width-percent:0;mso-height-percent:0;mso-width-percent:0;mso-height-percent:0" o:ole="">
            <v:imagedata r:id="rId413" o:title=""/>
          </v:shape>
          <o:OLEObject Type="Embed" ProgID="MSPhotoEd.3" ShapeID="_x0000_i1028" DrawAspect="Content" ObjectID="_1765265466" r:id="rId414"/>
        </w:object>
      </w:r>
    </w:p>
    <w:p w14:paraId="353C8472" w14:textId="3F81E8BF"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30</w:t>
      </w:r>
      <w:r>
        <w:fldChar w:fldCharType="end"/>
      </w:r>
      <w:r>
        <w:t>. Hiérarchie des entités animées.</w:t>
      </w:r>
    </w:p>
    <w:p w14:paraId="75CAAD11" w14:textId="77777777" w:rsidR="003E5B17" w:rsidRPr="003E5B17" w:rsidRDefault="003E5B17" w:rsidP="003E5B17">
      <w:pPr>
        <w:pStyle w:val="Corpsdetexte"/>
      </w:pPr>
    </w:p>
    <w:p w14:paraId="6DB1DD68" w14:textId="77777777" w:rsidR="00E34CFC" w:rsidRPr="00E700C0" w:rsidRDefault="00E34CFC" w:rsidP="00E34CFC">
      <w:pPr>
        <w:pStyle w:val="Corpsdetexte"/>
        <w:numPr>
          <w:ilvl w:val="0"/>
          <w:numId w:val="18"/>
        </w:numPr>
        <w:rPr>
          <w:b/>
          <w:bCs/>
        </w:rPr>
      </w:pPr>
      <w:r w:rsidRPr="00E700C0">
        <w:rPr>
          <w:b/>
          <w:bCs/>
        </w:rPr>
        <w:t xml:space="preserve">Traitement du son avec </w:t>
      </w:r>
      <w:r w:rsidRPr="00E700C0">
        <w:rPr>
          <w:b/>
          <w:bCs/>
          <w:i/>
          <w:iCs/>
        </w:rPr>
        <w:t>AudioClip</w:t>
      </w:r>
    </w:p>
    <w:p w14:paraId="5B87D05F" w14:textId="77777777" w:rsidR="00E34CFC" w:rsidRDefault="00E34CFC" w:rsidP="003E5B17">
      <w:pPr>
        <w:pStyle w:val="Corpsdetexte"/>
        <w:keepNext/>
        <w:keepLines/>
      </w:pPr>
      <w:r>
        <w:t xml:space="preserve">La classe </w:t>
      </w:r>
      <w:r w:rsidRPr="00A35B02">
        <w:rPr>
          <w:i/>
          <w:iCs/>
        </w:rPr>
        <w:t>EntiteAnimeAvecCri</w:t>
      </w:r>
      <w:r>
        <w:t xml:space="preserve">, sous-classe de </w:t>
      </w:r>
      <w:r w:rsidRPr="00A35B02">
        <w:rPr>
          <w:i/>
          <w:iCs/>
        </w:rPr>
        <w:t>EntiteAnime</w:t>
      </w:r>
      <w:r>
        <w:t>, vise à associer un son à l’entité qui servira dans le contexte du jeu. Lorsqu’une entité est touchée par la souris elle pousse un cri de désarroi.</w:t>
      </w:r>
    </w:p>
    <w:p w14:paraId="0451B471" w14:textId="77777777" w:rsidR="00E34CFC" w:rsidRPr="002C23EA" w:rsidRDefault="00000000" w:rsidP="00E34CFC">
      <w:pPr>
        <w:pStyle w:val="Corpsdetexte"/>
      </w:pPr>
      <w:hyperlink r:id="rId415"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6"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EntiteAnimeAvecCri.java</w:t>
      </w:r>
    </w:p>
    <w:p w14:paraId="3C37AF29"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F4783F2" w14:textId="77777777" w:rsidR="00C44445" w:rsidRPr="00C44445" w:rsidRDefault="00C44445" w:rsidP="00C44445">
      <w:pPr>
        <w:pStyle w:val="Code"/>
        <w:rPr>
          <w:color w:val="000000"/>
          <w:lang w:eastAsia="zh-CN"/>
        </w:rPr>
      </w:pPr>
    </w:p>
    <w:p w14:paraId="359DC2C4"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0045A99B"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0B884EF7" w14:textId="77777777" w:rsidR="00C44445" w:rsidRPr="00C44445" w:rsidRDefault="00C44445" w:rsidP="00C44445">
      <w:pPr>
        <w:pStyle w:val="Code"/>
        <w:rPr>
          <w:color w:val="000000"/>
          <w:lang w:eastAsia="zh-CN"/>
        </w:rPr>
      </w:pPr>
    </w:p>
    <w:p w14:paraId="074A214B"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 </w:t>
      </w:r>
      <w:r w:rsidRPr="00C44445">
        <w:rPr>
          <w:b/>
          <w:bCs/>
          <w:color w:val="800000"/>
          <w:lang w:eastAsia="zh-CN"/>
        </w:rPr>
        <w:t>extends</w:t>
      </w:r>
      <w:r w:rsidRPr="00C44445">
        <w:rPr>
          <w:color w:val="000000"/>
          <w:lang w:eastAsia="zh-CN"/>
        </w:rPr>
        <w:t xml:space="preserve"> EntiteAnime </w:t>
      </w:r>
      <w:r w:rsidRPr="00C44445">
        <w:rPr>
          <w:color w:val="800080"/>
          <w:lang w:eastAsia="zh-CN"/>
        </w:rPr>
        <w:t>{</w:t>
      </w:r>
    </w:p>
    <w:p w14:paraId="41EBE7A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AudioClip unCri</w:t>
      </w:r>
      <w:r w:rsidRPr="00C44445">
        <w:rPr>
          <w:color w:val="800080"/>
          <w:lang w:eastAsia="zh-CN"/>
        </w:rPr>
        <w:t>;</w:t>
      </w:r>
      <w:r w:rsidRPr="00C44445">
        <w:rPr>
          <w:color w:val="000000"/>
          <w:lang w:eastAsia="zh-CN"/>
        </w:rPr>
        <w:t xml:space="preserve"> </w:t>
      </w:r>
      <w:r w:rsidRPr="00C44445">
        <w:rPr>
          <w:color w:val="696969"/>
          <w:lang w:eastAsia="zh-CN"/>
        </w:rPr>
        <w:t>// Cri de l'Entité</w:t>
      </w:r>
    </w:p>
    <w:p w14:paraId="12227260" w14:textId="77777777" w:rsidR="00C44445" w:rsidRPr="00C44445" w:rsidRDefault="00C44445" w:rsidP="00C44445">
      <w:pPr>
        <w:pStyle w:val="Code"/>
        <w:rPr>
          <w:color w:val="000000"/>
          <w:lang w:eastAsia="zh-CN"/>
        </w:rPr>
      </w:pPr>
    </w:p>
    <w:p w14:paraId="4E8A79C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w:t>
      </w:r>
      <w:r w:rsidRPr="00C44445">
        <w:rPr>
          <w:color w:val="808030"/>
          <w:lang w:eastAsia="zh-CN"/>
        </w:rPr>
        <w:t>(</w:t>
      </w:r>
    </w:p>
    <w:p w14:paraId="316DD9C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E475F2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31A7B8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5A0145B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DDBE0A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7745834F"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0CB739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81E7ED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r w:rsidRPr="00C44445">
        <w:rPr>
          <w:color w:val="000000"/>
          <w:lang w:eastAsia="zh-CN"/>
        </w:rPr>
        <w:t xml:space="preserve"> </w:t>
      </w:r>
      <w:r w:rsidRPr="00C44445">
        <w:rPr>
          <w:color w:val="800080"/>
          <w:lang w:eastAsia="zh-CN"/>
        </w:rPr>
        <w:t>{</w:t>
      </w:r>
    </w:p>
    <w:p w14:paraId="24F4B1CF"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800080"/>
          <w:lang w:eastAsia="zh-CN"/>
        </w:rPr>
        <w:t>;</w:t>
      </w:r>
    </w:p>
    <w:p w14:paraId="5A561269" w14:textId="77777777" w:rsidR="00C44445" w:rsidRPr="00C44445" w:rsidRDefault="00C44445" w:rsidP="00C44445">
      <w:pPr>
        <w:pStyle w:val="Code"/>
        <w:rPr>
          <w:color w:val="000000"/>
          <w:lang w:val="fr-FR" w:eastAsia="zh-CN"/>
        </w:rPr>
      </w:pPr>
      <w:r w:rsidRPr="00C44445">
        <w:rPr>
          <w:color w:val="000000"/>
          <w:lang w:eastAsia="zh-CN"/>
        </w:rPr>
        <w:t xml:space="preserve">    </w:t>
      </w:r>
      <w:r w:rsidRPr="00C44445">
        <w:rPr>
          <w:color w:val="696969"/>
          <w:lang w:val="fr-FR" w:eastAsia="zh-CN"/>
        </w:rPr>
        <w:t>// Charge le son dans le fichier nomFichierAudio</w:t>
      </w:r>
    </w:p>
    <w:p w14:paraId="330D3989"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Le fichier est dans le dossier de EntiteAnimeAvecCri.class</w:t>
      </w:r>
    </w:p>
    <w:p w14:paraId="1D650C1F"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Cherche l'URL du fichier</w:t>
      </w:r>
    </w:p>
    <w:p w14:paraId="488EC27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BB7977"/>
          <w:lang w:val="fr-FR" w:eastAsia="zh-CN"/>
        </w:rPr>
        <w:t>URL</w:t>
      </w:r>
      <w:r w:rsidRPr="00C44445">
        <w:rPr>
          <w:color w:val="000000"/>
          <w:lang w:val="fr-FR" w:eastAsia="zh-CN"/>
        </w:rPr>
        <w:t xml:space="preserve"> url </w:t>
      </w:r>
      <w:r w:rsidRPr="00C44445">
        <w:rPr>
          <w:color w:val="808030"/>
          <w:lang w:val="fr-FR" w:eastAsia="zh-CN"/>
        </w:rPr>
        <w:t>=</w:t>
      </w:r>
      <w:r w:rsidRPr="00C44445">
        <w:rPr>
          <w:color w:val="000000"/>
          <w:lang w:val="fr-FR" w:eastAsia="zh-CN"/>
        </w:rPr>
        <w:t xml:space="preserve"> EntiteAnimeAvecCri</w:t>
      </w:r>
      <w:r w:rsidRPr="00C44445">
        <w:rPr>
          <w:color w:val="808030"/>
          <w:lang w:val="fr-FR" w:eastAsia="zh-CN"/>
        </w:rPr>
        <w:t>.</w:t>
      </w:r>
      <w:r w:rsidRPr="00C44445">
        <w:rPr>
          <w:color w:val="000000"/>
          <w:lang w:val="fr-FR" w:eastAsia="zh-CN"/>
        </w:rPr>
        <w:t>class</w:t>
      </w:r>
      <w:r w:rsidRPr="00C44445">
        <w:rPr>
          <w:color w:val="808030"/>
          <w:lang w:val="fr-FR" w:eastAsia="zh-CN"/>
        </w:rPr>
        <w:t>.</w:t>
      </w:r>
      <w:r w:rsidRPr="00C44445">
        <w:rPr>
          <w:color w:val="000000"/>
          <w:lang w:val="fr-FR" w:eastAsia="zh-CN"/>
        </w:rPr>
        <w:t>getResource</w:t>
      </w:r>
      <w:r w:rsidRPr="00C44445">
        <w:rPr>
          <w:color w:val="808030"/>
          <w:lang w:val="fr-FR" w:eastAsia="zh-CN"/>
        </w:rPr>
        <w:t>(</w:t>
      </w:r>
      <w:r w:rsidRPr="00C44445">
        <w:rPr>
          <w:color w:val="000000"/>
          <w:lang w:val="fr-FR" w:eastAsia="zh-CN"/>
        </w:rPr>
        <w:t>nomFichierAudio</w:t>
      </w:r>
      <w:r w:rsidRPr="00C44445">
        <w:rPr>
          <w:color w:val="808030"/>
          <w:lang w:val="fr-FR" w:eastAsia="zh-CN"/>
        </w:rPr>
        <w:t>)</w:t>
      </w:r>
      <w:r w:rsidRPr="00C44445">
        <w:rPr>
          <w:color w:val="800080"/>
          <w:lang w:val="fr-FR" w:eastAsia="zh-CN"/>
        </w:rPr>
        <w:t>;</w:t>
      </w:r>
    </w:p>
    <w:p w14:paraId="27C690AB"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Charge le clip audio à partir de l'URL</w:t>
      </w:r>
    </w:p>
    <w:p w14:paraId="07A8B043" w14:textId="77777777" w:rsidR="00C44445" w:rsidRPr="00C44445" w:rsidRDefault="00C44445" w:rsidP="00C44445">
      <w:pPr>
        <w:pStyle w:val="Code"/>
        <w:rPr>
          <w:color w:val="000000"/>
          <w:lang w:val="fr-FR" w:eastAsia="zh-CN"/>
        </w:rPr>
      </w:pPr>
      <w:r w:rsidRPr="00C44445">
        <w:rPr>
          <w:color w:val="000000"/>
          <w:lang w:val="fr-FR" w:eastAsia="zh-CN"/>
        </w:rPr>
        <w:t xml:space="preserve">    unCri </w:t>
      </w:r>
      <w:r w:rsidRPr="00C44445">
        <w:rPr>
          <w:color w:val="808030"/>
          <w:lang w:val="fr-FR" w:eastAsia="zh-CN"/>
        </w:rPr>
        <w:t>=</w:t>
      </w:r>
      <w:r w:rsidRPr="00C44445">
        <w:rPr>
          <w:color w:val="000000"/>
          <w:lang w:val="fr-FR" w:eastAsia="zh-CN"/>
        </w:rPr>
        <w:t xml:space="preserve"> Applet</w:t>
      </w:r>
      <w:r w:rsidRPr="00C44445">
        <w:rPr>
          <w:color w:val="808030"/>
          <w:lang w:val="fr-FR" w:eastAsia="zh-CN"/>
        </w:rPr>
        <w:t>.</w:t>
      </w:r>
      <w:r w:rsidRPr="00C44445">
        <w:rPr>
          <w:color w:val="000000"/>
          <w:lang w:val="fr-FR" w:eastAsia="zh-CN"/>
        </w:rPr>
        <w:t>newAudioClip</w:t>
      </w:r>
      <w:r w:rsidRPr="00C44445">
        <w:rPr>
          <w:color w:val="808030"/>
          <w:lang w:val="fr-FR" w:eastAsia="zh-CN"/>
        </w:rPr>
        <w:t>(</w:t>
      </w:r>
      <w:r w:rsidRPr="00C44445">
        <w:rPr>
          <w:color w:val="000000"/>
          <w:lang w:val="fr-FR" w:eastAsia="zh-CN"/>
        </w:rPr>
        <w:t>url</w:t>
      </w:r>
      <w:r w:rsidRPr="00C44445">
        <w:rPr>
          <w:color w:val="808030"/>
          <w:lang w:val="fr-FR" w:eastAsia="zh-CN"/>
        </w:rPr>
        <w:t>)</w:t>
      </w:r>
      <w:r w:rsidRPr="00C44445">
        <w:rPr>
          <w:color w:val="800080"/>
          <w:lang w:val="fr-FR" w:eastAsia="zh-CN"/>
        </w:rPr>
        <w:t>;</w:t>
      </w:r>
    </w:p>
    <w:p w14:paraId="6D7EC065"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32A7DC87" w14:textId="77777777" w:rsidR="00C44445" w:rsidRPr="00C44445" w:rsidRDefault="00C44445" w:rsidP="00C44445">
      <w:pPr>
        <w:pStyle w:val="Code"/>
        <w:rPr>
          <w:color w:val="000000"/>
          <w:lang w:val="fr-FR" w:eastAsia="zh-CN"/>
        </w:rPr>
      </w:pPr>
    </w:p>
    <w:p w14:paraId="6CC3E801"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crier</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32A85AB6" w14:textId="77777777" w:rsidR="00C44445" w:rsidRPr="00C44445" w:rsidRDefault="00C44445" w:rsidP="00C44445">
      <w:pPr>
        <w:pStyle w:val="Code"/>
        <w:rPr>
          <w:color w:val="000000"/>
          <w:lang w:val="fr-FR" w:eastAsia="zh-CN"/>
        </w:rPr>
      </w:pPr>
      <w:r w:rsidRPr="00C44445">
        <w:rPr>
          <w:color w:val="000000"/>
          <w:lang w:val="fr-FR" w:eastAsia="zh-CN"/>
        </w:rPr>
        <w:t xml:space="preserve">    unCri</w:t>
      </w:r>
      <w:r w:rsidRPr="00C44445">
        <w:rPr>
          <w:color w:val="808030"/>
          <w:lang w:val="fr-FR" w:eastAsia="zh-CN"/>
        </w:rPr>
        <w:t>.</w:t>
      </w:r>
      <w:r w:rsidRPr="00C44445">
        <w:rPr>
          <w:color w:val="000000"/>
          <w:lang w:val="fr-FR" w:eastAsia="zh-CN"/>
        </w:rPr>
        <w:t>play</w:t>
      </w:r>
      <w:r w:rsidRPr="00C44445">
        <w:rPr>
          <w:color w:val="808030"/>
          <w:lang w:val="fr-FR" w:eastAsia="zh-CN"/>
        </w:rPr>
        <w:t>()</w:t>
      </w:r>
      <w:r w:rsidRPr="00C44445">
        <w:rPr>
          <w:color w:val="800080"/>
          <w:lang w:val="fr-FR" w:eastAsia="zh-CN"/>
        </w:rPr>
        <w:t>;</w:t>
      </w:r>
    </w:p>
    <w:p w14:paraId="7FACC4C4"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22058C70" w14:textId="77777777" w:rsidR="00C44445" w:rsidRPr="00C44445" w:rsidRDefault="00C44445" w:rsidP="00C44445">
      <w:pPr>
        <w:pStyle w:val="Code"/>
        <w:rPr>
          <w:color w:val="000000"/>
          <w:lang w:val="fr-FR" w:eastAsia="zh-CN"/>
        </w:rPr>
      </w:pPr>
      <w:r w:rsidRPr="00C44445">
        <w:rPr>
          <w:color w:val="800080"/>
          <w:lang w:val="fr-FR" w:eastAsia="zh-CN"/>
        </w:rPr>
        <w:t>}</w:t>
      </w:r>
    </w:p>
    <w:p w14:paraId="6E2D6790" w14:textId="77777777" w:rsidR="00E34CFC" w:rsidRDefault="00E34CFC" w:rsidP="00E34CFC">
      <w:pPr>
        <w:pStyle w:val="Corpsdetexte"/>
      </w:pPr>
      <w:r>
        <w:t xml:space="preserve">La variable d’objet </w:t>
      </w:r>
      <w:r w:rsidRPr="00C96ACC">
        <w:rPr>
          <w:i/>
          <w:iCs/>
        </w:rPr>
        <w:t>unCri</w:t>
      </w:r>
      <w:r>
        <w:t xml:space="preserve"> de la classe java.applet.</w:t>
      </w:r>
      <w:hyperlink r:id="rId417" w:tooltip="interface in java.applet" w:history="1">
        <w:r>
          <w:rPr>
            <w:rFonts w:ascii="DejaVu Sans" w:hAnsi="DejaVu Sans"/>
            <w:b/>
            <w:bCs/>
            <w:color w:val="4A6782"/>
            <w:sz w:val="20"/>
            <w:szCs w:val="20"/>
          </w:rPr>
          <w:t>AudioClip</w:t>
        </w:r>
      </w:hyperlink>
      <w:r>
        <w:rPr>
          <w:rFonts w:ascii="DejaVu Sans" w:hAnsi="DejaVu Sans"/>
          <w:color w:val="353833"/>
          <w:sz w:val="20"/>
          <w:szCs w:val="20"/>
        </w:rPr>
        <w:t xml:space="preserve"> </w:t>
      </w:r>
      <w:r>
        <w:t>contient un clip audio :</w:t>
      </w:r>
    </w:p>
    <w:p w14:paraId="5EEAFE77" w14:textId="77777777" w:rsidR="00E34CFC" w:rsidRPr="00652014" w:rsidRDefault="00E34CFC" w:rsidP="00E34CFC">
      <w:pPr>
        <w:rPr>
          <w:rFonts w:ascii="Courier New" w:hAnsi="Courier New" w:cs="Courier New"/>
        </w:rPr>
      </w:pPr>
      <w:r w:rsidRPr="00652014">
        <w:rPr>
          <w:rFonts w:ascii="Courier New" w:hAnsi="Courier New" w:cs="Courier New"/>
        </w:rPr>
        <w:t xml:space="preserve">  </w:t>
      </w:r>
      <w:r w:rsidRPr="00652014">
        <w:rPr>
          <w:rFonts w:ascii="Courier New" w:hAnsi="Courier New" w:cs="Courier New"/>
          <w:highlight w:val="yellow"/>
        </w:rPr>
        <w:t>protected AudioClip unCri</w:t>
      </w:r>
      <w:r w:rsidRPr="00652014">
        <w:rPr>
          <w:rFonts w:ascii="Courier New" w:hAnsi="Courier New" w:cs="Courier New"/>
        </w:rPr>
        <w:t>; //Cri de l'entité</w:t>
      </w:r>
    </w:p>
    <w:p w14:paraId="7830FE82" w14:textId="77777777" w:rsidR="00E34CFC" w:rsidRDefault="00E34CFC" w:rsidP="00E34CFC">
      <w:pPr>
        <w:pStyle w:val="Corpsdetexte"/>
      </w:pPr>
      <w:r>
        <w:t xml:space="preserve">Le clip est lu d’un fichier dont le nom, </w:t>
      </w:r>
      <w:r w:rsidRPr="00E16D9C">
        <w:rPr>
          <w:i/>
          <w:iCs/>
        </w:rPr>
        <w:t>nomFichierAudio</w:t>
      </w:r>
      <w:r>
        <w:t xml:space="preserve">, est passé en paramètre au constructeur. L’appel suivant construit une adresse sous forme d’URL qui fait référence au fichier qui contient le clip audio. Sans entrer dans les détails de la notion d’URL, mentionnons que dans notre contexte, l’URL représente le chemin du fichier. On suppose que le fichier se trouve dans le même dossier que le fichier </w:t>
      </w:r>
      <w:r w:rsidRPr="009B3FF1">
        <w:rPr>
          <w:i/>
          <w:iCs/>
        </w:rPr>
        <w:t>EntiteAnimeAvecCri.class</w:t>
      </w:r>
      <w:r>
        <w:t xml:space="preserve">. </w:t>
      </w:r>
    </w:p>
    <w:p w14:paraId="0AA0B4EB" w14:textId="14074B62" w:rsidR="00E34CFC" w:rsidRPr="000556F2" w:rsidRDefault="00E34CFC" w:rsidP="00E34CFC">
      <w:pPr>
        <w:rPr>
          <w:rFonts w:ascii="Courier New" w:hAnsi="Courier New" w:cs="Courier New"/>
        </w:rPr>
      </w:pPr>
      <w:r w:rsidRPr="000556F2">
        <w:rPr>
          <w:rFonts w:ascii="Courier New" w:hAnsi="Courier New" w:cs="Courier New"/>
        </w:rPr>
        <w:t xml:space="preserve">        URL = EntiteAnimeAvecCri.class.getResource(nomFichierAudio);</w:t>
      </w:r>
    </w:p>
    <w:p w14:paraId="5249603B" w14:textId="77777777" w:rsidR="00E34CFC" w:rsidRDefault="00E34CFC" w:rsidP="00E34CFC">
      <w:pPr>
        <w:pStyle w:val="Corpsdetexte"/>
      </w:pPr>
      <w:r>
        <w:t xml:space="preserve">L’appel suivant construit l’objet </w:t>
      </w:r>
      <w:r w:rsidRPr="00B01CF5">
        <w:rPr>
          <w:i/>
          <w:iCs/>
        </w:rPr>
        <w:t>AudioClip</w:t>
      </w:r>
      <w:r>
        <w:t xml:space="preserve"> à partir du fichier audio.</w:t>
      </w:r>
    </w:p>
    <w:p w14:paraId="63FD8E80" w14:textId="77777777" w:rsidR="00E34CFC" w:rsidRPr="006A4060" w:rsidRDefault="00E34CFC" w:rsidP="00E34CFC">
      <w:pPr>
        <w:rPr>
          <w:rFonts w:ascii="Courier New" w:hAnsi="Courier New" w:cs="Courier New"/>
        </w:rPr>
      </w:pPr>
      <w:r w:rsidRPr="006A4060">
        <w:rPr>
          <w:rFonts w:ascii="Courier New" w:hAnsi="Courier New" w:cs="Courier New"/>
        </w:rPr>
        <w:t xml:space="preserve">        unCri = </w:t>
      </w:r>
      <w:r w:rsidRPr="006A4060">
        <w:rPr>
          <w:rFonts w:ascii="Courier New" w:hAnsi="Courier New" w:cs="Courier New"/>
          <w:highlight w:val="yellow"/>
        </w:rPr>
        <w:t>Applet.newAudioClip(url)</w:t>
      </w:r>
      <w:r w:rsidRPr="006A4060">
        <w:rPr>
          <w:rFonts w:ascii="Courier New" w:hAnsi="Courier New" w:cs="Courier New"/>
        </w:rPr>
        <w:t>;</w:t>
      </w:r>
    </w:p>
    <w:p w14:paraId="1150A0E4" w14:textId="77777777" w:rsidR="00E34CFC" w:rsidRDefault="00E34CFC" w:rsidP="00E34CFC">
      <w:pPr>
        <w:pStyle w:val="Corpsdetexte"/>
      </w:pPr>
      <w:r>
        <w:t xml:space="preserve">La méthode </w:t>
      </w:r>
      <w:r w:rsidRPr="00B01CF5">
        <w:rPr>
          <w:i/>
          <w:iCs/>
        </w:rPr>
        <w:t>crier</w:t>
      </w:r>
      <w:r>
        <w:t xml:space="preserve">() appelle tout simplement la méthode </w:t>
      </w:r>
      <w:r w:rsidRPr="00B01CF5">
        <w:rPr>
          <w:i/>
          <w:iCs/>
        </w:rPr>
        <w:t>play</w:t>
      </w:r>
      <w:r>
        <w:t xml:space="preserve">() de l’objet </w:t>
      </w:r>
      <w:r w:rsidRPr="00B01CF5">
        <w:rPr>
          <w:i/>
          <w:iCs/>
        </w:rPr>
        <w:t>unCri</w:t>
      </w:r>
      <w:r>
        <w:t xml:space="preserve"> pour jouer le clip audio.</w:t>
      </w:r>
    </w:p>
    <w:p w14:paraId="5D38FCE1" w14:textId="77777777" w:rsidR="00E34CFC" w:rsidRPr="00B01CF5" w:rsidRDefault="00E34CFC" w:rsidP="00E34CFC">
      <w:pPr>
        <w:rPr>
          <w:lang w:val="en-CA"/>
        </w:rPr>
      </w:pPr>
      <w:r w:rsidRPr="00B01CF5">
        <w:t xml:space="preserve">  </w:t>
      </w:r>
      <w:r w:rsidRPr="00B01CF5">
        <w:rPr>
          <w:lang w:val="en-CA"/>
        </w:rPr>
        <w:t>public void crier (){unCri.play();}</w:t>
      </w:r>
    </w:p>
    <w:p w14:paraId="6E4A2A76" w14:textId="77777777" w:rsidR="00E34CFC" w:rsidRDefault="00E34CFC" w:rsidP="00E34CFC">
      <w:pPr>
        <w:pStyle w:val="Corpsdetexte"/>
        <w:rPr>
          <w:lang w:val="en-CA"/>
        </w:rPr>
      </w:pPr>
    </w:p>
    <w:p w14:paraId="2E4BF232" w14:textId="77777777" w:rsidR="00E34CFC" w:rsidRDefault="00E34CFC" w:rsidP="00E34CFC">
      <w:pPr>
        <w:pStyle w:val="Corpsdetexte"/>
      </w:pPr>
      <w:r>
        <w:lastRenderedPageBreak/>
        <w:t xml:space="preserve">La méthode </w:t>
      </w:r>
      <w:r w:rsidRPr="00BB61F2">
        <w:rPr>
          <w:i/>
        </w:rPr>
        <w:t>paint</w:t>
      </w:r>
      <w:r>
        <w:t xml:space="preserve">() de la classe </w:t>
      </w:r>
      <w:r w:rsidRPr="0057694B">
        <w:rPr>
          <w:i/>
          <w:iCs/>
        </w:rPr>
        <w:t>BotAnimeAvecCri</w:t>
      </w:r>
      <w:r>
        <w:t xml:space="preserve"> sous-classe de </w:t>
      </w:r>
      <w:r w:rsidRPr="0057694B">
        <w:rPr>
          <w:i/>
          <w:iCs/>
        </w:rPr>
        <w:t>EntiteAnimeAvecCri</w:t>
      </w:r>
      <w:r>
        <w:t xml:space="preserve"> précise la manière de dessiner un Bot.</w:t>
      </w:r>
    </w:p>
    <w:p w14:paraId="32972F6C" w14:textId="77777777" w:rsidR="00E34CFC" w:rsidRPr="00B45738" w:rsidRDefault="00000000" w:rsidP="00E34CFC">
      <w:pPr>
        <w:pStyle w:val="Corpsdetexte"/>
      </w:pPr>
      <w:hyperlink r:id="rId418"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19"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BotAnimeAvecCri.java</w:t>
      </w:r>
    </w:p>
    <w:p w14:paraId="69E16C39"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801BDD9" w14:textId="77777777" w:rsidR="00C44445" w:rsidRPr="00C44445" w:rsidRDefault="00C44445" w:rsidP="00C44445">
      <w:pPr>
        <w:pStyle w:val="Code"/>
        <w:rPr>
          <w:color w:val="000000"/>
          <w:lang w:eastAsia="zh-CN"/>
        </w:rPr>
      </w:pPr>
    </w:p>
    <w:p w14:paraId="45DCD9F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44A2B20C" w14:textId="77777777" w:rsidR="00C44445" w:rsidRPr="00C44445" w:rsidRDefault="00C44445" w:rsidP="00C44445">
      <w:pPr>
        <w:pStyle w:val="Code"/>
        <w:rPr>
          <w:color w:val="000000"/>
          <w:lang w:eastAsia="zh-CN"/>
        </w:rPr>
      </w:pPr>
    </w:p>
    <w:p w14:paraId="30953D9E"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BotAnimeAvecCri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6869A645" w14:textId="77777777" w:rsidR="00C44445" w:rsidRPr="00C44445" w:rsidRDefault="00C44445" w:rsidP="00C44445">
      <w:pPr>
        <w:pStyle w:val="Code"/>
        <w:rPr>
          <w:color w:val="000000"/>
          <w:lang w:eastAsia="zh-CN"/>
        </w:rPr>
      </w:pPr>
    </w:p>
    <w:p w14:paraId="381C970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BotAnimeAvecCri</w:t>
      </w:r>
      <w:r w:rsidRPr="00C44445">
        <w:rPr>
          <w:color w:val="808030"/>
          <w:lang w:eastAsia="zh-CN"/>
        </w:rPr>
        <w:t>(</w:t>
      </w:r>
    </w:p>
    <w:p w14:paraId="3BDAF25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598EA9D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5115D76C"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DF626EC"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773FF9A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6C599EA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527AFC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1E8E3F2E"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521A86C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800080"/>
          <w:lang w:eastAsia="zh-CN"/>
        </w:rPr>
        <w:t>;</w:t>
      </w:r>
    </w:p>
    <w:p w14:paraId="5EB23E10"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7703D29C" w14:textId="77777777" w:rsidR="00C44445" w:rsidRPr="00C44445" w:rsidRDefault="00C44445" w:rsidP="00C44445">
      <w:pPr>
        <w:pStyle w:val="Code"/>
        <w:rPr>
          <w:color w:val="000000"/>
          <w:lang w:val="en-CA" w:eastAsia="zh-CN"/>
        </w:rPr>
      </w:pPr>
    </w:p>
    <w:p w14:paraId="68B3B2F7"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paint</w:t>
      </w:r>
      <w:r w:rsidRPr="00C44445">
        <w:rPr>
          <w:color w:val="808030"/>
          <w:lang w:val="en-CA" w:eastAsia="zh-CN"/>
        </w:rPr>
        <w:t>(</w:t>
      </w:r>
      <w:r w:rsidRPr="00C44445">
        <w:rPr>
          <w:color w:val="000000"/>
          <w:lang w:val="en-CA" w:eastAsia="zh-CN"/>
        </w:rPr>
        <w:t>Graphics g</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0E59727" w14:textId="77777777" w:rsidR="00C44445" w:rsidRPr="00C44445" w:rsidRDefault="00C44445" w:rsidP="00C44445">
      <w:pPr>
        <w:pStyle w:val="Code"/>
        <w:rPr>
          <w:color w:val="000000"/>
          <w:lang w:val="en-CA" w:eastAsia="zh-CN"/>
        </w:rPr>
      </w:pPr>
      <w:r w:rsidRPr="00C44445">
        <w:rPr>
          <w:color w:val="000000"/>
          <w:lang w:val="en-CA" w:eastAsia="zh-CN"/>
        </w:rPr>
        <w:t xml:space="preserve">    g</w:t>
      </w:r>
      <w:r w:rsidRPr="00C44445">
        <w:rPr>
          <w:color w:val="808030"/>
          <w:lang w:val="en-CA" w:eastAsia="zh-CN"/>
        </w:rPr>
        <w:t>.</w:t>
      </w:r>
      <w:r w:rsidRPr="00C44445">
        <w:rPr>
          <w:color w:val="000000"/>
          <w:lang w:val="en-CA" w:eastAsia="zh-CN"/>
        </w:rPr>
        <w:t>setColor</w:t>
      </w:r>
      <w:r w:rsidRPr="00C44445">
        <w:rPr>
          <w:color w:val="808030"/>
          <w:lang w:val="en-CA" w:eastAsia="zh-CN"/>
        </w:rPr>
        <w:t>(</w:t>
      </w:r>
      <w:r w:rsidRPr="00C44445">
        <w:rPr>
          <w:color w:val="000000"/>
          <w:lang w:val="en-CA" w:eastAsia="zh-CN"/>
        </w:rPr>
        <w:t>Color</w:t>
      </w:r>
      <w:r w:rsidRPr="00C44445">
        <w:rPr>
          <w:color w:val="808030"/>
          <w:lang w:val="en-CA" w:eastAsia="zh-CN"/>
        </w:rPr>
        <w:t>.</w:t>
      </w:r>
      <w:r w:rsidRPr="00C44445">
        <w:rPr>
          <w:color w:val="000000"/>
          <w:lang w:val="en-CA" w:eastAsia="zh-CN"/>
        </w:rPr>
        <w:t>green</w:t>
      </w:r>
      <w:r w:rsidRPr="00C44445">
        <w:rPr>
          <w:color w:val="808030"/>
          <w:lang w:val="en-CA" w:eastAsia="zh-CN"/>
        </w:rPr>
        <w:t>)</w:t>
      </w:r>
      <w:r w:rsidRPr="00C44445">
        <w:rPr>
          <w:color w:val="800080"/>
          <w:lang w:val="en-CA" w:eastAsia="zh-CN"/>
        </w:rPr>
        <w:t>;</w:t>
      </w:r>
    </w:p>
    <w:p w14:paraId="12E4A2D0" w14:textId="77777777" w:rsidR="00C44445" w:rsidRPr="00C44445" w:rsidRDefault="00C44445" w:rsidP="00C44445">
      <w:pPr>
        <w:pStyle w:val="Code"/>
        <w:rPr>
          <w:color w:val="000000"/>
          <w:lang w:eastAsia="zh-CN"/>
        </w:rPr>
      </w:pPr>
      <w:r w:rsidRPr="00C44445">
        <w:rPr>
          <w:color w:val="000000"/>
          <w:lang w:val="en-CA" w:eastAsia="zh-CN"/>
        </w:rPr>
        <w:t xml:space="preserve">    </w:t>
      </w:r>
      <w:r w:rsidRPr="00C44445">
        <w:rPr>
          <w:color w:val="000000"/>
          <w:lang w:eastAsia="zh-CN"/>
        </w:rPr>
        <w:t>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tête</w:t>
      </w:r>
    </w:p>
    <w:p w14:paraId="6846D1C3" w14:textId="77777777" w:rsidR="00C44445" w:rsidRPr="00C44445" w:rsidRDefault="00C44445" w:rsidP="00C44445">
      <w:pPr>
        <w:pStyle w:val="Code"/>
        <w:rPr>
          <w:color w:val="000000"/>
          <w:lang w:eastAsia="zh-CN"/>
        </w:rPr>
      </w:pPr>
    </w:p>
    <w:p w14:paraId="7FEA1BA0"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5332B7A5"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gauche</w:t>
      </w:r>
    </w:p>
    <w:p w14:paraId="5BBC0BC8"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p>
    <w:p w14:paraId="581CE580" w14:textId="77777777" w:rsidR="00C44445" w:rsidRPr="00C44445" w:rsidRDefault="00C44445" w:rsidP="00C44445">
      <w:pPr>
        <w:pStyle w:val="Code"/>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679D4447" w14:textId="77777777" w:rsidR="00C44445" w:rsidRPr="00C44445" w:rsidRDefault="00C44445" w:rsidP="00C44445">
      <w:pPr>
        <w:pStyle w:val="Code"/>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17513D66" w14:textId="77777777" w:rsidR="00C44445" w:rsidRPr="00C44445" w:rsidRDefault="00C44445" w:rsidP="00C44445">
      <w:pPr>
        <w:pStyle w:val="Code"/>
        <w:rPr>
          <w:color w:val="000000"/>
          <w:lang w:eastAsia="zh-CN"/>
        </w:rPr>
      </w:pP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10</w:t>
      </w:r>
      <w:r w:rsidRPr="00C44445">
        <w:rPr>
          <w:color w:val="808030"/>
          <w:lang w:eastAsia="zh-CN"/>
        </w:rPr>
        <w:t>,</w:t>
      </w:r>
    </w:p>
    <w:p w14:paraId="22AD3139" w14:textId="77777777" w:rsidR="00C44445" w:rsidRPr="00C44445" w:rsidRDefault="00C44445" w:rsidP="00C44445">
      <w:pPr>
        <w:pStyle w:val="Code"/>
        <w:rPr>
          <w:color w:val="000000"/>
          <w:lang w:eastAsia="zh-CN"/>
        </w:rPr>
      </w:pP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20</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L'oeil droit</w:t>
      </w:r>
    </w:p>
    <w:p w14:paraId="69460FE7"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p>
    <w:p w14:paraId="3FDCF399" w14:textId="77777777" w:rsidR="00C44445" w:rsidRPr="00C44445" w:rsidRDefault="00C44445" w:rsidP="00C44445">
      <w:pPr>
        <w:pStyle w:val="Code"/>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1A7A16E4" w14:textId="77777777" w:rsidR="00C44445" w:rsidRPr="00C44445" w:rsidRDefault="00C44445" w:rsidP="00C44445">
      <w:pPr>
        <w:pStyle w:val="Code"/>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p>
    <w:p w14:paraId="58CCE84B" w14:textId="77777777" w:rsidR="00C44445" w:rsidRPr="00C44445" w:rsidRDefault="00C44445" w:rsidP="00C44445">
      <w:pPr>
        <w:pStyle w:val="Code"/>
        <w:rPr>
          <w:color w:val="000000"/>
          <w:lang w:eastAsia="zh-CN"/>
        </w:rPr>
      </w:pP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p>
    <w:p w14:paraId="47F85951" w14:textId="77777777" w:rsidR="00C44445" w:rsidRPr="00C44445" w:rsidRDefault="00C44445" w:rsidP="00C44445">
      <w:pPr>
        <w:pStyle w:val="Code"/>
        <w:rPr>
          <w:color w:val="000000"/>
          <w:lang w:eastAsia="zh-CN"/>
        </w:rPr>
      </w:pP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La bouche</w:t>
      </w:r>
    </w:p>
    <w:p w14:paraId="1D874AA0" w14:textId="77777777" w:rsidR="00C44445" w:rsidRPr="00C44445" w:rsidRDefault="00C44445" w:rsidP="00C44445">
      <w:pPr>
        <w:pStyle w:val="Code"/>
        <w:rPr>
          <w:color w:val="000000"/>
          <w:lang w:eastAsia="zh-CN"/>
        </w:rPr>
      </w:pPr>
    </w:p>
    <w:p w14:paraId="6A469990"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red</w:t>
      </w:r>
      <w:r w:rsidRPr="00C44445">
        <w:rPr>
          <w:color w:val="808030"/>
          <w:lang w:eastAsia="zh-CN"/>
        </w:rPr>
        <w:t>)</w:t>
      </w:r>
      <w:r w:rsidRPr="00C44445">
        <w:rPr>
          <w:color w:val="800080"/>
          <w:lang w:eastAsia="zh-CN"/>
        </w:rPr>
        <w:t>;</w:t>
      </w:r>
    </w:p>
    <w:p w14:paraId="317E276B"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fillRect</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696969"/>
          <w:lang w:eastAsia="zh-CN"/>
        </w:rPr>
        <w:t>// Le corps</w:t>
      </w:r>
    </w:p>
    <w:p w14:paraId="4FBB023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54520493" w14:textId="77777777" w:rsidR="00C44445" w:rsidRPr="00C44445" w:rsidRDefault="00C44445" w:rsidP="00C44445">
      <w:pPr>
        <w:pStyle w:val="Code"/>
        <w:rPr>
          <w:color w:val="000000"/>
          <w:lang w:val="en-CA" w:eastAsia="zh-CN"/>
        </w:rPr>
      </w:pPr>
      <w:r w:rsidRPr="00C44445">
        <w:rPr>
          <w:color w:val="800080"/>
          <w:lang w:val="en-CA" w:eastAsia="zh-CN"/>
        </w:rPr>
        <w:t>}</w:t>
      </w:r>
    </w:p>
    <w:p w14:paraId="4AA615D0" w14:textId="77777777" w:rsidR="00E34CFC" w:rsidRDefault="00E34CFC" w:rsidP="00E34CFC">
      <w:pPr>
        <w:pStyle w:val="Corpsdetexte"/>
      </w:pPr>
    </w:p>
    <w:p w14:paraId="609F9B03" w14:textId="77777777" w:rsidR="00E34CFC" w:rsidRPr="006568FF" w:rsidRDefault="00E34CFC" w:rsidP="00E34CFC">
      <w:pPr>
        <w:pStyle w:val="Corpsdetexte"/>
        <w:numPr>
          <w:ilvl w:val="0"/>
          <w:numId w:val="18"/>
        </w:numPr>
        <w:rPr>
          <w:b/>
        </w:rPr>
      </w:pPr>
      <w:r w:rsidRPr="006568FF">
        <w:rPr>
          <w:b/>
        </w:rPr>
        <w:t>Animation vectorielle de gestes (par opérations de dessin)</w:t>
      </w:r>
    </w:p>
    <w:p w14:paraId="660AA2BF" w14:textId="77777777" w:rsidR="00E34CFC" w:rsidRDefault="00E34CFC" w:rsidP="00E34CFC">
      <w:pPr>
        <w:pStyle w:val="Corpsdetexte"/>
      </w:pPr>
      <w:r>
        <w:t xml:space="preserve">Pour rendre l’animation plus intéressante, une entité peut non seulement se déplacer mais aussi effectuer des gestes. Pour simplifier, supposons que l’entité effectue toujours la même série de gestes en répétant la même séquence d’images. Généralement, on distingue deux techniques de production des images simulant les gestes : </w:t>
      </w:r>
    </w:p>
    <w:p w14:paraId="41125F5D" w14:textId="77777777" w:rsidR="00E34CFC" w:rsidRDefault="00E34CFC" w:rsidP="00E34CFC">
      <w:pPr>
        <w:pStyle w:val="Corpsdetexte"/>
        <w:numPr>
          <w:ilvl w:val="0"/>
          <w:numId w:val="19"/>
        </w:numPr>
      </w:pPr>
      <w:r w:rsidRPr="001255D5">
        <w:rPr>
          <w:i/>
        </w:rPr>
        <w:t>Animation vectorielle</w:t>
      </w:r>
      <w:r>
        <w:t>. Chaque image est produite en invoquant des opérations de dessins, par exemple, avec Java 2D.</w:t>
      </w:r>
    </w:p>
    <w:p w14:paraId="78E154CA" w14:textId="77777777" w:rsidR="00E34CFC" w:rsidRDefault="00E34CFC" w:rsidP="00E34CFC">
      <w:pPr>
        <w:pStyle w:val="Corpsdetexte"/>
        <w:numPr>
          <w:ilvl w:val="0"/>
          <w:numId w:val="19"/>
        </w:numPr>
      </w:pPr>
      <w:r w:rsidRPr="001255D5">
        <w:rPr>
          <w:i/>
        </w:rPr>
        <w:lastRenderedPageBreak/>
        <w:t>Animation bitmap</w:t>
      </w:r>
      <w:r>
        <w:t>. Chaque image est préalablement créée. Cette approche évite le calcul répété des images à dessiner mais nécessite le stockage des images. Dans le cas d’images très complexes, il peut être très difficile de produire le résultat recherché avec des opérations de dessin.</w:t>
      </w:r>
    </w:p>
    <w:p w14:paraId="777EB9B3" w14:textId="77777777" w:rsidR="00E34CFC" w:rsidRDefault="00E34CFC" w:rsidP="00E34CFC">
      <w:pPr>
        <w:pStyle w:val="Corpsdetexte"/>
      </w:pPr>
      <w:r>
        <w:t xml:space="preserve">Pour produire la séquence d’animation des gestes, il faut un moyen de déterminer la forme graphique appropriée pour la prochaine scène. La classe </w:t>
      </w:r>
      <w:r w:rsidRPr="00BD0CF6">
        <w:rPr>
          <w:i/>
          <w:iCs/>
        </w:rPr>
        <w:t>EntiteAnimeAvecCriEtGestes</w:t>
      </w:r>
      <w:r>
        <w:t xml:space="preserve"> sous-classe de </w:t>
      </w:r>
      <w:r w:rsidRPr="00BD0CF6">
        <w:rPr>
          <w:i/>
          <w:iCs/>
        </w:rPr>
        <w:t>EntiteAnimeAvecCri</w:t>
      </w:r>
      <w:r>
        <w:t xml:space="preserve"> ajoute deux variables d’objets à cet effet.  La variable d’objet </w:t>
      </w:r>
      <w:r w:rsidRPr="003E2EB1">
        <w:rPr>
          <w:i/>
          <w:iCs/>
        </w:rPr>
        <w:t>nombreEtats</w:t>
      </w:r>
      <w:r>
        <w:t xml:space="preserve"> représente le nombre de formes graphiques de l’entité et </w:t>
      </w:r>
      <w:r w:rsidRPr="003E2EB1">
        <w:rPr>
          <w:i/>
          <w:iCs/>
        </w:rPr>
        <w:t>etatCourant</w:t>
      </w:r>
      <w:r>
        <w:t xml:space="preserve"> détermine la prochaine forme graphique de l’entité. La méthode </w:t>
      </w:r>
      <w:r w:rsidRPr="00617A47">
        <w:rPr>
          <w:i/>
          <w:iCs/>
        </w:rPr>
        <w:t>prochaineScene</w:t>
      </w:r>
      <w:r>
        <w:t xml:space="preserve">() fait passer à la forme suivante en ajoutant 1 à </w:t>
      </w:r>
      <w:r w:rsidRPr="003E2EB1">
        <w:rPr>
          <w:i/>
          <w:iCs/>
        </w:rPr>
        <w:t>etatCourant</w:t>
      </w:r>
      <w:r>
        <w:rPr>
          <w:iCs/>
        </w:rPr>
        <w:t xml:space="preserve"> (modulo le </w:t>
      </w:r>
      <w:r w:rsidRPr="00A70FEA">
        <w:rPr>
          <w:i/>
          <w:iCs/>
        </w:rPr>
        <w:t>nombreEtats</w:t>
      </w:r>
      <w:r>
        <w:rPr>
          <w:iCs/>
        </w:rPr>
        <w:t xml:space="preserve"> afin de produire un effet de répétition du mouvement)</w:t>
      </w:r>
      <w:r>
        <w:t>. L’opération modulo (reste après division entière) est représentée par le symbole %.</w:t>
      </w:r>
    </w:p>
    <w:p w14:paraId="53A6ECA8" w14:textId="77777777" w:rsidR="00E34CFC" w:rsidRPr="00B45738" w:rsidRDefault="00000000" w:rsidP="00E34CFC">
      <w:pPr>
        <w:pStyle w:val="Corpsdetexte"/>
      </w:pPr>
      <w:hyperlink r:id="rId420"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1"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EntiteAnimeAvecCriEtGestes.java</w:t>
      </w:r>
    </w:p>
    <w:p w14:paraId="7AC80712"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6C43A4B" w14:textId="77777777" w:rsidR="00C44445" w:rsidRPr="00C44445" w:rsidRDefault="00C44445" w:rsidP="00C44445">
      <w:pPr>
        <w:pStyle w:val="Code"/>
        <w:rPr>
          <w:color w:val="000000"/>
          <w:lang w:eastAsia="zh-CN"/>
        </w:rPr>
      </w:pPr>
    </w:p>
    <w:p w14:paraId="10FD39B9"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abstract</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EntiteAnimeAvecCriEtGestes </w:t>
      </w:r>
      <w:r w:rsidRPr="00C44445">
        <w:rPr>
          <w:b/>
          <w:bCs/>
          <w:color w:val="800000"/>
          <w:lang w:eastAsia="zh-CN"/>
        </w:rPr>
        <w:t>extends</w:t>
      </w:r>
      <w:r w:rsidRPr="00C44445">
        <w:rPr>
          <w:color w:val="000000"/>
          <w:lang w:eastAsia="zh-CN"/>
        </w:rPr>
        <w:t xml:space="preserve"> EntiteAnimeAvecCri </w:t>
      </w:r>
      <w:r w:rsidRPr="00C44445">
        <w:rPr>
          <w:color w:val="800080"/>
          <w:lang w:eastAsia="zh-CN"/>
        </w:rPr>
        <w:t>{</w:t>
      </w:r>
    </w:p>
    <w:p w14:paraId="5D9C25F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0080"/>
          <w:lang w:eastAsia="zh-CN"/>
        </w:rPr>
        <w:t>;</w:t>
      </w:r>
    </w:p>
    <w:p w14:paraId="4A68E0E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w:t>
      </w:r>
      <w:r w:rsidRPr="00C44445">
        <w:rPr>
          <w:color w:val="BB7977"/>
          <w:lang w:eastAsia="zh-CN"/>
        </w:rPr>
        <w:t>int</w:t>
      </w:r>
      <w:r w:rsidRPr="00C44445">
        <w:rPr>
          <w:color w:val="000000"/>
          <w:lang w:eastAsia="zh-CN"/>
        </w:rPr>
        <w:t xml:space="preserve"> nombreEtats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0080"/>
          <w:lang w:eastAsia="zh-CN"/>
        </w:rPr>
        <w:t>;</w:t>
      </w:r>
    </w:p>
    <w:p w14:paraId="3487C60C" w14:textId="77777777" w:rsidR="00C44445" w:rsidRPr="00C44445" w:rsidRDefault="00C44445" w:rsidP="00C44445">
      <w:pPr>
        <w:pStyle w:val="Code"/>
        <w:rPr>
          <w:color w:val="000000"/>
          <w:lang w:eastAsia="zh-CN"/>
        </w:rPr>
      </w:pPr>
    </w:p>
    <w:p w14:paraId="57C5779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EntiteAnimeAvecCriEtGestes</w:t>
      </w:r>
      <w:r w:rsidRPr="00C44445">
        <w:rPr>
          <w:color w:val="808030"/>
          <w:lang w:eastAsia="zh-CN"/>
        </w:rPr>
        <w:t>(</w:t>
      </w:r>
    </w:p>
    <w:p w14:paraId="4D892B9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225A8DB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06FA4B2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4B21726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2DC5F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4010363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48FD09F7"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2E7419B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nomFichierAudio</w:t>
      </w:r>
      <w:r w:rsidRPr="00C44445">
        <w:rPr>
          <w:color w:val="808030"/>
          <w:lang w:eastAsia="zh-CN"/>
        </w:rPr>
        <w:t>,</w:t>
      </w:r>
    </w:p>
    <w:p w14:paraId="370BDBF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r w:rsidRPr="00C44445">
        <w:rPr>
          <w:color w:val="000000"/>
          <w:lang w:eastAsia="zh-CN"/>
        </w:rPr>
        <w:t xml:space="preserve"> </w:t>
      </w:r>
      <w:r w:rsidRPr="00C44445">
        <w:rPr>
          <w:color w:val="800080"/>
          <w:lang w:eastAsia="zh-CN"/>
        </w:rPr>
        <w:t>{</w:t>
      </w:r>
    </w:p>
    <w:p w14:paraId="5D02AC6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nomFichierAudio</w:t>
      </w:r>
      <w:r w:rsidRPr="00C44445">
        <w:rPr>
          <w:color w:val="808030"/>
          <w:lang w:eastAsia="zh-CN"/>
        </w:rPr>
        <w:t>)</w:t>
      </w:r>
      <w:r w:rsidRPr="00C44445">
        <w:rPr>
          <w:color w:val="800080"/>
          <w:lang w:eastAsia="zh-CN"/>
        </w:rPr>
        <w:t>;</w:t>
      </w:r>
    </w:p>
    <w:p w14:paraId="4A9D008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this</w:t>
      </w:r>
      <w:r w:rsidRPr="00C44445">
        <w:rPr>
          <w:color w:val="808030"/>
          <w:lang w:eastAsia="zh-CN"/>
        </w:rPr>
        <w:t>.</w:t>
      </w:r>
      <w:r w:rsidRPr="00C44445">
        <w:rPr>
          <w:color w:val="000000"/>
          <w:lang w:eastAsia="zh-CN"/>
        </w:rPr>
        <w:t xml:space="preserve">nombreEtats </w:t>
      </w:r>
      <w:r w:rsidRPr="00C44445">
        <w:rPr>
          <w:color w:val="808030"/>
          <w:lang w:eastAsia="zh-CN"/>
        </w:rPr>
        <w:t>=</w:t>
      </w:r>
      <w:r w:rsidRPr="00C44445">
        <w:rPr>
          <w:color w:val="000000"/>
          <w:lang w:eastAsia="zh-CN"/>
        </w:rPr>
        <w:t xml:space="preserve"> nombreEtats</w:t>
      </w:r>
      <w:r w:rsidRPr="00C44445">
        <w:rPr>
          <w:color w:val="800080"/>
          <w:lang w:eastAsia="zh-CN"/>
        </w:rPr>
        <w:t>;</w:t>
      </w:r>
    </w:p>
    <w:p w14:paraId="042A005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A5C5735" w14:textId="77777777" w:rsidR="00C44445" w:rsidRPr="00C44445" w:rsidRDefault="00C44445" w:rsidP="00C44445">
      <w:pPr>
        <w:pStyle w:val="Code"/>
        <w:rPr>
          <w:color w:val="000000"/>
          <w:lang w:eastAsia="zh-CN"/>
        </w:rPr>
      </w:pPr>
    </w:p>
    <w:p w14:paraId="238A764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BB7977"/>
          <w:lang w:eastAsia="zh-CN"/>
        </w:rPr>
        <w:t>int</w:t>
      </w:r>
      <w:r w:rsidRPr="00C44445">
        <w:rPr>
          <w:color w:val="000000"/>
          <w:lang w:eastAsia="zh-CN"/>
        </w:rPr>
        <w:t xml:space="preserve"> largeurFenetre</w:t>
      </w:r>
      <w:r w:rsidRPr="00C44445">
        <w:rPr>
          <w:color w:val="808030"/>
          <w:lang w:eastAsia="zh-CN"/>
        </w:rPr>
        <w:t>,</w:t>
      </w:r>
      <w:r w:rsidRPr="00C44445">
        <w:rPr>
          <w:color w:val="000000"/>
          <w:lang w:eastAsia="zh-CN"/>
        </w:rPr>
        <w:t xml:space="preserve"> </w:t>
      </w:r>
      <w:r w:rsidRPr="00C44445">
        <w:rPr>
          <w:color w:val="BB7977"/>
          <w:lang w:eastAsia="zh-CN"/>
        </w:rPr>
        <w:t>int</w:t>
      </w:r>
      <w:r w:rsidRPr="00C44445">
        <w:rPr>
          <w:color w:val="000000"/>
          <w:lang w:eastAsia="zh-CN"/>
        </w:rPr>
        <w:t xml:space="preserve"> hauteurFenetre</w:t>
      </w:r>
      <w:r w:rsidRPr="00C44445">
        <w:rPr>
          <w:color w:val="808030"/>
          <w:lang w:eastAsia="zh-CN"/>
        </w:rPr>
        <w:t>)</w:t>
      </w:r>
      <w:r w:rsidRPr="00C44445">
        <w:rPr>
          <w:color w:val="000000"/>
          <w:lang w:eastAsia="zh-CN"/>
        </w:rPr>
        <w:t xml:space="preserve"> </w:t>
      </w:r>
      <w:r w:rsidRPr="00C44445">
        <w:rPr>
          <w:color w:val="800080"/>
          <w:lang w:eastAsia="zh-CN"/>
        </w:rPr>
        <w:t>{</w:t>
      </w:r>
    </w:p>
    <w:p w14:paraId="11E85C7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largeurFenetre</w:t>
      </w:r>
      <w:r w:rsidRPr="00C44445">
        <w:rPr>
          <w:color w:val="808030"/>
          <w:lang w:eastAsia="zh-CN"/>
        </w:rPr>
        <w:t>,</w:t>
      </w:r>
      <w:r w:rsidRPr="00C44445">
        <w:rPr>
          <w:color w:val="000000"/>
          <w:lang w:eastAsia="zh-CN"/>
        </w:rPr>
        <w:t xml:space="preserve"> hauteurFenetre</w:t>
      </w:r>
      <w:r w:rsidRPr="00C44445">
        <w:rPr>
          <w:color w:val="808030"/>
          <w:lang w:eastAsia="zh-CN"/>
        </w:rPr>
        <w:t>)</w:t>
      </w:r>
      <w:r w:rsidRPr="00C44445">
        <w:rPr>
          <w:color w:val="800080"/>
          <w:lang w:eastAsia="zh-CN"/>
        </w:rPr>
        <w:t>;</w:t>
      </w:r>
    </w:p>
    <w:p w14:paraId="1A2FC61A" w14:textId="77777777" w:rsidR="00C44445" w:rsidRPr="00C44445" w:rsidRDefault="00C44445" w:rsidP="00C44445">
      <w:pPr>
        <w:pStyle w:val="Code"/>
        <w:rPr>
          <w:color w:val="000000"/>
          <w:lang w:eastAsia="zh-CN"/>
        </w:rPr>
      </w:pPr>
      <w:r w:rsidRPr="00C44445">
        <w:rPr>
          <w:color w:val="000000"/>
          <w:lang w:eastAsia="zh-CN"/>
        </w:rPr>
        <w:t xml:space="preserve">    etatCourant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etatCourant </w:t>
      </w:r>
      <w:r w:rsidRPr="00C44445">
        <w:rPr>
          <w:color w:val="808030"/>
          <w:lang w:eastAsia="zh-CN"/>
        </w:rPr>
        <w:t>+</w:t>
      </w:r>
      <w:r w:rsidRPr="00C44445">
        <w:rPr>
          <w:color w:val="000000"/>
          <w:lang w:eastAsia="zh-CN"/>
        </w:rPr>
        <w:t xml:space="preserve"> </w:t>
      </w:r>
      <w:r w:rsidRPr="00C44445">
        <w:rPr>
          <w:color w:val="008C00"/>
          <w:lang w:eastAsia="zh-CN"/>
        </w:rPr>
        <w:t>1</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nombreEtats</w:t>
      </w:r>
      <w:r w:rsidRPr="00C44445">
        <w:rPr>
          <w:color w:val="800080"/>
          <w:lang w:eastAsia="zh-CN"/>
        </w:rPr>
        <w:t>;</w:t>
      </w:r>
    </w:p>
    <w:p w14:paraId="35CFA5DE"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7A1B07FE" w14:textId="7141AB5E" w:rsidR="00C44445" w:rsidRDefault="00C44445" w:rsidP="00C44445">
      <w:pPr>
        <w:pStyle w:val="Code"/>
        <w:rPr>
          <w:color w:val="800080"/>
          <w:lang w:val="fr-FR" w:eastAsia="zh-CN"/>
        </w:rPr>
      </w:pPr>
      <w:r w:rsidRPr="00C50856">
        <w:rPr>
          <w:color w:val="800080"/>
          <w:lang w:val="fr-FR" w:eastAsia="zh-CN"/>
        </w:rPr>
        <w:t>}</w:t>
      </w:r>
    </w:p>
    <w:p w14:paraId="7F582A42" w14:textId="77777777" w:rsidR="003E5B17" w:rsidRPr="00C50856" w:rsidRDefault="003E5B17" w:rsidP="00C44445">
      <w:pPr>
        <w:pStyle w:val="Code"/>
        <w:rPr>
          <w:color w:val="000000"/>
          <w:lang w:val="fr-FR" w:eastAsia="zh-CN"/>
        </w:rPr>
      </w:pPr>
    </w:p>
    <w:p w14:paraId="39F3E3A2" w14:textId="77777777" w:rsidR="00E34CFC" w:rsidRDefault="00E34CFC" w:rsidP="00E34CFC">
      <w:pPr>
        <w:pStyle w:val="Corpsdetexte"/>
      </w:pPr>
    </w:p>
    <w:p w14:paraId="5C708050" w14:textId="77777777" w:rsidR="00E34CFC" w:rsidRDefault="00E34CFC" w:rsidP="00E34CFC">
      <w:pPr>
        <w:pStyle w:val="Corpsdetexte"/>
      </w:pPr>
      <w:r w:rsidRPr="00461CD3">
        <w:t xml:space="preserve">La méthode </w:t>
      </w:r>
      <w:r w:rsidRPr="00461CD3">
        <w:rPr>
          <w:i/>
          <w:iCs/>
        </w:rPr>
        <w:t>paint</w:t>
      </w:r>
      <w:r w:rsidRPr="00461CD3">
        <w:t xml:space="preserve">() de la sous-classe </w:t>
      </w:r>
      <w:r w:rsidRPr="00461CD3">
        <w:rPr>
          <w:i/>
          <w:iCs/>
        </w:rPr>
        <w:t xml:space="preserve">ItiAnimeAvecCriVolant </w:t>
      </w:r>
      <w:r w:rsidRPr="00461CD3">
        <w:t xml:space="preserve">tient compte de la variable </w:t>
      </w:r>
      <w:r w:rsidRPr="00461CD3">
        <w:rPr>
          <w:i/>
          <w:iCs/>
        </w:rPr>
        <w:t>etatCourant</w:t>
      </w:r>
      <w:r w:rsidRPr="00461CD3">
        <w:t xml:space="preserve"> dans le dessin </w:t>
      </w:r>
      <w:r>
        <w:t xml:space="preserve">du </w:t>
      </w:r>
      <w:r w:rsidRPr="00151CC3">
        <w:rPr>
          <w:i/>
        </w:rPr>
        <w:t>Iti</w:t>
      </w:r>
      <w:r>
        <w:t xml:space="preserve"> </w:t>
      </w:r>
      <w:r w:rsidRPr="00461CD3">
        <w:t xml:space="preserve">en faisant bouger </w:t>
      </w:r>
      <w:r>
        <w:t>ses bras</w:t>
      </w:r>
      <w:r w:rsidRPr="00461CD3">
        <w:t xml:space="preserve"> pour donner l’impression d’un battement d’ailes.</w:t>
      </w:r>
      <w:r>
        <w:t xml:space="preserve"> La position des bras dépend de la valeur de </w:t>
      </w:r>
      <w:r w:rsidRPr="00461CD3">
        <w:rPr>
          <w:i/>
        </w:rPr>
        <w:t>etatCourant</w:t>
      </w:r>
      <w:r>
        <w:t>.</w:t>
      </w:r>
    </w:p>
    <w:p w14:paraId="62F75B52" w14:textId="77777777" w:rsidR="00E34CFC" w:rsidRPr="00B45738" w:rsidRDefault="00000000" w:rsidP="00C44445">
      <w:pPr>
        <w:pStyle w:val="Corpsdetexte"/>
        <w:keepNext/>
        <w:keepLines/>
      </w:pPr>
      <w:hyperlink r:id="rId422"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3"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ItiAnimeAvecCriVolant.java</w:t>
      </w:r>
    </w:p>
    <w:p w14:paraId="2084C724"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0D873E4" w14:textId="77777777" w:rsidR="00C44445" w:rsidRPr="00C44445" w:rsidRDefault="00C44445" w:rsidP="00C44445">
      <w:pPr>
        <w:pStyle w:val="Code"/>
        <w:rPr>
          <w:color w:val="000000"/>
          <w:lang w:eastAsia="zh-CN"/>
        </w:rPr>
      </w:pPr>
    </w:p>
    <w:p w14:paraId="2AE2B411"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5622B988" w14:textId="77777777" w:rsidR="00C44445" w:rsidRPr="00C44445" w:rsidRDefault="00C44445" w:rsidP="00C44445">
      <w:pPr>
        <w:pStyle w:val="Code"/>
        <w:rPr>
          <w:color w:val="000000"/>
          <w:lang w:eastAsia="zh-CN"/>
        </w:rPr>
      </w:pPr>
    </w:p>
    <w:p w14:paraId="0D346995"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ItiAnimeAvecCriVolant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2EC31E1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ItiAnimeAvecCriVolant</w:t>
      </w:r>
      <w:r w:rsidRPr="00C44445">
        <w:rPr>
          <w:color w:val="808030"/>
          <w:lang w:eastAsia="zh-CN"/>
        </w:rPr>
        <w:t>(</w:t>
      </w:r>
    </w:p>
    <w:p w14:paraId="0E65611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6249C2C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42C26B4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379AE0A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4BA960A7"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3BEDB56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2955A00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54E9752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800080"/>
          <w:lang w:eastAsia="zh-CN"/>
        </w:rPr>
        <w:t>{</w:t>
      </w:r>
    </w:p>
    <w:p w14:paraId="1B3F302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800080"/>
          <w:lang w:eastAsia="zh-CN"/>
        </w:rPr>
        <w:t>;</w:t>
      </w:r>
    </w:p>
    <w:p w14:paraId="6226443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7113F733" w14:textId="77777777" w:rsidR="00C44445" w:rsidRPr="00C44445" w:rsidRDefault="00C44445" w:rsidP="00C44445">
      <w:pPr>
        <w:pStyle w:val="Code"/>
        <w:rPr>
          <w:color w:val="000000"/>
          <w:lang w:eastAsia="zh-CN"/>
        </w:rPr>
      </w:pPr>
    </w:p>
    <w:p w14:paraId="25FF5E1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50C91D8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milieux </w:t>
      </w:r>
      <w:r w:rsidRPr="00C44445">
        <w:rPr>
          <w:color w:val="808030"/>
          <w:lang w:eastAsia="zh-CN"/>
        </w:rPr>
        <w:t>=</w:t>
      </w:r>
      <w:r w:rsidRPr="00C44445">
        <w:rPr>
          <w:color w:val="000000"/>
          <w:lang w:eastAsia="zh-CN"/>
        </w:rPr>
        <w:t xml:space="preserve"> 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4E7E8BF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milieuy </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w:t>
      </w:r>
      <w:r w:rsidRPr="00C44445">
        <w:rPr>
          <w:color w:val="800080"/>
          <w:lang w:eastAsia="zh-CN"/>
        </w:rPr>
        <w:t>;</w:t>
      </w:r>
    </w:p>
    <w:p w14:paraId="67CCB7AE"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La tête</w:t>
      </w:r>
    </w:p>
    <w:p w14:paraId="33AF8174"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pink</w:t>
      </w:r>
      <w:r w:rsidRPr="00C44445">
        <w:rPr>
          <w:color w:val="808030"/>
          <w:lang w:eastAsia="zh-CN"/>
        </w:rPr>
        <w:t>)</w:t>
      </w:r>
      <w:r w:rsidRPr="00C44445">
        <w:rPr>
          <w:color w:val="800080"/>
          <w:lang w:eastAsia="zh-CN"/>
        </w:rPr>
        <w:t>;</w:t>
      </w:r>
    </w:p>
    <w:p w14:paraId="6F06008D"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450110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 sourire</w:t>
      </w:r>
    </w:p>
    <w:p w14:paraId="1EA9A098"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setColor</w:t>
      </w:r>
      <w:r w:rsidRPr="00C44445">
        <w:rPr>
          <w:color w:val="808030"/>
          <w:lang w:eastAsia="zh-CN"/>
        </w:rPr>
        <w:t>(</w:t>
      </w:r>
      <w:r w:rsidRPr="00C44445">
        <w:rPr>
          <w:color w:val="000000"/>
          <w:lang w:eastAsia="zh-CN"/>
        </w:rPr>
        <w:t>Color</w:t>
      </w:r>
      <w:r w:rsidRPr="00C44445">
        <w:rPr>
          <w:color w:val="808030"/>
          <w:lang w:eastAsia="zh-CN"/>
        </w:rPr>
        <w:t>.</w:t>
      </w:r>
      <w:r w:rsidRPr="00C44445">
        <w:rPr>
          <w:color w:val="000000"/>
          <w:lang w:eastAsia="zh-CN"/>
        </w:rPr>
        <w:t>black</w:t>
      </w:r>
      <w:r w:rsidRPr="00C44445">
        <w:rPr>
          <w:color w:val="808030"/>
          <w:lang w:eastAsia="zh-CN"/>
        </w:rPr>
        <w:t>)</w:t>
      </w:r>
      <w:r w:rsidRPr="00C44445">
        <w:rPr>
          <w:color w:val="800080"/>
          <w:lang w:eastAsia="zh-CN"/>
        </w:rPr>
        <w:t>;</w:t>
      </w:r>
    </w:p>
    <w:p w14:paraId="6C82AE66"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drawArc</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8C00"/>
          <w:lang w:eastAsia="zh-CN"/>
        </w:rPr>
        <w:t>125</w:t>
      </w:r>
      <w:r w:rsidRPr="00C44445">
        <w:rPr>
          <w:color w:val="808030"/>
          <w:lang w:eastAsia="zh-CN"/>
        </w:rPr>
        <w:t>,</w:t>
      </w:r>
      <w:r w:rsidRPr="00C44445">
        <w:rPr>
          <w:color w:val="000000"/>
          <w:lang w:eastAsia="zh-CN"/>
        </w:rPr>
        <w:t xml:space="preserve"> </w:t>
      </w:r>
      <w:r w:rsidRPr="00C44445">
        <w:rPr>
          <w:color w:val="008C00"/>
          <w:lang w:eastAsia="zh-CN"/>
        </w:rPr>
        <w:t>70</w:t>
      </w:r>
      <w:r w:rsidRPr="00C44445">
        <w:rPr>
          <w:color w:val="808030"/>
          <w:lang w:eastAsia="zh-CN"/>
        </w:rPr>
        <w:t>)</w:t>
      </w:r>
      <w:r w:rsidRPr="00C44445">
        <w:rPr>
          <w:color w:val="800080"/>
          <w:lang w:eastAsia="zh-CN"/>
        </w:rPr>
        <w:t>;</w:t>
      </w:r>
    </w:p>
    <w:p w14:paraId="6C696E5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Les yeux</w:t>
      </w:r>
    </w:p>
    <w:p w14:paraId="23BA35F4"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39B4965A"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fillOval</w:t>
      </w:r>
      <w:r w:rsidRPr="00C44445">
        <w:rPr>
          <w:color w:val="808030"/>
          <w:lang w:eastAsia="zh-CN"/>
        </w:rPr>
        <w:t>(</w:t>
      </w:r>
      <w:r w:rsidRPr="00C44445">
        <w:rPr>
          <w:color w:val="000000"/>
          <w:lang w:eastAsia="zh-CN"/>
        </w:rPr>
        <w:t xml:space="preserve">milieux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8</w:t>
      </w:r>
      <w:r w:rsidRPr="00C44445">
        <w:rPr>
          <w:color w:val="000000"/>
          <w:lang w:eastAsia="zh-CN"/>
        </w:rPr>
        <w:t xml:space="preserve"> </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largeur </w:t>
      </w:r>
      <w:r w:rsidRPr="00C44445">
        <w:rPr>
          <w:color w:val="808030"/>
          <w:lang w:eastAsia="zh-CN"/>
        </w:rPr>
        <w:t>/</w:t>
      </w:r>
      <w:r w:rsidRPr="00C44445">
        <w:rPr>
          <w:color w:val="000000"/>
          <w:lang w:eastAsia="zh-CN"/>
        </w:rPr>
        <w:t xml:space="preserve"> </w:t>
      </w:r>
      <w:r w:rsidRPr="00C44445">
        <w:rPr>
          <w:color w:val="008C00"/>
          <w:lang w:eastAsia="zh-CN"/>
        </w:rPr>
        <w:t>12</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24</w:t>
      </w:r>
      <w:r w:rsidRPr="00C44445">
        <w:rPr>
          <w:color w:val="808030"/>
          <w:lang w:eastAsia="zh-CN"/>
        </w:rPr>
        <w:t>)</w:t>
      </w:r>
      <w:r w:rsidRPr="00C44445">
        <w:rPr>
          <w:color w:val="800080"/>
          <w:lang w:eastAsia="zh-CN"/>
        </w:rPr>
        <w:t>;</w:t>
      </w:r>
    </w:p>
    <w:p w14:paraId="5FF8C3D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 corps</w:t>
      </w:r>
    </w:p>
    <w:p w14:paraId="657D5A47"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14FD53D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Les bras</w:t>
      </w:r>
    </w:p>
    <w:p w14:paraId="55858D0F"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7F815642"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hauteur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etatCourant</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milieuy</w:t>
      </w:r>
      <w:r w:rsidRPr="00C44445">
        <w:rPr>
          <w:color w:val="808030"/>
          <w:lang w:eastAsia="zh-CN"/>
        </w:rPr>
        <w:t>)</w:t>
      </w:r>
      <w:r w:rsidRPr="00C44445">
        <w:rPr>
          <w:color w:val="800080"/>
          <w:lang w:eastAsia="zh-CN"/>
        </w:rPr>
        <w:t>;</w:t>
      </w:r>
    </w:p>
    <w:p w14:paraId="1FD70BB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Les jambes</w:t>
      </w:r>
    </w:p>
    <w:p w14:paraId="17E8B742"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55CB21A9"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drawLine</w:t>
      </w:r>
      <w:r w:rsidRPr="00C44445">
        <w:rPr>
          <w:color w:val="808030"/>
          <w:lang w:eastAsia="zh-CN"/>
        </w:rPr>
        <w:t>(</w:t>
      </w:r>
      <w:r w:rsidRPr="00C44445">
        <w:rPr>
          <w:color w:val="000000"/>
          <w:lang w:eastAsia="zh-CN"/>
        </w:rPr>
        <w:t xml:space="preserve">x </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milieux</w:t>
      </w:r>
      <w:r w:rsidRPr="00C44445">
        <w:rPr>
          <w:color w:val="808030"/>
          <w:lang w:eastAsia="zh-CN"/>
        </w:rPr>
        <w:t>,</w:t>
      </w:r>
      <w:r w:rsidRPr="00C44445">
        <w:rPr>
          <w:color w:val="000000"/>
          <w:lang w:eastAsia="zh-CN"/>
        </w:rPr>
        <w:t xml:space="preserve"> y </w:t>
      </w:r>
      <w:r w:rsidRPr="00C44445">
        <w:rPr>
          <w:color w:val="808030"/>
          <w:lang w:eastAsia="zh-CN"/>
        </w:rPr>
        <w:t>+</w:t>
      </w:r>
      <w:r w:rsidRPr="00C44445">
        <w:rPr>
          <w:color w:val="000000"/>
          <w:lang w:eastAsia="zh-CN"/>
        </w:rPr>
        <w:t xml:space="preserve"> hauteur </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008C00"/>
          <w:lang w:eastAsia="zh-CN"/>
        </w:rPr>
        <w:t>4</w:t>
      </w:r>
      <w:r w:rsidRPr="00C44445">
        <w:rPr>
          <w:color w:val="808030"/>
          <w:lang w:eastAsia="zh-CN"/>
        </w:rPr>
        <w:t>)</w:t>
      </w:r>
      <w:r w:rsidRPr="00C44445">
        <w:rPr>
          <w:color w:val="800080"/>
          <w:lang w:eastAsia="zh-CN"/>
        </w:rPr>
        <w:t>;</w:t>
      </w:r>
    </w:p>
    <w:p w14:paraId="6CD7438F"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color w:val="800080"/>
          <w:lang w:val="en-CA" w:eastAsia="zh-CN"/>
        </w:rPr>
        <w:t>}</w:t>
      </w:r>
    </w:p>
    <w:p w14:paraId="1947A5C2" w14:textId="745A2294" w:rsidR="00C44445" w:rsidRDefault="00C44445" w:rsidP="00C44445">
      <w:pPr>
        <w:pStyle w:val="Code"/>
        <w:rPr>
          <w:color w:val="800080"/>
          <w:lang w:val="en-CA" w:eastAsia="zh-CN"/>
        </w:rPr>
      </w:pPr>
      <w:r w:rsidRPr="00C44445">
        <w:rPr>
          <w:color w:val="800080"/>
          <w:lang w:val="en-CA" w:eastAsia="zh-CN"/>
        </w:rPr>
        <w:t>}</w:t>
      </w:r>
    </w:p>
    <w:p w14:paraId="40ED8AAA" w14:textId="77777777" w:rsidR="003E5B17" w:rsidRPr="00C44445" w:rsidRDefault="003E5B17" w:rsidP="00C44445">
      <w:pPr>
        <w:pStyle w:val="Code"/>
        <w:rPr>
          <w:color w:val="000000"/>
          <w:lang w:val="en-CA" w:eastAsia="zh-CN"/>
        </w:rPr>
      </w:pPr>
    </w:p>
    <w:p w14:paraId="262EFE94" w14:textId="77777777" w:rsidR="00E34CFC" w:rsidRDefault="00E34CFC" w:rsidP="00E34CFC">
      <w:pPr>
        <w:pStyle w:val="Corpsdetexte"/>
      </w:pPr>
    </w:p>
    <w:p w14:paraId="73E932DA" w14:textId="77777777" w:rsidR="00E34CFC" w:rsidRPr="00617A47" w:rsidRDefault="00E34CFC" w:rsidP="00E34CFC">
      <w:pPr>
        <w:pStyle w:val="Corpsdetexte"/>
        <w:numPr>
          <w:ilvl w:val="0"/>
          <w:numId w:val="18"/>
        </w:numPr>
        <w:rPr>
          <w:b/>
          <w:bCs/>
        </w:rPr>
      </w:pPr>
      <w:r w:rsidRPr="00617A47">
        <w:rPr>
          <w:b/>
          <w:bCs/>
        </w:rPr>
        <w:t xml:space="preserve">Animation </w:t>
      </w:r>
      <w:r>
        <w:rPr>
          <w:b/>
          <w:bCs/>
        </w:rPr>
        <w:t>bitmap de gestes</w:t>
      </w:r>
    </w:p>
    <w:p w14:paraId="5450D326" w14:textId="77777777" w:rsidR="00E34CFC" w:rsidRDefault="00E34CFC" w:rsidP="00E34CFC">
      <w:pPr>
        <w:pStyle w:val="Corpsdetexte"/>
      </w:pPr>
      <w:r>
        <w:t xml:space="preserve">La sous-classe </w:t>
      </w:r>
      <w:r w:rsidRPr="0088194E">
        <w:rPr>
          <w:i/>
          <w:iCs/>
        </w:rPr>
        <w:t>EntiteAnimeAvecCriEtSequenceImages</w:t>
      </w:r>
      <w:r>
        <w:t xml:space="preserve"> illustre une autre manière de produire l’animation :</w:t>
      </w:r>
    </w:p>
    <w:p w14:paraId="3BC13FAF" w14:textId="77777777" w:rsidR="00E34CFC" w:rsidRPr="00E66BE9" w:rsidRDefault="00000000" w:rsidP="00C44445">
      <w:pPr>
        <w:pStyle w:val="Corpsdetexte"/>
        <w:keepNext/>
        <w:keepLines/>
      </w:pPr>
      <w:hyperlink r:id="rId424"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5"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EntiteAnimeAvecCriEtSequenceImages.java</w:t>
      </w:r>
    </w:p>
    <w:p w14:paraId="3672644E"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5D7ED448" w14:textId="77777777" w:rsidR="00C44445" w:rsidRPr="00C44445" w:rsidRDefault="00C44445" w:rsidP="00C44445">
      <w:pPr>
        <w:pStyle w:val="Code"/>
        <w:rPr>
          <w:color w:val="000000"/>
          <w:lang w:eastAsia="zh-CN"/>
        </w:rPr>
      </w:pPr>
    </w:p>
    <w:p w14:paraId="65A2C71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0BC9DA4"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lang w:eastAsia="zh-CN"/>
        </w:rPr>
        <w:t>URL</w:t>
      </w:r>
      <w:r w:rsidRPr="00C44445">
        <w:rPr>
          <w:color w:val="800080"/>
          <w:lang w:eastAsia="zh-CN"/>
        </w:rPr>
        <w:t>;</w:t>
      </w:r>
    </w:p>
    <w:p w14:paraId="4EF85FB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297CBFBB" w14:textId="77777777" w:rsidR="00C44445" w:rsidRPr="00C44445" w:rsidRDefault="00C44445" w:rsidP="00C44445">
      <w:pPr>
        <w:pStyle w:val="Code"/>
        <w:rPr>
          <w:color w:val="000000"/>
          <w:lang w:eastAsia="zh-CN"/>
        </w:rPr>
      </w:pPr>
    </w:p>
    <w:p w14:paraId="31D43104"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EntiteAnimeAvecCriEtSequenceImages </w:t>
      </w:r>
      <w:r w:rsidRPr="00C44445">
        <w:rPr>
          <w:b/>
          <w:bCs/>
          <w:color w:val="800000"/>
          <w:lang w:eastAsia="zh-CN"/>
        </w:rPr>
        <w:t>extends</w:t>
      </w:r>
      <w:r w:rsidRPr="00C44445">
        <w:rPr>
          <w:color w:val="000000"/>
          <w:lang w:eastAsia="zh-CN"/>
        </w:rPr>
        <w:t xml:space="preserve"> EntiteAnimeAvecCriEtGestes </w:t>
      </w:r>
      <w:r w:rsidRPr="00C44445">
        <w:rPr>
          <w:color w:val="800080"/>
          <w:lang w:eastAsia="zh-CN"/>
        </w:rPr>
        <w:t>{</w:t>
      </w:r>
    </w:p>
    <w:p w14:paraId="34693641" w14:textId="77777777" w:rsidR="00C44445" w:rsidRPr="00C44445" w:rsidRDefault="00C44445" w:rsidP="00C44445">
      <w:pPr>
        <w:pStyle w:val="Code"/>
        <w:rPr>
          <w:color w:val="000000"/>
          <w:lang w:eastAsia="zh-CN"/>
        </w:rPr>
      </w:pPr>
    </w:p>
    <w:p w14:paraId="4353203F"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Image imagesAnimation</w:t>
      </w:r>
      <w:r w:rsidRPr="00C44445">
        <w:rPr>
          <w:color w:val="808030"/>
          <w:lang w:eastAsia="zh-CN"/>
        </w:rPr>
        <w:t>[]</w:t>
      </w:r>
      <w:r w:rsidRPr="00C44445">
        <w:rPr>
          <w:color w:val="800080"/>
          <w:lang w:eastAsia="zh-CN"/>
        </w:rPr>
        <w:t>;</w:t>
      </w:r>
    </w:p>
    <w:p w14:paraId="6708F96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protected</w:t>
      </w:r>
      <w:r w:rsidRPr="00C44445">
        <w:rPr>
          <w:color w:val="000000"/>
          <w:lang w:eastAsia="zh-CN"/>
        </w:rPr>
        <w:t xml:space="preserve"> Component contenant</w:t>
      </w:r>
      <w:r w:rsidRPr="00C44445">
        <w:rPr>
          <w:color w:val="800080"/>
          <w:lang w:eastAsia="zh-CN"/>
        </w:rPr>
        <w:t>;</w:t>
      </w:r>
    </w:p>
    <w:p w14:paraId="5E5519E5" w14:textId="77777777" w:rsidR="00C44445" w:rsidRPr="00C44445" w:rsidRDefault="00C44445" w:rsidP="00C44445">
      <w:pPr>
        <w:pStyle w:val="Code"/>
        <w:rPr>
          <w:color w:val="000000"/>
          <w:lang w:eastAsia="zh-CN"/>
        </w:rPr>
      </w:pPr>
    </w:p>
    <w:p w14:paraId="01CF3D7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EntiteAnimeAvecCriEtSequenceImages</w:t>
      </w:r>
      <w:r w:rsidRPr="00C44445">
        <w:rPr>
          <w:color w:val="808030"/>
          <w:lang w:eastAsia="zh-CN"/>
        </w:rPr>
        <w:t>(</w:t>
      </w:r>
    </w:p>
    <w:p w14:paraId="067688F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x</w:t>
      </w:r>
      <w:r w:rsidRPr="00C44445">
        <w:rPr>
          <w:color w:val="808030"/>
          <w:lang w:eastAsia="zh-CN"/>
        </w:rPr>
        <w:t>,</w:t>
      </w:r>
    </w:p>
    <w:p w14:paraId="0C71AAE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y</w:t>
      </w:r>
      <w:r w:rsidRPr="00C44445">
        <w:rPr>
          <w:color w:val="808030"/>
          <w:lang w:eastAsia="zh-CN"/>
        </w:rPr>
        <w:t>,</w:t>
      </w:r>
    </w:p>
    <w:p w14:paraId="7FB52BD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largeur</w:t>
      </w:r>
      <w:r w:rsidRPr="00C44445">
        <w:rPr>
          <w:color w:val="808030"/>
          <w:lang w:eastAsia="zh-CN"/>
        </w:rPr>
        <w:t>,</w:t>
      </w:r>
    </w:p>
    <w:p w14:paraId="64604EFF"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hauteur</w:t>
      </w:r>
      <w:r w:rsidRPr="00C44445">
        <w:rPr>
          <w:color w:val="808030"/>
          <w:lang w:eastAsia="zh-CN"/>
        </w:rPr>
        <w:t>,</w:t>
      </w:r>
    </w:p>
    <w:p w14:paraId="5DC368DF"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vitesseX</w:t>
      </w:r>
      <w:r w:rsidRPr="00C44445">
        <w:rPr>
          <w:color w:val="808030"/>
          <w:lang w:eastAsia="zh-CN"/>
        </w:rPr>
        <w:t>,</w:t>
      </w:r>
    </w:p>
    <w:p w14:paraId="2C9B23D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vitesseY</w:t>
      </w:r>
      <w:r w:rsidRPr="00C44445">
        <w:rPr>
          <w:color w:val="808030"/>
          <w:lang w:eastAsia="zh-CN"/>
        </w:rPr>
        <w:t>,</w:t>
      </w:r>
    </w:p>
    <w:p w14:paraId="56BB512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boolean</w:t>
      </w:r>
      <w:r w:rsidRPr="00C44445">
        <w:rPr>
          <w:color w:val="000000"/>
          <w:lang w:eastAsia="zh-CN"/>
        </w:rPr>
        <w:t xml:space="preserve"> visible</w:t>
      </w:r>
      <w:r w:rsidRPr="00C44445">
        <w:rPr>
          <w:color w:val="808030"/>
          <w:lang w:eastAsia="zh-CN"/>
        </w:rPr>
        <w:t>,</w:t>
      </w:r>
    </w:p>
    <w:p w14:paraId="6B25927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fichierAudio</w:t>
      </w:r>
      <w:r w:rsidRPr="00C44445">
        <w:rPr>
          <w:color w:val="808030"/>
          <w:lang w:eastAsia="zh-CN"/>
        </w:rPr>
        <w:t>,</w:t>
      </w:r>
    </w:p>
    <w:p w14:paraId="1B70FA1C"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BB7977"/>
          <w:lang w:eastAsia="zh-CN"/>
        </w:rPr>
        <w:t>int</w:t>
      </w:r>
      <w:r w:rsidRPr="00C44445">
        <w:rPr>
          <w:color w:val="000000"/>
          <w:lang w:eastAsia="zh-CN"/>
        </w:rPr>
        <w:t xml:space="preserve"> nombreEtats</w:t>
      </w:r>
      <w:r w:rsidRPr="00C44445">
        <w:rPr>
          <w:color w:val="808030"/>
          <w:lang w:eastAsia="zh-CN"/>
        </w:rPr>
        <w:t>,</w:t>
      </w:r>
    </w:p>
    <w:p w14:paraId="5837C90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BB7977"/>
          <w:lang w:eastAsia="zh-CN"/>
        </w:rPr>
        <w:t>String</w:t>
      </w:r>
      <w:r w:rsidRPr="00C44445">
        <w:rPr>
          <w:color w:val="000000"/>
          <w:lang w:eastAsia="zh-CN"/>
        </w:rPr>
        <w:t xml:space="preserve"> nomDossier</w:t>
      </w:r>
      <w:r w:rsidRPr="00C44445">
        <w:rPr>
          <w:color w:val="808030"/>
          <w:lang w:eastAsia="zh-CN"/>
        </w:rPr>
        <w:t>)</w:t>
      </w:r>
      <w:r w:rsidRPr="00C44445">
        <w:rPr>
          <w:color w:val="000000"/>
          <w:lang w:eastAsia="zh-CN"/>
        </w:rPr>
        <w:t xml:space="preserve"> </w:t>
      </w:r>
      <w:r w:rsidRPr="00C44445">
        <w:rPr>
          <w:color w:val="800080"/>
          <w:lang w:eastAsia="zh-CN"/>
        </w:rPr>
        <w:t>{</w:t>
      </w:r>
    </w:p>
    <w:p w14:paraId="6F280EF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00"/>
          <w:lang w:eastAsia="zh-CN"/>
        </w:rPr>
        <w:t>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vitesseX</w:t>
      </w:r>
      <w:r w:rsidRPr="00C44445">
        <w:rPr>
          <w:color w:val="808030"/>
          <w:lang w:eastAsia="zh-CN"/>
        </w:rPr>
        <w:t>,</w:t>
      </w:r>
      <w:r w:rsidRPr="00C44445">
        <w:rPr>
          <w:color w:val="000000"/>
          <w:lang w:eastAsia="zh-CN"/>
        </w:rPr>
        <w:t xml:space="preserve"> vitesseY</w:t>
      </w:r>
      <w:r w:rsidRPr="00C44445">
        <w:rPr>
          <w:color w:val="808030"/>
          <w:lang w:eastAsia="zh-CN"/>
        </w:rPr>
        <w:t>,</w:t>
      </w:r>
      <w:r w:rsidRPr="00C44445">
        <w:rPr>
          <w:color w:val="000000"/>
          <w:lang w:eastAsia="zh-CN"/>
        </w:rPr>
        <w:t xml:space="preserve"> visible</w:t>
      </w:r>
      <w:r w:rsidRPr="00C44445">
        <w:rPr>
          <w:color w:val="808030"/>
          <w:lang w:eastAsia="zh-CN"/>
        </w:rPr>
        <w:t>,</w:t>
      </w:r>
      <w:r w:rsidRPr="00C44445">
        <w:rPr>
          <w:color w:val="000000"/>
          <w:lang w:eastAsia="zh-CN"/>
        </w:rPr>
        <w:t xml:space="preserve"> fichierAudio</w:t>
      </w:r>
      <w:r w:rsidRPr="00C44445">
        <w:rPr>
          <w:color w:val="808030"/>
          <w:lang w:eastAsia="zh-CN"/>
        </w:rPr>
        <w:t>,</w:t>
      </w:r>
      <w:r w:rsidRPr="00C44445">
        <w:rPr>
          <w:color w:val="000000"/>
          <w:lang w:eastAsia="zh-CN"/>
        </w:rPr>
        <w:t xml:space="preserve"> nombreEtats</w:t>
      </w:r>
      <w:r w:rsidRPr="00C44445">
        <w:rPr>
          <w:color w:val="808030"/>
          <w:lang w:eastAsia="zh-CN"/>
        </w:rPr>
        <w:t>)</w:t>
      </w:r>
      <w:r w:rsidRPr="00C44445">
        <w:rPr>
          <w:color w:val="800080"/>
          <w:lang w:eastAsia="zh-CN"/>
        </w:rPr>
        <w:t>;</w:t>
      </w:r>
    </w:p>
    <w:p w14:paraId="6ED342D7" w14:textId="77777777" w:rsidR="00C44445" w:rsidRPr="00C44445" w:rsidRDefault="00C44445" w:rsidP="00C44445">
      <w:pPr>
        <w:pStyle w:val="Code"/>
        <w:rPr>
          <w:color w:val="000000"/>
          <w:lang w:eastAsia="zh-CN"/>
        </w:rPr>
      </w:pPr>
    </w:p>
    <w:p w14:paraId="39B830F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Charge les images de l'animation</w:t>
      </w:r>
    </w:p>
    <w:p w14:paraId="6A3B14C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On suppose que les fichiers .gif se trouvent dans un dossier nomm</w:t>
      </w:r>
      <w:r w:rsidRPr="00C44445">
        <w:rPr>
          <w:color w:val="696969"/>
          <w:lang w:val="en-CA" w:eastAsia="zh-CN"/>
        </w:rPr>
        <w:t>�</w:t>
      </w:r>
      <w:r w:rsidRPr="00C44445">
        <w:rPr>
          <w:color w:val="696969"/>
          <w:lang w:eastAsia="zh-CN"/>
        </w:rPr>
        <w:t xml:space="preserve"> nomDossier</w:t>
      </w:r>
    </w:p>
    <w:p w14:paraId="7798CDB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dans le répertoire du code compilé et que les noms de fichiers gif sont</w:t>
      </w:r>
    </w:p>
    <w:p w14:paraId="3C19B56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de la forme nomDossiern.gif, n = 1 .. nombreEtats</w:t>
      </w:r>
    </w:p>
    <w:p w14:paraId="415055D4" w14:textId="77777777" w:rsidR="00C44445" w:rsidRPr="009A50DE" w:rsidRDefault="00C44445" w:rsidP="00C44445">
      <w:pPr>
        <w:pStyle w:val="Code"/>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 xml:space="preserve">imagesAnimation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Image</w:t>
      </w:r>
      <w:r w:rsidRPr="009A50DE">
        <w:rPr>
          <w:color w:val="808030"/>
          <w:lang w:val="en-CA" w:eastAsia="zh-CN"/>
        </w:rPr>
        <w:t>[</w:t>
      </w:r>
      <w:r w:rsidRPr="009A50DE">
        <w:rPr>
          <w:color w:val="000000"/>
          <w:lang w:val="en-CA" w:eastAsia="zh-CN"/>
        </w:rPr>
        <w:t>nombreEtats</w:t>
      </w:r>
      <w:r w:rsidRPr="009A50DE">
        <w:rPr>
          <w:color w:val="808030"/>
          <w:lang w:val="en-CA" w:eastAsia="zh-CN"/>
        </w:rPr>
        <w:t>]</w:t>
      </w:r>
      <w:r w:rsidRPr="009A50DE">
        <w:rPr>
          <w:color w:val="800080"/>
          <w:lang w:val="en-CA" w:eastAsia="zh-CN"/>
        </w:rPr>
        <w:t>;</w:t>
      </w:r>
    </w:p>
    <w:p w14:paraId="41F98F11" w14:textId="77777777" w:rsidR="00C44445" w:rsidRPr="00C44445" w:rsidRDefault="00C44445" w:rsidP="00C44445">
      <w:pPr>
        <w:pStyle w:val="Code"/>
        <w:rPr>
          <w:color w:val="000000"/>
          <w:lang w:val="nb-NO" w:eastAsia="zh-CN"/>
        </w:rPr>
      </w:pPr>
      <w:r w:rsidRPr="009A50DE">
        <w:rPr>
          <w:color w:val="000000"/>
          <w:lang w:val="en-CA" w:eastAsia="zh-CN"/>
        </w:rPr>
        <w:t xml:space="preserve">    </w:t>
      </w:r>
      <w:r w:rsidRPr="00C44445">
        <w:rPr>
          <w:b/>
          <w:bCs/>
          <w:color w:val="800000"/>
          <w:lang w:val="nb-NO" w:eastAsia="zh-CN"/>
        </w:rPr>
        <w:t>for</w:t>
      </w:r>
      <w:r w:rsidRPr="00C44445">
        <w:rPr>
          <w:color w:val="000000"/>
          <w:lang w:val="nb-NO" w:eastAsia="zh-CN"/>
        </w:rPr>
        <w:t xml:space="preserve"> </w:t>
      </w:r>
      <w:r w:rsidRPr="00C44445">
        <w:rPr>
          <w:color w:val="808030"/>
          <w:lang w:val="nb-NO" w:eastAsia="zh-CN"/>
        </w:rPr>
        <w:t>(</w:t>
      </w:r>
      <w:r w:rsidRPr="00C44445">
        <w:rPr>
          <w:color w:val="BB7977"/>
          <w:lang w:val="nb-NO" w:eastAsia="zh-CN"/>
        </w:rPr>
        <w:t>int</w:t>
      </w:r>
      <w:r w:rsidRPr="00C44445">
        <w:rPr>
          <w:color w:val="000000"/>
          <w:lang w:val="nb-NO" w:eastAsia="zh-CN"/>
        </w:rPr>
        <w:t xml:space="preserve"> i </w:t>
      </w:r>
      <w:r w:rsidRPr="00C44445">
        <w:rPr>
          <w:color w:val="808030"/>
          <w:lang w:val="nb-NO" w:eastAsia="zh-CN"/>
        </w:rPr>
        <w:t>=</w:t>
      </w:r>
      <w:r w:rsidRPr="00C44445">
        <w:rPr>
          <w:color w:val="000000"/>
          <w:lang w:val="nb-NO" w:eastAsia="zh-CN"/>
        </w:rPr>
        <w:t xml:space="preserve"> </w:t>
      </w:r>
      <w:r w:rsidRPr="00C44445">
        <w:rPr>
          <w:color w:val="008C00"/>
          <w:lang w:val="nb-NO" w:eastAsia="zh-CN"/>
        </w:rPr>
        <w:t>0</w:t>
      </w:r>
      <w:r w:rsidRPr="00C44445">
        <w:rPr>
          <w:color w:val="800080"/>
          <w:lang w:val="nb-NO" w:eastAsia="zh-CN"/>
        </w:rPr>
        <w:t>;</w:t>
      </w:r>
      <w:r w:rsidRPr="00C44445">
        <w:rPr>
          <w:color w:val="000000"/>
          <w:lang w:val="nb-NO" w:eastAsia="zh-CN"/>
        </w:rPr>
        <w:t xml:space="preserve"> i </w:t>
      </w:r>
      <w:r w:rsidRPr="00C44445">
        <w:rPr>
          <w:color w:val="808030"/>
          <w:lang w:val="nb-NO" w:eastAsia="zh-CN"/>
        </w:rPr>
        <w:t>&lt;</w:t>
      </w:r>
      <w:r w:rsidRPr="00C44445">
        <w:rPr>
          <w:color w:val="000000"/>
          <w:lang w:val="nb-NO" w:eastAsia="zh-CN"/>
        </w:rPr>
        <w:t xml:space="preserve"> nombreEtats</w:t>
      </w:r>
      <w:r w:rsidRPr="00C44445">
        <w:rPr>
          <w:color w:val="800080"/>
          <w:lang w:val="nb-NO" w:eastAsia="zh-CN"/>
        </w:rPr>
        <w:t>;</w:t>
      </w:r>
      <w:r w:rsidRPr="00C44445">
        <w:rPr>
          <w:color w:val="000000"/>
          <w:lang w:val="nb-NO" w:eastAsia="zh-CN"/>
        </w:rPr>
        <w:t xml:space="preserve"> i</w:t>
      </w:r>
      <w:r w:rsidRPr="00C44445">
        <w:rPr>
          <w:color w:val="808030"/>
          <w:lang w:val="nb-NO" w:eastAsia="zh-CN"/>
        </w:rPr>
        <w:t>++)</w:t>
      </w:r>
      <w:r w:rsidRPr="00C44445">
        <w:rPr>
          <w:color w:val="000000"/>
          <w:lang w:val="nb-NO" w:eastAsia="zh-CN"/>
        </w:rPr>
        <w:t xml:space="preserve"> </w:t>
      </w:r>
      <w:r w:rsidRPr="00C44445">
        <w:rPr>
          <w:color w:val="800080"/>
          <w:lang w:val="nb-NO" w:eastAsia="zh-CN"/>
        </w:rPr>
        <w:t>{</w:t>
      </w:r>
    </w:p>
    <w:p w14:paraId="1DF24BFB" w14:textId="77777777" w:rsidR="00C44445" w:rsidRPr="00C44445" w:rsidRDefault="00C44445" w:rsidP="00C44445">
      <w:pPr>
        <w:pStyle w:val="Code"/>
        <w:rPr>
          <w:color w:val="000000"/>
          <w:lang w:val="nb-NO" w:eastAsia="zh-CN"/>
        </w:rPr>
      </w:pPr>
      <w:r w:rsidRPr="00C44445">
        <w:rPr>
          <w:color w:val="000000"/>
          <w:lang w:val="nb-NO" w:eastAsia="zh-CN"/>
        </w:rPr>
        <w:t xml:space="preserve">      </w:t>
      </w:r>
      <w:r w:rsidRPr="00C44445">
        <w:rPr>
          <w:b/>
          <w:bCs/>
          <w:color w:val="BB7977"/>
          <w:lang w:val="nb-NO" w:eastAsia="zh-CN"/>
        </w:rPr>
        <w:t>URL</w:t>
      </w:r>
      <w:r w:rsidRPr="00C44445">
        <w:rPr>
          <w:color w:val="000000"/>
          <w:lang w:val="nb-NO" w:eastAsia="zh-CN"/>
        </w:rPr>
        <w:t xml:space="preserve"> url </w:t>
      </w:r>
      <w:r w:rsidRPr="00C44445">
        <w:rPr>
          <w:color w:val="808030"/>
          <w:lang w:val="nb-NO" w:eastAsia="zh-CN"/>
        </w:rPr>
        <w:t>=</w:t>
      </w:r>
      <w:r w:rsidRPr="00C44445">
        <w:rPr>
          <w:color w:val="000000"/>
          <w:lang w:val="nb-NO" w:eastAsia="zh-CN"/>
        </w:rPr>
        <w:t xml:space="preserve"> getClass</w:t>
      </w:r>
      <w:r w:rsidRPr="00C44445">
        <w:rPr>
          <w:color w:val="808030"/>
          <w:lang w:val="nb-NO" w:eastAsia="zh-CN"/>
        </w:rPr>
        <w:t>().</w:t>
      </w:r>
      <w:r w:rsidRPr="00C44445">
        <w:rPr>
          <w:color w:val="000000"/>
          <w:lang w:val="nb-NO" w:eastAsia="zh-CN"/>
        </w:rPr>
        <w:t>getResource</w:t>
      </w:r>
      <w:r w:rsidRPr="00C44445">
        <w:rPr>
          <w:color w:val="808030"/>
          <w:lang w:val="nb-NO" w:eastAsia="zh-CN"/>
        </w:rPr>
        <w:t>(</w:t>
      </w:r>
      <w:r w:rsidRPr="00C44445">
        <w:rPr>
          <w:color w:val="000000"/>
          <w:lang w:val="nb-NO" w:eastAsia="zh-CN"/>
        </w:rPr>
        <w:t xml:space="preserve">nomDossier </w:t>
      </w:r>
      <w:r w:rsidRPr="00C44445">
        <w:rPr>
          <w:color w:val="808030"/>
          <w:lang w:val="nb-NO" w:eastAsia="zh-CN"/>
        </w:rPr>
        <w:t>+</w:t>
      </w:r>
      <w:r w:rsidRPr="00C44445">
        <w:rPr>
          <w:color w:val="000000"/>
          <w:lang w:val="nb-NO" w:eastAsia="zh-CN"/>
        </w:rPr>
        <w:t xml:space="preserve"> </w:t>
      </w:r>
      <w:r w:rsidRPr="00C44445">
        <w:rPr>
          <w:color w:val="0000E6"/>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nomDossier </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i </w:t>
      </w:r>
      <w:r w:rsidRPr="00C44445">
        <w:rPr>
          <w:color w:val="808030"/>
          <w:lang w:val="nb-NO" w:eastAsia="zh-CN"/>
        </w:rPr>
        <w:t>+</w:t>
      </w:r>
      <w:r w:rsidRPr="00C44445">
        <w:rPr>
          <w:color w:val="000000"/>
          <w:lang w:val="nb-NO" w:eastAsia="zh-CN"/>
        </w:rPr>
        <w:t xml:space="preserve"> </w:t>
      </w:r>
      <w:r w:rsidRPr="00C44445">
        <w:rPr>
          <w:color w:val="008C00"/>
          <w:lang w:val="nb-NO" w:eastAsia="zh-CN"/>
        </w:rPr>
        <w:t>1</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color w:val="0000E6"/>
          <w:lang w:val="nb-NO" w:eastAsia="zh-CN"/>
        </w:rPr>
        <w:t>".gif"</w:t>
      </w:r>
      <w:r w:rsidRPr="00C44445">
        <w:rPr>
          <w:color w:val="808030"/>
          <w:lang w:val="nb-NO" w:eastAsia="zh-CN"/>
        </w:rPr>
        <w:t>)</w:t>
      </w:r>
      <w:r w:rsidRPr="00C44445">
        <w:rPr>
          <w:color w:val="800080"/>
          <w:lang w:val="nb-NO" w:eastAsia="zh-CN"/>
        </w:rPr>
        <w:t>;</w:t>
      </w:r>
    </w:p>
    <w:p w14:paraId="735996A0" w14:textId="77777777" w:rsidR="00C44445" w:rsidRPr="00C44445" w:rsidRDefault="00C44445" w:rsidP="00C44445">
      <w:pPr>
        <w:pStyle w:val="Code"/>
        <w:rPr>
          <w:color w:val="000000"/>
          <w:lang w:val="nb-NO" w:eastAsia="zh-CN"/>
        </w:rPr>
      </w:pPr>
      <w:r w:rsidRPr="00C44445">
        <w:rPr>
          <w:color w:val="000000"/>
          <w:lang w:val="nb-NO" w:eastAsia="zh-CN"/>
        </w:rPr>
        <w:t xml:space="preserve">      </w:t>
      </w:r>
      <w:r w:rsidRPr="00C44445">
        <w:rPr>
          <w:b/>
          <w:bCs/>
          <w:color w:val="800000"/>
          <w:lang w:val="nb-NO" w:eastAsia="zh-CN"/>
        </w:rPr>
        <w:t>this</w:t>
      </w:r>
      <w:r w:rsidRPr="00C44445">
        <w:rPr>
          <w:color w:val="808030"/>
          <w:lang w:val="nb-NO" w:eastAsia="zh-CN"/>
        </w:rPr>
        <w:t>.</w:t>
      </w:r>
      <w:r w:rsidRPr="00C44445">
        <w:rPr>
          <w:color w:val="000000"/>
          <w:lang w:val="nb-NO" w:eastAsia="zh-CN"/>
        </w:rPr>
        <w:t>imagesAnimation</w:t>
      </w:r>
      <w:r w:rsidRPr="00C44445">
        <w:rPr>
          <w:color w:val="808030"/>
          <w:lang w:val="nb-NO" w:eastAsia="zh-CN"/>
        </w:rPr>
        <w:t>[</w:t>
      </w:r>
      <w:r w:rsidRPr="00C44445">
        <w:rPr>
          <w:color w:val="000000"/>
          <w:lang w:val="nb-NO" w:eastAsia="zh-CN"/>
        </w:rPr>
        <w:t>i</w:t>
      </w:r>
      <w:r w:rsidRPr="00C44445">
        <w:rPr>
          <w:color w:val="808030"/>
          <w:lang w:val="nb-NO" w:eastAsia="zh-CN"/>
        </w:rPr>
        <w:t>]</w:t>
      </w:r>
      <w:r w:rsidRPr="00C44445">
        <w:rPr>
          <w:color w:val="000000"/>
          <w:lang w:val="nb-NO" w:eastAsia="zh-CN"/>
        </w:rPr>
        <w:t xml:space="preserve"> </w:t>
      </w:r>
      <w:r w:rsidRPr="00C44445">
        <w:rPr>
          <w:color w:val="808030"/>
          <w:lang w:val="nb-NO" w:eastAsia="zh-CN"/>
        </w:rPr>
        <w:t>=</w:t>
      </w:r>
      <w:r w:rsidRPr="00C44445">
        <w:rPr>
          <w:color w:val="000000"/>
          <w:lang w:val="nb-NO" w:eastAsia="zh-CN"/>
        </w:rPr>
        <w:t xml:space="preserve"> </w:t>
      </w:r>
      <w:r w:rsidRPr="00C44445">
        <w:rPr>
          <w:b/>
          <w:bCs/>
          <w:color w:val="800000"/>
          <w:lang w:val="nb-NO" w:eastAsia="zh-CN"/>
        </w:rPr>
        <w:t>new</w:t>
      </w:r>
      <w:r w:rsidRPr="00C44445">
        <w:rPr>
          <w:color w:val="000000"/>
          <w:lang w:val="nb-NO" w:eastAsia="zh-CN"/>
        </w:rPr>
        <w:t xml:space="preserve"> ImageIcon</w:t>
      </w:r>
      <w:r w:rsidRPr="00C44445">
        <w:rPr>
          <w:color w:val="808030"/>
          <w:lang w:val="nb-NO" w:eastAsia="zh-CN"/>
        </w:rPr>
        <w:t>(</w:t>
      </w:r>
      <w:r w:rsidRPr="00C44445">
        <w:rPr>
          <w:color w:val="000000"/>
          <w:lang w:val="nb-NO" w:eastAsia="zh-CN"/>
        </w:rPr>
        <w:t>url</w:t>
      </w:r>
      <w:r w:rsidRPr="00C44445">
        <w:rPr>
          <w:color w:val="808030"/>
          <w:lang w:val="nb-NO" w:eastAsia="zh-CN"/>
        </w:rPr>
        <w:t>).</w:t>
      </w:r>
      <w:r w:rsidRPr="00C44445">
        <w:rPr>
          <w:color w:val="000000"/>
          <w:lang w:val="nb-NO" w:eastAsia="zh-CN"/>
        </w:rPr>
        <w:t>getImage</w:t>
      </w:r>
      <w:r w:rsidRPr="00C44445">
        <w:rPr>
          <w:color w:val="808030"/>
          <w:lang w:val="nb-NO" w:eastAsia="zh-CN"/>
        </w:rPr>
        <w:t>()</w:t>
      </w:r>
      <w:r w:rsidRPr="00C44445">
        <w:rPr>
          <w:color w:val="800080"/>
          <w:lang w:val="nb-NO" w:eastAsia="zh-CN"/>
        </w:rPr>
        <w:t>;</w:t>
      </w:r>
    </w:p>
    <w:p w14:paraId="4EF46C0A" w14:textId="77777777" w:rsidR="00C44445" w:rsidRPr="00C44445" w:rsidRDefault="00C44445" w:rsidP="00C44445">
      <w:pPr>
        <w:pStyle w:val="Code"/>
        <w:rPr>
          <w:color w:val="000000"/>
          <w:lang w:eastAsia="zh-CN"/>
        </w:rPr>
      </w:pPr>
      <w:r w:rsidRPr="00C44445">
        <w:rPr>
          <w:color w:val="000000"/>
          <w:lang w:val="nb-NO" w:eastAsia="zh-CN"/>
        </w:rPr>
        <w:t xml:space="preserve">    </w:t>
      </w:r>
      <w:r w:rsidRPr="00C44445">
        <w:rPr>
          <w:color w:val="800080"/>
          <w:lang w:eastAsia="zh-CN"/>
        </w:rPr>
        <w:t>}</w:t>
      </w:r>
    </w:p>
    <w:p w14:paraId="11E1957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163014A2" w14:textId="77777777" w:rsidR="00C44445" w:rsidRPr="00C44445" w:rsidRDefault="00C44445" w:rsidP="00C44445">
      <w:pPr>
        <w:pStyle w:val="Code"/>
        <w:rPr>
          <w:color w:val="000000"/>
          <w:lang w:eastAsia="zh-CN"/>
        </w:rPr>
      </w:pPr>
    </w:p>
    <w:p w14:paraId="4D943DE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4B16AEF7" w14:textId="77777777" w:rsidR="00C44445" w:rsidRPr="00C44445" w:rsidRDefault="00C44445" w:rsidP="00C44445">
      <w:pPr>
        <w:pStyle w:val="Code"/>
        <w:rPr>
          <w:color w:val="000000"/>
          <w:lang w:eastAsia="zh-CN"/>
        </w:rPr>
      </w:pPr>
      <w:r w:rsidRPr="00C44445">
        <w:rPr>
          <w:color w:val="000000"/>
          <w:lang w:eastAsia="zh-CN"/>
        </w:rPr>
        <w:t xml:space="preserve">    g</w:t>
      </w:r>
      <w:r w:rsidRPr="00C44445">
        <w:rPr>
          <w:color w:val="808030"/>
          <w:lang w:eastAsia="zh-CN"/>
        </w:rPr>
        <w:t>.</w:t>
      </w:r>
      <w:r w:rsidRPr="00C44445">
        <w:rPr>
          <w:color w:val="000000"/>
          <w:lang w:eastAsia="zh-CN"/>
        </w:rPr>
        <w:t>drawImage</w:t>
      </w:r>
      <w:r w:rsidRPr="00C44445">
        <w:rPr>
          <w:color w:val="808030"/>
          <w:lang w:eastAsia="zh-CN"/>
        </w:rPr>
        <w:t>(</w:t>
      </w:r>
      <w:r w:rsidRPr="00C44445">
        <w:rPr>
          <w:color w:val="000000"/>
          <w:lang w:eastAsia="zh-CN"/>
        </w:rPr>
        <w:t>imagesAnimation</w:t>
      </w:r>
      <w:r w:rsidRPr="00C44445">
        <w:rPr>
          <w:color w:val="808030"/>
          <w:lang w:eastAsia="zh-CN"/>
        </w:rPr>
        <w:t>[</w:t>
      </w:r>
      <w:r w:rsidRPr="00C44445">
        <w:rPr>
          <w:color w:val="000000"/>
          <w:lang w:eastAsia="zh-CN"/>
        </w:rPr>
        <w:t>etatCourant</w:t>
      </w:r>
      <w:r w:rsidRPr="00C44445">
        <w:rPr>
          <w:color w:val="808030"/>
          <w:lang w:eastAsia="zh-CN"/>
        </w:rPr>
        <w:t>],</w:t>
      </w:r>
      <w:r w:rsidRPr="00C44445">
        <w:rPr>
          <w:color w:val="000000"/>
          <w:lang w:eastAsia="zh-CN"/>
        </w:rPr>
        <w:t xml:space="preserve"> x</w:t>
      </w:r>
      <w:r w:rsidRPr="00C44445">
        <w:rPr>
          <w:color w:val="808030"/>
          <w:lang w:eastAsia="zh-CN"/>
        </w:rPr>
        <w:t>,</w:t>
      </w:r>
      <w:r w:rsidRPr="00C44445">
        <w:rPr>
          <w:color w:val="000000"/>
          <w:lang w:eastAsia="zh-CN"/>
        </w:rPr>
        <w:t xml:space="preserve"> y</w:t>
      </w:r>
      <w:r w:rsidRPr="00C44445">
        <w:rPr>
          <w:color w:val="808030"/>
          <w:lang w:eastAsia="zh-CN"/>
        </w:rPr>
        <w:t>,</w:t>
      </w:r>
      <w:r w:rsidRPr="00C44445">
        <w:rPr>
          <w:color w:val="000000"/>
          <w:lang w:eastAsia="zh-CN"/>
        </w:rPr>
        <w:t xml:space="preserve"> largeur</w:t>
      </w:r>
      <w:r w:rsidRPr="00C44445">
        <w:rPr>
          <w:color w:val="808030"/>
          <w:lang w:eastAsia="zh-CN"/>
        </w:rPr>
        <w:t>,</w:t>
      </w:r>
      <w:r w:rsidRPr="00C44445">
        <w:rPr>
          <w:color w:val="000000"/>
          <w:lang w:eastAsia="zh-CN"/>
        </w:rPr>
        <w:t xml:space="preserve"> hauteur</w:t>
      </w:r>
      <w:r w:rsidRPr="00C44445">
        <w:rPr>
          <w:color w:val="808030"/>
          <w:lang w:eastAsia="zh-CN"/>
        </w:rPr>
        <w:t>,</w:t>
      </w:r>
      <w:r w:rsidRPr="00C44445">
        <w:rPr>
          <w:color w:val="000000"/>
          <w:lang w:eastAsia="zh-CN"/>
        </w:rPr>
        <w:t xml:space="preserve"> </w:t>
      </w:r>
      <w:r w:rsidRPr="00C44445">
        <w:rPr>
          <w:b/>
          <w:bCs/>
          <w:color w:val="800000"/>
          <w:lang w:eastAsia="zh-CN"/>
        </w:rPr>
        <w:t>null</w:t>
      </w:r>
      <w:r w:rsidRPr="00C44445">
        <w:rPr>
          <w:color w:val="808030"/>
          <w:lang w:eastAsia="zh-CN"/>
        </w:rPr>
        <w:t>)</w:t>
      </w:r>
      <w:r w:rsidRPr="00C44445">
        <w:rPr>
          <w:color w:val="800080"/>
          <w:lang w:eastAsia="zh-CN"/>
        </w:rPr>
        <w:t>;</w:t>
      </w:r>
    </w:p>
    <w:p w14:paraId="4043057C" w14:textId="77777777" w:rsidR="00C44445" w:rsidRPr="00C50856" w:rsidRDefault="00C44445" w:rsidP="00C44445">
      <w:pPr>
        <w:pStyle w:val="Code"/>
        <w:rPr>
          <w:color w:val="000000"/>
          <w:lang w:val="fr-FR" w:eastAsia="zh-CN"/>
        </w:rPr>
      </w:pPr>
      <w:r w:rsidRPr="00C44445">
        <w:rPr>
          <w:color w:val="000000"/>
          <w:lang w:eastAsia="zh-CN"/>
        </w:rPr>
        <w:t xml:space="preserve">  </w:t>
      </w:r>
      <w:r w:rsidRPr="00C50856">
        <w:rPr>
          <w:color w:val="800080"/>
          <w:lang w:val="fr-FR" w:eastAsia="zh-CN"/>
        </w:rPr>
        <w:t>}</w:t>
      </w:r>
    </w:p>
    <w:p w14:paraId="0C3CE973" w14:textId="73ED822F" w:rsidR="00E34CFC" w:rsidRDefault="00C44445" w:rsidP="00C44445">
      <w:pPr>
        <w:pStyle w:val="Code"/>
        <w:rPr>
          <w:color w:val="800080"/>
          <w:lang w:val="fr-FR" w:eastAsia="zh-CN"/>
        </w:rPr>
      </w:pPr>
      <w:r w:rsidRPr="00C50856">
        <w:rPr>
          <w:color w:val="800080"/>
          <w:lang w:val="fr-FR" w:eastAsia="zh-CN"/>
        </w:rPr>
        <w:t>}</w:t>
      </w:r>
    </w:p>
    <w:p w14:paraId="79A82A86" w14:textId="77777777" w:rsidR="003E5B17" w:rsidRPr="00C50856" w:rsidRDefault="003E5B17" w:rsidP="00C44445">
      <w:pPr>
        <w:pStyle w:val="Code"/>
        <w:rPr>
          <w:color w:val="000000"/>
          <w:lang w:val="fr-FR" w:eastAsia="zh-CN"/>
        </w:rPr>
      </w:pPr>
    </w:p>
    <w:p w14:paraId="17D4A8F0" w14:textId="77777777" w:rsidR="00E34CFC" w:rsidRDefault="00E34CFC" w:rsidP="00E34CFC">
      <w:pPr>
        <w:pStyle w:val="Corpsdetexte"/>
      </w:pPr>
      <w:r>
        <w:t xml:space="preserve">Plutôt que d’employer les méthodes de dessin de </w:t>
      </w:r>
      <w:r w:rsidRPr="00126E52">
        <w:rPr>
          <w:i/>
          <w:iCs/>
        </w:rPr>
        <w:t>Graphics</w:t>
      </w:r>
      <w:r>
        <w:t>, une séquence d’images pré-enregistrées est utilisée. Java inclut des classes pour la manipulation des images selon différentes normes telles GIF (</w:t>
      </w:r>
      <w:r w:rsidRPr="00100FD4">
        <w:rPr>
          <w:i/>
          <w:iCs/>
        </w:rPr>
        <w:t>Graphic</w:t>
      </w:r>
      <w:r>
        <w:rPr>
          <w:i/>
          <w:iCs/>
        </w:rPr>
        <w:t>s</w:t>
      </w:r>
      <w:r w:rsidRPr="00100FD4">
        <w:rPr>
          <w:i/>
          <w:iCs/>
        </w:rPr>
        <w:t xml:space="preserve"> Interchange Format</w:t>
      </w:r>
      <w:r>
        <w:t>),  JPEG (</w:t>
      </w:r>
      <w:r w:rsidRPr="00BF0F47">
        <w:rPr>
          <w:i/>
          <w:iCs/>
        </w:rPr>
        <w:t>Joint Photographic Experts Group</w:t>
      </w:r>
      <w:r>
        <w:t>) et PNG (</w:t>
      </w:r>
      <w:r w:rsidRPr="00BF0F47">
        <w:rPr>
          <w:i/>
          <w:iCs/>
        </w:rPr>
        <w:t>Portable Network Graphics</w:t>
      </w:r>
      <w:r>
        <w:t>). Notre classe suppose que les images sont des fichiers de type GIF.</w:t>
      </w:r>
    </w:p>
    <w:p w14:paraId="5461AF97" w14:textId="77777777" w:rsidR="00E34CFC" w:rsidRDefault="00E34CFC" w:rsidP="00E34CFC">
      <w:pPr>
        <w:pStyle w:val="Corpsdetexte"/>
      </w:pPr>
      <w:r w:rsidRPr="00D7493A">
        <w:rPr>
          <w:b/>
          <w:bCs/>
        </w:rPr>
        <w:t>Exemple</w:t>
      </w:r>
      <w:r>
        <w:t xml:space="preserve">. La figure suivante montre le contenu de 9 fichiers GIF qui représentent une séquence d’images utilisées pour produire une animation d’un </w:t>
      </w:r>
      <w:r w:rsidRPr="00335E63">
        <w:rPr>
          <w:i/>
          <w:iCs/>
        </w:rPr>
        <w:t>coq</w:t>
      </w:r>
      <w:r>
        <w:t xml:space="preserve"> qui bat des ailes pour voler approximativement.</w:t>
      </w:r>
      <w:r w:rsidRPr="00831CCE">
        <w:t xml:space="preserve"> </w:t>
      </w:r>
      <w:r>
        <w:t>Le nom du fichier est montré sous l’image. L’extension .</w:t>
      </w:r>
      <w:r w:rsidRPr="00266548">
        <w:rPr>
          <w:i/>
        </w:rPr>
        <w:t>gif</w:t>
      </w:r>
      <w:r>
        <w:t xml:space="preserve"> est une convention pour les fichiers d’images encodés selon la norme GIF.</w:t>
      </w:r>
    </w:p>
    <w:p w14:paraId="429A1ABB" w14:textId="77777777" w:rsidR="00E34CFC" w:rsidRDefault="00F758A2" w:rsidP="00E34CFC">
      <w:pPr>
        <w:pStyle w:val="Corpsdetexte"/>
      </w:pPr>
      <w:r>
        <w:rPr>
          <w:noProof/>
        </w:rPr>
        <w:object w:dxaOrig="19244" w:dyaOrig="4276" w14:anchorId="0C5508E3">
          <v:shape id="_x0000_i1027" type="#_x0000_t75" alt="" style="width:500.8pt;height:110.7pt;mso-width-percent:0;mso-height-percent:0;mso-width-percent:0;mso-height-percent:0" o:ole="">
            <v:imagedata r:id="rId426" o:title=""/>
          </v:shape>
          <o:OLEObject Type="Embed" ProgID="Visio.Drawing.11" ShapeID="_x0000_i1027" DrawAspect="Content" ObjectID="_1765265467" r:id="rId427"/>
        </w:object>
      </w:r>
    </w:p>
    <w:p w14:paraId="2D0060D6" w14:textId="25A2900A" w:rsidR="00E34CFC" w:rsidRDefault="00E34CFC" w:rsidP="00E34CFC">
      <w:pPr>
        <w:pStyle w:val="Lgende"/>
        <w:jc w:val="center"/>
      </w:pPr>
      <w:r>
        <w:t xml:space="preserve">Figure </w:t>
      </w:r>
      <w:r>
        <w:fldChar w:fldCharType="begin"/>
      </w:r>
      <w:r>
        <w:instrText xml:space="preserve"> SEQ Figure \* ARABIC </w:instrText>
      </w:r>
      <w:r>
        <w:fldChar w:fldCharType="separate"/>
      </w:r>
      <w:r w:rsidR="00CF67E3">
        <w:rPr>
          <w:noProof/>
        </w:rPr>
        <w:t>31</w:t>
      </w:r>
      <w:r>
        <w:fldChar w:fldCharType="end"/>
      </w:r>
      <w:r>
        <w:t>. Série d’images pour l’animation du coq qui bât des ailes pour voler approximativement.</w:t>
      </w:r>
    </w:p>
    <w:p w14:paraId="028FB09C" w14:textId="77777777" w:rsidR="00E34CFC" w:rsidRPr="00B54D90" w:rsidRDefault="00E34CFC" w:rsidP="00E34CFC">
      <w:pPr>
        <w:pStyle w:val="Corpsdetexte"/>
        <w:numPr>
          <w:ilvl w:val="0"/>
          <w:numId w:val="18"/>
        </w:numPr>
        <w:rPr>
          <w:b/>
          <w:bCs/>
        </w:rPr>
      </w:pPr>
      <w:r w:rsidRPr="00B54D90">
        <w:rPr>
          <w:b/>
          <w:bCs/>
        </w:rPr>
        <w:t>Notion de tableau</w:t>
      </w:r>
    </w:p>
    <w:p w14:paraId="5D77135B" w14:textId="77777777" w:rsidR="00E34CFC" w:rsidRDefault="00E34CFC" w:rsidP="00E34CFC">
      <w:pPr>
        <w:pStyle w:val="Corpsdetexte"/>
      </w:pPr>
      <w:r>
        <w:t xml:space="preserve">Dans notre programme, une image est représentée par un objet de la classe </w:t>
      </w:r>
      <w:r w:rsidRPr="00490876">
        <w:rPr>
          <w:i/>
          <w:iCs/>
        </w:rPr>
        <w:t>Image</w:t>
      </w:r>
      <w:r>
        <w:t xml:space="preserve">. Il faut un objet pour chacune des images (9 pour le coq). Lorsqu’il est nécessaire de manipuler une série d’objets du même type, il est possible de déclarer une variable pour chacun des objets mais ceci devient rapidement lourd lorsque le nombre croît.  Une solution consiste à employer une structure de donnée telle qu’un </w:t>
      </w:r>
      <w:r w:rsidRPr="0066116A">
        <w:rPr>
          <w:i/>
          <w:iCs/>
        </w:rPr>
        <w:t>tableau</w:t>
      </w:r>
      <w:r>
        <w:t xml:space="preserve">. </w:t>
      </w:r>
    </w:p>
    <w:p w14:paraId="3C2E7D3A" w14:textId="77777777" w:rsidR="00E34CFC" w:rsidRDefault="00E34CFC" w:rsidP="00E34CFC">
      <w:pPr>
        <w:pStyle w:val="Corpsdetexte"/>
      </w:pPr>
      <w:r>
        <w:t xml:space="preserve">La ligne suivante déclare un tableau nommé </w:t>
      </w:r>
      <w:r w:rsidRPr="00900E24">
        <w:rPr>
          <w:i/>
          <w:iCs/>
        </w:rPr>
        <w:t>imagesAnimation</w:t>
      </w:r>
      <w:r>
        <w:t xml:space="preserve"> illustré à la figure précédente. Les crochets [ ] qui suivent le nom de la variable indique que c’est un tableau. </w:t>
      </w:r>
    </w:p>
    <w:p w14:paraId="5E86EB84" w14:textId="77777777" w:rsidR="00E34CFC" w:rsidRPr="00E5463B" w:rsidRDefault="00E34CFC" w:rsidP="00E34CFC">
      <w:pPr>
        <w:rPr>
          <w:rFonts w:ascii="Courier New" w:hAnsi="Courier New" w:cs="Courier New"/>
        </w:rPr>
      </w:pPr>
      <w:r w:rsidRPr="00E5463B">
        <w:rPr>
          <w:rFonts w:ascii="Courier New" w:hAnsi="Courier New" w:cs="Courier New"/>
        </w:rPr>
        <w:t xml:space="preserve">    protected Image imagesAnimation[];</w:t>
      </w:r>
    </w:p>
    <w:p w14:paraId="30796ECA" w14:textId="77777777" w:rsidR="00E5463B" w:rsidRDefault="00E5463B" w:rsidP="00E34CFC">
      <w:pPr>
        <w:pStyle w:val="Corpsdetexte"/>
      </w:pPr>
    </w:p>
    <w:p w14:paraId="790611CC" w14:textId="743BAD6F" w:rsidR="00E34CFC" w:rsidRDefault="00E34CFC" w:rsidP="00E34CFC">
      <w:pPr>
        <w:pStyle w:val="Corpsdetexte"/>
      </w:pPr>
      <w:r>
        <w:t xml:space="preserve">Le nom de classe </w:t>
      </w:r>
      <w:r w:rsidRPr="00620D1F">
        <w:rPr>
          <w:i/>
        </w:rPr>
        <w:t>Image</w:t>
      </w:r>
      <w:r>
        <w:t xml:space="preserve"> qui précède le nom du tableau signifie que chacune des cases du tableau représente en quelque sorte une variable de type </w:t>
      </w:r>
      <w:r w:rsidRPr="00FC78FB">
        <w:rPr>
          <w:i/>
          <w:iCs/>
        </w:rPr>
        <w:t>Image</w:t>
      </w:r>
      <w:r>
        <w:t xml:space="preserve"> et donc fait référence à un objet de la classe </w:t>
      </w:r>
      <w:r w:rsidRPr="003225CE">
        <w:rPr>
          <w:i/>
          <w:iCs/>
        </w:rPr>
        <w:t>Image</w:t>
      </w:r>
      <w:r>
        <w:t xml:space="preserve">. </w:t>
      </w:r>
    </w:p>
    <w:p w14:paraId="78E5C00F" w14:textId="77777777" w:rsidR="00E34CFC" w:rsidRDefault="00E34CFC" w:rsidP="00E34CFC">
      <w:pPr>
        <w:pStyle w:val="Corpsdetexte"/>
      </w:pPr>
      <w:r>
        <w:t xml:space="preserve">En Java, un tableau est considéré comme un objet. Comme pour un objet, le </w:t>
      </w:r>
      <w:r w:rsidRPr="006179DD">
        <w:rPr>
          <w:i/>
          <w:iCs/>
        </w:rPr>
        <w:t>new</w:t>
      </w:r>
      <w:r>
        <w:t xml:space="preserve"> crée l’objet tableau. Le nombre d’éléments du tableau est spécifié entre crochets (ici </w:t>
      </w:r>
      <w:r w:rsidRPr="00FB68A5">
        <w:rPr>
          <w:i/>
          <w:iCs/>
        </w:rPr>
        <w:t>nombreEtats</w:t>
      </w:r>
      <w:r>
        <w:t>):</w:t>
      </w:r>
    </w:p>
    <w:p w14:paraId="2105F085" w14:textId="77777777" w:rsidR="00E34CFC" w:rsidRPr="007150B5" w:rsidRDefault="00E34CFC" w:rsidP="00E34CFC">
      <w:pPr>
        <w:rPr>
          <w:rFonts w:ascii="Courier New" w:hAnsi="Courier New" w:cs="Courier New"/>
        </w:rPr>
      </w:pPr>
      <w:r w:rsidRPr="007150B5">
        <w:rPr>
          <w:rFonts w:ascii="Courier New" w:hAnsi="Courier New" w:cs="Courier New"/>
        </w:rPr>
        <w:t xml:space="preserve">        this.imagesAnimation = new Image[nombreEtats];</w:t>
      </w:r>
    </w:p>
    <w:p w14:paraId="7BE8D589" w14:textId="77777777" w:rsidR="00E34CFC" w:rsidRDefault="00E34CFC" w:rsidP="00E34CFC">
      <w:pPr>
        <w:pStyle w:val="Corpsdetexte"/>
      </w:pPr>
    </w:p>
    <w:p w14:paraId="2E54E3F4" w14:textId="77777777" w:rsidR="00E34CFC" w:rsidRDefault="00E34CFC" w:rsidP="00E34CFC">
      <w:pPr>
        <w:pStyle w:val="Corpsdetexte"/>
      </w:pPr>
      <w:r>
        <w:t xml:space="preserve">La boucle suivante crée les objets </w:t>
      </w:r>
      <w:r w:rsidRPr="00733006">
        <w:rPr>
          <w:i/>
          <w:iCs/>
        </w:rPr>
        <w:t>Image</w:t>
      </w:r>
      <w:r>
        <w:t xml:space="preserve"> à partir des fichiers GIF et les affectent aux cases du tableau.</w:t>
      </w:r>
    </w:p>
    <w:p w14:paraId="09B9D2CC" w14:textId="7FACDD4E" w:rsidR="00E34CFC" w:rsidRPr="002E0279" w:rsidRDefault="00E34CFC" w:rsidP="00E34CFC">
      <w:pPr>
        <w:rPr>
          <w:rFonts w:ascii="Courier New" w:hAnsi="Courier New" w:cs="Courier New"/>
          <w:lang w:val="nb-NO"/>
        </w:rPr>
      </w:pPr>
      <w:r w:rsidRPr="00CC030B">
        <w:rPr>
          <w:rFonts w:ascii="Courier New" w:hAnsi="Courier New" w:cs="Courier New"/>
        </w:rPr>
        <w:t xml:space="preserve">        </w:t>
      </w:r>
      <w:r w:rsidRPr="002E0279">
        <w:rPr>
          <w:rFonts w:ascii="Courier New" w:hAnsi="Courier New" w:cs="Courier New"/>
          <w:lang w:val="nb-NO"/>
        </w:rPr>
        <w:t>for (int i = 0; i &lt; nombreEtats; i++){</w:t>
      </w:r>
    </w:p>
    <w:p w14:paraId="25B3000F" w14:textId="77777777" w:rsidR="007150B5" w:rsidRPr="002E0279" w:rsidRDefault="007150B5" w:rsidP="00E34CFC">
      <w:pPr>
        <w:rPr>
          <w:lang w:val="nb-NO"/>
        </w:rPr>
      </w:pPr>
    </w:p>
    <w:p w14:paraId="38D896B4" w14:textId="77777777" w:rsidR="00E34CFC" w:rsidRDefault="00E34CFC" w:rsidP="00E34CFC">
      <w:pPr>
        <w:pStyle w:val="Corpsdetexte"/>
      </w:pPr>
      <w:r>
        <w:t xml:space="preserve">L’URL est créé comme précédemment pour le fichier audio avec </w:t>
      </w:r>
      <w:r w:rsidRPr="00520A72">
        <w:rPr>
          <w:i/>
          <w:iCs/>
        </w:rPr>
        <w:t>getResource</w:t>
      </w:r>
      <w:r>
        <w:t>() :</w:t>
      </w:r>
    </w:p>
    <w:p w14:paraId="681A52E0" w14:textId="06C9175F" w:rsidR="00E34CFC" w:rsidRPr="00500390" w:rsidRDefault="00E34CFC" w:rsidP="00E34CFC">
      <w:pPr>
        <w:rPr>
          <w:rFonts w:ascii="Courier New" w:hAnsi="Courier New" w:cs="Courier New"/>
        </w:rPr>
      </w:pPr>
      <w:r w:rsidRPr="00500390">
        <w:rPr>
          <w:rFonts w:ascii="Courier New" w:hAnsi="Courier New" w:cs="Courier New"/>
        </w:rPr>
        <w:t xml:space="preserve">            URL = getClass().getResource(nomDossier+"/"+nomDossier+(i+1)+".gif");</w:t>
      </w:r>
    </w:p>
    <w:p w14:paraId="6453B181" w14:textId="77777777" w:rsidR="00CC030B" w:rsidRDefault="00CC030B" w:rsidP="00E34CFC">
      <w:pPr>
        <w:pStyle w:val="Corpsdetexte"/>
      </w:pPr>
    </w:p>
    <w:p w14:paraId="54EA5342" w14:textId="6ACD62C9" w:rsidR="00E34CFC" w:rsidRDefault="00E34CFC" w:rsidP="00E34CFC">
      <w:pPr>
        <w:pStyle w:val="Corpsdetexte"/>
      </w:pPr>
      <w:r>
        <w:t xml:space="preserve">Le paramètre </w:t>
      </w:r>
    </w:p>
    <w:p w14:paraId="3C88FCCB" w14:textId="6071BCE0" w:rsidR="00E34CFC" w:rsidRPr="009E3FAD" w:rsidRDefault="00E34CFC" w:rsidP="009E3FAD">
      <w:pPr>
        <w:ind w:firstLine="720"/>
        <w:rPr>
          <w:rFonts w:ascii="Courier New" w:hAnsi="Courier New" w:cs="Courier New"/>
        </w:rPr>
      </w:pPr>
      <w:r w:rsidRPr="009E3FAD">
        <w:rPr>
          <w:rFonts w:ascii="Courier New" w:hAnsi="Courier New" w:cs="Courier New"/>
        </w:rPr>
        <w:t xml:space="preserve">nomDossier+"/"+nomDossier+(i+1)+".gif" </w:t>
      </w:r>
    </w:p>
    <w:p w14:paraId="0667D843" w14:textId="77777777" w:rsidR="00500390" w:rsidRDefault="00500390" w:rsidP="00E34CFC"/>
    <w:p w14:paraId="6E56CE36" w14:textId="77777777" w:rsidR="00E34CFC" w:rsidRDefault="00E34CFC" w:rsidP="00E34CFC">
      <w:pPr>
        <w:pStyle w:val="Corpsdetexte"/>
      </w:pPr>
      <w:r>
        <w:t xml:space="preserve">est le chemin du fichier relativement au dossier de la classe </w:t>
      </w:r>
      <w:r w:rsidRPr="0088194E">
        <w:rPr>
          <w:i/>
          <w:iCs/>
        </w:rPr>
        <w:t>EntiteAnimeAvecCriEtSequenceImages</w:t>
      </w:r>
      <w:r>
        <w:rPr>
          <w:i/>
          <w:iCs/>
        </w:rPr>
        <w:t>.class</w:t>
      </w:r>
      <w:r>
        <w:t>. Pour notre exemple de coq, les fichiers sont nommés coq</w:t>
      </w:r>
      <w:r w:rsidRPr="007A0FD1">
        <w:rPr>
          <w:i/>
          <w:iCs/>
        </w:rPr>
        <w:t>n</w:t>
      </w:r>
      <w:r>
        <w:t xml:space="preserve">.gif où </w:t>
      </w:r>
      <w:r w:rsidRPr="001D04E7">
        <w:rPr>
          <w:i/>
          <w:iCs/>
        </w:rPr>
        <w:t>n</w:t>
      </w:r>
      <w:r>
        <w:t xml:space="preserve"> est un entier de 1 à </w:t>
      </w:r>
      <w:r w:rsidRPr="001D04E7">
        <w:t>9</w:t>
      </w:r>
      <w:r>
        <w:t xml:space="preserve">. L’entier désigne l’ordre de l’image dans la séquence d’animation. De plus, les images sont dans un dossier nommé </w:t>
      </w:r>
      <w:r w:rsidRPr="001D04E7">
        <w:rPr>
          <w:i/>
          <w:iCs/>
        </w:rPr>
        <w:t>coq</w:t>
      </w:r>
      <w:r>
        <w:t xml:space="preserve"> dans le répertoire du fichier compilé </w:t>
      </w:r>
      <w:r w:rsidRPr="001D04E7">
        <w:rPr>
          <w:i/>
          <w:iCs/>
        </w:rPr>
        <w:t>EntiteAnimeAvecCriEtSequenceImages.class</w:t>
      </w:r>
      <w:r>
        <w:t>.</w:t>
      </w:r>
    </w:p>
    <w:p w14:paraId="1331DEFD" w14:textId="77777777" w:rsidR="00E34CFC" w:rsidRDefault="00E34CFC" w:rsidP="00E34CFC">
      <w:pPr>
        <w:pStyle w:val="Corpsdetexte"/>
      </w:pPr>
      <w:r>
        <w:lastRenderedPageBreak/>
        <w:t xml:space="preserve">La ligne suivante crée l’objet de la classe </w:t>
      </w:r>
      <w:r w:rsidRPr="00A81D85">
        <w:rPr>
          <w:i/>
          <w:iCs/>
        </w:rPr>
        <w:t>Image</w:t>
      </w:r>
      <w:r>
        <w:t xml:space="preserve"> à partir de l’URL du fichier et l’affecte à la case </w:t>
      </w:r>
      <w:r w:rsidRPr="00CA4BC0">
        <w:rPr>
          <w:i/>
          <w:iCs/>
        </w:rPr>
        <w:t>i</w:t>
      </w:r>
      <w:r>
        <w:t xml:space="preserve"> du tableau </w:t>
      </w:r>
      <w:r w:rsidRPr="00CA4BC0">
        <w:rPr>
          <w:i/>
          <w:iCs/>
        </w:rPr>
        <w:t>imagesAnimation</w:t>
      </w:r>
      <w:r>
        <w:t> :</w:t>
      </w:r>
    </w:p>
    <w:p w14:paraId="7B443CA4" w14:textId="0C5F025C" w:rsidR="00E34CFC" w:rsidRPr="00DB6CF5" w:rsidRDefault="00E34CFC" w:rsidP="00E34CFC">
      <w:pPr>
        <w:rPr>
          <w:rFonts w:ascii="Courier New" w:hAnsi="Courier New" w:cs="Courier New"/>
          <w:lang w:val="en-CA"/>
        </w:rPr>
      </w:pPr>
      <w:r w:rsidRPr="00DB6CF5">
        <w:rPr>
          <w:rFonts w:ascii="Courier New" w:hAnsi="Courier New" w:cs="Courier New"/>
        </w:rPr>
        <w:t xml:space="preserve">            </w:t>
      </w:r>
      <w:r w:rsidRPr="00DB6CF5">
        <w:rPr>
          <w:rFonts w:ascii="Courier New" w:hAnsi="Courier New" w:cs="Courier New"/>
          <w:highlight w:val="yellow"/>
          <w:lang w:val="en-CA"/>
        </w:rPr>
        <w:t>this.imagesAnimation[i] = new ImageIcon(url).getImage()</w:t>
      </w:r>
      <w:r w:rsidRPr="00DB6CF5">
        <w:rPr>
          <w:rFonts w:ascii="Courier New" w:hAnsi="Courier New" w:cs="Courier New"/>
          <w:lang w:val="en-CA"/>
        </w:rPr>
        <w:t>;</w:t>
      </w:r>
    </w:p>
    <w:p w14:paraId="33EA32DA" w14:textId="77777777" w:rsidR="009E3FAD" w:rsidRPr="000D15ED" w:rsidRDefault="009E3FAD" w:rsidP="00E34CFC">
      <w:pPr>
        <w:rPr>
          <w:lang w:val="en-CA"/>
        </w:rPr>
      </w:pPr>
    </w:p>
    <w:p w14:paraId="03D74A48" w14:textId="77777777" w:rsidR="00E34CFC" w:rsidRPr="002F6912" w:rsidRDefault="00E34CFC" w:rsidP="00E34CFC">
      <w:pPr>
        <w:pStyle w:val="Corpsdetexte"/>
      </w:pPr>
      <w:r w:rsidRPr="003E3932">
        <w:t xml:space="preserve">La notation </w:t>
      </w:r>
      <w:r>
        <w:t xml:space="preserve">avec crochets </w:t>
      </w:r>
      <w:r w:rsidRPr="003E3932">
        <w:rPr>
          <w:i/>
          <w:iCs/>
        </w:rPr>
        <w:t>imagesAnimation</w:t>
      </w:r>
      <w:r w:rsidRPr="003E3932">
        <w:t>[</w:t>
      </w:r>
      <w:r w:rsidRPr="003E3932">
        <w:rPr>
          <w:i/>
          <w:iCs/>
        </w:rPr>
        <w:t>i</w:t>
      </w:r>
      <w:r w:rsidRPr="003E3932">
        <w:t xml:space="preserve">] </w:t>
      </w:r>
      <w:r>
        <w:t xml:space="preserve">désigne la case d’indice </w:t>
      </w:r>
      <w:r w:rsidRPr="009C00CB">
        <w:rPr>
          <w:i/>
          <w:iCs/>
        </w:rPr>
        <w:t>i</w:t>
      </w:r>
      <w:r>
        <w:t xml:space="preserve"> du tableau. Il est à noter que, en Java , les cases d’un tableau sont numérotées de 0 à </w:t>
      </w:r>
      <w:r w:rsidRPr="00600446">
        <w:rPr>
          <w:i/>
          <w:iCs/>
        </w:rPr>
        <w:t>n</w:t>
      </w:r>
      <w:r>
        <w:t xml:space="preserve">-1 où </w:t>
      </w:r>
      <w:r w:rsidRPr="00600446">
        <w:rPr>
          <w:i/>
          <w:iCs/>
        </w:rPr>
        <w:t>n</w:t>
      </w:r>
      <w:r>
        <w:t xml:space="preserve"> est le nombre de cases. Le numéro de case est appelé un </w:t>
      </w:r>
      <w:r w:rsidRPr="00051358">
        <w:rPr>
          <w:i/>
          <w:iCs/>
        </w:rPr>
        <w:t>indice</w:t>
      </w:r>
      <w:r>
        <w:t xml:space="preserve">. Par exemple, pour le coq, le tableau a 9 cases dont les indices vont de 0 à 8 comme illustré à la figure précédente. Dans la figure, il faut comprendre qu’une case fait référence à un objet de la classe </w:t>
      </w:r>
      <w:r w:rsidRPr="0094521B">
        <w:rPr>
          <w:i/>
          <w:iCs/>
        </w:rPr>
        <w:t>Image</w:t>
      </w:r>
      <w:r>
        <w:rPr>
          <w:iCs/>
        </w:rPr>
        <w:t xml:space="preserve"> </w:t>
      </w:r>
      <w:r w:rsidRPr="0094521B">
        <w:t>qui</w:t>
      </w:r>
      <w:r>
        <w:t xml:space="preserve"> contient l’image produite à partir du fichier. Par exemple, </w:t>
      </w:r>
      <w:r w:rsidRPr="00AF2CE4">
        <w:rPr>
          <w:i/>
          <w:iCs/>
        </w:rPr>
        <w:t>imagesAnimation</w:t>
      </w:r>
      <w:r>
        <w:t xml:space="preserve">[3] fait référence à un objet de la classe </w:t>
      </w:r>
      <w:r w:rsidRPr="00AF2CE4">
        <w:rPr>
          <w:i/>
          <w:iCs/>
        </w:rPr>
        <w:t>Image</w:t>
      </w:r>
      <w:r>
        <w:t xml:space="preserve"> qui contient l’image du fichier </w:t>
      </w:r>
      <w:r w:rsidRPr="00AF2CE4">
        <w:rPr>
          <w:i/>
          <w:iCs/>
        </w:rPr>
        <w:t>coq4.gif</w:t>
      </w:r>
      <w:r>
        <w:t>.</w:t>
      </w:r>
    </w:p>
    <w:p w14:paraId="75495271" w14:textId="77777777" w:rsidR="00E34CFC" w:rsidRDefault="00E34CFC" w:rsidP="00E34CFC">
      <w:pPr>
        <w:pStyle w:val="Corpsdetexte"/>
        <w:rPr>
          <w:iCs/>
        </w:rPr>
      </w:pPr>
      <w:r>
        <w:rPr>
          <w:iCs/>
        </w:rPr>
        <w:t xml:space="preserve">Dans la classe </w:t>
      </w:r>
      <w:r w:rsidRPr="0088194E">
        <w:rPr>
          <w:i/>
          <w:iCs/>
        </w:rPr>
        <w:t>EntiteAnimeAvecCriEtSequenceImages</w:t>
      </w:r>
      <w:r>
        <w:rPr>
          <w:iCs/>
        </w:rPr>
        <w:t xml:space="preserve">, la méthode </w:t>
      </w:r>
      <w:r w:rsidRPr="00396D1C">
        <w:rPr>
          <w:i/>
          <w:iCs/>
        </w:rPr>
        <w:t>paint</w:t>
      </w:r>
      <w:r>
        <w:rPr>
          <w:iCs/>
        </w:rPr>
        <w:t xml:space="preserve">() affiche successivement les images du tableau en se servant de </w:t>
      </w:r>
      <w:r w:rsidRPr="00795367">
        <w:rPr>
          <w:i/>
          <w:iCs/>
        </w:rPr>
        <w:t>etatCourant</w:t>
      </w:r>
      <w:r>
        <w:rPr>
          <w:iCs/>
        </w:rPr>
        <w:t xml:space="preserve"> comme indice :</w:t>
      </w:r>
    </w:p>
    <w:p w14:paraId="18ECB24A" w14:textId="77777777" w:rsidR="00E34CFC" w:rsidRPr="001977D9" w:rsidRDefault="00E34CFC" w:rsidP="00E34CFC">
      <w:pPr>
        <w:rPr>
          <w:rFonts w:ascii="Courier New" w:hAnsi="Courier New" w:cs="Courier New"/>
        </w:rPr>
      </w:pPr>
      <w:r w:rsidRPr="001977D9">
        <w:rPr>
          <w:rFonts w:ascii="Courier New" w:hAnsi="Courier New" w:cs="Courier New"/>
        </w:rPr>
        <w:t xml:space="preserve">            </w:t>
      </w:r>
      <w:r w:rsidRPr="001977D9">
        <w:rPr>
          <w:rFonts w:ascii="Courier New" w:hAnsi="Courier New" w:cs="Courier New"/>
          <w:highlight w:val="yellow"/>
        </w:rPr>
        <w:t>g.drawImage(imagesAnimation[etatCourant],x,y,largeur,hauteur,null)</w:t>
      </w:r>
      <w:r w:rsidRPr="001977D9">
        <w:rPr>
          <w:rFonts w:ascii="Courier New" w:hAnsi="Courier New" w:cs="Courier New"/>
        </w:rPr>
        <w:t>;</w:t>
      </w:r>
    </w:p>
    <w:p w14:paraId="4B807076" w14:textId="77777777" w:rsidR="00E34CFC" w:rsidRDefault="00E34CFC" w:rsidP="00E34CFC">
      <w:pPr>
        <w:pStyle w:val="Corpsdetexte"/>
      </w:pPr>
    </w:p>
    <w:p w14:paraId="196745D2" w14:textId="77777777" w:rsidR="00E34CFC" w:rsidRPr="00867A88" w:rsidRDefault="00E34CFC" w:rsidP="00E34CFC">
      <w:pPr>
        <w:pStyle w:val="Corpsdetexte"/>
        <w:pBdr>
          <w:top w:val="single" w:sz="4" w:space="1" w:color="auto"/>
          <w:left w:val="single" w:sz="4" w:space="4" w:color="auto"/>
          <w:bottom w:val="single" w:sz="4" w:space="1" w:color="auto"/>
          <w:right w:val="single" w:sz="4" w:space="4" w:color="auto"/>
        </w:pBdr>
        <w:rPr>
          <w:b/>
          <w:i/>
        </w:rPr>
      </w:pPr>
      <w:r w:rsidRPr="00867A88">
        <w:rPr>
          <w:b/>
          <w:i/>
        </w:rPr>
        <w:t>Modes de transparence</w:t>
      </w:r>
    </w:p>
    <w:p w14:paraId="29EE52CC"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Lorsqu’une image est affichée, chacun des pixels peut être affiché selon trois modes de transparence :</w:t>
      </w:r>
    </w:p>
    <w:p w14:paraId="36EB16DB"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Opaque</w:t>
      </w:r>
      <w:r>
        <w:t>. Le pixel apparaît sans altération en remplaçant la couleur existante.</w:t>
      </w:r>
    </w:p>
    <w:p w14:paraId="73D8929E"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Transparent</w:t>
      </w:r>
      <w:r>
        <w:t>. Le pixel n’est pas affiché. On voit donc ce qui est déjà affiché. Dans notre exemple de coq, le gris foncé qui entoure le coq correspond à des pixels transparents.</w:t>
      </w:r>
    </w:p>
    <w:p w14:paraId="567DA70A"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rsidRPr="00E714FE">
        <w:rPr>
          <w:i/>
        </w:rPr>
        <w:t>Translucide</w:t>
      </w:r>
      <w:r>
        <w:t>. Le pixel est affiché en laissant transparaître partiellement ce qui est déjà affiché. Ceci est réalisé en combinant la couleur existante avec la couleur du pixel à afficher.</w:t>
      </w:r>
    </w:p>
    <w:p w14:paraId="2D7E1D59"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r>
        <w:t>Le mode de transparence du pixel est spécifié dans l’encodage de l’image. Le format GIF permet à chacun des pixels d’être transparent ou opaque. Le format PNG permet les trois modes alors que le format JPEG ne permet que le mode opaque. Les éditeurs d’images permettent de préciser le mode de transparence de chacun des pixels.</w:t>
      </w:r>
    </w:p>
    <w:p w14:paraId="5A38BCB1" w14:textId="77777777" w:rsidR="00E34CFC" w:rsidRDefault="00E34CFC" w:rsidP="00E34CFC">
      <w:pPr>
        <w:pStyle w:val="Corpsdetexte"/>
        <w:pBdr>
          <w:top w:val="single" w:sz="4" w:space="1" w:color="auto"/>
          <w:left w:val="single" w:sz="4" w:space="4" w:color="auto"/>
          <w:bottom w:val="single" w:sz="4" w:space="1" w:color="auto"/>
          <w:right w:val="single" w:sz="4" w:space="4" w:color="auto"/>
        </w:pBdr>
      </w:pPr>
    </w:p>
    <w:p w14:paraId="4DABB894" w14:textId="77777777" w:rsidR="00E34CFC" w:rsidRPr="00B3481C" w:rsidRDefault="00E34CFC" w:rsidP="00E34CFC">
      <w:pPr>
        <w:pStyle w:val="Corpsdetexte"/>
        <w:rPr>
          <w:b/>
        </w:rPr>
      </w:pPr>
      <w:r w:rsidRPr="00B3481C">
        <w:rPr>
          <w:b/>
        </w:rPr>
        <w:t>Caractéristiques des tableaux Java</w:t>
      </w:r>
    </w:p>
    <w:p w14:paraId="4FD4DD48" w14:textId="77777777" w:rsidR="00E34CFC" w:rsidRDefault="00E34CFC" w:rsidP="00E34CFC">
      <w:pPr>
        <w:pStyle w:val="Corpsdetexte"/>
      </w:pPr>
      <w:r>
        <w:t>Un tableau Java est considéré comme un objet et chacun des éléments du tableau doit être du même type. Le type des éléments primitif ou objet. Le nombre d’éléments d’un tableau ne peut changer après sa création. Les Collections Java, introduites plus loin, permettent de traiter des groupes de taille variable au besoin. A la création, les éléments d’un tableau sont initialisés avec une valeur de défaut. Il est aussi possible de préciser des valeurs initiales à la création du tableau en affectant au tableau une suite d’éléments entre accolades.</w:t>
      </w:r>
    </w:p>
    <w:p w14:paraId="3439F2FE" w14:textId="77777777" w:rsidR="00E34CFC" w:rsidRDefault="00E34CFC" w:rsidP="00E34CFC">
      <w:pPr>
        <w:pStyle w:val="Corpsdetexte"/>
      </w:pPr>
      <w:r w:rsidRPr="001D5A99">
        <w:rPr>
          <w:b/>
        </w:rPr>
        <w:t>Exemple</w:t>
      </w:r>
      <w:r>
        <w:t xml:space="preserve">. L’exemple suivant illustre l’utilisation d’un tableau. </w:t>
      </w:r>
    </w:p>
    <w:p w14:paraId="2E2BB9F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public class ExempleTableau {</w:t>
      </w:r>
    </w:p>
    <w:p w14:paraId="5E89FB5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public static void main(String[] args) {</w:t>
      </w:r>
    </w:p>
    <w:p w14:paraId="6E7C24CD"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int tableauDe5Int[] = {12, 3, 154, -5, 17};</w:t>
      </w:r>
    </w:p>
    <w:p w14:paraId="2B9CB167"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i = 0; i &lt; tableauDe5Int.length; i++)           </w:t>
      </w:r>
    </w:p>
    <w:p w14:paraId="354E89AC"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System.out.println(i+" "+ tableauDe5Int[i]);</w:t>
      </w:r>
    </w:p>
    <w:p w14:paraId="21044961"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t xml:space="preserve">        for (int unInt : tableauDe5Int)            </w:t>
      </w:r>
    </w:p>
    <w:p w14:paraId="3C7FC310" w14:textId="77777777" w:rsidR="00E34CFC" w:rsidRPr="008C1272" w:rsidRDefault="00E34CFC" w:rsidP="00E34CFC">
      <w:pPr>
        <w:rPr>
          <w:rFonts w:ascii="Courier New" w:hAnsi="Courier New" w:cs="Courier New"/>
          <w:lang w:val="en-CA"/>
        </w:rPr>
      </w:pPr>
      <w:r w:rsidRPr="008C1272">
        <w:rPr>
          <w:rFonts w:ascii="Courier New" w:hAnsi="Courier New" w:cs="Courier New"/>
          <w:lang w:val="en-CA"/>
        </w:rPr>
        <w:lastRenderedPageBreak/>
        <w:t xml:space="preserve">             System.out.println(unInt);</w:t>
      </w:r>
    </w:p>
    <w:p w14:paraId="0C6B18D4" w14:textId="77777777" w:rsidR="00E34CFC" w:rsidRPr="00C50856" w:rsidRDefault="00E34CFC" w:rsidP="00E34CFC">
      <w:pPr>
        <w:rPr>
          <w:rFonts w:ascii="Courier New" w:hAnsi="Courier New" w:cs="Courier New"/>
        </w:rPr>
      </w:pPr>
      <w:r w:rsidRPr="008C1272">
        <w:rPr>
          <w:rFonts w:ascii="Courier New" w:hAnsi="Courier New" w:cs="Courier New"/>
          <w:lang w:val="en-CA"/>
        </w:rPr>
        <w:t xml:space="preserve">    </w:t>
      </w:r>
      <w:r w:rsidRPr="00C50856">
        <w:rPr>
          <w:rFonts w:ascii="Courier New" w:hAnsi="Courier New" w:cs="Courier New"/>
        </w:rPr>
        <w:t>}</w:t>
      </w:r>
    </w:p>
    <w:p w14:paraId="03A43298" w14:textId="77777777" w:rsidR="00E34CFC" w:rsidRPr="008C1272" w:rsidRDefault="00E34CFC" w:rsidP="00E34CFC">
      <w:pPr>
        <w:rPr>
          <w:rFonts w:ascii="Courier New" w:hAnsi="Courier New" w:cs="Courier New"/>
          <w:lang w:val="fr-CA"/>
        </w:rPr>
      </w:pPr>
      <w:r w:rsidRPr="008C1272">
        <w:rPr>
          <w:rFonts w:ascii="Courier New" w:hAnsi="Courier New" w:cs="Courier New"/>
          <w:lang w:val="fr-CA"/>
        </w:rPr>
        <w:t>}</w:t>
      </w:r>
    </w:p>
    <w:p w14:paraId="1D413ABF" w14:textId="765D2CE0" w:rsidR="00E34CFC" w:rsidRPr="00A67E11" w:rsidRDefault="00E34CFC" w:rsidP="00E34CFC">
      <w:pPr>
        <w:pStyle w:val="Corpsdetexte"/>
        <w:rPr>
          <w:lang w:val="fr-CA"/>
        </w:rPr>
      </w:pPr>
      <w:r>
        <w:t xml:space="preserve">Le tableau </w:t>
      </w:r>
      <w:r w:rsidRPr="00F52BB7">
        <w:rPr>
          <w:i/>
        </w:rPr>
        <w:t>tablea</w:t>
      </w:r>
      <w:r>
        <w:rPr>
          <w:i/>
        </w:rPr>
        <w:t>u</w:t>
      </w:r>
      <w:r w:rsidRPr="00F52BB7">
        <w:rPr>
          <w:i/>
        </w:rPr>
        <w:t>De5Int</w:t>
      </w:r>
      <w:r>
        <w:t xml:space="preserve"> est initialisé avec les </w:t>
      </w:r>
      <w:r w:rsidR="00FB11AE">
        <w:t>cinq</w:t>
      </w:r>
      <w:r>
        <w:t xml:space="preserve"> entiers entre accolades :</w:t>
      </w:r>
    </w:p>
    <w:p w14:paraId="6A7763BC" w14:textId="5B0ED4B8" w:rsidR="00E34CFC" w:rsidRDefault="00E34CFC" w:rsidP="00E34CFC">
      <w:pPr>
        <w:rPr>
          <w:rFonts w:ascii="Courier New" w:hAnsi="Courier New" w:cs="Courier New"/>
          <w:lang w:val="fr-CA"/>
        </w:rPr>
      </w:pPr>
      <w:r w:rsidRPr="00C732D9">
        <w:rPr>
          <w:rFonts w:ascii="Courier New" w:hAnsi="Courier New" w:cs="Courier New"/>
          <w:lang w:val="fr-CA"/>
        </w:rPr>
        <w:t xml:space="preserve">        int tableauDe5Int[] = {12, 3, 154, -5, 17};</w:t>
      </w:r>
    </w:p>
    <w:p w14:paraId="63038D27" w14:textId="77777777" w:rsidR="00C732D9" w:rsidRPr="00C732D9" w:rsidRDefault="00C732D9" w:rsidP="00E34CFC">
      <w:pPr>
        <w:rPr>
          <w:rFonts w:ascii="Courier New" w:hAnsi="Courier New" w:cs="Courier New"/>
          <w:lang w:val="fr-CA"/>
        </w:rPr>
      </w:pPr>
    </w:p>
    <w:p w14:paraId="2ECCB309" w14:textId="6EF85260" w:rsidR="00E34CFC" w:rsidRDefault="00E34CFC" w:rsidP="00E34CFC">
      <w:pPr>
        <w:pStyle w:val="Corpsdetexte"/>
        <w:rPr>
          <w:lang w:val="fr-CA"/>
        </w:rPr>
      </w:pPr>
      <w:r w:rsidRPr="00A67E11">
        <w:rPr>
          <w:lang w:val="fr-CA"/>
        </w:rPr>
        <w:t xml:space="preserve">Le </w:t>
      </w:r>
      <w:r w:rsidR="00FB11AE">
        <w:rPr>
          <w:lang w:val="fr-CA"/>
        </w:rPr>
        <w:t>premier</w:t>
      </w:r>
      <w:r>
        <w:rPr>
          <w:lang w:val="fr-CA"/>
        </w:rPr>
        <w:t xml:space="preserve"> </w:t>
      </w:r>
      <w:r w:rsidRPr="005614BD">
        <w:rPr>
          <w:i/>
          <w:lang w:val="fr-CA"/>
        </w:rPr>
        <w:t>for</w:t>
      </w:r>
      <w:r w:rsidRPr="00A67E11">
        <w:rPr>
          <w:lang w:val="fr-CA"/>
        </w:rPr>
        <w:t xml:space="preserve"> permet d’itérer sur chacun des éléments du tableau à l’aide du compteur </w:t>
      </w:r>
      <w:r w:rsidRPr="005614BD">
        <w:rPr>
          <w:i/>
          <w:lang w:val="fr-CA"/>
        </w:rPr>
        <w:t>i</w:t>
      </w:r>
      <w:r w:rsidRPr="00A67E11">
        <w:rPr>
          <w:lang w:val="fr-CA"/>
        </w:rPr>
        <w:t xml:space="preserve"> </w:t>
      </w:r>
      <w:r>
        <w:rPr>
          <w:lang w:val="fr-CA"/>
        </w:rPr>
        <w:t xml:space="preserve">qui joue le rôle d’indice qui prend les valeurs de 0 à la taille du tableau contenue dans </w:t>
      </w:r>
      <w:r w:rsidRPr="00042451">
        <w:rPr>
          <w:i/>
          <w:lang w:val="fr-CA"/>
        </w:rPr>
        <w:t>tableauDe5Int</w:t>
      </w:r>
      <w:r w:rsidRPr="006B1CE1">
        <w:rPr>
          <w:lang w:val="fr-CA"/>
        </w:rPr>
        <w:t>.</w:t>
      </w:r>
      <w:r w:rsidRPr="00042451">
        <w:rPr>
          <w:i/>
          <w:lang w:val="fr-CA"/>
        </w:rPr>
        <w:t>length</w:t>
      </w:r>
      <w:r>
        <w:rPr>
          <w:lang w:val="fr-CA"/>
        </w:rPr>
        <w:t>.</w:t>
      </w:r>
      <w:r w:rsidRPr="00A67E11">
        <w:rPr>
          <w:lang w:val="fr-CA"/>
        </w:rPr>
        <w:t xml:space="preserve"> </w:t>
      </w:r>
      <w:r>
        <w:rPr>
          <w:lang w:val="fr-CA"/>
        </w:rPr>
        <w:t xml:space="preserve">Le corps du </w:t>
      </w:r>
      <w:r w:rsidRPr="000C2E4C">
        <w:rPr>
          <w:i/>
          <w:lang w:val="fr-CA"/>
        </w:rPr>
        <w:t>for</w:t>
      </w:r>
      <w:r w:rsidRPr="00A67E11">
        <w:rPr>
          <w:lang w:val="fr-CA"/>
        </w:rPr>
        <w:t xml:space="preserve"> imprime</w:t>
      </w:r>
      <w:r>
        <w:rPr>
          <w:lang w:val="fr-CA"/>
        </w:rPr>
        <w:t xml:space="preserve"> </w:t>
      </w:r>
      <w:r w:rsidRPr="00A67E11">
        <w:rPr>
          <w:lang w:val="fr-CA"/>
        </w:rPr>
        <w:t xml:space="preserve">l’indice </w:t>
      </w:r>
      <w:r w:rsidRPr="005614BD">
        <w:rPr>
          <w:i/>
          <w:lang w:val="fr-CA"/>
        </w:rPr>
        <w:t>i</w:t>
      </w:r>
      <w:r w:rsidRPr="00A67E11">
        <w:rPr>
          <w:lang w:val="fr-CA"/>
        </w:rPr>
        <w:t xml:space="preserve"> avec l’élément corr</w:t>
      </w:r>
      <w:r>
        <w:rPr>
          <w:lang w:val="fr-CA"/>
        </w:rPr>
        <w:t>e</w:t>
      </w:r>
      <w:r w:rsidRPr="00A67E11">
        <w:rPr>
          <w:lang w:val="fr-CA"/>
        </w:rPr>
        <w:t>spondant du tableau</w:t>
      </w:r>
      <w:r>
        <w:rPr>
          <w:lang w:val="fr-CA"/>
        </w:rPr>
        <w:t xml:space="preserve"> désigné par </w:t>
      </w:r>
      <w:r w:rsidRPr="000C2E4C">
        <w:rPr>
          <w:i/>
          <w:lang w:val="fr-CA"/>
        </w:rPr>
        <w:t>tableauDe5Int</w:t>
      </w:r>
      <w:r w:rsidRPr="000C2E4C">
        <w:rPr>
          <w:lang w:val="fr-CA"/>
        </w:rPr>
        <w:t>[</w:t>
      </w:r>
      <w:r w:rsidRPr="000C2E4C">
        <w:rPr>
          <w:i/>
          <w:lang w:val="fr-CA"/>
        </w:rPr>
        <w:t>i</w:t>
      </w:r>
      <w:r w:rsidRPr="000C2E4C">
        <w:rPr>
          <w:lang w:val="fr-CA"/>
        </w:rPr>
        <w:t>]</w:t>
      </w:r>
      <w:r w:rsidRPr="00A67E11">
        <w:rPr>
          <w:lang w:val="fr-CA"/>
        </w:rPr>
        <w:t>.</w:t>
      </w:r>
    </w:p>
    <w:p w14:paraId="7DFD28DF" w14:textId="77777777" w:rsidR="00E34CFC" w:rsidRPr="009A50DE" w:rsidRDefault="00E34CFC" w:rsidP="00E34CFC">
      <w:pPr>
        <w:rPr>
          <w:rFonts w:ascii="Courier New" w:hAnsi="Courier New" w:cs="Courier New"/>
          <w:lang w:val="en-CA"/>
        </w:rPr>
      </w:pPr>
      <w:r w:rsidRPr="0062072F">
        <w:rPr>
          <w:rFonts w:ascii="Courier New" w:hAnsi="Courier New" w:cs="Courier New"/>
          <w:lang w:val="fr-CA"/>
        </w:rPr>
        <w:t xml:space="preserve">        </w:t>
      </w:r>
      <w:r w:rsidRPr="009A50DE">
        <w:rPr>
          <w:rFonts w:ascii="Courier New" w:hAnsi="Courier New" w:cs="Courier New"/>
          <w:lang w:val="en-CA"/>
        </w:rPr>
        <w:t xml:space="preserve">for (int i = 0; i &lt; tableauDe5Int.length; i++)           </w:t>
      </w:r>
    </w:p>
    <w:p w14:paraId="7415FF16"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System.out.println(i+" "+ tableauDe5Int[i]);</w:t>
      </w:r>
    </w:p>
    <w:p w14:paraId="0AE7F232" w14:textId="77777777" w:rsidR="00E34CFC" w:rsidRPr="009A50DE" w:rsidRDefault="00E34CFC" w:rsidP="00E34CFC">
      <w:pPr>
        <w:pStyle w:val="Corpsdetexte"/>
        <w:rPr>
          <w:lang w:val="en-CA"/>
        </w:rPr>
      </w:pPr>
    </w:p>
    <w:p w14:paraId="7F431DBC" w14:textId="77777777" w:rsidR="00E34CFC" w:rsidRDefault="00E34CFC" w:rsidP="00E34CFC">
      <w:pPr>
        <w:pStyle w:val="Corpsdetexte"/>
        <w:rPr>
          <w:lang w:val="fr-CA"/>
        </w:rPr>
      </w:pPr>
      <w:r w:rsidRPr="00A67E11">
        <w:rPr>
          <w:lang w:val="fr-CA"/>
        </w:rPr>
        <w:t xml:space="preserve">Le deuxième </w:t>
      </w:r>
      <w:r w:rsidRPr="00A67E11">
        <w:rPr>
          <w:i/>
          <w:lang w:val="fr-CA"/>
        </w:rPr>
        <w:t>for</w:t>
      </w:r>
      <w:r w:rsidRPr="00A67E11">
        <w:rPr>
          <w:lang w:val="fr-CA"/>
        </w:rPr>
        <w:t xml:space="preserve"> </w:t>
      </w:r>
      <w:r>
        <w:rPr>
          <w:lang w:val="fr-CA"/>
        </w:rPr>
        <w:t>montre</w:t>
      </w:r>
      <w:r w:rsidRPr="00A67E11">
        <w:rPr>
          <w:lang w:val="fr-CA"/>
        </w:rPr>
        <w:t xml:space="preserve"> une forme spéciale du </w:t>
      </w:r>
      <w:r w:rsidRPr="00B405A0">
        <w:rPr>
          <w:i/>
          <w:lang w:val="fr-CA"/>
        </w:rPr>
        <w:t>for</w:t>
      </w:r>
      <w:r w:rsidRPr="00A67E11">
        <w:rPr>
          <w:lang w:val="fr-CA"/>
        </w:rPr>
        <w:t xml:space="preserve"> adaptée à l’i</w:t>
      </w:r>
      <w:r>
        <w:rPr>
          <w:lang w:val="fr-CA"/>
        </w:rPr>
        <w:t>t</w:t>
      </w:r>
      <w:r w:rsidRPr="00A67E11">
        <w:rPr>
          <w:lang w:val="fr-CA"/>
        </w:rPr>
        <w:t>ération des éléments du tableau</w:t>
      </w:r>
      <w:r>
        <w:rPr>
          <w:lang w:val="fr-CA"/>
        </w:rPr>
        <w:t xml:space="preserve"> sans avoir à spécifier un compteur explicite. </w:t>
      </w:r>
    </w:p>
    <w:p w14:paraId="4CD8B0A1" w14:textId="77777777" w:rsidR="00E34CFC" w:rsidRPr="009A50DE" w:rsidRDefault="00E34CFC" w:rsidP="00E34CFC">
      <w:pPr>
        <w:rPr>
          <w:rFonts w:ascii="Courier New" w:hAnsi="Courier New" w:cs="Courier New"/>
          <w:lang w:val="en-CA"/>
        </w:rPr>
      </w:pPr>
      <w:r w:rsidRPr="00987104">
        <w:rPr>
          <w:rFonts w:ascii="Courier New" w:hAnsi="Courier New" w:cs="Courier New"/>
          <w:lang w:val="fr-CA"/>
        </w:rPr>
        <w:t xml:space="preserve">        </w:t>
      </w:r>
      <w:r w:rsidRPr="009A50DE">
        <w:rPr>
          <w:rFonts w:ascii="Courier New" w:hAnsi="Courier New" w:cs="Courier New"/>
          <w:lang w:val="en-CA"/>
        </w:rPr>
        <w:t xml:space="preserve">for (int unInt : tableauDe5Int)            </w:t>
      </w:r>
    </w:p>
    <w:p w14:paraId="2FFCE9BB"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System.out.println(unInt);</w:t>
      </w:r>
    </w:p>
    <w:p w14:paraId="149F6B3A" w14:textId="77777777" w:rsidR="00E34CFC" w:rsidRPr="009A50DE" w:rsidRDefault="00E34CFC" w:rsidP="00E34CFC">
      <w:pPr>
        <w:pStyle w:val="Corpsdetexte"/>
        <w:rPr>
          <w:lang w:val="en-CA"/>
        </w:rPr>
      </w:pPr>
    </w:p>
    <w:p w14:paraId="42E13DB4" w14:textId="24367736" w:rsidR="00E34CFC" w:rsidRDefault="00E34CFC" w:rsidP="00E34CFC">
      <w:pPr>
        <w:pStyle w:val="Corpsdetexte"/>
        <w:rPr>
          <w:lang w:val="fr-CA"/>
        </w:rPr>
      </w:pPr>
      <w:r>
        <w:rPr>
          <w:lang w:val="fr-CA"/>
        </w:rPr>
        <w:t xml:space="preserve">Le </w:t>
      </w:r>
      <w:r w:rsidRPr="001E11F0">
        <w:rPr>
          <w:i/>
          <w:lang w:val="fr-CA"/>
        </w:rPr>
        <w:t>for</w:t>
      </w:r>
      <w:r>
        <w:rPr>
          <w:lang w:val="fr-CA"/>
        </w:rPr>
        <w:t xml:space="preserve"> permet de spécifier une variable, ici </w:t>
      </w:r>
      <w:r w:rsidRPr="001E11F0">
        <w:rPr>
          <w:i/>
          <w:lang w:val="fr-CA"/>
        </w:rPr>
        <w:t>unInt</w:t>
      </w:r>
      <w:r>
        <w:rPr>
          <w:lang w:val="fr-CA"/>
        </w:rPr>
        <w:t xml:space="preserve">, qui représente un élément du tableau à l’intérieur du </w:t>
      </w:r>
      <w:r w:rsidRPr="001E11F0">
        <w:rPr>
          <w:i/>
          <w:lang w:val="fr-CA"/>
        </w:rPr>
        <w:t>for</w:t>
      </w:r>
      <w:r>
        <w:rPr>
          <w:lang w:val="fr-CA"/>
        </w:rPr>
        <w:t xml:space="preserve">. Le type de la variable est déclaré en entête devant le nom de la variable. La variable est suivie de « : » et du nom du tableau à parcourir. Le </w:t>
      </w:r>
      <w:r w:rsidRPr="00544F68">
        <w:rPr>
          <w:i/>
          <w:lang w:val="fr-CA"/>
        </w:rPr>
        <w:t>for</w:t>
      </w:r>
      <w:r>
        <w:rPr>
          <w:lang w:val="fr-CA"/>
        </w:rPr>
        <w:t xml:space="preserve"> parcoure ainsi les éléments du tableau du premier au dernier et affecte l’</w:t>
      </w:r>
      <w:r w:rsidR="009A60AF">
        <w:rPr>
          <w:lang w:val="fr-CA"/>
        </w:rPr>
        <w:t>élément</w:t>
      </w:r>
      <w:r>
        <w:rPr>
          <w:lang w:val="fr-CA"/>
        </w:rPr>
        <w:t xml:space="preserve"> courant de la boucle à la variable spécifiée, soit </w:t>
      </w:r>
      <w:r w:rsidRPr="00852A69">
        <w:rPr>
          <w:i/>
          <w:lang w:val="fr-CA"/>
        </w:rPr>
        <w:t>unInt</w:t>
      </w:r>
      <w:r>
        <w:rPr>
          <w:lang w:val="fr-CA"/>
        </w:rPr>
        <w:t>, dans l’exemple.</w:t>
      </w:r>
    </w:p>
    <w:p w14:paraId="5608ED9E" w14:textId="77777777" w:rsidR="00E34CFC" w:rsidRPr="00A67E11" w:rsidRDefault="00E34CFC" w:rsidP="00E34CFC">
      <w:pPr>
        <w:pStyle w:val="Corpsdetexte"/>
        <w:rPr>
          <w:lang w:val="fr-CA"/>
        </w:rPr>
      </w:pPr>
      <w:r w:rsidRPr="002D4BE7">
        <w:rPr>
          <w:b/>
          <w:lang w:val="fr-CA"/>
        </w:rPr>
        <w:t>Exercice</w:t>
      </w:r>
      <w:r>
        <w:rPr>
          <w:lang w:val="fr-CA"/>
        </w:rPr>
        <w:t>. Ajoutez à l’exemple précédent le calcul de la moyenne des éléments du tableau et la différence de chacun des éléments par rapport à la moyenne.</w:t>
      </w:r>
    </w:p>
    <w:p w14:paraId="2F90AE53" w14:textId="77777777" w:rsidR="00E34CFC" w:rsidRPr="0037551C" w:rsidRDefault="00E34CFC" w:rsidP="00E34CFC">
      <w:pPr>
        <w:pStyle w:val="Corpsdetexte"/>
        <w:rPr>
          <w:b/>
          <w:lang w:val="fr-CA"/>
        </w:rPr>
      </w:pPr>
      <w:r w:rsidRPr="0037551C">
        <w:rPr>
          <w:b/>
          <w:lang w:val="fr-CA"/>
        </w:rPr>
        <w:t>Tableaux multi-dimensionnels</w:t>
      </w:r>
    </w:p>
    <w:p w14:paraId="5C7C7D84" w14:textId="77777777" w:rsidR="00E34CFC" w:rsidRDefault="00E34CFC" w:rsidP="00E34CFC">
      <w:pPr>
        <w:pStyle w:val="Corpsdetexte"/>
        <w:rPr>
          <w:lang w:val="fr-CA"/>
        </w:rPr>
      </w:pPr>
      <w:r w:rsidRPr="00F439A7">
        <w:rPr>
          <w:lang w:val="fr-CA"/>
        </w:rPr>
        <w:t>En Java i</w:t>
      </w:r>
      <w:r>
        <w:rPr>
          <w:lang w:val="fr-CA"/>
        </w:rPr>
        <w:t xml:space="preserve">l est possible que chacun des éléments d’un tableau soit lui-même un tableau (par nécessairement de même dimension). </w:t>
      </w:r>
    </w:p>
    <w:p w14:paraId="2EE82937" w14:textId="77777777" w:rsidR="00E34CFC" w:rsidRDefault="00E34CFC" w:rsidP="00E34CFC">
      <w:pPr>
        <w:pStyle w:val="Corpsdetexte"/>
        <w:rPr>
          <w:lang w:val="fr-CA"/>
        </w:rPr>
      </w:pPr>
      <w:r w:rsidRPr="00724C9F">
        <w:rPr>
          <w:b/>
          <w:lang w:val="fr-CA"/>
        </w:rPr>
        <w:t>Exemple</w:t>
      </w:r>
      <w:r>
        <w:rPr>
          <w:lang w:val="fr-CA"/>
        </w:rPr>
        <w:t>. L’exemple suivant illustre l’utilisation d’un tableau à deux dimensions (matrice).</w:t>
      </w:r>
    </w:p>
    <w:p w14:paraId="1B81EAEA"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public class ExempleTableau2D {</w:t>
      </w:r>
    </w:p>
    <w:p w14:paraId="621DD4DE"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public static void main(String[] args) {</w:t>
      </w:r>
    </w:p>
    <w:p w14:paraId="2D7C3BE4"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int matrice2par3 [][] = {{11, 3, 2}, {-5, 7, 2 }};</w:t>
      </w:r>
    </w:p>
    <w:p w14:paraId="12125B3E"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for (int i = 0; i &lt; 2 ; i++){</w:t>
      </w:r>
    </w:p>
    <w:p w14:paraId="654322F4"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for (int j = 0; j &lt; 3 ; j++)</w:t>
      </w:r>
    </w:p>
    <w:p w14:paraId="5BA0C4C7"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System.out.print(matrice2par3 [i][j] + " ");</w:t>
      </w:r>
    </w:p>
    <w:p w14:paraId="41A9F3D7" w14:textId="77777777" w:rsidR="00E34CFC" w:rsidRPr="00CA724B" w:rsidRDefault="00E34CFC" w:rsidP="00E34CFC">
      <w:pPr>
        <w:rPr>
          <w:rFonts w:ascii="Courier New" w:hAnsi="Courier New" w:cs="Courier New"/>
          <w:lang w:val="en-CA"/>
        </w:rPr>
      </w:pPr>
      <w:r w:rsidRPr="00CA724B">
        <w:rPr>
          <w:rFonts w:ascii="Courier New" w:hAnsi="Courier New" w:cs="Courier New"/>
          <w:lang w:val="en-CA"/>
        </w:rPr>
        <w:t xml:space="preserve">            System.out.println();</w:t>
      </w:r>
    </w:p>
    <w:p w14:paraId="2FFC4803" w14:textId="77777777" w:rsidR="00E34CFC" w:rsidRPr="00F25CFC" w:rsidRDefault="00E34CFC" w:rsidP="00E34CFC">
      <w:pPr>
        <w:rPr>
          <w:rFonts w:ascii="Courier New" w:hAnsi="Courier New" w:cs="Courier New"/>
          <w:lang w:val="fr-CA"/>
        </w:rPr>
      </w:pPr>
      <w:r w:rsidRPr="00CA724B">
        <w:rPr>
          <w:rFonts w:ascii="Courier New" w:hAnsi="Courier New" w:cs="Courier New"/>
          <w:lang w:val="en-CA"/>
        </w:rPr>
        <w:t xml:space="preserve">        </w:t>
      </w:r>
      <w:r w:rsidRPr="00F25CFC">
        <w:rPr>
          <w:rFonts w:ascii="Courier New" w:hAnsi="Courier New" w:cs="Courier New"/>
          <w:lang w:val="fr-CA"/>
        </w:rPr>
        <w:t>}</w:t>
      </w:r>
    </w:p>
    <w:p w14:paraId="7C636ACF" w14:textId="77777777" w:rsidR="00E34CFC" w:rsidRPr="00FF5E45" w:rsidRDefault="00E34CFC" w:rsidP="00E34CFC">
      <w:pPr>
        <w:rPr>
          <w:rFonts w:ascii="Courier New" w:hAnsi="Courier New" w:cs="Courier New"/>
          <w:lang w:val="fr-CA"/>
        </w:rPr>
      </w:pPr>
      <w:r w:rsidRPr="00F25CFC">
        <w:rPr>
          <w:rFonts w:ascii="Courier New" w:hAnsi="Courier New" w:cs="Courier New"/>
          <w:lang w:val="fr-CA"/>
        </w:rPr>
        <w:t xml:space="preserve">        </w:t>
      </w:r>
      <w:r w:rsidRPr="00FF5E45">
        <w:rPr>
          <w:rFonts w:ascii="Courier New" w:hAnsi="Courier New" w:cs="Courier New"/>
          <w:lang w:val="fr-CA"/>
        </w:rPr>
        <w:t>for (int[] ligne : matrice2par3) {</w:t>
      </w:r>
    </w:p>
    <w:p w14:paraId="0D059198" w14:textId="77777777" w:rsidR="00E34CFC" w:rsidRPr="00FF5E45" w:rsidRDefault="00E34CFC" w:rsidP="00E34CFC">
      <w:pPr>
        <w:rPr>
          <w:rFonts w:ascii="Courier New" w:hAnsi="Courier New" w:cs="Courier New"/>
          <w:lang w:val="fr-CA"/>
        </w:rPr>
      </w:pPr>
      <w:r w:rsidRPr="00FF5E45">
        <w:rPr>
          <w:rFonts w:ascii="Courier New" w:hAnsi="Courier New" w:cs="Courier New"/>
          <w:lang w:val="fr-CA"/>
        </w:rPr>
        <w:t xml:space="preserve">            for (int unInt : ligne) </w:t>
      </w:r>
    </w:p>
    <w:p w14:paraId="29AF3A94" w14:textId="77777777" w:rsidR="00E34CFC" w:rsidRPr="009A50DE" w:rsidRDefault="00E34CFC" w:rsidP="00E34CFC">
      <w:pPr>
        <w:rPr>
          <w:rFonts w:ascii="Courier New" w:hAnsi="Courier New" w:cs="Courier New"/>
          <w:lang w:val="en-CA"/>
        </w:rPr>
      </w:pPr>
      <w:r w:rsidRPr="00FF5E45">
        <w:rPr>
          <w:rFonts w:ascii="Courier New" w:hAnsi="Courier New" w:cs="Courier New"/>
          <w:lang w:val="fr-CA"/>
        </w:rPr>
        <w:t xml:space="preserve">                </w:t>
      </w:r>
      <w:r w:rsidRPr="009A50DE">
        <w:rPr>
          <w:rFonts w:ascii="Courier New" w:hAnsi="Courier New" w:cs="Courier New"/>
          <w:lang w:val="en-CA"/>
        </w:rPr>
        <w:t>System.out.print(unInt + " ");</w:t>
      </w:r>
    </w:p>
    <w:p w14:paraId="426708BF"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            </w:t>
      </w:r>
    </w:p>
    <w:p w14:paraId="05C75E15" w14:textId="77777777" w:rsidR="00E34CFC" w:rsidRPr="00CA724B" w:rsidRDefault="00E34CFC" w:rsidP="00E34CFC">
      <w:pPr>
        <w:rPr>
          <w:rFonts w:ascii="Courier New" w:hAnsi="Courier New" w:cs="Courier New"/>
          <w:lang w:val="fr-CA"/>
        </w:rPr>
      </w:pPr>
      <w:r w:rsidRPr="009A50DE">
        <w:rPr>
          <w:rFonts w:ascii="Courier New" w:hAnsi="Courier New" w:cs="Courier New"/>
          <w:lang w:val="en-CA"/>
        </w:rPr>
        <w:t xml:space="preserve">        </w:t>
      </w:r>
      <w:r w:rsidRPr="00CA724B">
        <w:rPr>
          <w:rFonts w:ascii="Courier New" w:hAnsi="Courier New" w:cs="Courier New"/>
          <w:lang w:val="fr-CA"/>
        </w:rPr>
        <w:t>}</w:t>
      </w:r>
    </w:p>
    <w:p w14:paraId="4C71052C" w14:textId="77777777" w:rsidR="00E34CFC" w:rsidRPr="00CA724B" w:rsidRDefault="00E34CFC" w:rsidP="00E34CFC">
      <w:pPr>
        <w:rPr>
          <w:rFonts w:ascii="Courier New" w:hAnsi="Courier New" w:cs="Courier New"/>
          <w:lang w:val="fr-CA"/>
        </w:rPr>
      </w:pPr>
      <w:r w:rsidRPr="00CA724B">
        <w:rPr>
          <w:rFonts w:ascii="Courier New" w:hAnsi="Courier New" w:cs="Courier New"/>
          <w:lang w:val="fr-CA"/>
        </w:rPr>
        <w:t xml:space="preserve">    }</w:t>
      </w:r>
    </w:p>
    <w:p w14:paraId="26E05602" w14:textId="77777777" w:rsidR="00E34CFC" w:rsidRPr="00CA724B" w:rsidRDefault="00E34CFC" w:rsidP="00E34CFC">
      <w:pPr>
        <w:rPr>
          <w:rFonts w:ascii="Courier New" w:hAnsi="Courier New" w:cs="Courier New"/>
          <w:lang w:val="fr-CA"/>
        </w:rPr>
      </w:pPr>
      <w:r w:rsidRPr="00CA724B">
        <w:rPr>
          <w:rFonts w:ascii="Courier New" w:hAnsi="Courier New" w:cs="Courier New"/>
          <w:lang w:val="fr-CA"/>
        </w:rPr>
        <w:t xml:space="preserve">}    </w:t>
      </w:r>
    </w:p>
    <w:p w14:paraId="07504938" w14:textId="77777777" w:rsidR="00E34CFC" w:rsidRDefault="00E34CFC" w:rsidP="00E34CFC">
      <w:pPr>
        <w:pStyle w:val="Corpsdetexte"/>
        <w:rPr>
          <w:lang w:val="fr-CA"/>
        </w:rPr>
      </w:pPr>
    </w:p>
    <w:p w14:paraId="2E15AF8E" w14:textId="77777777" w:rsidR="00E34CFC" w:rsidRDefault="00E34CFC" w:rsidP="00E34CFC">
      <w:pPr>
        <w:pStyle w:val="Corpsdetexte"/>
        <w:rPr>
          <w:lang w:val="fr-CA"/>
        </w:rPr>
      </w:pPr>
      <w:r>
        <w:rPr>
          <w:lang w:val="fr-CA"/>
        </w:rPr>
        <w:t xml:space="preserve">La déclaration du type multi-dimensionnel est faite par une séquence de [] pour désigner chacune des dimensions. Le code suivant déclare un tableau </w:t>
      </w:r>
      <w:r w:rsidRPr="00B63DF2">
        <w:rPr>
          <w:i/>
          <w:lang w:val="fr-CA"/>
        </w:rPr>
        <w:t>matrice2par3</w:t>
      </w:r>
      <w:r>
        <w:rPr>
          <w:lang w:val="fr-CA"/>
        </w:rPr>
        <w:t xml:space="preserve"> à deux dimensions, 2 lignes par 3 colonnes.</w:t>
      </w:r>
    </w:p>
    <w:p w14:paraId="10FC95A2" w14:textId="77777777" w:rsidR="00E34CFC" w:rsidRPr="00467374" w:rsidRDefault="00E34CFC" w:rsidP="00E34CFC">
      <w:pPr>
        <w:rPr>
          <w:rFonts w:ascii="Courier New" w:hAnsi="Courier New" w:cs="Courier New"/>
          <w:lang w:val="fr-CA"/>
        </w:rPr>
      </w:pPr>
      <w:r w:rsidRPr="00467374">
        <w:rPr>
          <w:rFonts w:ascii="Courier New" w:hAnsi="Courier New" w:cs="Courier New"/>
          <w:lang w:val="fr-CA"/>
        </w:rPr>
        <w:lastRenderedPageBreak/>
        <w:t xml:space="preserve">        int matrice2par3 [][] = {{11, 3, 2}, {-5, 7, 2 }};</w:t>
      </w:r>
    </w:p>
    <w:p w14:paraId="4505206C" w14:textId="77777777" w:rsidR="00E34CFC" w:rsidRDefault="00E34CFC" w:rsidP="00E34CFC">
      <w:pPr>
        <w:pStyle w:val="Corpsdetexte"/>
        <w:rPr>
          <w:lang w:val="fr-CA"/>
        </w:rPr>
      </w:pPr>
      <w:r>
        <w:rPr>
          <w:lang w:val="fr-CA"/>
        </w:rPr>
        <w:t xml:space="preserve">Les éléments sont énumérés ligne par ligne. </w:t>
      </w:r>
      <w:r w:rsidRPr="00F50F51">
        <w:rPr>
          <w:lang w:val="fr-CA"/>
        </w:rPr>
        <w:t>La notat</w:t>
      </w:r>
      <w:r>
        <w:rPr>
          <w:lang w:val="fr-CA"/>
        </w:rPr>
        <w:t xml:space="preserve">ion </w:t>
      </w:r>
      <w:r w:rsidRPr="00A5284D">
        <w:rPr>
          <w:i/>
          <w:lang w:val="fr-CA"/>
        </w:rPr>
        <w:t>matrice2par3</w:t>
      </w:r>
      <w:r>
        <w:rPr>
          <w:lang w:val="fr-CA"/>
        </w:rPr>
        <w:t>[2][3] représente l’élément de la deuxième ligne et de la troisième colonne.</w:t>
      </w:r>
    </w:p>
    <w:p w14:paraId="70B9AE64" w14:textId="77777777" w:rsidR="00E34CFC" w:rsidRPr="00A35E36" w:rsidRDefault="00E34CFC" w:rsidP="00E34CFC">
      <w:pPr>
        <w:pStyle w:val="Corpsdetexte"/>
        <w:rPr>
          <w:lang w:val="fr-CA"/>
        </w:rPr>
      </w:pPr>
      <w:r w:rsidRPr="00A35E36">
        <w:rPr>
          <w:lang w:val="fr-CA"/>
        </w:rPr>
        <w:t xml:space="preserve">Deux boucles imbriquées </w:t>
      </w:r>
      <w:r>
        <w:rPr>
          <w:lang w:val="fr-CA"/>
        </w:rPr>
        <w:t xml:space="preserve">avec compteur </w:t>
      </w:r>
      <w:r w:rsidRPr="00A35E36">
        <w:rPr>
          <w:lang w:val="fr-CA"/>
        </w:rPr>
        <w:t>parcourent l</w:t>
      </w:r>
      <w:r>
        <w:rPr>
          <w:lang w:val="fr-CA"/>
        </w:rPr>
        <w:t xml:space="preserve">es éléments ligne par ligne, une boucle pour chacune des deux dimensions. Le compteur </w:t>
      </w:r>
      <w:r w:rsidRPr="00A62267">
        <w:rPr>
          <w:i/>
          <w:lang w:val="fr-CA"/>
        </w:rPr>
        <w:t>i</w:t>
      </w:r>
      <w:r>
        <w:rPr>
          <w:lang w:val="fr-CA"/>
        </w:rPr>
        <w:t xml:space="preserve"> correspond à la ligne et </w:t>
      </w:r>
      <w:r w:rsidRPr="00A62267">
        <w:rPr>
          <w:i/>
          <w:lang w:val="fr-CA"/>
        </w:rPr>
        <w:t>j</w:t>
      </w:r>
      <w:r>
        <w:rPr>
          <w:lang w:val="fr-CA"/>
        </w:rPr>
        <w:t xml:space="preserve"> à la colonne.</w:t>
      </w:r>
    </w:p>
    <w:p w14:paraId="1E642665" w14:textId="77777777" w:rsidR="00E34CFC" w:rsidRPr="009A50DE" w:rsidRDefault="00E34CFC" w:rsidP="00E34CFC">
      <w:pPr>
        <w:rPr>
          <w:rFonts w:ascii="Courier New" w:hAnsi="Courier New" w:cs="Courier New"/>
          <w:lang w:val="en-CA"/>
        </w:rPr>
      </w:pPr>
      <w:r w:rsidRPr="004B3447">
        <w:rPr>
          <w:rFonts w:ascii="Courier New" w:hAnsi="Courier New" w:cs="Courier New"/>
          <w:lang w:val="fr-CA"/>
        </w:rPr>
        <w:t xml:space="preserve">        </w:t>
      </w:r>
      <w:r w:rsidRPr="009A50DE">
        <w:rPr>
          <w:rFonts w:ascii="Courier New" w:hAnsi="Courier New" w:cs="Courier New"/>
          <w:lang w:val="en-CA"/>
        </w:rPr>
        <w:t>for (int i = 0; i &lt; 2 ; i++){</w:t>
      </w:r>
    </w:p>
    <w:p w14:paraId="0321B21C"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 (int j = 0; j &lt; 3 ; j++)</w:t>
      </w:r>
    </w:p>
    <w:p w14:paraId="3EBA7F3D" w14:textId="77777777" w:rsidR="00E34CFC" w:rsidRPr="004B3447" w:rsidRDefault="00E34CFC" w:rsidP="00E34CFC">
      <w:pPr>
        <w:rPr>
          <w:rFonts w:ascii="Courier New" w:hAnsi="Courier New" w:cs="Courier New"/>
          <w:lang w:val="fr-CA"/>
        </w:rPr>
      </w:pPr>
      <w:r w:rsidRPr="009A50DE">
        <w:rPr>
          <w:rFonts w:ascii="Courier New" w:hAnsi="Courier New" w:cs="Courier New"/>
          <w:lang w:val="en-CA"/>
        </w:rPr>
        <w:t xml:space="preserve">                </w:t>
      </w:r>
      <w:r w:rsidRPr="004B3447">
        <w:rPr>
          <w:rFonts w:ascii="Courier New" w:hAnsi="Courier New" w:cs="Courier New"/>
          <w:lang w:val="fr-CA"/>
        </w:rPr>
        <w:t>System.out.print(matrice2par3 [i][j] + " ");</w:t>
      </w:r>
    </w:p>
    <w:p w14:paraId="13B0214E"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System.out.println();</w:t>
      </w:r>
    </w:p>
    <w:p w14:paraId="66FA6528" w14:textId="77777777" w:rsidR="00E34CFC" w:rsidRPr="004B3447" w:rsidRDefault="00E34CFC" w:rsidP="00E34CFC">
      <w:pPr>
        <w:rPr>
          <w:rFonts w:ascii="Courier New" w:hAnsi="Courier New" w:cs="Courier New"/>
          <w:lang w:val="fr-CA"/>
        </w:rPr>
      </w:pPr>
      <w:r w:rsidRPr="004B3447">
        <w:rPr>
          <w:rFonts w:ascii="Courier New" w:hAnsi="Courier New" w:cs="Courier New"/>
          <w:lang w:val="fr-CA"/>
        </w:rPr>
        <w:t xml:space="preserve">        }</w:t>
      </w:r>
    </w:p>
    <w:p w14:paraId="2F0795BC" w14:textId="77777777" w:rsidR="00E34CFC" w:rsidRPr="00496C78" w:rsidRDefault="00E34CFC" w:rsidP="00E34CFC">
      <w:pPr>
        <w:pStyle w:val="Corpsdetexte"/>
        <w:rPr>
          <w:lang w:val="fr-CA"/>
        </w:rPr>
      </w:pPr>
    </w:p>
    <w:p w14:paraId="51081DD8" w14:textId="77777777" w:rsidR="00E34CFC" w:rsidRPr="00750966" w:rsidRDefault="00E34CFC" w:rsidP="00E34CFC">
      <w:pPr>
        <w:pStyle w:val="Corpsdetexte"/>
        <w:rPr>
          <w:lang w:val="fr-CA"/>
        </w:rPr>
      </w:pPr>
      <w:r w:rsidRPr="00750966">
        <w:rPr>
          <w:lang w:val="fr-CA"/>
        </w:rPr>
        <w:t xml:space="preserve">La forme </w:t>
      </w:r>
      <w:r>
        <w:rPr>
          <w:lang w:val="fr-CA"/>
        </w:rPr>
        <w:t>é</w:t>
      </w:r>
      <w:r w:rsidRPr="00750966">
        <w:rPr>
          <w:lang w:val="fr-CA"/>
        </w:rPr>
        <w:t xml:space="preserve">tendue du </w:t>
      </w:r>
      <w:r w:rsidRPr="00D76B9E">
        <w:rPr>
          <w:i/>
          <w:lang w:val="fr-CA"/>
        </w:rPr>
        <w:t>for</w:t>
      </w:r>
      <w:r>
        <w:rPr>
          <w:lang w:val="fr-CA"/>
        </w:rPr>
        <w:t xml:space="preserve"> peut aussi être employée :</w:t>
      </w:r>
    </w:p>
    <w:p w14:paraId="3F6DCB6C"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ligne : matrice2par3) {</w:t>
      </w:r>
    </w:p>
    <w:p w14:paraId="7221D3E9" w14:textId="77777777" w:rsidR="00E34CFC" w:rsidRPr="00424786" w:rsidRDefault="00E34CFC" w:rsidP="00E34CFC">
      <w:pPr>
        <w:rPr>
          <w:rFonts w:ascii="Courier New" w:hAnsi="Courier New" w:cs="Courier New"/>
          <w:lang w:val="fr-CA"/>
        </w:rPr>
      </w:pPr>
      <w:r w:rsidRPr="00424786">
        <w:rPr>
          <w:rFonts w:ascii="Courier New" w:hAnsi="Courier New" w:cs="Courier New"/>
          <w:lang w:val="fr-CA"/>
        </w:rPr>
        <w:t xml:space="preserve">            for (int unInt : ligne) </w:t>
      </w:r>
    </w:p>
    <w:p w14:paraId="16CB7E25" w14:textId="77777777" w:rsidR="00E34CFC" w:rsidRPr="009A50DE" w:rsidRDefault="00E34CFC" w:rsidP="00E34CFC">
      <w:pPr>
        <w:rPr>
          <w:rFonts w:ascii="Courier New" w:hAnsi="Courier New" w:cs="Courier New"/>
          <w:lang w:val="en-CA"/>
        </w:rPr>
      </w:pPr>
      <w:r w:rsidRPr="00424786">
        <w:rPr>
          <w:rFonts w:ascii="Courier New" w:hAnsi="Courier New" w:cs="Courier New"/>
          <w:lang w:val="fr-CA"/>
        </w:rPr>
        <w:t xml:space="preserve">                </w:t>
      </w:r>
      <w:r w:rsidRPr="009A50DE">
        <w:rPr>
          <w:rFonts w:ascii="Courier New" w:hAnsi="Courier New" w:cs="Courier New"/>
          <w:lang w:val="en-CA"/>
        </w:rPr>
        <w:t>System.out.print(unInt + " ");</w:t>
      </w:r>
    </w:p>
    <w:p w14:paraId="17B30585"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System.out.println();            </w:t>
      </w:r>
    </w:p>
    <w:p w14:paraId="49E77C02" w14:textId="77777777" w:rsidR="00E34CFC" w:rsidRPr="00424786" w:rsidRDefault="00E34CFC" w:rsidP="00E34CFC">
      <w:pPr>
        <w:rPr>
          <w:rFonts w:ascii="Courier New" w:hAnsi="Courier New" w:cs="Courier New"/>
          <w:lang w:val="fr-CA"/>
        </w:rPr>
      </w:pPr>
      <w:r w:rsidRPr="009A50DE">
        <w:rPr>
          <w:rFonts w:ascii="Courier New" w:hAnsi="Courier New" w:cs="Courier New"/>
          <w:lang w:val="en-CA"/>
        </w:rPr>
        <w:t xml:space="preserve">        </w:t>
      </w:r>
      <w:r w:rsidRPr="00424786">
        <w:rPr>
          <w:rFonts w:ascii="Courier New" w:hAnsi="Courier New" w:cs="Courier New"/>
          <w:lang w:val="fr-CA"/>
        </w:rPr>
        <w:t>}</w:t>
      </w:r>
    </w:p>
    <w:p w14:paraId="508D3783" w14:textId="77777777" w:rsidR="00E34CFC" w:rsidRDefault="00E34CFC" w:rsidP="00E34CFC">
      <w:pPr>
        <w:pStyle w:val="Corpsdetexte"/>
        <w:rPr>
          <w:lang w:val="fr-CA"/>
        </w:rPr>
      </w:pPr>
    </w:p>
    <w:p w14:paraId="54976DD0" w14:textId="77777777" w:rsidR="00E34CFC" w:rsidRPr="00F50F51" w:rsidRDefault="00E34CFC" w:rsidP="00E34CFC">
      <w:pPr>
        <w:pStyle w:val="Corpsdetexte"/>
        <w:rPr>
          <w:lang w:val="fr-CA"/>
        </w:rPr>
      </w:pPr>
      <w:r w:rsidRPr="000E4EB7">
        <w:rPr>
          <w:b/>
          <w:lang w:val="fr-CA"/>
        </w:rPr>
        <w:t>Exercice</w:t>
      </w:r>
      <w:r>
        <w:rPr>
          <w:lang w:val="fr-CA"/>
        </w:rPr>
        <w:t>. Afficher le produit de deux matrices.</w:t>
      </w:r>
    </w:p>
    <w:p w14:paraId="505C9A81" w14:textId="77777777" w:rsidR="00E34CFC" w:rsidRPr="003257CB" w:rsidRDefault="00E34CFC" w:rsidP="00E34CFC">
      <w:pPr>
        <w:pStyle w:val="Corpsdetexte"/>
        <w:numPr>
          <w:ilvl w:val="0"/>
          <w:numId w:val="20"/>
        </w:numPr>
        <w:rPr>
          <w:b/>
        </w:rPr>
      </w:pPr>
      <w:r w:rsidRPr="003257CB">
        <w:rPr>
          <w:b/>
        </w:rPr>
        <w:t xml:space="preserve">Classe </w:t>
      </w:r>
      <w:r w:rsidRPr="003257CB">
        <w:rPr>
          <w:b/>
          <w:i/>
        </w:rPr>
        <w:t>MondeDuJeu</w:t>
      </w:r>
    </w:p>
    <w:p w14:paraId="0BA02DD1" w14:textId="77777777" w:rsidR="00E34CFC" w:rsidRDefault="00E34CFC" w:rsidP="00E34CFC">
      <w:pPr>
        <w:pStyle w:val="Corpsdetexte"/>
      </w:pPr>
      <w:r>
        <w:t xml:space="preserve">La classe </w:t>
      </w:r>
      <w:r w:rsidRPr="00845E95">
        <w:rPr>
          <w:i/>
        </w:rPr>
        <w:t>MondeDuJeu</w:t>
      </w:r>
      <w:r>
        <w:t xml:space="preserve"> reproduit la même organisation que la classe </w:t>
      </w:r>
      <w:r w:rsidRPr="007B0B5A">
        <w:rPr>
          <w:i/>
        </w:rPr>
        <w:t>MondeAnime</w:t>
      </w:r>
      <w:r>
        <w:t xml:space="preserve"> développée précédemment. En plus des méthodes </w:t>
      </w:r>
      <w:r w:rsidRPr="006C4559">
        <w:rPr>
          <w:i/>
        </w:rPr>
        <w:t>prochaineScene</w:t>
      </w:r>
      <w:r>
        <w:t xml:space="preserve">() et </w:t>
      </w:r>
      <w:r w:rsidRPr="006C4559">
        <w:rPr>
          <w:i/>
        </w:rPr>
        <w:t>paint</w:t>
      </w:r>
      <w:r>
        <w:t xml:space="preserve">(), elle ajoute une nouvelle méthode </w:t>
      </w:r>
      <w:r w:rsidRPr="00C26CA7">
        <w:rPr>
          <w:i/>
        </w:rPr>
        <w:t>mousePressed</w:t>
      </w:r>
      <w:r>
        <w:t>() qui doit être appelée pour répondre au click de la souris. La classe utilise des entités animées créées à partir des classes précédentes.</w:t>
      </w:r>
    </w:p>
    <w:p w14:paraId="1B0A746F" w14:textId="77777777" w:rsidR="00E34CFC" w:rsidRPr="00E66BE9" w:rsidRDefault="00000000" w:rsidP="00C44445">
      <w:pPr>
        <w:pStyle w:val="Corpsdetexte"/>
        <w:keepNext/>
        <w:keepLines/>
      </w:pPr>
      <w:hyperlink r:id="rId428"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29"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MondeDuJeu.java</w:t>
      </w:r>
    </w:p>
    <w:p w14:paraId="41E9159A"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25EE9827" w14:textId="77777777" w:rsidR="00C44445" w:rsidRPr="00C44445" w:rsidRDefault="00C44445" w:rsidP="00C44445">
      <w:pPr>
        <w:pStyle w:val="Code"/>
        <w:rPr>
          <w:color w:val="000000"/>
          <w:lang w:eastAsia="zh-CN"/>
        </w:rPr>
      </w:pPr>
      <w:r w:rsidRPr="00C44445">
        <w:rPr>
          <w:color w:val="696969"/>
          <w:lang w:eastAsia="zh-CN"/>
        </w:rPr>
        <w:t>/*</w:t>
      </w:r>
    </w:p>
    <w:p w14:paraId="4D4FD686" w14:textId="77777777" w:rsidR="00C44445" w:rsidRPr="00C44445" w:rsidRDefault="00C44445" w:rsidP="00C44445">
      <w:pPr>
        <w:pStyle w:val="Code"/>
        <w:rPr>
          <w:color w:val="000000"/>
          <w:lang w:eastAsia="zh-CN"/>
        </w:rPr>
      </w:pPr>
      <w:r w:rsidRPr="00C44445">
        <w:rPr>
          <w:color w:val="696969"/>
          <w:lang w:eastAsia="zh-CN"/>
        </w:rPr>
        <w:t> * MondeDuJeu.java</w:t>
      </w:r>
    </w:p>
    <w:p w14:paraId="0AE5C207" w14:textId="77777777" w:rsidR="00C44445" w:rsidRPr="00C44445" w:rsidRDefault="00C44445" w:rsidP="00C44445">
      <w:pPr>
        <w:pStyle w:val="Code"/>
        <w:rPr>
          <w:color w:val="000000"/>
          <w:lang w:eastAsia="zh-CN"/>
        </w:rPr>
      </w:pPr>
      <w:r w:rsidRPr="00C44445">
        <w:rPr>
          <w:color w:val="696969"/>
          <w:lang w:eastAsia="zh-CN"/>
        </w:rPr>
        <w:t> * Plusieurs bonhommes dans un Vector</w:t>
      </w:r>
    </w:p>
    <w:p w14:paraId="2B5136E0" w14:textId="77777777" w:rsidR="00C44445" w:rsidRPr="00C44445" w:rsidRDefault="00C44445" w:rsidP="00C44445">
      <w:pPr>
        <w:pStyle w:val="Code"/>
        <w:rPr>
          <w:color w:val="000000"/>
          <w:lang w:eastAsia="zh-CN"/>
        </w:rPr>
      </w:pPr>
      <w:r w:rsidRPr="00C44445">
        <w:rPr>
          <w:color w:val="696969"/>
          <w:lang w:eastAsia="zh-CN"/>
        </w:rPr>
        <w:t> * Le Iti vole (changement du dessin à chaque état)</w:t>
      </w:r>
    </w:p>
    <w:p w14:paraId="65B2E8EB"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1B9E6C65" w14:textId="77777777" w:rsidR="00C44445" w:rsidRPr="00C44445" w:rsidRDefault="00C44445" w:rsidP="00C44445">
      <w:pPr>
        <w:pStyle w:val="Code"/>
        <w:rPr>
          <w:color w:val="000000"/>
          <w:lang w:eastAsia="zh-CN"/>
        </w:rPr>
      </w:pPr>
      <w:r w:rsidRPr="00C44445">
        <w:rPr>
          <w:color w:val="696969"/>
          <w:lang w:eastAsia="zh-CN"/>
        </w:rPr>
        <w:t> */</w:t>
      </w:r>
    </w:p>
    <w:p w14:paraId="27B11D2F"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50B95A48"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71C95D8F"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55173C3F"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776F1C1E"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C96A5ED"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A687F31" w14:textId="77777777" w:rsidR="00C44445" w:rsidRPr="009A50DE" w:rsidRDefault="00C44445" w:rsidP="00C44445">
      <w:pPr>
        <w:pStyle w:val="Code"/>
        <w:keepNext w:val="0"/>
        <w:keepLines w:val="0"/>
        <w:rPr>
          <w:color w:val="000000"/>
          <w:lang w:val="en-CA" w:eastAsia="zh-CN"/>
        </w:rPr>
      </w:pPr>
    </w:p>
    <w:p w14:paraId="55E44BA6" w14:textId="77777777" w:rsidR="00C44445" w:rsidRPr="009A50DE" w:rsidRDefault="00C44445" w:rsidP="00C44445">
      <w:pPr>
        <w:pStyle w:val="Code"/>
        <w:rPr>
          <w:color w:val="000000"/>
          <w:lang w:val="en-CA" w:eastAsia="zh-CN"/>
        </w:rPr>
      </w:pPr>
      <w:r w:rsidRPr="009A50DE">
        <w:rPr>
          <w:b/>
          <w:bCs/>
          <w:color w:val="800000"/>
          <w:lang w:val="en-CA" w:eastAsia="zh-CN"/>
        </w:rPr>
        <w:lastRenderedPageBreak/>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MondeDuJeu </w:t>
      </w:r>
      <w:r w:rsidRPr="009A50DE">
        <w:rPr>
          <w:color w:val="800080"/>
          <w:lang w:val="en-CA" w:eastAsia="zh-CN"/>
        </w:rPr>
        <w:t>{</w:t>
      </w:r>
    </w:p>
    <w:p w14:paraId="3236F8C5" w14:textId="77777777" w:rsidR="00C44445" w:rsidRPr="009A50DE" w:rsidRDefault="00C44445" w:rsidP="00C44445">
      <w:pPr>
        <w:pStyle w:val="Code"/>
        <w:rPr>
          <w:color w:val="000000"/>
          <w:lang w:val="en-CA" w:eastAsia="zh-CN"/>
        </w:rPr>
      </w:pPr>
    </w:p>
    <w:p w14:paraId="01F272C4" w14:textId="77777777" w:rsidR="00C44445" w:rsidRPr="00C44445" w:rsidRDefault="00C44445" w:rsidP="00C44445">
      <w:pPr>
        <w:pStyle w:val="Code"/>
        <w:rPr>
          <w:color w:val="000000"/>
          <w:lang w:eastAsia="zh-CN"/>
        </w:rPr>
      </w:pPr>
      <w:r w:rsidRPr="009A50DE">
        <w:rPr>
          <w:color w:val="000000"/>
          <w:lang w:val="en-CA" w:eastAsia="zh-CN"/>
        </w:rPr>
        <w:t xml:space="preserve">  </w:t>
      </w:r>
      <w:r w:rsidRPr="00C44445">
        <w:rPr>
          <w:color w:val="696969"/>
          <w:lang w:eastAsia="zh-CN"/>
        </w:rPr>
        <w:t>// Taille du monde</w:t>
      </w:r>
    </w:p>
    <w:p w14:paraId="4D296A79" w14:textId="77777777" w:rsidR="00C44445" w:rsidRPr="009A50DE" w:rsidRDefault="00C44445" w:rsidP="00C44445">
      <w:pPr>
        <w:pStyle w:val="Code"/>
        <w:rPr>
          <w:color w:val="000000"/>
          <w:lang w:eastAsia="zh-CN"/>
        </w:rPr>
      </w:pPr>
      <w:r w:rsidRPr="00C44445">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LARGEURMONDE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48E67050"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4B6F7B10" w14:textId="77777777" w:rsidR="00C44445" w:rsidRPr="009A50DE" w:rsidRDefault="00C44445" w:rsidP="00C44445">
      <w:pPr>
        <w:pStyle w:val="Code"/>
        <w:rPr>
          <w:color w:val="000000"/>
          <w:lang w:eastAsia="zh-CN"/>
        </w:rPr>
      </w:pPr>
    </w:p>
    <w:p w14:paraId="0ED0F207"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000000"/>
          <w:lang w:eastAsia="zh-CN"/>
        </w:rPr>
        <w:t xml:space="preserve"> vecteurEntites</w:t>
      </w:r>
      <w:r w:rsidRPr="009A50DE">
        <w:rPr>
          <w:color w:val="800080"/>
          <w:lang w:eastAsia="zh-CN"/>
        </w:rPr>
        <w:t>;</w:t>
      </w:r>
    </w:p>
    <w:p w14:paraId="00E1A886" w14:textId="77777777" w:rsidR="00C44445" w:rsidRPr="009A50DE" w:rsidRDefault="00C44445" w:rsidP="00C44445">
      <w:pPr>
        <w:pStyle w:val="Code"/>
        <w:rPr>
          <w:color w:val="000000"/>
          <w:lang w:eastAsia="zh-CN"/>
        </w:rPr>
      </w:pPr>
    </w:p>
    <w:p w14:paraId="6C0AD613"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w:t>
      </w:r>
      <w:r w:rsidRPr="009A50DE">
        <w:rPr>
          <w:color w:val="808030"/>
          <w:lang w:eastAsia="zh-CN"/>
        </w:rPr>
        <w:t>()</w:t>
      </w:r>
      <w:r w:rsidRPr="009A50DE">
        <w:rPr>
          <w:color w:val="000000"/>
          <w:lang w:eastAsia="zh-CN"/>
        </w:rPr>
        <w:t xml:space="preserve"> </w:t>
      </w:r>
      <w:r w:rsidRPr="009A50DE">
        <w:rPr>
          <w:color w:val="800080"/>
          <w:lang w:eastAsia="zh-CN"/>
        </w:rPr>
        <w:t>{</w:t>
      </w:r>
    </w:p>
    <w:p w14:paraId="76C375FC" w14:textId="77777777" w:rsidR="00C44445" w:rsidRPr="009A50DE" w:rsidRDefault="00C44445" w:rsidP="00C44445">
      <w:pPr>
        <w:pStyle w:val="Code"/>
        <w:rPr>
          <w:color w:val="000000"/>
          <w:lang w:eastAsia="zh-CN"/>
        </w:rPr>
      </w:pPr>
      <w:r w:rsidRPr="009A50DE">
        <w:rPr>
          <w:color w:val="000000"/>
          <w:lang w:eastAsia="zh-CN"/>
        </w:rPr>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w:t>
      </w:r>
      <w:r w:rsidRPr="009A50DE">
        <w:rPr>
          <w:color w:val="800080"/>
          <w:lang w:eastAsia="zh-CN"/>
        </w:rPr>
        <w:t>;</w:t>
      </w:r>
    </w:p>
    <w:p w14:paraId="43923D42" w14:textId="77777777" w:rsidR="00C44445" w:rsidRPr="00C44445" w:rsidRDefault="00C44445" w:rsidP="00C44445">
      <w:pPr>
        <w:pStyle w:val="Code"/>
        <w:rPr>
          <w:color w:val="000000"/>
          <w:lang w:eastAsia="zh-CN"/>
        </w:rPr>
      </w:pPr>
      <w:r w:rsidRPr="009A50DE">
        <w:rPr>
          <w:color w:val="000000"/>
          <w:lang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BotAnimeAvecCri</w:t>
      </w:r>
      <w:r w:rsidRPr="00C44445">
        <w:rPr>
          <w:color w:val="808030"/>
          <w:lang w:eastAsia="zh-CN"/>
        </w:rPr>
        <w:t>(</w:t>
      </w:r>
      <w:r w:rsidRPr="00C44445">
        <w:rPr>
          <w:color w:val="008C00"/>
          <w:lang w:eastAsia="zh-CN"/>
        </w:rPr>
        <w:t>10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"Son2.wav"</w:t>
      </w:r>
      <w:r w:rsidRPr="00C44445">
        <w:rPr>
          <w:color w:val="808030"/>
          <w:lang w:eastAsia="zh-CN"/>
        </w:rPr>
        <w:t>))</w:t>
      </w:r>
      <w:r w:rsidRPr="00C44445">
        <w:rPr>
          <w:color w:val="800080"/>
          <w:lang w:eastAsia="zh-CN"/>
        </w:rPr>
        <w:t>;</w:t>
      </w:r>
    </w:p>
    <w:p w14:paraId="5C44D86E"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ItiAnimeAvecCriVolant</w:t>
      </w:r>
      <w:r w:rsidRPr="00C44445">
        <w:rPr>
          <w:color w:val="808030"/>
          <w:lang w:eastAsia="zh-CN"/>
        </w:rPr>
        <w:t>(</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"Son3.wav"</w:t>
      </w:r>
      <w:r w:rsidRPr="00C44445">
        <w:rPr>
          <w:color w:val="808030"/>
          <w:lang w:eastAsia="zh-CN"/>
        </w:rPr>
        <w:t>))</w:t>
      </w:r>
      <w:r w:rsidRPr="00C44445">
        <w:rPr>
          <w:color w:val="800080"/>
          <w:lang w:eastAsia="zh-CN"/>
        </w:rPr>
        <w:t>;</w:t>
      </w:r>
    </w:p>
    <w:p w14:paraId="582FCA6D"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3C75A8F7"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8DFDEC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0F714F7C"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0902F276"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511C4500"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448FEA51"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601CECAE"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0B0C572" w14:textId="77777777" w:rsidR="00C44445" w:rsidRPr="00C44445" w:rsidRDefault="00C44445" w:rsidP="00C44445">
      <w:pPr>
        <w:pStyle w:val="Code"/>
        <w:rPr>
          <w:color w:val="000000"/>
          <w:lang w:eastAsia="zh-CN"/>
        </w:rPr>
      </w:pPr>
    </w:p>
    <w:p w14:paraId="28939862"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149A5A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b/>
          <w:bCs/>
          <w:color w:val="BB7977"/>
          <w:lang w:eastAsia="zh-CN"/>
        </w:rPr>
        <w:t>Iterator</w:t>
      </w:r>
      <w:r w:rsidRPr="00C44445">
        <w:rPr>
          <w:color w:val="000000"/>
          <w:lang w:eastAsia="zh-CN"/>
        </w:rPr>
        <w:t xml:space="preserve"> unIterator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iterator</w:t>
      </w:r>
      <w:r w:rsidRPr="00C44445">
        <w:rPr>
          <w:color w:val="808030"/>
          <w:lang w:eastAsia="zh-CN"/>
        </w:rPr>
        <w:t>()</w:t>
      </w:r>
      <w:r w:rsidRPr="00C44445">
        <w:rPr>
          <w:color w:val="800080"/>
          <w:lang w:eastAsia="zh-CN"/>
        </w:rPr>
        <w:t>;</w:t>
      </w:r>
      <w:r w:rsidRPr="00C44445">
        <w:rPr>
          <w:color w:val="000000"/>
          <w:lang w:eastAsia="zh-CN"/>
        </w:rPr>
        <w:t xml:space="preserve"> unIterator</w:t>
      </w:r>
      <w:r w:rsidRPr="00C44445">
        <w:rPr>
          <w:color w:val="808030"/>
          <w:lang w:eastAsia="zh-CN"/>
        </w:rPr>
        <w:t>.</w:t>
      </w:r>
      <w:r w:rsidRPr="00C44445">
        <w:rPr>
          <w:color w:val="000000"/>
          <w:lang w:eastAsia="zh-CN"/>
        </w:rPr>
        <w:t>hasNext</w:t>
      </w:r>
      <w:r w:rsidRPr="00C44445">
        <w:rPr>
          <w:color w:val="808030"/>
          <w:lang w:eastAsia="zh-CN"/>
        </w:rPr>
        <w:t>()</w:t>
      </w:r>
      <w:r w:rsidRPr="00C44445">
        <w:rPr>
          <w:color w:val="800080"/>
          <w:lang w:eastAsia="zh-CN"/>
        </w:rPr>
        <w:t>;</w:t>
      </w:r>
      <w:r w:rsidRPr="00C44445">
        <w:rPr>
          <w:color w:val="000000"/>
          <w:lang w:eastAsia="zh-CN"/>
        </w:rPr>
        <w:t xml:space="preserve"> </w:t>
      </w:r>
      <w:r w:rsidRPr="00C44445">
        <w:rPr>
          <w:color w:val="808030"/>
          <w:lang w:eastAsia="zh-CN"/>
        </w:rPr>
        <w:t>)</w:t>
      </w:r>
      <w:r w:rsidRPr="00C44445">
        <w:rPr>
          <w:color w:val="000000"/>
          <w:lang w:eastAsia="zh-CN"/>
        </w:rPr>
        <w:t xml:space="preserve"> </w:t>
      </w:r>
      <w:r w:rsidRPr="00C44445">
        <w:rPr>
          <w:color w:val="800080"/>
          <w:lang w:eastAsia="zh-CN"/>
        </w:rPr>
        <w:t>{</w:t>
      </w:r>
    </w:p>
    <w:p w14:paraId="41646DB4" w14:textId="77777777" w:rsidR="00C44445" w:rsidRPr="00C44445" w:rsidRDefault="00C44445" w:rsidP="00C44445">
      <w:pPr>
        <w:pStyle w:val="Code"/>
        <w:rPr>
          <w:color w:val="000000"/>
          <w:lang w:val="fr-FR" w:eastAsia="zh-CN"/>
        </w:rPr>
      </w:pPr>
      <w:r w:rsidRPr="00C44445">
        <w:rPr>
          <w:color w:val="000000"/>
          <w:lang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000000"/>
          <w:lang w:val="fr-FR" w:eastAsia="zh-CN"/>
        </w:rPr>
        <w:t>LARGEURMONDE</w:t>
      </w:r>
      <w:r w:rsidRPr="00C44445">
        <w:rPr>
          <w:color w:val="808030"/>
          <w:lang w:val="fr-FR" w:eastAsia="zh-CN"/>
        </w:rPr>
        <w:t>,</w:t>
      </w:r>
      <w:r w:rsidRPr="00C44445">
        <w:rPr>
          <w:color w:val="000000"/>
          <w:lang w:val="fr-FR" w:eastAsia="zh-CN"/>
        </w:rPr>
        <w:t xml:space="preserve"> HAUTEURMONDE</w:t>
      </w:r>
      <w:r w:rsidRPr="00C44445">
        <w:rPr>
          <w:color w:val="808030"/>
          <w:lang w:val="fr-FR" w:eastAsia="zh-CN"/>
        </w:rPr>
        <w:t>)</w:t>
      </w:r>
      <w:r w:rsidRPr="00C44445">
        <w:rPr>
          <w:color w:val="800080"/>
          <w:lang w:val="fr-FR" w:eastAsia="zh-CN"/>
        </w:rPr>
        <w:t>;</w:t>
      </w:r>
    </w:p>
    <w:p w14:paraId="44D16629" w14:textId="77777777" w:rsidR="00C44445" w:rsidRPr="009A50DE" w:rsidRDefault="00C44445" w:rsidP="00C44445">
      <w:pPr>
        <w:pStyle w:val="Code"/>
        <w:rPr>
          <w:color w:val="000000"/>
          <w:lang w:val="en-CA" w:eastAsia="zh-CN"/>
        </w:rPr>
      </w:pPr>
      <w:r w:rsidRPr="00C44445">
        <w:rPr>
          <w:color w:val="000000"/>
          <w:lang w:val="fr-FR" w:eastAsia="zh-CN"/>
        </w:rPr>
        <w:t xml:space="preserve">    </w:t>
      </w:r>
      <w:r w:rsidRPr="009A50DE">
        <w:rPr>
          <w:color w:val="800080"/>
          <w:lang w:val="en-CA" w:eastAsia="zh-CN"/>
        </w:rPr>
        <w:t>}</w:t>
      </w:r>
    </w:p>
    <w:p w14:paraId="30490F95"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7DE7950D" w14:textId="77777777" w:rsidR="00C44445" w:rsidRPr="009A50DE" w:rsidRDefault="00C44445" w:rsidP="00C44445">
      <w:pPr>
        <w:pStyle w:val="Code"/>
        <w:rPr>
          <w:color w:val="000000"/>
          <w:lang w:val="en-CA" w:eastAsia="zh-CN"/>
        </w:rPr>
      </w:pPr>
    </w:p>
    <w:p w14:paraId="384E1054"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paint</w:t>
      </w:r>
      <w:r w:rsidRPr="009A50DE">
        <w:rPr>
          <w:color w:val="808030"/>
          <w:lang w:val="en-CA" w:eastAsia="zh-CN"/>
        </w:rPr>
        <w:t>(</w:t>
      </w:r>
      <w:r w:rsidRPr="009A50DE">
        <w:rPr>
          <w:color w:val="000000"/>
          <w:lang w:val="en-CA" w:eastAsia="zh-CN"/>
        </w:rPr>
        <w:t>Graphics g</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5D5430E"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Iterator</w:t>
      </w:r>
      <w:r w:rsidRPr="009A50DE">
        <w:rPr>
          <w:color w:val="000000"/>
          <w:lang w:val="en-CA" w:eastAsia="zh-CN"/>
        </w:rPr>
        <w:t xml:space="preserve"> unIterator </w:t>
      </w:r>
      <w:r w:rsidRPr="009A50DE">
        <w:rPr>
          <w:color w:val="808030"/>
          <w:lang w:val="en-CA" w:eastAsia="zh-CN"/>
        </w:rPr>
        <w:t>=</w:t>
      </w:r>
      <w:r w:rsidRPr="009A50DE">
        <w:rPr>
          <w:color w:val="000000"/>
          <w:lang w:val="en-CA" w:eastAsia="zh-CN"/>
        </w:rPr>
        <w:t xml:space="preserve"> vecteurEntites</w:t>
      </w:r>
      <w:r w:rsidRPr="009A50DE">
        <w:rPr>
          <w:color w:val="808030"/>
          <w:lang w:val="en-CA" w:eastAsia="zh-CN"/>
        </w:rPr>
        <w:t>.</w:t>
      </w:r>
      <w:r w:rsidRPr="009A50DE">
        <w:rPr>
          <w:color w:val="000000"/>
          <w:lang w:val="en-CA" w:eastAsia="zh-CN"/>
        </w:rPr>
        <w:t>iterator</w:t>
      </w:r>
      <w:r w:rsidRPr="009A50DE">
        <w:rPr>
          <w:color w:val="808030"/>
          <w:lang w:val="en-CA" w:eastAsia="zh-CN"/>
        </w:rPr>
        <w:t>()</w:t>
      </w:r>
      <w:r w:rsidRPr="009A50DE">
        <w:rPr>
          <w:color w:val="800080"/>
          <w:lang w:val="en-CA" w:eastAsia="zh-CN"/>
        </w:rPr>
        <w:t>;</w:t>
      </w:r>
      <w:r w:rsidRPr="009A50DE">
        <w:rPr>
          <w:color w:val="000000"/>
          <w:lang w:val="en-CA" w:eastAsia="zh-CN"/>
        </w:rPr>
        <w:t xml:space="preserve"> unIterator</w:t>
      </w:r>
      <w:r w:rsidRPr="009A50DE">
        <w:rPr>
          <w:color w:val="808030"/>
          <w:lang w:val="en-CA" w:eastAsia="zh-CN"/>
        </w:rPr>
        <w:t>.</w:t>
      </w:r>
      <w:r w:rsidRPr="009A50DE">
        <w:rPr>
          <w:color w:val="000000"/>
          <w:lang w:val="en-CA" w:eastAsia="zh-CN"/>
        </w:rPr>
        <w:t>hasNext</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17A3014" w14:textId="77777777" w:rsidR="00C44445" w:rsidRPr="00C44445" w:rsidRDefault="00C44445" w:rsidP="00C44445">
      <w:pPr>
        <w:pStyle w:val="Code"/>
        <w:rPr>
          <w:color w:val="000000"/>
          <w:lang w:val="fr-FR" w:eastAsia="zh-CN"/>
        </w:rPr>
      </w:pPr>
      <w:r w:rsidRPr="009A50DE">
        <w:rPr>
          <w:color w:val="000000"/>
          <w:lang w:val="en-CA" w:eastAsia="zh-CN"/>
        </w:rPr>
        <w:t xml:space="preserve">      </w:t>
      </w:r>
      <w:r w:rsidRPr="00C44445">
        <w:rPr>
          <w:color w:val="808030"/>
          <w:lang w:val="fr-FR" w:eastAsia="zh-CN"/>
        </w:rPr>
        <w:t>((</w:t>
      </w:r>
      <w:r w:rsidRPr="00C44445">
        <w:rPr>
          <w:color w:val="000000"/>
          <w:lang w:val="fr-FR" w:eastAsia="zh-CN"/>
        </w:rPr>
        <w:t>EntiteAnime</w:t>
      </w:r>
      <w:r w:rsidRPr="00C44445">
        <w:rPr>
          <w:color w:val="808030"/>
          <w:lang w:val="fr-FR" w:eastAsia="zh-CN"/>
        </w:rPr>
        <w:t>)</w:t>
      </w:r>
      <w:r w:rsidRPr="00C44445">
        <w:rPr>
          <w:color w:val="000000"/>
          <w:lang w:val="fr-FR" w:eastAsia="zh-CN"/>
        </w:rPr>
        <w:t xml:space="preserve"> unIterator</w:t>
      </w:r>
      <w:r w:rsidRPr="00C44445">
        <w:rPr>
          <w:color w:val="808030"/>
          <w:lang w:val="fr-FR" w:eastAsia="zh-CN"/>
        </w:rPr>
        <w:t>.</w:t>
      </w:r>
      <w:r w:rsidRPr="00C44445">
        <w:rPr>
          <w:color w:val="000000"/>
          <w:lang w:val="fr-FR" w:eastAsia="zh-CN"/>
        </w:rPr>
        <w:t>next</w:t>
      </w:r>
      <w:r w:rsidRPr="00C44445">
        <w:rPr>
          <w:color w:val="808030"/>
          <w:lang w:val="fr-FR" w:eastAsia="zh-CN"/>
        </w:rPr>
        <w:t>()).</w:t>
      </w:r>
      <w:r w:rsidRPr="00C44445">
        <w:rPr>
          <w:color w:val="000000"/>
          <w:lang w:val="fr-FR" w:eastAsia="zh-CN"/>
        </w:rPr>
        <w:t>paintSiVisible</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4793276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735ADCAD"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7FD0CABC"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07FE9219"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C37900A"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for</w:t>
      </w:r>
      <w:r w:rsidRPr="00C44445">
        <w:rPr>
          <w:color w:val="000000"/>
          <w:lang w:val="en-CA" w:eastAsia="zh-CN"/>
        </w:rPr>
        <w:t xml:space="preserve"> </w:t>
      </w:r>
      <w:r w:rsidRPr="00C44445">
        <w:rPr>
          <w:color w:val="808030"/>
          <w:lang w:val="en-CA" w:eastAsia="zh-CN"/>
        </w:rPr>
        <w:t>(</w:t>
      </w:r>
      <w:r w:rsidRPr="00C44445">
        <w:rPr>
          <w:b/>
          <w:bCs/>
          <w:color w:val="BB7977"/>
          <w:lang w:val="en-CA" w:eastAsia="zh-CN"/>
        </w:rPr>
        <w:t>Iterator</w:t>
      </w:r>
      <w:r w:rsidRPr="00C44445">
        <w:rPr>
          <w:color w:val="000000"/>
          <w:lang w:val="en-CA" w:eastAsia="zh-CN"/>
        </w:rPr>
        <w:t xml:space="preserve"> unIterator </w:t>
      </w:r>
      <w:r w:rsidRPr="00C44445">
        <w:rPr>
          <w:color w:val="808030"/>
          <w:lang w:val="en-CA" w:eastAsia="zh-CN"/>
        </w:rPr>
        <w:t>=</w:t>
      </w:r>
      <w:r w:rsidRPr="00C44445">
        <w:rPr>
          <w:color w:val="000000"/>
          <w:lang w:val="en-CA" w:eastAsia="zh-CN"/>
        </w:rPr>
        <w:t xml:space="preserve"> vecteurEntites</w:t>
      </w:r>
      <w:r w:rsidRPr="00C44445">
        <w:rPr>
          <w:color w:val="808030"/>
          <w:lang w:val="en-CA" w:eastAsia="zh-CN"/>
        </w:rPr>
        <w:t>.</w:t>
      </w:r>
      <w:r w:rsidRPr="00C44445">
        <w:rPr>
          <w:color w:val="000000"/>
          <w:lang w:val="en-CA" w:eastAsia="zh-CN"/>
        </w:rPr>
        <w:t>iterator</w:t>
      </w:r>
      <w:r w:rsidRPr="00C44445">
        <w:rPr>
          <w:color w:val="808030"/>
          <w:lang w:val="en-CA" w:eastAsia="zh-CN"/>
        </w:rPr>
        <w:t>()</w:t>
      </w:r>
      <w:r w:rsidRPr="00C44445">
        <w:rPr>
          <w:color w:val="800080"/>
          <w:lang w:val="en-CA" w:eastAsia="zh-CN"/>
        </w:rPr>
        <w:t>;</w:t>
      </w:r>
      <w:r w:rsidRPr="00C44445">
        <w:rPr>
          <w:color w:val="000000"/>
          <w:lang w:val="en-CA" w:eastAsia="zh-CN"/>
        </w:rPr>
        <w:t xml:space="preserve"> unIterator</w:t>
      </w:r>
      <w:r w:rsidRPr="00C44445">
        <w:rPr>
          <w:color w:val="808030"/>
          <w:lang w:val="en-CA" w:eastAsia="zh-CN"/>
        </w:rPr>
        <w:t>.</w:t>
      </w:r>
      <w:r w:rsidRPr="00C44445">
        <w:rPr>
          <w:color w:val="000000"/>
          <w:lang w:val="en-CA" w:eastAsia="zh-CN"/>
        </w:rPr>
        <w:t>hasNext</w:t>
      </w:r>
      <w:r w:rsidRPr="00C44445">
        <w:rPr>
          <w:color w:val="808030"/>
          <w:lang w:val="en-CA" w:eastAsia="zh-CN"/>
        </w:rPr>
        <w:t>()</w:t>
      </w:r>
      <w:r w:rsidRPr="00C44445">
        <w:rPr>
          <w:color w:val="800080"/>
          <w:lang w:val="en-CA" w:eastAsia="zh-CN"/>
        </w:rPr>
        <w:t>;</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A9DAA00" w14:textId="77777777" w:rsidR="00C44445" w:rsidRPr="009A50DE" w:rsidRDefault="00C44445" w:rsidP="00C44445">
      <w:pPr>
        <w:pStyle w:val="Code"/>
        <w:rPr>
          <w:color w:val="000000"/>
          <w:lang w:eastAsia="zh-CN"/>
        </w:rPr>
      </w:pPr>
      <w:r w:rsidRPr="00C44445">
        <w:rPr>
          <w:color w:val="000000"/>
          <w:lang w:val="en-CA" w:eastAsia="zh-CN"/>
        </w:rPr>
        <w:t xml:space="preserve">      </w:t>
      </w:r>
      <w:r w:rsidRPr="009A50DE">
        <w:rPr>
          <w:color w:val="000000"/>
          <w:lang w:eastAsia="zh-CN"/>
        </w:rPr>
        <w:t xml:space="preserve">EntiteAnimeAvecCri uneEntiteAnimee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EntiteAnimeAvecCri</w:t>
      </w:r>
      <w:r w:rsidRPr="009A50DE">
        <w:rPr>
          <w:color w:val="808030"/>
          <w:lang w:eastAsia="zh-CN"/>
        </w:rPr>
        <w:t>)</w:t>
      </w:r>
      <w:r w:rsidRPr="009A50DE">
        <w:rPr>
          <w:color w:val="000000"/>
          <w:lang w:eastAsia="zh-CN"/>
        </w:rPr>
        <w:t xml:space="preserve"> unIterator</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D8F77B9"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63F0D71C" w14:textId="77777777" w:rsidR="00C44445" w:rsidRPr="009A50DE" w:rsidRDefault="00C44445" w:rsidP="00C44445">
      <w:pPr>
        <w:pStyle w:val="Code"/>
        <w:rPr>
          <w:color w:val="000000"/>
          <w:lang w:eastAsia="zh-CN"/>
        </w:rPr>
      </w:pPr>
      <w:r w:rsidRPr="009A50DE">
        <w:rPr>
          <w:color w:val="000000"/>
          <w:lang w:eastAsia="zh-CN"/>
        </w:rPr>
        <w:t xml:space="preserve">        uneEntiteAnimee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29794462"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000000"/>
          <w:lang w:val="en-CA" w:eastAsia="zh-CN"/>
        </w:rPr>
        <w:t>uneEntiteAnimee</w:t>
      </w:r>
      <w:r w:rsidRPr="00C44445">
        <w:rPr>
          <w:color w:val="808030"/>
          <w:lang w:val="en-CA" w:eastAsia="zh-CN"/>
        </w:rPr>
        <w:t>.</w:t>
      </w:r>
      <w:r w:rsidRPr="00C44445">
        <w:rPr>
          <w:color w:val="000000"/>
          <w:lang w:val="en-CA" w:eastAsia="zh-CN"/>
        </w:rPr>
        <w:t>crier</w:t>
      </w:r>
      <w:r w:rsidRPr="00C44445">
        <w:rPr>
          <w:color w:val="808030"/>
          <w:lang w:val="en-CA" w:eastAsia="zh-CN"/>
        </w:rPr>
        <w:t>()</w:t>
      </w:r>
      <w:r w:rsidRPr="00C44445">
        <w:rPr>
          <w:color w:val="800080"/>
          <w:lang w:val="en-CA" w:eastAsia="zh-CN"/>
        </w:rPr>
        <w:t>;</w:t>
      </w:r>
    </w:p>
    <w:p w14:paraId="2C413D1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5DD08A5E"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4592625"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0B1925CC" w14:textId="437454C9" w:rsidR="00C44445" w:rsidRDefault="00C44445" w:rsidP="00C44445">
      <w:pPr>
        <w:pStyle w:val="Code"/>
        <w:rPr>
          <w:color w:val="800080"/>
          <w:lang w:val="en-CA" w:eastAsia="zh-CN"/>
        </w:rPr>
      </w:pPr>
      <w:r w:rsidRPr="00C44445">
        <w:rPr>
          <w:color w:val="800080"/>
          <w:lang w:val="en-CA" w:eastAsia="zh-CN"/>
        </w:rPr>
        <w:t>}</w:t>
      </w:r>
    </w:p>
    <w:p w14:paraId="60E57178" w14:textId="77777777" w:rsidR="003E5B17" w:rsidRPr="00C44445" w:rsidRDefault="003E5B17" w:rsidP="00C44445">
      <w:pPr>
        <w:pStyle w:val="Code"/>
        <w:rPr>
          <w:color w:val="000000"/>
          <w:lang w:val="en-CA" w:eastAsia="zh-CN"/>
        </w:rPr>
      </w:pPr>
    </w:p>
    <w:p w14:paraId="08377854" w14:textId="77777777" w:rsidR="00E34CFC" w:rsidRDefault="00E34CFC" w:rsidP="00E34CFC">
      <w:pPr>
        <w:pStyle w:val="Corpsdetexte"/>
      </w:pPr>
    </w:p>
    <w:p w14:paraId="530FE690" w14:textId="77777777" w:rsidR="00E34CFC" w:rsidRPr="003D271B" w:rsidRDefault="00E34CFC" w:rsidP="00E34CFC">
      <w:pPr>
        <w:pStyle w:val="Corpsdetexte"/>
        <w:numPr>
          <w:ilvl w:val="0"/>
          <w:numId w:val="20"/>
        </w:numPr>
        <w:rPr>
          <w:b/>
        </w:rPr>
      </w:pPr>
      <w:r w:rsidRPr="003D271B">
        <w:rPr>
          <w:b/>
        </w:rPr>
        <w:t>Collections en Java</w:t>
      </w:r>
    </w:p>
    <w:p w14:paraId="240CF70F" w14:textId="77777777" w:rsidR="00E34CFC" w:rsidRDefault="00E34CFC" w:rsidP="00E34CFC">
      <w:pPr>
        <w:pStyle w:val="Corpsdetexte"/>
      </w:pPr>
      <w:r>
        <w:t xml:space="preserve">L’ensemble des entités du jeu est représenté par un objet </w:t>
      </w:r>
      <w:r w:rsidRPr="00173EE3">
        <w:rPr>
          <w:i/>
        </w:rPr>
        <w:t>vecteurEntités</w:t>
      </w:r>
      <w:r>
        <w:t xml:space="preserve"> de la classe java.util.</w:t>
      </w:r>
      <w:hyperlink r:id="rId430" w:tooltip="class in java.util" w:history="1">
        <w:r w:rsidRPr="000753F7">
          <w:rPr>
            <w:rStyle w:val="typenamelink1"/>
            <w:rFonts w:ascii="DejaVu Sans" w:hAnsi="DejaVu Sans"/>
            <w:color w:val="4A6782"/>
            <w:sz w:val="21"/>
            <w:szCs w:val="21"/>
            <w:lang w:val="fr-CA"/>
          </w:rPr>
          <w:t>Vector</w:t>
        </w:r>
      </w:hyperlink>
      <w:r>
        <w:t>:</w:t>
      </w:r>
    </w:p>
    <w:p w14:paraId="206EBEA3" w14:textId="77777777" w:rsidR="00E34CFC" w:rsidRPr="00E47324" w:rsidRDefault="00E34CFC" w:rsidP="00E34CFC">
      <w:pPr>
        <w:rPr>
          <w:rFonts w:ascii="Courier New" w:hAnsi="Courier New" w:cs="Courier New"/>
        </w:rPr>
      </w:pPr>
      <w:r w:rsidRPr="00E47324">
        <w:rPr>
          <w:rFonts w:ascii="Courier New" w:hAnsi="Courier New" w:cs="Courier New"/>
        </w:rPr>
        <w:t xml:space="preserve">        vecteurEntités = new Vector();</w:t>
      </w:r>
    </w:p>
    <w:p w14:paraId="539431EE" w14:textId="77777777" w:rsidR="00E34CFC" w:rsidRDefault="00E34CFC" w:rsidP="00E34CFC">
      <w:pPr>
        <w:pStyle w:val="Corpsdetexte"/>
      </w:pPr>
    </w:p>
    <w:p w14:paraId="774C5292" w14:textId="22D03DCE" w:rsidR="00E34CFC" w:rsidRDefault="00E34CFC" w:rsidP="00E34CFC">
      <w:pPr>
        <w:pStyle w:val="Corpsdetexte"/>
      </w:pPr>
      <w:r>
        <w:t xml:space="preserve">Un tel objet correspond au concept mathématique de vecteur et il est semblable à un tableau au sens où il permet de remplacer plusieurs variables par une seule. Comme pour un tableau, il est possible d’accéder à chacun des objets dans un </w:t>
      </w:r>
      <w:hyperlink r:id="rId431" w:tooltip="class in java.util" w:history="1">
        <w:r w:rsidRPr="000753F7">
          <w:rPr>
            <w:rStyle w:val="typenamelink1"/>
            <w:rFonts w:ascii="DejaVu Sans" w:hAnsi="DejaVu Sans"/>
            <w:color w:val="4A6782"/>
            <w:sz w:val="21"/>
            <w:szCs w:val="21"/>
            <w:lang w:val="fr-CA"/>
          </w:rPr>
          <w:t>Vector</w:t>
        </w:r>
      </w:hyperlink>
      <w:r>
        <w:t xml:space="preserve">. </w:t>
      </w:r>
      <w:r w:rsidR="00983705">
        <w:t>Cependant</w:t>
      </w:r>
      <w:r>
        <w:t xml:space="preserve">, un </w:t>
      </w:r>
      <w:hyperlink r:id="rId432"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se distingue d’un tableau par deux aspects. La manière d’accéder aux objets est différente et le nombre d’objets d’un </w:t>
      </w:r>
      <w:hyperlink r:id="rId433" w:tooltip="class in java.util" w:history="1">
        <w:r w:rsidRPr="000753F7">
          <w:rPr>
            <w:rStyle w:val="typenamelink1"/>
            <w:rFonts w:ascii="DejaVu Sans" w:hAnsi="DejaVu Sans"/>
            <w:color w:val="4A6782"/>
            <w:sz w:val="21"/>
            <w:szCs w:val="21"/>
            <w:lang w:val="fr-CA"/>
          </w:rPr>
          <w:t>Vector</w:t>
        </w:r>
      </w:hyperlink>
      <w:r w:rsidRPr="00501589">
        <w:rPr>
          <w:rFonts w:ascii="DejaVu Sans" w:hAnsi="DejaVu Sans"/>
          <w:color w:val="353833"/>
          <w:sz w:val="21"/>
          <w:szCs w:val="21"/>
          <w:lang w:val="fr-CA"/>
        </w:rPr>
        <w:t xml:space="preserve"> </w:t>
      </w:r>
      <w:r>
        <w:t xml:space="preserve">n’est pas fixe. À noter que pour notre exemple de jeu, on </w:t>
      </w:r>
      <w:r>
        <w:lastRenderedPageBreak/>
        <w:t xml:space="preserve">aurait aussi bien pu employer un tableau Java étant donné que le nombre d’entités du jeu est connu à l’avance. Un </w:t>
      </w:r>
      <w:hyperlink r:id="rId434"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est employé afin d’illustrer le mécanisme de base des collections en le contrastant avec le mécanisme de tableau vu précédemment.</w:t>
      </w:r>
    </w:p>
    <w:p w14:paraId="4608A672" w14:textId="77777777" w:rsidR="00E34CFC" w:rsidRDefault="00E34CFC" w:rsidP="00E34CFC">
      <w:pPr>
        <w:pStyle w:val="Corpsdetexte"/>
      </w:pPr>
      <w:r>
        <w:t xml:space="preserve">La classe </w:t>
      </w:r>
      <w:hyperlink r:id="rId435"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fait partie d’un ensemble de classes Java qui implémentent l’interface java.util.</w:t>
      </w:r>
      <w:hyperlink r:id="rId436" w:tooltip="interface in java.util" w:history="1">
        <w:r w:rsidRPr="003F65C7">
          <w:rPr>
            <w:rStyle w:val="typenamelink1"/>
            <w:rFonts w:ascii="DejaVu Sans" w:hAnsi="DejaVu Sans"/>
            <w:color w:val="4A6782"/>
            <w:sz w:val="21"/>
            <w:szCs w:val="21"/>
            <w:lang w:val="fr-CA"/>
          </w:rPr>
          <w:t>Collection</w:t>
        </w:r>
      </w:hyperlink>
      <w:r>
        <w:t>. Ces classes permettent toutes de manipuler des collections d’objets mais elles se distinguent surtout par différentes possibilités pour accéder aux objets.</w:t>
      </w:r>
    </w:p>
    <w:p w14:paraId="54E6438C" w14:textId="77777777" w:rsidR="00E34CFC" w:rsidRDefault="00E34CFC" w:rsidP="00E34CFC">
      <w:pPr>
        <w:pStyle w:val="Corpsdetexte"/>
      </w:pPr>
      <w:r>
        <w:t xml:space="preserve">La méthode </w:t>
      </w:r>
      <w:hyperlink r:id="rId437" w:anchor="addElement-E-" w:history="1">
        <w:r w:rsidRPr="00C8137D">
          <w:rPr>
            <w:rFonts w:ascii="DejaVu Sans Mono" w:hAnsi="DejaVu Sans Mono" w:cs="Courier New"/>
            <w:b/>
            <w:bCs/>
            <w:color w:val="4A6782"/>
            <w:spacing w:val="0"/>
            <w:sz w:val="21"/>
            <w:szCs w:val="21"/>
          </w:rPr>
          <w:t>addElement</w:t>
        </w:r>
      </w:hyperlink>
      <w:r w:rsidRPr="00C8137D">
        <w:rPr>
          <w:rFonts w:ascii="DejaVu Sans Mono" w:hAnsi="DejaVu Sans Mono" w:cs="Courier New"/>
          <w:color w:val="353833"/>
          <w:spacing w:val="0"/>
          <w:sz w:val="21"/>
          <w:szCs w:val="21"/>
        </w:rPr>
        <w:t>(</w:t>
      </w:r>
      <w:hyperlink r:id="rId438" w:tooltip="type parameter in Vector" w:history="1">
        <w:r w:rsidRPr="00C8137D">
          <w:rPr>
            <w:rFonts w:ascii="DejaVu Sans Mono" w:hAnsi="DejaVu Sans Mono" w:cs="Courier New"/>
            <w:b/>
            <w:bCs/>
            <w:color w:val="4A6782"/>
            <w:spacing w:val="0"/>
            <w:sz w:val="21"/>
            <w:szCs w:val="21"/>
          </w:rPr>
          <w:t>E</w:t>
        </w:r>
      </w:hyperlink>
      <w:r w:rsidRPr="00C8137D">
        <w:rPr>
          <w:rFonts w:ascii="DejaVu Sans Mono" w:hAnsi="DejaVu Sans Mono" w:cs="Courier New"/>
          <w:color w:val="353833"/>
          <w:spacing w:val="0"/>
          <w:sz w:val="21"/>
          <w:szCs w:val="21"/>
        </w:rPr>
        <w:t> obj)</w:t>
      </w:r>
      <w:r>
        <w:t xml:space="preserve"> sert à ajouter un objet à un </w:t>
      </w:r>
      <w:hyperlink r:id="rId439" w:tooltip="class in java.util" w:history="1">
        <w:r w:rsidRPr="000753F7">
          <w:rPr>
            <w:rStyle w:val="typenamelink1"/>
            <w:rFonts w:ascii="DejaVu Sans" w:hAnsi="DejaVu Sans"/>
            <w:color w:val="4A6782"/>
            <w:sz w:val="21"/>
            <w:szCs w:val="21"/>
            <w:lang w:val="fr-CA"/>
          </w:rPr>
          <w:t>Vector</w:t>
        </w:r>
      </w:hyperlink>
      <w:r>
        <w:t xml:space="preserve">. Le constructeur de </w:t>
      </w:r>
      <w:r w:rsidRPr="00796C80">
        <w:rPr>
          <w:i/>
        </w:rPr>
        <w:t>MondeDuJeu</w:t>
      </w:r>
      <w:r>
        <w:t xml:space="preserve"> fait une série d’appels à </w:t>
      </w:r>
      <w:r w:rsidRPr="008E490E">
        <w:rPr>
          <w:i/>
        </w:rPr>
        <w:t>addElement</w:t>
      </w:r>
      <w:r>
        <w:t xml:space="preserve">() afin d’ajouter les objets correspondant aux entités à animer dans le </w:t>
      </w:r>
      <w:hyperlink r:id="rId440"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rsidRPr="00F343FF">
        <w:rPr>
          <w:i/>
        </w:rPr>
        <w:t>vecteurEntités</w:t>
      </w:r>
      <w:r>
        <w:t xml:space="preserve">. Par exemple, l’appel suivant ajoute un nouvel objet de la classe </w:t>
      </w:r>
      <w:r w:rsidRPr="00432106">
        <w:rPr>
          <w:i/>
        </w:rPr>
        <w:t>BotAnimeAvecCri</w:t>
      </w:r>
      <w:r>
        <w:t> :</w:t>
      </w:r>
    </w:p>
    <w:p w14:paraId="20BA2D6D" w14:textId="77777777" w:rsidR="00E34CFC" w:rsidRPr="00376663" w:rsidRDefault="00E34CFC" w:rsidP="00E34CFC">
      <w:pPr>
        <w:rPr>
          <w:rFonts w:ascii="Courier New" w:hAnsi="Courier New" w:cs="Courier New"/>
        </w:rPr>
      </w:pPr>
      <w:r w:rsidRPr="00376663">
        <w:rPr>
          <w:rFonts w:ascii="Courier New" w:hAnsi="Courier New" w:cs="Courier New"/>
        </w:rPr>
        <w:t xml:space="preserve">        vecteurEntités.addElement(new BotAnimeAvecCri(10,100,20,40,3,3,true,"Son2.wav"));</w:t>
      </w:r>
    </w:p>
    <w:p w14:paraId="216D60BA" w14:textId="77777777" w:rsidR="00E34CFC" w:rsidRDefault="00E34CFC" w:rsidP="00E34CFC">
      <w:pPr>
        <w:pStyle w:val="Corpsdetexte"/>
      </w:pPr>
    </w:p>
    <w:p w14:paraId="7C2486E6" w14:textId="77777777" w:rsidR="00E34CFC" w:rsidRDefault="00E34CFC" w:rsidP="00E34CFC">
      <w:pPr>
        <w:pStyle w:val="Corpsdetexte"/>
      </w:pPr>
      <w:r>
        <w:t xml:space="preserve">L’objet est toujours ajouté à la suite des autres objets déjà contenus dans le </w:t>
      </w:r>
      <w:hyperlink r:id="rId441" w:tooltip="class in java.util" w:history="1">
        <w:r w:rsidRPr="000753F7">
          <w:rPr>
            <w:rStyle w:val="typenamelink1"/>
            <w:rFonts w:ascii="DejaVu Sans" w:hAnsi="DejaVu Sans"/>
            <w:color w:val="4A6782"/>
            <w:sz w:val="21"/>
            <w:szCs w:val="21"/>
            <w:lang w:val="fr-CA"/>
          </w:rPr>
          <w:t>Vector</w:t>
        </w:r>
      </w:hyperlink>
      <w:r>
        <w:t xml:space="preserve">. Les objets sont ainsi ordonnés en fonction de l’ordre des appels à </w:t>
      </w:r>
      <w:r w:rsidRPr="00EB57AF">
        <w:rPr>
          <w:i/>
        </w:rPr>
        <w:t>addElement</w:t>
      </w:r>
      <w:r>
        <w:t xml:space="preserve">(). Contrairement au tableau, on ne précise pas à quelle position exacte l’objet est ajouté. Comme pour un tableau, l’utilisation d’un </w:t>
      </w:r>
      <w:hyperlink r:id="rId442"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simplifie énormément le codage lorsqu’il y a une collection d’entités à traiter.</w:t>
      </w:r>
    </w:p>
    <w:p w14:paraId="205822C3" w14:textId="77777777" w:rsidR="00E34CFC" w:rsidRDefault="00E34CFC" w:rsidP="00E34CFC">
      <w:pPr>
        <w:pStyle w:val="Corpsdetexte"/>
      </w:pPr>
      <w:r>
        <w:t xml:space="preserve">On peut parcourir les objets du </w:t>
      </w:r>
      <w:hyperlink r:id="rId443" w:tooltip="class in java.util" w:history="1">
        <w:r w:rsidRPr="000753F7">
          <w:rPr>
            <w:rStyle w:val="typenamelink1"/>
            <w:rFonts w:ascii="DejaVu Sans" w:hAnsi="DejaVu Sans"/>
            <w:color w:val="4A6782"/>
            <w:sz w:val="21"/>
            <w:szCs w:val="21"/>
            <w:lang w:val="fr-CA"/>
          </w:rPr>
          <w:t>Vector</w:t>
        </w:r>
      </w:hyperlink>
      <w:r>
        <w:t xml:space="preserve">, un par un, en passant par un objet </w:t>
      </w:r>
      <w:hyperlink r:id="rId444" w:tooltip="interface in java.util" w:history="1">
        <w:r w:rsidRPr="004F55FD">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produit à partir du </w:t>
      </w:r>
      <w:hyperlink r:id="rId445" w:tooltip="class in java.util" w:history="1">
        <w:r w:rsidRPr="000753F7">
          <w:rPr>
            <w:rStyle w:val="typenamelink1"/>
            <w:rFonts w:ascii="DejaVu Sans" w:hAnsi="DejaVu Sans"/>
            <w:color w:val="4A6782"/>
            <w:sz w:val="21"/>
            <w:szCs w:val="21"/>
            <w:lang w:val="fr-CA"/>
          </w:rPr>
          <w:t>Vector</w:t>
        </w:r>
      </w:hyperlink>
      <w:r>
        <w:t xml:space="preserve">. Par exemple, dans la méthode </w:t>
      </w:r>
      <w:r w:rsidRPr="005D0D93">
        <w:rPr>
          <w:i/>
        </w:rPr>
        <w:t>prochaineScene</w:t>
      </w:r>
      <w:r>
        <w:t xml:space="preserve">() de </w:t>
      </w:r>
      <w:r w:rsidRPr="005D0D93">
        <w:rPr>
          <w:i/>
        </w:rPr>
        <w:t>MondeDuJeu</w:t>
      </w:r>
      <w:r>
        <w:t xml:space="preserve">, on appelle la méthode </w:t>
      </w:r>
      <w:r w:rsidRPr="005D0D93">
        <w:rPr>
          <w:i/>
        </w:rPr>
        <w:t>prochaineScene</w:t>
      </w:r>
      <w:r>
        <w:t>(</w:t>
      </w:r>
      <w:r w:rsidRPr="005D0D93">
        <w:rPr>
          <w:i/>
        </w:rPr>
        <w:t>LARGEURMONDE</w:t>
      </w:r>
      <w:r>
        <w:t>,</w:t>
      </w:r>
      <w:r w:rsidRPr="005D0D93">
        <w:rPr>
          <w:i/>
        </w:rPr>
        <w:t>HAUTEURMONDE</w:t>
      </w:r>
      <w:r>
        <w:t xml:space="preserve">) sur chacun des objets (entités)  de </w:t>
      </w:r>
      <w:r w:rsidRPr="00F343FF">
        <w:rPr>
          <w:i/>
        </w:rPr>
        <w:t>vecteurEntités</w:t>
      </w:r>
      <w:r>
        <w:t xml:space="preserve"> de la manière suivante :</w:t>
      </w:r>
    </w:p>
    <w:p w14:paraId="703A5A65" w14:textId="77777777" w:rsidR="00E34CFC" w:rsidRPr="009A50DE" w:rsidRDefault="00E34CFC" w:rsidP="00E34CFC">
      <w:pPr>
        <w:rPr>
          <w:rFonts w:ascii="Courier New" w:hAnsi="Courier New" w:cs="Courier New"/>
          <w:lang w:val="en-CA"/>
        </w:rPr>
      </w:pPr>
      <w:r w:rsidRPr="00277097">
        <w:rPr>
          <w:rFonts w:ascii="Courier New" w:hAnsi="Courier New" w:cs="Courier New"/>
        </w:rPr>
        <w:t xml:space="preserve">        </w:t>
      </w:r>
      <w:r w:rsidRPr="009A50DE">
        <w:rPr>
          <w:rFonts w:ascii="Courier New" w:hAnsi="Courier New" w:cs="Courier New"/>
          <w:lang w:val="en-CA"/>
        </w:rPr>
        <w:t>for(Iterator unIterator = vecteurEntités.iterator(); unIterator.hasNext();){</w:t>
      </w:r>
    </w:p>
    <w:p w14:paraId="09AAC071" w14:textId="77777777" w:rsidR="00E34CFC" w:rsidRPr="00277097" w:rsidRDefault="00E34CFC" w:rsidP="00E34CFC">
      <w:pPr>
        <w:rPr>
          <w:rFonts w:ascii="Courier New" w:hAnsi="Courier New" w:cs="Courier New"/>
        </w:rPr>
      </w:pPr>
      <w:r w:rsidRPr="009A50DE">
        <w:rPr>
          <w:rFonts w:ascii="Courier New" w:hAnsi="Courier New" w:cs="Courier New"/>
          <w:lang w:val="en-CA"/>
        </w:rPr>
        <w:t xml:space="preserve">            </w:t>
      </w:r>
      <w:r w:rsidRPr="00277097">
        <w:rPr>
          <w:rFonts w:ascii="Courier New" w:hAnsi="Courier New" w:cs="Courier New"/>
        </w:rPr>
        <w:t>((EntiteAnime)unIterator.next()).prochaineScene(LARGEURMONDE,HAUTEURMONDE);</w:t>
      </w:r>
    </w:p>
    <w:p w14:paraId="76A56A51" w14:textId="77777777" w:rsidR="00E34CFC" w:rsidRPr="00277097" w:rsidRDefault="00E34CFC" w:rsidP="00E34CFC">
      <w:pPr>
        <w:rPr>
          <w:rFonts w:ascii="Courier New" w:hAnsi="Courier New" w:cs="Courier New"/>
        </w:rPr>
      </w:pPr>
      <w:r w:rsidRPr="00277097">
        <w:rPr>
          <w:rFonts w:ascii="Courier New" w:hAnsi="Courier New" w:cs="Courier New"/>
        </w:rPr>
        <w:t xml:space="preserve">        }</w:t>
      </w:r>
    </w:p>
    <w:p w14:paraId="42EC9944" w14:textId="77777777" w:rsidR="00E34CFC" w:rsidRDefault="00E34CFC" w:rsidP="00E34CFC">
      <w:pPr>
        <w:pStyle w:val="Corpsdetexte"/>
      </w:pPr>
    </w:p>
    <w:p w14:paraId="09C098A7" w14:textId="77777777" w:rsidR="00E34CFC" w:rsidRDefault="00E34CFC" w:rsidP="00E34CFC">
      <w:pPr>
        <w:pStyle w:val="Corpsdetexte"/>
      </w:pPr>
      <w:r>
        <w:t xml:space="preserve">Pour accéder aux objets, un objet </w:t>
      </w:r>
      <w:hyperlink r:id="rId446"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est créé à partir du </w:t>
      </w:r>
      <w:hyperlink r:id="rId447"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dans la partie initialisation du </w:t>
      </w:r>
      <w:r w:rsidRPr="00AB717D">
        <w:rPr>
          <w:i/>
        </w:rPr>
        <w:t>for</w:t>
      </w:r>
      <w:r>
        <w:t xml:space="preserve">. L’objet </w:t>
      </w:r>
      <w:hyperlink r:id="rId448" w:tooltip="interface in java.util" w:history="1">
        <w:r w:rsidRPr="00CA2B6F">
          <w:rPr>
            <w:rFonts w:ascii="DejaVu Sans Mono" w:hAnsi="DejaVu Sans Mono" w:cs="Courier New"/>
            <w:b/>
            <w:bCs/>
            <w:color w:val="4A6782"/>
            <w:spacing w:val="0"/>
            <w:sz w:val="21"/>
            <w:szCs w:val="21"/>
          </w:rPr>
          <w:t>Iterator</w:t>
        </w:r>
      </w:hyperlink>
      <w:r>
        <w:rPr>
          <w:rFonts w:ascii="DejaVu Sans Mono" w:hAnsi="DejaVu Sans Mono" w:cs="Courier New"/>
          <w:color w:val="353833"/>
          <w:spacing w:val="0"/>
          <w:sz w:val="21"/>
          <w:szCs w:val="21"/>
        </w:rPr>
        <w:t xml:space="preserve"> </w:t>
      </w:r>
      <w:r>
        <w:t xml:space="preserve">maintient une position courante dans le </w:t>
      </w:r>
      <w:hyperlink r:id="rId449" w:tooltip="class in java.util" w:history="1">
        <w:r w:rsidRPr="000753F7">
          <w:rPr>
            <w:rStyle w:val="typenamelink1"/>
            <w:rFonts w:ascii="DejaVu Sans" w:hAnsi="DejaVu Sans"/>
            <w:color w:val="4A6782"/>
            <w:sz w:val="21"/>
            <w:szCs w:val="21"/>
            <w:lang w:val="fr-CA"/>
          </w:rPr>
          <w:t>Vector</w:t>
        </w:r>
      </w:hyperlink>
      <w:r>
        <w:t xml:space="preserve">. La méthode </w:t>
      </w:r>
      <w:hyperlink r:id="rId450" w:anchor="hasNext--" w:history="1">
        <w:r w:rsidRPr="00CA2B6F">
          <w:rPr>
            <w:rFonts w:ascii="DejaVu Sans Mono" w:hAnsi="DejaVu Sans Mono" w:cs="Courier New"/>
            <w:b/>
            <w:bCs/>
            <w:color w:val="4A6782"/>
            <w:spacing w:val="0"/>
            <w:sz w:val="21"/>
            <w:szCs w:val="21"/>
          </w:rPr>
          <w:t>hasNext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vérifie s’il reste encore un objet à parcourir. La méthode </w:t>
      </w:r>
      <w:hyperlink r:id="rId451"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le prochain objet en modifiant la position courante. Au départ, la position courante est avant le premier objet. Par opposition à un tableau, il n’est pas nécessaire de préciser la position de l’objet par un indice. La méthode </w:t>
      </w:r>
      <w:hyperlink r:id="rId452"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sidRPr="00CA2B6F">
        <w:rPr>
          <w:rFonts w:ascii="DejaVu Sans" w:hAnsi="DejaVu Sans"/>
          <w:color w:val="353833"/>
          <w:spacing w:val="0"/>
          <w:sz w:val="20"/>
          <w:szCs w:val="20"/>
        </w:rPr>
        <w:t xml:space="preserve"> </w:t>
      </w:r>
      <w:r>
        <w:t xml:space="preserve">retourne l’objet suivant en fonction de la position courante dans le </w:t>
      </w:r>
      <w:hyperlink r:id="rId453" w:tooltip="class in java.util" w:history="1">
        <w:r w:rsidRPr="000753F7">
          <w:rPr>
            <w:rStyle w:val="typenamelink1"/>
            <w:rFonts w:ascii="DejaVu Sans" w:hAnsi="DejaVu Sans"/>
            <w:color w:val="4A6782"/>
            <w:sz w:val="21"/>
            <w:szCs w:val="21"/>
            <w:lang w:val="fr-CA"/>
          </w:rPr>
          <w:t>Vector</w:t>
        </w:r>
      </w:hyperlink>
      <w:r w:rsidRPr="00660CF0">
        <w:rPr>
          <w:rFonts w:ascii="DejaVu Sans" w:hAnsi="DejaVu Sans"/>
          <w:color w:val="353833"/>
          <w:sz w:val="21"/>
          <w:szCs w:val="21"/>
          <w:lang w:val="fr-CA"/>
        </w:rPr>
        <w:t xml:space="preserve"> </w:t>
      </w:r>
      <w:r>
        <w:t xml:space="preserve">qui est maintenue dans l’objet </w:t>
      </w:r>
      <w:hyperlink r:id="rId454" w:tooltip="interface in java.util" w:history="1">
        <w:r w:rsidRPr="00CA2B6F">
          <w:rPr>
            <w:rFonts w:ascii="DejaVu Sans Mono" w:hAnsi="DejaVu Sans Mono" w:cs="Courier New"/>
            <w:b/>
            <w:bCs/>
            <w:color w:val="4A6782"/>
            <w:spacing w:val="0"/>
            <w:sz w:val="21"/>
            <w:szCs w:val="21"/>
          </w:rPr>
          <w:t>Iterator</w:t>
        </w:r>
      </w:hyperlink>
      <w:r>
        <w:t xml:space="preserve">. </w:t>
      </w:r>
    </w:p>
    <w:p w14:paraId="3CACF511" w14:textId="77777777" w:rsidR="00E34CFC" w:rsidRDefault="00E34CFC" w:rsidP="00E34CFC">
      <w:pPr>
        <w:pStyle w:val="Corpsdetexte"/>
      </w:pPr>
      <w:r>
        <w:t>A noter l’utilisation de la conversion de type:</w:t>
      </w:r>
    </w:p>
    <w:p w14:paraId="52426212" w14:textId="77777777" w:rsidR="00E34CFC" w:rsidRPr="002F7EAB" w:rsidRDefault="00E34CFC" w:rsidP="00E34CFC">
      <w:pPr>
        <w:rPr>
          <w:rFonts w:ascii="Courier New" w:hAnsi="Courier New" w:cs="Courier New"/>
        </w:rPr>
      </w:pPr>
      <w:r w:rsidRPr="002F7EAB">
        <w:rPr>
          <w:rFonts w:ascii="Courier New" w:hAnsi="Courier New" w:cs="Courier New"/>
        </w:rPr>
        <w:t>(EntiteAnime)unIterator.next())</w:t>
      </w:r>
    </w:p>
    <w:p w14:paraId="57B91EA9" w14:textId="77777777" w:rsidR="00E34CFC" w:rsidRDefault="00E34CFC" w:rsidP="00E34CFC">
      <w:pPr>
        <w:pStyle w:val="Corpsdetexte"/>
      </w:pPr>
    </w:p>
    <w:p w14:paraId="73DA163A" w14:textId="77777777" w:rsidR="00E34CFC" w:rsidRPr="0067486F" w:rsidRDefault="00E34CFC" w:rsidP="00E34CFC">
      <w:pPr>
        <w:pStyle w:val="Corpsdetexte"/>
        <w:rPr>
          <w:iCs/>
        </w:rPr>
      </w:pPr>
      <w:r>
        <w:t xml:space="preserve">La méthode </w:t>
      </w:r>
      <w:hyperlink r:id="rId455" w:anchor="next--" w:history="1">
        <w:r w:rsidRPr="00CA2B6F">
          <w:rPr>
            <w:rFonts w:ascii="DejaVu Sans Mono" w:hAnsi="DejaVu Sans Mono" w:cs="Courier New"/>
            <w:b/>
            <w:bCs/>
            <w:color w:val="4A6782"/>
            <w:spacing w:val="0"/>
            <w:sz w:val="21"/>
            <w:szCs w:val="21"/>
          </w:rPr>
          <w:t>next</w:t>
        </w:r>
      </w:hyperlink>
      <w:r w:rsidRPr="00CA2B6F">
        <w:rPr>
          <w:rFonts w:ascii="DejaVu Sans Mono" w:hAnsi="DejaVu Sans Mono" w:cs="Courier New"/>
          <w:color w:val="353833"/>
          <w:spacing w:val="0"/>
          <w:sz w:val="21"/>
          <w:szCs w:val="21"/>
        </w:rPr>
        <w:t>()</w:t>
      </w:r>
      <w:r>
        <w:rPr>
          <w:rFonts w:ascii="DejaVu Sans Mono" w:hAnsi="DejaVu Sans Mono" w:cs="Courier New"/>
          <w:color w:val="353833"/>
          <w:spacing w:val="0"/>
          <w:sz w:val="21"/>
          <w:szCs w:val="21"/>
        </w:rPr>
        <w:t xml:space="preserve"> </w:t>
      </w:r>
      <w:r>
        <w:t xml:space="preserve">retourne un objet de la classe </w:t>
      </w:r>
      <w:r w:rsidRPr="006A1371">
        <w:rPr>
          <w:i/>
        </w:rPr>
        <w:t>java.lang.Object</w:t>
      </w:r>
      <w:r>
        <w:t xml:space="preserve"> super-classe de toutes les classes Java. Pour appeler la méthode </w:t>
      </w:r>
      <w:r w:rsidRPr="00202201">
        <w:rPr>
          <w:i/>
        </w:rPr>
        <w:t>prochaineScene</w:t>
      </w:r>
      <w:r>
        <w:t xml:space="preserve">() sur cet objet, il faut d’abord convertir l’objet en un </w:t>
      </w:r>
      <w:r w:rsidRPr="00202201">
        <w:rPr>
          <w:i/>
        </w:rPr>
        <w:t>EntiteAnime</w:t>
      </w:r>
      <w:r>
        <w:t xml:space="preserve">. Rappelons que c’est le principe de surcharge dynamique qui détermine la méthode </w:t>
      </w:r>
      <w:r w:rsidRPr="00FD5191">
        <w:rPr>
          <w:i/>
        </w:rPr>
        <w:t>prochaineScene</w:t>
      </w:r>
      <w:r>
        <w:t xml:space="preserve">() qui est effectivement exécutée. Dans le cas d’un objet de la classe </w:t>
      </w:r>
      <w:r w:rsidRPr="0088194E">
        <w:rPr>
          <w:i/>
          <w:iCs/>
        </w:rPr>
        <w:t>EntiteAnimeAvecCriEtSequenceImages</w:t>
      </w:r>
      <w:r>
        <w:rPr>
          <w:iCs/>
        </w:rPr>
        <w:t xml:space="preserve"> ou </w:t>
      </w:r>
      <w:r w:rsidRPr="00F21E0B">
        <w:rPr>
          <w:i/>
          <w:iCs/>
        </w:rPr>
        <w:t>ItiAnimeAvecCriVolant</w:t>
      </w:r>
      <w:r w:rsidRPr="00C373D9">
        <w:rPr>
          <w:iCs/>
        </w:rPr>
        <w:t>,</w:t>
      </w:r>
      <w:r>
        <w:rPr>
          <w:iCs/>
        </w:rPr>
        <w:t xml:space="preserve"> c’est la méthode définie dans la super-classe </w:t>
      </w:r>
      <w:r w:rsidRPr="00A6339D">
        <w:rPr>
          <w:i/>
          <w:iCs/>
        </w:rPr>
        <w:t>EntiteAnimeAvecCriEtGestes</w:t>
      </w:r>
      <w:r>
        <w:rPr>
          <w:iCs/>
        </w:rPr>
        <w:t xml:space="preserve"> qui est exécutée. Dans le cas d’un objet </w:t>
      </w:r>
      <w:r w:rsidRPr="00762C0F">
        <w:rPr>
          <w:i/>
          <w:iCs/>
        </w:rPr>
        <w:t>BotAnimeAvecCri</w:t>
      </w:r>
      <w:r>
        <w:rPr>
          <w:iCs/>
        </w:rPr>
        <w:t xml:space="preserve">, c’est la méthode de la super-classe </w:t>
      </w:r>
      <w:r w:rsidRPr="00762C0F">
        <w:rPr>
          <w:i/>
          <w:iCs/>
        </w:rPr>
        <w:t>EntiteAnime</w:t>
      </w:r>
      <w:r>
        <w:rPr>
          <w:iCs/>
        </w:rPr>
        <w:t xml:space="preserve"> qui est exécutée. Cet exemple illustre un aspect très puissant de la programmation objet. En regroupant un ensemble d’objets possiblement de classes différentes dans une collection, on peut par la </w:t>
      </w:r>
      <w:r>
        <w:rPr>
          <w:iCs/>
        </w:rPr>
        <w:lastRenderedPageBreak/>
        <w:t>suite appeler une méthode sur tous les objets de la collection par une itération même si le traitement effectué varie en fonction de la classe de l’objet.</w:t>
      </w:r>
    </w:p>
    <w:p w14:paraId="1093B14D" w14:textId="77777777" w:rsidR="00E34CFC" w:rsidRDefault="00E34CFC" w:rsidP="00E34CFC">
      <w:pPr>
        <w:pStyle w:val="Corpsdetexte"/>
      </w:pPr>
      <w:r>
        <w:t xml:space="preserve">Le même principe est employé dans la méthode </w:t>
      </w:r>
      <w:r w:rsidRPr="0085665B">
        <w:rPr>
          <w:i/>
        </w:rPr>
        <w:t>paint</w:t>
      </w:r>
      <w:r>
        <w:t xml:space="preserve">() qui appelle </w:t>
      </w:r>
      <w:r w:rsidRPr="00FD6AA4">
        <w:rPr>
          <w:i/>
        </w:rPr>
        <w:t>paintSiVisible</w:t>
      </w:r>
      <w:r>
        <w:t xml:space="preserve">() sur chacun des objets du </w:t>
      </w:r>
      <w:r w:rsidRPr="004D004F">
        <w:rPr>
          <w:i/>
        </w:rPr>
        <w:t>Vector</w:t>
      </w:r>
      <w:r>
        <w:t>.</w:t>
      </w:r>
    </w:p>
    <w:p w14:paraId="0D057EC3" w14:textId="77777777" w:rsidR="00E34CFC" w:rsidRPr="009A50DE" w:rsidRDefault="00E34CFC" w:rsidP="00E34CFC">
      <w:pPr>
        <w:rPr>
          <w:rFonts w:ascii="Courier New" w:hAnsi="Courier New" w:cs="Courier New"/>
          <w:lang w:val="en-CA"/>
        </w:rPr>
      </w:pPr>
      <w:r w:rsidRPr="00862D16">
        <w:rPr>
          <w:rFonts w:ascii="Courier New" w:hAnsi="Courier New" w:cs="Courier New"/>
        </w:rPr>
        <w:t xml:space="preserve">    </w:t>
      </w:r>
      <w:r w:rsidRPr="009A50DE">
        <w:rPr>
          <w:rFonts w:ascii="Courier New" w:hAnsi="Courier New" w:cs="Courier New"/>
          <w:lang w:val="en-CA"/>
        </w:rPr>
        <w:t xml:space="preserve">public void </w:t>
      </w:r>
      <w:r w:rsidRPr="009A50DE">
        <w:rPr>
          <w:rFonts w:ascii="Courier New" w:hAnsi="Courier New" w:cs="Courier New"/>
          <w:highlight w:val="yellow"/>
          <w:lang w:val="en-CA"/>
        </w:rPr>
        <w:t>paint</w:t>
      </w:r>
      <w:r w:rsidRPr="009A50DE">
        <w:rPr>
          <w:rFonts w:ascii="Courier New" w:hAnsi="Courier New" w:cs="Courier New"/>
          <w:lang w:val="en-CA"/>
        </w:rPr>
        <w:t>(Graphics g){</w:t>
      </w:r>
    </w:p>
    <w:p w14:paraId="26DCC3A0" w14:textId="77777777" w:rsidR="00E34CFC" w:rsidRPr="009A50DE" w:rsidRDefault="00E34CFC" w:rsidP="00E34CFC">
      <w:pPr>
        <w:rPr>
          <w:rFonts w:ascii="Courier New" w:hAnsi="Courier New" w:cs="Courier New"/>
          <w:lang w:val="en-CA"/>
        </w:rPr>
      </w:pPr>
      <w:r w:rsidRPr="009A50DE">
        <w:rPr>
          <w:rFonts w:ascii="Courier New" w:hAnsi="Courier New" w:cs="Courier New"/>
          <w:lang w:val="en-CA"/>
        </w:rPr>
        <w:t xml:space="preserve">        for(Iterator unIterator = vecteurEntités.iterator(); unIterator.hasNext();){</w:t>
      </w:r>
    </w:p>
    <w:p w14:paraId="7E49A138" w14:textId="77777777" w:rsidR="00E34CFC" w:rsidRPr="00862D16" w:rsidRDefault="00E34CFC" w:rsidP="00E34CFC">
      <w:pPr>
        <w:rPr>
          <w:rFonts w:ascii="Courier New" w:hAnsi="Courier New" w:cs="Courier New"/>
        </w:rPr>
      </w:pPr>
      <w:r w:rsidRPr="009A50DE">
        <w:rPr>
          <w:rFonts w:ascii="Courier New" w:hAnsi="Courier New" w:cs="Courier New"/>
          <w:lang w:val="en-CA"/>
        </w:rPr>
        <w:t xml:space="preserve">            </w:t>
      </w:r>
      <w:r w:rsidRPr="00862D16">
        <w:rPr>
          <w:rFonts w:ascii="Courier New" w:hAnsi="Courier New" w:cs="Courier New"/>
        </w:rPr>
        <w:t>((EntiteAnime)unIterator.next()).paintSiVisible(g);</w:t>
      </w:r>
    </w:p>
    <w:p w14:paraId="69BAE836"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426B5E05" w14:textId="77777777" w:rsidR="00E34CFC" w:rsidRPr="00862D16" w:rsidRDefault="00E34CFC" w:rsidP="00E34CFC">
      <w:pPr>
        <w:rPr>
          <w:rFonts w:ascii="Courier New" w:hAnsi="Courier New" w:cs="Courier New"/>
        </w:rPr>
      </w:pPr>
      <w:r w:rsidRPr="00862D16">
        <w:rPr>
          <w:rFonts w:ascii="Courier New" w:hAnsi="Courier New" w:cs="Courier New"/>
        </w:rPr>
        <w:t xml:space="preserve">    }</w:t>
      </w:r>
    </w:p>
    <w:p w14:paraId="2C02D011" w14:textId="77777777" w:rsidR="00E34CFC" w:rsidRDefault="00E34CFC" w:rsidP="00E34CFC">
      <w:pPr>
        <w:pStyle w:val="Corpsdetexte"/>
      </w:pPr>
    </w:p>
    <w:p w14:paraId="02F4E563" w14:textId="33069FFB" w:rsidR="00E34CFC" w:rsidRDefault="00E34CFC" w:rsidP="00E34CFC">
      <w:pPr>
        <w:pStyle w:val="Corpsdetexte"/>
      </w:pPr>
      <w:r>
        <w:t xml:space="preserve">La méthode </w:t>
      </w:r>
      <w:r w:rsidRPr="005A0ABD">
        <w:rPr>
          <w:i/>
        </w:rPr>
        <w:t>mousePressed</w:t>
      </w:r>
      <w:r>
        <w:t>() est invoquée lors d’un click de la souris. Elle vérifie, pour chacune des entités, si le curseur de la souris la touche. Si c’est le cas, l’</w:t>
      </w:r>
      <w:r w:rsidR="00AC4321">
        <w:t>entité</w:t>
      </w:r>
      <w:r>
        <w:t xml:space="preserve"> devient invisible et la méthode </w:t>
      </w:r>
      <w:r w:rsidRPr="00475C76">
        <w:rPr>
          <w:i/>
        </w:rPr>
        <w:t>cri</w:t>
      </w:r>
      <w:r>
        <w:rPr>
          <w:i/>
        </w:rPr>
        <w:t>er</w:t>
      </w:r>
      <w:r>
        <w:t>() est appelée :</w:t>
      </w:r>
    </w:p>
    <w:p w14:paraId="0810A5D7" w14:textId="77777777" w:rsidR="00E34CFC" w:rsidRPr="002F4EB4" w:rsidRDefault="00E34CFC" w:rsidP="00E34CFC">
      <w:pPr>
        <w:rPr>
          <w:rFonts w:ascii="Courier New" w:hAnsi="Courier New" w:cs="Courier New"/>
          <w:lang w:val="en-CA"/>
        </w:rPr>
      </w:pPr>
      <w:r w:rsidRPr="002F4EB4">
        <w:rPr>
          <w:rFonts w:ascii="Courier New" w:hAnsi="Courier New" w:cs="Courier New"/>
          <w:lang w:val="fr-CA"/>
        </w:rPr>
        <w:t xml:space="preserve">    </w:t>
      </w:r>
      <w:r w:rsidRPr="002F4EB4">
        <w:rPr>
          <w:rFonts w:ascii="Courier New" w:hAnsi="Courier New" w:cs="Courier New"/>
          <w:lang w:val="en-CA"/>
        </w:rPr>
        <w:t xml:space="preserve">public void </w:t>
      </w:r>
      <w:r w:rsidRPr="002F4EB4">
        <w:rPr>
          <w:rFonts w:ascii="Courier New" w:hAnsi="Courier New" w:cs="Courier New"/>
          <w:highlight w:val="yellow"/>
          <w:lang w:val="en-CA"/>
        </w:rPr>
        <w:t>mousePressed</w:t>
      </w:r>
      <w:r w:rsidRPr="002F4EB4">
        <w:rPr>
          <w:rFonts w:ascii="Courier New" w:hAnsi="Courier New" w:cs="Courier New"/>
          <w:lang w:val="en-CA"/>
        </w:rPr>
        <w:t>(MouseEvent e){</w:t>
      </w:r>
    </w:p>
    <w:p w14:paraId="01B6D64B" w14:textId="77777777" w:rsidR="00E34CFC" w:rsidRPr="002F4EB4" w:rsidRDefault="00E34CFC" w:rsidP="00E34CFC">
      <w:pPr>
        <w:rPr>
          <w:rFonts w:ascii="Courier New" w:hAnsi="Courier New" w:cs="Courier New"/>
          <w:lang w:val="en-CA"/>
        </w:rPr>
      </w:pPr>
      <w:r w:rsidRPr="002F4EB4">
        <w:rPr>
          <w:rFonts w:ascii="Courier New" w:hAnsi="Courier New" w:cs="Courier New"/>
          <w:lang w:val="en-CA"/>
        </w:rPr>
        <w:t xml:space="preserve">        for(Iterator unIterator = vecteurEntités.iterator(); unIterator.hasNext();){</w:t>
      </w:r>
    </w:p>
    <w:p w14:paraId="5E47B3A8" w14:textId="77777777" w:rsidR="00E34CFC" w:rsidRPr="009A50DE" w:rsidRDefault="00E34CFC" w:rsidP="00E34CFC">
      <w:pPr>
        <w:rPr>
          <w:rFonts w:ascii="Courier New" w:hAnsi="Courier New" w:cs="Courier New"/>
          <w:lang w:val="fr-CA"/>
        </w:rPr>
      </w:pPr>
      <w:r w:rsidRPr="002F4EB4">
        <w:rPr>
          <w:rFonts w:ascii="Courier New" w:hAnsi="Courier New" w:cs="Courier New"/>
          <w:lang w:val="en-CA"/>
        </w:rPr>
        <w:t xml:space="preserve">            </w:t>
      </w:r>
      <w:r w:rsidRPr="009A50DE">
        <w:rPr>
          <w:rFonts w:ascii="Courier New" w:hAnsi="Courier New" w:cs="Courier New"/>
          <w:lang w:val="fr-CA"/>
        </w:rPr>
        <w:t>EntiteAnimeAvecCri uneEntitéAnimée = (EntiteAnimeAvecCri)unIterator.next();</w:t>
      </w:r>
    </w:p>
    <w:p w14:paraId="7FC41C5C"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if (uneEntitéAnimée.touche(e.getX(),e.getY())) {</w:t>
      </w:r>
    </w:p>
    <w:p w14:paraId="2180E7B1"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uneEntitéAnimée.setVisible(false);</w:t>
      </w:r>
    </w:p>
    <w:p w14:paraId="694524ED" w14:textId="77777777" w:rsidR="00E34CFC" w:rsidRPr="009A50DE" w:rsidRDefault="00E34CFC" w:rsidP="00E34CFC">
      <w:pPr>
        <w:rPr>
          <w:rFonts w:ascii="Courier New" w:hAnsi="Courier New" w:cs="Courier New"/>
          <w:lang w:val="fr-CA"/>
        </w:rPr>
      </w:pPr>
      <w:r w:rsidRPr="009A50DE">
        <w:rPr>
          <w:rFonts w:ascii="Courier New" w:hAnsi="Courier New" w:cs="Courier New"/>
          <w:lang w:val="fr-CA"/>
        </w:rPr>
        <w:t xml:space="preserve">                uneEntitéAnimée.crier();</w:t>
      </w:r>
    </w:p>
    <w:p w14:paraId="1CA677B5" w14:textId="77777777" w:rsidR="00E34CFC" w:rsidRPr="002F4EB4" w:rsidRDefault="00E34CFC" w:rsidP="00E34CFC">
      <w:pPr>
        <w:rPr>
          <w:rFonts w:ascii="Courier New" w:hAnsi="Courier New" w:cs="Courier New"/>
        </w:rPr>
      </w:pPr>
      <w:r w:rsidRPr="009A50DE">
        <w:rPr>
          <w:rFonts w:ascii="Courier New" w:hAnsi="Courier New" w:cs="Courier New"/>
          <w:lang w:val="fr-CA"/>
        </w:rPr>
        <w:t xml:space="preserve">            </w:t>
      </w:r>
      <w:r w:rsidRPr="002F4EB4">
        <w:rPr>
          <w:rFonts w:ascii="Courier New" w:hAnsi="Courier New" w:cs="Courier New"/>
        </w:rPr>
        <w:t>}</w:t>
      </w:r>
    </w:p>
    <w:p w14:paraId="394B2BE7"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3E00BE5" w14:textId="77777777" w:rsidR="00E34CFC" w:rsidRPr="002F4EB4" w:rsidRDefault="00E34CFC" w:rsidP="00E34CFC">
      <w:pPr>
        <w:rPr>
          <w:rFonts w:ascii="Courier New" w:hAnsi="Courier New" w:cs="Courier New"/>
        </w:rPr>
      </w:pPr>
      <w:r w:rsidRPr="002F4EB4">
        <w:rPr>
          <w:rFonts w:ascii="Courier New" w:hAnsi="Courier New" w:cs="Courier New"/>
        </w:rPr>
        <w:t xml:space="preserve">    }</w:t>
      </w:r>
    </w:p>
    <w:p w14:paraId="153514E7" w14:textId="77777777" w:rsidR="00E34CFC" w:rsidRDefault="00E34CFC" w:rsidP="00E34CFC">
      <w:pPr>
        <w:pStyle w:val="Corpsdetexte"/>
      </w:pPr>
    </w:p>
    <w:p w14:paraId="306FAB0D" w14:textId="77777777" w:rsidR="00E34CFC" w:rsidRDefault="00E34CFC" w:rsidP="00E34CFC">
      <w:pPr>
        <w:pStyle w:val="Corpsdetexte"/>
      </w:pPr>
      <w:r>
        <w:t xml:space="preserve">Voici le code de la classe </w:t>
      </w:r>
      <w:r w:rsidRPr="00FE0CEC">
        <w:rPr>
          <w:i/>
        </w:rPr>
        <w:t>JPanelPourMondeJeuSimple</w:t>
      </w:r>
      <w:r>
        <w:t>.</w:t>
      </w:r>
    </w:p>
    <w:p w14:paraId="4701CFFD" w14:textId="77777777" w:rsidR="00E34CFC" w:rsidRPr="001F52DD" w:rsidRDefault="00000000" w:rsidP="00C44445">
      <w:pPr>
        <w:pStyle w:val="Corpsdetexte"/>
        <w:keepNext/>
        <w:keepLines/>
      </w:pPr>
      <w:hyperlink r:id="rId456"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57"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JPanelPourMondeJeuSimple.java</w:t>
      </w:r>
    </w:p>
    <w:p w14:paraId="26DB1017"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3D0501D2" w14:textId="77777777" w:rsidR="00C44445" w:rsidRPr="00C44445" w:rsidRDefault="00C44445" w:rsidP="00C44445">
      <w:pPr>
        <w:pStyle w:val="Code"/>
        <w:rPr>
          <w:color w:val="000000"/>
          <w:lang w:eastAsia="zh-CN"/>
        </w:rPr>
      </w:pPr>
    </w:p>
    <w:p w14:paraId="0423A95D"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6725009E"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11959135"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b/>
          <w:bCs/>
          <w:color w:val="800000"/>
          <w:lang w:eastAsia="zh-CN"/>
        </w:rPr>
        <w:t>*</w:t>
      </w:r>
      <w:r w:rsidRPr="00C44445">
        <w:rPr>
          <w:color w:val="800080"/>
          <w:lang w:eastAsia="zh-CN"/>
        </w:rPr>
        <w:t>;</w:t>
      </w:r>
    </w:p>
    <w:p w14:paraId="31F04FA2" w14:textId="77777777" w:rsidR="00C44445" w:rsidRPr="00C44445" w:rsidRDefault="00C44445" w:rsidP="00C44445">
      <w:pPr>
        <w:pStyle w:val="Code"/>
        <w:rPr>
          <w:color w:val="000000"/>
          <w:lang w:eastAsia="zh-CN"/>
        </w:rPr>
      </w:pPr>
    </w:p>
    <w:p w14:paraId="6B2BC839"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JPanelPourMondeJeuSimple </w:t>
      </w:r>
      <w:r w:rsidRPr="00C44445">
        <w:rPr>
          <w:b/>
          <w:bCs/>
          <w:color w:val="800000"/>
          <w:lang w:eastAsia="zh-CN"/>
        </w:rPr>
        <w:t>extends</w:t>
      </w:r>
      <w:r w:rsidRPr="00C44445">
        <w:rPr>
          <w:color w:val="000000"/>
          <w:lang w:eastAsia="zh-CN"/>
        </w:rPr>
        <w:t xml:space="preserve"> JPanel </w:t>
      </w:r>
      <w:r w:rsidRPr="00C44445">
        <w:rPr>
          <w:b/>
          <w:bCs/>
          <w:color w:val="800000"/>
          <w:lang w:eastAsia="zh-CN"/>
        </w:rPr>
        <w:t>implements</w:t>
      </w:r>
      <w:r w:rsidRPr="00C44445">
        <w:rPr>
          <w:color w:val="000000"/>
          <w:lang w:eastAsia="zh-CN"/>
        </w:rPr>
        <w:t xml:space="preserve"> ActionListener, MouseListener </w:t>
      </w:r>
      <w:r w:rsidRPr="00C44445">
        <w:rPr>
          <w:color w:val="800080"/>
          <w:lang w:eastAsia="zh-CN"/>
        </w:rPr>
        <w:t>{</w:t>
      </w:r>
    </w:p>
    <w:p w14:paraId="09AD32C3" w14:textId="77777777" w:rsidR="00C44445" w:rsidRPr="00C44445" w:rsidRDefault="00C44445" w:rsidP="00C44445">
      <w:pPr>
        <w:pStyle w:val="Code"/>
        <w:rPr>
          <w:color w:val="000000"/>
          <w:lang w:eastAsia="zh-CN"/>
        </w:rPr>
      </w:pPr>
    </w:p>
    <w:p w14:paraId="548126A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b/>
          <w:bCs/>
          <w:color w:val="800000"/>
          <w:lang w:eastAsia="zh-CN"/>
        </w:rPr>
        <w:t>static</w:t>
      </w:r>
      <w:r w:rsidRPr="00C44445">
        <w:rPr>
          <w:color w:val="000000"/>
          <w:lang w:eastAsia="zh-CN"/>
        </w:rPr>
        <w:t xml:space="preserve"> </w:t>
      </w:r>
      <w:r w:rsidRPr="00C44445">
        <w:rPr>
          <w:b/>
          <w:bCs/>
          <w:color w:val="800000"/>
          <w:lang w:eastAsia="zh-CN"/>
        </w:rPr>
        <w:t>final</w:t>
      </w:r>
      <w:r w:rsidRPr="00C44445">
        <w:rPr>
          <w:color w:val="000000"/>
          <w:lang w:eastAsia="zh-CN"/>
        </w:rPr>
        <w:t xml:space="preserve"> </w:t>
      </w:r>
      <w:r w:rsidRPr="00C44445">
        <w:rPr>
          <w:color w:val="BB7977"/>
          <w:lang w:eastAsia="zh-CN"/>
        </w:rPr>
        <w:t>int</w:t>
      </w:r>
      <w:r w:rsidRPr="00C44445">
        <w:rPr>
          <w:color w:val="000000"/>
          <w:lang w:eastAsia="zh-CN"/>
        </w:rPr>
        <w:t xml:space="preserve"> INTERVALLEENTRESCENES </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0080"/>
          <w:lang w:eastAsia="zh-CN"/>
        </w:rPr>
        <w:t>;</w:t>
      </w:r>
      <w:r w:rsidRPr="00C44445">
        <w:rPr>
          <w:color w:val="000000"/>
          <w:lang w:eastAsia="zh-CN"/>
        </w:rPr>
        <w:t xml:space="preserve"> </w:t>
      </w:r>
      <w:r w:rsidRPr="00C44445">
        <w:rPr>
          <w:color w:val="696969"/>
          <w:lang w:eastAsia="zh-CN"/>
        </w:rPr>
        <w:t>// En ms</w:t>
      </w:r>
    </w:p>
    <w:p w14:paraId="79B496E7" w14:textId="77777777" w:rsidR="00C44445" w:rsidRPr="00C44445" w:rsidRDefault="00C44445" w:rsidP="00C44445">
      <w:pPr>
        <w:pStyle w:val="Code"/>
        <w:rPr>
          <w:color w:val="000000"/>
          <w:lang w:eastAsia="zh-CN"/>
        </w:rPr>
      </w:pPr>
    </w:p>
    <w:p w14:paraId="200E0BA3"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 chrono génère un évènement a chaque intervalle</w:t>
      </w:r>
    </w:p>
    <w:p w14:paraId="55E13F7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w:t>
      </w:r>
      <w:r w:rsidRPr="00C44445">
        <w:rPr>
          <w:b/>
          <w:bCs/>
          <w:color w:val="BB7977"/>
          <w:lang w:eastAsia="zh-CN"/>
        </w:rPr>
        <w:t>Timer</w:t>
      </w:r>
      <w:r w:rsidRPr="00C44445">
        <w:rPr>
          <w:color w:val="000000"/>
          <w:lang w:eastAsia="zh-CN"/>
        </w:rPr>
        <w:t xml:space="preserve"> chrono</w:t>
      </w:r>
      <w:r w:rsidRPr="00C44445">
        <w:rPr>
          <w:color w:val="800080"/>
          <w:lang w:eastAsia="zh-CN"/>
        </w:rPr>
        <w:t>;</w:t>
      </w:r>
    </w:p>
    <w:p w14:paraId="3D4C642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Le monde a animer</w:t>
      </w:r>
    </w:p>
    <w:p w14:paraId="36AA7D7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private</w:t>
      </w:r>
      <w:r w:rsidRPr="00C44445">
        <w:rPr>
          <w:color w:val="000000"/>
          <w:lang w:eastAsia="zh-CN"/>
        </w:rPr>
        <w:t xml:space="preserve"> MondeDuJeu leMondeDuJeu</w:t>
      </w:r>
      <w:r w:rsidRPr="00C44445">
        <w:rPr>
          <w:color w:val="800080"/>
          <w:lang w:eastAsia="zh-CN"/>
        </w:rPr>
        <w:t>;</w:t>
      </w:r>
    </w:p>
    <w:p w14:paraId="459CF808" w14:textId="77777777" w:rsidR="00C44445" w:rsidRPr="00C44445" w:rsidRDefault="00C44445" w:rsidP="00C44445">
      <w:pPr>
        <w:pStyle w:val="Code"/>
        <w:rPr>
          <w:color w:val="000000"/>
          <w:lang w:eastAsia="zh-CN"/>
        </w:rPr>
      </w:pPr>
    </w:p>
    <w:p w14:paraId="31E419A8"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696969"/>
          <w:lang w:eastAsia="zh-CN"/>
        </w:rPr>
        <w:t>// Taille du JPanel</w:t>
      </w:r>
    </w:p>
    <w:p w14:paraId="16B91834" w14:textId="77777777" w:rsidR="00C44445" w:rsidRPr="00C44445" w:rsidRDefault="00C44445" w:rsidP="00C44445">
      <w:pPr>
        <w:pStyle w:val="Code"/>
        <w:rPr>
          <w:color w:val="000000"/>
          <w:lang w:val="en-CA" w:eastAsia="zh-CN"/>
        </w:rPr>
      </w:pPr>
      <w:r w:rsidRPr="00C44445">
        <w:rPr>
          <w:color w:val="000000"/>
          <w:lang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b/>
          <w:bCs/>
          <w:color w:val="800000"/>
          <w:lang w:val="en-CA" w:eastAsia="zh-CN"/>
        </w:rPr>
        <w:t>final</w:t>
      </w:r>
      <w:r w:rsidRPr="00C44445">
        <w:rPr>
          <w:color w:val="000000"/>
          <w:lang w:val="en-CA" w:eastAsia="zh-CN"/>
        </w:rPr>
        <w:t xml:space="preserve"> </w:t>
      </w:r>
      <w:r w:rsidRPr="00C44445">
        <w:rPr>
          <w:color w:val="BB7977"/>
          <w:lang w:val="en-CA" w:eastAsia="zh-CN"/>
        </w:rPr>
        <w:t>int</w:t>
      </w:r>
      <w:r w:rsidRPr="00C44445">
        <w:rPr>
          <w:color w:val="000000"/>
          <w:lang w:val="en-CA" w:eastAsia="zh-CN"/>
        </w:rPr>
        <w:t xml:space="preserve"> LARGEURJPANEL </w:t>
      </w:r>
      <w:r w:rsidRPr="00C44445">
        <w:rPr>
          <w:color w:val="808030"/>
          <w:lang w:val="en-CA" w:eastAsia="zh-CN"/>
        </w:rPr>
        <w:t>=</w:t>
      </w:r>
      <w:r w:rsidRPr="00C44445">
        <w:rPr>
          <w:color w:val="000000"/>
          <w:lang w:val="en-CA" w:eastAsia="zh-CN"/>
        </w:rPr>
        <w:t xml:space="preserve"> MondeDuJeu</w:t>
      </w:r>
      <w:r w:rsidRPr="00C44445">
        <w:rPr>
          <w:color w:val="808030"/>
          <w:lang w:val="en-CA" w:eastAsia="zh-CN"/>
        </w:rPr>
        <w:t>.</w:t>
      </w:r>
      <w:r w:rsidRPr="00C44445">
        <w:rPr>
          <w:color w:val="000000"/>
          <w:lang w:val="en-CA" w:eastAsia="zh-CN"/>
        </w:rPr>
        <w:t>LARGEURMONDE</w:t>
      </w:r>
      <w:r w:rsidRPr="00C44445">
        <w:rPr>
          <w:color w:val="800080"/>
          <w:lang w:val="en-CA" w:eastAsia="zh-CN"/>
        </w:rPr>
        <w:t>;</w:t>
      </w:r>
    </w:p>
    <w:p w14:paraId="55E23205" w14:textId="77777777" w:rsidR="00C44445" w:rsidRPr="009A50DE" w:rsidRDefault="00C44445" w:rsidP="00C44445">
      <w:pPr>
        <w:pStyle w:val="Code"/>
        <w:rPr>
          <w:color w:val="000000"/>
          <w:lang w:eastAsia="zh-CN"/>
        </w:rPr>
      </w:pPr>
      <w:r w:rsidRPr="00C44445">
        <w:rPr>
          <w:color w:val="000000"/>
          <w:lang w:val="en-CA"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HAUTEURJPANEL </w:t>
      </w:r>
      <w:r w:rsidRPr="009A50DE">
        <w:rPr>
          <w:color w:val="808030"/>
          <w:lang w:eastAsia="zh-CN"/>
        </w:rPr>
        <w:t>=</w:t>
      </w:r>
      <w:r w:rsidRPr="009A50DE">
        <w:rPr>
          <w:color w:val="000000"/>
          <w:lang w:eastAsia="zh-CN"/>
        </w:rPr>
        <w:t xml:space="preserve"> MondeDuJeu</w:t>
      </w:r>
      <w:r w:rsidRPr="009A50DE">
        <w:rPr>
          <w:color w:val="808030"/>
          <w:lang w:eastAsia="zh-CN"/>
        </w:rPr>
        <w:t>.</w:t>
      </w:r>
      <w:r w:rsidRPr="009A50DE">
        <w:rPr>
          <w:color w:val="000000"/>
          <w:lang w:eastAsia="zh-CN"/>
        </w:rPr>
        <w:t>HAUTEURMONDE</w:t>
      </w:r>
      <w:r w:rsidRPr="009A50DE">
        <w:rPr>
          <w:color w:val="800080"/>
          <w:lang w:eastAsia="zh-CN"/>
        </w:rPr>
        <w:t>;</w:t>
      </w:r>
    </w:p>
    <w:p w14:paraId="61A5CD52" w14:textId="77777777" w:rsidR="00C44445" w:rsidRPr="009A50DE" w:rsidRDefault="00C44445" w:rsidP="00C44445">
      <w:pPr>
        <w:pStyle w:val="Code"/>
        <w:rPr>
          <w:color w:val="000000"/>
          <w:lang w:eastAsia="zh-CN"/>
        </w:rPr>
      </w:pPr>
    </w:p>
    <w:p w14:paraId="30C2A505" w14:textId="77777777" w:rsidR="00C44445" w:rsidRPr="00C44445" w:rsidRDefault="00C44445" w:rsidP="00C44445">
      <w:pPr>
        <w:pStyle w:val="Code"/>
        <w:rPr>
          <w:color w:val="000000"/>
          <w:lang w:val="fr-FR" w:eastAsia="zh-CN"/>
        </w:rPr>
      </w:pPr>
      <w:r w:rsidRPr="009A50DE">
        <w:rPr>
          <w:color w:val="000000"/>
          <w:lang w:eastAsia="zh-CN"/>
        </w:rPr>
        <w:t xml:space="preserve">  </w:t>
      </w:r>
      <w:r w:rsidRPr="00C44445">
        <w:rPr>
          <w:color w:val="696969"/>
          <w:lang w:val="fr-FR" w:eastAsia="zh-CN"/>
        </w:rPr>
        <w:t>// Conctructeur initialise le monde à animer</w:t>
      </w:r>
    </w:p>
    <w:p w14:paraId="36418FAD" w14:textId="77777777" w:rsidR="00C44445" w:rsidRPr="009A50DE" w:rsidRDefault="00C44445" w:rsidP="00C44445">
      <w:pPr>
        <w:pStyle w:val="Code"/>
        <w:rPr>
          <w:color w:val="000000"/>
          <w:lang w:val="en-CA" w:eastAsia="zh-CN"/>
        </w:rPr>
      </w:pPr>
      <w:r w:rsidRPr="00C44445">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C31B80B" w14:textId="77777777" w:rsidR="00C44445" w:rsidRPr="009A50DE" w:rsidRDefault="00C44445" w:rsidP="00C44445">
      <w:pPr>
        <w:pStyle w:val="Code"/>
        <w:rPr>
          <w:color w:val="000000"/>
          <w:lang w:val="en-CA" w:eastAsia="zh-CN"/>
        </w:rPr>
      </w:pPr>
      <w:r w:rsidRPr="009A50DE">
        <w:rPr>
          <w:color w:val="000000"/>
          <w:lang w:val="en-CA" w:eastAsia="zh-CN"/>
        </w:rPr>
        <w:t xml:space="preserve">    leMondeDuJeu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MondeDuJeu</w:t>
      </w:r>
      <w:r w:rsidRPr="009A50DE">
        <w:rPr>
          <w:color w:val="808030"/>
          <w:lang w:val="en-CA" w:eastAsia="zh-CN"/>
        </w:rPr>
        <w:t>()</w:t>
      </w:r>
      <w:r w:rsidRPr="009A50DE">
        <w:rPr>
          <w:color w:val="800080"/>
          <w:lang w:val="en-CA" w:eastAsia="zh-CN"/>
        </w:rPr>
        <w:t>;</w:t>
      </w:r>
    </w:p>
    <w:p w14:paraId="6A6E2974" w14:textId="77777777" w:rsidR="00C44445" w:rsidRPr="00C44445" w:rsidRDefault="00C44445" w:rsidP="00C44445">
      <w:pPr>
        <w:pStyle w:val="Code"/>
        <w:rPr>
          <w:color w:val="000000"/>
          <w:lang w:val="en-CA" w:eastAsia="zh-CN"/>
        </w:rPr>
      </w:pPr>
      <w:r w:rsidRPr="009A50DE">
        <w:rPr>
          <w:color w:val="000000"/>
          <w:lang w:val="en-CA" w:eastAsia="zh-CN"/>
        </w:rPr>
        <w:t xml:space="preserve">    </w:t>
      </w:r>
      <w:r w:rsidRPr="00C44445">
        <w:rPr>
          <w:color w:val="000000"/>
          <w:lang w:val="en-CA" w:eastAsia="zh-CN"/>
        </w:rPr>
        <w:t>addMouseListener</w:t>
      </w:r>
      <w:r w:rsidRPr="00C44445">
        <w:rPr>
          <w:color w:val="808030"/>
          <w:lang w:val="en-CA" w:eastAsia="zh-CN"/>
        </w:rPr>
        <w:t>(</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1F392E78"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6FB87793" w14:textId="77777777" w:rsidR="00C44445" w:rsidRPr="00C44445" w:rsidRDefault="00C44445" w:rsidP="00C44445">
      <w:pPr>
        <w:pStyle w:val="Code"/>
        <w:keepNext w:val="0"/>
        <w:keepLines w:val="0"/>
        <w:rPr>
          <w:color w:val="000000"/>
          <w:lang w:val="en-CA" w:eastAsia="zh-CN"/>
        </w:rPr>
      </w:pPr>
    </w:p>
    <w:p w14:paraId="12D03545" w14:textId="77777777" w:rsidR="00C44445" w:rsidRPr="00C44445" w:rsidRDefault="00C44445" w:rsidP="00C44445">
      <w:pPr>
        <w:pStyle w:val="Code"/>
        <w:rPr>
          <w:color w:val="000000"/>
          <w:lang w:val="en-CA" w:eastAsia="zh-CN"/>
        </w:rPr>
      </w:pPr>
      <w:r w:rsidRPr="00C44445">
        <w:rPr>
          <w:color w:val="000000"/>
          <w:lang w:val="en-CA" w:eastAsia="zh-CN"/>
        </w:rPr>
        <w:lastRenderedPageBreak/>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start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8985D13"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if</w:t>
      </w:r>
      <w:r w:rsidRPr="00C44445">
        <w:rPr>
          <w:color w:val="000000"/>
          <w:lang w:val="en-CA" w:eastAsia="zh-CN"/>
        </w:rPr>
        <w:t xml:space="preserve"> </w:t>
      </w:r>
      <w:r w:rsidRPr="00C44445">
        <w:rPr>
          <w:color w:val="808030"/>
          <w:lang w:val="en-CA" w:eastAsia="zh-CN"/>
        </w:rPr>
        <w:t>(</w:t>
      </w:r>
      <w:r w:rsidRPr="00C44445">
        <w:rPr>
          <w:color w:val="000000"/>
          <w:lang w:val="en-CA" w:eastAsia="zh-CN"/>
        </w:rPr>
        <w:t xml:space="preserve">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null</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683786E7" w14:textId="77777777" w:rsidR="00C44445" w:rsidRPr="00C44445" w:rsidRDefault="00C44445" w:rsidP="00C44445">
      <w:pPr>
        <w:pStyle w:val="Code"/>
        <w:rPr>
          <w:color w:val="000000"/>
          <w:lang w:val="en-CA" w:eastAsia="zh-CN"/>
        </w:rPr>
      </w:pPr>
      <w:r w:rsidRPr="00C44445">
        <w:rPr>
          <w:color w:val="000000"/>
          <w:lang w:val="en-CA" w:eastAsia="zh-CN"/>
        </w:rPr>
        <w:t xml:space="preserve">      chrono </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w:t>
      </w:r>
      <w:r w:rsidRPr="00C44445">
        <w:rPr>
          <w:b/>
          <w:bCs/>
          <w:color w:val="BB7977"/>
          <w:lang w:val="en-CA" w:eastAsia="zh-CN"/>
        </w:rPr>
        <w:t>Timer</w:t>
      </w:r>
      <w:r w:rsidRPr="00C44445">
        <w:rPr>
          <w:color w:val="808030"/>
          <w:lang w:val="en-CA" w:eastAsia="zh-CN"/>
        </w:rPr>
        <w:t>(</w:t>
      </w:r>
      <w:r w:rsidRPr="00C44445">
        <w:rPr>
          <w:color w:val="000000"/>
          <w:lang w:val="en-CA" w:eastAsia="zh-CN"/>
        </w:rPr>
        <w:t>INTERVALLEENTRESCENES</w:t>
      </w:r>
      <w:r w:rsidRPr="00C44445">
        <w:rPr>
          <w:color w:val="808030"/>
          <w:lang w:val="en-CA" w:eastAsia="zh-CN"/>
        </w:rPr>
        <w:t>,</w:t>
      </w:r>
      <w:r w:rsidRPr="00C44445">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800080"/>
          <w:lang w:val="en-CA" w:eastAsia="zh-CN"/>
        </w:rPr>
        <w:t>;</w:t>
      </w:r>
    </w:p>
    <w:p w14:paraId="353F466D" w14:textId="77777777" w:rsidR="00C44445" w:rsidRPr="00C44445" w:rsidRDefault="00C44445" w:rsidP="00C44445">
      <w:pPr>
        <w:pStyle w:val="Code"/>
        <w:rPr>
          <w:color w:val="000000"/>
          <w:lang w:val="fr-FR" w:eastAsia="zh-CN"/>
        </w:rPr>
      </w:pPr>
      <w:r w:rsidRPr="00C44445">
        <w:rPr>
          <w:color w:val="000000"/>
          <w:lang w:val="en-CA" w:eastAsia="zh-CN"/>
        </w:rPr>
        <w:t xml:space="preserve">      </w:t>
      </w:r>
      <w:r w:rsidRPr="00C44445">
        <w:rPr>
          <w:color w:val="000000"/>
          <w:lang w:val="fr-FR" w:eastAsia="zh-CN"/>
        </w:rPr>
        <w:t>chrono</w:t>
      </w:r>
      <w:r w:rsidRPr="00C44445">
        <w:rPr>
          <w:color w:val="808030"/>
          <w:lang w:val="fr-FR" w:eastAsia="zh-CN"/>
        </w:rPr>
        <w:t>.</w:t>
      </w:r>
      <w:r w:rsidRPr="00C44445">
        <w:rPr>
          <w:color w:val="000000"/>
          <w:lang w:val="fr-FR" w:eastAsia="zh-CN"/>
        </w:rPr>
        <w:t>start</w:t>
      </w:r>
      <w:r w:rsidRPr="00C44445">
        <w:rPr>
          <w:color w:val="808030"/>
          <w:lang w:val="fr-FR" w:eastAsia="zh-CN"/>
        </w:rPr>
        <w:t>()</w:t>
      </w:r>
      <w:r w:rsidRPr="00C44445">
        <w:rPr>
          <w:color w:val="800080"/>
          <w:lang w:val="fr-FR" w:eastAsia="zh-CN"/>
        </w:rPr>
        <w:t>;</w:t>
      </w:r>
    </w:p>
    <w:p w14:paraId="577D9CC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08F3C487"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0AC720CD"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Le chrono appelle actionPerformed périodiquement (boucle d'animation)</w:t>
      </w:r>
    </w:p>
    <w:p w14:paraId="1441FCF7"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actionPerformed</w:t>
      </w:r>
      <w:r w:rsidRPr="00C44445">
        <w:rPr>
          <w:color w:val="808030"/>
          <w:lang w:val="en-CA" w:eastAsia="zh-CN"/>
        </w:rPr>
        <w:t>(</w:t>
      </w:r>
      <w:r w:rsidRPr="00C44445">
        <w:rPr>
          <w:color w:val="000000"/>
          <w:lang w:val="en-CA" w:eastAsia="zh-CN"/>
        </w:rPr>
        <w:t>ActionEvent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29254D1" w14:textId="77777777" w:rsidR="00C44445" w:rsidRPr="00C44445" w:rsidRDefault="00C44445" w:rsidP="00C44445">
      <w:pPr>
        <w:pStyle w:val="Code"/>
        <w:rPr>
          <w:color w:val="000000"/>
          <w:lang w:val="fr-FR" w:eastAsia="zh-CN"/>
        </w:rPr>
      </w:pPr>
      <w:r w:rsidRPr="00C44445">
        <w:rPr>
          <w:color w:val="000000"/>
          <w:lang w:val="en-CA" w:eastAsia="zh-CN"/>
        </w:rPr>
        <w:t xml:space="preserve">    </w:t>
      </w:r>
      <w:r w:rsidRPr="00C44445">
        <w:rPr>
          <w:color w:val="000000"/>
          <w:lang w:val="fr-FR" w:eastAsia="zh-CN"/>
        </w:rPr>
        <w:t>repaint</w:t>
      </w:r>
      <w:r w:rsidRPr="00C44445">
        <w:rPr>
          <w:color w:val="808030"/>
          <w:lang w:val="fr-FR" w:eastAsia="zh-CN"/>
        </w:rPr>
        <w:t>()</w:t>
      </w:r>
      <w:r w:rsidRPr="00C44445">
        <w:rPr>
          <w:color w:val="800080"/>
          <w:lang w:val="fr-FR" w:eastAsia="zh-CN"/>
        </w:rPr>
        <w:t>;</w:t>
      </w:r>
    </w:p>
    <w:p w14:paraId="02CC9B8A"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Produire la prochaine scène du monde à animer</w:t>
      </w:r>
    </w:p>
    <w:p w14:paraId="7E77A6CA" w14:textId="77777777" w:rsidR="00C44445" w:rsidRPr="00C44445" w:rsidRDefault="00C44445" w:rsidP="00C44445">
      <w:pPr>
        <w:pStyle w:val="Code"/>
        <w:rPr>
          <w:color w:val="000000"/>
          <w:lang w:val="fr-FR" w:eastAsia="zh-CN"/>
        </w:rPr>
      </w:pPr>
      <w:r w:rsidRPr="00C44445">
        <w:rPr>
          <w:color w:val="000000"/>
          <w:lang w:val="fr-FR" w:eastAsia="zh-CN"/>
        </w:rPr>
        <w:t xml:space="preserve">    leMondeDuJeu</w:t>
      </w:r>
      <w:r w:rsidRPr="00C44445">
        <w:rPr>
          <w:color w:val="808030"/>
          <w:lang w:val="fr-FR" w:eastAsia="zh-CN"/>
        </w:rPr>
        <w:t>.</w:t>
      </w:r>
      <w:r w:rsidRPr="00C44445">
        <w:rPr>
          <w:color w:val="000000"/>
          <w:lang w:val="fr-FR" w:eastAsia="zh-CN"/>
        </w:rPr>
        <w:t>prochaineScene</w:t>
      </w:r>
      <w:r w:rsidRPr="00C44445">
        <w:rPr>
          <w:color w:val="808030"/>
          <w:lang w:val="fr-FR" w:eastAsia="zh-CN"/>
        </w:rPr>
        <w:t>()</w:t>
      </w:r>
      <w:r w:rsidRPr="00C44445">
        <w:rPr>
          <w:color w:val="800080"/>
          <w:lang w:val="fr-FR" w:eastAsia="zh-CN"/>
        </w:rPr>
        <w:t>;</w:t>
      </w:r>
    </w:p>
    <w:p w14:paraId="4F46934A"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618D4AAF" w14:textId="77777777" w:rsidR="00C44445" w:rsidRPr="00C44445" w:rsidRDefault="00C44445" w:rsidP="00C44445">
      <w:pPr>
        <w:pStyle w:val="Code"/>
        <w:rPr>
          <w:color w:val="000000"/>
          <w:lang w:val="fr-FR" w:eastAsia="zh-CN"/>
        </w:rPr>
      </w:pPr>
    </w:p>
    <w:p w14:paraId="0476FC63"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paintComponent() est appelée indirectement par repaint()</w:t>
      </w:r>
    </w:p>
    <w:p w14:paraId="63BD0927"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N.B. Swing utilise le double tampon : pas besoin d'effacer !</w:t>
      </w:r>
    </w:p>
    <w:p w14:paraId="6614F6EE"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800000"/>
          <w:lang w:val="fr-FR" w:eastAsia="zh-CN"/>
        </w:rPr>
        <w:t>public</w:t>
      </w:r>
      <w:r w:rsidRPr="00C44445">
        <w:rPr>
          <w:color w:val="000000"/>
          <w:lang w:val="fr-FR" w:eastAsia="zh-CN"/>
        </w:rPr>
        <w:t xml:space="preserve"> </w:t>
      </w:r>
      <w:r w:rsidRPr="00C44445">
        <w:rPr>
          <w:color w:val="BB7977"/>
          <w:lang w:val="fr-FR" w:eastAsia="zh-CN"/>
        </w:rPr>
        <w:t>void</w:t>
      </w:r>
      <w:r w:rsidRPr="00C44445">
        <w:rPr>
          <w:color w:val="000000"/>
          <w:lang w:val="fr-FR" w:eastAsia="zh-CN"/>
        </w:rPr>
        <w:t xml:space="preserve"> paintComponent</w:t>
      </w:r>
      <w:r w:rsidRPr="00C44445">
        <w:rPr>
          <w:color w:val="808030"/>
          <w:lang w:val="fr-FR" w:eastAsia="zh-CN"/>
        </w:rPr>
        <w:t>(</w:t>
      </w:r>
      <w:r w:rsidRPr="00C44445">
        <w:rPr>
          <w:color w:val="000000"/>
          <w:lang w:val="fr-FR" w:eastAsia="zh-CN"/>
        </w:rPr>
        <w:t>Graphics g</w:t>
      </w:r>
      <w:r w:rsidRPr="00C44445">
        <w:rPr>
          <w:color w:val="808030"/>
          <w:lang w:val="fr-FR" w:eastAsia="zh-CN"/>
        </w:rPr>
        <w:t>)</w:t>
      </w:r>
      <w:r w:rsidRPr="00C44445">
        <w:rPr>
          <w:color w:val="000000"/>
          <w:lang w:val="fr-FR" w:eastAsia="zh-CN"/>
        </w:rPr>
        <w:t xml:space="preserve"> </w:t>
      </w:r>
      <w:r w:rsidRPr="00C44445">
        <w:rPr>
          <w:color w:val="800080"/>
          <w:lang w:val="fr-FR" w:eastAsia="zh-CN"/>
        </w:rPr>
        <w:t>{</w:t>
      </w:r>
    </w:p>
    <w:p w14:paraId="4D51F987"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b/>
          <w:bCs/>
          <w:color w:val="800000"/>
          <w:lang w:val="fr-FR" w:eastAsia="zh-CN"/>
        </w:rPr>
        <w:t>super</w:t>
      </w:r>
      <w:r w:rsidRPr="00C44445">
        <w:rPr>
          <w:color w:val="808030"/>
          <w:lang w:val="fr-FR" w:eastAsia="zh-CN"/>
        </w:rPr>
        <w:t>.</w:t>
      </w:r>
      <w:r w:rsidRPr="00C44445">
        <w:rPr>
          <w:color w:val="000000"/>
          <w:lang w:val="fr-FR" w:eastAsia="zh-CN"/>
        </w:rPr>
        <w:t>paintComponent</w:t>
      </w:r>
      <w:r w:rsidRPr="00C44445">
        <w:rPr>
          <w:color w:val="808030"/>
          <w:lang w:val="fr-FR" w:eastAsia="zh-CN"/>
        </w:rPr>
        <w:t>(</w:t>
      </w:r>
      <w:r w:rsidRPr="00C44445">
        <w:rPr>
          <w:color w:val="000000"/>
          <w:lang w:val="fr-FR" w:eastAsia="zh-CN"/>
        </w:rPr>
        <w:t>g</w:t>
      </w:r>
      <w:r w:rsidRPr="00C44445">
        <w:rPr>
          <w:color w:val="808030"/>
          <w:lang w:val="fr-FR" w:eastAsia="zh-CN"/>
        </w:rPr>
        <w:t>)</w:t>
      </w:r>
      <w:r w:rsidRPr="00C44445">
        <w:rPr>
          <w:color w:val="800080"/>
          <w:lang w:val="fr-FR" w:eastAsia="zh-CN"/>
        </w:rPr>
        <w:t>;</w:t>
      </w:r>
    </w:p>
    <w:p w14:paraId="5CDE8D8D" w14:textId="77777777" w:rsidR="00C44445" w:rsidRPr="00C44445" w:rsidRDefault="00C44445" w:rsidP="00C44445">
      <w:pPr>
        <w:pStyle w:val="Code"/>
        <w:rPr>
          <w:color w:val="000000"/>
          <w:lang w:val="fr-FR" w:eastAsia="zh-CN"/>
        </w:rPr>
      </w:pPr>
    </w:p>
    <w:p w14:paraId="60E94E6F"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Dessine les entités de l'animation</w:t>
      </w:r>
    </w:p>
    <w:p w14:paraId="7172EDF5" w14:textId="77777777" w:rsidR="00C44445" w:rsidRPr="009A50DE" w:rsidRDefault="00C44445" w:rsidP="00C44445">
      <w:pPr>
        <w:pStyle w:val="Code"/>
        <w:rPr>
          <w:color w:val="000000"/>
          <w:lang w:val="en-CA" w:eastAsia="zh-CN"/>
        </w:rPr>
      </w:pPr>
      <w:r w:rsidRPr="00C44445">
        <w:rPr>
          <w:color w:val="000000"/>
          <w:lang w:val="fr-FR" w:eastAsia="zh-CN"/>
        </w:rPr>
        <w:t xml:space="preserve">    </w:t>
      </w:r>
      <w:r w:rsidRPr="009A50DE">
        <w:rPr>
          <w:color w:val="000000"/>
          <w:lang w:val="en-CA" w:eastAsia="zh-CN"/>
        </w:rPr>
        <w:t>leMondeDuJeu</w:t>
      </w:r>
      <w:r w:rsidRPr="009A50DE">
        <w:rPr>
          <w:color w:val="808030"/>
          <w:lang w:val="en-CA" w:eastAsia="zh-CN"/>
        </w:rPr>
        <w:t>.</w:t>
      </w:r>
      <w:r w:rsidRPr="009A50DE">
        <w:rPr>
          <w:color w:val="000000"/>
          <w:lang w:val="en-CA" w:eastAsia="zh-CN"/>
        </w:rPr>
        <w:t>paint</w:t>
      </w:r>
      <w:r w:rsidRPr="009A50DE">
        <w:rPr>
          <w:color w:val="808030"/>
          <w:lang w:val="en-CA" w:eastAsia="zh-CN"/>
        </w:rPr>
        <w:t>(</w:t>
      </w:r>
      <w:r w:rsidRPr="009A50DE">
        <w:rPr>
          <w:color w:val="000000"/>
          <w:lang w:val="en-CA" w:eastAsia="zh-CN"/>
        </w:rPr>
        <w:t>g</w:t>
      </w:r>
      <w:r w:rsidRPr="009A50DE">
        <w:rPr>
          <w:color w:val="808030"/>
          <w:lang w:val="en-CA" w:eastAsia="zh-CN"/>
        </w:rPr>
        <w:t>)</w:t>
      </w:r>
      <w:r w:rsidRPr="009A50DE">
        <w:rPr>
          <w:color w:val="800080"/>
          <w:lang w:val="en-CA" w:eastAsia="zh-CN"/>
        </w:rPr>
        <w:t>;</w:t>
      </w:r>
    </w:p>
    <w:p w14:paraId="611FD6F3"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D86075D" w14:textId="77777777" w:rsidR="00C44445" w:rsidRPr="009A50DE" w:rsidRDefault="00C44445" w:rsidP="00C44445">
      <w:pPr>
        <w:pStyle w:val="Code"/>
        <w:rPr>
          <w:color w:val="000000"/>
          <w:lang w:val="en-CA" w:eastAsia="zh-CN"/>
        </w:rPr>
      </w:pPr>
    </w:p>
    <w:p w14:paraId="39D54185"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mousePressed</w:t>
      </w:r>
      <w:r w:rsidRPr="009A50DE">
        <w:rPr>
          <w:color w:val="808030"/>
          <w:lang w:val="en-CA" w:eastAsia="zh-CN"/>
        </w:rPr>
        <w:t>(</w:t>
      </w:r>
      <w:r w:rsidRPr="009A50DE">
        <w:rPr>
          <w:b/>
          <w:bCs/>
          <w:color w:val="BB7977"/>
          <w:lang w:val="en-CA" w:eastAsia="zh-CN"/>
        </w:rPr>
        <w:t>MouseEvent</w:t>
      </w:r>
      <w:r w:rsidRPr="009A50DE">
        <w:rPr>
          <w:color w:val="000000"/>
          <w:lang w:val="en-CA" w:eastAsia="zh-CN"/>
        </w:rPr>
        <w:t xml:space="preserve"> leMouseEvent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3F50C6" w14:textId="77777777" w:rsidR="00C44445" w:rsidRPr="00C44445" w:rsidRDefault="00C44445" w:rsidP="00C44445">
      <w:pPr>
        <w:pStyle w:val="Code"/>
        <w:rPr>
          <w:color w:val="000000"/>
          <w:lang w:val="fr-FR" w:eastAsia="zh-CN"/>
        </w:rPr>
      </w:pPr>
      <w:r w:rsidRPr="009A50DE">
        <w:rPr>
          <w:color w:val="000000"/>
          <w:lang w:val="en-CA" w:eastAsia="zh-CN"/>
        </w:rPr>
        <w:t xml:space="preserve">    </w:t>
      </w:r>
      <w:r w:rsidRPr="00C44445">
        <w:rPr>
          <w:color w:val="000000"/>
          <w:lang w:val="fr-FR" w:eastAsia="zh-CN"/>
        </w:rPr>
        <w:t>leMondeDuJeu</w:t>
      </w:r>
      <w:r w:rsidRPr="00C44445">
        <w:rPr>
          <w:color w:val="808030"/>
          <w:lang w:val="fr-FR" w:eastAsia="zh-CN"/>
        </w:rPr>
        <w:t>.</w:t>
      </w:r>
      <w:r w:rsidRPr="00C44445">
        <w:rPr>
          <w:color w:val="000000"/>
          <w:lang w:val="fr-FR" w:eastAsia="zh-CN"/>
        </w:rPr>
        <w:t>mousePressed</w:t>
      </w:r>
      <w:r w:rsidRPr="00C44445">
        <w:rPr>
          <w:color w:val="808030"/>
          <w:lang w:val="fr-FR" w:eastAsia="zh-CN"/>
        </w:rPr>
        <w:t>(</w:t>
      </w:r>
      <w:r w:rsidRPr="00C44445">
        <w:rPr>
          <w:color w:val="000000"/>
          <w:lang w:val="fr-FR" w:eastAsia="zh-CN"/>
        </w:rPr>
        <w:t>leMouseEvent</w:t>
      </w:r>
      <w:r w:rsidRPr="00C44445">
        <w:rPr>
          <w:color w:val="808030"/>
          <w:lang w:val="fr-FR" w:eastAsia="zh-CN"/>
        </w:rPr>
        <w:t>)</w:t>
      </w:r>
      <w:r w:rsidRPr="00C44445">
        <w:rPr>
          <w:color w:val="800080"/>
          <w:lang w:val="fr-FR" w:eastAsia="zh-CN"/>
        </w:rPr>
        <w:t>;</w:t>
      </w:r>
    </w:p>
    <w:p w14:paraId="290AA462"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1850FF06"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Il faut absolument définir les autres méthodes pour les autres</w:t>
      </w:r>
    </w:p>
    <w:p w14:paraId="76543E3A"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événements de souris même s'il ne font rien</w:t>
      </w:r>
    </w:p>
    <w:p w14:paraId="18E427FD"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mouseClicked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03DEE490" w14:textId="77777777" w:rsidR="00C44445" w:rsidRPr="00C44445" w:rsidRDefault="00C44445" w:rsidP="00C44445">
      <w:pPr>
        <w:pStyle w:val="Code"/>
        <w:rPr>
          <w:color w:val="000000"/>
          <w:lang w:val="en-CA" w:eastAsia="zh-CN"/>
        </w:rPr>
      </w:pPr>
    </w:p>
    <w:p w14:paraId="18F31F03"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mouseEntered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41F9807E" w14:textId="77777777" w:rsidR="00C44445" w:rsidRPr="00C44445" w:rsidRDefault="00C44445" w:rsidP="00C44445">
      <w:pPr>
        <w:pStyle w:val="Code"/>
        <w:rPr>
          <w:color w:val="000000"/>
          <w:lang w:val="en-CA" w:eastAsia="zh-CN"/>
        </w:rPr>
      </w:pPr>
    </w:p>
    <w:p w14:paraId="1BC349C7"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mouseExited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2DF20F44" w14:textId="77777777" w:rsidR="00C44445" w:rsidRPr="00C44445" w:rsidRDefault="00C44445" w:rsidP="00C44445">
      <w:pPr>
        <w:pStyle w:val="Code"/>
        <w:rPr>
          <w:color w:val="000000"/>
          <w:lang w:val="en-CA" w:eastAsia="zh-CN"/>
        </w:rPr>
      </w:pPr>
    </w:p>
    <w:p w14:paraId="3A40717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mouseReleased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leMouseEvent</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54E43FD" w14:textId="5D3EE940" w:rsidR="00C44445" w:rsidRDefault="00C44445" w:rsidP="00C44445">
      <w:pPr>
        <w:pStyle w:val="Code"/>
        <w:rPr>
          <w:color w:val="800080"/>
          <w:lang w:val="fr-FR" w:eastAsia="zh-CN"/>
        </w:rPr>
      </w:pPr>
      <w:r w:rsidRPr="00C50856">
        <w:rPr>
          <w:color w:val="800080"/>
          <w:lang w:val="fr-FR" w:eastAsia="zh-CN"/>
        </w:rPr>
        <w:t>}</w:t>
      </w:r>
    </w:p>
    <w:p w14:paraId="5187223A" w14:textId="77777777" w:rsidR="003E5B17" w:rsidRPr="00C50856" w:rsidRDefault="003E5B17" w:rsidP="00C44445">
      <w:pPr>
        <w:pStyle w:val="Code"/>
        <w:rPr>
          <w:color w:val="000000"/>
          <w:lang w:val="fr-FR" w:eastAsia="zh-CN"/>
        </w:rPr>
      </w:pPr>
    </w:p>
    <w:p w14:paraId="5BBDB79E" w14:textId="77777777" w:rsidR="00E34CFC" w:rsidRDefault="00E34CFC" w:rsidP="00E34CFC">
      <w:pPr>
        <w:pStyle w:val="Corpsdetexte"/>
      </w:pPr>
    </w:p>
    <w:p w14:paraId="1839FC8C" w14:textId="77777777" w:rsidR="00E34CFC" w:rsidRDefault="00E34CFC" w:rsidP="00E34CFC">
      <w:pPr>
        <w:pStyle w:val="Corpsdetexte"/>
      </w:pPr>
      <w:r>
        <w:t xml:space="preserve">Tel qu’illustré à la section précédente, la classe </w:t>
      </w:r>
      <w:r w:rsidRPr="00D41758">
        <w:rPr>
          <w:i/>
        </w:rPr>
        <w:t>JPanelPourMondeJeuSimple</w:t>
      </w:r>
      <w:r w:rsidRPr="00D41758">
        <w:t xml:space="preserve"> </w:t>
      </w:r>
      <w:r>
        <w:t xml:space="preserve">anime le </w:t>
      </w:r>
      <w:r w:rsidRPr="00C02D53">
        <w:rPr>
          <w:i/>
        </w:rPr>
        <w:t>MondeDuJeu</w:t>
      </w:r>
      <w:r>
        <w:rPr>
          <w:i/>
        </w:rPr>
        <w:t xml:space="preserve"> </w:t>
      </w:r>
      <w:r>
        <w:t xml:space="preserve">par la stratégie du chronomètre.  Elle implémente donc l’interface </w:t>
      </w:r>
      <w:r w:rsidRPr="00820C3A">
        <w:rPr>
          <w:rFonts w:ascii="DejaVu Sans" w:hAnsi="DejaVu Sans"/>
          <w:color w:val="353833"/>
          <w:sz w:val="21"/>
          <w:szCs w:val="21"/>
          <w:lang w:val="fr-CA"/>
        </w:rPr>
        <w:t>java.awt.event.</w:t>
      </w:r>
      <w:hyperlink r:id="rId458" w:tooltip="interface in java.awt.event" w:history="1">
        <w:r w:rsidRPr="00A37D40">
          <w:rPr>
            <w:rStyle w:val="typenamelink1"/>
            <w:rFonts w:ascii="DejaVu Sans" w:hAnsi="DejaVu Sans"/>
            <w:color w:val="4A6782"/>
            <w:sz w:val="21"/>
            <w:szCs w:val="21"/>
            <w:lang w:val="fr-CA"/>
          </w:rPr>
          <w:t>ActionListener</w:t>
        </w:r>
      </w:hyperlink>
      <w:r>
        <w:t xml:space="preserve"> et la méthode </w:t>
      </w:r>
      <w:hyperlink r:id="rId459" w:anchor="actionPerformed-java.awt.event.ActionEvent-" w:history="1">
        <w:r w:rsidRPr="00A37D40">
          <w:rPr>
            <w:rFonts w:ascii="DejaVu Sans Mono" w:hAnsi="DejaVu Sans Mono" w:cs="Courier New"/>
            <w:b/>
            <w:bCs/>
            <w:color w:val="4A6782"/>
            <w:spacing w:val="0"/>
            <w:sz w:val="21"/>
            <w:szCs w:val="21"/>
          </w:rPr>
          <w:t>actionPerformed</w:t>
        </w:r>
      </w:hyperlink>
      <w:r w:rsidRPr="00A37D40">
        <w:rPr>
          <w:rFonts w:ascii="DejaVu Sans Mono" w:hAnsi="DejaVu Sans Mono" w:cs="Courier New"/>
          <w:color w:val="353833"/>
          <w:spacing w:val="0"/>
          <w:sz w:val="21"/>
          <w:szCs w:val="21"/>
        </w:rPr>
        <w:t>(</w:t>
      </w:r>
      <w:hyperlink r:id="rId460" w:tooltip="class in java.awt.event" w:history="1">
        <w:r w:rsidRPr="00A37D40">
          <w:rPr>
            <w:rFonts w:ascii="DejaVu Sans Mono" w:hAnsi="DejaVu Sans Mono" w:cs="Courier New"/>
            <w:b/>
            <w:bCs/>
            <w:color w:val="4A6782"/>
            <w:spacing w:val="0"/>
            <w:sz w:val="21"/>
            <w:szCs w:val="21"/>
          </w:rPr>
          <w:t>ActionEvent</w:t>
        </w:r>
      </w:hyperlink>
      <w:r w:rsidRPr="00A37D40">
        <w:rPr>
          <w:rFonts w:ascii="DejaVu Sans Mono" w:hAnsi="DejaVu Sans Mono" w:cs="Courier New"/>
          <w:color w:val="353833"/>
          <w:spacing w:val="0"/>
          <w:sz w:val="21"/>
          <w:szCs w:val="21"/>
        </w:rPr>
        <w:t> e)</w:t>
      </w:r>
      <w:r w:rsidRPr="00A37D40">
        <w:rPr>
          <w:rFonts w:ascii="DejaVu Sans" w:hAnsi="DejaVu Sans"/>
          <w:color w:val="353833"/>
          <w:spacing w:val="0"/>
          <w:sz w:val="20"/>
          <w:szCs w:val="20"/>
        </w:rPr>
        <w:t xml:space="preserve"> </w:t>
      </w:r>
      <w:r>
        <w:t xml:space="preserve"> pour répondre aux événement du </w:t>
      </w:r>
      <w:r w:rsidRPr="00140CCF">
        <w:rPr>
          <w:i/>
        </w:rPr>
        <w:t>Timer</w:t>
      </w:r>
      <w:r>
        <w:t> :</w:t>
      </w:r>
    </w:p>
    <w:p w14:paraId="039A39AA" w14:textId="77777777" w:rsidR="00E34CFC" w:rsidRPr="00030355" w:rsidRDefault="00E34CFC" w:rsidP="00E34CFC">
      <w:pPr>
        <w:rPr>
          <w:rFonts w:ascii="Courier New" w:hAnsi="Courier New" w:cs="Courier New"/>
          <w:lang w:val="en-CA"/>
        </w:rPr>
      </w:pPr>
      <w:r w:rsidRPr="00030355">
        <w:rPr>
          <w:rFonts w:ascii="Courier New" w:hAnsi="Courier New" w:cs="Courier New"/>
          <w:lang w:val="fr-CA"/>
        </w:rPr>
        <w:t xml:space="preserve">    </w:t>
      </w:r>
      <w:r w:rsidRPr="00030355">
        <w:rPr>
          <w:rFonts w:ascii="Courier New" w:hAnsi="Courier New" w:cs="Courier New"/>
          <w:lang w:val="en-CA"/>
        </w:rPr>
        <w:t xml:space="preserve">public void </w:t>
      </w:r>
      <w:r w:rsidRPr="00030355">
        <w:rPr>
          <w:rFonts w:ascii="Courier New" w:hAnsi="Courier New" w:cs="Courier New"/>
          <w:highlight w:val="yellow"/>
          <w:lang w:val="en-CA"/>
        </w:rPr>
        <w:t>actionPerformed</w:t>
      </w:r>
      <w:r w:rsidRPr="00030355">
        <w:rPr>
          <w:rFonts w:ascii="Courier New" w:hAnsi="Courier New" w:cs="Courier New"/>
          <w:lang w:val="en-CA"/>
        </w:rPr>
        <w:t>( ActionEvent e){</w:t>
      </w:r>
    </w:p>
    <w:p w14:paraId="4EA2E814" w14:textId="77777777" w:rsidR="00E34CFC" w:rsidRPr="00030355" w:rsidRDefault="00E34CFC" w:rsidP="00E34CFC">
      <w:pPr>
        <w:rPr>
          <w:rFonts w:ascii="Courier New" w:hAnsi="Courier New" w:cs="Courier New"/>
        </w:rPr>
      </w:pPr>
      <w:r w:rsidRPr="00030355">
        <w:rPr>
          <w:rFonts w:ascii="Courier New" w:hAnsi="Courier New" w:cs="Courier New"/>
          <w:lang w:val="en-CA"/>
        </w:rPr>
        <w:t xml:space="preserve">        </w:t>
      </w:r>
      <w:r w:rsidRPr="00030355">
        <w:rPr>
          <w:rFonts w:ascii="Courier New" w:hAnsi="Courier New" w:cs="Courier New"/>
        </w:rPr>
        <w:t>repaint();</w:t>
      </w:r>
    </w:p>
    <w:p w14:paraId="5AAE1F61" w14:textId="77777777" w:rsidR="00E34CFC" w:rsidRPr="00030355" w:rsidRDefault="00E34CFC" w:rsidP="00E34CFC">
      <w:pPr>
        <w:rPr>
          <w:rFonts w:ascii="Courier New" w:hAnsi="Courier New" w:cs="Courier New"/>
        </w:rPr>
      </w:pPr>
      <w:r w:rsidRPr="00030355">
        <w:rPr>
          <w:rFonts w:ascii="Courier New" w:hAnsi="Courier New" w:cs="Courier New"/>
        </w:rPr>
        <w:t xml:space="preserve">        // Produire la prochaine scène du monde à animer</w:t>
      </w:r>
    </w:p>
    <w:p w14:paraId="64F6BD74" w14:textId="77777777" w:rsidR="00E34CFC" w:rsidRPr="00030355" w:rsidRDefault="00E34CFC" w:rsidP="00E34CFC">
      <w:pPr>
        <w:rPr>
          <w:rFonts w:ascii="Courier New" w:hAnsi="Courier New" w:cs="Courier New"/>
        </w:rPr>
      </w:pPr>
      <w:r w:rsidRPr="00030355">
        <w:rPr>
          <w:rFonts w:ascii="Courier New" w:hAnsi="Courier New" w:cs="Courier New"/>
        </w:rPr>
        <w:t xml:space="preserve">        leMondeDuJeu.prochaineScene(); </w:t>
      </w:r>
    </w:p>
    <w:p w14:paraId="68CEF696" w14:textId="77777777" w:rsidR="00E34CFC" w:rsidRPr="00030355" w:rsidRDefault="00E34CFC" w:rsidP="00E34CFC">
      <w:pPr>
        <w:rPr>
          <w:rFonts w:ascii="Courier New" w:hAnsi="Courier New" w:cs="Courier New"/>
        </w:rPr>
      </w:pPr>
      <w:r w:rsidRPr="00030355">
        <w:rPr>
          <w:rFonts w:ascii="Courier New" w:hAnsi="Courier New" w:cs="Courier New"/>
        </w:rPr>
        <w:t xml:space="preserve">    }</w:t>
      </w:r>
    </w:p>
    <w:p w14:paraId="66D6C476" w14:textId="77777777" w:rsidR="00E34CFC" w:rsidRDefault="00E34CFC" w:rsidP="00E34CFC">
      <w:pPr>
        <w:pStyle w:val="Corpsdetexte"/>
      </w:pPr>
    </w:p>
    <w:p w14:paraId="583BD941" w14:textId="77777777" w:rsidR="00E34CFC" w:rsidRDefault="00E34CFC" w:rsidP="00E34CFC">
      <w:pPr>
        <w:pStyle w:val="Corpsdetexte"/>
      </w:pPr>
      <w:r>
        <w:t xml:space="preserve">La classe </w:t>
      </w:r>
      <w:r w:rsidRPr="00D41758">
        <w:rPr>
          <w:i/>
        </w:rPr>
        <w:t>JPanelPourMondeJeuSimple</w:t>
      </w:r>
      <w:r w:rsidRPr="00D41758">
        <w:t xml:space="preserve"> </w:t>
      </w:r>
      <w:r>
        <w:t xml:space="preserve">est désignée comme écouteur de l’événement du click de la souris. Nous avons déjà illustré le mécanisme d’écouteur au chapitre 5. Nous avons vu qu’il faut désigner un objet qui implémente l’interface </w:t>
      </w:r>
      <w:r w:rsidRPr="00820C3A">
        <w:rPr>
          <w:rFonts w:ascii="DejaVu Sans" w:hAnsi="DejaVu Sans"/>
          <w:color w:val="353833"/>
          <w:sz w:val="21"/>
          <w:szCs w:val="21"/>
          <w:lang w:val="fr-CA"/>
        </w:rPr>
        <w:t>java.awt.event.</w:t>
      </w:r>
      <w:hyperlink r:id="rId461" w:tooltip="interface in java.awt.event" w:history="1">
        <w:r w:rsidRPr="00820C3A">
          <w:rPr>
            <w:rStyle w:val="typenamelink1"/>
            <w:rFonts w:ascii="DejaVu Sans" w:hAnsi="DejaVu Sans"/>
            <w:color w:val="4A6782"/>
            <w:sz w:val="21"/>
            <w:szCs w:val="21"/>
            <w:lang w:val="fr-CA"/>
          </w:rPr>
          <w:t>MouseListener</w:t>
        </w:r>
      </w:hyperlink>
      <w:r>
        <w:t xml:space="preserve"> et les méthodes correspondantes. La ligne suivante désigne l’objet de la classe </w:t>
      </w:r>
      <w:r w:rsidRPr="00D41758">
        <w:rPr>
          <w:i/>
        </w:rPr>
        <w:t>JPanelPourMondeJeuSimple</w:t>
      </w:r>
      <w:r w:rsidRPr="00D41758">
        <w:t xml:space="preserve"> </w:t>
      </w:r>
      <w:r>
        <w:t>comme écouteur des événements de la souris :</w:t>
      </w:r>
    </w:p>
    <w:p w14:paraId="0B0A6C28" w14:textId="77777777" w:rsidR="00E34CFC" w:rsidRPr="001A281E" w:rsidRDefault="00E34CFC" w:rsidP="00E34CFC">
      <w:pPr>
        <w:rPr>
          <w:rFonts w:ascii="Courier New" w:hAnsi="Courier New" w:cs="Courier New"/>
        </w:rPr>
      </w:pPr>
      <w:r w:rsidRPr="001A281E">
        <w:rPr>
          <w:rFonts w:ascii="Courier New" w:hAnsi="Courier New" w:cs="Courier New"/>
        </w:rPr>
        <w:t xml:space="preserve">      </w:t>
      </w:r>
      <w:r w:rsidRPr="001A281E">
        <w:rPr>
          <w:rFonts w:ascii="Courier New" w:hAnsi="Courier New" w:cs="Courier New"/>
          <w:highlight w:val="yellow"/>
        </w:rPr>
        <w:t>addMouseListener (this)</w:t>
      </w:r>
      <w:r w:rsidRPr="001A281E">
        <w:rPr>
          <w:rFonts w:ascii="Courier New" w:hAnsi="Courier New" w:cs="Courier New"/>
        </w:rPr>
        <w:t>;</w:t>
      </w:r>
    </w:p>
    <w:p w14:paraId="29E3F055" w14:textId="77777777" w:rsidR="00E34CFC" w:rsidRDefault="00E34CFC" w:rsidP="00E34CFC">
      <w:pPr>
        <w:pStyle w:val="Corpsdetexte"/>
      </w:pPr>
    </w:p>
    <w:p w14:paraId="2887B064" w14:textId="77777777" w:rsidR="00E34CFC" w:rsidRDefault="00E34CFC" w:rsidP="00E34CFC">
      <w:pPr>
        <w:pStyle w:val="Corpsdetexte"/>
      </w:pPr>
      <w:r>
        <w:lastRenderedPageBreak/>
        <w:t xml:space="preserve">La méthode </w:t>
      </w:r>
      <w:hyperlink r:id="rId462" w:anchor="mousePressed-java.awt.event.MouseEvent-" w:history="1">
        <w:r w:rsidRPr="00B27424">
          <w:rPr>
            <w:rFonts w:ascii="DejaVu Sans Mono" w:hAnsi="DejaVu Sans Mono" w:cs="Courier New"/>
            <w:b/>
            <w:bCs/>
            <w:color w:val="4A6782"/>
            <w:spacing w:val="0"/>
          </w:rPr>
          <w:t>mousePressed</w:t>
        </w:r>
      </w:hyperlink>
      <w:r w:rsidRPr="00B27424">
        <w:rPr>
          <w:rFonts w:ascii="DejaVu Sans Mono" w:hAnsi="DejaVu Sans Mono" w:cs="Courier New"/>
          <w:color w:val="353833"/>
          <w:spacing w:val="0"/>
        </w:rPr>
        <w:t>(</w:t>
      </w:r>
      <w:hyperlink r:id="rId463" w:tooltip="class in java.awt.event" w:history="1">
        <w:r w:rsidRPr="00B27424">
          <w:rPr>
            <w:rFonts w:ascii="DejaVu Sans Mono" w:hAnsi="DejaVu Sans Mono" w:cs="Courier New"/>
            <w:b/>
            <w:bCs/>
            <w:color w:val="4A6782"/>
            <w:spacing w:val="0"/>
          </w:rPr>
          <w:t>MouseEvent</w:t>
        </w:r>
      </w:hyperlink>
      <w:r w:rsidRPr="00B27424">
        <w:rPr>
          <w:rFonts w:ascii="DejaVu Sans Mono" w:hAnsi="DejaVu Sans Mono" w:cs="Courier New"/>
          <w:color w:val="353833"/>
          <w:spacing w:val="0"/>
        </w:rPr>
        <w:t> e)</w:t>
      </w:r>
      <w:r>
        <w:t xml:space="preserve"> spécifie la réponse à l’événement de click de la souris :</w:t>
      </w:r>
    </w:p>
    <w:p w14:paraId="7886B90D" w14:textId="77777777" w:rsidR="00E34CFC" w:rsidRPr="00CC7285" w:rsidRDefault="00E34CFC" w:rsidP="00E34CFC">
      <w:pPr>
        <w:rPr>
          <w:rFonts w:ascii="Courier New" w:hAnsi="Courier New" w:cs="Courier New"/>
          <w:lang w:val="en-CA"/>
        </w:rPr>
      </w:pPr>
      <w:r w:rsidRPr="00CC7285">
        <w:rPr>
          <w:rFonts w:ascii="Courier New" w:hAnsi="Courier New" w:cs="Courier New"/>
          <w:lang w:val="fr-CA"/>
        </w:rPr>
        <w:t xml:space="preserve">    </w:t>
      </w:r>
      <w:r w:rsidRPr="00CC7285">
        <w:rPr>
          <w:rFonts w:ascii="Courier New" w:hAnsi="Courier New" w:cs="Courier New"/>
          <w:lang w:val="en-CA"/>
        </w:rPr>
        <w:t xml:space="preserve">public void </w:t>
      </w:r>
      <w:r w:rsidRPr="00CC7285">
        <w:rPr>
          <w:rFonts w:ascii="Courier New" w:hAnsi="Courier New" w:cs="Courier New"/>
          <w:highlight w:val="yellow"/>
          <w:lang w:val="en-CA"/>
        </w:rPr>
        <w:t>mousePressed</w:t>
      </w:r>
      <w:r w:rsidRPr="00CC7285">
        <w:rPr>
          <w:rFonts w:ascii="Courier New" w:hAnsi="Courier New" w:cs="Courier New"/>
          <w:lang w:val="en-CA"/>
        </w:rPr>
        <w:t>(MouseEvent leMouseEvent){</w:t>
      </w:r>
    </w:p>
    <w:p w14:paraId="637627EC" w14:textId="77777777" w:rsidR="00E34CFC" w:rsidRPr="00CC7285" w:rsidRDefault="00E34CFC" w:rsidP="00E34CFC">
      <w:pPr>
        <w:rPr>
          <w:rFonts w:ascii="Courier New" w:hAnsi="Courier New" w:cs="Courier New"/>
        </w:rPr>
      </w:pPr>
      <w:r w:rsidRPr="00CC7285">
        <w:rPr>
          <w:rFonts w:ascii="Courier New" w:hAnsi="Courier New" w:cs="Courier New"/>
          <w:lang w:val="en-CA"/>
        </w:rPr>
        <w:t xml:space="preserve">      </w:t>
      </w:r>
      <w:r w:rsidRPr="00CC7285">
        <w:rPr>
          <w:rFonts w:ascii="Courier New" w:hAnsi="Courier New" w:cs="Courier New"/>
        </w:rPr>
        <w:t>leMondeDuJeu.mousePressed(leMouseEvent);</w:t>
      </w:r>
    </w:p>
    <w:p w14:paraId="46E680D8" w14:textId="77777777" w:rsidR="00E34CFC" w:rsidRPr="00CC7285" w:rsidRDefault="00E34CFC" w:rsidP="00E34CFC">
      <w:pPr>
        <w:rPr>
          <w:rFonts w:ascii="Courier New" w:hAnsi="Courier New" w:cs="Courier New"/>
        </w:rPr>
      </w:pPr>
      <w:r w:rsidRPr="00CC7285">
        <w:rPr>
          <w:rFonts w:ascii="Courier New" w:hAnsi="Courier New" w:cs="Courier New"/>
        </w:rPr>
        <w:t xml:space="preserve">    }</w:t>
      </w:r>
    </w:p>
    <w:p w14:paraId="13E9BED4" w14:textId="77777777" w:rsidR="00E34CFC" w:rsidRDefault="00E34CFC" w:rsidP="00E34CFC">
      <w:pPr>
        <w:pStyle w:val="Corpsdetexte"/>
      </w:pPr>
    </w:p>
    <w:p w14:paraId="0D479264" w14:textId="7A4E6C1F" w:rsidR="00E34CFC" w:rsidRDefault="00E34CFC" w:rsidP="00E34CFC">
      <w:pPr>
        <w:pStyle w:val="Corpsdetexte"/>
      </w:pPr>
      <w:r>
        <w:t xml:space="preserve">Cette méthode délègue le travail à effectuer au </w:t>
      </w:r>
      <w:r w:rsidRPr="00FE0CEC">
        <w:rPr>
          <w:i/>
        </w:rPr>
        <w:t>MondeDuJeu</w:t>
      </w:r>
      <w:r>
        <w:t xml:space="preserve"> en appelant la méthode de même nom.</w:t>
      </w:r>
      <w:r w:rsidR="00CC7285">
        <w:t xml:space="preserve"> </w:t>
      </w:r>
      <w:r>
        <w:t xml:space="preserve">La classe </w:t>
      </w:r>
      <w:r w:rsidRPr="008865C9">
        <w:rPr>
          <w:i/>
        </w:rPr>
        <w:t>JFrameIncluantJPanelMondeDuJeu</w:t>
      </w:r>
      <w:r w:rsidRPr="008865C9">
        <w:t xml:space="preserve"> </w:t>
      </w:r>
      <w:r>
        <w:t xml:space="preserve">est la fenêtre qui contient le </w:t>
      </w:r>
      <w:hyperlink r:id="rId464" w:tooltip="class in javax.swing" w:history="1">
        <w:r w:rsidRPr="00624308">
          <w:rPr>
            <w:rStyle w:val="typenamelink1"/>
            <w:rFonts w:ascii="DejaVu Sans" w:hAnsi="DejaVu Sans"/>
            <w:color w:val="4A6782"/>
            <w:sz w:val="21"/>
            <w:szCs w:val="21"/>
            <w:lang w:val="fr-CA"/>
          </w:rPr>
          <w:t>JPanel</w:t>
        </w:r>
      </w:hyperlink>
      <w:r w:rsidRPr="00624308">
        <w:rPr>
          <w:rFonts w:ascii="DejaVu Sans" w:hAnsi="DejaVu Sans"/>
          <w:color w:val="353833"/>
          <w:sz w:val="21"/>
          <w:szCs w:val="21"/>
          <w:lang w:val="fr-CA"/>
        </w:rPr>
        <w:t xml:space="preserve"> </w:t>
      </w:r>
      <w:r>
        <w:t>à animer.</w:t>
      </w:r>
    </w:p>
    <w:p w14:paraId="0DC7CECA" w14:textId="77777777" w:rsidR="00E34CFC" w:rsidRPr="004C341F" w:rsidRDefault="00000000" w:rsidP="00E34CFC">
      <w:pPr>
        <w:pStyle w:val="Corpsdetexte"/>
      </w:pPr>
      <w:hyperlink r:id="rId465" w:history="1">
        <w:r w:rsidR="00E34CFC" w:rsidRPr="00537DEA">
          <w:rPr>
            <w:rFonts w:ascii="Segoe UI" w:hAnsi="Segoe UI" w:cs="Segoe UI"/>
            <w:color w:val="0366D6"/>
            <w:lang w:val="fr-CA"/>
          </w:rPr>
          <w:t>JavaPasAPas</w:t>
        </w:r>
      </w:hyperlink>
      <w:r w:rsidR="00E34CFC" w:rsidRPr="00537DEA">
        <w:rPr>
          <w:rFonts w:ascii="Segoe UI" w:hAnsi="Segoe UI" w:cs="Segoe UI"/>
          <w:color w:val="586069"/>
          <w:lang w:val="fr-CA"/>
        </w:rPr>
        <w:t>/</w:t>
      </w:r>
      <w:hyperlink r:id="rId466" w:history="1">
        <w:r w:rsidR="00E34CFC" w:rsidRPr="00537DEA">
          <w:rPr>
            <w:rFonts w:ascii="Segoe UI" w:hAnsi="Segoe UI" w:cs="Segoe UI"/>
            <w:color w:val="0366D6"/>
            <w:lang w:val="fr-CA"/>
          </w:rPr>
          <w:t>JeuSimple</w:t>
        </w:r>
      </w:hyperlink>
      <w:r w:rsidR="00E34CFC" w:rsidRPr="00537DEA">
        <w:rPr>
          <w:rFonts w:ascii="Segoe UI" w:hAnsi="Segoe UI" w:cs="Segoe UI"/>
          <w:color w:val="586069"/>
          <w:lang w:val="fr-CA"/>
        </w:rPr>
        <w:t>/</w:t>
      </w:r>
      <w:r w:rsidR="00E34CFC" w:rsidRPr="00537DEA">
        <w:rPr>
          <w:rFonts w:ascii="Segoe UI" w:hAnsi="Segoe UI" w:cs="Segoe UI"/>
          <w:b/>
          <w:bCs/>
          <w:color w:val="586069"/>
          <w:lang w:val="fr-CA"/>
        </w:rPr>
        <w:t>JFrameIncluantJPanelMondeDuJeu.java</w:t>
      </w:r>
    </w:p>
    <w:p w14:paraId="7E43C8F1"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0980B1E7" w14:textId="77777777" w:rsidR="00C44445" w:rsidRPr="00C44445" w:rsidRDefault="00C44445" w:rsidP="00C44445">
      <w:pPr>
        <w:pStyle w:val="Code"/>
        <w:rPr>
          <w:color w:val="000000"/>
          <w:lang w:eastAsia="zh-CN"/>
        </w:rPr>
      </w:pPr>
    </w:p>
    <w:p w14:paraId="29359135"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javax</w:t>
      </w:r>
      <w:r w:rsidRPr="00C44445">
        <w:rPr>
          <w:color w:val="808030"/>
          <w:lang w:eastAsia="zh-CN"/>
        </w:rPr>
        <w:t>.</w:t>
      </w:r>
      <w:r w:rsidRPr="00C44445">
        <w:rPr>
          <w:lang w:eastAsia="zh-CN"/>
        </w:rPr>
        <w:t>swing</w:t>
      </w:r>
      <w:r w:rsidRPr="00C44445">
        <w:rPr>
          <w:color w:val="808030"/>
          <w:lang w:eastAsia="zh-CN"/>
        </w:rPr>
        <w:t>.</w:t>
      </w:r>
      <w:r w:rsidRPr="00C44445">
        <w:rPr>
          <w:lang w:eastAsia="zh-CN"/>
        </w:rPr>
        <w:t>JFrame</w:t>
      </w:r>
      <w:r w:rsidRPr="00C44445">
        <w:rPr>
          <w:color w:val="800080"/>
          <w:lang w:eastAsia="zh-CN"/>
        </w:rPr>
        <w:t>;</w:t>
      </w:r>
    </w:p>
    <w:p w14:paraId="07107121" w14:textId="77777777" w:rsidR="00C44445" w:rsidRPr="00C44445" w:rsidRDefault="00C44445" w:rsidP="00C44445">
      <w:pPr>
        <w:pStyle w:val="Code"/>
        <w:rPr>
          <w:color w:val="000000"/>
          <w:lang w:eastAsia="zh-CN"/>
        </w:rPr>
      </w:pPr>
    </w:p>
    <w:p w14:paraId="1CD0AE6C" w14:textId="77777777" w:rsidR="00C44445" w:rsidRPr="00C44445" w:rsidRDefault="00C44445" w:rsidP="00C44445">
      <w:pPr>
        <w:pStyle w:val="Code"/>
        <w:rPr>
          <w:color w:val="000000"/>
          <w:lang w:eastAsia="zh-CN"/>
        </w:rPr>
      </w:pPr>
      <w:r w:rsidRPr="00C44445">
        <w:rPr>
          <w:b/>
          <w:bCs/>
          <w:color w:val="800000"/>
          <w:lang w:eastAsia="zh-CN"/>
        </w:rPr>
        <w:t>public</w:t>
      </w:r>
      <w:r w:rsidRPr="00C44445">
        <w:rPr>
          <w:color w:val="000000"/>
          <w:lang w:eastAsia="zh-CN"/>
        </w:rPr>
        <w:t xml:space="preserve"> </w:t>
      </w:r>
      <w:r w:rsidRPr="00C44445">
        <w:rPr>
          <w:b/>
          <w:bCs/>
          <w:color w:val="800000"/>
          <w:lang w:eastAsia="zh-CN"/>
        </w:rPr>
        <w:t>class</w:t>
      </w:r>
      <w:r w:rsidRPr="00C44445">
        <w:rPr>
          <w:color w:val="000000"/>
          <w:lang w:eastAsia="zh-CN"/>
        </w:rPr>
        <w:t xml:space="preserve"> JFrameIncluantJPanelMondeDuJeu </w:t>
      </w:r>
      <w:r w:rsidRPr="00C44445">
        <w:rPr>
          <w:b/>
          <w:bCs/>
          <w:color w:val="800000"/>
          <w:lang w:eastAsia="zh-CN"/>
        </w:rPr>
        <w:t>extends</w:t>
      </w:r>
      <w:r w:rsidRPr="00C44445">
        <w:rPr>
          <w:color w:val="000000"/>
          <w:lang w:eastAsia="zh-CN"/>
        </w:rPr>
        <w:t xml:space="preserve"> JFrame </w:t>
      </w:r>
      <w:r w:rsidRPr="00C44445">
        <w:rPr>
          <w:color w:val="800080"/>
          <w:lang w:eastAsia="zh-CN"/>
        </w:rPr>
        <w:t>{</w:t>
      </w:r>
    </w:p>
    <w:p w14:paraId="0CC017E4" w14:textId="77777777" w:rsidR="00C44445" w:rsidRPr="00C44445" w:rsidRDefault="00C44445" w:rsidP="00C44445">
      <w:pPr>
        <w:pStyle w:val="Code"/>
        <w:rPr>
          <w:color w:val="000000"/>
          <w:lang w:eastAsia="zh-CN"/>
        </w:rPr>
      </w:pPr>
    </w:p>
    <w:p w14:paraId="40613136"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JFrameIncluantJPanelMondeDuJeu</w:t>
      </w:r>
      <w:r w:rsidRPr="00C44445">
        <w:rPr>
          <w:color w:val="808030"/>
          <w:lang w:eastAsia="zh-CN"/>
        </w:rPr>
        <w:t>()</w:t>
      </w:r>
      <w:r w:rsidRPr="00C44445">
        <w:rPr>
          <w:color w:val="000000"/>
          <w:lang w:eastAsia="zh-CN"/>
        </w:rPr>
        <w:t xml:space="preserve"> </w:t>
      </w:r>
      <w:r w:rsidRPr="00C44445">
        <w:rPr>
          <w:color w:val="800080"/>
          <w:lang w:eastAsia="zh-CN"/>
        </w:rPr>
        <w:t>{</w:t>
      </w:r>
    </w:p>
    <w:p w14:paraId="6BA9C4F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super</w:t>
      </w:r>
      <w:r w:rsidRPr="00C44445">
        <w:rPr>
          <w:color w:val="808030"/>
          <w:lang w:eastAsia="zh-CN"/>
        </w:rPr>
        <w:t>(</w:t>
      </w:r>
      <w:r w:rsidRPr="00C44445">
        <w:rPr>
          <w:color w:val="0000E6"/>
          <w:lang w:eastAsia="zh-CN"/>
        </w:rPr>
        <w:t>"Jeu simple"</w:t>
      </w:r>
      <w:r w:rsidRPr="00C44445">
        <w:rPr>
          <w:color w:val="808030"/>
          <w:lang w:eastAsia="zh-CN"/>
        </w:rPr>
        <w:t>)</w:t>
      </w:r>
      <w:r w:rsidRPr="00C44445">
        <w:rPr>
          <w:color w:val="800080"/>
          <w:lang w:eastAsia="zh-CN"/>
        </w:rPr>
        <w:t>;</w:t>
      </w:r>
    </w:p>
    <w:p w14:paraId="6AF674EC" w14:textId="77777777" w:rsidR="00C44445" w:rsidRPr="00C44445" w:rsidRDefault="00C44445" w:rsidP="00C44445">
      <w:pPr>
        <w:pStyle w:val="Code"/>
        <w:rPr>
          <w:color w:val="000000"/>
          <w:lang w:eastAsia="zh-CN"/>
        </w:rPr>
      </w:pPr>
      <w:r w:rsidRPr="00C44445">
        <w:rPr>
          <w:color w:val="000000"/>
          <w:lang w:eastAsia="zh-CN"/>
        </w:rPr>
        <w:t xml:space="preserve">    JPanelPourMondeJeuSimple leJPanelAnimation </w:t>
      </w:r>
      <w:r w:rsidRPr="00C44445">
        <w:rPr>
          <w:color w:val="808030"/>
          <w:lang w:eastAsia="zh-CN"/>
        </w:rPr>
        <w:t>=</w:t>
      </w:r>
      <w:r w:rsidRPr="00C44445">
        <w:rPr>
          <w:color w:val="000000"/>
          <w:lang w:eastAsia="zh-CN"/>
        </w:rPr>
        <w:t xml:space="preserve"> </w:t>
      </w:r>
      <w:r w:rsidRPr="00C44445">
        <w:rPr>
          <w:b/>
          <w:bCs/>
          <w:color w:val="800000"/>
          <w:lang w:eastAsia="zh-CN"/>
        </w:rPr>
        <w:t>new</w:t>
      </w:r>
      <w:r w:rsidRPr="00C44445">
        <w:rPr>
          <w:color w:val="000000"/>
          <w:lang w:eastAsia="zh-CN"/>
        </w:rPr>
        <w:t xml:space="preserve"> JPanelPourMondeJeuSimple</w:t>
      </w:r>
      <w:r w:rsidRPr="00C44445">
        <w:rPr>
          <w:color w:val="808030"/>
          <w:lang w:eastAsia="zh-CN"/>
        </w:rPr>
        <w:t>()</w:t>
      </w:r>
      <w:r w:rsidRPr="00C44445">
        <w:rPr>
          <w:color w:val="800080"/>
          <w:lang w:eastAsia="zh-CN"/>
        </w:rPr>
        <w:t>;</w:t>
      </w:r>
    </w:p>
    <w:p w14:paraId="0BF0744E" w14:textId="77777777" w:rsidR="00C44445" w:rsidRPr="009A50DE" w:rsidRDefault="00C44445" w:rsidP="00C44445">
      <w:pPr>
        <w:pStyle w:val="Code"/>
        <w:rPr>
          <w:color w:val="000000"/>
          <w:lang w:val="en-CA" w:eastAsia="zh-CN"/>
        </w:rPr>
      </w:pPr>
      <w:r w:rsidRPr="00C44445">
        <w:rPr>
          <w:color w:val="000000"/>
          <w:lang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getContentPane</w:t>
      </w:r>
      <w:r w:rsidRPr="009A50DE">
        <w:rPr>
          <w:color w:val="808030"/>
          <w:lang w:val="en-CA" w:eastAsia="zh-CN"/>
        </w:rPr>
        <w:t>().</w:t>
      </w:r>
      <w:r w:rsidRPr="009A50DE">
        <w:rPr>
          <w:color w:val="000000"/>
          <w:lang w:val="en-CA" w:eastAsia="zh-CN"/>
        </w:rPr>
        <w:t>add</w:t>
      </w:r>
      <w:r w:rsidRPr="009A50DE">
        <w:rPr>
          <w:color w:val="808030"/>
          <w:lang w:val="en-CA" w:eastAsia="zh-CN"/>
        </w:rPr>
        <w:t>(</w:t>
      </w:r>
      <w:r w:rsidRPr="009A50DE">
        <w:rPr>
          <w:color w:val="000000"/>
          <w:lang w:val="en-CA" w:eastAsia="zh-CN"/>
        </w:rPr>
        <w:t>leJPanelAnimation</w:t>
      </w:r>
      <w:r w:rsidRPr="009A50DE">
        <w:rPr>
          <w:color w:val="808030"/>
          <w:lang w:val="en-CA" w:eastAsia="zh-CN"/>
        </w:rPr>
        <w:t>)</w:t>
      </w:r>
      <w:r w:rsidRPr="009A50DE">
        <w:rPr>
          <w:color w:val="800080"/>
          <w:lang w:val="en-CA" w:eastAsia="zh-CN"/>
        </w:rPr>
        <w:t>;</w:t>
      </w:r>
    </w:p>
    <w:p w14:paraId="22AA7D79"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setDefaultCloseOperation</w:t>
      </w:r>
      <w:r w:rsidRPr="009A50DE">
        <w:rPr>
          <w:color w:val="808030"/>
          <w:lang w:val="en-CA" w:eastAsia="zh-CN"/>
        </w:rPr>
        <w:t>(</w:t>
      </w:r>
      <w:r w:rsidRPr="009A50DE">
        <w:rPr>
          <w:color w:val="000000"/>
          <w:lang w:val="en-CA" w:eastAsia="zh-CN"/>
        </w:rPr>
        <w:t>EXIT_ON_CLOSE</w:t>
      </w:r>
      <w:r w:rsidRPr="009A50DE">
        <w:rPr>
          <w:color w:val="808030"/>
          <w:lang w:val="en-CA" w:eastAsia="zh-CN"/>
        </w:rPr>
        <w:t>)</w:t>
      </w:r>
      <w:r w:rsidRPr="009A50DE">
        <w:rPr>
          <w:color w:val="800080"/>
          <w:lang w:val="en-CA" w:eastAsia="zh-CN"/>
        </w:rPr>
        <w:t>;</w:t>
      </w:r>
    </w:p>
    <w:p w14:paraId="019C5A16" w14:textId="77777777" w:rsidR="00C44445" w:rsidRPr="009A50DE" w:rsidRDefault="00C44445" w:rsidP="00C44445">
      <w:pPr>
        <w:pStyle w:val="Code"/>
        <w:rPr>
          <w:color w:val="000000"/>
          <w:lang w:val="en-CA" w:eastAsia="zh-CN"/>
        </w:rPr>
      </w:pPr>
      <w:r w:rsidRPr="009A50DE">
        <w:rPr>
          <w:color w:val="000000"/>
          <w:lang w:val="en-CA" w:eastAsia="zh-CN"/>
        </w:rPr>
        <w:t xml:space="preserve">    </w:t>
      </w:r>
      <w:r w:rsidRPr="009A50DE">
        <w:rPr>
          <w:b/>
          <w:bCs/>
          <w:color w:val="800000"/>
          <w:lang w:val="en-CA" w:eastAsia="zh-CN"/>
        </w:rPr>
        <w:t>this</w:t>
      </w:r>
      <w:r w:rsidRPr="009A50DE">
        <w:rPr>
          <w:color w:val="808030"/>
          <w:lang w:val="en-CA" w:eastAsia="zh-CN"/>
        </w:rPr>
        <w:t>.</w:t>
      </w:r>
      <w:r w:rsidRPr="009A50DE">
        <w:rPr>
          <w:color w:val="000000"/>
          <w:lang w:val="en-CA" w:eastAsia="zh-CN"/>
        </w:rPr>
        <w:t>setSize</w:t>
      </w:r>
      <w:r w:rsidRPr="009A50DE">
        <w:rPr>
          <w:color w:val="808030"/>
          <w:lang w:val="en-CA" w:eastAsia="zh-CN"/>
        </w:rPr>
        <w:t>(</w:t>
      </w:r>
    </w:p>
    <w:p w14:paraId="6638AA46" w14:textId="77777777" w:rsidR="00C44445" w:rsidRPr="009A50DE" w:rsidRDefault="00C44445" w:rsidP="00C44445">
      <w:pPr>
        <w:pStyle w:val="Code"/>
        <w:rPr>
          <w:color w:val="000000"/>
          <w:lang w:val="en-CA" w:eastAsia="zh-CN"/>
        </w:rPr>
      </w:pP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LARGEURJPANEL</w:t>
      </w:r>
      <w:r w:rsidRPr="009A50DE">
        <w:rPr>
          <w:color w:val="808030"/>
          <w:lang w:val="en-CA" w:eastAsia="zh-CN"/>
        </w:rPr>
        <w:t>,</w:t>
      </w:r>
      <w:r w:rsidRPr="009A50DE">
        <w:rPr>
          <w:color w:val="000000"/>
          <w:lang w:val="en-CA" w:eastAsia="zh-CN"/>
        </w:rPr>
        <w:t xml:space="preserve"> JPanelPourMondeJeuSimple</w:t>
      </w:r>
      <w:r w:rsidRPr="009A50DE">
        <w:rPr>
          <w:color w:val="808030"/>
          <w:lang w:val="en-CA" w:eastAsia="zh-CN"/>
        </w:rPr>
        <w:t>.</w:t>
      </w:r>
      <w:r w:rsidRPr="009A50DE">
        <w:rPr>
          <w:color w:val="000000"/>
          <w:lang w:val="en-CA" w:eastAsia="zh-CN"/>
        </w:rPr>
        <w:t xml:space="preserve">HAUTEURJPANEL </w:t>
      </w:r>
      <w:r w:rsidRPr="009A50DE">
        <w:rPr>
          <w:color w:val="808030"/>
          <w:lang w:val="en-CA" w:eastAsia="zh-CN"/>
        </w:rPr>
        <w:t>+</w:t>
      </w:r>
      <w:r w:rsidRPr="009A50DE">
        <w:rPr>
          <w:color w:val="000000"/>
          <w:lang w:val="en-CA" w:eastAsia="zh-CN"/>
        </w:rPr>
        <w:t xml:space="preserve"> </w:t>
      </w:r>
      <w:r w:rsidRPr="009A50DE">
        <w:rPr>
          <w:color w:val="008C00"/>
          <w:lang w:val="en-CA" w:eastAsia="zh-CN"/>
        </w:rPr>
        <w:t>60</w:t>
      </w:r>
      <w:r w:rsidRPr="009A50DE">
        <w:rPr>
          <w:color w:val="808030"/>
          <w:lang w:val="en-CA" w:eastAsia="zh-CN"/>
        </w:rPr>
        <w:t>)</w:t>
      </w:r>
      <w:r w:rsidRPr="009A50DE">
        <w:rPr>
          <w:color w:val="800080"/>
          <w:lang w:val="en-CA" w:eastAsia="zh-CN"/>
        </w:rPr>
        <w:t>;</w:t>
      </w:r>
    </w:p>
    <w:p w14:paraId="26E926AF" w14:textId="77777777" w:rsidR="00C44445" w:rsidRPr="00C44445" w:rsidRDefault="00C44445" w:rsidP="00C44445">
      <w:pPr>
        <w:pStyle w:val="Code"/>
        <w:rPr>
          <w:color w:val="000000"/>
          <w:lang w:val="en-CA" w:eastAsia="zh-CN"/>
        </w:rPr>
      </w:pPr>
      <w:r w:rsidRPr="009A50DE">
        <w:rPr>
          <w:color w:val="000000"/>
          <w:lang w:val="en-CA" w:eastAsia="zh-CN"/>
        </w:rPr>
        <w:t xml:space="preserve">    </w:t>
      </w:r>
      <w:r w:rsidRPr="00C44445">
        <w:rPr>
          <w:b/>
          <w:bCs/>
          <w:color w:val="800000"/>
          <w:lang w:val="en-CA" w:eastAsia="zh-CN"/>
        </w:rPr>
        <w:t>this</w:t>
      </w:r>
      <w:r w:rsidRPr="00C44445">
        <w:rPr>
          <w:color w:val="808030"/>
          <w:lang w:val="en-CA" w:eastAsia="zh-CN"/>
        </w:rPr>
        <w:t>.</w:t>
      </w:r>
      <w:r w:rsidRPr="00C44445">
        <w:rPr>
          <w:color w:val="000000"/>
          <w:lang w:val="en-CA" w:eastAsia="zh-CN"/>
        </w:rPr>
        <w:t>setVisible</w:t>
      </w:r>
      <w:r w:rsidRPr="00C44445">
        <w:rPr>
          <w:color w:val="808030"/>
          <w:lang w:val="en-CA" w:eastAsia="zh-CN"/>
        </w:rPr>
        <w:t>(</w:t>
      </w:r>
      <w:r w:rsidRPr="00C44445">
        <w:rPr>
          <w:b/>
          <w:bCs/>
          <w:color w:val="800000"/>
          <w:lang w:val="en-CA" w:eastAsia="zh-CN"/>
        </w:rPr>
        <w:t>true</w:t>
      </w:r>
      <w:r w:rsidRPr="00C44445">
        <w:rPr>
          <w:color w:val="808030"/>
          <w:lang w:val="en-CA" w:eastAsia="zh-CN"/>
        </w:rPr>
        <w:t>)</w:t>
      </w:r>
      <w:r w:rsidRPr="00C44445">
        <w:rPr>
          <w:color w:val="800080"/>
          <w:lang w:val="en-CA" w:eastAsia="zh-CN"/>
        </w:rPr>
        <w:t>;</w:t>
      </w:r>
    </w:p>
    <w:p w14:paraId="597DD20D" w14:textId="77777777" w:rsidR="00C44445" w:rsidRPr="00C44445" w:rsidRDefault="00C44445" w:rsidP="00C44445">
      <w:pPr>
        <w:pStyle w:val="Code"/>
        <w:rPr>
          <w:color w:val="000000"/>
          <w:lang w:val="en-CA" w:eastAsia="zh-CN"/>
        </w:rPr>
      </w:pPr>
      <w:r w:rsidRPr="00C44445">
        <w:rPr>
          <w:color w:val="000000"/>
          <w:lang w:val="en-CA" w:eastAsia="zh-CN"/>
        </w:rPr>
        <w:t xml:space="preserve">    leJPanelAnimation</w:t>
      </w:r>
      <w:r w:rsidRPr="00C44445">
        <w:rPr>
          <w:color w:val="808030"/>
          <w:lang w:val="en-CA" w:eastAsia="zh-CN"/>
        </w:rPr>
        <w:t>.</w:t>
      </w:r>
      <w:r w:rsidRPr="00C44445">
        <w:rPr>
          <w:color w:val="000000"/>
          <w:lang w:val="en-CA" w:eastAsia="zh-CN"/>
        </w:rPr>
        <w:t>start</w:t>
      </w:r>
      <w:r w:rsidRPr="00C44445">
        <w:rPr>
          <w:color w:val="808030"/>
          <w:lang w:val="en-CA" w:eastAsia="zh-CN"/>
        </w:rPr>
        <w:t>()</w:t>
      </w:r>
      <w:r w:rsidRPr="00C44445">
        <w:rPr>
          <w:color w:val="800080"/>
          <w:lang w:val="en-CA" w:eastAsia="zh-CN"/>
        </w:rPr>
        <w:t>;</w:t>
      </w:r>
    </w:p>
    <w:p w14:paraId="4AF02BB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7AC8FF83" w14:textId="77777777" w:rsidR="00C44445" w:rsidRPr="00C44445" w:rsidRDefault="00C44445" w:rsidP="00C44445">
      <w:pPr>
        <w:pStyle w:val="Code"/>
        <w:rPr>
          <w:color w:val="000000"/>
          <w:lang w:val="en-CA" w:eastAsia="zh-CN"/>
        </w:rPr>
      </w:pPr>
    </w:p>
    <w:p w14:paraId="0BFF391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public</w:t>
      </w:r>
      <w:r w:rsidRPr="00C44445">
        <w:rPr>
          <w:color w:val="000000"/>
          <w:lang w:val="en-CA" w:eastAsia="zh-CN"/>
        </w:rPr>
        <w:t xml:space="preserve"> </w:t>
      </w:r>
      <w:r w:rsidRPr="00C44445">
        <w:rPr>
          <w:b/>
          <w:bCs/>
          <w:color w:val="800000"/>
          <w:lang w:val="en-CA" w:eastAsia="zh-CN"/>
        </w:rPr>
        <w:t>static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main</w:t>
      </w:r>
      <w:r w:rsidRPr="00C44445">
        <w:rPr>
          <w:color w:val="808030"/>
          <w:lang w:val="en-CA" w:eastAsia="zh-CN"/>
        </w:rPr>
        <w:t>(</w:t>
      </w:r>
      <w:r w:rsidRPr="00C44445">
        <w:rPr>
          <w:b/>
          <w:bCs/>
          <w:color w:val="BB7977"/>
          <w:lang w:val="en-CA" w:eastAsia="zh-CN"/>
        </w:rPr>
        <w:t>String</w:t>
      </w:r>
      <w:r w:rsidRPr="00C44445">
        <w:rPr>
          <w:color w:val="000000"/>
          <w:lang w:val="en-CA" w:eastAsia="zh-CN"/>
        </w:rPr>
        <w:t xml:space="preserve"> args</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593E85AB"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b/>
          <w:bCs/>
          <w:color w:val="800000"/>
          <w:lang w:val="en-CA" w:eastAsia="zh-CN"/>
        </w:rPr>
        <w:t>new</w:t>
      </w:r>
      <w:r w:rsidRPr="00C44445">
        <w:rPr>
          <w:color w:val="000000"/>
          <w:lang w:val="en-CA" w:eastAsia="zh-CN"/>
        </w:rPr>
        <w:t xml:space="preserve"> JFrameIncluantJPanelMondeDuJeu</w:t>
      </w:r>
      <w:r w:rsidRPr="00C44445">
        <w:rPr>
          <w:color w:val="808030"/>
          <w:lang w:val="en-CA" w:eastAsia="zh-CN"/>
        </w:rPr>
        <w:t>()</w:t>
      </w:r>
      <w:r w:rsidRPr="00C44445">
        <w:rPr>
          <w:color w:val="800080"/>
          <w:lang w:val="en-CA" w:eastAsia="zh-CN"/>
        </w:rPr>
        <w:t>;</w:t>
      </w:r>
    </w:p>
    <w:p w14:paraId="4E9AC830"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2FEB5D4" w14:textId="4838ED14" w:rsidR="00C44445" w:rsidRDefault="00C44445" w:rsidP="00C44445">
      <w:pPr>
        <w:pStyle w:val="Code"/>
        <w:rPr>
          <w:color w:val="800080"/>
          <w:lang w:val="en-CA" w:eastAsia="zh-CN"/>
        </w:rPr>
      </w:pPr>
      <w:r w:rsidRPr="00C44445">
        <w:rPr>
          <w:color w:val="800080"/>
          <w:lang w:val="en-CA" w:eastAsia="zh-CN"/>
        </w:rPr>
        <w:t>}</w:t>
      </w:r>
    </w:p>
    <w:p w14:paraId="4AEBE238" w14:textId="77777777" w:rsidR="003E5B17" w:rsidRPr="00C44445" w:rsidRDefault="003E5B17" w:rsidP="00C44445">
      <w:pPr>
        <w:pStyle w:val="Code"/>
        <w:rPr>
          <w:color w:val="000000"/>
          <w:lang w:val="en-CA" w:eastAsia="zh-CN"/>
        </w:rPr>
      </w:pPr>
    </w:p>
    <w:p w14:paraId="2CA223E9" w14:textId="77777777" w:rsidR="00E34CFC" w:rsidRDefault="00E34CFC" w:rsidP="00E34CFC">
      <w:pPr>
        <w:pStyle w:val="Corpsdetexte"/>
      </w:pPr>
    </w:p>
    <w:p w14:paraId="63487EC7" w14:textId="77777777" w:rsidR="00E34CFC" w:rsidRDefault="00E34CFC" w:rsidP="00E34CFC">
      <w:pPr>
        <w:pStyle w:val="Titre2"/>
      </w:pPr>
      <w:bookmarkStart w:id="199" w:name="_Toc44667607"/>
      <w:r>
        <w:t>Génériques</w:t>
      </w:r>
      <w:bookmarkEnd w:id="199"/>
    </w:p>
    <w:p w14:paraId="6F349007" w14:textId="77777777" w:rsidR="00E34CFC" w:rsidRDefault="00E34CFC" w:rsidP="00E34CFC">
      <w:pPr>
        <w:pStyle w:val="Corpsdetexte"/>
      </w:pPr>
      <w:r>
        <w:t xml:space="preserve">Introduite à la version 5 de Java, la généricité permet d’employer un type comme valeur de paramètre. Cette possibilité est exploitée en particulier avec les collections génériques. Il est ainsi possible de préciser le type des éléments d’une collection à sa déclaration. Dans l’exemple suivant, un vecteur est déclaré en spécifiant que les éléments sont des objets de la classe </w:t>
      </w:r>
      <w:r w:rsidRPr="00F46C6A">
        <w:rPr>
          <w:i/>
        </w:rPr>
        <w:t>EntiteAnimeAvecCri</w:t>
      </w:r>
      <w:r>
        <w:t>.</w:t>
      </w:r>
    </w:p>
    <w:p w14:paraId="4E86406C" w14:textId="77777777" w:rsidR="00E34CFC" w:rsidRPr="00B219A9" w:rsidRDefault="00E34CFC" w:rsidP="00E34CFC">
      <w:pPr>
        <w:rPr>
          <w:rFonts w:ascii="Courier New" w:hAnsi="Courier New" w:cs="Courier New"/>
        </w:rPr>
      </w:pPr>
      <w:r w:rsidRPr="00B219A9">
        <w:rPr>
          <w:rFonts w:ascii="Courier New" w:hAnsi="Courier New" w:cs="Courier New"/>
        </w:rPr>
        <w:t xml:space="preserve">    Vector&lt;EntiteAnimeAvecCri&gt; vecteurEntites;</w:t>
      </w:r>
    </w:p>
    <w:p w14:paraId="0F624E06" w14:textId="77777777" w:rsidR="00E34CFC" w:rsidRDefault="00E34CFC" w:rsidP="00E34CFC">
      <w:pPr>
        <w:pStyle w:val="Corpsdetexte"/>
      </w:pPr>
    </w:p>
    <w:p w14:paraId="4957E70A" w14:textId="77777777" w:rsidR="00E34CFC" w:rsidRDefault="00E34CFC" w:rsidP="00E34CFC">
      <w:pPr>
        <w:pStyle w:val="Corpsdetexte"/>
      </w:pPr>
      <w:r>
        <w:t>Le constructeur peut aussi spécifier le type des éléments :</w:t>
      </w:r>
    </w:p>
    <w:p w14:paraId="4C474093" w14:textId="77777777" w:rsidR="00E34CFC" w:rsidRPr="008B707B" w:rsidRDefault="00E34CFC" w:rsidP="00E34CFC">
      <w:pPr>
        <w:rPr>
          <w:rFonts w:ascii="Courier New" w:hAnsi="Courier New" w:cs="Courier New"/>
        </w:rPr>
      </w:pPr>
      <w:r w:rsidRPr="008B707B">
        <w:rPr>
          <w:rFonts w:ascii="Courier New" w:hAnsi="Courier New" w:cs="Courier New"/>
        </w:rPr>
        <w:t xml:space="preserve">        vecteurEntites = new Vector&lt;EntiteAnimeAvecCri&gt;();</w:t>
      </w:r>
    </w:p>
    <w:p w14:paraId="64852E5A" w14:textId="77777777" w:rsidR="00E34CFC" w:rsidRDefault="00E34CFC" w:rsidP="00E34CFC">
      <w:pPr>
        <w:pStyle w:val="Corpsdetexte"/>
      </w:pPr>
    </w:p>
    <w:p w14:paraId="64502290" w14:textId="77777777" w:rsidR="00E34CFC" w:rsidRDefault="00E34CFC" w:rsidP="00E34CFC">
      <w:pPr>
        <w:pStyle w:val="Corpsdetexte"/>
      </w:pPr>
      <w:r>
        <w:t xml:space="preserve">Le </w:t>
      </w:r>
      <w:r w:rsidRPr="000970D0">
        <w:rPr>
          <w:i/>
        </w:rPr>
        <w:t>for</w:t>
      </w:r>
      <w:r>
        <w:t xml:space="preserve"> permet l’itération sur les éléments de la collection sans avoir à passer explicitement par un </w:t>
      </w:r>
      <w:r w:rsidRPr="00886403">
        <w:rPr>
          <w:i/>
        </w:rPr>
        <w:t>Iterator</w:t>
      </w:r>
      <w:r>
        <w:t> et une conversion de type tel qu’illustré par l’exemple suivant :</w:t>
      </w:r>
    </w:p>
    <w:p w14:paraId="714ACF6B" w14:textId="77777777" w:rsidR="00E34CFC" w:rsidRPr="008F130D" w:rsidRDefault="00E34CFC" w:rsidP="003E5B17">
      <w:pPr>
        <w:keepNext/>
        <w:keepLines/>
        <w:rPr>
          <w:rFonts w:ascii="Courier New" w:hAnsi="Courier New" w:cs="Courier New"/>
          <w:lang w:val="fr-CA"/>
        </w:rPr>
      </w:pPr>
      <w:r w:rsidRPr="008F130D">
        <w:rPr>
          <w:rFonts w:ascii="Courier New" w:hAnsi="Courier New" w:cs="Courier New"/>
          <w:lang w:val="fr-CA"/>
        </w:rPr>
        <w:lastRenderedPageBreak/>
        <w:t xml:space="preserve">        for(EntiteAnimeAvecCri uneEntite : vecteurEntites){</w:t>
      </w:r>
    </w:p>
    <w:p w14:paraId="5E04254B" w14:textId="77777777" w:rsidR="00E34CFC" w:rsidRPr="008F130D" w:rsidRDefault="00E34CFC" w:rsidP="003E5B17">
      <w:pPr>
        <w:keepNext/>
        <w:keepLines/>
        <w:rPr>
          <w:rFonts w:ascii="Courier New" w:hAnsi="Courier New" w:cs="Courier New"/>
        </w:rPr>
      </w:pPr>
      <w:r w:rsidRPr="008F130D">
        <w:rPr>
          <w:rFonts w:ascii="Courier New" w:hAnsi="Courier New" w:cs="Courier New"/>
          <w:lang w:val="fr-CA"/>
        </w:rPr>
        <w:t xml:space="preserve">            </w:t>
      </w:r>
      <w:r w:rsidRPr="008F130D">
        <w:rPr>
          <w:rFonts w:ascii="Courier New" w:hAnsi="Courier New" w:cs="Courier New"/>
          <w:lang w:val="fr-CA"/>
        </w:rPr>
        <w:tab/>
        <w:t>uneEntite</w:t>
      </w:r>
      <w:r w:rsidRPr="008F130D">
        <w:rPr>
          <w:rFonts w:ascii="Courier New" w:hAnsi="Courier New" w:cs="Courier New"/>
        </w:rPr>
        <w:t>.prochaineScene(LARGEURMONDE,HAUTEURMONDE);</w:t>
      </w:r>
    </w:p>
    <w:p w14:paraId="60179DF6" w14:textId="77777777" w:rsidR="00E34CFC" w:rsidRPr="008F130D" w:rsidRDefault="00E34CFC" w:rsidP="003E5B17">
      <w:pPr>
        <w:keepNext/>
        <w:keepLines/>
        <w:rPr>
          <w:rFonts w:ascii="Courier New" w:hAnsi="Courier New" w:cs="Courier New"/>
        </w:rPr>
      </w:pPr>
      <w:r w:rsidRPr="008F130D">
        <w:rPr>
          <w:rFonts w:ascii="Courier New" w:hAnsi="Courier New" w:cs="Courier New"/>
        </w:rPr>
        <w:t xml:space="preserve">        }</w:t>
      </w:r>
    </w:p>
    <w:p w14:paraId="0513DFE8" w14:textId="77777777" w:rsidR="00E34CFC" w:rsidRDefault="00E34CFC" w:rsidP="00E34CFC">
      <w:pPr>
        <w:pStyle w:val="Corpsdetexte"/>
      </w:pPr>
    </w:p>
    <w:p w14:paraId="66816C38" w14:textId="77777777" w:rsidR="00E34CFC" w:rsidRDefault="00E34CFC" w:rsidP="00E34CFC">
      <w:pPr>
        <w:pStyle w:val="Corpsdetexte"/>
      </w:pPr>
      <w:r>
        <w:t>L’exemple suivant est une version du monde du jeu qui exploite une collection générique d’entités animées.</w:t>
      </w:r>
    </w:p>
    <w:p w14:paraId="57B2359F" w14:textId="77777777" w:rsidR="00C44445" w:rsidRPr="00C44445" w:rsidRDefault="00C44445" w:rsidP="00C44445">
      <w:pPr>
        <w:pStyle w:val="Code"/>
        <w:rPr>
          <w:color w:val="000000"/>
          <w:lang w:eastAsia="zh-CN"/>
        </w:rPr>
      </w:pPr>
      <w:r w:rsidRPr="00C44445">
        <w:rPr>
          <w:b/>
          <w:bCs/>
          <w:color w:val="800000"/>
          <w:lang w:eastAsia="zh-CN"/>
        </w:rPr>
        <w:t>package</w:t>
      </w:r>
      <w:r w:rsidRPr="00C44445">
        <w:rPr>
          <w:lang w:eastAsia="zh-CN"/>
        </w:rPr>
        <w:t xml:space="preserve"> JeuSimple</w:t>
      </w:r>
      <w:r w:rsidRPr="00C44445">
        <w:rPr>
          <w:color w:val="800080"/>
          <w:lang w:eastAsia="zh-CN"/>
        </w:rPr>
        <w:t>;</w:t>
      </w:r>
    </w:p>
    <w:p w14:paraId="6ABFF498" w14:textId="77777777" w:rsidR="00C44445" w:rsidRPr="00C44445" w:rsidRDefault="00C44445" w:rsidP="00C44445">
      <w:pPr>
        <w:pStyle w:val="Code"/>
        <w:rPr>
          <w:color w:val="000000"/>
          <w:lang w:eastAsia="zh-CN"/>
        </w:rPr>
      </w:pPr>
      <w:r w:rsidRPr="00C44445">
        <w:rPr>
          <w:color w:val="696969"/>
          <w:lang w:eastAsia="zh-CN"/>
        </w:rPr>
        <w:t>/*</w:t>
      </w:r>
    </w:p>
    <w:p w14:paraId="61175145" w14:textId="77777777" w:rsidR="00C44445" w:rsidRPr="00C44445" w:rsidRDefault="00C44445" w:rsidP="00C44445">
      <w:pPr>
        <w:pStyle w:val="Code"/>
        <w:rPr>
          <w:color w:val="000000"/>
          <w:lang w:eastAsia="zh-CN"/>
        </w:rPr>
      </w:pPr>
      <w:r w:rsidRPr="00C44445">
        <w:rPr>
          <w:color w:val="696969"/>
          <w:lang w:eastAsia="zh-CN"/>
        </w:rPr>
        <w:t> * MondeDuJeuVectorGen.java</w:t>
      </w:r>
    </w:p>
    <w:p w14:paraId="5695AD0A" w14:textId="77777777" w:rsidR="00C44445" w:rsidRPr="00C44445" w:rsidRDefault="00C44445" w:rsidP="00C44445">
      <w:pPr>
        <w:pStyle w:val="Code"/>
        <w:rPr>
          <w:color w:val="000000"/>
          <w:lang w:eastAsia="zh-CN"/>
        </w:rPr>
      </w:pPr>
      <w:r w:rsidRPr="00C44445">
        <w:rPr>
          <w:color w:val="696969"/>
          <w:lang w:eastAsia="zh-CN"/>
        </w:rPr>
        <w:t> * Plusieurs bonhommes dans un Vector&lt;EntiteAnime&gt;</w:t>
      </w:r>
    </w:p>
    <w:p w14:paraId="471C44D4" w14:textId="77777777" w:rsidR="00C44445" w:rsidRPr="00C44445" w:rsidRDefault="00C44445" w:rsidP="00C44445">
      <w:pPr>
        <w:pStyle w:val="Code"/>
        <w:rPr>
          <w:color w:val="000000"/>
          <w:lang w:eastAsia="zh-CN"/>
        </w:rPr>
      </w:pPr>
      <w:r w:rsidRPr="00C44445">
        <w:rPr>
          <w:color w:val="696969"/>
          <w:lang w:eastAsia="zh-CN"/>
        </w:rPr>
        <w:t> * Le Iti vole (changement du dessin a chaque etat)</w:t>
      </w:r>
    </w:p>
    <w:p w14:paraId="22895DF2" w14:textId="77777777" w:rsidR="00C44445" w:rsidRPr="00C44445" w:rsidRDefault="00C44445" w:rsidP="00C44445">
      <w:pPr>
        <w:pStyle w:val="Code"/>
        <w:rPr>
          <w:color w:val="000000"/>
          <w:lang w:eastAsia="zh-CN"/>
        </w:rPr>
      </w:pPr>
      <w:r w:rsidRPr="00C44445">
        <w:rPr>
          <w:color w:val="696969"/>
          <w:lang w:eastAsia="zh-CN"/>
        </w:rPr>
        <w:t> * Ajoute un coq (animation par séquence d'images)</w:t>
      </w:r>
    </w:p>
    <w:p w14:paraId="0AE5DA18" w14:textId="77777777" w:rsidR="00C44445" w:rsidRPr="00C44445" w:rsidRDefault="00C44445" w:rsidP="00C44445">
      <w:pPr>
        <w:pStyle w:val="Code"/>
        <w:rPr>
          <w:color w:val="000000"/>
          <w:lang w:eastAsia="zh-CN"/>
        </w:rPr>
      </w:pPr>
      <w:r w:rsidRPr="00C44445">
        <w:rPr>
          <w:color w:val="696969"/>
          <w:lang w:eastAsia="zh-CN"/>
        </w:rPr>
        <w:t> */</w:t>
      </w:r>
    </w:p>
    <w:p w14:paraId="2EEC81A4"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applet</w:t>
      </w:r>
      <w:r w:rsidRPr="00C44445">
        <w:rPr>
          <w:color w:val="808030"/>
          <w:lang w:eastAsia="zh-CN"/>
        </w:rPr>
        <w:t>.</w:t>
      </w:r>
      <w:r w:rsidRPr="00C44445">
        <w:rPr>
          <w:b/>
          <w:bCs/>
          <w:color w:val="800000"/>
          <w:lang w:eastAsia="zh-CN"/>
        </w:rPr>
        <w:t>*</w:t>
      </w:r>
      <w:r w:rsidRPr="00C44445">
        <w:rPr>
          <w:color w:val="800080"/>
          <w:lang w:eastAsia="zh-CN"/>
        </w:rPr>
        <w:t>;</w:t>
      </w:r>
    </w:p>
    <w:p w14:paraId="42364FE3"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b/>
          <w:bCs/>
          <w:color w:val="800000"/>
          <w:lang w:eastAsia="zh-CN"/>
        </w:rPr>
        <w:t>*</w:t>
      </w:r>
      <w:r w:rsidRPr="00C44445">
        <w:rPr>
          <w:color w:val="800080"/>
          <w:lang w:eastAsia="zh-CN"/>
        </w:rPr>
        <w:t>;</w:t>
      </w:r>
    </w:p>
    <w:p w14:paraId="38A3931A"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awt</w:t>
      </w:r>
      <w:r w:rsidRPr="00C44445">
        <w:rPr>
          <w:color w:val="808030"/>
          <w:lang w:eastAsia="zh-CN"/>
        </w:rPr>
        <w:t>.</w:t>
      </w:r>
      <w:r w:rsidRPr="00C44445">
        <w:rPr>
          <w:lang w:eastAsia="zh-CN"/>
        </w:rPr>
        <w:t>event</w:t>
      </w:r>
      <w:r w:rsidRPr="00C44445">
        <w:rPr>
          <w:color w:val="808030"/>
          <w:lang w:eastAsia="zh-CN"/>
        </w:rPr>
        <w:t>.</w:t>
      </w:r>
      <w:r w:rsidRPr="00C44445">
        <w:rPr>
          <w:b/>
          <w:bCs/>
          <w:color w:val="800000"/>
          <w:lang w:eastAsia="zh-CN"/>
        </w:rPr>
        <w:t>*</w:t>
      </w:r>
      <w:r w:rsidRPr="00C44445">
        <w:rPr>
          <w:color w:val="800080"/>
          <w:lang w:eastAsia="zh-CN"/>
        </w:rPr>
        <w:t>;</w:t>
      </w:r>
    </w:p>
    <w:p w14:paraId="764F2BE7" w14:textId="77777777" w:rsidR="00C44445" w:rsidRPr="00C44445" w:rsidRDefault="00C44445" w:rsidP="00C44445">
      <w:pPr>
        <w:pStyle w:val="Code"/>
        <w:rPr>
          <w:color w:val="000000"/>
          <w:lang w:eastAsia="zh-CN"/>
        </w:rPr>
      </w:pPr>
      <w:r w:rsidRPr="00C44445">
        <w:rPr>
          <w:b/>
          <w:bCs/>
          <w:color w:val="800000"/>
          <w:lang w:eastAsia="zh-CN"/>
        </w:rPr>
        <w:t>import</w:t>
      </w:r>
      <w:r w:rsidRPr="00C44445">
        <w:rPr>
          <w:lang w:eastAsia="zh-CN"/>
        </w:rPr>
        <w:t xml:space="preserve"> java</w:t>
      </w:r>
      <w:r w:rsidRPr="00C44445">
        <w:rPr>
          <w:color w:val="808030"/>
          <w:lang w:eastAsia="zh-CN"/>
        </w:rPr>
        <w:t>.</w:t>
      </w:r>
      <w:r w:rsidRPr="00C44445">
        <w:rPr>
          <w:lang w:eastAsia="zh-CN"/>
        </w:rPr>
        <w:t>net</w:t>
      </w:r>
      <w:r w:rsidRPr="00C44445">
        <w:rPr>
          <w:color w:val="808030"/>
          <w:lang w:eastAsia="zh-CN"/>
        </w:rPr>
        <w:t>.</w:t>
      </w:r>
      <w:r w:rsidRPr="00C44445">
        <w:rPr>
          <w:b/>
          <w:bCs/>
          <w:color w:val="800000"/>
          <w:lang w:eastAsia="zh-CN"/>
        </w:rPr>
        <w:t>*</w:t>
      </w:r>
      <w:r w:rsidRPr="00C44445">
        <w:rPr>
          <w:color w:val="800080"/>
          <w:lang w:eastAsia="zh-CN"/>
        </w:rPr>
        <w:t>;</w:t>
      </w:r>
    </w:p>
    <w:p w14:paraId="5654267E"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util</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5558710" w14:textId="77777777" w:rsidR="00C44445" w:rsidRPr="009A50DE" w:rsidRDefault="00C44445" w:rsidP="00C44445">
      <w:pPr>
        <w:pStyle w:val="Code"/>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D2B621A" w14:textId="77777777" w:rsidR="00C44445" w:rsidRPr="009A50DE" w:rsidRDefault="00C44445" w:rsidP="00C44445">
      <w:pPr>
        <w:pStyle w:val="Code"/>
        <w:rPr>
          <w:color w:val="000000"/>
          <w:lang w:val="en-CA" w:eastAsia="zh-CN"/>
        </w:rPr>
      </w:pPr>
    </w:p>
    <w:p w14:paraId="345F71DD" w14:textId="77777777" w:rsidR="00C44445" w:rsidRPr="009A50DE" w:rsidRDefault="00C44445" w:rsidP="00C4444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MondeDuJeuVectorGen </w:t>
      </w:r>
      <w:r w:rsidRPr="009A50DE">
        <w:rPr>
          <w:color w:val="800080"/>
          <w:lang w:val="en-CA" w:eastAsia="zh-CN"/>
        </w:rPr>
        <w:t>{</w:t>
      </w:r>
    </w:p>
    <w:p w14:paraId="4C9FECD9" w14:textId="77777777" w:rsidR="00C44445" w:rsidRPr="009A50DE" w:rsidRDefault="00C44445" w:rsidP="00C44445">
      <w:pPr>
        <w:pStyle w:val="Code"/>
        <w:rPr>
          <w:color w:val="000000"/>
          <w:lang w:val="en-CA" w:eastAsia="zh-CN"/>
        </w:rPr>
      </w:pPr>
    </w:p>
    <w:p w14:paraId="2E4E1833" w14:textId="77777777" w:rsidR="00C44445" w:rsidRPr="00C44445" w:rsidRDefault="00C44445" w:rsidP="00C44445">
      <w:pPr>
        <w:pStyle w:val="Code"/>
        <w:rPr>
          <w:color w:val="000000"/>
          <w:lang w:eastAsia="zh-CN"/>
        </w:rPr>
      </w:pPr>
      <w:r w:rsidRPr="009A50DE">
        <w:rPr>
          <w:color w:val="000000"/>
          <w:lang w:val="en-CA" w:eastAsia="zh-CN"/>
        </w:rPr>
        <w:t xml:space="preserve">  </w:t>
      </w:r>
      <w:r w:rsidRPr="00C44445">
        <w:rPr>
          <w:color w:val="696969"/>
          <w:lang w:eastAsia="zh-CN"/>
        </w:rPr>
        <w:t>// Taille du monde</w:t>
      </w:r>
    </w:p>
    <w:p w14:paraId="05032E6E" w14:textId="77777777" w:rsidR="00C44445" w:rsidRPr="009A50DE" w:rsidRDefault="00C44445" w:rsidP="00C44445">
      <w:pPr>
        <w:pStyle w:val="Code"/>
        <w:rPr>
          <w:color w:val="000000"/>
          <w:lang w:eastAsia="zh-CN"/>
        </w:rPr>
      </w:pPr>
      <w:r w:rsidRPr="00C44445">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LARGEURMONDE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618D387"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w:t>
      </w:r>
      <w:r w:rsidRPr="009A50DE">
        <w:rPr>
          <w:b/>
          <w:bCs/>
          <w:color w:val="800000"/>
          <w:lang w:eastAsia="zh-CN"/>
        </w:rPr>
        <w:t>static</w:t>
      </w:r>
      <w:r w:rsidRPr="009A50DE">
        <w:rPr>
          <w:color w:val="000000"/>
          <w:lang w:eastAsia="zh-CN"/>
        </w:rPr>
        <w:t xml:space="preserve"> </w:t>
      </w:r>
      <w:r w:rsidRPr="009A50DE">
        <w:rPr>
          <w:b/>
          <w:bCs/>
          <w:color w:val="800000"/>
          <w:lang w:eastAsia="zh-CN"/>
        </w:rPr>
        <w:t>final</w:t>
      </w:r>
      <w:r w:rsidRPr="009A50DE">
        <w:rPr>
          <w:color w:val="000000"/>
          <w:lang w:eastAsia="zh-CN"/>
        </w:rPr>
        <w:t xml:space="preserve"> </w:t>
      </w:r>
      <w:r w:rsidRPr="009A50DE">
        <w:rPr>
          <w:color w:val="BB7977"/>
          <w:lang w:eastAsia="zh-CN"/>
        </w:rPr>
        <w:t>int</w:t>
      </w:r>
      <w:r w:rsidRPr="009A50DE">
        <w:rPr>
          <w:color w:val="000000"/>
          <w:lang w:eastAsia="zh-CN"/>
        </w:rPr>
        <w:t xml:space="preserve"> HAUTEURMONDE </w:t>
      </w:r>
      <w:r w:rsidRPr="009A50DE">
        <w:rPr>
          <w:color w:val="808030"/>
          <w:lang w:eastAsia="zh-CN"/>
        </w:rPr>
        <w:t>=</w:t>
      </w:r>
      <w:r w:rsidRPr="009A50DE">
        <w:rPr>
          <w:color w:val="000000"/>
          <w:lang w:eastAsia="zh-CN"/>
        </w:rPr>
        <w:t xml:space="preserve"> </w:t>
      </w:r>
      <w:r w:rsidRPr="009A50DE">
        <w:rPr>
          <w:color w:val="008C00"/>
          <w:lang w:eastAsia="zh-CN"/>
        </w:rPr>
        <w:t>1000</w:t>
      </w:r>
      <w:r w:rsidRPr="009A50DE">
        <w:rPr>
          <w:color w:val="800080"/>
          <w:lang w:eastAsia="zh-CN"/>
        </w:rPr>
        <w:t>;</w:t>
      </w:r>
    </w:p>
    <w:p w14:paraId="6177CA44" w14:textId="77777777" w:rsidR="00C44445" w:rsidRPr="009A50DE" w:rsidRDefault="00C44445" w:rsidP="00C44445">
      <w:pPr>
        <w:pStyle w:val="Code"/>
        <w:rPr>
          <w:color w:val="000000"/>
          <w:lang w:eastAsia="zh-CN"/>
        </w:rPr>
      </w:pPr>
    </w:p>
    <w:p w14:paraId="4B9785F1"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protected</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000000"/>
          <w:lang w:eastAsia="zh-CN"/>
        </w:rPr>
        <w:t xml:space="preserve"> vecteurEntites</w:t>
      </w:r>
      <w:r w:rsidRPr="009A50DE">
        <w:rPr>
          <w:color w:val="800080"/>
          <w:lang w:eastAsia="zh-CN"/>
        </w:rPr>
        <w:t>;</w:t>
      </w:r>
    </w:p>
    <w:p w14:paraId="0EFA5654" w14:textId="77777777" w:rsidR="00C44445" w:rsidRPr="009A50DE" w:rsidRDefault="00C44445" w:rsidP="00C44445">
      <w:pPr>
        <w:pStyle w:val="Code"/>
        <w:rPr>
          <w:color w:val="000000"/>
          <w:lang w:eastAsia="zh-CN"/>
        </w:rPr>
      </w:pPr>
    </w:p>
    <w:p w14:paraId="34CE9DF2"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public</w:t>
      </w:r>
      <w:r w:rsidRPr="009A50DE">
        <w:rPr>
          <w:color w:val="000000"/>
          <w:lang w:eastAsia="zh-CN"/>
        </w:rPr>
        <w:t xml:space="preserve"> MondeDuJeuVectorGen</w:t>
      </w:r>
      <w:r w:rsidRPr="009A50DE">
        <w:rPr>
          <w:color w:val="808030"/>
          <w:lang w:eastAsia="zh-CN"/>
        </w:rPr>
        <w:t>()</w:t>
      </w:r>
      <w:r w:rsidRPr="009A50DE">
        <w:rPr>
          <w:color w:val="000000"/>
          <w:lang w:eastAsia="zh-CN"/>
        </w:rPr>
        <w:t xml:space="preserve"> </w:t>
      </w:r>
      <w:r w:rsidRPr="009A50DE">
        <w:rPr>
          <w:color w:val="800080"/>
          <w:lang w:eastAsia="zh-CN"/>
        </w:rPr>
        <w:t>{</w:t>
      </w:r>
    </w:p>
    <w:p w14:paraId="758E270D" w14:textId="77777777" w:rsidR="00C44445" w:rsidRPr="009A50DE" w:rsidRDefault="00C44445" w:rsidP="00C44445">
      <w:pPr>
        <w:pStyle w:val="Code"/>
        <w:rPr>
          <w:color w:val="000000"/>
          <w:lang w:eastAsia="zh-CN"/>
        </w:rPr>
      </w:pPr>
      <w:r w:rsidRPr="009A50DE">
        <w:rPr>
          <w:color w:val="000000"/>
          <w:lang w:eastAsia="zh-CN"/>
        </w:rPr>
        <w:t xml:space="preserve">    vecteurEntites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w:t>
      </w:r>
      <w:r w:rsidRPr="009A50DE">
        <w:rPr>
          <w:b/>
          <w:bCs/>
          <w:color w:val="BB7977"/>
          <w:lang w:eastAsia="zh-CN"/>
        </w:rPr>
        <w:t>Vector</w:t>
      </w:r>
      <w:r w:rsidRPr="009A50DE">
        <w:rPr>
          <w:color w:val="808030"/>
          <w:lang w:eastAsia="zh-CN"/>
        </w:rPr>
        <w:t>&lt;</w:t>
      </w:r>
      <w:r w:rsidRPr="009A50DE">
        <w:rPr>
          <w:color w:val="000000"/>
          <w:lang w:eastAsia="zh-CN"/>
        </w:rPr>
        <w:t>EntiteAnimeAvecCri</w:t>
      </w:r>
      <w:r w:rsidRPr="009A50DE">
        <w:rPr>
          <w:color w:val="808030"/>
          <w:lang w:eastAsia="zh-CN"/>
        </w:rPr>
        <w:t>&gt;()</w:t>
      </w:r>
      <w:r w:rsidRPr="009A50DE">
        <w:rPr>
          <w:color w:val="800080"/>
          <w:lang w:eastAsia="zh-CN"/>
        </w:rPr>
        <w:t>;</w:t>
      </w:r>
    </w:p>
    <w:p w14:paraId="697D0B44" w14:textId="77777777" w:rsidR="00C44445" w:rsidRPr="00C44445" w:rsidRDefault="00C44445" w:rsidP="00C44445">
      <w:pPr>
        <w:pStyle w:val="Code"/>
        <w:rPr>
          <w:color w:val="000000"/>
          <w:lang w:val="fr-FR" w:eastAsia="zh-CN"/>
        </w:rPr>
      </w:pPr>
      <w:r w:rsidRPr="009A50DE">
        <w:rPr>
          <w:color w:val="000000"/>
          <w:lang w:eastAsia="zh-CN"/>
        </w:rPr>
        <w:t xml:space="preserve">    </w:t>
      </w:r>
      <w:r w:rsidRPr="00C44445">
        <w:rPr>
          <w:color w:val="000000"/>
          <w:lang w:val="fr-FR" w:eastAsia="zh-CN"/>
        </w:rPr>
        <w:t>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BotAnimeAvecCri</w:t>
      </w:r>
      <w:r w:rsidRPr="00C44445">
        <w:rPr>
          <w:color w:val="808030"/>
          <w:lang w:val="fr-FR" w:eastAsia="zh-CN"/>
        </w:rPr>
        <w:t>(</w:t>
      </w:r>
      <w:r w:rsidRPr="00C44445">
        <w:rPr>
          <w:color w:val="008C00"/>
          <w:lang w:val="fr-FR" w:eastAsia="zh-CN"/>
        </w:rPr>
        <w:t>10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"Son2.wav"</w:t>
      </w:r>
      <w:r w:rsidRPr="00C44445">
        <w:rPr>
          <w:color w:val="808030"/>
          <w:lang w:val="fr-FR" w:eastAsia="zh-CN"/>
        </w:rPr>
        <w:t>))</w:t>
      </w:r>
      <w:r w:rsidRPr="00C44445">
        <w:rPr>
          <w:color w:val="800080"/>
          <w:lang w:val="fr-FR" w:eastAsia="zh-CN"/>
        </w:rPr>
        <w:t>;</w:t>
      </w:r>
    </w:p>
    <w:p w14:paraId="7D261F1E" w14:textId="77777777" w:rsidR="00C44445" w:rsidRPr="00C44445" w:rsidRDefault="00C44445" w:rsidP="00C44445">
      <w:pPr>
        <w:pStyle w:val="Code"/>
        <w:rPr>
          <w:color w:val="000000"/>
          <w:lang w:val="fr-FR" w:eastAsia="zh-CN"/>
        </w:rPr>
      </w:pPr>
      <w:r w:rsidRPr="00C44445">
        <w:rPr>
          <w:color w:val="000000"/>
          <w:lang w:val="fr-FR" w:eastAsia="zh-CN"/>
        </w:rPr>
        <w:t xml:space="preserve">    vecteurEntites</w:t>
      </w:r>
      <w:r w:rsidRPr="00C44445">
        <w:rPr>
          <w:color w:val="808030"/>
          <w:lang w:val="fr-FR" w:eastAsia="zh-CN"/>
        </w:rPr>
        <w:t>.</w:t>
      </w:r>
      <w:r w:rsidRPr="00C44445">
        <w:rPr>
          <w:color w:val="000000"/>
          <w:lang w:val="fr-FR" w:eastAsia="zh-CN"/>
        </w:rPr>
        <w:t>addElement</w:t>
      </w:r>
      <w:r w:rsidRPr="00C44445">
        <w:rPr>
          <w:color w:val="808030"/>
          <w:lang w:val="fr-FR" w:eastAsia="zh-CN"/>
        </w:rPr>
        <w:t>(</w:t>
      </w:r>
      <w:r w:rsidRPr="00C44445">
        <w:rPr>
          <w:b/>
          <w:bCs/>
          <w:color w:val="800000"/>
          <w:lang w:val="fr-FR" w:eastAsia="zh-CN"/>
        </w:rPr>
        <w:t>new</w:t>
      </w:r>
      <w:r w:rsidRPr="00C44445">
        <w:rPr>
          <w:color w:val="000000"/>
          <w:lang w:val="fr-FR" w:eastAsia="zh-CN"/>
        </w:rPr>
        <w:t xml:space="preserve"> ItiAnimeAvecCriVolant</w:t>
      </w:r>
      <w:r w:rsidRPr="00C44445">
        <w:rPr>
          <w:color w:val="808030"/>
          <w:lang w:val="fr-FR" w:eastAsia="zh-CN"/>
        </w:rPr>
        <w:t>(</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50</w:t>
      </w:r>
      <w:r w:rsidRPr="00C44445">
        <w:rPr>
          <w:color w:val="808030"/>
          <w:lang w:val="fr-FR" w:eastAsia="zh-CN"/>
        </w:rPr>
        <w:t>,</w:t>
      </w:r>
      <w:r w:rsidRPr="00C44445">
        <w:rPr>
          <w:color w:val="000000"/>
          <w:lang w:val="fr-FR" w:eastAsia="zh-CN"/>
        </w:rPr>
        <w:t xml:space="preserve"> </w:t>
      </w:r>
      <w:r w:rsidRPr="00C44445">
        <w:rPr>
          <w:color w:val="008C00"/>
          <w:lang w:val="fr-FR" w:eastAsia="zh-CN"/>
        </w:rPr>
        <w:t>100</w:t>
      </w:r>
      <w:r w:rsidRPr="00C44445">
        <w:rPr>
          <w:color w:val="808030"/>
          <w:lang w:val="fr-FR" w:eastAsia="zh-CN"/>
        </w:rPr>
        <w:t>,</w:t>
      </w:r>
      <w:r w:rsidRPr="00C44445">
        <w:rPr>
          <w:color w:val="000000"/>
          <w:lang w:val="fr-FR" w:eastAsia="zh-CN"/>
        </w:rPr>
        <w:t xml:space="preserve"> </w:t>
      </w:r>
      <w:r w:rsidRPr="00C44445">
        <w:rPr>
          <w:color w:val="008C00"/>
          <w:lang w:val="fr-FR" w:eastAsia="zh-CN"/>
        </w:rPr>
        <w:t>200</w:t>
      </w:r>
      <w:r w:rsidRPr="00C44445">
        <w:rPr>
          <w:color w:val="808030"/>
          <w:lang w:val="fr-FR" w:eastAsia="zh-CN"/>
        </w:rPr>
        <w:t>,</w:t>
      </w:r>
      <w:r w:rsidRPr="00C44445">
        <w:rPr>
          <w:color w:val="000000"/>
          <w:lang w:val="fr-FR" w:eastAsia="zh-CN"/>
        </w:rPr>
        <w:t xml:space="preserve"> </w:t>
      </w:r>
      <w:r w:rsidRPr="00C44445">
        <w:rPr>
          <w:color w:val="008C00"/>
          <w:lang w:val="fr-FR" w:eastAsia="zh-CN"/>
        </w:rPr>
        <w:t>3</w:t>
      </w:r>
      <w:r w:rsidRPr="00C44445">
        <w:rPr>
          <w:color w:val="808030"/>
          <w:lang w:val="fr-FR" w:eastAsia="zh-CN"/>
        </w:rPr>
        <w:t>,</w:t>
      </w:r>
      <w:r w:rsidRPr="00C44445">
        <w:rPr>
          <w:color w:val="000000"/>
          <w:lang w:val="fr-FR" w:eastAsia="zh-CN"/>
        </w:rPr>
        <w:t xml:space="preserve"> </w:t>
      </w:r>
      <w:r w:rsidRPr="00C44445">
        <w:rPr>
          <w:color w:val="008C00"/>
          <w:lang w:val="fr-FR" w:eastAsia="zh-CN"/>
        </w:rPr>
        <w:t>0</w:t>
      </w:r>
      <w:r w:rsidRPr="00C44445">
        <w:rPr>
          <w:color w:val="808030"/>
          <w:lang w:val="fr-FR" w:eastAsia="zh-CN"/>
        </w:rPr>
        <w:t>,</w:t>
      </w:r>
      <w:r w:rsidRPr="00C44445">
        <w:rPr>
          <w:color w:val="000000"/>
          <w:lang w:val="fr-FR" w:eastAsia="zh-CN"/>
        </w:rPr>
        <w:t xml:space="preserve"> </w:t>
      </w:r>
      <w:r w:rsidRPr="00C44445">
        <w:rPr>
          <w:b/>
          <w:bCs/>
          <w:color w:val="800000"/>
          <w:lang w:val="fr-FR" w:eastAsia="zh-CN"/>
        </w:rPr>
        <w:t>true</w:t>
      </w:r>
      <w:r w:rsidRPr="00C44445">
        <w:rPr>
          <w:color w:val="808030"/>
          <w:lang w:val="fr-FR" w:eastAsia="zh-CN"/>
        </w:rPr>
        <w:t>,</w:t>
      </w:r>
      <w:r w:rsidRPr="00C44445">
        <w:rPr>
          <w:color w:val="000000"/>
          <w:lang w:val="fr-FR" w:eastAsia="zh-CN"/>
        </w:rPr>
        <w:t xml:space="preserve"> </w:t>
      </w:r>
      <w:r w:rsidRPr="00C44445">
        <w:rPr>
          <w:color w:val="0000E6"/>
          <w:lang w:val="fr-FR" w:eastAsia="zh-CN"/>
        </w:rPr>
        <w:t>"Son3.wav"</w:t>
      </w:r>
      <w:r w:rsidRPr="00C44445">
        <w:rPr>
          <w:color w:val="808030"/>
          <w:lang w:val="fr-FR" w:eastAsia="zh-CN"/>
        </w:rPr>
        <w:t>))</w:t>
      </w:r>
      <w:r w:rsidRPr="00C44445">
        <w:rPr>
          <w:color w:val="800080"/>
          <w:lang w:val="fr-FR" w:eastAsia="zh-CN"/>
        </w:rPr>
        <w:t>;</w:t>
      </w:r>
    </w:p>
    <w:p w14:paraId="3A84C5EC" w14:textId="77777777" w:rsidR="00C44445" w:rsidRPr="00C44445" w:rsidRDefault="00C44445" w:rsidP="00C44445">
      <w:pPr>
        <w:pStyle w:val="Code"/>
        <w:rPr>
          <w:color w:val="000000"/>
          <w:lang w:eastAsia="zh-CN"/>
        </w:rPr>
      </w:pPr>
      <w:r w:rsidRPr="00C44445">
        <w:rPr>
          <w:color w:val="000000"/>
          <w:lang w:val="fr-FR" w:eastAsia="zh-CN"/>
        </w:rPr>
        <w:t xml:space="preserve">    </w:t>
      </w:r>
      <w:r w:rsidRPr="00C44445">
        <w:rPr>
          <w:color w:val="000000"/>
          <w:lang w:eastAsia="zh-CN"/>
        </w:rPr>
        <w:t>vecteurEntites</w:t>
      </w:r>
      <w:r w:rsidRPr="00C44445">
        <w:rPr>
          <w:color w:val="808030"/>
          <w:lang w:eastAsia="zh-CN"/>
        </w:rPr>
        <w:t>.</w:t>
      </w:r>
      <w:r w:rsidRPr="00C44445">
        <w:rPr>
          <w:color w:val="000000"/>
          <w:lang w:eastAsia="zh-CN"/>
        </w:rPr>
        <w:t>addElement</w:t>
      </w:r>
      <w:r w:rsidRPr="00C44445">
        <w:rPr>
          <w:color w:val="808030"/>
          <w:lang w:eastAsia="zh-CN"/>
        </w:rPr>
        <w:t>(</w:t>
      </w:r>
      <w:r w:rsidRPr="00C44445">
        <w:rPr>
          <w:b/>
          <w:bCs/>
          <w:color w:val="800000"/>
          <w:lang w:eastAsia="zh-CN"/>
        </w:rPr>
        <w:t>new</w:t>
      </w:r>
      <w:r w:rsidRPr="00C44445">
        <w:rPr>
          <w:color w:val="000000"/>
          <w:lang w:eastAsia="zh-CN"/>
        </w:rPr>
        <w:t xml:space="preserve"> KennyAnimeAvecCri</w:t>
      </w:r>
      <w:r w:rsidRPr="00C44445">
        <w:rPr>
          <w:color w:val="808030"/>
          <w:lang w:eastAsia="zh-CN"/>
        </w:rPr>
        <w:t>(</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3</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"Son1.wav"</w:t>
      </w:r>
      <w:r w:rsidRPr="00C44445">
        <w:rPr>
          <w:color w:val="808030"/>
          <w:lang w:eastAsia="zh-CN"/>
        </w:rPr>
        <w:t>))</w:t>
      </w:r>
      <w:r w:rsidRPr="00C44445">
        <w:rPr>
          <w:color w:val="800080"/>
          <w:lang w:eastAsia="zh-CN"/>
        </w:rPr>
        <w:t>;</w:t>
      </w:r>
    </w:p>
    <w:p w14:paraId="12A9CAAD"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16D0FD7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A98243A"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50</w:t>
      </w:r>
      <w:r w:rsidRPr="00C44445">
        <w:rPr>
          <w:color w:val="808030"/>
          <w:lang w:eastAsia="zh-CN"/>
        </w:rPr>
        <w:t>,</w:t>
      </w:r>
      <w:r w:rsidRPr="00C44445">
        <w:rPr>
          <w:color w:val="000000"/>
          <w:lang w:eastAsia="zh-CN"/>
        </w:rPr>
        <w:t xml:space="preserve"> </w:t>
      </w:r>
      <w:r w:rsidRPr="00C44445">
        <w:rPr>
          <w:color w:val="008C00"/>
          <w:lang w:eastAsia="zh-CN"/>
        </w:rPr>
        <w:t>100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300</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color w:val="008C00"/>
          <w:lang w:eastAsia="zh-CN"/>
        </w:rPr>
        <w:t>5</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"Son4.wav"</w:t>
      </w:r>
      <w:r w:rsidRPr="00C44445">
        <w:rPr>
          <w:color w:val="808030"/>
          <w:lang w:eastAsia="zh-CN"/>
        </w:rPr>
        <w:t>,</w:t>
      </w:r>
      <w:r w:rsidRPr="00C44445">
        <w:rPr>
          <w:color w:val="000000"/>
          <w:lang w:eastAsia="zh-CN"/>
        </w:rPr>
        <w:t xml:space="preserve"> </w:t>
      </w:r>
      <w:r w:rsidRPr="00C44445">
        <w:rPr>
          <w:color w:val="008C00"/>
          <w:lang w:eastAsia="zh-CN"/>
        </w:rPr>
        <w:t>9</w:t>
      </w:r>
      <w:r w:rsidRPr="00C44445">
        <w:rPr>
          <w:color w:val="808030"/>
          <w:lang w:eastAsia="zh-CN"/>
        </w:rPr>
        <w:t>,</w:t>
      </w:r>
      <w:r w:rsidRPr="00C44445">
        <w:rPr>
          <w:color w:val="000000"/>
          <w:lang w:eastAsia="zh-CN"/>
        </w:rPr>
        <w:t xml:space="preserve"> </w:t>
      </w:r>
      <w:r w:rsidRPr="00C44445">
        <w:rPr>
          <w:color w:val="0000E6"/>
          <w:lang w:eastAsia="zh-CN"/>
        </w:rPr>
        <w:t>"coq"</w:t>
      </w:r>
      <w:r w:rsidRPr="00C44445">
        <w:rPr>
          <w:color w:val="808030"/>
          <w:lang w:eastAsia="zh-CN"/>
        </w:rPr>
        <w:t>))</w:t>
      </w:r>
      <w:r w:rsidRPr="00C44445">
        <w:rPr>
          <w:color w:val="800080"/>
          <w:lang w:eastAsia="zh-CN"/>
        </w:rPr>
        <w:t>;</w:t>
      </w:r>
    </w:p>
    <w:p w14:paraId="69B2C425" w14:textId="77777777" w:rsidR="00C44445" w:rsidRPr="00C44445" w:rsidRDefault="00C44445" w:rsidP="00C44445">
      <w:pPr>
        <w:pStyle w:val="Code"/>
        <w:rPr>
          <w:color w:val="000000"/>
          <w:lang w:eastAsia="zh-CN"/>
        </w:rPr>
      </w:pPr>
      <w:r w:rsidRPr="00C44445">
        <w:rPr>
          <w:color w:val="000000"/>
          <w:lang w:eastAsia="zh-CN"/>
        </w:rPr>
        <w:t xml:space="preserve">    vecteurEntites</w:t>
      </w:r>
      <w:r w:rsidRPr="00C44445">
        <w:rPr>
          <w:color w:val="808030"/>
          <w:lang w:eastAsia="zh-CN"/>
        </w:rPr>
        <w:t>.</w:t>
      </w:r>
      <w:r w:rsidRPr="00C44445">
        <w:rPr>
          <w:color w:val="000000"/>
          <w:lang w:eastAsia="zh-CN"/>
        </w:rPr>
        <w:t>addElement</w:t>
      </w:r>
      <w:r w:rsidRPr="00C44445">
        <w:rPr>
          <w:color w:val="808030"/>
          <w:lang w:eastAsia="zh-CN"/>
        </w:rPr>
        <w:t>(</w:t>
      </w:r>
    </w:p>
    <w:p w14:paraId="0A1BC20C"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new</w:t>
      </w:r>
      <w:r w:rsidRPr="00C44445">
        <w:rPr>
          <w:color w:val="000000"/>
          <w:lang w:eastAsia="zh-CN"/>
        </w:rPr>
        <w:t xml:space="preserve"> EntiteAnimeAvecCriEtSequenceImages</w:t>
      </w:r>
      <w:r w:rsidRPr="00C44445">
        <w:rPr>
          <w:color w:val="808030"/>
          <w:lang w:eastAsia="zh-CN"/>
        </w:rPr>
        <w:t>(</w:t>
      </w:r>
    </w:p>
    <w:p w14:paraId="65EFEA7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008C00"/>
          <w:lang w:eastAsia="zh-CN"/>
        </w:rPr>
        <w:t>175</w:t>
      </w:r>
      <w:r w:rsidRPr="00C44445">
        <w:rPr>
          <w:color w:val="808030"/>
          <w:lang w:eastAsia="zh-CN"/>
        </w:rPr>
        <w:t>,</w:t>
      </w:r>
      <w:r w:rsidRPr="00C44445">
        <w:rPr>
          <w:color w:val="000000"/>
          <w:lang w:eastAsia="zh-CN"/>
        </w:rPr>
        <w:t xml:space="preserve"> </w:t>
      </w:r>
      <w:r w:rsidRPr="00C44445">
        <w:rPr>
          <w:color w:val="008C00"/>
          <w:lang w:eastAsia="zh-CN"/>
        </w:rPr>
        <w:t>800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200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color w:val="008C00"/>
          <w:lang w:eastAsia="zh-CN"/>
        </w:rPr>
        <w:t>0</w:t>
      </w:r>
      <w:r w:rsidRPr="00C44445">
        <w:rPr>
          <w:color w:val="808030"/>
          <w:lang w:eastAsia="zh-CN"/>
        </w:rPr>
        <w:t>,</w:t>
      </w:r>
      <w:r w:rsidRPr="00C44445">
        <w:rPr>
          <w:color w:val="000000"/>
          <w:lang w:eastAsia="zh-CN"/>
        </w:rPr>
        <w:t xml:space="preserve"> </w:t>
      </w:r>
      <w:r w:rsidRPr="00C44445">
        <w:rPr>
          <w:b/>
          <w:bCs/>
          <w:color w:val="800000"/>
          <w:lang w:eastAsia="zh-CN"/>
        </w:rPr>
        <w:t>true</w:t>
      </w:r>
      <w:r w:rsidRPr="00C44445">
        <w:rPr>
          <w:color w:val="808030"/>
          <w:lang w:eastAsia="zh-CN"/>
        </w:rPr>
        <w:t>,</w:t>
      </w:r>
      <w:r w:rsidRPr="00C44445">
        <w:rPr>
          <w:color w:val="000000"/>
          <w:lang w:eastAsia="zh-CN"/>
        </w:rPr>
        <w:t xml:space="preserve"> </w:t>
      </w:r>
      <w:r w:rsidRPr="00C44445">
        <w:rPr>
          <w:color w:val="0000E6"/>
          <w:lang w:eastAsia="zh-CN"/>
        </w:rPr>
        <w:t>"invince.wav"</w:t>
      </w:r>
      <w:r w:rsidRPr="00C44445">
        <w:rPr>
          <w:color w:val="808030"/>
          <w:lang w:eastAsia="zh-CN"/>
        </w:rPr>
        <w:t>,</w:t>
      </w:r>
      <w:r w:rsidRPr="00C44445">
        <w:rPr>
          <w:color w:val="000000"/>
          <w:lang w:eastAsia="zh-CN"/>
        </w:rPr>
        <w:t xml:space="preserve"> </w:t>
      </w:r>
      <w:r w:rsidRPr="00C44445">
        <w:rPr>
          <w:color w:val="008C00"/>
          <w:lang w:eastAsia="zh-CN"/>
        </w:rPr>
        <w:t>6</w:t>
      </w:r>
      <w:r w:rsidRPr="00C44445">
        <w:rPr>
          <w:color w:val="808030"/>
          <w:lang w:eastAsia="zh-CN"/>
        </w:rPr>
        <w:t>,</w:t>
      </w:r>
      <w:r w:rsidRPr="00C44445">
        <w:rPr>
          <w:color w:val="000000"/>
          <w:lang w:eastAsia="zh-CN"/>
        </w:rPr>
        <w:t xml:space="preserve"> </w:t>
      </w:r>
      <w:r w:rsidRPr="00C44445">
        <w:rPr>
          <w:color w:val="0000E6"/>
          <w:lang w:eastAsia="zh-CN"/>
        </w:rPr>
        <w:t>"homer"</w:t>
      </w:r>
      <w:r w:rsidRPr="00C44445">
        <w:rPr>
          <w:color w:val="808030"/>
          <w:lang w:eastAsia="zh-CN"/>
        </w:rPr>
        <w:t>))</w:t>
      </w:r>
      <w:r w:rsidRPr="00C44445">
        <w:rPr>
          <w:color w:val="800080"/>
          <w:lang w:eastAsia="zh-CN"/>
        </w:rPr>
        <w:t>;</w:t>
      </w:r>
    </w:p>
    <w:p w14:paraId="400312ED"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0F9E850" w14:textId="77777777" w:rsidR="00C44445" w:rsidRPr="00C44445" w:rsidRDefault="00C44445" w:rsidP="003E5B17">
      <w:pPr>
        <w:pStyle w:val="Code"/>
        <w:keepNext w:val="0"/>
        <w:keepLines w:val="0"/>
        <w:rPr>
          <w:color w:val="000000"/>
          <w:lang w:eastAsia="zh-CN"/>
        </w:rPr>
      </w:pPr>
    </w:p>
    <w:p w14:paraId="1E521337"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prochaineScene</w:t>
      </w:r>
      <w:r w:rsidRPr="00C44445">
        <w:rPr>
          <w:color w:val="808030"/>
          <w:lang w:eastAsia="zh-CN"/>
        </w:rPr>
        <w:t>()</w:t>
      </w:r>
      <w:r w:rsidRPr="00C44445">
        <w:rPr>
          <w:color w:val="000000"/>
          <w:lang w:eastAsia="zh-CN"/>
        </w:rPr>
        <w:t xml:space="preserve"> </w:t>
      </w:r>
      <w:r w:rsidRPr="00C44445">
        <w:rPr>
          <w:color w:val="800080"/>
          <w:lang w:eastAsia="zh-CN"/>
        </w:rPr>
        <w:t>{</w:t>
      </w:r>
    </w:p>
    <w:p w14:paraId="4DB7E9C4"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38FD44E" w14:textId="77777777" w:rsidR="00C44445" w:rsidRPr="00C44445" w:rsidRDefault="00C44445" w:rsidP="00C44445">
      <w:pPr>
        <w:pStyle w:val="Code"/>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prochaineScene</w:t>
      </w:r>
      <w:r w:rsidRPr="00C44445">
        <w:rPr>
          <w:color w:val="808030"/>
          <w:lang w:eastAsia="zh-CN"/>
        </w:rPr>
        <w:t>(</w:t>
      </w:r>
      <w:r w:rsidRPr="00C44445">
        <w:rPr>
          <w:color w:val="000000"/>
          <w:lang w:eastAsia="zh-CN"/>
        </w:rPr>
        <w:t>LARGEURMONDE</w:t>
      </w:r>
      <w:r w:rsidRPr="00C44445">
        <w:rPr>
          <w:color w:val="808030"/>
          <w:lang w:eastAsia="zh-CN"/>
        </w:rPr>
        <w:t>,</w:t>
      </w:r>
      <w:r w:rsidRPr="00C44445">
        <w:rPr>
          <w:color w:val="000000"/>
          <w:lang w:eastAsia="zh-CN"/>
        </w:rPr>
        <w:t xml:space="preserve"> HAUTEURMONDE</w:t>
      </w:r>
      <w:r w:rsidRPr="00C44445">
        <w:rPr>
          <w:color w:val="808030"/>
          <w:lang w:eastAsia="zh-CN"/>
        </w:rPr>
        <w:t>)</w:t>
      </w:r>
      <w:r w:rsidRPr="00C44445">
        <w:rPr>
          <w:color w:val="800080"/>
          <w:lang w:eastAsia="zh-CN"/>
        </w:rPr>
        <w:t>;</w:t>
      </w:r>
    </w:p>
    <w:p w14:paraId="5FD06E7B"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color w:val="800080"/>
          <w:lang w:eastAsia="zh-CN"/>
        </w:rPr>
        <w:t>}</w:t>
      </w:r>
    </w:p>
    <w:p w14:paraId="5A2B3CB9" w14:textId="77777777" w:rsidR="00C44445" w:rsidRPr="00C44445" w:rsidRDefault="00C44445" w:rsidP="003E5B17">
      <w:pPr>
        <w:pStyle w:val="Code"/>
        <w:keepNext w:val="0"/>
        <w:keepLines w:val="0"/>
        <w:rPr>
          <w:color w:val="000000"/>
          <w:lang w:eastAsia="zh-CN"/>
        </w:rPr>
      </w:pPr>
      <w:r w:rsidRPr="00C44445">
        <w:rPr>
          <w:color w:val="000000"/>
          <w:lang w:eastAsia="zh-CN"/>
        </w:rPr>
        <w:t xml:space="preserve">  </w:t>
      </w:r>
      <w:r w:rsidRPr="00C44445">
        <w:rPr>
          <w:color w:val="800080"/>
          <w:lang w:eastAsia="zh-CN"/>
        </w:rPr>
        <w:t>}</w:t>
      </w:r>
    </w:p>
    <w:p w14:paraId="47C56F75" w14:textId="77777777" w:rsidR="00C44445" w:rsidRPr="00C44445" w:rsidRDefault="00C44445" w:rsidP="00C44445">
      <w:pPr>
        <w:pStyle w:val="Code"/>
        <w:rPr>
          <w:color w:val="000000"/>
          <w:lang w:eastAsia="zh-CN"/>
        </w:rPr>
      </w:pPr>
    </w:p>
    <w:p w14:paraId="7C51A4B5"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public</w:t>
      </w:r>
      <w:r w:rsidRPr="00C44445">
        <w:rPr>
          <w:color w:val="000000"/>
          <w:lang w:eastAsia="zh-CN"/>
        </w:rPr>
        <w:t xml:space="preserve"> </w:t>
      </w:r>
      <w:r w:rsidRPr="00C44445">
        <w:rPr>
          <w:color w:val="BB7977"/>
          <w:lang w:eastAsia="zh-CN"/>
        </w:rPr>
        <w:t>void</w:t>
      </w:r>
      <w:r w:rsidRPr="00C44445">
        <w:rPr>
          <w:color w:val="000000"/>
          <w:lang w:eastAsia="zh-CN"/>
        </w:rPr>
        <w:t xml:space="preserve"> paint</w:t>
      </w:r>
      <w:r w:rsidRPr="00C44445">
        <w:rPr>
          <w:color w:val="808030"/>
          <w:lang w:eastAsia="zh-CN"/>
        </w:rPr>
        <w:t>(</w:t>
      </w:r>
      <w:r w:rsidRPr="00C44445">
        <w:rPr>
          <w:color w:val="000000"/>
          <w:lang w:eastAsia="zh-CN"/>
        </w:rPr>
        <w:t>Graphics g</w:t>
      </w:r>
      <w:r w:rsidRPr="00C44445">
        <w:rPr>
          <w:color w:val="808030"/>
          <w:lang w:eastAsia="zh-CN"/>
        </w:rPr>
        <w:t>)</w:t>
      </w:r>
      <w:r w:rsidRPr="00C44445">
        <w:rPr>
          <w:color w:val="000000"/>
          <w:lang w:eastAsia="zh-CN"/>
        </w:rPr>
        <w:t xml:space="preserve"> </w:t>
      </w:r>
      <w:r w:rsidRPr="00C44445">
        <w:rPr>
          <w:color w:val="800080"/>
          <w:lang w:eastAsia="zh-CN"/>
        </w:rPr>
        <w:t>{</w:t>
      </w:r>
    </w:p>
    <w:p w14:paraId="63289F59" w14:textId="77777777" w:rsidR="00C44445" w:rsidRPr="00C44445" w:rsidRDefault="00C44445" w:rsidP="00C44445">
      <w:pPr>
        <w:pStyle w:val="Code"/>
        <w:rPr>
          <w:color w:val="000000"/>
          <w:lang w:eastAsia="zh-CN"/>
        </w:rPr>
      </w:pPr>
      <w:r w:rsidRPr="00C44445">
        <w:rPr>
          <w:color w:val="000000"/>
          <w:lang w:eastAsia="zh-CN"/>
        </w:rPr>
        <w:t xml:space="preserve">    </w:t>
      </w:r>
      <w:r w:rsidRPr="00C44445">
        <w:rPr>
          <w:b/>
          <w:bCs/>
          <w:color w:val="800000"/>
          <w:lang w:eastAsia="zh-CN"/>
        </w:rPr>
        <w:t>for</w:t>
      </w:r>
      <w:r w:rsidRPr="00C44445">
        <w:rPr>
          <w:color w:val="000000"/>
          <w:lang w:eastAsia="zh-CN"/>
        </w:rPr>
        <w:t xml:space="preserve"> </w:t>
      </w:r>
      <w:r w:rsidRPr="00C44445">
        <w:rPr>
          <w:color w:val="808030"/>
          <w:lang w:eastAsia="zh-CN"/>
        </w:rPr>
        <w:t>(</w:t>
      </w:r>
      <w:r w:rsidRPr="00C44445">
        <w:rPr>
          <w:color w:val="000000"/>
          <w:lang w:eastAsia="zh-CN"/>
        </w:rPr>
        <w:t xml:space="preserve">EntiteAnimeAvecCri uneEntiteAnime </w:t>
      </w:r>
      <w:r w:rsidRPr="00C44445">
        <w:rPr>
          <w:color w:val="808030"/>
          <w:lang w:eastAsia="zh-CN"/>
        </w:rPr>
        <w:t>:</w:t>
      </w:r>
      <w:r w:rsidRPr="00C44445">
        <w:rPr>
          <w:color w:val="000000"/>
          <w:lang w:eastAsia="zh-CN"/>
        </w:rPr>
        <w:t xml:space="preserve"> vecteurEntites</w:t>
      </w:r>
      <w:r w:rsidRPr="00C44445">
        <w:rPr>
          <w:color w:val="808030"/>
          <w:lang w:eastAsia="zh-CN"/>
        </w:rPr>
        <w:t>)</w:t>
      </w:r>
      <w:r w:rsidRPr="00C44445">
        <w:rPr>
          <w:color w:val="000000"/>
          <w:lang w:eastAsia="zh-CN"/>
        </w:rPr>
        <w:t xml:space="preserve"> </w:t>
      </w:r>
      <w:r w:rsidRPr="00C44445">
        <w:rPr>
          <w:color w:val="800080"/>
          <w:lang w:eastAsia="zh-CN"/>
        </w:rPr>
        <w:t>{</w:t>
      </w:r>
    </w:p>
    <w:p w14:paraId="2876133E" w14:textId="77777777" w:rsidR="00C44445" w:rsidRPr="00C44445" w:rsidRDefault="00C44445" w:rsidP="00C44445">
      <w:pPr>
        <w:pStyle w:val="Code"/>
        <w:rPr>
          <w:color w:val="000000"/>
          <w:lang w:eastAsia="zh-CN"/>
        </w:rPr>
      </w:pPr>
      <w:r w:rsidRPr="00C44445">
        <w:rPr>
          <w:color w:val="000000"/>
          <w:lang w:eastAsia="zh-CN"/>
        </w:rPr>
        <w:t xml:space="preserve">      uneEntiteAnime</w:t>
      </w:r>
      <w:r w:rsidRPr="00C44445">
        <w:rPr>
          <w:color w:val="808030"/>
          <w:lang w:eastAsia="zh-CN"/>
        </w:rPr>
        <w:t>.</w:t>
      </w:r>
      <w:r w:rsidRPr="00C44445">
        <w:rPr>
          <w:color w:val="000000"/>
          <w:lang w:eastAsia="zh-CN"/>
        </w:rPr>
        <w:t>paintSiVisible</w:t>
      </w:r>
      <w:r w:rsidRPr="00C44445">
        <w:rPr>
          <w:color w:val="808030"/>
          <w:lang w:eastAsia="zh-CN"/>
        </w:rPr>
        <w:t>(</w:t>
      </w:r>
      <w:r w:rsidRPr="00C44445">
        <w:rPr>
          <w:color w:val="000000"/>
          <w:lang w:eastAsia="zh-CN"/>
        </w:rPr>
        <w:t>g</w:t>
      </w:r>
      <w:r w:rsidRPr="00C44445">
        <w:rPr>
          <w:color w:val="808030"/>
          <w:lang w:eastAsia="zh-CN"/>
        </w:rPr>
        <w:t>)</w:t>
      </w:r>
      <w:r w:rsidRPr="00C44445">
        <w:rPr>
          <w:color w:val="800080"/>
          <w:lang w:eastAsia="zh-CN"/>
        </w:rPr>
        <w:t>;</w:t>
      </w:r>
    </w:p>
    <w:p w14:paraId="54CCF94E" w14:textId="77777777" w:rsidR="00C44445" w:rsidRPr="00C44445" w:rsidRDefault="00C44445" w:rsidP="00C44445">
      <w:pPr>
        <w:pStyle w:val="Code"/>
        <w:rPr>
          <w:color w:val="000000"/>
          <w:lang w:val="fr-FR" w:eastAsia="zh-CN"/>
        </w:rPr>
      </w:pPr>
      <w:r w:rsidRPr="00C44445">
        <w:rPr>
          <w:color w:val="000000"/>
          <w:lang w:eastAsia="zh-CN"/>
        </w:rPr>
        <w:t xml:space="preserve">    </w:t>
      </w:r>
      <w:r w:rsidRPr="00C44445">
        <w:rPr>
          <w:color w:val="800080"/>
          <w:lang w:val="fr-FR" w:eastAsia="zh-CN"/>
        </w:rPr>
        <w:t>}</w:t>
      </w:r>
    </w:p>
    <w:p w14:paraId="5684FFA0"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800080"/>
          <w:lang w:val="fr-FR" w:eastAsia="zh-CN"/>
        </w:rPr>
        <w:t>}</w:t>
      </w:r>
    </w:p>
    <w:p w14:paraId="474F723E" w14:textId="77777777" w:rsidR="00C44445" w:rsidRPr="00C44445" w:rsidRDefault="00C44445" w:rsidP="00C44445">
      <w:pPr>
        <w:pStyle w:val="Code"/>
        <w:rPr>
          <w:color w:val="000000"/>
          <w:lang w:val="fr-FR" w:eastAsia="zh-CN"/>
        </w:rPr>
      </w:pPr>
      <w:r w:rsidRPr="00C44445">
        <w:rPr>
          <w:color w:val="000000"/>
          <w:lang w:val="fr-FR" w:eastAsia="zh-CN"/>
        </w:rPr>
        <w:t xml:space="preserve">  </w:t>
      </w:r>
      <w:r w:rsidRPr="00C44445">
        <w:rPr>
          <w:color w:val="696969"/>
          <w:lang w:val="fr-FR" w:eastAsia="zh-CN"/>
        </w:rPr>
        <w:t>// Si une entité est cliquée, elle disparait en poussant un cri</w:t>
      </w:r>
    </w:p>
    <w:p w14:paraId="4DDE9B8D" w14:textId="77777777" w:rsidR="00C44445" w:rsidRPr="00C44445" w:rsidRDefault="00C44445" w:rsidP="00C44445">
      <w:pPr>
        <w:pStyle w:val="Code"/>
        <w:rPr>
          <w:color w:val="000000"/>
          <w:lang w:val="en-CA" w:eastAsia="zh-CN"/>
        </w:rPr>
      </w:pPr>
      <w:r w:rsidRPr="00C44445">
        <w:rPr>
          <w:color w:val="000000"/>
          <w:lang w:val="fr-FR" w:eastAsia="zh-CN"/>
        </w:rPr>
        <w:t xml:space="preserve">  </w:t>
      </w:r>
      <w:r w:rsidRPr="00C44445">
        <w:rPr>
          <w:b/>
          <w:bCs/>
          <w:color w:val="800000"/>
          <w:lang w:val="en-CA" w:eastAsia="zh-CN"/>
        </w:rPr>
        <w:t>public</w:t>
      </w:r>
      <w:r w:rsidRPr="00C44445">
        <w:rPr>
          <w:color w:val="000000"/>
          <w:lang w:val="en-CA" w:eastAsia="zh-CN"/>
        </w:rPr>
        <w:t xml:space="preserve"> </w:t>
      </w:r>
      <w:r w:rsidRPr="00C44445">
        <w:rPr>
          <w:color w:val="BB7977"/>
          <w:lang w:val="en-CA" w:eastAsia="zh-CN"/>
        </w:rPr>
        <w:t>void</w:t>
      </w:r>
      <w:r w:rsidRPr="00C44445">
        <w:rPr>
          <w:color w:val="000000"/>
          <w:lang w:val="en-CA" w:eastAsia="zh-CN"/>
        </w:rPr>
        <w:t xml:space="preserve"> mousePressed</w:t>
      </w:r>
      <w:r w:rsidRPr="00C44445">
        <w:rPr>
          <w:color w:val="808030"/>
          <w:lang w:val="en-CA" w:eastAsia="zh-CN"/>
        </w:rPr>
        <w:t>(</w:t>
      </w:r>
      <w:r w:rsidRPr="00C44445">
        <w:rPr>
          <w:b/>
          <w:bCs/>
          <w:color w:val="BB7977"/>
          <w:lang w:val="en-CA" w:eastAsia="zh-CN"/>
        </w:rPr>
        <w:t>MouseEvent</w:t>
      </w:r>
      <w:r w:rsidRPr="00C44445">
        <w:rPr>
          <w:color w:val="000000"/>
          <w:lang w:val="en-CA" w:eastAsia="zh-CN"/>
        </w:rPr>
        <w:t xml:space="preserve"> e</w:t>
      </w:r>
      <w:r w:rsidRPr="00C44445">
        <w:rPr>
          <w:color w:val="808030"/>
          <w:lang w:val="en-CA" w:eastAsia="zh-CN"/>
        </w:rPr>
        <w:t>)</w:t>
      </w:r>
      <w:r w:rsidRPr="00C44445">
        <w:rPr>
          <w:color w:val="000000"/>
          <w:lang w:val="en-CA" w:eastAsia="zh-CN"/>
        </w:rPr>
        <w:t xml:space="preserve"> </w:t>
      </w:r>
      <w:r w:rsidRPr="00C44445">
        <w:rPr>
          <w:color w:val="800080"/>
          <w:lang w:val="en-CA" w:eastAsia="zh-CN"/>
        </w:rPr>
        <w:t>{</w:t>
      </w:r>
    </w:p>
    <w:p w14:paraId="700240B1" w14:textId="77777777" w:rsidR="00C44445" w:rsidRPr="009A50DE" w:rsidRDefault="00C44445" w:rsidP="00C44445">
      <w:pPr>
        <w:pStyle w:val="Code"/>
        <w:rPr>
          <w:color w:val="000000"/>
          <w:lang w:eastAsia="zh-CN"/>
        </w:rPr>
      </w:pPr>
      <w:r w:rsidRPr="00C44445">
        <w:rPr>
          <w:color w:val="000000"/>
          <w:lang w:val="en-CA" w:eastAsia="zh-CN"/>
        </w:rPr>
        <w:t xml:space="preserve">    </w:t>
      </w:r>
      <w:r w:rsidRPr="009A50DE">
        <w:rPr>
          <w:b/>
          <w:bCs/>
          <w:color w:val="800000"/>
          <w:lang w:eastAsia="zh-CN"/>
        </w:rPr>
        <w:t>for</w:t>
      </w:r>
      <w:r w:rsidRPr="009A50DE">
        <w:rPr>
          <w:color w:val="000000"/>
          <w:lang w:eastAsia="zh-CN"/>
        </w:rPr>
        <w:t xml:space="preserve"> </w:t>
      </w:r>
      <w:r w:rsidRPr="009A50DE">
        <w:rPr>
          <w:color w:val="808030"/>
          <w:lang w:eastAsia="zh-CN"/>
        </w:rPr>
        <w:t>(</w:t>
      </w:r>
      <w:r w:rsidRPr="009A50DE">
        <w:rPr>
          <w:color w:val="000000"/>
          <w:lang w:eastAsia="zh-CN"/>
        </w:rPr>
        <w:t xml:space="preserve">EntiteAnimeAvecCri uneEntiteAnime </w:t>
      </w:r>
      <w:r w:rsidRPr="009A50DE">
        <w:rPr>
          <w:color w:val="808030"/>
          <w:lang w:eastAsia="zh-CN"/>
        </w:rPr>
        <w:t>:</w:t>
      </w:r>
      <w:r w:rsidRPr="009A50DE">
        <w:rPr>
          <w:color w:val="000000"/>
          <w:lang w:eastAsia="zh-CN"/>
        </w:rPr>
        <w:t xml:space="preserve"> vecteurEntites</w:t>
      </w:r>
      <w:r w:rsidRPr="009A50DE">
        <w:rPr>
          <w:color w:val="808030"/>
          <w:lang w:eastAsia="zh-CN"/>
        </w:rPr>
        <w:t>)</w:t>
      </w:r>
      <w:r w:rsidRPr="009A50DE">
        <w:rPr>
          <w:color w:val="000000"/>
          <w:lang w:eastAsia="zh-CN"/>
        </w:rPr>
        <w:t xml:space="preserve"> </w:t>
      </w:r>
      <w:r w:rsidRPr="009A50DE">
        <w:rPr>
          <w:color w:val="800080"/>
          <w:lang w:eastAsia="zh-CN"/>
        </w:rPr>
        <w:t>{</w:t>
      </w:r>
    </w:p>
    <w:p w14:paraId="2178C9A7" w14:textId="77777777" w:rsidR="00C44445" w:rsidRPr="009A50DE" w:rsidRDefault="00C44445" w:rsidP="00C44445">
      <w:pPr>
        <w:pStyle w:val="Code"/>
        <w:rPr>
          <w:color w:val="000000"/>
          <w:lang w:eastAsia="zh-CN"/>
        </w:rPr>
      </w:pPr>
      <w:r w:rsidRPr="009A50DE">
        <w:rPr>
          <w:color w:val="000000"/>
          <w:lang w:eastAsia="zh-CN"/>
        </w:rPr>
        <w:t xml:space="preserve">      </w:t>
      </w:r>
      <w:r w:rsidRPr="009A50DE">
        <w:rPr>
          <w:b/>
          <w:bCs/>
          <w:color w:val="800000"/>
          <w:lang w:eastAsia="zh-CN"/>
        </w:rPr>
        <w:t>if</w:t>
      </w:r>
      <w:r w:rsidRPr="009A50DE">
        <w:rPr>
          <w:color w:val="000000"/>
          <w:lang w:eastAsia="zh-CN"/>
        </w:rPr>
        <w:t xml:space="preserve"> </w:t>
      </w:r>
      <w:r w:rsidRPr="009A50DE">
        <w:rPr>
          <w:color w:val="808030"/>
          <w:lang w:eastAsia="zh-CN"/>
        </w:rPr>
        <w:t>(</w:t>
      </w:r>
      <w:r w:rsidRPr="009A50DE">
        <w:rPr>
          <w:color w:val="000000"/>
          <w:lang w:eastAsia="zh-CN"/>
        </w:rPr>
        <w:t>uneEntiteAnime</w:t>
      </w:r>
      <w:r w:rsidRPr="009A50DE">
        <w:rPr>
          <w:color w:val="808030"/>
          <w:lang w:eastAsia="zh-CN"/>
        </w:rPr>
        <w:t>.</w:t>
      </w:r>
      <w:r w:rsidRPr="009A50DE">
        <w:rPr>
          <w:color w:val="000000"/>
          <w:lang w:eastAsia="zh-CN"/>
        </w:rPr>
        <w:t>touche</w:t>
      </w:r>
      <w:r w:rsidRPr="009A50DE">
        <w:rPr>
          <w:color w:val="808030"/>
          <w:lang w:eastAsia="zh-CN"/>
        </w:rPr>
        <w:t>(</w:t>
      </w:r>
      <w:r w:rsidRPr="009A50DE">
        <w:rPr>
          <w:color w:val="000000"/>
          <w:lang w:eastAsia="zh-CN"/>
        </w:rPr>
        <w:t>e</w:t>
      </w:r>
      <w:r w:rsidRPr="009A50DE">
        <w:rPr>
          <w:color w:val="808030"/>
          <w:lang w:eastAsia="zh-CN"/>
        </w:rPr>
        <w:t>.</w:t>
      </w:r>
      <w:r w:rsidRPr="009A50DE">
        <w:rPr>
          <w:color w:val="000000"/>
          <w:lang w:eastAsia="zh-CN"/>
        </w:rPr>
        <w:t>getX</w:t>
      </w:r>
      <w:r w:rsidRPr="009A50DE">
        <w:rPr>
          <w:color w:val="808030"/>
          <w:lang w:eastAsia="zh-CN"/>
        </w:rPr>
        <w:t>(),</w:t>
      </w:r>
      <w:r w:rsidRPr="009A50DE">
        <w:rPr>
          <w:color w:val="000000"/>
          <w:lang w:eastAsia="zh-CN"/>
        </w:rPr>
        <w:t xml:space="preserve"> e</w:t>
      </w:r>
      <w:r w:rsidRPr="009A50DE">
        <w:rPr>
          <w:color w:val="808030"/>
          <w:lang w:eastAsia="zh-CN"/>
        </w:rPr>
        <w:t>.</w:t>
      </w:r>
      <w:r w:rsidRPr="009A50DE">
        <w:rPr>
          <w:color w:val="000000"/>
          <w:lang w:eastAsia="zh-CN"/>
        </w:rPr>
        <w:t>getY</w:t>
      </w:r>
      <w:r w:rsidRPr="009A50DE">
        <w:rPr>
          <w:color w:val="808030"/>
          <w:lang w:eastAsia="zh-CN"/>
        </w:rPr>
        <w:t>()))</w:t>
      </w:r>
      <w:r w:rsidRPr="009A50DE">
        <w:rPr>
          <w:color w:val="000000"/>
          <w:lang w:eastAsia="zh-CN"/>
        </w:rPr>
        <w:t xml:space="preserve"> </w:t>
      </w:r>
      <w:r w:rsidRPr="009A50DE">
        <w:rPr>
          <w:color w:val="800080"/>
          <w:lang w:eastAsia="zh-CN"/>
        </w:rPr>
        <w:t>{</w:t>
      </w:r>
    </w:p>
    <w:p w14:paraId="31DCCF2E"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setVisible</w:t>
      </w:r>
      <w:r w:rsidRPr="009A50DE">
        <w:rPr>
          <w:color w:val="808030"/>
          <w:lang w:eastAsia="zh-CN"/>
        </w:rPr>
        <w:t>(</w:t>
      </w:r>
      <w:r w:rsidRPr="009A50DE">
        <w:rPr>
          <w:b/>
          <w:bCs/>
          <w:color w:val="800000"/>
          <w:lang w:eastAsia="zh-CN"/>
        </w:rPr>
        <w:t>false</w:t>
      </w:r>
      <w:r w:rsidRPr="009A50DE">
        <w:rPr>
          <w:color w:val="808030"/>
          <w:lang w:eastAsia="zh-CN"/>
        </w:rPr>
        <w:t>)</w:t>
      </w:r>
      <w:r w:rsidRPr="009A50DE">
        <w:rPr>
          <w:color w:val="800080"/>
          <w:lang w:eastAsia="zh-CN"/>
        </w:rPr>
        <w:t>;</w:t>
      </w:r>
    </w:p>
    <w:p w14:paraId="7F04E46F" w14:textId="77777777" w:rsidR="00C44445" w:rsidRPr="009A50DE" w:rsidRDefault="00C44445" w:rsidP="00C44445">
      <w:pPr>
        <w:pStyle w:val="Code"/>
        <w:rPr>
          <w:color w:val="000000"/>
          <w:lang w:eastAsia="zh-CN"/>
        </w:rPr>
      </w:pPr>
      <w:r w:rsidRPr="009A50DE">
        <w:rPr>
          <w:color w:val="000000"/>
          <w:lang w:eastAsia="zh-CN"/>
        </w:rPr>
        <w:t xml:space="preserve">        uneEntiteAnime</w:t>
      </w:r>
      <w:r w:rsidRPr="009A50DE">
        <w:rPr>
          <w:color w:val="808030"/>
          <w:lang w:eastAsia="zh-CN"/>
        </w:rPr>
        <w:t>.</w:t>
      </w:r>
      <w:r w:rsidRPr="009A50DE">
        <w:rPr>
          <w:color w:val="000000"/>
          <w:lang w:eastAsia="zh-CN"/>
        </w:rPr>
        <w:t>crier</w:t>
      </w:r>
      <w:r w:rsidRPr="009A50DE">
        <w:rPr>
          <w:color w:val="808030"/>
          <w:lang w:eastAsia="zh-CN"/>
        </w:rPr>
        <w:t>()</w:t>
      </w:r>
      <w:r w:rsidRPr="009A50DE">
        <w:rPr>
          <w:color w:val="800080"/>
          <w:lang w:eastAsia="zh-CN"/>
        </w:rPr>
        <w:t>;</w:t>
      </w:r>
    </w:p>
    <w:p w14:paraId="79BC7686" w14:textId="77777777" w:rsidR="00C44445" w:rsidRPr="00C44445" w:rsidRDefault="00C44445" w:rsidP="00C44445">
      <w:pPr>
        <w:pStyle w:val="Code"/>
        <w:rPr>
          <w:color w:val="000000"/>
          <w:lang w:val="en-CA" w:eastAsia="zh-CN"/>
        </w:rPr>
      </w:pPr>
      <w:r w:rsidRPr="009A50DE">
        <w:rPr>
          <w:color w:val="000000"/>
          <w:lang w:eastAsia="zh-CN"/>
        </w:rPr>
        <w:t xml:space="preserve">      </w:t>
      </w:r>
      <w:r w:rsidRPr="00C44445">
        <w:rPr>
          <w:color w:val="800080"/>
          <w:lang w:val="en-CA" w:eastAsia="zh-CN"/>
        </w:rPr>
        <w:t>}</w:t>
      </w:r>
    </w:p>
    <w:p w14:paraId="4E1BEACA"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200B27D1" w14:textId="77777777" w:rsidR="00C44445" w:rsidRPr="00C44445" w:rsidRDefault="00C44445" w:rsidP="00C44445">
      <w:pPr>
        <w:pStyle w:val="Code"/>
        <w:rPr>
          <w:color w:val="000000"/>
          <w:lang w:val="en-CA" w:eastAsia="zh-CN"/>
        </w:rPr>
      </w:pPr>
      <w:r w:rsidRPr="00C44445">
        <w:rPr>
          <w:color w:val="000000"/>
          <w:lang w:val="en-CA" w:eastAsia="zh-CN"/>
        </w:rPr>
        <w:t xml:space="preserve">  </w:t>
      </w:r>
      <w:r w:rsidRPr="00C44445">
        <w:rPr>
          <w:color w:val="800080"/>
          <w:lang w:val="en-CA" w:eastAsia="zh-CN"/>
        </w:rPr>
        <w:t>}</w:t>
      </w:r>
    </w:p>
    <w:p w14:paraId="67034DFF" w14:textId="77777777" w:rsidR="00C44445" w:rsidRPr="00C44445" w:rsidRDefault="00C44445" w:rsidP="00C44445">
      <w:pPr>
        <w:pStyle w:val="Code"/>
        <w:rPr>
          <w:color w:val="000000"/>
          <w:lang w:val="en-CA" w:eastAsia="zh-CN"/>
        </w:rPr>
      </w:pPr>
      <w:r w:rsidRPr="00C44445">
        <w:rPr>
          <w:color w:val="800080"/>
          <w:lang w:val="en-CA" w:eastAsia="zh-CN"/>
        </w:rPr>
        <w:t>}</w:t>
      </w:r>
    </w:p>
    <w:p w14:paraId="5F8EAC7B" w14:textId="77777777" w:rsidR="00E34CFC" w:rsidRDefault="00E34CFC" w:rsidP="00E34CFC">
      <w:pPr>
        <w:pStyle w:val="Corpsdetexte"/>
      </w:pPr>
    </w:p>
    <w:p w14:paraId="7F7BC98A" w14:textId="77777777" w:rsidR="00E34CFC" w:rsidRDefault="00E34CFC" w:rsidP="00E34CFC">
      <w:pPr>
        <w:pStyle w:val="Titre2"/>
      </w:pPr>
      <w:bookmarkStart w:id="200" w:name="_Toc44667608"/>
      <w:r>
        <w:t>Autres collections</w:t>
      </w:r>
      <w:bookmarkEnd w:id="200"/>
    </w:p>
    <w:p w14:paraId="68807ED5" w14:textId="290F6FA3" w:rsidR="00E34CFC" w:rsidRDefault="00E34CFC" w:rsidP="00E34CFC">
      <w:pPr>
        <w:pStyle w:val="Corpsdetexte"/>
      </w:pPr>
      <w:r>
        <w:t xml:space="preserve">En plus de la classe </w:t>
      </w:r>
      <w:hyperlink r:id="rId467" w:tooltip="class in java.util" w:history="1">
        <w:r w:rsidRPr="000753F7">
          <w:rPr>
            <w:rStyle w:val="typenamelink1"/>
            <w:rFonts w:ascii="DejaVu Sans" w:hAnsi="DejaVu Sans"/>
            <w:color w:val="4A6782"/>
            <w:sz w:val="21"/>
            <w:szCs w:val="21"/>
            <w:lang w:val="fr-CA"/>
          </w:rPr>
          <w:t>Vector</w:t>
        </w:r>
      </w:hyperlink>
      <w:r>
        <w:t>,</w:t>
      </w:r>
      <w:r>
        <w:rPr>
          <w:rStyle w:val="typenamelink1"/>
          <w:rFonts w:ascii="DejaVu Sans" w:hAnsi="DejaVu Sans"/>
          <w:color w:val="4A6782"/>
          <w:sz w:val="21"/>
          <w:szCs w:val="21"/>
          <w:lang w:val="fr-CA"/>
        </w:rPr>
        <w:t xml:space="preserve"> </w:t>
      </w:r>
      <w:r>
        <w:t xml:space="preserve">Java offre plusieurs autres classes pour manipuler des collections d’objets : </w:t>
      </w:r>
      <w:r w:rsidRPr="000E098E">
        <w:rPr>
          <w:i/>
        </w:rPr>
        <w:t>Set</w:t>
      </w:r>
      <w:r>
        <w:t xml:space="preserve">, </w:t>
      </w:r>
      <w:r w:rsidRPr="000E098E">
        <w:rPr>
          <w:i/>
        </w:rPr>
        <w:t>ArrayList</w:t>
      </w:r>
      <w:r>
        <w:t xml:space="preserve">, </w:t>
      </w:r>
      <w:r w:rsidRPr="000E098E">
        <w:rPr>
          <w:i/>
        </w:rPr>
        <w:t>LinkedList</w:t>
      </w:r>
      <w:r>
        <w:t xml:space="preserve">, </w:t>
      </w:r>
      <w:r w:rsidRPr="000E098E">
        <w:rPr>
          <w:i/>
        </w:rPr>
        <w:t>Map</w:t>
      </w:r>
      <w:r>
        <w:t xml:space="preserve">, </w:t>
      </w:r>
      <w:r w:rsidRPr="000E098E">
        <w:rPr>
          <w:i/>
        </w:rPr>
        <w:t>Queue</w:t>
      </w:r>
      <w:r>
        <w:t xml:space="preserve">, etc. Chacune des classes possèdent des avantages particuliers pour la manipulation de groupes d’objets.  La classe </w:t>
      </w:r>
      <w:hyperlink r:id="rId468" w:tooltip="class in java.util" w:history="1">
        <w:r w:rsidRPr="000753F7">
          <w:rPr>
            <w:rStyle w:val="typenamelink1"/>
            <w:rFonts w:ascii="DejaVu Sans" w:hAnsi="DejaVu Sans"/>
            <w:color w:val="4A6782"/>
            <w:sz w:val="21"/>
            <w:szCs w:val="21"/>
            <w:lang w:val="fr-CA"/>
          </w:rPr>
          <w:t>Vector</w:t>
        </w:r>
      </w:hyperlink>
      <w:r>
        <w:rPr>
          <w:rStyle w:val="typenamelink1"/>
          <w:rFonts w:ascii="DejaVu Sans" w:hAnsi="DejaVu Sans"/>
          <w:color w:val="4A6782"/>
          <w:sz w:val="21"/>
          <w:szCs w:val="21"/>
          <w:lang w:val="fr-CA"/>
        </w:rPr>
        <w:t xml:space="preserve"> </w:t>
      </w:r>
      <w:r>
        <w:t xml:space="preserve">a la particularité d’être </w:t>
      </w:r>
      <w:r w:rsidR="00FA513A">
        <w:t>synchronisée</w:t>
      </w:r>
      <w:r>
        <w:t xml:space="preserve"> (</w:t>
      </w:r>
      <w:r w:rsidRPr="00CD4B10">
        <w:rPr>
          <w:i/>
        </w:rPr>
        <w:t>Synchronized</w:t>
      </w:r>
      <w:r>
        <w:t>), ce qui signifie qu’elle peut être partagée entre plusieurs fils (</w:t>
      </w:r>
      <w:r w:rsidRPr="000E098E">
        <w:rPr>
          <w:i/>
        </w:rPr>
        <w:t>Thread</w:t>
      </w:r>
      <w:r>
        <w:t xml:space="preserve">) parallèles. Les mécanismes de contrôle de concurrence employés à cet effet entraînent une surcharge de calcul dans le cas où ce partage n’est pas nécessaire. Java offre plusieurs classes Collection au-delà de Vector qui ne sont pas synchronisées et qui évitent cette surcharge de travail. Dans notre exemple de jeu, il aurait été plus judicieux d’employer la classe </w:t>
      </w:r>
      <w:hyperlink r:id="rId469" w:tooltip="class in java.util" w:history="1">
        <w:r w:rsidRPr="000531BF">
          <w:rPr>
            <w:rStyle w:val="Hyperlien"/>
            <w:rFonts w:ascii="&amp;quot" w:hAnsi="&amp;quot"/>
            <w:b/>
            <w:bCs/>
            <w:color w:val="4A6782"/>
            <w:sz w:val="20"/>
            <w:szCs w:val="20"/>
            <w:u w:val="none"/>
          </w:rPr>
          <w:t>ArrayList</w:t>
        </w:r>
      </w:hyperlink>
      <w:r>
        <w:t>.</w:t>
      </w:r>
    </w:p>
    <w:p w14:paraId="248E9FAD" w14:textId="77777777" w:rsidR="00E34CFC" w:rsidRDefault="00E34CFC" w:rsidP="00E34CFC">
      <w:pPr>
        <w:pStyle w:val="Corpsdetexte"/>
      </w:pPr>
      <w:r w:rsidRPr="0058311A">
        <w:rPr>
          <w:b/>
        </w:rPr>
        <w:t>Exercice</w:t>
      </w:r>
      <w:r>
        <w:t xml:space="preserve">. Reprendre le jeu avec une collection </w:t>
      </w:r>
      <w:hyperlink r:id="rId470" w:tooltip="class in java.util" w:history="1">
        <w:r w:rsidRPr="000531BF">
          <w:rPr>
            <w:rStyle w:val="Hyperlien"/>
            <w:rFonts w:ascii="&amp;quot" w:hAnsi="&amp;quot"/>
            <w:b/>
            <w:bCs/>
            <w:color w:val="4A6782"/>
            <w:sz w:val="20"/>
            <w:szCs w:val="20"/>
            <w:u w:val="none"/>
          </w:rPr>
          <w:t>ArrayList</w:t>
        </w:r>
      </w:hyperlink>
      <w:r>
        <w:t xml:space="preserve"> générique.</w:t>
      </w:r>
    </w:p>
    <w:p w14:paraId="648594F6" w14:textId="40E4624D" w:rsidR="00DE7427" w:rsidRDefault="00DE7427">
      <w:pPr>
        <w:rPr>
          <w:spacing w:val="-5"/>
          <w:sz w:val="24"/>
          <w:szCs w:val="24"/>
        </w:rPr>
      </w:pPr>
      <w:r>
        <w:br w:type="page"/>
      </w:r>
    </w:p>
    <w:p w14:paraId="37BA3088" w14:textId="79498188" w:rsidR="007E66E1" w:rsidRDefault="002F0374" w:rsidP="00F1569E">
      <w:pPr>
        <w:pStyle w:val="Titre1"/>
      </w:pPr>
      <w:bookmarkStart w:id="201" w:name="_Toc16917468"/>
      <w:bookmarkStart w:id="202" w:name="_Toc44667609"/>
      <w:r>
        <w:lastRenderedPageBreak/>
        <w:t>T</w:t>
      </w:r>
      <w:r w:rsidR="007E66E1">
        <w:t>raitement de fichiers</w:t>
      </w:r>
      <w:bookmarkEnd w:id="201"/>
      <w:bookmarkEnd w:id="202"/>
    </w:p>
    <w:p w14:paraId="7CE4ABFE" w14:textId="17855AB0" w:rsidR="007E66E1" w:rsidRDefault="00FA44E1" w:rsidP="007E66E1">
      <w:pPr>
        <w:pStyle w:val="Corpsdetexte"/>
      </w:pPr>
      <w:r>
        <w:t xml:space="preserve">Les données en mémoire Java </w:t>
      </w:r>
      <w:r w:rsidR="0080723D">
        <w:t xml:space="preserve">ne sont pas conservées après la fin du programme. Pour conserver des données </w:t>
      </w:r>
      <w:r w:rsidR="00830436">
        <w:t xml:space="preserve">de manière persistante à long terme, il faut employer les mémoires </w:t>
      </w:r>
      <w:r w:rsidR="00B8716D">
        <w:t xml:space="preserve">secondaires. </w:t>
      </w:r>
      <w:r w:rsidR="007E66E1">
        <w:t>Les langages de programmation fournissent des interfaces programmatiques pour la manipulation des fichiers</w:t>
      </w:r>
      <w:r w:rsidR="00B8716D">
        <w:t xml:space="preserve"> </w:t>
      </w:r>
      <w:r w:rsidR="00AA52F1">
        <w:t>en mémoire se</w:t>
      </w:r>
      <w:r w:rsidR="00646246">
        <w:t>condaire</w:t>
      </w:r>
      <w:r w:rsidR="007E66E1">
        <w:t xml:space="preserve">. Ces interfaces réalisent des abstractions simples qui isolent le </w:t>
      </w:r>
      <w:r w:rsidR="000F45BF">
        <w:t>client</w:t>
      </w:r>
      <w:r w:rsidR="007E66E1">
        <w:t xml:space="preserve"> de plusieurs des détails de bas niveau des mécanismes des mémoires secondaires. La simplicité de ces interfaces est pertinente pour le développement d’applications </w:t>
      </w:r>
      <w:r w:rsidR="00F41B0D">
        <w:t>basiques</w:t>
      </w:r>
      <w:r w:rsidR="007E66E1">
        <w:t xml:space="preserve"> nécessitant la persistance des données. Par contre, ces interfaces sont souvent trop limitées pour des applications complexes nécessi</w:t>
      </w:r>
      <w:r w:rsidR="00CD2028">
        <w:t xml:space="preserve">tant </w:t>
      </w:r>
      <w:r w:rsidR="004A0026">
        <w:t>des services plus sophistiqués</w:t>
      </w:r>
      <w:r w:rsidR="007E66E1">
        <w:t>.</w:t>
      </w:r>
      <w:r w:rsidR="00CD2028">
        <w:t xml:space="preserve"> Les systèmes de gestion de bases de données </w:t>
      </w:r>
      <w:r w:rsidR="00E55D19">
        <w:t>sont prévus à cet effet.</w:t>
      </w:r>
    </w:p>
    <w:p w14:paraId="6BA73744" w14:textId="31765D49" w:rsidR="007E66E1" w:rsidRDefault="007E66E1" w:rsidP="007E66E1">
      <w:pPr>
        <w:pStyle w:val="Corpsdetexte"/>
      </w:pPr>
      <w:r>
        <w:t xml:space="preserve">Dans le cas de Java, le package </w:t>
      </w:r>
      <w:hyperlink r:id="rId471" w:history="1">
        <w:r w:rsidR="00E62C7D">
          <w:rPr>
            <w:rStyle w:val="Hyperlien"/>
            <w:rFonts w:ascii="&amp;quot" w:hAnsi="&amp;quot"/>
            <w:color w:val="BB7A2A"/>
            <w:sz w:val="21"/>
            <w:szCs w:val="21"/>
          </w:rPr>
          <w:t>java.io</w:t>
        </w:r>
      </w:hyperlink>
      <w:r>
        <w:t xml:space="preserve"> contient une hiérarchie élaborée de classes dédiées aux entrées-sorties sur fichier et sur d’autres </w:t>
      </w:r>
      <w:r w:rsidR="00B46741">
        <w:t>types de flux de données</w:t>
      </w:r>
      <w:r>
        <w:t>. Dans c</w:t>
      </w:r>
      <w:r w:rsidR="007770E7">
        <w:t>e chapitre</w:t>
      </w:r>
      <w:r>
        <w:t xml:space="preserve">, l’emphase est mise sur l’utilisation des classes pour le traitement de fichiers. Les classes de </w:t>
      </w:r>
      <w:hyperlink r:id="rId472" w:history="1">
        <w:r>
          <w:rPr>
            <w:rStyle w:val="Hyperlien"/>
            <w:rFonts w:ascii="&amp;quot" w:hAnsi="&amp;quot"/>
            <w:color w:val="BB7A2A"/>
            <w:sz w:val="21"/>
            <w:szCs w:val="21"/>
          </w:rPr>
          <w:t>java.io</w:t>
        </w:r>
      </w:hyperlink>
      <w:r>
        <w:t xml:space="preserve"> permettent d’utiliser les fichiers selon deux modes de base :</w:t>
      </w:r>
    </w:p>
    <w:p w14:paraId="09001F9F" w14:textId="77777777" w:rsidR="007E66E1" w:rsidRDefault="007E66E1" w:rsidP="007E66E1">
      <w:pPr>
        <w:pStyle w:val="Corpsdetexte"/>
        <w:numPr>
          <w:ilvl w:val="0"/>
          <w:numId w:val="21"/>
        </w:numPr>
        <w:ind w:left="1080"/>
      </w:pPr>
      <w:r>
        <w:t xml:space="preserve">par </w:t>
      </w:r>
      <w:r>
        <w:rPr>
          <w:i/>
        </w:rPr>
        <w:t>accès sériel</w:t>
      </w:r>
      <w:r>
        <w:t xml:space="preserve"> comme des flux de données (</w:t>
      </w:r>
      <w:r>
        <w:rPr>
          <w:i/>
        </w:rPr>
        <w:t>stream</w:t>
      </w:r>
      <w:r>
        <w:t>). Les octets du fichier sont lus ou écrits en série les uns après les autres.</w:t>
      </w:r>
    </w:p>
    <w:p w14:paraId="64C9CA3C" w14:textId="77777777" w:rsidR="007E66E1" w:rsidRDefault="007E66E1" w:rsidP="007E66E1">
      <w:pPr>
        <w:pStyle w:val="Corpsdetexte"/>
        <w:numPr>
          <w:ilvl w:val="0"/>
          <w:numId w:val="21"/>
        </w:numPr>
        <w:ind w:left="1080"/>
      </w:pPr>
      <w:r>
        <w:t xml:space="preserve">par </w:t>
      </w:r>
      <w:r>
        <w:rPr>
          <w:i/>
        </w:rPr>
        <w:t>accès direct</w:t>
      </w:r>
      <w:r>
        <w:t xml:space="preserve"> (</w:t>
      </w:r>
      <w:r>
        <w:rPr>
          <w:i/>
        </w:rPr>
        <w:t>random access</w:t>
      </w:r>
      <w:r>
        <w:t>). Les octets peuvent être lus ou écrits dans un ordre quelconque.</w:t>
      </w:r>
    </w:p>
    <w:p w14:paraId="2C6057D5" w14:textId="460F57D3" w:rsidR="007E66E1" w:rsidRDefault="007E66E1" w:rsidP="007E66E1">
      <w:pPr>
        <w:pStyle w:val="Corpsdetexte"/>
      </w:pPr>
      <w:r>
        <w:t>Dans le cas de l’accès par flux, des méthodes permettent d’itérer sur les données de manière sérielle</w:t>
      </w:r>
      <w:r w:rsidR="00807994">
        <w:t xml:space="preserve"> les unes après les autres</w:t>
      </w:r>
      <w:r>
        <w:t xml:space="preserve">. Un flux d’entrée correspondant à la classe abstraite </w:t>
      </w:r>
      <w:hyperlink r:id="rId473" w:tooltip="class in java.io" w:history="1">
        <w:r>
          <w:rPr>
            <w:rStyle w:val="Hyperlien"/>
            <w:rFonts w:ascii="&amp;quot" w:hAnsi="&amp;quot"/>
            <w:b/>
            <w:bCs/>
            <w:color w:val="4A6782"/>
            <w:sz w:val="20"/>
          </w:rPr>
          <w:t>InputStream</w:t>
        </w:r>
      </w:hyperlink>
      <w:r>
        <w:t xml:space="preserve"> permet </w:t>
      </w:r>
      <w:r w:rsidR="00F4355F">
        <w:t>de lire</w:t>
      </w:r>
      <w:r>
        <w:t xml:space="preserve"> une suite d’octets. Un flux de sortie correspondant à la classe abstraite </w:t>
      </w:r>
      <w:hyperlink r:id="rId474" w:tooltip="class in java.io" w:history="1">
        <w:r>
          <w:rPr>
            <w:rStyle w:val="Hyperlien"/>
            <w:rFonts w:ascii="&amp;quot" w:hAnsi="&amp;quot"/>
            <w:b/>
            <w:bCs/>
            <w:color w:val="4A6782"/>
            <w:sz w:val="20"/>
          </w:rPr>
          <w:t>OutputStream</w:t>
        </w:r>
      </w:hyperlink>
      <w:r>
        <w:t xml:space="preserve"> permet d’</w:t>
      </w:r>
      <w:r w:rsidR="00197A60">
        <w:t>écrire</w:t>
      </w:r>
      <w:r>
        <w:t xml:space="preserve"> une suite d’octets.</w:t>
      </w:r>
      <w:r w:rsidR="00AE2F1A">
        <w:t xml:space="preserve"> </w:t>
      </w:r>
      <w:r w:rsidR="006143A2">
        <w:t xml:space="preserve">Comme illustré à la figure suivante, </w:t>
      </w:r>
      <w:r w:rsidR="001D490E">
        <w:t xml:space="preserve">la méthode </w:t>
      </w:r>
      <w:hyperlink r:id="rId475" w:anchor="read--" w:history="1">
        <w:r w:rsidR="00CA1B80">
          <w:rPr>
            <w:rStyle w:val="Hyperlien"/>
            <w:rFonts w:ascii="&amp;quot" w:hAnsi="&amp;quot" w:cs="Courier New"/>
            <w:b/>
            <w:bCs/>
            <w:color w:val="BB7A2A"/>
            <w:sz w:val="21"/>
            <w:szCs w:val="21"/>
          </w:rPr>
          <w:t>read</w:t>
        </w:r>
      </w:hyperlink>
      <w:r w:rsidR="00CA1B80">
        <w:rPr>
          <w:rStyle w:val="CodeHTML"/>
          <w:rFonts w:ascii="&amp;quot" w:hAnsi="&amp;quot"/>
          <w:color w:val="353833"/>
          <w:sz w:val="21"/>
          <w:szCs w:val="21"/>
        </w:rPr>
        <w:t>()</w:t>
      </w:r>
      <w:r w:rsidR="001D490E">
        <w:t xml:space="preserve"> de </w:t>
      </w:r>
      <w:hyperlink r:id="rId476" w:tooltip="class in java.io" w:history="1">
        <w:r w:rsidR="00CA1B80">
          <w:rPr>
            <w:rStyle w:val="Hyperlien"/>
            <w:rFonts w:ascii="&amp;quot" w:hAnsi="&amp;quot"/>
            <w:b/>
            <w:bCs/>
            <w:color w:val="4A6782"/>
            <w:sz w:val="20"/>
          </w:rPr>
          <w:t>InputStream</w:t>
        </w:r>
      </w:hyperlink>
      <w:r w:rsidR="00CA1B80">
        <w:t xml:space="preserve"> </w:t>
      </w:r>
      <w:r w:rsidR="006830D1">
        <w:t xml:space="preserve">lit </w:t>
      </w:r>
      <w:r w:rsidR="006773FC">
        <w:t xml:space="preserve">le prochain octet du flux d’entrée et la méthode </w:t>
      </w:r>
      <w:hyperlink r:id="rId477" w:anchor="write-int-" w:history="1">
        <w:r w:rsidR="00672002">
          <w:rPr>
            <w:rStyle w:val="Hyperlien"/>
            <w:rFonts w:ascii="&amp;quot" w:hAnsi="&amp;quot" w:cs="Courier New"/>
            <w:b/>
            <w:bCs/>
            <w:color w:val="4A6782"/>
            <w:sz w:val="21"/>
            <w:szCs w:val="21"/>
          </w:rPr>
          <w:t>write</w:t>
        </w:r>
      </w:hyperlink>
      <w:r w:rsidR="00672002">
        <w:rPr>
          <w:rStyle w:val="CodeHTML"/>
          <w:rFonts w:ascii="&amp;quot" w:hAnsi="&amp;quot"/>
          <w:color w:val="353833"/>
          <w:sz w:val="21"/>
          <w:szCs w:val="21"/>
        </w:rPr>
        <w:t>(int b)</w:t>
      </w:r>
      <w:r w:rsidR="006773FC">
        <w:t xml:space="preserve"> </w:t>
      </w:r>
      <w:r w:rsidR="004751DF">
        <w:t xml:space="preserve">de </w:t>
      </w:r>
      <w:hyperlink r:id="rId478" w:tooltip="class in java.io" w:history="1">
        <w:r w:rsidR="00672002">
          <w:rPr>
            <w:rStyle w:val="Hyperlien"/>
            <w:rFonts w:ascii="&amp;quot" w:hAnsi="&amp;quot"/>
            <w:b/>
            <w:bCs/>
            <w:color w:val="4A6782"/>
            <w:sz w:val="20"/>
          </w:rPr>
          <w:t>OutputStream</w:t>
        </w:r>
      </w:hyperlink>
      <w:r w:rsidR="00672002">
        <w:rPr>
          <w:rStyle w:val="Hyperlien"/>
          <w:rFonts w:ascii="&amp;quot" w:hAnsi="&amp;quot"/>
          <w:b/>
          <w:bCs/>
          <w:color w:val="4A6782"/>
          <w:sz w:val="20"/>
        </w:rPr>
        <w:t xml:space="preserve"> </w:t>
      </w:r>
      <w:r w:rsidR="004751DF">
        <w:t>ajoute un octet au flux de sortie</w:t>
      </w:r>
      <w:r w:rsidR="009C0A31">
        <w:t>.</w:t>
      </w:r>
    </w:p>
    <w:p w14:paraId="04110674" w14:textId="275828F4" w:rsidR="00B76348" w:rsidRDefault="00F758A2" w:rsidP="007E66E1">
      <w:pPr>
        <w:pStyle w:val="Lgende"/>
        <w:jc w:val="center"/>
      </w:pPr>
      <w:r>
        <w:rPr>
          <w:noProof/>
        </w:rPr>
        <w:object w:dxaOrig="10397" w:dyaOrig="2896" w14:anchorId="0DA13766">
          <v:shape id="_x0000_i1026" type="#_x0000_t75" alt="" style="width:420.2pt;height:117.15pt;mso-width-percent:0;mso-height-percent:0;mso-width-percent:0;mso-height-percent:0" o:ole="" fillcolor="window">
            <v:imagedata r:id="rId479" o:title=""/>
          </v:shape>
          <o:OLEObject Type="Embed" ProgID="Visio.Drawing.11" ShapeID="_x0000_i1026" DrawAspect="Content" ObjectID="_1765265468" r:id="rId480"/>
        </w:object>
      </w:r>
    </w:p>
    <w:p w14:paraId="07165FC6" w14:textId="6B4F810B" w:rsidR="007E66E1" w:rsidRDefault="007E66E1" w:rsidP="007E66E1">
      <w:pPr>
        <w:pStyle w:val="Lgende"/>
        <w:jc w:val="center"/>
      </w:pPr>
      <w:r>
        <w:t xml:space="preserve">Figure </w:t>
      </w:r>
      <w:r>
        <w:fldChar w:fldCharType="begin"/>
      </w:r>
      <w:r>
        <w:instrText xml:space="preserve"> SEQ Figure \* ARABIC </w:instrText>
      </w:r>
      <w:r>
        <w:fldChar w:fldCharType="separate"/>
      </w:r>
      <w:r w:rsidR="00CF67E3">
        <w:rPr>
          <w:noProof/>
        </w:rPr>
        <w:t>32</w:t>
      </w:r>
      <w:r>
        <w:fldChar w:fldCharType="end"/>
      </w:r>
      <w:r>
        <w:t>. Concept d’</w:t>
      </w:r>
      <w:r>
        <w:rPr>
          <w:i/>
        </w:rPr>
        <w:t>InputStream</w:t>
      </w:r>
      <w:r>
        <w:t xml:space="preserve"> et d’</w:t>
      </w:r>
      <w:r>
        <w:rPr>
          <w:i/>
        </w:rPr>
        <w:t>OutputStream</w:t>
      </w:r>
      <w:r>
        <w:t>.</w:t>
      </w:r>
    </w:p>
    <w:p w14:paraId="0064D6CC" w14:textId="55779C67" w:rsidR="007E66E1" w:rsidRDefault="007E66E1" w:rsidP="007E66E1">
      <w:pPr>
        <w:pStyle w:val="Corpsdetexte"/>
      </w:pPr>
      <w:r>
        <w:t xml:space="preserve">Cette abstraction cache plusieurs détails de réalisation du stockage des données sous forme de fichiers. Ainsi le programme Java n’a pas à se préoccuper de la structure physique des unités périphériques, de l’allocation d’espace au fichier, etc. Le fichier apparaît tout simplement comme une série d’octets. Le package </w:t>
      </w:r>
      <w:r>
        <w:rPr>
          <w:i/>
        </w:rPr>
        <w:t>java.io</w:t>
      </w:r>
      <w:r>
        <w:t xml:space="preserve"> fournit ainsi une abstraction </w:t>
      </w:r>
      <w:r w:rsidR="00956D7B">
        <w:t xml:space="preserve">de base </w:t>
      </w:r>
      <w:r>
        <w:t>qui permet l’accès au niveau octet en traduisant les opérations sur les octets en termes des opérations du niveau de la structure physique de l’unité périphérique.</w:t>
      </w:r>
    </w:p>
    <w:p w14:paraId="3790F580" w14:textId="79CB179A" w:rsidR="007E66E1" w:rsidRDefault="007E66E1" w:rsidP="007E66E1">
      <w:pPr>
        <w:pStyle w:val="Corpsdetexte"/>
      </w:pPr>
      <w:r>
        <w:t>Les flux sont utilisés non seulement pour l’accès au</w:t>
      </w:r>
      <w:r w:rsidR="001B6644">
        <w:t>x</w:t>
      </w:r>
      <w:r>
        <w:t xml:space="preserve"> </w:t>
      </w:r>
      <w:r w:rsidR="001B6644">
        <w:t>mémoires secondaires</w:t>
      </w:r>
      <w:r>
        <w:t xml:space="preserve"> mais aussi pour d’autres unités périphériques tel que le clavier, l’écran, l’imprimante, le réseau, etc. L’accès à un flux est toujours sériel. Ceci est parfois insuffisant, par exemple, dans le cas d’une application qui doit pouvoir accéder directement à une donnée sans devoir itérer sur tout le fichier. Pour obtenir cette souplesse d’accès, il faut employer la classe </w:t>
      </w:r>
      <w:hyperlink r:id="rId481" w:tooltip="class in java.io" w:history="1">
        <w:r>
          <w:rPr>
            <w:rStyle w:val="Hyperlien"/>
            <w:rFonts w:ascii="&amp;quot" w:hAnsi="&amp;quot"/>
            <w:b/>
            <w:bCs/>
            <w:color w:val="4A6782"/>
            <w:sz w:val="20"/>
          </w:rPr>
          <w:t>RandomAccessFile</w:t>
        </w:r>
      </w:hyperlink>
      <w:r>
        <w:t xml:space="preserve"> qui permet un accès direct à n’importe quel octet d’un fichier.</w:t>
      </w:r>
    </w:p>
    <w:p w14:paraId="258A6697" w14:textId="159CB1F7" w:rsidR="007E66E1" w:rsidRDefault="007E66E1" w:rsidP="007E66E1">
      <w:pPr>
        <w:pStyle w:val="Corpsdetexte"/>
      </w:pPr>
      <w:r>
        <w:lastRenderedPageBreak/>
        <w:t xml:space="preserve">La </w:t>
      </w:r>
      <w:r>
        <w:fldChar w:fldCharType="begin"/>
      </w:r>
      <w:r>
        <w:instrText xml:space="preserve"> REF _Ref519223415 \h </w:instrText>
      </w:r>
      <w:r>
        <w:fldChar w:fldCharType="separate"/>
      </w:r>
      <w:r w:rsidR="00CF67E3">
        <w:t xml:space="preserve">Figure </w:t>
      </w:r>
      <w:r w:rsidR="00CF67E3">
        <w:rPr>
          <w:noProof/>
        </w:rPr>
        <w:t>33</w:t>
      </w:r>
      <w:r>
        <w:fldChar w:fldCharType="end"/>
      </w:r>
      <w:r>
        <w:t xml:space="preserve"> montre les classes pour les flux d’entrée d’octets. La </w:t>
      </w:r>
      <w:r>
        <w:fldChar w:fldCharType="begin"/>
      </w:r>
      <w:r>
        <w:instrText xml:space="preserve"> REF _Ref519224512 \h </w:instrText>
      </w:r>
      <w:r>
        <w:fldChar w:fldCharType="separate"/>
      </w:r>
      <w:r w:rsidR="00CF67E3">
        <w:t xml:space="preserve">Figure </w:t>
      </w:r>
      <w:r w:rsidR="00CF67E3">
        <w:rPr>
          <w:noProof/>
        </w:rPr>
        <w:t>34</w:t>
      </w:r>
      <w:r>
        <w:fldChar w:fldCharType="end"/>
      </w:r>
      <w:r>
        <w:t xml:space="preserve"> montre les classes des flux de sortie d’octets. La </w:t>
      </w:r>
      <w:r>
        <w:fldChar w:fldCharType="begin"/>
      </w:r>
      <w:r>
        <w:instrText xml:space="preserve"> REF _Ref519258375 \h </w:instrText>
      </w:r>
      <w:r>
        <w:fldChar w:fldCharType="separate"/>
      </w:r>
      <w:r w:rsidR="00CF67E3">
        <w:t xml:space="preserve">Figure </w:t>
      </w:r>
      <w:r w:rsidR="00CF67E3">
        <w:rPr>
          <w:noProof/>
        </w:rPr>
        <w:t>35</w:t>
      </w:r>
      <w:r>
        <w:fldChar w:fldCharType="end"/>
      </w:r>
      <w:r>
        <w:t xml:space="preserve"> montre la classe </w:t>
      </w:r>
      <w:hyperlink r:id="rId482" w:tooltip="class in java.io" w:history="1">
        <w:r>
          <w:rPr>
            <w:rStyle w:val="Hyperlien"/>
            <w:rFonts w:ascii="&amp;quot" w:hAnsi="&amp;quot"/>
            <w:b/>
            <w:bCs/>
            <w:color w:val="4A6782"/>
            <w:sz w:val="20"/>
          </w:rPr>
          <w:t>RandomAccessFile</w:t>
        </w:r>
      </w:hyperlink>
      <w:r>
        <w:t xml:space="preserve"> qui sert à la fois d’entrée et de sortie. Les flux de base </w:t>
      </w:r>
      <w:hyperlink r:id="rId483" w:tooltip="class in java.io" w:history="1">
        <w:r>
          <w:rPr>
            <w:rStyle w:val="Hyperlien"/>
            <w:rFonts w:ascii="&amp;quot" w:hAnsi="&amp;quot"/>
            <w:b/>
            <w:bCs/>
            <w:color w:val="4A6782"/>
            <w:sz w:val="20"/>
          </w:rPr>
          <w:t>InputStream</w:t>
        </w:r>
      </w:hyperlink>
      <w:r>
        <w:t xml:space="preserve"> et </w:t>
      </w:r>
      <w:hyperlink r:id="rId484" w:tooltip="class in java.io" w:history="1">
        <w:r>
          <w:rPr>
            <w:rStyle w:val="Hyperlien"/>
            <w:rFonts w:ascii="&amp;quot" w:hAnsi="&amp;quot"/>
            <w:b/>
            <w:bCs/>
            <w:color w:val="4A6782"/>
            <w:sz w:val="20"/>
          </w:rPr>
          <w:t>OutputStream</w:t>
        </w:r>
      </w:hyperlink>
      <w:r>
        <w:t xml:space="preserve"> agissent au niveau binaire en terme d’octets. Le programme voit l’unité d’entrée ou de sortie comme une série d’octets. Dans le cas d’un fichier, le programme ne voit donc pas de données structurées mais uniquement une suite de bits regroupés en octets.</w:t>
      </w:r>
    </w:p>
    <w:p w14:paraId="498E7E94" w14:textId="77777777" w:rsidR="007E66E1" w:rsidRDefault="007E66E1" w:rsidP="007E66E1">
      <w:pPr>
        <w:pStyle w:val="Corpsdetexte"/>
      </w:pPr>
      <w:r>
        <w:rPr>
          <w:noProof/>
          <w:lang w:val="en-US" w:eastAsia="en-US"/>
        </w:rPr>
        <w:drawing>
          <wp:inline distT="0" distB="0" distL="0" distR="0" wp14:anchorId="49E0D91C" wp14:editId="5D179564">
            <wp:extent cx="5206284" cy="3543996"/>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08644" cy="3545603"/>
                    </a:xfrm>
                    <a:prstGeom prst="rect">
                      <a:avLst/>
                    </a:prstGeom>
                    <a:noFill/>
                    <a:ln>
                      <a:noFill/>
                    </a:ln>
                  </pic:spPr>
                </pic:pic>
              </a:graphicData>
            </a:graphic>
          </wp:inline>
        </w:drawing>
      </w:r>
    </w:p>
    <w:p w14:paraId="7A9AD7CB" w14:textId="7B7FF049" w:rsidR="007E66E1" w:rsidRDefault="007E66E1" w:rsidP="007E66E1">
      <w:pPr>
        <w:pStyle w:val="Lgende"/>
        <w:jc w:val="center"/>
      </w:pPr>
      <w:bookmarkStart w:id="203" w:name="_Ref519223415"/>
      <w:r>
        <w:t xml:space="preserve">Figure </w:t>
      </w:r>
      <w:r>
        <w:fldChar w:fldCharType="begin"/>
      </w:r>
      <w:r>
        <w:instrText xml:space="preserve"> SEQ Figure \* ARABIC </w:instrText>
      </w:r>
      <w:r>
        <w:fldChar w:fldCharType="separate"/>
      </w:r>
      <w:r w:rsidR="00CF67E3">
        <w:rPr>
          <w:noProof/>
        </w:rPr>
        <w:t>33</w:t>
      </w:r>
      <w:r>
        <w:fldChar w:fldCharType="end"/>
      </w:r>
      <w:bookmarkEnd w:id="203"/>
      <w:r>
        <w:t>. Classes de java.io pour les flux d’entrée d’octets (</w:t>
      </w:r>
      <w:r>
        <w:rPr>
          <w:i/>
        </w:rPr>
        <w:t>InputStream</w:t>
      </w:r>
      <w:r>
        <w:t>).</w:t>
      </w:r>
    </w:p>
    <w:p w14:paraId="21557365" w14:textId="77777777" w:rsidR="007E66E1" w:rsidRDefault="007E66E1" w:rsidP="007E66E1">
      <w:pPr>
        <w:pStyle w:val="Corpsdetexte"/>
      </w:pPr>
      <w:r>
        <w:rPr>
          <w:noProof/>
          <w:lang w:val="en-US" w:eastAsia="en-US"/>
        </w:rPr>
        <w:drawing>
          <wp:inline distT="0" distB="0" distL="0" distR="0" wp14:anchorId="63836234" wp14:editId="2E7CDFF7">
            <wp:extent cx="5138670" cy="282988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142046" cy="2831746"/>
                    </a:xfrm>
                    <a:prstGeom prst="rect">
                      <a:avLst/>
                    </a:prstGeom>
                    <a:noFill/>
                    <a:ln>
                      <a:noFill/>
                    </a:ln>
                  </pic:spPr>
                </pic:pic>
              </a:graphicData>
            </a:graphic>
          </wp:inline>
        </w:drawing>
      </w:r>
    </w:p>
    <w:p w14:paraId="6638ABDA" w14:textId="2151AABA" w:rsidR="007E66E1" w:rsidRDefault="007E66E1" w:rsidP="007E66E1">
      <w:pPr>
        <w:pStyle w:val="Lgende"/>
        <w:jc w:val="center"/>
      </w:pPr>
      <w:bookmarkStart w:id="204" w:name="_Ref519224512"/>
      <w:r>
        <w:t xml:space="preserve">Figure </w:t>
      </w:r>
      <w:r>
        <w:fldChar w:fldCharType="begin"/>
      </w:r>
      <w:r>
        <w:instrText xml:space="preserve"> SEQ Figure \* ARABIC </w:instrText>
      </w:r>
      <w:r>
        <w:fldChar w:fldCharType="separate"/>
      </w:r>
      <w:r w:rsidR="00CF67E3">
        <w:rPr>
          <w:noProof/>
        </w:rPr>
        <w:t>34</w:t>
      </w:r>
      <w:r>
        <w:fldChar w:fldCharType="end"/>
      </w:r>
      <w:bookmarkEnd w:id="204"/>
      <w:r>
        <w:t>. Classes de java.io pour les flux de sortie d’octets.</w:t>
      </w:r>
    </w:p>
    <w:p w14:paraId="2725B2F2" w14:textId="77777777" w:rsidR="007E66E1" w:rsidRDefault="007E66E1" w:rsidP="007E66E1">
      <w:pPr>
        <w:pStyle w:val="Corpsdetexte"/>
      </w:pPr>
    </w:p>
    <w:p w14:paraId="6C4EC534" w14:textId="77777777" w:rsidR="007E66E1" w:rsidRDefault="007E66E1" w:rsidP="007E66E1">
      <w:pPr>
        <w:pStyle w:val="Corpsdetexte"/>
        <w:jc w:val="center"/>
        <w:rPr>
          <w:noProof/>
        </w:rPr>
      </w:pPr>
      <w:r>
        <w:rPr>
          <w:noProof/>
          <w:lang w:val="en-US" w:eastAsia="en-US"/>
        </w:rPr>
        <w:drawing>
          <wp:inline distT="0" distB="0" distL="0" distR="0" wp14:anchorId="45FA6A22" wp14:editId="32C67D2F">
            <wp:extent cx="2255520" cy="147193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255520" cy="1471930"/>
                    </a:xfrm>
                    <a:prstGeom prst="rect">
                      <a:avLst/>
                    </a:prstGeom>
                    <a:noFill/>
                    <a:ln>
                      <a:noFill/>
                    </a:ln>
                  </pic:spPr>
                </pic:pic>
              </a:graphicData>
            </a:graphic>
          </wp:inline>
        </w:drawing>
      </w:r>
    </w:p>
    <w:p w14:paraId="24F04D2F" w14:textId="1A1DFB4A" w:rsidR="007E66E1" w:rsidRDefault="007E66E1" w:rsidP="007E66E1">
      <w:pPr>
        <w:pStyle w:val="Lgende"/>
        <w:jc w:val="center"/>
      </w:pPr>
      <w:bookmarkStart w:id="205" w:name="_Ref519258375"/>
      <w:r>
        <w:t xml:space="preserve">Figure </w:t>
      </w:r>
      <w:r>
        <w:fldChar w:fldCharType="begin"/>
      </w:r>
      <w:r>
        <w:instrText xml:space="preserve"> SEQ Figure \* ARABIC </w:instrText>
      </w:r>
      <w:r>
        <w:fldChar w:fldCharType="separate"/>
      </w:r>
      <w:r w:rsidR="00CF67E3">
        <w:rPr>
          <w:noProof/>
        </w:rPr>
        <w:t>35</w:t>
      </w:r>
      <w:r>
        <w:fldChar w:fldCharType="end"/>
      </w:r>
      <w:bookmarkEnd w:id="205"/>
      <w:r>
        <w:t xml:space="preserve">. Classe </w:t>
      </w:r>
      <w:r>
        <w:rPr>
          <w:i/>
        </w:rPr>
        <w:t>RandomAccessFile</w:t>
      </w:r>
      <w:r>
        <w:t>.</w:t>
      </w:r>
    </w:p>
    <w:p w14:paraId="31CDD021" w14:textId="77777777" w:rsidR="007E66E1" w:rsidRDefault="007E66E1" w:rsidP="007E66E1">
      <w:pPr>
        <w:pStyle w:val="Corpsdetexte"/>
        <w:numPr>
          <w:ilvl w:val="0"/>
          <w:numId w:val="22"/>
        </w:numPr>
      </w:pPr>
      <w:r>
        <w:t>Lecture d’un flux d’octets provenant d’un fichier</w:t>
      </w:r>
    </w:p>
    <w:p w14:paraId="3FB6437A" w14:textId="07681DBF" w:rsidR="007E66E1" w:rsidRDefault="007E66E1" w:rsidP="007E66E1">
      <w:pPr>
        <w:pStyle w:val="Corpsdetexte"/>
      </w:pPr>
      <w:r>
        <w:t xml:space="preserve">L’exemple suivant introduit les concepts de base concernant la lecture d’un fichier vu comme une suite d’octets. Le programme utilise la classe </w:t>
      </w:r>
      <w:hyperlink r:id="rId488" w:tooltip="class in java.io" w:history="1">
        <w:r>
          <w:rPr>
            <w:rStyle w:val="Hyperlien"/>
            <w:rFonts w:ascii="&amp;quot" w:hAnsi="&amp;quot"/>
            <w:b/>
            <w:bCs/>
            <w:color w:val="4A6782"/>
            <w:sz w:val="20"/>
          </w:rPr>
          <w:t>FileInputStream</w:t>
        </w:r>
      </w:hyperlink>
      <w:r w:rsidR="009614D3">
        <w:t xml:space="preserve">, </w:t>
      </w:r>
      <w:r>
        <w:t xml:space="preserve">sous-classe de </w:t>
      </w:r>
      <w:hyperlink r:id="rId489" w:tooltip="class in java.io" w:history="1">
        <w:r>
          <w:rPr>
            <w:rStyle w:val="Hyperlien"/>
            <w:rFonts w:ascii="&amp;quot" w:hAnsi="&amp;quot"/>
            <w:b/>
            <w:bCs/>
            <w:color w:val="4A6782"/>
            <w:sz w:val="20"/>
          </w:rPr>
          <w:t>InputStream</w:t>
        </w:r>
      </w:hyperlink>
      <w:r w:rsidR="006203C2">
        <w:t xml:space="preserve">, </w:t>
      </w:r>
      <w:r>
        <w:t>dédiée au traitement des fichiers.</w:t>
      </w:r>
    </w:p>
    <w:p w14:paraId="4E476FB8" w14:textId="6EF35361" w:rsidR="007E66E1" w:rsidRDefault="007E66E1" w:rsidP="007E66E1">
      <w:pPr>
        <w:pStyle w:val="Corpsdetexte"/>
      </w:pPr>
      <w:r>
        <w:rPr>
          <w:b/>
        </w:rPr>
        <w:t>Exemple</w:t>
      </w:r>
      <w:r>
        <w:t xml:space="preserve">. Le programme Java suivant lit le contenu du fichier en consommant les octets, un octet à la fois, par l’utilisation de la classe </w:t>
      </w:r>
      <w:hyperlink r:id="rId490" w:tooltip="class in java.io" w:history="1">
        <w:r>
          <w:rPr>
            <w:rStyle w:val="Hyperlien"/>
            <w:rFonts w:ascii="&amp;quot" w:hAnsi="&amp;quot"/>
            <w:b/>
            <w:bCs/>
            <w:color w:val="4A6782"/>
            <w:sz w:val="20"/>
          </w:rPr>
          <w:t>FileInputStream</w:t>
        </w:r>
      </w:hyperlink>
      <w:r>
        <w:t xml:space="preserve"> et compte le nombre d’octets contenu</w:t>
      </w:r>
      <w:r w:rsidR="009960A0">
        <w:t>s</w:t>
      </w:r>
      <w:r>
        <w:t xml:space="preserve"> dans le fichier.</w:t>
      </w:r>
    </w:p>
    <w:p w14:paraId="07D2A8E0" w14:textId="3108046C" w:rsidR="00943FF9" w:rsidRDefault="00000000" w:rsidP="007E66E1">
      <w:pPr>
        <w:pStyle w:val="Corpsdetexte"/>
      </w:pPr>
      <w:hyperlink r:id="rId491" w:history="1">
        <w:r w:rsidR="00943FF9">
          <w:rPr>
            <w:rStyle w:val="Hyperlien"/>
            <w:rFonts w:ascii="Segoe UI" w:hAnsi="Segoe UI" w:cs="Segoe UI"/>
            <w:b/>
            <w:bCs/>
            <w:color w:val="0366D6"/>
          </w:rPr>
          <w:t>JavaPasAPas</w:t>
        </w:r>
      </w:hyperlink>
      <w:r w:rsidR="00943FF9">
        <w:rPr>
          <w:rStyle w:val="separator"/>
          <w:rFonts w:ascii="Segoe UI" w:hAnsi="Segoe UI" w:cs="Segoe UI"/>
          <w:color w:val="586069"/>
        </w:rPr>
        <w:t>/</w:t>
      </w:r>
      <w:r w:rsidR="00C50856">
        <w:rPr>
          <w:rStyle w:val="lev"/>
          <w:rFonts w:ascii="Segoe UI" w:hAnsi="Segoe UI" w:cs="Segoe UI"/>
          <w:color w:val="24292E"/>
        </w:rPr>
        <w:t>chapitre_9/C</w:t>
      </w:r>
      <w:r w:rsidR="00943FF9">
        <w:rPr>
          <w:rStyle w:val="lev"/>
          <w:rFonts w:ascii="Segoe UI" w:hAnsi="Segoe UI" w:cs="Segoe UI"/>
          <w:color w:val="24292E"/>
        </w:rPr>
        <w:t>ompterOctetsFichier.java</w:t>
      </w:r>
    </w:p>
    <w:p w14:paraId="69E316AF" w14:textId="77777777" w:rsidR="00C50856" w:rsidRPr="00C50856" w:rsidRDefault="00C50856" w:rsidP="00C50856">
      <w:pPr>
        <w:pStyle w:val="Code"/>
        <w:rPr>
          <w:color w:val="000000"/>
          <w:lang w:eastAsia="zh-CN"/>
        </w:rPr>
      </w:pPr>
      <w:r w:rsidRPr="00C50856">
        <w:rPr>
          <w:lang w:eastAsia="zh-CN"/>
        </w:rPr>
        <w:t>/* Lire un fichier et en compter le nombre d'octets */</w:t>
      </w:r>
    </w:p>
    <w:p w14:paraId="47EA2B6A" w14:textId="77777777" w:rsidR="00C50856" w:rsidRPr="00C50856" w:rsidRDefault="00C50856" w:rsidP="00C50856">
      <w:pPr>
        <w:pStyle w:val="Code"/>
        <w:rPr>
          <w:color w:val="000000"/>
          <w:lang w:eastAsia="zh-CN"/>
        </w:rPr>
      </w:pPr>
    </w:p>
    <w:p w14:paraId="7D90544D"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24FF032A" w14:textId="77777777" w:rsidR="00C50856" w:rsidRPr="00C50856" w:rsidRDefault="00C50856" w:rsidP="00C50856">
      <w:pPr>
        <w:pStyle w:val="Code"/>
        <w:rPr>
          <w:color w:val="000000"/>
          <w:lang w:eastAsia="zh-CN"/>
        </w:rPr>
      </w:pPr>
    </w:p>
    <w:p w14:paraId="66291907" w14:textId="77777777" w:rsidR="00C50856" w:rsidRPr="00C50856" w:rsidRDefault="00C50856" w:rsidP="00C50856">
      <w:pPr>
        <w:pStyle w:val="Code"/>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CompterOctetsFichier </w:t>
      </w:r>
      <w:r w:rsidRPr="00C50856">
        <w:rPr>
          <w:color w:val="800080"/>
          <w:lang w:eastAsia="zh-CN"/>
        </w:rPr>
        <w:t>{</w:t>
      </w:r>
    </w:p>
    <w:p w14:paraId="51B21947" w14:textId="77777777" w:rsidR="00C50856" w:rsidRPr="00C50856" w:rsidRDefault="00C50856" w:rsidP="00C50856">
      <w:pPr>
        <w:pStyle w:val="Code"/>
        <w:rPr>
          <w:color w:val="000000"/>
          <w:lang w:val="en-CA" w:eastAsia="zh-CN"/>
        </w:rPr>
      </w:pPr>
      <w:r w:rsidRPr="00C50856">
        <w:rPr>
          <w:color w:val="000000"/>
          <w:lang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38809CAC"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unOctet</w:t>
      </w:r>
      <w:r w:rsidRPr="00C50856">
        <w:rPr>
          <w:color w:val="800080"/>
          <w:lang w:eastAsia="zh-CN"/>
        </w:rPr>
        <w:t>;</w:t>
      </w:r>
    </w:p>
    <w:p w14:paraId="39075132"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BB7977"/>
          <w:lang w:eastAsia="zh-CN"/>
        </w:rPr>
        <w:t>int</w:t>
      </w:r>
      <w:r w:rsidRPr="00C50856">
        <w:rPr>
          <w:color w:val="000000"/>
          <w:lang w:eastAsia="zh-CN"/>
        </w:rPr>
        <w:t xml:space="preserve"> compteurOctet</w:t>
      </w:r>
      <w:r w:rsidRPr="00C50856">
        <w:rPr>
          <w:color w:val="800080"/>
          <w:lang w:eastAsia="zh-CN"/>
        </w:rPr>
        <w:t>;</w:t>
      </w:r>
    </w:p>
    <w:p w14:paraId="68C2B56A"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FileInputStream</w:t>
      </w:r>
      <w:r w:rsidRPr="00C50856">
        <w:rPr>
          <w:color w:val="000000"/>
          <w:lang w:eastAsia="zh-CN"/>
        </w:rPr>
        <w:t xml:space="preserve"> unFichier</w:t>
      </w:r>
      <w:r w:rsidRPr="00C50856">
        <w:rPr>
          <w:color w:val="800080"/>
          <w:lang w:eastAsia="zh-CN"/>
        </w:rPr>
        <w:t>;</w:t>
      </w:r>
    </w:p>
    <w:p w14:paraId="10B6A3F0" w14:textId="77777777" w:rsidR="00C50856" w:rsidRPr="00C50856" w:rsidRDefault="00C50856" w:rsidP="00C50856">
      <w:pPr>
        <w:pStyle w:val="Code"/>
        <w:rPr>
          <w:color w:val="000000"/>
          <w:lang w:val="en-CA" w:eastAsia="zh-CN"/>
        </w:rPr>
      </w:pPr>
      <w:r w:rsidRPr="00C50856">
        <w:rPr>
          <w:color w:val="000000"/>
          <w:lang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49BBEE67"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49B5B272" w14:textId="77777777" w:rsidR="00C50856" w:rsidRPr="009A50DE" w:rsidRDefault="00C50856" w:rsidP="00C50856">
      <w:pPr>
        <w:pStyle w:val="Code"/>
        <w:rPr>
          <w:color w:val="000000"/>
          <w:lang w:eastAsia="zh-CN"/>
        </w:rPr>
      </w:pPr>
      <w:r w:rsidRPr="00C50856">
        <w:rPr>
          <w:color w:val="000000"/>
          <w:lang w:val="en-CA" w:eastAsia="zh-CN"/>
        </w:rPr>
        <w:t xml:space="preserve">      </w:t>
      </w:r>
      <w:r w:rsidRPr="009A50DE">
        <w:rPr>
          <w:color w:val="000000"/>
          <w:lang w:eastAsia="zh-CN"/>
        </w:rPr>
        <w:t xml:space="preserve">compteurOctet </w:t>
      </w:r>
      <w:r w:rsidRPr="009A50DE">
        <w:rPr>
          <w:color w:val="808030"/>
          <w:lang w:eastAsia="zh-CN"/>
        </w:rPr>
        <w:t>=</w:t>
      </w:r>
      <w:r w:rsidRPr="009A50DE">
        <w:rPr>
          <w:color w:val="000000"/>
          <w:lang w:eastAsia="zh-CN"/>
        </w:rPr>
        <w:t xml:space="preserve"> </w:t>
      </w:r>
      <w:r w:rsidRPr="009A50DE">
        <w:rPr>
          <w:color w:val="008C00"/>
          <w:lang w:eastAsia="zh-CN"/>
        </w:rPr>
        <w:t>0</w:t>
      </w:r>
      <w:r w:rsidRPr="009A50DE">
        <w:rPr>
          <w:color w:val="800080"/>
          <w:lang w:eastAsia="zh-CN"/>
        </w:rPr>
        <w:t>;</w:t>
      </w:r>
    </w:p>
    <w:p w14:paraId="5A8B8EC3" w14:textId="77777777" w:rsidR="00C50856" w:rsidRPr="009A50DE" w:rsidRDefault="00C50856" w:rsidP="00C50856">
      <w:pPr>
        <w:pStyle w:val="Code"/>
        <w:rPr>
          <w:color w:val="000000"/>
          <w:lang w:eastAsia="zh-CN"/>
        </w:rPr>
      </w:pPr>
      <w:r w:rsidRPr="009A50DE">
        <w:rPr>
          <w:color w:val="000000"/>
          <w:lang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color w:val="000000"/>
          <w:lang w:eastAsia="zh-CN"/>
        </w:rPr>
        <w:t xml:space="preserve">unOctet </w:t>
      </w:r>
      <w:r w:rsidRPr="009A50DE">
        <w:rPr>
          <w:color w:val="808030"/>
          <w:lang w:eastAsia="zh-CN"/>
        </w:rPr>
        <w:t>=</w:t>
      </w: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8C00"/>
          <w:lang w:eastAsia="zh-CN"/>
        </w:rPr>
        <w:t>1</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6F0B664" w14:textId="77777777" w:rsidR="00C50856" w:rsidRPr="009A50DE" w:rsidRDefault="00C50856" w:rsidP="00C50856">
      <w:pPr>
        <w:pStyle w:val="Code"/>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4B91F537" w14:textId="77777777" w:rsidR="00C50856" w:rsidRPr="009A50DE" w:rsidRDefault="00C50856" w:rsidP="00C50856">
      <w:pPr>
        <w:pStyle w:val="Code"/>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E6"/>
          <w:lang w:eastAsia="zh-CN"/>
        </w:rPr>
        <w:t>"Nombre d'octets du fichier Fichier1.txt : "</w:t>
      </w:r>
      <w:r w:rsidRPr="009A50DE">
        <w:rPr>
          <w:color w:val="000000"/>
          <w:lang w:eastAsia="zh-CN"/>
        </w:rPr>
        <w:t xml:space="preserve"> </w:t>
      </w:r>
      <w:r w:rsidRPr="009A50DE">
        <w:rPr>
          <w:color w:val="808030"/>
          <w:lang w:eastAsia="zh-CN"/>
        </w:rPr>
        <w:t>+</w:t>
      </w:r>
      <w:r w:rsidRPr="009A50DE">
        <w:rPr>
          <w:color w:val="000000"/>
          <w:lang w:eastAsia="zh-CN"/>
        </w:rPr>
        <w:t xml:space="preserve"> compteurOctet</w:t>
      </w:r>
      <w:r w:rsidRPr="009A50DE">
        <w:rPr>
          <w:color w:val="808030"/>
          <w:lang w:eastAsia="zh-CN"/>
        </w:rPr>
        <w:t>)</w:t>
      </w:r>
      <w:r w:rsidRPr="009A50DE">
        <w:rPr>
          <w:color w:val="800080"/>
          <w:lang w:eastAsia="zh-CN"/>
        </w:rPr>
        <w:t>;</w:t>
      </w:r>
    </w:p>
    <w:p w14:paraId="3979257C" w14:textId="77777777" w:rsidR="00C50856" w:rsidRPr="00C50856" w:rsidRDefault="00C50856" w:rsidP="00C50856">
      <w:pPr>
        <w:pStyle w:val="Code"/>
        <w:rPr>
          <w:color w:val="000000"/>
          <w:lang w:val="en-CA" w:eastAsia="zh-CN"/>
        </w:rPr>
      </w:pPr>
      <w:r w:rsidRPr="009A50DE">
        <w:rPr>
          <w:color w:val="000000"/>
          <w:lang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779FCC1A"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4865FB47"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0B65BA1F"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583595B" w14:textId="34228A40" w:rsidR="007E66E1" w:rsidRDefault="00C50856" w:rsidP="00C50856">
      <w:pPr>
        <w:pStyle w:val="Code"/>
        <w:rPr>
          <w:color w:val="800080"/>
          <w:lang w:val="fr-FR" w:eastAsia="zh-CN"/>
        </w:rPr>
      </w:pPr>
      <w:r w:rsidRPr="00D95704">
        <w:rPr>
          <w:color w:val="800080"/>
          <w:lang w:val="fr-FR" w:eastAsia="zh-CN"/>
        </w:rPr>
        <w:t>}</w:t>
      </w:r>
    </w:p>
    <w:p w14:paraId="2C1E8FB8" w14:textId="77777777" w:rsidR="003E5B17" w:rsidRPr="00D95704" w:rsidRDefault="003E5B17" w:rsidP="00C50856">
      <w:pPr>
        <w:pStyle w:val="Code"/>
        <w:rPr>
          <w:color w:val="800080"/>
          <w:lang w:val="fr-FR" w:eastAsia="zh-CN"/>
        </w:rPr>
      </w:pPr>
    </w:p>
    <w:p w14:paraId="37C59FDE"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428C15B8" w14:textId="2A544736" w:rsidR="007E66E1" w:rsidRDefault="007E66E1" w:rsidP="007E66E1">
      <w:pPr>
        <w:pStyle w:val="Corpsdetexte"/>
      </w:pPr>
      <w:r>
        <w:t>L</w:t>
      </w:r>
      <w:r w:rsidR="00CA3A27">
        <w:t>’énoncé</w:t>
      </w:r>
      <w:r w:rsidR="00EA5AD2">
        <w:t xml:space="preserve"> suivant crée un</w:t>
      </w:r>
      <w:r w:rsidR="002A0579">
        <w:t xml:space="preserve"> objet de la classe </w:t>
      </w:r>
      <w:hyperlink r:id="rId492" w:tooltip="class in java.io" w:history="1">
        <w:r w:rsidR="002821B8">
          <w:rPr>
            <w:rStyle w:val="Hyperlien"/>
            <w:rFonts w:ascii="&amp;quot" w:hAnsi="&amp;quot"/>
            <w:b/>
            <w:bCs/>
            <w:color w:val="4A6782"/>
            <w:sz w:val="20"/>
          </w:rPr>
          <w:t>FileInputStream</w:t>
        </w:r>
      </w:hyperlink>
      <w:r w:rsidR="002821B8">
        <w:rPr>
          <w:rStyle w:val="Hyperlien"/>
          <w:rFonts w:ascii="&amp;quot" w:hAnsi="&amp;quot"/>
          <w:b/>
          <w:bCs/>
          <w:color w:val="4A6782"/>
          <w:sz w:val="20"/>
        </w:rPr>
        <w:t xml:space="preserve"> </w:t>
      </w:r>
      <w:r w:rsidR="00E91754">
        <w:t>en ouvrant le fichier dont le chemin est passé en paramètre au constr</w:t>
      </w:r>
      <w:r w:rsidR="005005A4">
        <w:t>u</w:t>
      </w:r>
      <w:r w:rsidR="00E91754">
        <w:t>cteur :</w:t>
      </w:r>
    </w:p>
    <w:p w14:paraId="20D16797" w14:textId="77777777" w:rsidR="00CA3A27" w:rsidRPr="00C50856" w:rsidRDefault="00CA3A27" w:rsidP="00CA3A27">
      <w:pPr>
        <w:pStyle w:val="codeCompact"/>
        <w:rPr>
          <w:sz w:val="16"/>
          <w:szCs w:val="16"/>
          <w:lang w:val="en-CA"/>
        </w:rPr>
      </w:pPr>
      <w:r w:rsidRPr="0056767D">
        <w:rPr>
          <w:sz w:val="16"/>
          <w:szCs w:val="16"/>
        </w:rPr>
        <w:t xml:space="preserve">            </w:t>
      </w:r>
      <w:r w:rsidRPr="00C50856">
        <w:rPr>
          <w:sz w:val="16"/>
          <w:szCs w:val="16"/>
          <w:lang w:val="en-CA"/>
        </w:rPr>
        <w:t xml:space="preserve">unFichier = </w:t>
      </w:r>
    </w:p>
    <w:p w14:paraId="1C7FD789" w14:textId="7DBB2FE3" w:rsidR="00CA3A27" w:rsidRPr="00C50856" w:rsidRDefault="00CA3A27" w:rsidP="00CA3A27">
      <w:pPr>
        <w:pStyle w:val="codeCompact"/>
        <w:rPr>
          <w:sz w:val="16"/>
          <w:szCs w:val="16"/>
          <w:lang w:val="en-CA"/>
        </w:rPr>
      </w:pPr>
      <w:r w:rsidRPr="00C50856">
        <w:rPr>
          <w:sz w:val="16"/>
          <w:szCs w:val="16"/>
          <w:lang w:val="en-CA"/>
        </w:rPr>
        <w:t>new FileInputStream("Fichier1.txt");</w:t>
      </w:r>
    </w:p>
    <w:p w14:paraId="0B448EFF" w14:textId="06692BFC" w:rsidR="006F7515" w:rsidRPr="00C50856" w:rsidRDefault="007E66E1" w:rsidP="005005A4">
      <w:pPr>
        <w:pStyle w:val="Corpsdetexte"/>
        <w:rPr>
          <w:rFonts w:ascii="Courier New" w:hAnsi="Courier New" w:cs="Courier New"/>
          <w:sz w:val="16"/>
          <w:szCs w:val="16"/>
          <w:lang w:val="en-CA"/>
        </w:rPr>
      </w:pPr>
      <w:r w:rsidRPr="00C50856">
        <w:rPr>
          <w:rFonts w:ascii="Courier New" w:hAnsi="Courier New" w:cs="Courier New"/>
          <w:sz w:val="16"/>
          <w:szCs w:val="16"/>
          <w:lang w:val="en-CA"/>
        </w:rPr>
        <w:t xml:space="preserve"> </w:t>
      </w:r>
    </w:p>
    <w:p w14:paraId="6375C1CD" w14:textId="69B2CBE2" w:rsidR="007E66E1" w:rsidRDefault="007E66E1" w:rsidP="007E66E1">
      <w:pPr>
        <w:pStyle w:val="Corpsdetexte"/>
      </w:pPr>
      <w:r>
        <w:lastRenderedPageBreak/>
        <w:t xml:space="preserve">Si le fichier est inexistant, une exception est levée. Le constructeur de la classe </w:t>
      </w:r>
      <w:hyperlink r:id="rId493" w:tooltip="class in java.io" w:history="1">
        <w:r>
          <w:rPr>
            <w:rStyle w:val="Hyperlien"/>
            <w:rFonts w:ascii="&amp;quot" w:hAnsi="&amp;quot"/>
            <w:b/>
            <w:bCs/>
            <w:color w:val="4A6782"/>
            <w:sz w:val="20"/>
          </w:rPr>
          <w:t>FileInputStream</w:t>
        </w:r>
      </w:hyperlink>
      <w:r>
        <w:t xml:space="preserve"> retourne une référence à un objet qui représente le fichier</w:t>
      </w:r>
      <w:r>
        <w:rPr>
          <w:rStyle w:val="Appelnotedebasdep"/>
        </w:rPr>
        <w:footnoteReference w:id="28"/>
      </w:r>
      <w:r>
        <w:t xml:space="preserve">. Ainsi la variable </w:t>
      </w:r>
      <w:r>
        <w:rPr>
          <w:i/>
        </w:rPr>
        <w:t>unFichier</w:t>
      </w:r>
      <w:r>
        <w:t xml:space="preserve"> est par la suite utilisée pour faire référence au fichier comme dans :</w:t>
      </w:r>
    </w:p>
    <w:p w14:paraId="3798BB3A" w14:textId="77777777" w:rsidR="007E66E1" w:rsidRDefault="007E66E1" w:rsidP="007E66E1">
      <w:pPr>
        <w:pStyle w:val="CodeJava"/>
      </w:pPr>
      <w:r>
        <w:t>unOctet = unFichier.read()</w:t>
      </w:r>
    </w:p>
    <w:p w14:paraId="79536D2B" w14:textId="77777777" w:rsidR="007E66E1" w:rsidRDefault="007E66E1" w:rsidP="007E66E1">
      <w:pPr>
        <w:pStyle w:val="Corpsdetexte"/>
      </w:pPr>
    </w:p>
    <w:p w14:paraId="1090074E" w14:textId="0FE8A555" w:rsidR="007E66E1" w:rsidRDefault="007E66E1" w:rsidP="007E66E1">
      <w:pPr>
        <w:pStyle w:val="Corpsdetexte"/>
      </w:pPr>
      <w:r>
        <w:t xml:space="preserve">La méthode </w:t>
      </w:r>
      <w:hyperlink r:id="rId494" w:anchor="read--" w:history="1">
        <w:r w:rsidR="00C71206">
          <w:rPr>
            <w:rStyle w:val="Hyperlien"/>
            <w:rFonts w:ascii="&amp;quot" w:hAnsi="&amp;quot"/>
            <w:b/>
            <w:bCs/>
            <w:color w:val="4A6782"/>
            <w:sz w:val="21"/>
            <w:szCs w:val="21"/>
          </w:rPr>
          <w:t>read</w:t>
        </w:r>
      </w:hyperlink>
      <w:r w:rsidR="00C71206">
        <w:rPr>
          <w:rFonts w:ascii="DejaVu Sans Mono" w:hAnsi="DejaVu Sans Mono"/>
          <w:color w:val="353833"/>
          <w:sz w:val="21"/>
          <w:szCs w:val="21"/>
        </w:rPr>
        <w:t xml:space="preserve">() </w:t>
      </w:r>
      <w:r>
        <w:t xml:space="preserve">de la classe </w:t>
      </w:r>
      <w:hyperlink r:id="rId495" w:tooltip="class in java.io" w:history="1">
        <w:r>
          <w:rPr>
            <w:rStyle w:val="Hyperlien"/>
            <w:rFonts w:ascii="&amp;quot" w:hAnsi="&amp;quot"/>
            <w:b/>
            <w:bCs/>
            <w:color w:val="4A6782"/>
            <w:sz w:val="20"/>
          </w:rPr>
          <w:t>FileInputStream</w:t>
        </w:r>
      </w:hyperlink>
      <w:r>
        <w:t xml:space="preserve"> retourne le prochain octet lu sous forme d’un entier. Pour lire tous les octets du fichier un par un, la lecture est incluse dans une boucle. Le fichier apparaît ainsi au programme comme un flux d’octets. Par convention, lorsque la fin du fichier est atteinte, la valeur –1 est retournée</w:t>
      </w:r>
      <w:r>
        <w:rPr>
          <w:rStyle w:val="Appelnotedebasdep"/>
        </w:rPr>
        <w:footnoteReference w:id="29"/>
      </w:r>
      <w:r>
        <w:t xml:space="preserve"> par </w:t>
      </w:r>
      <w:hyperlink r:id="rId496" w:anchor="read--" w:history="1">
        <w:r w:rsidR="00C71206">
          <w:rPr>
            <w:rStyle w:val="Hyperlien"/>
            <w:rFonts w:ascii="&amp;quot" w:hAnsi="&amp;quot"/>
            <w:b/>
            <w:bCs/>
            <w:color w:val="4A6782"/>
            <w:sz w:val="21"/>
            <w:szCs w:val="21"/>
          </w:rPr>
          <w:t>read</w:t>
        </w:r>
      </w:hyperlink>
      <w:r w:rsidR="00C71206">
        <w:rPr>
          <w:rFonts w:ascii="DejaVu Sans Mono" w:hAnsi="DejaVu Sans Mono"/>
          <w:color w:val="353833"/>
          <w:sz w:val="21"/>
          <w:szCs w:val="21"/>
        </w:rPr>
        <w:t>()</w:t>
      </w:r>
      <w:r>
        <w:t xml:space="preserve">. La boucle incrémente le compteur </w:t>
      </w:r>
      <w:r>
        <w:rPr>
          <w:i/>
        </w:rPr>
        <w:t>compteurOctet</w:t>
      </w:r>
      <w:r>
        <w:t xml:space="preserve"> à chacune des itérations.</w:t>
      </w:r>
    </w:p>
    <w:p w14:paraId="0074F868" w14:textId="3E7022D3" w:rsidR="007E66E1" w:rsidRDefault="007E66E1" w:rsidP="007E66E1">
      <w:pPr>
        <w:pStyle w:val="Corpsdetexte"/>
      </w:pPr>
      <w:r>
        <w:t xml:space="preserve">Enfin, la méthode </w:t>
      </w:r>
      <w:hyperlink r:id="rId497" w:anchor="close--" w:history="1">
        <w:r w:rsidR="00E64C97">
          <w:rPr>
            <w:rStyle w:val="Hyperlien"/>
            <w:rFonts w:ascii="&amp;quot" w:hAnsi="&amp;quot"/>
            <w:b/>
            <w:bCs/>
            <w:color w:val="4A6782"/>
            <w:sz w:val="21"/>
            <w:szCs w:val="21"/>
          </w:rPr>
          <w:t>close</w:t>
        </w:r>
      </w:hyperlink>
      <w:r w:rsidR="00E64C97">
        <w:rPr>
          <w:rFonts w:ascii="DejaVu Sans Mono" w:hAnsi="DejaVu Sans Mono"/>
          <w:color w:val="353833"/>
          <w:sz w:val="21"/>
          <w:szCs w:val="21"/>
        </w:rPr>
        <w:t xml:space="preserve">() </w:t>
      </w:r>
      <w:r>
        <w:t>ferme le fichier :</w:t>
      </w:r>
    </w:p>
    <w:p w14:paraId="226A62AF" w14:textId="77777777" w:rsidR="007E66E1" w:rsidRDefault="007E66E1" w:rsidP="007E66E1">
      <w:pPr>
        <w:pStyle w:val="CodeJava"/>
      </w:pPr>
      <w:r>
        <w:t>unFichier.close();</w:t>
      </w:r>
    </w:p>
    <w:p w14:paraId="66589031" w14:textId="77777777" w:rsidR="007E66E1" w:rsidRDefault="007E66E1" w:rsidP="007E66E1">
      <w:pPr>
        <w:pStyle w:val="Corpsdetexte"/>
      </w:pPr>
    </w:p>
    <w:p w14:paraId="2005E1DB" w14:textId="3E7FC84F" w:rsidR="007E66E1" w:rsidRDefault="007E66E1" w:rsidP="007E66E1">
      <w:pPr>
        <w:pStyle w:val="Corpsdetexte"/>
      </w:pPr>
      <w:r>
        <w:t>Après avoir fermé le fichier, les ressources associées sont libérées et le fichier n’est plus accessible par le programme.</w:t>
      </w:r>
    </w:p>
    <w:p w14:paraId="47345AA3" w14:textId="16F98DBA" w:rsidR="002975C4" w:rsidRDefault="002975C4" w:rsidP="007E66E1">
      <w:pPr>
        <w:pStyle w:val="Corpsdetexte"/>
      </w:pPr>
      <w:r w:rsidRPr="000D4989">
        <w:rPr>
          <w:b/>
        </w:rPr>
        <w:t>Exercice</w:t>
      </w:r>
      <w:r>
        <w:t xml:space="preserve">. Comptez le nombre d’occurrences de la lettre </w:t>
      </w:r>
      <w:r w:rsidR="007127B3">
        <w:t>« a » dans le fichier.</w:t>
      </w:r>
    </w:p>
    <w:p w14:paraId="7EBEC4D9" w14:textId="212A29D8" w:rsidR="001C6E1B" w:rsidRDefault="009C3DDA" w:rsidP="007E66E1">
      <w:pPr>
        <w:pStyle w:val="Corpsdetexte"/>
      </w:pPr>
      <w:r>
        <w:t xml:space="preserve">L’exemple suivant </w:t>
      </w:r>
      <w:r w:rsidR="00D97946">
        <w:t>étend l’exemple de lecture d’un fichier en écrivant les octets lus dans un nouveau fichier</w:t>
      </w:r>
      <w:r w:rsidR="004D2932">
        <w:t>.</w:t>
      </w:r>
    </w:p>
    <w:p w14:paraId="7AFC7528" w14:textId="15D19ACF" w:rsidR="00B759A2" w:rsidRDefault="001C6E1B" w:rsidP="007E66E1">
      <w:pPr>
        <w:pStyle w:val="Corpsdetexte"/>
      </w:pPr>
      <w:r w:rsidRPr="004B7FAD">
        <w:rPr>
          <w:b/>
        </w:rPr>
        <w:t>Exemple</w:t>
      </w:r>
      <w:r>
        <w:t xml:space="preserve">. </w:t>
      </w:r>
    </w:p>
    <w:p w14:paraId="252CBD09" w14:textId="57F34C2E" w:rsidR="000126F7" w:rsidRDefault="00000000" w:rsidP="007E66E1">
      <w:pPr>
        <w:pStyle w:val="Corpsdetexte"/>
      </w:pPr>
      <w:hyperlink r:id="rId498" w:history="1">
        <w:r w:rsidR="00D307AF">
          <w:rPr>
            <w:rStyle w:val="Hyperlien"/>
            <w:rFonts w:ascii="Segoe UI" w:hAnsi="Segoe UI" w:cs="Segoe UI"/>
            <w:b/>
            <w:bCs/>
            <w:color w:val="0366D6"/>
          </w:rPr>
          <w:t>JavaPasAPas</w:t>
        </w:r>
      </w:hyperlink>
      <w:r w:rsidR="00D307AF">
        <w:rPr>
          <w:rStyle w:val="separator"/>
          <w:rFonts w:ascii="Segoe UI" w:hAnsi="Segoe UI" w:cs="Segoe UI"/>
          <w:color w:val="586069"/>
        </w:rPr>
        <w:t>/</w:t>
      </w:r>
      <w:r w:rsidR="00C50856">
        <w:rPr>
          <w:rStyle w:val="lev"/>
          <w:rFonts w:ascii="Segoe UI" w:hAnsi="Segoe UI" w:cs="Segoe UI"/>
          <w:color w:val="24292E"/>
        </w:rPr>
        <w:t>chapitre_9/C</w:t>
      </w:r>
      <w:r w:rsidR="00D307AF">
        <w:rPr>
          <w:rStyle w:val="lev"/>
          <w:rFonts w:ascii="Segoe UI" w:hAnsi="Segoe UI" w:cs="Segoe UI"/>
          <w:color w:val="24292E"/>
        </w:rPr>
        <w:t>opierFichier.java</w:t>
      </w:r>
    </w:p>
    <w:p w14:paraId="175565E6" w14:textId="77777777" w:rsidR="00C50856" w:rsidRPr="00C50856" w:rsidRDefault="00C50856" w:rsidP="00C50856">
      <w:pPr>
        <w:pStyle w:val="Code"/>
        <w:rPr>
          <w:color w:val="000000"/>
          <w:lang w:eastAsia="zh-CN"/>
        </w:rPr>
      </w:pPr>
      <w:r w:rsidRPr="00C50856">
        <w:rPr>
          <w:lang w:eastAsia="zh-CN"/>
        </w:rPr>
        <w:t>/* Copier un fichier octet par octet */</w:t>
      </w:r>
    </w:p>
    <w:p w14:paraId="4232E0AD" w14:textId="77777777" w:rsidR="00C50856" w:rsidRPr="00C50856" w:rsidRDefault="00C50856" w:rsidP="00C50856">
      <w:pPr>
        <w:pStyle w:val="Code"/>
        <w:rPr>
          <w:color w:val="000000"/>
          <w:lang w:eastAsia="zh-CN"/>
        </w:rPr>
      </w:pPr>
    </w:p>
    <w:p w14:paraId="34E22890"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33ADC60" w14:textId="77777777" w:rsidR="00C50856" w:rsidRPr="009A50DE" w:rsidRDefault="00C50856" w:rsidP="00C50856">
      <w:pPr>
        <w:pStyle w:val="Code"/>
        <w:rPr>
          <w:color w:val="000000"/>
          <w:lang w:val="en-CA" w:eastAsia="zh-CN"/>
        </w:rPr>
      </w:pPr>
    </w:p>
    <w:p w14:paraId="64253453"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CopierFichier </w:t>
      </w:r>
      <w:r w:rsidRPr="009A50DE">
        <w:rPr>
          <w:color w:val="800080"/>
          <w:lang w:val="en-CA" w:eastAsia="zh-CN"/>
        </w:rPr>
        <w:t>{</w:t>
      </w:r>
    </w:p>
    <w:p w14:paraId="0255521C"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E3BBC9D"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unOctet</w:t>
      </w:r>
      <w:r w:rsidRPr="009A50DE">
        <w:rPr>
          <w:color w:val="800080"/>
          <w:lang w:val="en-CA" w:eastAsia="zh-CN"/>
        </w:rPr>
        <w:t>;</w:t>
      </w:r>
    </w:p>
    <w:p w14:paraId="74BF8E9A"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unFileInputStream</w:t>
      </w:r>
      <w:r w:rsidRPr="009A50DE">
        <w:rPr>
          <w:color w:val="800080"/>
          <w:lang w:val="en-CA" w:eastAsia="zh-CN"/>
        </w:rPr>
        <w:t>;</w:t>
      </w:r>
    </w:p>
    <w:p w14:paraId="73CEAA4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FileOutputStream</w:t>
      </w:r>
      <w:r w:rsidRPr="009A50DE">
        <w:rPr>
          <w:color w:val="000000"/>
          <w:lang w:val="en-CA" w:eastAsia="zh-CN"/>
        </w:rPr>
        <w:t xml:space="preserve"> unFileOutputStream</w:t>
      </w:r>
      <w:r w:rsidRPr="009A50DE">
        <w:rPr>
          <w:color w:val="800080"/>
          <w:lang w:val="en-CA" w:eastAsia="zh-CN"/>
        </w:rPr>
        <w:t>;</w:t>
      </w:r>
    </w:p>
    <w:p w14:paraId="5A68054B" w14:textId="77777777" w:rsidR="00C50856" w:rsidRPr="00C50856" w:rsidRDefault="00C50856" w:rsidP="00C50856">
      <w:pPr>
        <w:pStyle w:val="Code"/>
        <w:rPr>
          <w:color w:val="000000"/>
          <w:lang w:val="en-CA" w:eastAsia="zh-CN"/>
        </w:rPr>
      </w:pPr>
      <w:r w:rsidRPr="009A50DE">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39FE66F"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"Fichier1.txt"</w:t>
      </w:r>
      <w:r w:rsidRPr="00C50856">
        <w:rPr>
          <w:color w:val="808030"/>
          <w:lang w:val="en-CA" w:eastAsia="zh-CN"/>
        </w:rPr>
        <w:t>)</w:t>
      </w:r>
      <w:r w:rsidRPr="00C50856">
        <w:rPr>
          <w:color w:val="800080"/>
          <w:lang w:val="en-CA" w:eastAsia="zh-CN"/>
        </w:rPr>
        <w:t>;</w:t>
      </w:r>
    </w:p>
    <w:p w14:paraId="08582883"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"Fichier2.txt"</w:t>
      </w:r>
      <w:r w:rsidRPr="00C50856">
        <w:rPr>
          <w:color w:val="808030"/>
          <w:lang w:val="en-CA" w:eastAsia="zh-CN"/>
        </w:rPr>
        <w:t>)</w:t>
      </w:r>
      <w:r w:rsidRPr="00C50856">
        <w:rPr>
          <w:color w:val="800080"/>
          <w:lang w:val="en-CA" w:eastAsia="zh-CN"/>
        </w:rPr>
        <w:t>;</w:t>
      </w:r>
    </w:p>
    <w:p w14:paraId="3916EA8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while</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unOctet </w:t>
      </w:r>
      <w:r w:rsidRPr="00C50856">
        <w:rPr>
          <w:color w:val="808030"/>
          <w:lang w:val="en-CA" w:eastAsia="zh-CN"/>
        </w:rPr>
        <w:t>=</w:t>
      </w: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read</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008C00"/>
          <w:lang w:val="en-CA" w:eastAsia="zh-CN"/>
        </w:rPr>
        <w:t>1</w:t>
      </w:r>
      <w:r w:rsidRPr="00C50856">
        <w:rPr>
          <w:color w:val="808030"/>
          <w:lang w:val="en-CA" w:eastAsia="zh-CN"/>
        </w:rPr>
        <w:t>)</w:t>
      </w: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write</w:t>
      </w:r>
      <w:r w:rsidRPr="00C50856">
        <w:rPr>
          <w:color w:val="808030"/>
          <w:lang w:val="en-CA" w:eastAsia="zh-CN"/>
        </w:rPr>
        <w:t>(</w:t>
      </w:r>
      <w:r w:rsidRPr="00C50856">
        <w:rPr>
          <w:color w:val="000000"/>
          <w:lang w:val="en-CA" w:eastAsia="zh-CN"/>
        </w:rPr>
        <w:t>unOctet</w:t>
      </w:r>
      <w:r w:rsidRPr="00C50856">
        <w:rPr>
          <w:color w:val="808030"/>
          <w:lang w:val="en-CA" w:eastAsia="zh-CN"/>
        </w:rPr>
        <w:t>)</w:t>
      </w:r>
      <w:r w:rsidRPr="00C50856">
        <w:rPr>
          <w:color w:val="800080"/>
          <w:lang w:val="en-CA" w:eastAsia="zh-CN"/>
        </w:rPr>
        <w:t>;</w:t>
      </w:r>
    </w:p>
    <w:p w14:paraId="3F310F92" w14:textId="77777777" w:rsidR="00C50856" w:rsidRPr="00C50856" w:rsidRDefault="00C50856" w:rsidP="00C50856">
      <w:pPr>
        <w:pStyle w:val="Code"/>
        <w:rPr>
          <w:color w:val="000000"/>
          <w:lang w:val="en-CA" w:eastAsia="zh-CN"/>
        </w:rPr>
      </w:pPr>
      <w:r w:rsidRPr="00C50856">
        <w:rPr>
          <w:color w:val="000000"/>
          <w:lang w:val="en-CA" w:eastAsia="zh-CN"/>
        </w:rPr>
        <w:t xml:space="preserve">      unFileInputStream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582F208A" w14:textId="77777777" w:rsidR="00C50856" w:rsidRPr="00C50856" w:rsidRDefault="00C50856" w:rsidP="00C50856">
      <w:pPr>
        <w:pStyle w:val="Code"/>
        <w:rPr>
          <w:color w:val="000000"/>
          <w:lang w:val="en-CA" w:eastAsia="zh-CN"/>
        </w:rPr>
      </w:pPr>
      <w:r w:rsidRPr="00C50856">
        <w:rPr>
          <w:color w:val="000000"/>
          <w:lang w:val="en-CA" w:eastAsia="zh-CN"/>
        </w:rPr>
        <w:t xml:space="preserve">      unFileOutputStream</w:t>
      </w:r>
      <w:r w:rsidRPr="00C50856">
        <w:rPr>
          <w:color w:val="808030"/>
          <w:lang w:val="en-CA" w:eastAsia="zh-CN"/>
        </w:rPr>
        <w:t>.</w:t>
      </w:r>
      <w:r w:rsidRPr="00C50856">
        <w:rPr>
          <w:color w:val="000000"/>
          <w:lang w:val="en-CA" w:eastAsia="zh-CN"/>
        </w:rPr>
        <w:t>close</w:t>
      </w:r>
      <w:r w:rsidRPr="00C50856">
        <w:rPr>
          <w:color w:val="808030"/>
          <w:lang w:val="en-CA" w:eastAsia="zh-CN"/>
        </w:rPr>
        <w:t>()</w:t>
      </w:r>
      <w:r w:rsidRPr="00C50856">
        <w:rPr>
          <w:color w:val="800080"/>
          <w:lang w:val="en-CA" w:eastAsia="zh-CN"/>
        </w:rPr>
        <w:t>;</w:t>
      </w:r>
    </w:p>
    <w:p w14:paraId="2300396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color w:val="800080"/>
          <w:lang w:val="en-CA" w:eastAsia="zh-CN"/>
        </w:rPr>
        <w:t>}</w:t>
      </w:r>
      <w:r w:rsidRPr="00C50856">
        <w:rPr>
          <w:color w:val="000000"/>
          <w:lang w:val="en-CA" w:eastAsia="zh-CN"/>
        </w:rPr>
        <w:t xml:space="preserve"> </w:t>
      </w:r>
      <w:r w:rsidRPr="00C50856">
        <w:rPr>
          <w:b/>
          <w:bCs/>
          <w:color w:val="800000"/>
          <w:lang w:val="en-CA" w:eastAsia="zh-CN"/>
        </w:rPr>
        <w:t>catch</w:t>
      </w:r>
      <w:r w:rsidRPr="00C50856">
        <w:rPr>
          <w:color w:val="000000"/>
          <w:lang w:val="en-CA" w:eastAsia="zh-CN"/>
        </w:rPr>
        <w:t xml:space="preserve"> </w:t>
      </w:r>
      <w:r w:rsidRPr="00C50856">
        <w:rPr>
          <w:color w:val="808030"/>
          <w:lang w:val="en-CA" w:eastAsia="zh-CN"/>
        </w:rPr>
        <w:t>(</w:t>
      </w:r>
      <w:r w:rsidRPr="00C50856">
        <w:rPr>
          <w:b/>
          <w:bCs/>
          <w:color w:val="BB7977"/>
          <w:lang w:val="en-CA" w:eastAsia="zh-CN"/>
        </w:rPr>
        <w:t>IOException</w:t>
      </w:r>
      <w:r w:rsidRPr="00C50856">
        <w:rPr>
          <w:color w:val="000000"/>
          <w:lang w:val="en-CA" w:eastAsia="zh-CN"/>
        </w:rPr>
        <w:t xml:space="preserve"> e</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5AA80EFF"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System</w:t>
      </w:r>
      <w:r w:rsidRPr="00C50856">
        <w:rPr>
          <w:color w:val="808030"/>
          <w:lang w:val="en-CA" w:eastAsia="zh-CN"/>
        </w:rPr>
        <w:t>.</w:t>
      </w:r>
      <w:r w:rsidRPr="00C50856">
        <w:rPr>
          <w:color w:val="000000"/>
          <w:lang w:val="en-CA" w:eastAsia="zh-CN"/>
        </w:rPr>
        <w:t>err</w:t>
      </w:r>
      <w:r w:rsidRPr="00C50856">
        <w:rPr>
          <w:color w:val="808030"/>
          <w:lang w:val="en-CA" w:eastAsia="zh-CN"/>
        </w:rPr>
        <w:t>.</w:t>
      </w:r>
      <w:r w:rsidRPr="00C50856">
        <w:rPr>
          <w:color w:val="000000"/>
          <w:lang w:val="en-CA" w:eastAsia="zh-CN"/>
        </w:rPr>
        <w:t>println</w:t>
      </w:r>
      <w:r w:rsidRPr="00C50856">
        <w:rPr>
          <w:color w:val="808030"/>
          <w:lang w:val="en-CA" w:eastAsia="zh-CN"/>
        </w:rPr>
        <w:t>(</w:t>
      </w:r>
      <w:r w:rsidRPr="00C50856">
        <w:rPr>
          <w:color w:val="0000E6"/>
          <w:lang w:val="en-CA" w:eastAsia="zh-CN"/>
        </w:rPr>
        <w:t>"Exception</w:t>
      </w:r>
      <w:r w:rsidRPr="00C50856">
        <w:rPr>
          <w:color w:val="0F69FF"/>
          <w:lang w:val="en-CA" w:eastAsia="zh-CN"/>
        </w:rPr>
        <w:t>\n</w:t>
      </w:r>
      <w:r w:rsidRPr="00C50856">
        <w:rPr>
          <w:color w:val="0000E6"/>
          <w:lang w:val="en-CA" w:eastAsia="zh-CN"/>
        </w:rPr>
        <w:t>"</w:t>
      </w:r>
      <w:r w:rsidRPr="00C50856">
        <w:rPr>
          <w:color w:val="000000"/>
          <w:lang w:val="en-CA" w:eastAsia="zh-CN"/>
        </w:rPr>
        <w:t xml:space="preserve"> </w:t>
      </w:r>
      <w:r w:rsidRPr="00C50856">
        <w:rPr>
          <w:color w:val="808030"/>
          <w:lang w:val="en-CA" w:eastAsia="zh-CN"/>
        </w:rPr>
        <w:t>+</w:t>
      </w:r>
      <w:r w:rsidRPr="00C50856">
        <w:rPr>
          <w:color w:val="000000"/>
          <w:lang w:val="en-CA" w:eastAsia="zh-CN"/>
        </w:rPr>
        <w:t xml:space="preserve"> e</w:t>
      </w:r>
      <w:r w:rsidRPr="00C50856">
        <w:rPr>
          <w:color w:val="808030"/>
          <w:lang w:val="en-CA" w:eastAsia="zh-CN"/>
        </w:rPr>
        <w:t>.</w:t>
      </w:r>
      <w:r w:rsidRPr="00C50856">
        <w:rPr>
          <w:color w:val="000000"/>
          <w:lang w:val="en-CA" w:eastAsia="zh-CN"/>
        </w:rPr>
        <w:t>toString</w:t>
      </w:r>
      <w:r w:rsidRPr="00C50856">
        <w:rPr>
          <w:color w:val="808030"/>
          <w:lang w:val="en-CA" w:eastAsia="zh-CN"/>
        </w:rPr>
        <w:t>())</w:t>
      </w:r>
      <w:r w:rsidRPr="00C50856">
        <w:rPr>
          <w:color w:val="800080"/>
          <w:lang w:val="en-CA" w:eastAsia="zh-CN"/>
        </w:rPr>
        <w:t>;</w:t>
      </w:r>
    </w:p>
    <w:p w14:paraId="7C5424E6" w14:textId="77777777" w:rsidR="00C50856" w:rsidRPr="00D95704" w:rsidRDefault="00C50856" w:rsidP="00C50856">
      <w:pPr>
        <w:pStyle w:val="Code"/>
        <w:rPr>
          <w:color w:val="000000"/>
          <w:lang w:val="fr-FR" w:eastAsia="zh-CN"/>
        </w:rPr>
      </w:pPr>
      <w:r w:rsidRPr="00C50856">
        <w:rPr>
          <w:color w:val="000000"/>
          <w:lang w:val="en-CA" w:eastAsia="zh-CN"/>
        </w:rPr>
        <w:t xml:space="preserve">    </w:t>
      </w:r>
      <w:r w:rsidRPr="00D95704">
        <w:rPr>
          <w:color w:val="800080"/>
          <w:lang w:val="fr-FR" w:eastAsia="zh-CN"/>
        </w:rPr>
        <w:t>}</w:t>
      </w:r>
    </w:p>
    <w:p w14:paraId="43188AB5"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F8E2509" w14:textId="77777777" w:rsidR="00C50856" w:rsidRPr="00D95704" w:rsidRDefault="00C50856" w:rsidP="00C50856">
      <w:pPr>
        <w:pStyle w:val="Code"/>
        <w:rPr>
          <w:color w:val="000000"/>
          <w:lang w:val="fr-FR" w:eastAsia="zh-CN"/>
        </w:rPr>
      </w:pPr>
      <w:r w:rsidRPr="00D95704">
        <w:rPr>
          <w:color w:val="800080"/>
          <w:lang w:val="fr-FR" w:eastAsia="zh-CN"/>
        </w:rPr>
        <w:t>}</w:t>
      </w:r>
    </w:p>
    <w:p w14:paraId="1992ECD7" w14:textId="77777777" w:rsidR="0007258B" w:rsidRPr="00844CA0" w:rsidRDefault="0007258B" w:rsidP="007E66E1">
      <w:pPr>
        <w:pStyle w:val="Corpsdetexte"/>
        <w:rPr>
          <w:lang w:val="fr-CA"/>
        </w:rPr>
      </w:pPr>
    </w:p>
    <w:p w14:paraId="37AD2432" w14:textId="77777777" w:rsidR="00844CA0" w:rsidRPr="00764F60" w:rsidRDefault="00844CA0" w:rsidP="00844CA0">
      <w:pPr>
        <w:pStyle w:val="Corpsdetexte"/>
        <w:rPr>
          <w:lang w:val="fr-CA"/>
        </w:rPr>
      </w:pPr>
      <w:r w:rsidRPr="00764F60">
        <w:rPr>
          <w:lang w:val="fr-CA"/>
        </w:rPr>
        <w:lastRenderedPageBreak/>
        <w:t xml:space="preserve">L'énoncé </w:t>
      </w:r>
    </w:p>
    <w:p w14:paraId="16A2CE6A" w14:textId="19978989" w:rsidR="00844CA0" w:rsidRPr="00C50856" w:rsidRDefault="00844CA0" w:rsidP="00844CA0">
      <w:pPr>
        <w:pStyle w:val="codeCompact"/>
        <w:rPr>
          <w:sz w:val="16"/>
          <w:szCs w:val="16"/>
        </w:rPr>
      </w:pPr>
      <w:r w:rsidRPr="00844CA0">
        <w:rPr>
          <w:sz w:val="16"/>
          <w:szCs w:val="16"/>
          <w:lang w:val="fr-CA"/>
        </w:rPr>
        <w:t xml:space="preserve">       </w:t>
      </w:r>
      <w:r w:rsidRPr="00C50856">
        <w:rPr>
          <w:sz w:val="16"/>
          <w:szCs w:val="16"/>
          <w:highlight w:val="yellow"/>
        </w:rPr>
        <w:t>new FileOutputStream("Fichier2.txt");</w:t>
      </w:r>
    </w:p>
    <w:p w14:paraId="5DC8061B" w14:textId="2161A674" w:rsidR="004D2932" w:rsidRDefault="00844CA0" w:rsidP="00844CA0">
      <w:pPr>
        <w:pStyle w:val="Corpsdetexte"/>
      </w:pPr>
      <w:r>
        <w:t>ouvre le fichier désigné par son chemin en vue de l'écriture. Si le fichier n'existe pas, il est créé. S'il existe déjà, le contenu précédent sera détruit et remplacé par les octets écrits par la suite.</w:t>
      </w:r>
    </w:p>
    <w:p w14:paraId="7E8983A7" w14:textId="4F67E1B7" w:rsidR="003A1361" w:rsidRDefault="00514A75" w:rsidP="00844CA0">
      <w:pPr>
        <w:pStyle w:val="Corpsdetexte"/>
      </w:pPr>
      <w:r>
        <w:t>La méthode</w:t>
      </w:r>
      <w:r w:rsidR="00EB16C2">
        <w:t xml:space="preserve"> </w:t>
      </w:r>
      <w:hyperlink r:id="rId499" w:anchor="write-int-" w:history="1">
        <w:r w:rsidR="00EB16C2">
          <w:rPr>
            <w:rStyle w:val="Hyperlien"/>
            <w:rFonts w:ascii="&amp;quot" w:hAnsi="&amp;quot" w:cs="Courier New"/>
            <w:b/>
            <w:bCs/>
            <w:color w:val="4A6782"/>
            <w:sz w:val="21"/>
            <w:szCs w:val="21"/>
          </w:rPr>
          <w:t>write</w:t>
        </w:r>
      </w:hyperlink>
      <w:r w:rsidR="00EB16C2">
        <w:rPr>
          <w:rStyle w:val="CodeHTML"/>
          <w:rFonts w:ascii="&amp;quot" w:hAnsi="&amp;quot"/>
          <w:color w:val="353833"/>
          <w:sz w:val="21"/>
          <w:szCs w:val="21"/>
        </w:rPr>
        <w:t>(int b)</w:t>
      </w:r>
      <w:r w:rsidR="00784B96">
        <w:rPr>
          <w:rStyle w:val="CodeHTML"/>
          <w:rFonts w:ascii="&amp;quot" w:hAnsi="&amp;quot"/>
          <w:color w:val="353833"/>
          <w:sz w:val="21"/>
          <w:szCs w:val="21"/>
        </w:rPr>
        <w:t xml:space="preserve"> de </w:t>
      </w:r>
      <w:r>
        <w:t xml:space="preserve"> </w:t>
      </w:r>
      <w:hyperlink r:id="rId500" w:tooltip="class in java.io" w:history="1">
        <w:r w:rsidR="00552823" w:rsidRPr="00784B96">
          <w:rPr>
            <w:rStyle w:val="Hyperlien"/>
            <w:rFonts w:ascii="&amp;quot" w:hAnsi="&amp;quot"/>
            <w:b/>
            <w:color w:val="4A6782"/>
            <w:sz w:val="20"/>
            <w:szCs w:val="20"/>
          </w:rPr>
          <w:t>FileOutputStream</w:t>
        </w:r>
      </w:hyperlink>
      <w:r w:rsidR="00552823">
        <w:t xml:space="preserve"> </w:t>
      </w:r>
      <w:r>
        <w:t>écrit l’octet lu dans le fichier :</w:t>
      </w:r>
    </w:p>
    <w:p w14:paraId="26F0C65F" w14:textId="77777777" w:rsidR="00E322BD" w:rsidRPr="00620DA7" w:rsidRDefault="00E322BD" w:rsidP="00E322BD">
      <w:pPr>
        <w:pStyle w:val="codeCompact"/>
        <w:rPr>
          <w:sz w:val="16"/>
          <w:szCs w:val="16"/>
          <w:lang w:val="fr-CA"/>
        </w:rPr>
      </w:pPr>
      <w:r w:rsidRPr="00552823">
        <w:rPr>
          <w:sz w:val="16"/>
          <w:szCs w:val="16"/>
          <w:lang w:val="fr-CA"/>
        </w:rPr>
        <w:t xml:space="preserve">                </w:t>
      </w:r>
      <w:r w:rsidRPr="00620DA7">
        <w:rPr>
          <w:sz w:val="16"/>
          <w:szCs w:val="16"/>
          <w:highlight w:val="yellow"/>
          <w:lang w:val="fr-CA"/>
        </w:rPr>
        <w:t>unFileOutputStream.write(unOctet);</w:t>
      </w:r>
    </w:p>
    <w:p w14:paraId="6969F03C" w14:textId="36FAAD9C" w:rsidR="00C17361" w:rsidRDefault="00FC1927" w:rsidP="007E66E1">
      <w:pPr>
        <w:pStyle w:val="Corpsdetexte"/>
      </w:pPr>
      <w:r>
        <w:t>S</w:t>
      </w:r>
      <w:r w:rsidR="00C17361">
        <w:t xml:space="preserve">eul l’octet </w:t>
      </w:r>
      <w:r w:rsidR="00902866">
        <w:t>le moins significatif de l’</w:t>
      </w:r>
      <w:r w:rsidR="00EA5773">
        <w:t>entier</w:t>
      </w:r>
      <w:r w:rsidR="00902866">
        <w:t xml:space="preserve"> est employé</w:t>
      </w:r>
      <w:r w:rsidR="00172A8A">
        <w:t>.</w:t>
      </w:r>
    </w:p>
    <w:p w14:paraId="1CB64E06" w14:textId="740FFF05" w:rsidR="007E66E1" w:rsidRDefault="00C54B78" w:rsidP="00410024">
      <w:pPr>
        <w:pStyle w:val="Titre2"/>
      </w:pPr>
      <w:bookmarkStart w:id="206" w:name="_Toc16917469"/>
      <w:bookmarkStart w:id="207" w:name="_Toc44667610"/>
      <w:r>
        <w:t>F</w:t>
      </w:r>
      <w:r w:rsidR="007E66E1">
        <w:t>ichier binaire (FileOutputStream, FileInputStream)</w:t>
      </w:r>
      <w:bookmarkEnd w:id="206"/>
      <w:bookmarkEnd w:id="207"/>
    </w:p>
    <w:p w14:paraId="18DC1040" w14:textId="4CCE78A2" w:rsidR="007E66E1" w:rsidRDefault="00620DA7" w:rsidP="007E66E1">
      <w:pPr>
        <w:pStyle w:val="Corpsdetexte"/>
      </w:pPr>
      <w:r>
        <w:t>Cette section</w:t>
      </w:r>
      <w:r w:rsidR="007E66E1">
        <w:t xml:space="preserve"> montre comment conserver et récupérer une donnée dans un fichier</w:t>
      </w:r>
      <w:r w:rsidR="00983D11">
        <w:t xml:space="preserve"> en employant les </w:t>
      </w:r>
      <w:r w:rsidR="00C110AC">
        <w:t>opérations au niveau octet</w:t>
      </w:r>
      <w:r w:rsidR="007E66E1">
        <w:t xml:space="preserve">. </w:t>
      </w:r>
    </w:p>
    <w:p w14:paraId="3E88E6AF" w14:textId="3B735911" w:rsidR="00A14D72" w:rsidRDefault="00A14D72" w:rsidP="007E66E1">
      <w:pPr>
        <w:pStyle w:val="Corpsdetexte"/>
      </w:pPr>
      <w:r w:rsidRPr="00C110AC">
        <w:rPr>
          <w:b/>
        </w:rPr>
        <w:t>Exemple</w:t>
      </w:r>
      <w:r>
        <w:t xml:space="preserve">. </w:t>
      </w:r>
      <w:r w:rsidR="00FA359A">
        <w:t>Supposons que l’on veuille écrire un nombre entier (</w:t>
      </w:r>
      <w:r w:rsidR="00FA359A">
        <w:rPr>
          <w:i/>
        </w:rPr>
        <w:t>int</w:t>
      </w:r>
      <w:r w:rsidR="00FA359A">
        <w:t xml:space="preserve">) dans un fichier afin de le récupérer par la suite. Malheureusement, la classe </w:t>
      </w:r>
      <w:hyperlink r:id="rId501" w:tooltip="class in java.io" w:history="1">
        <w:r w:rsidR="00FA359A" w:rsidRPr="00784B96">
          <w:rPr>
            <w:rStyle w:val="Hyperlien"/>
            <w:rFonts w:ascii="&amp;quot" w:hAnsi="&amp;quot"/>
            <w:b/>
            <w:color w:val="4A6782"/>
            <w:sz w:val="20"/>
            <w:szCs w:val="20"/>
          </w:rPr>
          <w:t>FileOutputStream</w:t>
        </w:r>
      </w:hyperlink>
      <w:r w:rsidR="00FA359A">
        <w:t xml:space="preserve"> ne permet d’écrire que des octets qui ne sont pas interprétés comme des données d’un type de plus haut niveau comme un entier, un réel ou une chaîne de caractères</w:t>
      </w:r>
      <w:r w:rsidR="00FA359A">
        <w:rPr>
          <w:rStyle w:val="Appelnotedebasdep"/>
        </w:rPr>
        <w:footnoteReference w:id="30"/>
      </w:r>
      <w:r w:rsidR="00FA359A">
        <w:t xml:space="preserve">. Comme l’interface est </w:t>
      </w:r>
      <w:r w:rsidR="00FA7EAE">
        <w:t>en termes</w:t>
      </w:r>
      <w:r w:rsidR="00FA359A">
        <w:t xml:space="preserve"> d’octets, il faut d’abord convertir l’entier à écrire sous forme du tableau </w:t>
      </w:r>
      <w:r w:rsidR="00FA359A">
        <w:rPr>
          <w:i/>
        </w:rPr>
        <w:t>tampon</w:t>
      </w:r>
      <w:r w:rsidR="00FA359A">
        <w:t xml:space="preserve"> de quatre octets. Le tableau </w:t>
      </w:r>
      <w:r w:rsidR="00FA359A">
        <w:rPr>
          <w:i/>
        </w:rPr>
        <w:t>tampon</w:t>
      </w:r>
      <w:r w:rsidR="00FA359A">
        <w:t xml:space="preserve"> est ensuite écrit octet par octet par </w:t>
      </w:r>
      <w:r w:rsidR="00FA359A">
        <w:rPr>
          <w:i/>
        </w:rPr>
        <w:t>write</w:t>
      </w:r>
      <w:r w:rsidR="00FA359A">
        <w:t>(</w:t>
      </w:r>
      <w:r w:rsidR="00FA359A">
        <w:rPr>
          <w:i/>
        </w:rPr>
        <w:t>tampon</w:t>
      </w:r>
      <w:r w:rsidR="00FA359A">
        <w:t>).</w:t>
      </w:r>
    </w:p>
    <w:p w14:paraId="6AEFF820" w14:textId="1B291277" w:rsidR="00FA359A" w:rsidRPr="00CB2EA4" w:rsidRDefault="00000000" w:rsidP="007E66E1">
      <w:pPr>
        <w:pStyle w:val="Corpsdetexte"/>
        <w:rPr>
          <w:lang w:val="fr-CA"/>
        </w:rPr>
      </w:pPr>
      <w:hyperlink r:id="rId502" w:history="1">
        <w:r w:rsidR="00CB2EA4">
          <w:rPr>
            <w:rStyle w:val="Hyperlien"/>
            <w:rFonts w:ascii="Segoe UI" w:hAnsi="Segoe UI" w:cs="Segoe UI"/>
            <w:b/>
            <w:bCs/>
            <w:color w:val="0366D6"/>
          </w:rPr>
          <w:t>JavaPasAPas</w:t>
        </w:r>
      </w:hyperlink>
      <w:r w:rsidR="00CB2EA4">
        <w:rPr>
          <w:rStyle w:val="separator"/>
          <w:rFonts w:ascii="Segoe UI" w:hAnsi="Segoe UI" w:cs="Segoe UI"/>
          <w:color w:val="586069"/>
        </w:rPr>
        <w:t>/</w:t>
      </w:r>
      <w:r w:rsidR="00C50856">
        <w:rPr>
          <w:rStyle w:val="lev"/>
          <w:rFonts w:ascii="Segoe UI" w:hAnsi="Segoe UI" w:cs="Segoe UI"/>
          <w:color w:val="24292E"/>
        </w:rPr>
        <w:t>chapitre_9/E</w:t>
      </w:r>
      <w:r w:rsidR="00CB2EA4">
        <w:rPr>
          <w:rStyle w:val="lev"/>
          <w:rFonts w:ascii="Segoe UI" w:hAnsi="Segoe UI" w:cs="Segoe UI"/>
          <w:color w:val="24292E"/>
        </w:rPr>
        <w:t>crireEntierEnOctets.java</w:t>
      </w:r>
    </w:p>
    <w:p w14:paraId="6BDAD100" w14:textId="77777777" w:rsidR="00C50856" w:rsidRPr="00C50856" w:rsidRDefault="00C50856" w:rsidP="00C50856">
      <w:pPr>
        <w:pStyle w:val="Code"/>
        <w:rPr>
          <w:color w:val="000000"/>
          <w:lang w:eastAsia="zh-CN"/>
        </w:rPr>
      </w:pPr>
      <w:r w:rsidRPr="00C50856">
        <w:rPr>
          <w:lang w:eastAsia="zh-CN"/>
        </w:rPr>
        <w:t>/* Creation d'un fichier et écriture d'un entier sous forme d'une suite d'octets dans le fichier */</w:t>
      </w:r>
    </w:p>
    <w:p w14:paraId="4490CD6F"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0225EC7A" w14:textId="77777777" w:rsidR="00C50856" w:rsidRPr="00C50856" w:rsidRDefault="00C50856" w:rsidP="00C50856">
      <w:pPr>
        <w:pStyle w:val="Code"/>
        <w:rPr>
          <w:color w:val="000000"/>
          <w:lang w:val="en-CA" w:eastAsia="zh-CN"/>
        </w:rPr>
      </w:pPr>
    </w:p>
    <w:p w14:paraId="03EDACEF"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EcrireEntierEnOctets </w:t>
      </w:r>
      <w:r w:rsidRPr="00C50856">
        <w:rPr>
          <w:color w:val="800080"/>
          <w:lang w:val="en-CA" w:eastAsia="zh-CN"/>
        </w:rPr>
        <w:t>{</w:t>
      </w:r>
    </w:p>
    <w:p w14:paraId="50101189"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137D94E5"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FileOutputStream</w:t>
      </w:r>
      <w:r w:rsidRPr="00C50856">
        <w:rPr>
          <w:color w:val="000000"/>
          <w:lang w:val="en-CA" w:eastAsia="zh-CN"/>
        </w:rPr>
        <w:t xml:space="preserve"> unFichier</w:t>
      </w:r>
      <w:r w:rsidRPr="00C50856">
        <w:rPr>
          <w:color w:val="800080"/>
          <w:lang w:val="en-CA" w:eastAsia="zh-CN"/>
        </w:rPr>
        <w:t>;</w:t>
      </w:r>
    </w:p>
    <w:p w14:paraId="53C5E178"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69678EFC"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FileOutputStream</w:t>
      </w:r>
      <w:r w:rsidRPr="00C50856">
        <w:rPr>
          <w:color w:val="808030"/>
          <w:lang w:val="en-CA" w:eastAsia="zh-CN"/>
        </w:rPr>
        <w:t>(</w:t>
      </w:r>
      <w:r w:rsidRPr="00C50856">
        <w:rPr>
          <w:color w:val="0000E6"/>
          <w:lang w:val="en-CA" w:eastAsia="zh-CN"/>
        </w:rPr>
        <w:t>"Octets.dat"</w:t>
      </w:r>
      <w:r w:rsidRPr="00C50856">
        <w:rPr>
          <w:color w:val="808030"/>
          <w:lang w:val="en-CA" w:eastAsia="zh-CN"/>
        </w:rPr>
        <w:t>)</w:t>
      </w:r>
      <w:r w:rsidRPr="00C50856">
        <w:rPr>
          <w:color w:val="800080"/>
          <w:lang w:val="en-CA" w:eastAsia="zh-CN"/>
        </w:rPr>
        <w:t>;</w:t>
      </w:r>
    </w:p>
    <w:p w14:paraId="44E543F2" w14:textId="77777777" w:rsidR="00C50856" w:rsidRPr="00C50856" w:rsidRDefault="00C50856" w:rsidP="00C50856">
      <w:pPr>
        <w:pStyle w:val="Code"/>
        <w:rPr>
          <w:color w:val="000000"/>
          <w:lang w:val="en-CA" w:eastAsia="zh-CN"/>
        </w:rPr>
      </w:pPr>
    </w:p>
    <w:p w14:paraId="2A6C720F"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w:t>
      </w:r>
      <w:r w:rsidRPr="00C50856">
        <w:rPr>
          <w:color w:val="008C00"/>
          <w:lang w:eastAsia="zh-CN"/>
        </w:rPr>
        <w:t>1629696561</w:t>
      </w:r>
      <w:r w:rsidRPr="00C50856">
        <w:rPr>
          <w:color w:val="800080"/>
          <w:lang w:eastAsia="zh-CN"/>
        </w:rPr>
        <w:t>;</w:t>
      </w:r>
      <w:r w:rsidRPr="00C50856">
        <w:rPr>
          <w:color w:val="000000"/>
          <w:lang w:eastAsia="zh-CN"/>
        </w:rPr>
        <w:t xml:space="preserve"> </w:t>
      </w:r>
      <w:r w:rsidRPr="00C50856">
        <w:rPr>
          <w:lang w:eastAsia="zh-CN"/>
        </w:rPr>
        <w:t>// (97*2^24)+(35*2^16)+(50&lt;&lt;2^8)+49 = "a#21" en String;</w:t>
      </w:r>
    </w:p>
    <w:p w14:paraId="1D606671"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Convertir unEntier en un tableau de 4 octets</w:t>
      </w:r>
    </w:p>
    <w:p w14:paraId="1646D159" w14:textId="77777777" w:rsidR="00C50856" w:rsidRPr="00C50856" w:rsidRDefault="00C50856" w:rsidP="00C50856">
      <w:pPr>
        <w:pStyle w:val="Code"/>
        <w:rPr>
          <w:color w:val="000000"/>
          <w:lang w:val="nb-NO" w:eastAsia="zh-CN"/>
        </w:rPr>
      </w:pPr>
      <w:r w:rsidRPr="00C50856">
        <w:rPr>
          <w:color w:val="000000"/>
          <w:lang w:eastAsia="zh-CN"/>
        </w:rPr>
        <w:t xml:space="preserve">      </w:t>
      </w:r>
      <w:r w:rsidRPr="00C50856">
        <w:rPr>
          <w:color w:val="BB7977"/>
          <w:lang w:val="nb-NO" w:eastAsia="zh-CN"/>
        </w:rPr>
        <w:t>byte</w:t>
      </w:r>
      <w:r w:rsidRPr="00C50856">
        <w:rPr>
          <w:color w:val="808030"/>
          <w:lang w:val="nb-NO" w:eastAsia="zh-CN"/>
        </w:rPr>
        <w:t>[]</w:t>
      </w:r>
      <w:r w:rsidRPr="00C50856">
        <w:rPr>
          <w:color w:val="000000"/>
          <w:lang w:val="nb-NO" w:eastAsia="zh-CN"/>
        </w:rPr>
        <w:t xml:space="preserve"> tampon </w:t>
      </w:r>
      <w:r w:rsidRPr="00C50856">
        <w:rPr>
          <w:color w:val="808030"/>
          <w:lang w:val="nb-NO" w:eastAsia="zh-CN"/>
        </w:rPr>
        <w:t>=</w:t>
      </w:r>
      <w:r w:rsidRPr="00C50856">
        <w:rPr>
          <w:color w:val="000000"/>
          <w:lang w:val="nb-NO" w:eastAsia="zh-CN"/>
        </w:rPr>
        <w:t xml:space="preserve"> </w:t>
      </w:r>
      <w:r w:rsidRPr="00C50856">
        <w:rPr>
          <w:b/>
          <w:bCs/>
          <w:color w:val="800000"/>
          <w:lang w:val="nb-NO" w:eastAsia="zh-CN"/>
        </w:rPr>
        <w:t>new</w:t>
      </w:r>
      <w:r w:rsidRPr="00C50856">
        <w:rPr>
          <w:color w:val="000000"/>
          <w:lang w:val="nb-NO" w:eastAsia="zh-CN"/>
        </w:rPr>
        <w:t xml:space="preserve"> </w:t>
      </w:r>
      <w:r w:rsidRPr="00C50856">
        <w:rPr>
          <w:color w:val="BB7977"/>
          <w:lang w:val="nb-NO" w:eastAsia="zh-CN"/>
        </w:rPr>
        <w:t>byte</w:t>
      </w:r>
      <w:r w:rsidRPr="00C50856">
        <w:rPr>
          <w:color w:val="808030"/>
          <w:lang w:val="nb-NO" w:eastAsia="zh-CN"/>
        </w:rPr>
        <w:t>[</w:t>
      </w:r>
      <w:r w:rsidRPr="00C50856">
        <w:rPr>
          <w:color w:val="008C00"/>
          <w:lang w:val="nb-NO" w:eastAsia="zh-CN"/>
        </w:rPr>
        <w:t>4</w:t>
      </w:r>
      <w:r w:rsidRPr="00C50856">
        <w:rPr>
          <w:color w:val="808030"/>
          <w:lang w:val="nb-NO" w:eastAsia="zh-CN"/>
        </w:rPr>
        <w:t>]</w:t>
      </w:r>
      <w:r w:rsidRPr="00C50856">
        <w:rPr>
          <w:color w:val="800080"/>
          <w:lang w:val="nb-NO" w:eastAsia="zh-CN"/>
        </w:rPr>
        <w:t>;</w:t>
      </w:r>
    </w:p>
    <w:p w14:paraId="35DA0412" w14:textId="77777777" w:rsidR="00C50856" w:rsidRPr="00C50856" w:rsidRDefault="00C50856" w:rsidP="00C50856">
      <w:pPr>
        <w:pStyle w:val="Code"/>
        <w:rPr>
          <w:color w:val="000000"/>
          <w:lang w:val="nb-NO" w:eastAsia="zh-CN"/>
        </w:rPr>
      </w:pPr>
      <w:r w:rsidRPr="00C50856">
        <w:rPr>
          <w:color w:val="000000"/>
          <w:lang w:val="nb-NO" w:eastAsia="zh-CN"/>
        </w:rPr>
        <w:t xml:space="preserve">      </w:t>
      </w:r>
      <w:r w:rsidRPr="00C50856">
        <w:rPr>
          <w:b/>
          <w:bCs/>
          <w:color w:val="800000"/>
          <w:lang w:val="nb-NO" w:eastAsia="zh-CN"/>
        </w:rPr>
        <w:t>for</w:t>
      </w:r>
      <w:r w:rsidRPr="00C50856">
        <w:rPr>
          <w:color w:val="000000"/>
          <w:lang w:val="nb-NO" w:eastAsia="zh-CN"/>
        </w:rPr>
        <w:t xml:space="preserve"> </w:t>
      </w:r>
      <w:r w:rsidRPr="00C50856">
        <w:rPr>
          <w:color w:val="808030"/>
          <w:lang w:val="nb-NO" w:eastAsia="zh-CN"/>
        </w:rPr>
        <w:t>(</w:t>
      </w:r>
      <w:r w:rsidRPr="00C50856">
        <w:rPr>
          <w:color w:val="BB7977"/>
          <w:lang w:val="nb-NO" w:eastAsia="zh-CN"/>
        </w:rPr>
        <w:t>int</w:t>
      </w:r>
      <w:r w:rsidRPr="00C50856">
        <w:rPr>
          <w:color w:val="000000"/>
          <w:lang w:val="nb-NO" w:eastAsia="zh-CN"/>
        </w:rPr>
        <w:t xml:space="preserve"> i </w:t>
      </w:r>
      <w:r w:rsidRPr="00C50856">
        <w:rPr>
          <w:color w:val="808030"/>
          <w:lang w:val="nb-NO" w:eastAsia="zh-CN"/>
        </w:rPr>
        <w:t>=</w:t>
      </w:r>
      <w:r w:rsidRPr="00C50856">
        <w:rPr>
          <w:color w:val="000000"/>
          <w:lang w:val="nb-NO" w:eastAsia="zh-CN"/>
        </w:rPr>
        <w:t xml:space="preserve"> </w:t>
      </w:r>
      <w:r w:rsidRPr="00C50856">
        <w:rPr>
          <w:color w:val="008C00"/>
          <w:lang w:val="nb-NO" w:eastAsia="zh-CN"/>
        </w:rPr>
        <w:t>3</w:t>
      </w:r>
      <w:r w:rsidRPr="00C50856">
        <w:rPr>
          <w:color w:val="800080"/>
          <w:lang w:val="nb-NO" w:eastAsia="zh-CN"/>
        </w:rPr>
        <w:t>;</w:t>
      </w:r>
      <w:r w:rsidRPr="00C50856">
        <w:rPr>
          <w:color w:val="000000"/>
          <w:lang w:val="nb-NO" w:eastAsia="zh-CN"/>
        </w:rPr>
        <w:t xml:space="preserve"> i </w:t>
      </w:r>
      <w:r w:rsidRPr="00C50856">
        <w:rPr>
          <w:color w:val="808030"/>
          <w:lang w:val="nb-NO" w:eastAsia="zh-CN"/>
        </w:rPr>
        <w:t>&gt;=</w:t>
      </w:r>
      <w:r w:rsidRPr="00C50856">
        <w:rPr>
          <w:color w:val="000000"/>
          <w:lang w:val="nb-NO" w:eastAsia="zh-CN"/>
        </w:rPr>
        <w:t xml:space="preserve"> </w:t>
      </w:r>
      <w:r w:rsidRPr="00C50856">
        <w:rPr>
          <w:color w:val="008C00"/>
          <w:lang w:val="nb-NO" w:eastAsia="zh-CN"/>
        </w:rPr>
        <w:t>0</w:t>
      </w:r>
      <w:r w:rsidRPr="00C50856">
        <w:rPr>
          <w:color w:val="800080"/>
          <w:lang w:val="nb-NO" w:eastAsia="zh-CN"/>
        </w:rPr>
        <w:t>;</w:t>
      </w:r>
      <w:r w:rsidRPr="00C50856">
        <w:rPr>
          <w:color w:val="000000"/>
          <w:lang w:val="nb-NO" w:eastAsia="zh-CN"/>
        </w:rPr>
        <w:t xml:space="preserve"> i</w:t>
      </w:r>
      <w:r w:rsidRPr="00C50856">
        <w:rPr>
          <w:color w:val="808030"/>
          <w:lang w:val="nb-NO" w:eastAsia="zh-CN"/>
        </w:rPr>
        <w:t>--)</w:t>
      </w:r>
      <w:r w:rsidRPr="00C50856">
        <w:rPr>
          <w:color w:val="000000"/>
          <w:lang w:val="nb-NO" w:eastAsia="zh-CN"/>
        </w:rPr>
        <w:t xml:space="preserve"> </w:t>
      </w:r>
      <w:r w:rsidRPr="00C50856">
        <w:rPr>
          <w:color w:val="800080"/>
          <w:lang w:val="nb-NO" w:eastAsia="zh-CN"/>
        </w:rPr>
        <w:t>{</w:t>
      </w:r>
    </w:p>
    <w:p w14:paraId="07DAFDFC" w14:textId="77777777" w:rsidR="00C50856" w:rsidRPr="00C50856" w:rsidRDefault="00C50856" w:rsidP="00C50856">
      <w:pPr>
        <w:pStyle w:val="Code"/>
        <w:rPr>
          <w:color w:val="000000"/>
          <w:lang w:eastAsia="zh-CN"/>
        </w:rPr>
      </w:pPr>
      <w:r w:rsidRPr="00C50856">
        <w:rPr>
          <w:color w:val="000000"/>
          <w:lang w:val="nb-NO" w:eastAsia="zh-CN"/>
        </w:rPr>
        <w:t xml:space="preserve">        </w:t>
      </w:r>
      <w:r w:rsidRPr="00C50856">
        <w:rPr>
          <w:color w:val="000000"/>
          <w:lang w:eastAsia="zh-CN"/>
        </w:rPr>
        <w:t>tampon</w:t>
      </w:r>
      <w:r w:rsidRPr="00C50856">
        <w:rPr>
          <w:color w:val="808030"/>
          <w:lang w:eastAsia="zh-CN"/>
        </w:rPr>
        <w:t>[</w:t>
      </w:r>
      <w:r w:rsidRPr="00C50856">
        <w:rPr>
          <w:color w:val="000000"/>
          <w:lang w:eastAsia="zh-CN"/>
        </w:rPr>
        <w:t>i</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byte</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000000"/>
          <w:lang w:eastAsia="zh-CN"/>
        </w:rPr>
        <w:t xml:space="preserve">unEntier </w:t>
      </w:r>
      <w:r w:rsidRPr="00C50856">
        <w:rPr>
          <w:color w:val="808030"/>
          <w:lang w:eastAsia="zh-CN"/>
        </w:rPr>
        <w:t>&amp;</w:t>
      </w:r>
      <w:r w:rsidRPr="00C50856">
        <w:rPr>
          <w:color w:val="000000"/>
          <w:lang w:eastAsia="zh-CN"/>
        </w:rPr>
        <w:t xml:space="preserve"> </w:t>
      </w:r>
      <w:r w:rsidRPr="00C50856">
        <w:rPr>
          <w:color w:val="008000"/>
          <w:lang w:eastAsia="zh-CN"/>
        </w:rPr>
        <w:t>0</w:t>
      </w:r>
      <w:r w:rsidRPr="00C50856">
        <w:rPr>
          <w:color w:val="008C00"/>
          <w:lang w:eastAsia="zh-CN"/>
        </w:rPr>
        <w:t>X</w:t>
      </w:r>
      <w:r w:rsidRPr="00C50856">
        <w:rPr>
          <w:color w:val="008000"/>
          <w:lang w:eastAsia="zh-CN"/>
        </w:rPr>
        <w:t>FF</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Extrait l'octet le moins significatif</w:t>
      </w:r>
    </w:p>
    <w:p w14:paraId="774E5F0C" w14:textId="77777777" w:rsidR="00C50856" w:rsidRPr="00C50856" w:rsidRDefault="00C50856" w:rsidP="00C50856">
      <w:pPr>
        <w:pStyle w:val="Code"/>
        <w:rPr>
          <w:color w:val="000000"/>
          <w:lang w:val="fr-FR" w:eastAsia="zh-CN"/>
        </w:rPr>
      </w:pPr>
      <w:r w:rsidRPr="00C50856">
        <w:rPr>
          <w:color w:val="000000"/>
          <w:lang w:eastAsia="zh-CN"/>
        </w:rPr>
        <w:t xml:space="preserve">        </w:t>
      </w:r>
      <w:r w:rsidRPr="00C50856">
        <w:rPr>
          <w:color w:val="000000"/>
          <w:lang w:val="fr-FR" w:eastAsia="zh-CN"/>
        </w:rPr>
        <w:t xml:space="preserve">unEntier </w:t>
      </w:r>
      <w:r w:rsidRPr="00C50856">
        <w:rPr>
          <w:color w:val="808030"/>
          <w:lang w:val="fr-FR" w:eastAsia="zh-CN"/>
        </w:rPr>
        <w:t>&gt;&gt;&gt;=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r w:rsidRPr="00C50856">
        <w:rPr>
          <w:color w:val="000000"/>
          <w:lang w:val="fr-FR" w:eastAsia="zh-CN"/>
        </w:rPr>
        <w:t xml:space="preserve"> </w:t>
      </w:r>
      <w:r w:rsidRPr="00C50856">
        <w:rPr>
          <w:lang w:val="fr-FR" w:eastAsia="zh-CN"/>
        </w:rPr>
        <w:t>// Décalage de 8 bits (remplissage à 0)</w:t>
      </w:r>
    </w:p>
    <w:p w14:paraId="14A13989" w14:textId="77777777" w:rsidR="00C50856" w:rsidRPr="00C50856" w:rsidRDefault="00C50856" w:rsidP="00C50856">
      <w:pPr>
        <w:pStyle w:val="Code"/>
        <w:rPr>
          <w:color w:val="000000"/>
          <w:lang w:val="it-IT" w:eastAsia="zh-CN"/>
        </w:rPr>
      </w:pPr>
      <w:r w:rsidRPr="00C50856">
        <w:rPr>
          <w:color w:val="000000"/>
          <w:lang w:val="fr-FR" w:eastAsia="zh-CN"/>
        </w:rPr>
        <w:t xml:space="preserve">      </w:t>
      </w:r>
      <w:r w:rsidRPr="00C50856">
        <w:rPr>
          <w:color w:val="800080"/>
          <w:lang w:val="it-IT" w:eastAsia="zh-CN"/>
        </w:rPr>
        <w:t>}</w:t>
      </w:r>
    </w:p>
    <w:p w14:paraId="0828FF16" w14:textId="77777777" w:rsidR="00C50856" w:rsidRPr="00C50856" w:rsidRDefault="00C50856" w:rsidP="00C50856">
      <w:pPr>
        <w:pStyle w:val="Code"/>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write</w:t>
      </w:r>
      <w:r w:rsidRPr="00C50856">
        <w:rPr>
          <w:color w:val="808030"/>
          <w:lang w:val="it-IT" w:eastAsia="zh-CN"/>
        </w:rPr>
        <w:t>(</w:t>
      </w:r>
      <w:r w:rsidRPr="00C50856">
        <w:rPr>
          <w:color w:val="000000"/>
          <w:lang w:val="it-IT" w:eastAsia="zh-CN"/>
        </w:rPr>
        <w:t>tampon</w:t>
      </w:r>
      <w:r w:rsidRPr="00C50856">
        <w:rPr>
          <w:color w:val="808030"/>
          <w:lang w:val="it-IT" w:eastAsia="zh-CN"/>
        </w:rPr>
        <w:t>)</w:t>
      </w:r>
      <w:r w:rsidRPr="00C50856">
        <w:rPr>
          <w:color w:val="800080"/>
          <w:lang w:val="it-IT" w:eastAsia="zh-CN"/>
        </w:rPr>
        <w:t>;</w:t>
      </w:r>
    </w:p>
    <w:p w14:paraId="27CE98F4" w14:textId="77777777" w:rsidR="00C50856" w:rsidRPr="00C50856" w:rsidRDefault="00C50856" w:rsidP="00C50856">
      <w:pPr>
        <w:pStyle w:val="Code"/>
        <w:rPr>
          <w:color w:val="000000"/>
          <w:lang w:val="it-IT" w:eastAsia="zh-CN"/>
        </w:rPr>
      </w:pPr>
      <w:r w:rsidRPr="00C50856">
        <w:rPr>
          <w:color w:val="000000"/>
          <w:lang w:val="it-IT" w:eastAsia="zh-CN"/>
        </w:rPr>
        <w:t xml:space="preserve">      unFichier</w:t>
      </w:r>
      <w:r w:rsidRPr="00C50856">
        <w:rPr>
          <w:color w:val="808030"/>
          <w:lang w:val="it-IT" w:eastAsia="zh-CN"/>
        </w:rPr>
        <w:t>.</w:t>
      </w:r>
      <w:r w:rsidRPr="00C50856">
        <w:rPr>
          <w:color w:val="000000"/>
          <w:lang w:val="it-IT" w:eastAsia="zh-CN"/>
        </w:rPr>
        <w:t>close</w:t>
      </w:r>
      <w:r w:rsidRPr="00C50856">
        <w:rPr>
          <w:color w:val="808030"/>
          <w:lang w:val="it-IT" w:eastAsia="zh-CN"/>
        </w:rPr>
        <w:t>()</w:t>
      </w:r>
      <w:r w:rsidRPr="00C50856">
        <w:rPr>
          <w:color w:val="800080"/>
          <w:lang w:val="it-IT" w:eastAsia="zh-CN"/>
        </w:rPr>
        <w:t>;</w:t>
      </w:r>
    </w:p>
    <w:p w14:paraId="3BCE97B1"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color w:val="800080"/>
          <w:lang w:val="it-IT" w:eastAsia="zh-CN"/>
        </w:rPr>
        <w:t>}</w:t>
      </w:r>
      <w:r w:rsidRPr="00C50856">
        <w:rPr>
          <w:color w:val="000000"/>
          <w:lang w:val="it-IT" w:eastAsia="zh-CN"/>
        </w:rPr>
        <w:t xml:space="preserve"> </w:t>
      </w:r>
      <w:r w:rsidRPr="00C50856">
        <w:rPr>
          <w:b/>
          <w:bCs/>
          <w:color w:val="800000"/>
          <w:lang w:val="it-IT" w:eastAsia="zh-CN"/>
        </w:rPr>
        <w:t>catch</w:t>
      </w:r>
      <w:r w:rsidRPr="00C50856">
        <w:rPr>
          <w:color w:val="000000"/>
          <w:lang w:val="it-IT" w:eastAsia="zh-CN"/>
        </w:rPr>
        <w:t xml:space="preserve"> </w:t>
      </w:r>
      <w:r w:rsidRPr="00C50856">
        <w:rPr>
          <w:color w:val="808030"/>
          <w:lang w:val="it-IT" w:eastAsia="zh-CN"/>
        </w:rPr>
        <w:t>(</w:t>
      </w:r>
      <w:r w:rsidRPr="00C50856">
        <w:rPr>
          <w:b/>
          <w:bCs/>
          <w:color w:val="BB7977"/>
          <w:lang w:val="it-IT" w:eastAsia="zh-CN"/>
        </w:rPr>
        <w:t>IOException</w:t>
      </w:r>
      <w:r w:rsidRPr="00C50856">
        <w:rPr>
          <w:color w:val="000000"/>
          <w:lang w:val="it-IT" w:eastAsia="zh-CN"/>
        </w:rPr>
        <w:t xml:space="preserve"> e</w:t>
      </w:r>
      <w:r w:rsidRPr="00C50856">
        <w:rPr>
          <w:color w:val="808030"/>
          <w:lang w:val="it-IT" w:eastAsia="zh-CN"/>
        </w:rPr>
        <w:t>)</w:t>
      </w:r>
      <w:r w:rsidRPr="00C50856">
        <w:rPr>
          <w:color w:val="000000"/>
          <w:lang w:val="it-IT" w:eastAsia="zh-CN"/>
        </w:rPr>
        <w:t xml:space="preserve"> </w:t>
      </w:r>
      <w:r w:rsidRPr="00C50856">
        <w:rPr>
          <w:color w:val="800080"/>
          <w:lang w:val="it-IT" w:eastAsia="zh-CN"/>
        </w:rPr>
        <w:t>{</w:t>
      </w:r>
    </w:p>
    <w:p w14:paraId="7F9E2CFA" w14:textId="77777777" w:rsidR="00C50856" w:rsidRPr="00C50856" w:rsidRDefault="00C50856" w:rsidP="00C50856">
      <w:pPr>
        <w:pStyle w:val="Code"/>
        <w:rPr>
          <w:color w:val="000000"/>
          <w:lang w:val="it-IT" w:eastAsia="zh-CN"/>
        </w:rPr>
      </w:pPr>
      <w:r w:rsidRPr="00C50856">
        <w:rPr>
          <w:color w:val="000000"/>
          <w:lang w:val="it-IT" w:eastAsia="zh-CN"/>
        </w:rPr>
        <w:t xml:space="preserve">      </w:t>
      </w:r>
      <w:r w:rsidRPr="00C50856">
        <w:rPr>
          <w:b/>
          <w:bCs/>
          <w:color w:val="BB7977"/>
          <w:lang w:val="it-IT" w:eastAsia="zh-CN"/>
        </w:rPr>
        <w:t>System</w:t>
      </w:r>
      <w:r w:rsidRPr="00C50856">
        <w:rPr>
          <w:color w:val="808030"/>
          <w:lang w:val="it-IT" w:eastAsia="zh-CN"/>
        </w:rPr>
        <w:t>.</w:t>
      </w:r>
      <w:r w:rsidRPr="00C50856">
        <w:rPr>
          <w:color w:val="000000"/>
          <w:lang w:val="it-IT" w:eastAsia="zh-CN"/>
        </w:rPr>
        <w:t>err</w:t>
      </w:r>
      <w:r w:rsidRPr="00C50856">
        <w:rPr>
          <w:color w:val="808030"/>
          <w:lang w:val="it-IT" w:eastAsia="zh-CN"/>
        </w:rPr>
        <w:t>.</w:t>
      </w:r>
      <w:r w:rsidRPr="00C50856">
        <w:rPr>
          <w:color w:val="000000"/>
          <w:lang w:val="it-IT" w:eastAsia="zh-CN"/>
        </w:rPr>
        <w:t>println</w:t>
      </w:r>
      <w:r w:rsidRPr="00C50856">
        <w:rPr>
          <w:color w:val="808030"/>
          <w:lang w:val="it-IT" w:eastAsia="zh-CN"/>
        </w:rPr>
        <w:t>(</w:t>
      </w:r>
      <w:r w:rsidRPr="00C50856">
        <w:rPr>
          <w:color w:val="0000E6"/>
          <w:lang w:val="it-IT" w:eastAsia="zh-CN"/>
        </w:rPr>
        <w:t>"Exception</w:t>
      </w:r>
      <w:r w:rsidRPr="00C50856">
        <w:rPr>
          <w:color w:val="0F69FF"/>
          <w:lang w:val="it-IT" w:eastAsia="zh-CN"/>
        </w:rPr>
        <w:t>\n</w:t>
      </w:r>
      <w:r w:rsidRPr="00C50856">
        <w:rPr>
          <w:color w:val="0000E6"/>
          <w:lang w:val="it-IT" w:eastAsia="zh-CN"/>
        </w:rPr>
        <w:t>"</w:t>
      </w:r>
      <w:r w:rsidRPr="00C50856">
        <w:rPr>
          <w:color w:val="000000"/>
          <w:lang w:val="it-IT" w:eastAsia="zh-CN"/>
        </w:rPr>
        <w:t xml:space="preserve"> </w:t>
      </w:r>
      <w:r w:rsidRPr="00C50856">
        <w:rPr>
          <w:color w:val="808030"/>
          <w:lang w:val="it-IT" w:eastAsia="zh-CN"/>
        </w:rPr>
        <w:t>+</w:t>
      </w:r>
      <w:r w:rsidRPr="00C50856">
        <w:rPr>
          <w:color w:val="000000"/>
          <w:lang w:val="it-IT" w:eastAsia="zh-CN"/>
        </w:rPr>
        <w:t xml:space="preserve"> e</w:t>
      </w:r>
      <w:r w:rsidRPr="00C50856">
        <w:rPr>
          <w:color w:val="808030"/>
          <w:lang w:val="it-IT" w:eastAsia="zh-CN"/>
        </w:rPr>
        <w:t>.</w:t>
      </w:r>
      <w:r w:rsidRPr="00C50856">
        <w:rPr>
          <w:color w:val="000000"/>
          <w:lang w:val="it-IT" w:eastAsia="zh-CN"/>
        </w:rPr>
        <w:t>toString</w:t>
      </w:r>
      <w:r w:rsidRPr="00C50856">
        <w:rPr>
          <w:color w:val="808030"/>
          <w:lang w:val="it-IT" w:eastAsia="zh-CN"/>
        </w:rPr>
        <w:t>())</w:t>
      </w:r>
      <w:r w:rsidRPr="00C50856">
        <w:rPr>
          <w:color w:val="800080"/>
          <w:lang w:val="it-IT" w:eastAsia="zh-CN"/>
        </w:rPr>
        <w:t>;</w:t>
      </w:r>
    </w:p>
    <w:p w14:paraId="72305E31" w14:textId="77777777" w:rsidR="00C50856" w:rsidRPr="00D95704" w:rsidRDefault="00C50856" w:rsidP="00C50856">
      <w:pPr>
        <w:pStyle w:val="Code"/>
        <w:rPr>
          <w:color w:val="000000"/>
          <w:lang w:val="it-IT" w:eastAsia="zh-CN"/>
        </w:rPr>
      </w:pPr>
      <w:r w:rsidRPr="00C50856">
        <w:rPr>
          <w:color w:val="000000"/>
          <w:lang w:val="it-IT" w:eastAsia="zh-CN"/>
        </w:rPr>
        <w:t xml:space="preserve">    </w:t>
      </w:r>
      <w:r w:rsidRPr="00D95704">
        <w:rPr>
          <w:color w:val="800080"/>
          <w:lang w:val="it-IT" w:eastAsia="zh-CN"/>
        </w:rPr>
        <w:t>}</w:t>
      </w:r>
    </w:p>
    <w:p w14:paraId="449A62E1" w14:textId="77777777" w:rsidR="00C50856" w:rsidRPr="00D95704" w:rsidRDefault="00C50856" w:rsidP="00C50856">
      <w:pPr>
        <w:pStyle w:val="Code"/>
        <w:rPr>
          <w:color w:val="000000"/>
          <w:lang w:val="it-IT" w:eastAsia="zh-CN"/>
        </w:rPr>
      </w:pPr>
      <w:r w:rsidRPr="00D95704">
        <w:rPr>
          <w:color w:val="000000"/>
          <w:lang w:val="it-IT" w:eastAsia="zh-CN"/>
        </w:rPr>
        <w:t xml:space="preserve">  </w:t>
      </w:r>
      <w:r w:rsidRPr="00D95704">
        <w:rPr>
          <w:color w:val="800080"/>
          <w:lang w:val="it-IT" w:eastAsia="zh-CN"/>
        </w:rPr>
        <w:t>}</w:t>
      </w:r>
    </w:p>
    <w:p w14:paraId="71D02CEC" w14:textId="77777777" w:rsidR="00C50856" w:rsidRPr="00D95704" w:rsidRDefault="00C50856" w:rsidP="00C50856">
      <w:pPr>
        <w:pStyle w:val="Code"/>
        <w:rPr>
          <w:color w:val="000000"/>
          <w:lang w:val="it-IT" w:eastAsia="zh-CN"/>
        </w:rPr>
      </w:pPr>
      <w:r w:rsidRPr="00D95704">
        <w:rPr>
          <w:color w:val="800080"/>
          <w:lang w:val="it-IT" w:eastAsia="zh-CN"/>
        </w:rPr>
        <w:t>}</w:t>
      </w:r>
    </w:p>
    <w:p w14:paraId="733AFC18" w14:textId="77777777" w:rsidR="007E66E1" w:rsidRPr="002E0279" w:rsidRDefault="007E66E1" w:rsidP="007E66E1">
      <w:pPr>
        <w:pStyle w:val="Corpsdetexte"/>
        <w:rPr>
          <w:lang w:val="it-IT"/>
        </w:rPr>
      </w:pPr>
      <w:r w:rsidRPr="002E0279">
        <w:rPr>
          <w:lang w:val="it-IT"/>
        </w:rPr>
        <w:t xml:space="preserve">L'énoncé </w:t>
      </w:r>
    </w:p>
    <w:p w14:paraId="79107E86" w14:textId="1540B498" w:rsidR="00626354" w:rsidRPr="009A50DE" w:rsidRDefault="000A7761" w:rsidP="000A7761">
      <w:pPr>
        <w:pStyle w:val="codeCompact"/>
        <w:tabs>
          <w:tab w:val="right" w:pos="10255"/>
        </w:tabs>
        <w:rPr>
          <w:sz w:val="12"/>
          <w:szCs w:val="12"/>
          <w:highlight w:val="yellow"/>
          <w:lang w:val="it-IT"/>
        </w:rPr>
      </w:pPr>
      <w:r w:rsidRPr="00D95704">
        <w:rPr>
          <w:sz w:val="12"/>
          <w:szCs w:val="12"/>
          <w:lang w:val="it-IT"/>
        </w:rPr>
        <w:t xml:space="preserve">            </w:t>
      </w:r>
      <w:r w:rsidRPr="009A50DE">
        <w:rPr>
          <w:sz w:val="12"/>
          <w:szCs w:val="12"/>
          <w:highlight w:val="yellow"/>
          <w:lang w:val="it-IT"/>
        </w:rPr>
        <w:t>unFichier = new FileOutputStream("Octets.dat")</w:t>
      </w:r>
      <w:r w:rsidRPr="009A50DE">
        <w:rPr>
          <w:sz w:val="12"/>
          <w:szCs w:val="12"/>
          <w:lang w:val="it-IT"/>
        </w:rPr>
        <w:t>;</w:t>
      </w:r>
    </w:p>
    <w:p w14:paraId="7000C508" w14:textId="3F9247D7" w:rsidR="007E66E1" w:rsidRPr="00C50856" w:rsidRDefault="007E66E1" w:rsidP="007E66E1">
      <w:pPr>
        <w:pStyle w:val="Corpsdetexte"/>
      </w:pPr>
      <w:r w:rsidRPr="00C50856">
        <w:t>ouvre le fichier</w:t>
      </w:r>
      <w:r w:rsidR="00F0115E" w:rsidRPr="00C50856">
        <w:t>.</w:t>
      </w:r>
    </w:p>
    <w:p w14:paraId="6893AF5A" w14:textId="0D4AEFF1" w:rsidR="007E66E1" w:rsidRDefault="00922142" w:rsidP="007E66E1">
      <w:pPr>
        <w:pStyle w:val="Corpsdetexte"/>
      </w:pPr>
      <w:r>
        <w:lastRenderedPageBreak/>
        <w:t xml:space="preserve">Par ailleurs, si </w:t>
      </w:r>
      <w:r w:rsidR="007E66E1">
        <w:t xml:space="preserve">ce fichier </w:t>
      </w:r>
      <w:r w:rsidR="002079EE">
        <w:t xml:space="preserve">est ouvert </w:t>
      </w:r>
      <w:r w:rsidR="007E66E1">
        <w:t xml:space="preserve">avec l’éditeur de texte </w:t>
      </w:r>
      <w:r w:rsidR="007E66E1">
        <w:rPr>
          <w:i/>
        </w:rPr>
        <w:t xml:space="preserve">Bloc-notes </w:t>
      </w:r>
      <w:r w:rsidR="007E66E1">
        <w:t xml:space="preserve">de </w:t>
      </w:r>
      <w:r w:rsidR="007E66E1">
        <w:rPr>
          <w:i/>
        </w:rPr>
        <w:t>Windows</w:t>
      </w:r>
      <w:r w:rsidR="007E66E1">
        <w:t xml:space="preserve">, le contenu </w:t>
      </w:r>
      <w:r w:rsidR="00F13CE9">
        <w:t xml:space="preserve">semble </w:t>
      </w:r>
      <w:r w:rsidR="007E66E1">
        <w:t>incompréhensible </w:t>
      </w:r>
      <w:r w:rsidR="00F13CE9">
        <w:t xml:space="preserve">parce que le programme </w:t>
      </w:r>
      <w:r w:rsidR="00F13CE9" w:rsidRPr="00626354">
        <w:rPr>
          <w:i/>
        </w:rPr>
        <w:t>Bloc-notes</w:t>
      </w:r>
      <w:r w:rsidR="00F13CE9">
        <w:t xml:space="preserve"> interprète le contenu du fichier comme une suite caractères </w:t>
      </w:r>
      <w:r w:rsidR="00AD1063">
        <w:t xml:space="preserve">et non un entier de 4 octets </w:t>
      </w:r>
      <w:r w:rsidR="007E66E1">
        <w:t>:</w:t>
      </w:r>
    </w:p>
    <w:p w14:paraId="04BAFBD2" w14:textId="77777777" w:rsidR="007E66E1" w:rsidRDefault="007E66E1" w:rsidP="007E66E1">
      <w:pPr>
        <w:pStyle w:val="Corpsdetexte"/>
      </w:pPr>
      <w:r>
        <w:rPr>
          <w:noProof/>
          <w:lang w:val="en-US" w:eastAsia="en-US"/>
        </w:rPr>
        <w:drawing>
          <wp:inline distT="0" distB="0" distL="0" distR="0" wp14:anchorId="03BD3DF5" wp14:editId="7CE22AB9">
            <wp:extent cx="2160905" cy="1106170"/>
            <wp:effectExtent l="0" t="0" r="0" b="0"/>
            <wp:docPr id="181479320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pic:nvPicPr>
                  <pic:blipFill>
                    <a:blip r:embed="rId503">
                      <a:extLst>
                        <a:ext uri="{28A0092B-C50C-407E-A947-70E740481C1C}">
                          <a14:useLocalDpi xmlns:a14="http://schemas.microsoft.com/office/drawing/2010/main" val="0"/>
                        </a:ext>
                      </a:extLst>
                    </a:blip>
                    <a:stretch>
                      <a:fillRect/>
                    </a:stretch>
                  </pic:blipFill>
                  <pic:spPr>
                    <a:xfrm>
                      <a:off x="0" y="0"/>
                      <a:ext cx="2160905" cy="1106170"/>
                    </a:xfrm>
                    <a:prstGeom prst="rect">
                      <a:avLst/>
                    </a:prstGeom>
                  </pic:spPr>
                </pic:pic>
              </a:graphicData>
            </a:graphic>
          </wp:inline>
        </w:drawing>
      </w:r>
    </w:p>
    <w:p w14:paraId="1053FBC4" w14:textId="758EA2F1" w:rsidR="007E66E1" w:rsidRDefault="007E66E1" w:rsidP="007E66E1">
      <w:pPr>
        <w:pStyle w:val="Corpsdetexte"/>
      </w:pPr>
      <w:r>
        <w:t xml:space="preserve">On dit souvent de ce genre de fichier qu’il est </w:t>
      </w:r>
      <w:r>
        <w:rPr>
          <w:i/>
        </w:rPr>
        <w:t>binaire</w:t>
      </w:r>
      <w:r>
        <w:t xml:space="preserve"> par opposition à un fichier de type </w:t>
      </w:r>
      <w:r>
        <w:rPr>
          <w:i/>
        </w:rPr>
        <w:t>texte</w:t>
      </w:r>
      <w:r>
        <w:t xml:space="preserve"> que nous étudierons plus loin.</w:t>
      </w:r>
      <w:r w:rsidR="00F13CE9">
        <w:t xml:space="preserve"> </w:t>
      </w:r>
      <w:r>
        <w:t xml:space="preserve">Pour lire le fichier avec </w:t>
      </w:r>
      <w:hyperlink r:id="rId504" w:tooltip="class in java.io" w:history="1">
        <w:r>
          <w:rPr>
            <w:rStyle w:val="Hyperlien"/>
            <w:rFonts w:ascii="&amp;quot" w:hAnsi="&amp;quot"/>
            <w:b/>
            <w:bCs/>
            <w:color w:val="4A6782"/>
            <w:sz w:val="20"/>
          </w:rPr>
          <w:t>FileInputStream</w:t>
        </w:r>
      </w:hyperlink>
      <w:r>
        <w:t xml:space="preserve">, </w:t>
      </w:r>
      <w:r w:rsidR="00D23021">
        <w:t xml:space="preserve">et l’interpréter correctement, </w:t>
      </w:r>
      <w:r>
        <w:t xml:space="preserve">il faut convertir les octets </w:t>
      </w:r>
      <w:r w:rsidR="00D23021">
        <w:t xml:space="preserve">lus </w:t>
      </w:r>
      <w:r>
        <w:t>en entier.</w:t>
      </w:r>
    </w:p>
    <w:p w14:paraId="7C0DDBBA" w14:textId="5875C6EF" w:rsidR="004B6F48" w:rsidRDefault="004B6F48" w:rsidP="007E66E1">
      <w:pPr>
        <w:pStyle w:val="Corpsdetexte"/>
      </w:pPr>
      <w:r w:rsidRPr="00E826BC">
        <w:rPr>
          <w:b/>
        </w:rPr>
        <w:t>Exemple</w:t>
      </w:r>
      <w:r>
        <w:t>.</w:t>
      </w:r>
    </w:p>
    <w:p w14:paraId="395DA687" w14:textId="159ED4D3" w:rsidR="00CB2EA4" w:rsidRDefault="00000000" w:rsidP="007E66E1">
      <w:pPr>
        <w:pStyle w:val="Corpsdetexte"/>
      </w:pPr>
      <w:hyperlink r:id="rId505" w:history="1">
        <w:r w:rsidR="00D16DD5">
          <w:rPr>
            <w:rStyle w:val="Hyperlien"/>
            <w:rFonts w:ascii="Segoe UI" w:hAnsi="Segoe UI" w:cs="Segoe UI"/>
            <w:b/>
            <w:bCs/>
            <w:color w:val="0366D6"/>
          </w:rPr>
          <w:t>JavaPasAPas</w:t>
        </w:r>
      </w:hyperlink>
      <w:r w:rsidR="00D16DD5">
        <w:rPr>
          <w:rStyle w:val="separator"/>
          <w:rFonts w:ascii="Segoe UI" w:hAnsi="Segoe UI" w:cs="Segoe UI"/>
          <w:color w:val="586069"/>
        </w:rPr>
        <w:t>/</w:t>
      </w:r>
      <w:r w:rsidR="00C50856">
        <w:rPr>
          <w:rStyle w:val="lev"/>
          <w:rFonts w:ascii="Segoe UI" w:hAnsi="Segoe UI" w:cs="Segoe UI"/>
          <w:color w:val="24292E"/>
        </w:rPr>
        <w:t>chapitre_9/L</w:t>
      </w:r>
      <w:r w:rsidR="00D16DD5">
        <w:rPr>
          <w:rStyle w:val="lev"/>
          <w:rFonts w:ascii="Segoe UI" w:hAnsi="Segoe UI" w:cs="Segoe UI"/>
          <w:color w:val="24292E"/>
        </w:rPr>
        <w:t>ireEntierEnOctets.java</w:t>
      </w:r>
    </w:p>
    <w:p w14:paraId="04028709" w14:textId="77777777" w:rsidR="00C50856" w:rsidRPr="00C50856" w:rsidRDefault="00C50856" w:rsidP="00C50856">
      <w:pPr>
        <w:pStyle w:val="Code"/>
        <w:rPr>
          <w:color w:val="000000"/>
          <w:lang w:eastAsia="zh-CN"/>
        </w:rPr>
      </w:pPr>
      <w:r w:rsidRPr="00C50856">
        <w:rPr>
          <w:lang w:eastAsia="zh-CN"/>
        </w:rPr>
        <w:t>/* Lecture dans le fichier d'un entier sous forme d'une suite d'octets et conversion en int */</w:t>
      </w:r>
    </w:p>
    <w:p w14:paraId="700307B5" w14:textId="77777777" w:rsidR="00C50856" w:rsidRPr="00C50856" w:rsidRDefault="00C50856" w:rsidP="00C50856">
      <w:pPr>
        <w:pStyle w:val="Code"/>
        <w:rPr>
          <w:color w:val="000000"/>
          <w:lang w:eastAsia="zh-CN"/>
        </w:rPr>
      </w:pPr>
    </w:p>
    <w:p w14:paraId="3F4BA7BC" w14:textId="77777777" w:rsidR="00C50856" w:rsidRPr="009A50DE" w:rsidRDefault="00C50856" w:rsidP="00C50856">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546EB03C" w14:textId="77777777" w:rsidR="00C50856" w:rsidRPr="009A50DE" w:rsidRDefault="00C50856" w:rsidP="00C50856">
      <w:pPr>
        <w:pStyle w:val="Code"/>
        <w:rPr>
          <w:color w:val="000000"/>
          <w:lang w:val="en-CA" w:eastAsia="zh-CN"/>
        </w:rPr>
      </w:pPr>
    </w:p>
    <w:p w14:paraId="356BDEF1" w14:textId="77777777" w:rsidR="00C50856" w:rsidRPr="009A50DE" w:rsidRDefault="00C50856" w:rsidP="00C50856">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LireEntierEnOctets </w:t>
      </w:r>
      <w:r w:rsidRPr="009A50DE">
        <w:rPr>
          <w:color w:val="800080"/>
          <w:lang w:val="en-CA" w:eastAsia="zh-CN"/>
        </w:rPr>
        <w:t>{</w:t>
      </w:r>
    </w:p>
    <w:p w14:paraId="065481AC"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72FF46D9"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FileInputStream</w:t>
      </w:r>
      <w:r w:rsidRPr="009A50DE">
        <w:rPr>
          <w:color w:val="000000"/>
          <w:lang w:val="en-CA" w:eastAsia="zh-CN"/>
        </w:rPr>
        <w:t xml:space="preserve"> unFichier</w:t>
      </w:r>
      <w:r w:rsidRPr="009A50DE">
        <w:rPr>
          <w:color w:val="800080"/>
          <w:lang w:val="en-CA" w:eastAsia="zh-CN"/>
        </w:rPr>
        <w:t>;</w:t>
      </w:r>
    </w:p>
    <w:p w14:paraId="464DE8D8"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35EA839B" w14:textId="77777777" w:rsidR="00C50856" w:rsidRPr="009A50DE" w:rsidRDefault="00C50856" w:rsidP="00C50856">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FileInputStream</w:t>
      </w:r>
      <w:r w:rsidRPr="009A50DE">
        <w:rPr>
          <w:color w:val="808030"/>
          <w:lang w:val="en-CA" w:eastAsia="zh-CN"/>
        </w:rPr>
        <w:t>(</w:t>
      </w:r>
      <w:r w:rsidRPr="009A50DE">
        <w:rPr>
          <w:color w:val="0000E6"/>
          <w:lang w:val="en-CA" w:eastAsia="zh-CN"/>
        </w:rPr>
        <w:t>"Octets.dat"</w:t>
      </w:r>
      <w:r w:rsidRPr="009A50DE">
        <w:rPr>
          <w:color w:val="808030"/>
          <w:lang w:val="en-CA" w:eastAsia="zh-CN"/>
        </w:rPr>
        <w:t>)</w:t>
      </w:r>
      <w:r w:rsidRPr="009A50DE">
        <w:rPr>
          <w:color w:val="800080"/>
          <w:lang w:val="en-CA" w:eastAsia="zh-CN"/>
        </w:rPr>
        <w:t>;</w:t>
      </w:r>
    </w:p>
    <w:p w14:paraId="00C7A2AF" w14:textId="77777777" w:rsidR="00C50856" w:rsidRPr="009A50DE" w:rsidRDefault="00C50856" w:rsidP="00C50856">
      <w:pPr>
        <w:pStyle w:val="Code"/>
        <w:rPr>
          <w:color w:val="000000"/>
          <w:lang w:val="en-CA" w:eastAsia="zh-CN"/>
        </w:rPr>
      </w:pPr>
    </w:p>
    <w:p w14:paraId="05B8D118" w14:textId="77777777" w:rsidR="00C50856" w:rsidRPr="00C50856" w:rsidRDefault="00C50856" w:rsidP="00C50856">
      <w:pPr>
        <w:pStyle w:val="Code"/>
        <w:rPr>
          <w:color w:val="000000"/>
          <w:lang w:eastAsia="zh-CN"/>
        </w:rPr>
      </w:pPr>
      <w:r w:rsidRPr="009A50DE">
        <w:rPr>
          <w:color w:val="000000"/>
          <w:lang w:val="en-CA" w:eastAsia="zh-CN"/>
        </w:rPr>
        <w:t xml:space="preserve">      </w:t>
      </w:r>
      <w:r w:rsidRPr="00C50856">
        <w:rPr>
          <w:color w:val="BB7977"/>
          <w:lang w:eastAsia="zh-CN"/>
        </w:rPr>
        <w:t>byte</w:t>
      </w:r>
      <w:r w:rsidRPr="00C50856">
        <w:rPr>
          <w:color w:val="808030"/>
          <w:lang w:eastAsia="zh-CN"/>
        </w:rPr>
        <w:t>[]</w:t>
      </w:r>
      <w:r w:rsidRPr="00C50856">
        <w:rPr>
          <w:color w:val="000000"/>
          <w:lang w:eastAsia="zh-CN"/>
        </w:rPr>
        <w:t xml:space="preserve"> tampon </w:t>
      </w:r>
      <w:r w:rsidRPr="00C50856">
        <w:rPr>
          <w:color w:val="808030"/>
          <w:lang w:eastAsia="zh-CN"/>
        </w:rPr>
        <w:t>=</w:t>
      </w:r>
      <w:r w:rsidRPr="00C50856">
        <w:rPr>
          <w:color w:val="000000"/>
          <w:lang w:eastAsia="zh-CN"/>
        </w:rPr>
        <w:t xml:space="preserve"> </w:t>
      </w:r>
      <w:r w:rsidRPr="00C50856">
        <w:rPr>
          <w:b/>
          <w:bCs/>
          <w:color w:val="800000"/>
          <w:lang w:eastAsia="zh-CN"/>
        </w:rPr>
        <w:t>new</w:t>
      </w:r>
      <w:r w:rsidRPr="00C50856">
        <w:rPr>
          <w:color w:val="000000"/>
          <w:lang w:eastAsia="zh-CN"/>
        </w:rPr>
        <w:t xml:space="preserve"> </w:t>
      </w:r>
      <w:r w:rsidRPr="00C50856">
        <w:rPr>
          <w:color w:val="BB7977"/>
          <w:lang w:eastAsia="zh-CN"/>
        </w:rPr>
        <w:t>byte</w:t>
      </w:r>
      <w:r w:rsidRPr="00C50856">
        <w:rPr>
          <w:color w:val="808030"/>
          <w:lang w:eastAsia="zh-CN"/>
        </w:rPr>
        <w:t>[</w:t>
      </w:r>
      <w:r w:rsidRPr="00C50856">
        <w:rPr>
          <w:color w:val="008C00"/>
          <w:lang w:eastAsia="zh-CN"/>
        </w:rPr>
        <w:t>4</w:t>
      </w:r>
      <w:r w:rsidRPr="00C50856">
        <w:rPr>
          <w:color w:val="808030"/>
          <w:lang w:eastAsia="zh-CN"/>
        </w:rPr>
        <w:t>]</w:t>
      </w:r>
      <w:r w:rsidRPr="00C50856">
        <w:rPr>
          <w:color w:val="800080"/>
          <w:lang w:eastAsia="zh-CN"/>
        </w:rPr>
        <w:t>;</w:t>
      </w:r>
    </w:p>
    <w:p w14:paraId="1E3A3E12" w14:textId="77777777" w:rsidR="00C50856" w:rsidRPr="00C50856" w:rsidRDefault="00C50856" w:rsidP="00C50856">
      <w:pPr>
        <w:pStyle w:val="Code"/>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read</w:t>
      </w:r>
      <w:r w:rsidRPr="00C50856">
        <w:rPr>
          <w:color w:val="808030"/>
          <w:lang w:eastAsia="zh-CN"/>
        </w:rPr>
        <w:t>(</w:t>
      </w:r>
      <w:r w:rsidRPr="00C50856">
        <w:rPr>
          <w:color w:val="000000"/>
          <w:lang w:eastAsia="zh-CN"/>
        </w:rPr>
        <w:t>tampon</w:t>
      </w:r>
      <w:r w:rsidRPr="00C50856">
        <w:rPr>
          <w:color w:val="808030"/>
          <w:lang w:eastAsia="zh-CN"/>
        </w:rPr>
        <w:t>)</w:t>
      </w:r>
      <w:r w:rsidRPr="00C50856">
        <w:rPr>
          <w:color w:val="800080"/>
          <w:lang w:eastAsia="zh-CN"/>
        </w:rPr>
        <w:t>;</w:t>
      </w:r>
      <w:r w:rsidRPr="00C50856">
        <w:rPr>
          <w:color w:val="000000"/>
          <w:lang w:eastAsia="zh-CN"/>
        </w:rPr>
        <w:t xml:space="preserve"> </w:t>
      </w:r>
      <w:r w:rsidRPr="00C50856">
        <w:rPr>
          <w:lang w:eastAsia="zh-CN"/>
        </w:rPr>
        <w:t>// Lecture des 4 octets</w:t>
      </w:r>
    </w:p>
    <w:p w14:paraId="3B6BE7ED" w14:textId="77777777" w:rsidR="00C50856" w:rsidRPr="00C50856" w:rsidRDefault="00C50856" w:rsidP="00C50856">
      <w:pPr>
        <w:pStyle w:val="Code"/>
        <w:rPr>
          <w:color w:val="000000"/>
          <w:lang w:eastAsia="zh-CN"/>
        </w:rPr>
      </w:pPr>
    </w:p>
    <w:p w14:paraId="35AD502B" w14:textId="77777777" w:rsidR="00C50856" w:rsidRPr="00C50856" w:rsidRDefault="00C50856" w:rsidP="00C50856">
      <w:pPr>
        <w:pStyle w:val="Code"/>
        <w:rPr>
          <w:color w:val="000000"/>
          <w:lang w:val="fr-FR" w:eastAsia="zh-CN"/>
        </w:rPr>
      </w:pPr>
      <w:r w:rsidRPr="00C50856">
        <w:rPr>
          <w:color w:val="000000"/>
          <w:lang w:eastAsia="zh-CN"/>
        </w:rPr>
        <w:t xml:space="preserve">      </w:t>
      </w:r>
      <w:r w:rsidRPr="00C50856">
        <w:rPr>
          <w:lang w:val="fr-FR" w:eastAsia="zh-CN"/>
        </w:rPr>
        <w:t>// Convertir le tableau d'octets tampon en int unEntier</w:t>
      </w:r>
    </w:p>
    <w:p w14:paraId="54E95457"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557BD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87C2EE8" w14:textId="77777777" w:rsidR="00C50856" w:rsidRPr="00C50856" w:rsidRDefault="00C50856" w:rsidP="00C50856">
      <w:pPr>
        <w:pStyle w:val="Code"/>
        <w:rPr>
          <w:color w:val="000000"/>
          <w:lang w:val="fr-FR" w:eastAsia="zh-CN"/>
        </w:rPr>
      </w:pPr>
      <w:r w:rsidRPr="009A50DE">
        <w:rPr>
          <w:color w:val="000000"/>
          <w:lang w:val="en-CA" w:eastAsia="zh-CN"/>
        </w:rPr>
        <w:t xml:space="preserve">        </w:t>
      </w:r>
      <w:r w:rsidRPr="00C50856">
        <w:rPr>
          <w:color w:val="000000"/>
          <w:lang w:val="fr-FR" w:eastAsia="zh-CN"/>
        </w:rPr>
        <w:t xml:space="preserve">unEntier </w:t>
      </w:r>
      <w:r w:rsidRPr="00C50856">
        <w:rPr>
          <w:color w:val="808030"/>
          <w:lang w:val="fr-FR" w:eastAsia="zh-CN"/>
        </w:rPr>
        <w:t>&lt;&lt;=</w:t>
      </w:r>
      <w:r w:rsidRPr="00C50856">
        <w:rPr>
          <w:color w:val="000000"/>
          <w:lang w:val="fr-FR" w:eastAsia="zh-CN"/>
        </w:rPr>
        <w:t xml:space="preserve"> </w:t>
      </w:r>
      <w:r w:rsidRPr="00C50856">
        <w:rPr>
          <w:color w:val="008C00"/>
          <w:lang w:val="fr-FR" w:eastAsia="zh-CN"/>
        </w:rPr>
        <w:t>8</w:t>
      </w:r>
      <w:r w:rsidRPr="00C50856">
        <w:rPr>
          <w:color w:val="800080"/>
          <w:lang w:val="fr-FR" w:eastAsia="zh-CN"/>
        </w:rPr>
        <w:t>;</w:t>
      </w:r>
    </w:p>
    <w:p w14:paraId="7F2071A3" w14:textId="77777777" w:rsidR="00C50856" w:rsidRPr="00C50856" w:rsidRDefault="00C50856" w:rsidP="00C50856">
      <w:pPr>
        <w:pStyle w:val="Code"/>
        <w:rPr>
          <w:color w:val="000000"/>
          <w:lang w:val="fr-FR" w:eastAsia="zh-CN"/>
        </w:rPr>
      </w:pP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BB7977"/>
          <w:lang w:val="fr-FR" w:eastAsia="zh-CN"/>
        </w:rPr>
        <w:t>int</w:t>
      </w:r>
      <w:r w:rsidRPr="00C50856">
        <w:rPr>
          <w:color w:val="808030"/>
          <w:lang w:val="fr-FR" w:eastAsia="zh-CN"/>
        </w:rPr>
        <w:t>)</w:t>
      </w:r>
      <w:r w:rsidRPr="00C50856">
        <w:rPr>
          <w:color w:val="000000"/>
          <w:lang w:val="fr-FR" w:eastAsia="zh-CN"/>
        </w:rPr>
        <w:t xml:space="preserve"> tampon</w:t>
      </w:r>
      <w:r w:rsidRPr="00C50856">
        <w:rPr>
          <w:color w:val="808030"/>
          <w:lang w:val="fr-FR" w:eastAsia="zh-CN"/>
        </w:rPr>
        <w:t>[</w:t>
      </w:r>
      <w:r w:rsidRPr="00C50856">
        <w:rPr>
          <w:color w:val="000000"/>
          <w:lang w:val="fr-FR" w:eastAsia="zh-CN"/>
        </w:rPr>
        <w:t>i</w:t>
      </w:r>
      <w:r w:rsidRPr="00C50856">
        <w:rPr>
          <w:color w:val="808030"/>
          <w:lang w:val="fr-FR" w:eastAsia="zh-CN"/>
        </w:rPr>
        <w:t>])</w:t>
      </w:r>
      <w:r w:rsidRPr="00C50856">
        <w:rPr>
          <w:color w:val="000000"/>
          <w:lang w:val="fr-FR" w:eastAsia="zh-CN"/>
        </w:rPr>
        <w:t xml:space="preserve"> </w:t>
      </w:r>
      <w:r w:rsidRPr="00C50856">
        <w:rPr>
          <w:color w:val="808030"/>
          <w:lang w:val="fr-FR" w:eastAsia="zh-CN"/>
        </w:rPr>
        <w:t>&amp;</w:t>
      </w:r>
      <w:r w:rsidRPr="00C50856">
        <w:rPr>
          <w:color w:val="000000"/>
          <w:lang w:val="fr-FR" w:eastAsia="zh-CN"/>
        </w:rPr>
        <w:t xml:space="preserve"> </w:t>
      </w:r>
      <w:r w:rsidRPr="00C50856">
        <w:rPr>
          <w:color w:val="008000"/>
          <w:lang w:val="fr-FR" w:eastAsia="zh-CN"/>
        </w:rPr>
        <w:t>0</w:t>
      </w:r>
      <w:r w:rsidRPr="00C50856">
        <w:rPr>
          <w:color w:val="008C00"/>
          <w:lang w:val="fr-FR" w:eastAsia="zh-CN"/>
        </w:rPr>
        <w:t>X</w:t>
      </w:r>
      <w:r w:rsidRPr="00C50856">
        <w:rPr>
          <w:color w:val="008000"/>
          <w:lang w:val="fr-FR" w:eastAsia="zh-CN"/>
        </w:rPr>
        <w:t>FF</w:t>
      </w:r>
      <w:r w:rsidRPr="00C50856">
        <w:rPr>
          <w:color w:val="800080"/>
          <w:lang w:val="fr-FR" w:eastAsia="zh-CN"/>
        </w:rPr>
        <w:t>;</w:t>
      </w:r>
    </w:p>
    <w:p w14:paraId="1AB487FB"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1AD17523"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7087881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E6"/>
          <w:lang w:val="fr-FR" w:eastAsia="zh-CN"/>
        </w:rPr>
        <w:t>"Valeur décimale de l'entier :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unEntier</w:t>
      </w:r>
      <w:r w:rsidRPr="00C50856">
        <w:rPr>
          <w:color w:val="808030"/>
          <w:lang w:val="fr-FR" w:eastAsia="zh-CN"/>
        </w:rPr>
        <w:t>)</w:t>
      </w:r>
      <w:r w:rsidRPr="00C50856">
        <w:rPr>
          <w:color w:val="800080"/>
          <w:lang w:val="fr-FR" w:eastAsia="zh-CN"/>
        </w:rPr>
        <w:t>;</w:t>
      </w:r>
    </w:p>
    <w:p w14:paraId="1A7CEC65"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58592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30620C00"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3C73328B" w14:textId="207FE335" w:rsidR="00C50856" w:rsidRDefault="00C50856" w:rsidP="00C50856">
      <w:pPr>
        <w:pStyle w:val="Code"/>
        <w:rPr>
          <w:color w:val="800080"/>
          <w:lang w:val="fr-FR" w:eastAsia="zh-CN"/>
        </w:rPr>
      </w:pPr>
      <w:r w:rsidRPr="00D95704">
        <w:rPr>
          <w:color w:val="000000"/>
          <w:lang w:val="fr-FR" w:eastAsia="zh-CN"/>
        </w:rPr>
        <w:t xml:space="preserve">  </w:t>
      </w:r>
      <w:r w:rsidRPr="00D95704">
        <w:rPr>
          <w:color w:val="800080"/>
          <w:lang w:val="fr-FR" w:eastAsia="zh-CN"/>
        </w:rPr>
        <w:t>}</w:t>
      </w:r>
    </w:p>
    <w:p w14:paraId="7732A848" w14:textId="3B456BA2" w:rsidR="007E66E1" w:rsidRDefault="00117845" w:rsidP="00117845">
      <w:pPr>
        <w:pStyle w:val="Code"/>
        <w:rPr>
          <w:color w:val="800080"/>
          <w:lang w:val="fr-FR" w:eastAsia="zh-CN"/>
        </w:rPr>
      </w:pPr>
      <w:r>
        <w:rPr>
          <w:color w:val="800080"/>
          <w:lang w:val="fr-FR" w:eastAsia="zh-CN"/>
        </w:rPr>
        <w:t>}</w:t>
      </w:r>
    </w:p>
    <w:p w14:paraId="713EF5DF" w14:textId="77777777" w:rsidR="00117845" w:rsidRPr="00117845" w:rsidRDefault="00117845" w:rsidP="00117845">
      <w:pPr>
        <w:pStyle w:val="Code"/>
        <w:rPr>
          <w:color w:val="000000"/>
          <w:lang w:val="fr-FR" w:eastAsia="zh-CN"/>
        </w:rPr>
      </w:pPr>
    </w:p>
    <w:p w14:paraId="6D6ECA6A" w14:textId="77777777" w:rsidR="007E66E1" w:rsidRDefault="007E66E1" w:rsidP="007E66E1">
      <w:pPr>
        <w:pStyle w:val="Corpsdetexte"/>
      </w:pPr>
      <w:r>
        <w:t>Résultat :</w:t>
      </w:r>
    </w:p>
    <w:p w14:paraId="4E5832E0" w14:textId="77777777" w:rsidR="007E66E1" w:rsidRDefault="007E66E1" w:rsidP="007E66E1">
      <w:pPr>
        <w:pStyle w:val="Corpsdetexte"/>
        <w:pBdr>
          <w:top w:val="single" w:sz="4" w:space="1" w:color="auto"/>
          <w:left w:val="single" w:sz="4" w:space="4" w:color="auto"/>
          <w:bottom w:val="single" w:sz="4" w:space="1" w:color="auto"/>
          <w:right w:val="single" w:sz="4" w:space="4" w:color="auto"/>
        </w:pBdr>
      </w:pPr>
      <w:r>
        <w:t>Valeur décimale de l'entier : 1629696561</w:t>
      </w:r>
    </w:p>
    <w:p w14:paraId="530F2987" w14:textId="18E92176" w:rsidR="00EB193D" w:rsidRDefault="0093077F" w:rsidP="007E66E1">
      <w:pPr>
        <w:pStyle w:val="Corpsdetexte"/>
      </w:pPr>
      <w:r w:rsidRPr="009B7219">
        <w:rPr>
          <w:b/>
        </w:rPr>
        <w:t>Exercice</w:t>
      </w:r>
      <w:r>
        <w:t>. Etendre l’exemple précédent en écrivant une suite de 3 entiers dans un fichier. Ensuite relire les trois entiers du fichier dans un autre programme.</w:t>
      </w:r>
    </w:p>
    <w:p w14:paraId="28A4AAA5" w14:textId="17A30460" w:rsidR="007E66E1" w:rsidRDefault="007E66E1" w:rsidP="007E66E1">
      <w:pPr>
        <w:pStyle w:val="Corpsdetexte"/>
      </w:pPr>
      <w:r>
        <w:lastRenderedPageBreak/>
        <w:t xml:space="preserve">Les classes </w:t>
      </w:r>
      <w:hyperlink r:id="rId506" w:tooltip="class in java.io" w:history="1">
        <w:hyperlink r:id="rId507" w:tooltip="class in java.io" w:history="1">
          <w:r>
            <w:rPr>
              <w:rStyle w:val="Hyperlien"/>
              <w:rFonts w:ascii="&amp;quot" w:hAnsi="&amp;quot"/>
              <w:b/>
              <w:bCs/>
              <w:color w:val="4A6782"/>
              <w:sz w:val="20"/>
            </w:rPr>
            <w:t>InputStream</w:t>
          </w:r>
        </w:hyperlink>
      </w:hyperlink>
      <w:r>
        <w:t xml:space="preserve"> et </w:t>
      </w:r>
      <w:hyperlink r:id="rId508" w:tooltip="class in java.io" w:history="1">
        <w:r>
          <w:rPr>
            <w:rStyle w:val="Hyperlien"/>
            <w:rFonts w:ascii="&amp;quot" w:hAnsi="&amp;quot"/>
            <w:b/>
            <w:bCs/>
            <w:color w:val="4A6782"/>
            <w:sz w:val="20"/>
          </w:rPr>
          <w:t>OutputStream</w:t>
        </w:r>
      </w:hyperlink>
      <w:r>
        <w:t xml:space="preserve"> sont rarement utilisées directement</w:t>
      </w:r>
      <w:r w:rsidR="001653F4">
        <w:t xml:space="preserve"> à cause des conversions </w:t>
      </w:r>
      <w:r w:rsidR="00F77002">
        <w:t>fastidieuses à effectuer comme l’illustre les exemples précédents</w:t>
      </w:r>
      <w:r>
        <w:t xml:space="preserve">. D’autres sous-classes fournissent des abstractions de plus haut niveau. Les classes </w:t>
      </w:r>
      <w:hyperlink r:id="rId509" w:tooltip="class in java.io" w:history="1">
        <w:r w:rsidR="00AA5827" w:rsidRPr="00123C5E">
          <w:rPr>
            <w:rStyle w:val="Hyperlien"/>
            <w:rFonts w:ascii="&amp;quot" w:hAnsi="&amp;quot"/>
            <w:b/>
            <w:color w:val="4A6782"/>
            <w:sz w:val="20"/>
            <w:szCs w:val="20"/>
          </w:rPr>
          <w:t>DataInputStream</w:t>
        </w:r>
      </w:hyperlink>
      <w:r w:rsidR="00AA5827">
        <w:t xml:space="preserve"> </w:t>
      </w:r>
      <w:r>
        <w:t xml:space="preserve">et </w:t>
      </w:r>
      <w:hyperlink r:id="rId510" w:tooltip="class in java.io" w:history="1">
        <w:r w:rsidR="00C948D6" w:rsidRPr="00123C5E">
          <w:rPr>
            <w:rStyle w:val="Hyperlien"/>
            <w:rFonts w:ascii="&amp;quot" w:hAnsi="&amp;quot"/>
            <w:b/>
            <w:color w:val="4A6782"/>
            <w:sz w:val="20"/>
            <w:szCs w:val="20"/>
          </w:rPr>
          <w:t>DataOutputStream</w:t>
        </w:r>
      </w:hyperlink>
      <w:r w:rsidR="00C948D6">
        <w:t xml:space="preserve"> </w:t>
      </w:r>
      <w:r>
        <w:t>permettent de lire et d’écrire directement des types de base (</w:t>
      </w:r>
      <w:r>
        <w:rPr>
          <w:i/>
        </w:rPr>
        <w:t>int</w:t>
      </w:r>
      <w:r>
        <w:t xml:space="preserve">, </w:t>
      </w:r>
      <w:r>
        <w:rPr>
          <w:i/>
        </w:rPr>
        <w:t>long</w:t>
      </w:r>
      <w:r>
        <w:t xml:space="preserve">, </w:t>
      </w:r>
      <w:r>
        <w:rPr>
          <w:i/>
        </w:rPr>
        <w:t>float</w:t>
      </w:r>
      <w:r>
        <w:t xml:space="preserve">,…) sans avoir à les convertir en suite d’octets. Les classes </w:t>
      </w:r>
      <w:hyperlink r:id="rId511" w:tooltip="class in java.io" w:history="1">
        <w:r w:rsidR="008B0B55" w:rsidRPr="00123C5E">
          <w:rPr>
            <w:rStyle w:val="Hyperlien"/>
            <w:rFonts w:ascii="&amp;quot" w:hAnsi="&amp;quot"/>
            <w:b/>
            <w:color w:val="4A6782"/>
            <w:sz w:val="20"/>
            <w:szCs w:val="20"/>
          </w:rPr>
          <w:t>ObjectInputStream</w:t>
        </w:r>
      </w:hyperlink>
      <w:r w:rsidR="008B0B55">
        <w:t xml:space="preserve"> </w:t>
      </w:r>
      <w:r>
        <w:t xml:space="preserve">et </w:t>
      </w:r>
      <w:hyperlink r:id="rId512" w:tooltip="class in java.io" w:history="1">
        <w:r w:rsidR="002F489E" w:rsidRPr="00123C5E">
          <w:rPr>
            <w:rStyle w:val="Hyperlien"/>
            <w:rFonts w:ascii="&amp;quot" w:hAnsi="&amp;quot"/>
            <w:b/>
            <w:color w:val="4A6782"/>
            <w:sz w:val="20"/>
            <w:szCs w:val="20"/>
          </w:rPr>
          <w:t>ObjectOutputStream</w:t>
        </w:r>
      </w:hyperlink>
      <w:r w:rsidR="002F489E">
        <w:t xml:space="preserve"> </w:t>
      </w:r>
      <w:r>
        <w:t xml:space="preserve">permettent de lire et d’écrire directement des objets. </w:t>
      </w:r>
      <w:r w:rsidR="00D1798D">
        <w:t>D’autre part, l</w:t>
      </w:r>
      <w:r>
        <w:t xml:space="preserve">es classes </w:t>
      </w:r>
      <w:hyperlink r:id="rId513" w:tooltip="class in java.io" w:history="1">
        <w:r w:rsidR="00E44BFD" w:rsidRPr="00123C5E">
          <w:rPr>
            <w:rStyle w:val="Hyperlien"/>
            <w:rFonts w:ascii="&amp;quot" w:hAnsi="&amp;quot"/>
            <w:b/>
            <w:color w:val="4A6782"/>
            <w:sz w:val="20"/>
            <w:szCs w:val="20"/>
          </w:rPr>
          <w:t>Reader</w:t>
        </w:r>
      </w:hyperlink>
      <w:r w:rsidR="00E44BFD">
        <w:t xml:space="preserve"> </w:t>
      </w:r>
      <w:r>
        <w:t xml:space="preserve">et </w:t>
      </w:r>
      <w:hyperlink r:id="rId514" w:tooltip="class in java.io" w:history="1">
        <w:r w:rsidR="00886B68" w:rsidRPr="00123C5E">
          <w:rPr>
            <w:rStyle w:val="Hyperlien"/>
            <w:rFonts w:ascii="&amp;quot" w:hAnsi="&amp;quot"/>
            <w:b/>
            <w:color w:val="4A6782"/>
            <w:sz w:val="20"/>
            <w:szCs w:val="20"/>
          </w:rPr>
          <w:t>Writer</w:t>
        </w:r>
      </w:hyperlink>
      <w:r w:rsidR="00886B68">
        <w:t xml:space="preserve"> </w:t>
      </w:r>
      <w:r>
        <w:t xml:space="preserve">permettent de traiter les fichiers de type texte qui sont </w:t>
      </w:r>
      <w:r w:rsidR="00F23DE6">
        <w:t xml:space="preserve">directement </w:t>
      </w:r>
      <w:r w:rsidR="00D1798D">
        <w:t>lisibles</w:t>
      </w:r>
      <w:r w:rsidR="00F23DE6">
        <w:t xml:space="preserve"> </w:t>
      </w:r>
      <w:r w:rsidR="00A318A1">
        <w:t>par les humains</w:t>
      </w:r>
      <w:r>
        <w:t>.</w:t>
      </w:r>
    </w:p>
    <w:p w14:paraId="50334BAA" w14:textId="54F8E0A5" w:rsidR="007E66E1" w:rsidRDefault="007E66E1" w:rsidP="006E7EE2">
      <w:pPr>
        <w:pStyle w:val="Titre2"/>
      </w:pPr>
      <w:bookmarkStart w:id="208" w:name="_Toc16917470"/>
      <w:bookmarkStart w:id="209" w:name="_Toc44667611"/>
      <w:r>
        <w:t>DataInputStream et DataOutputStream</w:t>
      </w:r>
      <w:bookmarkEnd w:id="208"/>
      <w:bookmarkEnd w:id="209"/>
    </w:p>
    <w:p w14:paraId="5AEA9CC9" w14:textId="0E699003" w:rsidR="007E66E1" w:rsidRDefault="007E66E1" w:rsidP="007E66E1">
      <w:pPr>
        <w:pStyle w:val="Corpsdetexte"/>
      </w:pPr>
      <w:r>
        <w:t xml:space="preserve">Les classes </w:t>
      </w:r>
      <w:hyperlink r:id="rId515" w:tooltip="class in java.io" w:history="1">
        <w:r w:rsidR="00035371" w:rsidRPr="00123C5E">
          <w:rPr>
            <w:rStyle w:val="Hyperlien"/>
            <w:rFonts w:ascii="&amp;quot" w:hAnsi="&amp;quot"/>
            <w:b/>
            <w:color w:val="4A6782"/>
            <w:sz w:val="20"/>
            <w:szCs w:val="20"/>
          </w:rPr>
          <w:t>DataInputStream</w:t>
        </w:r>
      </w:hyperlink>
      <w:r w:rsidR="00035371">
        <w:t xml:space="preserve"> et </w:t>
      </w:r>
      <w:hyperlink r:id="rId516" w:tooltip="class in java.io" w:history="1">
        <w:r w:rsidR="00035371" w:rsidRPr="00123C5E">
          <w:rPr>
            <w:rStyle w:val="Hyperlien"/>
            <w:rFonts w:ascii="&amp;quot" w:hAnsi="&amp;quot"/>
            <w:b/>
            <w:color w:val="4A6782"/>
            <w:sz w:val="20"/>
            <w:szCs w:val="20"/>
          </w:rPr>
          <w:t>DataOutputStream</w:t>
        </w:r>
      </w:hyperlink>
      <w:r w:rsidR="00035371">
        <w:t xml:space="preserve"> </w:t>
      </w:r>
      <w:r>
        <w:t>permettent de lire et d’écrire les types de base. La figure suivante montre les méthodes supportées.</w:t>
      </w:r>
    </w:p>
    <w:p w14:paraId="758DB7AA" w14:textId="77777777" w:rsidR="007E66E1" w:rsidRDefault="007E66E1" w:rsidP="007E66E1">
      <w:pPr>
        <w:pStyle w:val="Corpsdetexte"/>
        <w:rPr>
          <w:noProof/>
        </w:rPr>
      </w:pPr>
      <w:r>
        <w:rPr>
          <w:noProof/>
          <w:lang w:val="en-US" w:eastAsia="en-US"/>
        </w:rPr>
        <w:drawing>
          <wp:inline distT="0" distB="0" distL="0" distR="0" wp14:anchorId="7AFC60E3" wp14:editId="3F1DD5FB">
            <wp:extent cx="5245735" cy="2971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45735" cy="2971800"/>
                    </a:xfrm>
                    <a:prstGeom prst="rect">
                      <a:avLst/>
                    </a:prstGeom>
                    <a:noFill/>
                    <a:ln>
                      <a:noFill/>
                    </a:ln>
                  </pic:spPr>
                </pic:pic>
              </a:graphicData>
            </a:graphic>
          </wp:inline>
        </w:drawing>
      </w:r>
    </w:p>
    <w:p w14:paraId="58CBDD22" w14:textId="7F90EF8D" w:rsidR="007E66E1" w:rsidRDefault="007E66E1" w:rsidP="007E66E1">
      <w:pPr>
        <w:pStyle w:val="Lgende"/>
        <w:jc w:val="center"/>
      </w:pPr>
      <w:r>
        <w:t xml:space="preserve">Figure </w:t>
      </w:r>
      <w:r>
        <w:fldChar w:fldCharType="begin"/>
      </w:r>
      <w:r>
        <w:instrText xml:space="preserve"> SEQ Figure \* ARABIC </w:instrText>
      </w:r>
      <w:r>
        <w:fldChar w:fldCharType="separate"/>
      </w:r>
      <w:r w:rsidR="00CF67E3">
        <w:rPr>
          <w:noProof/>
        </w:rPr>
        <w:t>36</w:t>
      </w:r>
      <w:r>
        <w:fldChar w:fldCharType="end"/>
      </w:r>
      <w:r>
        <w:t xml:space="preserve">. Méthodes des classes </w:t>
      </w:r>
      <w:r>
        <w:rPr>
          <w:i/>
        </w:rPr>
        <w:t>DataInputStream</w:t>
      </w:r>
      <w:r>
        <w:t xml:space="preserve"> et </w:t>
      </w:r>
      <w:r>
        <w:rPr>
          <w:i/>
        </w:rPr>
        <w:t>DataOutputStream</w:t>
      </w:r>
      <w:r>
        <w:t>.</w:t>
      </w:r>
    </w:p>
    <w:p w14:paraId="1FEF3C3E" w14:textId="77777777" w:rsidR="007E66E1" w:rsidRDefault="007E66E1" w:rsidP="007E66E1">
      <w:pPr>
        <w:pStyle w:val="Corpsdetexte"/>
      </w:pPr>
      <w:r>
        <w:t>Pour illustrer l’utilisation de ces classes, reprenons l’exemple précédent d’écriture et de lecture d’un entier.</w:t>
      </w:r>
    </w:p>
    <w:p w14:paraId="37E6D6AA" w14:textId="2D6B3190" w:rsidR="007E66E1" w:rsidRDefault="007E66E1" w:rsidP="007E66E1">
      <w:pPr>
        <w:pStyle w:val="Corpsdetexte"/>
      </w:pPr>
      <w:r>
        <w:rPr>
          <w:b/>
        </w:rPr>
        <w:t>Exemple</w:t>
      </w:r>
      <w:r>
        <w:t xml:space="preserve">. Comme dans l’exemple précédent, le programme suivant stocke un entier dans un fichier, mais cette fois-ci, en utilisant la méthode </w:t>
      </w:r>
      <w:hyperlink r:id="rId518" w:anchor="writeInt-int-" w:history="1">
        <w:r w:rsidR="00C211DD">
          <w:rPr>
            <w:rStyle w:val="Hyperlien"/>
            <w:rFonts w:ascii="&amp;quot" w:hAnsi="&amp;quot" w:cs="Courier New"/>
            <w:b/>
            <w:bCs/>
            <w:color w:val="4A6782"/>
            <w:sz w:val="21"/>
            <w:szCs w:val="21"/>
          </w:rPr>
          <w:t>writeInt</w:t>
        </w:r>
      </w:hyperlink>
      <w:r w:rsidR="00C211DD">
        <w:rPr>
          <w:rStyle w:val="CodeHTML"/>
          <w:rFonts w:ascii="&amp;quot" w:hAnsi="&amp;quot"/>
          <w:color w:val="353833"/>
          <w:sz w:val="21"/>
          <w:szCs w:val="21"/>
        </w:rPr>
        <w:t>(int v)</w:t>
      </w:r>
      <w:r>
        <w:t xml:space="preserve"> de la classe </w:t>
      </w:r>
      <w:hyperlink r:id="rId519" w:tooltip="class in java.io" w:history="1">
        <w:r w:rsidR="00DF4DD7" w:rsidRPr="00485C76">
          <w:rPr>
            <w:rStyle w:val="Hyperlien"/>
            <w:rFonts w:ascii="&amp;quot" w:hAnsi="&amp;quot"/>
            <w:b/>
            <w:color w:val="4A6782"/>
            <w:sz w:val="20"/>
            <w:szCs w:val="20"/>
          </w:rPr>
          <w:t>DataOutputStream</w:t>
        </w:r>
      </w:hyperlink>
      <w:r w:rsidR="00DF4DD7">
        <w:t xml:space="preserve"> </w:t>
      </w:r>
      <w:r w:rsidR="009710B5">
        <w:t xml:space="preserve">évitant ainsi </w:t>
      </w:r>
      <w:r w:rsidR="00313BB2">
        <w:t xml:space="preserve">la conversion en </w:t>
      </w:r>
      <w:r w:rsidR="00ED195B">
        <w:t>suite d’octets</w:t>
      </w:r>
      <w:r>
        <w:t xml:space="preserve">. </w:t>
      </w:r>
    </w:p>
    <w:p w14:paraId="045934DD" w14:textId="5742CAF2" w:rsidR="008209B6" w:rsidRDefault="00000000" w:rsidP="007E66E1">
      <w:pPr>
        <w:pStyle w:val="Corpsdetexte"/>
      </w:pPr>
      <w:hyperlink r:id="rId520" w:history="1">
        <w:r w:rsidR="00780216">
          <w:rPr>
            <w:rStyle w:val="Hyperlien"/>
            <w:rFonts w:ascii="Segoe UI" w:hAnsi="Segoe UI" w:cs="Segoe UI"/>
            <w:b/>
            <w:bCs/>
            <w:color w:val="0366D6"/>
          </w:rPr>
          <w:t>JavaPasAPas</w:t>
        </w:r>
      </w:hyperlink>
      <w:r w:rsidR="00780216">
        <w:rPr>
          <w:rStyle w:val="separator"/>
          <w:rFonts w:ascii="Segoe UI" w:hAnsi="Segoe UI" w:cs="Segoe UI"/>
          <w:color w:val="586069"/>
        </w:rPr>
        <w:t>/</w:t>
      </w:r>
      <w:r w:rsidR="00C50856">
        <w:rPr>
          <w:rStyle w:val="lev"/>
          <w:rFonts w:ascii="Segoe UI" w:hAnsi="Segoe UI" w:cs="Segoe UI"/>
          <w:color w:val="24292E"/>
        </w:rPr>
        <w:t>chapitre_9/E</w:t>
      </w:r>
      <w:r w:rsidR="00780216">
        <w:rPr>
          <w:rStyle w:val="lev"/>
          <w:rFonts w:ascii="Segoe UI" w:hAnsi="Segoe UI" w:cs="Segoe UI"/>
          <w:color w:val="24292E"/>
        </w:rPr>
        <w:t>crireEntier.java</w:t>
      </w:r>
    </w:p>
    <w:p w14:paraId="22F36A2D" w14:textId="77777777" w:rsidR="00C50856" w:rsidRPr="00C50856" w:rsidRDefault="00C50856" w:rsidP="00C50856">
      <w:pPr>
        <w:pStyle w:val="Code"/>
        <w:rPr>
          <w:color w:val="000000"/>
          <w:lang w:eastAsia="zh-CN"/>
        </w:rPr>
      </w:pPr>
      <w:r w:rsidRPr="00C50856">
        <w:rPr>
          <w:lang w:eastAsia="zh-CN"/>
        </w:rPr>
        <w:t>/* création d'un DataOutputStream à partir d'un fichier et écriture d'un entier dans le fichier */</w:t>
      </w:r>
    </w:p>
    <w:p w14:paraId="6F3D12B1" w14:textId="77777777" w:rsidR="00C50856" w:rsidRPr="00C50856" w:rsidRDefault="00C50856" w:rsidP="00C50856">
      <w:pPr>
        <w:pStyle w:val="Code"/>
        <w:rPr>
          <w:color w:val="000000"/>
          <w:lang w:eastAsia="zh-CN"/>
        </w:rPr>
      </w:pPr>
      <w:r w:rsidRPr="00C50856">
        <w:rPr>
          <w:b/>
          <w:bCs/>
          <w:color w:val="800000"/>
          <w:lang w:eastAsia="zh-CN"/>
        </w:rPr>
        <w:t>package</w:t>
      </w:r>
      <w:r w:rsidRPr="00C50856">
        <w:rPr>
          <w:color w:val="004A43"/>
          <w:lang w:eastAsia="zh-CN"/>
        </w:rPr>
        <w:t xml:space="preserve"> LivreJava</w:t>
      </w:r>
      <w:r w:rsidRPr="00C50856">
        <w:rPr>
          <w:color w:val="800080"/>
          <w:lang w:eastAsia="zh-CN"/>
        </w:rPr>
        <w:t>;</w:t>
      </w:r>
    </w:p>
    <w:p w14:paraId="1503020B" w14:textId="77777777" w:rsidR="00C50856" w:rsidRPr="00C50856" w:rsidRDefault="00C50856" w:rsidP="00C50856">
      <w:pPr>
        <w:pStyle w:val="Code"/>
        <w:rPr>
          <w:color w:val="000000"/>
          <w:lang w:eastAsia="zh-CN"/>
        </w:rPr>
      </w:pPr>
    </w:p>
    <w:p w14:paraId="2F722FA5"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4A9AAA01" w14:textId="77777777" w:rsidR="00C50856" w:rsidRPr="00C50856" w:rsidRDefault="00C50856" w:rsidP="00C50856">
      <w:pPr>
        <w:pStyle w:val="Code"/>
        <w:keepNext w:val="0"/>
        <w:keepLines w:val="0"/>
        <w:rPr>
          <w:color w:val="000000"/>
          <w:lang w:eastAsia="zh-CN"/>
        </w:rPr>
      </w:pPr>
    </w:p>
    <w:p w14:paraId="2A78B2C5" w14:textId="77777777" w:rsidR="00C50856" w:rsidRPr="009A50DE" w:rsidRDefault="00C50856" w:rsidP="00C50856">
      <w:pPr>
        <w:pStyle w:val="Code"/>
        <w:rPr>
          <w:color w:val="000000"/>
          <w:lang w:val="en-CA" w:eastAsia="zh-CN"/>
        </w:rPr>
      </w:pPr>
      <w:r w:rsidRPr="009A50DE">
        <w:rPr>
          <w:b/>
          <w:bCs/>
          <w:color w:val="800000"/>
          <w:lang w:val="en-CA" w:eastAsia="zh-CN"/>
        </w:rPr>
        <w:lastRenderedPageBreak/>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 </w:t>
      </w:r>
      <w:r w:rsidRPr="009A50DE">
        <w:rPr>
          <w:color w:val="800080"/>
          <w:lang w:val="en-CA" w:eastAsia="zh-CN"/>
        </w:rPr>
        <w:t>{</w:t>
      </w:r>
    </w:p>
    <w:p w14:paraId="736EF133"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228363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DataOutputStream</w:t>
      </w:r>
      <w:r w:rsidRPr="009A50DE">
        <w:rPr>
          <w:color w:val="000000"/>
          <w:lang w:val="en-CA" w:eastAsia="zh-CN"/>
        </w:rPr>
        <w:t xml:space="preserve"> unFichier</w:t>
      </w:r>
      <w:r w:rsidRPr="009A50DE">
        <w:rPr>
          <w:color w:val="800080"/>
          <w:lang w:val="en-CA" w:eastAsia="zh-CN"/>
        </w:rPr>
        <w:t>;</w:t>
      </w:r>
    </w:p>
    <w:p w14:paraId="5BB51CEB"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4E235903" w14:textId="77777777" w:rsidR="00C50856" w:rsidRPr="009A50DE" w:rsidRDefault="00C50856" w:rsidP="00C50856">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DataOutputStream</w:t>
      </w:r>
      <w:r w:rsidRPr="009A50DE">
        <w:rPr>
          <w:color w:val="808030"/>
          <w:lang w:val="en-CA" w:eastAsia="zh-CN"/>
        </w:rPr>
        <w:t>(</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FileOutputStream</w:t>
      </w:r>
      <w:r w:rsidRPr="009A50DE">
        <w:rPr>
          <w:color w:val="808030"/>
          <w:lang w:val="en-CA" w:eastAsia="zh-CN"/>
        </w:rPr>
        <w:t>(</w:t>
      </w:r>
      <w:r w:rsidRPr="009A50DE">
        <w:rPr>
          <w:color w:val="0000E6"/>
          <w:lang w:val="en-CA" w:eastAsia="zh-CN"/>
        </w:rPr>
        <w:t>"UnEntier.dat"</w:t>
      </w:r>
      <w:r w:rsidRPr="009A50DE">
        <w:rPr>
          <w:color w:val="808030"/>
          <w:lang w:val="en-CA" w:eastAsia="zh-CN"/>
        </w:rPr>
        <w:t>))</w:t>
      </w:r>
      <w:r w:rsidRPr="009A50DE">
        <w:rPr>
          <w:color w:val="800080"/>
          <w:lang w:val="en-CA" w:eastAsia="zh-CN"/>
        </w:rPr>
        <w:t>;</w:t>
      </w:r>
    </w:p>
    <w:p w14:paraId="3D1A9950" w14:textId="77777777" w:rsidR="00C50856" w:rsidRPr="00C50856" w:rsidRDefault="00C50856" w:rsidP="00C50856">
      <w:pPr>
        <w:pStyle w:val="Code"/>
        <w:rPr>
          <w:color w:val="000000"/>
          <w:lang w:val="fr-FR" w:eastAsia="zh-CN"/>
        </w:rPr>
      </w:pPr>
      <w:r w:rsidRPr="009A50DE">
        <w:rPr>
          <w:color w:val="000000"/>
          <w:lang w:val="en-CA" w:eastAsia="zh-CN"/>
        </w:rPr>
        <w:t xml:space="preserve">      </w:t>
      </w:r>
      <w:r w:rsidRPr="00C50856">
        <w:rPr>
          <w:color w:val="BB7977"/>
          <w:lang w:val="fr-FR" w:eastAsia="zh-CN"/>
        </w:rPr>
        <w:t>int</w:t>
      </w:r>
      <w:r w:rsidRPr="00C50856">
        <w:rPr>
          <w:color w:val="000000"/>
          <w:lang w:val="fr-FR" w:eastAsia="zh-CN"/>
        </w:rPr>
        <w:t xml:space="preserve"> unEntier </w:t>
      </w:r>
      <w:r w:rsidRPr="00C50856">
        <w:rPr>
          <w:color w:val="808030"/>
          <w:lang w:val="fr-FR" w:eastAsia="zh-CN"/>
        </w:rPr>
        <w:t>=</w:t>
      </w:r>
      <w:r w:rsidRPr="00C50856">
        <w:rPr>
          <w:color w:val="000000"/>
          <w:lang w:val="fr-FR" w:eastAsia="zh-CN"/>
        </w:rPr>
        <w:t xml:space="preserve"> </w:t>
      </w:r>
      <w:r w:rsidRPr="00C50856">
        <w:rPr>
          <w:color w:val="008C00"/>
          <w:lang w:val="fr-FR" w:eastAsia="zh-CN"/>
        </w:rPr>
        <w:t>1629696561</w:t>
      </w:r>
      <w:r w:rsidRPr="00C50856">
        <w:rPr>
          <w:color w:val="800080"/>
          <w:lang w:val="fr-FR" w:eastAsia="zh-CN"/>
        </w:rPr>
        <w:t>;</w:t>
      </w:r>
      <w:r w:rsidRPr="00C50856">
        <w:rPr>
          <w:color w:val="000000"/>
          <w:lang w:val="fr-FR" w:eastAsia="zh-CN"/>
        </w:rPr>
        <w:t xml:space="preserve"> </w:t>
      </w:r>
      <w:r w:rsidRPr="00C50856">
        <w:rPr>
          <w:lang w:val="fr-FR" w:eastAsia="zh-CN"/>
        </w:rPr>
        <w:t>// (97*2^24)+(35*2^16)+(50&lt;&lt;2^8)+49 = "a#21" en String;</w:t>
      </w:r>
    </w:p>
    <w:p w14:paraId="40786801"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unEntier</w:t>
      </w:r>
      <w:r w:rsidRPr="00C50856">
        <w:rPr>
          <w:color w:val="808030"/>
          <w:lang w:val="fr-FR" w:eastAsia="zh-CN"/>
        </w:rPr>
        <w:t>)</w:t>
      </w:r>
      <w:r w:rsidRPr="00C50856">
        <w:rPr>
          <w:color w:val="800080"/>
          <w:lang w:val="fr-FR" w:eastAsia="zh-CN"/>
        </w:rPr>
        <w:t>;</w:t>
      </w:r>
    </w:p>
    <w:p w14:paraId="663AD550"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7A164DED" w14:textId="77777777" w:rsidR="00C50856" w:rsidRPr="009A50DE" w:rsidRDefault="00C50856" w:rsidP="00C50856">
      <w:pPr>
        <w:pStyle w:val="Code"/>
        <w:rPr>
          <w:color w:val="000000"/>
          <w:lang w:val="en-CA" w:eastAsia="zh-CN"/>
        </w:rPr>
      </w:pPr>
      <w:r w:rsidRPr="00C50856">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4B88491"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5C29819"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4551E6BA" w14:textId="77777777" w:rsidR="00C50856" w:rsidRPr="00D95704" w:rsidRDefault="00C50856" w:rsidP="00C50856">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720D39EB" w14:textId="6B2756DC" w:rsidR="00C50856" w:rsidRDefault="00C50856" w:rsidP="00C50856">
      <w:pPr>
        <w:pStyle w:val="Code"/>
        <w:rPr>
          <w:color w:val="800080"/>
          <w:lang w:val="fr-FR" w:eastAsia="zh-CN"/>
        </w:rPr>
      </w:pPr>
      <w:r w:rsidRPr="00D95704">
        <w:rPr>
          <w:color w:val="800080"/>
          <w:lang w:val="fr-FR" w:eastAsia="zh-CN"/>
        </w:rPr>
        <w:t>}</w:t>
      </w:r>
    </w:p>
    <w:p w14:paraId="5F3C1F0B" w14:textId="77777777" w:rsidR="00117845" w:rsidRPr="00D95704" w:rsidRDefault="00117845" w:rsidP="00C50856">
      <w:pPr>
        <w:pStyle w:val="Code"/>
        <w:rPr>
          <w:color w:val="000000"/>
          <w:lang w:val="fr-FR" w:eastAsia="zh-CN"/>
        </w:rPr>
      </w:pPr>
    </w:p>
    <w:p w14:paraId="1CF22D4C" w14:textId="77777777" w:rsidR="007E66E1" w:rsidRDefault="007E66E1" w:rsidP="007E66E1">
      <w:pPr>
        <w:pStyle w:val="Corpsdetexte"/>
      </w:pPr>
    </w:p>
    <w:p w14:paraId="11C070EA" w14:textId="1C9C29A2" w:rsidR="007E66E1" w:rsidRDefault="007E66E1" w:rsidP="007E66E1">
      <w:pPr>
        <w:pStyle w:val="Corpsdetexte"/>
      </w:pPr>
      <w:r>
        <w:t xml:space="preserve">L’objet </w:t>
      </w:r>
      <w:hyperlink r:id="rId521" w:tooltip="class in java.io" w:history="1">
        <w:r w:rsidR="00933C82" w:rsidRPr="00485C76">
          <w:rPr>
            <w:rStyle w:val="Hyperlien"/>
            <w:rFonts w:ascii="&amp;quot" w:hAnsi="&amp;quot"/>
            <w:b/>
            <w:color w:val="4A6782"/>
            <w:sz w:val="20"/>
            <w:szCs w:val="20"/>
          </w:rPr>
          <w:t>DataOutputStream</w:t>
        </w:r>
      </w:hyperlink>
      <w:r w:rsidR="00933C82">
        <w:t xml:space="preserve"> </w:t>
      </w:r>
      <w:r>
        <w:t xml:space="preserve">est construit à partir d’un </w:t>
      </w:r>
      <w:hyperlink r:id="rId522" w:tooltip="class in java.io" w:history="1">
        <w:r w:rsidR="00C107AC" w:rsidRPr="00784B96">
          <w:rPr>
            <w:rStyle w:val="Hyperlien"/>
            <w:rFonts w:ascii="&amp;quot" w:hAnsi="&amp;quot"/>
            <w:b/>
            <w:color w:val="4A6782"/>
            <w:sz w:val="20"/>
            <w:szCs w:val="20"/>
          </w:rPr>
          <w:t>FileOutputStream</w:t>
        </w:r>
      </w:hyperlink>
      <w:r w:rsidR="00C107AC">
        <w:t xml:space="preserve"> </w:t>
      </w:r>
      <w:r>
        <w:t>avec l’instruction</w:t>
      </w:r>
      <w:r>
        <w:rPr>
          <w:rStyle w:val="Appelnotedebasdep"/>
        </w:rPr>
        <w:footnoteReference w:id="31"/>
      </w:r>
      <w:r>
        <w:t> :</w:t>
      </w:r>
    </w:p>
    <w:p w14:paraId="0EFE3F79" w14:textId="77777777" w:rsidR="00C107AC" w:rsidRPr="00C50856" w:rsidRDefault="00C107AC" w:rsidP="00C107AC">
      <w:pPr>
        <w:pStyle w:val="codeCompact"/>
        <w:rPr>
          <w:sz w:val="16"/>
          <w:lang w:val="en-CA"/>
        </w:rPr>
      </w:pPr>
      <w:r w:rsidRPr="00CE3EB3">
        <w:rPr>
          <w:sz w:val="16"/>
          <w:lang w:val="fr-CA"/>
        </w:rPr>
        <w:t xml:space="preserve">                </w:t>
      </w:r>
      <w:r w:rsidRPr="00C50856">
        <w:rPr>
          <w:sz w:val="16"/>
          <w:highlight w:val="yellow"/>
          <w:lang w:val="en-CA"/>
        </w:rPr>
        <w:t>new DataOutputStream(</w:t>
      </w:r>
    </w:p>
    <w:p w14:paraId="4AD5AC85" w14:textId="786CB6FB" w:rsidR="00C107AC" w:rsidRPr="00C50856" w:rsidRDefault="00C107AC" w:rsidP="00C107AC">
      <w:pPr>
        <w:pStyle w:val="codeCompact"/>
        <w:rPr>
          <w:sz w:val="16"/>
          <w:lang w:val="en-CA"/>
        </w:rPr>
      </w:pPr>
      <w:r w:rsidRPr="00C50856">
        <w:rPr>
          <w:sz w:val="16"/>
          <w:lang w:val="en-CA"/>
        </w:rPr>
        <w:t xml:space="preserve">      new FileOutputStream("UnEntier.dat"));</w:t>
      </w:r>
    </w:p>
    <w:p w14:paraId="002CC159" w14:textId="77777777" w:rsidR="007E66E1" w:rsidRDefault="007E66E1" w:rsidP="007E66E1">
      <w:pPr>
        <w:pStyle w:val="Corpsdetexte"/>
      </w:pPr>
      <w:r>
        <w:t>Il est ensuite possible d’écrire directement l’entier dans le fichier avec :</w:t>
      </w:r>
    </w:p>
    <w:p w14:paraId="05671B3E" w14:textId="77777777" w:rsidR="00C107AC" w:rsidRPr="00E95C60" w:rsidRDefault="00C107AC" w:rsidP="00C107AC">
      <w:pPr>
        <w:pStyle w:val="codeCompact"/>
        <w:rPr>
          <w:sz w:val="16"/>
          <w:lang w:val="fr-CA"/>
        </w:rPr>
      </w:pPr>
      <w:r w:rsidRPr="00E95C60">
        <w:rPr>
          <w:sz w:val="16"/>
          <w:lang w:val="fr-CA"/>
        </w:rPr>
        <w:t xml:space="preserve">            </w:t>
      </w:r>
      <w:r w:rsidRPr="00E95C60">
        <w:rPr>
          <w:sz w:val="16"/>
          <w:highlight w:val="yellow"/>
          <w:lang w:val="fr-CA"/>
        </w:rPr>
        <w:t>unFichier.writeInt(unEntier)</w:t>
      </w:r>
      <w:r w:rsidRPr="00E95C60">
        <w:rPr>
          <w:sz w:val="16"/>
          <w:lang w:val="fr-CA"/>
        </w:rPr>
        <w:t>;</w:t>
      </w:r>
    </w:p>
    <w:p w14:paraId="7BFF773C" w14:textId="77777777" w:rsidR="007E66E1" w:rsidRDefault="007E66E1" w:rsidP="007E66E1">
      <w:pPr>
        <w:pStyle w:val="Corpsdetexte"/>
      </w:pPr>
    </w:p>
    <w:p w14:paraId="128E2A51" w14:textId="58449CBF" w:rsidR="007E66E1" w:rsidRDefault="007E66E1" w:rsidP="007E66E1">
      <w:pPr>
        <w:pStyle w:val="Corpsdetexte"/>
        <w:rPr>
          <w:i/>
        </w:rPr>
      </w:pPr>
      <w:r>
        <w:rPr>
          <w:b/>
        </w:rPr>
        <w:t>Exemple</w:t>
      </w:r>
      <w:r>
        <w:t xml:space="preserve">. Le programme suivant lit l’entier avec </w:t>
      </w:r>
      <w:hyperlink r:id="rId523" w:anchor="readInt--" w:history="1">
        <w:r w:rsidR="00997E21">
          <w:rPr>
            <w:rStyle w:val="Hyperlien"/>
            <w:rFonts w:ascii="&amp;quot" w:hAnsi="&amp;quot"/>
            <w:b/>
            <w:bCs/>
            <w:color w:val="4A6782"/>
            <w:sz w:val="21"/>
            <w:szCs w:val="21"/>
          </w:rPr>
          <w:t>readInt</w:t>
        </w:r>
      </w:hyperlink>
      <w:r w:rsidR="00997E21">
        <w:rPr>
          <w:rFonts w:ascii="DejaVu Sans Mono" w:hAnsi="DejaVu Sans Mono"/>
          <w:color w:val="353833"/>
          <w:sz w:val="21"/>
          <w:szCs w:val="21"/>
        </w:rPr>
        <w:t>()</w:t>
      </w:r>
      <w:r>
        <w:rPr>
          <w:i/>
        </w:rPr>
        <w:t>.</w:t>
      </w:r>
    </w:p>
    <w:p w14:paraId="5B3E4299" w14:textId="547D02AE" w:rsidR="00780216" w:rsidRDefault="00000000" w:rsidP="007E66E1">
      <w:pPr>
        <w:pStyle w:val="Corpsdetexte"/>
      </w:pPr>
      <w:hyperlink r:id="rId524" w:history="1">
        <w:r w:rsidR="00F05CB0">
          <w:rPr>
            <w:rStyle w:val="Hyperlien"/>
            <w:rFonts w:ascii="Segoe UI" w:hAnsi="Segoe UI" w:cs="Segoe UI"/>
            <w:b/>
            <w:bCs/>
            <w:color w:val="0366D6"/>
          </w:rPr>
          <w:t>JavaPasAPas</w:t>
        </w:r>
      </w:hyperlink>
      <w:r w:rsidR="00F05CB0">
        <w:rPr>
          <w:rStyle w:val="separator"/>
          <w:rFonts w:ascii="Segoe UI" w:hAnsi="Segoe UI" w:cs="Segoe UI"/>
          <w:color w:val="586069"/>
        </w:rPr>
        <w:t>/</w:t>
      </w:r>
      <w:r w:rsidR="00C50856">
        <w:rPr>
          <w:rStyle w:val="lev"/>
          <w:rFonts w:ascii="Segoe UI" w:hAnsi="Segoe UI" w:cs="Segoe UI"/>
          <w:color w:val="24292E"/>
        </w:rPr>
        <w:t>chapitre_9/L</w:t>
      </w:r>
      <w:r w:rsidR="00F05CB0">
        <w:rPr>
          <w:rStyle w:val="lev"/>
          <w:rFonts w:ascii="Segoe UI" w:hAnsi="Segoe UI" w:cs="Segoe UI"/>
          <w:color w:val="24292E"/>
        </w:rPr>
        <w:t>ireEntier.java</w:t>
      </w:r>
    </w:p>
    <w:p w14:paraId="44E95FF6" w14:textId="77777777" w:rsidR="00C50856" w:rsidRPr="00C50856" w:rsidRDefault="00C50856" w:rsidP="00C50856">
      <w:pPr>
        <w:pStyle w:val="Code"/>
        <w:rPr>
          <w:color w:val="000000"/>
          <w:lang w:eastAsia="zh-CN"/>
        </w:rPr>
      </w:pPr>
      <w:r w:rsidRPr="00C50856">
        <w:rPr>
          <w:lang w:eastAsia="zh-CN"/>
        </w:rPr>
        <w:t>/* Lecture dans le fichier d'un entier à l'aide d'un DataInputStream */</w:t>
      </w:r>
    </w:p>
    <w:p w14:paraId="48134A17" w14:textId="77777777" w:rsidR="00C50856" w:rsidRPr="00C50856" w:rsidRDefault="00C50856" w:rsidP="00C50856">
      <w:pPr>
        <w:pStyle w:val="Code"/>
        <w:rPr>
          <w:color w:val="000000"/>
          <w:lang w:val="en-CA" w:eastAsia="zh-CN"/>
        </w:rPr>
      </w:pPr>
      <w:r w:rsidRPr="00C50856">
        <w:rPr>
          <w:b/>
          <w:bCs/>
          <w:color w:val="800000"/>
          <w:lang w:val="en-CA" w:eastAsia="zh-CN"/>
        </w:rPr>
        <w:t>import</w:t>
      </w:r>
      <w:r w:rsidRPr="00C50856">
        <w:rPr>
          <w:color w:val="004A43"/>
          <w:lang w:val="en-CA" w:eastAsia="zh-CN"/>
        </w:rPr>
        <w:t xml:space="preserve"> java</w:t>
      </w:r>
      <w:r w:rsidRPr="00C50856">
        <w:rPr>
          <w:color w:val="808030"/>
          <w:lang w:val="en-CA" w:eastAsia="zh-CN"/>
        </w:rPr>
        <w:t>.</w:t>
      </w:r>
      <w:r w:rsidRPr="00C50856">
        <w:rPr>
          <w:color w:val="004A43"/>
          <w:lang w:val="en-CA" w:eastAsia="zh-CN"/>
        </w:rPr>
        <w:t>io</w:t>
      </w:r>
      <w:r w:rsidRPr="00C50856">
        <w:rPr>
          <w:color w:val="808030"/>
          <w:lang w:val="en-CA" w:eastAsia="zh-CN"/>
        </w:rPr>
        <w:t>.</w:t>
      </w:r>
      <w:r w:rsidRPr="00C50856">
        <w:rPr>
          <w:b/>
          <w:bCs/>
          <w:color w:val="800000"/>
          <w:lang w:val="en-CA" w:eastAsia="zh-CN"/>
        </w:rPr>
        <w:t>*</w:t>
      </w:r>
      <w:r w:rsidRPr="00C50856">
        <w:rPr>
          <w:color w:val="800080"/>
          <w:lang w:val="en-CA" w:eastAsia="zh-CN"/>
        </w:rPr>
        <w:t>;</w:t>
      </w:r>
    </w:p>
    <w:p w14:paraId="270E3983" w14:textId="77777777" w:rsidR="00C50856" w:rsidRPr="00C50856" w:rsidRDefault="00C50856" w:rsidP="00C50856">
      <w:pPr>
        <w:pStyle w:val="Code"/>
        <w:rPr>
          <w:color w:val="000000"/>
          <w:lang w:val="en-CA" w:eastAsia="zh-CN"/>
        </w:rPr>
      </w:pPr>
    </w:p>
    <w:p w14:paraId="67C1124E" w14:textId="77777777" w:rsidR="00C50856" w:rsidRPr="00C50856" w:rsidRDefault="00C50856" w:rsidP="00C50856">
      <w:pPr>
        <w:pStyle w:val="Code"/>
        <w:rPr>
          <w:color w:val="000000"/>
          <w:lang w:val="en-CA" w:eastAsia="zh-CN"/>
        </w:rPr>
      </w:pP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class</w:t>
      </w:r>
      <w:r w:rsidRPr="00C50856">
        <w:rPr>
          <w:color w:val="000000"/>
          <w:lang w:val="en-CA" w:eastAsia="zh-CN"/>
        </w:rPr>
        <w:t xml:space="preserve"> LireEntier </w:t>
      </w:r>
      <w:r w:rsidRPr="00C50856">
        <w:rPr>
          <w:color w:val="800080"/>
          <w:lang w:val="en-CA" w:eastAsia="zh-CN"/>
        </w:rPr>
        <w:t>{</w:t>
      </w:r>
    </w:p>
    <w:p w14:paraId="74E8319E"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color w:val="800080"/>
          <w:lang w:val="en-CA" w:eastAsia="zh-CN"/>
        </w:rPr>
        <w:t>{</w:t>
      </w:r>
    </w:p>
    <w:p w14:paraId="0AC48133"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BB7977"/>
          <w:lang w:val="en-CA" w:eastAsia="zh-CN"/>
        </w:rPr>
        <w:t>DataInputStream</w:t>
      </w:r>
      <w:r w:rsidRPr="00C50856">
        <w:rPr>
          <w:color w:val="000000"/>
          <w:lang w:val="en-CA" w:eastAsia="zh-CN"/>
        </w:rPr>
        <w:t xml:space="preserve"> unFichier</w:t>
      </w:r>
      <w:r w:rsidRPr="00C50856">
        <w:rPr>
          <w:color w:val="800080"/>
          <w:lang w:val="en-CA" w:eastAsia="zh-CN"/>
        </w:rPr>
        <w:t>;</w:t>
      </w:r>
    </w:p>
    <w:p w14:paraId="2F9D2C50"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try</w:t>
      </w:r>
      <w:r w:rsidRPr="00C50856">
        <w:rPr>
          <w:color w:val="000000"/>
          <w:lang w:val="en-CA" w:eastAsia="zh-CN"/>
        </w:rPr>
        <w:t xml:space="preserve"> </w:t>
      </w:r>
      <w:r w:rsidRPr="00C50856">
        <w:rPr>
          <w:color w:val="800080"/>
          <w:lang w:val="en-CA" w:eastAsia="zh-CN"/>
        </w:rPr>
        <w:t>{</w:t>
      </w:r>
    </w:p>
    <w:p w14:paraId="3BB9C80A" w14:textId="77777777" w:rsidR="00C50856" w:rsidRPr="00C50856" w:rsidRDefault="00C50856" w:rsidP="00C50856">
      <w:pPr>
        <w:pStyle w:val="Code"/>
        <w:rPr>
          <w:color w:val="000000"/>
          <w:lang w:val="en-CA" w:eastAsia="zh-CN"/>
        </w:rPr>
      </w:pPr>
      <w:r w:rsidRPr="00C50856">
        <w:rPr>
          <w:color w:val="000000"/>
          <w:lang w:val="en-CA" w:eastAsia="zh-CN"/>
        </w:rPr>
        <w:t xml:space="preserve">      unFichier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DataInputStream</w:t>
      </w:r>
      <w:r w:rsidRPr="00C50856">
        <w:rPr>
          <w:color w:val="808030"/>
          <w:lang w:val="en-CA" w:eastAsia="zh-CN"/>
        </w:rPr>
        <w:t>(</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FileInputStream</w:t>
      </w:r>
      <w:r w:rsidRPr="00C50856">
        <w:rPr>
          <w:color w:val="808030"/>
          <w:lang w:val="en-CA" w:eastAsia="zh-CN"/>
        </w:rPr>
        <w:t>(</w:t>
      </w:r>
      <w:r w:rsidRPr="00C50856">
        <w:rPr>
          <w:color w:val="0000E6"/>
          <w:lang w:val="en-CA" w:eastAsia="zh-CN"/>
        </w:rPr>
        <w:t>"UnEntier.dat"</w:t>
      </w:r>
      <w:r w:rsidRPr="00C50856">
        <w:rPr>
          <w:color w:val="808030"/>
          <w:lang w:val="en-CA" w:eastAsia="zh-CN"/>
        </w:rPr>
        <w:t>))</w:t>
      </w:r>
      <w:r w:rsidRPr="00C50856">
        <w:rPr>
          <w:color w:val="800080"/>
          <w:lang w:val="en-CA" w:eastAsia="zh-CN"/>
        </w:rPr>
        <w:t>;</w:t>
      </w:r>
    </w:p>
    <w:p w14:paraId="613BEC57"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color w:val="BB7977"/>
          <w:lang w:eastAsia="zh-CN"/>
        </w:rPr>
        <w:t>int</w:t>
      </w:r>
      <w:r w:rsidRPr="00C50856">
        <w:rPr>
          <w:color w:val="000000"/>
          <w:lang w:eastAsia="zh-CN"/>
        </w:rPr>
        <w:t xml:space="preserve"> unEntier </w:t>
      </w:r>
      <w:r w:rsidRPr="00C50856">
        <w:rPr>
          <w:color w:val="808030"/>
          <w:lang w:eastAsia="zh-CN"/>
        </w:rPr>
        <w:t>=</w:t>
      </w:r>
      <w:r w:rsidRPr="00C50856">
        <w:rPr>
          <w:color w:val="000000"/>
          <w:lang w:eastAsia="zh-CN"/>
        </w:rPr>
        <w:t xml:space="preserve"> unFichier</w:t>
      </w:r>
      <w:r w:rsidRPr="00C50856">
        <w:rPr>
          <w:color w:val="808030"/>
          <w:lang w:eastAsia="zh-CN"/>
        </w:rPr>
        <w:t>.</w:t>
      </w:r>
      <w:r w:rsidRPr="00C50856">
        <w:rPr>
          <w:color w:val="000000"/>
          <w:lang w:eastAsia="zh-CN"/>
        </w:rPr>
        <w:t>readInt</w:t>
      </w:r>
      <w:r w:rsidRPr="00C50856">
        <w:rPr>
          <w:color w:val="808030"/>
          <w:lang w:eastAsia="zh-CN"/>
        </w:rPr>
        <w:t>()</w:t>
      </w:r>
      <w:r w:rsidRPr="00C50856">
        <w:rPr>
          <w:color w:val="800080"/>
          <w:lang w:eastAsia="zh-CN"/>
        </w:rPr>
        <w:t>;</w:t>
      </w:r>
    </w:p>
    <w:p w14:paraId="52E6B519" w14:textId="77777777" w:rsidR="00C50856" w:rsidRPr="00C50856" w:rsidRDefault="00C50856" w:rsidP="00C50856">
      <w:pPr>
        <w:pStyle w:val="Code"/>
        <w:rPr>
          <w:color w:val="000000"/>
          <w:lang w:eastAsia="zh-CN"/>
        </w:rPr>
      </w:pPr>
      <w:r w:rsidRPr="00C50856">
        <w:rPr>
          <w:color w:val="000000"/>
          <w:lang w:eastAsia="zh-CN"/>
        </w:rPr>
        <w:t xml:space="preserve">      unFichier</w:t>
      </w:r>
      <w:r w:rsidRPr="00C50856">
        <w:rPr>
          <w:color w:val="808030"/>
          <w:lang w:eastAsia="zh-CN"/>
        </w:rPr>
        <w:t>.</w:t>
      </w:r>
      <w:r w:rsidRPr="00C50856">
        <w:rPr>
          <w:color w:val="000000"/>
          <w:lang w:eastAsia="zh-CN"/>
        </w:rPr>
        <w:t>close</w:t>
      </w:r>
      <w:r w:rsidRPr="00C50856">
        <w:rPr>
          <w:color w:val="808030"/>
          <w:lang w:eastAsia="zh-CN"/>
        </w:rPr>
        <w:t>()</w:t>
      </w:r>
      <w:r w:rsidRPr="00C50856">
        <w:rPr>
          <w:color w:val="800080"/>
          <w:lang w:eastAsia="zh-CN"/>
        </w:rPr>
        <w:t>;</w:t>
      </w:r>
    </w:p>
    <w:p w14:paraId="77BE64B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"Valeur décimale de l'entier : "</w:t>
      </w:r>
      <w:r w:rsidRPr="00C50856">
        <w:rPr>
          <w:color w:val="000000"/>
          <w:lang w:eastAsia="zh-CN"/>
        </w:rPr>
        <w:t xml:space="preserve"> </w:t>
      </w:r>
      <w:r w:rsidRPr="00C50856">
        <w:rPr>
          <w:color w:val="808030"/>
          <w:lang w:eastAsia="zh-CN"/>
        </w:rPr>
        <w:t>+</w:t>
      </w:r>
      <w:r w:rsidRPr="00C50856">
        <w:rPr>
          <w:color w:val="000000"/>
          <w:lang w:eastAsia="zh-CN"/>
        </w:rPr>
        <w:t xml:space="preserve"> unEntier</w:t>
      </w:r>
      <w:r w:rsidRPr="00C50856">
        <w:rPr>
          <w:color w:val="808030"/>
          <w:lang w:eastAsia="zh-CN"/>
        </w:rPr>
        <w:t>)</w:t>
      </w:r>
      <w:r w:rsidRPr="00C50856">
        <w:rPr>
          <w:color w:val="800080"/>
          <w:lang w:eastAsia="zh-CN"/>
        </w:rPr>
        <w:t>;</w:t>
      </w:r>
    </w:p>
    <w:p w14:paraId="5E2A71C8" w14:textId="77777777" w:rsidR="00C50856" w:rsidRPr="009A50DE" w:rsidRDefault="00C50856" w:rsidP="00C50856">
      <w:pPr>
        <w:pStyle w:val="Code"/>
        <w:rPr>
          <w:color w:val="000000"/>
          <w:lang w:val="en-CA" w:eastAsia="zh-CN"/>
        </w:rPr>
      </w:pPr>
      <w:r w:rsidRPr="00C50856">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D5BF39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6B9C3A26" w14:textId="77777777" w:rsidR="00C50856" w:rsidRPr="00D95704" w:rsidRDefault="00C50856" w:rsidP="00C50856">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36FA549" w14:textId="77777777" w:rsidR="00C50856" w:rsidRPr="00D95704" w:rsidRDefault="00C50856" w:rsidP="00C50856">
      <w:pPr>
        <w:pStyle w:val="Code"/>
        <w:rPr>
          <w:color w:val="000000"/>
          <w:lang w:val="fr-FR" w:eastAsia="zh-CN"/>
        </w:rPr>
      </w:pPr>
      <w:r w:rsidRPr="00D95704">
        <w:rPr>
          <w:color w:val="000000"/>
          <w:lang w:val="fr-FR" w:eastAsia="zh-CN"/>
        </w:rPr>
        <w:t xml:space="preserve">  </w:t>
      </w:r>
      <w:bookmarkStart w:id="210" w:name="OLE_LINK25"/>
      <w:r w:rsidRPr="00D95704">
        <w:rPr>
          <w:color w:val="800080"/>
          <w:lang w:val="fr-FR" w:eastAsia="zh-CN"/>
        </w:rPr>
        <w:t>}</w:t>
      </w:r>
      <w:bookmarkEnd w:id="210"/>
    </w:p>
    <w:p w14:paraId="4D24C77F" w14:textId="563D3A54" w:rsidR="00C50856" w:rsidRDefault="00C50856" w:rsidP="00C50856">
      <w:pPr>
        <w:pStyle w:val="Code"/>
        <w:rPr>
          <w:color w:val="800080"/>
          <w:lang w:val="fr-FR" w:eastAsia="zh-CN"/>
        </w:rPr>
      </w:pPr>
      <w:r w:rsidRPr="00D95704">
        <w:rPr>
          <w:color w:val="800080"/>
          <w:lang w:val="fr-FR" w:eastAsia="zh-CN"/>
        </w:rPr>
        <w:t>}</w:t>
      </w:r>
    </w:p>
    <w:p w14:paraId="05F38AFA" w14:textId="77777777" w:rsidR="00117845" w:rsidRPr="00D95704" w:rsidRDefault="00117845" w:rsidP="00C50856">
      <w:pPr>
        <w:pStyle w:val="Code"/>
        <w:rPr>
          <w:color w:val="000000"/>
          <w:lang w:val="fr-FR" w:eastAsia="zh-CN"/>
        </w:rPr>
      </w:pPr>
    </w:p>
    <w:p w14:paraId="3FD9867F" w14:textId="370C456B" w:rsidR="007E66E1" w:rsidRDefault="007E66E1" w:rsidP="007E66E1">
      <w:pPr>
        <w:pStyle w:val="Corpsdetexte"/>
      </w:pPr>
    </w:p>
    <w:p w14:paraId="6CCFED30" w14:textId="789577A2" w:rsidR="00726D4B" w:rsidRDefault="00726D4B" w:rsidP="007E66E1">
      <w:pPr>
        <w:pStyle w:val="Corpsdetexte"/>
      </w:pPr>
      <w:r w:rsidRPr="009B7219">
        <w:rPr>
          <w:b/>
        </w:rPr>
        <w:t>Exercice</w:t>
      </w:r>
      <w:r>
        <w:t>. Etend</w:t>
      </w:r>
      <w:r w:rsidR="0052402A">
        <w:t>re</w:t>
      </w:r>
      <w:r>
        <w:t xml:space="preserve"> l’exemple précédent en écrivant une suite de 3 entiers dans un fichier. Ensuite reli</w:t>
      </w:r>
      <w:r w:rsidR="0052402A">
        <w:t>re</w:t>
      </w:r>
      <w:r>
        <w:t xml:space="preserve"> les trois entiers du fichier dans un autre programme.</w:t>
      </w:r>
    </w:p>
    <w:p w14:paraId="17098FFB" w14:textId="555C676F" w:rsidR="007E66E1" w:rsidRDefault="007E66E1" w:rsidP="00FA2BC0">
      <w:pPr>
        <w:pStyle w:val="Titre2"/>
      </w:pPr>
      <w:bookmarkStart w:id="211" w:name="_Toc16917471"/>
      <w:bookmarkStart w:id="212" w:name="_Toc44667612"/>
      <w:r>
        <w:t>Fichier texte</w:t>
      </w:r>
      <w:bookmarkEnd w:id="211"/>
      <w:bookmarkEnd w:id="212"/>
    </w:p>
    <w:p w14:paraId="64E53B7D" w14:textId="3DE6ABD8" w:rsidR="007E66E1" w:rsidRDefault="007E66E1" w:rsidP="007E66E1">
      <w:pPr>
        <w:pStyle w:val="Corpsdetexte"/>
      </w:pPr>
      <w:r>
        <w:t xml:space="preserve">Les classes abstraites </w:t>
      </w:r>
      <w:hyperlink r:id="rId525" w:tooltip="class in java.io" w:history="1">
        <w:r w:rsidR="009075BE" w:rsidRPr="00485C76">
          <w:rPr>
            <w:rStyle w:val="Hyperlien"/>
            <w:rFonts w:ascii="&amp;quot" w:hAnsi="&amp;quot"/>
            <w:b/>
            <w:color w:val="4A6782"/>
            <w:sz w:val="20"/>
            <w:szCs w:val="20"/>
          </w:rPr>
          <w:t>Reader</w:t>
        </w:r>
      </w:hyperlink>
      <w:r w:rsidR="009075BE">
        <w:t xml:space="preserve"> et </w:t>
      </w:r>
      <w:hyperlink r:id="rId526" w:tooltip="class in java.io" w:history="1">
        <w:r w:rsidR="009075BE" w:rsidRPr="00485C76">
          <w:rPr>
            <w:rStyle w:val="Hyperlien"/>
            <w:rFonts w:ascii="&amp;quot" w:hAnsi="&amp;quot"/>
            <w:b/>
            <w:color w:val="4A6782"/>
            <w:sz w:val="20"/>
            <w:szCs w:val="20"/>
          </w:rPr>
          <w:t>Writer</w:t>
        </w:r>
      </w:hyperlink>
      <w:r w:rsidR="009075BE">
        <w:t xml:space="preserve"> </w:t>
      </w:r>
      <w:r>
        <w:t xml:space="preserve">sont analogues aux classes </w:t>
      </w:r>
      <w:hyperlink r:id="rId527" w:tooltip="class in java.io" w:history="1">
        <w:hyperlink r:id="rId528" w:tooltip="class in java.io" w:history="1">
          <w:r>
            <w:rPr>
              <w:rStyle w:val="Hyperlien"/>
              <w:rFonts w:ascii="&amp;quot" w:hAnsi="&amp;quot"/>
              <w:b/>
              <w:bCs/>
              <w:color w:val="4A6782"/>
              <w:sz w:val="20"/>
            </w:rPr>
            <w:t>InputStream</w:t>
          </w:r>
        </w:hyperlink>
      </w:hyperlink>
      <w:r>
        <w:t xml:space="preserve"> et </w:t>
      </w:r>
      <w:hyperlink r:id="rId529" w:tooltip="class in java.io" w:history="1">
        <w:r>
          <w:rPr>
            <w:rStyle w:val="Hyperlien"/>
            <w:rFonts w:ascii="&amp;quot" w:hAnsi="&amp;quot"/>
            <w:b/>
            <w:bCs/>
            <w:color w:val="4A6782"/>
            <w:sz w:val="20"/>
          </w:rPr>
          <w:t>OutputStream</w:t>
        </w:r>
      </w:hyperlink>
      <w:r>
        <w:t xml:space="preserve"> sauf qu’elles interprètent les flux d’octets comme des suites de caractères d’un jeu de caractère particulier. </w:t>
      </w:r>
      <w:r w:rsidR="00C3645D">
        <w:t xml:space="preserve">Elles </w:t>
      </w:r>
      <w:r w:rsidR="0084674A">
        <w:t>gèrent</w:t>
      </w:r>
      <w:r>
        <w:t xml:space="preserve"> plusieurs </w:t>
      </w:r>
      <w:r>
        <w:lastRenderedPageBreak/>
        <w:t xml:space="preserve">jeux de caractères standards (ASCII, ISO-Latin-1, Unicode, etc.). Par défaut, le jeu de caractère de la plate-forme sous-jacente est utilisé. La conversion des octets en caractères est effectuée par ces classes. </w:t>
      </w:r>
    </w:p>
    <w:p w14:paraId="49282A2A" w14:textId="77777777" w:rsidR="007E66E1" w:rsidRDefault="007E66E1" w:rsidP="007E66E1">
      <w:pPr>
        <w:pStyle w:val="Corpsdetexte"/>
      </w:pPr>
    </w:p>
    <w:p w14:paraId="24E65B7C" w14:textId="77777777" w:rsidR="007E66E1" w:rsidRDefault="007E66E1" w:rsidP="007E66E1">
      <w:pPr>
        <w:pStyle w:val="Corpsdetexte"/>
        <w:rPr>
          <w:noProof/>
        </w:rPr>
      </w:pPr>
      <w:r>
        <w:rPr>
          <w:noProof/>
          <w:lang w:val="en-US" w:eastAsia="en-US"/>
        </w:rPr>
        <w:drawing>
          <wp:inline distT="0" distB="0" distL="0" distR="0" wp14:anchorId="76A6DF36" wp14:editId="7ACE236F">
            <wp:extent cx="6196330" cy="203581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196330" cy="2035810"/>
                    </a:xfrm>
                    <a:prstGeom prst="rect">
                      <a:avLst/>
                    </a:prstGeom>
                    <a:noFill/>
                    <a:ln>
                      <a:noFill/>
                    </a:ln>
                  </pic:spPr>
                </pic:pic>
              </a:graphicData>
            </a:graphic>
          </wp:inline>
        </w:drawing>
      </w:r>
    </w:p>
    <w:p w14:paraId="34506FCD" w14:textId="7B59B747" w:rsidR="007E66E1" w:rsidRDefault="007E66E1" w:rsidP="007E66E1">
      <w:pPr>
        <w:pStyle w:val="Lgende"/>
        <w:jc w:val="center"/>
        <w:rPr>
          <w:noProof/>
        </w:rPr>
      </w:pPr>
      <w:r>
        <w:t xml:space="preserve">Figure </w:t>
      </w:r>
      <w:r>
        <w:fldChar w:fldCharType="begin"/>
      </w:r>
      <w:r>
        <w:instrText xml:space="preserve"> SEQ Figure \* ARABIC </w:instrText>
      </w:r>
      <w:r>
        <w:fldChar w:fldCharType="separate"/>
      </w:r>
      <w:r w:rsidR="00CF67E3">
        <w:rPr>
          <w:noProof/>
        </w:rPr>
        <w:t>37</w:t>
      </w:r>
      <w:r>
        <w:fldChar w:fldCharType="end"/>
      </w:r>
      <w:r>
        <w:t>. Sous-hiérarchie des classes Writer.</w:t>
      </w:r>
    </w:p>
    <w:p w14:paraId="0CDDD774" w14:textId="77777777" w:rsidR="007E66E1" w:rsidRDefault="007E66E1" w:rsidP="007E66E1">
      <w:pPr>
        <w:pStyle w:val="Corpsdetexte"/>
        <w:rPr>
          <w:noProof/>
        </w:rPr>
      </w:pPr>
      <w:r>
        <w:rPr>
          <w:noProof/>
          <w:lang w:val="en-US" w:eastAsia="en-US"/>
        </w:rPr>
        <w:drawing>
          <wp:inline distT="0" distB="0" distL="0" distR="0" wp14:anchorId="51324D3D" wp14:editId="11C9F701">
            <wp:extent cx="5769610" cy="186563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69610" cy="1865630"/>
                    </a:xfrm>
                    <a:prstGeom prst="rect">
                      <a:avLst/>
                    </a:prstGeom>
                    <a:noFill/>
                    <a:ln>
                      <a:noFill/>
                    </a:ln>
                  </pic:spPr>
                </pic:pic>
              </a:graphicData>
            </a:graphic>
          </wp:inline>
        </w:drawing>
      </w:r>
    </w:p>
    <w:p w14:paraId="507340A6" w14:textId="0AEAB5E9" w:rsidR="007E66E1" w:rsidRDefault="007E66E1" w:rsidP="0084674A">
      <w:pPr>
        <w:pStyle w:val="Lgende"/>
        <w:jc w:val="center"/>
        <w:rPr>
          <w:noProof/>
        </w:rPr>
      </w:pPr>
      <w:r>
        <w:t xml:space="preserve">Figure </w:t>
      </w:r>
      <w:r>
        <w:fldChar w:fldCharType="begin"/>
      </w:r>
      <w:r>
        <w:instrText xml:space="preserve"> SEQ Figure \* ARABIC </w:instrText>
      </w:r>
      <w:r>
        <w:fldChar w:fldCharType="separate"/>
      </w:r>
      <w:r w:rsidR="00CF67E3">
        <w:rPr>
          <w:noProof/>
        </w:rPr>
        <w:t>38</w:t>
      </w:r>
      <w:r>
        <w:fldChar w:fldCharType="end"/>
      </w:r>
      <w:r>
        <w:t xml:space="preserve">. Sous-hiérarchie des classes </w:t>
      </w:r>
      <w:r>
        <w:rPr>
          <w:i/>
        </w:rPr>
        <w:t>Reader</w:t>
      </w:r>
      <w:r>
        <w:t>.</w:t>
      </w:r>
    </w:p>
    <w:p w14:paraId="708411BE" w14:textId="7FD97079" w:rsidR="007E66E1" w:rsidRDefault="007E66E1" w:rsidP="007E66E1">
      <w:pPr>
        <w:pStyle w:val="Corpsdetexte"/>
      </w:pPr>
      <w:r>
        <w:rPr>
          <w:b/>
        </w:rPr>
        <w:t>Exemple</w:t>
      </w:r>
      <w:r>
        <w:t>. L’exemple suivant écrit une chaîne de caractère qui représente un entier</w:t>
      </w:r>
      <w:r w:rsidR="000D1A3B">
        <w:t xml:space="preserve"> dans un fichier</w:t>
      </w:r>
      <w:r>
        <w:t>.</w:t>
      </w:r>
    </w:p>
    <w:p w14:paraId="53BCCAF7" w14:textId="0E34B960" w:rsidR="00FE7A10" w:rsidRDefault="00000000" w:rsidP="007E66E1">
      <w:pPr>
        <w:pStyle w:val="Corpsdetexte"/>
      </w:pPr>
      <w:hyperlink r:id="rId532" w:history="1">
        <w:r w:rsidR="0034240F">
          <w:rPr>
            <w:rStyle w:val="Hyperlien"/>
            <w:rFonts w:ascii="Segoe UI" w:hAnsi="Segoe UI" w:cs="Segoe UI"/>
            <w:b/>
            <w:bCs/>
            <w:color w:val="0366D6"/>
          </w:rPr>
          <w:t>JavaPasAPas</w:t>
        </w:r>
      </w:hyperlink>
      <w:r w:rsidR="0034240F">
        <w:rPr>
          <w:rStyle w:val="separator"/>
          <w:rFonts w:ascii="Segoe UI" w:hAnsi="Segoe UI" w:cs="Segoe UI"/>
          <w:color w:val="586069"/>
        </w:rPr>
        <w:t>/</w:t>
      </w:r>
      <w:r w:rsidR="008C15F5">
        <w:rPr>
          <w:rStyle w:val="lev"/>
          <w:rFonts w:ascii="Segoe UI" w:hAnsi="Segoe UI" w:cs="Segoe UI"/>
          <w:color w:val="24292E"/>
        </w:rPr>
        <w:t>chapitre_9/E</w:t>
      </w:r>
      <w:r w:rsidR="0034240F">
        <w:rPr>
          <w:rStyle w:val="lev"/>
          <w:rFonts w:ascii="Segoe UI" w:hAnsi="Segoe UI" w:cs="Segoe UI"/>
          <w:color w:val="24292E"/>
        </w:rPr>
        <w:t>crireEntierTexte.java</w:t>
      </w:r>
    </w:p>
    <w:p w14:paraId="31400C7C" w14:textId="77777777" w:rsidR="008C15F5" w:rsidRPr="008C15F5" w:rsidRDefault="008C15F5" w:rsidP="008C15F5">
      <w:pPr>
        <w:pStyle w:val="Code"/>
        <w:rPr>
          <w:color w:val="000000"/>
          <w:lang w:eastAsia="zh-CN"/>
        </w:rPr>
      </w:pPr>
      <w:r w:rsidRPr="008C15F5">
        <w:rPr>
          <w:lang w:eastAsia="zh-CN"/>
        </w:rPr>
        <w:t>/* création d'un FileWriter à partir d'un fichier et écriture d'un entier dans le fichier</w:t>
      </w:r>
    </w:p>
    <w:p w14:paraId="012BCDF6" w14:textId="77777777" w:rsidR="008C15F5" w:rsidRPr="008C15F5" w:rsidRDefault="008C15F5" w:rsidP="008C15F5">
      <w:pPr>
        <w:pStyle w:val="Code"/>
        <w:rPr>
          <w:color w:val="000000"/>
          <w:lang w:eastAsia="zh-CN"/>
        </w:rPr>
      </w:pPr>
      <w:r w:rsidRPr="008C15F5">
        <w:rPr>
          <w:lang w:eastAsia="zh-CN"/>
        </w:rPr>
        <w:t>sous forme d'une chaîne de caractères */</w:t>
      </w:r>
    </w:p>
    <w:p w14:paraId="088912D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DA465A0" w14:textId="77777777" w:rsidR="008C15F5" w:rsidRPr="009A50DE" w:rsidRDefault="008C15F5" w:rsidP="008C15F5">
      <w:pPr>
        <w:pStyle w:val="Code"/>
        <w:keepNext w:val="0"/>
        <w:keepLines w:val="0"/>
        <w:rPr>
          <w:color w:val="000000"/>
          <w:lang w:val="en-CA" w:eastAsia="zh-CN"/>
        </w:rPr>
      </w:pPr>
    </w:p>
    <w:p w14:paraId="76DB6DD8" w14:textId="77777777" w:rsidR="008C15F5" w:rsidRPr="009A50DE" w:rsidRDefault="008C15F5" w:rsidP="008C15F5">
      <w:pPr>
        <w:pStyle w:val="Code"/>
        <w:rPr>
          <w:color w:val="000000"/>
          <w:lang w:val="en-CA" w:eastAsia="zh-CN"/>
        </w:rPr>
      </w:pPr>
      <w:r w:rsidRPr="009A50DE">
        <w:rPr>
          <w:b/>
          <w:bCs/>
          <w:color w:val="800000"/>
          <w:lang w:val="en-CA" w:eastAsia="zh-CN"/>
        </w:rPr>
        <w:lastRenderedPageBreak/>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 </w:t>
      </w:r>
      <w:r w:rsidRPr="009A50DE">
        <w:rPr>
          <w:color w:val="800080"/>
          <w:lang w:val="en-CA" w:eastAsia="zh-CN"/>
        </w:rPr>
        <w:t>{</w:t>
      </w:r>
    </w:p>
    <w:p w14:paraId="5B12014C"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C8B293"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FileWriter</w:t>
      </w:r>
      <w:r w:rsidRPr="009A50DE">
        <w:rPr>
          <w:color w:val="000000"/>
          <w:lang w:val="en-CA" w:eastAsia="zh-CN"/>
        </w:rPr>
        <w:t xml:space="preserve"> unFichier</w:t>
      </w:r>
      <w:r w:rsidRPr="009A50DE">
        <w:rPr>
          <w:color w:val="800080"/>
          <w:lang w:val="en-CA" w:eastAsia="zh-CN"/>
        </w:rPr>
        <w:t>;</w:t>
      </w:r>
    </w:p>
    <w:p w14:paraId="1A7795CF"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try</w:t>
      </w:r>
      <w:r w:rsidRPr="009A50DE">
        <w:rPr>
          <w:color w:val="000000"/>
          <w:lang w:val="en-CA" w:eastAsia="zh-CN"/>
        </w:rPr>
        <w:t xml:space="preserve"> </w:t>
      </w:r>
      <w:r w:rsidRPr="009A50DE">
        <w:rPr>
          <w:color w:val="800080"/>
          <w:lang w:val="en-CA" w:eastAsia="zh-CN"/>
        </w:rPr>
        <w:t>{</w:t>
      </w:r>
    </w:p>
    <w:p w14:paraId="78BAE8F5" w14:textId="77777777" w:rsidR="008C15F5" w:rsidRPr="009A50DE" w:rsidRDefault="008C15F5" w:rsidP="008C15F5">
      <w:pPr>
        <w:pStyle w:val="Code"/>
        <w:rPr>
          <w:color w:val="000000"/>
          <w:lang w:val="en-CA" w:eastAsia="zh-CN"/>
        </w:rPr>
      </w:pP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FileWriter</w:t>
      </w:r>
      <w:r w:rsidRPr="009A50DE">
        <w:rPr>
          <w:color w:val="808030"/>
          <w:lang w:val="en-CA" w:eastAsia="zh-CN"/>
        </w:rPr>
        <w:t>(</w:t>
      </w:r>
      <w:r w:rsidRPr="009A50DE">
        <w:rPr>
          <w:color w:val="0000E6"/>
          <w:lang w:val="en-CA" w:eastAsia="zh-CN"/>
        </w:rPr>
        <w:t>"UnEntier.txt"</w:t>
      </w:r>
      <w:r w:rsidRPr="009A50DE">
        <w:rPr>
          <w:color w:val="808030"/>
          <w:lang w:val="en-CA" w:eastAsia="zh-CN"/>
        </w:rPr>
        <w:t>)</w:t>
      </w:r>
      <w:r w:rsidRPr="009A50DE">
        <w:rPr>
          <w:color w:val="800080"/>
          <w:lang w:val="en-CA" w:eastAsia="zh-CN"/>
        </w:rPr>
        <w:t>;</w:t>
      </w:r>
    </w:p>
    <w:p w14:paraId="3587F923"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write</w:t>
      </w:r>
      <w:r w:rsidRPr="009A50DE">
        <w:rPr>
          <w:color w:val="808030"/>
          <w:lang w:val="en-CA" w:eastAsia="zh-CN"/>
        </w:rPr>
        <w:t>(</w:t>
      </w:r>
      <w:r w:rsidRPr="009A50DE">
        <w:rPr>
          <w:color w:val="0000E6"/>
          <w:lang w:val="en-CA" w:eastAsia="zh-CN"/>
        </w:rPr>
        <w:t>"1629696561"</w:t>
      </w:r>
      <w:r w:rsidRPr="009A50DE">
        <w:rPr>
          <w:color w:val="808030"/>
          <w:lang w:val="en-CA" w:eastAsia="zh-CN"/>
        </w:rPr>
        <w:t>)</w:t>
      </w:r>
      <w:r w:rsidRPr="009A50DE">
        <w:rPr>
          <w:color w:val="800080"/>
          <w:lang w:val="en-CA" w:eastAsia="zh-CN"/>
        </w:rPr>
        <w:t>;</w:t>
      </w:r>
    </w:p>
    <w:p w14:paraId="3C6D908D" w14:textId="77777777" w:rsidR="008C15F5" w:rsidRPr="009A50DE" w:rsidRDefault="008C15F5" w:rsidP="008C15F5">
      <w:pPr>
        <w:pStyle w:val="Code"/>
        <w:rPr>
          <w:color w:val="000000"/>
          <w:lang w:val="en-CA" w:eastAsia="zh-CN"/>
        </w:rPr>
      </w:pPr>
      <w:r w:rsidRPr="009A50DE">
        <w:rPr>
          <w:color w:val="000000"/>
          <w:lang w:val="en-CA" w:eastAsia="zh-CN"/>
        </w:rPr>
        <w:t xml:space="preserve">      unFichier</w:t>
      </w:r>
      <w:r w:rsidRPr="009A50DE">
        <w:rPr>
          <w:color w:val="808030"/>
          <w:lang w:val="en-CA" w:eastAsia="zh-CN"/>
        </w:rPr>
        <w:t>.</w:t>
      </w:r>
      <w:r w:rsidRPr="009A50DE">
        <w:rPr>
          <w:color w:val="000000"/>
          <w:lang w:val="en-CA" w:eastAsia="zh-CN"/>
        </w:rPr>
        <w:t>close</w:t>
      </w:r>
      <w:r w:rsidRPr="009A50DE">
        <w:rPr>
          <w:color w:val="808030"/>
          <w:lang w:val="en-CA" w:eastAsia="zh-CN"/>
        </w:rPr>
        <w:t>()</w:t>
      </w:r>
      <w:r w:rsidRPr="009A50DE">
        <w:rPr>
          <w:color w:val="800080"/>
          <w:lang w:val="en-CA" w:eastAsia="zh-CN"/>
        </w:rPr>
        <w:t>;</w:t>
      </w:r>
    </w:p>
    <w:p w14:paraId="524F4D15"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74D12FE"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72DE777B" w14:textId="77777777" w:rsidR="008C15F5" w:rsidRPr="008C15F5" w:rsidRDefault="008C15F5" w:rsidP="008C15F5">
      <w:pPr>
        <w:pStyle w:val="Code"/>
        <w:rPr>
          <w:color w:val="000000"/>
          <w:lang w:eastAsia="zh-CN"/>
        </w:rPr>
      </w:pPr>
      <w:r w:rsidRPr="009A50DE">
        <w:rPr>
          <w:color w:val="000000"/>
          <w:lang w:val="en-CA" w:eastAsia="zh-CN"/>
        </w:rPr>
        <w:t xml:space="preserve">    </w:t>
      </w:r>
      <w:r w:rsidRPr="008C15F5">
        <w:rPr>
          <w:color w:val="800080"/>
          <w:lang w:eastAsia="zh-CN"/>
        </w:rPr>
        <w:t>}</w:t>
      </w:r>
    </w:p>
    <w:p w14:paraId="5B9AA863" w14:textId="77777777" w:rsidR="008C15F5" w:rsidRPr="008C15F5" w:rsidRDefault="008C15F5" w:rsidP="008C15F5">
      <w:pPr>
        <w:pStyle w:val="Code"/>
        <w:rPr>
          <w:color w:val="000000"/>
          <w:lang w:eastAsia="zh-CN"/>
        </w:rPr>
      </w:pPr>
      <w:r w:rsidRPr="008C15F5">
        <w:rPr>
          <w:color w:val="000000"/>
          <w:lang w:eastAsia="zh-CN"/>
        </w:rPr>
        <w:t xml:space="preserve">  </w:t>
      </w:r>
      <w:r w:rsidRPr="008C15F5">
        <w:rPr>
          <w:color w:val="800080"/>
          <w:lang w:eastAsia="zh-CN"/>
        </w:rPr>
        <w:t>}</w:t>
      </w:r>
    </w:p>
    <w:p w14:paraId="573ABDCC" w14:textId="34281E88" w:rsidR="008C15F5" w:rsidRDefault="008C15F5" w:rsidP="008C15F5">
      <w:pPr>
        <w:pStyle w:val="Code"/>
        <w:rPr>
          <w:color w:val="800080"/>
          <w:lang w:eastAsia="zh-CN"/>
        </w:rPr>
      </w:pPr>
      <w:r w:rsidRPr="008C15F5">
        <w:rPr>
          <w:color w:val="800080"/>
          <w:lang w:eastAsia="zh-CN"/>
        </w:rPr>
        <w:t>}</w:t>
      </w:r>
    </w:p>
    <w:p w14:paraId="022811BD" w14:textId="77777777" w:rsidR="00117845" w:rsidRPr="008C15F5" w:rsidRDefault="00117845" w:rsidP="008C15F5">
      <w:pPr>
        <w:pStyle w:val="Code"/>
        <w:rPr>
          <w:color w:val="000000"/>
          <w:lang w:eastAsia="zh-CN"/>
        </w:rPr>
      </w:pPr>
    </w:p>
    <w:p w14:paraId="4B431817" w14:textId="77777777" w:rsidR="007E66E1" w:rsidRDefault="007E66E1" w:rsidP="007E66E1">
      <w:pPr>
        <w:pStyle w:val="Corpsdetexte"/>
      </w:pPr>
    </w:p>
    <w:p w14:paraId="67FFFD39" w14:textId="20C86A1C" w:rsidR="007E66E1" w:rsidRDefault="007E66E1" w:rsidP="007E66E1">
      <w:pPr>
        <w:pStyle w:val="Corpsdetexte"/>
      </w:pPr>
      <w:r>
        <w:t xml:space="preserve">Comme le contenu du fichier </w:t>
      </w:r>
      <w:r>
        <w:rPr>
          <w:i/>
        </w:rPr>
        <w:t>UnEntier.txt</w:t>
      </w:r>
      <w:r>
        <w:t xml:space="preserve"> est sous forme de texte, il peut être consulté avec un éditeur de texte. En ouvrant ce fichier avec l’éditeur Notepad, on voit donc l’entier sous une forme lisible :</w:t>
      </w:r>
    </w:p>
    <w:p w14:paraId="62A26FDD" w14:textId="77777777" w:rsidR="007E66E1" w:rsidRDefault="007E66E1" w:rsidP="007E66E1">
      <w:pPr>
        <w:pStyle w:val="Corpsdetexte"/>
        <w:rPr>
          <w:noProof/>
        </w:rPr>
      </w:pPr>
      <w:r>
        <w:rPr>
          <w:noProof/>
          <w:lang w:val="en-US" w:eastAsia="en-US"/>
        </w:rPr>
        <w:drawing>
          <wp:inline distT="0" distB="0" distL="0" distR="0" wp14:anchorId="0C158CAD" wp14:editId="341D4A5A">
            <wp:extent cx="1677066" cy="746760"/>
            <wp:effectExtent l="0" t="0" r="0" b="0"/>
            <wp:docPr id="22427964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pic:nvPicPr>
                  <pic:blipFill>
                    <a:blip r:embed="rId533">
                      <a:extLst>
                        <a:ext uri="{28A0092B-C50C-407E-A947-70E740481C1C}">
                          <a14:useLocalDpi xmlns:a14="http://schemas.microsoft.com/office/drawing/2010/main" val="0"/>
                        </a:ext>
                      </a:extLst>
                    </a:blip>
                    <a:stretch>
                      <a:fillRect/>
                    </a:stretch>
                  </pic:blipFill>
                  <pic:spPr>
                    <a:xfrm>
                      <a:off x="0" y="0"/>
                      <a:ext cx="1677066" cy="746760"/>
                    </a:xfrm>
                    <a:prstGeom prst="rect">
                      <a:avLst/>
                    </a:prstGeom>
                  </pic:spPr>
                </pic:pic>
              </a:graphicData>
            </a:graphic>
          </wp:inline>
        </w:drawing>
      </w:r>
    </w:p>
    <w:p w14:paraId="0CAA4A4E" w14:textId="17A71BE3" w:rsidR="007E66E1" w:rsidRDefault="007E66E1" w:rsidP="007E66E1">
      <w:pPr>
        <w:pStyle w:val="Corpsdetexte"/>
      </w:pPr>
      <w:r>
        <w:rPr>
          <w:noProof/>
        </w:rPr>
        <w:t>Le même effet est obtenu par le programme suivant qui utilise plutôt un</w:t>
      </w:r>
      <w:r w:rsidR="00B32122">
        <w:t xml:space="preserve"> </w:t>
      </w:r>
      <w:hyperlink r:id="rId534" w:tooltip="class in java.io" w:history="1">
        <w:r w:rsidR="00B32122">
          <w:rPr>
            <w:rStyle w:val="typenamelink"/>
            <w:rFonts w:ascii="&amp;quot" w:hAnsi="&amp;quot"/>
            <w:b/>
            <w:bCs/>
            <w:color w:val="4A6782"/>
            <w:sz w:val="21"/>
            <w:szCs w:val="21"/>
          </w:rPr>
          <w:t>PrintWriter</w:t>
        </w:r>
      </w:hyperlink>
      <w:r>
        <w:rPr>
          <w:noProof/>
        </w:rPr>
        <w:t xml:space="preserve">. Ceci permet d’écrire un </w:t>
      </w:r>
      <w:r>
        <w:rPr>
          <w:i/>
          <w:noProof/>
        </w:rPr>
        <w:t>int</w:t>
      </w:r>
      <w:r>
        <w:rPr>
          <w:noProof/>
        </w:rPr>
        <w:t xml:space="preserve"> qui sera automatiquement converti sous forme d’une chaîne de caractère.</w:t>
      </w:r>
      <w:r w:rsidR="0058076F">
        <w:rPr>
          <w:noProof/>
        </w:rPr>
        <w:t xml:space="preserve"> </w:t>
      </w:r>
      <w:r w:rsidR="0058076F">
        <w:t xml:space="preserve">Le </w:t>
      </w:r>
      <w:r w:rsidR="0058076F">
        <w:rPr>
          <w:i/>
        </w:rPr>
        <w:t>print</w:t>
      </w:r>
      <w:r w:rsidR="0058076F">
        <w:t>() accepte tous les types de base.</w:t>
      </w:r>
    </w:p>
    <w:p w14:paraId="00E5952E" w14:textId="4DCCBB85" w:rsidR="0034240F" w:rsidRDefault="0034240F" w:rsidP="007E66E1">
      <w:pPr>
        <w:pStyle w:val="Corpsdetexte"/>
        <w:rPr>
          <w:noProof/>
        </w:rPr>
      </w:pPr>
      <w:r w:rsidRPr="0034240F">
        <w:rPr>
          <w:b/>
          <w:noProof/>
        </w:rPr>
        <w:t>Exemple</w:t>
      </w:r>
      <w:r>
        <w:rPr>
          <w:noProof/>
        </w:rPr>
        <w:t>.</w:t>
      </w:r>
    </w:p>
    <w:p w14:paraId="4242B342" w14:textId="26E8AB1F" w:rsidR="0034240F" w:rsidRDefault="00000000" w:rsidP="007E66E1">
      <w:pPr>
        <w:pStyle w:val="Corpsdetexte"/>
        <w:rPr>
          <w:noProof/>
        </w:rPr>
      </w:pPr>
      <w:hyperlink r:id="rId535" w:history="1">
        <w:r w:rsidR="0057755D">
          <w:rPr>
            <w:rStyle w:val="Hyperlien"/>
            <w:rFonts w:ascii="Segoe UI" w:hAnsi="Segoe UI" w:cs="Segoe UI"/>
            <w:b/>
            <w:bCs/>
            <w:color w:val="0366D6"/>
          </w:rPr>
          <w:t>JavaPasAPas</w:t>
        </w:r>
      </w:hyperlink>
      <w:r w:rsidR="0057755D">
        <w:rPr>
          <w:rStyle w:val="separator"/>
          <w:rFonts w:ascii="Segoe UI" w:hAnsi="Segoe UI" w:cs="Segoe UI"/>
          <w:color w:val="586069"/>
        </w:rPr>
        <w:t>/</w:t>
      </w:r>
      <w:r w:rsidR="008C15F5">
        <w:rPr>
          <w:rStyle w:val="lev"/>
          <w:rFonts w:ascii="Segoe UI" w:hAnsi="Segoe UI" w:cs="Segoe UI"/>
          <w:color w:val="24292E"/>
        </w:rPr>
        <w:t>chapitre_9/E</w:t>
      </w:r>
      <w:r w:rsidR="0057755D">
        <w:rPr>
          <w:rStyle w:val="lev"/>
          <w:rFonts w:ascii="Segoe UI" w:hAnsi="Segoe UI" w:cs="Segoe UI"/>
          <w:color w:val="24292E"/>
        </w:rPr>
        <w:t>crireEntierTextePrintWriter.java</w:t>
      </w:r>
    </w:p>
    <w:p w14:paraId="37295CDB" w14:textId="77777777" w:rsidR="008C15F5" w:rsidRPr="008C15F5" w:rsidRDefault="008C15F5" w:rsidP="008C15F5">
      <w:pPr>
        <w:pStyle w:val="Code"/>
        <w:rPr>
          <w:color w:val="000000"/>
          <w:lang w:eastAsia="zh-CN"/>
        </w:rPr>
      </w:pPr>
      <w:r w:rsidRPr="008C15F5">
        <w:rPr>
          <w:lang w:eastAsia="zh-CN"/>
        </w:rPr>
        <w:t>/* création d'un PrintWriter à partir d'un fichier et écriture d'un entier dans le fichier</w:t>
      </w:r>
    </w:p>
    <w:p w14:paraId="48DC027E" w14:textId="77777777" w:rsidR="008C15F5" w:rsidRPr="008C15F5" w:rsidRDefault="008C15F5" w:rsidP="008C15F5">
      <w:pPr>
        <w:pStyle w:val="Code"/>
        <w:rPr>
          <w:color w:val="000000"/>
          <w:lang w:eastAsia="zh-CN"/>
        </w:rPr>
      </w:pPr>
      <w:r w:rsidRPr="008C15F5">
        <w:rPr>
          <w:lang w:eastAsia="zh-CN"/>
        </w:rPr>
        <w:t>sous forme d'une chaîne de caractères */</w:t>
      </w:r>
    </w:p>
    <w:p w14:paraId="3B5879CF" w14:textId="77777777" w:rsidR="008C15F5" w:rsidRPr="008C15F5" w:rsidRDefault="008C15F5" w:rsidP="008C15F5">
      <w:pPr>
        <w:pStyle w:val="Code"/>
        <w:rPr>
          <w:color w:val="000000"/>
          <w:lang w:eastAsia="zh-CN"/>
        </w:rPr>
      </w:pPr>
    </w:p>
    <w:p w14:paraId="4C45D277" w14:textId="77777777" w:rsidR="008C15F5" w:rsidRPr="009A50DE" w:rsidRDefault="008C15F5" w:rsidP="008C15F5">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2DA7F806" w14:textId="77777777" w:rsidR="008C15F5" w:rsidRPr="009A50DE" w:rsidRDefault="008C15F5" w:rsidP="008C15F5">
      <w:pPr>
        <w:pStyle w:val="Code"/>
        <w:rPr>
          <w:color w:val="000000"/>
          <w:lang w:val="en-CA" w:eastAsia="zh-CN"/>
        </w:rPr>
      </w:pPr>
    </w:p>
    <w:p w14:paraId="1FE2BB06" w14:textId="77777777" w:rsidR="008C15F5" w:rsidRPr="009A50DE" w:rsidRDefault="008C15F5" w:rsidP="008C15F5">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EcrireEntierTextePrintWriter </w:t>
      </w:r>
      <w:r w:rsidRPr="009A50DE">
        <w:rPr>
          <w:color w:val="800080"/>
          <w:lang w:val="en-CA" w:eastAsia="zh-CN"/>
        </w:rPr>
        <w:t>{</w:t>
      </w:r>
    </w:p>
    <w:p w14:paraId="582D9B89" w14:textId="77777777" w:rsidR="008C15F5" w:rsidRPr="008C15F5" w:rsidRDefault="008C15F5" w:rsidP="008C15F5">
      <w:pPr>
        <w:pStyle w:val="Code"/>
        <w:rPr>
          <w:color w:val="000000"/>
          <w:lang w:val="en-CA" w:eastAsia="zh-CN"/>
        </w:rPr>
      </w:pPr>
      <w:r w:rsidRPr="009A50DE">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68B4C61C"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FileWriter</w:t>
      </w:r>
      <w:r w:rsidRPr="008C15F5">
        <w:rPr>
          <w:color w:val="000000"/>
          <w:lang w:val="en-CA" w:eastAsia="zh-CN"/>
        </w:rPr>
        <w:t xml:space="preserve"> unFichier</w:t>
      </w:r>
      <w:r w:rsidRPr="008C15F5">
        <w:rPr>
          <w:color w:val="800080"/>
          <w:lang w:val="en-CA" w:eastAsia="zh-CN"/>
        </w:rPr>
        <w:t>;</w:t>
      </w:r>
    </w:p>
    <w:p w14:paraId="7A211D39"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PrintWriter</w:t>
      </w:r>
      <w:r w:rsidRPr="008C15F5">
        <w:rPr>
          <w:color w:val="000000"/>
          <w:lang w:val="en-CA" w:eastAsia="zh-CN"/>
        </w:rPr>
        <w:t xml:space="preserve"> unPrintWriter</w:t>
      </w:r>
      <w:r w:rsidRPr="008C15F5">
        <w:rPr>
          <w:color w:val="800080"/>
          <w:lang w:val="en-CA" w:eastAsia="zh-CN"/>
        </w:rPr>
        <w:t>;</w:t>
      </w:r>
    </w:p>
    <w:p w14:paraId="636B19FA"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try</w:t>
      </w:r>
      <w:r w:rsidRPr="008C15F5">
        <w:rPr>
          <w:color w:val="000000"/>
          <w:lang w:val="en-CA" w:eastAsia="zh-CN"/>
        </w:rPr>
        <w:t xml:space="preserve"> </w:t>
      </w:r>
      <w:r w:rsidRPr="008C15F5">
        <w:rPr>
          <w:color w:val="800080"/>
          <w:lang w:val="en-CA" w:eastAsia="zh-CN"/>
        </w:rPr>
        <w:t>{</w:t>
      </w:r>
    </w:p>
    <w:p w14:paraId="1ED078D8" w14:textId="77777777" w:rsidR="008C15F5" w:rsidRPr="008C15F5" w:rsidRDefault="008C15F5" w:rsidP="008C15F5">
      <w:pPr>
        <w:pStyle w:val="Code"/>
        <w:rPr>
          <w:color w:val="000000"/>
          <w:lang w:val="en-CA" w:eastAsia="zh-CN"/>
        </w:rPr>
      </w:pPr>
      <w:r w:rsidRPr="008C15F5">
        <w:rPr>
          <w:color w:val="000000"/>
          <w:lang w:val="en-CA" w:eastAsia="zh-CN"/>
        </w:rPr>
        <w:t xml:space="preserve">      unFichier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FileWriter</w:t>
      </w:r>
      <w:r w:rsidRPr="008C15F5">
        <w:rPr>
          <w:color w:val="808030"/>
          <w:lang w:val="en-CA" w:eastAsia="zh-CN"/>
        </w:rPr>
        <w:t>(</w:t>
      </w:r>
      <w:r w:rsidRPr="008C15F5">
        <w:rPr>
          <w:color w:val="0000E6"/>
          <w:lang w:val="en-CA" w:eastAsia="zh-CN"/>
        </w:rPr>
        <w:t>"UnEntierPW.txt"</w:t>
      </w:r>
      <w:r w:rsidRPr="008C15F5">
        <w:rPr>
          <w:color w:val="808030"/>
          <w:lang w:val="en-CA" w:eastAsia="zh-CN"/>
        </w:rPr>
        <w:t>)</w:t>
      </w:r>
      <w:r w:rsidRPr="008C15F5">
        <w:rPr>
          <w:color w:val="800080"/>
          <w:lang w:val="en-CA" w:eastAsia="zh-CN"/>
        </w:rPr>
        <w:t>;</w:t>
      </w:r>
    </w:p>
    <w:p w14:paraId="3EB8B4F6"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PrintWriter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4F030793" w14:textId="77777777" w:rsidR="008C15F5" w:rsidRPr="008C15F5" w:rsidRDefault="008C15F5" w:rsidP="008C15F5">
      <w:pPr>
        <w:pStyle w:val="Code"/>
        <w:rPr>
          <w:color w:val="000000"/>
          <w:lang w:val="en-CA" w:eastAsia="zh-CN"/>
        </w:rPr>
      </w:pPr>
      <w:r w:rsidRPr="008C15F5">
        <w:rPr>
          <w:color w:val="000000"/>
          <w:lang w:val="en-CA" w:eastAsia="zh-CN"/>
        </w:rPr>
        <w:t xml:space="preserve">      unPrintWriter</w:t>
      </w:r>
      <w:r w:rsidRPr="008C15F5">
        <w:rPr>
          <w:color w:val="808030"/>
          <w:lang w:val="en-CA" w:eastAsia="zh-CN"/>
        </w:rPr>
        <w:t>.</w:t>
      </w:r>
      <w:r w:rsidRPr="008C15F5">
        <w:rPr>
          <w:color w:val="000000"/>
          <w:lang w:val="en-CA" w:eastAsia="zh-CN"/>
        </w:rPr>
        <w:t>print</w:t>
      </w:r>
      <w:r w:rsidRPr="008C15F5">
        <w:rPr>
          <w:color w:val="808030"/>
          <w:lang w:val="en-CA" w:eastAsia="zh-CN"/>
        </w:rPr>
        <w:t>(</w:t>
      </w:r>
      <w:r w:rsidRPr="008C15F5">
        <w:rPr>
          <w:color w:val="008C00"/>
          <w:lang w:val="en-CA" w:eastAsia="zh-CN"/>
        </w:rPr>
        <w:t>1629696561</w:t>
      </w:r>
      <w:r w:rsidRPr="008C15F5">
        <w:rPr>
          <w:color w:val="808030"/>
          <w:lang w:val="en-CA" w:eastAsia="zh-CN"/>
        </w:rPr>
        <w:t>)</w:t>
      </w:r>
      <w:r w:rsidRPr="008C15F5">
        <w:rPr>
          <w:color w:val="800080"/>
          <w:lang w:val="en-CA" w:eastAsia="zh-CN"/>
        </w:rPr>
        <w:t>;</w:t>
      </w:r>
    </w:p>
    <w:p w14:paraId="424673CF"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out</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000000"/>
          <w:lang w:val="en-CA" w:eastAsia="zh-CN"/>
        </w:rPr>
        <w:t>getEncoding</w:t>
      </w:r>
      <w:r w:rsidRPr="008C15F5">
        <w:rPr>
          <w:color w:val="808030"/>
          <w:lang w:val="en-CA" w:eastAsia="zh-CN"/>
        </w:rPr>
        <w:t>())</w:t>
      </w:r>
      <w:r w:rsidRPr="008C15F5">
        <w:rPr>
          <w:color w:val="800080"/>
          <w:lang w:val="en-CA" w:eastAsia="zh-CN"/>
        </w:rPr>
        <w:t>;</w:t>
      </w:r>
    </w:p>
    <w:p w14:paraId="23D5AB23" w14:textId="77777777" w:rsidR="008C15F5" w:rsidRPr="008C15F5" w:rsidRDefault="008C15F5" w:rsidP="008C15F5">
      <w:pPr>
        <w:pStyle w:val="Code"/>
        <w:rPr>
          <w:color w:val="000000"/>
          <w:lang w:val="en-CA" w:eastAsia="zh-CN"/>
        </w:rPr>
      </w:pPr>
      <w:r w:rsidRPr="008C15F5">
        <w:rPr>
          <w:color w:val="000000"/>
          <w:lang w:val="en-CA" w:eastAsia="zh-CN"/>
        </w:rPr>
        <w:t xml:space="preserve">      unFichier</w:t>
      </w:r>
      <w:r w:rsidRPr="008C15F5">
        <w:rPr>
          <w:color w:val="808030"/>
          <w:lang w:val="en-CA" w:eastAsia="zh-CN"/>
        </w:rPr>
        <w:t>.</w:t>
      </w:r>
      <w:r w:rsidRPr="008C15F5">
        <w:rPr>
          <w:color w:val="000000"/>
          <w:lang w:val="en-CA" w:eastAsia="zh-CN"/>
        </w:rPr>
        <w:t>close</w:t>
      </w:r>
      <w:r w:rsidRPr="008C15F5">
        <w:rPr>
          <w:color w:val="808030"/>
          <w:lang w:val="en-CA" w:eastAsia="zh-CN"/>
        </w:rPr>
        <w:t>()</w:t>
      </w:r>
      <w:r w:rsidRPr="008C15F5">
        <w:rPr>
          <w:color w:val="800080"/>
          <w:lang w:val="en-CA" w:eastAsia="zh-CN"/>
        </w:rPr>
        <w:t>;</w:t>
      </w:r>
    </w:p>
    <w:p w14:paraId="57131682"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color w:val="800080"/>
          <w:lang w:val="en-CA" w:eastAsia="zh-CN"/>
        </w:rPr>
        <w:t>}</w:t>
      </w:r>
      <w:r w:rsidRPr="008C15F5">
        <w:rPr>
          <w:color w:val="000000"/>
          <w:lang w:val="en-CA" w:eastAsia="zh-CN"/>
        </w:rPr>
        <w:t xml:space="preserve"> </w:t>
      </w:r>
      <w:r w:rsidRPr="008C15F5">
        <w:rPr>
          <w:b/>
          <w:bCs/>
          <w:color w:val="800000"/>
          <w:lang w:val="en-CA" w:eastAsia="zh-CN"/>
        </w:rPr>
        <w:t>catch</w:t>
      </w:r>
      <w:r w:rsidRPr="008C15F5">
        <w:rPr>
          <w:color w:val="000000"/>
          <w:lang w:val="en-CA" w:eastAsia="zh-CN"/>
        </w:rPr>
        <w:t xml:space="preserve"> </w:t>
      </w:r>
      <w:r w:rsidRPr="008C15F5">
        <w:rPr>
          <w:color w:val="808030"/>
          <w:lang w:val="en-CA" w:eastAsia="zh-CN"/>
        </w:rPr>
        <w:t>(</w:t>
      </w:r>
      <w:r w:rsidRPr="008C15F5">
        <w:rPr>
          <w:b/>
          <w:bCs/>
          <w:color w:val="BB7977"/>
          <w:lang w:val="en-CA" w:eastAsia="zh-CN"/>
        </w:rPr>
        <w:t>IOException</w:t>
      </w:r>
      <w:r w:rsidRPr="008C15F5">
        <w:rPr>
          <w:color w:val="000000"/>
          <w:lang w:val="en-CA" w:eastAsia="zh-CN"/>
        </w:rPr>
        <w:t xml:space="preserve"> 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12536D4B"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System</w:t>
      </w:r>
      <w:r w:rsidRPr="008C15F5">
        <w:rPr>
          <w:color w:val="808030"/>
          <w:lang w:val="en-CA" w:eastAsia="zh-CN"/>
        </w:rPr>
        <w:t>.</w:t>
      </w:r>
      <w:r w:rsidRPr="008C15F5">
        <w:rPr>
          <w:color w:val="000000"/>
          <w:lang w:val="en-CA" w:eastAsia="zh-CN"/>
        </w:rPr>
        <w:t>err</w:t>
      </w:r>
      <w:r w:rsidRPr="008C15F5">
        <w:rPr>
          <w:color w:val="808030"/>
          <w:lang w:val="en-CA" w:eastAsia="zh-CN"/>
        </w:rPr>
        <w:t>.</w:t>
      </w:r>
      <w:r w:rsidRPr="008C15F5">
        <w:rPr>
          <w:color w:val="000000"/>
          <w:lang w:val="en-CA" w:eastAsia="zh-CN"/>
        </w:rPr>
        <w:t>println</w:t>
      </w:r>
      <w:r w:rsidRPr="008C15F5">
        <w:rPr>
          <w:color w:val="808030"/>
          <w:lang w:val="en-CA" w:eastAsia="zh-CN"/>
        </w:rPr>
        <w:t>(</w:t>
      </w:r>
      <w:r w:rsidRPr="008C15F5">
        <w:rPr>
          <w:color w:val="0000E6"/>
          <w:lang w:val="en-CA" w:eastAsia="zh-CN"/>
        </w:rPr>
        <w:t>"Exception</w:t>
      </w:r>
      <w:r w:rsidRPr="008C15F5">
        <w:rPr>
          <w:color w:val="0F69FF"/>
          <w:lang w:val="en-CA" w:eastAsia="zh-CN"/>
        </w:rPr>
        <w:t>\n</w:t>
      </w:r>
      <w:r w:rsidRPr="008C15F5">
        <w:rPr>
          <w:color w:val="0000E6"/>
          <w:lang w:val="en-CA" w:eastAsia="zh-CN"/>
        </w:rPr>
        <w:t>"</w:t>
      </w:r>
      <w:r w:rsidRPr="008C15F5">
        <w:rPr>
          <w:color w:val="000000"/>
          <w:lang w:val="en-CA" w:eastAsia="zh-CN"/>
        </w:rPr>
        <w:t xml:space="preserve"> </w:t>
      </w:r>
      <w:r w:rsidRPr="008C15F5">
        <w:rPr>
          <w:color w:val="808030"/>
          <w:lang w:val="en-CA" w:eastAsia="zh-CN"/>
        </w:rPr>
        <w:t>+</w:t>
      </w:r>
      <w:r w:rsidRPr="008C15F5">
        <w:rPr>
          <w:color w:val="000000"/>
          <w:lang w:val="en-CA" w:eastAsia="zh-CN"/>
        </w:rPr>
        <w:t xml:space="preserve"> e</w:t>
      </w:r>
      <w:r w:rsidRPr="008C15F5">
        <w:rPr>
          <w:color w:val="808030"/>
          <w:lang w:val="en-CA" w:eastAsia="zh-CN"/>
        </w:rPr>
        <w:t>.</w:t>
      </w:r>
      <w:r w:rsidRPr="008C15F5">
        <w:rPr>
          <w:color w:val="000000"/>
          <w:lang w:val="en-CA" w:eastAsia="zh-CN"/>
        </w:rPr>
        <w:t>toString</w:t>
      </w:r>
      <w:r w:rsidRPr="008C15F5">
        <w:rPr>
          <w:color w:val="808030"/>
          <w:lang w:val="en-CA" w:eastAsia="zh-CN"/>
        </w:rPr>
        <w:t>())</w:t>
      </w:r>
      <w:r w:rsidRPr="008C15F5">
        <w:rPr>
          <w:color w:val="800080"/>
          <w:lang w:val="en-CA" w:eastAsia="zh-CN"/>
        </w:rPr>
        <w:t>;</w:t>
      </w:r>
    </w:p>
    <w:p w14:paraId="25949796" w14:textId="77777777" w:rsidR="008C15F5" w:rsidRPr="00D95704" w:rsidRDefault="008C15F5" w:rsidP="008C15F5">
      <w:pPr>
        <w:pStyle w:val="Code"/>
        <w:rPr>
          <w:color w:val="000000"/>
          <w:lang w:val="fr-FR" w:eastAsia="zh-CN"/>
        </w:rPr>
      </w:pPr>
      <w:r w:rsidRPr="008C15F5">
        <w:rPr>
          <w:color w:val="000000"/>
          <w:lang w:val="en-CA" w:eastAsia="zh-CN"/>
        </w:rPr>
        <w:t xml:space="preserve">    </w:t>
      </w:r>
      <w:r w:rsidRPr="00D95704">
        <w:rPr>
          <w:color w:val="800080"/>
          <w:lang w:val="fr-FR" w:eastAsia="zh-CN"/>
        </w:rPr>
        <w:t>}</w:t>
      </w:r>
    </w:p>
    <w:p w14:paraId="508817F4" w14:textId="77777777" w:rsidR="008C15F5" w:rsidRPr="00D95704" w:rsidRDefault="008C15F5" w:rsidP="008C15F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00BC9E7" w14:textId="0E9DFC64" w:rsidR="008C15F5" w:rsidRDefault="008C15F5" w:rsidP="008C15F5">
      <w:pPr>
        <w:pStyle w:val="Code"/>
        <w:rPr>
          <w:color w:val="800080"/>
          <w:lang w:val="fr-FR" w:eastAsia="zh-CN"/>
        </w:rPr>
      </w:pPr>
      <w:r w:rsidRPr="00D95704">
        <w:rPr>
          <w:color w:val="800080"/>
          <w:lang w:val="fr-FR" w:eastAsia="zh-CN"/>
        </w:rPr>
        <w:t>}</w:t>
      </w:r>
    </w:p>
    <w:p w14:paraId="5DE84EE9" w14:textId="77777777" w:rsidR="00117845" w:rsidRPr="00D95704" w:rsidRDefault="00117845" w:rsidP="008C15F5">
      <w:pPr>
        <w:pStyle w:val="Code"/>
        <w:rPr>
          <w:color w:val="000000"/>
          <w:lang w:val="fr-FR" w:eastAsia="zh-CN"/>
        </w:rPr>
      </w:pPr>
    </w:p>
    <w:p w14:paraId="1F8D7422" w14:textId="445E00CE" w:rsidR="007E66E1" w:rsidRDefault="007E66E1" w:rsidP="007E66E1">
      <w:pPr>
        <w:pStyle w:val="Lgende"/>
        <w:jc w:val="center"/>
      </w:pPr>
    </w:p>
    <w:p w14:paraId="3EBF68D1" w14:textId="77777777" w:rsidR="002E03AE" w:rsidRDefault="00000000" w:rsidP="007E66E1">
      <w:pPr>
        <w:pStyle w:val="Corpsdetexte"/>
        <w:pBdr>
          <w:top w:val="single" w:sz="4" w:space="1" w:color="auto"/>
          <w:left w:val="single" w:sz="4" w:space="4" w:color="auto"/>
          <w:bottom w:val="single" w:sz="4" w:space="1" w:color="auto"/>
          <w:right w:val="single" w:sz="4" w:space="4" w:color="auto"/>
        </w:pBdr>
      </w:pPr>
      <w:hyperlink r:id="rId536" w:tooltip="class in java.io" w:history="1">
        <w:r w:rsidR="002E03AE">
          <w:rPr>
            <w:rStyle w:val="Hyperlien"/>
            <w:rFonts w:ascii="&amp;quot" w:hAnsi="&amp;quot"/>
            <w:b/>
            <w:bCs/>
            <w:color w:val="4A6782"/>
            <w:sz w:val="21"/>
            <w:szCs w:val="21"/>
          </w:rPr>
          <w:t>PrintStream</w:t>
        </w:r>
      </w:hyperlink>
      <w:r w:rsidR="002E03AE">
        <w:t xml:space="preserve"> </w:t>
      </w:r>
    </w:p>
    <w:p w14:paraId="59A99973" w14:textId="3E182139" w:rsidR="007E66E1" w:rsidRDefault="007E66E1" w:rsidP="007E66E1">
      <w:pPr>
        <w:pStyle w:val="Corpsdetexte"/>
        <w:pBdr>
          <w:top w:val="single" w:sz="4" w:space="1" w:color="auto"/>
          <w:left w:val="single" w:sz="4" w:space="4" w:color="auto"/>
          <w:bottom w:val="single" w:sz="4" w:space="1" w:color="auto"/>
          <w:right w:val="single" w:sz="4" w:space="4" w:color="auto"/>
        </w:pBdr>
      </w:pPr>
      <w:r>
        <w:lastRenderedPageBreak/>
        <w:t xml:space="preserve">La classe </w:t>
      </w:r>
      <w:hyperlink r:id="rId537" w:tooltip="class in java.io" w:history="1">
        <w:r w:rsidR="000E311B">
          <w:rPr>
            <w:rStyle w:val="Hyperlien"/>
            <w:rFonts w:ascii="&amp;quot" w:hAnsi="&amp;quot"/>
            <w:b/>
            <w:bCs/>
            <w:color w:val="4A6782"/>
            <w:sz w:val="21"/>
            <w:szCs w:val="21"/>
          </w:rPr>
          <w:t>PrintStream</w:t>
        </w:r>
      </w:hyperlink>
      <w:r w:rsidR="000E311B">
        <w:t xml:space="preserve"> </w:t>
      </w:r>
      <w:r>
        <w:t xml:space="preserve">permet aussi de faire un </w:t>
      </w:r>
      <w:r>
        <w:rPr>
          <w:i/>
        </w:rPr>
        <w:t>print</w:t>
      </w:r>
      <w:r>
        <w:t xml:space="preserve">  des types de base. Pour des raisons historiques, les objets prédéfinis </w:t>
      </w:r>
      <w:r>
        <w:rPr>
          <w:i/>
        </w:rPr>
        <w:t>System.out</w:t>
      </w:r>
      <w:r>
        <w:t xml:space="preserve"> (sortie standard, habituellement l’écran) et </w:t>
      </w:r>
      <w:r>
        <w:rPr>
          <w:i/>
        </w:rPr>
        <w:t>System.err</w:t>
      </w:r>
      <w:r>
        <w:t xml:space="preserve"> sont des </w:t>
      </w:r>
      <w:hyperlink r:id="rId538" w:tooltip="class in java.io" w:history="1">
        <w:r w:rsidR="000E311B">
          <w:rPr>
            <w:rStyle w:val="Hyperlien"/>
            <w:rFonts w:ascii="&amp;quot" w:hAnsi="&amp;quot"/>
            <w:b/>
            <w:bCs/>
            <w:color w:val="4A6782"/>
            <w:sz w:val="21"/>
            <w:szCs w:val="21"/>
          </w:rPr>
          <w:t>PrintStream</w:t>
        </w:r>
      </w:hyperlink>
      <w:r>
        <w:t xml:space="preserve"> plutôt que des </w:t>
      </w:r>
      <w:hyperlink r:id="rId539" w:tooltip="class in java.io" w:history="1">
        <w:r w:rsidR="00B32122">
          <w:rPr>
            <w:rStyle w:val="typenamelink"/>
            <w:rFonts w:ascii="&amp;quot" w:hAnsi="&amp;quot"/>
            <w:b/>
            <w:bCs/>
            <w:color w:val="4A6782"/>
            <w:sz w:val="21"/>
            <w:szCs w:val="21"/>
          </w:rPr>
          <w:t>PrintWriter</w:t>
        </w:r>
      </w:hyperlink>
      <w:r>
        <w:t>.</w:t>
      </w:r>
    </w:p>
    <w:p w14:paraId="5A70A78B" w14:textId="460B5644" w:rsidR="007E66E1" w:rsidRDefault="007E66E1" w:rsidP="007E66E1">
      <w:pPr>
        <w:pStyle w:val="Corpsdetexte"/>
      </w:pPr>
      <w:r>
        <w:rPr>
          <w:b/>
        </w:rPr>
        <w:t>Exemple</w:t>
      </w:r>
      <w:r>
        <w:t xml:space="preserve">. Le programme suivant lit l’entier sous forme de texte dans un tableau de caractères. Ensuite le tableau est converti en un </w:t>
      </w:r>
      <w:r>
        <w:rPr>
          <w:i/>
        </w:rPr>
        <w:t>int</w:t>
      </w:r>
      <w:r>
        <w:t xml:space="preserve"> en passant par la méthode </w:t>
      </w:r>
      <w:hyperlink r:id="rId540" w:tooltip="class in java.lang" w:history="1">
        <w:r w:rsidR="00824AA6">
          <w:rPr>
            <w:rStyle w:val="typenamelink"/>
            <w:rFonts w:ascii="&amp;quot" w:hAnsi="&amp;quot"/>
            <w:b/>
            <w:bCs/>
            <w:color w:val="4A6782"/>
            <w:sz w:val="21"/>
            <w:szCs w:val="21"/>
          </w:rPr>
          <w:t>Integer</w:t>
        </w:r>
      </w:hyperlink>
      <w:r>
        <w:rPr>
          <w:i/>
        </w:rPr>
        <w:t>.</w:t>
      </w:r>
      <w:hyperlink r:id="rId541" w:anchor="parseInt-java.lang.String-" w:history="1">
        <w:r w:rsidR="005F6745">
          <w:rPr>
            <w:rStyle w:val="Hyperlien"/>
            <w:rFonts w:ascii="&amp;quot" w:hAnsi="&amp;quot" w:cs="Courier New"/>
            <w:b/>
            <w:bCs/>
            <w:color w:val="4A6782"/>
            <w:sz w:val="21"/>
            <w:szCs w:val="21"/>
          </w:rPr>
          <w:t>parseInt</w:t>
        </w:r>
      </w:hyperlink>
      <w:r w:rsidR="005F6745">
        <w:rPr>
          <w:rStyle w:val="CodeHTML"/>
          <w:rFonts w:ascii="&amp;quot" w:hAnsi="&amp;quot"/>
          <w:color w:val="353833"/>
          <w:sz w:val="21"/>
          <w:szCs w:val="21"/>
        </w:rPr>
        <w:t>(</w:t>
      </w:r>
      <w:hyperlink r:id="rId542" w:tooltip="class in java.lang" w:history="1">
        <w:r w:rsidR="005F6745">
          <w:rPr>
            <w:rStyle w:val="Hyperlien"/>
            <w:rFonts w:ascii="&amp;quot" w:hAnsi="&amp;quot" w:cs="Courier New"/>
            <w:b/>
            <w:bCs/>
            <w:color w:val="4A6782"/>
            <w:sz w:val="21"/>
            <w:szCs w:val="21"/>
          </w:rPr>
          <w:t>String</w:t>
        </w:r>
      </w:hyperlink>
      <w:r w:rsidR="005F6745">
        <w:rPr>
          <w:rStyle w:val="CodeHTML"/>
          <w:rFonts w:ascii="&amp;quot" w:hAnsi="&amp;quot"/>
          <w:color w:val="353833"/>
          <w:sz w:val="21"/>
          <w:szCs w:val="21"/>
        </w:rPr>
        <w:t> s)</w:t>
      </w:r>
      <w:r>
        <w:t>.</w:t>
      </w:r>
    </w:p>
    <w:p w14:paraId="3BF95881" w14:textId="370582E9" w:rsidR="0057755D" w:rsidRDefault="00000000" w:rsidP="007E66E1">
      <w:pPr>
        <w:pStyle w:val="Corpsdetexte"/>
      </w:pPr>
      <w:hyperlink r:id="rId543" w:history="1">
        <w:r w:rsidR="006D257B">
          <w:rPr>
            <w:rStyle w:val="Hyperlien"/>
            <w:rFonts w:ascii="Segoe UI" w:hAnsi="Segoe UI" w:cs="Segoe UI"/>
            <w:b/>
            <w:bCs/>
            <w:color w:val="0366D6"/>
          </w:rPr>
          <w:t>JavaPasAPas</w:t>
        </w:r>
      </w:hyperlink>
      <w:r w:rsidR="006D257B">
        <w:rPr>
          <w:rStyle w:val="separator"/>
          <w:rFonts w:ascii="Segoe UI" w:hAnsi="Segoe UI" w:cs="Segoe UI"/>
          <w:color w:val="586069"/>
        </w:rPr>
        <w:t>/</w:t>
      </w:r>
      <w:r w:rsidR="00233E8F">
        <w:rPr>
          <w:rStyle w:val="lev"/>
          <w:rFonts w:ascii="Segoe UI" w:hAnsi="Segoe UI" w:cs="Segoe UI"/>
          <w:color w:val="24292E"/>
        </w:rPr>
        <w:t>chapitre_9/L</w:t>
      </w:r>
      <w:r w:rsidR="006D257B">
        <w:rPr>
          <w:rStyle w:val="lev"/>
          <w:rFonts w:ascii="Segoe UI" w:hAnsi="Segoe UI" w:cs="Segoe UI"/>
          <w:color w:val="24292E"/>
        </w:rPr>
        <w:t>ireEntierTexte.java</w:t>
      </w:r>
    </w:p>
    <w:p w14:paraId="1C1EB560" w14:textId="77777777" w:rsidR="00233E8F" w:rsidRPr="00233E8F" w:rsidRDefault="00233E8F" w:rsidP="00233E8F">
      <w:pPr>
        <w:pStyle w:val="Code"/>
        <w:rPr>
          <w:color w:val="000000"/>
          <w:lang w:eastAsia="zh-CN"/>
        </w:rPr>
      </w:pPr>
      <w:r w:rsidRPr="00233E8F">
        <w:rPr>
          <w:lang w:eastAsia="zh-CN"/>
        </w:rPr>
        <w:t>/* Lecture dans le fichier d'un entier sous forme de texte à l'aide d'un FileReader */</w:t>
      </w:r>
    </w:p>
    <w:p w14:paraId="6120D5C7" w14:textId="77777777" w:rsidR="00233E8F" w:rsidRPr="00233E8F" w:rsidRDefault="00233E8F" w:rsidP="00233E8F">
      <w:pPr>
        <w:pStyle w:val="Code"/>
        <w:rPr>
          <w:color w:val="000000"/>
          <w:lang w:eastAsia="zh-CN"/>
        </w:rPr>
      </w:pPr>
    </w:p>
    <w:p w14:paraId="43B60C15" w14:textId="77777777" w:rsidR="00233E8F" w:rsidRPr="009A50DE" w:rsidRDefault="00233E8F" w:rsidP="00233E8F">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39FA64D6" w14:textId="77777777" w:rsidR="00233E8F" w:rsidRPr="009A50DE" w:rsidRDefault="00233E8F" w:rsidP="00233E8F">
      <w:pPr>
        <w:pStyle w:val="Code"/>
        <w:rPr>
          <w:color w:val="000000"/>
          <w:lang w:val="en-CA" w:eastAsia="zh-CN"/>
        </w:rPr>
      </w:pPr>
    </w:p>
    <w:p w14:paraId="55FB2C19" w14:textId="77777777" w:rsidR="00233E8F" w:rsidRPr="009A50DE" w:rsidRDefault="00233E8F" w:rsidP="00233E8F">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LireEntierTexte </w:t>
      </w:r>
      <w:r w:rsidRPr="009A50DE">
        <w:rPr>
          <w:color w:val="800080"/>
          <w:lang w:val="en-CA" w:eastAsia="zh-CN"/>
        </w:rPr>
        <w:t>{</w:t>
      </w:r>
    </w:p>
    <w:p w14:paraId="1FD7AA6E"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FB1EE4A"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w:t>
      </w:r>
      <w:r w:rsidRPr="00233E8F">
        <w:rPr>
          <w:color w:val="800080"/>
          <w:lang w:val="en-CA" w:eastAsia="zh-CN"/>
        </w:rPr>
        <w:t>;</w:t>
      </w:r>
    </w:p>
    <w:p w14:paraId="580F6CC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62CD6E67"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0000"/>
          <w:lang w:val="en-CA" w:eastAsia="zh-CN"/>
        </w:rPr>
        <w:t xml:space="preserve"> tableauChar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color w:val="BB7977"/>
          <w:lang w:val="en-CA" w:eastAsia="zh-CN"/>
        </w:rPr>
        <w:t>char</w:t>
      </w:r>
      <w:r w:rsidRPr="00233E8F">
        <w:rPr>
          <w:color w:val="808030"/>
          <w:lang w:val="en-CA" w:eastAsia="zh-CN"/>
        </w:rPr>
        <w:t>[</w:t>
      </w:r>
      <w:r w:rsidRPr="00233E8F">
        <w:rPr>
          <w:color w:val="008C00"/>
          <w:lang w:val="en-CA" w:eastAsia="zh-CN"/>
        </w:rPr>
        <w:t>10</w:t>
      </w:r>
      <w:r w:rsidRPr="00233E8F">
        <w:rPr>
          <w:color w:val="808030"/>
          <w:lang w:val="en-CA" w:eastAsia="zh-CN"/>
        </w:rPr>
        <w:t>]</w:t>
      </w:r>
      <w:r w:rsidRPr="00233E8F">
        <w:rPr>
          <w:color w:val="800080"/>
          <w:lang w:val="en-CA" w:eastAsia="zh-CN"/>
        </w:rPr>
        <w:t>;</w:t>
      </w:r>
    </w:p>
    <w:p w14:paraId="7E114A45"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"UnEntier.txt"</w:t>
      </w:r>
      <w:r w:rsidRPr="00233E8F">
        <w:rPr>
          <w:color w:val="808030"/>
          <w:lang w:val="en-CA" w:eastAsia="zh-CN"/>
        </w:rPr>
        <w:t>)</w:t>
      </w:r>
      <w:r w:rsidRPr="00233E8F">
        <w:rPr>
          <w:color w:val="800080"/>
          <w:lang w:val="en-CA" w:eastAsia="zh-CN"/>
        </w:rPr>
        <w:t>;</w:t>
      </w:r>
    </w:p>
    <w:p w14:paraId="785B25A2" w14:textId="77777777" w:rsidR="00233E8F" w:rsidRPr="00233E8F" w:rsidRDefault="00233E8F" w:rsidP="00233E8F">
      <w:pPr>
        <w:pStyle w:val="Code"/>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read</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5BBFBFB2"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BB7977"/>
          <w:lang w:val="en-CA" w:eastAsia="zh-CN"/>
        </w:rPr>
        <w:t>int</w:t>
      </w:r>
      <w:r w:rsidRPr="00233E8F">
        <w:rPr>
          <w:color w:val="000000"/>
          <w:lang w:val="en-CA" w:eastAsia="zh-CN"/>
        </w:rPr>
        <w:t xml:space="preserve"> unEntier </w:t>
      </w:r>
      <w:r w:rsidRPr="00233E8F">
        <w:rPr>
          <w:color w:val="808030"/>
          <w:lang w:val="en-CA" w:eastAsia="zh-CN"/>
        </w:rPr>
        <w:t>=</w:t>
      </w:r>
      <w:r w:rsidRPr="00233E8F">
        <w:rPr>
          <w:color w:val="000000"/>
          <w:lang w:val="en-CA" w:eastAsia="zh-CN"/>
        </w:rPr>
        <w:t xml:space="preserve"> </w:t>
      </w:r>
      <w:r w:rsidRPr="00233E8F">
        <w:rPr>
          <w:b/>
          <w:bCs/>
          <w:color w:val="BB7977"/>
          <w:lang w:val="en-CA" w:eastAsia="zh-CN"/>
        </w:rPr>
        <w:t>Integer</w:t>
      </w:r>
      <w:r w:rsidRPr="00233E8F">
        <w:rPr>
          <w:color w:val="808030"/>
          <w:lang w:val="en-CA" w:eastAsia="zh-CN"/>
        </w:rPr>
        <w:t>.</w:t>
      </w:r>
      <w:r w:rsidRPr="00233E8F">
        <w:rPr>
          <w:color w:val="000000"/>
          <w:lang w:val="en-CA" w:eastAsia="zh-CN"/>
        </w:rPr>
        <w:t>parseInt</w:t>
      </w:r>
      <w:r w:rsidRPr="00233E8F">
        <w:rPr>
          <w:color w:val="808030"/>
          <w:lang w:val="en-CA" w:eastAsia="zh-CN"/>
        </w:rPr>
        <w:t>(</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String</w:t>
      </w:r>
      <w:r w:rsidRPr="00233E8F">
        <w:rPr>
          <w:color w:val="808030"/>
          <w:lang w:val="en-CA" w:eastAsia="zh-CN"/>
        </w:rPr>
        <w:t>(</w:t>
      </w:r>
      <w:r w:rsidRPr="00233E8F">
        <w:rPr>
          <w:color w:val="000000"/>
          <w:lang w:val="en-CA" w:eastAsia="zh-CN"/>
        </w:rPr>
        <w:t>tableauChar</w:t>
      </w:r>
      <w:r w:rsidRPr="00233E8F">
        <w:rPr>
          <w:color w:val="808030"/>
          <w:lang w:val="en-CA" w:eastAsia="zh-CN"/>
        </w:rPr>
        <w:t>,</w:t>
      </w:r>
      <w:r w:rsidRPr="00233E8F">
        <w:rPr>
          <w:color w:val="000000"/>
          <w:lang w:val="en-CA" w:eastAsia="zh-CN"/>
        </w:rPr>
        <w:t xml:space="preserve"> </w:t>
      </w:r>
      <w:r w:rsidRPr="00233E8F">
        <w:rPr>
          <w:color w:val="008C00"/>
          <w:lang w:val="en-CA" w:eastAsia="zh-CN"/>
        </w:rPr>
        <w:t>0</w:t>
      </w:r>
      <w:r w:rsidRPr="00233E8F">
        <w:rPr>
          <w:color w:val="808030"/>
          <w:lang w:val="en-CA" w:eastAsia="zh-CN"/>
        </w:rPr>
        <w:t>,</w:t>
      </w:r>
      <w:r w:rsidRPr="00233E8F">
        <w:rPr>
          <w:color w:val="000000"/>
          <w:lang w:val="en-CA" w:eastAsia="zh-CN"/>
        </w:rPr>
        <w:t xml:space="preserve"> </w:t>
      </w:r>
      <w:r w:rsidRPr="00233E8F">
        <w:rPr>
          <w:color w:val="008C00"/>
          <w:lang w:val="en-CA" w:eastAsia="zh-CN"/>
        </w:rPr>
        <w:t>10</w:t>
      </w:r>
      <w:r w:rsidRPr="00233E8F">
        <w:rPr>
          <w:color w:val="808030"/>
          <w:lang w:val="en-CA" w:eastAsia="zh-CN"/>
        </w:rPr>
        <w:t>))</w:t>
      </w:r>
      <w:r w:rsidRPr="00233E8F">
        <w:rPr>
          <w:color w:val="800080"/>
          <w:lang w:val="en-CA" w:eastAsia="zh-CN"/>
        </w:rPr>
        <w:t>;</w:t>
      </w:r>
    </w:p>
    <w:p w14:paraId="6629F5A4" w14:textId="77777777" w:rsidR="00233E8F" w:rsidRPr="00233E8F" w:rsidRDefault="00233E8F" w:rsidP="00233E8F">
      <w:pPr>
        <w:pStyle w:val="Code"/>
        <w:rPr>
          <w:color w:val="000000"/>
          <w:lang w:val="fr-FR" w:eastAsia="zh-CN"/>
        </w:rPr>
      </w:pPr>
      <w:r w:rsidRPr="00233E8F">
        <w:rPr>
          <w:color w:val="000000"/>
          <w:lang w:val="en-CA" w:eastAsia="zh-CN"/>
        </w:rPr>
        <w:t xml:space="preserve">      </w:t>
      </w:r>
      <w:r w:rsidRPr="00233E8F">
        <w:rPr>
          <w:color w:val="000000"/>
          <w:lang w:val="fr-FR" w:eastAsia="zh-CN"/>
        </w:rPr>
        <w:t>unFichier</w:t>
      </w:r>
      <w:r w:rsidRPr="00233E8F">
        <w:rPr>
          <w:color w:val="808030"/>
          <w:lang w:val="fr-FR" w:eastAsia="zh-CN"/>
        </w:rPr>
        <w:t>.</w:t>
      </w:r>
      <w:r w:rsidRPr="00233E8F">
        <w:rPr>
          <w:color w:val="000000"/>
          <w:lang w:val="fr-FR" w:eastAsia="zh-CN"/>
        </w:rPr>
        <w:t>close</w:t>
      </w:r>
      <w:r w:rsidRPr="00233E8F">
        <w:rPr>
          <w:color w:val="808030"/>
          <w:lang w:val="fr-FR" w:eastAsia="zh-CN"/>
        </w:rPr>
        <w:t>()</w:t>
      </w:r>
      <w:r w:rsidRPr="00233E8F">
        <w:rPr>
          <w:color w:val="800080"/>
          <w:lang w:val="fr-FR" w:eastAsia="zh-CN"/>
        </w:rPr>
        <w:t>;</w:t>
      </w:r>
    </w:p>
    <w:p w14:paraId="72C1769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color w:val="BB7977"/>
          <w:lang w:val="fr-FR" w:eastAsia="zh-CN"/>
        </w:rPr>
        <w:t>System</w:t>
      </w:r>
      <w:r w:rsidRPr="00233E8F">
        <w:rPr>
          <w:color w:val="808030"/>
          <w:lang w:val="fr-FR" w:eastAsia="zh-CN"/>
        </w:rPr>
        <w:t>.</w:t>
      </w:r>
      <w:r w:rsidRPr="00233E8F">
        <w:rPr>
          <w:color w:val="000000"/>
          <w:lang w:val="fr-FR" w:eastAsia="zh-CN"/>
        </w:rPr>
        <w:t>out</w:t>
      </w:r>
      <w:r w:rsidRPr="00233E8F">
        <w:rPr>
          <w:color w:val="808030"/>
          <w:lang w:val="fr-FR" w:eastAsia="zh-CN"/>
        </w:rPr>
        <w:t>.</w:t>
      </w:r>
      <w:r w:rsidRPr="00233E8F">
        <w:rPr>
          <w:color w:val="000000"/>
          <w:lang w:val="fr-FR" w:eastAsia="zh-CN"/>
        </w:rPr>
        <w:t>println</w:t>
      </w:r>
      <w:r w:rsidRPr="00233E8F">
        <w:rPr>
          <w:color w:val="808030"/>
          <w:lang w:val="fr-FR" w:eastAsia="zh-CN"/>
        </w:rPr>
        <w:t>(</w:t>
      </w:r>
      <w:r w:rsidRPr="00233E8F">
        <w:rPr>
          <w:color w:val="0000E6"/>
          <w:lang w:val="fr-FR" w:eastAsia="zh-CN"/>
        </w:rPr>
        <w:t>"Valeur décimale de l'entier : "</w:t>
      </w:r>
      <w:r w:rsidRPr="00233E8F">
        <w:rPr>
          <w:color w:val="000000"/>
          <w:lang w:val="fr-FR" w:eastAsia="zh-CN"/>
        </w:rPr>
        <w:t xml:space="preserve"> </w:t>
      </w:r>
      <w:r w:rsidRPr="00233E8F">
        <w:rPr>
          <w:color w:val="808030"/>
          <w:lang w:val="fr-FR" w:eastAsia="zh-CN"/>
        </w:rPr>
        <w:t>+</w:t>
      </w:r>
      <w:r w:rsidRPr="00233E8F">
        <w:rPr>
          <w:color w:val="000000"/>
          <w:lang w:val="fr-FR" w:eastAsia="zh-CN"/>
        </w:rPr>
        <w:t xml:space="preserve"> unEntier</w:t>
      </w:r>
      <w:r w:rsidRPr="00233E8F">
        <w:rPr>
          <w:color w:val="808030"/>
          <w:lang w:val="fr-FR" w:eastAsia="zh-CN"/>
        </w:rPr>
        <w:t>)</w:t>
      </w:r>
      <w:r w:rsidRPr="00233E8F">
        <w:rPr>
          <w:color w:val="800080"/>
          <w:lang w:val="fr-FR" w:eastAsia="zh-CN"/>
        </w:rPr>
        <w:t>;</w:t>
      </w:r>
    </w:p>
    <w:p w14:paraId="02EF2273"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IOException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2B09540B"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1FEA01AB" w14:textId="77777777" w:rsidR="00233E8F" w:rsidRPr="00D95704" w:rsidRDefault="00233E8F" w:rsidP="00233E8F">
      <w:pPr>
        <w:pStyle w:val="Code"/>
        <w:rPr>
          <w:color w:val="000000"/>
          <w:lang w:val="fr-FR" w:eastAsia="zh-CN"/>
        </w:rPr>
      </w:pPr>
      <w:r w:rsidRPr="009A50DE">
        <w:rPr>
          <w:color w:val="000000"/>
          <w:lang w:val="en-CA" w:eastAsia="zh-CN"/>
        </w:rPr>
        <w:t xml:space="preserve">    </w:t>
      </w:r>
      <w:r w:rsidRPr="00D95704">
        <w:rPr>
          <w:color w:val="800080"/>
          <w:lang w:val="fr-FR" w:eastAsia="zh-CN"/>
        </w:rPr>
        <w:t>}</w:t>
      </w:r>
    </w:p>
    <w:p w14:paraId="6F4EB52A"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989075E" w14:textId="41C10848" w:rsidR="00233E8F" w:rsidRDefault="00233E8F" w:rsidP="00233E8F">
      <w:pPr>
        <w:pStyle w:val="Code"/>
        <w:rPr>
          <w:color w:val="800080"/>
          <w:lang w:val="fr-FR" w:eastAsia="zh-CN"/>
        </w:rPr>
      </w:pPr>
      <w:r w:rsidRPr="00D95704">
        <w:rPr>
          <w:color w:val="800080"/>
          <w:lang w:val="fr-FR" w:eastAsia="zh-CN"/>
        </w:rPr>
        <w:t>}</w:t>
      </w:r>
    </w:p>
    <w:p w14:paraId="25677FC9" w14:textId="77777777" w:rsidR="00117845" w:rsidRPr="00D95704" w:rsidRDefault="00117845" w:rsidP="00233E8F">
      <w:pPr>
        <w:pStyle w:val="Code"/>
        <w:rPr>
          <w:color w:val="000000"/>
          <w:lang w:val="fr-FR" w:eastAsia="zh-CN"/>
        </w:rPr>
      </w:pPr>
    </w:p>
    <w:p w14:paraId="1B68AE54" w14:textId="77777777" w:rsidR="007E66E1" w:rsidRDefault="007E66E1" w:rsidP="007E66E1">
      <w:pPr>
        <w:pStyle w:val="Corpsdetexte"/>
      </w:pPr>
    </w:p>
    <w:p w14:paraId="19F49F9E" w14:textId="0AF91341" w:rsidR="007E66E1" w:rsidRDefault="007E66E1" w:rsidP="007E66E1">
      <w:pPr>
        <w:pStyle w:val="Corpsdetexte"/>
      </w:pPr>
      <w:r>
        <w:t xml:space="preserve">Une difficulté importante de la lecture de données sous forme de texte est que la taille de la donnée à lire n’est pas toujours connue à l’avance et peut être variable. Dans l’appel à </w:t>
      </w:r>
      <w:hyperlink r:id="rId544" w:anchor="read-char:A-int-int-" w:history="1">
        <w:r w:rsidR="001B1DE7" w:rsidRPr="001B1DE7">
          <w:rPr>
            <w:rStyle w:val="Hyperlien"/>
            <w:rFonts w:ascii="&amp;quot" w:hAnsi="&amp;quot"/>
            <w:b/>
            <w:bCs/>
            <w:color w:val="4A6782"/>
            <w:sz w:val="20"/>
            <w:szCs w:val="20"/>
          </w:rPr>
          <w:t>read</w:t>
        </w:r>
      </w:hyperlink>
      <w:r w:rsidR="001B1DE7" w:rsidRPr="001B1DE7">
        <w:rPr>
          <w:rFonts w:ascii="DejaVu Sans Mono" w:hAnsi="DejaVu Sans Mono"/>
          <w:color w:val="353833"/>
          <w:sz w:val="20"/>
          <w:szCs w:val="20"/>
        </w:rPr>
        <w:t>(char[] cbuf, int off, int len)</w:t>
      </w:r>
      <w:r>
        <w:t>, il faut spécifier l</w:t>
      </w:r>
      <w:r w:rsidR="00891E37">
        <w:t>’indice du début de la ch</w:t>
      </w:r>
      <w:r w:rsidR="00AA2B35">
        <w:t>aîne et</w:t>
      </w:r>
      <w:r>
        <w:t xml:space="preserve"> nombre de caractères à lire :</w:t>
      </w:r>
    </w:p>
    <w:p w14:paraId="589C255F" w14:textId="77777777" w:rsidR="007E66E1" w:rsidRDefault="007E66E1" w:rsidP="007E66E1">
      <w:pPr>
        <w:pStyle w:val="CodeJava"/>
      </w:pPr>
      <w:r>
        <w:t>unFichier.read(tableauChar,0,10);</w:t>
      </w:r>
    </w:p>
    <w:p w14:paraId="70895D8F" w14:textId="77777777" w:rsidR="007E66E1" w:rsidRDefault="007E66E1" w:rsidP="007E66E1">
      <w:pPr>
        <w:pStyle w:val="Corpsdetexte"/>
      </w:pPr>
      <w:r>
        <w:t>Si le nombre de caractères utilisé pour représenter l’entier est différent de 10, le programme ne donnera pas le bon résultat. Habituellement, lorsque des données sont placées dans un fichier texte, la fin d’une donnée est spécifiée par un délimiteur déterminé par une convention prédéfinie. Dans notre petit exemple, on pourrait spécifier que la fin de l’entier est déterminée par la fin du fichier. Le programme pourrait alors lire caractère par caractère jusqu’à ce que la fin du fichier soit atteinte. Le cas général du découpage d’un texte en éléments délimités est étudié plus loin.</w:t>
      </w:r>
    </w:p>
    <w:p w14:paraId="60D7331B" w14:textId="77777777" w:rsidR="007E66E1" w:rsidRDefault="007E66E1" w:rsidP="007E66E1">
      <w:pPr>
        <w:pStyle w:val="Titre3"/>
      </w:pPr>
      <w:bookmarkStart w:id="213" w:name="_Toc16917472"/>
      <w:bookmarkStart w:id="214" w:name="_Toc44667613"/>
      <w:r>
        <w:t>Représentation interne des caractères et traitement des fins de ligne</w:t>
      </w:r>
      <w:bookmarkEnd w:id="213"/>
      <w:bookmarkEnd w:id="214"/>
    </w:p>
    <w:p w14:paraId="3AD06BE6" w14:textId="77777777" w:rsidR="007E66E1" w:rsidRDefault="007E66E1" w:rsidP="007E66E1">
      <w:pPr>
        <w:pStyle w:val="Corpsdetexte"/>
      </w:pPr>
      <w:r>
        <w:t xml:space="preserve">Supposons que le fichier </w:t>
      </w:r>
      <w:r>
        <w:rPr>
          <w:i/>
        </w:rPr>
        <w:t>Fichier1.txt</w:t>
      </w:r>
      <w:r>
        <w:t xml:space="preserve"> soit édité avec l’éditeur de texte </w:t>
      </w:r>
      <w:r>
        <w:rPr>
          <w:i/>
        </w:rPr>
        <w:t>Notepad</w:t>
      </w:r>
      <w:r>
        <w:t xml:space="preserve"> et que le contenu soit celui affiché à la figure suivante :</w:t>
      </w:r>
    </w:p>
    <w:p w14:paraId="68C82F45" w14:textId="77777777" w:rsidR="007E66E1" w:rsidRDefault="007E66E1" w:rsidP="007E66E1">
      <w:pPr>
        <w:pStyle w:val="Corpsdetexte"/>
        <w:rPr>
          <w:noProof/>
        </w:rPr>
      </w:pPr>
      <w:r>
        <w:rPr>
          <w:noProof/>
          <w:lang w:val="en-US" w:eastAsia="en-US"/>
        </w:rPr>
        <w:drawing>
          <wp:inline distT="0" distB="0" distL="0" distR="0" wp14:anchorId="08B9A002" wp14:editId="18726F01">
            <wp:extent cx="1612392" cy="850855"/>
            <wp:effectExtent l="0" t="0" r="6985" b="6985"/>
            <wp:docPr id="14662134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545">
                      <a:extLst>
                        <a:ext uri="{28A0092B-C50C-407E-A947-70E740481C1C}">
                          <a14:useLocalDpi xmlns:a14="http://schemas.microsoft.com/office/drawing/2010/main" val="0"/>
                        </a:ext>
                      </a:extLst>
                    </a:blip>
                    <a:stretch>
                      <a:fillRect/>
                    </a:stretch>
                  </pic:blipFill>
                  <pic:spPr>
                    <a:xfrm>
                      <a:off x="0" y="0"/>
                      <a:ext cx="1612392" cy="850855"/>
                    </a:xfrm>
                    <a:prstGeom prst="rect">
                      <a:avLst/>
                    </a:prstGeom>
                  </pic:spPr>
                </pic:pic>
              </a:graphicData>
            </a:graphic>
          </wp:inline>
        </w:drawing>
      </w:r>
    </w:p>
    <w:p w14:paraId="62CA464D" w14:textId="77777777" w:rsidR="007E66E1" w:rsidRDefault="007E66E1" w:rsidP="007E66E1">
      <w:pPr>
        <w:pStyle w:val="Corpsdetexte"/>
      </w:pPr>
      <w:r>
        <w:lastRenderedPageBreak/>
        <w:t xml:space="preserve">L’éditeur de texte nous affiche le contenu du fichier sous forme de caractères. En réalité, le contenu du fichier est une séquence de bits. Avec </w:t>
      </w:r>
      <w:r>
        <w:rPr>
          <w:i/>
        </w:rPr>
        <w:t>Notepad</w:t>
      </w:r>
      <w:r>
        <w:t xml:space="preserve"> sous </w:t>
      </w:r>
      <w:r>
        <w:rPr>
          <w:i/>
        </w:rPr>
        <w:t>Windows</w:t>
      </w:r>
      <w:r>
        <w:t>, par défaut, le jeu de caractère utilisé est le code ASCII. Chacun des caractères du texte est représenté par un code ASCII de huit bits (un octet). La première ligne de l’exemple suivant montre le contenu réel du fichier. La deuxième ligne indique les caractères correspondants.</w:t>
      </w:r>
    </w:p>
    <w:p w14:paraId="04F7E8D2" w14:textId="5A807B42" w:rsidR="007E66E1" w:rsidRDefault="007E66E1" w:rsidP="007E66E1">
      <w:pPr>
        <w:pStyle w:val="Corpsdetexte"/>
        <w:rPr>
          <w:rFonts w:ascii="Courier New" w:hAnsi="Courier New"/>
        </w:rPr>
      </w:pPr>
      <w:r>
        <w:rPr>
          <w:b/>
        </w:rPr>
        <w:t>Exemple</w:t>
      </w:r>
      <w:r>
        <w:t xml:space="preserve">. Contenu du fichier </w:t>
      </w:r>
      <w:r>
        <w:rPr>
          <w:i/>
        </w:rPr>
        <w:t>Fichier1.txt</w:t>
      </w:r>
      <w:r>
        <w:t xml:space="preserve"> en </w:t>
      </w:r>
      <w:r w:rsidR="006E065D">
        <w:t>binaire</w:t>
      </w:r>
      <w:r>
        <w:t>.</w:t>
      </w:r>
    </w:p>
    <w:p w14:paraId="35AB6288" w14:textId="77777777" w:rsidR="007E66E1" w:rsidRPr="00F94CA9" w:rsidRDefault="007E66E1" w:rsidP="007E66E1">
      <w:pPr>
        <w:pStyle w:val="Corpsdetexte"/>
        <w:rPr>
          <w:rFonts w:ascii="Courier New" w:hAnsi="Courier New"/>
          <w:sz w:val="18"/>
          <w:szCs w:val="18"/>
        </w:rPr>
      </w:pPr>
      <w:r w:rsidRPr="00F94CA9">
        <w:rPr>
          <w:rFonts w:ascii="Courier New" w:hAnsi="Courier New"/>
          <w:sz w:val="18"/>
          <w:szCs w:val="18"/>
        </w:rPr>
        <w:t>01100001 01100010 01100011 00001101 00001010 00110001 00110010 00001101 00001010</w:t>
      </w:r>
    </w:p>
    <w:p w14:paraId="0AEFD5A0" w14:textId="77777777" w:rsidR="007E66E1" w:rsidRPr="00F94CA9" w:rsidRDefault="007E66E1" w:rsidP="007E66E1">
      <w:pPr>
        <w:pStyle w:val="Corpsdetexte"/>
        <w:rPr>
          <w:rFonts w:ascii="Courier New" w:hAnsi="Courier New"/>
          <w:sz w:val="18"/>
          <w:szCs w:val="18"/>
        </w:rPr>
      </w:pPr>
      <w:r w:rsidRPr="00F94CA9">
        <w:rPr>
          <w:rFonts w:ascii="Courier New" w:hAnsi="Courier New"/>
          <w:sz w:val="18"/>
          <w:szCs w:val="18"/>
        </w:rPr>
        <w:t>a        b        c        \r       \n       1        2        \r       \n</w:t>
      </w:r>
    </w:p>
    <w:p w14:paraId="78F38FCA" w14:textId="5EB4DC26" w:rsidR="007E66E1" w:rsidRDefault="007E66E1" w:rsidP="00AD689B">
      <w:pPr>
        <w:pStyle w:val="Corpsdetexte"/>
      </w:pPr>
      <w:r>
        <w:t xml:space="preserve">Sous Windows, la fin de ligne est représentée par la séquence des caractères spéciaux ASCII, </w:t>
      </w:r>
      <w:r>
        <w:rPr>
          <w:i/>
        </w:rPr>
        <w:t>retour de chariot</w:t>
      </w:r>
      <w:r>
        <w:t xml:space="preserve"> (noté &lt;CR&gt; ou '\r' en Java) et </w:t>
      </w:r>
      <w:r>
        <w:rPr>
          <w:i/>
        </w:rPr>
        <w:t>saut de ligne</w:t>
      </w:r>
      <w:r>
        <w:t xml:space="preserve"> (&lt;LF&gt; ou '\n' en Java)</w:t>
      </w:r>
      <w:r>
        <w:rPr>
          <w:rStyle w:val="Appelnotedebasdep"/>
        </w:rPr>
        <w:footnoteReference w:id="32"/>
      </w:r>
      <w:r>
        <w:t xml:space="preserve">. Un code supplémentaire, absent dans l’exemple, est ajouté à la fin de la séquence pour indiquer la fin du fichier (0X0A sur Windows). </w:t>
      </w:r>
    </w:p>
    <w:p w14:paraId="32E02ED8" w14:textId="77777777" w:rsidR="007E66E1" w:rsidRDefault="007E66E1" w:rsidP="007E66E1">
      <w:pPr>
        <w:pStyle w:val="Corpsdetexte"/>
      </w:pPr>
      <w:r>
        <w:t xml:space="preserve">Avec cet exemple, le programme </w:t>
      </w:r>
      <w:r>
        <w:rPr>
          <w:i/>
        </w:rPr>
        <w:t>CompterOctetsFichier</w:t>
      </w:r>
      <w:r>
        <w:t xml:space="preserve"> afficherait le résultat suivant à l’écran :</w:t>
      </w:r>
    </w:p>
    <w:p w14:paraId="5D71F50D" w14:textId="77777777" w:rsidR="007E66E1" w:rsidRDefault="007E66E1" w:rsidP="007E66E1">
      <w:pPr>
        <w:pStyle w:val="CodeJava"/>
      </w:pPr>
      <w:r>
        <w:t>Nombre d'octets du fichier Fichier1.txt : 9</w:t>
      </w:r>
    </w:p>
    <w:p w14:paraId="77D2D2BB" w14:textId="77777777" w:rsidR="007E66E1" w:rsidRDefault="007E66E1" w:rsidP="007E66E1">
      <w:pPr>
        <w:pStyle w:val="Corpsdetexte"/>
      </w:pPr>
    </w:p>
    <w:p w14:paraId="6DEB360F" w14:textId="5E5A84D9" w:rsidR="007E66E1" w:rsidRDefault="007E66E1" w:rsidP="007E66E1">
      <w:pPr>
        <w:pStyle w:val="Corpsdetexte"/>
      </w:pPr>
      <w:r>
        <w:t xml:space="preserve">Pour un </w:t>
      </w:r>
      <w:hyperlink r:id="rId546" w:tooltip="class in java.io" w:history="1">
        <w:r w:rsidR="00A00145">
          <w:rPr>
            <w:rStyle w:val="Hyperlien"/>
            <w:rFonts w:ascii="&amp;quot" w:hAnsi="&amp;quot"/>
            <w:b/>
            <w:bCs/>
            <w:color w:val="4A6782"/>
            <w:sz w:val="20"/>
          </w:rPr>
          <w:t>FileInputStream</w:t>
        </w:r>
      </w:hyperlink>
      <w:r>
        <w:t xml:space="preserve">, les octets lus n’ont pas de signification particulière. Les octets représentant les caractères de contrôle, de retour de chariot ('\r') et de saut de ligne ('\n') sont des octets comme les autres et ils sont donc comptés par le programme. C’est pourquoi même si à l’écran de </w:t>
      </w:r>
      <w:r>
        <w:rPr>
          <w:i/>
        </w:rPr>
        <w:t>Notepad</w:t>
      </w:r>
      <w:r>
        <w:t xml:space="preserve">, on ne voit que 5 caractères, chacun étant représenté par un octet ASCII, le programme compte 9 octets. Un </w:t>
      </w:r>
      <w:hyperlink r:id="rId547" w:tooltip="class in java.io" w:history="1">
        <w:r>
          <w:rPr>
            <w:rStyle w:val="Hyperlien"/>
            <w:rFonts w:ascii="&amp;quot" w:hAnsi="&amp;quot"/>
            <w:b/>
            <w:bCs/>
            <w:color w:val="4A6782"/>
            <w:sz w:val="20"/>
          </w:rPr>
          <w:t>InputStream</w:t>
        </w:r>
      </w:hyperlink>
      <w:r>
        <w:t xml:space="preserve"> voit donc un fichier sous forme binaire, c’est-à-dire sans interpréter les octets lus.</w:t>
      </w:r>
    </w:p>
    <w:p w14:paraId="7385CD77" w14:textId="6D39B818" w:rsidR="007E66E1" w:rsidRDefault="006D257B" w:rsidP="007E66E1">
      <w:pPr>
        <w:pStyle w:val="Corpsdetexte"/>
        <w:rPr>
          <w:rStyle w:val="Hyperlien"/>
          <w:rFonts w:ascii="&amp;quot" w:hAnsi="&amp;quot"/>
          <w:b/>
          <w:color w:val="4A6782"/>
          <w:sz w:val="20"/>
          <w:szCs w:val="20"/>
        </w:rPr>
      </w:pPr>
      <w:r w:rsidRPr="006D257B">
        <w:rPr>
          <w:b/>
        </w:rPr>
        <w:t>Exemple</w:t>
      </w:r>
      <w:r>
        <w:t xml:space="preserve">. </w:t>
      </w:r>
      <w:r w:rsidR="007E66E1">
        <w:t xml:space="preserve">Le fichier </w:t>
      </w:r>
      <w:r w:rsidR="007E66E1">
        <w:rPr>
          <w:i/>
        </w:rPr>
        <w:t>Fichier1.txt</w:t>
      </w:r>
      <w:r w:rsidR="007E66E1">
        <w:t xml:space="preserve"> pourrait être produit en écrivant directement les octets à l’aide d’un </w:t>
      </w:r>
      <w:hyperlink r:id="rId548" w:tooltip="class in java.io" w:history="1">
        <w:r w:rsidR="008F1ECB" w:rsidRPr="00784B96">
          <w:rPr>
            <w:rStyle w:val="Hyperlien"/>
            <w:rFonts w:ascii="&amp;quot" w:hAnsi="&amp;quot"/>
            <w:b/>
            <w:color w:val="4A6782"/>
            <w:sz w:val="20"/>
            <w:szCs w:val="20"/>
          </w:rPr>
          <w:t>FileOutputStream</w:t>
        </w:r>
      </w:hyperlink>
      <w:r>
        <w:rPr>
          <w:rStyle w:val="Hyperlien"/>
          <w:rFonts w:ascii="&amp;quot" w:hAnsi="&amp;quot"/>
          <w:b/>
          <w:color w:val="4A6782"/>
          <w:sz w:val="20"/>
          <w:szCs w:val="20"/>
        </w:rPr>
        <w:t>.</w:t>
      </w:r>
    </w:p>
    <w:p w14:paraId="5A585605" w14:textId="0FD87F6D" w:rsidR="006D257B" w:rsidRDefault="00000000" w:rsidP="007E66E1">
      <w:pPr>
        <w:pStyle w:val="Corpsdetexte"/>
      </w:pPr>
      <w:hyperlink r:id="rId549" w:history="1">
        <w:r w:rsidR="00127AE9">
          <w:rPr>
            <w:rStyle w:val="Hyperlien"/>
            <w:rFonts w:ascii="Segoe UI" w:hAnsi="Segoe UI" w:cs="Segoe UI"/>
            <w:b/>
            <w:bCs/>
            <w:color w:val="0366D6"/>
          </w:rPr>
          <w:t>JavaPasAPas</w:t>
        </w:r>
      </w:hyperlink>
      <w:r w:rsidR="00127AE9">
        <w:rPr>
          <w:rStyle w:val="separator"/>
          <w:rFonts w:ascii="Segoe UI" w:hAnsi="Segoe UI" w:cs="Segoe UI"/>
          <w:color w:val="586069"/>
        </w:rPr>
        <w:t>/</w:t>
      </w:r>
      <w:r w:rsidR="00233E8F">
        <w:rPr>
          <w:rStyle w:val="lev"/>
          <w:rFonts w:ascii="Segoe UI" w:hAnsi="Segoe UI" w:cs="Segoe UI"/>
          <w:color w:val="24292E"/>
        </w:rPr>
        <w:t>chapitre_9/E</w:t>
      </w:r>
      <w:r w:rsidR="00127AE9">
        <w:rPr>
          <w:rStyle w:val="lev"/>
          <w:rFonts w:ascii="Segoe UI" w:hAnsi="Segoe UI" w:cs="Segoe UI"/>
          <w:color w:val="24292E"/>
        </w:rPr>
        <w:t>crireOctetsFichier.java</w:t>
      </w:r>
    </w:p>
    <w:p w14:paraId="6F68B4F4" w14:textId="77777777" w:rsidR="00233E8F" w:rsidRPr="00233E8F" w:rsidRDefault="00233E8F" w:rsidP="00233E8F">
      <w:pPr>
        <w:pStyle w:val="Code"/>
        <w:rPr>
          <w:color w:val="000000"/>
          <w:lang w:eastAsia="zh-CN"/>
        </w:rPr>
      </w:pPr>
      <w:r w:rsidRPr="00233E8F">
        <w:rPr>
          <w:lang w:eastAsia="zh-CN"/>
        </w:rPr>
        <w:t>/* création d'un fichier et écriture d'un suite d'octets dans le fichier */</w:t>
      </w:r>
    </w:p>
    <w:p w14:paraId="1EF2DD2B" w14:textId="77777777" w:rsidR="00233E8F" w:rsidRPr="009A50DE" w:rsidRDefault="00233E8F" w:rsidP="00233E8F">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661B7D15" w14:textId="77777777" w:rsidR="00233E8F" w:rsidRPr="009A50DE" w:rsidRDefault="00233E8F" w:rsidP="00233E8F">
      <w:pPr>
        <w:pStyle w:val="Code"/>
        <w:keepNext w:val="0"/>
        <w:keepLines w:val="0"/>
        <w:rPr>
          <w:color w:val="000000"/>
          <w:lang w:val="en-CA" w:eastAsia="zh-CN"/>
        </w:rPr>
      </w:pPr>
    </w:p>
    <w:p w14:paraId="479A6CE3" w14:textId="77777777" w:rsidR="00233E8F" w:rsidRPr="009A50DE" w:rsidRDefault="00233E8F" w:rsidP="00233E8F">
      <w:pPr>
        <w:pStyle w:val="Code"/>
        <w:rPr>
          <w:color w:val="000000"/>
          <w:lang w:val="en-CA" w:eastAsia="zh-CN"/>
        </w:rPr>
      </w:pP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class</w:t>
      </w:r>
      <w:r w:rsidRPr="009A50DE">
        <w:rPr>
          <w:color w:val="000000"/>
          <w:lang w:val="en-CA" w:eastAsia="zh-CN"/>
        </w:rPr>
        <w:t xml:space="preserve"> EcrireOctetsFichier </w:t>
      </w:r>
      <w:r w:rsidRPr="009A50DE">
        <w:rPr>
          <w:color w:val="800080"/>
          <w:lang w:val="en-CA" w:eastAsia="zh-CN"/>
        </w:rPr>
        <w:t>{</w:t>
      </w:r>
    </w:p>
    <w:p w14:paraId="0A502DA4"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main</w:t>
      </w:r>
      <w:r w:rsidRPr="009A50DE">
        <w:rPr>
          <w:color w:val="808030"/>
          <w:lang w:val="en-CA" w:eastAsia="zh-CN"/>
        </w:rPr>
        <w:t>(</w:t>
      </w:r>
      <w:r w:rsidRPr="009A50DE">
        <w:rPr>
          <w:b/>
          <w:bCs/>
          <w:color w:val="BB7977"/>
          <w:lang w:val="en-CA" w:eastAsia="zh-CN"/>
        </w:rPr>
        <w:t>String</w:t>
      </w:r>
      <w:r w:rsidRPr="009A50DE">
        <w:rPr>
          <w:color w:val="000000"/>
          <w:lang w:val="en-CA" w:eastAsia="zh-CN"/>
        </w:rPr>
        <w:t xml:space="preserve"> args</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0F392A4"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FileOutputStream</w:t>
      </w:r>
      <w:r w:rsidRPr="00233E8F">
        <w:rPr>
          <w:color w:val="000000"/>
          <w:lang w:val="en-CA" w:eastAsia="zh-CN"/>
        </w:rPr>
        <w:t xml:space="preserve"> unFichier</w:t>
      </w:r>
      <w:r w:rsidRPr="00233E8F">
        <w:rPr>
          <w:color w:val="800080"/>
          <w:lang w:val="en-CA" w:eastAsia="zh-CN"/>
        </w:rPr>
        <w:t>;</w:t>
      </w:r>
    </w:p>
    <w:p w14:paraId="5B4D81E8"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477D8370"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FileOutputStream</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35283794" w14:textId="77777777" w:rsidR="00233E8F" w:rsidRPr="00233E8F" w:rsidRDefault="00233E8F" w:rsidP="00233E8F">
      <w:pPr>
        <w:pStyle w:val="Code"/>
        <w:keepNext w:val="0"/>
        <w:keepLines w:val="0"/>
        <w:rPr>
          <w:color w:val="000000"/>
          <w:lang w:val="en-CA" w:eastAsia="zh-CN"/>
        </w:rPr>
      </w:pPr>
    </w:p>
    <w:p w14:paraId="62E90513" w14:textId="77777777" w:rsidR="00233E8F" w:rsidRPr="00233E8F" w:rsidRDefault="00233E8F" w:rsidP="00233E8F">
      <w:pPr>
        <w:pStyle w:val="Code"/>
        <w:rPr>
          <w:color w:val="000000"/>
          <w:lang w:val="it-IT" w:eastAsia="zh-CN"/>
        </w:rPr>
      </w:pPr>
      <w:r w:rsidRPr="00233E8F">
        <w:rPr>
          <w:color w:val="000000"/>
          <w:lang w:val="en-CA" w:eastAsia="zh-CN"/>
        </w:rPr>
        <w:lastRenderedPageBreak/>
        <w:t xml:space="preserve">      </w:t>
      </w:r>
      <w:r w:rsidRPr="00233E8F">
        <w:rPr>
          <w:color w:val="000000"/>
          <w:lang w:val="it-IT" w:eastAsia="zh-CN"/>
        </w:rPr>
        <w:t>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61</w:t>
      </w:r>
      <w:r w:rsidRPr="00233E8F">
        <w:rPr>
          <w:color w:val="808030"/>
          <w:lang w:val="it-IT" w:eastAsia="zh-CN"/>
        </w:rPr>
        <w:t>)</w:t>
      </w:r>
      <w:r w:rsidRPr="00233E8F">
        <w:rPr>
          <w:color w:val="800080"/>
          <w:lang w:val="it-IT" w:eastAsia="zh-CN"/>
        </w:rPr>
        <w:t>;</w:t>
      </w:r>
    </w:p>
    <w:p w14:paraId="2074A1B7"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62</w:t>
      </w:r>
      <w:r w:rsidRPr="00233E8F">
        <w:rPr>
          <w:color w:val="808030"/>
          <w:lang w:val="it-IT" w:eastAsia="zh-CN"/>
        </w:rPr>
        <w:t>)</w:t>
      </w:r>
      <w:r w:rsidRPr="00233E8F">
        <w:rPr>
          <w:color w:val="800080"/>
          <w:lang w:val="it-IT" w:eastAsia="zh-CN"/>
        </w:rPr>
        <w:t>;</w:t>
      </w:r>
    </w:p>
    <w:p w14:paraId="356CADF7"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63</w:t>
      </w:r>
      <w:r w:rsidRPr="00233E8F">
        <w:rPr>
          <w:color w:val="808030"/>
          <w:lang w:val="it-IT" w:eastAsia="zh-CN"/>
        </w:rPr>
        <w:t>)</w:t>
      </w:r>
      <w:r w:rsidRPr="00233E8F">
        <w:rPr>
          <w:color w:val="800080"/>
          <w:lang w:val="it-IT" w:eastAsia="zh-CN"/>
        </w:rPr>
        <w:t>;</w:t>
      </w:r>
    </w:p>
    <w:p w14:paraId="255AB752"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24378F6B"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285D26B"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31</w:t>
      </w:r>
      <w:r w:rsidRPr="00233E8F">
        <w:rPr>
          <w:color w:val="808030"/>
          <w:lang w:val="it-IT" w:eastAsia="zh-CN"/>
        </w:rPr>
        <w:t>)</w:t>
      </w:r>
      <w:r w:rsidRPr="00233E8F">
        <w:rPr>
          <w:color w:val="800080"/>
          <w:lang w:val="it-IT" w:eastAsia="zh-CN"/>
        </w:rPr>
        <w:t>;</w:t>
      </w:r>
    </w:p>
    <w:p w14:paraId="62E5FE7A"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32</w:t>
      </w:r>
      <w:r w:rsidRPr="00233E8F">
        <w:rPr>
          <w:color w:val="808030"/>
          <w:lang w:val="it-IT" w:eastAsia="zh-CN"/>
        </w:rPr>
        <w:t>)</w:t>
      </w:r>
      <w:r w:rsidRPr="00233E8F">
        <w:rPr>
          <w:color w:val="800080"/>
          <w:lang w:val="it-IT" w:eastAsia="zh-CN"/>
        </w:rPr>
        <w:t>;</w:t>
      </w:r>
    </w:p>
    <w:p w14:paraId="2C608396"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0D</w:t>
      </w:r>
      <w:r w:rsidRPr="00233E8F">
        <w:rPr>
          <w:color w:val="808030"/>
          <w:lang w:val="it-IT" w:eastAsia="zh-CN"/>
        </w:rPr>
        <w:t>)</w:t>
      </w:r>
      <w:r w:rsidRPr="00233E8F">
        <w:rPr>
          <w:color w:val="800080"/>
          <w:lang w:val="it-IT" w:eastAsia="zh-CN"/>
        </w:rPr>
        <w:t>;</w:t>
      </w:r>
    </w:p>
    <w:p w14:paraId="0DA4E63D"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write</w:t>
      </w:r>
      <w:r w:rsidRPr="00233E8F">
        <w:rPr>
          <w:color w:val="808030"/>
          <w:lang w:val="it-IT" w:eastAsia="zh-CN"/>
        </w:rPr>
        <w:t>(</w:t>
      </w:r>
      <w:r w:rsidRPr="00233E8F">
        <w:rPr>
          <w:color w:val="008000"/>
          <w:lang w:val="it-IT" w:eastAsia="zh-CN"/>
        </w:rPr>
        <w:t>0</w:t>
      </w:r>
      <w:r w:rsidRPr="00233E8F">
        <w:rPr>
          <w:color w:val="008C00"/>
          <w:lang w:val="it-IT" w:eastAsia="zh-CN"/>
        </w:rPr>
        <w:t>X</w:t>
      </w:r>
      <w:r w:rsidRPr="00233E8F">
        <w:rPr>
          <w:color w:val="008000"/>
          <w:lang w:val="it-IT" w:eastAsia="zh-CN"/>
        </w:rPr>
        <w:t>0A</w:t>
      </w:r>
      <w:r w:rsidRPr="00233E8F">
        <w:rPr>
          <w:color w:val="808030"/>
          <w:lang w:val="it-IT" w:eastAsia="zh-CN"/>
        </w:rPr>
        <w:t>)</w:t>
      </w:r>
      <w:r w:rsidRPr="00233E8F">
        <w:rPr>
          <w:color w:val="800080"/>
          <w:lang w:val="it-IT" w:eastAsia="zh-CN"/>
        </w:rPr>
        <w:t>;</w:t>
      </w:r>
    </w:p>
    <w:p w14:paraId="0A217659" w14:textId="77777777" w:rsidR="00233E8F" w:rsidRPr="00233E8F" w:rsidRDefault="00233E8F" w:rsidP="00233E8F">
      <w:pPr>
        <w:pStyle w:val="Code"/>
        <w:rPr>
          <w:color w:val="000000"/>
          <w:lang w:val="it-IT" w:eastAsia="zh-CN"/>
        </w:rPr>
      </w:pPr>
    </w:p>
    <w:p w14:paraId="40C5F30C" w14:textId="77777777" w:rsidR="00233E8F" w:rsidRPr="00233E8F" w:rsidRDefault="00233E8F" w:rsidP="00233E8F">
      <w:pPr>
        <w:pStyle w:val="Code"/>
        <w:rPr>
          <w:color w:val="000000"/>
          <w:lang w:val="it-IT" w:eastAsia="zh-CN"/>
        </w:rPr>
      </w:pPr>
      <w:r w:rsidRPr="00233E8F">
        <w:rPr>
          <w:color w:val="000000"/>
          <w:lang w:val="it-IT" w:eastAsia="zh-CN"/>
        </w:rPr>
        <w:t xml:space="preserve">      unFichier</w:t>
      </w:r>
      <w:r w:rsidRPr="00233E8F">
        <w:rPr>
          <w:color w:val="808030"/>
          <w:lang w:val="it-IT" w:eastAsia="zh-CN"/>
        </w:rPr>
        <w:t>.</w:t>
      </w:r>
      <w:r w:rsidRPr="00233E8F">
        <w:rPr>
          <w:color w:val="000000"/>
          <w:lang w:val="it-IT" w:eastAsia="zh-CN"/>
        </w:rPr>
        <w:t>close</w:t>
      </w:r>
      <w:r w:rsidRPr="00233E8F">
        <w:rPr>
          <w:color w:val="808030"/>
          <w:lang w:val="it-IT" w:eastAsia="zh-CN"/>
        </w:rPr>
        <w:t>()</w:t>
      </w:r>
      <w:r w:rsidRPr="00233E8F">
        <w:rPr>
          <w:color w:val="800080"/>
          <w:lang w:val="it-IT" w:eastAsia="zh-CN"/>
        </w:rPr>
        <w:t>;</w:t>
      </w:r>
    </w:p>
    <w:p w14:paraId="0509EE7A" w14:textId="77777777" w:rsidR="00233E8F" w:rsidRPr="00233E8F" w:rsidRDefault="00233E8F" w:rsidP="00233E8F">
      <w:pPr>
        <w:pStyle w:val="Code"/>
        <w:rPr>
          <w:color w:val="000000"/>
          <w:lang w:val="it-IT" w:eastAsia="zh-CN"/>
        </w:rPr>
      </w:pPr>
      <w:r w:rsidRPr="00233E8F">
        <w:rPr>
          <w:color w:val="000000"/>
          <w:lang w:val="it-IT" w:eastAsia="zh-CN"/>
        </w:rPr>
        <w:t xml:space="preserve">    </w:t>
      </w:r>
      <w:r w:rsidRPr="00233E8F">
        <w:rPr>
          <w:color w:val="800080"/>
          <w:lang w:val="it-IT" w:eastAsia="zh-CN"/>
        </w:rPr>
        <w:t>}</w:t>
      </w:r>
      <w:r w:rsidRPr="00233E8F">
        <w:rPr>
          <w:color w:val="000000"/>
          <w:lang w:val="it-IT" w:eastAsia="zh-CN"/>
        </w:rPr>
        <w:t xml:space="preserve"> </w:t>
      </w:r>
      <w:r w:rsidRPr="00233E8F">
        <w:rPr>
          <w:b/>
          <w:bCs/>
          <w:color w:val="800000"/>
          <w:lang w:val="it-IT" w:eastAsia="zh-CN"/>
        </w:rPr>
        <w:t>catch</w:t>
      </w:r>
      <w:r w:rsidRPr="00233E8F">
        <w:rPr>
          <w:color w:val="000000"/>
          <w:lang w:val="it-IT" w:eastAsia="zh-CN"/>
        </w:rPr>
        <w:t xml:space="preserve"> </w:t>
      </w:r>
      <w:r w:rsidRPr="00233E8F">
        <w:rPr>
          <w:color w:val="808030"/>
          <w:lang w:val="it-IT" w:eastAsia="zh-CN"/>
        </w:rPr>
        <w:t>(</w:t>
      </w:r>
      <w:r w:rsidRPr="00233E8F">
        <w:rPr>
          <w:b/>
          <w:bCs/>
          <w:color w:val="BB7977"/>
          <w:lang w:val="it-IT" w:eastAsia="zh-CN"/>
        </w:rPr>
        <w:t>IOException</w:t>
      </w:r>
      <w:r w:rsidRPr="00233E8F">
        <w:rPr>
          <w:color w:val="000000"/>
          <w:lang w:val="it-IT" w:eastAsia="zh-CN"/>
        </w:rPr>
        <w:t xml:space="preserve"> e</w:t>
      </w:r>
      <w:r w:rsidRPr="00233E8F">
        <w:rPr>
          <w:color w:val="808030"/>
          <w:lang w:val="it-IT" w:eastAsia="zh-CN"/>
        </w:rPr>
        <w:t>)</w:t>
      </w:r>
      <w:r w:rsidRPr="00233E8F">
        <w:rPr>
          <w:color w:val="000000"/>
          <w:lang w:val="it-IT" w:eastAsia="zh-CN"/>
        </w:rPr>
        <w:t xml:space="preserve"> </w:t>
      </w:r>
      <w:r w:rsidRPr="00233E8F">
        <w:rPr>
          <w:color w:val="800080"/>
          <w:lang w:val="it-IT" w:eastAsia="zh-CN"/>
        </w:rPr>
        <w:t>{</w:t>
      </w:r>
    </w:p>
    <w:p w14:paraId="690E6D00" w14:textId="77777777" w:rsidR="00233E8F" w:rsidRPr="00233E8F" w:rsidRDefault="00233E8F" w:rsidP="00233E8F">
      <w:pPr>
        <w:pStyle w:val="Code"/>
        <w:rPr>
          <w:color w:val="000000"/>
          <w:lang w:val="it-IT" w:eastAsia="zh-CN"/>
        </w:rPr>
      </w:pPr>
      <w:r w:rsidRPr="00233E8F">
        <w:rPr>
          <w:color w:val="000000"/>
          <w:lang w:val="it-IT" w:eastAsia="zh-CN"/>
        </w:rPr>
        <w:t xml:space="preserve">      </w:t>
      </w:r>
      <w:r w:rsidRPr="00233E8F">
        <w:rPr>
          <w:b/>
          <w:bCs/>
          <w:color w:val="BB7977"/>
          <w:lang w:val="it-IT" w:eastAsia="zh-CN"/>
        </w:rPr>
        <w:t>System</w:t>
      </w:r>
      <w:r w:rsidRPr="00233E8F">
        <w:rPr>
          <w:color w:val="808030"/>
          <w:lang w:val="it-IT" w:eastAsia="zh-CN"/>
        </w:rPr>
        <w:t>.</w:t>
      </w:r>
      <w:r w:rsidRPr="00233E8F">
        <w:rPr>
          <w:color w:val="000000"/>
          <w:lang w:val="it-IT" w:eastAsia="zh-CN"/>
        </w:rPr>
        <w:t>err</w:t>
      </w:r>
      <w:r w:rsidRPr="00233E8F">
        <w:rPr>
          <w:color w:val="808030"/>
          <w:lang w:val="it-IT" w:eastAsia="zh-CN"/>
        </w:rPr>
        <w:t>.</w:t>
      </w:r>
      <w:r w:rsidRPr="00233E8F">
        <w:rPr>
          <w:color w:val="000000"/>
          <w:lang w:val="it-IT" w:eastAsia="zh-CN"/>
        </w:rPr>
        <w:t>println</w:t>
      </w:r>
      <w:r w:rsidRPr="00233E8F">
        <w:rPr>
          <w:color w:val="808030"/>
          <w:lang w:val="it-IT" w:eastAsia="zh-CN"/>
        </w:rPr>
        <w:t>(</w:t>
      </w:r>
      <w:r w:rsidRPr="00233E8F">
        <w:rPr>
          <w:color w:val="0000E6"/>
          <w:lang w:val="it-IT" w:eastAsia="zh-CN"/>
        </w:rPr>
        <w:t>"Exception</w:t>
      </w:r>
      <w:r w:rsidRPr="00233E8F">
        <w:rPr>
          <w:color w:val="0F69FF"/>
          <w:lang w:val="it-IT" w:eastAsia="zh-CN"/>
        </w:rPr>
        <w:t>\n</w:t>
      </w:r>
      <w:r w:rsidRPr="00233E8F">
        <w:rPr>
          <w:color w:val="0000E6"/>
          <w:lang w:val="it-IT" w:eastAsia="zh-CN"/>
        </w:rPr>
        <w:t>"</w:t>
      </w:r>
      <w:r w:rsidRPr="00233E8F">
        <w:rPr>
          <w:color w:val="000000"/>
          <w:lang w:val="it-IT" w:eastAsia="zh-CN"/>
        </w:rPr>
        <w:t xml:space="preserve"> </w:t>
      </w:r>
      <w:r w:rsidRPr="00233E8F">
        <w:rPr>
          <w:color w:val="808030"/>
          <w:lang w:val="it-IT" w:eastAsia="zh-CN"/>
        </w:rPr>
        <w:t>+</w:t>
      </w:r>
      <w:r w:rsidRPr="00233E8F">
        <w:rPr>
          <w:color w:val="000000"/>
          <w:lang w:val="it-IT" w:eastAsia="zh-CN"/>
        </w:rPr>
        <w:t xml:space="preserve"> e</w:t>
      </w:r>
      <w:r w:rsidRPr="00233E8F">
        <w:rPr>
          <w:color w:val="808030"/>
          <w:lang w:val="it-IT" w:eastAsia="zh-CN"/>
        </w:rPr>
        <w:t>.</w:t>
      </w:r>
      <w:r w:rsidRPr="00233E8F">
        <w:rPr>
          <w:color w:val="000000"/>
          <w:lang w:val="it-IT" w:eastAsia="zh-CN"/>
        </w:rPr>
        <w:t>toString</w:t>
      </w:r>
      <w:r w:rsidRPr="00233E8F">
        <w:rPr>
          <w:color w:val="808030"/>
          <w:lang w:val="it-IT" w:eastAsia="zh-CN"/>
        </w:rPr>
        <w:t>())</w:t>
      </w:r>
      <w:r w:rsidRPr="00233E8F">
        <w:rPr>
          <w:color w:val="800080"/>
          <w:lang w:val="it-IT" w:eastAsia="zh-CN"/>
        </w:rPr>
        <w:t>;</w:t>
      </w:r>
    </w:p>
    <w:p w14:paraId="6978790E" w14:textId="77777777" w:rsidR="00233E8F" w:rsidRPr="00233E8F" w:rsidRDefault="00233E8F" w:rsidP="00233E8F">
      <w:pPr>
        <w:pStyle w:val="Code"/>
        <w:rPr>
          <w:color w:val="000000"/>
          <w:lang w:eastAsia="zh-CN"/>
        </w:rPr>
      </w:pPr>
      <w:r w:rsidRPr="00233E8F">
        <w:rPr>
          <w:color w:val="000000"/>
          <w:lang w:val="it-IT" w:eastAsia="zh-CN"/>
        </w:rPr>
        <w:t xml:space="preserve">    </w:t>
      </w:r>
      <w:r w:rsidRPr="00233E8F">
        <w:rPr>
          <w:color w:val="800080"/>
          <w:lang w:eastAsia="zh-CN"/>
        </w:rPr>
        <w:t>}</w:t>
      </w:r>
    </w:p>
    <w:p w14:paraId="4DC909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346CC79C" w14:textId="21FDC876" w:rsidR="00233E8F" w:rsidRDefault="00233E8F" w:rsidP="00233E8F">
      <w:pPr>
        <w:pStyle w:val="Code"/>
        <w:rPr>
          <w:color w:val="800080"/>
          <w:lang w:eastAsia="zh-CN"/>
        </w:rPr>
      </w:pPr>
      <w:r w:rsidRPr="00233E8F">
        <w:rPr>
          <w:color w:val="800080"/>
          <w:lang w:eastAsia="zh-CN"/>
        </w:rPr>
        <w:t>}</w:t>
      </w:r>
    </w:p>
    <w:p w14:paraId="20002CBD" w14:textId="77777777" w:rsidR="00117845" w:rsidRPr="00233E8F" w:rsidRDefault="00117845" w:rsidP="00233E8F">
      <w:pPr>
        <w:pStyle w:val="Code"/>
        <w:rPr>
          <w:color w:val="800080"/>
          <w:lang w:eastAsia="zh-CN"/>
        </w:rPr>
      </w:pPr>
    </w:p>
    <w:p w14:paraId="3B523C10" w14:textId="77777777" w:rsidR="00233E8F" w:rsidRPr="00233E8F" w:rsidRDefault="00233E8F" w:rsidP="00233E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246F15F1" w14:textId="3F70062C" w:rsidR="007E66E1" w:rsidRDefault="007E66E1" w:rsidP="007E66E1">
      <w:pPr>
        <w:pStyle w:val="Corpsdetexte"/>
      </w:pPr>
      <w:r>
        <w:t xml:space="preserve">On peut produire le même effet avec les classes </w:t>
      </w:r>
      <w:hyperlink r:id="rId550" w:tooltip="class in java.io" w:history="1">
        <w:r w:rsidR="00AC70C4">
          <w:rPr>
            <w:rStyle w:val="typenamelink"/>
            <w:rFonts w:ascii="&amp;quot" w:hAnsi="&amp;quot"/>
            <w:b/>
            <w:bCs/>
            <w:color w:val="4A6782"/>
            <w:sz w:val="21"/>
            <w:szCs w:val="21"/>
          </w:rPr>
          <w:t>PrintWriter</w:t>
        </w:r>
      </w:hyperlink>
      <w:r w:rsidR="00AC70C4">
        <w:t xml:space="preserve"> </w:t>
      </w:r>
      <w:r>
        <w:t xml:space="preserve">et </w:t>
      </w:r>
      <w:r>
        <w:rPr>
          <w:i/>
        </w:rPr>
        <w:t>PrintStream</w:t>
      </w:r>
      <w:r>
        <w:t xml:space="preserve"> qui possèdent des méthodes pour traiter les fins de ligne. En particulier, les méthodes </w:t>
      </w:r>
      <w:r>
        <w:rPr>
          <w:i/>
        </w:rPr>
        <w:t>println</w:t>
      </w:r>
      <w:r>
        <w:t xml:space="preserve">() sont analogues aux méthodes </w:t>
      </w:r>
      <w:r>
        <w:rPr>
          <w:i/>
        </w:rPr>
        <w:t>print</w:t>
      </w:r>
      <w:r>
        <w:t>() et ajoutent une fin de ligne après la donnée.</w:t>
      </w:r>
    </w:p>
    <w:p w14:paraId="54A98B0D" w14:textId="1A98604B" w:rsidR="007E66E1" w:rsidRDefault="007E66E1" w:rsidP="007E66E1">
      <w:pPr>
        <w:pStyle w:val="Corpsdetexte"/>
      </w:pPr>
      <w:r>
        <w:rPr>
          <w:b/>
        </w:rPr>
        <w:t>Exemple</w:t>
      </w:r>
      <w:r>
        <w:t xml:space="preserve">. Production de </w:t>
      </w:r>
      <w:r>
        <w:rPr>
          <w:i/>
        </w:rPr>
        <w:t>Fichier1.txt</w:t>
      </w:r>
      <w:r>
        <w:t xml:space="preserve"> avec un </w:t>
      </w:r>
      <w:hyperlink r:id="rId551" w:tooltip="class in java.io" w:history="1">
        <w:r w:rsidR="00AC70C4">
          <w:rPr>
            <w:rStyle w:val="typenamelink"/>
            <w:rFonts w:ascii="&amp;quot" w:hAnsi="&amp;quot"/>
            <w:b/>
            <w:bCs/>
            <w:color w:val="4A6782"/>
            <w:sz w:val="21"/>
            <w:szCs w:val="21"/>
          </w:rPr>
          <w:t>PrintWriter</w:t>
        </w:r>
      </w:hyperlink>
      <w:r>
        <w:t>.</w:t>
      </w:r>
    </w:p>
    <w:p w14:paraId="62B2DD15" w14:textId="5C8EA4F4" w:rsidR="00127AE9" w:rsidRDefault="00000000" w:rsidP="007E66E1">
      <w:pPr>
        <w:pStyle w:val="Corpsdetexte"/>
      </w:pPr>
      <w:hyperlink r:id="rId552" w:history="1">
        <w:r w:rsidR="000165D9">
          <w:rPr>
            <w:rStyle w:val="Hyperlien"/>
            <w:rFonts w:ascii="Segoe UI" w:hAnsi="Segoe UI" w:cs="Segoe UI"/>
            <w:b/>
            <w:bCs/>
            <w:color w:val="0366D6"/>
          </w:rPr>
          <w:t>JavaPasAPas</w:t>
        </w:r>
      </w:hyperlink>
      <w:r w:rsidR="000165D9">
        <w:rPr>
          <w:rStyle w:val="separator"/>
          <w:rFonts w:ascii="Segoe UI" w:hAnsi="Segoe UI" w:cs="Segoe UI"/>
          <w:color w:val="586069"/>
        </w:rPr>
        <w:t>/</w:t>
      </w:r>
      <w:r w:rsidR="00233E8F">
        <w:rPr>
          <w:rStyle w:val="lev"/>
          <w:rFonts w:ascii="Segoe UI" w:hAnsi="Segoe UI" w:cs="Segoe UI"/>
          <w:color w:val="24292E"/>
        </w:rPr>
        <w:t>chapitre_9/E</w:t>
      </w:r>
      <w:r w:rsidR="000165D9">
        <w:rPr>
          <w:rStyle w:val="lev"/>
          <w:rFonts w:ascii="Segoe UI" w:hAnsi="Segoe UI" w:cs="Segoe UI"/>
          <w:color w:val="24292E"/>
        </w:rPr>
        <w:t>crireTexteabc12.java</w:t>
      </w:r>
    </w:p>
    <w:p w14:paraId="22B6483A" w14:textId="77777777" w:rsidR="00233E8F" w:rsidRPr="00233E8F" w:rsidRDefault="00233E8F" w:rsidP="00233E8F">
      <w:pPr>
        <w:pStyle w:val="Code"/>
        <w:rPr>
          <w:color w:val="000000"/>
          <w:lang w:eastAsia="zh-CN"/>
        </w:rPr>
      </w:pPr>
      <w:r w:rsidRPr="00233E8F">
        <w:rPr>
          <w:lang w:eastAsia="zh-CN"/>
        </w:rPr>
        <w:t>/* création d'un PrintWriter à partir d'un fichier et écriture de texte avec println */</w:t>
      </w:r>
    </w:p>
    <w:p w14:paraId="45FD9E27" w14:textId="77777777" w:rsidR="00233E8F" w:rsidRPr="00233E8F" w:rsidRDefault="00233E8F" w:rsidP="00233E8F">
      <w:pPr>
        <w:pStyle w:val="Code"/>
        <w:rPr>
          <w:color w:val="000000"/>
          <w:lang w:eastAsia="zh-CN"/>
        </w:rPr>
      </w:pPr>
    </w:p>
    <w:p w14:paraId="2DA92A24"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java</w:t>
      </w:r>
      <w:r w:rsidRPr="00233E8F">
        <w:rPr>
          <w:color w:val="808030"/>
          <w:lang w:val="en-CA" w:eastAsia="zh-CN"/>
        </w:rPr>
        <w:t>.</w:t>
      </w:r>
      <w:r w:rsidRPr="00233E8F">
        <w:rPr>
          <w:color w:val="004A43"/>
          <w:lang w:val="en-CA" w:eastAsia="zh-CN"/>
        </w:rPr>
        <w:t>io</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4DC2771A" w14:textId="77777777" w:rsidR="00233E8F" w:rsidRPr="00233E8F" w:rsidRDefault="00233E8F" w:rsidP="00233E8F">
      <w:pPr>
        <w:pStyle w:val="Code"/>
        <w:rPr>
          <w:color w:val="000000"/>
          <w:lang w:val="en-CA" w:eastAsia="zh-CN"/>
        </w:rPr>
      </w:pPr>
    </w:p>
    <w:p w14:paraId="385FF9FC" w14:textId="77777777" w:rsidR="00233E8F" w:rsidRPr="00233E8F" w:rsidRDefault="00233E8F" w:rsidP="00233E8F">
      <w:pPr>
        <w:pStyle w:val="Code"/>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EcrireTexteabc12 </w:t>
      </w:r>
      <w:r w:rsidRPr="00233E8F">
        <w:rPr>
          <w:color w:val="800080"/>
          <w:lang w:val="en-CA" w:eastAsia="zh-CN"/>
        </w:rPr>
        <w:t>{</w:t>
      </w:r>
    </w:p>
    <w:p w14:paraId="550614B5"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65554DA0"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FileWriter</w:t>
      </w:r>
      <w:r w:rsidRPr="00233E8F">
        <w:rPr>
          <w:color w:val="000000"/>
          <w:lang w:val="en-CA" w:eastAsia="zh-CN"/>
        </w:rPr>
        <w:t xml:space="preserve"> unFichier</w:t>
      </w:r>
      <w:r w:rsidRPr="00233E8F">
        <w:rPr>
          <w:color w:val="800080"/>
          <w:lang w:val="en-CA" w:eastAsia="zh-CN"/>
        </w:rPr>
        <w:t>;</w:t>
      </w:r>
    </w:p>
    <w:p w14:paraId="148FE638"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PrintWriter</w:t>
      </w:r>
      <w:r w:rsidRPr="00233E8F">
        <w:rPr>
          <w:color w:val="000000"/>
          <w:lang w:val="en-CA" w:eastAsia="zh-CN"/>
        </w:rPr>
        <w:t xml:space="preserve"> unPrintWriter</w:t>
      </w:r>
      <w:r w:rsidRPr="00233E8F">
        <w:rPr>
          <w:color w:val="800080"/>
          <w:lang w:val="en-CA" w:eastAsia="zh-CN"/>
        </w:rPr>
        <w:t>;</w:t>
      </w:r>
    </w:p>
    <w:p w14:paraId="6F7FA5D1"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0F093AF7" w14:textId="77777777" w:rsidR="00233E8F" w:rsidRPr="00233E8F" w:rsidRDefault="00233E8F" w:rsidP="00233E8F">
      <w:pPr>
        <w:pStyle w:val="Code"/>
        <w:rPr>
          <w:color w:val="000000"/>
          <w:lang w:val="en-CA" w:eastAsia="zh-CN"/>
        </w:rPr>
      </w:pP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FileWriter</w:t>
      </w:r>
      <w:r w:rsidRPr="00233E8F">
        <w:rPr>
          <w:color w:val="808030"/>
          <w:lang w:val="en-CA" w:eastAsia="zh-CN"/>
        </w:rPr>
        <w:t>(</w:t>
      </w:r>
      <w:r w:rsidRPr="00233E8F">
        <w:rPr>
          <w:color w:val="0000E6"/>
          <w:lang w:val="en-CA" w:eastAsia="zh-CN"/>
        </w:rPr>
        <w:t>"Fichier1.txt"</w:t>
      </w:r>
      <w:r w:rsidRPr="00233E8F">
        <w:rPr>
          <w:color w:val="808030"/>
          <w:lang w:val="en-CA" w:eastAsia="zh-CN"/>
        </w:rPr>
        <w:t>)</w:t>
      </w:r>
      <w:r w:rsidRPr="00233E8F">
        <w:rPr>
          <w:color w:val="800080"/>
          <w:lang w:val="en-CA" w:eastAsia="zh-CN"/>
        </w:rPr>
        <w:t>;</w:t>
      </w:r>
    </w:p>
    <w:p w14:paraId="7027C8E7" w14:textId="77777777" w:rsidR="00233E8F" w:rsidRPr="00233E8F" w:rsidRDefault="00233E8F" w:rsidP="00233E8F">
      <w:pPr>
        <w:pStyle w:val="Code"/>
        <w:rPr>
          <w:color w:val="000000"/>
          <w:lang w:val="en-CA" w:eastAsia="zh-CN"/>
        </w:rPr>
      </w:pPr>
      <w:r w:rsidRPr="00233E8F">
        <w:rPr>
          <w:color w:val="000000"/>
          <w:lang w:val="en-CA" w:eastAsia="zh-CN"/>
        </w:rPr>
        <w:t xml:space="preserve">      unPrintWriter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PrintWriter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41534871" w14:textId="77777777" w:rsidR="00233E8F" w:rsidRPr="00233E8F" w:rsidRDefault="00233E8F" w:rsidP="00233E8F">
      <w:pPr>
        <w:pStyle w:val="Code"/>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"abc"</w:t>
      </w:r>
      <w:r w:rsidRPr="00233E8F">
        <w:rPr>
          <w:color w:val="808030"/>
          <w:lang w:val="en-CA" w:eastAsia="zh-CN"/>
        </w:rPr>
        <w:t>)</w:t>
      </w:r>
      <w:r w:rsidRPr="00233E8F">
        <w:rPr>
          <w:color w:val="800080"/>
          <w:lang w:val="en-CA" w:eastAsia="zh-CN"/>
        </w:rPr>
        <w:t>;</w:t>
      </w:r>
    </w:p>
    <w:p w14:paraId="330F0113" w14:textId="77777777" w:rsidR="00233E8F" w:rsidRPr="00233E8F" w:rsidRDefault="00233E8F" w:rsidP="00233E8F">
      <w:pPr>
        <w:pStyle w:val="Code"/>
        <w:rPr>
          <w:color w:val="000000"/>
          <w:lang w:val="en-CA" w:eastAsia="zh-CN"/>
        </w:rPr>
      </w:pPr>
      <w:r w:rsidRPr="00233E8F">
        <w:rPr>
          <w:color w:val="000000"/>
          <w:lang w:val="en-CA" w:eastAsia="zh-CN"/>
        </w:rPr>
        <w:t xml:space="preserve">      unPrintWriter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8C00"/>
          <w:lang w:val="en-CA" w:eastAsia="zh-CN"/>
        </w:rPr>
        <w:t>12</w:t>
      </w:r>
      <w:r w:rsidRPr="00233E8F">
        <w:rPr>
          <w:color w:val="808030"/>
          <w:lang w:val="en-CA" w:eastAsia="zh-CN"/>
        </w:rPr>
        <w:t>)</w:t>
      </w:r>
      <w:r w:rsidRPr="00233E8F">
        <w:rPr>
          <w:color w:val="800080"/>
          <w:lang w:val="en-CA" w:eastAsia="zh-CN"/>
        </w:rPr>
        <w:t>;</w:t>
      </w:r>
    </w:p>
    <w:p w14:paraId="61A91090" w14:textId="77777777" w:rsidR="00233E8F" w:rsidRPr="00233E8F" w:rsidRDefault="00233E8F" w:rsidP="00233E8F">
      <w:pPr>
        <w:pStyle w:val="Code"/>
        <w:rPr>
          <w:color w:val="000000"/>
          <w:lang w:val="en-CA" w:eastAsia="zh-CN"/>
        </w:rPr>
      </w:pPr>
      <w:r w:rsidRPr="00233E8F">
        <w:rPr>
          <w:color w:val="000000"/>
          <w:lang w:val="en-CA" w:eastAsia="zh-CN"/>
        </w:rPr>
        <w:t xml:space="preserve">      unFichier</w:t>
      </w:r>
      <w:r w:rsidRPr="00233E8F">
        <w:rPr>
          <w:color w:val="808030"/>
          <w:lang w:val="en-CA" w:eastAsia="zh-CN"/>
        </w:rPr>
        <w:t>.</w:t>
      </w:r>
      <w:r w:rsidRPr="00233E8F">
        <w:rPr>
          <w:color w:val="000000"/>
          <w:lang w:val="en-CA" w:eastAsia="zh-CN"/>
        </w:rPr>
        <w:t>close</w:t>
      </w:r>
      <w:r w:rsidRPr="00233E8F">
        <w:rPr>
          <w:color w:val="808030"/>
          <w:lang w:val="en-CA" w:eastAsia="zh-CN"/>
        </w:rPr>
        <w:t>()</w:t>
      </w:r>
      <w:r w:rsidRPr="00233E8F">
        <w:rPr>
          <w:color w:val="800080"/>
          <w:lang w:val="en-CA" w:eastAsia="zh-CN"/>
        </w:rPr>
        <w:t>;</w:t>
      </w:r>
    </w:p>
    <w:p w14:paraId="2DED5C46"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800080"/>
          <w:lang w:val="en-CA" w:eastAsia="zh-CN"/>
        </w:rPr>
        <w:t>}</w:t>
      </w:r>
      <w:r w:rsidRPr="00233E8F">
        <w:rPr>
          <w:color w:val="000000"/>
          <w:lang w:val="en-CA" w:eastAsia="zh-CN"/>
        </w:rPr>
        <w:t xml:space="preserve"> </w:t>
      </w:r>
      <w:r w:rsidRPr="00233E8F">
        <w:rPr>
          <w:b/>
          <w:bCs/>
          <w:color w:val="800000"/>
          <w:lang w:val="en-CA" w:eastAsia="zh-CN"/>
        </w:rPr>
        <w:t>catch</w:t>
      </w:r>
      <w:r w:rsidRPr="00233E8F">
        <w:rPr>
          <w:color w:val="000000"/>
          <w:lang w:val="en-CA" w:eastAsia="zh-CN"/>
        </w:rPr>
        <w:t xml:space="preserve"> </w:t>
      </w:r>
      <w:r w:rsidRPr="00233E8F">
        <w:rPr>
          <w:color w:val="808030"/>
          <w:lang w:val="en-CA" w:eastAsia="zh-CN"/>
        </w:rPr>
        <w:t>(</w:t>
      </w:r>
      <w:r w:rsidRPr="00233E8F">
        <w:rPr>
          <w:b/>
          <w:bCs/>
          <w:color w:val="BB7977"/>
          <w:lang w:val="en-CA" w:eastAsia="zh-CN"/>
        </w:rPr>
        <w:t>IOException</w:t>
      </w:r>
      <w:r w:rsidRPr="00233E8F">
        <w:rPr>
          <w:color w:val="000000"/>
          <w:lang w:val="en-CA" w:eastAsia="zh-CN"/>
        </w:rPr>
        <w:t xml:space="preserve"> e</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05F9BBDB"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System</w:t>
      </w:r>
      <w:r w:rsidRPr="00233E8F">
        <w:rPr>
          <w:color w:val="808030"/>
          <w:lang w:val="en-CA" w:eastAsia="zh-CN"/>
        </w:rPr>
        <w:t>.</w:t>
      </w:r>
      <w:r w:rsidRPr="00233E8F">
        <w:rPr>
          <w:color w:val="000000"/>
          <w:lang w:val="en-CA" w:eastAsia="zh-CN"/>
        </w:rPr>
        <w:t>err</w:t>
      </w:r>
      <w:r w:rsidRPr="00233E8F">
        <w:rPr>
          <w:color w:val="808030"/>
          <w:lang w:val="en-CA" w:eastAsia="zh-CN"/>
        </w:rPr>
        <w:t>.</w:t>
      </w:r>
      <w:r w:rsidRPr="00233E8F">
        <w:rPr>
          <w:color w:val="000000"/>
          <w:lang w:val="en-CA" w:eastAsia="zh-CN"/>
        </w:rPr>
        <w:t>println</w:t>
      </w:r>
      <w:r w:rsidRPr="00233E8F">
        <w:rPr>
          <w:color w:val="808030"/>
          <w:lang w:val="en-CA" w:eastAsia="zh-CN"/>
        </w:rPr>
        <w:t>(</w:t>
      </w:r>
      <w:r w:rsidRPr="00233E8F">
        <w:rPr>
          <w:color w:val="0000E6"/>
          <w:lang w:val="en-CA" w:eastAsia="zh-CN"/>
        </w:rPr>
        <w:t>"Exception</w:t>
      </w:r>
      <w:r w:rsidRPr="00233E8F">
        <w:rPr>
          <w:color w:val="0F69FF"/>
          <w:lang w:val="en-CA" w:eastAsia="zh-CN"/>
        </w:rPr>
        <w:t>\n</w:t>
      </w:r>
      <w:r w:rsidRPr="00233E8F">
        <w:rPr>
          <w:color w:val="0000E6"/>
          <w:lang w:val="en-CA" w:eastAsia="zh-CN"/>
        </w:rPr>
        <w:t>"</w:t>
      </w:r>
      <w:r w:rsidRPr="00233E8F">
        <w:rPr>
          <w:color w:val="000000"/>
          <w:lang w:val="en-CA" w:eastAsia="zh-CN"/>
        </w:rPr>
        <w:t xml:space="preserve"> </w:t>
      </w:r>
      <w:r w:rsidRPr="00233E8F">
        <w:rPr>
          <w:color w:val="808030"/>
          <w:lang w:val="en-CA" w:eastAsia="zh-CN"/>
        </w:rPr>
        <w:t>+</w:t>
      </w:r>
      <w:r w:rsidRPr="00233E8F">
        <w:rPr>
          <w:color w:val="000000"/>
          <w:lang w:val="en-CA" w:eastAsia="zh-CN"/>
        </w:rPr>
        <w:t xml:space="preserve"> e</w:t>
      </w:r>
      <w:r w:rsidRPr="00233E8F">
        <w:rPr>
          <w:color w:val="808030"/>
          <w:lang w:val="en-CA" w:eastAsia="zh-CN"/>
        </w:rPr>
        <w:t>.</w:t>
      </w:r>
      <w:r w:rsidRPr="00233E8F">
        <w:rPr>
          <w:color w:val="000000"/>
          <w:lang w:val="en-CA" w:eastAsia="zh-CN"/>
        </w:rPr>
        <w:t>toString</w:t>
      </w:r>
      <w:r w:rsidRPr="00233E8F">
        <w:rPr>
          <w:color w:val="808030"/>
          <w:lang w:val="en-CA" w:eastAsia="zh-CN"/>
        </w:rPr>
        <w:t>())</w:t>
      </w:r>
      <w:r w:rsidRPr="00233E8F">
        <w:rPr>
          <w:color w:val="800080"/>
          <w:lang w:val="en-CA" w:eastAsia="zh-CN"/>
        </w:rPr>
        <w:t>;</w:t>
      </w:r>
    </w:p>
    <w:p w14:paraId="58A86C8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800080"/>
          <w:lang w:val="en-CA" w:eastAsia="zh-CN"/>
        </w:rPr>
        <w:t>}</w:t>
      </w:r>
    </w:p>
    <w:p w14:paraId="5058DBE0"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color w:val="800080"/>
          <w:lang w:val="en-CA" w:eastAsia="zh-CN"/>
        </w:rPr>
        <w:t>}</w:t>
      </w:r>
    </w:p>
    <w:p w14:paraId="7BF7EFDF" w14:textId="33D38CA6" w:rsidR="00233E8F" w:rsidRDefault="00233E8F" w:rsidP="00233E8F">
      <w:pPr>
        <w:pStyle w:val="Code"/>
        <w:rPr>
          <w:color w:val="800080"/>
          <w:lang w:val="en-CA" w:eastAsia="zh-CN"/>
        </w:rPr>
      </w:pPr>
      <w:r w:rsidRPr="00233E8F">
        <w:rPr>
          <w:color w:val="800080"/>
          <w:lang w:val="en-CA" w:eastAsia="zh-CN"/>
        </w:rPr>
        <w:t>}</w:t>
      </w:r>
    </w:p>
    <w:p w14:paraId="55C78D14" w14:textId="77777777" w:rsidR="00117845" w:rsidRPr="00233E8F" w:rsidRDefault="00117845" w:rsidP="00233E8F">
      <w:pPr>
        <w:pStyle w:val="Code"/>
        <w:rPr>
          <w:color w:val="000000"/>
          <w:lang w:val="en-CA" w:eastAsia="zh-CN"/>
        </w:rPr>
      </w:pPr>
    </w:p>
    <w:p w14:paraId="032A2C25" w14:textId="77777777" w:rsidR="007E66E1" w:rsidRDefault="007E66E1" w:rsidP="007E66E1">
      <w:pPr>
        <w:pStyle w:val="Corpsdetexte"/>
      </w:pPr>
    </w:p>
    <w:p w14:paraId="03EC2E55" w14:textId="77777777" w:rsidR="007E66E1" w:rsidRDefault="007E66E1" w:rsidP="007E66E1">
      <w:pPr>
        <w:pStyle w:val="Titre3"/>
      </w:pPr>
      <w:bookmarkStart w:id="215" w:name="_Toc16917473"/>
      <w:bookmarkStart w:id="216" w:name="_Toc44667614"/>
      <w:r>
        <w:t>Analyse lexicale avec la classe StreamTokenizer</w:t>
      </w:r>
      <w:bookmarkEnd w:id="215"/>
      <w:bookmarkEnd w:id="216"/>
    </w:p>
    <w:p w14:paraId="16BA30C6" w14:textId="71644747" w:rsidR="007E66E1" w:rsidRDefault="007E66E1" w:rsidP="007E66E1">
      <w:pPr>
        <w:pStyle w:val="Corpsdetexte"/>
      </w:pPr>
      <w:r>
        <w:t xml:space="preserve">Un fichier texte est </w:t>
      </w:r>
      <w:r w:rsidR="00CE3EB3">
        <w:t>souvent</w:t>
      </w:r>
      <w:r>
        <w:t xml:space="preserve"> utilisé pour saisir des données ou pour échanger des données entre applications. Les données sont alors placées en séquence selon un format </w:t>
      </w:r>
      <w:r w:rsidR="008B6000">
        <w:t>prédéfini</w:t>
      </w:r>
      <w:r>
        <w:t xml:space="preserve">. Par exemple, supposons que le fichier </w:t>
      </w:r>
      <w:r>
        <w:rPr>
          <w:i/>
        </w:rPr>
        <w:t>plants.txt</w:t>
      </w:r>
      <w:r>
        <w:t xml:space="preserve"> contienne des données sur les plants du catalogue de la pépinière </w:t>
      </w:r>
      <w:r>
        <w:rPr>
          <w:i/>
        </w:rPr>
        <w:t>PleinDeFoin</w:t>
      </w:r>
      <w:r>
        <w:t xml:space="preserve"> sous la forme suivante :</w:t>
      </w:r>
    </w:p>
    <w:p w14:paraId="7FEDE7BF" w14:textId="77777777" w:rsidR="007E66E1" w:rsidRDefault="007E66E1" w:rsidP="007E66E1">
      <w:pPr>
        <w:pStyle w:val="Corpsdetexte"/>
      </w:pPr>
      <w:r>
        <w:rPr>
          <w:noProof/>
          <w:lang w:val="en-US" w:eastAsia="en-US"/>
        </w:rPr>
        <w:lastRenderedPageBreak/>
        <w:drawing>
          <wp:inline distT="0" distB="0" distL="0" distR="0" wp14:anchorId="2563EFAE" wp14:editId="4ED853C3">
            <wp:extent cx="2903027" cy="2023872"/>
            <wp:effectExtent l="0" t="0" r="0" b="0"/>
            <wp:docPr id="10607022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553">
                      <a:extLst>
                        <a:ext uri="{28A0092B-C50C-407E-A947-70E740481C1C}">
                          <a14:useLocalDpi xmlns:a14="http://schemas.microsoft.com/office/drawing/2010/main" val="0"/>
                        </a:ext>
                      </a:extLst>
                    </a:blip>
                    <a:stretch>
                      <a:fillRect/>
                    </a:stretch>
                  </pic:blipFill>
                  <pic:spPr>
                    <a:xfrm>
                      <a:off x="0" y="0"/>
                      <a:ext cx="2903027" cy="2023872"/>
                    </a:xfrm>
                    <a:prstGeom prst="rect">
                      <a:avLst/>
                    </a:prstGeom>
                  </pic:spPr>
                </pic:pic>
              </a:graphicData>
            </a:graphic>
          </wp:inline>
        </w:drawing>
      </w:r>
    </w:p>
    <w:p w14:paraId="64E07472" w14:textId="6511017A" w:rsidR="007E66E1" w:rsidRDefault="007E66E1" w:rsidP="007E66E1">
      <w:pPr>
        <w:pStyle w:val="Corpsdetexte"/>
      </w:pPr>
      <w:r>
        <w:t xml:space="preserve">On peut imaginer que les données ont été saisies à l’aide d’un éditeur de texte conventionnel. Ces données correspondent au numéro de catalogue, nom et prix d’un ensemble de plants. Supposons que les conventions suivantes ont été établies. Une donnée se termine par un ou plusieurs caractères parmi les suivants : espaces ('  '), tabulation ('\t'), retour de chariot('\r'), fin de ligne ('\n'). Ces caractères jouent le rôle de </w:t>
      </w:r>
      <w:r>
        <w:rPr>
          <w:i/>
        </w:rPr>
        <w:t>délimiteurs</w:t>
      </w:r>
      <w:r>
        <w:t>. Un cas particulier est souvent nécessaire pour les chaînes de caractères qui peuvent contenir des délimiteurs. C’est le cas des descriptions de plants dans notre exemple. Par convention, elles sont encadrées par des guillemets (") qui joue</w:t>
      </w:r>
      <w:r w:rsidR="00DE5A70">
        <w:t>nt</w:t>
      </w:r>
      <w:r>
        <w:t xml:space="preserve"> ainsi le rôle de </w:t>
      </w:r>
      <w:r>
        <w:rPr>
          <w:i/>
        </w:rPr>
        <w:t>délimiteur de chaîne</w:t>
      </w:r>
      <w:r>
        <w:t xml:space="preserve">. Le découpage du texte en ses éléments constitutifs, appelés </w:t>
      </w:r>
      <w:r>
        <w:rPr>
          <w:i/>
        </w:rPr>
        <w:t>jetons</w:t>
      </w:r>
      <w:r>
        <w:t xml:space="preserve"> (</w:t>
      </w:r>
      <w:r>
        <w:rPr>
          <w:i/>
        </w:rPr>
        <w:t>token</w:t>
      </w:r>
      <w:r>
        <w:t>) est un problème bien connu</w:t>
      </w:r>
      <w:r w:rsidR="0075492A">
        <w:t xml:space="preserve">, appelé </w:t>
      </w:r>
      <w:r>
        <w:t xml:space="preserve">analyse lexicale, qui fait appel à des techniques éprouvées. La classe </w:t>
      </w:r>
      <w:hyperlink r:id="rId554" w:tooltip="class in java.io" w:history="1">
        <w:r w:rsidR="001C5DDC">
          <w:rPr>
            <w:rStyle w:val="typenamelink"/>
            <w:rFonts w:ascii="&amp;quot" w:hAnsi="&amp;quot"/>
            <w:b/>
            <w:bCs/>
            <w:color w:val="4A6782"/>
            <w:sz w:val="21"/>
            <w:szCs w:val="21"/>
          </w:rPr>
          <w:t>StreamTokenizer</w:t>
        </w:r>
      </w:hyperlink>
      <w:r w:rsidR="001C5DDC">
        <w:t xml:space="preserve"> </w:t>
      </w:r>
      <w:r>
        <w:t>incorpore les algorithmes nécessaires.</w:t>
      </w:r>
    </w:p>
    <w:p w14:paraId="11E02AC9" w14:textId="17382887" w:rsidR="007E66E1" w:rsidRDefault="007E66E1" w:rsidP="007E66E1">
      <w:pPr>
        <w:pStyle w:val="Corpsdetexte"/>
      </w:pPr>
      <w:r>
        <w:rPr>
          <w:b/>
        </w:rPr>
        <w:t>Exemple</w:t>
      </w:r>
      <w:r>
        <w:t xml:space="preserve">. Le programme suivant illustre l’utilisation d’un </w:t>
      </w:r>
      <w:hyperlink r:id="rId555" w:tooltip="class in java.io" w:history="1">
        <w:r w:rsidR="001C5DDC">
          <w:rPr>
            <w:rStyle w:val="typenamelink"/>
            <w:rFonts w:ascii="&amp;quot" w:hAnsi="&amp;quot"/>
            <w:b/>
            <w:bCs/>
            <w:color w:val="4A6782"/>
            <w:sz w:val="21"/>
            <w:szCs w:val="21"/>
          </w:rPr>
          <w:t>StreamTokenizer</w:t>
        </w:r>
      </w:hyperlink>
      <w:r w:rsidR="001C5DDC">
        <w:t xml:space="preserve"> </w:t>
      </w:r>
      <w:r>
        <w:t xml:space="preserve">qui permet de découper un texte en jetons. Les données lues sont stockées dans un vecteur d’objets de la classe </w:t>
      </w:r>
      <w:r>
        <w:rPr>
          <w:i/>
        </w:rPr>
        <w:t>Plant</w:t>
      </w:r>
      <w:r>
        <w:t xml:space="preserve"> et sont affichées à l’écran.</w:t>
      </w:r>
    </w:p>
    <w:bookmarkStart w:id="217" w:name="OLE_LINK17"/>
    <w:bookmarkStart w:id="218" w:name="OLE_LINK18"/>
    <w:p w14:paraId="607775C5" w14:textId="436BA67B" w:rsidR="000165D9" w:rsidRDefault="00521747" w:rsidP="007E66E1">
      <w:pPr>
        <w:pStyle w:val="Corpsdetexte"/>
      </w:pPr>
      <w:r>
        <w:fldChar w:fldCharType="begin"/>
      </w:r>
      <w:r>
        <w:instrText xml:space="preserve"> HYPERLINK "https://github.com/RobertGodin/JavaPasAPas" </w:instrText>
      </w:r>
      <w:r>
        <w:fldChar w:fldCharType="separate"/>
      </w:r>
      <w:r w:rsidR="00C34A74">
        <w:rPr>
          <w:rStyle w:val="Hyperlien"/>
          <w:rFonts w:ascii="Segoe UI" w:hAnsi="Segoe UI" w:cs="Segoe UI"/>
          <w:b/>
          <w:bCs/>
          <w:color w:val="0366D6"/>
        </w:rPr>
        <w:t>JavaPasAPas</w:t>
      </w:r>
      <w:r>
        <w:rPr>
          <w:rStyle w:val="Hyperlien"/>
          <w:rFonts w:ascii="Segoe UI" w:hAnsi="Segoe UI" w:cs="Segoe UI"/>
          <w:b/>
          <w:bCs/>
          <w:color w:val="0366D6"/>
        </w:rPr>
        <w:fldChar w:fldCharType="end"/>
      </w:r>
      <w:r w:rsidR="00C34A74">
        <w:rPr>
          <w:rStyle w:val="separator"/>
          <w:rFonts w:ascii="Segoe UI" w:hAnsi="Segoe UI" w:cs="Segoe UI"/>
          <w:color w:val="586069"/>
        </w:rPr>
        <w:t>/</w:t>
      </w:r>
      <w:r w:rsidR="00233E8F">
        <w:rPr>
          <w:rStyle w:val="lev"/>
          <w:rFonts w:ascii="Segoe UI" w:hAnsi="Segoe UI" w:cs="Segoe UI"/>
          <w:color w:val="24292E"/>
        </w:rPr>
        <w:t>chapitre_9/E</w:t>
      </w:r>
      <w:r w:rsidR="00C34A74">
        <w:rPr>
          <w:rStyle w:val="lev"/>
          <w:rFonts w:ascii="Segoe UI" w:hAnsi="Segoe UI" w:cs="Segoe UI"/>
          <w:color w:val="24292E"/>
        </w:rPr>
        <w:t>xempleStreamTokenizer.java</w:t>
      </w:r>
    </w:p>
    <w:bookmarkEnd w:id="217"/>
    <w:bookmarkEnd w:id="218"/>
    <w:p w14:paraId="4FE5FA54" w14:textId="77777777" w:rsidR="00233E8F" w:rsidRPr="00233E8F" w:rsidRDefault="00233E8F" w:rsidP="00233E8F">
      <w:pPr>
        <w:pStyle w:val="Code"/>
        <w:rPr>
          <w:color w:val="000000"/>
          <w:lang w:eastAsia="zh-CN"/>
        </w:rPr>
      </w:pPr>
      <w:r w:rsidRPr="00233E8F">
        <w:rPr>
          <w:lang w:eastAsia="zh-CN"/>
        </w:rPr>
        <w:t>/* Illustration du StreamTokenizer</w:t>
      </w:r>
    </w:p>
    <w:p w14:paraId="44C155C3" w14:textId="77777777" w:rsidR="00233E8F" w:rsidRPr="00233E8F" w:rsidRDefault="00233E8F" w:rsidP="00233E8F">
      <w:pPr>
        <w:pStyle w:val="Code"/>
        <w:rPr>
          <w:color w:val="000000"/>
          <w:lang w:eastAsia="zh-CN"/>
        </w:rPr>
      </w:pPr>
      <w:r w:rsidRPr="00233E8F">
        <w:rPr>
          <w:lang w:eastAsia="zh-CN"/>
        </w:rPr>
        <w:t> * Lit le fichier plants.txt, affiche à l'écran chacun des jetons (noPlant,description,prixUnitaire) et</w:t>
      </w:r>
    </w:p>
    <w:p w14:paraId="4803ED3C" w14:textId="77777777" w:rsidR="00233E8F" w:rsidRPr="00233E8F" w:rsidRDefault="00233E8F" w:rsidP="00233E8F">
      <w:pPr>
        <w:pStyle w:val="Code"/>
        <w:rPr>
          <w:color w:val="000000"/>
          <w:lang w:eastAsia="zh-CN"/>
        </w:rPr>
      </w:pPr>
      <w:r w:rsidRPr="00233E8F">
        <w:rPr>
          <w:lang w:eastAsia="zh-CN"/>
        </w:rPr>
        <w:t> * stocke le contenu dans un vecteur d'objets Plant */</w:t>
      </w:r>
    </w:p>
    <w:p w14:paraId="59B0F701" w14:textId="77777777" w:rsidR="00233E8F" w:rsidRPr="00233E8F" w:rsidRDefault="00233E8F" w:rsidP="00233E8F">
      <w:pPr>
        <w:pStyle w:val="Code"/>
        <w:rPr>
          <w:color w:val="000000"/>
          <w:lang w:eastAsia="zh-CN"/>
        </w:rPr>
      </w:pPr>
    </w:p>
    <w:p w14:paraId="7500C3E4"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3967FC90"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6550E82B" w14:textId="77777777" w:rsidR="00233E8F" w:rsidRPr="00233E8F" w:rsidRDefault="00233E8F" w:rsidP="00233E8F">
      <w:pPr>
        <w:pStyle w:val="Code"/>
        <w:keepNext w:val="0"/>
        <w:keepLines w:val="0"/>
        <w:rPr>
          <w:color w:val="000000"/>
          <w:lang w:eastAsia="zh-CN"/>
        </w:rPr>
      </w:pPr>
    </w:p>
    <w:p w14:paraId="6BE79AE0" w14:textId="77777777" w:rsidR="00233E8F" w:rsidRPr="00233E8F" w:rsidRDefault="00233E8F" w:rsidP="00233E8F">
      <w:pPr>
        <w:pStyle w:val="Code"/>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ExempleStreamTokenizer </w:t>
      </w:r>
      <w:r w:rsidRPr="00233E8F">
        <w:rPr>
          <w:color w:val="800080"/>
          <w:lang w:val="en-CA" w:eastAsia="zh-CN"/>
        </w:rPr>
        <w:t>{</w:t>
      </w:r>
    </w:p>
    <w:p w14:paraId="2F2D7ABD"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color w:val="800080"/>
          <w:lang w:val="en-CA" w:eastAsia="zh-CN"/>
        </w:rPr>
        <w:t>{</w:t>
      </w:r>
    </w:p>
    <w:p w14:paraId="7ECA65C5"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try</w:t>
      </w:r>
      <w:r w:rsidRPr="00233E8F">
        <w:rPr>
          <w:color w:val="000000"/>
          <w:lang w:val="en-CA" w:eastAsia="zh-CN"/>
        </w:rPr>
        <w:t xml:space="preserve"> </w:t>
      </w:r>
      <w:r w:rsidRPr="00233E8F">
        <w:rPr>
          <w:color w:val="800080"/>
          <w:lang w:val="en-CA" w:eastAsia="zh-CN"/>
        </w:rPr>
        <w:t>{</w:t>
      </w:r>
    </w:p>
    <w:p w14:paraId="35AF30DA"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FileReader</w:t>
      </w:r>
      <w:r w:rsidRPr="00233E8F">
        <w:rPr>
          <w:color w:val="000000"/>
          <w:lang w:val="en-CA" w:eastAsia="zh-CN"/>
        </w:rPr>
        <w:t xml:space="preserve"> unFichier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FileReader</w:t>
      </w:r>
      <w:r w:rsidRPr="00233E8F">
        <w:rPr>
          <w:color w:val="808030"/>
          <w:lang w:val="en-CA" w:eastAsia="zh-CN"/>
        </w:rPr>
        <w:t>(</w:t>
      </w:r>
      <w:r w:rsidRPr="00233E8F">
        <w:rPr>
          <w:color w:val="0000E6"/>
          <w:lang w:val="en-CA" w:eastAsia="zh-CN"/>
        </w:rPr>
        <w:t>"Plants.txt"</w:t>
      </w:r>
      <w:r w:rsidRPr="00233E8F">
        <w:rPr>
          <w:color w:val="808030"/>
          <w:lang w:val="en-CA" w:eastAsia="zh-CN"/>
        </w:rPr>
        <w:t>)</w:t>
      </w:r>
      <w:r w:rsidRPr="00233E8F">
        <w:rPr>
          <w:color w:val="800080"/>
          <w:lang w:val="en-CA" w:eastAsia="zh-CN"/>
        </w:rPr>
        <w:t>;</w:t>
      </w:r>
    </w:p>
    <w:p w14:paraId="1CF1DF75"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StreamTokenizer</w:t>
      </w:r>
      <w:r w:rsidRPr="00233E8F">
        <w:rPr>
          <w:color w:val="000000"/>
          <w:lang w:val="en-CA" w:eastAsia="zh-CN"/>
        </w:rPr>
        <w:t xml:space="preserve"> unStreamTokenizer </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new</w:t>
      </w:r>
      <w:r w:rsidRPr="00233E8F">
        <w:rPr>
          <w:color w:val="000000"/>
          <w:lang w:val="en-CA" w:eastAsia="zh-CN"/>
        </w:rPr>
        <w:t xml:space="preserve"> </w:t>
      </w:r>
      <w:r w:rsidRPr="00233E8F">
        <w:rPr>
          <w:b/>
          <w:bCs/>
          <w:color w:val="BB7977"/>
          <w:lang w:val="en-CA" w:eastAsia="zh-CN"/>
        </w:rPr>
        <w:t>StreamTokenizer</w:t>
      </w:r>
      <w:r w:rsidRPr="00233E8F">
        <w:rPr>
          <w:color w:val="808030"/>
          <w:lang w:val="en-CA" w:eastAsia="zh-CN"/>
        </w:rPr>
        <w:t>(</w:t>
      </w:r>
      <w:r w:rsidRPr="00233E8F">
        <w:rPr>
          <w:color w:val="000000"/>
          <w:lang w:val="en-CA" w:eastAsia="zh-CN"/>
        </w:rPr>
        <w:t>unFichier</w:t>
      </w:r>
      <w:r w:rsidRPr="00233E8F">
        <w:rPr>
          <w:color w:val="808030"/>
          <w:lang w:val="en-CA" w:eastAsia="zh-CN"/>
        </w:rPr>
        <w:t>)</w:t>
      </w:r>
      <w:r w:rsidRPr="00233E8F">
        <w:rPr>
          <w:color w:val="800080"/>
          <w:lang w:val="en-CA" w:eastAsia="zh-CN"/>
        </w:rPr>
        <w:t>;</w:t>
      </w:r>
    </w:p>
    <w:p w14:paraId="06165131" w14:textId="77777777" w:rsidR="00233E8F" w:rsidRPr="00233E8F" w:rsidRDefault="00233E8F" w:rsidP="00233E8F">
      <w:pPr>
        <w:pStyle w:val="Code"/>
        <w:keepNext w:val="0"/>
        <w:keepLines w:val="0"/>
        <w:rPr>
          <w:color w:val="000000"/>
          <w:lang w:val="en-CA" w:eastAsia="zh-CN"/>
        </w:rPr>
      </w:pPr>
    </w:p>
    <w:p w14:paraId="2135756E" w14:textId="77777777" w:rsidR="00233E8F" w:rsidRPr="00233E8F" w:rsidRDefault="00233E8F" w:rsidP="00233E8F">
      <w:pPr>
        <w:pStyle w:val="Code"/>
        <w:rPr>
          <w:color w:val="000000"/>
          <w:lang w:eastAsia="zh-CN"/>
        </w:rPr>
      </w:pPr>
      <w:r w:rsidRPr="00233E8F">
        <w:rPr>
          <w:color w:val="000000"/>
          <w:lang w:val="en-CA" w:eastAsia="zh-CN"/>
        </w:rPr>
        <w:t xml:space="preserve">      </w:t>
      </w:r>
      <w:r w:rsidRPr="00233E8F">
        <w:rPr>
          <w:lang w:eastAsia="zh-CN"/>
        </w:rPr>
        <w:t>// Les 5 lignes suivantes ne sont pas nécessaires car les paramètres</w:t>
      </w:r>
    </w:p>
    <w:p w14:paraId="1AE6D26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donnés sont les valeurs de défaut</w:t>
      </w:r>
    </w:p>
    <w:p w14:paraId="2421AFC7" w14:textId="77777777" w:rsidR="00233E8F" w:rsidRPr="00233E8F" w:rsidRDefault="00233E8F" w:rsidP="00233E8F">
      <w:pPr>
        <w:pStyle w:val="Code"/>
        <w:rPr>
          <w:color w:val="000000"/>
          <w:lang w:val="en-CA" w:eastAsia="zh-CN"/>
        </w:rPr>
      </w:pPr>
      <w:r w:rsidRPr="00233E8F">
        <w:rPr>
          <w:color w:val="000000"/>
          <w:lang w:eastAsia="zh-CN"/>
        </w:rPr>
        <w:t xml:space="preserve">      </w:t>
      </w:r>
      <w:r w:rsidRPr="00233E8F">
        <w:rPr>
          <w:color w:val="000000"/>
          <w:lang w:val="en-CA" w:eastAsia="zh-CN"/>
        </w:rPr>
        <w:t>unStreamTokenizer</w:t>
      </w:r>
      <w:r w:rsidRPr="00233E8F">
        <w:rPr>
          <w:color w:val="808030"/>
          <w:lang w:val="en-CA" w:eastAsia="zh-CN"/>
        </w:rPr>
        <w:t>.</w:t>
      </w:r>
      <w:r w:rsidRPr="00233E8F">
        <w:rPr>
          <w:color w:val="000000"/>
          <w:lang w:val="en-CA" w:eastAsia="zh-CN"/>
        </w:rPr>
        <w:t>quoteChar</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w:t>
      </w:r>
      <w:r w:rsidRPr="00233E8F">
        <w:rPr>
          <w:color w:val="808030"/>
          <w:lang w:val="en-CA" w:eastAsia="zh-CN"/>
        </w:rPr>
        <w:t>)</w:t>
      </w:r>
      <w:r w:rsidRPr="00233E8F">
        <w:rPr>
          <w:color w:val="800080"/>
          <w:lang w:val="en-CA" w:eastAsia="zh-CN"/>
        </w:rPr>
        <w:t>;</w:t>
      </w:r>
    </w:p>
    <w:p w14:paraId="3B612548"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'\r'</w:t>
      </w:r>
      <w:r w:rsidRPr="00233E8F">
        <w:rPr>
          <w:color w:val="808030"/>
          <w:lang w:val="en-CA" w:eastAsia="zh-CN"/>
        </w:rPr>
        <w:t>)</w:t>
      </w:r>
      <w:r w:rsidRPr="00233E8F">
        <w:rPr>
          <w:color w:val="800080"/>
          <w:lang w:val="en-CA" w:eastAsia="zh-CN"/>
        </w:rPr>
        <w:t>;</w:t>
      </w:r>
    </w:p>
    <w:p w14:paraId="18E019A5"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'\n'</w:t>
      </w:r>
      <w:r w:rsidRPr="00233E8F">
        <w:rPr>
          <w:color w:val="808030"/>
          <w:lang w:val="en-CA" w:eastAsia="zh-CN"/>
        </w:rPr>
        <w:t>)</w:t>
      </w:r>
      <w:r w:rsidRPr="00233E8F">
        <w:rPr>
          <w:color w:val="800080"/>
          <w:lang w:val="en-CA" w:eastAsia="zh-CN"/>
        </w:rPr>
        <w:t>;</w:t>
      </w:r>
    </w:p>
    <w:p w14:paraId="6844844A"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'\t'</w:t>
      </w:r>
      <w:r w:rsidRPr="00233E8F">
        <w:rPr>
          <w:color w:val="808030"/>
          <w:lang w:val="en-CA" w:eastAsia="zh-CN"/>
        </w:rPr>
        <w:t>)</w:t>
      </w:r>
      <w:r w:rsidRPr="00233E8F">
        <w:rPr>
          <w:color w:val="800080"/>
          <w:lang w:val="en-CA" w:eastAsia="zh-CN"/>
        </w:rPr>
        <w:t>;</w:t>
      </w:r>
    </w:p>
    <w:p w14:paraId="2793F150" w14:textId="77777777" w:rsidR="00233E8F" w:rsidRPr="00233E8F" w:rsidRDefault="00233E8F" w:rsidP="00233E8F">
      <w:pPr>
        <w:pStyle w:val="Code"/>
        <w:rPr>
          <w:color w:val="000000"/>
          <w:lang w:val="en-CA" w:eastAsia="zh-CN"/>
        </w:rPr>
      </w:pPr>
      <w:r w:rsidRPr="00233E8F">
        <w:rPr>
          <w:color w:val="000000"/>
          <w:lang w:val="en-CA" w:eastAsia="zh-CN"/>
        </w:rPr>
        <w:t xml:space="preserve">      unStreamTokenizer</w:t>
      </w:r>
      <w:r w:rsidRPr="00233E8F">
        <w:rPr>
          <w:color w:val="808030"/>
          <w:lang w:val="en-CA" w:eastAsia="zh-CN"/>
        </w:rPr>
        <w:t>.</w:t>
      </w:r>
      <w:r w:rsidRPr="00233E8F">
        <w:rPr>
          <w:color w:val="000000"/>
          <w:lang w:val="en-CA" w:eastAsia="zh-CN"/>
        </w:rPr>
        <w:t>whitespaceChars</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000000"/>
          <w:lang w:val="en-CA" w:eastAsia="zh-CN"/>
        </w:rPr>
        <w:t xml:space="preserve"> </w:t>
      </w:r>
      <w:r w:rsidRPr="00233E8F">
        <w:rPr>
          <w:color w:val="808030"/>
          <w:lang w:val="en-CA" w:eastAsia="zh-CN"/>
        </w:rPr>
        <w:t>(</w:t>
      </w:r>
      <w:r w:rsidRPr="00233E8F">
        <w:rPr>
          <w:color w:val="BB7977"/>
          <w:lang w:val="en-CA" w:eastAsia="zh-CN"/>
        </w:rPr>
        <w:t>int</w:t>
      </w:r>
      <w:r w:rsidRPr="00233E8F">
        <w:rPr>
          <w:color w:val="808030"/>
          <w:lang w:val="en-CA" w:eastAsia="zh-CN"/>
        </w:rPr>
        <w:t>)</w:t>
      </w:r>
      <w:r w:rsidRPr="00233E8F">
        <w:rPr>
          <w:color w:val="000000"/>
          <w:lang w:val="en-CA" w:eastAsia="zh-CN"/>
        </w:rPr>
        <w:t xml:space="preserve"> </w:t>
      </w:r>
      <w:r w:rsidRPr="00233E8F">
        <w:rPr>
          <w:color w:val="0000E6"/>
          <w:lang w:val="en-CA" w:eastAsia="zh-CN"/>
        </w:rPr>
        <w:t>' '</w:t>
      </w:r>
      <w:r w:rsidRPr="00233E8F">
        <w:rPr>
          <w:color w:val="808030"/>
          <w:lang w:val="en-CA" w:eastAsia="zh-CN"/>
        </w:rPr>
        <w:t>)</w:t>
      </w:r>
      <w:r w:rsidRPr="00233E8F">
        <w:rPr>
          <w:color w:val="800080"/>
          <w:lang w:val="en-CA" w:eastAsia="zh-CN"/>
        </w:rPr>
        <w:t>;</w:t>
      </w:r>
    </w:p>
    <w:p w14:paraId="719D4926" w14:textId="77777777" w:rsidR="00233E8F" w:rsidRPr="00233E8F" w:rsidRDefault="00233E8F" w:rsidP="00233E8F">
      <w:pPr>
        <w:pStyle w:val="Code"/>
        <w:keepNext w:val="0"/>
        <w:keepLines w:val="0"/>
        <w:rPr>
          <w:color w:val="000000"/>
          <w:lang w:val="en-CA" w:eastAsia="zh-CN"/>
        </w:rPr>
      </w:pPr>
    </w:p>
    <w:p w14:paraId="3A0C34C3" w14:textId="77777777" w:rsidR="00233E8F" w:rsidRPr="009A50DE" w:rsidRDefault="00233E8F" w:rsidP="00233E8F">
      <w:pPr>
        <w:pStyle w:val="Code"/>
        <w:rPr>
          <w:color w:val="000000"/>
          <w:lang w:val="en-CA" w:eastAsia="zh-CN"/>
        </w:rPr>
      </w:pPr>
      <w:r w:rsidRPr="00233E8F">
        <w:rPr>
          <w:color w:val="000000"/>
          <w:lang w:val="en-CA" w:eastAsia="zh-CN"/>
        </w:rPr>
        <w:lastRenderedPageBreak/>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0150DD5B"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1648AE99"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D5EE272"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3C2223F7" w14:textId="77777777" w:rsidR="00233E8F" w:rsidRPr="009A50DE" w:rsidRDefault="00233E8F" w:rsidP="00233E8F">
      <w:pPr>
        <w:pStyle w:val="Code"/>
        <w:rPr>
          <w:color w:val="000000"/>
          <w:lang w:val="en-CA" w:eastAsia="zh-CN"/>
        </w:rPr>
      </w:pPr>
    </w:p>
    <w:p w14:paraId="04CA9639" w14:textId="77777777" w:rsidR="00233E8F" w:rsidRPr="00233E8F" w:rsidRDefault="00233E8F" w:rsidP="00233E8F">
      <w:pPr>
        <w:pStyle w:val="Code"/>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TT_EOF</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fin du fichier ?</w:t>
      </w:r>
    </w:p>
    <w:p w14:paraId="6AF1B3DD"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Lecture du noPlant</w:t>
      </w:r>
    </w:p>
    <w:p w14:paraId="558E171A"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71916FD" w14:textId="77777777" w:rsidR="00233E8F" w:rsidRPr="00233E8F" w:rsidRDefault="00233E8F" w:rsidP="00233E8F">
      <w:pPr>
        <w:pStyle w:val="Code"/>
        <w:rPr>
          <w:color w:val="000000"/>
          <w:lang w:eastAsia="zh-CN"/>
        </w:rPr>
      </w:pPr>
      <w:r w:rsidRPr="00233E8F">
        <w:rPr>
          <w:color w:val="000000"/>
          <w:lang w:eastAsia="zh-CN"/>
        </w:rPr>
        <w:t xml:space="preserve">          noPlant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r w:rsidRPr="00233E8F">
        <w:rPr>
          <w:color w:val="000000"/>
          <w:lang w:eastAsia="zh-CN"/>
        </w:rPr>
        <w:t xml:space="preserve"> </w:t>
      </w:r>
      <w:r w:rsidRPr="00233E8F">
        <w:rPr>
          <w:lang w:eastAsia="zh-CN"/>
        </w:rPr>
        <w:t>// nval est un double !</w:t>
      </w:r>
    </w:p>
    <w:p w14:paraId="2893B9E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464EE200"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noPlant attendu"</w:t>
      </w:r>
      <w:r w:rsidRPr="00233E8F">
        <w:rPr>
          <w:color w:val="808030"/>
          <w:lang w:eastAsia="zh-CN"/>
        </w:rPr>
        <w:t>)</w:t>
      </w:r>
      <w:r w:rsidRPr="00233E8F">
        <w:rPr>
          <w:color w:val="800080"/>
          <w:lang w:eastAsia="zh-CN"/>
        </w:rPr>
        <w:t>;</w:t>
      </w:r>
    </w:p>
    <w:p w14:paraId="5B40FE1A"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7611F0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13F166B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Lecture de la description</w:t>
      </w:r>
    </w:p>
    <w:p w14:paraId="2EFDE294" w14:textId="77777777" w:rsidR="00233E8F" w:rsidRPr="00233E8F" w:rsidRDefault="00233E8F" w:rsidP="00233E8F">
      <w:pPr>
        <w:pStyle w:val="Code"/>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5CEA23C7" w14:textId="781F820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color w:val="808030"/>
          <w:lang w:eastAsia="zh-CN"/>
        </w:rPr>
        <w:t>(</w:t>
      </w:r>
      <w:r w:rsidRPr="00233E8F">
        <w:rPr>
          <w:color w:val="BB7977"/>
          <w:lang w:eastAsia="zh-CN"/>
        </w:rPr>
        <w:t>int</w:t>
      </w:r>
      <w:r w:rsidRPr="00233E8F">
        <w:rPr>
          <w:color w:val="808030"/>
          <w:lang w:eastAsia="zh-CN"/>
        </w:rPr>
        <w:t>)</w:t>
      </w:r>
      <w:r w:rsidRPr="00233E8F">
        <w:rPr>
          <w:color w:val="000000"/>
          <w:lang w:eastAsia="zh-CN"/>
        </w:rPr>
        <w:t xml:space="preserve"> </w:t>
      </w:r>
      <w:r w:rsidRPr="00233E8F">
        <w:rPr>
          <w:color w:val="0000E6"/>
          <w:lang w:eastAsia="zh-CN"/>
        </w:rPr>
        <w:t>'"'</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une chaîne encadr</w:t>
      </w:r>
      <w:r w:rsidR="00117845" w:rsidRPr="00117845">
        <w:rPr>
          <w:lang w:eastAsia="zh-CN"/>
        </w:rPr>
        <w:t>é</w:t>
      </w:r>
      <w:r w:rsidRPr="00233E8F">
        <w:rPr>
          <w:lang w:eastAsia="zh-CN"/>
        </w:rPr>
        <w:t>e par " ?</w:t>
      </w:r>
    </w:p>
    <w:p w14:paraId="1D6B653B" w14:textId="77777777" w:rsidR="00233E8F" w:rsidRPr="00233E8F" w:rsidRDefault="00233E8F" w:rsidP="00233E8F">
      <w:pPr>
        <w:pStyle w:val="Code"/>
        <w:rPr>
          <w:color w:val="000000"/>
          <w:lang w:eastAsia="zh-CN"/>
        </w:rPr>
      </w:pPr>
      <w:r w:rsidRPr="00233E8F">
        <w:rPr>
          <w:color w:val="000000"/>
          <w:lang w:eastAsia="zh-CN"/>
        </w:rPr>
        <w:t xml:space="preserve">          description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sval</w:t>
      </w:r>
      <w:r w:rsidRPr="00233E8F">
        <w:rPr>
          <w:color w:val="800080"/>
          <w:lang w:eastAsia="zh-CN"/>
        </w:rPr>
        <w:t>;</w:t>
      </w:r>
    </w:p>
    <w:p w14:paraId="3C175D6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67671181"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description attendue"</w:t>
      </w:r>
      <w:r w:rsidRPr="00233E8F">
        <w:rPr>
          <w:color w:val="808030"/>
          <w:lang w:eastAsia="zh-CN"/>
        </w:rPr>
        <w:t>)</w:t>
      </w:r>
      <w:r w:rsidRPr="00233E8F">
        <w:rPr>
          <w:color w:val="800080"/>
          <w:lang w:eastAsia="zh-CN"/>
        </w:rPr>
        <w:t>;</w:t>
      </w:r>
    </w:p>
    <w:p w14:paraId="781780F0"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38BA79CA"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64DF04E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Lecture du prixUnitaire</w:t>
      </w:r>
    </w:p>
    <w:p w14:paraId="5ACD3AC3" w14:textId="77777777" w:rsidR="00233E8F" w:rsidRPr="00233E8F" w:rsidRDefault="00233E8F" w:rsidP="00233E8F">
      <w:pPr>
        <w:pStyle w:val="Code"/>
        <w:rPr>
          <w:color w:val="000000"/>
          <w:lang w:eastAsia="zh-CN"/>
        </w:rPr>
      </w:pPr>
      <w:r w:rsidRPr="00233E8F">
        <w:rPr>
          <w:color w:val="000000"/>
          <w:lang w:eastAsia="zh-CN"/>
        </w:rPr>
        <w:t xml:space="preserve">        unStreamTokenizer</w:t>
      </w:r>
      <w:r w:rsidRPr="00233E8F">
        <w:rPr>
          <w:color w:val="808030"/>
          <w:lang w:eastAsia="zh-CN"/>
        </w:rPr>
        <w:t>.</w:t>
      </w:r>
      <w:r w:rsidRPr="00233E8F">
        <w:rPr>
          <w:color w:val="000000"/>
          <w:lang w:eastAsia="zh-CN"/>
        </w:rPr>
        <w:t>nextToken</w:t>
      </w:r>
      <w:r w:rsidRPr="00233E8F">
        <w:rPr>
          <w:color w:val="808030"/>
          <w:lang w:eastAsia="zh-CN"/>
        </w:rPr>
        <w:t>()</w:t>
      </w:r>
      <w:r w:rsidRPr="00233E8F">
        <w:rPr>
          <w:color w:val="800080"/>
          <w:lang w:eastAsia="zh-CN"/>
        </w:rPr>
        <w:t>;</w:t>
      </w:r>
    </w:p>
    <w:p w14:paraId="0E5420F0"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800000"/>
          <w:lang w:eastAsia="zh-CN"/>
        </w:rPr>
        <w:t>if</w:t>
      </w:r>
      <w:r w:rsidRPr="00233E8F">
        <w:rPr>
          <w:color w:val="000000"/>
          <w:lang w:eastAsia="zh-CN"/>
        </w:rPr>
        <w:t xml:space="preserve"> </w:t>
      </w:r>
      <w:r w:rsidRPr="00233E8F">
        <w:rPr>
          <w:color w:val="808030"/>
          <w:lang w:eastAsia="zh-CN"/>
        </w:rPr>
        <w:t>(</w:t>
      </w:r>
      <w:r w:rsidRPr="00233E8F">
        <w:rPr>
          <w:color w:val="000000"/>
          <w:lang w:eastAsia="zh-CN"/>
        </w:rPr>
        <w:t>unStreamTokenizer</w:t>
      </w:r>
      <w:r w:rsidRPr="00233E8F">
        <w:rPr>
          <w:color w:val="808030"/>
          <w:lang w:eastAsia="zh-CN"/>
        </w:rPr>
        <w:t>.</w:t>
      </w:r>
      <w:r w:rsidRPr="00233E8F">
        <w:rPr>
          <w:color w:val="000000"/>
          <w:lang w:eastAsia="zh-CN"/>
        </w:rPr>
        <w:t xml:space="preserve">ttype </w:t>
      </w:r>
      <w:r w:rsidRPr="00233E8F">
        <w:rPr>
          <w:color w:val="808030"/>
          <w:lang w:eastAsia="zh-CN"/>
        </w:rPr>
        <w:t>==</w:t>
      </w:r>
      <w:r w:rsidRPr="00233E8F">
        <w:rPr>
          <w:color w:val="000000"/>
          <w:lang w:eastAsia="zh-CN"/>
        </w:rPr>
        <w:t xml:space="preserve"> </w:t>
      </w:r>
      <w:r w:rsidRPr="00233E8F">
        <w:rPr>
          <w:b/>
          <w:bCs/>
          <w:color w:val="BB7977"/>
          <w:lang w:eastAsia="zh-CN"/>
        </w:rPr>
        <w:t>StreamTokenizer</w:t>
      </w:r>
      <w:r w:rsidRPr="00233E8F">
        <w:rPr>
          <w:color w:val="808030"/>
          <w:lang w:eastAsia="zh-CN"/>
        </w:rPr>
        <w:t>.</w:t>
      </w:r>
      <w:r w:rsidRPr="00233E8F">
        <w:rPr>
          <w:color w:val="000000"/>
          <w:lang w:eastAsia="zh-CN"/>
        </w:rPr>
        <w:t>TT_NUMBER</w:t>
      </w:r>
      <w:r w:rsidRPr="00233E8F">
        <w:rPr>
          <w:color w:val="808030"/>
          <w:lang w:eastAsia="zh-CN"/>
        </w:rPr>
        <w:t>)</w:t>
      </w: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lang w:eastAsia="zh-CN"/>
        </w:rPr>
        <w:t>// Est-ce bien un nombre ?</w:t>
      </w:r>
    </w:p>
    <w:p w14:paraId="4C803F59" w14:textId="77777777" w:rsidR="00233E8F" w:rsidRPr="00233E8F" w:rsidRDefault="00233E8F" w:rsidP="00233E8F">
      <w:pPr>
        <w:pStyle w:val="Code"/>
        <w:rPr>
          <w:color w:val="000000"/>
          <w:lang w:eastAsia="zh-CN"/>
        </w:rPr>
      </w:pPr>
      <w:r w:rsidRPr="00233E8F">
        <w:rPr>
          <w:color w:val="000000"/>
          <w:lang w:eastAsia="zh-CN"/>
        </w:rPr>
        <w:t xml:space="preserve">          prixUnitaire </w:t>
      </w:r>
      <w:r w:rsidRPr="00233E8F">
        <w:rPr>
          <w:color w:val="808030"/>
          <w:lang w:eastAsia="zh-CN"/>
        </w:rPr>
        <w:t>=</w:t>
      </w:r>
      <w:r w:rsidRPr="00233E8F">
        <w:rPr>
          <w:color w:val="000000"/>
          <w:lang w:eastAsia="zh-CN"/>
        </w:rPr>
        <w:t xml:space="preserve"> unStreamTokenizer</w:t>
      </w:r>
      <w:r w:rsidRPr="00233E8F">
        <w:rPr>
          <w:color w:val="808030"/>
          <w:lang w:eastAsia="zh-CN"/>
        </w:rPr>
        <w:t>.</w:t>
      </w:r>
      <w:r w:rsidRPr="00233E8F">
        <w:rPr>
          <w:color w:val="000000"/>
          <w:lang w:eastAsia="zh-CN"/>
        </w:rPr>
        <w:t>nval</w:t>
      </w:r>
      <w:r w:rsidRPr="00233E8F">
        <w:rPr>
          <w:color w:val="800080"/>
          <w:lang w:eastAsia="zh-CN"/>
        </w:rPr>
        <w:t>;</w:t>
      </w:r>
    </w:p>
    <w:p w14:paraId="6F0B20F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else</w:t>
      </w:r>
      <w:r w:rsidRPr="00233E8F">
        <w:rPr>
          <w:color w:val="000000"/>
          <w:lang w:eastAsia="zh-CN"/>
        </w:rPr>
        <w:t xml:space="preserve"> </w:t>
      </w:r>
      <w:r w:rsidRPr="00233E8F">
        <w:rPr>
          <w:color w:val="800080"/>
          <w:lang w:eastAsia="zh-CN"/>
        </w:rPr>
        <w:t>{</w:t>
      </w:r>
    </w:p>
    <w:p w14:paraId="18FC38DD"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E6"/>
          <w:lang w:eastAsia="zh-CN"/>
        </w:rPr>
        <w:t>"Le format du fichier est incorrect : prix attendu"</w:t>
      </w:r>
      <w:r w:rsidRPr="00233E8F">
        <w:rPr>
          <w:color w:val="808030"/>
          <w:lang w:eastAsia="zh-CN"/>
        </w:rPr>
        <w:t>)</w:t>
      </w:r>
      <w:r w:rsidRPr="00233E8F">
        <w:rPr>
          <w:color w:val="800080"/>
          <w:lang w:eastAsia="zh-CN"/>
        </w:rPr>
        <w:t>;</w:t>
      </w:r>
    </w:p>
    <w:p w14:paraId="1F1E3274"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exit</w:t>
      </w:r>
      <w:r w:rsidRPr="00233E8F">
        <w:rPr>
          <w:color w:val="808030"/>
          <w:lang w:eastAsia="zh-CN"/>
        </w:rPr>
        <w:t>(</w:t>
      </w:r>
      <w:r w:rsidRPr="00233E8F">
        <w:rPr>
          <w:color w:val="008C00"/>
          <w:lang w:eastAsia="zh-CN"/>
        </w:rPr>
        <w:t>1</w:t>
      </w:r>
      <w:r w:rsidRPr="00233E8F">
        <w:rPr>
          <w:color w:val="808030"/>
          <w:lang w:eastAsia="zh-CN"/>
        </w:rPr>
        <w:t>)</w:t>
      </w:r>
      <w:r w:rsidRPr="00233E8F">
        <w:rPr>
          <w:color w:val="800080"/>
          <w:lang w:eastAsia="zh-CN"/>
        </w:rPr>
        <w:t>;</w:t>
      </w:r>
    </w:p>
    <w:p w14:paraId="6482608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78BD494B" w14:textId="77777777" w:rsidR="00233E8F" w:rsidRPr="00233E8F" w:rsidRDefault="00233E8F" w:rsidP="00233E8F">
      <w:pPr>
        <w:pStyle w:val="Code"/>
        <w:keepNext w:val="0"/>
        <w:keepLines w:val="0"/>
        <w:rPr>
          <w:color w:val="000000"/>
          <w:lang w:eastAsia="zh-CN"/>
        </w:rPr>
      </w:pPr>
    </w:p>
    <w:p w14:paraId="10B1BBE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lang w:eastAsia="zh-CN"/>
        </w:rPr>
        <w:t>// création de l'objet Plant</w:t>
      </w:r>
    </w:p>
    <w:p w14:paraId="0D8372B4" w14:textId="77777777" w:rsidR="00233E8F" w:rsidRPr="00233E8F" w:rsidRDefault="00233E8F" w:rsidP="00233E8F">
      <w:pPr>
        <w:pStyle w:val="Code"/>
        <w:rPr>
          <w:color w:val="000000"/>
          <w:lang w:eastAsia="zh-CN"/>
        </w:rPr>
      </w:pPr>
      <w:r w:rsidRPr="00233E8F">
        <w:rPr>
          <w:color w:val="000000"/>
          <w:lang w:eastAsia="zh-CN"/>
        </w:rPr>
        <w:t xml:space="preserve">        Plant unPlant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Plant</w:t>
      </w:r>
      <w:r w:rsidRPr="00233E8F">
        <w:rPr>
          <w:color w:val="808030"/>
          <w:lang w:eastAsia="zh-CN"/>
        </w:rPr>
        <w:t>(</w:t>
      </w:r>
      <w:r w:rsidRPr="00233E8F">
        <w:rPr>
          <w:color w:val="000000"/>
          <w:lang w:eastAsia="zh-CN"/>
        </w:rPr>
        <w:t>noPlant</w:t>
      </w:r>
      <w:r w:rsidRPr="00233E8F">
        <w:rPr>
          <w:color w:val="808030"/>
          <w:lang w:eastAsia="zh-CN"/>
        </w:rPr>
        <w:t>,</w:t>
      </w:r>
      <w:r w:rsidRPr="00233E8F">
        <w:rPr>
          <w:color w:val="000000"/>
          <w:lang w:eastAsia="zh-CN"/>
        </w:rPr>
        <w:t xml:space="preserve"> description</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06D423AF"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System</w:t>
      </w:r>
      <w:r w:rsidRPr="00233E8F">
        <w:rPr>
          <w:color w:val="808030"/>
          <w:lang w:eastAsia="zh-CN"/>
        </w:rPr>
        <w:t>.</w:t>
      </w:r>
      <w:r w:rsidRPr="00233E8F">
        <w:rPr>
          <w:color w:val="000000"/>
          <w:lang w:eastAsia="zh-CN"/>
        </w:rPr>
        <w:t>out</w:t>
      </w:r>
      <w:r w:rsidRPr="00233E8F">
        <w:rPr>
          <w:color w:val="808030"/>
          <w:lang w:eastAsia="zh-CN"/>
        </w:rPr>
        <w:t>.</w:t>
      </w:r>
      <w:r w:rsidRPr="00233E8F">
        <w:rPr>
          <w:color w:val="000000"/>
          <w:lang w:eastAsia="zh-CN"/>
        </w:rPr>
        <w:t>println</w:t>
      </w:r>
      <w:r w:rsidRPr="00233E8F">
        <w:rPr>
          <w:color w:val="808030"/>
          <w:lang w:eastAsia="zh-CN"/>
        </w:rPr>
        <w:t>(</w:t>
      </w:r>
      <w:r w:rsidRPr="00233E8F">
        <w:rPr>
          <w:color w:val="000000"/>
          <w:lang w:eastAsia="zh-CN"/>
        </w:rPr>
        <w:t xml:space="preserve">noPlant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description </w:t>
      </w:r>
      <w:r w:rsidRPr="00233E8F">
        <w:rPr>
          <w:color w:val="808030"/>
          <w:lang w:eastAsia="zh-CN"/>
        </w:rPr>
        <w:t>+</w:t>
      </w:r>
      <w:r w:rsidRPr="00233E8F">
        <w:rPr>
          <w:color w:val="000000"/>
          <w:lang w:eastAsia="zh-CN"/>
        </w:rPr>
        <w:t xml:space="preserve"> </w:t>
      </w:r>
      <w:r w:rsidRPr="00233E8F">
        <w:rPr>
          <w:color w:val="0000E6"/>
          <w:lang w:eastAsia="zh-CN"/>
        </w:rPr>
        <w:t>" "</w:t>
      </w:r>
      <w:r w:rsidRPr="00233E8F">
        <w:rPr>
          <w:color w:val="000000"/>
          <w:lang w:eastAsia="zh-CN"/>
        </w:rPr>
        <w:t xml:space="preserve"> </w:t>
      </w:r>
      <w:r w:rsidRPr="00233E8F">
        <w:rPr>
          <w:color w:val="808030"/>
          <w:lang w:eastAsia="zh-CN"/>
        </w:rPr>
        <w:t>+</w:t>
      </w:r>
      <w:r w:rsidRPr="00233E8F">
        <w:rPr>
          <w:color w:val="000000"/>
          <w:lang w:eastAsia="zh-CN"/>
        </w:rPr>
        <w:t xml:space="preserve"> prixUnitaire</w:t>
      </w:r>
      <w:r w:rsidRPr="00233E8F">
        <w:rPr>
          <w:color w:val="808030"/>
          <w:lang w:eastAsia="zh-CN"/>
        </w:rPr>
        <w:t>)</w:t>
      </w:r>
      <w:r w:rsidRPr="00233E8F">
        <w:rPr>
          <w:color w:val="800080"/>
          <w:lang w:eastAsia="zh-CN"/>
        </w:rPr>
        <w:t>;</w:t>
      </w:r>
    </w:p>
    <w:p w14:paraId="13699E35" w14:textId="77777777" w:rsidR="00233E8F" w:rsidRPr="00233E8F" w:rsidRDefault="00233E8F" w:rsidP="00233E8F">
      <w:pPr>
        <w:pStyle w:val="Code"/>
        <w:rPr>
          <w:color w:val="000000"/>
          <w:lang w:eastAsia="zh-CN"/>
        </w:rPr>
      </w:pPr>
      <w:r w:rsidRPr="00233E8F">
        <w:rPr>
          <w:color w:val="000000"/>
          <w:lang w:eastAsia="zh-CN"/>
        </w:rPr>
        <w:t xml:space="preserve">        vecteurDePlants</w:t>
      </w:r>
      <w:r w:rsidRPr="00233E8F">
        <w:rPr>
          <w:color w:val="808030"/>
          <w:lang w:eastAsia="zh-CN"/>
        </w:rPr>
        <w:t>.</w:t>
      </w:r>
      <w:r w:rsidRPr="00233E8F">
        <w:rPr>
          <w:color w:val="000000"/>
          <w:lang w:eastAsia="zh-CN"/>
        </w:rPr>
        <w:t>addElement</w:t>
      </w:r>
      <w:r w:rsidRPr="00233E8F">
        <w:rPr>
          <w:color w:val="808030"/>
          <w:lang w:eastAsia="zh-CN"/>
        </w:rPr>
        <w:t>(</w:t>
      </w:r>
      <w:r w:rsidRPr="00233E8F">
        <w:rPr>
          <w:color w:val="000000"/>
          <w:lang w:eastAsia="zh-CN"/>
        </w:rPr>
        <w:t>unPlant</w:t>
      </w:r>
      <w:r w:rsidRPr="00233E8F">
        <w:rPr>
          <w:color w:val="808030"/>
          <w:lang w:eastAsia="zh-CN"/>
        </w:rPr>
        <w:t>)</w:t>
      </w:r>
      <w:r w:rsidRPr="00233E8F">
        <w:rPr>
          <w:color w:val="800080"/>
          <w:lang w:eastAsia="zh-CN"/>
        </w:rPr>
        <w:t>;</w:t>
      </w:r>
    </w:p>
    <w:p w14:paraId="55E7227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p>
    <w:p w14:paraId="1F22B09D" w14:textId="77777777" w:rsidR="00233E8F" w:rsidRPr="00233E8F" w:rsidRDefault="00233E8F" w:rsidP="00233E8F">
      <w:pPr>
        <w:pStyle w:val="Code"/>
        <w:rPr>
          <w:color w:val="000000"/>
          <w:lang w:eastAsia="zh-CN"/>
        </w:rPr>
      </w:pPr>
      <w:r w:rsidRPr="00233E8F">
        <w:rPr>
          <w:color w:val="000000"/>
          <w:lang w:eastAsia="zh-CN"/>
        </w:rPr>
        <w:t xml:space="preserve">      unFichier</w:t>
      </w:r>
      <w:r w:rsidRPr="00233E8F">
        <w:rPr>
          <w:color w:val="808030"/>
          <w:lang w:eastAsia="zh-CN"/>
        </w:rPr>
        <w:t>.</w:t>
      </w:r>
      <w:r w:rsidRPr="00233E8F">
        <w:rPr>
          <w:color w:val="000000"/>
          <w:lang w:eastAsia="zh-CN"/>
        </w:rPr>
        <w:t>close</w:t>
      </w:r>
      <w:r w:rsidRPr="00233E8F">
        <w:rPr>
          <w:color w:val="808030"/>
          <w:lang w:eastAsia="zh-CN"/>
        </w:rPr>
        <w:t>()</w:t>
      </w:r>
      <w:r w:rsidRPr="00233E8F">
        <w:rPr>
          <w:color w:val="800080"/>
          <w:lang w:eastAsia="zh-CN"/>
        </w:rPr>
        <w:t>;</w:t>
      </w:r>
    </w:p>
    <w:p w14:paraId="10DE280B"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800080"/>
          <w:lang w:eastAsia="zh-CN"/>
        </w:rPr>
        <w:t>}</w:t>
      </w:r>
      <w:r w:rsidRPr="00233E8F">
        <w:rPr>
          <w:color w:val="000000"/>
          <w:lang w:eastAsia="zh-CN"/>
        </w:rPr>
        <w:t xml:space="preserve"> </w:t>
      </w:r>
      <w:r w:rsidRPr="00233E8F">
        <w:rPr>
          <w:b/>
          <w:bCs/>
          <w:color w:val="800000"/>
          <w:lang w:eastAsia="zh-CN"/>
        </w:rPr>
        <w:t>catch</w:t>
      </w:r>
      <w:r w:rsidRPr="00233E8F">
        <w:rPr>
          <w:color w:val="000000"/>
          <w:lang w:eastAsia="zh-CN"/>
        </w:rPr>
        <w:t xml:space="preserve"> </w:t>
      </w:r>
      <w:r w:rsidRPr="00233E8F">
        <w:rPr>
          <w:color w:val="808030"/>
          <w:lang w:eastAsia="zh-CN"/>
        </w:rPr>
        <w:t>(</w:t>
      </w:r>
      <w:r w:rsidRPr="00233E8F">
        <w:rPr>
          <w:b/>
          <w:bCs/>
          <w:color w:val="BB7977"/>
          <w:lang w:eastAsia="zh-CN"/>
        </w:rPr>
        <w:t>IOException</w:t>
      </w:r>
      <w:r w:rsidRPr="00233E8F">
        <w:rPr>
          <w:color w:val="000000"/>
          <w:lang w:eastAsia="zh-CN"/>
        </w:rPr>
        <w:t xml:space="preserve"> e</w:t>
      </w:r>
      <w:r w:rsidRPr="00233E8F">
        <w:rPr>
          <w:color w:val="808030"/>
          <w:lang w:eastAsia="zh-CN"/>
        </w:rPr>
        <w:t>)</w:t>
      </w:r>
      <w:r w:rsidRPr="00233E8F">
        <w:rPr>
          <w:color w:val="000000"/>
          <w:lang w:eastAsia="zh-CN"/>
        </w:rPr>
        <w:t xml:space="preserve"> </w:t>
      </w:r>
      <w:r w:rsidRPr="00233E8F">
        <w:rPr>
          <w:color w:val="800080"/>
          <w:lang w:eastAsia="zh-CN"/>
        </w:rPr>
        <w:t>{</w:t>
      </w:r>
    </w:p>
    <w:p w14:paraId="35B2D988"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err</w:t>
      </w:r>
      <w:r w:rsidRPr="009A50DE">
        <w:rPr>
          <w:color w:val="808030"/>
          <w:lang w:val="en-CA" w:eastAsia="zh-CN"/>
        </w:rPr>
        <w:t>.</w:t>
      </w:r>
      <w:r w:rsidRPr="009A50DE">
        <w:rPr>
          <w:color w:val="000000"/>
          <w:lang w:val="en-CA" w:eastAsia="zh-CN"/>
        </w:rPr>
        <w:t>println</w:t>
      </w:r>
      <w:r w:rsidRPr="009A50DE">
        <w:rPr>
          <w:color w:val="808030"/>
          <w:lang w:val="en-CA" w:eastAsia="zh-CN"/>
        </w:rPr>
        <w:t>(</w:t>
      </w:r>
      <w:r w:rsidRPr="009A50DE">
        <w:rPr>
          <w:color w:val="0000E6"/>
          <w:lang w:val="en-CA" w:eastAsia="zh-CN"/>
        </w:rPr>
        <w:t>"Exception</w:t>
      </w:r>
      <w:r w:rsidRPr="009A50DE">
        <w:rPr>
          <w:color w:val="0F69FF"/>
          <w:lang w:val="en-CA" w:eastAsia="zh-CN"/>
        </w:rPr>
        <w:t>\n</w:t>
      </w:r>
      <w:r w:rsidRPr="009A50DE">
        <w:rPr>
          <w:color w:val="0000E6"/>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e</w:t>
      </w:r>
      <w:r w:rsidRPr="009A50DE">
        <w:rPr>
          <w:color w:val="808030"/>
          <w:lang w:val="en-CA" w:eastAsia="zh-CN"/>
        </w:rPr>
        <w:t>.</w:t>
      </w:r>
      <w:r w:rsidRPr="009A50DE">
        <w:rPr>
          <w:color w:val="000000"/>
          <w:lang w:val="en-CA" w:eastAsia="zh-CN"/>
        </w:rPr>
        <w:t>toString</w:t>
      </w:r>
      <w:r w:rsidRPr="009A50DE">
        <w:rPr>
          <w:color w:val="808030"/>
          <w:lang w:val="en-CA" w:eastAsia="zh-CN"/>
        </w:rPr>
        <w:t>())</w:t>
      </w:r>
      <w:r w:rsidRPr="009A50DE">
        <w:rPr>
          <w:color w:val="800080"/>
          <w:lang w:val="en-CA" w:eastAsia="zh-CN"/>
        </w:rPr>
        <w:t>;</w:t>
      </w:r>
    </w:p>
    <w:p w14:paraId="294FFE57" w14:textId="77777777" w:rsidR="00233E8F" w:rsidRPr="00D95704" w:rsidRDefault="00233E8F" w:rsidP="00233E8F">
      <w:pPr>
        <w:pStyle w:val="Code"/>
        <w:rPr>
          <w:color w:val="000000"/>
          <w:lang w:eastAsia="zh-CN"/>
        </w:rPr>
      </w:pPr>
      <w:r w:rsidRPr="009A50DE">
        <w:rPr>
          <w:color w:val="000000"/>
          <w:lang w:val="en-CA" w:eastAsia="zh-CN"/>
        </w:rPr>
        <w:t xml:space="preserve">    </w:t>
      </w:r>
      <w:r w:rsidRPr="00D95704">
        <w:rPr>
          <w:color w:val="800080"/>
          <w:lang w:eastAsia="zh-CN"/>
        </w:rPr>
        <w:t>}</w:t>
      </w:r>
    </w:p>
    <w:p w14:paraId="7CDD1177" w14:textId="77777777" w:rsidR="00233E8F" w:rsidRPr="00D95704" w:rsidRDefault="00233E8F" w:rsidP="00233E8F">
      <w:pPr>
        <w:pStyle w:val="Code"/>
        <w:rPr>
          <w:color w:val="000000"/>
          <w:lang w:eastAsia="zh-CN"/>
        </w:rPr>
      </w:pPr>
      <w:r w:rsidRPr="00D95704">
        <w:rPr>
          <w:color w:val="000000"/>
          <w:lang w:eastAsia="zh-CN"/>
        </w:rPr>
        <w:t xml:space="preserve">  </w:t>
      </w:r>
      <w:r w:rsidRPr="00D95704">
        <w:rPr>
          <w:color w:val="800080"/>
          <w:lang w:eastAsia="zh-CN"/>
        </w:rPr>
        <w:t>}</w:t>
      </w:r>
    </w:p>
    <w:p w14:paraId="47F3F578" w14:textId="6151CF01" w:rsidR="00233E8F" w:rsidRDefault="00233E8F" w:rsidP="00233E8F">
      <w:pPr>
        <w:pStyle w:val="Code"/>
        <w:rPr>
          <w:color w:val="800080"/>
          <w:lang w:eastAsia="zh-CN"/>
        </w:rPr>
      </w:pPr>
      <w:r w:rsidRPr="00D95704">
        <w:rPr>
          <w:color w:val="800080"/>
          <w:lang w:eastAsia="zh-CN"/>
        </w:rPr>
        <w:t>}</w:t>
      </w:r>
    </w:p>
    <w:p w14:paraId="1A7F5572" w14:textId="77777777" w:rsidR="00117845" w:rsidRPr="00D95704" w:rsidRDefault="00117845" w:rsidP="00233E8F">
      <w:pPr>
        <w:pStyle w:val="Code"/>
        <w:rPr>
          <w:color w:val="000000"/>
          <w:lang w:eastAsia="zh-CN"/>
        </w:rPr>
      </w:pPr>
    </w:p>
    <w:p w14:paraId="06FD36CC" w14:textId="77777777" w:rsidR="00233E8F" w:rsidRDefault="00233E8F" w:rsidP="00233E8F">
      <w:pPr>
        <w:pStyle w:val="Corpsdetexte"/>
      </w:pPr>
    </w:p>
    <w:p w14:paraId="5206B26B" w14:textId="3B2BD9D8" w:rsidR="00795C5E" w:rsidRPr="00233E8F" w:rsidRDefault="00000000" w:rsidP="00233E8F">
      <w:pPr>
        <w:pStyle w:val="Corpsdetexte"/>
      </w:pPr>
      <w:hyperlink r:id="rId556" w:history="1">
        <w:r w:rsidR="00233E8F">
          <w:rPr>
            <w:rStyle w:val="Hyperlien"/>
            <w:rFonts w:ascii="Segoe UI" w:hAnsi="Segoe UI" w:cs="Segoe UI"/>
            <w:b/>
            <w:bCs/>
            <w:color w:val="0366D6"/>
          </w:rPr>
          <w:t>JavaPasAPas</w:t>
        </w:r>
      </w:hyperlink>
      <w:r w:rsidR="00233E8F">
        <w:rPr>
          <w:rStyle w:val="separator"/>
          <w:rFonts w:ascii="Segoe UI" w:hAnsi="Segoe UI" w:cs="Segoe UI"/>
          <w:color w:val="586069"/>
        </w:rPr>
        <w:t>/</w:t>
      </w:r>
      <w:r w:rsidR="00233E8F">
        <w:rPr>
          <w:rStyle w:val="lev"/>
          <w:rFonts w:ascii="Segoe UI" w:hAnsi="Segoe UI" w:cs="Segoe UI"/>
          <w:color w:val="24292E"/>
        </w:rPr>
        <w:t>chapitre_9/Plant.java</w:t>
      </w:r>
    </w:p>
    <w:p w14:paraId="08B0D23B" w14:textId="77777777" w:rsidR="00233E8F" w:rsidRPr="00233E8F" w:rsidRDefault="00233E8F" w:rsidP="00233E8F">
      <w:pPr>
        <w:pStyle w:val="Code"/>
        <w:rPr>
          <w:color w:val="000000"/>
          <w:lang w:eastAsia="zh-CN"/>
        </w:rPr>
      </w:pPr>
      <w:r w:rsidRPr="00233E8F">
        <w:rPr>
          <w:b/>
          <w:bCs/>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lang w:eastAsia="zh-CN"/>
        </w:rPr>
        <w:t>*</w:t>
      </w:r>
      <w:r w:rsidRPr="00233E8F">
        <w:rPr>
          <w:color w:val="800080"/>
          <w:lang w:eastAsia="zh-CN"/>
        </w:rPr>
        <w:t>;</w:t>
      </w:r>
    </w:p>
    <w:p w14:paraId="027DD80F" w14:textId="77777777" w:rsidR="00233E8F" w:rsidRPr="00233E8F" w:rsidRDefault="00233E8F" w:rsidP="00233E8F">
      <w:pPr>
        <w:pStyle w:val="Code"/>
        <w:keepNext w:val="0"/>
        <w:keepLines w:val="0"/>
        <w:rPr>
          <w:color w:val="000000"/>
          <w:lang w:eastAsia="zh-CN"/>
        </w:rPr>
      </w:pPr>
    </w:p>
    <w:p w14:paraId="30D67AE3" w14:textId="77777777" w:rsidR="00233E8F" w:rsidRPr="00D95704" w:rsidRDefault="00233E8F" w:rsidP="00233E8F">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2F351C3A" w14:textId="77777777" w:rsidR="00233E8F" w:rsidRPr="00233E8F" w:rsidRDefault="00233E8F" w:rsidP="00233E8F">
      <w:pPr>
        <w:pStyle w:val="Code"/>
        <w:rPr>
          <w:color w:val="000000"/>
          <w:lang w:val="fr-FR" w:eastAsia="zh-CN"/>
        </w:rPr>
      </w:pPr>
      <w:r w:rsidRPr="00D95704">
        <w:rPr>
          <w:color w:val="000000"/>
          <w:lang w:val="en-CA"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noPlant</w:t>
      </w:r>
      <w:r w:rsidRPr="00233E8F">
        <w:rPr>
          <w:color w:val="800080"/>
          <w:lang w:val="fr-FR" w:eastAsia="zh-CN"/>
        </w:rPr>
        <w:t>;</w:t>
      </w:r>
      <w:r w:rsidRPr="00233E8F">
        <w:rPr>
          <w:color w:val="000000"/>
          <w:lang w:val="fr-FR" w:eastAsia="zh-CN"/>
        </w:rPr>
        <w:t xml:space="preserve"> </w:t>
      </w:r>
      <w:r w:rsidRPr="00233E8F">
        <w:rPr>
          <w:color w:val="696969"/>
          <w:lang w:val="fr-FR" w:eastAsia="zh-CN"/>
        </w:rPr>
        <w:t>// numéro de catalogue du plant</w:t>
      </w:r>
    </w:p>
    <w:p w14:paraId="2388ABAC"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0080"/>
          <w:lang w:val="fr-FR" w:eastAsia="zh-CN"/>
        </w:rPr>
        <w:t>;</w:t>
      </w:r>
      <w:r w:rsidRPr="00233E8F">
        <w:rPr>
          <w:color w:val="000000"/>
          <w:lang w:val="fr-FR" w:eastAsia="zh-CN"/>
        </w:rPr>
        <w:t xml:space="preserve"> </w:t>
      </w:r>
      <w:r w:rsidRPr="00233E8F">
        <w:rPr>
          <w:color w:val="696969"/>
          <w:lang w:val="fr-FR" w:eastAsia="zh-CN"/>
        </w:rPr>
        <w:t>// description du plant</w:t>
      </w:r>
    </w:p>
    <w:p w14:paraId="4D2EADB7"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private</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0080"/>
          <w:lang w:val="fr-FR" w:eastAsia="zh-CN"/>
        </w:rPr>
        <w:t>;</w:t>
      </w:r>
      <w:r w:rsidRPr="00233E8F">
        <w:rPr>
          <w:color w:val="000000"/>
          <w:lang w:val="fr-FR" w:eastAsia="zh-CN"/>
        </w:rPr>
        <w:t xml:space="preserve"> </w:t>
      </w:r>
      <w:r w:rsidRPr="00233E8F">
        <w:rPr>
          <w:color w:val="696969"/>
          <w:lang w:val="fr-FR" w:eastAsia="zh-CN"/>
        </w:rPr>
        <w:t>// prix unitaire du plant</w:t>
      </w:r>
    </w:p>
    <w:p w14:paraId="12CB2338" w14:textId="77777777" w:rsidR="00233E8F" w:rsidRPr="00233E8F" w:rsidRDefault="00233E8F" w:rsidP="00233E8F">
      <w:pPr>
        <w:pStyle w:val="Code"/>
        <w:keepNext w:val="0"/>
        <w:keepLines w:val="0"/>
        <w:rPr>
          <w:color w:val="000000"/>
          <w:lang w:val="fr-FR" w:eastAsia="zh-CN"/>
        </w:rPr>
      </w:pPr>
    </w:p>
    <w:p w14:paraId="1612D7BD" w14:textId="77777777" w:rsidR="00233E8F" w:rsidRPr="00233E8F" w:rsidRDefault="00233E8F" w:rsidP="00233E8F">
      <w:pPr>
        <w:pStyle w:val="Code"/>
        <w:rPr>
          <w:color w:val="000000"/>
          <w:lang w:val="fr-FR" w:eastAsia="zh-CN"/>
        </w:rPr>
      </w:pPr>
      <w:r w:rsidRPr="00233E8F">
        <w:rPr>
          <w:color w:val="000000"/>
          <w:lang w:val="fr-FR" w:eastAsia="zh-CN"/>
        </w:rPr>
        <w:lastRenderedPageBreak/>
        <w:t xml:space="preserve">  </w:t>
      </w:r>
      <w:r w:rsidRPr="00233E8F">
        <w:rPr>
          <w:b/>
          <w:bCs/>
          <w:lang w:val="fr-FR" w:eastAsia="zh-CN"/>
        </w:rPr>
        <w:t>public</w:t>
      </w:r>
      <w:r w:rsidRPr="00233E8F">
        <w:rPr>
          <w:color w:val="000000"/>
          <w:lang w:val="fr-FR" w:eastAsia="zh-CN"/>
        </w:rPr>
        <w:t xml:space="preserve"> 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b/>
          <w:bCs/>
          <w:color w:val="BB7977"/>
          <w:lang w:val="fr-FR" w:eastAsia="zh-CN"/>
        </w:rPr>
        <w:t>String</w:t>
      </w:r>
      <w:r w:rsidRPr="00233E8F">
        <w:rPr>
          <w:color w:val="000000"/>
          <w:lang w:val="fr-FR" w:eastAsia="zh-CN"/>
        </w:rPr>
        <w:t xml:space="preserve"> description</w:t>
      </w:r>
      <w:r w:rsidRPr="00233E8F">
        <w:rPr>
          <w:color w:val="808030"/>
          <w:lang w:val="fr-FR" w:eastAsia="zh-CN"/>
        </w:rPr>
        <w:t>,</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BEB3092"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noPlant </w:t>
      </w:r>
      <w:r w:rsidRPr="00233E8F">
        <w:rPr>
          <w:color w:val="808030"/>
          <w:lang w:val="fr-FR" w:eastAsia="zh-CN"/>
        </w:rPr>
        <w:t>=</w:t>
      </w:r>
      <w:r w:rsidRPr="00233E8F">
        <w:rPr>
          <w:color w:val="000000"/>
          <w:lang w:val="fr-FR" w:eastAsia="zh-CN"/>
        </w:rPr>
        <w:t xml:space="preserve"> noPlant</w:t>
      </w:r>
      <w:r w:rsidRPr="00233E8F">
        <w:rPr>
          <w:color w:val="800080"/>
          <w:lang w:val="fr-FR" w:eastAsia="zh-CN"/>
        </w:rPr>
        <w:t>;</w:t>
      </w:r>
    </w:p>
    <w:p w14:paraId="38B332BF"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description </w:t>
      </w:r>
      <w:r w:rsidRPr="00233E8F">
        <w:rPr>
          <w:color w:val="808030"/>
          <w:lang w:val="fr-FR" w:eastAsia="zh-CN"/>
        </w:rPr>
        <w:t>=</w:t>
      </w:r>
      <w:r w:rsidRPr="00233E8F">
        <w:rPr>
          <w:color w:val="000000"/>
          <w:lang w:val="fr-FR" w:eastAsia="zh-CN"/>
        </w:rPr>
        <w:t xml:space="preserve"> description</w:t>
      </w:r>
      <w:r w:rsidRPr="00233E8F">
        <w:rPr>
          <w:color w:val="800080"/>
          <w:lang w:val="fr-FR" w:eastAsia="zh-CN"/>
        </w:rPr>
        <w:t>;</w:t>
      </w:r>
    </w:p>
    <w:p w14:paraId="4DAE9DD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3EE9C30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28ECBF49" w14:textId="77777777" w:rsidR="00233E8F" w:rsidRPr="00233E8F" w:rsidRDefault="00233E8F" w:rsidP="00233E8F">
      <w:pPr>
        <w:pStyle w:val="Code"/>
        <w:rPr>
          <w:color w:val="000000"/>
          <w:lang w:val="fr-FR" w:eastAsia="zh-CN"/>
        </w:rPr>
      </w:pPr>
    </w:p>
    <w:p w14:paraId="1D732D23"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setNoPlant</w:t>
      </w:r>
      <w:r w:rsidRPr="00233E8F">
        <w:rPr>
          <w:color w:val="808030"/>
          <w:lang w:val="fr-FR" w:eastAsia="zh-CN"/>
        </w:rPr>
        <w:t>(</w:t>
      </w:r>
      <w:r w:rsidRPr="00233E8F">
        <w:rPr>
          <w:color w:val="BB7977"/>
          <w:lang w:val="fr-FR" w:eastAsia="zh-CN"/>
        </w:rPr>
        <w:t>int</w:t>
      </w:r>
      <w:r w:rsidRPr="00233E8F">
        <w:rPr>
          <w:color w:val="000000"/>
          <w:lang w:val="fr-FR" w:eastAsia="zh-CN"/>
        </w:rPr>
        <w:t xml:space="preserve"> noPlant</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6697547B"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5690D86F"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0DCC0DCB" w14:textId="77777777" w:rsidR="00233E8F" w:rsidRPr="009A50DE" w:rsidRDefault="00233E8F" w:rsidP="00233E8F">
      <w:pPr>
        <w:pStyle w:val="Code"/>
        <w:rPr>
          <w:color w:val="000000"/>
          <w:lang w:val="en-CA" w:eastAsia="zh-CN"/>
        </w:rPr>
      </w:pPr>
    </w:p>
    <w:p w14:paraId="6839D4B3"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DA1BA76" w14:textId="77777777" w:rsidR="00233E8F" w:rsidRPr="00D95704" w:rsidRDefault="00233E8F" w:rsidP="00233E8F">
      <w:pPr>
        <w:pStyle w:val="Code"/>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107AF5C5"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5833432F" w14:textId="77777777" w:rsidR="00233E8F" w:rsidRPr="00D95704" w:rsidRDefault="00233E8F" w:rsidP="00233E8F">
      <w:pPr>
        <w:pStyle w:val="Code"/>
        <w:keepNext w:val="0"/>
        <w:keepLines w:val="0"/>
        <w:rPr>
          <w:color w:val="000000"/>
          <w:lang w:val="en-CA" w:eastAsia="zh-CN"/>
        </w:rPr>
      </w:pPr>
    </w:p>
    <w:p w14:paraId="41A539E4"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7AAAB52B"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01F52E8E"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3607C1D9" w14:textId="77777777" w:rsidR="00233E8F" w:rsidRPr="00D95704" w:rsidRDefault="00233E8F" w:rsidP="00233E8F">
      <w:pPr>
        <w:pStyle w:val="Code"/>
        <w:rPr>
          <w:color w:val="000000"/>
          <w:lang w:val="en-CA" w:eastAsia="zh-CN"/>
        </w:rPr>
      </w:pPr>
    </w:p>
    <w:p w14:paraId="62A46784" w14:textId="77777777" w:rsidR="00233E8F" w:rsidRPr="00D95704" w:rsidRDefault="00233E8F" w:rsidP="00233E8F">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582420F2" w14:textId="77777777" w:rsidR="00233E8F" w:rsidRPr="009A50DE" w:rsidRDefault="00233E8F" w:rsidP="00233E8F">
      <w:pPr>
        <w:pStyle w:val="Code"/>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7D10D6A0" w14:textId="77777777" w:rsidR="00233E8F" w:rsidRPr="00233E8F" w:rsidRDefault="00233E8F" w:rsidP="00233E8F">
      <w:pPr>
        <w:pStyle w:val="Code"/>
        <w:rPr>
          <w:color w:val="000000"/>
          <w:lang w:val="fr-FR" w:eastAsia="zh-CN"/>
        </w:rPr>
      </w:pPr>
      <w:r w:rsidRPr="009A50DE">
        <w:rPr>
          <w:color w:val="000000"/>
          <w:lang w:eastAsia="zh-CN"/>
        </w:rPr>
        <w:t xml:space="preserve">  </w:t>
      </w:r>
      <w:r w:rsidRPr="00233E8F">
        <w:rPr>
          <w:color w:val="800080"/>
          <w:lang w:val="fr-FR" w:eastAsia="zh-CN"/>
        </w:rPr>
        <w:t>}</w:t>
      </w:r>
    </w:p>
    <w:p w14:paraId="0A06BBDA" w14:textId="77777777" w:rsidR="00233E8F" w:rsidRPr="00233E8F" w:rsidRDefault="00233E8F" w:rsidP="00233E8F">
      <w:pPr>
        <w:pStyle w:val="Code"/>
        <w:rPr>
          <w:color w:val="000000"/>
          <w:lang w:val="fr-FR" w:eastAsia="zh-CN"/>
        </w:rPr>
      </w:pPr>
    </w:p>
    <w:p w14:paraId="3F615A42"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setPrixUnitaire</w:t>
      </w:r>
      <w:r w:rsidRPr="00233E8F">
        <w:rPr>
          <w:color w:val="808030"/>
          <w:lang w:val="fr-FR" w:eastAsia="zh-CN"/>
        </w:rPr>
        <w:t>(</w:t>
      </w:r>
      <w:r w:rsidRPr="00233E8F">
        <w:rPr>
          <w:color w:val="BB7977"/>
          <w:lang w:val="fr-FR" w:eastAsia="zh-CN"/>
        </w:rPr>
        <w:t>double</w:t>
      </w:r>
      <w:r w:rsidRPr="00233E8F">
        <w:rPr>
          <w:color w:val="000000"/>
          <w:lang w:val="fr-FR" w:eastAsia="zh-CN"/>
        </w:rPr>
        <w:t xml:space="preserve"> 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14D07B6F"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this</w:t>
      </w:r>
      <w:r w:rsidRPr="00233E8F">
        <w:rPr>
          <w:color w:val="808030"/>
          <w:lang w:val="fr-FR" w:eastAsia="zh-CN"/>
        </w:rPr>
        <w:t>.</w:t>
      </w:r>
      <w:r w:rsidRPr="00233E8F">
        <w:rPr>
          <w:color w:val="000000"/>
          <w:lang w:val="fr-FR" w:eastAsia="zh-CN"/>
        </w:rPr>
        <w:t xml:space="preserve">prixUnitaire </w:t>
      </w:r>
      <w:r w:rsidRPr="00233E8F">
        <w:rPr>
          <w:color w:val="808030"/>
          <w:lang w:val="fr-FR" w:eastAsia="zh-CN"/>
        </w:rPr>
        <w:t>=</w:t>
      </w:r>
      <w:r w:rsidRPr="00233E8F">
        <w:rPr>
          <w:color w:val="000000"/>
          <w:lang w:val="fr-FR" w:eastAsia="zh-CN"/>
        </w:rPr>
        <w:t xml:space="preserve"> prixUnitaire</w:t>
      </w:r>
      <w:r w:rsidRPr="00233E8F">
        <w:rPr>
          <w:color w:val="800080"/>
          <w:lang w:val="fr-FR" w:eastAsia="zh-CN"/>
        </w:rPr>
        <w:t>;</w:t>
      </w:r>
    </w:p>
    <w:p w14:paraId="1D1C028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569AC206" w14:textId="77777777" w:rsidR="00233E8F" w:rsidRPr="00233E8F" w:rsidRDefault="00233E8F" w:rsidP="00233E8F">
      <w:pPr>
        <w:pStyle w:val="Code"/>
        <w:rPr>
          <w:color w:val="000000"/>
          <w:lang w:val="fr-FR" w:eastAsia="zh-CN"/>
        </w:rPr>
      </w:pPr>
    </w:p>
    <w:p w14:paraId="0A12421D"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double</w:t>
      </w:r>
      <w:r w:rsidRPr="00233E8F">
        <w:rPr>
          <w:color w:val="000000"/>
          <w:lang w:val="fr-FR" w:eastAsia="zh-CN"/>
        </w:rPr>
        <w:t xml:space="preserve"> getPrixUnitaire</w:t>
      </w:r>
      <w:r w:rsidRPr="00233E8F">
        <w:rPr>
          <w:color w:val="808030"/>
          <w:lang w:val="fr-FR" w:eastAsia="zh-CN"/>
        </w:rPr>
        <w:t>()</w:t>
      </w:r>
      <w:r w:rsidRPr="00233E8F">
        <w:rPr>
          <w:color w:val="000000"/>
          <w:lang w:val="fr-FR" w:eastAsia="zh-CN"/>
        </w:rPr>
        <w:t xml:space="preserve"> </w:t>
      </w:r>
      <w:r w:rsidRPr="00233E8F">
        <w:rPr>
          <w:color w:val="800080"/>
          <w:lang w:val="fr-FR" w:eastAsia="zh-CN"/>
        </w:rPr>
        <w:t>{</w:t>
      </w:r>
    </w:p>
    <w:p w14:paraId="797F158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return</w:t>
      </w:r>
      <w:r w:rsidRPr="00233E8F">
        <w:rPr>
          <w:color w:val="000000"/>
          <w:lang w:val="fr-FR" w:eastAsia="zh-CN"/>
        </w:rPr>
        <w:t xml:space="preserve"> prixUnitaire</w:t>
      </w:r>
      <w:r w:rsidRPr="00233E8F">
        <w:rPr>
          <w:color w:val="800080"/>
          <w:lang w:val="fr-FR" w:eastAsia="zh-CN"/>
        </w:rPr>
        <w:t>;</w:t>
      </w:r>
    </w:p>
    <w:p w14:paraId="1B6977F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382D1BAC" w14:textId="77777777" w:rsidR="00233E8F" w:rsidRPr="00233E8F" w:rsidRDefault="00233E8F" w:rsidP="00233E8F">
      <w:pPr>
        <w:pStyle w:val="Code"/>
        <w:rPr>
          <w:color w:val="000000"/>
          <w:lang w:val="fr-FR" w:eastAsia="zh-CN"/>
        </w:rPr>
      </w:pPr>
    </w:p>
    <w:p w14:paraId="358B6B81"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ecrireEnregistrementTailleMax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40A7FB6C"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noPlant</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 octets</w:t>
      </w:r>
    </w:p>
    <w:p w14:paraId="0765239F" w14:textId="77777777" w:rsidR="00233E8F" w:rsidRPr="009A50DE" w:rsidRDefault="00233E8F" w:rsidP="00233E8F">
      <w:pPr>
        <w:pStyle w:val="Code"/>
        <w:rPr>
          <w:color w:val="000000"/>
          <w:lang w:val="en-CA" w:eastAsia="zh-CN"/>
        </w:rPr>
      </w:pPr>
      <w:r w:rsidRPr="00233E8F">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4E1445E1"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7AC9AEA3" w14:textId="77777777" w:rsidR="00233E8F" w:rsidRPr="00233E8F" w:rsidRDefault="00233E8F" w:rsidP="00233E8F">
      <w:pPr>
        <w:pStyle w:val="Code"/>
        <w:rPr>
          <w:color w:val="000000"/>
          <w:lang w:val="fr-FR" w:eastAsia="zh-CN"/>
        </w:rPr>
      </w:pPr>
      <w:r w:rsidRPr="009A50DE">
        <w:rPr>
          <w:color w:val="000000"/>
          <w:lang w:val="en-CA" w:eastAsia="zh-CN"/>
        </w:rPr>
        <w:t xml:space="preserve">    </w:t>
      </w:r>
      <w:r w:rsidRPr="00233E8F">
        <w:rPr>
          <w:color w:val="800080"/>
          <w:lang w:val="fr-FR" w:eastAsia="zh-CN"/>
        </w:rPr>
        <w:t>}</w:t>
      </w:r>
    </w:p>
    <w:p w14:paraId="263DA49E"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writeInt</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000000"/>
          <w:lang w:val="fr-FR" w:eastAsia="zh-CN"/>
        </w:rPr>
        <w:t>length</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4octets</w:t>
      </w:r>
    </w:p>
    <w:p w14:paraId="25E10F8D"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writeBytes</w:t>
      </w:r>
      <w:r w:rsidRPr="00233E8F">
        <w:rPr>
          <w:color w:val="808030"/>
          <w:lang w:val="fr-FR" w:eastAsia="zh-CN"/>
        </w:rPr>
        <w:t>(</w:t>
      </w:r>
      <w:r w:rsidRPr="00233E8F">
        <w:rPr>
          <w:color w:val="000000"/>
          <w:lang w:val="fr-FR" w:eastAsia="zh-CN"/>
        </w:rPr>
        <w:t>description</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max 38 octets</w:t>
      </w:r>
    </w:p>
    <w:p w14:paraId="461E5902"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writeDouble</w:t>
      </w:r>
      <w:r w:rsidRPr="00233E8F">
        <w:rPr>
          <w:color w:val="808030"/>
          <w:lang w:val="fr-FR" w:eastAsia="zh-CN"/>
        </w:rPr>
        <w:t>(</w:t>
      </w:r>
      <w:r w:rsidRPr="00233E8F">
        <w:rPr>
          <w:color w:val="000000"/>
          <w:lang w:val="fr-FR" w:eastAsia="zh-CN"/>
        </w:rPr>
        <w:t>prixUnitaire</w:t>
      </w:r>
      <w:r w:rsidRPr="00233E8F">
        <w:rPr>
          <w:color w:val="808030"/>
          <w:lang w:val="fr-FR" w:eastAsia="zh-CN"/>
        </w:rPr>
        <w:t>)</w:t>
      </w:r>
      <w:r w:rsidRPr="00233E8F">
        <w:rPr>
          <w:color w:val="800080"/>
          <w:lang w:val="fr-FR" w:eastAsia="zh-CN"/>
        </w:rPr>
        <w:t>;</w:t>
      </w:r>
      <w:r w:rsidRPr="00233E8F">
        <w:rPr>
          <w:color w:val="000000"/>
          <w:lang w:val="fr-FR" w:eastAsia="zh-CN"/>
        </w:rPr>
        <w:t xml:space="preserve"> </w:t>
      </w:r>
      <w:r w:rsidRPr="00233E8F">
        <w:rPr>
          <w:color w:val="696969"/>
          <w:lang w:val="fr-FR" w:eastAsia="zh-CN"/>
        </w:rPr>
        <w:t>// 8 octets</w:t>
      </w:r>
    </w:p>
    <w:p w14:paraId="154971D4"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800080"/>
          <w:lang w:val="fr-FR" w:eastAsia="zh-CN"/>
        </w:rPr>
        <w:t>}</w:t>
      </w:r>
    </w:p>
    <w:p w14:paraId="3DA08C29" w14:textId="77777777" w:rsidR="00233E8F" w:rsidRPr="00233E8F" w:rsidRDefault="00233E8F" w:rsidP="00233E8F">
      <w:pPr>
        <w:pStyle w:val="Code"/>
        <w:keepNext w:val="0"/>
        <w:keepLines w:val="0"/>
        <w:rPr>
          <w:color w:val="000000"/>
          <w:lang w:val="fr-FR" w:eastAsia="zh-CN"/>
        </w:rPr>
      </w:pPr>
    </w:p>
    <w:p w14:paraId="532DD8EF"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b/>
          <w:bCs/>
          <w:lang w:val="fr-FR" w:eastAsia="zh-CN"/>
        </w:rPr>
        <w:t>public</w:t>
      </w:r>
      <w:r w:rsidRPr="00233E8F">
        <w:rPr>
          <w:color w:val="000000"/>
          <w:lang w:val="fr-FR" w:eastAsia="zh-CN"/>
        </w:rPr>
        <w:t xml:space="preserve"> </w:t>
      </w:r>
      <w:r w:rsidRPr="00233E8F">
        <w:rPr>
          <w:color w:val="BB7977"/>
          <w:lang w:val="fr-FR" w:eastAsia="zh-CN"/>
        </w:rPr>
        <w:t>void</w:t>
      </w:r>
      <w:r w:rsidRPr="00233E8F">
        <w:rPr>
          <w:color w:val="000000"/>
          <w:lang w:val="fr-FR" w:eastAsia="zh-CN"/>
        </w:rPr>
        <w:t xml:space="preserve"> lireEnregistrementTailleMax</w:t>
      </w:r>
      <w:r w:rsidRPr="00233E8F">
        <w:rPr>
          <w:color w:val="808030"/>
          <w:lang w:val="fr-FR" w:eastAsia="zh-CN"/>
        </w:rPr>
        <w:t>(</w:t>
      </w:r>
      <w:r w:rsidRPr="00233E8F">
        <w:rPr>
          <w:b/>
          <w:bCs/>
          <w:color w:val="BB7977"/>
          <w:lang w:val="fr-FR" w:eastAsia="zh-CN"/>
        </w:rPr>
        <w:t>RandomAccessFile</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 xml:space="preserve"> </w:t>
      </w:r>
      <w:r w:rsidRPr="00233E8F">
        <w:rPr>
          <w:b/>
          <w:bCs/>
          <w:lang w:val="fr-FR" w:eastAsia="zh-CN"/>
        </w:rPr>
        <w:t>throws</w:t>
      </w:r>
      <w:r w:rsidRPr="00233E8F">
        <w:rPr>
          <w:color w:val="000000"/>
          <w:lang w:val="fr-FR" w:eastAsia="zh-CN"/>
        </w:rPr>
        <w:t xml:space="preserve"> </w:t>
      </w:r>
      <w:r w:rsidRPr="00233E8F">
        <w:rPr>
          <w:b/>
          <w:bCs/>
          <w:color w:val="BB7977"/>
          <w:lang w:val="fr-FR" w:eastAsia="zh-CN"/>
        </w:rPr>
        <w:t>Exception</w:t>
      </w:r>
      <w:r w:rsidRPr="00233E8F">
        <w:rPr>
          <w:color w:val="000000"/>
          <w:lang w:val="fr-FR" w:eastAsia="zh-CN"/>
        </w:rPr>
        <w:t xml:space="preserve"> </w:t>
      </w:r>
      <w:r w:rsidRPr="00233E8F">
        <w:rPr>
          <w:color w:val="800080"/>
          <w:lang w:val="fr-FR" w:eastAsia="zh-CN"/>
        </w:rPr>
        <w:t>{</w:t>
      </w:r>
    </w:p>
    <w:p w14:paraId="20E83313" w14:textId="77777777" w:rsidR="00233E8F" w:rsidRPr="00233E8F" w:rsidRDefault="00233E8F" w:rsidP="00233E8F">
      <w:pPr>
        <w:pStyle w:val="Code"/>
        <w:rPr>
          <w:color w:val="000000"/>
          <w:lang w:val="fr-FR" w:eastAsia="zh-CN"/>
        </w:rPr>
      </w:pPr>
      <w:r w:rsidRPr="00233E8F">
        <w:rPr>
          <w:color w:val="000000"/>
          <w:lang w:val="fr-FR" w:eastAsia="zh-CN"/>
        </w:rPr>
        <w:t xml:space="preserve">    noPlant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06FC291C"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BB7977"/>
          <w:lang w:val="fr-FR" w:eastAsia="zh-CN"/>
        </w:rPr>
        <w:t>int</w:t>
      </w:r>
      <w:r w:rsidRPr="00233E8F">
        <w:rPr>
          <w:color w:val="000000"/>
          <w:lang w:val="fr-FR" w:eastAsia="zh-CN"/>
        </w:rPr>
        <w:t xml:space="preserve"> tailleDescription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readInt</w:t>
      </w:r>
      <w:r w:rsidRPr="00233E8F">
        <w:rPr>
          <w:color w:val="808030"/>
          <w:lang w:val="fr-FR" w:eastAsia="zh-CN"/>
        </w:rPr>
        <w:t>()</w:t>
      </w:r>
      <w:r w:rsidRPr="00233E8F">
        <w:rPr>
          <w:color w:val="800080"/>
          <w:lang w:val="fr-FR" w:eastAsia="zh-CN"/>
        </w:rPr>
        <w:t>;</w:t>
      </w:r>
    </w:p>
    <w:p w14:paraId="12C1DC69"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 xml:space="preserve"> tampon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color w:val="BB7977"/>
          <w:lang w:val="fr-FR" w:eastAsia="zh-CN"/>
        </w:rPr>
        <w:t>byte</w:t>
      </w:r>
      <w:r w:rsidRPr="00233E8F">
        <w:rPr>
          <w:color w:val="808030"/>
          <w:lang w:val="fr-FR" w:eastAsia="zh-CN"/>
        </w:rPr>
        <w:t>[</w:t>
      </w:r>
      <w:r w:rsidRPr="00233E8F">
        <w:rPr>
          <w:color w:val="000000"/>
          <w:lang w:val="fr-FR" w:eastAsia="zh-CN"/>
        </w:rPr>
        <w:t>tailleDescription</w:t>
      </w:r>
      <w:r w:rsidRPr="00233E8F">
        <w:rPr>
          <w:color w:val="808030"/>
          <w:lang w:val="fr-FR" w:eastAsia="zh-CN"/>
        </w:rPr>
        <w:t>]</w:t>
      </w:r>
      <w:r w:rsidRPr="00233E8F">
        <w:rPr>
          <w:color w:val="800080"/>
          <w:lang w:val="fr-FR" w:eastAsia="zh-CN"/>
        </w:rPr>
        <w:t>;</w:t>
      </w:r>
    </w:p>
    <w:p w14:paraId="32315554" w14:textId="77777777" w:rsidR="00233E8F" w:rsidRPr="00233E8F" w:rsidRDefault="00233E8F" w:rsidP="00233E8F">
      <w:pPr>
        <w:pStyle w:val="Code"/>
        <w:rPr>
          <w:color w:val="000000"/>
          <w:lang w:val="fr-FR" w:eastAsia="zh-CN"/>
        </w:rPr>
      </w:pP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readFully</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29A33F4C" w14:textId="77777777" w:rsidR="00233E8F" w:rsidRPr="00233E8F" w:rsidRDefault="00233E8F" w:rsidP="00233E8F">
      <w:pPr>
        <w:pStyle w:val="Code"/>
        <w:rPr>
          <w:color w:val="000000"/>
          <w:lang w:val="fr-FR" w:eastAsia="zh-CN"/>
        </w:rPr>
      </w:pPr>
      <w:r w:rsidRPr="00233E8F">
        <w:rPr>
          <w:color w:val="000000"/>
          <w:lang w:val="fr-FR" w:eastAsia="zh-CN"/>
        </w:rPr>
        <w:t xml:space="preserve">    description </w:t>
      </w:r>
      <w:r w:rsidRPr="00233E8F">
        <w:rPr>
          <w:color w:val="808030"/>
          <w:lang w:val="fr-FR" w:eastAsia="zh-CN"/>
        </w:rPr>
        <w:t>=</w:t>
      </w:r>
      <w:r w:rsidRPr="00233E8F">
        <w:rPr>
          <w:color w:val="000000"/>
          <w:lang w:val="fr-FR" w:eastAsia="zh-CN"/>
        </w:rPr>
        <w:t xml:space="preserve"> </w:t>
      </w:r>
      <w:r w:rsidRPr="00233E8F">
        <w:rPr>
          <w:b/>
          <w:bCs/>
          <w:lang w:val="fr-FR" w:eastAsia="zh-CN"/>
        </w:rPr>
        <w:t>new</w:t>
      </w:r>
      <w:r w:rsidRPr="00233E8F">
        <w:rPr>
          <w:color w:val="000000"/>
          <w:lang w:val="fr-FR" w:eastAsia="zh-CN"/>
        </w:rPr>
        <w:t xml:space="preserve"> </w:t>
      </w:r>
      <w:r w:rsidRPr="00233E8F">
        <w:rPr>
          <w:b/>
          <w:bCs/>
          <w:color w:val="BB7977"/>
          <w:lang w:val="fr-FR" w:eastAsia="zh-CN"/>
        </w:rPr>
        <w:t>String</w:t>
      </w:r>
      <w:r w:rsidRPr="00233E8F">
        <w:rPr>
          <w:color w:val="808030"/>
          <w:lang w:val="fr-FR" w:eastAsia="zh-CN"/>
        </w:rPr>
        <w:t>(</w:t>
      </w:r>
      <w:r w:rsidRPr="00233E8F">
        <w:rPr>
          <w:color w:val="000000"/>
          <w:lang w:val="fr-FR" w:eastAsia="zh-CN"/>
        </w:rPr>
        <w:t>tampon</w:t>
      </w:r>
      <w:r w:rsidRPr="00233E8F">
        <w:rPr>
          <w:color w:val="808030"/>
          <w:lang w:val="fr-FR" w:eastAsia="zh-CN"/>
        </w:rPr>
        <w:t>)</w:t>
      </w:r>
      <w:r w:rsidRPr="00233E8F">
        <w:rPr>
          <w:color w:val="800080"/>
          <w:lang w:val="fr-FR" w:eastAsia="zh-CN"/>
        </w:rPr>
        <w:t>;</w:t>
      </w:r>
    </w:p>
    <w:p w14:paraId="76C020E5" w14:textId="77777777" w:rsidR="00233E8F" w:rsidRPr="00233E8F" w:rsidRDefault="00233E8F" w:rsidP="00233E8F">
      <w:pPr>
        <w:pStyle w:val="Code"/>
        <w:rPr>
          <w:color w:val="000000"/>
          <w:lang w:val="fr-FR" w:eastAsia="zh-CN"/>
        </w:rPr>
      </w:pPr>
      <w:r w:rsidRPr="00233E8F">
        <w:rPr>
          <w:color w:val="000000"/>
          <w:lang w:val="fr-FR" w:eastAsia="zh-CN"/>
        </w:rPr>
        <w:t xml:space="preserve">    prixUnitaire </w:t>
      </w:r>
      <w:r w:rsidRPr="00233E8F">
        <w:rPr>
          <w:color w:val="808030"/>
          <w:lang w:val="fr-FR" w:eastAsia="zh-CN"/>
        </w:rPr>
        <w:t>=</w:t>
      </w:r>
      <w:r w:rsidRPr="00233E8F">
        <w:rPr>
          <w:color w:val="000000"/>
          <w:lang w:val="fr-FR" w:eastAsia="zh-CN"/>
        </w:rPr>
        <w:t xml:space="preserve"> unFichier</w:t>
      </w:r>
      <w:r w:rsidRPr="00233E8F">
        <w:rPr>
          <w:color w:val="808030"/>
          <w:lang w:val="fr-FR" w:eastAsia="zh-CN"/>
        </w:rPr>
        <w:t>.</w:t>
      </w:r>
      <w:r w:rsidRPr="00233E8F">
        <w:rPr>
          <w:color w:val="000000"/>
          <w:lang w:val="fr-FR" w:eastAsia="zh-CN"/>
        </w:rPr>
        <w:t>readDouble</w:t>
      </w:r>
      <w:r w:rsidRPr="00233E8F">
        <w:rPr>
          <w:color w:val="808030"/>
          <w:lang w:val="fr-FR" w:eastAsia="zh-CN"/>
        </w:rPr>
        <w:t>()</w:t>
      </w:r>
      <w:r w:rsidRPr="00233E8F">
        <w:rPr>
          <w:color w:val="800080"/>
          <w:lang w:val="fr-FR" w:eastAsia="zh-CN"/>
        </w:rPr>
        <w:t>;</w:t>
      </w:r>
    </w:p>
    <w:p w14:paraId="43BAECAC" w14:textId="77777777" w:rsidR="00233E8F" w:rsidRPr="009A50DE" w:rsidRDefault="00233E8F" w:rsidP="00233E8F">
      <w:pPr>
        <w:pStyle w:val="Code"/>
        <w:rPr>
          <w:color w:val="000000"/>
          <w:lang w:eastAsia="zh-CN"/>
        </w:rPr>
      </w:pPr>
      <w:r w:rsidRPr="00233E8F">
        <w:rPr>
          <w:color w:val="000000"/>
          <w:lang w:val="fr-FR" w:eastAsia="zh-CN"/>
        </w:rPr>
        <w:t xml:space="preserve">  </w:t>
      </w:r>
      <w:r w:rsidRPr="009A50DE">
        <w:rPr>
          <w:color w:val="800080"/>
          <w:lang w:eastAsia="zh-CN"/>
        </w:rPr>
        <w:t>}</w:t>
      </w:r>
    </w:p>
    <w:p w14:paraId="75166982" w14:textId="77777777" w:rsidR="00233E8F" w:rsidRPr="009A50DE" w:rsidRDefault="00233E8F" w:rsidP="00233E8F">
      <w:pPr>
        <w:pStyle w:val="Code"/>
        <w:rPr>
          <w:color w:val="000000"/>
          <w:lang w:eastAsia="zh-CN"/>
        </w:rPr>
      </w:pPr>
    </w:p>
    <w:p w14:paraId="77DA970F"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b/>
          <w:bCs/>
          <w:lang w:eastAsia="zh-CN"/>
        </w:rPr>
        <w:t>public</w:t>
      </w:r>
      <w:r w:rsidRPr="009A50DE">
        <w:rPr>
          <w:color w:val="000000"/>
          <w:lang w:eastAsia="zh-CN"/>
        </w:rPr>
        <w:t xml:space="preserve"> </w:t>
      </w:r>
      <w:r w:rsidRPr="009A50DE">
        <w:rPr>
          <w:b/>
          <w:bCs/>
          <w:lang w:eastAsia="zh-CN"/>
        </w:rPr>
        <w:t>static</w:t>
      </w:r>
      <w:r w:rsidRPr="009A50DE">
        <w:rPr>
          <w:color w:val="000000"/>
          <w:lang w:eastAsia="zh-CN"/>
        </w:rPr>
        <w:t xml:space="preserve"> </w:t>
      </w:r>
      <w:r w:rsidRPr="009A50DE">
        <w:rPr>
          <w:color w:val="BB7977"/>
          <w:lang w:eastAsia="zh-CN"/>
        </w:rPr>
        <w:t>int</w:t>
      </w:r>
      <w:r w:rsidRPr="009A50DE">
        <w:rPr>
          <w:color w:val="000000"/>
          <w:lang w:eastAsia="zh-CN"/>
        </w:rPr>
        <w:t xml:space="preserve"> tailleMaxEnregistrement</w:t>
      </w:r>
      <w:r w:rsidRPr="009A50DE">
        <w:rPr>
          <w:color w:val="808030"/>
          <w:lang w:eastAsia="zh-CN"/>
        </w:rPr>
        <w:t>()</w:t>
      </w:r>
      <w:r w:rsidRPr="009A50DE">
        <w:rPr>
          <w:color w:val="000000"/>
          <w:lang w:eastAsia="zh-CN"/>
        </w:rPr>
        <w:t xml:space="preserve"> </w:t>
      </w:r>
      <w:r w:rsidRPr="009A50DE">
        <w:rPr>
          <w:color w:val="800080"/>
          <w:lang w:eastAsia="zh-CN"/>
        </w:rPr>
        <w:t>{</w:t>
      </w:r>
    </w:p>
    <w:p w14:paraId="17E21DF3"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b/>
          <w:bCs/>
          <w:lang w:eastAsia="zh-CN"/>
        </w:rPr>
        <w:t>return</w:t>
      </w:r>
      <w:r w:rsidRPr="009A50DE">
        <w:rPr>
          <w:color w:val="000000"/>
          <w:lang w:eastAsia="zh-CN"/>
        </w:rPr>
        <w:t xml:space="preserve"> </w:t>
      </w:r>
      <w:r w:rsidRPr="009A50DE">
        <w:rPr>
          <w:color w:val="008C00"/>
          <w:lang w:eastAsia="zh-CN"/>
        </w:rPr>
        <w:t>50</w:t>
      </w:r>
      <w:r w:rsidRPr="009A50DE">
        <w:rPr>
          <w:color w:val="800080"/>
          <w:lang w:eastAsia="zh-CN"/>
        </w:rPr>
        <w:t>;</w:t>
      </w:r>
    </w:p>
    <w:p w14:paraId="58A3C4B9" w14:textId="77777777" w:rsidR="00233E8F" w:rsidRPr="00233E8F" w:rsidRDefault="00233E8F" w:rsidP="00233E8F">
      <w:pPr>
        <w:pStyle w:val="Code"/>
        <w:rPr>
          <w:color w:val="000000"/>
          <w:lang w:eastAsia="zh-CN"/>
        </w:rPr>
      </w:pPr>
      <w:r w:rsidRPr="009A50DE">
        <w:rPr>
          <w:color w:val="000000"/>
          <w:lang w:eastAsia="zh-CN"/>
        </w:rPr>
        <w:t xml:space="preserve">  </w:t>
      </w:r>
      <w:r w:rsidRPr="00233E8F">
        <w:rPr>
          <w:color w:val="800080"/>
          <w:lang w:eastAsia="zh-CN"/>
        </w:rPr>
        <w:t>}</w:t>
      </w:r>
    </w:p>
    <w:p w14:paraId="1DBED80F" w14:textId="1382DC42" w:rsidR="00233E8F" w:rsidRDefault="00233E8F" w:rsidP="00233E8F">
      <w:pPr>
        <w:pStyle w:val="Code"/>
        <w:rPr>
          <w:color w:val="800080"/>
          <w:lang w:eastAsia="zh-CN"/>
        </w:rPr>
      </w:pPr>
      <w:r w:rsidRPr="00233E8F">
        <w:rPr>
          <w:color w:val="800080"/>
          <w:lang w:eastAsia="zh-CN"/>
        </w:rPr>
        <w:t>}</w:t>
      </w:r>
    </w:p>
    <w:p w14:paraId="1E489390" w14:textId="77777777" w:rsidR="00117845" w:rsidRPr="00233E8F" w:rsidRDefault="00117845" w:rsidP="00233E8F">
      <w:pPr>
        <w:pStyle w:val="Code"/>
        <w:rPr>
          <w:color w:val="000000"/>
          <w:lang w:eastAsia="zh-CN"/>
        </w:rPr>
      </w:pPr>
    </w:p>
    <w:p w14:paraId="55DDF411" w14:textId="77777777" w:rsidR="00566B60" w:rsidRDefault="00566B60" w:rsidP="007E66E1">
      <w:pPr>
        <w:pStyle w:val="Corpsdetexte"/>
      </w:pPr>
    </w:p>
    <w:p w14:paraId="6E7917B3" w14:textId="18D24641" w:rsidR="007E66E1" w:rsidRDefault="007E66E1" w:rsidP="007E66E1">
      <w:pPr>
        <w:pStyle w:val="Corpsdetexte"/>
      </w:pPr>
      <w:r>
        <w:t xml:space="preserve">La méthode </w:t>
      </w:r>
      <w:hyperlink r:id="rId557" w:anchor="nextToken--" w:history="1">
        <w:r w:rsidR="0055580B">
          <w:rPr>
            <w:rStyle w:val="Hyperlien"/>
            <w:rFonts w:ascii="&amp;quot" w:hAnsi="&amp;quot"/>
            <w:b/>
            <w:bCs/>
            <w:color w:val="4A6782"/>
            <w:sz w:val="21"/>
            <w:szCs w:val="21"/>
          </w:rPr>
          <w:t>nextToken</w:t>
        </w:r>
      </w:hyperlink>
      <w:r w:rsidR="0055580B">
        <w:rPr>
          <w:rFonts w:ascii="DejaVu Sans Mono" w:hAnsi="DejaVu Sans Mono"/>
          <w:color w:val="353833"/>
          <w:sz w:val="21"/>
          <w:szCs w:val="21"/>
        </w:rPr>
        <w:t xml:space="preserve">() </w:t>
      </w:r>
      <w:r>
        <w:t xml:space="preserve">retourne le type du prochain jeton rencontré et stocke cette valeur dans la variable publique </w:t>
      </w:r>
      <w:r>
        <w:rPr>
          <w:i/>
        </w:rPr>
        <w:t>ttype</w:t>
      </w:r>
      <w:r>
        <w:t>. Les types possibles sont les suivants :</w:t>
      </w:r>
    </w:p>
    <w:p w14:paraId="368F19B3" w14:textId="0B443E65" w:rsidR="007E66E1" w:rsidRDefault="007E66E1" w:rsidP="007E66E1">
      <w:pPr>
        <w:pStyle w:val="Corpsdetexte"/>
        <w:numPr>
          <w:ilvl w:val="0"/>
          <w:numId w:val="23"/>
        </w:numPr>
      </w:pPr>
      <w:r>
        <w:rPr>
          <w:i/>
        </w:rPr>
        <w:lastRenderedPageBreak/>
        <w:t>StreamTokenizer.TT_WORD</w:t>
      </w:r>
      <w:r>
        <w:t xml:space="preserve"> : </w:t>
      </w:r>
      <w:r w:rsidR="00280DAB">
        <w:t>une chaîne</w:t>
      </w:r>
      <w:r>
        <w:t xml:space="preserve"> a été rencontré. La valeur est stockée dans la variable String </w:t>
      </w:r>
      <w:r>
        <w:rPr>
          <w:i/>
        </w:rPr>
        <w:t>sval</w:t>
      </w:r>
      <w:r>
        <w:t>.</w:t>
      </w:r>
    </w:p>
    <w:p w14:paraId="2AD9C29E" w14:textId="77777777" w:rsidR="007E66E1" w:rsidRDefault="007E66E1" w:rsidP="007E66E1">
      <w:pPr>
        <w:pStyle w:val="Corpsdetexte"/>
        <w:numPr>
          <w:ilvl w:val="0"/>
          <w:numId w:val="23"/>
        </w:numPr>
      </w:pPr>
      <w:r>
        <w:rPr>
          <w:i/>
        </w:rPr>
        <w:t>StreamTokenizer.TT_NUMBER</w:t>
      </w:r>
      <w:r>
        <w:t xml:space="preserve"> : un nombre a été rencontré. La valeur est stockée dans la variable double </w:t>
      </w:r>
      <w:r>
        <w:rPr>
          <w:i/>
        </w:rPr>
        <w:t>nval</w:t>
      </w:r>
      <w:r>
        <w:t>.</w:t>
      </w:r>
    </w:p>
    <w:p w14:paraId="7F0BF206" w14:textId="77777777" w:rsidR="007E66E1" w:rsidRDefault="007E66E1" w:rsidP="007E66E1">
      <w:pPr>
        <w:pStyle w:val="Corpsdetexte"/>
        <w:numPr>
          <w:ilvl w:val="0"/>
          <w:numId w:val="23"/>
        </w:numPr>
      </w:pPr>
      <w:r>
        <w:rPr>
          <w:i/>
        </w:rPr>
        <w:t>StreamTokenizer.TT_EOF</w:t>
      </w:r>
      <w:r>
        <w:t> : la fin du fichier a été rencontrée.</w:t>
      </w:r>
    </w:p>
    <w:p w14:paraId="0850CD17" w14:textId="77777777" w:rsidR="007E66E1" w:rsidRDefault="007E66E1" w:rsidP="007E66E1">
      <w:pPr>
        <w:pStyle w:val="Corpsdetexte"/>
        <w:numPr>
          <w:ilvl w:val="0"/>
          <w:numId w:val="23"/>
        </w:numPr>
      </w:pPr>
      <w:r>
        <w:rPr>
          <w:i/>
        </w:rPr>
        <w:t>StreamTokenizer.TT_EOL</w:t>
      </w:r>
      <w:r>
        <w:t xml:space="preserve"> : une fin de ligne a été rencontrée. Par défaut les fins de ligne ne sont pas traitées. La méthode </w:t>
      </w:r>
      <w:r w:rsidRPr="0077759E">
        <w:rPr>
          <w:i/>
          <w:iCs/>
        </w:rPr>
        <w:t>eolIsSignificant</w:t>
      </w:r>
      <w:r>
        <w:t>(boolean flag) permet d’activer la détection des fins de ligne.</w:t>
      </w:r>
    </w:p>
    <w:p w14:paraId="1ED8970B" w14:textId="77777777" w:rsidR="007E66E1" w:rsidRDefault="007E66E1" w:rsidP="007E66E1">
      <w:pPr>
        <w:pStyle w:val="Corpsdetexte"/>
        <w:numPr>
          <w:ilvl w:val="0"/>
          <w:numId w:val="23"/>
        </w:numPr>
      </w:pPr>
      <w:r>
        <w:t>Lorsqu’une chaîne délimitée par un caractère délimiteur de chaîne (</w:t>
      </w:r>
      <w:r>
        <w:rPr>
          <w:i/>
        </w:rPr>
        <w:t>quoteChar</w:t>
      </w:r>
      <w:r>
        <w:t>) est rencontrée, le type retourné est la valeur entière du caractère délimiteur de chaîne.</w:t>
      </w:r>
    </w:p>
    <w:p w14:paraId="7627307F" w14:textId="77777777" w:rsidR="007E66E1" w:rsidRDefault="007E66E1" w:rsidP="007E66E1">
      <w:pPr>
        <w:pStyle w:val="Corpsdetexte"/>
        <w:numPr>
          <w:ilvl w:val="0"/>
          <w:numId w:val="23"/>
        </w:numPr>
      </w:pPr>
      <w:r>
        <w:t>Dans le cas de caractères spéciaux, c’est la valeur entière du caractère lui-même qui est retourné.</w:t>
      </w:r>
    </w:p>
    <w:p w14:paraId="587C7E7B" w14:textId="77777777" w:rsidR="007E66E1" w:rsidRDefault="007E66E1" w:rsidP="007E66E1">
      <w:pPr>
        <w:pStyle w:val="Corpsdetexte"/>
      </w:pPr>
      <w:r>
        <w:t xml:space="preserve">Plusieurs paramètres qui contrôlent le </w:t>
      </w:r>
      <w:r>
        <w:rPr>
          <w:i/>
        </w:rPr>
        <w:t>StreamTokenizer</w:t>
      </w:r>
      <w:r>
        <w:t xml:space="preserve"> peuvent être modifiés au besoin par les méthodes suivantes entre autres :</w:t>
      </w:r>
    </w:p>
    <w:p w14:paraId="3B0D28C0" w14:textId="7252AD13" w:rsidR="007E66E1" w:rsidRDefault="00000000" w:rsidP="007E66E1">
      <w:pPr>
        <w:pStyle w:val="Corpsdetexte"/>
        <w:numPr>
          <w:ilvl w:val="0"/>
          <w:numId w:val="24"/>
        </w:numPr>
      </w:pPr>
      <w:hyperlink r:id="rId558" w:anchor="whitespaceChars-int-int-" w:history="1">
        <w:r w:rsidR="005E4129" w:rsidRPr="005E4129">
          <w:rPr>
            <w:rStyle w:val="Hyperlien"/>
            <w:rFonts w:ascii="&amp;quot" w:hAnsi="&amp;quot"/>
            <w:b/>
            <w:bCs/>
            <w:color w:val="4A6782"/>
            <w:sz w:val="21"/>
            <w:szCs w:val="21"/>
            <w:lang w:val="en-CA"/>
          </w:rPr>
          <w:t>whitespaceChars</w:t>
        </w:r>
      </w:hyperlink>
      <w:r w:rsidR="005E4129" w:rsidRPr="005E4129">
        <w:rPr>
          <w:rFonts w:ascii="DejaVu Sans Mono" w:hAnsi="DejaVu Sans Mono"/>
          <w:color w:val="353833"/>
          <w:sz w:val="21"/>
          <w:szCs w:val="21"/>
          <w:lang w:val="en-CA"/>
        </w:rPr>
        <w:t>(int low, int hi)</w:t>
      </w:r>
      <w:r w:rsidR="007E66E1" w:rsidRPr="00B71EBD">
        <w:rPr>
          <w:lang w:val="en-CA"/>
        </w:rPr>
        <w:t xml:space="preserve">. </w:t>
      </w:r>
      <w:r w:rsidR="007E66E1">
        <w:t>Spécifie que les caractères de l’intervalle [</w:t>
      </w:r>
      <w:r w:rsidR="007E66E1">
        <w:rPr>
          <w:i/>
        </w:rPr>
        <w:t>low</w:t>
      </w:r>
      <w:r w:rsidR="007E66E1">
        <w:t xml:space="preserve">, </w:t>
      </w:r>
      <w:r w:rsidR="007E66E1">
        <w:rPr>
          <w:i/>
        </w:rPr>
        <w:t>hi</w:t>
      </w:r>
      <w:r w:rsidR="007E66E1">
        <w:t>] sont des délimiteurs.</w:t>
      </w:r>
    </w:p>
    <w:p w14:paraId="02E10F17" w14:textId="68C6B7DF" w:rsidR="007E66E1" w:rsidRDefault="00000000" w:rsidP="007E66E1">
      <w:pPr>
        <w:pStyle w:val="Corpsdetexte"/>
        <w:numPr>
          <w:ilvl w:val="0"/>
          <w:numId w:val="24"/>
        </w:numPr>
      </w:pPr>
      <w:hyperlink r:id="rId559" w:anchor="quoteChar-int-" w:history="1">
        <w:r w:rsidR="00CE206E">
          <w:rPr>
            <w:rStyle w:val="Hyperlien"/>
            <w:rFonts w:ascii="&amp;quot" w:hAnsi="&amp;quot"/>
            <w:b/>
            <w:bCs/>
            <w:color w:val="4A6782"/>
            <w:sz w:val="21"/>
            <w:szCs w:val="21"/>
          </w:rPr>
          <w:t>quoteChar</w:t>
        </w:r>
      </w:hyperlink>
      <w:r w:rsidR="00CE206E">
        <w:rPr>
          <w:rFonts w:ascii="DejaVu Sans Mono" w:hAnsi="DejaVu Sans Mono"/>
          <w:color w:val="353833"/>
          <w:sz w:val="21"/>
          <w:szCs w:val="21"/>
        </w:rPr>
        <w:t>(int ch)</w:t>
      </w:r>
      <w:r w:rsidR="007E66E1">
        <w:t xml:space="preserve">. Spécifie que le caractère </w:t>
      </w:r>
      <w:r w:rsidR="007E66E1" w:rsidRPr="0059742F">
        <w:rPr>
          <w:i/>
        </w:rPr>
        <w:t>ch</w:t>
      </w:r>
      <w:r w:rsidR="007E66E1">
        <w:t xml:space="preserve"> est un délimiteur de chaîne.</w:t>
      </w:r>
    </w:p>
    <w:p w14:paraId="330F6AC4" w14:textId="7EEFF5AA" w:rsidR="0098505E" w:rsidRDefault="007E66E1" w:rsidP="007E66E1">
      <w:pPr>
        <w:pStyle w:val="Corpsdetexte"/>
      </w:pPr>
      <w:r>
        <w:t xml:space="preserve">Un problème important lors du décodage d’un fichier de texte est la validation de son format. Dans notre petit exemple, le format est assez simple. La validation est rudimentaire et ne tient pas compte de toutes les possibilités. Par exemple, si un nombre réel est rencontré à la place d’un entier, la conversion </w:t>
      </w:r>
      <w:r w:rsidR="00CE206E">
        <w:t>tronque</w:t>
      </w:r>
      <w:r>
        <w:t xml:space="preserve"> le réel en entier sans aucun avertissement.</w:t>
      </w:r>
    </w:p>
    <w:p w14:paraId="56B07929" w14:textId="0CB7A3F0" w:rsidR="001E05A0" w:rsidRDefault="001E05A0" w:rsidP="007E66E1">
      <w:pPr>
        <w:pStyle w:val="Corpsdetexte"/>
      </w:pPr>
      <w:r w:rsidRPr="00AB095A">
        <w:rPr>
          <w:b/>
        </w:rPr>
        <w:t>Exercic</w:t>
      </w:r>
      <w:r w:rsidR="00EA283D" w:rsidRPr="00AB095A">
        <w:rPr>
          <w:b/>
        </w:rPr>
        <w:t>e</w:t>
      </w:r>
      <w:r w:rsidR="00EA283D">
        <w:t xml:space="preserve">. Reprendre l’exemple précédent pour un fichier </w:t>
      </w:r>
      <w:r w:rsidR="00D22CCA">
        <w:t xml:space="preserve">qui contient </w:t>
      </w:r>
      <w:r w:rsidR="00AB095A">
        <w:t>les noms</w:t>
      </w:r>
      <w:r w:rsidR="00D22CCA">
        <w:t xml:space="preserve"> et numéros de téléphone de contacts </w:t>
      </w:r>
      <w:r w:rsidR="00AB095A">
        <w:t>fictifs</w:t>
      </w:r>
      <w:r w:rsidR="00D22CCA">
        <w:t>.</w:t>
      </w:r>
    </w:p>
    <w:p w14:paraId="4A7B9E3F" w14:textId="11C7389F" w:rsidR="007E66E1" w:rsidRDefault="007E66E1" w:rsidP="007E66E1">
      <w:pPr>
        <w:pStyle w:val="Corpsdetexte"/>
      </w:pPr>
      <w:r>
        <w:t xml:space="preserve">Avec la popularité du Web qui est un medium de transmission basé sur le texte, l’échange de données sous forme de fichier de texte prend une importance croissante. Ceci a conduit à l’établissement </w:t>
      </w:r>
      <w:r w:rsidR="00A17070">
        <w:t>de la</w:t>
      </w:r>
      <w:r>
        <w:t xml:space="preserve"> norme XML (</w:t>
      </w:r>
      <w:bookmarkStart w:id="219" w:name="_Hlk528585364"/>
      <w:r w:rsidR="00F94631">
        <w:rPr>
          <w:i/>
        </w:rPr>
        <w:fldChar w:fldCharType="begin"/>
      </w:r>
      <w:r w:rsidR="00F94631">
        <w:rPr>
          <w:i/>
        </w:rPr>
        <w:instrText xml:space="preserve"> HYPERLINK "https://fr.wikipedia.org/wiki/Extensible_Markup_Language" </w:instrText>
      </w:r>
      <w:r w:rsidR="00F94631">
        <w:rPr>
          <w:i/>
        </w:rPr>
      </w:r>
      <w:r w:rsidR="00F94631">
        <w:rPr>
          <w:i/>
        </w:rPr>
        <w:fldChar w:fldCharType="separate"/>
      </w:r>
      <w:r w:rsidR="000629BA">
        <w:rPr>
          <w:rStyle w:val="Hyperlien"/>
          <w:i/>
        </w:rPr>
        <w:t>eX</w:t>
      </w:r>
      <w:r w:rsidRPr="00F94631">
        <w:rPr>
          <w:rStyle w:val="Hyperlien"/>
          <w:i/>
        </w:rPr>
        <w:t>tensible Markup Language</w:t>
      </w:r>
      <w:bookmarkEnd w:id="219"/>
      <w:r w:rsidR="00F94631">
        <w:rPr>
          <w:i/>
        </w:rPr>
        <w:fldChar w:fldCharType="end"/>
      </w:r>
      <w:r>
        <w:t xml:space="preserve">). </w:t>
      </w:r>
      <w:r w:rsidR="00F87702">
        <w:t>La section suivante</w:t>
      </w:r>
      <w:r>
        <w:t xml:space="preserve"> </w:t>
      </w:r>
      <w:r w:rsidR="00F87702">
        <w:t>introduit</w:t>
      </w:r>
      <w:r>
        <w:t xml:space="preserve"> XML et des outils Java permettant de manipuler les fichiers XML.</w:t>
      </w:r>
    </w:p>
    <w:p w14:paraId="4FAB548C" w14:textId="77777777" w:rsidR="004B5E78" w:rsidRDefault="004B5E78" w:rsidP="004B5E78">
      <w:pPr>
        <w:pStyle w:val="Titre3"/>
      </w:pPr>
      <w:bookmarkStart w:id="220" w:name="_Toc16917474"/>
      <w:bookmarkStart w:id="221" w:name="_Toc44667615"/>
      <w:r>
        <w:t>Traitement d’un document XML avec SAX et DOM</w:t>
      </w:r>
      <w:bookmarkEnd w:id="220"/>
      <w:bookmarkEnd w:id="221"/>
    </w:p>
    <w:p w14:paraId="28100FCB" w14:textId="0649D99F" w:rsidR="00D26321" w:rsidRPr="0042135C" w:rsidRDefault="004B5E78" w:rsidP="0042135C">
      <w:pPr>
        <w:pStyle w:val="Corpsdetexte"/>
      </w:pPr>
      <w:r w:rsidRPr="00D34A72">
        <w:t xml:space="preserve">XML permet de spécifier la grammaire d’un document textuel </w:t>
      </w:r>
      <w:r w:rsidR="005318E8">
        <w:t xml:space="preserve">par un </w:t>
      </w:r>
      <w:r w:rsidRPr="00D34A72">
        <w:rPr>
          <w:i/>
        </w:rPr>
        <w:t>Data Type Definition</w:t>
      </w:r>
      <w:r w:rsidRPr="00D34A72">
        <w:t xml:space="preserve"> – DTD</w:t>
      </w:r>
      <w:r w:rsidR="005318E8">
        <w:t xml:space="preserve"> ou par un schéma XML</w:t>
      </w:r>
      <w:r w:rsidRPr="00D34A72">
        <w:t>.</w:t>
      </w:r>
    </w:p>
    <w:p w14:paraId="26C1C393" w14:textId="66C5BCE6" w:rsidR="004B5E78" w:rsidRDefault="004B5E78" w:rsidP="004B5E78">
      <w:pPr>
        <w:pStyle w:val="Corpsdetexte"/>
      </w:pPr>
      <w:r w:rsidRPr="00D34A72">
        <w:rPr>
          <w:b/>
        </w:rPr>
        <w:t>Exemple</w:t>
      </w:r>
      <w:r w:rsidR="00843AB5">
        <w:rPr>
          <w:b/>
        </w:rPr>
        <w:t>.</w:t>
      </w:r>
      <w:r w:rsidR="00882539">
        <w:rPr>
          <w:b/>
        </w:rPr>
        <w:t xml:space="preserve"> </w:t>
      </w:r>
      <w:r w:rsidRPr="00D34A72">
        <w:t xml:space="preserve">Le </w:t>
      </w:r>
      <w:r w:rsidR="00593692">
        <w:t xml:space="preserve">contenu du fichier </w:t>
      </w:r>
      <w:r w:rsidR="00593692" w:rsidRPr="00414285">
        <w:rPr>
          <w:i/>
        </w:rPr>
        <w:t>Plants.xml</w:t>
      </w:r>
      <w:r w:rsidR="00593692">
        <w:t xml:space="preserve"> suivant</w:t>
      </w:r>
      <w:r w:rsidRPr="00D34A72">
        <w:t xml:space="preserve"> est un exemple de document XML avec DTD incluse représentant le catalogue des plants de la pépinière </w:t>
      </w:r>
      <w:r w:rsidRPr="00D34A72">
        <w:rPr>
          <w:i/>
        </w:rPr>
        <w:t>PleinDeFoin</w:t>
      </w:r>
      <w:r w:rsidRPr="00D34A72">
        <w:t>.</w:t>
      </w:r>
    </w:p>
    <w:p w14:paraId="4AECA2CA" w14:textId="66446357" w:rsidR="00275DCA" w:rsidRPr="00882539" w:rsidRDefault="00000000" w:rsidP="004B5E78">
      <w:pPr>
        <w:pStyle w:val="Corpsdetexte"/>
        <w:rPr>
          <w:b/>
        </w:rPr>
      </w:pPr>
      <w:hyperlink r:id="rId560" w:history="1">
        <w:r w:rsidR="00280F83">
          <w:rPr>
            <w:rStyle w:val="Hyperlien"/>
            <w:rFonts w:ascii="Segoe UI" w:hAnsi="Segoe UI" w:cs="Segoe UI"/>
            <w:b/>
            <w:bCs/>
            <w:color w:val="0366D6"/>
          </w:rPr>
          <w:t>JavaPasAPas</w:t>
        </w:r>
      </w:hyperlink>
      <w:r w:rsidR="00280F83">
        <w:rPr>
          <w:rStyle w:val="separator"/>
          <w:rFonts w:ascii="Segoe UI" w:hAnsi="Segoe UI" w:cs="Segoe UI"/>
          <w:color w:val="586069"/>
        </w:rPr>
        <w:t>/</w:t>
      </w:r>
      <w:r w:rsidR="00233E8F">
        <w:rPr>
          <w:rStyle w:val="lev"/>
          <w:rFonts w:ascii="Segoe UI" w:hAnsi="Segoe UI" w:cs="Segoe UI"/>
          <w:color w:val="24292E"/>
        </w:rPr>
        <w:t>chapitre_9/P</w:t>
      </w:r>
      <w:r w:rsidR="00280F83">
        <w:rPr>
          <w:rStyle w:val="lev"/>
          <w:rFonts w:ascii="Segoe UI" w:hAnsi="Segoe UI" w:cs="Segoe UI"/>
          <w:color w:val="24292E"/>
        </w:rPr>
        <w:t>lants.xml</w:t>
      </w:r>
    </w:p>
    <w:p w14:paraId="168F2177" w14:textId="77777777" w:rsidR="00117845" w:rsidRDefault="00233E8F" w:rsidP="00233E8F">
      <w:pPr>
        <w:pStyle w:val="Code"/>
        <w:rPr>
          <w:color w:val="000000"/>
          <w:lang w:eastAsia="zh-CN"/>
        </w:rPr>
      </w:pPr>
      <w:r w:rsidRPr="00233E8F">
        <w:rPr>
          <w:color w:val="004A43"/>
          <w:lang w:eastAsia="zh-CN"/>
        </w:rPr>
        <w:t>&lt;?</w:t>
      </w:r>
      <w:r w:rsidRPr="00233E8F">
        <w:rPr>
          <w:b/>
          <w:bCs/>
          <w:lang w:eastAsia="zh-CN"/>
        </w:rPr>
        <w:t>xml</w:t>
      </w:r>
      <w:r w:rsidRPr="00233E8F">
        <w:rPr>
          <w:color w:val="004A43"/>
          <w:lang w:eastAsia="zh-CN"/>
        </w:rPr>
        <w:t xml:space="preserve"> </w:t>
      </w:r>
      <w:r w:rsidRPr="00233E8F">
        <w:rPr>
          <w:color w:val="074726"/>
          <w:lang w:eastAsia="zh-CN"/>
        </w:rPr>
        <w:t>version</w:t>
      </w:r>
      <w:r w:rsidRPr="00233E8F">
        <w:rPr>
          <w:color w:val="808030"/>
          <w:lang w:eastAsia="zh-CN"/>
        </w:rPr>
        <w:t>=</w:t>
      </w:r>
      <w:r w:rsidRPr="00233E8F">
        <w:rPr>
          <w:lang w:eastAsia="zh-CN"/>
        </w:rPr>
        <w:t>"</w:t>
      </w:r>
      <w:r w:rsidRPr="00233E8F">
        <w:rPr>
          <w:color w:val="7D0045"/>
          <w:lang w:eastAsia="zh-CN"/>
        </w:rPr>
        <w:t>1.0</w:t>
      </w:r>
      <w:r w:rsidRPr="00233E8F">
        <w:rPr>
          <w:lang w:eastAsia="zh-CN"/>
        </w:rPr>
        <w:t>"</w:t>
      </w:r>
      <w:r w:rsidRPr="00233E8F">
        <w:rPr>
          <w:color w:val="004A43"/>
          <w:lang w:eastAsia="zh-CN"/>
        </w:rPr>
        <w:t xml:space="preserve"> </w:t>
      </w:r>
      <w:r w:rsidRPr="00233E8F">
        <w:rPr>
          <w:color w:val="074726"/>
          <w:lang w:eastAsia="zh-CN"/>
        </w:rPr>
        <w:t>encoding</w:t>
      </w:r>
      <w:r w:rsidRPr="00233E8F">
        <w:rPr>
          <w:color w:val="808030"/>
          <w:lang w:eastAsia="zh-CN"/>
        </w:rPr>
        <w:t>=</w:t>
      </w:r>
      <w:r w:rsidRPr="00233E8F">
        <w:rPr>
          <w:lang w:eastAsia="zh-CN"/>
        </w:rPr>
        <w:t>"</w:t>
      </w:r>
      <w:r w:rsidRPr="00233E8F">
        <w:rPr>
          <w:color w:val="0000E6"/>
          <w:lang w:eastAsia="zh-CN"/>
        </w:rPr>
        <w:t>ISO-8859-1</w:t>
      </w:r>
      <w:r w:rsidRPr="00233E8F">
        <w:rPr>
          <w:lang w:eastAsia="zh-CN"/>
        </w:rPr>
        <w:t>"</w:t>
      </w:r>
      <w:r w:rsidRPr="00233E8F">
        <w:rPr>
          <w:color w:val="004A43"/>
          <w:lang w:eastAsia="zh-CN"/>
        </w:rPr>
        <w:t xml:space="preserve"> </w:t>
      </w:r>
      <w:r w:rsidRPr="00233E8F">
        <w:rPr>
          <w:color w:val="074726"/>
          <w:lang w:eastAsia="zh-CN"/>
        </w:rPr>
        <w:t>standalone</w:t>
      </w:r>
      <w:r w:rsidRPr="00233E8F">
        <w:rPr>
          <w:color w:val="808030"/>
          <w:lang w:eastAsia="zh-CN"/>
        </w:rPr>
        <w:t>=</w:t>
      </w:r>
      <w:r w:rsidRPr="00233E8F">
        <w:rPr>
          <w:lang w:eastAsia="zh-CN"/>
        </w:rPr>
        <w:t>"</w:t>
      </w:r>
      <w:r w:rsidRPr="00233E8F">
        <w:rPr>
          <w:color w:val="0F4D75"/>
          <w:lang w:eastAsia="zh-CN"/>
        </w:rPr>
        <w:t>yes</w:t>
      </w:r>
      <w:r w:rsidRPr="00233E8F">
        <w:rPr>
          <w:lang w:eastAsia="zh-CN"/>
        </w:rPr>
        <w:t>"</w:t>
      </w:r>
      <w:r w:rsidRPr="00233E8F">
        <w:rPr>
          <w:color w:val="004A43"/>
          <w:lang w:eastAsia="zh-CN"/>
        </w:rPr>
        <w:t>?&gt;</w:t>
      </w:r>
      <w:r w:rsidRPr="00233E8F">
        <w:rPr>
          <w:color w:val="000000"/>
          <w:lang w:eastAsia="zh-CN"/>
        </w:rPr>
        <w:t xml:space="preserve">  </w:t>
      </w:r>
      <w:r w:rsidRPr="00233E8F">
        <w:rPr>
          <w:color w:val="004A43"/>
          <w:lang w:eastAsia="zh-CN"/>
        </w:rPr>
        <w:t>&lt;!</w:t>
      </w:r>
      <w:r w:rsidRPr="00233E8F">
        <w:rPr>
          <w:b/>
          <w:bCs/>
          <w:lang w:eastAsia="zh-CN"/>
        </w:rPr>
        <w:t>DOCTYPE</w:t>
      </w:r>
      <w:r w:rsidRPr="00233E8F">
        <w:rPr>
          <w:color w:val="000000"/>
          <w:lang w:eastAsia="zh-CN"/>
        </w:rPr>
        <w:t xml:space="preserve"> </w:t>
      </w:r>
      <w:r w:rsidRPr="00233E8F">
        <w:rPr>
          <w:b/>
          <w:bCs/>
          <w:color w:val="BB7977"/>
          <w:lang w:eastAsia="zh-CN"/>
        </w:rPr>
        <w:t>Catalogue</w:t>
      </w:r>
      <w:r w:rsidRPr="00233E8F">
        <w:rPr>
          <w:color w:val="000000"/>
          <w:lang w:eastAsia="zh-CN"/>
        </w:rPr>
        <w:t xml:space="preserve"> </w:t>
      </w:r>
      <w:r w:rsidRPr="00233E8F">
        <w:rPr>
          <w:color w:val="A65700"/>
          <w:lang w:eastAsia="zh-CN"/>
        </w:rPr>
        <w:t>[</w:t>
      </w:r>
      <w:r w:rsidRPr="00233E8F">
        <w:rPr>
          <w:color w:val="000000"/>
          <w:lang w:eastAsia="zh-CN"/>
        </w:rPr>
        <w:t xml:space="preserve">     </w:t>
      </w:r>
    </w:p>
    <w:p w14:paraId="1CB11048" w14:textId="77777777" w:rsidR="00117845" w:rsidRDefault="00117845" w:rsidP="00233E8F">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Catalogue</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Plant</w:t>
      </w:r>
      <w:r w:rsidR="00233E8F" w:rsidRPr="00233E8F">
        <w:rPr>
          <w:color w:val="44AADD"/>
          <w:lang w:eastAsia="zh-CN"/>
        </w:rPr>
        <w:t>+</w:t>
      </w:r>
      <w:r w:rsidR="00233E8F" w:rsidRPr="00233E8F">
        <w:rPr>
          <w:color w:val="808030"/>
          <w:lang w:eastAsia="zh-CN"/>
        </w:rPr>
        <w:t>)</w:t>
      </w:r>
      <w:r w:rsidR="00233E8F" w:rsidRPr="00233E8F">
        <w:rPr>
          <w:color w:val="004A43"/>
          <w:lang w:eastAsia="zh-CN"/>
        </w:rPr>
        <w:t>&gt;</w:t>
      </w:r>
      <w:r w:rsidR="00233E8F" w:rsidRPr="00233E8F">
        <w:rPr>
          <w:color w:val="000000"/>
          <w:lang w:eastAsia="zh-CN"/>
        </w:rPr>
        <w:t xml:space="preserve">     </w:t>
      </w:r>
    </w:p>
    <w:p w14:paraId="22B2CABD" w14:textId="4A993ACA" w:rsidR="00233E8F" w:rsidRPr="00233E8F" w:rsidRDefault="00117845" w:rsidP="00233E8F">
      <w:pPr>
        <w:pStyle w:val="Code"/>
        <w:rPr>
          <w:color w:val="000000"/>
          <w:lang w:eastAsia="zh-CN"/>
        </w:rPr>
      </w:pPr>
      <w:r>
        <w:rPr>
          <w:color w:val="000000"/>
          <w:lang w:eastAsia="zh-CN"/>
        </w:rPr>
        <w:t xml:space="preserve">    </w:t>
      </w:r>
      <w:r w:rsidR="00233E8F" w:rsidRPr="00233E8F">
        <w:rPr>
          <w:color w:val="004A43"/>
          <w:lang w:eastAsia="zh-CN"/>
        </w:rPr>
        <w:t>&lt;!</w:t>
      </w:r>
      <w:r w:rsidR="00233E8F" w:rsidRPr="00233E8F">
        <w:rPr>
          <w:b/>
          <w:bCs/>
          <w:lang w:eastAsia="zh-CN"/>
        </w:rPr>
        <w:t>ELEMENT</w:t>
      </w:r>
      <w:r w:rsidR="00233E8F" w:rsidRPr="00233E8F">
        <w:rPr>
          <w:color w:val="000000"/>
          <w:lang w:eastAsia="zh-CN"/>
        </w:rPr>
        <w:t xml:space="preserve"> </w:t>
      </w:r>
      <w:r w:rsidR="00233E8F" w:rsidRPr="00233E8F">
        <w:rPr>
          <w:b/>
          <w:bCs/>
          <w:color w:val="BB7977"/>
          <w:lang w:eastAsia="zh-CN"/>
        </w:rPr>
        <w:t>Plant</w:t>
      </w:r>
      <w:r w:rsidR="00233E8F" w:rsidRPr="00233E8F">
        <w:rPr>
          <w:color w:val="000000"/>
          <w:lang w:eastAsia="zh-CN"/>
        </w:rPr>
        <w:t xml:space="preserve"> </w:t>
      </w:r>
      <w:r w:rsidR="00233E8F" w:rsidRPr="00233E8F">
        <w:rPr>
          <w:color w:val="808030"/>
          <w:lang w:eastAsia="zh-CN"/>
        </w:rPr>
        <w:t>(</w:t>
      </w:r>
      <w:r w:rsidR="00233E8F" w:rsidRPr="00233E8F">
        <w:rPr>
          <w:color w:val="000000"/>
          <w:lang w:eastAsia="zh-CN"/>
        </w:rPr>
        <w:t>noPlant</w:t>
      </w:r>
      <w:r w:rsidR="00233E8F" w:rsidRPr="00233E8F">
        <w:rPr>
          <w:color w:val="44AADD"/>
          <w:lang w:eastAsia="zh-CN"/>
        </w:rPr>
        <w:t>,</w:t>
      </w:r>
      <w:r w:rsidR="00233E8F" w:rsidRPr="00233E8F">
        <w:rPr>
          <w:color w:val="000000"/>
          <w:lang w:eastAsia="zh-CN"/>
        </w:rPr>
        <w:t>description</w:t>
      </w:r>
      <w:r w:rsidR="00233E8F" w:rsidRPr="00233E8F">
        <w:rPr>
          <w:color w:val="44AADD"/>
          <w:lang w:eastAsia="zh-CN"/>
        </w:rPr>
        <w:t>,</w:t>
      </w:r>
      <w:r w:rsidR="00233E8F" w:rsidRPr="00233E8F">
        <w:rPr>
          <w:color w:val="000000"/>
          <w:lang w:eastAsia="zh-CN"/>
        </w:rPr>
        <w:t>prixUnitaire</w:t>
      </w:r>
      <w:r w:rsidR="00233E8F" w:rsidRPr="00233E8F">
        <w:rPr>
          <w:color w:val="808030"/>
          <w:lang w:eastAsia="zh-CN"/>
        </w:rPr>
        <w:t>)</w:t>
      </w:r>
      <w:r w:rsidR="00233E8F" w:rsidRPr="00233E8F">
        <w:rPr>
          <w:color w:val="004A43"/>
          <w:lang w:eastAsia="zh-CN"/>
        </w:rPr>
        <w:t>&gt;</w:t>
      </w:r>
    </w:p>
    <w:p w14:paraId="40186BF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noPlant</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3F271CC"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description</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07043FC8"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004A43"/>
          <w:lang w:eastAsia="zh-CN"/>
        </w:rPr>
        <w:t>&lt;!</w:t>
      </w:r>
      <w:r w:rsidRPr="00233E8F">
        <w:rPr>
          <w:b/>
          <w:bCs/>
          <w:lang w:eastAsia="zh-CN"/>
        </w:rPr>
        <w:t>ELEMENT</w:t>
      </w:r>
      <w:r w:rsidRPr="00233E8F">
        <w:rPr>
          <w:color w:val="000000"/>
          <w:lang w:eastAsia="zh-CN"/>
        </w:rPr>
        <w:t xml:space="preserve"> </w:t>
      </w:r>
      <w:r w:rsidRPr="00233E8F">
        <w:rPr>
          <w:b/>
          <w:bCs/>
          <w:color w:val="BB7977"/>
          <w:lang w:eastAsia="zh-CN"/>
        </w:rPr>
        <w:t>prixUnitaire</w:t>
      </w:r>
      <w:r w:rsidRPr="00233E8F">
        <w:rPr>
          <w:color w:val="000000"/>
          <w:lang w:eastAsia="zh-CN"/>
        </w:rPr>
        <w:t xml:space="preserve"> </w:t>
      </w:r>
      <w:r w:rsidRPr="00233E8F">
        <w:rPr>
          <w:color w:val="808030"/>
          <w:lang w:eastAsia="zh-CN"/>
        </w:rPr>
        <w:t>(</w:t>
      </w:r>
      <w:r w:rsidRPr="00233E8F">
        <w:rPr>
          <w:color w:val="004A43"/>
          <w:lang w:eastAsia="zh-CN"/>
        </w:rPr>
        <w:t>#PCDATA</w:t>
      </w:r>
      <w:r w:rsidRPr="00233E8F">
        <w:rPr>
          <w:color w:val="808030"/>
          <w:lang w:eastAsia="zh-CN"/>
        </w:rPr>
        <w:t>)</w:t>
      </w:r>
      <w:r w:rsidRPr="00233E8F">
        <w:rPr>
          <w:color w:val="004A43"/>
          <w:lang w:eastAsia="zh-CN"/>
        </w:rPr>
        <w:t>&gt;</w:t>
      </w:r>
    </w:p>
    <w:p w14:paraId="490F96A0" w14:textId="77777777" w:rsidR="00233E8F" w:rsidRPr="00233E8F" w:rsidRDefault="00233E8F" w:rsidP="00233E8F">
      <w:pPr>
        <w:pStyle w:val="Code"/>
        <w:rPr>
          <w:color w:val="000000"/>
          <w:lang w:eastAsia="zh-CN"/>
        </w:rPr>
      </w:pPr>
      <w:r w:rsidRPr="00233E8F">
        <w:rPr>
          <w:color w:val="A65700"/>
          <w:lang w:eastAsia="zh-CN"/>
        </w:rPr>
        <w:t>]</w:t>
      </w:r>
      <w:r w:rsidRPr="00233E8F">
        <w:rPr>
          <w:color w:val="004A43"/>
          <w:lang w:eastAsia="zh-CN"/>
        </w:rPr>
        <w:t>&gt;</w:t>
      </w:r>
    </w:p>
    <w:p w14:paraId="76125016" w14:textId="77777777" w:rsidR="00233E8F" w:rsidRPr="00233E8F" w:rsidRDefault="00233E8F" w:rsidP="00233E8F">
      <w:pPr>
        <w:pStyle w:val="Code"/>
        <w:keepNext w:val="0"/>
        <w:keepLines w:val="0"/>
        <w:rPr>
          <w:color w:val="000000"/>
          <w:lang w:eastAsia="zh-CN"/>
        </w:rPr>
      </w:pPr>
    </w:p>
    <w:p w14:paraId="379765A3" w14:textId="77777777" w:rsidR="00233E8F" w:rsidRPr="00233E8F" w:rsidRDefault="00233E8F" w:rsidP="00233E8F">
      <w:pPr>
        <w:pStyle w:val="Code"/>
        <w:rPr>
          <w:color w:val="000000"/>
          <w:lang w:eastAsia="zh-CN"/>
        </w:rPr>
      </w:pPr>
      <w:r w:rsidRPr="00233E8F">
        <w:rPr>
          <w:color w:val="A65700"/>
          <w:lang w:eastAsia="zh-CN"/>
        </w:rPr>
        <w:lastRenderedPageBreak/>
        <w:t>&lt;</w:t>
      </w:r>
      <w:r w:rsidRPr="00233E8F">
        <w:rPr>
          <w:color w:val="5F5035"/>
          <w:lang w:eastAsia="zh-CN"/>
        </w:rPr>
        <w:t>Catalogue</w:t>
      </w:r>
      <w:r w:rsidRPr="00233E8F">
        <w:rPr>
          <w:color w:val="A65700"/>
          <w:lang w:eastAsia="zh-CN"/>
        </w:rPr>
        <w:t>&gt;</w:t>
      </w:r>
    </w:p>
    <w:p w14:paraId="4622EB9E"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4B5D83A"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10</w:t>
      </w:r>
      <w:r w:rsidRPr="00233E8F">
        <w:rPr>
          <w:color w:val="A65700"/>
          <w:lang w:eastAsia="zh-CN"/>
        </w:rPr>
        <w:t>&lt;/</w:t>
      </w:r>
      <w:r w:rsidRPr="00233E8F">
        <w:rPr>
          <w:color w:val="5F5035"/>
          <w:lang w:eastAsia="zh-CN"/>
        </w:rPr>
        <w:t>noPlant</w:t>
      </w:r>
      <w:r w:rsidRPr="00233E8F">
        <w:rPr>
          <w:color w:val="A65700"/>
          <w:lang w:eastAsia="zh-CN"/>
        </w:rPr>
        <w:t>&gt;</w:t>
      </w:r>
    </w:p>
    <w:p w14:paraId="0F34FC05"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Cèdre en boule</w:t>
      </w:r>
      <w:r w:rsidRPr="00233E8F">
        <w:rPr>
          <w:color w:val="A65700"/>
          <w:lang w:eastAsia="zh-CN"/>
        </w:rPr>
        <w:t>&lt;/</w:t>
      </w:r>
      <w:r w:rsidRPr="00233E8F">
        <w:rPr>
          <w:color w:val="5F5035"/>
          <w:lang w:eastAsia="zh-CN"/>
        </w:rPr>
        <w:t>description</w:t>
      </w:r>
      <w:r w:rsidRPr="00233E8F">
        <w:rPr>
          <w:color w:val="A65700"/>
          <w:lang w:eastAsia="zh-CN"/>
        </w:rPr>
        <w:t>&gt;</w:t>
      </w:r>
    </w:p>
    <w:p w14:paraId="7EB50236"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10.99</w:t>
      </w:r>
      <w:r w:rsidRPr="00233E8F">
        <w:rPr>
          <w:color w:val="A65700"/>
          <w:lang w:eastAsia="zh-CN"/>
        </w:rPr>
        <w:t>&lt;/</w:t>
      </w:r>
      <w:r w:rsidRPr="00233E8F">
        <w:rPr>
          <w:color w:val="5F5035"/>
          <w:lang w:eastAsia="zh-CN"/>
        </w:rPr>
        <w:t>prixUnitaire</w:t>
      </w:r>
      <w:r w:rsidRPr="00233E8F">
        <w:rPr>
          <w:color w:val="A65700"/>
          <w:lang w:eastAsia="zh-CN"/>
        </w:rPr>
        <w:t>&gt;</w:t>
      </w:r>
    </w:p>
    <w:p w14:paraId="0122CCE1"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F1A7F93"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269CE7D9"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20</w:t>
      </w:r>
      <w:r w:rsidRPr="00233E8F">
        <w:rPr>
          <w:color w:val="A65700"/>
          <w:lang w:eastAsia="zh-CN"/>
        </w:rPr>
        <w:t>&lt;/</w:t>
      </w:r>
      <w:r w:rsidRPr="00233E8F">
        <w:rPr>
          <w:color w:val="5F5035"/>
          <w:lang w:eastAsia="zh-CN"/>
        </w:rPr>
        <w:t>noPlant</w:t>
      </w:r>
      <w:r w:rsidRPr="00233E8F">
        <w:rPr>
          <w:color w:val="A65700"/>
          <w:lang w:eastAsia="zh-CN"/>
        </w:rPr>
        <w:t>&gt;</w:t>
      </w:r>
    </w:p>
    <w:p w14:paraId="6C772CB5"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Sapin</w:t>
      </w:r>
      <w:r w:rsidRPr="00233E8F">
        <w:rPr>
          <w:color w:val="A65700"/>
          <w:lang w:eastAsia="zh-CN"/>
        </w:rPr>
        <w:t>&lt;/</w:t>
      </w:r>
      <w:r w:rsidRPr="00233E8F">
        <w:rPr>
          <w:color w:val="5F5035"/>
          <w:lang w:eastAsia="zh-CN"/>
        </w:rPr>
        <w:t>description</w:t>
      </w:r>
      <w:r w:rsidRPr="00233E8F">
        <w:rPr>
          <w:color w:val="A65700"/>
          <w:lang w:eastAsia="zh-CN"/>
        </w:rPr>
        <w:t>&gt;</w:t>
      </w:r>
    </w:p>
    <w:p w14:paraId="32FB1F24"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12.99</w:t>
      </w:r>
      <w:r w:rsidRPr="00233E8F">
        <w:rPr>
          <w:color w:val="A65700"/>
          <w:lang w:eastAsia="zh-CN"/>
        </w:rPr>
        <w:t>&lt;/</w:t>
      </w:r>
      <w:r w:rsidRPr="00233E8F">
        <w:rPr>
          <w:color w:val="5F5035"/>
          <w:lang w:eastAsia="zh-CN"/>
        </w:rPr>
        <w:t>prixUnitaire</w:t>
      </w:r>
      <w:r w:rsidRPr="00233E8F">
        <w:rPr>
          <w:color w:val="A65700"/>
          <w:lang w:eastAsia="zh-CN"/>
        </w:rPr>
        <w:t>&gt;</w:t>
      </w:r>
    </w:p>
    <w:p w14:paraId="66E6823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41E658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0D29B4F4"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40</w:t>
      </w:r>
      <w:r w:rsidRPr="00233E8F">
        <w:rPr>
          <w:color w:val="A65700"/>
          <w:lang w:eastAsia="zh-CN"/>
        </w:rPr>
        <w:t>&lt;/</w:t>
      </w:r>
      <w:r w:rsidRPr="00233E8F">
        <w:rPr>
          <w:color w:val="5F5035"/>
          <w:lang w:eastAsia="zh-CN"/>
        </w:rPr>
        <w:t>noPlant</w:t>
      </w:r>
      <w:r w:rsidRPr="00233E8F">
        <w:rPr>
          <w:color w:val="A65700"/>
          <w:lang w:eastAsia="zh-CN"/>
        </w:rPr>
        <w:t>&gt;</w:t>
      </w:r>
    </w:p>
    <w:p w14:paraId="140F9E01"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Epinette bleue</w:t>
      </w:r>
      <w:r w:rsidRPr="00233E8F">
        <w:rPr>
          <w:color w:val="A65700"/>
          <w:lang w:eastAsia="zh-CN"/>
        </w:rPr>
        <w:t>&lt;/</w:t>
      </w:r>
      <w:r w:rsidRPr="00233E8F">
        <w:rPr>
          <w:color w:val="5F5035"/>
          <w:lang w:eastAsia="zh-CN"/>
        </w:rPr>
        <w:t>description</w:t>
      </w:r>
      <w:r w:rsidRPr="00233E8F">
        <w:rPr>
          <w:color w:val="A65700"/>
          <w:lang w:eastAsia="zh-CN"/>
        </w:rPr>
        <w:t>&gt;</w:t>
      </w:r>
    </w:p>
    <w:p w14:paraId="362D4A08"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25.99</w:t>
      </w:r>
      <w:r w:rsidRPr="00233E8F">
        <w:rPr>
          <w:color w:val="A65700"/>
          <w:lang w:eastAsia="zh-CN"/>
        </w:rPr>
        <w:t>&lt;/</w:t>
      </w:r>
      <w:r w:rsidRPr="00233E8F">
        <w:rPr>
          <w:color w:val="5F5035"/>
          <w:lang w:eastAsia="zh-CN"/>
        </w:rPr>
        <w:t>prixUnitaire</w:t>
      </w:r>
      <w:r w:rsidRPr="00233E8F">
        <w:rPr>
          <w:color w:val="A65700"/>
          <w:lang w:eastAsia="zh-CN"/>
        </w:rPr>
        <w:t>&gt;</w:t>
      </w:r>
    </w:p>
    <w:p w14:paraId="027DDB31"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4EA8D0"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31AF0E61"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50</w:t>
      </w:r>
      <w:r w:rsidRPr="00233E8F">
        <w:rPr>
          <w:color w:val="A65700"/>
          <w:lang w:eastAsia="zh-CN"/>
        </w:rPr>
        <w:t>&lt;/</w:t>
      </w:r>
      <w:r w:rsidRPr="00233E8F">
        <w:rPr>
          <w:color w:val="5F5035"/>
          <w:lang w:eastAsia="zh-CN"/>
        </w:rPr>
        <w:t>noPlant</w:t>
      </w:r>
      <w:r w:rsidRPr="00233E8F">
        <w:rPr>
          <w:color w:val="A65700"/>
          <w:lang w:eastAsia="zh-CN"/>
        </w:rPr>
        <w:t>&gt;</w:t>
      </w:r>
    </w:p>
    <w:p w14:paraId="23C76F6A"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Chêne</w:t>
      </w:r>
      <w:r w:rsidRPr="00233E8F">
        <w:rPr>
          <w:color w:val="A65700"/>
          <w:lang w:eastAsia="zh-CN"/>
        </w:rPr>
        <w:t>&lt;/</w:t>
      </w:r>
      <w:r w:rsidRPr="00233E8F">
        <w:rPr>
          <w:color w:val="5F5035"/>
          <w:lang w:eastAsia="zh-CN"/>
        </w:rPr>
        <w:t>description</w:t>
      </w:r>
      <w:r w:rsidRPr="00233E8F">
        <w:rPr>
          <w:color w:val="A65700"/>
          <w:lang w:eastAsia="zh-CN"/>
        </w:rPr>
        <w:t>&gt;</w:t>
      </w:r>
    </w:p>
    <w:p w14:paraId="3509F69F"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prixUnitaire</w:t>
      </w:r>
      <w:r w:rsidRPr="00233E8F">
        <w:rPr>
          <w:color w:val="A65700"/>
          <w:lang w:eastAsia="zh-CN"/>
        </w:rPr>
        <w:t>&gt;</w:t>
      </w:r>
      <w:r w:rsidRPr="00233E8F">
        <w:rPr>
          <w:color w:val="000000"/>
          <w:lang w:eastAsia="zh-CN"/>
        </w:rPr>
        <w:t>22.99</w:t>
      </w:r>
      <w:r w:rsidRPr="00233E8F">
        <w:rPr>
          <w:color w:val="A65700"/>
          <w:lang w:eastAsia="zh-CN"/>
        </w:rPr>
        <w:t>&lt;/</w:t>
      </w:r>
      <w:r w:rsidRPr="00233E8F">
        <w:rPr>
          <w:color w:val="5F5035"/>
          <w:lang w:eastAsia="zh-CN"/>
        </w:rPr>
        <w:t>prixUnitaire</w:t>
      </w:r>
      <w:r w:rsidRPr="00233E8F">
        <w:rPr>
          <w:color w:val="A65700"/>
          <w:lang w:eastAsia="zh-CN"/>
        </w:rPr>
        <w:t>&gt;</w:t>
      </w:r>
    </w:p>
    <w:p w14:paraId="5A4705AE"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71B1CED5"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color w:val="A65700"/>
          <w:lang w:eastAsia="zh-CN"/>
        </w:rPr>
        <w:t>&lt;</w:t>
      </w:r>
      <w:r w:rsidRPr="00233E8F">
        <w:rPr>
          <w:color w:val="5F5035"/>
          <w:lang w:eastAsia="zh-CN"/>
        </w:rPr>
        <w:t>Plant</w:t>
      </w:r>
      <w:r w:rsidRPr="00233E8F">
        <w:rPr>
          <w:color w:val="A65700"/>
          <w:lang w:eastAsia="zh-CN"/>
        </w:rPr>
        <w:t>&gt;</w:t>
      </w:r>
    </w:p>
    <w:p w14:paraId="4D58AD6D"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noPlant</w:t>
      </w:r>
      <w:r w:rsidRPr="00233E8F">
        <w:rPr>
          <w:color w:val="A65700"/>
          <w:lang w:eastAsia="zh-CN"/>
        </w:rPr>
        <w:t>&gt;</w:t>
      </w:r>
      <w:r w:rsidRPr="00233E8F">
        <w:rPr>
          <w:color w:val="000000"/>
          <w:lang w:eastAsia="zh-CN"/>
        </w:rPr>
        <w:t>60</w:t>
      </w:r>
      <w:r w:rsidRPr="00233E8F">
        <w:rPr>
          <w:color w:val="A65700"/>
          <w:lang w:eastAsia="zh-CN"/>
        </w:rPr>
        <w:t>&lt;/</w:t>
      </w:r>
      <w:r w:rsidRPr="00233E8F">
        <w:rPr>
          <w:color w:val="5F5035"/>
          <w:lang w:eastAsia="zh-CN"/>
        </w:rPr>
        <w:t>noPlant</w:t>
      </w:r>
      <w:r w:rsidRPr="00233E8F">
        <w:rPr>
          <w:color w:val="A65700"/>
          <w:lang w:eastAsia="zh-CN"/>
        </w:rPr>
        <w:t>&gt;</w:t>
      </w:r>
    </w:p>
    <w:p w14:paraId="5E0205BD" w14:textId="77777777" w:rsidR="00233E8F" w:rsidRPr="00233E8F" w:rsidRDefault="00233E8F" w:rsidP="00233E8F">
      <w:pPr>
        <w:pStyle w:val="Code"/>
        <w:rPr>
          <w:color w:val="000000"/>
          <w:lang w:eastAsia="zh-CN"/>
        </w:rPr>
      </w:pPr>
      <w:r w:rsidRPr="00233E8F">
        <w:rPr>
          <w:color w:val="000000"/>
          <w:lang w:eastAsia="zh-CN"/>
        </w:rPr>
        <w:tab/>
      </w:r>
      <w:r w:rsidRPr="00233E8F">
        <w:rPr>
          <w:color w:val="A65700"/>
          <w:lang w:eastAsia="zh-CN"/>
        </w:rPr>
        <w:t>&lt;</w:t>
      </w:r>
      <w:r w:rsidRPr="00233E8F">
        <w:rPr>
          <w:color w:val="5F5035"/>
          <w:lang w:eastAsia="zh-CN"/>
        </w:rPr>
        <w:t>description</w:t>
      </w:r>
      <w:r w:rsidRPr="00233E8F">
        <w:rPr>
          <w:color w:val="A65700"/>
          <w:lang w:eastAsia="zh-CN"/>
        </w:rPr>
        <w:t>&gt;</w:t>
      </w:r>
      <w:r w:rsidRPr="00233E8F">
        <w:rPr>
          <w:color w:val="000000"/>
          <w:lang w:eastAsia="zh-CN"/>
        </w:rPr>
        <w:t>Erable argenté</w:t>
      </w:r>
      <w:r w:rsidRPr="00233E8F">
        <w:rPr>
          <w:color w:val="A65700"/>
          <w:lang w:eastAsia="zh-CN"/>
        </w:rPr>
        <w:t>&lt;/</w:t>
      </w:r>
      <w:r w:rsidRPr="00233E8F">
        <w:rPr>
          <w:color w:val="5F5035"/>
          <w:lang w:eastAsia="zh-CN"/>
        </w:rPr>
        <w:t>description</w:t>
      </w:r>
      <w:r w:rsidRPr="00233E8F">
        <w:rPr>
          <w:color w:val="A65700"/>
          <w:lang w:eastAsia="zh-CN"/>
        </w:rPr>
        <w:t>&gt;</w:t>
      </w:r>
    </w:p>
    <w:p w14:paraId="0EA30705" w14:textId="77777777" w:rsidR="00233E8F" w:rsidRPr="00233E8F" w:rsidRDefault="00233E8F" w:rsidP="00233E8F">
      <w:pPr>
        <w:pStyle w:val="Code"/>
        <w:rPr>
          <w:color w:val="000000"/>
          <w:lang w:val="fr-FR" w:eastAsia="zh-CN"/>
        </w:rPr>
      </w:pPr>
      <w:r w:rsidRPr="00233E8F">
        <w:rPr>
          <w:color w:val="000000"/>
          <w:lang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1F50F8C0"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0639E7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8C3F8DB"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70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612E9C0F"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Erable argenté</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5425E400"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CA8A88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7D55CBF5"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5F7E6772"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0F535A8E"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Herbe à puce</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BC5C0C5"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10.99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3C810E79"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3E1507AE"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7D4823D"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81</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3E954ACE"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Catalpa</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0063A937"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0A5F576F"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06A9F680"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1623EB1"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90</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710BF1B4"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Pommier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724484CB"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prixUnitaire</w:t>
      </w:r>
      <w:r w:rsidRPr="00233E8F">
        <w:rPr>
          <w:color w:val="A65700"/>
          <w:lang w:val="fr-FR" w:eastAsia="zh-CN"/>
        </w:rPr>
        <w:t>&gt;</w:t>
      </w:r>
      <w:r w:rsidRPr="00233E8F">
        <w:rPr>
          <w:color w:val="000000"/>
          <w:lang w:val="fr-FR" w:eastAsia="zh-CN"/>
        </w:rPr>
        <w:t>25.99</w:t>
      </w:r>
      <w:r w:rsidRPr="00233E8F">
        <w:rPr>
          <w:color w:val="A65700"/>
          <w:lang w:val="fr-FR" w:eastAsia="zh-CN"/>
        </w:rPr>
        <w:t>&lt;/</w:t>
      </w:r>
      <w:r w:rsidRPr="00233E8F">
        <w:rPr>
          <w:color w:val="5F5035"/>
          <w:lang w:val="fr-FR" w:eastAsia="zh-CN"/>
        </w:rPr>
        <w:t>prixUnitaire</w:t>
      </w:r>
      <w:r w:rsidRPr="00233E8F">
        <w:rPr>
          <w:color w:val="A65700"/>
          <w:lang w:val="fr-FR" w:eastAsia="zh-CN"/>
        </w:rPr>
        <w:t>&gt;</w:t>
      </w:r>
    </w:p>
    <w:p w14:paraId="49A74A12"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31D164CA" w14:textId="77777777" w:rsidR="00233E8F" w:rsidRPr="00233E8F" w:rsidRDefault="00233E8F" w:rsidP="00233E8F">
      <w:pPr>
        <w:pStyle w:val="Code"/>
        <w:rPr>
          <w:color w:val="000000"/>
          <w:lang w:val="fr-FR" w:eastAsia="zh-CN"/>
        </w:rPr>
      </w:pPr>
      <w:r w:rsidRPr="00233E8F">
        <w:rPr>
          <w:color w:val="000000"/>
          <w:lang w:val="fr-FR" w:eastAsia="zh-CN"/>
        </w:rPr>
        <w:t xml:space="preserve">    </w:t>
      </w:r>
      <w:r w:rsidRPr="00233E8F">
        <w:rPr>
          <w:color w:val="A65700"/>
          <w:lang w:val="fr-FR" w:eastAsia="zh-CN"/>
        </w:rPr>
        <w:t>&lt;</w:t>
      </w:r>
      <w:r w:rsidRPr="00233E8F">
        <w:rPr>
          <w:color w:val="5F5035"/>
          <w:lang w:val="fr-FR" w:eastAsia="zh-CN"/>
        </w:rPr>
        <w:t>Plant</w:t>
      </w:r>
      <w:r w:rsidRPr="00233E8F">
        <w:rPr>
          <w:color w:val="A65700"/>
          <w:lang w:val="fr-FR" w:eastAsia="zh-CN"/>
        </w:rPr>
        <w:t>&gt;</w:t>
      </w:r>
    </w:p>
    <w:p w14:paraId="49146177"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noPlant</w:t>
      </w:r>
      <w:r w:rsidRPr="00233E8F">
        <w:rPr>
          <w:color w:val="A65700"/>
          <w:lang w:val="fr-FR" w:eastAsia="zh-CN"/>
        </w:rPr>
        <w:t>&gt;</w:t>
      </w:r>
      <w:r w:rsidRPr="00233E8F">
        <w:rPr>
          <w:color w:val="000000"/>
          <w:lang w:val="fr-FR" w:eastAsia="zh-CN"/>
        </w:rPr>
        <w:t>95</w:t>
      </w:r>
      <w:r w:rsidRPr="00233E8F">
        <w:rPr>
          <w:color w:val="A65700"/>
          <w:lang w:val="fr-FR" w:eastAsia="zh-CN"/>
        </w:rPr>
        <w:t>&lt;/</w:t>
      </w:r>
      <w:r w:rsidRPr="00233E8F">
        <w:rPr>
          <w:color w:val="5F5035"/>
          <w:lang w:val="fr-FR" w:eastAsia="zh-CN"/>
        </w:rPr>
        <w:t>noPlant</w:t>
      </w:r>
      <w:r w:rsidRPr="00233E8F">
        <w:rPr>
          <w:color w:val="A65700"/>
          <w:lang w:val="fr-FR" w:eastAsia="zh-CN"/>
        </w:rPr>
        <w:t>&gt;</w:t>
      </w:r>
    </w:p>
    <w:p w14:paraId="2DEBE208" w14:textId="77777777" w:rsidR="00233E8F" w:rsidRPr="00233E8F" w:rsidRDefault="00233E8F" w:rsidP="00233E8F">
      <w:pPr>
        <w:pStyle w:val="Code"/>
        <w:rPr>
          <w:color w:val="000000"/>
          <w:lang w:val="fr-FR" w:eastAsia="zh-CN"/>
        </w:rPr>
      </w:pPr>
      <w:r w:rsidRPr="00233E8F">
        <w:rPr>
          <w:color w:val="000000"/>
          <w:lang w:val="fr-FR" w:eastAsia="zh-CN"/>
        </w:rPr>
        <w:tab/>
      </w:r>
      <w:r w:rsidRPr="00233E8F">
        <w:rPr>
          <w:color w:val="A65700"/>
          <w:lang w:val="fr-FR" w:eastAsia="zh-CN"/>
        </w:rPr>
        <w:t>&lt;</w:t>
      </w:r>
      <w:r w:rsidRPr="00233E8F">
        <w:rPr>
          <w:color w:val="5F5035"/>
          <w:lang w:val="fr-FR" w:eastAsia="zh-CN"/>
        </w:rPr>
        <w:t>description</w:t>
      </w:r>
      <w:r w:rsidRPr="00233E8F">
        <w:rPr>
          <w:color w:val="A65700"/>
          <w:lang w:val="fr-FR" w:eastAsia="zh-CN"/>
        </w:rPr>
        <w:t>&gt;</w:t>
      </w:r>
      <w:r w:rsidRPr="00233E8F">
        <w:rPr>
          <w:color w:val="000000"/>
          <w:lang w:val="fr-FR" w:eastAsia="zh-CN"/>
        </w:rPr>
        <w:t>Génévrier</w:t>
      </w:r>
      <w:r w:rsidRPr="00233E8F">
        <w:rPr>
          <w:color w:val="A65700"/>
          <w:lang w:val="fr-FR" w:eastAsia="zh-CN"/>
        </w:rPr>
        <w:t>&lt;/</w:t>
      </w:r>
      <w:r w:rsidRPr="00233E8F">
        <w:rPr>
          <w:color w:val="5F5035"/>
          <w:lang w:val="fr-FR" w:eastAsia="zh-CN"/>
        </w:rPr>
        <w:t>description</w:t>
      </w:r>
      <w:r w:rsidRPr="00233E8F">
        <w:rPr>
          <w:color w:val="A65700"/>
          <w:lang w:val="fr-FR" w:eastAsia="zh-CN"/>
        </w:rPr>
        <w:t>&gt;</w:t>
      </w:r>
    </w:p>
    <w:p w14:paraId="4D4B118A" w14:textId="77777777" w:rsidR="00233E8F" w:rsidRPr="00D95704" w:rsidRDefault="00233E8F" w:rsidP="00233E8F">
      <w:pPr>
        <w:pStyle w:val="Code"/>
        <w:rPr>
          <w:color w:val="000000"/>
          <w:lang w:val="fr-FR" w:eastAsia="zh-CN"/>
        </w:rPr>
      </w:pPr>
      <w:r w:rsidRPr="00233E8F">
        <w:rPr>
          <w:color w:val="000000"/>
          <w:lang w:val="fr-FR" w:eastAsia="zh-CN"/>
        </w:rPr>
        <w:tab/>
      </w:r>
      <w:r w:rsidRPr="00D95704">
        <w:rPr>
          <w:color w:val="A65700"/>
          <w:lang w:val="fr-FR" w:eastAsia="zh-CN"/>
        </w:rPr>
        <w:t>&lt;</w:t>
      </w:r>
      <w:r w:rsidRPr="00D95704">
        <w:rPr>
          <w:color w:val="5F5035"/>
          <w:lang w:val="fr-FR" w:eastAsia="zh-CN"/>
        </w:rPr>
        <w:t>prixUnitaire</w:t>
      </w:r>
      <w:r w:rsidRPr="00D95704">
        <w:rPr>
          <w:color w:val="A65700"/>
          <w:lang w:val="fr-FR" w:eastAsia="zh-CN"/>
        </w:rPr>
        <w:t>&gt;</w:t>
      </w:r>
      <w:r w:rsidRPr="00D95704">
        <w:rPr>
          <w:color w:val="000000"/>
          <w:lang w:val="fr-FR" w:eastAsia="zh-CN"/>
        </w:rPr>
        <w:t>15.99</w:t>
      </w:r>
      <w:r w:rsidRPr="00D95704">
        <w:rPr>
          <w:color w:val="A65700"/>
          <w:lang w:val="fr-FR" w:eastAsia="zh-CN"/>
        </w:rPr>
        <w:t>&lt;/</w:t>
      </w:r>
      <w:r w:rsidRPr="00D95704">
        <w:rPr>
          <w:color w:val="5F5035"/>
          <w:lang w:val="fr-FR" w:eastAsia="zh-CN"/>
        </w:rPr>
        <w:t>prixUnitaire</w:t>
      </w:r>
      <w:r w:rsidRPr="00D95704">
        <w:rPr>
          <w:color w:val="A65700"/>
          <w:lang w:val="fr-FR" w:eastAsia="zh-CN"/>
        </w:rPr>
        <w:t>&gt;</w:t>
      </w:r>
    </w:p>
    <w:p w14:paraId="53ECC3A8"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A65700"/>
          <w:lang w:val="fr-FR" w:eastAsia="zh-CN"/>
        </w:rPr>
        <w:t>&lt;/</w:t>
      </w:r>
      <w:r w:rsidRPr="00D95704">
        <w:rPr>
          <w:color w:val="5F5035"/>
          <w:lang w:val="fr-FR" w:eastAsia="zh-CN"/>
        </w:rPr>
        <w:t>Plant</w:t>
      </w:r>
      <w:r w:rsidRPr="00D95704">
        <w:rPr>
          <w:color w:val="A65700"/>
          <w:lang w:val="fr-FR" w:eastAsia="zh-CN"/>
        </w:rPr>
        <w:t>&gt;</w:t>
      </w:r>
    </w:p>
    <w:p w14:paraId="3D1AECC8" w14:textId="77777777" w:rsidR="00233E8F" w:rsidRPr="00D95704" w:rsidRDefault="00233E8F" w:rsidP="00233E8F">
      <w:pPr>
        <w:pStyle w:val="Code"/>
        <w:rPr>
          <w:color w:val="000000"/>
          <w:lang w:val="fr-FR" w:eastAsia="zh-CN"/>
        </w:rPr>
      </w:pPr>
      <w:r w:rsidRPr="00D95704">
        <w:rPr>
          <w:color w:val="A65700"/>
          <w:lang w:val="fr-FR" w:eastAsia="zh-CN"/>
        </w:rPr>
        <w:t>&lt;/</w:t>
      </w:r>
      <w:r w:rsidRPr="00D95704">
        <w:rPr>
          <w:color w:val="5F5035"/>
          <w:lang w:val="fr-FR" w:eastAsia="zh-CN"/>
        </w:rPr>
        <w:t>Catalogue</w:t>
      </w:r>
      <w:r w:rsidRPr="00D95704">
        <w:rPr>
          <w:color w:val="A65700"/>
          <w:lang w:val="fr-FR" w:eastAsia="zh-CN"/>
        </w:rPr>
        <w:t>&gt;</w:t>
      </w:r>
    </w:p>
    <w:p w14:paraId="594B521B" w14:textId="77777777" w:rsidR="00F6622D" w:rsidRDefault="00F6622D" w:rsidP="004B5E78">
      <w:pPr>
        <w:pStyle w:val="Corpslivre"/>
        <w:rPr>
          <w:rFonts w:ascii="Garamond" w:hAnsi="Garamond" w:cs="Times New Roman"/>
          <w:spacing w:val="-5"/>
          <w:lang w:val="fr-FR"/>
        </w:rPr>
      </w:pPr>
    </w:p>
    <w:p w14:paraId="605B92DC" w14:textId="32A0AE4B" w:rsidR="004B5E78" w:rsidRPr="00D34A72" w:rsidRDefault="00D90826" w:rsidP="004B5E78">
      <w:pPr>
        <w:pStyle w:val="Corpslivre"/>
        <w:rPr>
          <w:rFonts w:ascii="Garamond" w:hAnsi="Garamond"/>
        </w:rPr>
      </w:pPr>
      <w:r>
        <w:rPr>
          <w:rFonts w:ascii="Garamond" w:hAnsi="Garamond"/>
        </w:rPr>
        <w:t>L’entête</w:t>
      </w:r>
    </w:p>
    <w:p w14:paraId="341DF40A" w14:textId="77777777" w:rsidR="004B5E78" w:rsidRPr="00960E1D" w:rsidRDefault="004B5E78" w:rsidP="003A1576">
      <w:pPr>
        <w:pStyle w:val="CodeJava"/>
        <w:ind w:firstLine="0"/>
        <w:rPr>
          <w:sz w:val="18"/>
          <w:szCs w:val="18"/>
          <w:lang w:val="fr-CA"/>
        </w:rPr>
      </w:pPr>
      <w:r w:rsidRPr="00960E1D">
        <w:rPr>
          <w:noProof/>
          <w:sz w:val="18"/>
          <w:szCs w:val="18"/>
          <w:lang w:val="fr-CA"/>
        </w:rPr>
        <w:t>&lt;?xml version="1.0" encoding="ISO-8859-1" standalone="yes"?&gt;</w:t>
      </w:r>
    </w:p>
    <w:p w14:paraId="5CDE4177" w14:textId="0374B870" w:rsidR="009B02E7" w:rsidRDefault="004B5E78" w:rsidP="004B5E78">
      <w:pPr>
        <w:pStyle w:val="Corpslivre"/>
        <w:rPr>
          <w:rFonts w:ascii="Garamond" w:hAnsi="Garamond"/>
        </w:rPr>
      </w:pPr>
      <w:r w:rsidRPr="00D34A72">
        <w:rPr>
          <w:rFonts w:ascii="Garamond" w:hAnsi="Garamond"/>
        </w:rPr>
        <w:t>indique la version utilisée de la norme XML, le jeu de caractère choisi et si le document fait référence à des documents externes. Le DOCTYPE définit un nom de type</w:t>
      </w:r>
      <w:r w:rsidR="00D8147B">
        <w:rPr>
          <w:rFonts w:ascii="Garamond" w:hAnsi="Garamond"/>
        </w:rPr>
        <w:t> </w:t>
      </w:r>
      <w:r w:rsidR="00C47827">
        <w:rPr>
          <w:rFonts w:ascii="Garamond" w:hAnsi="Garamond"/>
        </w:rPr>
        <w:t xml:space="preserve">pour la structure du document </w:t>
      </w:r>
      <w:r w:rsidR="00D8147B">
        <w:rPr>
          <w:rFonts w:ascii="Garamond" w:hAnsi="Garamond"/>
        </w:rPr>
        <w:t>:</w:t>
      </w:r>
    </w:p>
    <w:p w14:paraId="0228E62A" w14:textId="2B32E778" w:rsidR="009B02E7" w:rsidRDefault="003D5C74" w:rsidP="003D5C74">
      <w:pPr>
        <w:pStyle w:val="codeCompact"/>
        <w:rPr>
          <w:rFonts w:ascii="Garamond" w:hAnsi="Garamond"/>
        </w:rPr>
      </w:pPr>
      <w:r w:rsidRPr="00843AB5">
        <w:t>&lt;!DOCTYPE Catalogue [</w:t>
      </w:r>
    </w:p>
    <w:p w14:paraId="7C27FDFE" w14:textId="5EA115F2" w:rsidR="004B5E78" w:rsidRPr="00D34A72" w:rsidRDefault="004B5E78" w:rsidP="004B5E78">
      <w:pPr>
        <w:pStyle w:val="Corpslivre"/>
        <w:rPr>
          <w:rFonts w:ascii="Garamond" w:hAnsi="Garamond"/>
        </w:rPr>
      </w:pPr>
      <w:r w:rsidRPr="00D34A72">
        <w:rPr>
          <w:rFonts w:ascii="Garamond" w:hAnsi="Garamond"/>
        </w:rPr>
        <w:t xml:space="preserve">Les clauses ELEMENT décrivent la grammaire du document. Chaque clause </w:t>
      </w:r>
    </w:p>
    <w:p w14:paraId="2547FBBA" w14:textId="77777777" w:rsidR="004B5E78" w:rsidRPr="00FC4DDA" w:rsidRDefault="004B5E78" w:rsidP="00B55E56">
      <w:pPr>
        <w:pStyle w:val="CodeJava"/>
        <w:ind w:firstLine="0"/>
      </w:pPr>
      <w:r w:rsidRPr="00FC4DDA">
        <w:lastRenderedPageBreak/>
        <w:t xml:space="preserve">!ELEMENT </w:t>
      </w:r>
      <w:r w:rsidRPr="00FC4DDA">
        <w:rPr>
          <w:i/>
        </w:rPr>
        <w:t>nomElement</w:t>
      </w:r>
      <w:r w:rsidRPr="00FC4DDA">
        <w:t xml:space="preserve"> </w:t>
      </w:r>
      <w:r w:rsidRPr="00FC4DDA">
        <w:rPr>
          <w:i/>
        </w:rPr>
        <w:t>syntaxeElement</w:t>
      </w:r>
      <w:r w:rsidRPr="00FC4DDA">
        <w:t xml:space="preserve"> </w:t>
      </w:r>
    </w:p>
    <w:p w14:paraId="5599090A" w14:textId="77777777" w:rsidR="00D90826" w:rsidRDefault="004B5E78" w:rsidP="00D90826">
      <w:pPr>
        <w:pStyle w:val="Corpsdetexte"/>
      </w:pPr>
      <w:r w:rsidRPr="00D34A72">
        <w:t xml:space="preserve">définit un élément qui est encodé dans le texte à l’aide d’une paire de </w:t>
      </w:r>
      <w:r w:rsidRPr="00D34A72">
        <w:rPr>
          <w:i/>
        </w:rPr>
        <w:t>balises</w:t>
      </w:r>
      <w:r w:rsidRPr="00D34A72">
        <w:t xml:space="preserve"> de la forme</w:t>
      </w:r>
    </w:p>
    <w:p w14:paraId="2ECFC841" w14:textId="4DEE9A0F" w:rsidR="004B5E78" w:rsidRPr="00B13189" w:rsidRDefault="004B5E78" w:rsidP="00D90826">
      <w:pPr>
        <w:pStyle w:val="codeCompact"/>
      </w:pPr>
      <w:r w:rsidRPr="00B13189">
        <w:t xml:space="preserve">&lt;nomElement&gt; contenu &lt;/nomElement&gt; </w:t>
      </w:r>
    </w:p>
    <w:p w14:paraId="74423AF4" w14:textId="6F9FCEFD" w:rsidR="004B5E78" w:rsidRPr="00D34A72" w:rsidRDefault="004B5E78" w:rsidP="004B5E78">
      <w:pPr>
        <w:pStyle w:val="Corpsdetexte"/>
      </w:pPr>
      <w:r w:rsidRPr="00D34A72">
        <w:t xml:space="preserve">dont le contenu suit la syntaxe définie par </w:t>
      </w:r>
      <w:r w:rsidRPr="00D34A72">
        <w:rPr>
          <w:i/>
        </w:rPr>
        <w:t>syntaxeElement</w:t>
      </w:r>
      <w:r w:rsidRPr="00D34A72">
        <w:t xml:space="preserve">. Par opposition à HTML, les balises XML n’ont pas pour objectif de préciser le style d’affichage des données mais plutôt d’en </w:t>
      </w:r>
      <w:r w:rsidR="00D22934">
        <w:t>indiquer</w:t>
      </w:r>
      <w:r w:rsidRPr="00D34A72">
        <w:t xml:space="preserve"> la signification.</w:t>
      </w:r>
      <w:r w:rsidRPr="00D34A72">
        <w:cr/>
        <w:t>La clause</w:t>
      </w:r>
    </w:p>
    <w:p w14:paraId="2BDC9E93" w14:textId="77777777" w:rsidR="004B5E78" w:rsidRPr="00B13189" w:rsidRDefault="004B5E78" w:rsidP="004B5E78">
      <w:pPr>
        <w:pStyle w:val="CodeJava"/>
      </w:pPr>
      <w:r w:rsidRPr="00B13189">
        <w:t>&lt;!ELEMENT Catalogue (Plant+)&gt;</w:t>
      </w:r>
    </w:p>
    <w:p w14:paraId="49BC31A9" w14:textId="05179806" w:rsidR="004B5E78" w:rsidRPr="00D34A72" w:rsidRDefault="004B5E78" w:rsidP="004B5E78">
      <w:pPr>
        <w:pStyle w:val="Corpslivre"/>
        <w:rPr>
          <w:rFonts w:ascii="Garamond" w:hAnsi="Garamond"/>
        </w:rPr>
      </w:pPr>
      <w:r w:rsidRPr="00D34A72">
        <w:rPr>
          <w:rFonts w:ascii="Garamond" w:hAnsi="Garamond"/>
        </w:rPr>
        <w:t>de la DTD</w:t>
      </w:r>
      <w:r w:rsidRPr="00D34A72">
        <w:rPr>
          <w:rFonts w:ascii="Garamond" w:hAnsi="Garamond"/>
          <w:sz w:val="20"/>
        </w:rPr>
        <w:t xml:space="preserve"> </w:t>
      </w:r>
      <w:r w:rsidRPr="00D34A72">
        <w:rPr>
          <w:rFonts w:ascii="Garamond" w:hAnsi="Garamond"/>
        </w:rPr>
        <w:t xml:space="preserve">définit l’élément nommé </w:t>
      </w:r>
      <w:r w:rsidRPr="00D34A72">
        <w:rPr>
          <w:rFonts w:ascii="Garamond" w:hAnsi="Garamond"/>
          <w:i/>
        </w:rPr>
        <w:t>Catalogue</w:t>
      </w:r>
      <w:r w:rsidRPr="00D34A72">
        <w:rPr>
          <w:rFonts w:ascii="Garamond" w:hAnsi="Garamond"/>
        </w:rPr>
        <w:t xml:space="preserve"> dont le contenu est un ensemble (au moins un à cause du +) </w:t>
      </w:r>
      <w:r w:rsidR="00FA6D73">
        <w:rPr>
          <w:rFonts w:ascii="Garamond" w:hAnsi="Garamond"/>
        </w:rPr>
        <w:t>d’</w:t>
      </w:r>
      <w:r w:rsidRPr="00D34A72">
        <w:rPr>
          <w:rFonts w:ascii="Garamond" w:hAnsi="Garamond"/>
        </w:rPr>
        <w:t xml:space="preserve">éléments </w:t>
      </w:r>
      <w:r w:rsidRPr="00D34A72">
        <w:rPr>
          <w:rFonts w:ascii="Garamond" w:hAnsi="Garamond"/>
          <w:i/>
        </w:rPr>
        <w:t>Plant</w:t>
      </w:r>
      <w:r w:rsidR="00FA6D73">
        <w:rPr>
          <w:rFonts w:ascii="Garamond" w:hAnsi="Garamond"/>
          <w:i/>
        </w:rPr>
        <w:t xml:space="preserve"> </w:t>
      </w:r>
      <w:r w:rsidR="00FA6D73" w:rsidRPr="00D34A72">
        <w:rPr>
          <w:rFonts w:ascii="Garamond" w:hAnsi="Garamond"/>
        </w:rPr>
        <w:t>(au moins un à cause du +)</w:t>
      </w:r>
      <w:r w:rsidRPr="00D34A72">
        <w:rPr>
          <w:rFonts w:ascii="Garamond" w:hAnsi="Garamond"/>
        </w:rPr>
        <w:t>.</w:t>
      </w:r>
    </w:p>
    <w:p w14:paraId="53CA0C71" w14:textId="77777777" w:rsidR="004B5E78" w:rsidRPr="00D34A72" w:rsidRDefault="004B5E78" w:rsidP="004B5E78">
      <w:pPr>
        <w:pStyle w:val="Corpslivre"/>
        <w:rPr>
          <w:rFonts w:ascii="Garamond" w:hAnsi="Garamond"/>
          <w:spacing w:val="-5"/>
          <w:lang w:val="fr-FR"/>
        </w:rPr>
      </w:pPr>
      <w:r w:rsidRPr="00D34A72">
        <w:rPr>
          <w:rFonts w:ascii="Garamond" w:hAnsi="Garamond"/>
          <w:spacing w:val="-5"/>
          <w:lang w:val="fr-FR"/>
        </w:rPr>
        <w:t xml:space="preserve">On peut ainsi observer que le contenu du document lui-même débute par la balise ouvrante </w:t>
      </w:r>
    </w:p>
    <w:p w14:paraId="094C220C" w14:textId="77777777" w:rsidR="004B5E78" w:rsidRPr="005E4588" w:rsidRDefault="004B5E78" w:rsidP="004B5E78">
      <w:pPr>
        <w:pStyle w:val="CodeJava"/>
      </w:pPr>
      <w:r w:rsidRPr="005E4588">
        <w:t>&lt;Catalogue&gt;</w:t>
      </w:r>
    </w:p>
    <w:p w14:paraId="48C2D56A" w14:textId="77777777" w:rsidR="004B5E78" w:rsidRPr="00D34A72" w:rsidRDefault="004B5E78" w:rsidP="004B5E78">
      <w:pPr>
        <w:pStyle w:val="Corpslivre"/>
        <w:rPr>
          <w:rFonts w:ascii="Garamond" w:hAnsi="Garamond"/>
        </w:rPr>
      </w:pPr>
    </w:p>
    <w:p w14:paraId="7582200B" w14:textId="77777777" w:rsidR="004B5E78" w:rsidRPr="00D34A72" w:rsidRDefault="004B5E78" w:rsidP="004B5E78">
      <w:pPr>
        <w:pStyle w:val="Corpslivre"/>
        <w:rPr>
          <w:rFonts w:ascii="Garamond" w:hAnsi="Garamond"/>
        </w:rPr>
      </w:pPr>
      <w:r w:rsidRPr="00D34A72">
        <w:rPr>
          <w:rFonts w:ascii="Garamond" w:hAnsi="Garamond"/>
        </w:rPr>
        <w:t>et se termine par la balise fermante</w:t>
      </w:r>
      <w:r w:rsidRPr="00D34A72">
        <w:rPr>
          <w:rFonts w:ascii="Garamond" w:hAnsi="Garamond"/>
          <w:sz w:val="28"/>
        </w:rPr>
        <w:t xml:space="preserve"> </w:t>
      </w:r>
    </w:p>
    <w:p w14:paraId="1C142C5A" w14:textId="77777777" w:rsidR="004B5E78" w:rsidRPr="005E4588" w:rsidRDefault="004B5E78" w:rsidP="004B5E78">
      <w:pPr>
        <w:pStyle w:val="CodeJava"/>
      </w:pPr>
      <w:r w:rsidRPr="005E4588">
        <w:t>&lt;/Catalogue&gt;</w:t>
      </w:r>
    </w:p>
    <w:p w14:paraId="4CF630F7" w14:textId="77777777" w:rsidR="004B5E78" w:rsidRPr="00D34A72" w:rsidRDefault="004B5E78" w:rsidP="004B5E78">
      <w:pPr>
        <w:pStyle w:val="Corpslivre"/>
        <w:rPr>
          <w:rFonts w:ascii="Garamond" w:hAnsi="Garamond"/>
        </w:rPr>
      </w:pPr>
    </w:p>
    <w:p w14:paraId="1BC15D62" w14:textId="77777777" w:rsidR="004B5E78" w:rsidRPr="00D34A72" w:rsidRDefault="004B5E78" w:rsidP="004B5E78">
      <w:pPr>
        <w:pStyle w:val="Corpslivre"/>
        <w:rPr>
          <w:rFonts w:ascii="Garamond" w:hAnsi="Garamond"/>
        </w:rPr>
      </w:pPr>
      <w:r w:rsidRPr="00D34A72">
        <w:rPr>
          <w:rFonts w:ascii="Garamond" w:hAnsi="Garamond"/>
        </w:rPr>
        <w:t xml:space="preserve">Entre les deux se trouvent une suite d’éléments </w:t>
      </w:r>
      <w:r w:rsidRPr="00D34A72">
        <w:rPr>
          <w:rFonts w:ascii="Garamond" w:hAnsi="Garamond"/>
          <w:i/>
        </w:rPr>
        <w:t>Plant</w:t>
      </w:r>
      <w:r w:rsidRPr="00D34A72">
        <w:rPr>
          <w:rFonts w:ascii="Garamond" w:hAnsi="Garamond"/>
        </w:rPr>
        <w:t>.</w:t>
      </w:r>
      <w:r w:rsidRPr="00D34A72">
        <w:rPr>
          <w:rFonts w:ascii="Garamond" w:hAnsi="Garamond"/>
        </w:rPr>
        <w:cr/>
        <w:t>La clause</w:t>
      </w:r>
    </w:p>
    <w:p w14:paraId="6428306C" w14:textId="77777777" w:rsidR="004B5E78" w:rsidRPr="00BE217C" w:rsidRDefault="004B5E78" w:rsidP="004B5E78">
      <w:pPr>
        <w:pStyle w:val="CodeJava"/>
      </w:pPr>
      <w:r w:rsidRPr="00BE217C">
        <w:t>&lt;!ELEMENT Plant (noPlant,description,prixUnitaire)&gt;</w:t>
      </w:r>
    </w:p>
    <w:p w14:paraId="74D6856F" w14:textId="09DCF547" w:rsidR="004B5E78" w:rsidRPr="00D34A72" w:rsidRDefault="004B5E78" w:rsidP="004B5E78">
      <w:pPr>
        <w:pStyle w:val="Corpslivre"/>
        <w:rPr>
          <w:rFonts w:ascii="Garamond" w:hAnsi="Garamond"/>
        </w:rPr>
      </w:pPr>
      <w:r w:rsidRPr="00D34A72">
        <w:rPr>
          <w:rFonts w:ascii="Garamond" w:hAnsi="Garamond"/>
        </w:rPr>
        <w:t xml:space="preserve">définit qu’un élément </w:t>
      </w:r>
      <w:r w:rsidRPr="00D34A72">
        <w:rPr>
          <w:rFonts w:ascii="Garamond" w:hAnsi="Garamond"/>
          <w:i/>
        </w:rPr>
        <w:t>Plant</w:t>
      </w:r>
      <w:r w:rsidRPr="00D34A72">
        <w:rPr>
          <w:rFonts w:ascii="Garamond" w:hAnsi="Garamond"/>
        </w:rPr>
        <w:t xml:space="preserve"> est composé de trois éléments nommés : </w:t>
      </w:r>
      <w:r w:rsidRPr="00D34A72">
        <w:rPr>
          <w:rFonts w:ascii="Garamond" w:hAnsi="Garamond"/>
          <w:i/>
        </w:rPr>
        <w:t>noPlant</w:t>
      </w:r>
      <w:r w:rsidRPr="00D34A72">
        <w:rPr>
          <w:rFonts w:ascii="Garamond" w:hAnsi="Garamond"/>
        </w:rPr>
        <w:t xml:space="preserve">, </w:t>
      </w:r>
      <w:r w:rsidRPr="00D34A72">
        <w:rPr>
          <w:rFonts w:ascii="Garamond" w:hAnsi="Garamond"/>
          <w:i/>
        </w:rPr>
        <w:t>description</w:t>
      </w:r>
      <w:r w:rsidRPr="00D34A72">
        <w:rPr>
          <w:rFonts w:ascii="Garamond" w:hAnsi="Garamond"/>
        </w:rPr>
        <w:t xml:space="preserve"> et </w:t>
      </w:r>
      <w:r w:rsidRPr="00D34A72">
        <w:rPr>
          <w:rFonts w:ascii="Garamond" w:hAnsi="Garamond"/>
          <w:i/>
        </w:rPr>
        <w:t>prixUnitaire</w:t>
      </w:r>
      <w:r w:rsidRPr="00D34A72">
        <w:rPr>
          <w:rFonts w:ascii="Garamond" w:hAnsi="Garamond"/>
        </w:rPr>
        <w:t>. On peut observer cette structure dans l’exemple suivant </w:t>
      </w:r>
      <w:r w:rsidR="00935A62">
        <w:rPr>
          <w:rFonts w:ascii="Garamond" w:hAnsi="Garamond"/>
        </w:rPr>
        <w:t xml:space="preserve">du contenu du document </w:t>
      </w:r>
      <w:r w:rsidRPr="00D34A72">
        <w:rPr>
          <w:rFonts w:ascii="Garamond" w:hAnsi="Garamond"/>
        </w:rPr>
        <w:t>:</w:t>
      </w:r>
    </w:p>
    <w:p w14:paraId="5E500ABB" w14:textId="77777777" w:rsidR="00640EA6" w:rsidRPr="00843AB5" w:rsidRDefault="00640EA6" w:rsidP="00640EA6">
      <w:pPr>
        <w:pStyle w:val="CodeJava"/>
        <w:rPr>
          <w:sz w:val="18"/>
          <w:szCs w:val="18"/>
        </w:rPr>
      </w:pPr>
      <w:r w:rsidRPr="00843AB5">
        <w:rPr>
          <w:sz w:val="18"/>
          <w:szCs w:val="18"/>
        </w:rPr>
        <w:t xml:space="preserve">    &lt;Plant&gt;</w:t>
      </w:r>
    </w:p>
    <w:p w14:paraId="3FB89900" w14:textId="77777777" w:rsidR="00640EA6" w:rsidRPr="00843AB5" w:rsidRDefault="00640EA6" w:rsidP="00640EA6">
      <w:pPr>
        <w:pStyle w:val="CodeJava"/>
        <w:rPr>
          <w:sz w:val="18"/>
          <w:szCs w:val="18"/>
        </w:rPr>
      </w:pPr>
      <w:r w:rsidRPr="00843AB5">
        <w:rPr>
          <w:sz w:val="18"/>
          <w:szCs w:val="18"/>
        </w:rPr>
        <w:tab/>
        <w:t>&lt;noPlant&gt;10&lt;/noPlant&gt;</w:t>
      </w:r>
    </w:p>
    <w:p w14:paraId="27D27283" w14:textId="77777777" w:rsidR="00640EA6" w:rsidRPr="00843AB5" w:rsidRDefault="00640EA6" w:rsidP="00640EA6">
      <w:pPr>
        <w:pStyle w:val="CodeJava"/>
        <w:rPr>
          <w:sz w:val="18"/>
          <w:szCs w:val="18"/>
        </w:rPr>
      </w:pPr>
      <w:r w:rsidRPr="00843AB5">
        <w:rPr>
          <w:sz w:val="18"/>
          <w:szCs w:val="18"/>
        </w:rPr>
        <w:tab/>
        <w:t>&lt;description&gt;Cèdre en boule&lt;/description&gt;</w:t>
      </w:r>
    </w:p>
    <w:p w14:paraId="4F7FD971" w14:textId="77777777" w:rsidR="00640EA6" w:rsidRPr="00843AB5" w:rsidRDefault="00640EA6" w:rsidP="00640EA6">
      <w:pPr>
        <w:pStyle w:val="CodeJava"/>
        <w:rPr>
          <w:sz w:val="18"/>
          <w:szCs w:val="18"/>
        </w:rPr>
      </w:pPr>
      <w:r w:rsidRPr="00843AB5">
        <w:rPr>
          <w:sz w:val="18"/>
          <w:szCs w:val="18"/>
        </w:rPr>
        <w:tab/>
        <w:t>&lt;prixUnitaire&gt;10.99&lt;/prixUnitaire&gt;</w:t>
      </w:r>
    </w:p>
    <w:p w14:paraId="76C59352" w14:textId="77777777" w:rsidR="00640EA6" w:rsidRPr="00843AB5" w:rsidRDefault="00640EA6" w:rsidP="00640EA6">
      <w:pPr>
        <w:pStyle w:val="CodeJava"/>
        <w:rPr>
          <w:sz w:val="18"/>
          <w:szCs w:val="18"/>
        </w:rPr>
      </w:pPr>
      <w:r w:rsidRPr="00843AB5">
        <w:rPr>
          <w:sz w:val="18"/>
          <w:szCs w:val="18"/>
        </w:rPr>
        <w:t xml:space="preserve">    &lt;/Plant&gt;</w:t>
      </w:r>
    </w:p>
    <w:p w14:paraId="75F505FB" w14:textId="77777777" w:rsidR="004B5E78" w:rsidRPr="00D34A72" w:rsidRDefault="004B5E78" w:rsidP="004B5E78">
      <w:pPr>
        <w:pStyle w:val="Corpslivre"/>
        <w:rPr>
          <w:rFonts w:ascii="Garamond" w:hAnsi="Garamond"/>
        </w:rPr>
      </w:pPr>
    </w:p>
    <w:p w14:paraId="53F36F6F" w14:textId="60188B12" w:rsidR="004B5E78" w:rsidRPr="00D34A72" w:rsidRDefault="00E24ADB" w:rsidP="004B5E78">
      <w:pPr>
        <w:pStyle w:val="Corpslivre"/>
        <w:rPr>
          <w:rFonts w:ascii="Garamond" w:hAnsi="Garamond"/>
        </w:rPr>
      </w:pPr>
      <w:r>
        <w:rPr>
          <w:rFonts w:ascii="Garamond" w:hAnsi="Garamond"/>
        </w:rPr>
        <w:t xml:space="preserve">La présence des balises avec les données permet d’interpréter le texte </w:t>
      </w:r>
      <w:r w:rsidR="00830091">
        <w:rPr>
          <w:rFonts w:ascii="Garamond" w:hAnsi="Garamond"/>
        </w:rPr>
        <w:t xml:space="preserve">du document soit pour un programme ou un humain. </w:t>
      </w:r>
      <w:r w:rsidR="004B5E78" w:rsidRPr="00D34A72">
        <w:rPr>
          <w:rFonts w:ascii="Garamond" w:hAnsi="Garamond"/>
        </w:rPr>
        <w:t>La clause</w:t>
      </w:r>
    </w:p>
    <w:p w14:paraId="3D06DBE7" w14:textId="77777777" w:rsidR="004B5E78" w:rsidRPr="0038649E" w:rsidRDefault="004B5E78" w:rsidP="004B5E78">
      <w:pPr>
        <w:pStyle w:val="CodeJava"/>
      </w:pPr>
      <w:r w:rsidRPr="0038649E">
        <w:t>&lt;!ELEMENT noPlant (#PCDATA)&gt;</w:t>
      </w:r>
    </w:p>
    <w:p w14:paraId="4B2EF9F2" w14:textId="30FA9430" w:rsidR="004B5E78" w:rsidRDefault="004B5E78" w:rsidP="004B5E78">
      <w:pPr>
        <w:pStyle w:val="Corpslivre"/>
        <w:rPr>
          <w:rFonts w:ascii="Garamond" w:hAnsi="Garamond"/>
        </w:rPr>
      </w:pPr>
      <w:r w:rsidRPr="00D34A72">
        <w:rPr>
          <w:rFonts w:ascii="Garamond" w:hAnsi="Garamond"/>
        </w:rPr>
        <w:t xml:space="preserve">définit qu’un </w:t>
      </w:r>
      <w:r w:rsidRPr="00D34A72">
        <w:rPr>
          <w:rFonts w:ascii="Garamond" w:hAnsi="Garamond"/>
          <w:i/>
        </w:rPr>
        <w:t>noPlant</w:t>
      </w:r>
      <w:r w:rsidRPr="00D34A72">
        <w:rPr>
          <w:rFonts w:ascii="Garamond" w:hAnsi="Garamond"/>
        </w:rPr>
        <w:t xml:space="preserve"> est une chaîne de caractère. Le symbole #PCDATA indique une feuille de la grammaire dont la syntaxe est une suite quelconque de caractères. XML ne permet pas de définir de types pour les données elle-même. C’est à l’application de vérifier que la chaîne est du bon type (un entier, un réel, etc.). Cette limitation de XML fait d’ailleurs l’objet d’une </w:t>
      </w:r>
      <w:r w:rsidR="00A1098D">
        <w:rPr>
          <w:rFonts w:ascii="Garamond" w:hAnsi="Garamond"/>
        </w:rPr>
        <w:t xml:space="preserve">autre </w:t>
      </w:r>
      <w:r w:rsidRPr="00D34A72">
        <w:rPr>
          <w:rFonts w:ascii="Garamond" w:hAnsi="Garamond"/>
        </w:rPr>
        <w:t xml:space="preserve">norme, </w:t>
      </w:r>
      <w:r w:rsidRPr="00D34A72">
        <w:rPr>
          <w:rFonts w:ascii="Garamond" w:hAnsi="Garamond"/>
          <w:i/>
        </w:rPr>
        <w:t>XML Schema</w:t>
      </w:r>
      <w:r w:rsidRPr="00D34A72">
        <w:rPr>
          <w:rFonts w:ascii="Garamond" w:hAnsi="Garamond"/>
        </w:rPr>
        <w:t xml:space="preserve"> qui vise en particulier à combler cette lacune. D’autre part, la grammaire en XML </w:t>
      </w:r>
      <w:r w:rsidRPr="00D34A72">
        <w:rPr>
          <w:rFonts w:ascii="Garamond" w:hAnsi="Garamond"/>
          <w:i/>
        </w:rPr>
        <w:t>Schema</w:t>
      </w:r>
      <w:r w:rsidRPr="00D34A72">
        <w:rPr>
          <w:rFonts w:ascii="Garamond" w:hAnsi="Garamond"/>
        </w:rPr>
        <w:t xml:space="preserve"> est elle-même codée en suivant la norme XML.</w:t>
      </w:r>
      <w:r w:rsidRPr="00D34A72">
        <w:rPr>
          <w:rFonts w:ascii="Garamond" w:hAnsi="Garamond"/>
        </w:rPr>
        <w:cr/>
        <w:t>Contrairement à notre petit exemple, la DTD d’un document n’est habituellement pas incluse directement dans le document lui-même mais est plutôt placée dans un fichier à part auquel le document XML fait référence. Ceci permet de partager la même DTD entre plusieurs documents XML</w:t>
      </w:r>
      <w:r w:rsidR="008D14D8">
        <w:rPr>
          <w:rFonts w:ascii="Garamond" w:hAnsi="Garamond"/>
        </w:rPr>
        <w:t xml:space="preserve"> sans avoir à la répéter</w:t>
      </w:r>
      <w:r w:rsidRPr="00D34A72">
        <w:rPr>
          <w:rFonts w:ascii="Garamond" w:hAnsi="Garamond"/>
        </w:rPr>
        <w:t>.</w:t>
      </w:r>
    </w:p>
    <w:p w14:paraId="3FCBFF60" w14:textId="1813D56C" w:rsidR="00913125" w:rsidRPr="001C578A" w:rsidRDefault="00913125" w:rsidP="004B5E78">
      <w:pPr>
        <w:pStyle w:val="Corpslivre"/>
        <w:rPr>
          <w:rFonts w:ascii="Garamond" w:hAnsi="Garamond"/>
        </w:rPr>
      </w:pPr>
      <w:r w:rsidRPr="001C578A">
        <w:rPr>
          <w:rFonts w:ascii="Garamond" w:hAnsi="Garamond"/>
        </w:rPr>
        <w:t xml:space="preserve">Des outils, appelés parseurs XML, permettent de décoder un fichier XML, de vérifier la validité du contenu par rapport à la grammaire et de stocker le contenu </w:t>
      </w:r>
      <w:r w:rsidR="00E967F9">
        <w:rPr>
          <w:rFonts w:ascii="Garamond" w:hAnsi="Garamond"/>
        </w:rPr>
        <w:t xml:space="preserve">en mémoire du programme </w:t>
      </w:r>
      <w:r w:rsidRPr="001C578A">
        <w:rPr>
          <w:rFonts w:ascii="Garamond" w:hAnsi="Garamond"/>
        </w:rPr>
        <w:t xml:space="preserve">sous une forme objet standard, le </w:t>
      </w:r>
      <w:r w:rsidRPr="001C578A">
        <w:rPr>
          <w:rFonts w:ascii="Garamond" w:hAnsi="Garamond"/>
          <w:i/>
        </w:rPr>
        <w:t>Document Object Model</w:t>
      </w:r>
      <w:r w:rsidRPr="001C578A">
        <w:rPr>
          <w:rFonts w:ascii="Garamond" w:hAnsi="Garamond"/>
        </w:rPr>
        <w:t xml:space="preserve"> (DOM). Des parseurs Java sont disponibles et suivent eux-mêmes une norme pour l’interface programmatique appelée JAXP (</w:t>
      </w:r>
      <w:r w:rsidRPr="001C578A">
        <w:rPr>
          <w:rFonts w:ascii="Garamond" w:hAnsi="Garamond"/>
          <w:i/>
        </w:rPr>
        <w:t>Java API for XML Processing Specification</w:t>
      </w:r>
      <w:r w:rsidRPr="001C578A">
        <w:rPr>
          <w:rFonts w:ascii="Garamond" w:hAnsi="Garamond"/>
        </w:rPr>
        <w:t>). En fournissant la grammaire du document avec son contenu, il devient possible de vérifier la validité du contenu du document, ce qui garantit une meilleure intégrité des documents échangés.</w:t>
      </w:r>
    </w:p>
    <w:p w14:paraId="64378843" w14:textId="77777777" w:rsidR="004B5E78" w:rsidRPr="00D34A72" w:rsidRDefault="004B5E78" w:rsidP="004B5E78">
      <w:pPr>
        <w:pStyle w:val="Corpslivre"/>
        <w:rPr>
          <w:rFonts w:ascii="Garamond" w:hAnsi="Garamond"/>
        </w:rPr>
      </w:pPr>
    </w:p>
    <w:p w14:paraId="417359E4" w14:textId="7F5CBA4E" w:rsidR="004B5E78" w:rsidRPr="00D34A72" w:rsidRDefault="004B5E78" w:rsidP="004B5E78">
      <w:pPr>
        <w:pStyle w:val="Corpslivre"/>
        <w:numPr>
          <w:ilvl w:val="0"/>
          <w:numId w:val="26"/>
        </w:numPr>
        <w:rPr>
          <w:rFonts w:ascii="Garamond" w:hAnsi="Garamond"/>
          <w:b/>
        </w:rPr>
      </w:pPr>
      <w:r w:rsidRPr="00D34A72">
        <w:rPr>
          <w:rFonts w:ascii="Garamond" w:hAnsi="Garamond"/>
          <w:b/>
        </w:rPr>
        <w:t xml:space="preserve">Interface programmatique </w:t>
      </w:r>
      <w:r w:rsidR="007E5D2E">
        <w:rPr>
          <w:rFonts w:ascii="Garamond" w:hAnsi="Garamond"/>
          <w:b/>
        </w:rPr>
        <w:t>J</w:t>
      </w:r>
      <w:r w:rsidRPr="00D34A72">
        <w:rPr>
          <w:rFonts w:ascii="Garamond" w:hAnsi="Garamond"/>
          <w:b/>
        </w:rPr>
        <w:t>AXP pour le parsage d’un document XML</w:t>
      </w:r>
    </w:p>
    <w:p w14:paraId="694104FB" w14:textId="7E026B03" w:rsidR="004B5E78" w:rsidRDefault="00AD7493" w:rsidP="004B5E78">
      <w:pPr>
        <w:pStyle w:val="Corpslivre"/>
        <w:rPr>
          <w:rFonts w:ascii="Garamond" w:hAnsi="Garamond"/>
        </w:rPr>
      </w:pPr>
      <w:r>
        <w:rPr>
          <w:rFonts w:ascii="Garamond" w:hAnsi="Garamond"/>
        </w:rPr>
        <w:t>L</w:t>
      </w:r>
      <w:r w:rsidR="004B5E78" w:rsidRPr="00D34A72">
        <w:rPr>
          <w:rFonts w:ascii="Garamond" w:hAnsi="Garamond"/>
        </w:rPr>
        <w:t xml:space="preserve">’interface programmatique </w:t>
      </w:r>
      <w:r w:rsidR="007E5D2E">
        <w:rPr>
          <w:rFonts w:ascii="Garamond" w:hAnsi="Garamond"/>
        </w:rPr>
        <w:t>J</w:t>
      </w:r>
      <w:r w:rsidR="004B5E78" w:rsidRPr="00D34A72">
        <w:rPr>
          <w:rFonts w:ascii="Garamond" w:hAnsi="Garamond"/>
        </w:rPr>
        <w:t xml:space="preserve">AXP </w:t>
      </w:r>
      <w:r>
        <w:rPr>
          <w:rFonts w:ascii="Garamond" w:hAnsi="Garamond"/>
        </w:rPr>
        <w:t>permet de</w:t>
      </w:r>
      <w:r w:rsidR="004B5E78" w:rsidRPr="00D34A72">
        <w:rPr>
          <w:rFonts w:ascii="Garamond" w:hAnsi="Garamond"/>
        </w:rPr>
        <w:t xml:space="preserve"> traiter un document XML. L’exemple suivant lit le fichier </w:t>
      </w:r>
      <w:r w:rsidR="004B5E78" w:rsidRPr="00D34A72">
        <w:rPr>
          <w:rFonts w:ascii="Garamond" w:hAnsi="Garamond"/>
          <w:i/>
        </w:rPr>
        <w:t>Plants.xml</w:t>
      </w:r>
      <w:r w:rsidR="004B5E78" w:rsidRPr="00D34A72">
        <w:rPr>
          <w:rFonts w:ascii="Garamond" w:hAnsi="Garamond"/>
        </w:rPr>
        <w:t xml:space="preserve">, le parse avec </w:t>
      </w:r>
      <w:r w:rsidR="006838F2">
        <w:rPr>
          <w:rFonts w:ascii="Garamond" w:hAnsi="Garamond"/>
        </w:rPr>
        <w:t>un</w:t>
      </w:r>
      <w:r w:rsidR="004B5E78" w:rsidRPr="00D34A72">
        <w:rPr>
          <w:rFonts w:ascii="Garamond" w:hAnsi="Garamond"/>
        </w:rPr>
        <w:t xml:space="preserve"> parseur </w:t>
      </w:r>
      <w:r w:rsidR="003D2F02">
        <w:rPr>
          <w:rFonts w:ascii="Garamond" w:hAnsi="Garamond"/>
        </w:rPr>
        <w:t xml:space="preserve">de </w:t>
      </w:r>
      <w:r w:rsidR="004B5E78" w:rsidRPr="00D34A72">
        <w:rPr>
          <w:rFonts w:ascii="Garamond" w:hAnsi="Garamond"/>
        </w:rPr>
        <w:t>JAXP. Deux interfaces sont disponibles pour le traitement d’un document XML. L’interface DOM (</w:t>
      </w:r>
      <w:r w:rsidR="004B5E78" w:rsidRPr="00D34A72">
        <w:rPr>
          <w:rFonts w:ascii="Garamond" w:hAnsi="Garamond"/>
          <w:i/>
        </w:rPr>
        <w:t>Document Object Model</w:t>
      </w:r>
      <w:r w:rsidR="004B5E78" w:rsidRPr="00D34A72">
        <w:rPr>
          <w:rFonts w:ascii="Garamond" w:hAnsi="Garamond"/>
        </w:rPr>
        <w:t xml:space="preserve">) construit une représentation objet du document </w:t>
      </w:r>
      <w:r w:rsidR="004B5E78" w:rsidRPr="00D34A72">
        <w:rPr>
          <w:rFonts w:ascii="Garamond" w:hAnsi="Garamond"/>
        </w:rPr>
        <w:lastRenderedPageBreak/>
        <w:t xml:space="preserve">XML sous forme d’un arbre. Des méthodes permettent de naviguer dans la structure d’arbre DOM afin d’en extraire les </w:t>
      </w:r>
      <w:r w:rsidR="003A45D7" w:rsidRPr="00D34A72">
        <w:rPr>
          <w:rFonts w:ascii="Garamond" w:hAnsi="Garamond"/>
        </w:rPr>
        <w:t>éléments</w:t>
      </w:r>
      <w:r w:rsidR="004B5E78" w:rsidRPr="00D34A72">
        <w:rPr>
          <w:rFonts w:ascii="Garamond" w:hAnsi="Garamond"/>
        </w:rPr>
        <w:t>. L’interface SAX (</w:t>
      </w:r>
      <w:r w:rsidR="004B5E78" w:rsidRPr="00D34A72">
        <w:rPr>
          <w:rFonts w:ascii="Garamond" w:hAnsi="Garamond"/>
          <w:i/>
        </w:rPr>
        <w:t>Simple API for XML</w:t>
      </w:r>
      <w:r w:rsidR="004B5E78" w:rsidRPr="00D34A72">
        <w:rPr>
          <w:rFonts w:ascii="Garamond" w:hAnsi="Garamond"/>
        </w:rPr>
        <w:t>) permet d’itérer sur les éléments de manière sérielle selon une approche de programmation par événement analogue à l’approche utilisée dans les interfaces graphiques.</w:t>
      </w:r>
    </w:p>
    <w:p w14:paraId="5C58942C" w14:textId="77777777" w:rsidR="007326E5" w:rsidRPr="00D34A72" w:rsidRDefault="007326E5" w:rsidP="004B5E78">
      <w:pPr>
        <w:pStyle w:val="Corpslivre"/>
        <w:rPr>
          <w:rFonts w:ascii="Garamond" w:hAnsi="Garamond"/>
        </w:rPr>
      </w:pPr>
    </w:p>
    <w:p w14:paraId="7E68FD9A" w14:textId="03EB5EB5" w:rsidR="004B5E78" w:rsidRDefault="006D1876" w:rsidP="004B5E78">
      <w:pPr>
        <w:pStyle w:val="Corpslivre"/>
        <w:rPr>
          <w:rFonts w:ascii="Garamond" w:hAnsi="Garamond"/>
        </w:rPr>
      </w:pPr>
      <w:r w:rsidRPr="006D1876">
        <w:rPr>
          <w:rFonts w:ascii="Garamond" w:hAnsi="Garamond"/>
          <w:b/>
        </w:rPr>
        <w:t>Exemple</w:t>
      </w:r>
      <w:r>
        <w:rPr>
          <w:rFonts w:ascii="Garamond" w:hAnsi="Garamond"/>
        </w:rPr>
        <w:t xml:space="preserve">. </w:t>
      </w:r>
      <w:r w:rsidR="004B5E78" w:rsidRPr="00D34A72">
        <w:rPr>
          <w:rFonts w:ascii="Garamond" w:hAnsi="Garamond"/>
        </w:rPr>
        <w:t>Le programme</w:t>
      </w:r>
      <w:r w:rsidR="003D2F02">
        <w:rPr>
          <w:rFonts w:ascii="Garamond" w:hAnsi="Garamond"/>
        </w:rPr>
        <w:t xml:space="preserve"> </w:t>
      </w:r>
      <w:r w:rsidR="004B5E78" w:rsidRPr="00D34A72">
        <w:rPr>
          <w:rFonts w:ascii="Garamond" w:hAnsi="Garamond"/>
          <w:i/>
        </w:rPr>
        <w:t>ExempleJAXPPlants</w:t>
      </w:r>
      <w:r w:rsidR="004B5E78" w:rsidRPr="00D34A72">
        <w:rPr>
          <w:rFonts w:ascii="Garamond" w:hAnsi="Garamond"/>
        </w:rPr>
        <w:t xml:space="preserve"> analyse le fichier </w:t>
      </w:r>
      <w:r w:rsidR="004B5E78" w:rsidRPr="00D34A72">
        <w:rPr>
          <w:rFonts w:ascii="Garamond" w:hAnsi="Garamond"/>
          <w:i/>
        </w:rPr>
        <w:t>Plants.xml</w:t>
      </w:r>
      <w:r w:rsidR="004B5E78" w:rsidRPr="00D34A72">
        <w:rPr>
          <w:rFonts w:ascii="Garamond" w:hAnsi="Garamond"/>
        </w:rPr>
        <w:t xml:space="preserve"> et en extrait les données avec l’interface DOM. Les données du fichier XML sont extraites par navigation dans l’arbre DOM, puis stockées dans un vecteur d’objets de la classe </w:t>
      </w:r>
      <w:r w:rsidR="004B5E78" w:rsidRPr="00D34A72">
        <w:rPr>
          <w:rFonts w:ascii="Garamond" w:hAnsi="Garamond"/>
          <w:i/>
        </w:rPr>
        <w:t>Plant</w:t>
      </w:r>
      <w:r w:rsidR="004B5E78" w:rsidRPr="00D34A72">
        <w:rPr>
          <w:rFonts w:ascii="Garamond" w:hAnsi="Garamond"/>
        </w:rPr>
        <w:t xml:space="preserve"> et affichées à l’écran. Le résultat est donc le même que pour </w:t>
      </w:r>
      <w:r w:rsidR="004B5E78" w:rsidRPr="00D34A72">
        <w:rPr>
          <w:rFonts w:ascii="Garamond" w:hAnsi="Garamond"/>
          <w:i/>
        </w:rPr>
        <w:t>ExempleStreamTokenizer</w:t>
      </w:r>
      <w:r w:rsidR="004B5E78" w:rsidRPr="00D34A72">
        <w:rPr>
          <w:rFonts w:ascii="Garamond" w:hAnsi="Garamond"/>
        </w:rPr>
        <w:t xml:space="preserve"> de la section précédente.</w:t>
      </w:r>
      <w:r w:rsidR="004B5E78" w:rsidRPr="00D34A72">
        <w:rPr>
          <w:rFonts w:ascii="Garamond" w:hAnsi="Garamond"/>
        </w:rPr>
        <w:cr/>
      </w:r>
    </w:p>
    <w:p w14:paraId="779CEC57" w14:textId="5304FF53" w:rsidR="00280F83" w:rsidRDefault="00000000" w:rsidP="004B5E78">
      <w:pPr>
        <w:pStyle w:val="Corpslivre"/>
      </w:pPr>
      <w:hyperlink r:id="rId561" w:history="1">
        <w:r w:rsidR="00C561EB">
          <w:rPr>
            <w:rStyle w:val="Hyperlien"/>
            <w:rFonts w:ascii="Segoe UI" w:hAnsi="Segoe UI" w:cs="Segoe UI"/>
            <w:b/>
            <w:bCs/>
            <w:color w:val="0366D6"/>
          </w:rPr>
          <w:t>JavaPasAPas</w:t>
        </w:r>
      </w:hyperlink>
      <w:r w:rsidR="00C561EB">
        <w:rPr>
          <w:rStyle w:val="separator"/>
          <w:rFonts w:ascii="Segoe UI" w:hAnsi="Segoe UI" w:cs="Segoe UI"/>
          <w:color w:val="586069"/>
        </w:rPr>
        <w:t>/</w:t>
      </w:r>
      <w:r w:rsidR="00233E8F">
        <w:rPr>
          <w:rStyle w:val="lev"/>
          <w:rFonts w:ascii="Segoe UI" w:hAnsi="Segoe UI" w:cs="Segoe UI"/>
          <w:color w:val="24292E"/>
        </w:rPr>
        <w:t>chapitre_9/E</w:t>
      </w:r>
      <w:r w:rsidR="00C561EB">
        <w:rPr>
          <w:rStyle w:val="lev"/>
          <w:rFonts w:ascii="Segoe UI" w:hAnsi="Segoe UI" w:cs="Segoe UI"/>
          <w:color w:val="24292E"/>
        </w:rPr>
        <w:t>xempleJAXPPlants.java</w:t>
      </w:r>
    </w:p>
    <w:p w14:paraId="64055C6C" w14:textId="77777777" w:rsidR="00233E8F" w:rsidRPr="00233E8F" w:rsidRDefault="00233E8F" w:rsidP="00233E8F">
      <w:pPr>
        <w:pStyle w:val="Code"/>
        <w:rPr>
          <w:color w:val="000000"/>
          <w:lang w:eastAsia="zh-CN"/>
        </w:rPr>
      </w:pPr>
      <w:r w:rsidRPr="00233E8F">
        <w:rPr>
          <w:lang w:eastAsia="zh-CN"/>
        </w:rPr>
        <w:t>/**</w:t>
      </w:r>
    </w:p>
    <w:p w14:paraId="3CB788EE" w14:textId="13E433AF"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création d'un arbre DOM avec JAXP Parcours de l'arbre pour extraire les données et les insérer</w:t>
      </w:r>
    </w:p>
    <w:p w14:paraId="680CE94D" w14:textId="77777777" w:rsidR="00233E8F" w:rsidRPr="00233E8F" w:rsidRDefault="00233E8F" w:rsidP="00233E8F">
      <w:pPr>
        <w:pStyle w:val="Code"/>
        <w:rPr>
          <w:color w:val="000000"/>
          <w:lang w:eastAsia="zh-CN"/>
        </w:rPr>
      </w:pPr>
      <w:r w:rsidRPr="00233E8F">
        <w:rPr>
          <w:lang w:eastAsia="zh-CN"/>
        </w:rPr>
        <w:t> </w:t>
      </w:r>
      <w:r w:rsidRPr="00233E8F">
        <w:rPr>
          <w:b/>
          <w:bCs/>
          <w:color w:val="7F9FBF"/>
          <w:lang w:eastAsia="zh-CN"/>
        </w:rPr>
        <w:t>*</w:t>
      </w:r>
      <w:r w:rsidRPr="00233E8F">
        <w:rPr>
          <w:lang w:eastAsia="zh-CN"/>
        </w:rPr>
        <w:t xml:space="preserve"> dans le vecteurs d'objets Plant</w:t>
      </w:r>
    </w:p>
    <w:p w14:paraId="525F1CD1" w14:textId="77777777" w:rsidR="00233E8F" w:rsidRPr="00233E8F" w:rsidRDefault="00233E8F" w:rsidP="00233E8F">
      <w:pPr>
        <w:pStyle w:val="Code"/>
        <w:rPr>
          <w:color w:val="000000"/>
          <w:lang w:eastAsia="zh-CN"/>
        </w:rPr>
      </w:pPr>
      <w:r w:rsidRPr="00233E8F">
        <w:rPr>
          <w:lang w:eastAsia="zh-CN"/>
        </w:rPr>
        <w:t> */</w:t>
      </w:r>
    </w:p>
    <w:p w14:paraId="25E162B5" w14:textId="77777777" w:rsidR="00233E8F" w:rsidRPr="00233E8F" w:rsidRDefault="00233E8F" w:rsidP="00233E8F">
      <w:pPr>
        <w:pStyle w:val="Code"/>
        <w:rPr>
          <w:color w:val="000000"/>
          <w:lang w:eastAsia="zh-CN"/>
        </w:rPr>
      </w:pPr>
    </w:p>
    <w:p w14:paraId="529478FE" w14:textId="77777777" w:rsidR="00233E8F" w:rsidRPr="00233E8F" w:rsidRDefault="00233E8F" w:rsidP="00233E8F">
      <w:pPr>
        <w:pStyle w:val="Code"/>
        <w:rPr>
          <w:color w:val="000000"/>
          <w:lang w:eastAsia="zh-CN"/>
        </w:rPr>
      </w:pPr>
      <w:r w:rsidRPr="00233E8F">
        <w:rPr>
          <w:color w:val="696969"/>
          <w:lang w:eastAsia="zh-CN"/>
        </w:rPr>
        <w:t>// Packages de JAXP</w:t>
      </w:r>
    </w:p>
    <w:p w14:paraId="24F28DCE"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io</w:t>
      </w:r>
      <w:r w:rsidRPr="00233E8F">
        <w:rPr>
          <w:color w:val="808030"/>
          <w:lang w:eastAsia="zh-CN"/>
        </w:rPr>
        <w:t>.</w:t>
      </w:r>
      <w:r w:rsidRPr="00233E8F">
        <w:rPr>
          <w:b/>
          <w:bCs/>
          <w:color w:val="800000"/>
          <w:lang w:eastAsia="zh-CN"/>
        </w:rPr>
        <w:t>*</w:t>
      </w:r>
      <w:r w:rsidRPr="00233E8F">
        <w:rPr>
          <w:color w:val="800080"/>
          <w:lang w:eastAsia="zh-CN"/>
        </w:rPr>
        <w:t>;</w:t>
      </w:r>
    </w:p>
    <w:p w14:paraId="0836D009"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w:t>
      </w:r>
      <w:r w:rsidRPr="00233E8F">
        <w:rPr>
          <w:color w:val="808030"/>
          <w:lang w:eastAsia="zh-CN"/>
        </w:rPr>
        <w:t>.</w:t>
      </w:r>
      <w:r w:rsidRPr="00233E8F">
        <w:rPr>
          <w:color w:val="004A43"/>
          <w:lang w:eastAsia="zh-CN"/>
        </w:rPr>
        <w:t>util</w:t>
      </w:r>
      <w:r w:rsidRPr="00233E8F">
        <w:rPr>
          <w:color w:val="808030"/>
          <w:lang w:eastAsia="zh-CN"/>
        </w:rPr>
        <w:t>.</w:t>
      </w:r>
      <w:r w:rsidRPr="00233E8F">
        <w:rPr>
          <w:b/>
          <w:bCs/>
          <w:color w:val="800000"/>
          <w:lang w:eastAsia="zh-CN"/>
        </w:rPr>
        <w:t>*</w:t>
      </w:r>
      <w:r w:rsidRPr="00233E8F">
        <w:rPr>
          <w:color w:val="800080"/>
          <w:lang w:eastAsia="zh-CN"/>
        </w:rPr>
        <w:t>;</w:t>
      </w:r>
    </w:p>
    <w:p w14:paraId="39D7A596" w14:textId="77777777" w:rsidR="00233E8F" w:rsidRPr="00233E8F" w:rsidRDefault="00233E8F" w:rsidP="00233E8F">
      <w:pPr>
        <w:pStyle w:val="Code"/>
        <w:rPr>
          <w:color w:val="000000"/>
          <w:lang w:eastAsia="zh-CN"/>
        </w:rPr>
      </w:pPr>
      <w:r w:rsidRPr="00233E8F">
        <w:rPr>
          <w:b/>
          <w:bCs/>
          <w:color w:val="800000"/>
          <w:lang w:eastAsia="zh-CN"/>
        </w:rPr>
        <w:t>import</w:t>
      </w:r>
      <w:r w:rsidRPr="00233E8F">
        <w:rPr>
          <w:color w:val="004A43"/>
          <w:lang w:eastAsia="zh-CN"/>
        </w:rPr>
        <w:t xml:space="preserve"> javax</w:t>
      </w:r>
      <w:r w:rsidRPr="00233E8F">
        <w:rPr>
          <w:color w:val="808030"/>
          <w:lang w:eastAsia="zh-CN"/>
        </w:rPr>
        <w:t>.</w:t>
      </w:r>
      <w:r w:rsidRPr="00233E8F">
        <w:rPr>
          <w:color w:val="004A43"/>
          <w:lang w:eastAsia="zh-CN"/>
        </w:rPr>
        <w:t>xml</w:t>
      </w:r>
      <w:r w:rsidRPr="00233E8F">
        <w:rPr>
          <w:color w:val="808030"/>
          <w:lang w:eastAsia="zh-CN"/>
        </w:rPr>
        <w:t>.</w:t>
      </w:r>
      <w:r w:rsidRPr="00233E8F">
        <w:rPr>
          <w:color w:val="004A43"/>
          <w:lang w:eastAsia="zh-CN"/>
        </w:rPr>
        <w:t>parsers</w:t>
      </w:r>
      <w:r w:rsidRPr="00233E8F">
        <w:rPr>
          <w:color w:val="808030"/>
          <w:lang w:eastAsia="zh-CN"/>
        </w:rPr>
        <w:t>.</w:t>
      </w:r>
      <w:r w:rsidRPr="00233E8F">
        <w:rPr>
          <w:b/>
          <w:bCs/>
          <w:color w:val="800000"/>
          <w:lang w:eastAsia="zh-CN"/>
        </w:rPr>
        <w:t>*</w:t>
      </w:r>
      <w:r w:rsidRPr="00233E8F">
        <w:rPr>
          <w:color w:val="800080"/>
          <w:lang w:eastAsia="zh-CN"/>
        </w:rPr>
        <w:t>;</w:t>
      </w:r>
    </w:p>
    <w:p w14:paraId="20F84DCD"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w3c</w:t>
      </w:r>
      <w:r w:rsidRPr="00233E8F">
        <w:rPr>
          <w:color w:val="808030"/>
          <w:lang w:val="en-CA" w:eastAsia="zh-CN"/>
        </w:rPr>
        <w:t>.</w:t>
      </w:r>
      <w:r w:rsidRPr="00233E8F">
        <w:rPr>
          <w:color w:val="004A43"/>
          <w:lang w:val="en-CA" w:eastAsia="zh-CN"/>
        </w:rPr>
        <w:t>dom</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70CD70EF"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14727B43" w14:textId="77777777" w:rsidR="00233E8F" w:rsidRPr="00233E8F" w:rsidRDefault="00233E8F" w:rsidP="00233E8F">
      <w:pPr>
        <w:pStyle w:val="Code"/>
        <w:rPr>
          <w:color w:val="000000"/>
          <w:lang w:val="en-CA" w:eastAsia="zh-CN"/>
        </w:rPr>
      </w:pPr>
      <w:r w:rsidRPr="00233E8F">
        <w:rPr>
          <w:b/>
          <w:bCs/>
          <w:color w:val="800000"/>
          <w:lang w:val="en-CA" w:eastAsia="zh-CN"/>
        </w:rPr>
        <w:t>import</w:t>
      </w:r>
      <w:r w:rsidRPr="00233E8F">
        <w:rPr>
          <w:color w:val="004A43"/>
          <w:lang w:val="en-CA" w:eastAsia="zh-CN"/>
        </w:rPr>
        <w:t xml:space="preserve"> org</w:t>
      </w:r>
      <w:r w:rsidRPr="00233E8F">
        <w:rPr>
          <w:color w:val="808030"/>
          <w:lang w:val="en-CA" w:eastAsia="zh-CN"/>
        </w:rPr>
        <w:t>.</w:t>
      </w:r>
      <w:r w:rsidRPr="00233E8F">
        <w:rPr>
          <w:color w:val="004A43"/>
          <w:lang w:val="en-CA" w:eastAsia="zh-CN"/>
        </w:rPr>
        <w:t>xml</w:t>
      </w:r>
      <w:r w:rsidRPr="00233E8F">
        <w:rPr>
          <w:color w:val="808030"/>
          <w:lang w:val="en-CA" w:eastAsia="zh-CN"/>
        </w:rPr>
        <w:t>.</w:t>
      </w:r>
      <w:r w:rsidRPr="00233E8F">
        <w:rPr>
          <w:color w:val="004A43"/>
          <w:lang w:val="en-CA" w:eastAsia="zh-CN"/>
        </w:rPr>
        <w:t>sax</w:t>
      </w:r>
      <w:r w:rsidRPr="00233E8F">
        <w:rPr>
          <w:color w:val="808030"/>
          <w:lang w:val="en-CA" w:eastAsia="zh-CN"/>
        </w:rPr>
        <w:t>.</w:t>
      </w:r>
      <w:r w:rsidRPr="00233E8F">
        <w:rPr>
          <w:color w:val="004A43"/>
          <w:lang w:val="en-CA" w:eastAsia="zh-CN"/>
        </w:rPr>
        <w:t>helpers</w:t>
      </w:r>
      <w:r w:rsidRPr="00233E8F">
        <w:rPr>
          <w:color w:val="808030"/>
          <w:lang w:val="en-CA" w:eastAsia="zh-CN"/>
        </w:rPr>
        <w:t>.</w:t>
      </w:r>
      <w:r w:rsidRPr="00233E8F">
        <w:rPr>
          <w:b/>
          <w:bCs/>
          <w:color w:val="800000"/>
          <w:lang w:val="en-CA" w:eastAsia="zh-CN"/>
        </w:rPr>
        <w:t>*</w:t>
      </w:r>
      <w:r w:rsidRPr="00233E8F">
        <w:rPr>
          <w:color w:val="800080"/>
          <w:lang w:val="en-CA" w:eastAsia="zh-CN"/>
        </w:rPr>
        <w:t>;</w:t>
      </w:r>
    </w:p>
    <w:p w14:paraId="06EF6554" w14:textId="77777777" w:rsidR="00233E8F" w:rsidRPr="00233E8F" w:rsidRDefault="00233E8F" w:rsidP="00233E8F">
      <w:pPr>
        <w:pStyle w:val="Code"/>
        <w:keepNext w:val="0"/>
        <w:keepLines w:val="0"/>
        <w:rPr>
          <w:color w:val="000000"/>
          <w:lang w:val="en-CA" w:eastAsia="zh-CN"/>
        </w:rPr>
      </w:pPr>
    </w:p>
    <w:p w14:paraId="290EEC88" w14:textId="77777777" w:rsidR="00233E8F" w:rsidRPr="00233E8F" w:rsidRDefault="00233E8F" w:rsidP="00233E8F">
      <w:pPr>
        <w:pStyle w:val="Code"/>
        <w:rPr>
          <w:color w:val="000000"/>
          <w:lang w:val="en-CA" w:eastAsia="zh-CN"/>
        </w:rPr>
      </w:pP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class</w:t>
      </w:r>
      <w:r w:rsidRPr="00233E8F">
        <w:rPr>
          <w:color w:val="000000"/>
          <w:lang w:val="en-CA" w:eastAsia="zh-CN"/>
        </w:rPr>
        <w:t xml:space="preserve"> ExempleJAXPPlants </w:t>
      </w:r>
      <w:r w:rsidRPr="00233E8F">
        <w:rPr>
          <w:color w:val="800080"/>
          <w:lang w:val="en-CA" w:eastAsia="zh-CN"/>
        </w:rPr>
        <w:t>{</w:t>
      </w:r>
    </w:p>
    <w:p w14:paraId="3C94ECE8" w14:textId="77777777" w:rsidR="00233E8F" w:rsidRPr="00233E8F" w:rsidRDefault="00233E8F" w:rsidP="00233E8F">
      <w:pPr>
        <w:pStyle w:val="Code"/>
        <w:rPr>
          <w:color w:val="000000"/>
          <w:lang w:val="en-CA" w:eastAsia="zh-CN"/>
        </w:rPr>
      </w:pPr>
    </w:p>
    <w:p w14:paraId="38514F68"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800000"/>
          <w:lang w:val="en-CA" w:eastAsia="zh-CN"/>
        </w:rPr>
        <w:t>public</w:t>
      </w:r>
      <w:r w:rsidRPr="00233E8F">
        <w:rPr>
          <w:color w:val="000000"/>
          <w:lang w:val="en-CA" w:eastAsia="zh-CN"/>
        </w:rPr>
        <w:t xml:space="preserve"> </w:t>
      </w:r>
      <w:r w:rsidRPr="00233E8F">
        <w:rPr>
          <w:b/>
          <w:bCs/>
          <w:color w:val="800000"/>
          <w:lang w:val="en-CA" w:eastAsia="zh-CN"/>
        </w:rPr>
        <w:t>static</w:t>
      </w:r>
      <w:r w:rsidRPr="00233E8F">
        <w:rPr>
          <w:color w:val="000000"/>
          <w:lang w:val="en-CA" w:eastAsia="zh-CN"/>
        </w:rPr>
        <w:t xml:space="preserve"> </w:t>
      </w:r>
      <w:r w:rsidRPr="00233E8F">
        <w:rPr>
          <w:color w:val="BB7977"/>
          <w:lang w:val="en-CA" w:eastAsia="zh-CN"/>
        </w:rPr>
        <w:t>void</w:t>
      </w:r>
      <w:r w:rsidRPr="00233E8F">
        <w:rPr>
          <w:color w:val="000000"/>
          <w:lang w:val="en-CA" w:eastAsia="zh-CN"/>
        </w:rPr>
        <w:t xml:space="preserve"> main</w:t>
      </w:r>
      <w:r w:rsidRPr="00233E8F">
        <w:rPr>
          <w:color w:val="808030"/>
          <w:lang w:val="en-CA" w:eastAsia="zh-CN"/>
        </w:rPr>
        <w:t>(</w:t>
      </w:r>
      <w:r w:rsidRPr="00233E8F">
        <w:rPr>
          <w:b/>
          <w:bCs/>
          <w:color w:val="BB7977"/>
          <w:lang w:val="en-CA" w:eastAsia="zh-CN"/>
        </w:rPr>
        <w:t>String</w:t>
      </w:r>
      <w:r w:rsidRPr="00233E8F">
        <w:rPr>
          <w:color w:val="808030"/>
          <w:lang w:val="en-CA" w:eastAsia="zh-CN"/>
        </w:rPr>
        <w:t>[]</w:t>
      </w:r>
      <w:r w:rsidRPr="00233E8F">
        <w:rPr>
          <w:color w:val="000000"/>
          <w:lang w:val="en-CA" w:eastAsia="zh-CN"/>
        </w:rPr>
        <w:t xml:space="preserve"> args</w:t>
      </w:r>
      <w:r w:rsidRPr="00233E8F">
        <w:rPr>
          <w:color w:val="808030"/>
          <w:lang w:val="en-CA" w:eastAsia="zh-CN"/>
        </w:rPr>
        <w:t>)</w:t>
      </w:r>
      <w:r w:rsidRPr="00233E8F">
        <w:rPr>
          <w:color w:val="000000"/>
          <w:lang w:val="en-CA" w:eastAsia="zh-CN"/>
        </w:rPr>
        <w:t xml:space="preserve"> </w:t>
      </w:r>
      <w:r w:rsidRPr="00233E8F">
        <w:rPr>
          <w:b/>
          <w:bCs/>
          <w:color w:val="800000"/>
          <w:lang w:val="en-CA" w:eastAsia="zh-CN"/>
        </w:rPr>
        <w:t>throws</w:t>
      </w:r>
      <w:r w:rsidRPr="00233E8F">
        <w:rPr>
          <w:color w:val="000000"/>
          <w:lang w:val="en-CA" w:eastAsia="zh-CN"/>
        </w:rPr>
        <w:t xml:space="preserve"> </w:t>
      </w:r>
      <w:r w:rsidRPr="00233E8F">
        <w:rPr>
          <w:b/>
          <w:bCs/>
          <w:color w:val="BB7977"/>
          <w:lang w:val="en-CA" w:eastAsia="zh-CN"/>
        </w:rPr>
        <w:t>Exception</w:t>
      </w:r>
      <w:r w:rsidRPr="00233E8F">
        <w:rPr>
          <w:color w:val="000000"/>
          <w:lang w:val="en-CA" w:eastAsia="zh-CN"/>
        </w:rPr>
        <w:t xml:space="preserve"> </w:t>
      </w:r>
      <w:r w:rsidRPr="00233E8F">
        <w:rPr>
          <w:color w:val="800080"/>
          <w:lang w:val="en-CA" w:eastAsia="zh-CN"/>
        </w:rPr>
        <w:t>{</w:t>
      </w:r>
    </w:p>
    <w:p w14:paraId="22601B6E" w14:textId="77777777" w:rsidR="00233E8F" w:rsidRPr="00233E8F" w:rsidRDefault="00233E8F" w:rsidP="00233E8F">
      <w:pPr>
        <w:pStyle w:val="Code"/>
        <w:rPr>
          <w:color w:val="000000"/>
          <w:lang w:eastAsia="zh-CN"/>
        </w:rPr>
      </w:pPr>
      <w:r w:rsidRPr="00233E8F">
        <w:rPr>
          <w:color w:val="000000"/>
          <w:lang w:val="en-CA" w:eastAsia="zh-CN"/>
        </w:rPr>
        <w:t xml:space="preserve">    </w:t>
      </w:r>
      <w:r w:rsidRPr="00233E8F">
        <w:rPr>
          <w:color w:val="696969"/>
          <w:lang w:eastAsia="zh-CN"/>
        </w:rPr>
        <w:t>// création d'un DocumentBuilderFactory et configuration des paramètres</w:t>
      </w:r>
    </w:p>
    <w:p w14:paraId="5C090BD9"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DocumentBuilderFactory</w:t>
      </w:r>
      <w:r w:rsidRPr="009A50DE">
        <w:rPr>
          <w:color w:val="000000"/>
          <w:lang w:val="en-CA" w:eastAsia="zh-CN"/>
        </w:rPr>
        <w:t xml:space="preserve"> unDocBuildFact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DocumentBuilderFactory</w:t>
      </w:r>
      <w:r w:rsidRPr="009A50DE">
        <w:rPr>
          <w:color w:val="808030"/>
          <w:lang w:val="en-CA" w:eastAsia="zh-CN"/>
        </w:rPr>
        <w:t>.</w:t>
      </w:r>
      <w:r w:rsidRPr="009A50DE">
        <w:rPr>
          <w:color w:val="000000"/>
          <w:lang w:val="en-CA" w:eastAsia="zh-CN"/>
        </w:rPr>
        <w:t>newInstance</w:t>
      </w:r>
      <w:r w:rsidRPr="009A50DE">
        <w:rPr>
          <w:color w:val="808030"/>
          <w:lang w:val="en-CA" w:eastAsia="zh-CN"/>
        </w:rPr>
        <w:t>()</w:t>
      </w:r>
      <w:r w:rsidRPr="009A50DE">
        <w:rPr>
          <w:color w:val="800080"/>
          <w:lang w:val="en-CA" w:eastAsia="zh-CN"/>
        </w:rPr>
        <w:t>;</w:t>
      </w:r>
    </w:p>
    <w:p w14:paraId="62186935" w14:textId="77777777" w:rsidR="00233E8F" w:rsidRPr="009A50DE" w:rsidRDefault="00233E8F" w:rsidP="00233E8F">
      <w:pPr>
        <w:pStyle w:val="Code"/>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setValidating</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5D890D3D" w14:textId="77777777" w:rsidR="00233E8F" w:rsidRPr="009A50DE" w:rsidRDefault="00233E8F" w:rsidP="00233E8F">
      <w:pPr>
        <w:pStyle w:val="Code"/>
        <w:rPr>
          <w:color w:val="000000"/>
          <w:lang w:val="en-CA" w:eastAsia="zh-CN"/>
        </w:rPr>
      </w:pP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setIgnoringElementContentWhitespace</w:t>
      </w:r>
      <w:r w:rsidRPr="009A50DE">
        <w:rPr>
          <w:color w:val="808030"/>
          <w:lang w:val="en-CA" w:eastAsia="zh-CN"/>
        </w:rPr>
        <w:t>(</w:t>
      </w:r>
      <w:r w:rsidRPr="009A50DE">
        <w:rPr>
          <w:b/>
          <w:bCs/>
          <w:color w:val="800000"/>
          <w:lang w:val="en-CA" w:eastAsia="zh-CN"/>
        </w:rPr>
        <w:t>true</w:t>
      </w:r>
      <w:r w:rsidRPr="009A50DE">
        <w:rPr>
          <w:color w:val="808030"/>
          <w:lang w:val="en-CA" w:eastAsia="zh-CN"/>
        </w:rPr>
        <w:t>)</w:t>
      </w:r>
      <w:r w:rsidRPr="009A50DE">
        <w:rPr>
          <w:color w:val="800080"/>
          <w:lang w:val="en-CA" w:eastAsia="zh-CN"/>
        </w:rPr>
        <w:t>;</w:t>
      </w:r>
    </w:p>
    <w:p w14:paraId="6DCDC815" w14:textId="77777777" w:rsidR="00233E8F" w:rsidRPr="009A50DE" w:rsidRDefault="00233E8F" w:rsidP="00233E8F">
      <w:pPr>
        <w:pStyle w:val="Code"/>
        <w:rPr>
          <w:color w:val="000000"/>
          <w:lang w:val="en-CA" w:eastAsia="zh-CN"/>
        </w:rPr>
      </w:pPr>
    </w:p>
    <w:p w14:paraId="0A81AF30"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696969"/>
          <w:lang w:val="en-CA" w:eastAsia="zh-CN"/>
        </w:rPr>
        <w:t>// création d'un DocumentBuilder</w:t>
      </w:r>
    </w:p>
    <w:p w14:paraId="2C2A8B19"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DocumentBuilder</w:t>
      </w:r>
      <w:r w:rsidRPr="009A50DE">
        <w:rPr>
          <w:color w:val="000000"/>
          <w:lang w:val="en-CA" w:eastAsia="zh-CN"/>
        </w:rPr>
        <w:t xml:space="preserve"> unDocumentBuilder </w:t>
      </w:r>
      <w:r w:rsidRPr="009A50DE">
        <w:rPr>
          <w:color w:val="808030"/>
          <w:lang w:val="en-CA" w:eastAsia="zh-CN"/>
        </w:rPr>
        <w:t>=</w:t>
      </w:r>
      <w:r w:rsidRPr="009A50DE">
        <w:rPr>
          <w:color w:val="000000"/>
          <w:lang w:val="en-CA" w:eastAsia="zh-CN"/>
        </w:rPr>
        <w:t xml:space="preserve"> unDocBuildFact</w:t>
      </w:r>
      <w:r w:rsidRPr="009A50DE">
        <w:rPr>
          <w:color w:val="808030"/>
          <w:lang w:val="en-CA" w:eastAsia="zh-CN"/>
        </w:rPr>
        <w:t>.</w:t>
      </w:r>
      <w:r w:rsidRPr="009A50DE">
        <w:rPr>
          <w:color w:val="000000"/>
          <w:lang w:val="en-CA" w:eastAsia="zh-CN"/>
        </w:rPr>
        <w:t>newDocumentBuilder</w:t>
      </w:r>
      <w:r w:rsidRPr="009A50DE">
        <w:rPr>
          <w:color w:val="808030"/>
          <w:lang w:val="en-CA" w:eastAsia="zh-CN"/>
        </w:rPr>
        <w:t>()</w:t>
      </w:r>
      <w:r w:rsidRPr="009A50DE">
        <w:rPr>
          <w:color w:val="800080"/>
          <w:lang w:val="en-CA" w:eastAsia="zh-CN"/>
        </w:rPr>
        <w:t>;</w:t>
      </w:r>
    </w:p>
    <w:p w14:paraId="7726FC92" w14:textId="77777777" w:rsidR="00233E8F" w:rsidRPr="009A50DE" w:rsidRDefault="00233E8F" w:rsidP="00233E8F">
      <w:pPr>
        <w:pStyle w:val="Code"/>
        <w:keepNext w:val="0"/>
        <w:keepLines w:val="0"/>
        <w:rPr>
          <w:color w:val="000000"/>
          <w:lang w:val="en-CA" w:eastAsia="zh-CN"/>
        </w:rPr>
      </w:pPr>
    </w:p>
    <w:p w14:paraId="2DB4599D" w14:textId="77777777" w:rsidR="00233E8F" w:rsidRPr="00233E8F" w:rsidRDefault="00233E8F" w:rsidP="00233E8F">
      <w:pPr>
        <w:pStyle w:val="Code"/>
        <w:rPr>
          <w:color w:val="000000"/>
          <w:lang w:eastAsia="zh-CN"/>
        </w:rPr>
      </w:pPr>
      <w:r w:rsidRPr="009A50DE">
        <w:rPr>
          <w:color w:val="000000"/>
          <w:lang w:val="en-CA" w:eastAsia="zh-CN"/>
        </w:rPr>
        <w:t xml:space="preserve">    </w:t>
      </w:r>
      <w:r w:rsidRPr="00233E8F">
        <w:rPr>
          <w:color w:val="696969"/>
          <w:lang w:eastAsia="zh-CN"/>
        </w:rPr>
        <w:t>// Parsage du document</w:t>
      </w:r>
    </w:p>
    <w:p w14:paraId="7ADE9726"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File</w:t>
      </w:r>
      <w:r w:rsidRPr="00233E8F">
        <w:rPr>
          <w:color w:val="000000"/>
          <w:lang w:eastAsia="zh-CN"/>
        </w:rPr>
        <w:t xml:space="preserve"> leFile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File</w:t>
      </w:r>
      <w:r w:rsidRPr="00233E8F">
        <w:rPr>
          <w:color w:val="808030"/>
          <w:lang w:eastAsia="zh-CN"/>
        </w:rPr>
        <w:t>(</w:t>
      </w:r>
      <w:r w:rsidRPr="00233E8F">
        <w:rPr>
          <w:color w:val="0000E6"/>
          <w:lang w:eastAsia="zh-CN"/>
        </w:rPr>
        <w:t>"Plants.xml"</w:t>
      </w:r>
      <w:r w:rsidRPr="00233E8F">
        <w:rPr>
          <w:color w:val="808030"/>
          <w:lang w:eastAsia="zh-CN"/>
        </w:rPr>
        <w:t>)</w:t>
      </w:r>
      <w:r w:rsidRPr="00233E8F">
        <w:rPr>
          <w:color w:val="800080"/>
          <w:lang w:eastAsia="zh-CN"/>
        </w:rPr>
        <w:t>;</w:t>
      </w:r>
    </w:p>
    <w:p w14:paraId="48599912"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Document</w:t>
      </w:r>
      <w:r w:rsidRPr="00233E8F">
        <w:rPr>
          <w:color w:val="000000"/>
          <w:lang w:eastAsia="zh-CN"/>
        </w:rPr>
        <w:t xml:space="preserve"> unDocument </w:t>
      </w:r>
      <w:r w:rsidRPr="00233E8F">
        <w:rPr>
          <w:color w:val="808030"/>
          <w:lang w:eastAsia="zh-CN"/>
        </w:rPr>
        <w:t>=</w:t>
      </w:r>
      <w:r w:rsidRPr="00233E8F">
        <w:rPr>
          <w:color w:val="000000"/>
          <w:lang w:eastAsia="zh-CN"/>
        </w:rPr>
        <w:t xml:space="preserve"> unDocumentBuilder</w:t>
      </w:r>
      <w:r w:rsidRPr="00233E8F">
        <w:rPr>
          <w:color w:val="808030"/>
          <w:lang w:eastAsia="zh-CN"/>
        </w:rPr>
        <w:t>.</w:t>
      </w:r>
      <w:r w:rsidRPr="00233E8F">
        <w:rPr>
          <w:color w:val="000000"/>
          <w:lang w:eastAsia="zh-CN"/>
        </w:rPr>
        <w:t>parse</w:t>
      </w:r>
      <w:r w:rsidRPr="00233E8F">
        <w:rPr>
          <w:color w:val="808030"/>
          <w:lang w:eastAsia="zh-CN"/>
        </w:rPr>
        <w:t>(</w:t>
      </w:r>
      <w:r w:rsidRPr="00233E8F">
        <w:rPr>
          <w:color w:val="000000"/>
          <w:lang w:eastAsia="zh-CN"/>
        </w:rPr>
        <w:t>leFile</w:t>
      </w:r>
      <w:r w:rsidRPr="00233E8F">
        <w:rPr>
          <w:color w:val="808030"/>
          <w:lang w:eastAsia="zh-CN"/>
        </w:rPr>
        <w:t>)</w:t>
      </w:r>
      <w:r w:rsidRPr="00233E8F">
        <w:rPr>
          <w:color w:val="800080"/>
          <w:lang w:eastAsia="zh-CN"/>
        </w:rPr>
        <w:t>;</w:t>
      </w:r>
    </w:p>
    <w:p w14:paraId="30522294"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Vector</w:t>
      </w:r>
      <w:r w:rsidRPr="00233E8F">
        <w:rPr>
          <w:color w:val="000000"/>
          <w:lang w:eastAsia="zh-CN"/>
        </w:rPr>
        <w:t xml:space="preserve"> vecteurDePlants </w:t>
      </w:r>
      <w:r w:rsidRPr="00233E8F">
        <w:rPr>
          <w:color w:val="808030"/>
          <w:lang w:eastAsia="zh-CN"/>
        </w:rPr>
        <w:t>=</w:t>
      </w:r>
      <w:r w:rsidRPr="00233E8F">
        <w:rPr>
          <w:color w:val="000000"/>
          <w:lang w:eastAsia="zh-CN"/>
        </w:rPr>
        <w:t xml:space="preserve"> </w:t>
      </w:r>
      <w:r w:rsidRPr="00233E8F">
        <w:rPr>
          <w:b/>
          <w:bCs/>
          <w:color w:val="800000"/>
          <w:lang w:eastAsia="zh-CN"/>
        </w:rPr>
        <w:t>new</w:t>
      </w:r>
      <w:r w:rsidRPr="00233E8F">
        <w:rPr>
          <w:color w:val="000000"/>
          <w:lang w:eastAsia="zh-CN"/>
        </w:rPr>
        <w:t xml:space="preserve"> </w:t>
      </w:r>
      <w:r w:rsidRPr="00233E8F">
        <w:rPr>
          <w:b/>
          <w:bCs/>
          <w:color w:val="BB7977"/>
          <w:lang w:eastAsia="zh-CN"/>
        </w:rPr>
        <w:t>Vector</w:t>
      </w:r>
      <w:r w:rsidRPr="00233E8F">
        <w:rPr>
          <w:color w:val="808030"/>
          <w:lang w:eastAsia="zh-CN"/>
        </w:rPr>
        <w:t>()</w:t>
      </w:r>
      <w:r w:rsidRPr="00233E8F">
        <w:rPr>
          <w:color w:val="800080"/>
          <w:lang w:eastAsia="zh-CN"/>
        </w:rPr>
        <w:t>;</w:t>
      </w:r>
    </w:p>
    <w:p w14:paraId="5A0555D7" w14:textId="77777777" w:rsidR="00233E8F" w:rsidRPr="00233E8F" w:rsidRDefault="00233E8F" w:rsidP="00233E8F">
      <w:pPr>
        <w:pStyle w:val="Code"/>
        <w:rPr>
          <w:color w:val="000000"/>
          <w:lang w:eastAsia="zh-CN"/>
        </w:rPr>
      </w:pPr>
      <w:r w:rsidRPr="00233E8F">
        <w:rPr>
          <w:color w:val="000000"/>
          <w:lang w:eastAsia="zh-CN"/>
        </w:rPr>
        <w:t xml:space="preserve">    </w:t>
      </w:r>
      <w:r w:rsidRPr="00233E8F">
        <w:rPr>
          <w:b/>
          <w:bCs/>
          <w:color w:val="BB7977"/>
          <w:lang w:eastAsia="zh-CN"/>
        </w:rPr>
        <w:t>Node</w:t>
      </w:r>
      <w:r w:rsidRPr="00233E8F">
        <w:rPr>
          <w:color w:val="000000"/>
          <w:lang w:eastAsia="zh-CN"/>
        </w:rPr>
        <w:t xml:space="preserve"> unElementCatalogue </w:t>
      </w:r>
      <w:r w:rsidRPr="00233E8F">
        <w:rPr>
          <w:color w:val="808030"/>
          <w:lang w:eastAsia="zh-CN"/>
        </w:rPr>
        <w:t>=</w:t>
      </w:r>
    </w:p>
    <w:p w14:paraId="19BAFD4A" w14:textId="11721DDE" w:rsidR="00233E8F" w:rsidRPr="00233E8F" w:rsidRDefault="00233E8F" w:rsidP="00233E8F">
      <w:pPr>
        <w:pStyle w:val="Code"/>
        <w:rPr>
          <w:color w:val="000000"/>
          <w:lang w:eastAsia="zh-CN"/>
        </w:rPr>
      </w:pPr>
      <w:r w:rsidRPr="00233E8F">
        <w:rPr>
          <w:color w:val="000000"/>
          <w:lang w:eastAsia="zh-CN"/>
        </w:rPr>
        <w:t xml:space="preserve">        unDocument</w:t>
      </w:r>
      <w:r w:rsidRPr="00233E8F">
        <w:rPr>
          <w:color w:val="808030"/>
          <w:lang w:eastAsia="zh-CN"/>
        </w:rPr>
        <w:t>.</w:t>
      </w:r>
      <w:r w:rsidRPr="00233E8F">
        <w:rPr>
          <w:color w:val="000000"/>
          <w:lang w:eastAsia="zh-CN"/>
        </w:rPr>
        <w:t>getDocumentElement</w:t>
      </w:r>
      <w:r w:rsidRPr="00233E8F">
        <w:rPr>
          <w:color w:val="808030"/>
          <w:lang w:eastAsia="zh-CN"/>
        </w:rPr>
        <w:t>()</w:t>
      </w:r>
      <w:r w:rsidRPr="00233E8F">
        <w:rPr>
          <w:color w:val="800080"/>
          <w:lang w:eastAsia="zh-CN"/>
        </w:rPr>
        <w:t>;</w:t>
      </w:r>
      <w:r w:rsidRPr="00233E8F">
        <w:rPr>
          <w:color w:val="000000"/>
          <w:lang w:eastAsia="zh-CN"/>
        </w:rPr>
        <w:t xml:space="preserve"> </w:t>
      </w:r>
      <w:r w:rsidRPr="00233E8F">
        <w:rPr>
          <w:color w:val="696969"/>
          <w:lang w:eastAsia="zh-CN"/>
        </w:rPr>
        <w:t>// Cherche l'</w:t>
      </w:r>
      <w:r w:rsidR="00113F21" w:rsidRPr="00113F21">
        <w:rPr>
          <w:color w:val="696969"/>
          <w:lang w:val="fr-FR" w:eastAsia="zh-CN"/>
        </w:rPr>
        <w:t>é</w:t>
      </w:r>
      <w:r w:rsidRPr="00233E8F">
        <w:rPr>
          <w:color w:val="696969"/>
          <w:lang w:eastAsia="zh-CN"/>
        </w:rPr>
        <w:t>l</w:t>
      </w:r>
      <w:r w:rsidR="00113F21" w:rsidRPr="00113F21">
        <w:rPr>
          <w:color w:val="696969"/>
          <w:lang w:val="fr-FR" w:eastAsia="zh-CN"/>
        </w:rPr>
        <w:t>é</w:t>
      </w:r>
      <w:r w:rsidRPr="00233E8F">
        <w:rPr>
          <w:color w:val="696969"/>
          <w:lang w:eastAsia="zh-CN"/>
        </w:rPr>
        <w:t>ment racine &lt;catalogue&gt;</w:t>
      </w:r>
    </w:p>
    <w:p w14:paraId="3593ADBD" w14:textId="77777777" w:rsidR="00233E8F" w:rsidRPr="00233E8F" w:rsidRDefault="00233E8F" w:rsidP="00233E8F">
      <w:pPr>
        <w:pStyle w:val="Code"/>
        <w:keepNext w:val="0"/>
        <w:keepLines w:val="0"/>
        <w:rPr>
          <w:color w:val="000000"/>
          <w:lang w:eastAsia="zh-CN"/>
        </w:rPr>
      </w:pPr>
    </w:p>
    <w:p w14:paraId="7D7D0BCA" w14:textId="2A3DEC8F" w:rsidR="00233E8F" w:rsidRPr="00233E8F" w:rsidRDefault="00233E8F" w:rsidP="00233E8F">
      <w:pPr>
        <w:pStyle w:val="Code"/>
        <w:rPr>
          <w:color w:val="000000"/>
          <w:lang w:eastAsia="zh-CN"/>
        </w:rPr>
      </w:pPr>
      <w:r w:rsidRPr="00233E8F">
        <w:rPr>
          <w:color w:val="000000"/>
          <w:lang w:eastAsia="zh-CN"/>
        </w:rPr>
        <w:t xml:space="preserve">    </w:t>
      </w:r>
      <w:r w:rsidRPr="00233E8F">
        <w:rPr>
          <w:color w:val="696969"/>
          <w:lang w:eastAsia="zh-CN"/>
        </w:rPr>
        <w:t>// It</w:t>
      </w:r>
      <w:r w:rsidR="00C47797">
        <w:rPr>
          <w:color w:val="696969"/>
          <w:lang w:val="fr-FR" w:eastAsia="zh-CN"/>
        </w:rPr>
        <w:t>é</w:t>
      </w:r>
      <w:r w:rsidRPr="00233E8F">
        <w:rPr>
          <w:color w:val="696969"/>
          <w:lang w:eastAsia="zh-CN"/>
        </w:rPr>
        <w:t>rer sur les noeuds &lt;Plant&gt; qui sont les enfants de &lt;Catalogue&gt;</w:t>
      </w:r>
    </w:p>
    <w:p w14:paraId="413A464F"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b/>
          <w:bCs/>
          <w:color w:val="BB7977"/>
          <w:lang w:val="en-CA" w:eastAsia="zh-CN"/>
        </w:rPr>
        <w:t>NodeList</w:t>
      </w:r>
      <w:r w:rsidRPr="009A50DE">
        <w:rPr>
          <w:color w:val="000000"/>
          <w:lang w:val="en-CA" w:eastAsia="zh-CN"/>
        </w:rPr>
        <w:t xml:space="preserve"> listeNodePlants </w:t>
      </w:r>
      <w:r w:rsidRPr="009A50DE">
        <w:rPr>
          <w:color w:val="808030"/>
          <w:lang w:val="en-CA" w:eastAsia="zh-CN"/>
        </w:rPr>
        <w:t>=</w:t>
      </w:r>
      <w:r w:rsidRPr="009A50DE">
        <w:rPr>
          <w:color w:val="000000"/>
          <w:lang w:val="en-CA" w:eastAsia="zh-CN"/>
        </w:rPr>
        <w:t xml:space="preserve"> unElementCatalogue</w:t>
      </w:r>
      <w:r w:rsidRPr="009A50DE">
        <w:rPr>
          <w:color w:val="808030"/>
          <w:lang w:val="en-CA" w:eastAsia="zh-CN"/>
        </w:rPr>
        <w:t>.</w:t>
      </w:r>
      <w:r w:rsidRPr="009A50DE">
        <w:rPr>
          <w:color w:val="000000"/>
          <w:lang w:val="en-CA" w:eastAsia="zh-CN"/>
        </w:rPr>
        <w:t>getChildNodes</w:t>
      </w:r>
      <w:r w:rsidRPr="009A50DE">
        <w:rPr>
          <w:color w:val="808030"/>
          <w:lang w:val="en-CA" w:eastAsia="zh-CN"/>
        </w:rPr>
        <w:t>()</w:t>
      </w:r>
      <w:r w:rsidRPr="009A50DE">
        <w:rPr>
          <w:color w:val="800080"/>
          <w:lang w:val="en-CA" w:eastAsia="zh-CN"/>
        </w:rPr>
        <w:t>;</w:t>
      </w:r>
    </w:p>
    <w:p w14:paraId="73A81D56"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tailleListe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getLength</w:t>
      </w:r>
      <w:r w:rsidRPr="009A50DE">
        <w:rPr>
          <w:color w:val="808030"/>
          <w:lang w:val="en-CA" w:eastAsia="zh-CN"/>
        </w:rPr>
        <w:t>()</w:t>
      </w:r>
      <w:r w:rsidRPr="009A50DE">
        <w:rPr>
          <w:color w:val="800080"/>
          <w:lang w:val="en-CA" w:eastAsia="zh-CN"/>
        </w:rPr>
        <w:t>;</w:t>
      </w:r>
    </w:p>
    <w:p w14:paraId="137A67E0"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800000"/>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tailleListe</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9EFCB20" w14:textId="77777777" w:rsidR="00233E8F" w:rsidRPr="009A50DE" w:rsidRDefault="00233E8F" w:rsidP="00233E8F">
      <w:pPr>
        <w:pStyle w:val="Code"/>
        <w:rPr>
          <w:color w:val="000000"/>
          <w:lang w:val="en-CA" w:eastAsia="zh-CN"/>
        </w:rPr>
      </w:pPr>
      <w:r w:rsidRPr="009A50DE">
        <w:rPr>
          <w:color w:val="000000"/>
          <w:lang w:val="en-CA" w:eastAsia="zh-CN"/>
        </w:rPr>
        <w:t xml:space="preserve">      </w:t>
      </w:r>
      <w:r w:rsidRPr="009A50DE">
        <w:rPr>
          <w:b/>
          <w:bCs/>
          <w:color w:val="BB7977"/>
          <w:lang w:val="en-CA" w:eastAsia="zh-CN"/>
        </w:rPr>
        <w:t>Node</w:t>
      </w:r>
      <w:r w:rsidRPr="009A50DE">
        <w:rPr>
          <w:color w:val="000000"/>
          <w:lang w:val="en-CA" w:eastAsia="zh-CN"/>
        </w:rPr>
        <w:t xml:space="preserve"> unNodePlant </w:t>
      </w:r>
      <w:r w:rsidRPr="009A50DE">
        <w:rPr>
          <w:color w:val="808030"/>
          <w:lang w:val="en-CA" w:eastAsia="zh-CN"/>
        </w:rPr>
        <w:t>=</w:t>
      </w:r>
      <w:r w:rsidRPr="009A50DE">
        <w:rPr>
          <w:color w:val="000000"/>
          <w:lang w:val="en-CA" w:eastAsia="zh-CN"/>
        </w:rPr>
        <w:t xml:space="preserve"> listeNodePlants</w:t>
      </w:r>
      <w:r w:rsidRPr="009A50DE">
        <w:rPr>
          <w:color w:val="808030"/>
          <w:lang w:val="en-CA" w:eastAsia="zh-CN"/>
        </w:rPr>
        <w:t>.</w:t>
      </w:r>
      <w:r w:rsidRPr="009A50DE">
        <w:rPr>
          <w:color w:val="000000"/>
          <w:lang w:val="en-CA" w:eastAsia="zh-CN"/>
        </w:rPr>
        <w:t>item</w:t>
      </w:r>
      <w:r w:rsidRPr="009A50DE">
        <w:rPr>
          <w:color w:val="808030"/>
          <w:lang w:val="en-CA" w:eastAsia="zh-CN"/>
        </w:rPr>
        <w:t>(</w:t>
      </w:r>
      <w:r w:rsidRPr="009A50DE">
        <w:rPr>
          <w:color w:val="000000"/>
          <w:lang w:val="en-CA" w:eastAsia="zh-CN"/>
        </w:rPr>
        <w:t>i</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&lt;Plant&gt;</w:t>
      </w:r>
    </w:p>
    <w:p w14:paraId="5F5060CA" w14:textId="77777777" w:rsidR="00233E8F" w:rsidRPr="009A50DE" w:rsidRDefault="00233E8F" w:rsidP="00113F21">
      <w:pPr>
        <w:pStyle w:val="Code"/>
        <w:keepNext w:val="0"/>
        <w:keepLines w:val="0"/>
        <w:rPr>
          <w:color w:val="000000"/>
          <w:lang w:val="en-CA" w:eastAsia="zh-CN"/>
        </w:rPr>
      </w:pPr>
    </w:p>
    <w:p w14:paraId="299E213E" w14:textId="77777777" w:rsidR="00233E8F" w:rsidRPr="009A50DE" w:rsidRDefault="00233E8F" w:rsidP="00233E8F">
      <w:pPr>
        <w:pStyle w:val="Code"/>
        <w:rPr>
          <w:color w:val="000000"/>
          <w:lang w:val="en-CA" w:eastAsia="zh-CN"/>
        </w:rPr>
      </w:pPr>
      <w:r w:rsidRPr="009A50DE">
        <w:rPr>
          <w:color w:val="000000"/>
          <w:lang w:val="en-CA" w:eastAsia="zh-CN"/>
        </w:rPr>
        <w:lastRenderedPageBreak/>
        <w:t xml:space="preserve">      </w:t>
      </w:r>
      <w:r w:rsidRPr="009A50DE">
        <w:rPr>
          <w:b/>
          <w:bCs/>
          <w:color w:val="BB7977"/>
          <w:lang w:val="en-CA" w:eastAsia="zh-CN"/>
        </w:rPr>
        <w:t>Node</w:t>
      </w:r>
      <w:r w:rsidRPr="009A50DE">
        <w:rPr>
          <w:color w:val="000000"/>
          <w:lang w:val="en-CA" w:eastAsia="zh-CN"/>
        </w:rPr>
        <w:t xml:space="preserve"> unNodeNoPlant </w:t>
      </w:r>
      <w:r w:rsidRPr="009A50DE">
        <w:rPr>
          <w:color w:val="808030"/>
          <w:lang w:val="en-CA" w:eastAsia="zh-CN"/>
        </w:rPr>
        <w:t>=</w:t>
      </w:r>
      <w:r w:rsidRPr="009A50DE">
        <w:rPr>
          <w:color w:val="000000"/>
          <w:lang w:val="en-CA" w:eastAsia="zh-CN"/>
        </w:rPr>
        <w:t xml:space="preserve"> unNodePlant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800080"/>
          <w:lang w:val="en-CA" w:eastAsia="zh-CN"/>
        </w:rPr>
        <w:t>;</w:t>
      </w:r>
      <w:r w:rsidRPr="009A50DE">
        <w:rPr>
          <w:color w:val="000000"/>
          <w:lang w:val="en-CA" w:eastAsia="zh-CN"/>
        </w:rPr>
        <w:t xml:space="preserve"> </w:t>
      </w:r>
      <w:r w:rsidRPr="009A50DE">
        <w:rPr>
          <w:color w:val="696969"/>
          <w:lang w:val="en-CA" w:eastAsia="zh-CN"/>
        </w:rPr>
        <w:t>// ELEMENT &lt;noPlant&gt;</w:t>
      </w:r>
    </w:p>
    <w:p w14:paraId="326E04AB" w14:textId="77777777" w:rsidR="00233E8F" w:rsidRPr="00233E8F" w:rsidRDefault="00233E8F" w:rsidP="00233E8F">
      <w:pPr>
        <w:pStyle w:val="Code"/>
        <w:rPr>
          <w:color w:val="000000"/>
          <w:lang w:eastAsia="zh-CN"/>
        </w:rPr>
      </w:pPr>
      <w:r w:rsidRPr="009A50DE">
        <w:rPr>
          <w:color w:val="000000"/>
          <w:lang w:val="en-CA" w:eastAsia="zh-CN"/>
        </w:rPr>
        <w:t xml:space="preserve">      </w:t>
      </w:r>
      <w:r w:rsidRPr="00233E8F">
        <w:rPr>
          <w:color w:val="696969"/>
          <w:lang w:eastAsia="zh-CN"/>
        </w:rPr>
        <w:t>// la valeur est dans le premier enfant</w:t>
      </w:r>
    </w:p>
    <w:p w14:paraId="41B5CFFD" w14:textId="77777777" w:rsidR="00233E8F" w:rsidRPr="009A50DE" w:rsidRDefault="00233E8F" w:rsidP="00233E8F">
      <w:pPr>
        <w:pStyle w:val="Code"/>
        <w:rPr>
          <w:color w:val="000000"/>
          <w:lang w:val="en-CA" w:eastAsia="zh-CN"/>
        </w:rPr>
      </w:pPr>
      <w:r w:rsidRPr="00233E8F">
        <w:rPr>
          <w:color w:val="000000"/>
          <w:lang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unNodeNoPlant</w:t>
      </w:r>
      <w:r w:rsidRPr="009A50DE">
        <w:rPr>
          <w:color w:val="808030"/>
          <w:lang w:val="en-CA" w:eastAsia="zh-CN"/>
        </w:rPr>
        <w:t>.</w:t>
      </w:r>
      <w:r w:rsidRPr="009A50DE">
        <w:rPr>
          <w:color w:val="000000"/>
          <w:lang w:val="en-CA" w:eastAsia="zh-CN"/>
        </w:rPr>
        <w:t>getFirstChild</w:t>
      </w:r>
      <w:r w:rsidRPr="009A50DE">
        <w:rPr>
          <w:color w:val="808030"/>
          <w:lang w:val="en-CA" w:eastAsia="zh-CN"/>
        </w:rPr>
        <w:t>().</w:t>
      </w:r>
      <w:r w:rsidRPr="009A50DE">
        <w:rPr>
          <w:color w:val="000000"/>
          <w:lang w:val="en-CA" w:eastAsia="zh-CN"/>
        </w:rPr>
        <w:t>getNodeValue</w:t>
      </w:r>
      <w:r w:rsidRPr="009A50DE">
        <w:rPr>
          <w:color w:val="808030"/>
          <w:lang w:val="en-CA" w:eastAsia="zh-CN"/>
        </w:rPr>
        <w:t>())</w:t>
      </w:r>
      <w:r w:rsidRPr="009A50DE">
        <w:rPr>
          <w:color w:val="800080"/>
          <w:lang w:val="en-CA" w:eastAsia="zh-CN"/>
        </w:rPr>
        <w:t>;</w:t>
      </w:r>
    </w:p>
    <w:p w14:paraId="76F8FBC4" w14:textId="77777777" w:rsidR="00233E8F" w:rsidRPr="009A50DE" w:rsidRDefault="00233E8F" w:rsidP="00233E8F">
      <w:pPr>
        <w:pStyle w:val="Code"/>
        <w:rPr>
          <w:color w:val="000000"/>
          <w:lang w:val="en-CA" w:eastAsia="zh-CN"/>
        </w:rPr>
      </w:pPr>
    </w:p>
    <w:p w14:paraId="48DF8CC2" w14:textId="77777777" w:rsidR="00233E8F" w:rsidRPr="00233E8F" w:rsidRDefault="00233E8F" w:rsidP="00233E8F">
      <w:pPr>
        <w:pStyle w:val="Code"/>
        <w:rPr>
          <w:color w:val="000000"/>
          <w:lang w:val="en-CA" w:eastAsia="zh-CN"/>
        </w:rPr>
      </w:pPr>
      <w:r w:rsidRPr="009A50DE">
        <w:rPr>
          <w:color w:val="000000"/>
          <w:lang w:val="en-CA" w:eastAsia="zh-CN"/>
        </w:rPr>
        <w:t xml:space="preserve">      </w:t>
      </w:r>
      <w:r w:rsidRPr="00233E8F">
        <w:rPr>
          <w:b/>
          <w:bCs/>
          <w:color w:val="BB7977"/>
          <w:lang w:val="en-CA" w:eastAsia="zh-CN"/>
        </w:rPr>
        <w:t>Node</w:t>
      </w:r>
      <w:r w:rsidRPr="00233E8F">
        <w:rPr>
          <w:color w:val="000000"/>
          <w:lang w:val="en-CA" w:eastAsia="zh-CN"/>
        </w:rPr>
        <w:t xml:space="preserve"> unNodeDescription </w:t>
      </w:r>
      <w:r w:rsidRPr="00233E8F">
        <w:rPr>
          <w:color w:val="808030"/>
          <w:lang w:val="en-CA" w:eastAsia="zh-CN"/>
        </w:rPr>
        <w:t>=</w:t>
      </w:r>
      <w:r w:rsidRPr="00233E8F">
        <w:rPr>
          <w:color w:val="000000"/>
          <w:lang w:val="en-CA" w:eastAsia="zh-CN"/>
        </w:rPr>
        <w:t xml:space="preserve"> unNodeNoPlant</w:t>
      </w:r>
      <w:r w:rsidRPr="00233E8F">
        <w:rPr>
          <w:color w:val="808030"/>
          <w:lang w:val="en-CA" w:eastAsia="zh-CN"/>
        </w:rPr>
        <w:t>.</w:t>
      </w:r>
      <w:r w:rsidRPr="00233E8F">
        <w:rPr>
          <w:color w:val="000000"/>
          <w:lang w:val="en-CA" w:eastAsia="zh-CN"/>
        </w:rPr>
        <w:t>getNextSibling</w:t>
      </w:r>
      <w:r w:rsidRPr="00233E8F">
        <w:rPr>
          <w:color w:val="808030"/>
          <w:lang w:val="en-CA" w:eastAsia="zh-CN"/>
        </w:rPr>
        <w:t>()</w:t>
      </w:r>
      <w:r w:rsidRPr="00233E8F">
        <w:rPr>
          <w:color w:val="800080"/>
          <w:lang w:val="en-CA" w:eastAsia="zh-CN"/>
        </w:rPr>
        <w:t>;</w:t>
      </w:r>
      <w:r w:rsidRPr="00233E8F">
        <w:rPr>
          <w:color w:val="000000"/>
          <w:lang w:val="en-CA" w:eastAsia="zh-CN"/>
        </w:rPr>
        <w:t xml:space="preserve"> </w:t>
      </w:r>
      <w:r w:rsidRPr="00233E8F">
        <w:rPr>
          <w:color w:val="696969"/>
          <w:lang w:val="en-CA" w:eastAsia="zh-CN"/>
        </w:rPr>
        <w:t>// ELEMENT &lt;description&gt;</w:t>
      </w:r>
    </w:p>
    <w:p w14:paraId="4327C060" w14:textId="77777777" w:rsidR="00233E8F" w:rsidRPr="00233E8F" w:rsidRDefault="00233E8F" w:rsidP="00233E8F">
      <w:pPr>
        <w:pStyle w:val="Code"/>
        <w:rPr>
          <w:color w:val="000000"/>
          <w:lang w:val="en-CA" w:eastAsia="zh-CN"/>
        </w:rPr>
      </w:pPr>
      <w:r w:rsidRPr="00233E8F">
        <w:rPr>
          <w:color w:val="000000"/>
          <w:lang w:val="en-CA" w:eastAsia="zh-CN"/>
        </w:rPr>
        <w:t xml:space="preserve">      </w:t>
      </w:r>
      <w:r w:rsidRPr="00233E8F">
        <w:rPr>
          <w:b/>
          <w:bCs/>
          <w:color w:val="BB7977"/>
          <w:lang w:val="en-CA" w:eastAsia="zh-CN"/>
        </w:rPr>
        <w:t>String</w:t>
      </w:r>
      <w:r w:rsidRPr="00233E8F">
        <w:rPr>
          <w:color w:val="000000"/>
          <w:lang w:val="en-CA" w:eastAsia="zh-CN"/>
        </w:rPr>
        <w:t xml:space="preserve"> description </w:t>
      </w:r>
      <w:r w:rsidRPr="00233E8F">
        <w:rPr>
          <w:color w:val="808030"/>
          <w:lang w:val="en-CA" w:eastAsia="zh-CN"/>
        </w:rPr>
        <w:t>=</w:t>
      </w:r>
      <w:r w:rsidRPr="00233E8F">
        <w:rPr>
          <w:color w:val="000000"/>
          <w:lang w:val="en-CA" w:eastAsia="zh-CN"/>
        </w:rPr>
        <w:t xml:space="preserve"> unNodeDescription</w:t>
      </w:r>
      <w:r w:rsidRPr="00233E8F">
        <w:rPr>
          <w:color w:val="808030"/>
          <w:lang w:val="en-CA" w:eastAsia="zh-CN"/>
        </w:rPr>
        <w:t>.</w:t>
      </w:r>
      <w:r w:rsidRPr="00233E8F">
        <w:rPr>
          <w:color w:val="000000"/>
          <w:lang w:val="en-CA" w:eastAsia="zh-CN"/>
        </w:rPr>
        <w:t>getFirstChild</w:t>
      </w:r>
      <w:r w:rsidRPr="00233E8F">
        <w:rPr>
          <w:color w:val="808030"/>
          <w:lang w:val="en-CA" w:eastAsia="zh-CN"/>
        </w:rPr>
        <w:t>().</w:t>
      </w:r>
      <w:r w:rsidRPr="00233E8F">
        <w:rPr>
          <w:color w:val="000000"/>
          <w:lang w:val="en-CA" w:eastAsia="zh-CN"/>
        </w:rPr>
        <w:t>getNodeValue</w:t>
      </w:r>
      <w:r w:rsidRPr="00233E8F">
        <w:rPr>
          <w:color w:val="808030"/>
          <w:lang w:val="en-CA" w:eastAsia="zh-CN"/>
        </w:rPr>
        <w:t>()</w:t>
      </w:r>
      <w:r w:rsidRPr="00233E8F">
        <w:rPr>
          <w:color w:val="800080"/>
          <w:lang w:val="en-CA" w:eastAsia="zh-CN"/>
        </w:rPr>
        <w:t>;</w:t>
      </w:r>
    </w:p>
    <w:p w14:paraId="670BEACE" w14:textId="77777777" w:rsidR="00233E8F" w:rsidRPr="00233E8F" w:rsidRDefault="00233E8F" w:rsidP="00233E8F">
      <w:pPr>
        <w:pStyle w:val="Code"/>
        <w:rPr>
          <w:color w:val="000000"/>
          <w:lang w:val="en-CA" w:eastAsia="zh-CN"/>
        </w:rPr>
      </w:pPr>
    </w:p>
    <w:p w14:paraId="4F3BC910" w14:textId="77777777" w:rsidR="00233E8F" w:rsidRPr="009A50DE" w:rsidRDefault="00233E8F" w:rsidP="00233E8F">
      <w:pPr>
        <w:pStyle w:val="Code"/>
        <w:rPr>
          <w:color w:val="000000"/>
          <w:lang w:eastAsia="zh-CN"/>
        </w:rPr>
      </w:pPr>
      <w:r w:rsidRPr="00233E8F">
        <w:rPr>
          <w:color w:val="000000"/>
          <w:lang w:val="en-CA" w:eastAsia="zh-CN"/>
        </w:rPr>
        <w:t xml:space="preserve">      </w:t>
      </w:r>
      <w:r w:rsidRPr="009A50DE">
        <w:rPr>
          <w:b/>
          <w:bCs/>
          <w:color w:val="BB7977"/>
          <w:lang w:eastAsia="zh-CN"/>
        </w:rPr>
        <w:t>Node</w:t>
      </w:r>
      <w:r w:rsidRPr="009A50DE">
        <w:rPr>
          <w:color w:val="000000"/>
          <w:lang w:eastAsia="zh-CN"/>
        </w:rPr>
        <w:t xml:space="preserve"> unNodePrixUnitaire </w:t>
      </w:r>
      <w:r w:rsidRPr="009A50DE">
        <w:rPr>
          <w:color w:val="808030"/>
          <w:lang w:eastAsia="zh-CN"/>
        </w:rPr>
        <w:t>=</w:t>
      </w:r>
      <w:r w:rsidRPr="009A50DE">
        <w:rPr>
          <w:color w:val="000000"/>
          <w:lang w:eastAsia="zh-CN"/>
        </w:rPr>
        <w:t xml:space="preserve"> unNodeDescription</w:t>
      </w:r>
      <w:r w:rsidRPr="009A50DE">
        <w:rPr>
          <w:color w:val="808030"/>
          <w:lang w:eastAsia="zh-CN"/>
        </w:rPr>
        <w:t>.</w:t>
      </w:r>
      <w:r w:rsidRPr="009A50DE">
        <w:rPr>
          <w:color w:val="000000"/>
          <w:lang w:eastAsia="zh-CN"/>
        </w:rPr>
        <w:t>getNextSibling</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ELEMENT &lt;prixUnitaire&gt;</w:t>
      </w:r>
    </w:p>
    <w:p w14:paraId="439D37B0"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color w:val="BB7977"/>
          <w:lang w:eastAsia="zh-CN"/>
        </w:rPr>
        <w:t>double</w:t>
      </w:r>
      <w:r w:rsidRPr="009A50DE">
        <w:rPr>
          <w:color w:val="000000"/>
          <w:lang w:eastAsia="zh-CN"/>
        </w:rPr>
        <w:t xml:space="preserve"> prixUnitaire </w:t>
      </w:r>
      <w:r w:rsidRPr="009A50DE">
        <w:rPr>
          <w:color w:val="808030"/>
          <w:lang w:eastAsia="zh-CN"/>
        </w:rPr>
        <w:t>=</w:t>
      </w:r>
      <w:r w:rsidRPr="009A50DE">
        <w:rPr>
          <w:color w:val="000000"/>
          <w:lang w:eastAsia="zh-CN"/>
        </w:rPr>
        <w:t xml:space="preserve"> </w:t>
      </w:r>
      <w:r w:rsidRPr="009A50DE">
        <w:rPr>
          <w:b/>
          <w:bCs/>
          <w:color w:val="BB7977"/>
          <w:lang w:eastAsia="zh-CN"/>
        </w:rPr>
        <w:t>Double</w:t>
      </w:r>
      <w:r w:rsidRPr="009A50DE">
        <w:rPr>
          <w:color w:val="808030"/>
          <w:lang w:eastAsia="zh-CN"/>
        </w:rPr>
        <w:t>.</w:t>
      </w:r>
      <w:r w:rsidRPr="009A50DE">
        <w:rPr>
          <w:color w:val="000000"/>
          <w:lang w:eastAsia="zh-CN"/>
        </w:rPr>
        <w:t>parseDouble</w:t>
      </w:r>
      <w:r w:rsidRPr="009A50DE">
        <w:rPr>
          <w:color w:val="808030"/>
          <w:lang w:eastAsia="zh-CN"/>
        </w:rPr>
        <w:t>(</w:t>
      </w:r>
      <w:r w:rsidRPr="009A50DE">
        <w:rPr>
          <w:color w:val="000000"/>
          <w:lang w:eastAsia="zh-CN"/>
        </w:rPr>
        <w:t>unNodePrixUnitaire</w:t>
      </w:r>
      <w:r w:rsidRPr="009A50DE">
        <w:rPr>
          <w:color w:val="808030"/>
          <w:lang w:eastAsia="zh-CN"/>
        </w:rPr>
        <w:t>.</w:t>
      </w:r>
      <w:r w:rsidRPr="009A50DE">
        <w:rPr>
          <w:color w:val="000000"/>
          <w:lang w:eastAsia="zh-CN"/>
        </w:rPr>
        <w:t>getFirstChild</w:t>
      </w:r>
      <w:r w:rsidRPr="009A50DE">
        <w:rPr>
          <w:color w:val="808030"/>
          <w:lang w:eastAsia="zh-CN"/>
        </w:rPr>
        <w:t>().</w:t>
      </w:r>
      <w:r w:rsidRPr="009A50DE">
        <w:rPr>
          <w:color w:val="000000"/>
          <w:lang w:eastAsia="zh-CN"/>
        </w:rPr>
        <w:t>getNodeValue</w:t>
      </w:r>
      <w:r w:rsidRPr="009A50DE">
        <w:rPr>
          <w:color w:val="808030"/>
          <w:lang w:eastAsia="zh-CN"/>
        </w:rPr>
        <w:t>())</w:t>
      </w:r>
      <w:r w:rsidRPr="009A50DE">
        <w:rPr>
          <w:color w:val="800080"/>
          <w:lang w:eastAsia="zh-CN"/>
        </w:rPr>
        <w:t>;</w:t>
      </w:r>
    </w:p>
    <w:p w14:paraId="016E42B8" w14:textId="77777777" w:rsidR="00233E8F" w:rsidRPr="009A50DE" w:rsidRDefault="00233E8F" w:rsidP="00233E8F">
      <w:pPr>
        <w:pStyle w:val="Code"/>
        <w:rPr>
          <w:color w:val="000000"/>
          <w:lang w:eastAsia="zh-CN"/>
        </w:rPr>
      </w:pPr>
    </w:p>
    <w:p w14:paraId="7E022FE8" w14:textId="77777777" w:rsidR="00233E8F" w:rsidRPr="009A50DE" w:rsidRDefault="00233E8F" w:rsidP="00233E8F">
      <w:pPr>
        <w:pStyle w:val="Code"/>
        <w:rPr>
          <w:color w:val="000000"/>
          <w:lang w:eastAsia="zh-CN"/>
        </w:rPr>
      </w:pPr>
      <w:r w:rsidRPr="009A50DE">
        <w:rPr>
          <w:color w:val="000000"/>
          <w:lang w:eastAsia="zh-CN"/>
        </w:rPr>
        <w:t xml:space="preserve">      Plant unPlant </w:t>
      </w:r>
      <w:r w:rsidRPr="009A50DE">
        <w:rPr>
          <w:color w:val="808030"/>
          <w:lang w:eastAsia="zh-CN"/>
        </w:rPr>
        <w:t>=</w:t>
      </w:r>
      <w:r w:rsidRPr="009A50DE">
        <w:rPr>
          <w:color w:val="000000"/>
          <w:lang w:eastAsia="zh-CN"/>
        </w:rPr>
        <w:t xml:space="preserve"> </w:t>
      </w:r>
      <w:r w:rsidRPr="009A50DE">
        <w:rPr>
          <w:b/>
          <w:bCs/>
          <w:color w:val="800000"/>
          <w:lang w:eastAsia="zh-CN"/>
        </w:rPr>
        <w:t>new</w:t>
      </w:r>
      <w:r w:rsidRPr="009A50DE">
        <w:rPr>
          <w:color w:val="000000"/>
          <w:lang w:eastAsia="zh-CN"/>
        </w:rPr>
        <w:t xml:space="preserve"> Plant</w:t>
      </w:r>
      <w:r w:rsidRPr="009A50DE">
        <w:rPr>
          <w:color w:val="808030"/>
          <w:lang w:eastAsia="zh-CN"/>
        </w:rPr>
        <w:t>(</w:t>
      </w:r>
      <w:r w:rsidRPr="009A50DE">
        <w:rPr>
          <w:color w:val="000000"/>
          <w:lang w:eastAsia="zh-CN"/>
        </w:rPr>
        <w:t>noPlant</w:t>
      </w:r>
      <w:r w:rsidRPr="009A50DE">
        <w:rPr>
          <w:color w:val="808030"/>
          <w:lang w:eastAsia="zh-CN"/>
        </w:rPr>
        <w:t>,</w:t>
      </w:r>
      <w:r w:rsidRPr="009A50DE">
        <w:rPr>
          <w:color w:val="000000"/>
          <w:lang w:eastAsia="zh-CN"/>
        </w:rPr>
        <w:t xml:space="preserve"> description</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4F4D7C9" w14:textId="77777777" w:rsidR="00233E8F" w:rsidRPr="009A50DE" w:rsidRDefault="00233E8F" w:rsidP="00233E8F">
      <w:pPr>
        <w:pStyle w:val="Code"/>
        <w:rPr>
          <w:color w:val="000000"/>
          <w:lang w:eastAsia="zh-CN"/>
        </w:rPr>
      </w:pPr>
      <w:r w:rsidRPr="009A50DE">
        <w:rPr>
          <w:color w:val="000000"/>
          <w:lang w:eastAsia="zh-CN"/>
        </w:rPr>
        <w:t xml:space="preserve">      </w:t>
      </w:r>
      <w:r w:rsidRPr="009A50DE">
        <w:rPr>
          <w:b/>
          <w:bCs/>
          <w:color w:val="BB7977"/>
          <w:lang w:eastAsia="zh-CN"/>
        </w:rPr>
        <w:t>System</w:t>
      </w:r>
      <w:r w:rsidRPr="009A50DE">
        <w:rPr>
          <w:color w:val="808030"/>
          <w:lang w:eastAsia="zh-CN"/>
        </w:rPr>
        <w:t>.</w:t>
      </w:r>
      <w:r w:rsidRPr="009A50DE">
        <w:rPr>
          <w:color w:val="000000"/>
          <w:lang w:eastAsia="zh-CN"/>
        </w:rPr>
        <w:t>out</w:t>
      </w:r>
      <w:r w:rsidRPr="009A50DE">
        <w:rPr>
          <w:color w:val="808030"/>
          <w:lang w:eastAsia="zh-CN"/>
        </w:rPr>
        <w:t>.</w:t>
      </w:r>
      <w:r w:rsidRPr="009A50DE">
        <w:rPr>
          <w:color w:val="000000"/>
          <w:lang w:eastAsia="zh-CN"/>
        </w:rPr>
        <w:t>println</w:t>
      </w:r>
      <w:r w:rsidRPr="009A50DE">
        <w:rPr>
          <w:color w:val="808030"/>
          <w:lang w:eastAsia="zh-CN"/>
        </w:rPr>
        <w:t>(</w:t>
      </w:r>
      <w:r w:rsidRPr="009A50DE">
        <w:rPr>
          <w:color w:val="000000"/>
          <w:lang w:eastAsia="zh-CN"/>
        </w:rPr>
        <w:t xml:space="preserve">noPlant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description </w:t>
      </w:r>
      <w:r w:rsidRPr="009A50DE">
        <w:rPr>
          <w:color w:val="808030"/>
          <w:lang w:eastAsia="zh-CN"/>
        </w:rPr>
        <w:t>+</w:t>
      </w:r>
      <w:r w:rsidRPr="009A50DE">
        <w:rPr>
          <w:color w:val="000000"/>
          <w:lang w:eastAsia="zh-CN"/>
        </w:rPr>
        <w:t xml:space="preserve"> </w:t>
      </w:r>
      <w:r w:rsidRPr="009A50DE">
        <w:rPr>
          <w:color w:val="0000E6"/>
          <w:lang w:eastAsia="zh-CN"/>
        </w:rPr>
        <w:t>" "</w:t>
      </w:r>
      <w:r w:rsidRPr="009A50DE">
        <w:rPr>
          <w:color w:val="000000"/>
          <w:lang w:eastAsia="zh-CN"/>
        </w:rPr>
        <w:t xml:space="preserve"> </w:t>
      </w:r>
      <w:r w:rsidRPr="009A50DE">
        <w:rPr>
          <w:color w:val="808030"/>
          <w:lang w:eastAsia="zh-CN"/>
        </w:rPr>
        <w:t>+</w:t>
      </w:r>
      <w:r w:rsidRPr="009A50DE">
        <w:rPr>
          <w:color w:val="000000"/>
          <w:lang w:eastAsia="zh-CN"/>
        </w:rPr>
        <w:t xml:space="preserve"> prixUnitaire</w:t>
      </w:r>
      <w:r w:rsidRPr="009A50DE">
        <w:rPr>
          <w:color w:val="808030"/>
          <w:lang w:eastAsia="zh-CN"/>
        </w:rPr>
        <w:t>)</w:t>
      </w:r>
      <w:r w:rsidRPr="009A50DE">
        <w:rPr>
          <w:color w:val="800080"/>
          <w:lang w:eastAsia="zh-CN"/>
        </w:rPr>
        <w:t>;</w:t>
      </w:r>
    </w:p>
    <w:p w14:paraId="30070CD1" w14:textId="77777777" w:rsidR="00233E8F" w:rsidRPr="00D95704" w:rsidRDefault="00233E8F" w:rsidP="00233E8F">
      <w:pPr>
        <w:pStyle w:val="Code"/>
        <w:rPr>
          <w:color w:val="000000"/>
          <w:lang w:val="fr-FR" w:eastAsia="zh-CN"/>
        </w:rPr>
      </w:pPr>
      <w:r w:rsidRPr="009A50DE">
        <w:rPr>
          <w:color w:val="000000"/>
          <w:lang w:eastAsia="zh-CN"/>
        </w:rPr>
        <w:t xml:space="preserve">      </w:t>
      </w:r>
      <w:r w:rsidRPr="00D95704">
        <w:rPr>
          <w:color w:val="000000"/>
          <w:lang w:val="fr-FR" w:eastAsia="zh-CN"/>
        </w:rPr>
        <w:t>vecteurDePlants</w:t>
      </w:r>
      <w:r w:rsidRPr="00D95704">
        <w:rPr>
          <w:color w:val="808030"/>
          <w:lang w:val="fr-FR" w:eastAsia="zh-CN"/>
        </w:rPr>
        <w:t>.</w:t>
      </w:r>
      <w:r w:rsidRPr="00D95704">
        <w:rPr>
          <w:color w:val="000000"/>
          <w:lang w:val="fr-FR" w:eastAsia="zh-CN"/>
        </w:rPr>
        <w:t>addElement</w:t>
      </w:r>
      <w:r w:rsidRPr="00D95704">
        <w:rPr>
          <w:color w:val="808030"/>
          <w:lang w:val="fr-FR" w:eastAsia="zh-CN"/>
        </w:rPr>
        <w:t>(</w:t>
      </w:r>
      <w:r w:rsidRPr="00D95704">
        <w:rPr>
          <w:color w:val="000000"/>
          <w:lang w:val="fr-FR" w:eastAsia="zh-CN"/>
        </w:rPr>
        <w:t>unPlant</w:t>
      </w:r>
      <w:r w:rsidRPr="00D95704">
        <w:rPr>
          <w:color w:val="808030"/>
          <w:lang w:val="fr-FR" w:eastAsia="zh-CN"/>
        </w:rPr>
        <w:t>)</w:t>
      </w:r>
      <w:r w:rsidRPr="00D95704">
        <w:rPr>
          <w:color w:val="800080"/>
          <w:lang w:val="fr-FR" w:eastAsia="zh-CN"/>
        </w:rPr>
        <w:t>;</w:t>
      </w:r>
    </w:p>
    <w:p w14:paraId="19837CC1"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455AEE2" w14:textId="77777777" w:rsidR="00233E8F" w:rsidRPr="00D95704" w:rsidRDefault="00233E8F" w:rsidP="00233E8F">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46230BD6" w14:textId="6C2374CD" w:rsidR="00233E8F" w:rsidRDefault="00233E8F" w:rsidP="00233E8F">
      <w:pPr>
        <w:pStyle w:val="Code"/>
        <w:rPr>
          <w:color w:val="800080"/>
          <w:lang w:val="fr-FR" w:eastAsia="zh-CN"/>
        </w:rPr>
      </w:pPr>
      <w:r w:rsidRPr="00D95704">
        <w:rPr>
          <w:color w:val="800080"/>
          <w:lang w:val="fr-FR" w:eastAsia="zh-CN"/>
        </w:rPr>
        <w:t>}</w:t>
      </w:r>
    </w:p>
    <w:p w14:paraId="2744BFE8" w14:textId="77777777" w:rsidR="00117845" w:rsidRPr="00D95704" w:rsidRDefault="00117845" w:rsidP="00233E8F">
      <w:pPr>
        <w:pStyle w:val="Code"/>
        <w:rPr>
          <w:color w:val="000000"/>
          <w:lang w:val="fr-FR" w:eastAsia="zh-CN"/>
        </w:rPr>
      </w:pPr>
    </w:p>
    <w:p w14:paraId="0707341C" w14:textId="77777777" w:rsidR="004B5E78" w:rsidRDefault="004B5E78" w:rsidP="004B5E78">
      <w:pPr>
        <w:pStyle w:val="Corpslivre"/>
      </w:pPr>
    </w:p>
    <w:p w14:paraId="120E111A" w14:textId="0A8E9E6E" w:rsidR="004B5E78" w:rsidRPr="005C3488" w:rsidRDefault="004B5E78" w:rsidP="004B5E78">
      <w:pPr>
        <w:pStyle w:val="Corpslivre"/>
        <w:rPr>
          <w:rFonts w:ascii="Garamond" w:hAnsi="Garamond"/>
        </w:rPr>
      </w:pPr>
      <w:r w:rsidRPr="005C3488">
        <w:rPr>
          <w:rFonts w:ascii="Garamond" w:hAnsi="Garamond"/>
        </w:rPr>
        <w:t xml:space="preserve">Si le fichier n’est pas valide par rapport à la DTD, une exception est </w:t>
      </w:r>
      <w:r w:rsidR="002273DC">
        <w:rPr>
          <w:rFonts w:ascii="Garamond" w:hAnsi="Garamond"/>
        </w:rPr>
        <w:t>levée</w:t>
      </w:r>
      <w:r w:rsidRPr="005C3488">
        <w:rPr>
          <w:rFonts w:ascii="Garamond" w:hAnsi="Garamond"/>
        </w:rPr>
        <w:t xml:space="preserve"> par le parseur et retournée par le programme. </w:t>
      </w:r>
      <w:r w:rsidR="00FB0938" w:rsidRPr="005C3488">
        <w:rPr>
          <w:rFonts w:ascii="Garamond" w:hAnsi="Garamond"/>
        </w:rPr>
        <w:t>Bien</w:t>
      </w:r>
      <w:r w:rsidRPr="005C3488">
        <w:rPr>
          <w:rFonts w:ascii="Garamond" w:hAnsi="Garamond"/>
        </w:rPr>
        <w:t xml:space="preserve"> que notre exemple n’en fasse pas la démonstration, il est possible de fournir au besoin une classe chargée de répondre aux exceptions.</w:t>
      </w:r>
      <w:r w:rsidR="007614CA">
        <w:rPr>
          <w:rFonts w:ascii="Garamond" w:hAnsi="Garamond"/>
        </w:rPr>
        <w:t xml:space="preserve"> </w:t>
      </w:r>
      <w:r w:rsidRPr="005C3488">
        <w:rPr>
          <w:rFonts w:ascii="Garamond" w:hAnsi="Garamond"/>
        </w:rPr>
        <w:t xml:space="preserve">La structure exacte de l’arbre </w:t>
      </w:r>
      <w:hyperlink r:id="rId562" w:history="1">
        <w:r w:rsidRPr="000D3D45">
          <w:rPr>
            <w:rStyle w:val="Hyperlien"/>
            <w:rFonts w:ascii="Garamond" w:hAnsi="Garamond"/>
          </w:rPr>
          <w:t>DOM</w:t>
        </w:r>
      </w:hyperlink>
      <w:r w:rsidRPr="005C3488">
        <w:rPr>
          <w:rFonts w:ascii="Garamond" w:hAnsi="Garamond"/>
        </w:rPr>
        <w:t xml:space="preserve"> est assez compliquée et nous ne présentons pas une description exhaustive du sujet.</w:t>
      </w:r>
    </w:p>
    <w:p w14:paraId="40B2E04C" w14:textId="48ACF2FC" w:rsidR="004B5E78" w:rsidRPr="005C3488" w:rsidRDefault="004B5E78" w:rsidP="004B5E78">
      <w:pPr>
        <w:pStyle w:val="Corpslivre"/>
        <w:rPr>
          <w:rFonts w:ascii="Garamond" w:hAnsi="Garamond"/>
        </w:rPr>
      </w:pPr>
      <w:r w:rsidRPr="005C3488">
        <w:rPr>
          <w:rFonts w:ascii="Garamond" w:hAnsi="Garamond"/>
        </w:rPr>
        <w:t>Un</w:t>
      </w:r>
      <w:r w:rsidR="000C00FB">
        <w:rPr>
          <w:rFonts w:ascii="Garamond" w:hAnsi="Garamond"/>
        </w:rPr>
        <w:t>e</w:t>
      </w:r>
      <w:r w:rsidRPr="005C3488">
        <w:rPr>
          <w:rFonts w:ascii="Garamond" w:hAnsi="Garamond"/>
        </w:rPr>
        <w:t xml:space="preserve"> bonne manière </w:t>
      </w:r>
      <w:r w:rsidR="000D3D45">
        <w:rPr>
          <w:rFonts w:ascii="Garamond" w:hAnsi="Garamond"/>
        </w:rPr>
        <w:t>de se familiariser avec DOM</w:t>
      </w:r>
      <w:r w:rsidRPr="005C3488">
        <w:rPr>
          <w:rFonts w:ascii="Garamond" w:hAnsi="Garamond"/>
        </w:rPr>
        <w:t xml:space="preserve"> est d’afficher la structure d’un document en utilisant le programme </w:t>
      </w:r>
      <w:hyperlink r:id="rId563" w:history="1">
        <w:r w:rsidRPr="00330DD7">
          <w:rPr>
            <w:rStyle w:val="Hyperlien"/>
            <w:rFonts w:ascii="Garamond" w:hAnsi="Garamond"/>
            <w:i/>
          </w:rPr>
          <w:t>DOMEcho</w:t>
        </w:r>
      </w:hyperlink>
      <w:r w:rsidRPr="005C3488">
        <w:rPr>
          <w:rFonts w:ascii="Garamond" w:hAnsi="Garamond"/>
        </w:rPr>
        <w:t xml:space="preserve">. Le programme montre la structure d’arbre du DOM produit à partir d’un document XML. Le résultat partiel pour </w:t>
      </w:r>
      <w:r w:rsidRPr="005C3488">
        <w:rPr>
          <w:rFonts w:ascii="Garamond" w:hAnsi="Garamond"/>
          <w:i/>
        </w:rPr>
        <w:t>Plants.xml</w:t>
      </w:r>
      <w:r w:rsidRPr="005C3488">
        <w:rPr>
          <w:rFonts w:ascii="Garamond" w:hAnsi="Garamond"/>
        </w:rPr>
        <w:t xml:space="preserve"> est le suivant :</w:t>
      </w:r>
    </w:p>
    <w:p w14:paraId="295392E3" w14:textId="77777777" w:rsidR="004B5E78" w:rsidRDefault="004B5E78" w:rsidP="004B5E78">
      <w:pPr>
        <w:pStyle w:val="Corpslivre"/>
      </w:pPr>
    </w:p>
    <w:p w14:paraId="0636C8B0" w14:textId="77777777" w:rsidR="004B5E78" w:rsidRPr="00AE2124" w:rsidRDefault="004B5E78" w:rsidP="00AE2124">
      <w:pPr>
        <w:pStyle w:val="codeCompact"/>
        <w:rPr>
          <w:sz w:val="16"/>
          <w:szCs w:val="16"/>
        </w:rPr>
      </w:pPr>
      <w:r w:rsidRPr="00AE2124">
        <w:rPr>
          <w:sz w:val="16"/>
          <w:szCs w:val="16"/>
        </w:rPr>
        <w:t>DOC: nodeName="#document"</w:t>
      </w:r>
    </w:p>
    <w:p w14:paraId="7EBDC094" w14:textId="77777777" w:rsidR="004B5E78" w:rsidRPr="00AE2124" w:rsidRDefault="004B5E78" w:rsidP="00AE2124">
      <w:pPr>
        <w:pStyle w:val="codeCompact"/>
        <w:rPr>
          <w:sz w:val="16"/>
          <w:szCs w:val="16"/>
        </w:rPr>
      </w:pPr>
      <w:r w:rsidRPr="00AE2124">
        <w:rPr>
          <w:sz w:val="16"/>
          <w:szCs w:val="16"/>
        </w:rPr>
        <w:t xml:space="preserve">  DOC_TYPE: nodeName="Catalogue"</w:t>
      </w:r>
    </w:p>
    <w:p w14:paraId="5091FA41" w14:textId="77777777" w:rsidR="004B5E78" w:rsidRPr="00AE2124" w:rsidRDefault="004B5E78" w:rsidP="00AE2124">
      <w:pPr>
        <w:pStyle w:val="codeCompact"/>
        <w:rPr>
          <w:sz w:val="16"/>
          <w:szCs w:val="16"/>
        </w:rPr>
      </w:pPr>
      <w:r w:rsidRPr="00AE2124">
        <w:rPr>
          <w:sz w:val="16"/>
          <w:szCs w:val="16"/>
        </w:rPr>
        <w:t xml:space="preserve">  ELEM: nodeName="Catalogue" local="Catalogue"</w:t>
      </w:r>
    </w:p>
    <w:p w14:paraId="0B3A7FA2" w14:textId="77777777" w:rsidR="004B5E78" w:rsidRPr="009A50DE" w:rsidRDefault="004B5E78" w:rsidP="00AE2124">
      <w:pPr>
        <w:pStyle w:val="codeCompact"/>
        <w:rPr>
          <w:sz w:val="16"/>
          <w:szCs w:val="16"/>
          <w:lang w:val="en-CA"/>
        </w:rPr>
      </w:pPr>
      <w:r w:rsidRPr="00AE2124">
        <w:rPr>
          <w:sz w:val="16"/>
          <w:szCs w:val="16"/>
        </w:rPr>
        <w:t xml:space="preserve">    </w:t>
      </w:r>
      <w:r w:rsidRPr="009A50DE">
        <w:rPr>
          <w:rFonts w:cs="Times New Roman"/>
          <w:noProof/>
          <w:sz w:val="16"/>
          <w:szCs w:val="16"/>
          <w:lang w:val="en-CA"/>
        </w:rPr>
        <w:t>ELEM: nodeName="Plant" local="Plant"</w:t>
      </w:r>
    </w:p>
    <w:p w14:paraId="5E3F3288" w14:textId="77777777" w:rsidR="004B5E78" w:rsidRPr="00AE2124" w:rsidRDefault="004B5E78" w:rsidP="00AE2124">
      <w:pPr>
        <w:pStyle w:val="codeCompact"/>
        <w:rPr>
          <w:sz w:val="16"/>
          <w:szCs w:val="16"/>
          <w:lang w:val="en-CA"/>
        </w:rPr>
      </w:pPr>
      <w:r w:rsidRPr="009A50DE">
        <w:rPr>
          <w:rFonts w:cs="Times New Roman"/>
          <w:noProof/>
          <w:sz w:val="16"/>
          <w:szCs w:val="16"/>
          <w:lang w:val="en-CA"/>
        </w:rPr>
        <w:t xml:space="preserve">      </w:t>
      </w:r>
      <w:r w:rsidRPr="00AE2124">
        <w:rPr>
          <w:rFonts w:cs="Times New Roman"/>
          <w:noProof/>
          <w:sz w:val="16"/>
          <w:szCs w:val="16"/>
          <w:lang w:val="en-CA"/>
        </w:rPr>
        <w:t>ELEM: nodeName="noPlant" local="noPlant"</w:t>
      </w:r>
    </w:p>
    <w:p w14:paraId="39826C97"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w:t>
      </w:r>
    </w:p>
    <w:p w14:paraId="5B8CA6E2"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DEB17A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nodeValue="Cèdre en boule"</w:t>
      </w:r>
    </w:p>
    <w:p w14:paraId="7EF621B3"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4377C24B"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nodeValue="10.99"</w:t>
      </w:r>
    </w:p>
    <w:p w14:paraId="6465913C"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nodeName="Plant" local="Plant"</w:t>
      </w:r>
    </w:p>
    <w:p w14:paraId="27818A68"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nodeName="noPlant" local="noPlant"</w:t>
      </w:r>
    </w:p>
    <w:p w14:paraId="2FA788EE"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nodeValue="20"</w:t>
      </w:r>
    </w:p>
    <w:p w14:paraId="493CE16F"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nodeName="description" local="description"</w:t>
      </w:r>
    </w:p>
    <w:p w14:paraId="3FA14A66"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nodeValue="Sapin"</w:t>
      </w:r>
    </w:p>
    <w:p w14:paraId="29AFF430"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ELEM: nodeName="prixUnitaire" local="prixUnitaire"</w:t>
      </w:r>
    </w:p>
    <w:p w14:paraId="5E3793B4" w14:textId="77777777" w:rsidR="004B5E78" w:rsidRPr="00AE2124" w:rsidRDefault="004B5E78" w:rsidP="00AE2124">
      <w:pPr>
        <w:pStyle w:val="codeCompact"/>
        <w:rPr>
          <w:sz w:val="16"/>
          <w:szCs w:val="16"/>
          <w:lang w:val="en-CA"/>
        </w:rPr>
      </w:pPr>
      <w:r w:rsidRPr="00AE2124">
        <w:rPr>
          <w:rFonts w:cs="Times New Roman"/>
          <w:noProof/>
          <w:sz w:val="16"/>
          <w:szCs w:val="16"/>
          <w:lang w:val="en-CA"/>
        </w:rPr>
        <w:t xml:space="preserve">        TEXT: nodeName="#text" nodeValue="12.99"</w:t>
      </w:r>
    </w:p>
    <w:p w14:paraId="152A380F" w14:textId="77777777" w:rsidR="004B5E78" w:rsidRPr="00AE2124" w:rsidRDefault="004B5E78" w:rsidP="00AE2124">
      <w:pPr>
        <w:pStyle w:val="codeCompact"/>
        <w:rPr>
          <w:sz w:val="16"/>
          <w:szCs w:val="16"/>
        </w:rPr>
      </w:pPr>
      <w:r w:rsidRPr="00AE2124">
        <w:rPr>
          <w:sz w:val="16"/>
          <w:szCs w:val="16"/>
        </w:rPr>
        <w:t>…</w:t>
      </w:r>
    </w:p>
    <w:p w14:paraId="0FB55EDC" w14:textId="77777777" w:rsidR="004B5E78" w:rsidRDefault="004B5E78" w:rsidP="004B5E78">
      <w:pPr>
        <w:pStyle w:val="Corpslivre"/>
      </w:pPr>
    </w:p>
    <w:p w14:paraId="3C04D55F" w14:textId="541FB677" w:rsidR="004B5E78" w:rsidRPr="00F1678C" w:rsidRDefault="004B5E78" w:rsidP="004B5E78">
      <w:pPr>
        <w:pStyle w:val="Corpslivre"/>
        <w:rPr>
          <w:rFonts w:ascii="Garamond" w:hAnsi="Garamond"/>
        </w:rPr>
      </w:pPr>
      <w:r w:rsidRPr="00F1678C">
        <w:rPr>
          <w:rFonts w:ascii="Garamond" w:hAnsi="Garamond"/>
        </w:rPr>
        <w:t xml:space="preserve">Chacun des nœuds de l’arbre selon la norme DOM est un objet de la classe </w:t>
      </w:r>
      <w:hyperlink r:id="rId564"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Chacun des </w:t>
      </w:r>
      <w:hyperlink r:id="rId565"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possède des attributs tel que le type du </w:t>
      </w:r>
      <w:hyperlink r:id="rId566" w:tooltip="interface in org.w3c.dom" w:history="1">
        <w:r w:rsidR="00F524F6">
          <w:rPr>
            <w:rStyle w:val="typenamelink"/>
            <w:rFonts w:ascii="&amp;quot" w:hAnsi="&amp;quot"/>
            <w:b/>
            <w:bCs/>
            <w:color w:val="4A6782"/>
            <w:sz w:val="21"/>
            <w:szCs w:val="21"/>
          </w:rPr>
          <w:t>Node</w:t>
        </w:r>
      </w:hyperlink>
      <w:r w:rsidRPr="00F1678C">
        <w:rPr>
          <w:rFonts w:ascii="Garamond" w:hAnsi="Garamond"/>
        </w:rPr>
        <w:t xml:space="preserve">, son nom, sa valeur, etc. La racine de l’arbre est un </w:t>
      </w:r>
      <w:hyperlink r:id="rId567" w:tooltip="interface in org.w3c.dom" w:history="1">
        <w:r w:rsidR="00F524F6">
          <w:rPr>
            <w:rStyle w:val="typenamelink"/>
            <w:rFonts w:ascii="&amp;quot" w:hAnsi="&amp;quot"/>
            <w:b/>
            <w:bCs/>
            <w:color w:val="4A6782"/>
            <w:sz w:val="21"/>
            <w:szCs w:val="21"/>
          </w:rPr>
          <w:t>Node</w:t>
        </w:r>
      </w:hyperlink>
      <w:r w:rsidR="006C7C10">
        <w:rPr>
          <w:rStyle w:val="typenamelink"/>
          <w:rFonts w:ascii="&amp;quot" w:hAnsi="&amp;quot"/>
          <w:b/>
          <w:bCs/>
          <w:color w:val="4A6782"/>
          <w:sz w:val="21"/>
          <w:szCs w:val="21"/>
        </w:rPr>
        <w:t xml:space="preserve"> </w:t>
      </w:r>
      <w:r w:rsidRPr="00F1678C">
        <w:rPr>
          <w:rFonts w:ascii="Garamond" w:hAnsi="Garamond"/>
        </w:rPr>
        <w:t xml:space="preserve">de type DOC nommé </w:t>
      </w:r>
      <w:r w:rsidRPr="00F1678C">
        <w:rPr>
          <w:rFonts w:ascii="Garamond" w:hAnsi="Garamond"/>
          <w:sz w:val="20"/>
        </w:rPr>
        <w:t>"#document"</w:t>
      </w:r>
      <w:r w:rsidRPr="00F1678C">
        <w:rPr>
          <w:rFonts w:ascii="Garamond" w:hAnsi="Garamond"/>
        </w:rPr>
        <w:t xml:space="preserve">. Dans notre exemple, ce </w:t>
      </w:r>
      <w:hyperlink r:id="rId568" w:tooltip="interface in org.w3c.dom" w:history="1">
        <w:r w:rsidR="00F524F6">
          <w:rPr>
            <w:rStyle w:val="typenamelink"/>
            <w:rFonts w:ascii="&amp;quot" w:hAnsi="&amp;quot"/>
            <w:b/>
            <w:bCs/>
            <w:color w:val="4A6782"/>
            <w:sz w:val="21"/>
            <w:szCs w:val="21"/>
          </w:rPr>
          <w:t>Node</w:t>
        </w:r>
      </w:hyperlink>
      <w:r w:rsidR="00F524F6">
        <w:t xml:space="preserve"> </w:t>
      </w:r>
      <w:r w:rsidRPr="00F1678C">
        <w:rPr>
          <w:rFonts w:ascii="Garamond" w:hAnsi="Garamond"/>
        </w:rPr>
        <w:t xml:space="preserve">a deux enfants de type DOC_TYPE et ELEM. Le ELEM nommé </w:t>
      </w:r>
      <w:r w:rsidRPr="00F1678C">
        <w:rPr>
          <w:rFonts w:ascii="Garamond" w:hAnsi="Garamond"/>
          <w:sz w:val="20"/>
        </w:rPr>
        <w:t xml:space="preserve">"Catalogue" </w:t>
      </w:r>
      <w:r w:rsidRPr="00F1678C">
        <w:rPr>
          <w:rFonts w:ascii="Garamond" w:hAnsi="Garamond"/>
        </w:rPr>
        <w:t>correspond à l’élément &lt;</w:t>
      </w:r>
      <w:r w:rsidRPr="006C7C10">
        <w:rPr>
          <w:rFonts w:ascii="Garamond" w:hAnsi="Garamond"/>
          <w:i/>
        </w:rPr>
        <w:t>Catalogue</w:t>
      </w:r>
      <w:r w:rsidRPr="00F1678C">
        <w:rPr>
          <w:rFonts w:ascii="Garamond" w:hAnsi="Garamond"/>
        </w:rPr>
        <w:t>&gt; du document XML. Sous lui, on retrouve la liste des éléments &lt;</w:t>
      </w:r>
      <w:r w:rsidRPr="00F1678C">
        <w:rPr>
          <w:rFonts w:ascii="Garamond" w:hAnsi="Garamond"/>
          <w:i/>
        </w:rPr>
        <w:t>Plant</w:t>
      </w:r>
      <w:r w:rsidRPr="00F1678C">
        <w:rPr>
          <w:rFonts w:ascii="Garamond" w:hAnsi="Garamond"/>
        </w:rPr>
        <w:t>&gt;, etc. On peut se servir de cette information afin de déterminer la manière exacte de cheminer dans l’arbre.</w:t>
      </w:r>
    </w:p>
    <w:p w14:paraId="27EFC37B" w14:textId="68399B19" w:rsidR="00F524F6" w:rsidRDefault="00F524F6" w:rsidP="00F524F6">
      <w:pPr>
        <w:pStyle w:val="Corpsdetexte"/>
      </w:pPr>
      <w:r w:rsidRPr="00AB095A">
        <w:rPr>
          <w:b/>
        </w:rPr>
        <w:t>Exercice</w:t>
      </w:r>
      <w:r>
        <w:t>. Reprendre l’exemple précédent pour un fichier xml qui contient les noms et numéros de téléphone de contacts fictifs.</w:t>
      </w:r>
    </w:p>
    <w:p w14:paraId="6CD420EA" w14:textId="77777777" w:rsidR="004B5E78" w:rsidRPr="00F524F6" w:rsidRDefault="004B5E78" w:rsidP="007E66E1">
      <w:pPr>
        <w:pStyle w:val="Corpslivre"/>
        <w:rPr>
          <w:lang w:val="fr-FR"/>
        </w:rPr>
      </w:pPr>
    </w:p>
    <w:p w14:paraId="7A9D9FC8" w14:textId="7D4D7E94" w:rsidR="007E66E1" w:rsidRDefault="0050223F" w:rsidP="0050223F">
      <w:pPr>
        <w:pStyle w:val="Titre2"/>
      </w:pPr>
      <w:bookmarkStart w:id="222" w:name="_Toc16917475"/>
      <w:bookmarkStart w:id="223" w:name="_Toc44667616"/>
      <w:r>
        <w:lastRenderedPageBreak/>
        <w:t>Gestion de</w:t>
      </w:r>
      <w:r w:rsidR="009D20FA">
        <w:t xml:space="preserve"> fichiers </w:t>
      </w:r>
      <w:r w:rsidR="004B16FF">
        <w:t xml:space="preserve">et répertoires </w:t>
      </w:r>
      <w:r w:rsidR="009D20FA">
        <w:t>avec</w:t>
      </w:r>
      <w:r w:rsidR="007E66E1">
        <w:t xml:space="preserve"> java.io.File</w:t>
      </w:r>
      <w:bookmarkEnd w:id="222"/>
      <w:bookmarkEnd w:id="223"/>
    </w:p>
    <w:p w14:paraId="1DFB6D0D" w14:textId="0F775FBA" w:rsidR="007E66E1" w:rsidRPr="00413DEB" w:rsidRDefault="007E66E1" w:rsidP="007E66E1">
      <w:pPr>
        <w:pStyle w:val="Corpslivre"/>
        <w:rPr>
          <w:rFonts w:ascii="Garamond" w:hAnsi="Garamond"/>
        </w:rPr>
      </w:pPr>
      <w:r w:rsidRPr="00413DEB">
        <w:rPr>
          <w:rFonts w:ascii="Garamond" w:hAnsi="Garamond"/>
        </w:rPr>
        <w:t>La classe java.io.</w:t>
      </w:r>
      <w:hyperlink r:id="rId569" w:tooltip="class in java.io" w:history="1">
        <w:r w:rsidR="009441DB">
          <w:rPr>
            <w:rStyle w:val="typenamelink"/>
            <w:rFonts w:ascii="&amp;quot" w:hAnsi="&amp;quot"/>
            <w:b/>
            <w:bCs/>
            <w:color w:val="4A6782"/>
            <w:sz w:val="21"/>
            <w:szCs w:val="21"/>
          </w:rPr>
          <w:t>File</w:t>
        </w:r>
      </w:hyperlink>
      <w:r w:rsidR="009441DB">
        <w:t xml:space="preserve"> </w:t>
      </w:r>
      <w:r w:rsidRPr="00413DEB">
        <w:rPr>
          <w:rFonts w:ascii="Garamond" w:hAnsi="Garamond"/>
        </w:rPr>
        <w:t>permet de manipuler la hiérarchie des répertoires de fichiers. Elle permet de vérifier si un fichier ou répertoire existe</w:t>
      </w:r>
      <w:r w:rsidR="00C205E1">
        <w:rPr>
          <w:rFonts w:ascii="Garamond" w:hAnsi="Garamond"/>
        </w:rPr>
        <w:t xml:space="preserve"> </w:t>
      </w:r>
      <w:r w:rsidR="002E20A0">
        <w:rPr>
          <w:rFonts w:ascii="Garamond" w:hAnsi="Garamond"/>
        </w:rPr>
        <w:t>ou non</w:t>
      </w:r>
      <w:r w:rsidRPr="00413DEB">
        <w:rPr>
          <w:rFonts w:ascii="Garamond" w:hAnsi="Garamond"/>
        </w:rPr>
        <w:t xml:space="preserve">, de créer des fichiers ou des répertoires, de parcourir la hiérarchie, </w:t>
      </w:r>
      <w:r w:rsidR="002E20A0">
        <w:rPr>
          <w:rFonts w:ascii="Garamond" w:hAnsi="Garamond"/>
        </w:rPr>
        <w:t>d</w:t>
      </w:r>
      <w:r w:rsidRPr="00413DEB">
        <w:rPr>
          <w:rFonts w:ascii="Garamond" w:hAnsi="Garamond"/>
        </w:rPr>
        <w:t>e renommer un fichier ou un répertoire, etc.</w:t>
      </w:r>
    </w:p>
    <w:p w14:paraId="51934784" w14:textId="77777777" w:rsidR="007E66E1" w:rsidRPr="00413DEB" w:rsidRDefault="007E66E1" w:rsidP="007E66E1">
      <w:pPr>
        <w:pStyle w:val="Corpslivre"/>
        <w:rPr>
          <w:rFonts w:ascii="Garamond" w:hAnsi="Garamond"/>
        </w:rPr>
      </w:pPr>
    </w:p>
    <w:p w14:paraId="608D161A" w14:textId="3721ECB5" w:rsidR="007E66E1" w:rsidRPr="00DF4050" w:rsidRDefault="007E66E1" w:rsidP="007E66E1">
      <w:pPr>
        <w:pStyle w:val="Corpslivre"/>
        <w:numPr>
          <w:ilvl w:val="0"/>
          <w:numId w:val="27"/>
        </w:numPr>
        <w:rPr>
          <w:rFonts w:ascii="Garamond" w:hAnsi="Garamond"/>
          <w:b/>
        </w:rPr>
      </w:pPr>
      <w:r w:rsidRPr="00413DEB">
        <w:rPr>
          <w:rFonts w:ascii="Garamond" w:hAnsi="Garamond"/>
          <w:b/>
        </w:rPr>
        <w:t>Vérifier l'existence d'un fichier</w:t>
      </w:r>
    </w:p>
    <w:p w14:paraId="1F95CE4C" w14:textId="77777777" w:rsidR="007E66E1" w:rsidRPr="00413DEB" w:rsidRDefault="007E66E1" w:rsidP="007E66E1">
      <w:pPr>
        <w:pStyle w:val="Corpslivre"/>
        <w:rPr>
          <w:rFonts w:ascii="Garamond" w:hAnsi="Garamond"/>
        </w:rPr>
      </w:pPr>
    </w:p>
    <w:p w14:paraId="5117EDD5" w14:textId="1B1737A6" w:rsidR="007E66E1" w:rsidRDefault="007E66E1" w:rsidP="007E66E1">
      <w:pPr>
        <w:pStyle w:val="Corpslivre"/>
        <w:rPr>
          <w:rFonts w:ascii="Garamond" w:hAnsi="Garamond"/>
        </w:rPr>
      </w:pPr>
      <w:r w:rsidRPr="00413DEB">
        <w:rPr>
          <w:rFonts w:ascii="Garamond" w:hAnsi="Garamond"/>
          <w:b/>
        </w:rPr>
        <w:t>Exemple</w:t>
      </w:r>
      <w:r w:rsidRPr="00413DEB">
        <w:rPr>
          <w:rFonts w:ascii="Garamond" w:hAnsi="Garamond"/>
        </w:rPr>
        <w:t xml:space="preserve">. L'exemple suivant reprend l'exemple </w:t>
      </w:r>
      <w:r w:rsidRPr="00413DEB">
        <w:rPr>
          <w:rFonts w:ascii="Garamond" w:hAnsi="Garamond"/>
          <w:i/>
        </w:rPr>
        <w:t>EcrireEntierEnOctets</w:t>
      </w:r>
      <w:r w:rsidRPr="00413DEB">
        <w:rPr>
          <w:rFonts w:ascii="Garamond" w:hAnsi="Garamond"/>
        </w:rPr>
        <w:t xml:space="preserve"> d'écriture d'octets dans le fichier </w:t>
      </w:r>
      <w:r w:rsidRPr="00413DEB">
        <w:rPr>
          <w:rFonts w:ascii="Garamond" w:hAnsi="Garamond"/>
          <w:i/>
        </w:rPr>
        <w:t>Octets.dat</w:t>
      </w:r>
      <w:r w:rsidRPr="00413DEB">
        <w:rPr>
          <w:rFonts w:ascii="Garamond" w:hAnsi="Garamond"/>
        </w:rPr>
        <w:t xml:space="preserve"> en vérifiant d'abord si le fichier existe. Si c'est bien le cas, une confirmation est exigée de l'utilisateur avant d'écraser le contenu actuel du fichier.</w:t>
      </w:r>
    </w:p>
    <w:p w14:paraId="64BE991E" w14:textId="388D0E0D" w:rsidR="001F5DA0" w:rsidRPr="00413DEB" w:rsidRDefault="00000000" w:rsidP="007E66E1">
      <w:pPr>
        <w:pStyle w:val="Corpslivre"/>
        <w:rPr>
          <w:rFonts w:ascii="Garamond" w:hAnsi="Garamond"/>
        </w:rPr>
      </w:pPr>
      <w:hyperlink r:id="rId570" w:history="1">
        <w:r w:rsidR="00246B8A">
          <w:rPr>
            <w:rStyle w:val="Hyperlien"/>
            <w:rFonts w:ascii="Segoe UI" w:hAnsi="Segoe UI" w:cs="Segoe UI"/>
            <w:b/>
            <w:bCs/>
            <w:color w:val="0366D6"/>
          </w:rPr>
          <w:t>JavaPasAPas</w:t>
        </w:r>
      </w:hyperlink>
      <w:r w:rsidR="00246B8A">
        <w:rPr>
          <w:rStyle w:val="separator"/>
          <w:rFonts w:ascii="Segoe UI" w:hAnsi="Segoe UI" w:cs="Segoe UI"/>
          <w:color w:val="586069"/>
        </w:rPr>
        <w:t>/</w:t>
      </w:r>
      <w:r w:rsidR="00246B8A">
        <w:rPr>
          <w:rStyle w:val="lev"/>
          <w:rFonts w:ascii="Segoe UI" w:hAnsi="Segoe UI" w:cs="Segoe UI"/>
          <w:color w:val="24292E"/>
        </w:rPr>
        <w:t>V</w:t>
      </w:r>
      <w:r w:rsidR="00113F21">
        <w:rPr>
          <w:rStyle w:val="lev"/>
          <w:rFonts w:ascii="Segoe UI" w:hAnsi="Segoe UI" w:cs="Segoe UI"/>
          <w:color w:val="24292E"/>
        </w:rPr>
        <w:t>chapitre_9/V</w:t>
      </w:r>
      <w:r w:rsidR="00246B8A">
        <w:rPr>
          <w:rStyle w:val="lev"/>
          <w:rFonts w:ascii="Segoe UI" w:hAnsi="Segoe UI" w:cs="Segoe UI"/>
          <w:color w:val="24292E"/>
        </w:rPr>
        <w:t>erifierExistenceFichier.java</w:t>
      </w:r>
    </w:p>
    <w:p w14:paraId="1E0BF560" w14:textId="77777777" w:rsidR="007E66E1" w:rsidRDefault="007E66E1" w:rsidP="007E66E1">
      <w:pPr>
        <w:pStyle w:val="Corpslivre"/>
      </w:pPr>
    </w:p>
    <w:p w14:paraId="7D8E0474" w14:textId="77777777" w:rsidR="00113F21" w:rsidRPr="00113F21" w:rsidRDefault="00113F21" w:rsidP="00113F21">
      <w:pPr>
        <w:pStyle w:val="Code"/>
        <w:rPr>
          <w:color w:val="000000"/>
          <w:lang w:eastAsia="zh-CN"/>
        </w:rPr>
      </w:pPr>
      <w:r w:rsidRPr="00113F21">
        <w:rPr>
          <w:b/>
          <w:bCs/>
          <w:color w:val="800000"/>
          <w:lang w:eastAsia="zh-CN"/>
        </w:rPr>
        <w:t>package</w:t>
      </w:r>
      <w:r w:rsidRPr="00113F21">
        <w:rPr>
          <w:lang w:eastAsia="zh-CN"/>
        </w:rPr>
        <w:t xml:space="preserve"> LivreJava</w:t>
      </w:r>
      <w:r w:rsidRPr="00113F21">
        <w:rPr>
          <w:color w:val="800080"/>
          <w:lang w:eastAsia="zh-CN"/>
        </w:rPr>
        <w:t>;</w:t>
      </w:r>
    </w:p>
    <w:p w14:paraId="4C4DDFDC" w14:textId="77777777" w:rsidR="00113F21" w:rsidRPr="00113F21" w:rsidRDefault="00113F21" w:rsidP="00113F21">
      <w:pPr>
        <w:pStyle w:val="Code"/>
        <w:rPr>
          <w:color w:val="000000"/>
          <w:lang w:eastAsia="zh-CN"/>
        </w:rPr>
      </w:pPr>
    </w:p>
    <w:p w14:paraId="6291CF5D" w14:textId="77777777" w:rsidR="00113F21" w:rsidRPr="009A50DE" w:rsidRDefault="00113F21" w:rsidP="00113F21">
      <w:pPr>
        <w:pStyle w:val="Code"/>
        <w:rPr>
          <w:color w:val="000000"/>
          <w:lang w:val="en-CA" w:eastAsia="zh-CN"/>
        </w:rPr>
      </w:pPr>
      <w:r w:rsidRPr="009A50DE">
        <w:rPr>
          <w:b/>
          <w:bCs/>
          <w:color w:val="800000"/>
          <w:lang w:val="en-CA" w:eastAsia="zh-CN"/>
        </w:rPr>
        <w:t>import</w:t>
      </w:r>
      <w:r w:rsidRPr="009A50DE">
        <w:rPr>
          <w:lang w:val="en-CA" w:eastAsia="zh-CN"/>
        </w:rPr>
        <w:t xml:space="preserve"> java</w:t>
      </w:r>
      <w:r w:rsidRPr="009A50DE">
        <w:rPr>
          <w:color w:val="808030"/>
          <w:lang w:val="en-CA" w:eastAsia="zh-CN"/>
        </w:rPr>
        <w:t>.</w:t>
      </w:r>
      <w:r w:rsidRPr="009A50DE">
        <w:rPr>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0ECD17D4" w14:textId="77777777" w:rsidR="00113F21" w:rsidRPr="009A50DE" w:rsidRDefault="00113F21" w:rsidP="00113F21">
      <w:pPr>
        <w:pStyle w:val="Code"/>
        <w:rPr>
          <w:color w:val="000000"/>
          <w:lang w:val="en-CA" w:eastAsia="zh-CN"/>
        </w:rPr>
      </w:pPr>
      <w:r w:rsidRPr="009A50DE">
        <w:rPr>
          <w:b/>
          <w:bCs/>
          <w:color w:val="800000"/>
          <w:lang w:val="en-CA" w:eastAsia="zh-CN"/>
        </w:rPr>
        <w:t>import</w:t>
      </w:r>
      <w:r w:rsidRPr="009A50DE">
        <w:rPr>
          <w:lang w:val="en-CA" w:eastAsia="zh-CN"/>
        </w:rPr>
        <w:t xml:space="preserve"> javax</w:t>
      </w:r>
      <w:r w:rsidRPr="009A50DE">
        <w:rPr>
          <w:color w:val="808030"/>
          <w:lang w:val="en-CA" w:eastAsia="zh-CN"/>
        </w:rPr>
        <w:t>.</w:t>
      </w:r>
      <w:r w:rsidRPr="009A50DE">
        <w:rPr>
          <w:lang w:val="en-CA" w:eastAsia="zh-CN"/>
        </w:rPr>
        <w:t>swing</w:t>
      </w:r>
      <w:r w:rsidRPr="009A50DE">
        <w:rPr>
          <w:color w:val="808030"/>
          <w:lang w:val="en-CA" w:eastAsia="zh-CN"/>
        </w:rPr>
        <w:t>.</w:t>
      </w:r>
      <w:r w:rsidRPr="009A50DE">
        <w:rPr>
          <w:lang w:val="en-CA" w:eastAsia="zh-CN"/>
        </w:rPr>
        <w:t>JOptionPane</w:t>
      </w:r>
      <w:r w:rsidRPr="009A50DE">
        <w:rPr>
          <w:color w:val="800080"/>
          <w:lang w:val="en-CA" w:eastAsia="zh-CN"/>
        </w:rPr>
        <w:t>;</w:t>
      </w:r>
    </w:p>
    <w:p w14:paraId="6D17C8D9" w14:textId="77777777" w:rsidR="00113F21" w:rsidRPr="009A50DE" w:rsidRDefault="00113F21" w:rsidP="00113F21">
      <w:pPr>
        <w:pStyle w:val="Code"/>
        <w:rPr>
          <w:color w:val="000000"/>
          <w:lang w:val="en-CA" w:eastAsia="zh-CN"/>
        </w:rPr>
      </w:pPr>
    </w:p>
    <w:p w14:paraId="44812CCF" w14:textId="77777777" w:rsidR="00113F21" w:rsidRPr="00113F21" w:rsidRDefault="00113F21" w:rsidP="00113F21">
      <w:pPr>
        <w:pStyle w:val="Code"/>
        <w:rPr>
          <w:color w:val="000000"/>
          <w:lang w:val="en-CA" w:eastAsia="zh-CN"/>
        </w:rPr>
      </w:pP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class</w:t>
      </w:r>
      <w:r w:rsidRPr="00113F21">
        <w:rPr>
          <w:color w:val="000000"/>
          <w:lang w:val="en-CA" w:eastAsia="zh-CN"/>
        </w:rPr>
        <w:t xml:space="preserve"> VerifierExistenceFichier </w:t>
      </w:r>
      <w:r w:rsidRPr="00113F21">
        <w:rPr>
          <w:color w:val="800080"/>
          <w:lang w:val="en-CA" w:eastAsia="zh-CN"/>
        </w:rPr>
        <w:t>{</w:t>
      </w:r>
    </w:p>
    <w:p w14:paraId="2AA0E455"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7964504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w:t>
      </w:r>
      <w:r w:rsidRPr="00113F21">
        <w:rPr>
          <w:color w:val="800080"/>
          <w:lang w:val="en-CA" w:eastAsia="zh-CN"/>
        </w:rPr>
        <w:t>;</w:t>
      </w:r>
    </w:p>
    <w:p w14:paraId="1868342C"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try</w:t>
      </w:r>
      <w:r w:rsidRPr="00113F21">
        <w:rPr>
          <w:color w:val="000000"/>
          <w:lang w:val="en-CA" w:eastAsia="zh-CN"/>
        </w:rPr>
        <w:t xml:space="preserve"> </w:t>
      </w:r>
      <w:r w:rsidRPr="00113F21">
        <w:rPr>
          <w:color w:val="800080"/>
          <w:lang w:val="en-CA" w:eastAsia="zh-CN"/>
        </w:rPr>
        <w:t>{</w:t>
      </w:r>
    </w:p>
    <w:p w14:paraId="70A62C03"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w:t>
      </w:r>
      <w:r w:rsidRPr="00113F21">
        <w:rPr>
          <w:color w:val="808030"/>
          <w:lang w:val="en-CA" w:eastAsia="zh-CN"/>
        </w:rPr>
        <w:t>(</w:t>
      </w:r>
      <w:r w:rsidRPr="00113F21">
        <w:rPr>
          <w:color w:val="0000E6"/>
          <w:lang w:val="en-CA" w:eastAsia="zh-CN"/>
        </w:rPr>
        <w:t>"Octets.dat"</w:t>
      </w:r>
      <w:r w:rsidRPr="00113F21">
        <w:rPr>
          <w:color w:val="808030"/>
          <w:lang w:val="en-CA" w:eastAsia="zh-CN"/>
        </w:rPr>
        <w:t>)</w:t>
      </w:r>
      <w:r w:rsidRPr="00113F21">
        <w:rPr>
          <w:color w:val="800080"/>
          <w:lang w:val="en-CA" w:eastAsia="zh-CN"/>
        </w:rPr>
        <w:t>;</w:t>
      </w:r>
    </w:p>
    <w:p w14:paraId="31F3597D"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exists</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5FBCE78D"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String</w:t>
      </w:r>
      <w:r w:rsidRPr="00113F21">
        <w:rPr>
          <w:color w:val="000000"/>
          <w:lang w:val="en-CA" w:eastAsia="zh-CN"/>
        </w:rPr>
        <w:t xml:space="preserve"> reponse </w:t>
      </w:r>
      <w:r w:rsidRPr="00113F21">
        <w:rPr>
          <w:color w:val="808030"/>
          <w:lang w:val="en-CA" w:eastAsia="zh-CN"/>
        </w:rPr>
        <w:t>=</w:t>
      </w:r>
    </w:p>
    <w:p w14:paraId="6D0BEF93"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color w:val="000000"/>
          <w:lang w:val="fr-FR" w:eastAsia="zh-CN"/>
        </w:rPr>
        <w:t>JOptionPane</w:t>
      </w:r>
      <w:r w:rsidRPr="00113F21">
        <w:rPr>
          <w:color w:val="808030"/>
          <w:lang w:val="fr-FR" w:eastAsia="zh-CN"/>
        </w:rPr>
        <w:t>.</w:t>
      </w:r>
      <w:r w:rsidRPr="00113F21">
        <w:rPr>
          <w:color w:val="000000"/>
          <w:lang w:val="fr-FR" w:eastAsia="zh-CN"/>
        </w:rPr>
        <w:t>showInputDialog</w:t>
      </w:r>
      <w:r w:rsidRPr="00113F21">
        <w:rPr>
          <w:color w:val="808030"/>
          <w:lang w:val="fr-FR" w:eastAsia="zh-CN"/>
        </w:rPr>
        <w:t>(</w:t>
      </w:r>
      <w:r w:rsidRPr="00113F21">
        <w:rPr>
          <w:color w:val="0000E6"/>
          <w:lang w:val="fr-FR" w:eastAsia="zh-CN"/>
        </w:rPr>
        <w:t>"Voulez-vous détruire le contenu existant (oui ou non)?"</w:t>
      </w:r>
      <w:r w:rsidRPr="00113F21">
        <w:rPr>
          <w:color w:val="808030"/>
          <w:lang w:val="fr-FR" w:eastAsia="zh-CN"/>
        </w:rPr>
        <w:t>)</w:t>
      </w:r>
      <w:r w:rsidRPr="00113F21">
        <w:rPr>
          <w:color w:val="800080"/>
          <w:lang w:val="fr-FR" w:eastAsia="zh-CN"/>
        </w:rPr>
        <w:t>;</w:t>
      </w:r>
    </w:p>
    <w:p w14:paraId="7DF2D50E" w14:textId="7C136955"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reponse</w:t>
      </w:r>
      <w:r w:rsidR="00A42BB4">
        <w:rPr>
          <w:color w:val="000000"/>
          <w:lang w:val="fr-FR" w:eastAsia="zh-CN"/>
        </w:rPr>
        <w:t>.equals</w:t>
      </w:r>
      <w:r w:rsidR="00A42BB4">
        <w:rPr>
          <w:color w:val="808030"/>
          <w:lang w:val="fr-FR" w:eastAsia="zh-CN"/>
        </w:rPr>
        <w:t>(</w:t>
      </w:r>
      <w:r w:rsidRPr="00113F21">
        <w:rPr>
          <w:color w:val="0000E6"/>
          <w:lang w:val="fr-FR" w:eastAsia="zh-CN"/>
        </w:rPr>
        <w:t>"non"</w:t>
      </w:r>
      <w:r w:rsidR="00A42BB4">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p>
    <w:p w14:paraId="67E487A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fichier demeure tel quel"</w:t>
      </w:r>
      <w:r w:rsidRPr="00113F21">
        <w:rPr>
          <w:color w:val="808030"/>
          <w:lang w:val="fr-FR" w:eastAsia="zh-CN"/>
        </w:rPr>
        <w:t>)</w:t>
      </w:r>
      <w:r w:rsidRPr="00113F21">
        <w:rPr>
          <w:color w:val="800080"/>
          <w:lang w:val="fr-FR" w:eastAsia="zh-CN"/>
        </w:rPr>
        <w:t>;</w:t>
      </w:r>
    </w:p>
    <w:p w14:paraId="4533E39C"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72AFB362"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59819D07"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5C71FB12" w14:textId="77777777" w:rsidR="00113F21" w:rsidRPr="00113F21" w:rsidRDefault="00113F21" w:rsidP="00113F21">
      <w:pPr>
        <w:pStyle w:val="Code"/>
        <w:rPr>
          <w:color w:val="000000"/>
          <w:lang w:val="en-CA" w:eastAsia="zh-CN"/>
        </w:rPr>
      </w:pP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1BB9C01A" w14:textId="77777777" w:rsidR="00113F21" w:rsidRPr="00113F21" w:rsidRDefault="00113F21" w:rsidP="00113F21">
      <w:pPr>
        <w:pStyle w:val="Code"/>
        <w:keepNext w:val="0"/>
        <w:keepLines w:val="0"/>
        <w:rPr>
          <w:color w:val="000000"/>
          <w:lang w:val="en-CA" w:eastAsia="zh-CN"/>
        </w:rPr>
      </w:pPr>
    </w:p>
    <w:p w14:paraId="400B61C3"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0FB2582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47EC6945" w14:textId="77777777" w:rsidR="00113F21" w:rsidRPr="00113F21" w:rsidRDefault="00113F21" w:rsidP="00113F21">
      <w:pPr>
        <w:pStyle w:val="Code"/>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color w:val="800000"/>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538F5023" w14:textId="77777777" w:rsidR="00113F21" w:rsidRPr="00113F21" w:rsidRDefault="00113F21" w:rsidP="00113F21">
      <w:pPr>
        <w:pStyle w:val="Code"/>
        <w:rPr>
          <w:color w:val="000000"/>
          <w:lang w:val="nb-NO" w:eastAsia="zh-CN"/>
        </w:rPr>
      </w:pPr>
      <w:r w:rsidRPr="00113F21">
        <w:rPr>
          <w:color w:val="000000"/>
          <w:lang w:val="nb-NO" w:eastAsia="zh-CN"/>
        </w:rPr>
        <w:t xml:space="preserve">      </w:t>
      </w:r>
      <w:r w:rsidRPr="00113F21">
        <w:rPr>
          <w:b/>
          <w:bCs/>
          <w:color w:val="800000"/>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3C0220E9" w14:textId="77777777" w:rsidR="00113F21" w:rsidRPr="00113F21" w:rsidRDefault="00113F21" w:rsidP="00113F21">
      <w:pPr>
        <w:pStyle w:val="Code"/>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38B56E73" w14:textId="77777777" w:rsidR="00113F21" w:rsidRPr="00113F21" w:rsidRDefault="00113F21" w:rsidP="00113F21">
      <w:pPr>
        <w:pStyle w:val="Code"/>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235B0985" w14:textId="77777777" w:rsidR="00113F21" w:rsidRPr="00113F21" w:rsidRDefault="00113F21" w:rsidP="00113F21">
      <w:pPr>
        <w:pStyle w:val="Code"/>
        <w:rPr>
          <w:color w:val="000000"/>
          <w:lang w:val="it-IT" w:eastAsia="zh-CN"/>
        </w:rPr>
      </w:pPr>
      <w:r w:rsidRPr="00113F21">
        <w:rPr>
          <w:color w:val="000000"/>
          <w:lang w:val="fr-FR" w:eastAsia="zh-CN"/>
        </w:rPr>
        <w:t xml:space="preserve">      </w:t>
      </w:r>
      <w:r w:rsidRPr="00113F21">
        <w:rPr>
          <w:color w:val="800080"/>
          <w:lang w:val="it-IT" w:eastAsia="zh-CN"/>
        </w:rPr>
        <w:t>}</w:t>
      </w:r>
    </w:p>
    <w:p w14:paraId="768901B0"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112BCFE"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46E92015"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color w:val="800000"/>
          <w:lang w:val="it-IT" w:eastAsia="zh-CN"/>
        </w:rPr>
        <w:t>catch</w:t>
      </w:r>
      <w:r w:rsidRPr="00113F21">
        <w:rPr>
          <w:color w:val="000000"/>
          <w:lang w:val="it-IT" w:eastAsia="zh-CN"/>
        </w:rPr>
        <w:t xml:space="preserve"> </w:t>
      </w:r>
      <w:r w:rsidRPr="00113F21">
        <w:rPr>
          <w:color w:val="808030"/>
          <w:lang w:val="it-IT" w:eastAsia="zh-CN"/>
        </w:rPr>
        <w:t>(</w:t>
      </w:r>
      <w:r w:rsidRPr="00113F21">
        <w:rPr>
          <w:b/>
          <w:bCs/>
          <w:color w:val="BB7977"/>
          <w:lang w:val="it-IT" w:eastAsia="zh-CN"/>
        </w:rPr>
        <w:t>IOException</w:t>
      </w:r>
      <w:r w:rsidRPr="00113F21">
        <w:rPr>
          <w:color w:val="000000"/>
          <w:lang w:val="it-IT" w:eastAsia="zh-CN"/>
        </w:rPr>
        <w:t xml:space="preserve"> e</w:t>
      </w:r>
      <w:r w:rsidRPr="00113F21">
        <w:rPr>
          <w:color w:val="808030"/>
          <w:lang w:val="it-IT" w:eastAsia="zh-CN"/>
        </w:rPr>
        <w:t>)</w:t>
      </w:r>
      <w:r w:rsidRPr="00113F21">
        <w:rPr>
          <w:color w:val="000000"/>
          <w:lang w:val="it-IT" w:eastAsia="zh-CN"/>
        </w:rPr>
        <w:t xml:space="preserve"> </w:t>
      </w:r>
      <w:r w:rsidRPr="00113F21">
        <w:rPr>
          <w:color w:val="800080"/>
          <w:lang w:val="it-IT" w:eastAsia="zh-CN"/>
        </w:rPr>
        <w:t>{</w:t>
      </w:r>
    </w:p>
    <w:p w14:paraId="7880AE3A"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err</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"Exception</w:t>
      </w:r>
      <w:r w:rsidRPr="00113F21">
        <w:rPr>
          <w:color w:val="0F69FF"/>
          <w:lang w:val="it-IT" w:eastAsia="zh-CN"/>
        </w:rPr>
        <w:t>\n</w:t>
      </w:r>
      <w:r w:rsidRPr="00113F21">
        <w:rPr>
          <w:color w:val="0000E6"/>
          <w:lang w:val="it-IT" w:eastAsia="zh-CN"/>
        </w:rPr>
        <w:t>"</w:t>
      </w:r>
      <w:r w:rsidRPr="00113F21">
        <w:rPr>
          <w:color w:val="000000"/>
          <w:lang w:val="it-IT" w:eastAsia="zh-CN"/>
        </w:rPr>
        <w:t xml:space="preserve"> </w:t>
      </w:r>
      <w:r w:rsidRPr="00113F21">
        <w:rPr>
          <w:color w:val="808030"/>
          <w:lang w:val="it-IT" w:eastAsia="zh-CN"/>
        </w:rPr>
        <w:t>+</w:t>
      </w:r>
      <w:r w:rsidRPr="00113F21">
        <w:rPr>
          <w:color w:val="000000"/>
          <w:lang w:val="it-IT" w:eastAsia="zh-CN"/>
        </w:rPr>
        <w:t xml:space="preserve"> e</w:t>
      </w:r>
      <w:r w:rsidRPr="00113F21">
        <w:rPr>
          <w:color w:val="808030"/>
          <w:lang w:val="it-IT" w:eastAsia="zh-CN"/>
        </w:rPr>
        <w:t>.</w:t>
      </w:r>
      <w:r w:rsidRPr="00113F21">
        <w:rPr>
          <w:color w:val="000000"/>
          <w:lang w:val="it-IT" w:eastAsia="zh-CN"/>
        </w:rPr>
        <w:t>toString</w:t>
      </w:r>
      <w:r w:rsidRPr="00113F21">
        <w:rPr>
          <w:color w:val="808030"/>
          <w:lang w:val="it-IT" w:eastAsia="zh-CN"/>
        </w:rPr>
        <w:t>())</w:t>
      </w:r>
      <w:r w:rsidRPr="00113F21">
        <w:rPr>
          <w:color w:val="800080"/>
          <w:lang w:val="it-IT" w:eastAsia="zh-CN"/>
        </w:rPr>
        <w:t>;</w:t>
      </w:r>
    </w:p>
    <w:p w14:paraId="7BA8E240" w14:textId="77777777" w:rsidR="00113F21" w:rsidRPr="00113F21" w:rsidRDefault="00113F21" w:rsidP="00113F21">
      <w:pPr>
        <w:pStyle w:val="Code"/>
        <w:rPr>
          <w:color w:val="000000"/>
          <w:lang w:val="fr-FR" w:eastAsia="zh-CN"/>
        </w:rPr>
      </w:pPr>
      <w:r w:rsidRPr="00113F21">
        <w:rPr>
          <w:color w:val="000000"/>
          <w:lang w:val="it-IT" w:eastAsia="zh-CN"/>
        </w:rPr>
        <w:t xml:space="preserve">    </w:t>
      </w:r>
      <w:r w:rsidRPr="00113F21">
        <w:rPr>
          <w:color w:val="800080"/>
          <w:lang w:val="fr-FR" w:eastAsia="zh-CN"/>
        </w:rPr>
        <w:t>}</w:t>
      </w:r>
    </w:p>
    <w:p w14:paraId="18FCA2C5"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0</w:t>
      </w:r>
      <w:r w:rsidRPr="00113F21">
        <w:rPr>
          <w:color w:val="808030"/>
          <w:lang w:val="fr-FR" w:eastAsia="zh-CN"/>
        </w:rPr>
        <w:t>)</w:t>
      </w:r>
      <w:r w:rsidRPr="00113F21">
        <w:rPr>
          <w:color w:val="800080"/>
          <w:lang w:val="fr-FR" w:eastAsia="zh-CN"/>
        </w:rPr>
        <w:t>;</w:t>
      </w:r>
    </w:p>
    <w:p w14:paraId="2EFD1A3D" w14:textId="273A9C3E" w:rsidR="00113F21" w:rsidRDefault="00113F21" w:rsidP="00113F21">
      <w:pPr>
        <w:pStyle w:val="Code"/>
        <w:rPr>
          <w:color w:val="800080"/>
          <w:lang w:val="fr-FR" w:eastAsia="zh-CN"/>
        </w:rPr>
      </w:pPr>
      <w:r w:rsidRPr="00113F21">
        <w:rPr>
          <w:color w:val="000000"/>
          <w:lang w:val="fr-FR" w:eastAsia="zh-CN"/>
        </w:rPr>
        <w:t xml:space="preserve">  </w:t>
      </w:r>
      <w:r w:rsidRPr="00113F21">
        <w:rPr>
          <w:color w:val="800080"/>
          <w:lang w:val="fr-FR" w:eastAsia="zh-CN"/>
        </w:rPr>
        <w:t>}</w:t>
      </w:r>
    </w:p>
    <w:p w14:paraId="0E88C01B" w14:textId="2F3E8D86" w:rsidR="00117845" w:rsidRDefault="00117845" w:rsidP="00113F21">
      <w:pPr>
        <w:pStyle w:val="Code"/>
        <w:rPr>
          <w:color w:val="800080"/>
          <w:lang w:val="fr-FR" w:eastAsia="zh-CN"/>
        </w:rPr>
      </w:pPr>
      <w:r>
        <w:rPr>
          <w:color w:val="800080"/>
          <w:lang w:val="fr-FR" w:eastAsia="zh-CN"/>
        </w:rPr>
        <w:t>}</w:t>
      </w:r>
    </w:p>
    <w:p w14:paraId="28B5B428" w14:textId="77777777" w:rsidR="00117845" w:rsidRPr="00113F21" w:rsidRDefault="00117845" w:rsidP="00113F21">
      <w:pPr>
        <w:pStyle w:val="Code"/>
        <w:rPr>
          <w:color w:val="000000"/>
          <w:lang w:val="fr-FR" w:eastAsia="zh-CN"/>
        </w:rPr>
      </w:pPr>
    </w:p>
    <w:p w14:paraId="3EE45241" w14:textId="0DC80C9F" w:rsidR="00113F21" w:rsidRPr="00113F21" w:rsidRDefault="00113F21" w:rsidP="00113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1517AFF9" w14:textId="20962C62" w:rsidR="007E66E1" w:rsidRPr="005C78BB" w:rsidRDefault="007E66E1" w:rsidP="007E66E1">
      <w:pPr>
        <w:pStyle w:val="Corpslivre"/>
        <w:rPr>
          <w:rFonts w:ascii="Garamond" w:hAnsi="Garamond"/>
        </w:rPr>
      </w:pPr>
      <w:r w:rsidRPr="005C78BB">
        <w:rPr>
          <w:rFonts w:ascii="Garamond" w:hAnsi="Garamond"/>
        </w:rPr>
        <w:t xml:space="preserve">Les différences à noter par rapport à l'exemple </w:t>
      </w:r>
      <w:r w:rsidRPr="005C78BB">
        <w:rPr>
          <w:rFonts w:ascii="Garamond" w:hAnsi="Garamond"/>
          <w:i/>
        </w:rPr>
        <w:t>EcrireFichierEnOctets</w:t>
      </w:r>
      <w:r w:rsidRPr="005C78BB">
        <w:rPr>
          <w:rFonts w:ascii="Garamond" w:hAnsi="Garamond"/>
        </w:rPr>
        <w:t xml:space="preserve"> sont les suivantes. L</w:t>
      </w:r>
      <w:r w:rsidR="005C78BB">
        <w:rPr>
          <w:rFonts w:ascii="Garamond" w:hAnsi="Garamond"/>
        </w:rPr>
        <w:t>’énoncé</w:t>
      </w:r>
      <w:r w:rsidRPr="005C78BB">
        <w:rPr>
          <w:rFonts w:ascii="Garamond" w:hAnsi="Garamond"/>
        </w:rPr>
        <w:t xml:space="preserve"> </w:t>
      </w:r>
    </w:p>
    <w:p w14:paraId="37BCE707" w14:textId="77777777" w:rsidR="005C78BB" w:rsidRPr="005C78BB" w:rsidRDefault="005C78BB" w:rsidP="005C78BB">
      <w:pPr>
        <w:pStyle w:val="codeCompact"/>
        <w:rPr>
          <w:sz w:val="16"/>
          <w:szCs w:val="16"/>
          <w:highlight w:val="yellow"/>
          <w:lang w:val="fr-CA"/>
        </w:rPr>
      </w:pPr>
      <w:r w:rsidRPr="005C78BB">
        <w:rPr>
          <w:sz w:val="16"/>
          <w:szCs w:val="16"/>
          <w:lang w:val="fr-CA"/>
        </w:rPr>
        <w:t xml:space="preserve">            </w:t>
      </w:r>
      <w:r w:rsidRPr="005C78BB">
        <w:rPr>
          <w:sz w:val="16"/>
          <w:szCs w:val="16"/>
          <w:highlight w:val="yellow"/>
          <w:lang w:val="fr-CA"/>
        </w:rPr>
        <w:t>File leFile =</w:t>
      </w:r>
    </w:p>
    <w:p w14:paraId="64F7D37A" w14:textId="507B487E" w:rsidR="005C78BB" w:rsidRPr="005C78BB" w:rsidRDefault="005C78BB" w:rsidP="005C78BB">
      <w:pPr>
        <w:pStyle w:val="codeCompact"/>
        <w:rPr>
          <w:sz w:val="16"/>
          <w:szCs w:val="16"/>
          <w:lang w:val="fr-CA"/>
        </w:rPr>
      </w:pPr>
      <w:r w:rsidRPr="005C78BB">
        <w:rPr>
          <w:sz w:val="16"/>
          <w:szCs w:val="16"/>
          <w:lang w:val="fr-CA"/>
        </w:rPr>
        <w:t xml:space="preserve">            </w:t>
      </w:r>
      <w:r w:rsidRPr="005C78BB">
        <w:rPr>
          <w:sz w:val="16"/>
          <w:szCs w:val="16"/>
          <w:highlight w:val="yellow"/>
          <w:lang w:val="fr-CA"/>
        </w:rPr>
        <w:t>new File("Octets.dat");</w:t>
      </w:r>
    </w:p>
    <w:p w14:paraId="42E71FC7" w14:textId="6D6A7D47" w:rsidR="007E66E1" w:rsidRPr="005C78BB" w:rsidRDefault="007E66E1" w:rsidP="007E66E1">
      <w:pPr>
        <w:pStyle w:val="Corpslivre"/>
        <w:rPr>
          <w:rFonts w:ascii="Garamond" w:hAnsi="Garamond"/>
        </w:rPr>
      </w:pPr>
      <w:r w:rsidRPr="005C78BB">
        <w:rPr>
          <w:rFonts w:ascii="Garamond" w:hAnsi="Garamond"/>
        </w:rPr>
        <w:t xml:space="preserve">crée un nouvel objet </w:t>
      </w:r>
      <w:r w:rsidRPr="005C78BB">
        <w:rPr>
          <w:rFonts w:ascii="Garamond" w:hAnsi="Garamond"/>
          <w:i/>
        </w:rPr>
        <w:t>unFile</w:t>
      </w:r>
      <w:r w:rsidRPr="005C78BB">
        <w:rPr>
          <w:rFonts w:ascii="Garamond" w:hAnsi="Garamond"/>
        </w:rPr>
        <w:t xml:space="preserve"> de la classe </w:t>
      </w:r>
      <w:r w:rsidRPr="005C78BB">
        <w:rPr>
          <w:rFonts w:ascii="Garamond" w:hAnsi="Garamond"/>
          <w:i/>
        </w:rPr>
        <w:t>File</w:t>
      </w:r>
      <w:r w:rsidRPr="005C78BB">
        <w:rPr>
          <w:rFonts w:ascii="Garamond" w:hAnsi="Garamond"/>
        </w:rPr>
        <w:t xml:space="preserve"> qui correspond à un chemin spécifié en paramètre. La création d'un objet </w:t>
      </w:r>
      <w:hyperlink r:id="rId571"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 xml:space="preserve">n'ouvre pas le fichier en vue de manipuler son contenu. La classe </w:t>
      </w:r>
      <w:hyperlink r:id="rId572" w:tooltip="class in java.io" w:history="1">
        <w:r w:rsidR="00836F97">
          <w:rPr>
            <w:rStyle w:val="typenamelink"/>
            <w:rFonts w:ascii="&amp;quot" w:hAnsi="&amp;quot"/>
            <w:b/>
            <w:bCs/>
            <w:color w:val="4A6782"/>
            <w:sz w:val="21"/>
            <w:szCs w:val="21"/>
          </w:rPr>
          <w:t>File</w:t>
        </w:r>
      </w:hyperlink>
      <w:r w:rsidR="00836F97">
        <w:t xml:space="preserve"> </w:t>
      </w:r>
      <w:r w:rsidRPr="005C78BB">
        <w:rPr>
          <w:rFonts w:ascii="Garamond" w:hAnsi="Garamond"/>
        </w:rPr>
        <w:t>ne permet que de manipuler les informations du répertoire de fichier, et non pas le contenu des fichiers.</w:t>
      </w:r>
    </w:p>
    <w:p w14:paraId="37BAE983" w14:textId="7EF75BEC" w:rsidR="007E66E1" w:rsidRPr="005C78BB" w:rsidRDefault="007E66E1" w:rsidP="007E66E1">
      <w:pPr>
        <w:pStyle w:val="Corpslivre"/>
        <w:rPr>
          <w:rFonts w:ascii="Garamond" w:hAnsi="Garamond"/>
        </w:rPr>
      </w:pPr>
      <w:r w:rsidRPr="005C78BB">
        <w:rPr>
          <w:rFonts w:ascii="Garamond" w:hAnsi="Garamond"/>
        </w:rPr>
        <w:lastRenderedPageBreak/>
        <w:t>L</w:t>
      </w:r>
      <w:r w:rsidR="00246EAC">
        <w:rPr>
          <w:rFonts w:ascii="Garamond" w:hAnsi="Garamond"/>
        </w:rPr>
        <w:t>’énoncé</w:t>
      </w:r>
    </w:p>
    <w:p w14:paraId="189D26BA" w14:textId="77777777" w:rsidR="007E66E1" w:rsidRDefault="007E66E1" w:rsidP="007E66E1">
      <w:pPr>
        <w:pStyle w:val="CodeJava"/>
        <w:ind w:firstLine="708"/>
      </w:pPr>
      <w:r>
        <w:t>if (leFile.exists()){</w:t>
      </w:r>
    </w:p>
    <w:p w14:paraId="5FE362C5" w14:textId="77777777" w:rsidR="007E66E1" w:rsidRPr="005C78BB" w:rsidRDefault="007E66E1" w:rsidP="007E66E1">
      <w:pPr>
        <w:pStyle w:val="Corpslivre"/>
        <w:rPr>
          <w:rFonts w:ascii="Garamond" w:hAnsi="Garamond"/>
        </w:rPr>
      </w:pPr>
      <w:r w:rsidRPr="005C78BB">
        <w:rPr>
          <w:rFonts w:ascii="Garamond" w:hAnsi="Garamond"/>
        </w:rPr>
        <w:t>vérifie si le fichier existe.</w:t>
      </w:r>
    </w:p>
    <w:p w14:paraId="3150F80F" w14:textId="22A44E7F" w:rsidR="007E66E1" w:rsidRPr="00C54B78" w:rsidRDefault="007E66E1" w:rsidP="007E66E1">
      <w:pPr>
        <w:pStyle w:val="Corpslivre"/>
        <w:rPr>
          <w:rFonts w:ascii="Garamond" w:hAnsi="Garamond"/>
        </w:rPr>
      </w:pPr>
      <w:r w:rsidRPr="00C54B78">
        <w:rPr>
          <w:rFonts w:ascii="Garamond" w:hAnsi="Garamond"/>
        </w:rPr>
        <w:t>L</w:t>
      </w:r>
      <w:r w:rsidR="00246EAC" w:rsidRPr="00C54B78">
        <w:rPr>
          <w:rFonts w:ascii="Garamond" w:hAnsi="Garamond"/>
        </w:rPr>
        <w:t>’énoncé</w:t>
      </w:r>
    </w:p>
    <w:p w14:paraId="0A491EC9" w14:textId="77777777" w:rsidR="007E66E1" w:rsidRPr="00C54B78" w:rsidRDefault="007E66E1" w:rsidP="007E66E1">
      <w:pPr>
        <w:pStyle w:val="CodeJava"/>
        <w:ind w:firstLine="708"/>
        <w:rPr>
          <w:lang w:val="fr-CA"/>
        </w:rPr>
      </w:pPr>
      <w:r w:rsidRPr="00C54B78">
        <w:rPr>
          <w:lang w:val="fr-CA"/>
        </w:rPr>
        <w:t>unFichier = new FileOutputStream(</w:t>
      </w:r>
      <w:r w:rsidRPr="00C54B78">
        <w:rPr>
          <w:highlight w:val="yellow"/>
          <w:lang w:val="fr-CA"/>
        </w:rPr>
        <w:t>leFile</w:t>
      </w:r>
      <w:r w:rsidRPr="00C54B78">
        <w:rPr>
          <w:lang w:val="fr-CA"/>
        </w:rPr>
        <w:t>);</w:t>
      </w:r>
    </w:p>
    <w:p w14:paraId="322EB580" w14:textId="77777777" w:rsidR="007E66E1" w:rsidRPr="005C78BB" w:rsidRDefault="007E66E1" w:rsidP="007E66E1">
      <w:pPr>
        <w:pStyle w:val="Corpslivre"/>
        <w:rPr>
          <w:rFonts w:ascii="Garamond" w:hAnsi="Garamond"/>
        </w:rPr>
      </w:pPr>
      <w:r w:rsidRPr="005C78BB">
        <w:rPr>
          <w:rFonts w:ascii="Garamond" w:hAnsi="Garamond"/>
        </w:rPr>
        <w:t xml:space="preserve">ouvre le fichier en écriture à partir de l'objet </w:t>
      </w:r>
      <w:r w:rsidRPr="005C78BB">
        <w:rPr>
          <w:rFonts w:ascii="Garamond" w:hAnsi="Garamond"/>
          <w:i/>
        </w:rPr>
        <w:t>leFile</w:t>
      </w:r>
      <w:r w:rsidRPr="005C78BB">
        <w:rPr>
          <w:rFonts w:ascii="Garamond" w:hAnsi="Garamond"/>
        </w:rPr>
        <w:t xml:space="preserve"> de la classe </w:t>
      </w:r>
      <w:r w:rsidRPr="005C78BB">
        <w:rPr>
          <w:rFonts w:ascii="Garamond" w:hAnsi="Garamond"/>
          <w:i/>
        </w:rPr>
        <w:t>File</w:t>
      </w:r>
      <w:r w:rsidRPr="005C78BB">
        <w:rPr>
          <w:rFonts w:ascii="Garamond" w:hAnsi="Garamond"/>
        </w:rPr>
        <w:t>.</w:t>
      </w:r>
    </w:p>
    <w:p w14:paraId="44F5B6FB" w14:textId="77777777" w:rsidR="007E66E1" w:rsidRPr="00246EAC" w:rsidRDefault="007E66E1" w:rsidP="007E66E1">
      <w:pPr>
        <w:pStyle w:val="Corpslivre"/>
        <w:rPr>
          <w:rFonts w:ascii="Garamond" w:hAnsi="Garamond"/>
        </w:rPr>
      </w:pPr>
    </w:p>
    <w:p w14:paraId="21799FF7" w14:textId="77777777" w:rsidR="007E66E1" w:rsidRPr="00246EAC" w:rsidRDefault="007E66E1" w:rsidP="007E66E1">
      <w:pPr>
        <w:pStyle w:val="Corpslivre"/>
        <w:numPr>
          <w:ilvl w:val="0"/>
          <w:numId w:val="28"/>
        </w:numPr>
        <w:rPr>
          <w:rFonts w:ascii="Garamond" w:hAnsi="Garamond"/>
          <w:b/>
        </w:rPr>
      </w:pPr>
      <w:r w:rsidRPr="00246EAC">
        <w:rPr>
          <w:rFonts w:ascii="Garamond" w:hAnsi="Garamond"/>
          <w:b/>
        </w:rPr>
        <w:t>Créer de nouveaux dossiers</w:t>
      </w:r>
    </w:p>
    <w:p w14:paraId="51FA85F8" w14:textId="77777777" w:rsidR="007E66E1" w:rsidRPr="00246EAC" w:rsidRDefault="007E66E1" w:rsidP="007E66E1">
      <w:pPr>
        <w:pStyle w:val="Corpslivre"/>
        <w:rPr>
          <w:rFonts w:ascii="Garamond" w:hAnsi="Garamond"/>
        </w:rPr>
      </w:pPr>
    </w:p>
    <w:p w14:paraId="12F260A0" w14:textId="4AC7F0BE" w:rsidR="007E66E1" w:rsidRPr="00246EAC" w:rsidRDefault="007E66E1" w:rsidP="007E66E1">
      <w:pPr>
        <w:pStyle w:val="Corpslivre"/>
        <w:rPr>
          <w:rFonts w:ascii="Garamond" w:hAnsi="Garamond"/>
        </w:rPr>
      </w:pPr>
      <w:r w:rsidRPr="00246EAC">
        <w:rPr>
          <w:rFonts w:ascii="Garamond" w:hAnsi="Garamond"/>
        </w:rPr>
        <w:t xml:space="preserve">La classe </w:t>
      </w:r>
      <w:hyperlink r:id="rId573" w:tooltip="class in java.io" w:history="1">
        <w:r w:rsidR="009814DC">
          <w:rPr>
            <w:rStyle w:val="typenamelink"/>
            <w:rFonts w:ascii="&amp;quot" w:hAnsi="&amp;quot"/>
            <w:b/>
            <w:bCs/>
            <w:color w:val="4A6782"/>
            <w:sz w:val="21"/>
            <w:szCs w:val="21"/>
          </w:rPr>
          <w:t>File</w:t>
        </w:r>
      </w:hyperlink>
      <w:r w:rsidR="009814DC">
        <w:t xml:space="preserve"> </w:t>
      </w:r>
      <w:r w:rsidRPr="00246EAC">
        <w:rPr>
          <w:rFonts w:ascii="Garamond" w:hAnsi="Garamond"/>
        </w:rPr>
        <w:t xml:space="preserve">peut aussi être utilisée pour créer de nouvelles branches dans la hiérarchie de répertoires. </w:t>
      </w:r>
    </w:p>
    <w:p w14:paraId="77719251" w14:textId="77777777" w:rsidR="007E66E1" w:rsidRPr="00246EAC" w:rsidRDefault="007E66E1" w:rsidP="007E66E1">
      <w:pPr>
        <w:pStyle w:val="Corpslivre"/>
        <w:rPr>
          <w:rFonts w:ascii="Garamond" w:hAnsi="Garamond"/>
        </w:rPr>
      </w:pPr>
    </w:p>
    <w:p w14:paraId="5B073678" w14:textId="25F14C35" w:rsidR="007E66E1" w:rsidRPr="00246EAC" w:rsidRDefault="007E66E1" w:rsidP="007E66E1">
      <w:pPr>
        <w:pStyle w:val="Corpslivre"/>
        <w:rPr>
          <w:rFonts w:ascii="Garamond" w:hAnsi="Garamond"/>
        </w:rPr>
      </w:pPr>
      <w:r w:rsidRPr="00246EAC">
        <w:rPr>
          <w:rFonts w:ascii="Garamond" w:hAnsi="Garamond"/>
          <w:b/>
        </w:rPr>
        <w:t>Exemple</w:t>
      </w:r>
      <w:r w:rsidRPr="00246EAC">
        <w:rPr>
          <w:rFonts w:ascii="Garamond" w:hAnsi="Garamond"/>
        </w:rPr>
        <w:t>. L'exemple suivant crée de nouveaux dossiers pour obtenir un chemin spécifié (ici C:/</w:t>
      </w:r>
      <w:r w:rsidR="00912D29" w:rsidRPr="00246EAC">
        <w:rPr>
          <w:rFonts w:ascii="Garamond" w:hAnsi="Garamond"/>
        </w:rPr>
        <w:t xml:space="preserve"> </w:t>
      </w:r>
      <w:r w:rsidRPr="00246EAC">
        <w:rPr>
          <w:rFonts w:ascii="Garamond" w:hAnsi="Garamond"/>
        </w:rPr>
        <w:t xml:space="preserve">DossierA/DossierB/). </w:t>
      </w:r>
    </w:p>
    <w:p w14:paraId="3EC17BFA" w14:textId="77777777" w:rsidR="007E66E1" w:rsidRDefault="007E66E1" w:rsidP="007E66E1">
      <w:pPr>
        <w:pStyle w:val="Corpslivre"/>
      </w:pPr>
    </w:p>
    <w:p w14:paraId="1FBDEC41" w14:textId="77777777" w:rsidR="007E66E1" w:rsidRDefault="007E66E1" w:rsidP="007E66E1">
      <w:pPr>
        <w:pStyle w:val="CodeJava"/>
      </w:pPr>
      <w:bookmarkStart w:id="224" w:name="OLE_LINK49"/>
      <w:r>
        <w:t>package LivreJava;</w:t>
      </w:r>
    </w:p>
    <w:p w14:paraId="541D4990" w14:textId="77777777" w:rsidR="007E66E1" w:rsidRDefault="007E66E1" w:rsidP="007E66E1">
      <w:pPr>
        <w:pStyle w:val="CodeJava"/>
      </w:pPr>
      <w:r>
        <w:t>import java.io.*;</w:t>
      </w:r>
    </w:p>
    <w:p w14:paraId="029BEBE3" w14:textId="77777777" w:rsidR="007E66E1" w:rsidRPr="009A50DE" w:rsidRDefault="007E66E1" w:rsidP="007E66E1">
      <w:pPr>
        <w:pStyle w:val="CodeJava"/>
        <w:rPr>
          <w:lang w:val="en-CA"/>
        </w:rPr>
      </w:pPr>
      <w:r w:rsidRPr="009A50DE">
        <w:rPr>
          <w:lang w:val="en-CA"/>
        </w:rPr>
        <w:t>public class CreerRepertoire{</w:t>
      </w:r>
    </w:p>
    <w:p w14:paraId="32B51D63" w14:textId="77777777" w:rsidR="007E66E1" w:rsidRPr="009A50DE" w:rsidRDefault="007E66E1" w:rsidP="007E66E1">
      <w:pPr>
        <w:pStyle w:val="CodeJava"/>
        <w:rPr>
          <w:lang w:val="en-CA"/>
        </w:rPr>
      </w:pPr>
      <w:r w:rsidRPr="009A50DE">
        <w:rPr>
          <w:lang w:val="en-CA"/>
        </w:rPr>
        <w:t xml:space="preserve">    public static void main (String args[]) throws Exception {</w:t>
      </w:r>
    </w:p>
    <w:p w14:paraId="6935221A" w14:textId="402568D8" w:rsidR="007E66E1" w:rsidRDefault="007E66E1" w:rsidP="007E66E1">
      <w:pPr>
        <w:pStyle w:val="CodeJava"/>
      </w:pPr>
      <w:r w:rsidRPr="009A50DE">
        <w:rPr>
          <w:lang w:val="en-CA"/>
        </w:rPr>
        <w:t xml:space="preserve">        </w:t>
      </w:r>
      <w:r>
        <w:rPr>
          <w:highlight w:val="yellow"/>
        </w:rPr>
        <w:t>File unFile = new File("C:/DossierA/DossierB/");</w:t>
      </w:r>
    </w:p>
    <w:p w14:paraId="366A26B3" w14:textId="77777777" w:rsidR="007E66E1" w:rsidRDefault="007E66E1" w:rsidP="007E66E1">
      <w:pPr>
        <w:pStyle w:val="CodeJava"/>
      </w:pPr>
      <w:r>
        <w:t xml:space="preserve">        </w:t>
      </w:r>
      <w:r>
        <w:rPr>
          <w:highlight w:val="yellow"/>
        </w:rPr>
        <w:t>unFile.mkdirs();</w:t>
      </w:r>
    </w:p>
    <w:p w14:paraId="215B600B" w14:textId="77777777" w:rsidR="007E66E1" w:rsidRDefault="007E66E1" w:rsidP="007E66E1">
      <w:pPr>
        <w:pStyle w:val="CodeJava"/>
      </w:pPr>
      <w:r>
        <w:t xml:space="preserve">        if(</w:t>
      </w:r>
      <w:r>
        <w:rPr>
          <w:highlight w:val="yellow"/>
        </w:rPr>
        <w:t>unFile.exists()</w:t>
      </w:r>
      <w:r>
        <w:t>){System.out.println("Il a été créé");}</w:t>
      </w:r>
    </w:p>
    <w:p w14:paraId="4980569E" w14:textId="77777777" w:rsidR="007E66E1" w:rsidRDefault="007E66E1" w:rsidP="007E66E1">
      <w:pPr>
        <w:pStyle w:val="CodeJava"/>
      </w:pPr>
      <w:r>
        <w:t xml:space="preserve">        else{System.out.println("Il n'a pas été créé");}</w:t>
      </w:r>
    </w:p>
    <w:p w14:paraId="5B87D652" w14:textId="77777777" w:rsidR="007E66E1" w:rsidRDefault="007E66E1" w:rsidP="007E66E1">
      <w:pPr>
        <w:pStyle w:val="CodeJava"/>
      </w:pPr>
      <w:r>
        <w:t xml:space="preserve">    }</w:t>
      </w:r>
    </w:p>
    <w:p w14:paraId="0535E95A" w14:textId="77777777" w:rsidR="007E66E1" w:rsidRDefault="007E66E1" w:rsidP="007E66E1">
      <w:pPr>
        <w:pStyle w:val="CodeJava"/>
      </w:pPr>
      <w:r>
        <w:t>}</w:t>
      </w:r>
    </w:p>
    <w:bookmarkEnd w:id="224"/>
    <w:p w14:paraId="0045C1D8" w14:textId="77777777" w:rsidR="007E66E1" w:rsidRPr="00046F4A" w:rsidRDefault="007E66E1" w:rsidP="007E66E1">
      <w:pPr>
        <w:pStyle w:val="Corpslivre"/>
        <w:rPr>
          <w:rFonts w:ascii="Garamond" w:hAnsi="Garamond"/>
        </w:rPr>
      </w:pPr>
      <w:r w:rsidRPr="00046F4A">
        <w:rPr>
          <w:rFonts w:ascii="Garamond" w:hAnsi="Garamond"/>
        </w:rPr>
        <w:t>La ligne</w:t>
      </w:r>
    </w:p>
    <w:p w14:paraId="0F2A2C07" w14:textId="4765E6EF" w:rsidR="007E66E1" w:rsidRDefault="007E66E1" w:rsidP="007E66E1">
      <w:pPr>
        <w:pStyle w:val="CodeJava"/>
        <w:ind w:firstLine="708"/>
      </w:pPr>
      <w:r>
        <w:t>File unFile = new File("C:/DossierA/DossierB/");</w:t>
      </w:r>
    </w:p>
    <w:p w14:paraId="5FE7B0A1" w14:textId="77777777" w:rsidR="007E66E1" w:rsidRPr="00046F4A" w:rsidRDefault="007E66E1" w:rsidP="007E66E1">
      <w:pPr>
        <w:pStyle w:val="Corpslivre"/>
        <w:rPr>
          <w:rFonts w:ascii="Garamond" w:hAnsi="Garamond"/>
        </w:rPr>
      </w:pPr>
      <w:r w:rsidRPr="00046F4A">
        <w:rPr>
          <w:rFonts w:ascii="Garamond" w:hAnsi="Garamond"/>
        </w:rPr>
        <w:t>spécifie le chemin désiré.</w:t>
      </w:r>
    </w:p>
    <w:p w14:paraId="566FFF83" w14:textId="77777777" w:rsidR="007E66E1" w:rsidRPr="00046F4A" w:rsidRDefault="007E66E1" w:rsidP="007E66E1">
      <w:pPr>
        <w:pStyle w:val="Corpslivre"/>
        <w:rPr>
          <w:rFonts w:ascii="Garamond" w:hAnsi="Garamond"/>
        </w:rPr>
      </w:pPr>
    </w:p>
    <w:p w14:paraId="21AA2DA4" w14:textId="579E3662" w:rsidR="007E66E1" w:rsidRPr="00046F4A" w:rsidRDefault="007E66E1" w:rsidP="007E66E1">
      <w:pPr>
        <w:pStyle w:val="Corpslivre"/>
        <w:rPr>
          <w:rFonts w:ascii="Garamond" w:hAnsi="Garamond"/>
        </w:rPr>
      </w:pPr>
      <w:r w:rsidRPr="00046F4A">
        <w:rPr>
          <w:rFonts w:ascii="Garamond" w:hAnsi="Garamond"/>
        </w:rPr>
        <w:t xml:space="preserve">La méthode </w:t>
      </w:r>
      <w:hyperlink r:id="rId574" w:anchor="mkdirs--" w:history="1">
        <w:r w:rsidR="00D966A6">
          <w:rPr>
            <w:rStyle w:val="Hyperlien"/>
            <w:rFonts w:ascii="&amp;quot" w:hAnsi="&amp;quot" w:cs="Courier New"/>
            <w:b/>
            <w:bCs/>
            <w:color w:val="4A6782"/>
            <w:sz w:val="21"/>
            <w:szCs w:val="21"/>
          </w:rPr>
          <w:t>mkdirs</w:t>
        </w:r>
      </w:hyperlink>
      <w:r w:rsidR="00D966A6">
        <w:rPr>
          <w:rStyle w:val="CodeHTML"/>
          <w:rFonts w:ascii="&amp;quot" w:hAnsi="&amp;quot"/>
          <w:color w:val="353833"/>
          <w:sz w:val="21"/>
          <w:szCs w:val="21"/>
        </w:rPr>
        <w:t>()</w:t>
      </w:r>
      <w:r w:rsidR="00D966A6">
        <w:rPr>
          <w:rFonts w:ascii="DejaVu Sans" w:hAnsi="DejaVu Sans"/>
          <w:color w:val="353833"/>
          <w:sz w:val="20"/>
          <w:szCs w:val="20"/>
        </w:rPr>
        <w:t xml:space="preserve"> </w:t>
      </w:r>
      <w:r w:rsidRPr="00046F4A">
        <w:rPr>
          <w:rFonts w:ascii="Garamond" w:hAnsi="Garamond"/>
        </w:rPr>
        <w:t xml:space="preserve"> de la classe </w:t>
      </w:r>
      <w:r w:rsidRPr="00046F4A">
        <w:rPr>
          <w:rFonts w:ascii="Garamond" w:hAnsi="Garamond"/>
          <w:i/>
        </w:rPr>
        <w:t>File</w:t>
      </w:r>
      <w:r w:rsidRPr="00046F4A">
        <w:rPr>
          <w:rFonts w:ascii="Garamond" w:hAnsi="Garamond"/>
        </w:rPr>
        <w:t xml:space="preserve"> est utilisé pour créer les dossiers nécessaires :</w:t>
      </w:r>
    </w:p>
    <w:p w14:paraId="18A5B962" w14:textId="77777777" w:rsidR="007E66E1" w:rsidRDefault="007E66E1" w:rsidP="007E66E1">
      <w:pPr>
        <w:pStyle w:val="CodeJava"/>
        <w:ind w:firstLine="708"/>
      </w:pPr>
      <w:r>
        <w:t>unFile.mkdirs();</w:t>
      </w:r>
    </w:p>
    <w:p w14:paraId="28C59F0C" w14:textId="77777777" w:rsidR="007E66E1" w:rsidRDefault="007E66E1" w:rsidP="007E66E1">
      <w:pPr>
        <w:pStyle w:val="Corpslivre"/>
      </w:pPr>
    </w:p>
    <w:p w14:paraId="40735CE9" w14:textId="6F8C2935" w:rsidR="007E66E1" w:rsidRPr="00046F4A" w:rsidRDefault="007E66E1" w:rsidP="007E66E1">
      <w:pPr>
        <w:pStyle w:val="Corpslivre"/>
        <w:rPr>
          <w:rFonts w:ascii="Garamond" w:hAnsi="Garamond"/>
        </w:rPr>
      </w:pPr>
      <w:r w:rsidRPr="00046F4A">
        <w:rPr>
          <w:rFonts w:ascii="Garamond" w:hAnsi="Garamond"/>
        </w:rPr>
        <w:t>Tous les dossiers manquants du chemin spécifié sont créés.</w:t>
      </w:r>
    </w:p>
    <w:p w14:paraId="2EC5A50C" w14:textId="77777777" w:rsidR="007E66E1" w:rsidRDefault="007E66E1" w:rsidP="007E66E1">
      <w:pPr>
        <w:pStyle w:val="Corpslivre"/>
      </w:pPr>
    </w:p>
    <w:p w14:paraId="6F5983F0" w14:textId="77777777" w:rsidR="007E66E1" w:rsidRDefault="007E66E1" w:rsidP="007E66E1">
      <w:pPr>
        <w:pStyle w:val="Titre3"/>
      </w:pPr>
      <w:bookmarkStart w:id="225" w:name="_Toc16917476"/>
      <w:bookmarkStart w:id="226" w:name="_Toc44667617"/>
      <w:r>
        <w:t xml:space="preserve">Dialogue de sélection de fichier avec la classe </w:t>
      </w:r>
      <w:r w:rsidRPr="16CBE89F">
        <w:rPr>
          <w:i/>
          <w:iCs/>
        </w:rPr>
        <w:t>JFileChooser</w:t>
      </w:r>
      <w:bookmarkEnd w:id="225"/>
      <w:bookmarkEnd w:id="226"/>
    </w:p>
    <w:p w14:paraId="01299D18" w14:textId="2817DA0C" w:rsidR="007E66E1" w:rsidRPr="00561D12" w:rsidRDefault="007E66E1" w:rsidP="007E66E1">
      <w:pPr>
        <w:pStyle w:val="Corpslivre"/>
        <w:rPr>
          <w:rFonts w:ascii="Garamond" w:hAnsi="Garamond"/>
        </w:rPr>
      </w:pPr>
      <w:r w:rsidRPr="00561D12">
        <w:rPr>
          <w:rFonts w:ascii="Garamond" w:hAnsi="Garamond"/>
        </w:rPr>
        <w:t xml:space="preserve">Souvent, l'utilisateur </w:t>
      </w:r>
      <w:r w:rsidR="00561D12">
        <w:rPr>
          <w:rFonts w:ascii="Garamond" w:hAnsi="Garamond"/>
        </w:rPr>
        <w:t xml:space="preserve">doit </w:t>
      </w:r>
      <w:r w:rsidRPr="00561D12">
        <w:rPr>
          <w:rFonts w:ascii="Garamond" w:hAnsi="Garamond"/>
        </w:rPr>
        <w:t xml:space="preserve">choisir un fichier de manière interactive en naviguant dans </w:t>
      </w:r>
      <w:r w:rsidR="00561D12">
        <w:rPr>
          <w:rFonts w:ascii="Garamond" w:hAnsi="Garamond"/>
        </w:rPr>
        <w:t>un</w:t>
      </w:r>
      <w:r w:rsidRPr="00561D12">
        <w:rPr>
          <w:rFonts w:ascii="Garamond" w:hAnsi="Garamond"/>
        </w:rPr>
        <w:t xml:space="preserve"> répertoire. L'outil </w:t>
      </w:r>
      <w:hyperlink r:id="rId575"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est une classe GUI dédiée à ce traitement.</w:t>
      </w:r>
    </w:p>
    <w:p w14:paraId="347C635B" w14:textId="77777777" w:rsidR="007E66E1" w:rsidRPr="00561D12" w:rsidRDefault="007E66E1" w:rsidP="007E66E1">
      <w:pPr>
        <w:pStyle w:val="Corpslivre"/>
        <w:rPr>
          <w:rFonts w:ascii="Garamond" w:hAnsi="Garamond"/>
        </w:rPr>
      </w:pPr>
    </w:p>
    <w:p w14:paraId="22FC7866" w14:textId="00FCFC17" w:rsidR="007E66E1" w:rsidRPr="00561D12" w:rsidRDefault="007E66E1" w:rsidP="007E66E1">
      <w:pPr>
        <w:pStyle w:val="Corpslivre"/>
        <w:rPr>
          <w:rFonts w:ascii="Garamond" w:hAnsi="Garamond"/>
        </w:rPr>
      </w:pPr>
      <w:r w:rsidRPr="00561D12">
        <w:rPr>
          <w:rFonts w:ascii="Garamond" w:hAnsi="Garamond"/>
          <w:b/>
        </w:rPr>
        <w:t>Exemple</w:t>
      </w:r>
      <w:r w:rsidRPr="00561D12">
        <w:rPr>
          <w:rFonts w:ascii="Garamond" w:hAnsi="Garamond"/>
        </w:rPr>
        <w:t xml:space="preserve">. L'exemple suivant reprend l'exemple </w:t>
      </w:r>
      <w:r w:rsidRPr="00561D12">
        <w:rPr>
          <w:rFonts w:ascii="Garamond" w:hAnsi="Garamond"/>
          <w:i/>
        </w:rPr>
        <w:t>EcrireEntierEnOctets</w:t>
      </w:r>
      <w:r w:rsidRPr="00561D12">
        <w:rPr>
          <w:rFonts w:ascii="Garamond" w:hAnsi="Garamond"/>
        </w:rPr>
        <w:t xml:space="preserve"> d'écriture d'octets dans un fichier. Cependant, ici, un </w:t>
      </w:r>
      <w:hyperlink r:id="rId576" w:tooltip="class in javax.swing" w:history="1">
        <w:r w:rsidR="00E93587">
          <w:rPr>
            <w:rStyle w:val="typenamelink"/>
            <w:rFonts w:ascii="&amp;quot" w:hAnsi="&amp;quot"/>
            <w:b/>
            <w:bCs/>
            <w:color w:val="4A6782"/>
            <w:sz w:val="21"/>
            <w:szCs w:val="21"/>
          </w:rPr>
          <w:t>JFileChooser</w:t>
        </w:r>
      </w:hyperlink>
      <w:r w:rsidR="00E93587">
        <w:t xml:space="preserve"> </w:t>
      </w:r>
      <w:r w:rsidRPr="00561D12">
        <w:rPr>
          <w:rFonts w:ascii="Garamond" w:hAnsi="Garamond"/>
        </w:rPr>
        <w:t>permet à l'utilisateur de spécifier le fichier à créer.</w:t>
      </w:r>
    </w:p>
    <w:p w14:paraId="73547982" w14:textId="0EF1DD50" w:rsidR="007E66E1" w:rsidRDefault="007E66E1" w:rsidP="007E66E1">
      <w:pPr>
        <w:pStyle w:val="Corpslivre"/>
      </w:pPr>
    </w:p>
    <w:p w14:paraId="6FC410C3" w14:textId="0212DE2D" w:rsidR="001A2048" w:rsidRDefault="00000000" w:rsidP="007E66E1">
      <w:pPr>
        <w:pStyle w:val="Corpslivre"/>
      </w:pPr>
      <w:hyperlink r:id="rId577" w:history="1">
        <w:r w:rsidR="00C10330">
          <w:rPr>
            <w:rStyle w:val="Hyperlien"/>
            <w:rFonts w:ascii="Segoe UI" w:hAnsi="Segoe UI" w:cs="Segoe UI"/>
            <w:b/>
            <w:bCs/>
            <w:color w:val="0366D6"/>
          </w:rPr>
          <w:t>JavaPasAPas</w:t>
        </w:r>
      </w:hyperlink>
      <w:r w:rsidR="00C10330">
        <w:rPr>
          <w:rStyle w:val="separator"/>
          <w:rFonts w:ascii="Segoe UI" w:hAnsi="Segoe UI" w:cs="Segoe UI"/>
          <w:color w:val="586069"/>
        </w:rPr>
        <w:t>/</w:t>
      </w:r>
      <w:r w:rsidR="00113F21">
        <w:rPr>
          <w:rStyle w:val="lev"/>
          <w:rFonts w:ascii="Segoe UI" w:hAnsi="Segoe UI" w:cs="Segoe UI"/>
          <w:color w:val="24292E"/>
        </w:rPr>
        <w:t>chapitre_9/C</w:t>
      </w:r>
      <w:r w:rsidR="00C10330">
        <w:rPr>
          <w:rStyle w:val="lev"/>
          <w:rFonts w:ascii="Segoe UI" w:hAnsi="Segoe UI" w:cs="Segoe UI"/>
          <w:color w:val="24292E"/>
        </w:rPr>
        <w:t>reerFichierFileChooser.java</w:t>
      </w:r>
    </w:p>
    <w:p w14:paraId="6CAB2E3B" w14:textId="77777777" w:rsidR="00113F21" w:rsidRPr="00113F21" w:rsidRDefault="00113F21" w:rsidP="00113F21">
      <w:pPr>
        <w:pStyle w:val="Code"/>
        <w:rPr>
          <w:color w:val="000000"/>
          <w:lang w:eastAsia="zh-CN"/>
        </w:rPr>
      </w:pPr>
      <w:r w:rsidRPr="00113F21">
        <w:rPr>
          <w:b/>
          <w:bCs/>
          <w:lang w:eastAsia="zh-CN"/>
        </w:rPr>
        <w:lastRenderedPageBreak/>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7E197FC5" w14:textId="77777777" w:rsidR="00113F21" w:rsidRPr="009A50DE" w:rsidRDefault="00113F21" w:rsidP="00113F21">
      <w:pPr>
        <w:pStyle w:val="Code"/>
        <w:rPr>
          <w:color w:val="000000"/>
          <w:lang w:val="en-CA" w:eastAsia="zh-CN"/>
        </w:rPr>
      </w:pPr>
      <w:r w:rsidRPr="009A50DE">
        <w:rPr>
          <w:b/>
          <w:bCs/>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b/>
          <w:bCs/>
          <w:lang w:val="en-CA" w:eastAsia="zh-CN"/>
        </w:rPr>
        <w:t>*</w:t>
      </w:r>
      <w:r w:rsidRPr="009A50DE">
        <w:rPr>
          <w:color w:val="800080"/>
          <w:lang w:val="en-CA" w:eastAsia="zh-CN"/>
        </w:rPr>
        <w:t>;</w:t>
      </w:r>
    </w:p>
    <w:p w14:paraId="3347AFF7" w14:textId="77777777" w:rsidR="00113F21" w:rsidRPr="009A50DE" w:rsidRDefault="00113F21" w:rsidP="00113F21">
      <w:pPr>
        <w:pStyle w:val="Code"/>
        <w:rPr>
          <w:color w:val="000000"/>
          <w:lang w:val="en-CA" w:eastAsia="zh-CN"/>
        </w:rPr>
      </w:pPr>
    </w:p>
    <w:p w14:paraId="603652E5" w14:textId="77777777" w:rsidR="00113F21" w:rsidRPr="009A50DE" w:rsidRDefault="00113F21" w:rsidP="00113F21">
      <w:pPr>
        <w:pStyle w:val="Code"/>
        <w:rPr>
          <w:color w:val="000000"/>
          <w:lang w:val="en-CA" w:eastAsia="zh-CN"/>
        </w:rPr>
      </w:pPr>
      <w:r w:rsidRPr="009A50DE">
        <w:rPr>
          <w:b/>
          <w:bCs/>
          <w:lang w:val="en-CA" w:eastAsia="zh-CN"/>
        </w:rPr>
        <w:t>public</w:t>
      </w:r>
      <w:r w:rsidRPr="009A50DE">
        <w:rPr>
          <w:color w:val="000000"/>
          <w:lang w:val="en-CA" w:eastAsia="zh-CN"/>
        </w:rPr>
        <w:t xml:space="preserve"> </w:t>
      </w:r>
      <w:r w:rsidRPr="009A50DE">
        <w:rPr>
          <w:b/>
          <w:bCs/>
          <w:lang w:val="en-CA" w:eastAsia="zh-CN"/>
        </w:rPr>
        <w:t>class</w:t>
      </w:r>
      <w:r w:rsidRPr="009A50DE">
        <w:rPr>
          <w:color w:val="000000"/>
          <w:lang w:val="en-CA" w:eastAsia="zh-CN"/>
        </w:rPr>
        <w:t xml:space="preserve"> CreerFichierFileChooser </w:t>
      </w:r>
      <w:r w:rsidRPr="009A50DE">
        <w:rPr>
          <w:b/>
          <w:bCs/>
          <w:lang w:val="en-CA" w:eastAsia="zh-CN"/>
        </w:rPr>
        <w:t>extends</w:t>
      </w:r>
      <w:r w:rsidRPr="009A50DE">
        <w:rPr>
          <w:color w:val="000000"/>
          <w:lang w:val="en-CA" w:eastAsia="zh-CN"/>
        </w:rPr>
        <w:t xml:space="preserve"> JFrame </w:t>
      </w:r>
      <w:r w:rsidRPr="009A50DE">
        <w:rPr>
          <w:color w:val="800080"/>
          <w:lang w:val="en-CA" w:eastAsia="zh-CN"/>
        </w:rPr>
        <w:t>{</w:t>
      </w:r>
    </w:p>
    <w:p w14:paraId="1F1715ED"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CreerFichierFileChooser</w:t>
      </w:r>
      <w:r w:rsidRPr="009A50DE">
        <w:rPr>
          <w:color w:val="808030"/>
          <w:lang w:val="en-CA" w:eastAsia="zh-CN"/>
        </w:rPr>
        <w:t>()</w:t>
      </w:r>
      <w:r w:rsidRPr="009A50DE">
        <w:rPr>
          <w:color w:val="000000"/>
          <w:lang w:val="en-CA" w:eastAsia="zh-CN"/>
        </w:rPr>
        <w:t xml:space="preserve"> </w:t>
      </w:r>
      <w:r w:rsidRPr="009A50DE">
        <w:rPr>
          <w:b/>
          <w:bCs/>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3B0ECCE" w14:textId="77777777" w:rsidR="00113F21" w:rsidRPr="009A50DE" w:rsidRDefault="00113F21" w:rsidP="00113F21">
      <w:pPr>
        <w:pStyle w:val="Code"/>
        <w:rPr>
          <w:color w:val="000000"/>
          <w:lang w:val="en-CA" w:eastAsia="zh-CN"/>
        </w:rPr>
      </w:pPr>
      <w:r w:rsidRPr="009A50DE">
        <w:rPr>
          <w:color w:val="000000"/>
          <w:lang w:val="en-CA" w:eastAsia="zh-CN"/>
        </w:rPr>
        <w:t xml:space="preserve">    JFileChooser unFileChooser </w:t>
      </w:r>
      <w:r w:rsidRPr="009A50DE">
        <w:rPr>
          <w:color w:val="808030"/>
          <w:lang w:val="en-CA" w:eastAsia="zh-CN"/>
        </w:rPr>
        <w:t>=</w:t>
      </w:r>
      <w:r w:rsidRPr="009A50DE">
        <w:rPr>
          <w:color w:val="000000"/>
          <w:lang w:val="en-CA" w:eastAsia="zh-CN"/>
        </w:rPr>
        <w:t xml:space="preserve"> </w:t>
      </w:r>
      <w:r w:rsidRPr="009A50DE">
        <w:rPr>
          <w:b/>
          <w:bCs/>
          <w:lang w:val="en-CA" w:eastAsia="zh-CN"/>
        </w:rPr>
        <w:t>new</w:t>
      </w:r>
      <w:r w:rsidRPr="009A50DE">
        <w:rPr>
          <w:color w:val="000000"/>
          <w:lang w:val="en-CA" w:eastAsia="zh-CN"/>
        </w:rPr>
        <w:t xml:space="preserve"> JFileChooser</w:t>
      </w:r>
      <w:r w:rsidRPr="009A50DE">
        <w:rPr>
          <w:color w:val="808030"/>
          <w:lang w:val="en-CA" w:eastAsia="zh-CN"/>
        </w:rPr>
        <w:t>()</w:t>
      </w:r>
      <w:r w:rsidRPr="009A50DE">
        <w:rPr>
          <w:color w:val="800080"/>
          <w:lang w:val="en-CA" w:eastAsia="zh-CN"/>
        </w:rPr>
        <w:t>;</w:t>
      </w:r>
    </w:p>
    <w:p w14:paraId="45796E28" w14:textId="77777777" w:rsidR="00113F21" w:rsidRPr="009A50DE" w:rsidRDefault="00113F21" w:rsidP="00113F21">
      <w:pPr>
        <w:pStyle w:val="Code"/>
        <w:rPr>
          <w:color w:val="000000"/>
          <w:lang w:val="en-CA" w:eastAsia="zh-CN"/>
        </w:rPr>
      </w:pPr>
      <w:r w:rsidRPr="009A50DE">
        <w:rPr>
          <w:color w:val="000000"/>
          <w:lang w:val="en-CA" w:eastAsia="zh-CN"/>
        </w:rPr>
        <w:t xml:space="preserve">    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5E83CDC5"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showSaveDialog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0179E539"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3C5B6957"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9E4F9D6"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005153C6"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FileOutputStream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4B077BEA" w14:textId="77777777" w:rsidR="00113F21" w:rsidRPr="00113F21" w:rsidRDefault="00113F21" w:rsidP="00113F21">
      <w:pPr>
        <w:pStyle w:val="Code"/>
        <w:keepNext w:val="0"/>
        <w:keepLines w:val="0"/>
        <w:rPr>
          <w:color w:val="000000"/>
          <w:lang w:val="en-CA" w:eastAsia="zh-CN"/>
        </w:rPr>
      </w:pPr>
    </w:p>
    <w:p w14:paraId="7929A78F"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color w:val="BB7977"/>
          <w:lang w:val="fr-FR" w:eastAsia="zh-CN"/>
        </w:rPr>
        <w:t>int</w:t>
      </w: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008C00"/>
          <w:lang w:val="fr-FR" w:eastAsia="zh-CN"/>
        </w:rPr>
        <w:t>1629696561</w:t>
      </w:r>
      <w:r w:rsidRPr="00113F21">
        <w:rPr>
          <w:color w:val="800080"/>
          <w:lang w:val="fr-FR" w:eastAsia="zh-CN"/>
        </w:rPr>
        <w:t>;</w:t>
      </w:r>
      <w:r w:rsidRPr="00113F21">
        <w:rPr>
          <w:color w:val="000000"/>
          <w:lang w:val="fr-FR" w:eastAsia="zh-CN"/>
        </w:rPr>
        <w:t xml:space="preserve"> </w:t>
      </w:r>
      <w:r w:rsidRPr="00113F21">
        <w:rPr>
          <w:color w:val="696969"/>
          <w:lang w:val="fr-FR" w:eastAsia="zh-CN"/>
        </w:rPr>
        <w:t>// (97*2^24)+(35*2^16)+(50&lt;&lt;2^8)+49 = "a#21" en String;</w:t>
      </w:r>
    </w:p>
    <w:p w14:paraId="4E0E023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696969"/>
          <w:lang w:val="fr-FR" w:eastAsia="zh-CN"/>
        </w:rPr>
        <w:t>// Convertir unEntier en un tableau de 4 octets</w:t>
      </w:r>
    </w:p>
    <w:p w14:paraId="0A78267E" w14:textId="77777777" w:rsidR="00113F21" w:rsidRPr="00113F21" w:rsidRDefault="00113F21" w:rsidP="00113F21">
      <w:pPr>
        <w:pStyle w:val="Code"/>
        <w:rPr>
          <w:color w:val="000000"/>
          <w:lang w:val="nb-NO" w:eastAsia="zh-CN"/>
        </w:rPr>
      </w:pPr>
      <w:r w:rsidRPr="00113F21">
        <w:rPr>
          <w:color w:val="000000"/>
          <w:lang w:val="fr-FR" w:eastAsia="zh-CN"/>
        </w:rPr>
        <w:t xml:space="preserve">        </w:t>
      </w:r>
      <w:r w:rsidRPr="00113F21">
        <w:rPr>
          <w:color w:val="BB7977"/>
          <w:lang w:val="nb-NO" w:eastAsia="zh-CN"/>
        </w:rPr>
        <w:t>byte</w:t>
      </w:r>
      <w:r w:rsidRPr="00113F21">
        <w:rPr>
          <w:color w:val="808030"/>
          <w:lang w:val="nb-NO" w:eastAsia="zh-CN"/>
        </w:rPr>
        <w:t>[]</w:t>
      </w:r>
      <w:r w:rsidRPr="00113F21">
        <w:rPr>
          <w:color w:val="000000"/>
          <w:lang w:val="nb-NO" w:eastAsia="zh-CN"/>
        </w:rPr>
        <w:t xml:space="preserve"> tampon </w:t>
      </w:r>
      <w:r w:rsidRPr="00113F21">
        <w:rPr>
          <w:color w:val="808030"/>
          <w:lang w:val="nb-NO" w:eastAsia="zh-CN"/>
        </w:rPr>
        <w:t>=</w:t>
      </w:r>
      <w:r w:rsidRPr="00113F21">
        <w:rPr>
          <w:color w:val="000000"/>
          <w:lang w:val="nb-NO" w:eastAsia="zh-CN"/>
        </w:rPr>
        <w:t xml:space="preserve"> </w:t>
      </w:r>
      <w:r w:rsidRPr="00113F21">
        <w:rPr>
          <w:b/>
          <w:bCs/>
          <w:lang w:val="nb-NO" w:eastAsia="zh-CN"/>
        </w:rPr>
        <w:t>new</w:t>
      </w:r>
      <w:r w:rsidRPr="00113F21">
        <w:rPr>
          <w:color w:val="000000"/>
          <w:lang w:val="nb-NO" w:eastAsia="zh-CN"/>
        </w:rPr>
        <w:t xml:space="preserve"> </w:t>
      </w:r>
      <w:r w:rsidRPr="00113F21">
        <w:rPr>
          <w:color w:val="BB7977"/>
          <w:lang w:val="nb-NO" w:eastAsia="zh-CN"/>
        </w:rPr>
        <w:t>byte</w:t>
      </w:r>
      <w:r w:rsidRPr="00113F21">
        <w:rPr>
          <w:color w:val="808030"/>
          <w:lang w:val="nb-NO" w:eastAsia="zh-CN"/>
        </w:rPr>
        <w:t>[</w:t>
      </w:r>
      <w:r w:rsidRPr="00113F21">
        <w:rPr>
          <w:color w:val="008C00"/>
          <w:lang w:val="nb-NO" w:eastAsia="zh-CN"/>
        </w:rPr>
        <w:t>4</w:t>
      </w:r>
      <w:r w:rsidRPr="00113F21">
        <w:rPr>
          <w:color w:val="808030"/>
          <w:lang w:val="nb-NO" w:eastAsia="zh-CN"/>
        </w:rPr>
        <w:t>]</w:t>
      </w:r>
      <w:r w:rsidRPr="00113F21">
        <w:rPr>
          <w:color w:val="800080"/>
          <w:lang w:val="nb-NO" w:eastAsia="zh-CN"/>
        </w:rPr>
        <w:t>;</w:t>
      </w:r>
    </w:p>
    <w:p w14:paraId="3E6964D3" w14:textId="77777777" w:rsidR="00113F21" w:rsidRPr="00113F21" w:rsidRDefault="00113F21" w:rsidP="00113F21">
      <w:pPr>
        <w:pStyle w:val="Code"/>
        <w:rPr>
          <w:color w:val="000000"/>
          <w:lang w:val="nb-NO" w:eastAsia="zh-CN"/>
        </w:rPr>
      </w:pPr>
      <w:r w:rsidRPr="00113F21">
        <w:rPr>
          <w:color w:val="000000"/>
          <w:lang w:val="nb-NO" w:eastAsia="zh-CN"/>
        </w:rPr>
        <w:t xml:space="preserve">        </w:t>
      </w:r>
      <w:r w:rsidRPr="00113F21">
        <w:rPr>
          <w:b/>
          <w:bCs/>
          <w:lang w:val="nb-NO" w:eastAsia="zh-CN"/>
        </w:rPr>
        <w:t>for</w:t>
      </w:r>
      <w:r w:rsidRPr="00113F21">
        <w:rPr>
          <w:color w:val="000000"/>
          <w:lang w:val="nb-NO" w:eastAsia="zh-CN"/>
        </w:rPr>
        <w:t xml:space="preserve"> </w:t>
      </w:r>
      <w:r w:rsidRPr="00113F21">
        <w:rPr>
          <w:color w:val="808030"/>
          <w:lang w:val="nb-NO" w:eastAsia="zh-CN"/>
        </w:rPr>
        <w:t>(</w:t>
      </w:r>
      <w:r w:rsidRPr="00113F21">
        <w:rPr>
          <w:color w:val="BB7977"/>
          <w:lang w:val="nb-NO" w:eastAsia="zh-CN"/>
        </w:rPr>
        <w:t>int</w:t>
      </w:r>
      <w:r w:rsidRPr="00113F21">
        <w:rPr>
          <w:color w:val="000000"/>
          <w:lang w:val="nb-NO" w:eastAsia="zh-CN"/>
        </w:rPr>
        <w:t xml:space="preserve"> i </w:t>
      </w:r>
      <w:r w:rsidRPr="00113F21">
        <w:rPr>
          <w:color w:val="808030"/>
          <w:lang w:val="nb-NO" w:eastAsia="zh-CN"/>
        </w:rPr>
        <w:t>=</w:t>
      </w:r>
      <w:r w:rsidRPr="00113F21">
        <w:rPr>
          <w:color w:val="000000"/>
          <w:lang w:val="nb-NO" w:eastAsia="zh-CN"/>
        </w:rPr>
        <w:t xml:space="preserve"> </w:t>
      </w:r>
      <w:r w:rsidRPr="00113F21">
        <w:rPr>
          <w:color w:val="008C00"/>
          <w:lang w:val="nb-NO" w:eastAsia="zh-CN"/>
        </w:rPr>
        <w:t>3</w:t>
      </w:r>
      <w:r w:rsidRPr="00113F21">
        <w:rPr>
          <w:color w:val="800080"/>
          <w:lang w:val="nb-NO" w:eastAsia="zh-CN"/>
        </w:rPr>
        <w:t>;</w:t>
      </w:r>
      <w:r w:rsidRPr="00113F21">
        <w:rPr>
          <w:color w:val="000000"/>
          <w:lang w:val="nb-NO" w:eastAsia="zh-CN"/>
        </w:rPr>
        <w:t xml:space="preserve"> i </w:t>
      </w:r>
      <w:r w:rsidRPr="00113F21">
        <w:rPr>
          <w:color w:val="808030"/>
          <w:lang w:val="nb-NO" w:eastAsia="zh-CN"/>
        </w:rPr>
        <w:t>&gt;=</w:t>
      </w:r>
      <w:r w:rsidRPr="00113F21">
        <w:rPr>
          <w:color w:val="000000"/>
          <w:lang w:val="nb-NO" w:eastAsia="zh-CN"/>
        </w:rPr>
        <w:t xml:space="preserve"> </w:t>
      </w:r>
      <w:r w:rsidRPr="00113F21">
        <w:rPr>
          <w:color w:val="008C00"/>
          <w:lang w:val="nb-NO" w:eastAsia="zh-CN"/>
        </w:rPr>
        <w:t>0</w:t>
      </w:r>
      <w:r w:rsidRPr="00113F21">
        <w:rPr>
          <w:color w:val="800080"/>
          <w:lang w:val="nb-NO" w:eastAsia="zh-CN"/>
        </w:rPr>
        <w:t>;</w:t>
      </w:r>
      <w:r w:rsidRPr="00113F21">
        <w:rPr>
          <w:color w:val="000000"/>
          <w:lang w:val="nb-NO" w:eastAsia="zh-CN"/>
        </w:rPr>
        <w:t xml:space="preserve"> i</w:t>
      </w:r>
      <w:r w:rsidRPr="00113F21">
        <w:rPr>
          <w:color w:val="808030"/>
          <w:lang w:val="nb-NO" w:eastAsia="zh-CN"/>
        </w:rPr>
        <w:t>--)</w:t>
      </w:r>
      <w:r w:rsidRPr="00113F21">
        <w:rPr>
          <w:color w:val="000000"/>
          <w:lang w:val="nb-NO" w:eastAsia="zh-CN"/>
        </w:rPr>
        <w:t xml:space="preserve"> </w:t>
      </w:r>
      <w:r w:rsidRPr="00113F21">
        <w:rPr>
          <w:color w:val="800080"/>
          <w:lang w:val="nb-NO" w:eastAsia="zh-CN"/>
        </w:rPr>
        <w:t>{</w:t>
      </w:r>
    </w:p>
    <w:p w14:paraId="6C4DBD34" w14:textId="77777777" w:rsidR="00113F21" w:rsidRPr="00113F21" w:rsidRDefault="00113F21" w:rsidP="00113F21">
      <w:pPr>
        <w:pStyle w:val="Code"/>
        <w:rPr>
          <w:color w:val="000000"/>
          <w:lang w:val="fr-FR" w:eastAsia="zh-CN"/>
        </w:rPr>
      </w:pPr>
      <w:r w:rsidRPr="00113F21">
        <w:rPr>
          <w:color w:val="000000"/>
          <w:lang w:val="nb-NO" w:eastAsia="zh-CN"/>
        </w:rPr>
        <w:t xml:space="preserve">          </w:t>
      </w:r>
      <w:r w:rsidRPr="00113F21">
        <w:rPr>
          <w:color w:val="000000"/>
          <w:lang w:val="fr-FR" w:eastAsia="zh-CN"/>
        </w:rPr>
        <w:t>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byte</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unEntier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8030"/>
          <w:lang w:val="fr-FR" w:eastAsia="zh-CN"/>
        </w:rPr>
        <w:t>)</w:t>
      </w:r>
      <w:r w:rsidRPr="00113F21">
        <w:rPr>
          <w:color w:val="800080"/>
          <w:lang w:val="fr-FR" w:eastAsia="zh-CN"/>
        </w:rPr>
        <w:t>;</w:t>
      </w:r>
      <w:r w:rsidRPr="00113F21">
        <w:rPr>
          <w:color w:val="000000"/>
          <w:lang w:val="fr-FR" w:eastAsia="zh-CN"/>
        </w:rPr>
        <w:t xml:space="preserve"> </w:t>
      </w:r>
      <w:r w:rsidRPr="00113F21">
        <w:rPr>
          <w:color w:val="696969"/>
          <w:lang w:val="fr-FR" w:eastAsia="zh-CN"/>
        </w:rPr>
        <w:t>// Extrait l'octet le moins significatif</w:t>
      </w:r>
    </w:p>
    <w:p w14:paraId="7D6069D3" w14:textId="77777777" w:rsidR="00113F21" w:rsidRPr="00113F21" w:rsidRDefault="00113F21" w:rsidP="00113F21">
      <w:pPr>
        <w:pStyle w:val="Code"/>
        <w:rPr>
          <w:color w:val="000000"/>
          <w:lang w:val="fr-FR" w:eastAsia="zh-CN"/>
        </w:rPr>
      </w:pPr>
      <w:r w:rsidRPr="00113F21">
        <w:rPr>
          <w:color w:val="000000"/>
          <w:lang w:val="fr-FR" w:eastAsia="zh-CN"/>
        </w:rPr>
        <w:t xml:space="preserve">          unEntier </w:t>
      </w:r>
      <w:r w:rsidRPr="00113F21">
        <w:rPr>
          <w:color w:val="808030"/>
          <w:lang w:val="fr-FR" w:eastAsia="zh-CN"/>
        </w:rPr>
        <w:t>&gt;&gt;&gt;=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r w:rsidRPr="00113F21">
        <w:rPr>
          <w:color w:val="000000"/>
          <w:lang w:val="fr-FR" w:eastAsia="zh-CN"/>
        </w:rPr>
        <w:t xml:space="preserve"> </w:t>
      </w:r>
      <w:r w:rsidRPr="00113F21">
        <w:rPr>
          <w:color w:val="696969"/>
          <w:lang w:val="fr-FR" w:eastAsia="zh-CN"/>
        </w:rPr>
        <w:t>// Décalage de 8 bits (remplissage à 0)</w:t>
      </w:r>
    </w:p>
    <w:p w14:paraId="76C8C041" w14:textId="77777777" w:rsidR="00113F21" w:rsidRPr="00113F21" w:rsidRDefault="00113F21" w:rsidP="00113F21">
      <w:pPr>
        <w:pStyle w:val="Code"/>
        <w:rPr>
          <w:color w:val="000000"/>
          <w:lang w:val="it-IT" w:eastAsia="zh-CN"/>
        </w:rPr>
      </w:pPr>
      <w:r w:rsidRPr="00113F21">
        <w:rPr>
          <w:color w:val="000000"/>
          <w:lang w:val="fr-FR" w:eastAsia="zh-CN"/>
        </w:rPr>
        <w:t xml:space="preserve">        </w:t>
      </w:r>
      <w:r w:rsidRPr="00113F21">
        <w:rPr>
          <w:color w:val="800080"/>
          <w:lang w:val="it-IT" w:eastAsia="zh-CN"/>
        </w:rPr>
        <w:t>}</w:t>
      </w:r>
    </w:p>
    <w:p w14:paraId="0E848084"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write</w:t>
      </w:r>
      <w:r w:rsidRPr="00113F21">
        <w:rPr>
          <w:color w:val="808030"/>
          <w:lang w:val="it-IT" w:eastAsia="zh-CN"/>
        </w:rPr>
        <w:t>(</w:t>
      </w:r>
      <w:r w:rsidRPr="00113F21">
        <w:rPr>
          <w:color w:val="000000"/>
          <w:lang w:val="it-IT" w:eastAsia="zh-CN"/>
        </w:rPr>
        <w:t>tampon</w:t>
      </w:r>
      <w:r w:rsidRPr="00113F21">
        <w:rPr>
          <w:color w:val="808030"/>
          <w:lang w:val="it-IT" w:eastAsia="zh-CN"/>
        </w:rPr>
        <w:t>)</w:t>
      </w:r>
      <w:r w:rsidRPr="00113F21">
        <w:rPr>
          <w:color w:val="800080"/>
          <w:lang w:val="it-IT" w:eastAsia="zh-CN"/>
        </w:rPr>
        <w:t>;</w:t>
      </w:r>
    </w:p>
    <w:p w14:paraId="0C430805" w14:textId="77777777" w:rsidR="00113F21" w:rsidRPr="00113F21" w:rsidRDefault="00113F21" w:rsidP="00113F21">
      <w:pPr>
        <w:pStyle w:val="Code"/>
        <w:rPr>
          <w:color w:val="000000"/>
          <w:lang w:val="it-IT" w:eastAsia="zh-CN"/>
        </w:rPr>
      </w:pPr>
      <w:r w:rsidRPr="00113F21">
        <w:rPr>
          <w:color w:val="000000"/>
          <w:lang w:val="it-IT" w:eastAsia="zh-CN"/>
        </w:rPr>
        <w:t xml:space="preserve">        unFichier</w:t>
      </w:r>
      <w:r w:rsidRPr="00113F21">
        <w:rPr>
          <w:color w:val="808030"/>
          <w:lang w:val="it-IT" w:eastAsia="zh-CN"/>
        </w:rPr>
        <w:t>.</w:t>
      </w:r>
      <w:r w:rsidRPr="00113F21">
        <w:rPr>
          <w:color w:val="000000"/>
          <w:lang w:val="it-IT" w:eastAsia="zh-CN"/>
        </w:rPr>
        <w:t>close</w:t>
      </w:r>
      <w:r w:rsidRPr="00113F21">
        <w:rPr>
          <w:color w:val="808030"/>
          <w:lang w:val="it-IT" w:eastAsia="zh-CN"/>
        </w:rPr>
        <w:t>()</w:t>
      </w:r>
      <w:r w:rsidRPr="00113F21">
        <w:rPr>
          <w:color w:val="800080"/>
          <w:lang w:val="it-IT" w:eastAsia="zh-CN"/>
        </w:rPr>
        <w:t>;</w:t>
      </w:r>
    </w:p>
    <w:p w14:paraId="029766E9" w14:textId="77777777" w:rsidR="00113F21" w:rsidRPr="00113F21" w:rsidRDefault="00113F21" w:rsidP="00113F21">
      <w:pPr>
        <w:pStyle w:val="Code"/>
        <w:rPr>
          <w:color w:val="000000"/>
          <w:lang w:val="it-IT" w:eastAsia="zh-CN"/>
        </w:rPr>
      </w:pPr>
    </w:p>
    <w:p w14:paraId="0553A9E0"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75A8B6D0"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b/>
          <w:bCs/>
          <w:color w:val="BB7977"/>
          <w:lang w:val="it-IT" w:eastAsia="zh-CN"/>
        </w:rPr>
        <w:t>System</w:t>
      </w:r>
      <w:r w:rsidRPr="00113F21">
        <w:rPr>
          <w:color w:val="808030"/>
          <w:lang w:val="it-IT" w:eastAsia="zh-CN"/>
        </w:rPr>
        <w:t>.</w:t>
      </w:r>
      <w:r w:rsidRPr="00113F21">
        <w:rPr>
          <w:color w:val="000000"/>
          <w:lang w:val="it-IT" w:eastAsia="zh-CN"/>
        </w:rPr>
        <w:t>out</w:t>
      </w:r>
      <w:r w:rsidRPr="00113F21">
        <w:rPr>
          <w:color w:val="808030"/>
          <w:lang w:val="it-IT" w:eastAsia="zh-CN"/>
        </w:rPr>
        <w:t>.</w:t>
      </w:r>
      <w:r w:rsidRPr="00113F21">
        <w:rPr>
          <w:color w:val="000000"/>
          <w:lang w:val="it-IT" w:eastAsia="zh-CN"/>
        </w:rPr>
        <w:t>println</w:t>
      </w:r>
      <w:r w:rsidRPr="00113F21">
        <w:rPr>
          <w:color w:val="808030"/>
          <w:lang w:val="it-IT" w:eastAsia="zh-CN"/>
        </w:rPr>
        <w:t>(</w:t>
      </w:r>
      <w:r w:rsidRPr="00113F21">
        <w:rPr>
          <w:color w:val="0000E6"/>
          <w:lang w:val="it-IT" w:eastAsia="zh-CN"/>
        </w:rPr>
        <w:t>"Nom de fichier invalide"</w:t>
      </w:r>
      <w:r w:rsidRPr="00113F21">
        <w:rPr>
          <w:color w:val="808030"/>
          <w:lang w:val="it-IT" w:eastAsia="zh-CN"/>
        </w:rPr>
        <w:t>)</w:t>
      </w:r>
      <w:r w:rsidRPr="00113F21">
        <w:rPr>
          <w:color w:val="800080"/>
          <w:lang w:val="it-IT" w:eastAsia="zh-CN"/>
        </w:rPr>
        <w:t>;</w:t>
      </w:r>
    </w:p>
    <w:p w14:paraId="647A427C"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p>
    <w:p w14:paraId="4155868F" w14:textId="77777777" w:rsidR="00113F21" w:rsidRPr="00113F21" w:rsidRDefault="00113F21" w:rsidP="00113F21">
      <w:pPr>
        <w:pStyle w:val="Code"/>
        <w:rPr>
          <w:color w:val="000000"/>
          <w:lang w:val="it-IT" w:eastAsia="zh-CN"/>
        </w:rPr>
      </w:pPr>
      <w:r w:rsidRPr="00113F21">
        <w:rPr>
          <w:color w:val="000000"/>
          <w:lang w:val="it-IT" w:eastAsia="zh-CN"/>
        </w:rPr>
        <w:t xml:space="preserve">    </w:t>
      </w:r>
      <w:r w:rsidRPr="00113F21">
        <w:rPr>
          <w:color w:val="800080"/>
          <w:lang w:val="it-IT" w:eastAsia="zh-CN"/>
        </w:rPr>
        <w:t>}</w:t>
      </w:r>
      <w:r w:rsidRPr="00113F21">
        <w:rPr>
          <w:color w:val="000000"/>
          <w:lang w:val="it-IT" w:eastAsia="zh-CN"/>
        </w:rPr>
        <w:t xml:space="preserve"> </w:t>
      </w:r>
      <w:r w:rsidRPr="00113F21">
        <w:rPr>
          <w:b/>
          <w:bCs/>
          <w:lang w:val="it-IT" w:eastAsia="zh-CN"/>
        </w:rPr>
        <w:t>else</w:t>
      </w:r>
      <w:r w:rsidRPr="00113F21">
        <w:rPr>
          <w:color w:val="000000"/>
          <w:lang w:val="it-IT" w:eastAsia="zh-CN"/>
        </w:rPr>
        <w:t xml:space="preserve"> </w:t>
      </w:r>
      <w:r w:rsidRPr="00113F21">
        <w:rPr>
          <w:color w:val="800080"/>
          <w:lang w:val="it-IT" w:eastAsia="zh-CN"/>
        </w:rPr>
        <w:t>{</w:t>
      </w:r>
    </w:p>
    <w:p w14:paraId="0917EAED" w14:textId="77777777" w:rsidR="00113F21" w:rsidRPr="00113F21" w:rsidRDefault="00113F21" w:rsidP="00113F21">
      <w:pPr>
        <w:pStyle w:val="Code"/>
        <w:rPr>
          <w:color w:val="000000"/>
          <w:lang w:val="fr-FR" w:eastAsia="zh-CN"/>
        </w:rPr>
      </w:pPr>
      <w:r w:rsidRPr="00113F21">
        <w:rPr>
          <w:color w:val="000000"/>
          <w:lang w:val="it-IT"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759C4ACE"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color w:val="800080"/>
          <w:lang w:val="en-CA" w:eastAsia="zh-CN"/>
        </w:rPr>
        <w:t>}</w:t>
      </w:r>
    </w:p>
    <w:p w14:paraId="07EEB055"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6AEF6B2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7DEE421B" w14:textId="77777777" w:rsidR="00113F21" w:rsidRPr="00113F21" w:rsidRDefault="00113F21" w:rsidP="00113F21">
      <w:pPr>
        <w:pStyle w:val="Code"/>
        <w:rPr>
          <w:color w:val="000000"/>
          <w:lang w:val="en-CA" w:eastAsia="zh-CN"/>
        </w:rPr>
      </w:pPr>
    </w:p>
    <w:p w14:paraId="386AF3BB"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7A151264"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b/>
          <w:bCs/>
          <w:lang w:eastAsia="zh-CN"/>
        </w:rPr>
        <w:t>new</w:t>
      </w:r>
      <w:r w:rsidRPr="009A50DE">
        <w:rPr>
          <w:color w:val="000000"/>
          <w:lang w:eastAsia="zh-CN"/>
        </w:rPr>
        <w:t xml:space="preserve"> CreerFichierFileChooser</w:t>
      </w:r>
      <w:r w:rsidRPr="009A50DE">
        <w:rPr>
          <w:color w:val="808030"/>
          <w:lang w:eastAsia="zh-CN"/>
        </w:rPr>
        <w:t>()</w:t>
      </w:r>
      <w:r w:rsidRPr="009A50DE">
        <w:rPr>
          <w:color w:val="800080"/>
          <w:lang w:eastAsia="zh-CN"/>
        </w:rPr>
        <w:t>;</w:t>
      </w:r>
    </w:p>
    <w:p w14:paraId="156F6EC8"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color w:val="800080"/>
          <w:lang w:eastAsia="zh-CN"/>
        </w:rPr>
        <w:t>}</w:t>
      </w:r>
    </w:p>
    <w:p w14:paraId="6EF9AA39" w14:textId="08397CBB" w:rsidR="00113F21" w:rsidRDefault="00113F21" w:rsidP="00113F21">
      <w:pPr>
        <w:pStyle w:val="Code"/>
        <w:rPr>
          <w:color w:val="800080"/>
          <w:lang w:eastAsia="zh-CN"/>
        </w:rPr>
      </w:pPr>
      <w:r w:rsidRPr="009A50DE">
        <w:rPr>
          <w:color w:val="800080"/>
          <w:lang w:eastAsia="zh-CN"/>
        </w:rPr>
        <w:t>}</w:t>
      </w:r>
    </w:p>
    <w:p w14:paraId="2072B8AC" w14:textId="77777777" w:rsidR="00117845" w:rsidRPr="009A50DE" w:rsidRDefault="00117845" w:rsidP="00113F21">
      <w:pPr>
        <w:pStyle w:val="Code"/>
        <w:rPr>
          <w:color w:val="000000"/>
          <w:lang w:eastAsia="zh-CN"/>
        </w:rPr>
      </w:pPr>
    </w:p>
    <w:p w14:paraId="6ADEB40C" w14:textId="77777777" w:rsidR="007E66E1" w:rsidRPr="009A50DE" w:rsidRDefault="007E66E1" w:rsidP="007E66E1">
      <w:pPr>
        <w:pStyle w:val="Corpslivre"/>
      </w:pPr>
    </w:p>
    <w:p w14:paraId="7CAE295D" w14:textId="77777777" w:rsidR="007E66E1" w:rsidRPr="009A50DE" w:rsidRDefault="007E66E1" w:rsidP="007E66E1">
      <w:pPr>
        <w:pStyle w:val="Corpslivre"/>
        <w:rPr>
          <w:rFonts w:ascii="Garamond" w:hAnsi="Garamond"/>
        </w:rPr>
      </w:pPr>
      <w:r w:rsidRPr="009A50DE">
        <w:rPr>
          <w:rFonts w:ascii="Garamond" w:hAnsi="Garamond"/>
        </w:rPr>
        <w:t>La ligne</w:t>
      </w:r>
    </w:p>
    <w:p w14:paraId="4075E27A" w14:textId="77777777" w:rsidR="007E66E1" w:rsidRPr="009A50DE" w:rsidRDefault="007E66E1" w:rsidP="007E66E1">
      <w:pPr>
        <w:pStyle w:val="CodeJava"/>
        <w:ind w:firstLine="708"/>
        <w:rPr>
          <w:lang w:val="fr-CA"/>
        </w:rPr>
      </w:pPr>
      <w:r w:rsidRPr="009A50DE">
        <w:rPr>
          <w:lang w:val="fr-CA"/>
        </w:rPr>
        <w:t>JFileChooser unFileChooser = new JFileChooser();</w:t>
      </w:r>
    </w:p>
    <w:p w14:paraId="057E2862" w14:textId="313AE5EE" w:rsidR="007E66E1" w:rsidRPr="00D95704" w:rsidRDefault="007E66E1" w:rsidP="007E66E1">
      <w:pPr>
        <w:pStyle w:val="Corpslivre"/>
        <w:rPr>
          <w:rFonts w:ascii="Garamond" w:hAnsi="Garamond"/>
          <w:lang w:val="fr-FR"/>
        </w:rPr>
      </w:pPr>
      <w:r w:rsidRPr="00D95704">
        <w:rPr>
          <w:rFonts w:ascii="Garamond" w:hAnsi="Garamond"/>
          <w:lang w:val="fr-FR"/>
        </w:rPr>
        <w:t xml:space="preserve">crée un </w:t>
      </w:r>
      <w:hyperlink r:id="rId578" w:tooltip="class in javax.swing" w:history="1">
        <w:r w:rsidR="00BD33D7" w:rsidRPr="00D95704">
          <w:rPr>
            <w:rStyle w:val="typenamelink"/>
            <w:rFonts w:ascii="&amp;quot" w:hAnsi="&amp;quot"/>
            <w:b/>
            <w:bCs/>
            <w:color w:val="4A6782"/>
            <w:sz w:val="21"/>
            <w:szCs w:val="21"/>
            <w:lang w:val="fr-FR"/>
          </w:rPr>
          <w:t>JFileChooser</w:t>
        </w:r>
      </w:hyperlink>
      <w:r w:rsidRPr="00D95704">
        <w:rPr>
          <w:rFonts w:ascii="Garamond" w:hAnsi="Garamond"/>
          <w:lang w:val="fr-FR"/>
        </w:rPr>
        <w:t>.</w:t>
      </w:r>
    </w:p>
    <w:p w14:paraId="53DFE4B5" w14:textId="77777777" w:rsidR="007E66E1" w:rsidRPr="00D95704" w:rsidRDefault="007E66E1" w:rsidP="007E66E1">
      <w:pPr>
        <w:pStyle w:val="Corpslivre"/>
        <w:rPr>
          <w:rFonts w:ascii="Garamond" w:hAnsi="Garamond"/>
          <w:lang w:val="fr-FR"/>
        </w:rPr>
      </w:pPr>
      <w:r w:rsidRPr="00D95704">
        <w:rPr>
          <w:rFonts w:ascii="Garamond" w:hAnsi="Garamond"/>
          <w:lang w:val="fr-FR"/>
        </w:rPr>
        <w:t>La ligne¸</w:t>
      </w:r>
    </w:p>
    <w:p w14:paraId="4F55DAEE" w14:textId="77777777" w:rsidR="007E66E1" w:rsidRPr="009A50DE" w:rsidRDefault="007E66E1" w:rsidP="007E66E1">
      <w:pPr>
        <w:pStyle w:val="CodeJava"/>
        <w:ind w:firstLine="708"/>
        <w:rPr>
          <w:lang w:val="en-CA"/>
        </w:rPr>
      </w:pPr>
      <w:r w:rsidRPr="009A50DE">
        <w:rPr>
          <w:lang w:val="en-CA"/>
        </w:rPr>
        <w:t>unFileChooser.setFileSelectionMode(JFileChooser.FILES_ONLY);</w:t>
      </w:r>
    </w:p>
    <w:p w14:paraId="2BBCBADF" w14:textId="77777777" w:rsidR="007E66E1" w:rsidRPr="00A74711" w:rsidRDefault="007E66E1" w:rsidP="007E66E1">
      <w:pPr>
        <w:pStyle w:val="Corpslivre"/>
        <w:rPr>
          <w:rFonts w:ascii="Garamond" w:hAnsi="Garamond"/>
        </w:rPr>
      </w:pPr>
      <w:r w:rsidRPr="00A74711">
        <w:rPr>
          <w:rFonts w:ascii="Garamond" w:hAnsi="Garamond"/>
        </w:rPr>
        <w:t>restreint le choix des éléments qu'il est possible de sélectionner. Il sera par la suite possible de sélectionner uniquement un fichier et pas un répertoire (dossier).</w:t>
      </w:r>
    </w:p>
    <w:p w14:paraId="0259D1C2" w14:textId="77777777" w:rsidR="007E66E1" w:rsidRPr="00A74711" w:rsidRDefault="007E66E1" w:rsidP="007E66E1">
      <w:pPr>
        <w:pStyle w:val="Corpslivre"/>
        <w:rPr>
          <w:rFonts w:ascii="Garamond" w:hAnsi="Garamond"/>
        </w:rPr>
      </w:pPr>
      <w:r w:rsidRPr="00A74711">
        <w:rPr>
          <w:rFonts w:ascii="Garamond" w:hAnsi="Garamond"/>
        </w:rPr>
        <w:t>La ligne</w:t>
      </w:r>
    </w:p>
    <w:p w14:paraId="4AD0C3A9" w14:textId="77777777" w:rsidR="007E66E1" w:rsidRDefault="007E66E1" w:rsidP="007E66E1">
      <w:pPr>
        <w:pStyle w:val="CodeJava"/>
        <w:ind w:firstLine="708"/>
      </w:pPr>
      <w:r>
        <w:t>int résultat = unFileChooser.showSaveDialog(this);</w:t>
      </w:r>
    </w:p>
    <w:p w14:paraId="45EF0F7A" w14:textId="77777777" w:rsidR="007E66E1" w:rsidRPr="00A74711" w:rsidRDefault="007E66E1" w:rsidP="007E66E1">
      <w:pPr>
        <w:pStyle w:val="Corpslivre"/>
        <w:rPr>
          <w:rFonts w:ascii="Garamond" w:hAnsi="Garamond"/>
        </w:rPr>
      </w:pPr>
      <w:r w:rsidRPr="00A74711">
        <w:rPr>
          <w:rFonts w:ascii="Garamond" w:hAnsi="Garamond"/>
        </w:rPr>
        <w:t xml:space="preserve">affiche le dialogue et permet à l'utilisateur de sélectionner un fichier. La sélection est confirmée en cliquant le bouton </w:t>
      </w:r>
      <w:r w:rsidRPr="00A74711">
        <w:rPr>
          <w:rFonts w:ascii="Garamond" w:hAnsi="Garamond"/>
          <w:i/>
        </w:rPr>
        <w:t>Save</w:t>
      </w:r>
      <w:r w:rsidRPr="00A74711">
        <w:rPr>
          <w:rFonts w:ascii="Garamond" w:hAnsi="Garamond"/>
        </w:rPr>
        <w:t xml:space="preserve">. Le paramètre </w:t>
      </w:r>
      <w:r w:rsidRPr="00A74711">
        <w:rPr>
          <w:rFonts w:ascii="Garamond" w:hAnsi="Garamond"/>
          <w:i/>
        </w:rPr>
        <w:t>this</w:t>
      </w:r>
      <w:r w:rsidRPr="00A74711">
        <w:rPr>
          <w:rFonts w:ascii="Garamond" w:hAnsi="Garamond"/>
        </w:rPr>
        <w:t xml:space="preserve"> est la composante parente. Ici, la classe parente est </w:t>
      </w:r>
      <w:r w:rsidRPr="00A74711">
        <w:rPr>
          <w:rFonts w:ascii="Garamond" w:hAnsi="Garamond"/>
          <w:i/>
        </w:rPr>
        <w:t>CreerFichierFileChooser</w:t>
      </w:r>
      <w:r w:rsidRPr="00A74711">
        <w:rPr>
          <w:rFonts w:ascii="Garamond" w:hAnsi="Garamond"/>
        </w:rPr>
        <w:t xml:space="preserve"> qui est un </w:t>
      </w:r>
      <w:r w:rsidRPr="00A74711">
        <w:rPr>
          <w:rFonts w:ascii="Garamond" w:hAnsi="Garamond"/>
          <w:i/>
        </w:rPr>
        <w:t>Jframe</w:t>
      </w:r>
      <w:r w:rsidRPr="00A74711">
        <w:rPr>
          <w:rFonts w:ascii="Garamond" w:hAnsi="Garamond"/>
        </w:rPr>
        <w:t xml:space="preserve">. Le parent doit être un </w:t>
      </w:r>
      <w:r w:rsidRPr="00A74711">
        <w:rPr>
          <w:rFonts w:ascii="Garamond" w:hAnsi="Garamond"/>
          <w:i/>
        </w:rPr>
        <w:t>JComponent</w:t>
      </w:r>
      <w:r w:rsidRPr="00A74711">
        <w:rPr>
          <w:rFonts w:ascii="Garamond" w:hAnsi="Garamond"/>
        </w:rPr>
        <w:t>.</w:t>
      </w:r>
    </w:p>
    <w:p w14:paraId="7F318712" w14:textId="77777777" w:rsidR="007E66E1" w:rsidRPr="00A74711" w:rsidRDefault="007E66E1" w:rsidP="007E66E1">
      <w:pPr>
        <w:pStyle w:val="Corpslivre"/>
        <w:rPr>
          <w:rFonts w:ascii="Garamond" w:hAnsi="Garamond"/>
        </w:rPr>
      </w:pPr>
      <w:r w:rsidRPr="00A74711">
        <w:rPr>
          <w:rFonts w:ascii="Garamond" w:hAnsi="Garamond"/>
        </w:rPr>
        <w:t>L'entier retourné permet de vérifier si le choix a bien été effectué. La ligne suivante</w:t>
      </w:r>
    </w:p>
    <w:p w14:paraId="2A17AFE2" w14:textId="77777777" w:rsidR="007E66E1" w:rsidRDefault="007E66E1" w:rsidP="007E66E1">
      <w:pPr>
        <w:pStyle w:val="CodeJava"/>
        <w:ind w:firstLine="708"/>
      </w:pPr>
      <w:r>
        <w:t>if (résultat != JFileChooser.CANCEL_OPTION){</w:t>
      </w:r>
    </w:p>
    <w:p w14:paraId="69C32BC5" w14:textId="610CD51A" w:rsidR="007E66E1" w:rsidRPr="00BD33D7" w:rsidRDefault="007E66E1" w:rsidP="007E66E1">
      <w:pPr>
        <w:pStyle w:val="Corpslivre"/>
        <w:rPr>
          <w:rFonts w:ascii="Garamond" w:hAnsi="Garamond"/>
        </w:rPr>
      </w:pPr>
      <w:r w:rsidRPr="00BD33D7">
        <w:rPr>
          <w:rFonts w:ascii="Garamond" w:hAnsi="Garamond"/>
        </w:rPr>
        <w:t xml:space="preserve">vérifie </w:t>
      </w:r>
      <w:r w:rsidR="00BD33D7">
        <w:rPr>
          <w:rFonts w:ascii="Garamond" w:hAnsi="Garamond"/>
        </w:rPr>
        <w:t>que</w:t>
      </w:r>
      <w:r w:rsidRPr="00BD33D7">
        <w:rPr>
          <w:rFonts w:ascii="Garamond" w:hAnsi="Garamond"/>
        </w:rPr>
        <w:t xml:space="preserve"> le bouton </w:t>
      </w:r>
      <w:r w:rsidRPr="00BD33D7">
        <w:rPr>
          <w:rFonts w:ascii="Garamond" w:hAnsi="Garamond"/>
          <w:i/>
        </w:rPr>
        <w:t>Cancel</w:t>
      </w:r>
      <w:r w:rsidRPr="00BD33D7">
        <w:rPr>
          <w:rFonts w:ascii="Garamond" w:hAnsi="Garamond"/>
        </w:rPr>
        <w:t xml:space="preserve"> a été cliqué.</w:t>
      </w:r>
    </w:p>
    <w:p w14:paraId="7F730705" w14:textId="77777777" w:rsidR="007E66E1" w:rsidRPr="00BD33D7" w:rsidRDefault="007E66E1" w:rsidP="007E66E1">
      <w:pPr>
        <w:pStyle w:val="Corpslivre"/>
        <w:rPr>
          <w:rFonts w:ascii="Garamond" w:hAnsi="Garamond"/>
        </w:rPr>
      </w:pPr>
      <w:r w:rsidRPr="00BD33D7">
        <w:rPr>
          <w:rFonts w:ascii="Garamond" w:hAnsi="Garamond"/>
        </w:rPr>
        <w:t xml:space="preserve">La ligne suivante extrait l'objet </w:t>
      </w:r>
      <w:r w:rsidRPr="00BD33D7">
        <w:rPr>
          <w:rFonts w:ascii="Garamond" w:hAnsi="Garamond"/>
          <w:i/>
        </w:rPr>
        <w:t>leFile</w:t>
      </w:r>
      <w:r w:rsidRPr="00BD33D7">
        <w:rPr>
          <w:rFonts w:ascii="Garamond" w:hAnsi="Garamond"/>
        </w:rPr>
        <w:t xml:space="preserve"> de la classe </w:t>
      </w:r>
      <w:r w:rsidRPr="00BD33D7">
        <w:rPr>
          <w:rFonts w:ascii="Garamond" w:hAnsi="Garamond"/>
          <w:i/>
        </w:rPr>
        <w:t>File</w:t>
      </w:r>
      <w:r w:rsidRPr="00BD33D7">
        <w:rPr>
          <w:rFonts w:ascii="Garamond" w:hAnsi="Garamond"/>
        </w:rPr>
        <w:t xml:space="preserve"> qui représente le fichier choisi :</w:t>
      </w:r>
    </w:p>
    <w:p w14:paraId="7AE13E94" w14:textId="77777777" w:rsidR="007E66E1" w:rsidRDefault="007E66E1" w:rsidP="007E66E1">
      <w:pPr>
        <w:pStyle w:val="CodeJava"/>
        <w:ind w:firstLine="708"/>
      </w:pPr>
      <w:r>
        <w:t>File leFile = unFileChooser.getSelectedFile();</w:t>
      </w:r>
    </w:p>
    <w:p w14:paraId="2E2AA608" w14:textId="77777777" w:rsidR="007E66E1" w:rsidRPr="00BD33D7" w:rsidRDefault="007E66E1" w:rsidP="007E66E1">
      <w:pPr>
        <w:pStyle w:val="Corpslivre"/>
        <w:rPr>
          <w:rFonts w:ascii="Garamond" w:hAnsi="Garamond"/>
        </w:rPr>
      </w:pPr>
      <w:r w:rsidRPr="00BD33D7">
        <w:rPr>
          <w:rFonts w:ascii="Garamond" w:hAnsi="Garamond"/>
        </w:rPr>
        <w:t>Ensuite, la ligne suivante vérifie que la sélection n'est pas nulle ou la chaîne vide :</w:t>
      </w:r>
    </w:p>
    <w:p w14:paraId="35305AE5" w14:textId="77777777" w:rsidR="007E66E1" w:rsidRPr="00B71EBD" w:rsidRDefault="007E66E1" w:rsidP="007E66E1">
      <w:pPr>
        <w:pStyle w:val="CodeJava"/>
        <w:ind w:firstLine="576"/>
        <w:rPr>
          <w:lang w:val="en-CA"/>
        </w:rPr>
      </w:pPr>
      <w:r w:rsidRPr="00B71EBD">
        <w:rPr>
          <w:lang w:val="en-CA"/>
        </w:rPr>
        <w:lastRenderedPageBreak/>
        <w:t>if (leFile != null &amp;&amp; !(leFile.getName().equals(""))){</w:t>
      </w:r>
    </w:p>
    <w:p w14:paraId="1B1BE2CD" w14:textId="77777777" w:rsidR="007E66E1" w:rsidRPr="00BD33D7" w:rsidRDefault="007E66E1" w:rsidP="007E66E1">
      <w:pPr>
        <w:pStyle w:val="Corpslivre"/>
        <w:rPr>
          <w:rFonts w:ascii="Garamond" w:hAnsi="Garamond"/>
        </w:rPr>
      </w:pPr>
      <w:r w:rsidRPr="00BD33D7">
        <w:rPr>
          <w:rFonts w:ascii="Garamond" w:hAnsi="Garamond"/>
        </w:rPr>
        <w:t xml:space="preserve">Enfin la ligne suivante crée un </w:t>
      </w:r>
      <w:r w:rsidRPr="00BD33D7">
        <w:rPr>
          <w:rFonts w:ascii="Garamond" w:hAnsi="Garamond"/>
          <w:i/>
        </w:rPr>
        <w:t>FileOutputStream</w:t>
      </w:r>
      <w:r w:rsidRPr="00BD33D7">
        <w:rPr>
          <w:rFonts w:ascii="Garamond" w:hAnsi="Garamond"/>
        </w:rPr>
        <w:t xml:space="preserve"> à partir du </w:t>
      </w:r>
      <w:r w:rsidRPr="00BD33D7">
        <w:rPr>
          <w:rFonts w:ascii="Garamond" w:hAnsi="Garamond"/>
          <w:i/>
        </w:rPr>
        <w:t>File</w:t>
      </w:r>
      <w:r w:rsidRPr="00BD33D7">
        <w:rPr>
          <w:rFonts w:ascii="Garamond" w:hAnsi="Garamond"/>
        </w:rPr>
        <w:t>.</w:t>
      </w:r>
    </w:p>
    <w:p w14:paraId="17D8A39F" w14:textId="77777777" w:rsidR="007E66E1" w:rsidRPr="00B71EBD" w:rsidRDefault="007E66E1" w:rsidP="007E66E1">
      <w:pPr>
        <w:pStyle w:val="CodeJava"/>
        <w:ind w:firstLine="576"/>
        <w:rPr>
          <w:lang w:val="en-CA"/>
        </w:rPr>
      </w:pPr>
      <w:r w:rsidRPr="00B71EBD">
        <w:rPr>
          <w:lang w:val="en-CA"/>
        </w:rPr>
        <w:t>FileOutputStream unFichier = new FileOutputStream(leFile);</w:t>
      </w:r>
    </w:p>
    <w:p w14:paraId="6D09D9BC" w14:textId="77777777" w:rsidR="007E66E1" w:rsidRPr="00BD33D7" w:rsidRDefault="007E66E1" w:rsidP="007E66E1">
      <w:pPr>
        <w:pStyle w:val="Corpslivre"/>
        <w:rPr>
          <w:rFonts w:ascii="Garamond" w:hAnsi="Garamond"/>
          <w:lang w:val="en-CA"/>
        </w:rPr>
      </w:pPr>
    </w:p>
    <w:p w14:paraId="2DF2EC5F" w14:textId="09D71D41" w:rsidR="007E66E1" w:rsidRDefault="007E66E1" w:rsidP="007E66E1">
      <w:pPr>
        <w:pStyle w:val="Corpslivre"/>
        <w:rPr>
          <w:rFonts w:ascii="Garamond" w:hAnsi="Garamond"/>
        </w:rPr>
      </w:pPr>
      <w:r w:rsidRPr="00CC437B">
        <w:rPr>
          <w:rFonts w:ascii="Garamond" w:hAnsi="Garamond"/>
          <w:b/>
        </w:rPr>
        <w:t>Exemple</w:t>
      </w:r>
      <w:r w:rsidRPr="00BD33D7">
        <w:rPr>
          <w:rFonts w:ascii="Garamond" w:hAnsi="Garamond"/>
        </w:rPr>
        <w:t xml:space="preserve">. L'exemple suivant reprend l'exemple </w:t>
      </w:r>
      <w:r w:rsidRPr="00BD33D7">
        <w:rPr>
          <w:rFonts w:ascii="Garamond" w:hAnsi="Garamond"/>
          <w:i/>
        </w:rPr>
        <w:t>Lir</w:t>
      </w:r>
      <w:r w:rsidR="00BD33D7">
        <w:rPr>
          <w:rFonts w:ascii="Garamond" w:hAnsi="Garamond"/>
          <w:i/>
        </w:rPr>
        <w:t>e</w:t>
      </w:r>
      <w:r w:rsidRPr="00BD33D7">
        <w:rPr>
          <w:rFonts w:ascii="Garamond" w:hAnsi="Garamond"/>
          <w:i/>
        </w:rPr>
        <w:t>EntierEnOctets</w:t>
      </w:r>
      <w:r w:rsidRPr="00BD33D7">
        <w:rPr>
          <w:rFonts w:ascii="Garamond" w:hAnsi="Garamond"/>
        </w:rPr>
        <w:t xml:space="preserve"> de lecture d'octets d'un fichier mais en permettant à l'utilisateur de sélectionner le fichier à lire à l'aide d'un dialogue </w:t>
      </w:r>
      <w:hyperlink r:id="rId579" w:tooltip="class in javax.swing" w:history="1">
        <w:r w:rsidR="000B622A">
          <w:rPr>
            <w:rStyle w:val="typenamelink"/>
            <w:rFonts w:ascii="&amp;quot" w:hAnsi="&amp;quot"/>
            <w:b/>
            <w:bCs/>
            <w:color w:val="4A6782"/>
            <w:sz w:val="21"/>
            <w:szCs w:val="21"/>
          </w:rPr>
          <w:t>JFileChooser</w:t>
        </w:r>
      </w:hyperlink>
      <w:r w:rsidRPr="00BD33D7">
        <w:rPr>
          <w:rFonts w:ascii="Garamond" w:hAnsi="Garamond"/>
        </w:rPr>
        <w:t xml:space="preserve">. </w:t>
      </w:r>
    </w:p>
    <w:p w14:paraId="1C89FE4A" w14:textId="77777777" w:rsidR="00596E1B" w:rsidRPr="00BD33D7" w:rsidRDefault="00596E1B" w:rsidP="007E66E1">
      <w:pPr>
        <w:pStyle w:val="Corpslivre"/>
        <w:rPr>
          <w:rFonts w:ascii="Garamond" w:hAnsi="Garamond"/>
        </w:rPr>
      </w:pPr>
    </w:p>
    <w:p w14:paraId="1DCE53D0" w14:textId="73A5333A" w:rsidR="007E66E1" w:rsidRDefault="00000000" w:rsidP="007E66E1">
      <w:pPr>
        <w:pStyle w:val="Corpslivre"/>
        <w:rPr>
          <w:noProof/>
        </w:rPr>
      </w:pPr>
      <w:hyperlink r:id="rId580" w:history="1">
        <w:r w:rsidR="00596E1B">
          <w:rPr>
            <w:rStyle w:val="Hyperlien"/>
            <w:rFonts w:ascii="Segoe UI" w:hAnsi="Segoe UI" w:cs="Segoe UI"/>
            <w:b/>
            <w:bCs/>
            <w:color w:val="0366D6"/>
          </w:rPr>
          <w:t>JavaPasAPas</w:t>
        </w:r>
      </w:hyperlink>
      <w:r w:rsidR="00596E1B">
        <w:rPr>
          <w:rStyle w:val="separator"/>
          <w:rFonts w:ascii="Segoe UI" w:hAnsi="Segoe UI" w:cs="Segoe UI"/>
          <w:color w:val="586069"/>
        </w:rPr>
        <w:t>/</w:t>
      </w:r>
      <w:r w:rsidR="00113F21">
        <w:rPr>
          <w:rStyle w:val="lev"/>
          <w:rFonts w:ascii="Segoe UI" w:hAnsi="Segoe UI" w:cs="Segoe UI"/>
          <w:color w:val="24292E"/>
        </w:rPr>
        <w:t>chapitre_9/L</w:t>
      </w:r>
      <w:r w:rsidR="00596E1B">
        <w:rPr>
          <w:rStyle w:val="lev"/>
          <w:rFonts w:ascii="Segoe UI" w:hAnsi="Segoe UI" w:cs="Segoe UI"/>
          <w:color w:val="24292E"/>
        </w:rPr>
        <w:t>ireFichierFileChooser.java</w:t>
      </w:r>
    </w:p>
    <w:p w14:paraId="7045A955" w14:textId="77777777" w:rsidR="00113F21" w:rsidRPr="00113F21" w:rsidRDefault="00113F21" w:rsidP="00113F21">
      <w:pPr>
        <w:pStyle w:val="Code"/>
        <w:rPr>
          <w:color w:val="000000"/>
          <w:lang w:eastAsia="zh-CN"/>
        </w:rPr>
      </w:pPr>
      <w:r w:rsidRPr="00113F21">
        <w:rPr>
          <w:b/>
          <w:bCs/>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lang w:eastAsia="zh-CN"/>
        </w:rPr>
        <w:t>*</w:t>
      </w:r>
      <w:r w:rsidRPr="00113F21">
        <w:rPr>
          <w:color w:val="800080"/>
          <w:lang w:eastAsia="zh-CN"/>
        </w:rPr>
        <w:t>;</w:t>
      </w:r>
    </w:p>
    <w:p w14:paraId="3B7E11AC" w14:textId="77777777" w:rsidR="00113F21" w:rsidRPr="00113F21" w:rsidRDefault="00113F21" w:rsidP="00113F21">
      <w:pPr>
        <w:pStyle w:val="Code"/>
        <w:rPr>
          <w:color w:val="000000"/>
          <w:lang w:eastAsia="zh-CN"/>
        </w:rPr>
      </w:pPr>
      <w:r w:rsidRPr="00113F21">
        <w:rPr>
          <w:b/>
          <w:bCs/>
          <w:lang w:eastAsia="zh-CN"/>
        </w:rPr>
        <w:t>import</w:t>
      </w:r>
      <w:r w:rsidRPr="00113F21">
        <w:rPr>
          <w:color w:val="004A43"/>
          <w:lang w:eastAsia="zh-CN"/>
        </w:rPr>
        <w:t xml:space="preserve"> javax</w:t>
      </w:r>
      <w:r w:rsidRPr="00113F21">
        <w:rPr>
          <w:color w:val="808030"/>
          <w:lang w:eastAsia="zh-CN"/>
        </w:rPr>
        <w:t>.</w:t>
      </w:r>
      <w:r w:rsidRPr="00113F21">
        <w:rPr>
          <w:color w:val="004A43"/>
          <w:lang w:eastAsia="zh-CN"/>
        </w:rPr>
        <w:t>swing</w:t>
      </w:r>
      <w:r w:rsidRPr="00113F21">
        <w:rPr>
          <w:color w:val="808030"/>
          <w:lang w:eastAsia="zh-CN"/>
        </w:rPr>
        <w:t>.</w:t>
      </w:r>
      <w:r w:rsidRPr="00113F21">
        <w:rPr>
          <w:b/>
          <w:bCs/>
          <w:lang w:eastAsia="zh-CN"/>
        </w:rPr>
        <w:t>*</w:t>
      </w:r>
      <w:r w:rsidRPr="00113F21">
        <w:rPr>
          <w:color w:val="800080"/>
          <w:lang w:eastAsia="zh-CN"/>
        </w:rPr>
        <w:t>;</w:t>
      </w:r>
    </w:p>
    <w:p w14:paraId="6E78CD9F" w14:textId="77777777" w:rsidR="00113F21" w:rsidRPr="00113F21" w:rsidRDefault="00113F21" w:rsidP="00113F21">
      <w:pPr>
        <w:pStyle w:val="Code"/>
        <w:keepNext w:val="0"/>
        <w:keepLines w:val="0"/>
        <w:rPr>
          <w:color w:val="000000"/>
          <w:lang w:eastAsia="zh-CN"/>
        </w:rPr>
      </w:pPr>
    </w:p>
    <w:p w14:paraId="2B753A4F" w14:textId="77777777" w:rsidR="00113F21" w:rsidRPr="00113F21" w:rsidRDefault="00113F21" w:rsidP="00113F21">
      <w:pPr>
        <w:pStyle w:val="Code"/>
        <w:rPr>
          <w:color w:val="000000"/>
          <w:lang w:eastAsia="zh-CN"/>
        </w:rPr>
      </w:pPr>
      <w:r w:rsidRPr="00113F21">
        <w:rPr>
          <w:b/>
          <w:bCs/>
          <w:lang w:eastAsia="zh-CN"/>
        </w:rPr>
        <w:t>public</w:t>
      </w:r>
      <w:r w:rsidRPr="00113F21">
        <w:rPr>
          <w:color w:val="000000"/>
          <w:lang w:eastAsia="zh-CN"/>
        </w:rPr>
        <w:t xml:space="preserve"> </w:t>
      </w:r>
      <w:r w:rsidRPr="00113F21">
        <w:rPr>
          <w:b/>
          <w:bCs/>
          <w:lang w:eastAsia="zh-CN"/>
        </w:rPr>
        <w:t>class</w:t>
      </w:r>
      <w:r w:rsidRPr="00113F21">
        <w:rPr>
          <w:color w:val="000000"/>
          <w:lang w:eastAsia="zh-CN"/>
        </w:rPr>
        <w:t xml:space="preserve"> LireFichierFileChooser </w:t>
      </w:r>
      <w:r w:rsidRPr="00113F21">
        <w:rPr>
          <w:b/>
          <w:bCs/>
          <w:lang w:eastAsia="zh-CN"/>
        </w:rPr>
        <w:t>extends</w:t>
      </w:r>
      <w:r w:rsidRPr="00113F21">
        <w:rPr>
          <w:color w:val="000000"/>
          <w:lang w:eastAsia="zh-CN"/>
        </w:rPr>
        <w:t xml:space="preserve"> JFrame </w:t>
      </w:r>
      <w:r w:rsidRPr="00113F21">
        <w:rPr>
          <w:color w:val="800080"/>
          <w:lang w:eastAsia="zh-CN"/>
        </w:rPr>
        <w:t>{</w:t>
      </w:r>
    </w:p>
    <w:p w14:paraId="4B4AB1C1"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b/>
          <w:bCs/>
          <w:lang w:eastAsia="zh-CN"/>
        </w:rPr>
        <w:t>public</w:t>
      </w:r>
      <w:r w:rsidRPr="00113F21">
        <w:rPr>
          <w:color w:val="000000"/>
          <w:lang w:eastAsia="zh-CN"/>
        </w:rPr>
        <w:t xml:space="preserve"> LireFichierFileChooser</w:t>
      </w:r>
      <w:r w:rsidRPr="00113F21">
        <w:rPr>
          <w:color w:val="808030"/>
          <w:lang w:eastAsia="zh-CN"/>
        </w:rPr>
        <w:t>()</w:t>
      </w:r>
      <w:r w:rsidRPr="00113F21">
        <w:rPr>
          <w:color w:val="000000"/>
          <w:lang w:eastAsia="zh-CN"/>
        </w:rPr>
        <w:t xml:space="preserve"> </w:t>
      </w:r>
      <w:r w:rsidRPr="00113F21">
        <w:rPr>
          <w:b/>
          <w:bCs/>
          <w:lang w:eastAsia="zh-CN"/>
        </w:rPr>
        <w:t>throws</w:t>
      </w:r>
      <w:r w:rsidRPr="00113F21">
        <w:rPr>
          <w:color w:val="000000"/>
          <w:lang w:eastAsia="zh-CN"/>
        </w:rPr>
        <w:t xml:space="preserve"> </w:t>
      </w:r>
      <w:r w:rsidRPr="00113F21">
        <w:rPr>
          <w:b/>
          <w:bCs/>
          <w:color w:val="BB7977"/>
          <w:lang w:eastAsia="zh-CN"/>
        </w:rPr>
        <w:t>Exception</w:t>
      </w:r>
      <w:r w:rsidRPr="00113F21">
        <w:rPr>
          <w:color w:val="000000"/>
          <w:lang w:eastAsia="zh-CN"/>
        </w:rPr>
        <w:t xml:space="preserve"> </w:t>
      </w:r>
      <w:r w:rsidRPr="00113F21">
        <w:rPr>
          <w:color w:val="800080"/>
          <w:lang w:eastAsia="zh-CN"/>
        </w:rPr>
        <w:t>{</w:t>
      </w:r>
    </w:p>
    <w:p w14:paraId="0B9216C7" w14:textId="77777777" w:rsidR="00113F21" w:rsidRPr="00113F21" w:rsidRDefault="00113F21" w:rsidP="00113F21">
      <w:pPr>
        <w:pStyle w:val="Code"/>
        <w:rPr>
          <w:color w:val="000000"/>
          <w:lang w:eastAsia="zh-CN"/>
        </w:rPr>
      </w:pPr>
      <w:r w:rsidRPr="00113F21">
        <w:rPr>
          <w:color w:val="000000"/>
          <w:lang w:eastAsia="zh-CN"/>
        </w:rPr>
        <w:t xml:space="preserve">    JFileChooser unFileChooser </w:t>
      </w:r>
      <w:r w:rsidRPr="00113F21">
        <w:rPr>
          <w:color w:val="808030"/>
          <w:lang w:eastAsia="zh-CN"/>
        </w:rPr>
        <w:t>=</w:t>
      </w:r>
      <w:r w:rsidRPr="00113F21">
        <w:rPr>
          <w:color w:val="000000"/>
          <w:lang w:eastAsia="zh-CN"/>
        </w:rPr>
        <w:t xml:space="preserve"> </w:t>
      </w:r>
      <w:r w:rsidRPr="00113F21">
        <w:rPr>
          <w:b/>
          <w:bCs/>
          <w:lang w:eastAsia="zh-CN"/>
        </w:rPr>
        <w:t>new</w:t>
      </w:r>
      <w:r w:rsidRPr="00113F21">
        <w:rPr>
          <w:color w:val="000000"/>
          <w:lang w:eastAsia="zh-CN"/>
        </w:rPr>
        <w:t xml:space="preserve"> JFileChooser</w:t>
      </w:r>
      <w:r w:rsidRPr="00113F21">
        <w:rPr>
          <w:color w:val="808030"/>
          <w:lang w:eastAsia="zh-CN"/>
        </w:rPr>
        <w:t>()</w:t>
      </w:r>
      <w:r w:rsidRPr="00113F21">
        <w:rPr>
          <w:color w:val="800080"/>
          <w:lang w:eastAsia="zh-CN"/>
        </w:rPr>
        <w:t>;</w:t>
      </w:r>
    </w:p>
    <w:p w14:paraId="7E8085B7"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color w:val="000000"/>
          <w:lang w:val="en-CA" w:eastAsia="zh-CN"/>
        </w:rPr>
        <w:t>unFileChooser</w:t>
      </w:r>
      <w:r w:rsidRPr="009A50DE">
        <w:rPr>
          <w:color w:val="808030"/>
          <w:lang w:val="en-CA" w:eastAsia="zh-CN"/>
        </w:rPr>
        <w:t>.</w:t>
      </w:r>
      <w:r w:rsidRPr="009A50DE">
        <w:rPr>
          <w:color w:val="000000"/>
          <w:lang w:val="en-CA" w:eastAsia="zh-CN"/>
        </w:rPr>
        <w:t>setFileSelectionMode</w:t>
      </w:r>
      <w:r w:rsidRPr="009A50DE">
        <w:rPr>
          <w:color w:val="808030"/>
          <w:lang w:val="en-CA" w:eastAsia="zh-CN"/>
        </w:rPr>
        <w:t>(</w:t>
      </w:r>
      <w:r w:rsidRPr="009A50DE">
        <w:rPr>
          <w:color w:val="000000"/>
          <w:lang w:val="en-CA" w:eastAsia="zh-CN"/>
        </w:rPr>
        <w:t>JFileChooser</w:t>
      </w:r>
      <w:r w:rsidRPr="009A50DE">
        <w:rPr>
          <w:color w:val="808030"/>
          <w:lang w:val="en-CA" w:eastAsia="zh-CN"/>
        </w:rPr>
        <w:t>.</w:t>
      </w:r>
      <w:r w:rsidRPr="009A50DE">
        <w:rPr>
          <w:color w:val="000000"/>
          <w:lang w:val="en-CA" w:eastAsia="zh-CN"/>
        </w:rPr>
        <w:t>FILES_ONLY</w:t>
      </w:r>
      <w:r w:rsidRPr="009A50DE">
        <w:rPr>
          <w:color w:val="808030"/>
          <w:lang w:val="en-CA" w:eastAsia="zh-CN"/>
        </w:rPr>
        <w:t>)</w:t>
      </w:r>
      <w:r w:rsidRPr="009A50DE">
        <w:rPr>
          <w:color w:val="800080"/>
          <w:lang w:val="en-CA" w:eastAsia="zh-CN"/>
        </w:rPr>
        <w:t>;</w:t>
      </w:r>
    </w:p>
    <w:p w14:paraId="2396AAE1"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color w:val="BB7977"/>
          <w:lang w:val="en-CA" w:eastAsia="zh-CN"/>
        </w:rPr>
        <w:t>int</w:t>
      </w:r>
      <w:r w:rsidRPr="00113F21">
        <w:rPr>
          <w:color w:val="000000"/>
          <w:lang w:val="en-CA" w:eastAsia="zh-CN"/>
        </w:rPr>
        <w:t xml:space="preserve"> resultat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showOpenDialog</w:t>
      </w:r>
      <w:r w:rsidRPr="00113F21">
        <w:rPr>
          <w:color w:val="808030"/>
          <w:lang w:val="en-CA" w:eastAsia="zh-CN"/>
        </w:rPr>
        <w:t>(</w:t>
      </w:r>
      <w:r w:rsidRPr="00113F21">
        <w:rPr>
          <w:b/>
          <w:bCs/>
          <w:lang w:val="en-CA" w:eastAsia="zh-CN"/>
        </w:rPr>
        <w:t>this</w:t>
      </w:r>
      <w:r w:rsidRPr="00113F21">
        <w:rPr>
          <w:color w:val="808030"/>
          <w:lang w:val="en-CA" w:eastAsia="zh-CN"/>
        </w:rPr>
        <w:t>)</w:t>
      </w:r>
      <w:r w:rsidRPr="00113F21">
        <w:rPr>
          <w:color w:val="800080"/>
          <w:lang w:val="en-CA" w:eastAsia="zh-CN"/>
        </w:rPr>
        <w:t>;</w:t>
      </w:r>
    </w:p>
    <w:p w14:paraId="662634B4"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resultat </w:t>
      </w:r>
      <w:r w:rsidRPr="00113F21">
        <w:rPr>
          <w:color w:val="808030"/>
          <w:lang w:val="en-CA" w:eastAsia="zh-CN"/>
        </w:rPr>
        <w:t>!=</w:t>
      </w:r>
      <w:r w:rsidRPr="00113F21">
        <w:rPr>
          <w:color w:val="000000"/>
          <w:lang w:val="en-CA" w:eastAsia="zh-CN"/>
        </w:rPr>
        <w:t xml:space="preserve"> JFileChooser</w:t>
      </w:r>
      <w:r w:rsidRPr="00113F21">
        <w:rPr>
          <w:color w:val="808030"/>
          <w:lang w:val="en-CA" w:eastAsia="zh-CN"/>
        </w:rPr>
        <w:t>.</w:t>
      </w:r>
      <w:r w:rsidRPr="00113F21">
        <w:rPr>
          <w:color w:val="000000"/>
          <w:lang w:val="en-CA" w:eastAsia="zh-CN"/>
        </w:rPr>
        <w:t>CANCEL_OPTION</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62C0DBB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w:t>
      </w:r>
      <w:r w:rsidRPr="00113F21">
        <w:rPr>
          <w:color w:val="000000"/>
          <w:lang w:val="en-CA" w:eastAsia="zh-CN"/>
        </w:rPr>
        <w:t xml:space="preserve"> leFile </w:t>
      </w:r>
      <w:r w:rsidRPr="00113F21">
        <w:rPr>
          <w:color w:val="808030"/>
          <w:lang w:val="en-CA" w:eastAsia="zh-CN"/>
        </w:rPr>
        <w:t>=</w:t>
      </w:r>
      <w:r w:rsidRPr="00113F21">
        <w:rPr>
          <w:color w:val="000000"/>
          <w:lang w:val="en-CA" w:eastAsia="zh-CN"/>
        </w:rPr>
        <w:t xml:space="preserve"> unFileChooser</w:t>
      </w:r>
      <w:r w:rsidRPr="00113F21">
        <w:rPr>
          <w:color w:val="808030"/>
          <w:lang w:val="en-CA" w:eastAsia="zh-CN"/>
        </w:rPr>
        <w:t>.</w:t>
      </w:r>
      <w:r w:rsidRPr="00113F21">
        <w:rPr>
          <w:color w:val="000000"/>
          <w:lang w:val="en-CA" w:eastAsia="zh-CN"/>
        </w:rPr>
        <w:t>getSelectedFile</w:t>
      </w:r>
      <w:r w:rsidRPr="00113F21">
        <w:rPr>
          <w:color w:val="808030"/>
          <w:lang w:val="en-CA" w:eastAsia="zh-CN"/>
        </w:rPr>
        <w:t>()</w:t>
      </w:r>
      <w:r w:rsidRPr="00113F21">
        <w:rPr>
          <w:color w:val="800080"/>
          <w:lang w:val="en-CA" w:eastAsia="zh-CN"/>
        </w:rPr>
        <w:t>;</w:t>
      </w:r>
    </w:p>
    <w:p w14:paraId="1BBA0520"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if</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leFile </w:t>
      </w:r>
      <w:r w:rsidRPr="00113F21">
        <w:rPr>
          <w:color w:val="808030"/>
          <w:lang w:val="en-CA" w:eastAsia="zh-CN"/>
        </w:rPr>
        <w:t>!=</w:t>
      </w:r>
      <w:r w:rsidRPr="00113F21">
        <w:rPr>
          <w:color w:val="000000"/>
          <w:lang w:val="en-CA" w:eastAsia="zh-CN"/>
        </w:rPr>
        <w:t xml:space="preserve"> </w:t>
      </w:r>
      <w:r w:rsidRPr="00113F21">
        <w:rPr>
          <w:b/>
          <w:bCs/>
          <w:lang w:val="en-CA" w:eastAsia="zh-CN"/>
        </w:rPr>
        <w:t>null</w:t>
      </w:r>
      <w:r w:rsidRPr="00113F21">
        <w:rPr>
          <w:color w:val="000000"/>
          <w:lang w:val="en-CA" w:eastAsia="zh-CN"/>
        </w:rPr>
        <w:t xml:space="preserve"> </w:t>
      </w:r>
      <w:r w:rsidRPr="00113F21">
        <w:rPr>
          <w:color w:val="808030"/>
          <w:lang w:val="en-CA" w:eastAsia="zh-CN"/>
        </w:rPr>
        <w:t>&amp;&amp;</w:t>
      </w:r>
      <w:r w:rsidRPr="00113F21">
        <w:rPr>
          <w:color w:val="000000"/>
          <w:lang w:val="en-CA" w:eastAsia="zh-CN"/>
        </w:rPr>
        <w:t xml:space="preserve"> </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000000"/>
          <w:lang w:val="en-CA" w:eastAsia="zh-CN"/>
        </w:rPr>
        <w:t>getName</w:t>
      </w:r>
      <w:r w:rsidRPr="00113F21">
        <w:rPr>
          <w:color w:val="808030"/>
          <w:lang w:val="en-CA" w:eastAsia="zh-CN"/>
        </w:rPr>
        <w:t>().</w:t>
      </w:r>
      <w:r w:rsidRPr="00113F21">
        <w:rPr>
          <w:color w:val="000000"/>
          <w:lang w:val="en-CA" w:eastAsia="zh-CN"/>
        </w:rPr>
        <w:t>equals</w:t>
      </w:r>
      <w:r w:rsidRPr="00113F21">
        <w:rPr>
          <w:color w:val="808030"/>
          <w:lang w:val="en-CA" w:eastAsia="zh-CN"/>
        </w:rPr>
        <w:t>(</w:t>
      </w:r>
      <w:r w:rsidRPr="00113F21">
        <w:rPr>
          <w:color w:val="0000E6"/>
          <w:lang w:val="en-CA" w:eastAsia="zh-CN"/>
        </w:rPr>
        <w:t>""</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A6369F3"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FileInputStream</w:t>
      </w:r>
      <w:r w:rsidRPr="00113F21">
        <w:rPr>
          <w:color w:val="000000"/>
          <w:lang w:val="en-CA" w:eastAsia="zh-CN"/>
        </w:rPr>
        <w:t xml:space="preserve"> unFichier </w:t>
      </w:r>
      <w:r w:rsidRPr="00113F21">
        <w:rPr>
          <w:color w:val="808030"/>
          <w:lang w:val="en-CA" w:eastAsia="zh-CN"/>
        </w:rPr>
        <w:t>=</w:t>
      </w:r>
      <w:r w:rsidRPr="00113F21">
        <w:rPr>
          <w:color w:val="000000"/>
          <w:lang w:val="en-CA" w:eastAsia="zh-CN"/>
        </w:rPr>
        <w:t xml:space="preserve"> </w:t>
      </w:r>
      <w:r w:rsidRPr="00113F21">
        <w:rPr>
          <w:b/>
          <w:bCs/>
          <w:lang w:val="en-CA" w:eastAsia="zh-CN"/>
        </w:rPr>
        <w:t>new</w:t>
      </w:r>
      <w:r w:rsidRPr="00113F21">
        <w:rPr>
          <w:color w:val="000000"/>
          <w:lang w:val="en-CA" w:eastAsia="zh-CN"/>
        </w:rPr>
        <w:t xml:space="preserve"> </w:t>
      </w:r>
      <w:r w:rsidRPr="00113F21">
        <w:rPr>
          <w:b/>
          <w:bCs/>
          <w:color w:val="BB7977"/>
          <w:lang w:val="en-CA" w:eastAsia="zh-CN"/>
        </w:rPr>
        <w:t>FileInputStream</w:t>
      </w:r>
      <w:r w:rsidRPr="00113F21">
        <w:rPr>
          <w:color w:val="808030"/>
          <w:lang w:val="en-CA" w:eastAsia="zh-CN"/>
        </w:rPr>
        <w:t>(</w:t>
      </w:r>
      <w:r w:rsidRPr="00113F21">
        <w:rPr>
          <w:color w:val="000000"/>
          <w:lang w:val="en-CA" w:eastAsia="zh-CN"/>
        </w:rPr>
        <w:t>leFile</w:t>
      </w:r>
      <w:r w:rsidRPr="00113F21">
        <w:rPr>
          <w:color w:val="808030"/>
          <w:lang w:val="en-CA" w:eastAsia="zh-CN"/>
        </w:rPr>
        <w:t>)</w:t>
      </w:r>
      <w:r w:rsidRPr="00113F21">
        <w:rPr>
          <w:color w:val="800080"/>
          <w:lang w:val="en-CA" w:eastAsia="zh-CN"/>
        </w:rPr>
        <w:t>;</w:t>
      </w:r>
    </w:p>
    <w:p w14:paraId="62E47A7F" w14:textId="77777777" w:rsidR="00113F21" w:rsidRPr="00113F21" w:rsidRDefault="00113F21" w:rsidP="00113F21">
      <w:pPr>
        <w:pStyle w:val="Code"/>
        <w:keepNext w:val="0"/>
        <w:keepLines w:val="0"/>
        <w:rPr>
          <w:color w:val="000000"/>
          <w:lang w:val="en-CA" w:eastAsia="zh-CN"/>
        </w:rPr>
      </w:pPr>
    </w:p>
    <w:p w14:paraId="723C5790"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color w:val="BB7977"/>
          <w:lang w:eastAsia="zh-CN"/>
        </w:rPr>
        <w:t>byte</w:t>
      </w:r>
      <w:r w:rsidRPr="009A50DE">
        <w:rPr>
          <w:color w:val="808030"/>
          <w:lang w:eastAsia="zh-CN"/>
        </w:rPr>
        <w:t>[]</w:t>
      </w:r>
      <w:r w:rsidRPr="009A50DE">
        <w:rPr>
          <w:color w:val="000000"/>
          <w:lang w:eastAsia="zh-CN"/>
        </w:rPr>
        <w:t xml:space="preserve"> tampon </w:t>
      </w:r>
      <w:r w:rsidRPr="009A50DE">
        <w:rPr>
          <w:color w:val="808030"/>
          <w:lang w:eastAsia="zh-CN"/>
        </w:rPr>
        <w:t>=</w:t>
      </w:r>
      <w:r w:rsidRPr="009A50DE">
        <w:rPr>
          <w:color w:val="000000"/>
          <w:lang w:eastAsia="zh-CN"/>
        </w:rPr>
        <w:t xml:space="preserve"> </w:t>
      </w:r>
      <w:r w:rsidRPr="009A50DE">
        <w:rPr>
          <w:b/>
          <w:bCs/>
          <w:lang w:eastAsia="zh-CN"/>
        </w:rPr>
        <w:t>new</w:t>
      </w:r>
      <w:r w:rsidRPr="009A50DE">
        <w:rPr>
          <w:color w:val="000000"/>
          <w:lang w:eastAsia="zh-CN"/>
        </w:rPr>
        <w:t xml:space="preserve"> </w:t>
      </w:r>
      <w:r w:rsidRPr="009A50DE">
        <w:rPr>
          <w:color w:val="BB7977"/>
          <w:lang w:eastAsia="zh-CN"/>
        </w:rPr>
        <w:t>byte</w:t>
      </w:r>
      <w:r w:rsidRPr="009A50DE">
        <w:rPr>
          <w:color w:val="808030"/>
          <w:lang w:eastAsia="zh-CN"/>
        </w:rPr>
        <w:t>[</w:t>
      </w:r>
      <w:r w:rsidRPr="009A50DE">
        <w:rPr>
          <w:color w:val="008C00"/>
          <w:lang w:eastAsia="zh-CN"/>
        </w:rPr>
        <w:t>4</w:t>
      </w:r>
      <w:r w:rsidRPr="009A50DE">
        <w:rPr>
          <w:color w:val="808030"/>
          <w:lang w:eastAsia="zh-CN"/>
        </w:rPr>
        <w:t>]</w:t>
      </w:r>
      <w:r w:rsidRPr="009A50DE">
        <w:rPr>
          <w:color w:val="800080"/>
          <w:lang w:eastAsia="zh-CN"/>
        </w:rPr>
        <w:t>;</w:t>
      </w:r>
    </w:p>
    <w:p w14:paraId="0FF83211" w14:textId="77777777" w:rsidR="00113F21" w:rsidRPr="009A50DE" w:rsidRDefault="00113F21" w:rsidP="00113F21">
      <w:pPr>
        <w:pStyle w:val="Code"/>
        <w:rPr>
          <w:color w:val="000000"/>
          <w:lang w:eastAsia="zh-CN"/>
        </w:rPr>
      </w:pPr>
      <w:r w:rsidRPr="009A50DE">
        <w:rPr>
          <w:color w:val="000000"/>
          <w:lang w:eastAsia="zh-CN"/>
        </w:rPr>
        <w:t xml:space="preserve">        unFichier</w:t>
      </w:r>
      <w:r w:rsidRPr="009A50DE">
        <w:rPr>
          <w:color w:val="808030"/>
          <w:lang w:eastAsia="zh-CN"/>
        </w:rPr>
        <w:t>.</w:t>
      </w:r>
      <w:r w:rsidRPr="009A50DE">
        <w:rPr>
          <w:color w:val="000000"/>
          <w:lang w:eastAsia="zh-CN"/>
        </w:rPr>
        <w:t>read</w:t>
      </w:r>
      <w:r w:rsidRPr="009A50DE">
        <w:rPr>
          <w:color w:val="808030"/>
          <w:lang w:eastAsia="zh-CN"/>
        </w:rPr>
        <w:t>(</w:t>
      </w:r>
      <w:r w:rsidRPr="009A50DE">
        <w:rPr>
          <w:color w:val="000000"/>
          <w:lang w:eastAsia="zh-CN"/>
        </w:rPr>
        <w:t>tampon</w:t>
      </w:r>
      <w:r w:rsidRPr="009A50DE">
        <w:rPr>
          <w:color w:val="808030"/>
          <w:lang w:eastAsia="zh-CN"/>
        </w:rPr>
        <w:t>)</w:t>
      </w:r>
      <w:r w:rsidRPr="009A50DE">
        <w:rPr>
          <w:color w:val="800080"/>
          <w:lang w:eastAsia="zh-CN"/>
        </w:rPr>
        <w:t>;</w:t>
      </w:r>
      <w:r w:rsidRPr="009A50DE">
        <w:rPr>
          <w:color w:val="000000"/>
          <w:lang w:eastAsia="zh-CN"/>
        </w:rPr>
        <w:t xml:space="preserve"> </w:t>
      </w:r>
      <w:r w:rsidRPr="009A50DE">
        <w:rPr>
          <w:color w:val="696969"/>
          <w:lang w:eastAsia="zh-CN"/>
        </w:rPr>
        <w:t>// Lecture des 4 octets</w:t>
      </w:r>
    </w:p>
    <w:p w14:paraId="3FA5684E" w14:textId="77777777" w:rsidR="00113F21" w:rsidRPr="009A50DE" w:rsidRDefault="00113F21" w:rsidP="00113F21">
      <w:pPr>
        <w:pStyle w:val="Code"/>
        <w:keepNext w:val="0"/>
        <w:keepLines w:val="0"/>
        <w:rPr>
          <w:color w:val="000000"/>
          <w:lang w:eastAsia="zh-CN"/>
        </w:rPr>
      </w:pPr>
    </w:p>
    <w:p w14:paraId="479F3FAB" w14:textId="77777777" w:rsidR="00113F21" w:rsidRPr="00113F21" w:rsidRDefault="00113F21" w:rsidP="00113F21">
      <w:pPr>
        <w:pStyle w:val="Code"/>
        <w:rPr>
          <w:color w:val="000000"/>
          <w:lang w:val="fr-FR" w:eastAsia="zh-CN"/>
        </w:rPr>
      </w:pPr>
      <w:r w:rsidRPr="009A50DE">
        <w:rPr>
          <w:color w:val="000000"/>
          <w:lang w:eastAsia="zh-CN"/>
        </w:rPr>
        <w:t xml:space="preserve">        </w:t>
      </w:r>
      <w:r w:rsidRPr="00113F21">
        <w:rPr>
          <w:color w:val="696969"/>
          <w:lang w:val="fr-FR" w:eastAsia="zh-CN"/>
        </w:rPr>
        <w:t>// Convertir le tableau d'octets tampon en int unEntier</w:t>
      </w:r>
    </w:p>
    <w:p w14:paraId="435A59F7" w14:textId="77777777" w:rsidR="00113F21" w:rsidRPr="009A50DE" w:rsidRDefault="00113F21" w:rsidP="00113F21">
      <w:pPr>
        <w:pStyle w:val="Code"/>
        <w:rPr>
          <w:color w:val="000000"/>
          <w:lang w:val="en-CA" w:eastAsia="zh-CN"/>
        </w:rPr>
      </w:pPr>
      <w:r w:rsidRPr="00113F21">
        <w:rPr>
          <w:color w:val="000000"/>
          <w:lang w:val="fr-FR" w:eastAsia="zh-CN"/>
        </w:rPr>
        <w:t xml:space="preserve">        </w:t>
      </w:r>
      <w:r w:rsidRPr="009A50DE">
        <w:rPr>
          <w:color w:val="BB7977"/>
          <w:lang w:val="en-CA" w:eastAsia="zh-CN"/>
        </w:rPr>
        <w:t>int</w:t>
      </w:r>
      <w:r w:rsidRPr="009A50DE">
        <w:rPr>
          <w:color w:val="000000"/>
          <w:lang w:val="en-CA" w:eastAsia="zh-CN"/>
        </w:rPr>
        <w:t xml:space="preserve"> unEntier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7C3A2035"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lang w:val="en-CA" w:eastAsia="zh-CN"/>
        </w:rPr>
        <w:t>for</w:t>
      </w:r>
      <w:r w:rsidRPr="009A50DE">
        <w:rPr>
          <w:color w:val="000000"/>
          <w:lang w:val="en-CA" w:eastAsia="zh-CN"/>
        </w:rPr>
        <w:t xml:space="preserve"> </w:t>
      </w:r>
      <w:r w:rsidRPr="009A50DE">
        <w:rPr>
          <w:color w:val="808030"/>
          <w:lang w:val="en-CA" w:eastAsia="zh-CN"/>
        </w:rPr>
        <w:t>(</w:t>
      </w:r>
      <w:r w:rsidRPr="009A50DE">
        <w:rPr>
          <w:color w:val="BB7977"/>
          <w:lang w:val="en-CA" w:eastAsia="zh-CN"/>
        </w:rPr>
        <w:t>int</w:t>
      </w:r>
      <w:r w:rsidRPr="009A50DE">
        <w:rPr>
          <w:color w:val="000000"/>
          <w:lang w:val="en-CA" w:eastAsia="zh-CN"/>
        </w:rPr>
        <w:t xml:space="preserve"> i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r w:rsidRPr="009A50DE">
        <w:rPr>
          <w:color w:val="000000"/>
          <w:lang w:val="en-CA" w:eastAsia="zh-CN"/>
        </w:rPr>
        <w:t xml:space="preserve"> i </w:t>
      </w:r>
      <w:r w:rsidRPr="009A50DE">
        <w:rPr>
          <w:color w:val="808030"/>
          <w:lang w:val="en-CA" w:eastAsia="zh-CN"/>
        </w:rPr>
        <w:t>&lt;=</w:t>
      </w:r>
      <w:r w:rsidRPr="009A50DE">
        <w:rPr>
          <w:color w:val="000000"/>
          <w:lang w:val="en-CA" w:eastAsia="zh-CN"/>
        </w:rPr>
        <w:t xml:space="preserve"> </w:t>
      </w:r>
      <w:r w:rsidRPr="009A50DE">
        <w:rPr>
          <w:color w:val="008C00"/>
          <w:lang w:val="en-CA" w:eastAsia="zh-CN"/>
        </w:rPr>
        <w:t>3</w:t>
      </w:r>
      <w:r w:rsidRPr="009A50DE">
        <w:rPr>
          <w:color w:val="800080"/>
          <w:lang w:val="en-CA" w:eastAsia="zh-CN"/>
        </w:rPr>
        <w:t>;</w:t>
      </w:r>
      <w:r w:rsidRPr="009A50DE">
        <w:rPr>
          <w:color w:val="000000"/>
          <w:lang w:val="en-CA" w:eastAsia="zh-CN"/>
        </w:rPr>
        <w:t xml:space="preserve"> i</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CF29C65" w14:textId="77777777" w:rsidR="00113F21" w:rsidRPr="00113F21" w:rsidRDefault="00113F21" w:rsidP="00113F21">
      <w:pPr>
        <w:pStyle w:val="Code"/>
        <w:rPr>
          <w:color w:val="000000"/>
          <w:lang w:val="fr-FR" w:eastAsia="zh-CN"/>
        </w:rPr>
      </w:pPr>
      <w:r w:rsidRPr="009A50DE">
        <w:rPr>
          <w:color w:val="000000"/>
          <w:lang w:val="en-CA" w:eastAsia="zh-CN"/>
        </w:rPr>
        <w:t xml:space="preserve">          </w:t>
      </w:r>
      <w:r w:rsidRPr="00113F21">
        <w:rPr>
          <w:color w:val="000000"/>
          <w:lang w:val="fr-FR" w:eastAsia="zh-CN"/>
        </w:rPr>
        <w:t xml:space="preserve">unEntier </w:t>
      </w:r>
      <w:r w:rsidRPr="00113F21">
        <w:rPr>
          <w:color w:val="808030"/>
          <w:lang w:val="fr-FR" w:eastAsia="zh-CN"/>
        </w:rPr>
        <w:t>&lt;&lt;=</w:t>
      </w:r>
      <w:r w:rsidRPr="00113F21">
        <w:rPr>
          <w:color w:val="000000"/>
          <w:lang w:val="fr-FR" w:eastAsia="zh-CN"/>
        </w:rPr>
        <w:t xml:space="preserve"> </w:t>
      </w:r>
      <w:r w:rsidRPr="00113F21">
        <w:rPr>
          <w:color w:val="008C00"/>
          <w:lang w:val="fr-FR" w:eastAsia="zh-CN"/>
        </w:rPr>
        <w:t>8</w:t>
      </w:r>
      <w:r w:rsidRPr="00113F21">
        <w:rPr>
          <w:color w:val="800080"/>
          <w:lang w:val="fr-FR" w:eastAsia="zh-CN"/>
        </w:rPr>
        <w:t>;</w:t>
      </w:r>
    </w:p>
    <w:p w14:paraId="6266B45E" w14:textId="77777777" w:rsidR="00113F21" w:rsidRPr="00113F21" w:rsidRDefault="00113F21" w:rsidP="00113F21">
      <w:pPr>
        <w:pStyle w:val="Code"/>
        <w:rPr>
          <w:color w:val="000000"/>
          <w:lang w:val="fr-FR" w:eastAsia="zh-CN"/>
        </w:rPr>
      </w:pPr>
      <w:r w:rsidRPr="00113F21">
        <w:rPr>
          <w:color w:val="000000"/>
          <w:lang w:val="fr-FR" w:eastAsia="zh-CN"/>
        </w:rPr>
        <w:t xml:space="preserve">          unEntier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tampon</w:t>
      </w:r>
      <w:r w:rsidRPr="00113F21">
        <w:rPr>
          <w:color w:val="808030"/>
          <w:lang w:val="fr-FR" w:eastAsia="zh-CN"/>
        </w:rPr>
        <w:t>[</w:t>
      </w:r>
      <w:r w:rsidRPr="00113F21">
        <w:rPr>
          <w:color w:val="000000"/>
          <w:lang w:val="fr-FR" w:eastAsia="zh-CN"/>
        </w:rPr>
        <w:t>i</w:t>
      </w:r>
      <w:r w:rsidRPr="00113F21">
        <w:rPr>
          <w:color w:val="808030"/>
          <w:lang w:val="fr-FR" w:eastAsia="zh-CN"/>
        </w:rPr>
        <w:t>])</w:t>
      </w:r>
      <w:r w:rsidRPr="00113F21">
        <w:rPr>
          <w:color w:val="000000"/>
          <w:lang w:val="fr-FR" w:eastAsia="zh-CN"/>
        </w:rPr>
        <w:t xml:space="preserve"> </w:t>
      </w:r>
      <w:r w:rsidRPr="00113F21">
        <w:rPr>
          <w:color w:val="808030"/>
          <w:lang w:val="fr-FR" w:eastAsia="zh-CN"/>
        </w:rPr>
        <w:t>&amp;</w:t>
      </w:r>
      <w:r w:rsidRPr="00113F21">
        <w:rPr>
          <w:color w:val="000000"/>
          <w:lang w:val="fr-FR" w:eastAsia="zh-CN"/>
        </w:rPr>
        <w:t xml:space="preserve"> </w:t>
      </w:r>
      <w:r w:rsidRPr="00113F21">
        <w:rPr>
          <w:color w:val="008000"/>
          <w:lang w:val="fr-FR" w:eastAsia="zh-CN"/>
        </w:rPr>
        <w:t>0</w:t>
      </w:r>
      <w:r w:rsidRPr="00113F21">
        <w:rPr>
          <w:color w:val="008C00"/>
          <w:lang w:val="fr-FR" w:eastAsia="zh-CN"/>
        </w:rPr>
        <w:t>X</w:t>
      </w:r>
      <w:r w:rsidRPr="00113F21">
        <w:rPr>
          <w:color w:val="008000"/>
          <w:lang w:val="fr-FR" w:eastAsia="zh-CN"/>
        </w:rPr>
        <w:t>FF</w:t>
      </w:r>
      <w:r w:rsidRPr="00113F21">
        <w:rPr>
          <w:color w:val="800080"/>
          <w:lang w:val="fr-FR" w:eastAsia="zh-CN"/>
        </w:rPr>
        <w:t>;</w:t>
      </w:r>
    </w:p>
    <w:p w14:paraId="192266A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57C8A261" w14:textId="77777777" w:rsidR="00113F21" w:rsidRPr="00113F21" w:rsidRDefault="00113F21" w:rsidP="00113F21">
      <w:pPr>
        <w:pStyle w:val="Code"/>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470A464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"Valeur décimale de l'entier :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unEntier</w:t>
      </w:r>
      <w:r w:rsidRPr="00113F21">
        <w:rPr>
          <w:color w:val="808030"/>
          <w:lang w:val="fr-FR" w:eastAsia="zh-CN"/>
        </w:rPr>
        <w:t>)</w:t>
      </w:r>
      <w:r w:rsidRPr="00113F21">
        <w:rPr>
          <w:color w:val="800080"/>
          <w:lang w:val="fr-FR" w:eastAsia="zh-CN"/>
        </w:rPr>
        <w:t>;</w:t>
      </w:r>
    </w:p>
    <w:p w14:paraId="70378A07" w14:textId="77777777" w:rsidR="00113F21" w:rsidRPr="00113F21" w:rsidRDefault="00113F21" w:rsidP="00113F21">
      <w:pPr>
        <w:pStyle w:val="Code"/>
        <w:rPr>
          <w:color w:val="000000"/>
          <w:lang w:val="fr-FR" w:eastAsia="zh-CN"/>
        </w:rPr>
      </w:pPr>
    </w:p>
    <w:p w14:paraId="1DB7262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163E95EF"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"Nom de fichier invalide"</w:t>
      </w:r>
      <w:r w:rsidRPr="00113F21">
        <w:rPr>
          <w:color w:val="808030"/>
          <w:lang w:val="fr-FR" w:eastAsia="zh-CN"/>
        </w:rPr>
        <w:t>)</w:t>
      </w:r>
      <w:r w:rsidRPr="00113F21">
        <w:rPr>
          <w:color w:val="800080"/>
          <w:lang w:val="fr-FR" w:eastAsia="zh-CN"/>
        </w:rPr>
        <w:t>;</w:t>
      </w:r>
    </w:p>
    <w:p w14:paraId="7A0AB26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076B5604"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lang w:val="fr-FR" w:eastAsia="zh-CN"/>
        </w:rPr>
        <w:t>else</w:t>
      </w:r>
      <w:r w:rsidRPr="00113F21">
        <w:rPr>
          <w:color w:val="000000"/>
          <w:lang w:val="fr-FR" w:eastAsia="zh-CN"/>
        </w:rPr>
        <w:t xml:space="preserve"> </w:t>
      </w:r>
      <w:r w:rsidRPr="00113F21">
        <w:rPr>
          <w:color w:val="800080"/>
          <w:lang w:val="fr-FR" w:eastAsia="zh-CN"/>
        </w:rPr>
        <w:t>{</w:t>
      </w:r>
    </w:p>
    <w:p w14:paraId="3BCF9246"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"Fichier non choisi"</w:t>
      </w:r>
      <w:r w:rsidRPr="00113F21">
        <w:rPr>
          <w:color w:val="808030"/>
          <w:lang w:val="fr-FR" w:eastAsia="zh-CN"/>
        </w:rPr>
        <w:t>)</w:t>
      </w:r>
      <w:r w:rsidRPr="00113F21">
        <w:rPr>
          <w:color w:val="800080"/>
          <w:lang w:val="fr-FR" w:eastAsia="zh-CN"/>
        </w:rPr>
        <w:t>;</w:t>
      </w:r>
    </w:p>
    <w:p w14:paraId="252B5176" w14:textId="77777777" w:rsidR="00113F21" w:rsidRPr="00113F21" w:rsidRDefault="00113F21" w:rsidP="00113F21">
      <w:pPr>
        <w:pStyle w:val="Code"/>
        <w:rPr>
          <w:color w:val="000000"/>
          <w:lang w:val="en-CA" w:eastAsia="zh-CN"/>
        </w:rPr>
      </w:pPr>
      <w:r w:rsidRPr="00113F21">
        <w:rPr>
          <w:color w:val="000000"/>
          <w:lang w:val="fr-FR" w:eastAsia="zh-CN"/>
        </w:rPr>
        <w:t xml:space="preserve">    </w:t>
      </w:r>
      <w:r w:rsidRPr="00113F21">
        <w:rPr>
          <w:color w:val="800080"/>
          <w:lang w:val="en-CA" w:eastAsia="zh-CN"/>
        </w:rPr>
        <w:t>}</w:t>
      </w:r>
    </w:p>
    <w:p w14:paraId="09E0E108"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BB7977"/>
          <w:lang w:val="en-CA" w:eastAsia="zh-CN"/>
        </w:rPr>
        <w:t>System</w:t>
      </w:r>
      <w:r w:rsidRPr="00113F21">
        <w:rPr>
          <w:color w:val="808030"/>
          <w:lang w:val="en-CA" w:eastAsia="zh-CN"/>
        </w:rPr>
        <w:t>.</w:t>
      </w:r>
      <w:r w:rsidRPr="00113F21">
        <w:rPr>
          <w:color w:val="000000"/>
          <w:lang w:val="en-CA" w:eastAsia="zh-CN"/>
        </w:rPr>
        <w:t>exit</w:t>
      </w:r>
      <w:r w:rsidRPr="00113F21">
        <w:rPr>
          <w:color w:val="808030"/>
          <w:lang w:val="en-CA" w:eastAsia="zh-CN"/>
        </w:rPr>
        <w:t>(</w:t>
      </w:r>
      <w:r w:rsidRPr="00113F21">
        <w:rPr>
          <w:color w:val="008C00"/>
          <w:lang w:val="en-CA" w:eastAsia="zh-CN"/>
        </w:rPr>
        <w:t>0</w:t>
      </w:r>
      <w:r w:rsidRPr="00113F21">
        <w:rPr>
          <w:color w:val="808030"/>
          <w:lang w:val="en-CA" w:eastAsia="zh-CN"/>
        </w:rPr>
        <w:t>)</w:t>
      </w:r>
      <w:r w:rsidRPr="00113F21">
        <w:rPr>
          <w:color w:val="800080"/>
          <w:lang w:val="en-CA" w:eastAsia="zh-CN"/>
        </w:rPr>
        <w:t>;</w:t>
      </w:r>
    </w:p>
    <w:p w14:paraId="1325961F"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color w:val="800080"/>
          <w:lang w:val="en-CA" w:eastAsia="zh-CN"/>
        </w:rPr>
        <w:t>}</w:t>
      </w:r>
    </w:p>
    <w:p w14:paraId="23FCEF2B" w14:textId="77777777" w:rsidR="00113F21" w:rsidRPr="00113F21" w:rsidRDefault="00113F21" w:rsidP="00113F21">
      <w:pPr>
        <w:pStyle w:val="Code"/>
        <w:rPr>
          <w:color w:val="000000"/>
          <w:lang w:val="en-CA" w:eastAsia="zh-CN"/>
        </w:rPr>
      </w:pPr>
    </w:p>
    <w:p w14:paraId="396FF82C"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lang w:val="en-CA" w:eastAsia="zh-CN"/>
        </w:rPr>
        <w:t>public</w:t>
      </w:r>
      <w:r w:rsidRPr="00113F21">
        <w:rPr>
          <w:color w:val="000000"/>
          <w:lang w:val="en-CA" w:eastAsia="zh-CN"/>
        </w:rPr>
        <w:t xml:space="preserve"> </w:t>
      </w:r>
      <w:r w:rsidRPr="00113F21">
        <w:rPr>
          <w:b/>
          <w:bCs/>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179088A1" w14:textId="77777777" w:rsidR="00113F21" w:rsidRPr="00D95704" w:rsidRDefault="00113F21" w:rsidP="00113F21">
      <w:pPr>
        <w:pStyle w:val="Code"/>
        <w:rPr>
          <w:color w:val="000000"/>
          <w:lang w:val="fr-FR" w:eastAsia="zh-CN"/>
        </w:rPr>
      </w:pPr>
      <w:r w:rsidRPr="00113F21">
        <w:rPr>
          <w:color w:val="000000"/>
          <w:lang w:val="en-CA" w:eastAsia="zh-CN"/>
        </w:rPr>
        <w:t xml:space="preserve">    </w:t>
      </w:r>
      <w:r w:rsidRPr="00D95704">
        <w:rPr>
          <w:b/>
          <w:bCs/>
          <w:lang w:val="fr-FR" w:eastAsia="zh-CN"/>
        </w:rPr>
        <w:t>new</w:t>
      </w:r>
      <w:r w:rsidRPr="00D95704">
        <w:rPr>
          <w:color w:val="000000"/>
          <w:lang w:val="fr-FR" w:eastAsia="zh-CN"/>
        </w:rPr>
        <w:t xml:space="preserve"> LireFichierFileChooser</w:t>
      </w:r>
      <w:r w:rsidRPr="00D95704">
        <w:rPr>
          <w:color w:val="808030"/>
          <w:lang w:val="fr-FR" w:eastAsia="zh-CN"/>
        </w:rPr>
        <w:t>()</w:t>
      </w:r>
      <w:r w:rsidRPr="00D95704">
        <w:rPr>
          <w:color w:val="800080"/>
          <w:lang w:val="fr-FR" w:eastAsia="zh-CN"/>
        </w:rPr>
        <w:t>;</w:t>
      </w:r>
    </w:p>
    <w:p w14:paraId="1ED63765" w14:textId="77777777" w:rsidR="00113F21" w:rsidRPr="00D95704" w:rsidRDefault="00113F21" w:rsidP="00113F21">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1B17EC4B" w14:textId="4E98F96A" w:rsidR="00113F21" w:rsidRDefault="00113F21" w:rsidP="00113F21">
      <w:pPr>
        <w:pStyle w:val="Code"/>
        <w:rPr>
          <w:color w:val="800080"/>
          <w:lang w:val="fr-FR" w:eastAsia="zh-CN"/>
        </w:rPr>
      </w:pPr>
      <w:r w:rsidRPr="00D95704">
        <w:rPr>
          <w:color w:val="800080"/>
          <w:lang w:val="fr-FR" w:eastAsia="zh-CN"/>
        </w:rPr>
        <w:t>}</w:t>
      </w:r>
    </w:p>
    <w:p w14:paraId="5DA5468D" w14:textId="77777777" w:rsidR="00117845" w:rsidRPr="00D95704" w:rsidRDefault="00117845" w:rsidP="00113F21">
      <w:pPr>
        <w:pStyle w:val="Code"/>
        <w:rPr>
          <w:color w:val="000000"/>
          <w:lang w:val="fr-FR" w:eastAsia="zh-CN"/>
        </w:rPr>
      </w:pPr>
    </w:p>
    <w:p w14:paraId="55F79CE0" w14:textId="77777777" w:rsidR="007E66E1" w:rsidRDefault="007E66E1" w:rsidP="007E66E1">
      <w:pPr>
        <w:pStyle w:val="Corpslivre"/>
      </w:pPr>
    </w:p>
    <w:p w14:paraId="174A1352" w14:textId="77777777" w:rsidR="007E66E1" w:rsidRPr="00306877" w:rsidRDefault="007E66E1" w:rsidP="007E66E1">
      <w:pPr>
        <w:pStyle w:val="Corpslivre"/>
        <w:rPr>
          <w:rFonts w:ascii="Garamond" w:hAnsi="Garamond"/>
        </w:rPr>
      </w:pPr>
      <w:r w:rsidRPr="00306877">
        <w:rPr>
          <w:rFonts w:ascii="Garamond" w:hAnsi="Garamond"/>
        </w:rPr>
        <w:t xml:space="preserve">La différence à noter en comparaison avec l'exemple d'écriture est l'emploi de la méthode </w:t>
      </w:r>
      <w:r w:rsidRPr="00306877">
        <w:rPr>
          <w:rFonts w:ascii="Garamond" w:hAnsi="Garamond"/>
          <w:i/>
        </w:rPr>
        <w:t>showOpenDialog</w:t>
      </w:r>
      <w:r w:rsidRPr="00306877">
        <w:rPr>
          <w:rFonts w:ascii="Garamond" w:hAnsi="Garamond"/>
        </w:rPr>
        <w:t xml:space="preserve">() plutôt que </w:t>
      </w:r>
      <w:r w:rsidRPr="00306877">
        <w:rPr>
          <w:rFonts w:ascii="Garamond" w:hAnsi="Garamond"/>
          <w:i/>
        </w:rPr>
        <w:t>showSaveDialog</w:t>
      </w:r>
      <w:r w:rsidRPr="00306877">
        <w:rPr>
          <w:rFonts w:ascii="Garamond" w:hAnsi="Garamond"/>
        </w:rPr>
        <w:t>() :</w:t>
      </w:r>
    </w:p>
    <w:p w14:paraId="0FD3F161" w14:textId="77777777" w:rsidR="007E66E1" w:rsidRDefault="007E66E1" w:rsidP="007E66E1">
      <w:pPr>
        <w:pStyle w:val="CodeJava"/>
        <w:ind w:firstLine="576"/>
      </w:pPr>
      <w:r>
        <w:t>int résultat = unFileChooser.</w:t>
      </w:r>
      <w:r>
        <w:rPr>
          <w:highlight w:val="yellow"/>
        </w:rPr>
        <w:t>showOpenDialog</w:t>
      </w:r>
      <w:r>
        <w:t>(this);</w:t>
      </w:r>
    </w:p>
    <w:p w14:paraId="50DFDFBE" w14:textId="77777777" w:rsidR="007E66E1" w:rsidRDefault="007E66E1" w:rsidP="007E66E1"/>
    <w:p w14:paraId="37975D22" w14:textId="783732C2" w:rsidR="007E66E1" w:rsidRDefault="006C7C10" w:rsidP="007E66E1">
      <w:pPr>
        <w:pStyle w:val="Titre2"/>
      </w:pPr>
      <w:bookmarkStart w:id="227" w:name="_Toc16917497"/>
      <w:bookmarkStart w:id="228" w:name="_Toc44667618"/>
      <w:r>
        <w:t>Fichier d’objets</w:t>
      </w:r>
      <w:r w:rsidR="007E66E1">
        <w:t xml:space="preserve"> en Java</w:t>
      </w:r>
      <w:bookmarkEnd w:id="227"/>
      <w:bookmarkEnd w:id="228"/>
    </w:p>
    <w:p w14:paraId="44DCA46A" w14:textId="0D9309DD" w:rsidR="007E66E1" w:rsidRDefault="004A2B42" w:rsidP="007E66E1">
      <w:pPr>
        <w:pStyle w:val="Corpsdetexte"/>
      </w:pPr>
      <w:r>
        <w:t xml:space="preserve">Dans l’exemple de lecture des données </w:t>
      </w:r>
      <w:r w:rsidR="005E6355">
        <w:t xml:space="preserve">du catalogue de plants dans un vecteur, les données </w:t>
      </w:r>
      <w:r w:rsidR="00E14C0F">
        <w:t xml:space="preserve">ne sont pas conservées après la fin du programme. Souvent, on voudra </w:t>
      </w:r>
      <w:r w:rsidR="00162BC6">
        <w:t xml:space="preserve">stocker </w:t>
      </w:r>
      <w:r w:rsidR="00DA5DB9">
        <w:t>ce genre de données en mémoire secondaire</w:t>
      </w:r>
      <w:r w:rsidR="00187EA3">
        <w:t xml:space="preserve"> pour qu’elles soient conservées à long terme </w:t>
      </w:r>
      <w:r w:rsidR="000346EE">
        <w:t>au-delà de l’exécution des programmes qui les manipulent</w:t>
      </w:r>
      <w:r w:rsidR="00DA5DB9">
        <w:t xml:space="preserve">. </w:t>
      </w:r>
      <w:r w:rsidR="00674FA0">
        <w:t xml:space="preserve">Cette section montre </w:t>
      </w:r>
      <w:r w:rsidR="00674FA0">
        <w:lastRenderedPageBreak/>
        <w:t xml:space="preserve">comment stocker </w:t>
      </w:r>
      <w:r w:rsidR="008072C5">
        <w:t xml:space="preserve">des </w:t>
      </w:r>
      <w:r w:rsidR="00DA5DB9">
        <w:t>objets</w:t>
      </w:r>
      <w:r w:rsidR="008072C5">
        <w:t xml:space="preserve"> dans un fichier </w:t>
      </w:r>
      <w:r w:rsidR="00F8144D">
        <w:t>de manière à pouvoir les récupérer</w:t>
      </w:r>
      <w:r w:rsidR="00463559">
        <w:t xml:space="preserve"> sans avoir à les convertir explicitement sous forme d’une série d’octets</w:t>
      </w:r>
      <w:r w:rsidR="000346EE">
        <w:t xml:space="preserve"> en employant des classes prévues à cet effet</w:t>
      </w:r>
      <w:r w:rsidR="00463559">
        <w:t>.</w:t>
      </w:r>
    </w:p>
    <w:p w14:paraId="5F9C3FC9" w14:textId="3B8A0F5E" w:rsidR="007E66E1" w:rsidRDefault="007E66E1" w:rsidP="007E66E1">
      <w:pPr>
        <w:pStyle w:val="Titre3"/>
      </w:pPr>
      <w:bookmarkStart w:id="229" w:name="_Ref520339747"/>
      <w:bookmarkStart w:id="230" w:name="_Toc16917498"/>
      <w:bookmarkStart w:id="231" w:name="_Toc44667619"/>
      <w:r>
        <w:t>Fichier sériel d’objets en Java</w:t>
      </w:r>
      <w:bookmarkEnd w:id="229"/>
      <w:bookmarkEnd w:id="230"/>
      <w:bookmarkEnd w:id="231"/>
    </w:p>
    <w:p w14:paraId="4B7EEDEA" w14:textId="077B9448" w:rsidR="007E66E1" w:rsidRDefault="007E66E1" w:rsidP="007E66E1">
      <w:pPr>
        <w:pStyle w:val="Corpsdetexte"/>
      </w:pPr>
      <w:r>
        <w:t xml:space="preserve">Voyons d’abord comment créer un fichier </w:t>
      </w:r>
      <w:r w:rsidR="00D348D1">
        <w:t>qui contient une suite</w:t>
      </w:r>
      <w:r>
        <w:t xml:space="preserve"> d’</w:t>
      </w:r>
      <w:r w:rsidR="00463559">
        <w:t>objets</w:t>
      </w:r>
      <w:r>
        <w:t xml:space="preserve"> en Java avec la classe </w:t>
      </w:r>
      <w:hyperlink r:id="rId581" w:tooltip="class in java.io" w:history="1">
        <w:r w:rsidR="00A2020E">
          <w:rPr>
            <w:rStyle w:val="typenamelink"/>
            <w:rFonts w:ascii="&amp;quot" w:hAnsi="&amp;quot"/>
            <w:b/>
            <w:bCs/>
            <w:color w:val="4A6782"/>
            <w:sz w:val="21"/>
            <w:szCs w:val="21"/>
          </w:rPr>
          <w:t>ObjectOutputStream</w:t>
        </w:r>
      </w:hyperlink>
      <w:r>
        <w:t>.</w:t>
      </w:r>
      <w:r w:rsidR="00E77F6F">
        <w:t xml:space="preserve"> </w:t>
      </w:r>
      <w:r w:rsidR="00D348D1">
        <w:t xml:space="preserve">Ce genre de fichier est souvent appelé fichier sériel ou séquentiel. </w:t>
      </w:r>
      <w:r>
        <w:t xml:space="preserve">La méthode </w:t>
      </w:r>
      <w:hyperlink r:id="rId582" w:anchor="writeObject-java.lang.Object-" w:history="1">
        <w:r w:rsidR="00EE7527">
          <w:rPr>
            <w:rStyle w:val="Hyperlien"/>
            <w:rFonts w:ascii="&amp;quot" w:hAnsi="&amp;quot"/>
            <w:b/>
            <w:bCs/>
            <w:color w:val="4A6782"/>
            <w:sz w:val="21"/>
            <w:szCs w:val="21"/>
          </w:rPr>
          <w:t>writeObject</w:t>
        </w:r>
      </w:hyperlink>
      <w:r w:rsidR="00EE7527">
        <w:rPr>
          <w:rFonts w:ascii="DejaVu Sans Mono" w:hAnsi="DejaVu Sans Mono"/>
          <w:color w:val="353833"/>
          <w:sz w:val="21"/>
          <w:szCs w:val="21"/>
        </w:rPr>
        <w:t>(</w:t>
      </w:r>
      <w:hyperlink r:id="rId583" w:tooltip="class in java.lang" w:history="1">
        <w:r w:rsidR="00EE7527">
          <w:rPr>
            <w:rStyle w:val="Hyperlien"/>
            <w:rFonts w:ascii="&amp;quot" w:hAnsi="&amp;quot"/>
            <w:b/>
            <w:bCs/>
            <w:color w:val="4A6782"/>
            <w:sz w:val="21"/>
            <w:szCs w:val="21"/>
          </w:rPr>
          <w:t>Object</w:t>
        </w:r>
      </w:hyperlink>
      <w:r w:rsidR="00EE7527">
        <w:rPr>
          <w:rFonts w:ascii="DejaVu Sans Mono" w:hAnsi="DejaVu Sans Mono"/>
          <w:color w:val="353833"/>
          <w:sz w:val="21"/>
          <w:szCs w:val="21"/>
        </w:rPr>
        <w:t> obj)</w:t>
      </w:r>
      <w:r>
        <w:t xml:space="preserve"> de la</w:t>
      </w:r>
      <w:r w:rsidR="00A44793">
        <w:t xml:space="preserve"> </w:t>
      </w:r>
      <w:r>
        <w:t xml:space="preserve">classe </w:t>
      </w:r>
      <w:hyperlink r:id="rId584" w:tooltip="class in java.io" w:history="1">
        <w:r w:rsidR="00A2020E">
          <w:rPr>
            <w:rStyle w:val="typenamelink"/>
            <w:rFonts w:ascii="&amp;quot" w:hAnsi="&amp;quot"/>
            <w:b/>
            <w:bCs/>
            <w:color w:val="4A6782"/>
            <w:sz w:val="21"/>
            <w:szCs w:val="21"/>
          </w:rPr>
          <w:t>ObjectOutputStream</w:t>
        </w:r>
      </w:hyperlink>
      <w:r w:rsidR="00A2020E">
        <w:rPr>
          <w:rFonts w:ascii="DejaVu Sans" w:hAnsi="DejaVu Sans"/>
          <w:color w:val="353833"/>
          <w:sz w:val="21"/>
          <w:szCs w:val="21"/>
        </w:rPr>
        <w:t xml:space="preserve"> </w:t>
      </w:r>
      <w:r>
        <w:t xml:space="preserve">permet d’écrire directement un objet et symétriquement la méthode </w:t>
      </w:r>
      <w:hyperlink r:id="rId585" w:anchor="readObject--" w:history="1">
        <w:r w:rsidR="00260AC5">
          <w:rPr>
            <w:rStyle w:val="Hyperlien"/>
            <w:rFonts w:ascii="&amp;quot" w:hAnsi="&amp;quot" w:cs="Courier New"/>
            <w:b/>
            <w:bCs/>
            <w:color w:val="4A6782"/>
            <w:sz w:val="21"/>
            <w:szCs w:val="21"/>
          </w:rPr>
          <w:t>readObject</w:t>
        </w:r>
      </w:hyperlink>
      <w:r w:rsidR="00260AC5">
        <w:rPr>
          <w:rStyle w:val="CodeHTML"/>
          <w:rFonts w:ascii="&amp;quot" w:hAnsi="&amp;quot"/>
          <w:color w:val="353833"/>
          <w:sz w:val="21"/>
          <w:szCs w:val="21"/>
        </w:rPr>
        <w:t>()</w:t>
      </w:r>
      <w:r>
        <w:t xml:space="preserve"> de la classe </w:t>
      </w:r>
      <w:hyperlink r:id="rId586" w:tooltip="class in java.io" w:history="1">
        <w:r w:rsidR="00621F17">
          <w:rPr>
            <w:rStyle w:val="typenamelink"/>
            <w:rFonts w:ascii="&amp;quot" w:hAnsi="&amp;quot"/>
            <w:b/>
            <w:bCs/>
            <w:color w:val="4A6782"/>
            <w:sz w:val="21"/>
            <w:szCs w:val="21"/>
          </w:rPr>
          <w:t>ObjectInputStream</w:t>
        </w:r>
      </w:hyperlink>
      <w:r w:rsidR="00621F17">
        <w:rPr>
          <w:rFonts w:ascii="DejaVu Sans" w:hAnsi="DejaVu Sans"/>
          <w:color w:val="353833"/>
          <w:sz w:val="21"/>
          <w:szCs w:val="21"/>
        </w:rPr>
        <w:t xml:space="preserve"> </w:t>
      </w:r>
      <w:r>
        <w:t>permet de lire cet objet par la suite. Java n’impose pas de structure comme tel au fichier au sens où c’est le programme qui détermine sa structure par les écritures qu’il effectue. Il est ainsi possible d’écrire n’importe quelle suite d’objets provenant possiblement de classes différentes dans le même fichier. Pour retrouver ces objets correctement, ils doivent être lus dans le même ordre. Le programme d’application doit donc s’assurer que les données sont écrites et lues selon une discipline cohérente.</w:t>
      </w:r>
    </w:p>
    <w:p w14:paraId="5F7A1887" w14:textId="15FA44AE" w:rsidR="007E66E1" w:rsidRDefault="007E66E1" w:rsidP="007E66E1">
      <w:pPr>
        <w:pStyle w:val="Corpsdetexte"/>
      </w:pPr>
      <w:r>
        <w:t xml:space="preserve">Pour illustrer le concept de fichier sériel, nous allons dans un premier temps créer un fichier qui contient les objets du catalogue de plants sous forme d’une suite </w:t>
      </w:r>
      <w:r w:rsidR="00AD65A4">
        <w:t>d’objets</w:t>
      </w:r>
      <w:r>
        <w:t xml:space="preserve">. Comme point de départ, nous supposons que les données se trouvent dans un vecteur d’objets de la classe </w:t>
      </w:r>
      <w:r>
        <w:rPr>
          <w:i/>
        </w:rPr>
        <w:t>Plant</w:t>
      </w:r>
      <w:r>
        <w:t xml:space="preserve"> tel que produit par l’exemple de programme vu précédemment </w:t>
      </w:r>
      <w:r>
        <w:rPr>
          <w:i/>
        </w:rPr>
        <w:t xml:space="preserve">ExempleStreamTokenizer. </w:t>
      </w:r>
      <w:r>
        <w:t xml:space="preserve">La classe </w:t>
      </w:r>
      <w:hyperlink r:id="rId587"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rsidR="00E60E01">
        <w:t>est</w:t>
      </w:r>
      <w:r>
        <w:t xml:space="preserve"> utilisée pour écrire directement un objet dans le fichier sans avoir à se préoccuper de la conversion de l’objet en une suite d’octets. La classe </w:t>
      </w:r>
      <w:hyperlink r:id="rId588" w:tooltip="class in java.io" w:history="1">
        <w:r w:rsidR="00EE4ADA">
          <w:rPr>
            <w:rStyle w:val="typenamelink"/>
            <w:rFonts w:ascii="&amp;quot" w:hAnsi="&amp;quot"/>
            <w:b/>
            <w:bCs/>
            <w:color w:val="4A6782"/>
            <w:sz w:val="21"/>
            <w:szCs w:val="21"/>
          </w:rPr>
          <w:t>ObjectOutputStream</w:t>
        </w:r>
      </w:hyperlink>
      <w:r w:rsidR="00EE4ADA">
        <w:rPr>
          <w:rFonts w:ascii="DejaVu Sans" w:hAnsi="DejaVu Sans"/>
          <w:color w:val="353833"/>
          <w:sz w:val="21"/>
          <w:szCs w:val="21"/>
        </w:rPr>
        <w:t xml:space="preserve"> </w:t>
      </w:r>
      <w:r>
        <w:t xml:space="preserve">se sert du mécanisme de </w:t>
      </w:r>
      <w:r>
        <w:rPr>
          <w:i/>
        </w:rPr>
        <w:t>sérialisation</w:t>
      </w:r>
      <w:r>
        <w:t xml:space="preserve"> de Java qui permet de convertir un objet sous forme d’une suite d’octets.</w:t>
      </w:r>
    </w:p>
    <w:p w14:paraId="6A0BC9CF" w14:textId="77777777" w:rsidR="007E66E1" w:rsidRDefault="007E66E1" w:rsidP="007E66E1">
      <w:pPr>
        <w:pStyle w:val="Corpsdetexte"/>
      </w:pPr>
      <w:r>
        <w:rPr>
          <w:b/>
        </w:rPr>
        <w:t>Exemple</w:t>
      </w:r>
      <w:r>
        <w:t xml:space="preserve">. Le programme </w:t>
      </w:r>
      <w:r>
        <w:rPr>
          <w:i/>
        </w:rPr>
        <w:t>ExempleEcritureObjectOutputStream</w:t>
      </w:r>
      <w:r>
        <w:t xml:space="preserve"> lit les données de </w:t>
      </w:r>
      <w:r w:rsidRPr="007D3A6D">
        <w:rPr>
          <w:i/>
        </w:rPr>
        <w:t>Plants.txt</w:t>
      </w:r>
      <w:r>
        <w:t xml:space="preserve"> les convertit en un vecteur d’objets et écrits les objets du vecteur  les uns à la suite des autres dans le fichier </w:t>
      </w:r>
      <w:r>
        <w:rPr>
          <w:i/>
        </w:rPr>
        <w:t>FluxDePlants.dat</w:t>
      </w:r>
      <w:r>
        <w:t>.</w:t>
      </w:r>
    </w:p>
    <w:p w14:paraId="6149F113" w14:textId="50E0A39E" w:rsidR="007E66E1" w:rsidRDefault="007E66E1" w:rsidP="007E66E1">
      <w:pPr>
        <w:pStyle w:val="Corpsdetexte"/>
      </w:pPr>
      <w:r>
        <w:t xml:space="preserve">Dans le code suivant la méthode </w:t>
      </w:r>
      <w:r>
        <w:rPr>
          <w:i/>
        </w:rPr>
        <w:t>lirePlantsFichierTexte</w:t>
      </w:r>
      <w:r>
        <w:t xml:space="preserve">() reprend essentiellement le code de </w:t>
      </w:r>
      <w:r>
        <w:rPr>
          <w:i/>
        </w:rPr>
        <w:t>ExempleStreamTokenizer</w:t>
      </w:r>
      <w:r>
        <w:t xml:space="preserve">. Cette méthode lit le fichier texte </w:t>
      </w:r>
      <w:r>
        <w:rPr>
          <w:i/>
        </w:rPr>
        <w:t>Plants.txt</w:t>
      </w:r>
      <w:r>
        <w:t xml:space="preserve"> et retourne un vecteur d’objets de la classe </w:t>
      </w:r>
      <w:r>
        <w:rPr>
          <w:i/>
        </w:rPr>
        <w:t>Plant</w:t>
      </w:r>
      <w:r>
        <w:t xml:space="preserve">, </w:t>
      </w:r>
      <w:r>
        <w:rPr>
          <w:i/>
        </w:rPr>
        <w:t>vecteurDePlants.</w:t>
      </w:r>
      <w:r>
        <w:t xml:space="preserve"> La méthode </w:t>
      </w:r>
      <w:r>
        <w:rPr>
          <w:i/>
        </w:rPr>
        <w:t>écrireFichierFluxPlants</w:t>
      </w:r>
      <w:r>
        <w:t xml:space="preserve"> écrit les objets de </w:t>
      </w:r>
      <w:r>
        <w:rPr>
          <w:i/>
        </w:rPr>
        <w:t>vecteurDePlants</w:t>
      </w:r>
      <w:r>
        <w:t xml:space="preserve"> les uns à la suite des autres dans le fichier </w:t>
      </w:r>
      <w:r>
        <w:rPr>
          <w:i/>
        </w:rPr>
        <w:t>FluxPlants.dat</w:t>
      </w:r>
      <w:r>
        <w:t>.</w:t>
      </w:r>
    </w:p>
    <w:p w14:paraId="54F1BB3D" w14:textId="29791F8C" w:rsidR="00B13015" w:rsidRDefault="00000000" w:rsidP="007E66E1">
      <w:pPr>
        <w:pStyle w:val="Corpsdetexte"/>
      </w:pPr>
      <w:hyperlink r:id="rId589" w:history="1">
        <w:r w:rsidR="00026094">
          <w:rPr>
            <w:rStyle w:val="Hyperlien"/>
            <w:rFonts w:ascii="Segoe UI" w:hAnsi="Segoe UI" w:cs="Segoe UI"/>
            <w:b/>
            <w:bCs/>
            <w:color w:val="0366D6"/>
          </w:rPr>
          <w:t>JavaPasAPas</w:t>
        </w:r>
      </w:hyperlink>
      <w:r w:rsidR="00026094">
        <w:rPr>
          <w:rStyle w:val="separator"/>
          <w:rFonts w:ascii="Segoe UI" w:hAnsi="Segoe UI" w:cs="Segoe UI"/>
          <w:color w:val="586069"/>
        </w:rPr>
        <w:t>/</w:t>
      </w:r>
      <w:r w:rsidR="00113F21">
        <w:rPr>
          <w:rStyle w:val="lev"/>
          <w:rFonts w:ascii="Segoe UI" w:hAnsi="Segoe UI" w:cs="Segoe UI"/>
          <w:color w:val="24292E"/>
        </w:rPr>
        <w:t>chapitre_9/E</w:t>
      </w:r>
      <w:r w:rsidR="00026094">
        <w:rPr>
          <w:rStyle w:val="lev"/>
          <w:rFonts w:ascii="Segoe UI" w:hAnsi="Segoe UI" w:cs="Segoe UI"/>
          <w:color w:val="24292E"/>
        </w:rPr>
        <w:t>crireFluxPlants.java</w:t>
      </w:r>
    </w:p>
    <w:p w14:paraId="45245306" w14:textId="77777777" w:rsidR="00113F21" w:rsidRPr="00113F21" w:rsidRDefault="00113F21" w:rsidP="00113F21">
      <w:pPr>
        <w:pStyle w:val="Code"/>
        <w:rPr>
          <w:color w:val="000000"/>
          <w:lang w:eastAsia="zh-CN"/>
        </w:rPr>
      </w:pPr>
      <w:r w:rsidRPr="00113F21">
        <w:rPr>
          <w:lang w:eastAsia="zh-CN"/>
        </w:rPr>
        <w:t>/* Illustration de la création d'un fichier d'objets sériel</w:t>
      </w:r>
    </w:p>
    <w:p w14:paraId="1D91E034" w14:textId="77777777" w:rsidR="00113F21" w:rsidRPr="00113F21" w:rsidRDefault="00113F21" w:rsidP="00113F21">
      <w:pPr>
        <w:pStyle w:val="Code"/>
        <w:rPr>
          <w:color w:val="000000"/>
          <w:lang w:eastAsia="zh-CN"/>
        </w:rPr>
      </w:pPr>
      <w:r w:rsidRPr="00113F21">
        <w:rPr>
          <w:lang w:eastAsia="zh-CN"/>
        </w:rPr>
        <w:t> * Lit le fichier plants.txt, stocke le contenu dans un vecteur d'objets Plant et</w:t>
      </w:r>
    </w:p>
    <w:p w14:paraId="0052E843" w14:textId="77777777" w:rsidR="00113F21" w:rsidRPr="00113F21" w:rsidRDefault="00113F21" w:rsidP="00113F21">
      <w:pPr>
        <w:pStyle w:val="Code"/>
        <w:rPr>
          <w:color w:val="000000"/>
          <w:lang w:eastAsia="zh-CN"/>
        </w:rPr>
      </w:pPr>
      <w:r w:rsidRPr="00113F21">
        <w:rPr>
          <w:lang w:eastAsia="zh-CN"/>
        </w:rPr>
        <w:t> * crée ensuite le fichier d'objets fluxPlants.dat par accès sériel*/</w:t>
      </w:r>
    </w:p>
    <w:p w14:paraId="07A4FCC1" w14:textId="77777777" w:rsidR="00113F21" w:rsidRPr="00113F21" w:rsidRDefault="00113F21" w:rsidP="00113F21">
      <w:pPr>
        <w:pStyle w:val="Code"/>
        <w:rPr>
          <w:color w:val="000000"/>
          <w:lang w:eastAsia="zh-CN"/>
        </w:rPr>
      </w:pPr>
    </w:p>
    <w:p w14:paraId="5F81243F" w14:textId="77777777" w:rsidR="00113F21" w:rsidRPr="00113F21" w:rsidRDefault="00113F21" w:rsidP="00113F21">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io</w:t>
      </w:r>
      <w:r w:rsidRPr="00113F21">
        <w:rPr>
          <w:color w:val="808030"/>
          <w:lang w:eastAsia="zh-CN"/>
        </w:rPr>
        <w:t>.</w:t>
      </w:r>
      <w:r w:rsidRPr="00113F21">
        <w:rPr>
          <w:b/>
          <w:bCs/>
          <w:color w:val="800000"/>
          <w:lang w:eastAsia="zh-CN"/>
        </w:rPr>
        <w:t>*</w:t>
      </w:r>
      <w:r w:rsidRPr="00113F21">
        <w:rPr>
          <w:color w:val="800080"/>
          <w:lang w:eastAsia="zh-CN"/>
        </w:rPr>
        <w:t>;</w:t>
      </w:r>
    </w:p>
    <w:p w14:paraId="78586C93" w14:textId="77777777" w:rsidR="00113F21" w:rsidRPr="00113F21" w:rsidRDefault="00113F21" w:rsidP="00113F21">
      <w:pPr>
        <w:pStyle w:val="Code"/>
        <w:rPr>
          <w:color w:val="000000"/>
          <w:lang w:eastAsia="zh-CN"/>
        </w:rPr>
      </w:pPr>
      <w:r w:rsidRPr="00113F21">
        <w:rPr>
          <w:b/>
          <w:bCs/>
          <w:color w:val="800000"/>
          <w:lang w:eastAsia="zh-CN"/>
        </w:rPr>
        <w:t>import</w:t>
      </w:r>
      <w:r w:rsidRPr="00113F21">
        <w:rPr>
          <w:color w:val="004A43"/>
          <w:lang w:eastAsia="zh-CN"/>
        </w:rPr>
        <w:t xml:space="preserve"> java</w:t>
      </w:r>
      <w:r w:rsidRPr="00113F21">
        <w:rPr>
          <w:color w:val="808030"/>
          <w:lang w:eastAsia="zh-CN"/>
        </w:rPr>
        <w:t>.</w:t>
      </w:r>
      <w:r w:rsidRPr="00113F21">
        <w:rPr>
          <w:color w:val="004A43"/>
          <w:lang w:eastAsia="zh-CN"/>
        </w:rPr>
        <w:t>util</w:t>
      </w:r>
      <w:r w:rsidRPr="00113F21">
        <w:rPr>
          <w:color w:val="808030"/>
          <w:lang w:eastAsia="zh-CN"/>
        </w:rPr>
        <w:t>.</w:t>
      </w:r>
      <w:r w:rsidRPr="00113F21">
        <w:rPr>
          <w:b/>
          <w:bCs/>
          <w:color w:val="800000"/>
          <w:lang w:eastAsia="zh-CN"/>
        </w:rPr>
        <w:t>*</w:t>
      </w:r>
      <w:r w:rsidRPr="00113F21">
        <w:rPr>
          <w:color w:val="800080"/>
          <w:lang w:eastAsia="zh-CN"/>
        </w:rPr>
        <w:t>;</w:t>
      </w:r>
    </w:p>
    <w:p w14:paraId="734A434D" w14:textId="77777777" w:rsidR="00113F21" w:rsidRPr="00113F21" w:rsidRDefault="00113F21" w:rsidP="00113F21">
      <w:pPr>
        <w:pStyle w:val="Code"/>
        <w:rPr>
          <w:color w:val="000000"/>
          <w:lang w:eastAsia="zh-CN"/>
        </w:rPr>
      </w:pPr>
    </w:p>
    <w:p w14:paraId="0304E394" w14:textId="77777777" w:rsidR="00113F21" w:rsidRPr="00113F21" w:rsidRDefault="00113F21" w:rsidP="00113F21">
      <w:pPr>
        <w:pStyle w:val="Code"/>
        <w:rPr>
          <w:color w:val="000000"/>
          <w:lang w:eastAsia="zh-CN"/>
        </w:rPr>
      </w:pPr>
      <w:r w:rsidRPr="00113F21">
        <w:rPr>
          <w:b/>
          <w:bCs/>
          <w:color w:val="800000"/>
          <w:lang w:eastAsia="zh-CN"/>
        </w:rPr>
        <w:t>public</w:t>
      </w:r>
      <w:r w:rsidRPr="00113F21">
        <w:rPr>
          <w:color w:val="000000"/>
          <w:lang w:eastAsia="zh-CN"/>
        </w:rPr>
        <w:t xml:space="preserve"> </w:t>
      </w:r>
      <w:r w:rsidRPr="00113F21">
        <w:rPr>
          <w:b/>
          <w:bCs/>
          <w:color w:val="800000"/>
          <w:lang w:eastAsia="zh-CN"/>
        </w:rPr>
        <w:t>class</w:t>
      </w:r>
      <w:r w:rsidRPr="00113F21">
        <w:rPr>
          <w:color w:val="000000"/>
          <w:lang w:eastAsia="zh-CN"/>
        </w:rPr>
        <w:t xml:space="preserve"> EcrireFluxPlants </w:t>
      </w:r>
      <w:r w:rsidRPr="00113F21">
        <w:rPr>
          <w:color w:val="800080"/>
          <w:lang w:eastAsia="zh-CN"/>
        </w:rPr>
        <w:t>{</w:t>
      </w:r>
    </w:p>
    <w:p w14:paraId="6D9B48F4" w14:textId="77777777" w:rsidR="00113F21" w:rsidRPr="00113F21" w:rsidRDefault="00113F21" w:rsidP="00113F21">
      <w:pPr>
        <w:pStyle w:val="Code"/>
        <w:keepNext w:val="0"/>
        <w:keepLines w:val="0"/>
        <w:rPr>
          <w:color w:val="000000"/>
          <w:lang w:eastAsia="zh-CN"/>
        </w:rPr>
      </w:pPr>
    </w:p>
    <w:p w14:paraId="794AAE94"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La méthode lit les données de Plants.txt et les retournent dans un vecteur d'objets</w:t>
      </w:r>
    </w:p>
    <w:p w14:paraId="411850F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de la classe Plant</w:t>
      </w:r>
    </w:p>
    <w:p w14:paraId="5CE5D3B0"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Reprend essentiellement le code de ExempleStreamTokenizer</w:t>
      </w:r>
    </w:p>
    <w:p w14:paraId="77F6F23B" w14:textId="77777777" w:rsidR="00113F21" w:rsidRPr="009A50DE" w:rsidRDefault="00113F21" w:rsidP="00113F21">
      <w:pPr>
        <w:pStyle w:val="Code"/>
        <w:rPr>
          <w:color w:val="000000"/>
          <w:lang w:val="en-CA" w:eastAsia="zh-CN"/>
        </w:rPr>
      </w:pPr>
      <w:r w:rsidRPr="00113F21">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57B7C5D5" w14:textId="77777777" w:rsidR="00113F21" w:rsidRPr="009A50DE" w:rsidRDefault="00113F21" w:rsidP="00113F21">
      <w:pPr>
        <w:pStyle w:val="Code"/>
        <w:rPr>
          <w:color w:val="000000"/>
          <w:lang w:val="en-CA" w:eastAsia="zh-CN"/>
        </w:rPr>
      </w:pPr>
    </w:p>
    <w:p w14:paraId="402D54B8"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2617F69B"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b/>
          <w:bCs/>
          <w:color w:val="BB7977"/>
          <w:lang w:val="en-CA" w:eastAsia="zh-CN"/>
        </w:rPr>
        <w:t>StreamTokenizer</w:t>
      </w:r>
      <w:r w:rsidRPr="00113F21">
        <w:rPr>
          <w:color w:val="000000"/>
          <w:lang w:val="en-CA" w:eastAsia="zh-CN"/>
        </w:rPr>
        <w:t xml:space="preserve"> unStreamTokenizer </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StreamTokenizer</w:t>
      </w:r>
      <w:r w:rsidRPr="00113F21">
        <w:rPr>
          <w:color w:val="808030"/>
          <w:lang w:val="en-CA" w:eastAsia="zh-CN"/>
        </w:rPr>
        <w:t>(</w:t>
      </w:r>
      <w:r w:rsidRPr="00113F21">
        <w:rPr>
          <w:color w:val="000000"/>
          <w:lang w:val="en-CA" w:eastAsia="zh-CN"/>
        </w:rPr>
        <w:t>unFichier</w:t>
      </w:r>
      <w:r w:rsidRPr="00113F21">
        <w:rPr>
          <w:color w:val="808030"/>
          <w:lang w:val="en-CA" w:eastAsia="zh-CN"/>
        </w:rPr>
        <w:t>)</w:t>
      </w:r>
      <w:r w:rsidRPr="00113F21">
        <w:rPr>
          <w:color w:val="800080"/>
          <w:lang w:val="en-CA" w:eastAsia="zh-CN"/>
        </w:rPr>
        <w:t>;</w:t>
      </w:r>
    </w:p>
    <w:p w14:paraId="005C5109" w14:textId="77777777" w:rsidR="00113F21" w:rsidRPr="00113F21" w:rsidRDefault="00113F21" w:rsidP="00113F21">
      <w:pPr>
        <w:pStyle w:val="Code"/>
        <w:keepNext w:val="0"/>
        <w:keepLines w:val="0"/>
        <w:rPr>
          <w:color w:val="000000"/>
          <w:lang w:val="en-CA" w:eastAsia="zh-CN"/>
        </w:rPr>
      </w:pPr>
    </w:p>
    <w:p w14:paraId="709D66A3" w14:textId="77777777" w:rsidR="00113F21" w:rsidRPr="00113F21" w:rsidRDefault="00113F21" w:rsidP="00113F21">
      <w:pPr>
        <w:pStyle w:val="Code"/>
        <w:rPr>
          <w:color w:val="000000"/>
          <w:lang w:eastAsia="zh-CN"/>
        </w:rPr>
      </w:pPr>
      <w:r w:rsidRPr="00113F21">
        <w:rPr>
          <w:color w:val="000000"/>
          <w:lang w:val="en-CA" w:eastAsia="zh-CN"/>
        </w:rPr>
        <w:lastRenderedPageBreak/>
        <w:t xml:space="preserve">    </w:t>
      </w:r>
      <w:r w:rsidRPr="00113F21">
        <w:rPr>
          <w:lang w:eastAsia="zh-CN"/>
        </w:rPr>
        <w:t>// Les 5 lignes suivantes ne sont pas nécessaires car les paramètres</w:t>
      </w:r>
    </w:p>
    <w:p w14:paraId="61776709"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donnés sont les valeurs de défaut</w:t>
      </w:r>
    </w:p>
    <w:p w14:paraId="3CB8BB2E" w14:textId="77777777" w:rsidR="00113F21" w:rsidRPr="00113F21" w:rsidRDefault="00113F21" w:rsidP="00113F21">
      <w:pPr>
        <w:pStyle w:val="Code"/>
        <w:rPr>
          <w:color w:val="000000"/>
          <w:lang w:val="en-CA" w:eastAsia="zh-CN"/>
        </w:rPr>
      </w:pPr>
      <w:r w:rsidRPr="00113F21">
        <w:rPr>
          <w:color w:val="000000"/>
          <w:lang w:eastAsia="zh-CN"/>
        </w:rPr>
        <w:t xml:space="preserve">    </w:t>
      </w:r>
      <w:r w:rsidRPr="00113F21">
        <w:rPr>
          <w:color w:val="000000"/>
          <w:lang w:val="en-CA" w:eastAsia="zh-CN"/>
        </w:rPr>
        <w:t>unStreamTokenizer</w:t>
      </w:r>
      <w:r w:rsidRPr="00113F21">
        <w:rPr>
          <w:color w:val="808030"/>
          <w:lang w:val="en-CA" w:eastAsia="zh-CN"/>
        </w:rPr>
        <w:t>.</w:t>
      </w:r>
      <w:r w:rsidRPr="00113F21">
        <w:rPr>
          <w:color w:val="000000"/>
          <w:lang w:val="en-CA" w:eastAsia="zh-CN"/>
        </w:rPr>
        <w:t>quoteChar</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w:t>
      </w:r>
      <w:r w:rsidRPr="00113F21">
        <w:rPr>
          <w:color w:val="808030"/>
          <w:lang w:val="en-CA" w:eastAsia="zh-CN"/>
        </w:rPr>
        <w:t>)</w:t>
      </w:r>
      <w:r w:rsidRPr="00113F21">
        <w:rPr>
          <w:color w:val="800080"/>
          <w:lang w:val="en-CA" w:eastAsia="zh-CN"/>
        </w:rPr>
        <w:t>;</w:t>
      </w:r>
    </w:p>
    <w:p w14:paraId="15F1B7AB"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'\r'</w:t>
      </w:r>
      <w:r w:rsidRPr="00113F21">
        <w:rPr>
          <w:color w:val="808030"/>
          <w:lang w:val="en-CA" w:eastAsia="zh-CN"/>
        </w:rPr>
        <w:t>)</w:t>
      </w:r>
      <w:r w:rsidRPr="00113F21">
        <w:rPr>
          <w:color w:val="800080"/>
          <w:lang w:val="en-CA" w:eastAsia="zh-CN"/>
        </w:rPr>
        <w:t>;</w:t>
      </w:r>
    </w:p>
    <w:p w14:paraId="751FDA6F"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'\n'</w:t>
      </w:r>
      <w:r w:rsidRPr="00113F21">
        <w:rPr>
          <w:color w:val="808030"/>
          <w:lang w:val="en-CA" w:eastAsia="zh-CN"/>
        </w:rPr>
        <w:t>)</w:t>
      </w:r>
      <w:r w:rsidRPr="00113F21">
        <w:rPr>
          <w:color w:val="800080"/>
          <w:lang w:val="en-CA" w:eastAsia="zh-CN"/>
        </w:rPr>
        <w:t>;</w:t>
      </w:r>
    </w:p>
    <w:p w14:paraId="620BC0D2"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'\t'</w:t>
      </w:r>
      <w:r w:rsidRPr="00113F21">
        <w:rPr>
          <w:color w:val="808030"/>
          <w:lang w:val="en-CA" w:eastAsia="zh-CN"/>
        </w:rPr>
        <w:t>)</w:t>
      </w:r>
      <w:r w:rsidRPr="00113F21">
        <w:rPr>
          <w:color w:val="800080"/>
          <w:lang w:val="en-CA" w:eastAsia="zh-CN"/>
        </w:rPr>
        <w:t>;</w:t>
      </w:r>
    </w:p>
    <w:p w14:paraId="77F112B9" w14:textId="77777777" w:rsidR="00113F21" w:rsidRPr="00113F21" w:rsidRDefault="00113F21" w:rsidP="00113F21">
      <w:pPr>
        <w:pStyle w:val="Code"/>
        <w:rPr>
          <w:color w:val="000000"/>
          <w:lang w:val="en-CA" w:eastAsia="zh-CN"/>
        </w:rPr>
      </w:pPr>
      <w:r w:rsidRPr="00113F21">
        <w:rPr>
          <w:color w:val="000000"/>
          <w:lang w:val="en-CA" w:eastAsia="zh-CN"/>
        </w:rPr>
        <w:t xml:space="preserve">    unStreamTokenizer</w:t>
      </w:r>
      <w:r w:rsidRPr="00113F21">
        <w:rPr>
          <w:color w:val="808030"/>
          <w:lang w:val="en-CA" w:eastAsia="zh-CN"/>
        </w:rPr>
        <w:t>.</w:t>
      </w:r>
      <w:r w:rsidRPr="00113F21">
        <w:rPr>
          <w:color w:val="000000"/>
          <w:lang w:val="en-CA" w:eastAsia="zh-CN"/>
        </w:rPr>
        <w:t>whitespaceChars</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000000"/>
          <w:lang w:val="en-CA" w:eastAsia="zh-CN"/>
        </w:rPr>
        <w:t xml:space="preserve"> </w:t>
      </w:r>
      <w:r w:rsidRPr="00113F21">
        <w:rPr>
          <w:color w:val="808030"/>
          <w:lang w:val="en-CA" w:eastAsia="zh-CN"/>
        </w:rPr>
        <w:t>(</w:t>
      </w:r>
      <w:r w:rsidRPr="00113F21">
        <w:rPr>
          <w:color w:val="BB7977"/>
          <w:lang w:val="en-CA" w:eastAsia="zh-CN"/>
        </w:rPr>
        <w:t>int</w:t>
      </w:r>
      <w:r w:rsidRPr="00113F21">
        <w:rPr>
          <w:color w:val="808030"/>
          <w:lang w:val="en-CA" w:eastAsia="zh-CN"/>
        </w:rPr>
        <w:t>)</w:t>
      </w:r>
      <w:r w:rsidRPr="00113F21">
        <w:rPr>
          <w:color w:val="000000"/>
          <w:lang w:val="en-CA" w:eastAsia="zh-CN"/>
        </w:rPr>
        <w:t xml:space="preserve"> </w:t>
      </w:r>
      <w:r w:rsidRPr="00113F21">
        <w:rPr>
          <w:color w:val="0000E6"/>
          <w:lang w:val="en-CA" w:eastAsia="zh-CN"/>
        </w:rPr>
        <w:t>' '</w:t>
      </w:r>
      <w:r w:rsidRPr="00113F21">
        <w:rPr>
          <w:color w:val="808030"/>
          <w:lang w:val="en-CA" w:eastAsia="zh-CN"/>
        </w:rPr>
        <w:t>)</w:t>
      </w:r>
      <w:r w:rsidRPr="00113F21">
        <w:rPr>
          <w:color w:val="800080"/>
          <w:lang w:val="en-CA" w:eastAsia="zh-CN"/>
        </w:rPr>
        <w:t>;</w:t>
      </w:r>
    </w:p>
    <w:p w14:paraId="76684C9F" w14:textId="77777777" w:rsidR="00113F21" w:rsidRPr="00113F21" w:rsidRDefault="00113F21" w:rsidP="00113F21">
      <w:pPr>
        <w:pStyle w:val="Code"/>
        <w:rPr>
          <w:color w:val="000000"/>
          <w:lang w:val="en-CA" w:eastAsia="zh-CN"/>
        </w:rPr>
      </w:pPr>
    </w:p>
    <w:p w14:paraId="1A507510" w14:textId="77777777" w:rsidR="00113F21" w:rsidRPr="009A50DE" w:rsidRDefault="00113F21" w:rsidP="00113F21">
      <w:pPr>
        <w:pStyle w:val="Code"/>
        <w:rPr>
          <w:color w:val="000000"/>
          <w:lang w:val="en-CA" w:eastAsia="zh-CN"/>
        </w:rPr>
      </w:pPr>
      <w:r w:rsidRPr="00113F21">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A79FB0"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08A5D13F"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C591B1A"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1719DA5" w14:textId="77777777" w:rsidR="00113F21" w:rsidRPr="009A50DE" w:rsidRDefault="00113F21" w:rsidP="00113F21">
      <w:pPr>
        <w:pStyle w:val="Code"/>
        <w:keepNext w:val="0"/>
        <w:keepLines w:val="0"/>
        <w:rPr>
          <w:color w:val="000000"/>
          <w:lang w:val="en-CA" w:eastAsia="zh-CN"/>
        </w:rPr>
      </w:pPr>
    </w:p>
    <w:p w14:paraId="5EB99DAE" w14:textId="77777777" w:rsidR="00113F21" w:rsidRPr="00113F21" w:rsidRDefault="00113F21" w:rsidP="00113F21">
      <w:pPr>
        <w:pStyle w:val="Code"/>
        <w:rPr>
          <w:color w:val="000000"/>
          <w:lang w:eastAsia="zh-CN"/>
        </w:rPr>
      </w:pPr>
      <w:r w:rsidRPr="009A50DE">
        <w:rPr>
          <w:color w:val="000000"/>
          <w:lang w:val="en-CA" w:eastAsia="zh-CN"/>
        </w:rPr>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TT_EOF</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fin du fichier ?</w:t>
      </w:r>
    </w:p>
    <w:p w14:paraId="11E2F4C8"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lang w:eastAsia="zh-CN"/>
        </w:rPr>
        <w:t>// Lecture du noPlant</w:t>
      </w:r>
    </w:p>
    <w:p w14:paraId="4AD54498" w14:textId="77777777" w:rsidR="00113F21" w:rsidRPr="00113F21" w:rsidRDefault="00113F21" w:rsidP="00113F21">
      <w:pPr>
        <w:pStyle w:val="Code"/>
        <w:rPr>
          <w:color w:val="000000"/>
          <w:lang w:eastAsia="zh-CN"/>
        </w:rPr>
      </w:pPr>
      <w:r w:rsidRPr="00113F21">
        <w:rPr>
          <w:color w:val="000000"/>
          <w:lang w:eastAsia="zh-CN"/>
        </w:rPr>
        <w:t xml:space="preserve">      </w:t>
      </w:r>
      <w:r w:rsidRPr="00113F21">
        <w:rPr>
          <w:b/>
          <w:bCs/>
          <w:color w:val="800000"/>
          <w:lang w:eastAsia="zh-CN"/>
        </w:rPr>
        <w:t>if</w:t>
      </w:r>
      <w:r w:rsidRPr="00113F21">
        <w:rPr>
          <w:color w:val="000000"/>
          <w:lang w:eastAsia="zh-CN"/>
        </w:rPr>
        <w:t xml:space="preserve"> </w:t>
      </w:r>
      <w:r w:rsidRPr="00113F21">
        <w:rPr>
          <w:color w:val="808030"/>
          <w:lang w:eastAsia="zh-CN"/>
        </w:rPr>
        <w:t>(</w:t>
      </w:r>
      <w:r w:rsidRPr="00113F21">
        <w:rPr>
          <w:color w:val="000000"/>
          <w:lang w:eastAsia="zh-CN"/>
        </w:rPr>
        <w:t>unStreamTokenizer</w:t>
      </w:r>
      <w:r w:rsidRPr="00113F21">
        <w:rPr>
          <w:color w:val="808030"/>
          <w:lang w:eastAsia="zh-CN"/>
        </w:rPr>
        <w:t>.</w:t>
      </w:r>
      <w:r w:rsidRPr="00113F21">
        <w:rPr>
          <w:color w:val="000000"/>
          <w:lang w:eastAsia="zh-CN"/>
        </w:rPr>
        <w:t xml:space="preserve">ttype </w:t>
      </w:r>
      <w:r w:rsidRPr="00113F21">
        <w:rPr>
          <w:color w:val="808030"/>
          <w:lang w:eastAsia="zh-CN"/>
        </w:rPr>
        <w:t>==</w:t>
      </w:r>
      <w:r w:rsidRPr="00113F21">
        <w:rPr>
          <w:color w:val="000000"/>
          <w:lang w:eastAsia="zh-CN"/>
        </w:rPr>
        <w:t xml:space="preserve"> </w:t>
      </w:r>
      <w:r w:rsidRPr="00113F21">
        <w:rPr>
          <w:b/>
          <w:bCs/>
          <w:color w:val="BB7977"/>
          <w:lang w:eastAsia="zh-CN"/>
        </w:rPr>
        <w:t>StreamTokenizer</w:t>
      </w:r>
      <w:r w:rsidRPr="00113F21">
        <w:rPr>
          <w:color w:val="808030"/>
          <w:lang w:eastAsia="zh-CN"/>
        </w:rPr>
        <w:t>.</w:t>
      </w:r>
      <w:r w:rsidRPr="00113F21">
        <w:rPr>
          <w:color w:val="000000"/>
          <w:lang w:eastAsia="zh-CN"/>
        </w:rPr>
        <w:t>TT_NUMBER</w:t>
      </w:r>
      <w:r w:rsidRPr="00113F21">
        <w:rPr>
          <w:color w:val="808030"/>
          <w:lang w:eastAsia="zh-CN"/>
        </w:rPr>
        <w:t>)</w:t>
      </w:r>
      <w:r w:rsidRPr="00113F21">
        <w:rPr>
          <w:color w:val="000000"/>
          <w:lang w:eastAsia="zh-CN"/>
        </w:rPr>
        <w:t xml:space="preserve"> </w:t>
      </w:r>
      <w:r w:rsidRPr="00113F21">
        <w:rPr>
          <w:color w:val="800080"/>
          <w:lang w:eastAsia="zh-CN"/>
        </w:rPr>
        <w:t>{</w:t>
      </w:r>
      <w:r w:rsidRPr="00113F21">
        <w:rPr>
          <w:color w:val="000000"/>
          <w:lang w:eastAsia="zh-CN"/>
        </w:rPr>
        <w:t xml:space="preserve"> </w:t>
      </w:r>
      <w:r w:rsidRPr="00113F21">
        <w:rPr>
          <w:lang w:eastAsia="zh-CN"/>
        </w:rPr>
        <w:t>// Est-ce bien un nombre ?</w:t>
      </w:r>
    </w:p>
    <w:p w14:paraId="72B54DF0" w14:textId="77777777" w:rsidR="00113F21" w:rsidRPr="00113F21" w:rsidRDefault="00113F21" w:rsidP="00113F21">
      <w:pPr>
        <w:pStyle w:val="Code"/>
        <w:rPr>
          <w:color w:val="000000"/>
          <w:lang w:val="fr-FR" w:eastAsia="zh-CN"/>
        </w:rPr>
      </w:pPr>
      <w:r w:rsidRPr="00113F21">
        <w:rPr>
          <w:color w:val="000000"/>
          <w:lang w:eastAsia="zh-CN"/>
        </w:rPr>
        <w:t xml:space="preserve">        </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r w:rsidRPr="00113F21">
        <w:rPr>
          <w:color w:val="000000"/>
          <w:lang w:val="fr-FR" w:eastAsia="zh-CN"/>
        </w:rPr>
        <w:t xml:space="preserve"> </w:t>
      </w:r>
      <w:r w:rsidRPr="00113F21">
        <w:rPr>
          <w:lang w:val="fr-FR" w:eastAsia="zh-CN"/>
        </w:rPr>
        <w:t>// nval est un double !</w:t>
      </w:r>
    </w:p>
    <w:p w14:paraId="307BDE69"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1B101D1E"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noPlant attendu"</w:t>
      </w:r>
      <w:r w:rsidRPr="00113F21">
        <w:rPr>
          <w:color w:val="808030"/>
          <w:lang w:val="fr-FR" w:eastAsia="zh-CN"/>
        </w:rPr>
        <w:t>)</w:t>
      </w:r>
      <w:r w:rsidRPr="00113F21">
        <w:rPr>
          <w:color w:val="800080"/>
          <w:lang w:val="fr-FR" w:eastAsia="zh-CN"/>
        </w:rPr>
        <w:t>;</w:t>
      </w:r>
    </w:p>
    <w:p w14:paraId="5439B98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458E46C8"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7E3E33F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Lecture de la description</w:t>
      </w:r>
    </w:p>
    <w:p w14:paraId="335D0F68" w14:textId="77777777" w:rsidR="00113F21" w:rsidRPr="00113F21" w:rsidRDefault="00113F21" w:rsidP="00113F21">
      <w:pPr>
        <w:pStyle w:val="Code"/>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1424DFED"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color w:val="808030"/>
          <w:lang w:val="fr-FR" w:eastAsia="zh-CN"/>
        </w:rPr>
        <w:t>(</w:t>
      </w:r>
      <w:r w:rsidRPr="00113F21">
        <w:rPr>
          <w:color w:val="BB7977"/>
          <w:lang w:val="fr-FR" w:eastAsia="zh-CN"/>
        </w:rPr>
        <w:t>int</w:t>
      </w:r>
      <w:r w:rsidRPr="00113F21">
        <w:rPr>
          <w:color w:val="808030"/>
          <w:lang w:val="fr-FR" w:eastAsia="zh-CN"/>
        </w:rPr>
        <w:t>)</w:t>
      </w:r>
      <w:r w:rsidRPr="00113F21">
        <w:rPr>
          <w:color w:val="000000"/>
          <w:lang w:val="fr-FR" w:eastAsia="zh-CN"/>
        </w:rPr>
        <w:t xml:space="preserve"> </w:t>
      </w:r>
      <w:r w:rsidRPr="00113F21">
        <w:rPr>
          <w:color w:val="0000E6"/>
          <w:lang w:val="fr-FR" w:eastAsia="zh-CN"/>
        </w:rPr>
        <w:t>'"'</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une chaîne encadr</w:t>
      </w:r>
      <w:r w:rsidRPr="00113F21">
        <w:rPr>
          <w:lang w:val="en-CA" w:eastAsia="zh-CN"/>
        </w:rPr>
        <w:t>�</w:t>
      </w:r>
      <w:r w:rsidRPr="00113F21">
        <w:rPr>
          <w:lang w:val="fr-FR" w:eastAsia="zh-CN"/>
        </w:rPr>
        <w:t>e par " ?</w:t>
      </w:r>
    </w:p>
    <w:p w14:paraId="65AF4416" w14:textId="77777777" w:rsidR="00113F21" w:rsidRPr="00113F21" w:rsidRDefault="00113F21" w:rsidP="00113F21">
      <w:pPr>
        <w:pStyle w:val="Code"/>
        <w:rPr>
          <w:color w:val="000000"/>
          <w:lang w:val="fr-FR" w:eastAsia="zh-CN"/>
        </w:rPr>
      </w:pP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sval</w:t>
      </w:r>
      <w:r w:rsidRPr="00113F21">
        <w:rPr>
          <w:color w:val="800080"/>
          <w:lang w:val="fr-FR" w:eastAsia="zh-CN"/>
        </w:rPr>
        <w:t>;</w:t>
      </w:r>
    </w:p>
    <w:p w14:paraId="0FD3FAA7"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52439968"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description attendue"</w:t>
      </w:r>
      <w:r w:rsidRPr="00113F21">
        <w:rPr>
          <w:color w:val="808030"/>
          <w:lang w:val="fr-FR" w:eastAsia="zh-CN"/>
        </w:rPr>
        <w:t>)</w:t>
      </w:r>
      <w:r w:rsidRPr="00113F21">
        <w:rPr>
          <w:color w:val="800080"/>
          <w:lang w:val="fr-FR" w:eastAsia="zh-CN"/>
        </w:rPr>
        <w:t>;</w:t>
      </w:r>
    </w:p>
    <w:p w14:paraId="0661023A"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529F1D9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3D3E5437"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Lecture du prixUnitaire</w:t>
      </w:r>
    </w:p>
    <w:p w14:paraId="1B318438" w14:textId="77777777" w:rsidR="00113F21" w:rsidRPr="00113F21" w:rsidRDefault="00113F21" w:rsidP="00113F21">
      <w:pPr>
        <w:pStyle w:val="Code"/>
        <w:rPr>
          <w:color w:val="000000"/>
          <w:lang w:val="fr-FR" w:eastAsia="zh-CN"/>
        </w:rPr>
      </w:pP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nextToken</w:t>
      </w:r>
      <w:r w:rsidRPr="00113F21">
        <w:rPr>
          <w:color w:val="808030"/>
          <w:lang w:val="fr-FR" w:eastAsia="zh-CN"/>
        </w:rPr>
        <w:t>()</w:t>
      </w:r>
      <w:r w:rsidRPr="00113F21">
        <w:rPr>
          <w:color w:val="800080"/>
          <w:lang w:val="fr-FR" w:eastAsia="zh-CN"/>
        </w:rPr>
        <w:t>;</w:t>
      </w:r>
    </w:p>
    <w:p w14:paraId="55AA21B3"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800000"/>
          <w:lang w:val="fr-FR" w:eastAsia="zh-CN"/>
        </w:rPr>
        <w:t>if</w:t>
      </w:r>
      <w:r w:rsidRPr="00113F21">
        <w:rPr>
          <w:color w:val="000000"/>
          <w:lang w:val="fr-FR" w:eastAsia="zh-CN"/>
        </w:rPr>
        <w:t xml:space="preserve"> </w:t>
      </w:r>
      <w:r w:rsidRPr="00113F21">
        <w:rPr>
          <w:color w:val="808030"/>
          <w:lang w:val="fr-FR" w:eastAsia="zh-CN"/>
        </w:rPr>
        <w:t>(</w:t>
      </w:r>
      <w:r w:rsidRPr="00113F21">
        <w:rPr>
          <w:color w:val="000000"/>
          <w:lang w:val="fr-FR" w:eastAsia="zh-CN"/>
        </w:rPr>
        <w:t>unStreamTokenizer</w:t>
      </w:r>
      <w:r w:rsidRPr="00113F21">
        <w:rPr>
          <w:color w:val="808030"/>
          <w:lang w:val="fr-FR" w:eastAsia="zh-CN"/>
        </w:rPr>
        <w:t>.</w:t>
      </w:r>
      <w:r w:rsidRPr="00113F21">
        <w:rPr>
          <w:color w:val="000000"/>
          <w:lang w:val="fr-FR" w:eastAsia="zh-CN"/>
        </w:rPr>
        <w:t xml:space="preserve">ttype </w:t>
      </w:r>
      <w:r w:rsidRPr="00113F21">
        <w:rPr>
          <w:color w:val="808030"/>
          <w:lang w:val="fr-FR" w:eastAsia="zh-CN"/>
        </w:rPr>
        <w:t>==</w:t>
      </w:r>
      <w:r w:rsidRPr="00113F21">
        <w:rPr>
          <w:color w:val="000000"/>
          <w:lang w:val="fr-FR" w:eastAsia="zh-CN"/>
        </w:rPr>
        <w:t xml:space="preserve"> </w:t>
      </w:r>
      <w:r w:rsidRPr="00113F21">
        <w:rPr>
          <w:b/>
          <w:bCs/>
          <w:color w:val="BB7977"/>
          <w:lang w:val="fr-FR" w:eastAsia="zh-CN"/>
        </w:rPr>
        <w:t>StreamTokenizer</w:t>
      </w:r>
      <w:r w:rsidRPr="00113F21">
        <w:rPr>
          <w:color w:val="808030"/>
          <w:lang w:val="fr-FR" w:eastAsia="zh-CN"/>
        </w:rPr>
        <w:t>.</w:t>
      </w:r>
      <w:r w:rsidRPr="00113F21">
        <w:rPr>
          <w:color w:val="000000"/>
          <w:lang w:val="fr-FR" w:eastAsia="zh-CN"/>
        </w:rPr>
        <w:t>TT_NUMBER</w:t>
      </w:r>
      <w:r w:rsidRPr="00113F21">
        <w:rPr>
          <w:color w:val="808030"/>
          <w:lang w:val="fr-FR" w:eastAsia="zh-CN"/>
        </w:rPr>
        <w:t>)</w:t>
      </w: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lang w:val="fr-FR" w:eastAsia="zh-CN"/>
        </w:rPr>
        <w:t>// Est-ce bien un nombre ?</w:t>
      </w:r>
    </w:p>
    <w:p w14:paraId="7ADBA332" w14:textId="77777777" w:rsidR="00113F21" w:rsidRPr="00113F21" w:rsidRDefault="00113F21" w:rsidP="00113F21">
      <w:pPr>
        <w:pStyle w:val="Code"/>
        <w:rPr>
          <w:color w:val="000000"/>
          <w:lang w:val="fr-FR" w:eastAsia="zh-CN"/>
        </w:rPr>
      </w:pPr>
      <w:r w:rsidRPr="00113F21">
        <w:rPr>
          <w:color w:val="000000"/>
          <w:lang w:val="fr-FR" w:eastAsia="zh-CN"/>
        </w:rPr>
        <w:t xml:space="preserve">        prixUnitaire </w:t>
      </w:r>
      <w:r w:rsidRPr="00113F21">
        <w:rPr>
          <w:color w:val="808030"/>
          <w:lang w:val="fr-FR" w:eastAsia="zh-CN"/>
        </w:rPr>
        <w:t>=</w:t>
      </w:r>
      <w:r w:rsidRPr="00113F21">
        <w:rPr>
          <w:color w:val="000000"/>
          <w:lang w:val="fr-FR" w:eastAsia="zh-CN"/>
        </w:rPr>
        <w:t xml:space="preserve"> unStreamTokenizer</w:t>
      </w:r>
      <w:r w:rsidRPr="00113F21">
        <w:rPr>
          <w:color w:val="808030"/>
          <w:lang w:val="fr-FR" w:eastAsia="zh-CN"/>
        </w:rPr>
        <w:t>.</w:t>
      </w:r>
      <w:r w:rsidRPr="00113F21">
        <w:rPr>
          <w:color w:val="000000"/>
          <w:lang w:val="fr-FR" w:eastAsia="zh-CN"/>
        </w:rPr>
        <w:t>nval</w:t>
      </w:r>
      <w:r w:rsidRPr="00113F21">
        <w:rPr>
          <w:color w:val="800080"/>
          <w:lang w:val="fr-FR" w:eastAsia="zh-CN"/>
        </w:rPr>
        <w:t>;</w:t>
      </w:r>
    </w:p>
    <w:p w14:paraId="5710A6D4"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r w:rsidRPr="00113F21">
        <w:rPr>
          <w:color w:val="000000"/>
          <w:lang w:val="fr-FR" w:eastAsia="zh-CN"/>
        </w:rPr>
        <w:t xml:space="preserve"> </w:t>
      </w:r>
      <w:r w:rsidRPr="00113F21">
        <w:rPr>
          <w:b/>
          <w:bCs/>
          <w:color w:val="800000"/>
          <w:lang w:val="fr-FR" w:eastAsia="zh-CN"/>
        </w:rPr>
        <w:t>else</w:t>
      </w:r>
      <w:r w:rsidRPr="00113F21">
        <w:rPr>
          <w:color w:val="000000"/>
          <w:lang w:val="fr-FR" w:eastAsia="zh-CN"/>
        </w:rPr>
        <w:t xml:space="preserve"> </w:t>
      </w:r>
      <w:r w:rsidRPr="00113F21">
        <w:rPr>
          <w:color w:val="800080"/>
          <w:lang w:val="fr-FR" w:eastAsia="zh-CN"/>
        </w:rPr>
        <w:t>{</w:t>
      </w:r>
    </w:p>
    <w:p w14:paraId="34DD01FC"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E6"/>
          <w:lang w:val="fr-FR" w:eastAsia="zh-CN"/>
        </w:rPr>
        <w:t>"Le format du fichier est incorrect : prix attendu"</w:t>
      </w:r>
      <w:r w:rsidRPr="00113F21">
        <w:rPr>
          <w:color w:val="808030"/>
          <w:lang w:val="fr-FR" w:eastAsia="zh-CN"/>
        </w:rPr>
        <w:t>)</w:t>
      </w:r>
      <w:r w:rsidRPr="00113F21">
        <w:rPr>
          <w:color w:val="800080"/>
          <w:lang w:val="fr-FR" w:eastAsia="zh-CN"/>
        </w:rPr>
        <w:t>;</w:t>
      </w:r>
    </w:p>
    <w:p w14:paraId="1DA1FAC3"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exit</w:t>
      </w:r>
      <w:r w:rsidRPr="00113F21">
        <w:rPr>
          <w:color w:val="808030"/>
          <w:lang w:val="fr-FR" w:eastAsia="zh-CN"/>
        </w:rPr>
        <w:t>(</w:t>
      </w:r>
      <w:r w:rsidRPr="00113F21">
        <w:rPr>
          <w:color w:val="008C00"/>
          <w:lang w:val="fr-FR" w:eastAsia="zh-CN"/>
        </w:rPr>
        <w:t>1</w:t>
      </w:r>
      <w:r w:rsidRPr="00113F21">
        <w:rPr>
          <w:color w:val="808030"/>
          <w:lang w:val="fr-FR" w:eastAsia="zh-CN"/>
        </w:rPr>
        <w:t>)</w:t>
      </w:r>
      <w:r w:rsidRPr="00113F21">
        <w:rPr>
          <w:color w:val="800080"/>
          <w:lang w:val="fr-FR" w:eastAsia="zh-CN"/>
        </w:rPr>
        <w:t>;</w:t>
      </w:r>
    </w:p>
    <w:p w14:paraId="6A1DD8FD"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161A4D0F" w14:textId="77777777" w:rsidR="00113F21" w:rsidRPr="00113F21" w:rsidRDefault="00113F21" w:rsidP="00113F21">
      <w:pPr>
        <w:pStyle w:val="Code"/>
        <w:keepNext w:val="0"/>
        <w:keepLines w:val="0"/>
        <w:rPr>
          <w:color w:val="000000"/>
          <w:lang w:val="fr-FR" w:eastAsia="zh-CN"/>
        </w:rPr>
      </w:pPr>
    </w:p>
    <w:p w14:paraId="0A0B088D"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création de l'objet Plant</w:t>
      </w:r>
    </w:p>
    <w:p w14:paraId="6453C35D" w14:textId="77777777" w:rsidR="00113F21" w:rsidRPr="00113F21" w:rsidRDefault="00113F21" w:rsidP="00113F21">
      <w:pPr>
        <w:pStyle w:val="Code"/>
        <w:rPr>
          <w:color w:val="000000"/>
          <w:lang w:val="fr-FR" w:eastAsia="zh-CN"/>
        </w:rPr>
      </w:pPr>
      <w:r w:rsidRPr="00113F21">
        <w:rPr>
          <w:color w:val="000000"/>
          <w:lang w:val="fr-FR" w:eastAsia="zh-CN"/>
        </w:rPr>
        <w:t xml:space="preserve">      Plant unPlant </w:t>
      </w:r>
      <w:r w:rsidRPr="00113F21">
        <w:rPr>
          <w:color w:val="808030"/>
          <w:lang w:val="fr-FR" w:eastAsia="zh-CN"/>
        </w:rPr>
        <w:t>=</w:t>
      </w:r>
      <w:r w:rsidRPr="00113F21">
        <w:rPr>
          <w:color w:val="000000"/>
          <w:lang w:val="fr-FR" w:eastAsia="zh-CN"/>
        </w:rPr>
        <w:t xml:space="preserve"> </w:t>
      </w:r>
      <w:r w:rsidRPr="00113F21">
        <w:rPr>
          <w:b/>
          <w:bCs/>
          <w:color w:val="800000"/>
          <w:lang w:val="fr-FR" w:eastAsia="zh-CN"/>
        </w:rPr>
        <w:t>new</w:t>
      </w:r>
      <w:r w:rsidRPr="00113F21">
        <w:rPr>
          <w:color w:val="000000"/>
          <w:lang w:val="fr-FR" w:eastAsia="zh-CN"/>
        </w:rPr>
        <w:t xml:space="preserve"> Plant</w:t>
      </w:r>
      <w:r w:rsidRPr="00113F21">
        <w:rPr>
          <w:color w:val="808030"/>
          <w:lang w:val="fr-FR" w:eastAsia="zh-CN"/>
        </w:rPr>
        <w:t>(</w:t>
      </w:r>
      <w:r w:rsidRPr="00113F21">
        <w:rPr>
          <w:color w:val="000000"/>
          <w:lang w:val="fr-FR" w:eastAsia="zh-CN"/>
        </w:rPr>
        <w:t>noPlant</w:t>
      </w:r>
      <w:r w:rsidRPr="00113F21">
        <w:rPr>
          <w:color w:val="808030"/>
          <w:lang w:val="fr-FR" w:eastAsia="zh-CN"/>
        </w:rPr>
        <w:t>,</w:t>
      </w:r>
      <w:r w:rsidRPr="00113F21">
        <w:rPr>
          <w:color w:val="000000"/>
          <w:lang w:val="fr-FR" w:eastAsia="zh-CN"/>
        </w:rPr>
        <w:t xml:space="preserve"> description</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7C7AC53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BB7977"/>
          <w:lang w:val="fr-FR" w:eastAsia="zh-CN"/>
        </w:rPr>
        <w:t>System</w:t>
      </w:r>
      <w:r w:rsidRPr="00113F21">
        <w:rPr>
          <w:color w:val="808030"/>
          <w:lang w:val="fr-FR" w:eastAsia="zh-CN"/>
        </w:rPr>
        <w:t>.</w:t>
      </w:r>
      <w:r w:rsidRPr="00113F21">
        <w:rPr>
          <w:color w:val="000000"/>
          <w:lang w:val="fr-FR" w:eastAsia="zh-CN"/>
        </w:rPr>
        <w:t>out</w:t>
      </w:r>
      <w:r w:rsidRPr="00113F21">
        <w:rPr>
          <w:color w:val="808030"/>
          <w:lang w:val="fr-FR" w:eastAsia="zh-CN"/>
        </w:rPr>
        <w:t>.</w:t>
      </w:r>
      <w:r w:rsidRPr="00113F21">
        <w:rPr>
          <w:color w:val="000000"/>
          <w:lang w:val="fr-FR" w:eastAsia="zh-CN"/>
        </w:rPr>
        <w:t>println</w:t>
      </w:r>
      <w:r w:rsidRPr="00113F21">
        <w:rPr>
          <w:color w:val="808030"/>
          <w:lang w:val="fr-FR" w:eastAsia="zh-CN"/>
        </w:rPr>
        <w:t>(</w:t>
      </w:r>
      <w:r w:rsidRPr="00113F21">
        <w:rPr>
          <w:color w:val="000000"/>
          <w:lang w:val="fr-FR" w:eastAsia="zh-CN"/>
        </w:rPr>
        <w:t xml:space="preserve">noPlant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description </w:t>
      </w:r>
      <w:r w:rsidRPr="00113F21">
        <w:rPr>
          <w:color w:val="808030"/>
          <w:lang w:val="fr-FR" w:eastAsia="zh-CN"/>
        </w:rPr>
        <w:t>+</w:t>
      </w:r>
      <w:r w:rsidRPr="00113F21">
        <w:rPr>
          <w:color w:val="000000"/>
          <w:lang w:val="fr-FR" w:eastAsia="zh-CN"/>
        </w:rPr>
        <w:t xml:space="preserve"> </w:t>
      </w:r>
      <w:r w:rsidRPr="00113F21">
        <w:rPr>
          <w:color w:val="0000E6"/>
          <w:lang w:val="fr-FR" w:eastAsia="zh-CN"/>
        </w:rPr>
        <w:t>" "</w:t>
      </w:r>
      <w:r w:rsidRPr="00113F21">
        <w:rPr>
          <w:color w:val="000000"/>
          <w:lang w:val="fr-FR" w:eastAsia="zh-CN"/>
        </w:rPr>
        <w:t xml:space="preserve"> </w:t>
      </w:r>
      <w:r w:rsidRPr="00113F21">
        <w:rPr>
          <w:color w:val="808030"/>
          <w:lang w:val="fr-FR" w:eastAsia="zh-CN"/>
        </w:rPr>
        <w:t>+</w:t>
      </w:r>
      <w:r w:rsidRPr="00113F21">
        <w:rPr>
          <w:color w:val="000000"/>
          <w:lang w:val="fr-FR" w:eastAsia="zh-CN"/>
        </w:rPr>
        <w:t xml:space="preserve"> prixUnitaire</w:t>
      </w:r>
      <w:r w:rsidRPr="00113F21">
        <w:rPr>
          <w:color w:val="808030"/>
          <w:lang w:val="fr-FR" w:eastAsia="zh-CN"/>
        </w:rPr>
        <w:t>)</w:t>
      </w:r>
      <w:r w:rsidRPr="00113F21">
        <w:rPr>
          <w:color w:val="800080"/>
          <w:lang w:val="fr-FR" w:eastAsia="zh-CN"/>
        </w:rPr>
        <w:t>;</w:t>
      </w:r>
    </w:p>
    <w:p w14:paraId="0CEBACB0" w14:textId="77777777" w:rsidR="00113F21" w:rsidRPr="00113F21" w:rsidRDefault="00113F21" w:rsidP="00113F21">
      <w:pPr>
        <w:pStyle w:val="Code"/>
        <w:rPr>
          <w:color w:val="000000"/>
          <w:lang w:val="fr-FR" w:eastAsia="zh-CN"/>
        </w:rPr>
      </w:pPr>
      <w:r w:rsidRPr="00113F21">
        <w:rPr>
          <w:color w:val="000000"/>
          <w:lang w:val="fr-FR" w:eastAsia="zh-CN"/>
        </w:rPr>
        <w:t xml:space="preserve">      vecteurDePlants</w:t>
      </w:r>
      <w:r w:rsidRPr="00113F21">
        <w:rPr>
          <w:color w:val="808030"/>
          <w:lang w:val="fr-FR" w:eastAsia="zh-CN"/>
        </w:rPr>
        <w:t>.</w:t>
      </w:r>
      <w:r w:rsidRPr="00113F21">
        <w:rPr>
          <w:color w:val="000000"/>
          <w:lang w:val="fr-FR" w:eastAsia="zh-CN"/>
        </w:rPr>
        <w:t>addElement</w:t>
      </w:r>
      <w:r w:rsidRPr="00113F21">
        <w:rPr>
          <w:color w:val="808030"/>
          <w:lang w:val="fr-FR" w:eastAsia="zh-CN"/>
        </w:rPr>
        <w:t>(</w:t>
      </w:r>
      <w:r w:rsidRPr="00113F21">
        <w:rPr>
          <w:color w:val="000000"/>
          <w:lang w:val="fr-FR" w:eastAsia="zh-CN"/>
        </w:rPr>
        <w:t>unPlant</w:t>
      </w:r>
      <w:r w:rsidRPr="00113F21">
        <w:rPr>
          <w:color w:val="808030"/>
          <w:lang w:val="fr-FR" w:eastAsia="zh-CN"/>
        </w:rPr>
        <w:t>)</w:t>
      </w:r>
      <w:r w:rsidRPr="00113F21">
        <w:rPr>
          <w:color w:val="800080"/>
          <w:lang w:val="fr-FR" w:eastAsia="zh-CN"/>
        </w:rPr>
        <w:t>;</w:t>
      </w:r>
    </w:p>
    <w:p w14:paraId="484CA54B"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3F6E016B" w14:textId="77777777" w:rsidR="00113F21" w:rsidRPr="00113F21" w:rsidRDefault="00113F21" w:rsidP="00113F21">
      <w:pPr>
        <w:pStyle w:val="Code"/>
        <w:rPr>
          <w:color w:val="000000"/>
          <w:lang w:val="fr-FR" w:eastAsia="zh-CN"/>
        </w:rPr>
      </w:pPr>
      <w:r w:rsidRPr="00113F21">
        <w:rPr>
          <w:color w:val="000000"/>
          <w:lang w:val="fr-FR" w:eastAsia="zh-CN"/>
        </w:rPr>
        <w:t xml:space="preserve">    unFichier</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7A39312C"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b/>
          <w:bCs/>
          <w:color w:val="800000"/>
          <w:lang w:val="fr-FR" w:eastAsia="zh-CN"/>
        </w:rPr>
        <w:t>return</w:t>
      </w:r>
      <w:r w:rsidRPr="00113F21">
        <w:rPr>
          <w:color w:val="000000"/>
          <w:lang w:val="fr-FR" w:eastAsia="zh-CN"/>
        </w:rPr>
        <w:t xml:space="preserve"> vecteurDePlants</w:t>
      </w:r>
      <w:r w:rsidRPr="00113F21">
        <w:rPr>
          <w:color w:val="800080"/>
          <w:lang w:val="fr-FR" w:eastAsia="zh-CN"/>
        </w:rPr>
        <w:t>;</w:t>
      </w:r>
    </w:p>
    <w:p w14:paraId="7F2053E0"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color w:val="800080"/>
          <w:lang w:val="fr-FR" w:eastAsia="zh-CN"/>
        </w:rPr>
        <w:t>}</w:t>
      </w:r>
    </w:p>
    <w:p w14:paraId="163EB1FD" w14:textId="77777777" w:rsidR="00113F21" w:rsidRPr="00113F21" w:rsidRDefault="00113F21" w:rsidP="00113F21">
      <w:pPr>
        <w:pStyle w:val="Code"/>
        <w:keepNext w:val="0"/>
        <w:keepLines w:val="0"/>
        <w:rPr>
          <w:color w:val="000000"/>
          <w:lang w:val="fr-FR" w:eastAsia="zh-CN"/>
        </w:rPr>
      </w:pPr>
    </w:p>
    <w:p w14:paraId="7E3EE2E4" w14:textId="77777777" w:rsidR="00113F21" w:rsidRPr="00113F21" w:rsidRDefault="00113F21" w:rsidP="00113F21">
      <w:pPr>
        <w:pStyle w:val="Code"/>
        <w:rPr>
          <w:color w:val="000000"/>
          <w:lang w:val="fr-FR" w:eastAsia="zh-CN"/>
        </w:rPr>
      </w:pPr>
      <w:r w:rsidRPr="00113F21">
        <w:rPr>
          <w:color w:val="000000"/>
          <w:lang w:val="fr-FR" w:eastAsia="zh-CN"/>
        </w:rPr>
        <w:lastRenderedPageBreak/>
        <w:t xml:space="preserve">  </w:t>
      </w:r>
      <w:r w:rsidRPr="00113F21">
        <w:rPr>
          <w:lang w:val="fr-FR" w:eastAsia="zh-CN"/>
        </w:rPr>
        <w:t>// La méthode suivante écrit les objets de vecteurDePlants les uns à la suite</w:t>
      </w:r>
    </w:p>
    <w:p w14:paraId="4D933692" w14:textId="77777777" w:rsidR="00113F21" w:rsidRPr="00113F21" w:rsidRDefault="00113F21" w:rsidP="00113F21">
      <w:pPr>
        <w:pStyle w:val="Code"/>
        <w:rPr>
          <w:color w:val="000000"/>
          <w:lang w:val="fr-FR" w:eastAsia="zh-CN"/>
        </w:rPr>
      </w:pPr>
      <w:r w:rsidRPr="00113F21">
        <w:rPr>
          <w:color w:val="000000"/>
          <w:lang w:val="fr-FR" w:eastAsia="zh-CN"/>
        </w:rPr>
        <w:t xml:space="preserve">  </w:t>
      </w:r>
      <w:r w:rsidRPr="00113F21">
        <w:rPr>
          <w:lang w:val="fr-FR" w:eastAsia="zh-CN"/>
        </w:rPr>
        <w:t>// des autres dans le fichier FluxPlants.dat par accès sériel</w:t>
      </w:r>
    </w:p>
    <w:p w14:paraId="23A14EB1" w14:textId="77777777" w:rsidR="00113F21" w:rsidRPr="009A50DE" w:rsidRDefault="00113F21" w:rsidP="00113F21">
      <w:pPr>
        <w:pStyle w:val="Code"/>
        <w:rPr>
          <w:color w:val="000000"/>
          <w:lang w:val="en-CA" w:eastAsia="zh-CN"/>
        </w:rPr>
      </w:pPr>
      <w:r w:rsidRPr="00113F21">
        <w:rPr>
          <w:color w:val="000000"/>
          <w:lang w:val="fr-FR"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E5492FF" w14:textId="77777777" w:rsidR="00113F21" w:rsidRPr="009A50DE" w:rsidRDefault="00113F21" w:rsidP="00113F21">
      <w:pPr>
        <w:pStyle w:val="Code"/>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0D983168" w14:textId="77777777" w:rsidR="00113F21" w:rsidRPr="00113F21" w:rsidRDefault="00113F21" w:rsidP="00113F21">
      <w:pPr>
        <w:pStyle w:val="Code"/>
        <w:rPr>
          <w:color w:val="000000"/>
          <w:lang w:val="en-CA" w:eastAsia="zh-CN"/>
        </w:rPr>
      </w:pPr>
      <w:r w:rsidRPr="009A50DE">
        <w:rPr>
          <w:color w:val="000000"/>
          <w:lang w:val="en-CA" w:eastAsia="zh-CN"/>
        </w:rPr>
        <w:t xml:space="preserve">        </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ObjectOutputStream</w:t>
      </w:r>
      <w:r w:rsidRPr="00113F21">
        <w:rPr>
          <w:color w:val="808030"/>
          <w:lang w:val="en-CA" w:eastAsia="zh-CN"/>
        </w:rPr>
        <w:t>(</w:t>
      </w:r>
      <w:r w:rsidRPr="00113F21">
        <w:rPr>
          <w:b/>
          <w:bCs/>
          <w:color w:val="800000"/>
          <w:lang w:val="en-CA" w:eastAsia="zh-CN"/>
        </w:rPr>
        <w:t>new</w:t>
      </w:r>
      <w:r w:rsidRPr="00113F21">
        <w:rPr>
          <w:color w:val="000000"/>
          <w:lang w:val="en-CA" w:eastAsia="zh-CN"/>
        </w:rPr>
        <w:t xml:space="preserve"> </w:t>
      </w:r>
      <w:r w:rsidRPr="00113F21">
        <w:rPr>
          <w:b/>
          <w:bCs/>
          <w:color w:val="BB7977"/>
          <w:lang w:val="en-CA" w:eastAsia="zh-CN"/>
        </w:rPr>
        <w:t>FileOutputStream</w:t>
      </w:r>
      <w:r w:rsidRPr="00113F21">
        <w:rPr>
          <w:color w:val="808030"/>
          <w:lang w:val="en-CA" w:eastAsia="zh-CN"/>
        </w:rPr>
        <w:t>(</w:t>
      </w:r>
      <w:r w:rsidRPr="00113F21">
        <w:rPr>
          <w:color w:val="0000E6"/>
          <w:lang w:val="en-CA" w:eastAsia="zh-CN"/>
        </w:rPr>
        <w:t>"FluxPlants.dat"</w:t>
      </w:r>
      <w:r w:rsidRPr="00113F21">
        <w:rPr>
          <w:color w:val="808030"/>
          <w:lang w:val="en-CA" w:eastAsia="zh-CN"/>
        </w:rPr>
        <w:t>))</w:t>
      </w:r>
      <w:r w:rsidRPr="00113F21">
        <w:rPr>
          <w:color w:val="800080"/>
          <w:lang w:val="en-CA" w:eastAsia="zh-CN"/>
        </w:rPr>
        <w:t>;</w:t>
      </w:r>
    </w:p>
    <w:p w14:paraId="22AC247F" w14:textId="77777777" w:rsidR="00113F21" w:rsidRPr="00113F21" w:rsidRDefault="00113F21" w:rsidP="00113F21">
      <w:pPr>
        <w:pStyle w:val="Code"/>
        <w:rPr>
          <w:color w:val="000000"/>
          <w:lang w:val="en-CA" w:eastAsia="zh-CN"/>
        </w:rPr>
      </w:pPr>
      <w:r w:rsidRPr="00113F21">
        <w:rPr>
          <w:color w:val="000000"/>
          <w:lang w:val="en-CA" w:eastAsia="zh-CN"/>
        </w:rPr>
        <w:t xml:space="preserve">    </w:t>
      </w:r>
      <w:r w:rsidRPr="00113F21">
        <w:rPr>
          <w:b/>
          <w:bCs/>
          <w:color w:val="800000"/>
          <w:lang w:val="en-CA" w:eastAsia="zh-CN"/>
        </w:rPr>
        <w:t>for</w:t>
      </w:r>
      <w:r w:rsidRPr="00113F21">
        <w:rPr>
          <w:color w:val="000000"/>
          <w:lang w:val="en-CA" w:eastAsia="zh-CN"/>
        </w:rPr>
        <w:t xml:space="preserve"> </w:t>
      </w:r>
      <w:r w:rsidRPr="00113F21">
        <w:rPr>
          <w:color w:val="808030"/>
          <w:lang w:val="en-CA" w:eastAsia="zh-CN"/>
        </w:rPr>
        <w:t>(</w:t>
      </w:r>
      <w:r w:rsidRPr="00113F21">
        <w:rPr>
          <w:b/>
          <w:bCs/>
          <w:color w:val="BB7977"/>
          <w:lang w:val="en-CA" w:eastAsia="zh-CN"/>
        </w:rPr>
        <w:t>Iterator</w:t>
      </w:r>
      <w:r w:rsidRPr="00113F21">
        <w:rPr>
          <w:color w:val="000000"/>
          <w:lang w:val="en-CA" w:eastAsia="zh-CN"/>
        </w:rPr>
        <w:t xml:space="preserve"> iterateurPlants </w:t>
      </w:r>
      <w:r w:rsidRPr="00113F21">
        <w:rPr>
          <w:color w:val="808030"/>
          <w:lang w:val="en-CA" w:eastAsia="zh-CN"/>
        </w:rPr>
        <w:t>=</w:t>
      </w:r>
      <w:r w:rsidRPr="00113F21">
        <w:rPr>
          <w:color w:val="000000"/>
          <w:lang w:val="en-CA" w:eastAsia="zh-CN"/>
        </w:rPr>
        <w:t xml:space="preserve"> vecteurDePlants</w:t>
      </w:r>
      <w:r w:rsidRPr="00113F21">
        <w:rPr>
          <w:color w:val="808030"/>
          <w:lang w:val="en-CA" w:eastAsia="zh-CN"/>
        </w:rPr>
        <w:t>.</w:t>
      </w:r>
      <w:r w:rsidRPr="00113F21">
        <w:rPr>
          <w:color w:val="000000"/>
          <w:lang w:val="en-CA" w:eastAsia="zh-CN"/>
        </w:rPr>
        <w:t>iterator</w:t>
      </w:r>
      <w:r w:rsidRPr="00113F21">
        <w:rPr>
          <w:color w:val="808030"/>
          <w:lang w:val="en-CA" w:eastAsia="zh-CN"/>
        </w:rPr>
        <w:t>()</w:t>
      </w:r>
      <w:r w:rsidRPr="00113F21">
        <w:rPr>
          <w:color w:val="800080"/>
          <w:lang w:val="en-CA" w:eastAsia="zh-CN"/>
        </w:rPr>
        <w:t>;</w:t>
      </w:r>
      <w:r w:rsidRPr="00113F21">
        <w:rPr>
          <w:color w:val="000000"/>
          <w:lang w:val="en-CA" w:eastAsia="zh-CN"/>
        </w:rPr>
        <w:t xml:space="preserve"> iterateurPlants</w:t>
      </w:r>
      <w:r w:rsidRPr="00113F21">
        <w:rPr>
          <w:color w:val="808030"/>
          <w:lang w:val="en-CA" w:eastAsia="zh-CN"/>
        </w:rPr>
        <w:t>.</w:t>
      </w:r>
      <w:r w:rsidRPr="00113F21">
        <w:rPr>
          <w:color w:val="000000"/>
          <w:lang w:val="en-CA" w:eastAsia="zh-CN"/>
        </w:rPr>
        <w:t>hasNext</w:t>
      </w:r>
      <w:r w:rsidRPr="00113F21">
        <w:rPr>
          <w:color w:val="808030"/>
          <w:lang w:val="en-CA" w:eastAsia="zh-CN"/>
        </w:rPr>
        <w:t>()</w:t>
      </w:r>
      <w:r w:rsidRPr="00113F21">
        <w:rPr>
          <w:color w:val="800080"/>
          <w:lang w:val="en-CA" w:eastAsia="zh-CN"/>
        </w:rPr>
        <w:t>;</w:t>
      </w:r>
      <w:r w:rsidRPr="00113F21">
        <w:rPr>
          <w:color w:val="000000"/>
          <w:lang w:val="en-CA" w:eastAsia="zh-CN"/>
        </w:rPr>
        <w:t xml:space="preserve"> </w:t>
      </w:r>
      <w:r w:rsidRPr="00113F21">
        <w:rPr>
          <w:color w:val="808030"/>
          <w:lang w:val="en-CA" w:eastAsia="zh-CN"/>
        </w:rPr>
        <w:t>)</w:t>
      </w:r>
      <w:r w:rsidRPr="00113F21">
        <w:rPr>
          <w:color w:val="000000"/>
          <w:lang w:val="en-CA" w:eastAsia="zh-CN"/>
        </w:rPr>
        <w:t xml:space="preserve"> </w:t>
      </w:r>
      <w:r w:rsidRPr="00113F21">
        <w:rPr>
          <w:color w:val="800080"/>
          <w:lang w:val="en-CA" w:eastAsia="zh-CN"/>
        </w:rPr>
        <w:t>{</w:t>
      </w:r>
    </w:p>
    <w:p w14:paraId="4100DB14" w14:textId="77777777" w:rsidR="00113F21" w:rsidRPr="009A50DE" w:rsidRDefault="00113F21" w:rsidP="00113F21">
      <w:pPr>
        <w:pStyle w:val="Code"/>
        <w:rPr>
          <w:color w:val="000000"/>
          <w:lang w:eastAsia="zh-CN"/>
        </w:rPr>
      </w:pPr>
      <w:r w:rsidRPr="00113F21">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iterateurPlants</w:t>
      </w:r>
      <w:r w:rsidRPr="009A50DE">
        <w:rPr>
          <w:color w:val="808030"/>
          <w:lang w:eastAsia="zh-CN"/>
        </w:rPr>
        <w:t>.</w:t>
      </w:r>
      <w:r w:rsidRPr="009A50DE">
        <w:rPr>
          <w:color w:val="000000"/>
          <w:lang w:eastAsia="zh-CN"/>
        </w:rPr>
        <w:t>next</w:t>
      </w:r>
      <w:r w:rsidRPr="009A50DE">
        <w:rPr>
          <w:color w:val="808030"/>
          <w:lang w:eastAsia="zh-CN"/>
        </w:rPr>
        <w:t>())</w:t>
      </w:r>
      <w:r w:rsidRPr="009A50DE">
        <w:rPr>
          <w:color w:val="800080"/>
          <w:lang w:eastAsia="zh-CN"/>
        </w:rPr>
        <w:t>;</w:t>
      </w:r>
    </w:p>
    <w:p w14:paraId="58E157EB"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color w:val="800080"/>
          <w:lang w:eastAsia="zh-CN"/>
        </w:rPr>
        <w:t>}</w:t>
      </w:r>
    </w:p>
    <w:p w14:paraId="57F6C16A" w14:textId="77777777" w:rsidR="00113F21" w:rsidRPr="009A50DE" w:rsidRDefault="00113F21" w:rsidP="00113F21">
      <w:pPr>
        <w:pStyle w:val="Code"/>
        <w:rPr>
          <w:color w:val="000000"/>
          <w:lang w:eastAsia="zh-CN"/>
        </w:rPr>
      </w:pPr>
      <w:r w:rsidRPr="009A50DE">
        <w:rPr>
          <w:color w:val="000000"/>
          <w:lang w:eastAsia="zh-CN"/>
        </w:rPr>
        <w:t xml:space="preserve">    </w:t>
      </w:r>
      <w:r w:rsidRPr="009A50DE">
        <w:rPr>
          <w:lang w:eastAsia="zh-CN"/>
        </w:rPr>
        <w:t>/* pour JDK 1 :</w:t>
      </w:r>
    </w:p>
    <w:p w14:paraId="3066E0B1" w14:textId="77777777" w:rsidR="00113F21" w:rsidRPr="00113F21" w:rsidRDefault="00113F21" w:rsidP="00113F21">
      <w:pPr>
        <w:pStyle w:val="Code"/>
        <w:rPr>
          <w:color w:val="000000"/>
          <w:lang w:val="en-CA" w:eastAsia="zh-CN"/>
        </w:rPr>
      </w:pPr>
      <w:r w:rsidRPr="009A50DE">
        <w:rPr>
          <w:lang w:eastAsia="zh-CN"/>
        </w:rPr>
        <w:t>    </w:t>
      </w:r>
      <w:r w:rsidRPr="00113F21">
        <w:rPr>
          <w:lang w:val="en-CA" w:eastAsia="zh-CN"/>
        </w:rPr>
        <w:t>Enumeration enumerationPlants = vecteurDePlants.elements();</w:t>
      </w:r>
    </w:p>
    <w:p w14:paraId="75C6B054" w14:textId="77777777" w:rsidR="00113F21" w:rsidRPr="00113F21" w:rsidRDefault="00113F21" w:rsidP="00113F21">
      <w:pPr>
        <w:pStyle w:val="Code"/>
        <w:rPr>
          <w:color w:val="000000"/>
          <w:lang w:val="en-CA" w:eastAsia="zh-CN"/>
        </w:rPr>
      </w:pPr>
      <w:r w:rsidRPr="00113F21">
        <w:rPr>
          <w:lang w:val="en-CA" w:eastAsia="zh-CN"/>
        </w:rPr>
        <w:t>    while (enumerationPlants.hasMoreElements()){</w:t>
      </w:r>
    </w:p>
    <w:p w14:paraId="62677209" w14:textId="77777777" w:rsidR="00113F21" w:rsidRPr="00113F21" w:rsidRDefault="00113F21" w:rsidP="00113F21">
      <w:pPr>
        <w:pStyle w:val="Code"/>
        <w:rPr>
          <w:color w:val="000000"/>
          <w:lang w:val="fr-FR" w:eastAsia="zh-CN"/>
        </w:rPr>
      </w:pPr>
      <w:r w:rsidRPr="00113F21">
        <w:rPr>
          <w:lang w:val="en-CA" w:eastAsia="zh-CN"/>
        </w:rPr>
        <w:t>        </w:t>
      </w:r>
      <w:r w:rsidRPr="00113F21">
        <w:rPr>
          <w:lang w:val="fr-FR" w:eastAsia="zh-CN"/>
        </w:rPr>
        <w:t>// le writeObject ajoute le nouvel objet à la fin du fichier</w:t>
      </w:r>
    </w:p>
    <w:p w14:paraId="358EB649" w14:textId="77777777" w:rsidR="00113F21" w:rsidRPr="00113F21" w:rsidRDefault="00113F21" w:rsidP="00113F21">
      <w:pPr>
        <w:pStyle w:val="Code"/>
        <w:rPr>
          <w:color w:val="000000"/>
          <w:lang w:val="fr-FR" w:eastAsia="zh-CN"/>
        </w:rPr>
      </w:pPr>
      <w:r w:rsidRPr="00113F21">
        <w:rPr>
          <w:lang w:val="fr-FR" w:eastAsia="zh-CN"/>
        </w:rPr>
        <w:t>        fichierFluxPlants.writeObject(enumerationPlants.nextElement());</w:t>
      </w:r>
    </w:p>
    <w:p w14:paraId="3EF3E164" w14:textId="77777777" w:rsidR="00113F21" w:rsidRPr="00113F21" w:rsidRDefault="00113F21" w:rsidP="00113F21">
      <w:pPr>
        <w:pStyle w:val="Code"/>
        <w:rPr>
          <w:color w:val="000000"/>
          <w:lang w:val="fr-FR" w:eastAsia="zh-CN"/>
        </w:rPr>
      </w:pPr>
      <w:r w:rsidRPr="00113F21">
        <w:rPr>
          <w:lang w:val="fr-FR" w:eastAsia="zh-CN"/>
        </w:rPr>
        <w:t>    }*/</w:t>
      </w:r>
    </w:p>
    <w:p w14:paraId="2D1A8F1F" w14:textId="77777777" w:rsidR="00113F21" w:rsidRPr="00113F21" w:rsidRDefault="00113F21" w:rsidP="00113F21">
      <w:pPr>
        <w:pStyle w:val="Code"/>
        <w:rPr>
          <w:color w:val="000000"/>
          <w:lang w:val="fr-FR" w:eastAsia="zh-CN"/>
        </w:rPr>
      </w:pPr>
      <w:r w:rsidRPr="00113F21">
        <w:rPr>
          <w:color w:val="000000"/>
          <w:lang w:val="fr-FR" w:eastAsia="zh-CN"/>
        </w:rPr>
        <w:t xml:space="preserve">    fichierFluxPlants</w:t>
      </w:r>
      <w:r w:rsidRPr="00113F21">
        <w:rPr>
          <w:color w:val="808030"/>
          <w:lang w:val="fr-FR" w:eastAsia="zh-CN"/>
        </w:rPr>
        <w:t>.</w:t>
      </w:r>
      <w:r w:rsidRPr="00113F21">
        <w:rPr>
          <w:color w:val="000000"/>
          <w:lang w:val="fr-FR" w:eastAsia="zh-CN"/>
        </w:rPr>
        <w:t>close</w:t>
      </w:r>
      <w:r w:rsidRPr="00113F21">
        <w:rPr>
          <w:color w:val="808030"/>
          <w:lang w:val="fr-FR" w:eastAsia="zh-CN"/>
        </w:rPr>
        <w:t>()</w:t>
      </w:r>
      <w:r w:rsidRPr="00113F21">
        <w:rPr>
          <w:color w:val="800080"/>
          <w:lang w:val="fr-FR" w:eastAsia="zh-CN"/>
        </w:rPr>
        <w:t>;</w:t>
      </w:r>
    </w:p>
    <w:p w14:paraId="6EF17146" w14:textId="77777777" w:rsidR="00113F21" w:rsidRPr="009A50DE" w:rsidRDefault="00113F21" w:rsidP="00113F21">
      <w:pPr>
        <w:pStyle w:val="Code"/>
        <w:rPr>
          <w:color w:val="000000"/>
          <w:lang w:val="fr-FR" w:eastAsia="zh-CN"/>
        </w:rPr>
      </w:pPr>
      <w:r w:rsidRPr="00113F21">
        <w:rPr>
          <w:color w:val="000000"/>
          <w:lang w:val="fr-FR" w:eastAsia="zh-CN"/>
        </w:rPr>
        <w:t xml:space="preserve">  </w:t>
      </w:r>
      <w:r w:rsidRPr="009A50DE">
        <w:rPr>
          <w:color w:val="800080"/>
          <w:lang w:val="fr-FR" w:eastAsia="zh-CN"/>
        </w:rPr>
        <w:t>}</w:t>
      </w:r>
    </w:p>
    <w:p w14:paraId="3F93828A" w14:textId="77777777" w:rsidR="00113F21" w:rsidRPr="009A50DE" w:rsidRDefault="00113F21" w:rsidP="00113F21">
      <w:pPr>
        <w:pStyle w:val="Code"/>
        <w:rPr>
          <w:color w:val="000000"/>
          <w:lang w:val="fr-FR" w:eastAsia="zh-CN"/>
        </w:rPr>
      </w:pPr>
    </w:p>
    <w:p w14:paraId="1903C891" w14:textId="77777777" w:rsidR="00113F21" w:rsidRPr="00113F21" w:rsidRDefault="00113F21" w:rsidP="00113F21">
      <w:pPr>
        <w:pStyle w:val="Code"/>
        <w:rPr>
          <w:color w:val="000000"/>
          <w:lang w:val="en-CA" w:eastAsia="zh-CN"/>
        </w:rPr>
      </w:pPr>
      <w:r w:rsidRPr="009A50DE">
        <w:rPr>
          <w:color w:val="000000"/>
          <w:lang w:val="fr-FR" w:eastAsia="zh-CN"/>
        </w:rPr>
        <w:t xml:space="preserve">  </w:t>
      </w:r>
      <w:r w:rsidRPr="00113F21">
        <w:rPr>
          <w:b/>
          <w:bCs/>
          <w:color w:val="800000"/>
          <w:lang w:val="en-CA" w:eastAsia="zh-CN"/>
        </w:rPr>
        <w:t>public</w:t>
      </w:r>
      <w:r w:rsidRPr="00113F21">
        <w:rPr>
          <w:color w:val="000000"/>
          <w:lang w:val="en-CA" w:eastAsia="zh-CN"/>
        </w:rPr>
        <w:t xml:space="preserve"> </w:t>
      </w:r>
      <w:r w:rsidRPr="00113F21">
        <w:rPr>
          <w:b/>
          <w:bCs/>
          <w:color w:val="800000"/>
          <w:lang w:val="en-CA" w:eastAsia="zh-CN"/>
        </w:rPr>
        <w:t>static</w:t>
      </w:r>
      <w:r w:rsidRPr="00113F21">
        <w:rPr>
          <w:color w:val="000000"/>
          <w:lang w:val="en-CA" w:eastAsia="zh-CN"/>
        </w:rPr>
        <w:t xml:space="preserve"> </w:t>
      </w:r>
      <w:r w:rsidRPr="00113F21">
        <w:rPr>
          <w:color w:val="BB7977"/>
          <w:lang w:val="en-CA" w:eastAsia="zh-CN"/>
        </w:rPr>
        <w:t>void</w:t>
      </w:r>
      <w:r w:rsidRPr="00113F21">
        <w:rPr>
          <w:color w:val="000000"/>
          <w:lang w:val="en-CA" w:eastAsia="zh-CN"/>
        </w:rPr>
        <w:t xml:space="preserve"> main</w:t>
      </w:r>
      <w:r w:rsidRPr="00113F21">
        <w:rPr>
          <w:color w:val="808030"/>
          <w:lang w:val="en-CA" w:eastAsia="zh-CN"/>
        </w:rPr>
        <w:t>(</w:t>
      </w:r>
      <w:r w:rsidRPr="00113F21">
        <w:rPr>
          <w:b/>
          <w:bCs/>
          <w:color w:val="BB7977"/>
          <w:lang w:val="en-CA" w:eastAsia="zh-CN"/>
        </w:rPr>
        <w:t>String</w:t>
      </w:r>
      <w:r w:rsidRPr="00113F21">
        <w:rPr>
          <w:color w:val="000000"/>
          <w:lang w:val="en-CA" w:eastAsia="zh-CN"/>
        </w:rPr>
        <w:t xml:space="preserve"> args</w:t>
      </w:r>
      <w:r w:rsidRPr="00113F21">
        <w:rPr>
          <w:color w:val="808030"/>
          <w:lang w:val="en-CA" w:eastAsia="zh-CN"/>
        </w:rPr>
        <w:t>[])</w:t>
      </w:r>
      <w:r w:rsidRPr="00113F21">
        <w:rPr>
          <w:color w:val="000000"/>
          <w:lang w:val="en-CA" w:eastAsia="zh-CN"/>
        </w:rPr>
        <w:t xml:space="preserve"> </w:t>
      </w:r>
      <w:r w:rsidRPr="00113F21">
        <w:rPr>
          <w:b/>
          <w:bCs/>
          <w:color w:val="800000"/>
          <w:lang w:val="en-CA" w:eastAsia="zh-CN"/>
        </w:rPr>
        <w:t>throws</w:t>
      </w:r>
      <w:r w:rsidRPr="00113F21">
        <w:rPr>
          <w:color w:val="000000"/>
          <w:lang w:val="en-CA" w:eastAsia="zh-CN"/>
        </w:rPr>
        <w:t xml:space="preserve"> </w:t>
      </w:r>
      <w:r w:rsidRPr="00113F21">
        <w:rPr>
          <w:b/>
          <w:bCs/>
          <w:color w:val="BB7977"/>
          <w:lang w:val="en-CA" w:eastAsia="zh-CN"/>
        </w:rPr>
        <w:t>Exception</w:t>
      </w:r>
      <w:r w:rsidRPr="00113F21">
        <w:rPr>
          <w:color w:val="000000"/>
          <w:lang w:val="en-CA" w:eastAsia="zh-CN"/>
        </w:rPr>
        <w:t xml:space="preserve"> </w:t>
      </w:r>
      <w:r w:rsidRPr="00113F21">
        <w:rPr>
          <w:color w:val="800080"/>
          <w:lang w:val="en-CA" w:eastAsia="zh-CN"/>
        </w:rPr>
        <w:t>{</w:t>
      </w:r>
    </w:p>
    <w:p w14:paraId="413233C0" w14:textId="77777777" w:rsidR="00113F21" w:rsidRPr="00113F21" w:rsidRDefault="00113F21" w:rsidP="00113F21">
      <w:pPr>
        <w:pStyle w:val="Code"/>
        <w:rPr>
          <w:color w:val="000000"/>
          <w:lang w:val="fr-FR" w:eastAsia="zh-CN"/>
        </w:rPr>
      </w:pPr>
      <w:r w:rsidRPr="00113F21">
        <w:rPr>
          <w:color w:val="000000"/>
          <w:lang w:val="en-CA" w:eastAsia="zh-CN"/>
        </w:rPr>
        <w:t xml:space="preserve">    </w:t>
      </w:r>
      <w:r w:rsidRPr="00113F21">
        <w:rPr>
          <w:b/>
          <w:bCs/>
          <w:color w:val="BB7977"/>
          <w:lang w:val="fr-FR" w:eastAsia="zh-CN"/>
        </w:rPr>
        <w:t>Vector</w:t>
      </w:r>
      <w:r w:rsidRPr="00113F21">
        <w:rPr>
          <w:color w:val="000000"/>
          <w:lang w:val="fr-FR" w:eastAsia="zh-CN"/>
        </w:rPr>
        <w:t xml:space="preserve"> vecteurDePlants </w:t>
      </w:r>
      <w:r w:rsidRPr="00113F21">
        <w:rPr>
          <w:color w:val="808030"/>
          <w:lang w:val="fr-FR" w:eastAsia="zh-CN"/>
        </w:rPr>
        <w:t>=</w:t>
      </w:r>
      <w:r w:rsidRPr="00113F21">
        <w:rPr>
          <w:color w:val="000000"/>
          <w:lang w:val="fr-FR" w:eastAsia="zh-CN"/>
        </w:rPr>
        <w:t xml:space="preserve"> lirePlantsFichierTexte</w:t>
      </w:r>
      <w:r w:rsidRPr="00113F21">
        <w:rPr>
          <w:color w:val="808030"/>
          <w:lang w:val="fr-FR" w:eastAsia="zh-CN"/>
        </w:rPr>
        <w:t>()</w:t>
      </w:r>
      <w:r w:rsidRPr="00113F21">
        <w:rPr>
          <w:color w:val="800080"/>
          <w:lang w:val="fr-FR" w:eastAsia="zh-CN"/>
        </w:rPr>
        <w:t>;</w:t>
      </w:r>
    </w:p>
    <w:p w14:paraId="3DF814C2" w14:textId="77777777" w:rsidR="00113F21" w:rsidRPr="00113F21" w:rsidRDefault="00113F21" w:rsidP="00113F21">
      <w:pPr>
        <w:pStyle w:val="Code"/>
        <w:rPr>
          <w:color w:val="000000"/>
          <w:lang w:val="fr-FR" w:eastAsia="zh-CN"/>
        </w:rPr>
      </w:pPr>
      <w:r w:rsidRPr="00113F21">
        <w:rPr>
          <w:color w:val="000000"/>
          <w:lang w:val="fr-FR" w:eastAsia="zh-CN"/>
        </w:rPr>
        <w:t xml:space="preserve">    ecrireFichierFluxPlants</w:t>
      </w:r>
      <w:r w:rsidRPr="00113F21">
        <w:rPr>
          <w:color w:val="808030"/>
          <w:lang w:val="fr-FR" w:eastAsia="zh-CN"/>
        </w:rPr>
        <w:t>(</w:t>
      </w:r>
      <w:r w:rsidRPr="00113F21">
        <w:rPr>
          <w:color w:val="000000"/>
          <w:lang w:val="fr-FR" w:eastAsia="zh-CN"/>
        </w:rPr>
        <w:t>vecteurDePlants</w:t>
      </w:r>
      <w:r w:rsidRPr="00113F21">
        <w:rPr>
          <w:color w:val="808030"/>
          <w:lang w:val="fr-FR" w:eastAsia="zh-CN"/>
        </w:rPr>
        <w:t>)</w:t>
      </w:r>
      <w:r w:rsidRPr="00113F21">
        <w:rPr>
          <w:color w:val="800080"/>
          <w:lang w:val="fr-FR" w:eastAsia="zh-CN"/>
        </w:rPr>
        <w:t>;</w:t>
      </w:r>
    </w:p>
    <w:p w14:paraId="71411F4E" w14:textId="77777777" w:rsidR="00113F21" w:rsidRPr="00D95704" w:rsidRDefault="00113F21" w:rsidP="00113F21">
      <w:pPr>
        <w:pStyle w:val="Code"/>
        <w:rPr>
          <w:color w:val="000000"/>
          <w:lang w:val="fr-FR" w:eastAsia="zh-CN"/>
        </w:rPr>
      </w:pPr>
      <w:r w:rsidRPr="00113F21">
        <w:rPr>
          <w:color w:val="000000"/>
          <w:lang w:val="fr-FR" w:eastAsia="zh-CN"/>
        </w:rPr>
        <w:t xml:space="preserve">  </w:t>
      </w:r>
      <w:r w:rsidRPr="00D95704">
        <w:rPr>
          <w:color w:val="800080"/>
          <w:lang w:val="fr-FR" w:eastAsia="zh-CN"/>
        </w:rPr>
        <w:t>}</w:t>
      </w:r>
    </w:p>
    <w:p w14:paraId="6A5AE274" w14:textId="28907068" w:rsidR="00113F21" w:rsidRDefault="00113F21" w:rsidP="00113F21">
      <w:pPr>
        <w:pStyle w:val="Code"/>
        <w:rPr>
          <w:color w:val="800080"/>
          <w:lang w:val="fr-FR" w:eastAsia="zh-CN"/>
        </w:rPr>
      </w:pPr>
      <w:r w:rsidRPr="00D95704">
        <w:rPr>
          <w:color w:val="800080"/>
          <w:lang w:val="fr-FR" w:eastAsia="zh-CN"/>
        </w:rPr>
        <w:t>}</w:t>
      </w:r>
    </w:p>
    <w:p w14:paraId="48350FCF" w14:textId="77777777" w:rsidR="00117845" w:rsidRPr="00D95704" w:rsidRDefault="00117845" w:rsidP="00113F21">
      <w:pPr>
        <w:pStyle w:val="Code"/>
        <w:rPr>
          <w:color w:val="000000"/>
          <w:lang w:val="fr-FR" w:eastAsia="zh-CN"/>
        </w:rPr>
      </w:pPr>
    </w:p>
    <w:p w14:paraId="64C82832" w14:textId="77777777" w:rsidR="007E66E1" w:rsidRDefault="007E66E1" w:rsidP="007E66E1">
      <w:pPr>
        <w:pStyle w:val="Corpsdetexte"/>
      </w:pPr>
    </w:p>
    <w:p w14:paraId="36FC4358" w14:textId="66402A37" w:rsidR="007E66E1" w:rsidRDefault="007E66E1" w:rsidP="007E66E1">
      <w:pPr>
        <w:pStyle w:val="Corpsdetexte"/>
      </w:pPr>
      <w:r>
        <w:t xml:space="preserve">Pour ajouter un objet de la classe </w:t>
      </w:r>
      <w:r>
        <w:rPr>
          <w:i/>
        </w:rPr>
        <w:t>Plant</w:t>
      </w:r>
      <w:r>
        <w:t xml:space="preserve"> dans le fichier, il suffit d’appeler </w:t>
      </w:r>
      <w:hyperlink r:id="rId590" w:anchor="writeObject-java.lang.Object-" w:history="1">
        <w:r w:rsidR="008013E2">
          <w:rPr>
            <w:rStyle w:val="Hyperlien"/>
            <w:rFonts w:ascii="&amp;quot" w:hAnsi="&amp;quot"/>
            <w:b/>
            <w:bCs/>
            <w:color w:val="4A6782"/>
            <w:sz w:val="21"/>
            <w:szCs w:val="21"/>
          </w:rPr>
          <w:t>writeObject</w:t>
        </w:r>
      </w:hyperlink>
      <w:r w:rsidR="008013E2">
        <w:rPr>
          <w:rFonts w:ascii="DejaVu Sans Mono" w:hAnsi="DejaVu Sans Mono"/>
          <w:color w:val="353833"/>
          <w:sz w:val="21"/>
          <w:szCs w:val="21"/>
        </w:rPr>
        <w:t>(</w:t>
      </w:r>
      <w:hyperlink r:id="rId591" w:tooltip="class in java.lang" w:history="1">
        <w:r w:rsidR="008013E2">
          <w:rPr>
            <w:rStyle w:val="Hyperlien"/>
            <w:rFonts w:ascii="&amp;quot" w:hAnsi="&amp;quot"/>
            <w:b/>
            <w:bCs/>
            <w:color w:val="4A6782"/>
            <w:sz w:val="21"/>
            <w:szCs w:val="21"/>
          </w:rPr>
          <w:t>Object</w:t>
        </w:r>
      </w:hyperlink>
      <w:r w:rsidR="008013E2">
        <w:rPr>
          <w:rFonts w:ascii="DejaVu Sans Mono" w:hAnsi="DejaVu Sans Mono"/>
          <w:color w:val="353833"/>
          <w:sz w:val="21"/>
          <w:szCs w:val="21"/>
        </w:rPr>
        <w:t> obj)</w:t>
      </w:r>
      <w:r>
        <w:t xml:space="preserve"> qui fait tout le travail de conversion de l’objet sous forme d’une suite d’octets et qui ajoute les octets à la fin du fichier.</w:t>
      </w:r>
      <w:r w:rsidR="00F260FF">
        <w:t xml:space="preserve"> </w:t>
      </w:r>
      <w:r>
        <w:t xml:space="preserve">Pour pouvoir écrire un objet de la classe </w:t>
      </w:r>
      <w:r>
        <w:rPr>
          <w:i/>
        </w:rPr>
        <w:t>Plant</w:t>
      </w:r>
      <w:r>
        <w:t xml:space="preserve"> avec la méthode </w:t>
      </w:r>
      <w:hyperlink r:id="rId592" w:anchor="writeObject-java.lang.Object-" w:history="1">
        <w:r w:rsidR="008013E2">
          <w:rPr>
            <w:rStyle w:val="Hyperlien"/>
            <w:rFonts w:ascii="&amp;quot" w:hAnsi="&amp;quot"/>
            <w:b/>
            <w:bCs/>
            <w:color w:val="4A6782"/>
            <w:sz w:val="21"/>
            <w:szCs w:val="21"/>
          </w:rPr>
          <w:t>writeObject</w:t>
        </w:r>
      </w:hyperlink>
      <w:r w:rsidR="008013E2">
        <w:rPr>
          <w:rFonts w:ascii="DejaVu Sans Mono" w:hAnsi="DejaVu Sans Mono"/>
          <w:color w:val="353833"/>
          <w:sz w:val="21"/>
          <w:szCs w:val="21"/>
        </w:rPr>
        <w:t>(</w:t>
      </w:r>
      <w:hyperlink r:id="rId593" w:tooltip="class in java.lang" w:history="1">
        <w:r w:rsidR="008013E2">
          <w:rPr>
            <w:rStyle w:val="Hyperlien"/>
            <w:rFonts w:ascii="&amp;quot" w:hAnsi="&amp;quot"/>
            <w:b/>
            <w:bCs/>
            <w:color w:val="4A6782"/>
            <w:sz w:val="21"/>
            <w:szCs w:val="21"/>
          </w:rPr>
          <w:t>Object</w:t>
        </w:r>
      </w:hyperlink>
      <w:r w:rsidR="008013E2">
        <w:rPr>
          <w:rFonts w:ascii="DejaVu Sans Mono" w:hAnsi="DejaVu Sans Mono"/>
          <w:color w:val="353833"/>
          <w:sz w:val="21"/>
          <w:szCs w:val="21"/>
        </w:rPr>
        <w:t> obj)</w:t>
      </w:r>
      <w:r>
        <w:t xml:space="preserve">, il faut que </w:t>
      </w:r>
      <w:r>
        <w:rPr>
          <w:i/>
        </w:rPr>
        <w:t>Plant</w:t>
      </w:r>
      <w:r>
        <w:t xml:space="preserve"> implémente l’interface </w:t>
      </w:r>
      <w:r>
        <w:rPr>
          <w:i/>
        </w:rPr>
        <w:t>Serializable</w:t>
      </w:r>
      <w:r>
        <w:t xml:space="preserve">. Dans notre exemple, il n’y </w:t>
      </w:r>
      <w:r w:rsidR="001B06C8">
        <w:t xml:space="preserve">a </w:t>
      </w:r>
      <w:r>
        <w:t xml:space="preserve">qu’à </w:t>
      </w:r>
      <w:r w:rsidR="00B82CC2">
        <w:t>s’assurer de la présence de</w:t>
      </w:r>
      <w:r>
        <w:t xml:space="preserve"> la clause </w:t>
      </w:r>
      <w:r>
        <w:rPr>
          <w:i/>
        </w:rPr>
        <w:t>implements Serializable</w:t>
      </w:r>
      <w:r>
        <w:t xml:space="preserve"> tel qu’illustré par le code suivant :</w:t>
      </w:r>
    </w:p>
    <w:p w14:paraId="06B05952" w14:textId="77777777" w:rsidR="007E66E1" w:rsidRPr="009A50DE" w:rsidRDefault="007E66E1" w:rsidP="00970E65">
      <w:pPr>
        <w:pStyle w:val="codeCompact"/>
        <w:rPr>
          <w:sz w:val="16"/>
          <w:szCs w:val="16"/>
          <w:lang w:val="en-CA"/>
        </w:rPr>
      </w:pPr>
      <w:r w:rsidRPr="009A50DE">
        <w:rPr>
          <w:sz w:val="16"/>
          <w:szCs w:val="16"/>
          <w:lang w:val="en-CA"/>
        </w:rPr>
        <w:t>package LivreJava;</w:t>
      </w:r>
    </w:p>
    <w:p w14:paraId="365F43CE" w14:textId="77777777" w:rsidR="007E66E1" w:rsidRPr="009A50DE" w:rsidRDefault="007E66E1" w:rsidP="00970E65">
      <w:pPr>
        <w:pStyle w:val="codeCompact"/>
        <w:rPr>
          <w:sz w:val="16"/>
          <w:szCs w:val="16"/>
          <w:lang w:val="en-CA"/>
        </w:rPr>
      </w:pPr>
      <w:r w:rsidRPr="009A50DE">
        <w:rPr>
          <w:sz w:val="16"/>
          <w:szCs w:val="16"/>
          <w:highlight w:val="yellow"/>
          <w:lang w:val="en-CA"/>
        </w:rPr>
        <w:t>import java.io.Serializable</w:t>
      </w:r>
      <w:r w:rsidRPr="009A50DE">
        <w:rPr>
          <w:sz w:val="16"/>
          <w:szCs w:val="16"/>
          <w:lang w:val="en-CA"/>
        </w:rPr>
        <w:t>;</w:t>
      </w:r>
    </w:p>
    <w:p w14:paraId="7FB90555" w14:textId="77777777" w:rsidR="007E66E1" w:rsidRPr="00970E65" w:rsidRDefault="007E66E1" w:rsidP="00970E65">
      <w:pPr>
        <w:pStyle w:val="codeCompact"/>
        <w:rPr>
          <w:sz w:val="16"/>
          <w:szCs w:val="16"/>
          <w:lang w:val="en-CA"/>
        </w:rPr>
      </w:pPr>
      <w:r w:rsidRPr="00970E65">
        <w:rPr>
          <w:sz w:val="16"/>
          <w:szCs w:val="16"/>
          <w:lang w:val="en-CA"/>
        </w:rPr>
        <w:t xml:space="preserve">public class Plant </w:t>
      </w:r>
      <w:r w:rsidRPr="00970E65">
        <w:rPr>
          <w:sz w:val="16"/>
          <w:szCs w:val="16"/>
          <w:highlight w:val="yellow"/>
          <w:lang w:val="en-CA"/>
        </w:rPr>
        <w:t>implements Serializable</w:t>
      </w:r>
      <w:r w:rsidRPr="00970E65">
        <w:rPr>
          <w:sz w:val="16"/>
          <w:szCs w:val="16"/>
          <w:lang w:val="en-CA"/>
        </w:rPr>
        <w:t>{</w:t>
      </w:r>
    </w:p>
    <w:p w14:paraId="780E835D" w14:textId="77777777" w:rsidR="007E66E1" w:rsidRPr="00970E65" w:rsidRDefault="007E66E1" w:rsidP="00970E65">
      <w:pPr>
        <w:pStyle w:val="codeCompact"/>
        <w:rPr>
          <w:sz w:val="16"/>
          <w:szCs w:val="16"/>
        </w:rPr>
      </w:pPr>
      <w:r w:rsidRPr="00970E65">
        <w:rPr>
          <w:sz w:val="16"/>
          <w:szCs w:val="16"/>
          <w:lang w:val="en-CA"/>
        </w:rPr>
        <w:t xml:space="preserve">    </w:t>
      </w:r>
      <w:r w:rsidRPr="00970E65">
        <w:rPr>
          <w:sz w:val="16"/>
          <w:szCs w:val="16"/>
        </w:rPr>
        <w:t>private int noPlant; //numéro de catalogue du plant</w:t>
      </w:r>
    </w:p>
    <w:p w14:paraId="5FD27FCB" w14:textId="77777777" w:rsidR="007E66E1" w:rsidRPr="00970E65" w:rsidRDefault="007E66E1" w:rsidP="00970E65">
      <w:pPr>
        <w:pStyle w:val="codeCompact"/>
        <w:rPr>
          <w:sz w:val="16"/>
          <w:szCs w:val="16"/>
        </w:rPr>
      </w:pPr>
      <w:r w:rsidRPr="00970E65">
        <w:rPr>
          <w:sz w:val="16"/>
          <w:szCs w:val="16"/>
        </w:rPr>
        <w:t xml:space="preserve">    private String description; //description du plant</w:t>
      </w:r>
    </w:p>
    <w:p w14:paraId="297D7613" w14:textId="77777777" w:rsidR="007E66E1" w:rsidRPr="00970E65" w:rsidRDefault="007E66E1" w:rsidP="00970E65">
      <w:pPr>
        <w:pStyle w:val="codeCompact"/>
        <w:rPr>
          <w:sz w:val="16"/>
          <w:szCs w:val="16"/>
        </w:rPr>
      </w:pPr>
      <w:r w:rsidRPr="00970E65">
        <w:rPr>
          <w:sz w:val="16"/>
          <w:szCs w:val="16"/>
        </w:rPr>
        <w:t xml:space="preserve">    private double prixUnitaire; //prix unitaire du plant</w:t>
      </w:r>
    </w:p>
    <w:p w14:paraId="4D277CE3" w14:textId="77777777" w:rsidR="007E66E1" w:rsidRPr="00970E65" w:rsidRDefault="007E66E1" w:rsidP="00970E65">
      <w:pPr>
        <w:pStyle w:val="codeCompact"/>
        <w:rPr>
          <w:sz w:val="16"/>
          <w:szCs w:val="16"/>
        </w:rPr>
      </w:pPr>
    </w:p>
    <w:p w14:paraId="7EEEDCF7" w14:textId="77777777" w:rsidR="007E66E1" w:rsidRPr="00970E65" w:rsidRDefault="007E66E1" w:rsidP="00970E65">
      <w:pPr>
        <w:pStyle w:val="codeCompact"/>
        <w:rPr>
          <w:sz w:val="16"/>
          <w:szCs w:val="16"/>
        </w:rPr>
      </w:pPr>
      <w:r w:rsidRPr="00970E65">
        <w:rPr>
          <w:sz w:val="16"/>
          <w:szCs w:val="16"/>
        </w:rPr>
        <w:t xml:space="preserve">    public Plant(int noPlant, String description, double prixUnitaire) {</w:t>
      </w:r>
    </w:p>
    <w:p w14:paraId="2C9FDB07" w14:textId="77777777" w:rsidR="007E66E1" w:rsidRPr="00970E65" w:rsidRDefault="007E66E1" w:rsidP="00970E65">
      <w:pPr>
        <w:pStyle w:val="codeCompact"/>
        <w:rPr>
          <w:sz w:val="16"/>
          <w:szCs w:val="16"/>
        </w:rPr>
      </w:pPr>
      <w:r w:rsidRPr="00970E65">
        <w:rPr>
          <w:sz w:val="16"/>
          <w:szCs w:val="16"/>
        </w:rPr>
        <w:t xml:space="preserve">        this.noPlant = noPlant;</w:t>
      </w:r>
    </w:p>
    <w:p w14:paraId="0BA27995" w14:textId="77777777" w:rsidR="007E66E1" w:rsidRPr="00970E65" w:rsidRDefault="007E66E1" w:rsidP="00970E65">
      <w:pPr>
        <w:pStyle w:val="codeCompact"/>
        <w:rPr>
          <w:sz w:val="16"/>
          <w:szCs w:val="16"/>
        </w:rPr>
      </w:pPr>
      <w:r w:rsidRPr="00970E65">
        <w:rPr>
          <w:sz w:val="16"/>
          <w:szCs w:val="16"/>
        </w:rPr>
        <w:t xml:space="preserve">        this.description = description;</w:t>
      </w:r>
    </w:p>
    <w:p w14:paraId="731EFB07" w14:textId="77777777" w:rsidR="007E66E1" w:rsidRPr="00970E65" w:rsidRDefault="007E66E1" w:rsidP="00970E65">
      <w:pPr>
        <w:pStyle w:val="codeCompact"/>
        <w:rPr>
          <w:sz w:val="16"/>
          <w:szCs w:val="16"/>
        </w:rPr>
      </w:pPr>
      <w:r w:rsidRPr="00970E65">
        <w:rPr>
          <w:sz w:val="16"/>
          <w:szCs w:val="16"/>
        </w:rPr>
        <w:t xml:space="preserve">        this.prixUnitaire = prixUnitaire;</w:t>
      </w:r>
    </w:p>
    <w:p w14:paraId="06913AB3" w14:textId="77777777" w:rsidR="007E66E1" w:rsidRPr="00970E65" w:rsidRDefault="007E66E1" w:rsidP="00970E65">
      <w:pPr>
        <w:pStyle w:val="codeCompact"/>
        <w:rPr>
          <w:sz w:val="16"/>
          <w:szCs w:val="16"/>
        </w:rPr>
      </w:pPr>
      <w:r w:rsidRPr="00970E65">
        <w:rPr>
          <w:sz w:val="16"/>
          <w:szCs w:val="16"/>
        </w:rPr>
        <w:t xml:space="preserve">    }</w:t>
      </w:r>
    </w:p>
    <w:p w14:paraId="0C85A1F3" w14:textId="77777777" w:rsidR="007E66E1" w:rsidRPr="00FF5E45" w:rsidRDefault="007E66E1" w:rsidP="00970E65">
      <w:pPr>
        <w:pStyle w:val="codeCompact"/>
        <w:rPr>
          <w:sz w:val="16"/>
          <w:szCs w:val="16"/>
        </w:rPr>
      </w:pPr>
      <w:r w:rsidRPr="00970E65">
        <w:rPr>
          <w:sz w:val="16"/>
          <w:szCs w:val="16"/>
        </w:rPr>
        <w:t xml:space="preserve">    </w:t>
      </w:r>
      <w:r w:rsidRPr="00FF5E45">
        <w:rPr>
          <w:sz w:val="16"/>
          <w:szCs w:val="16"/>
        </w:rPr>
        <w:t>public void setNoPlant(int noPlant){this.noPlant = noPlant;}</w:t>
      </w:r>
    </w:p>
    <w:p w14:paraId="7DA28E3D" w14:textId="77777777" w:rsidR="007E66E1" w:rsidRPr="009A50DE" w:rsidRDefault="007E66E1" w:rsidP="00970E65">
      <w:pPr>
        <w:pStyle w:val="codeCompact"/>
        <w:rPr>
          <w:sz w:val="16"/>
          <w:szCs w:val="16"/>
          <w:lang w:val="en-CA"/>
        </w:rPr>
      </w:pPr>
      <w:r w:rsidRPr="00FF5E45">
        <w:rPr>
          <w:sz w:val="16"/>
          <w:szCs w:val="16"/>
        </w:rPr>
        <w:t xml:space="preserve">    </w:t>
      </w:r>
      <w:r w:rsidRPr="009A50DE">
        <w:rPr>
          <w:sz w:val="16"/>
          <w:szCs w:val="16"/>
          <w:lang w:val="en-CA"/>
        </w:rPr>
        <w:t>public int getNoPlant(){ return noPlant; }</w:t>
      </w:r>
    </w:p>
    <w:p w14:paraId="6037A562" w14:textId="77777777" w:rsidR="007E66E1" w:rsidRPr="009A50DE" w:rsidRDefault="007E66E1" w:rsidP="00970E65">
      <w:pPr>
        <w:pStyle w:val="codeCompact"/>
        <w:rPr>
          <w:sz w:val="16"/>
          <w:szCs w:val="16"/>
          <w:lang w:val="en-CA"/>
        </w:rPr>
      </w:pPr>
      <w:r w:rsidRPr="009A50DE">
        <w:rPr>
          <w:sz w:val="16"/>
          <w:szCs w:val="16"/>
          <w:lang w:val="en-CA"/>
        </w:rPr>
        <w:t xml:space="preserve">    public void setDescription(String description){this.description = description;}</w:t>
      </w:r>
    </w:p>
    <w:p w14:paraId="51D077BE" w14:textId="77777777" w:rsidR="007E66E1" w:rsidRPr="00970E65" w:rsidRDefault="007E66E1" w:rsidP="00970E65">
      <w:pPr>
        <w:pStyle w:val="codeCompact"/>
        <w:rPr>
          <w:sz w:val="16"/>
          <w:szCs w:val="16"/>
          <w:lang w:val="en-CA"/>
        </w:rPr>
      </w:pPr>
      <w:r w:rsidRPr="009A50DE">
        <w:rPr>
          <w:sz w:val="16"/>
          <w:szCs w:val="16"/>
          <w:lang w:val="en-CA"/>
        </w:rPr>
        <w:t xml:space="preserve">    </w:t>
      </w:r>
      <w:r w:rsidRPr="00970E65">
        <w:rPr>
          <w:sz w:val="16"/>
          <w:szCs w:val="16"/>
          <w:lang w:val="en-CA"/>
        </w:rPr>
        <w:t>public String getDescription(){ return description; }</w:t>
      </w:r>
    </w:p>
    <w:p w14:paraId="458E9761" w14:textId="77777777" w:rsidR="007E66E1" w:rsidRPr="00970E65" w:rsidRDefault="007E66E1" w:rsidP="00970E65">
      <w:pPr>
        <w:pStyle w:val="codeCompact"/>
        <w:rPr>
          <w:sz w:val="16"/>
          <w:szCs w:val="16"/>
          <w:lang w:val="fr-CA"/>
        </w:rPr>
      </w:pPr>
      <w:r w:rsidRPr="00970E65">
        <w:rPr>
          <w:sz w:val="16"/>
          <w:szCs w:val="16"/>
          <w:lang w:val="en-CA"/>
        </w:rPr>
        <w:t xml:space="preserve">    </w:t>
      </w:r>
      <w:r w:rsidRPr="00970E65">
        <w:rPr>
          <w:sz w:val="16"/>
          <w:szCs w:val="16"/>
          <w:lang w:val="fr-CA"/>
        </w:rPr>
        <w:t>public void setPrixUnitaire(double prixUnitaire){this.prixUnitaire = prixUnitaire;}</w:t>
      </w:r>
    </w:p>
    <w:p w14:paraId="0A523889" w14:textId="77777777" w:rsidR="007E66E1" w:rsidRPr="00970E65" w:rsidRDefault="007E66E1" w:rsidP="00970E65">
      <w:pPr>
        <w:pStyle w:val="codeCompact"/>
        <w:rPr>
          <w:sz w:val="16"/>
          <w:szCs w:val="16"/>
        </w:rPr>
      </w:pPr>
      <w:r w:rsidRPr="00970E65">
        <w:rPr>
          <w:sz w:val="16"/>
          <w:szCs w:val="16"/>
          <w:lang w:val="fr-CA"/>
        </w:rPr>
        <w:t xml:space="preserve">    </w:t>
      </w:r>
      <w:r w:rsidRPr="00970E65">
        <w:rPr>
          <w:sz w:val="16"/>
          <w:szCs w:val="16"/>
        </w:rPr>
        <w:t>public double getPrixUnitaire(){ return prixUnitaire; }</w:t>
      </w:r>
    </w:p>
    <w:p w14:paraId="0F4FA083" w14:textId="77777777" w:rsidR="007E66E1" w:rsidRPr="00970E65" w:rsidRDefault="007E66E1" w:rsidP="00970E65">
      <w:pPr>
        <w:pStyle w:val="codeCompact"/>
        <w:rPr>
          <w:sz w:val="16"/>
          <w:szCs w:val="16"/>
        </w:rPr>
      </w:pPr>
      <w:r w:rsidRPr="00970E65">
        <w:rPr>
          <w:sz w:val="16"/>
          <w:szCs w:val="16"/>
        </w:rPr>
        <w:t>}</w:t>
      </w:r>
    </w:p>
    <w:p w14:paraId="7CCD72AA" w14:textId="77777777" w:rsidR="007E66E1" w:rsidRDefault="007E66E1" w:rsidP="007E66E1">
      <w:pPr>
        <w:pStyle w:val="Corpsdetexte"/>
      </w:pPr>
    </w:p>
    <w:p w14:paraId="70B4E2FC" w14:textId="77777777" w:rsidR="007E66E1" w:rsidRDefault="007E66E1" w:rsidP="007E66E1">
      <w:pPr>
        <w:pStyle w:val="Corpsdetexte"/>
        <w:pBdr>
          <w:top w:val="single" w:sz="4" w:space="1" w:color="auto"/>
          <w:left w:val="single" w:sz="4" w:space="4" w:color="auto"/>
          <w:bottom w:val="single" w:sz="4" w:space="0" w:color="auto"/>
          <w:right w:val="single" w:sz="4" w:space="4" w:color="auto"/>
        </w:pBdr>
        <w:rPr>
          <w:b/>
        </w:rPr>
      </w:pPr>
      <w:r>
        <w:rPr>
          <w:b/>
        </w:rPr>
        <w:t>Sérialisation (</w:t>
      </w:r>
      <w:r>
        <w:rPr>
          <w:b/>
          <w:i/>
        </w:rPr>
        <w:t>serialization</w:t>
      </w:r>
      <w:r>
        <w:rPr>
          <w:b/>
        </w:rPr>
        <w:t>) Java</w:t>
      </w:r>
    </w:p>
    <w:p w14:paraId="6674C7DE" w14:textId="442A734B" w:rsidR="007E66E1" w:rsidRDefault="007E66E1" w:rsidP="007E66E1">
      <w:pPr>
        <w:pStyle w:val="Corpsdetexte"/>
        <w:pBdr>
          <w:top w:val="single" w:sz="4" w:space="1" w:color="auto"/>
          <w:left w:val="single" w:sz="4" w:space="4" w:color="auto"/>
          <w:bottom w:val="single" w:sz="4" w:space="0" w:color="auto"/>
          <w:right w:val="single" w:sz="4" w:space="4" w:color="auto"/>
        </w:pBdr>
      </w:pPr>
      <w:r>
        <w:t xml:space="preserve">Le mécanisme de </w:t>
      </w:r>
      <w:r w:rsidRPr="00624448">
        <w:rPr>
          <w:i/>
        </w:rPr>
        <w:t>sérialisation</w:t>
      </w:r>
      <w:r>
        <w:t xml:space="preserve"> Java effectue la conversion d’un objet en une suite d’octets. Le mécanisme inverse est appelé </w:t>
      </w:r>
      <w:r w:rsidRPr="00624448">
        <w:rPr>
          <w:i/>
        </w:rPr>
        <w:t>désérialisation</w:t>
      </w:r>
      <w:r>
        <w:t xml:space="preserve">. Le mécanisme de sérialisation Java est très puissant et il permet même de sérialiser un objet complexe qui fait référence à d’autres objets en incluant les objets référencés dans la sérialisation. On pourrait d’ailleurs écrire tout le vecteur d’objets </w:t>
      </w:r>
      <w:r>
        <w:rPr>
          <w:i/>
        </w:rPr>
        <w:t>Plant</w:t>
      </w:r>
      <w:r>
        <w:t xml:space="preserve"> d’un coup en une seule écriture.</w:t>
      </w:r>
    </w:p>
    <w:p w14:paraId="29248643" w14:textId="64B96984" w:rsidR="007E66E1" w:rsidRDefault="007E66E1" w:rsidP="007E66E1">
      <w:pPr>
        <w:pStyle w:val="Corpsdetexte"/>
      </w:pPr>
      <w:r>
        <w:lastRenderedPageBreak/>
        <w:t xml:space="preserve">Le mécanisme de sérialisation n’est pas le plus économique d’un point de vue de l’occupation d’espace. La suite d’octets produite contient non seulement les données, c’est-à-dire les valeurs des attributs mais aussi des </w:t>
      </w:r>
      <w:r w:rsidR="005F0D31" w:rsidRPr="005E5E41">
        <w:rPr>
          <w:i/>
        </w:rPr>
        <w:t>métadonnées</w:t>
      </w:r>
      <w:r>
        <w:t xml:space="preserve"> qui décrivent l’objet, c’est-à-dire le nom de la classe incluant son package, le nom et le type des attributs, etc. Par exemple, un objet sérialisé de la classe </w:t>
      </w:r>
      <w:r>
        <w:rPr>
          <w:i/>
        </w:rPr>
        <w:t>Plant</w:t>
      </w:r>
      <w:r>
        <w:t xml:space="preserve"> occupe environ 120 octets. En écrivant uniquement les données, comme nous le verrons à la section suivante, </w:t>
      </w:r>
      <w:r w:rsidR="005F0D31">
        <w:t>une cinquantaine</w:t>
      </w:r>
      <w:r>
        <w:t xml:space="preserve"> d’octets par objet serait suffisant. Les </w:t>
      </w:r>
      <w:r w:rsidR="005F0D31">
        <w:t>métadonnées</w:t>
      </w:r>
      <w:r>
        <w:t xml:space="preserve"> ne sont pas nécessaires lorsque le programme connaît le contenu du fichier à priori. Cependant, l’ajout de ces informations assure un plus grand niveau de fiabilité car une exception est levée dans le cas où l’objet lu n’est pas de la classe attendue.</w:t>
      </w:r>
    </w:p>
    <w:p w14:paraId="793F806B" w14:textId="77777777" w:rsidR="007E66E1" w:rsidRDefault="007E66E1" w:rsidP="007E66E1">
      <w:pPr>
        <w:pStyle w:val="Corpsdetexte"/>
        <w:pBdr>
          <w:top w:val="single" w:sz="4" w:space="1" w:color="auto"/>
          <w:left w:val="single" w:sz="4" w:space="4" w:color="auto"/>
          <w:bottom w:val="single" w:sz="4" w:space="1" w:color="auto"/>
          <w:right w:val="single" w:sz="4" w:space="4" w:color="auto"/>
        </w:pBdr>
        <w:rPr>
          <w:b/>
        </w:rPr>
      </w:pPr>
      <w:r>
        <w:rPr>
          <w:b/>
        </w:rPr>
        <w:t>Allocation automatique d’espace au fichier</w:t>
      </w:r>
    </w:p>
    <w:p w14:paraId="56CC40FA" w14:textId="746E5506" w:rsidR="007E66E1" w:rsidRDefault="007E66E1" w:rsidP="00A93F1C">
      <w:pPr>
        <w:pStyle w:val="Corpsdetexte"/>
        <w:pBdr>
          <w:top w:val="single" w:sz="4" w:space="1" w:color="auto"/>
          <w:left w:val="single" w:sz="4" w:space="4" w:color="auto"/>
          <w:bottom w:val="single" w:sz="4" w:space="1" w:color="auto"/>
          <w:right w:val="single" w:sz="4" w:space="4" w:color="auto"/>
        </w:pBdr>
      </w:pPr>
      <w:r>
        <w:t>Lors de l’écriture d’un objet, il est ajouté à la fin du fichier et l’espace nécessaire est automatiquement alloué au besoin. Le programme n’a donc pas à se préoccuper de l’allocation d’espace. Évidemment, ce manque du contrôle au niveau de la stratégie d’allocation d’espace peut conduire à une fragmentation importante du fichier.</w:t>
      </w:r>
    </w:p>
    <w:p w14:paraId="74E5A650" w14:textId="304DB056" w:rsidR="007E66E1" w:rsidRDefault="007E66E1" w:rsidP="007E66E1">
      <w:pPr>
        <w:pStyle w:val="Corpsdetexte"/>
      </w:pPr>
      <w:r>
        <w:rPr>
          <w:b/>
        </w:rPr>
        <w:t>Exemple</w:t>
      </w:r>
      <w:r>
        <w:t xml:space="preserve">. Le programme </w:t>
      </w:r>
      <w:r>
        <w:rPr>
          <w:i/>
        </w:rPr>
        <w:t>LireFluxPlants</w:t>
      </w:r>
      <w:r>
        <w:t xml:space="preserve"> lit les objets un par un en partant du premier jusqu’à ce que la fin du fichier soit atteinte.</w:t>
      </w:r>
    </w:p>
    <w:p w14:paraId="2F72A896" w14:textId="5CE3DBC4" w:rsidR="00DF3DDE" w:rsidRDefault="00000000" w:rsidP="00B82CC2">
      <w:pPr>
        <w:pStyle w:val="Corpsdetexte"/>
        <w:keepNext/>
        <w:keepLines/>
      </w:pPr>
      <w:hyperlink r:id="rId594" w:history="1">
        <w:r w:rsidR="00DF3DDE">
          <w:rPr>
            <w:rStyle w:val="Hyperlien"/>
            <w:rFonts w:ascii="Segoe UI" w:hAnsi="Segoe UI" w:cs="Segoe UI"/>
            <w:b/>
            <w:bCs/>
            <w:color w:val="0366D6"/>
          </w:rPr>
          <w:t>JavaPasAPas</w:t>
        </w:r>
      </w:hyperlink>
      <w:r w:rsidR="00DF3DDE">
        <w:rPr>
          <w:rStyle w:val="separator"/>
          <w:rFonts w:ascii="Segoe UI" w:hAnsi="Segoe UI" w:cs="Segoe UI"/>
          <w:color w:val="586069"/>
        </w:rPr>
        <w:t>/</w:t>
      </w:r>
      <w:r w:rsidR="008C15F5">
        <w:rPr>
          <w:rStyle w:val="lev"/>
          <w:rFonts w:ascii="Segoe UI" w:hAnsi="Segoe UI" w:cs="Segoe UI"/>
          <w:color w:val="24292E"/>
        </w:rPr>
        <w:t>chapitre_9/L</w:t>
      </w:r>
      <w:r w:rsidR="00DF3DDE">
        <w:rPr>
          <w:rStyle w:val="lev"/>
          <w:rFonts w:ascii="Segoe UI" w:hAnsi="Segoe UI" w:cs="Segoe UI"/>
          <w:color w:val="24292E"/>
        </w:rPr>
        <w:t>ireFluxPlants.java</w:t>
      </w:r>
    </w:p>
    <w:p w14:paraId="712E6650" w14:textId="77777777" w:rsidR="008C15F5" w:rsidRPr="008C15F5" w:rsidRDefault="008C15F5" w:rsidP="00B82CC2">
      <w:pPr>
        <w:pStyle w:val="Code"/>
        <w:rPr>
          <w:color w:val="000000"/>
          <w:lang w:eastAsia="zh-CN"/>
        </w:rPr>
      </w:pPr>
      <w:r w:rsidRPr="008C15F5">
        <w:rPr>
          <w:lang w:eastAsia="zh-CN"/>
        </w:rPr>
        <w:t>/* Illustration de la lecture d'un fichier d'objets par itération sérielle</w:t>
      </w:r>
    </w:p>
    <w:p w14:paraId="1C17FD41" w14:textId="77777777" w:rsidR="008C15F5" w:rsidRPr="008C15F5" w:rsidRDefault="008C15F5" w:rsidP="008C15F5">
      <w:pPr>
        <w:pStyle w:val="Code"/>
        <w:rPr>
          <w:color w:val="000000"/>
          <w:lang w:eastAsia="zh-CN"/>
        </w:rPr>
      </w:pPr>
      <w:r w:rsidRPr="008C15F5">
        <w:rPr>
          <w:lang w:eastAsia="zh-CN"/>
        </w:rPr>
        <w:t> * Lit le fichier fluxPlants.dat et en affiche le contenu */</w:t>
      </w:r>
    </w:p>
    <w:p w14:paraId="5F5B798F" w14:textId="77777777" w:rsidR="008C15F5" w:rsidRPr="008C15F5" w:rsidRDefault="008C15F5" w:rsidP="008C15F5">
      <w:pPr>
        <w:pStyle w:val="Code"/>
        <w:rPr>
          <w:color w:val="000000"/>
          <w:lang w:eastAsia="zh-CN"/>
        </w:rPr>
      </w:pPr>
    </w:p>
    <w:p w14:paraId="53533FB6" w14:textId="77777777" w:rsidR="008C15F5" w:rsidRPr="008C15F5" w:rsidRDefault="008C15F5" w:rsidP="008C15F5">
      <w:pPr>
        <w:pStyle w:val="Code"/>
        <w:rPr>
          <w:color w:val="000000"/>
          <w:lang w:val="en-CA" w:eastAsia="zh-CN"/>
        </w:rPr>
      </w:pPr>
      <w:r w:rsidRPr="008C15F5">
        <w:rPr>
          <w:b/>
          <w:bCs/>
          <w:color w:val="800000"/>
          <w:lang w:val="en-CA" w:eastAsia="zh-CN"/>
        </w:rPr>
        <w:t>import</w:t>
      </w:r>
      <w:r w:rsidRPr="008C15F5">
        <w:rPr>
          <w:color w:val="004A43"/>
          <w:lang w:val="en-CA" w:eastAsia="zh-CN"/>
        </w:rPr>
        <w:t xml:space="preserve"> java</w:t>
      </w:r>
      <w:r w:rsidRPr="008C15F5">
        <w:rPr>
          <w:color w:val="808030"/>
          <w:lang w:val="en-CA" w:eastAsia="zh-CN"/>
        </w:rPr>
        <w:t>.</w:t>
      </w:r>
      <w:r w:rsidRPr="008C15F5">
        <w:rPr>
          <w:color w:val="004A43"/>
          <w:lang w:val="en-CA" w:eastAsia="zh-CN"/>
        </w:rPr>
        <w:t>io</w:t>
      </w:r>
      <w:r w:rsidRPr="008C15F5">
        <w:rPr>
          <w:color w:val="808030"/>
          <w:lang w:val="en-CA" w:eastAsia="zh-CN"/>
        </w:rPr>
        <w:t>.</w:t>
      </w:r>
      <w:r w:rsidRPr="008C15F5">
        <w:rPr>
          <w:b/>
          <w:bCs/>
          <w:color w:val="800000"/>
          <w:lang w:val="en-CA" w:eastAsia="zh-CN"/>
        </w:rPr>
        <w:t>*</w:t>
      </w:r>
      <w:r w:rsidRPr="008C15F5">
        <w:rPr>
          <w:color w:val="800080"/>
          <w:lang w:val="en-CA" w:eastAsia="zh-CN"/>
        </w:rPr>
        <w:t>;</w:t>
      </w:r>
    </w:p>
    <w:p w14:paraId="3BBFFE03" w14:textId="77777777" w:rsidR="008C15F5" w:rsidRPr="008C15F5" w:rsidRDefault="008C15F5" w:rsidP="008C15F5">
      <w:pPr>
        <w:pStyle w:val="Code"/>
        <w:rPr>
          <w:color w:val="000000"/>
          <w:lang w:val="en-CA" w:eastAsia="zh-CN"/>
        </w:rPr>
      </w:pPr>
    </w:p>
    <w:p w14:paraId="4F808B36" w14:textId="77777777" w:rsidR="008C15F5" w:rsidRPr="008C15F5" w:rsidRDefault="008C15F5" w:rsidP="008C15F5">
      <w:pPr>
        <w:pStyle w:val="Code"/>
        <w:rPr>
          <w:color w:val="000000"/>
          <w:lang w:val="en-CA" w:eastAsia="zh-CN"/>
        </w:rPr>
      </w:pP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class</w:t>
      </w:r>
      <w:r w:rsidRPr="008C15F5">
        <w:rPr>
          <w:color w:val="000000"/>
          <w:lang w:val="en-CA" w:eastAsia="zh-CN"/>
        </w:rPr>
        <w:t xml:space="preserve"> LireFluxPlants </w:t>
      </w:r>
      <w:r w:rsidRPr="008C15F5">
        <w:rPr>
          <w:color w:val="800080"/>
          <w:lang w:val="en-CA" w:eastAsia="zh-CN"/>
        </w:rPr>
        <w:t>{</w:t>
      </w:r>
    </w:p>
    <w:p w14:paraId="11697375" w14:textId="77777777" w:rsidR="008C15F5" w:rsidRPr="008C15F5" w:rsidRDefault="008C15F5" w:rsidP="00233E8F">
      <w:pPr>
        <w:pStyle w:val="Code"/>
        <w:keepNext w:val="0"/>
        <w:keepLines w:val="0"/>
        <w:rPr>
          <w:color w:val="000000"/>
          <w:lang w:val="en-CA" w:eastAsia="zh-CN"/>
        </w:rPr>
      </w:pPr>
    </w:p>
    <w:p w14:paraId="157F0501"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44EFC55D" w14:textId="77777777" w:rsidR="008C15F5" w:rsidRPr="008C15F5" w:rsidRDefault="008C15F5" w:rsidP="008C15F5">
      <w:pPr>
        <w:pStyle w:val="Code"/>
        <w:rPr>
          <w:color w:val="000000"/>
          <w:lang w:val="en-CA" w:eastAsia="zh-CN"/>
        </w:rPr>
      </w:pPr>
    </w:p>
    <w:p w14:paraId="3D735DFF"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BB7977"/>
          <w:lang w:val="en-CA" w:eastAsia="zh-CN"/>
        </w:rPr>
        <w:t>ObjectInputStream</w:t>
      </w:r>
      <w:r w:rsidRPr="008C15F5">
        <w:rPr>
          <w:color w:val="000000"/>
          <w:lang w:val="en-CA" w:eastAsia="zh-CN"/>
        </w:rPr>
        <w:t xml:space="preserve"> fichierFluxPlants </w:t>
      </w:r>
      <w:r w:rsidRPr="008C15F5">
        <w:rPr>
          <w:color w:val="808030"/>
          <w:lang w:val="en-CA" w:eastAsia="zh-CN"/>
        </w:rPr>
        <w:t>=</w:t>
      </w:r>
    </w:p>
    <w:p w14:paraId="0DE9D7FB"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ObjectInputStream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FileInputStream</w:t>
      </w:r>
      <w:r w:rsidRPr="008C15F5">
        <w:rPr>
          <w:color w:val="808030"/>
          <w:lang w:val="en-CA" w:eastAsia="zh-CN"/>
        </w:rPr>
        <w:t>(</w:t>
      </w:r>
      <w:r w:rsidRPr="008C15F5">
        <w:rPr>
          <w:color w:val="0000E6"/>
          <w:lang w:val="en-CA" w:eastAsia="zh-CN"/>
        </w:rPr>
        <w:t>"FluxPlants.dat"</w:t>
      </w:r>
      <w:r w:rsidRPr="008C15F5">
        <w:rPr>
          <w:color w:val="808030"/>
          <w:lang w:val="en-CA" w:eastAsia="zh-CN"/>
        </w:rPr>
        <w:t>))</w:t>
      </w:r>
      <w:r w:rsidRPr="008C15F5">
        <w:rPr>
          <w:color w:val="800080"/>
          <w:lang w:val="en-CA" w:eastAsia="zh-CN"/>
        </w:rPr>
        <w:t>;</w:t>
      </w:r>
    </w:p>
    <w:p w14:paraId="5F0F7194" w14:textId="77777777" w:rsidR="008C15F5" w:rsidRPr="008C15F5" w:rsidRDefault="008C15F5" w:rsidP="008C15F5">
      <w:pPr>
        <w:pStyle w:val="Code"/>
        <w:rPr>
          <w:color w:val="000000"/>
          <w:lang w:val="en-CA" w:eastAsia="zh-CN"/>
        </w:rPr>
      </w:pPr>
    </w:p>
    <w:p w14:paraId="6E8519D9" w14:textId="77777777" w:rsidR="008C15F5" w:rsidRPr="008C15F5" w:rsidRDefault="008C15F5" w:rsidP="008C15F5">
      <w:pPr>
        <w:pStyle w:val="Code"/>
        <w:rPr>
          <w:color w:val="000000"/>
          <w:lang w:val="en-CA" w:eastAsia="zh-CN"/>
        </w:rPr>
      </w:pPr>
      <w:r w:rsidRPr="008C15F5">
        <w:rPr>
          <w:color w:val="000000"/>
          <w:lang w:val="en-CA" w:eastAsia="zh-CN"/>
        </w:rPr>
        <w:t xml:space="preserve">    </w:t>
      </w:r>
      <w:r w:rsidRPr="008C15F5">
        <w:rPr>
          <w:b/>
          <w:bCs/>
          <w:color w:val="800000"/>
          <w:lang w:val="en-CA" w:eastAsia="zh-CN"/>
        </w:rPr>
        <w:t>while</w:t>
      </w:r>
      <w:r w:rsidRPr="008C15F5">
        <w:rPr>
          <w:color w:val="000000"/>
          <w:lang w:val="en-CA" w:eastAsia="zh-CN"/>
        </w:rPr>
        <w:t xml:space="preserve"> </w:t>
      </w:r>
      <w:r w:rsidRPr="008C15F5">
        <w:rPr>
          <w:color w:val="808030"/>
          <w:lang w:val="en-CA" w:eastAsia="zh-CN"/>
        </w:rPr>
        <w:t>(</w:t>
      </w:r>
      <w:r w:rsidRPr="008C15F5">
        <w:rPr>
          <w:b/>
          <w:bCs/>
          <w:color w:val="800000"/>
          <w:lang w:val="en-CA" w:eastAsia="zh-CN"/>
        </w:rPr>
        <w:t>true</w:t>
      </w:r>
      <w:r w:rsidRPr="008C15F5">
        <w:rPr>
          <w:color w:val="808030"/>
          <w:lang w:val="en-CA" w:eastAsia="zh-CN"/>
        </w:rPr>
        <w:t>)</w:t>
      </w:r>
      <w:r w:rsidRPr="008C15F5">
        <w:rPr>
          <w:color w:val="000000"/>
          <w:lang w:val="en-CA" w:eastAsia="zh-CN"/>
        </w:rPr>
        <w:t xml:space="preserve"> </w:t>
      </w:r>
      <w:r w:rsidRPr="008C15F5">
        <w:rPr>
          <w:color w:val="800080"/>
          <w:lang w:val="en-CA" w:eastAsia="zh-CN"/>
        </w:rPr>
        <w:t>{</w:t>
      </w:r>
    </w:p>
    <w:p w14:paraId="033D86EF" w14:textId="77777777" w:rsidR="008C15F5" w:rsidRPr="009576A7" w:rsidRDefault="008C15F5" w:rsidP="008C15F5">
      <w:pPr>
        <w:pStyle w:val="Code"/>
        <w:rPr>
          <w:color w:val="000000"/>
          <w:lang w:val="en-US" w:eastAsia="zh-CN"/>
        </w:rPr>
      </w:pPr>
      <w:r w:rsidRPr="008C15F5">
        <w:rPr>
          <w:color w:val="000000"/>
          <w:lang w:val="en-CA" w:eastAsia="zh-CN"/>
        </w:rPr>
        <w:t xml:space="preserve">      </w:t>
      </w:r>
      <w:r w:rsidRPr="009576A7">
        <w:rPr>
          <w:color w:val="000000"/>
          <w:lang w:val="en-US" w:eastAsia="zh-CN"/>
        </w:rPr>
        <w:t xml:space="preserve">Plant unPlant </w:t>
      </w:r>
      <w:r w:rsidRPr="009576A7">
        <w:rPr>
          <w:color w:val="808030"/>
          <w:lang w:val="en-US" w:eastAsia="zh-CN"/>
        </w:rPr>
        <w:t>=</w:t>
      </w:r>
      <w:r w:rsidRPr="009576A7">
        <w:rPr>
          <w:color w:val="000000"/>
          <w:lang w:val="en-US" w:eastAsia="zh-CN"/>
        </w:rPr>
        <w:t xml:space="preserve"> </w:t>
      </w:r>
      <w:r w:rsidRPr="009576A7">
        <w:rPr>
          <w:b/>
          <w:bCs/>
          <w:color w:val="800000"/>
          <w:lang w:val="en-US" w:eastAsia="zh-CN"/>
        </w:rPr>
        <w:t>new</w:t>
      </w:r>
      <w:r w:rsidRPr="009576A7">
        <w:rPr>
          <w:color w:val="000000"/>
          <w:lang w:val="en-US" w:eastAsia="zh-CN"/>
        </w:rPr>
        <w:t xml:space="preserve"> Plant</w:t>
      </w:r>
      <w:r w:rsidRPr="009576A7">
        <w:rPr>
          <w:color w:val="808030"/>
          <w:lang w:val="en-US" w:eastAsia="zh-CN"/>
        </w:rPr>
        <w:t>(</w:t>
      </w:r>
      <w:r w:rsidRPr="009576A7">
        <w:rPr>
          <w:color w:val="008C00"/>
          <w:lang w:val="en-US" w:eastAsia="zh-CN"/>
        </w:rPr>
        <w:t>0</w:t>
      </w:r>
      <w:r w:rsidRPr="009576A7">
        <w:rPr>
          <w:color w:val="808030"/>
          <w:lang w:val="en-US" w:eastAsia="zh-CN"/>
        </w:rPr>
        <w:t>,</w:t>
      </w:r>
      <w:r w:rsidRPr="009576A7">
        <w:rPr>
          <w:color w:val="000000"/>
          <w:lang w:val="en-US" w:eastAsia="zh-CN"/>
        </w:rPr>
        <w:t xml:space="preserve"> </w:t>
      </w:r>
      <w:r w:rsidRPr="009576A7">
        <w:rPr>
          <w:color w:val="0000E6"/>
          <w:lang w:val="en-US" w:eastAsia="zh-CN"/>
        </w:rPr>
        <w:t>""</w:t>
      </w:r>
      <w:r w:rsidRPr="009576A7">
        <w:rPr>
          <w:color w:val="808030"/>
          <w:lang w:val="en-US" w:eastAsia="zh-CN"/>
        </w:rPr>
        <w:t>,</w:t>
      </w:r>
      <w:r w:rsidRPr="009576A7">
        <w:rPr>
          <w:color w:val="000000"/>
          <w:lang w:val="en-US" w:eastAsia="zh-CN"/>
        </w:rPr>
        <w:t xml:space="preserve"> </w:t>
      </w:r>
      <w:r w:rsidRPr="009576A7">
        <w:rPr>
          <w:color w:val="008000"/>
          <w:lang w:val="en-US" w:eastAsia="zh-CN"/>
        </w:rPr>
        <w:t>0.0</w:t>
      </w:r>
      <w:r w:rsidRPr="009576A7">
        <w:rPr>
          <w:color w:val="808030"/>
          <w:lang w:val="en-US" w:eastAsia="zh-CN"/>
        </w:rPr>
        <w:t>)</w:t>
      </w:r>
      <w:r w:rsidRPr="009576A7">
        <w:rPr>
          <w:color w:val="800080"/>
          <w:lang w:val="en-US" w:eastAsia="zh-CN"/>
        </w:rPr>
        <w:t>;</w:t>
      </w:r>
    </w:p>
    <w:p w14:paraId="6A6E1DEB" w14:textId="77777777" w:rsidR="008C15F5" w:rsidRPr="008C15F5" w:rsidRDefault="008C15F5" w:rsidP="008C15F5">
      <w:pPr>
        <w:pStyle w:val="Code"/>
        <w:rPr>
          <w:color w:val="000000"/>
          <w:lang w:eastAsia="zh-CN"/>
        </w:rPr>
      </w:pPr>
      <w:r w:rsidRPr="009576A7">
        <w:rPr>
          <w:color w:val="000000"/>
          <w:lang w:val="en-US" w:eastAsia="zh-CN"/>
        </w:rPr>
        <w:t xml:space="preserve">      </w:t>
      </w:r>
      <w:r w:rsidRPr="008C15F5">
        <w:rPr>
          <w:b/>
          <w:bCs/>
          <w:color w:val="800000"/>
          <w:lang w:eastAsia="zh-CN"/>
        </w:rPr>
        <w:t>try</w:t>
      </w:r>
      <w:r w:rsidRPr="008C15F5">
        <w:rPr>
          <w:color w:val="000000"/>
          <w:lang w:eastAsia="zh-CN"/>
        </w:rPr>
        <w:t xml:space="preserve"> </w:t>
      </w:r>
      <w:r w:rsidRPr="008C15F5">
        <w:rPr>
          <w:color w:val="800080"/>
          <w:lang w:eastAsia="zh-CN"/>
        </w:rPr>
        <w:t>{</w:t>
      </w:r>
      <w:r w:rsidRPr="008C15F5">
        <w:rPr>
          <w:color w:val="000000"/>
          <w:lang w:eastAsia="zh-CN"/>
        </w:rPr>
        <w:t xml:space="preserve"> </w:t>
      </w:r>
      <w:r w:rsidRPr="008C15F5">
        <w:rPr>
          <w:lang w:eastAsia="zh-CN"/>
        </w:rPr>
        <w:t>// Lecture de l'objet suivant</w:t>
      </w:r>
    </w:p>
    <w:p w14:paraId="1D7EA8D3" w14:textId="77777777" w:rsidR="008C15F5" w:rsidRPr="008C15F5" w:rsidRDefault="008C15F5" w:rsidP="008C15F5">
      <w:pPr>
        <w:pStyle w:val="Code"/>
        <w:rPr>
          <w:color w:val="000000"/>
          <w:lang w:eastAsia="zh-CN"/>
        </w:rPr>
      </w:pPr>
      <w:r w:rsidRPr="008C15F5">
        <w:rPr>
          <w:color w:val="000000"/>
          <w:lang w:eastAsia="zh-CN"/>
        </w:rPr>
        <w:t xml:space="preserve">        unPlant </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Plant</w:t>
      </w:r>
      <w:r w:rsidRPr="008C15F5">
        <w:rPr>
          <w:color w:val="808030"/>
          <w:lang w:eastAsia="zh-CN"/>
        </w:rPr>
        <w:t>)</w:t>
      </w:r>
      <w:r w:rsidRPr="008C15F5">
        <w:rPr>
          <w:color w:val="000000"/>
          <w:lang w:eastAsia="zh-CN"/>
        </w:rPr>
        <w:t xml:space="preserve"> fichierFluxPlants</w:t>
      </w:r>
      <w:r w:rsidRPr="008C15F5">
        <w:rPr>
          <w:color w:val="808030"/>
          <w:lang w:eastAsia="zh-CN"/>
        </w:rPr>
        <w:t>.</w:t>
      </w:r>
      <w:r w:rsidRPr="008C15F5">
        <w:rPr>
          <w:color w:val="000000"/>
          <w:lang w:eastAsia="zh-CN"/>
        </w:rPr>
        <w:t>readObject</w:t>
      </w:r>
      <w:r w:rsidRPr="008C15F5">
        <w:rPr>
          <w:color w:val="808030"/>
          <w:lang w:eastAsia="zh-CN"/>
        </w:rPr>
        <w:t>()</w:t>
      </w:r>
      <w:r w:rsidRPr="008C15F5">
        <w:rPr>
          <w:color w:val="800080"/>
          <w:lang w:eastAsia="zh-CN"/>
        </w:rPr>
        <w:t>;</w:t>
      </w:r>
    </w:p>
    <w:p w14:paraId="1F1F7913" w14:textId="77777777" w:rsidR="008C15F5" w:rsidRPr="009A50DE" w:rsidRDefault="008C15F5" w:rsidP="008C15F5">
      <w:pPr>
        <w:pStyle w:val="Code"/>
        <w:rPr>
          <w:color w:val="000000"/>
          <w:lang w:val="en-CA" w:eastAsia="zh-CN"/>
        </w:rPr>
      </w:pPr>
      <w:r w:rsidRPr="008C15F5">
        <w:rPr>
          <w:color w:val="000000"/>
          <w:lang w:eastAsia="zh-CN"/>
        </w:rPr>
        <w:t xml:space="preserve">      </w:t>
      </w:r>
      <w:r w:rsidRPr="009A50DE">
        <w:rPr>
          <w:color w:val="800080"/>
          <w:lang w:val="en-CA" w:eastAsia="zh-CN"/>
        </w:rPr>
        <w:t>}</w:t>
      </w:r>
      <w:r w:rsidRPr="009A50DE">
        <w:rPr>
          <w:color w:val="000000"/>
          <w:lang w:val="en-CA" w:eastAsia="zh-CN"/>
        </w:rPr>
        <w:t xml:space="preserve"> </w:t>
      </w:r>
      <w:r w:rsidRPr="009A50DE">
        <w:rPr>
          <w:b/>
          <w:bCs/>
          <w:color w:val="800000"/>
          <w:lang w:val="en-CA" w:eastAsia="zh-CN"/>
        </w:rPr>
        <w:t>catch</w:t>
      </w:r>
      <w:r w:rsidRPr="009A50DE">
        <w:rPr>
          <w:color w:val="000000"/>
          <w:lang w:val="en-CA" w:eastAsia="zh-CN"/>
        </w:rPr>
        <w:t xml:space="preserve"> </w:t>
      </w:r>
      <w:r w:rsidRPr="009A50DE">
        <w:rPr>
          <w:color w:val="808030"/>
          <w:lang w:val="en-CA" w:eastAsia="zh-CN"/>
        </w:rPr>
        <w:t>(</w:t>
      </w:r>
      <w:r w:rsidRPr="009A50DE">
        <w:rPr>
          <w:b/>
          <w:bCs/>
          <w:color w:val="BB7977"/>
          <w:lang w:val="en-CA" w:eastAsia="zh-CN"/>
        </w:rPr>
        <w:t>EOFException</w:t>
      </w:r>
      <w:r w:rsidRPr="009A50DE">
        <w:rPr>
          <w:color w:val="000000"/>
          <w:lang w:val="en-CA" w:eastAsia="zh-CN"/>
        </w:rPr>
        <w:t xml:space="preserve"> 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1574A040"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800000"/>
          <w:lang w:val="en-CA" w:eastAsia="zh-CN"/>
        </w:rPr>
        <w:t>break</w:t>
      </w:r>
      <w:r w:rsidRPr="009A50DE">
        <w:rPr>
          <w:color w:val="800080"/>
          <w:lang w:val="en-CA" w:eastAsia="zh-CN"/>
        </w:rPr>
        <w:t>;</w:t>
      </w:r>
    </w:p>
    <w:p w14:paraId="363482A1"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178429FD" w14:textId="77777777" w:rsidR="008C15F5" w:rsidRPr="009A50DE" w:rsidRDefault="008C15F5" w:rsidP="008C15F5">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out</w:t>
      </w:r>
      <w:r w:rsidRPr="009A50DE">
        <w:rPr>
          <w:color w:val="808030"/>
          <w:lang w:val="en-CA" w:eastAsia="zh-CN"/>
        </w:rPr>
        <w:t>.</w:t>
      </w:r>
      <w:r w:rsidRPr="009A50DE">
        <w:rPr>
          <w:color w:val="000000"/>
          <w:lang w:val="en-CA" w:eastAsia="zh-CN"/>
        </w:rPr>
        <w:t>println</w:t>
      </w:r>
      <w:r w:rsidRPr="009A50DE">
        <w:rPr>
          <w:color w:val="808030"/>
          <w:lang w:val="en-CA" w:eastAsia="zh-CN"/>
        </w:rPr>
        <w:t>(</w:t>
      </w:r>
    </w:p>
    <w:p w14:paraId="444B9E09" w14:textId="77777777" w:rsidR="008C15F5" w:rsidRPr="008C15F5" w:rsidRDefault="008C15F5" w:rsidP="008C15F5">
      <w:pPr>
        <w:pStyle w:val="Code"/>
        <w:rPr>
          <w:color w:val="000000"/>
          <w:lang w:eastAsia="zh-CN"/>
        </w:rPr>
      </w:pPr>
      <w:r w:rsidRPr="009A50DE">
        <w:rPr>
          <w:color w:val="000000"/>
          <w:lang w:val="en-CA" w:eastAsia="zh-CN"/>
        </w:rPr>
        <w:t xml:space="preserve">          </w:t>
      </w:r>
      <w:r w:rsidRPr="008C15F5">
        <w:rPr>
          <w:color w:val="000000"/>
          <w:lang w:eastAsia="zh-CN"/>
        </w:rPr>
        <w:t>unPlant</w:t>
      </w:r>
      <w:r w:rsidRPr="008C15F5">
        <w:rPr>
          <w:color w:val="808030"/>
          <w:lang w:eastAsia="zh-CN"/>
        </w:rPr>
        <w:t>.</w:t>
      </w:r>
      <w:r w:rsidRPr="008C15F5">
        <w:rPr>
          <w:color w:val="000000"/>
          <w:lang w:eastAsia="zh-CN"/>
        </w:rPr>
        <w:t>getNoPlant</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 xml:space="preserve"> </w:t>
      </w:r>
      <w:r w:rsidRPr="008C15F5">
        <w:rPr>
          <w:color w:val="0000E6"/>
          <w:lang w:eastAsia="zh-CN"/>
        </w:rPr>
        <w:t>" "</w:t>
      </w:r>
      <w:r w:rsidRPr="008C15F5">
        <w:rPr>
          <w:color w:val="000000"/>
          <w:lang w:eastAsia="zh-CN"/>
        </w:rPr>
        <w:t xml:space="preserve"> </w:t>
      </w:r>
      <w:r w:rsidRPr="008C15F5">
        <w:rPr>
          <w:color w:val="808030"/>
          <w:lang w:eastAsia="zh-CN"/>
        </w:rPr>
        <w:t>+</w:t>
      </w:r>
      <w:r w:rsidRPr="008C15F5">
        <w:rPr>
          <w:color w:val="000000"/>
          <w:lang w:eastAsia="zh-CN"/>
        </w:rPr>
        <w:t xml:space="preserve"> unPlant</w:t>
      </w:r>
      <w:r w:rsidRPr="008C15F5">
        <w:rPr>
          <w:color w:val="808030"/>
          <w:lang w:eastAsia="zh-CN"/>
        </w:rPr>
        <w:t>.</w:t>
      </w:r>
      <w:r w:rsidRPr="008C15F5">
        <w:rPr>
          <w:color w:val="000000"/>
          <w:lang w:eastAsia="zh-CN"/>
        </w:rPr>
        <w:t>getDescription</w:t>
      </w:r>
      <w:r w:rsidRPr="008C15F5">
        <w:rPr>
          <w:color w:val="808030"/>
          <w:lang w:eastAsia="zh-CN"/>
        </w:rPr>
        <w:t>()</w:t>
      </w:r>
      <w:r w:rsidRPr="008C15F5">
        <w:rPr>
          <w:color w:val="000000"/>
          <w:lang w:eastAsia="zh-CN"/>
        </w:rPr>
        <w:t xml:space="preserve"> </w:t>
      </w:r>
      <w:r w:rsidRPr="008C15F5">
        <w:rPr>
          <w:color w:val="808030"/>
          <w:lang w:eastAsia="zh-CN"/>
        </w:rPr>
        <w:t>+</w:t>
      </w:r>
      <w:r w:rsidRPr="008C15F5">
        <w:rPr>
          <w:color w:val="000000"/>
          <w:lang w:eastAsia="zh-CN"/>
        </w:rPr>
        <w:t xml:space="preserve"> </w:t>
      </w:r>
      <w:r w:rsidRPr="008C15F5">
        <w:rPr>
          <w:color w:val="0000E6"/>
          <w:lang w:eastAsia="zh-CN"/>
        </w:rPr>
        <w:t>" "</w:t>
      </w:r>
      <w:r w:rsidRPr="008C15F5">
        <w:rPr>
          <w:color w:val="000000"/>
          <w:lang w:eastAsia="zh-CN"/>
        </w:rPr>
        <w:t xml:space="preserve"> </w:t>
      </w:r>
      <w:r w:rsidRPr="008C15F5">
        <w:rPr>
          <w:color w:val="808030"/>
          <w:lang w:eastAsia="zh-CN"/>
        </w:rPr>
        <w:t>+</w:t>
      </w:r>
      <w:r w:rsidRPr="008C15F5">
        <w:rPr>
          <w:color w:val="000000"/>
          <w:lang w:eastAsia="zh-CN"/>
        </w:rPr>
        <w:t xml:space="preserve"> unPlant</w:t>
      </w:r>
      <w:r w:rsidRPr="008C15F5">
        <w:rPr>
          <w:color w:val="808030"/>
          <w:lang w:eastAsia="zh-CN"/>
        </w:rPr>
        <w:t>.</w:t>
      </w:r>
      <w:r w:rsidRPr="008C15F5">
        <w:rPr>
          <w:color w:val="000000"/>
          <w:lang w:eastAsia="zh-CN"/>
        </w:rPr>
        <w:t>getPrixUnitaire</w:t>
      </w:r>
      <w:r w:rsidRPr="008C15F5">
        <w:rPr>
          <w:color w:val="808030"/>
          <w:lang w:eastAsia="zh-CN"/>
        </w:rPr>
        <w:t>())</w:t>
      </w:r>
      <w:r w:rsidRPr="008C15F5">
        <w:rPr>
          <w:color w:val="800080"/>
          <w:lang w:eastAsia="zh-CN"/>
        </w:rPr>
        <w:t>;</w:t>
      </w:r>
    </w:p>
    <w:p w14:paraId="23FA91EB" w14:textId="77777777" w:rsidR="008C15F5" w:rsidRPr="008C15F5" w:rsidRDefault="008C15F5" w:rsidP="008C15F5">
      <w:pPr>
        <w:pStyle w:val="Code"/>
        <w:rPr>
          <w:color w:val="000000"/>
          <w:lang w:eastAsia="zh-CN"/>
        </w:rPr>
      </w:pPr>
      <w:r w:rsidRPr="008C15F5">
        <w:rPr>
          <w:color w:val="000000"/>
          <w:lang w:eastAsia="zh-CN"/>
        </w:rPr>
        <w:t xml:space="preserve">    </w:t>
      </w:r>
      <w:r w:rsidRPr="008C15F5">
        <w:rPr>
          <w:color w:val="800080"/>
          <w:lang w:eastAsia="zh-CN"/>
        </w:rPr>
        <w:t>}</w:t>
      </w:r>
    </w:p>
    <w:p w14:paraId="5EBCA542" w14:textId="77777777" w:rsidR="008C15F5" w:rsidRPr="008C15F5" w:rsidRDefault="008C15F5" w:rsidP="008C15F5">
      <w:pPr>
        <w:pStyle w:val="Code"/>
        <w:rPr>
          <w:color w:val="000000"/>
          <w:lang w:eastAsia="zh-CN"/>
        </w:rPr>
      </w:pPr>
      <w:r w:rsidRPr="008C15F5">
        <w:rPr>
          <w:color w:val="000000"/>
          <w:lang w:eastAsia="zh-CN"/>
        </w:rPr>
        <w:t xml:space="preserve">    fichierFluxPlants</w:t>
      </w:r>
      <w:r w:rsidRPr="008C15F5">
        <w:rPr>
          <w:color w:val="808030"/>
          <w:lang w:eastAsia="zh-CN"/>
        </w:rPr>
        <w:t>.</w:t>
      </w:r>
      <w:r w:rsidRPr="008C15F5">
        <w:rPr>
          <w:color w:val="000000"/>
          <w:lang w:eastAsia="zh-CN"/>
        </w:rPr>
        <w:t>close</w:t>
      </w:r>
      <w:r w:rsidRPr="008C15F5">
        <w:rPr>
          <w:color w:val="808030"/>
          <w:lang w:eastAsia="zh-CN"/>
        </w:rPr>
        <w:t>()</w:t>
      </w:r>
      <w:r w:rsidRPr="008C15F5">
        <w:rPr>
          <w:color w:val="800080"/>
          <w:lang w:eastAsia="zh-CN"/>
        </w:rPr>
        <w:t>;</w:t>
      </w:r>
    </w:p>
    <w:p w14:paraId="061CBA5C" w14:textId="36AC63B9" w:rsidR="008C15F5" w:rsidRDefault="008C15F5" w:rsidP="008C15F5">
      <w:pPr>
        <w:pStyle w:val="Code"/>
        <w:rPr>
          <w:color w:val="800080"/>
          <w:lang w:eastAsia="zh-CN"/>
        </w:rPr>
      </w:pPr>
      <w:r w:rsidRPr="008C15F5">
        <w:rPr>
          <w:color w:val="000000"/>
          <w:lang w:eastAsia="zh-CN"/>
        </w:rPr>
        <w:t xml:space="preserve">  </w:t>
      </w:r>
      <w:r w:rsidRPr="008C15F5">
        <w:rPr>
          <w:color w:val="800080"/>
          <w:lang w:eastAsia="zh-CN"/>
        </w:rPr>
        <w:t>}</w:t>
      </w:r>
    </w:p>
    <w:p w14:paraId="0E7A7CC9" w14:textId="1234EE30" w:rsidR="00117845" w:rsidRDefault="00117845" w:rsidP="008C15F5">
      <w:pPr>
        <w:pStyle w:val="Code"/>
        <w:rPr>
          <w:color w:val="800080"/>
          <w:lang w:eastAsia="zh-CN"/>
        </w:rPr>
      </w:pPr>
      <w:r>
        <w:rPr>
          <w:color w:val="800080"/>
          <w:lang w:eastAsia="zh-CN"/>
        </w:rPr>
        <w:t>}</w:t>
      </w:r>
    </w:p>
    <w:p w14:paraId="13A24FAD" w14:textId="77777777" w:rsidR="00117845" w:rsidRPr="008C15F5" w:rsidRDefault="00117845" w:rsidP="008C15F5">
      <w:pPr>
        <w:pStyle w:val="Code"/>
        <w:rPr>
          <w:color w:val="000000"/>
          <w:lang w:eastAsia="zh-CN"/>
        </w:rPr>
      </w:pPr>
    </w:p>
    <w:p w14:paraId="3AE666FD" w14:textId="6A8BD9F1" w:rsidR="007E66E1" w:rsidRDefault="007E66E1" w:rsidP="00117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409D8B8" w14:textId="162713F1" w:rsidR="007E66E1" w:rsidRDefault="007E66E1" w:rsidP="007E66E1">
      <w:pPr>
        <w:pStyle w:val="Corpsdetexte"/>
      </w:pPr>
      <w:r>
        <w:t xml:space="preserve">L’appel à </w:t>
      </w:r>
      <w:r>
        <w:rPr>
          <w:i/>
        </w:rPr>
        <w:t>readObject</w:t>
      </w:r>
      <w:r>
        <w:t>() retourne le prochain objet lu relativement à la position courante dans le fichier</w:t>
      </w:r>
      <w:r w:rsidR="004E0101">
        <w:t xml:space="preserve"> par le mécanisme de désérialisation</w:t>
      </w:r>
      <w:r>
        <w:t>. Lors de l’ouverture du fichier, la position courante est le début du fichier. Une exception est levée lorsque la fin du fichier est atteinte.</w:t>
      </w:r>
    </w:p>
    <w:p w14:paraId="3F397475" w14:textId="77777777" w:rsidR="007E66E1" w:rsidRDefault="007E66E1" w:rsidP="007E66E1">
      <w:pPr>
        <w:pStyle w:val="Corpsdetexte"/>
      </w:pPr>
      <w:r>
        <w:t xml:space="preserve">Cette manière d’organiser un fichier est très restrictive. En particulier, supposons que l’on veuille simplement modifier une donnée, par exemple, le prix d’un plant. La seule façon de procéder consiste à lire tous les objets et à </w:t>
      </w:r>
      <w:r>
        <w:lastRenderedPageBreak/>
        <w:t>les réécrire dans un nouveau fichier en modifiant le prix au passage. Ceci serait très inefficace en particulier dans le cas d’un gros volume de données.</w:t>
      </w:r>
    </w:p>
    <w:p w14:paraId="1A35775C" w14:textId="0D9F5780" w:rsidR="007E66E1" w:rsidRDefault="007E66E1" w:rsidP="007E66E1">
      <w:pPr>
        <w:pStyle w:val="Corpsdetexte"/>
      </w:pPr>
      <w:r>
        <w:t xml:space="preserve">S’il est important de pouvoir accéder sélectivement à un ou quelques enregistrements d’un fichier, une organisation à accès direct </w:t>
      </w:r>
      <w:r w:rsidR="00963155">
        <w:t>peut</w:t>
      </w:r>
      <w:r>
        <w:t xml:space="preserve"> être utilisé. La classe </w:t>
      </w:r>
      <w:r>
        <w:rPr>
          <w:i/>
        </w:rPr>
        <w:t>RandomAccessFile</w:t>
      </w:r>
      <w:r>
        <w:t xml:space="preserve"> offre cette possibilité.</w:t>
      </w:r>
    </w:p>
    <w:p w14:paraId="1030C982" w14:textId="77777777" w:rsidR="007E66E1" w:rsidRDefault="007E66E1" w:rsidP="007E66E1">
      <w:pPr>
        <w:pStyle w:val="Corpsdetexte"/>
        <w:numPr>
          <w:ilvl w:val="0"/>
          <w:numId w:val="30"/>
        </w:numPr>
      </w:pPr>
      <w:r>
        <w:t>Écriture d’un objet complexe</w:t>
      </w:r>
    </w:p>
    <w:p w14:paraId="3AAF45D6" w14:textId="76AB5E4A" w:rsidR="007E66E1" w:rsidRDefault="007E66E1" w:rsidP="007E66E1">
      <w:pPr>
        <w:pStyle w:val="Corpsdetexte"/>
      </w:pPr>
      <w:r>
        <w:t xml:space="preserve">Tel que mentionné précédemment, il est possible de sérialiser un objet complexe qui fait référence à d’autres objets. Dans l’exemple précédent l’objet </w:t>
      </w:r>
      <w:r>
        <w:rPr>
          <w:i/>
        </w:rPr>
        <w:t>vecteurDePlants</w:t>
      </w:r>
      <w:r>
        <w:t xml:space="preserve"> est un exemple d’objet complexe. C’est un vecteur qui contient des références aux objets de la classe </w:t>
      </w:r>
      <w:r>
        <w:rPr>
          <w:i/>
        </w:rPr>
        <w:t>Plant</w:t>
      </w:r>
      <w:r>
        <w:t xml:space="preserve">. Plutôt que d’écrire les objets du vecteur un à un dans le fichier, il est possible d’écrire </w:t>
      </w:r>
      <w:r w:rsidR="00963155">
        <w:t>tout le</w:t>
      </w:r>
      <w:r>
        <w:t xml:space="preserve"> vecteur </w:t>
      </w:r>
      <w:r w:rsidR="00963155">
        <w:t>d’un coup</w:t>
      </w:r>
      <w:r>
        <w:t>.</w:t>
      </w:r>
    </w:p>
    <w:p w14:paraId="7116F2C3" w14:textId="6E936E8F" w:rsidR="007E66E1" w:rsidRDefault="007E66E1" w:rsidP="007E66E1">
      <w:pPr>
        <w:pStyle w:val="Corpsdetexte"/>
      </w:pPr>
      <w:r w:rsidRPr="00963155">
        <w:rPr>
          <w:b/>
        </w:rPr>
        <w:t>Exemple</w:t>
      </w:r>
      <w:r>
        <w:t xml:space="preserve">. Le programme suivant écrit l’objet complexe </w:t>
      </w:r>
      <w:r>
        <w:rPr>
          <w:i/>
        </w:rPr>
        <w:t>vecteurDePlants</w:t>
      </w:r>
      <w:r>
        <w:t xml:space="preserve"> dans le fichier </w:t>
      </w:r>
      <w:r>
        <w:rPr>
          <w:i/>
        </w:rPr>
        <w:t>VecteurPlants.dat</w:t>
      </w:r>
      <w:r>
        <w:t>.</w:t>
      </w:r>
    </w:p>
    <w:p w14:paraId="29054F53" w14:textId="15989428" w:rsidR="00C375EE" w:rsidRDefault="00000000" w:rsidP="00B82CC2">
      <w:pPr>
        <w:pStyle w:val="Corpsdetexte"/>
        <w:keepNext/>
        <w:keepLines/>
      </w:pPr>
      <w:hyperlink r:id="rId595" w:history="1">
        <w:r w:rsidR="006178F3">
          <w:rPr>
            <w:rStyle w:val="Hyperlien"/>
            <w:rFonts w:ascii="Segoe UI" w:hAnsi="Segoe UI" w:cs="Segoe UI"/>
            <w:b/>
            <w:bCs/>
            <w:color w:val="0366D6"/>
          </w:rPr>
          <w:t>JavaPasAPas</w:t>
        </w:r>
      </w:hyperlink>
      <w:r w:rsidR="006178F3">
        <w:rPr>
          <w:rStyle w:val="separator"/>
          <w:rFonts w:ascii="Segoe UI" w:hAnsi="Segoe UI" w:cs="Segoe UI"/>
          <w:color w:val="586069"/>
        </w:rPr>
        <w:t>/</w:t>
      </w:r>
      <w:r w:rsidR="004D3995">
        <w:rPr>
          <w:rStyle w:val="lev"/>
          <w:rFonts w:ascii="Segoe UI" w:hAnsi="Segoe UI" w:cs="Segoe UI"/>
          <w:color w:val="24292E"/>
        </w:rPr>
        <w:t>chapitre_9/E</w:t>
      </w:r>
      <w:r w:rsidR="006178F3">
        <w:rPr>
          <w:rStyle w:val="lev"/>
          <w:rFonts w:ascii="Segoe UI" w:hAnsi="Segoe UI" w:cs="Segoe UI"/>
          <w:color w:val="24292E"/>
        </w:rPr>
        <w:t>crireVecteurPlants.java</w:t>
      </w:r>
    </w:p>
    <w:p w14:paraId="33985F82" w14:textId="77777777" w:rsidR="004D3995" w:rsidRPr="004D3995" w:rsidRDefault="004D3995" w:rsidP="00B82CC2">
      <w:pPr>
        <w:pStyle w:val="Code"/>
        <w:rPr>
          <w:color w:val="000000"/>
          <w:lang w:eastAsia="zh-CN"/>
        </w:rPr>
      </w:pPr>
      <w:r w:rsidRPr="004D3995">
        <w:rPr>
          <w:lang w:eastAsia="zh-CN"/>
        </w:rPr>
        <w:t>/* Illustration de l'écriture d'un objet complexe dans un fichier par sérialisation</w:t>
      </w:r>
    </w:p>
    <w:p w14:paraId="7794C93A" w14:textId="77777777" w:rsidR="004D3995" w:rsidRPr="004D3995" w:rsidRDefault="004D3995" w:rsidP="004D3995">
      <w:pPr>
        <w:pStyle w:val="Code"/>
        <w:rPr>
          <w:color w:val="000000"/>
          <w:lang w:eastAsia="zh-CN"/>
        </w:rPr>
      </w:pPr>
      <w:r w:rsidRPr="004D3995">
        <w:rPr>
          <w:lang w:eastAsia="zh-CN"/>
        </w:rPr>
        <w:t> * Lit le fichier plants.txt, stocke le contenu dans un vecteur d'objets Plant et</w:t>
      </w:r>
    </w:p>
    <w:p w14:paraId="21F8AF75" w14:textId="77777777" w:rsidR="004D3995" w:rsidRPr="004D3995" w:rsidRDefault="004D3995" w:rsidP="004D3995">
      <w:pPr>
        <w:pStyle w:val="Code"/>
        <w:rPr>
          <w:color w:val="000000"/>
          <w:lang w:eastAsia="zh-CN"/>
        </w:rPr>
      </w:pPr>
      <w:r w:rsidRPr="004D3995">
        <w:rPr>
          <w:lang w:eastAsia="zh-CN"/>
        </w:rPr>
        <w:t> * écrit ensuite le vecteur dans le fichier VecteurPlants.dat*/</w:t>
      </w:r>
    </w:p>
    <w:p w14:paraId="5C6FD8DE" w14:textId="77777777" w:rsidR="004D3995" w:rsidRPr="004D3995" w:rsidRDefault="004D3995" w:rsidP="004D3995">
      <w:pPr>
        <w:pStyle w:val="Code"/>
        <w:rPr>
          <w:color w:val="000000"/>
          <w:lang w:eastAsia="zh-CN"/>
        </w:rPr>
      </w:pPr>
    </w:p>
    <w:p w14:paraId="49DFB3C9"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2600F884"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0E4AB945" w14:textId="77777777" w:rsidR="004D3995" w:rsidRPr="004D3995" w:rsidRDefault="004D3995" w:rsidP="004D3995">
      <w:pPr>
        <w:pStyle w:val="Code"/>
        <w:rPr>
          <w:color w:val="000000"/>
          <w:lang w:eastAsia="zh-CN"/>
        </w:rPr>
      </w:pPr>
    </w:p>
    <w:p w14:paraId="63B25352" w14:textId="77777777" w:rsidR="004D3995" w:rsidRPr="004D3995" w:rsidRDefault="004D3995" w:rsidP="004D3995">
      <w:pPr>
        <w:pStyle w:val="Code"/>
        <w:rPr>
          <w:color w:val="000000"/>
          <w:lang w:eastAsia="zh-CN"/>
        </w:rPr>
      </w:pPr>
      <w:r w:rsidRPr="004D3995">
        <w:rPr>
          <w:b/>
          <w:bCs/>
          <w:color w:val="800000"/>
          <w:lang w:eastAsia="zh-CN"/>
        </w:rPr>
        <w:t>public</w:t>
      </w:r>
      <w:r w:rsidRPr="004D3995">
        <w:rPr>
          <w:color w:val="000000"/>
          <w:lang w:eastAsia="zh-CN"/>
        </w:rPr>
        <w:t xml:space="preserve"> </w:t>
      </w:r>
      <w:r w:rsidRPr="004D3995">
        <w:rPr>
          <w:b/>
          <w:bCs/>
          <w:color w:val="800000"/>
          <w:lang w:eastAsia="zh-CN"/>
        </w:rPr>
        <w:t>class</w:t>
      </w:r>
      <w:r w:rsidRPr="004D3995">
        <w:rPr>
          <w:color w:val="000000"/>
          <w:lang w:eastAsia="zh-CN"/>
        </w:rPr>
        <w:t xml:space="preserve"> EcrireVecteurPlants </w:t>
      </w:r>
      <w:r w:rsidRPr="004D3995">
        <w:rPr>
          <w:color w:val="800080"/>
          <w:lang w:eastAsia="zh-CN"/>
        </w:rPr>
        <w:t>{</w:t>
      </w:r>
    </w:p>
    <w:p w14:paraId="4B336707" w14:textId="77777777" w:rsidR="004D3995" w:rsidRPr="004D3995" w:rsidRDefault="004D3995" w:rsidP="004D3995">
      <w:pPr>
        <w:pStyle w:val="Code"/>
        <w:rPr>
          <w:color w:val="000000"/>
          <w:lang w:eastAsia="zh-CN"/>
        </w:rPr>
      </w:pPr>
    </w:p>
    <w:p w14:paraId="0E04432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La méthode lit les données de Plants.txt et les retournent dans un vecteur d'objets</w:t>
      </w:r>
    </w:p>
    <w:p w14:paraId="5490C6D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de la classe Plant</w:t>
      </w:r>
    </w:p>
    <w:p w14:paraId="5129359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Reprend essentiellement le code de ExempleStreamTokenizer</w:t>
      </w:r>
    </w:p>
    <w:p w14:paraId="34F9DBFD" w14:textId="77777777" w:rsidR="004D3995" w:rsidRPr="009A50DE" w:rsidRDefault="004D3995" w:rsidP="004D3995">
      <w:pPr>
        <w:pStyle w:val="Code"/>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70795598" w14:textId="77777777" w:rsidR="004D3995" w:rsidRPr="009A50DE" w:rsidRDefault="004D3995" w:rsidP="004D3995">
      <w:pPr>
        <w:pStyle w:val="Code"/>
        <w:rPr>
          <w:color w:val="000000"/>
          <w:lang w:val="en-CA" w:eastAsia="zh-CN"/>
        </w:rPr>
      </w:pPr>
    </w:p>
    <w:p w14:paraId="79D59C81"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12E1FD79" w14:textId="77777777" w:rsidR="004D3995" w:rsidRPr="008C15F5" w:rsidRDefault="004D3995" w:rsidP="004D3995">
      <w:pPr>
        <w:pStyle w:val="Code"/>
        <w:rPr>
          <w:color w:val="000000"/>
          <w:lang w:val="en-CA" w:eastAsia="zh-CN"/>
        </w:rPr>
      </w:pPr>
      <w:r w:rsidRPr="009A50DE">
        <w:rPr>
          <w:color w:val="000000"/>
          <w:lang w:val="en-CA" w:eastAsia="zh-CN"/>
        </w:rPr>
        <w:t xml:space="preserve">    </w:t>
      </w:r>
      <w:r w:rsidRPr="008C15F5">
        <w:rPr>
          <w:b/>
          <w:bCs/>
          <w:color w:val="BB7977"/>
          <w:lang w:val="en-CA" w:eastAsia="zh-CN"/>
        </w:rPr>
        <w:t>StreamTokenizer</w:t>
      </w:r>
      <w:r w:rsidRPr="008C15F5">
        <w:rPr>
          <w:color w:val="000000"/>
          <w:lang w:val="en-CA" w:eastAsia="zh-CN"/>
        </w:rPr>
        <w:t xml:space="preserve"> unStreamTokenizer </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StreamTokenizer</w:t>
      </w:r>
      <w:r w:rsidRPr="008C15F5">
        <w:rPr>
          <w:color w:val="808030"/>
          <w:lang w:val="en-CA" w:eastAsia="zh-CN"/>
        </w:rPr>
        <w:t>(</w:t>
      </w:r>
      <w:r w:rsidRPr="008C15F5">
        <w:rPr>
          <w:color w:val="000000"/>
          <w:lang w:val="en-CA" w:eastAsia="zh-CN"/>
        </w:rPr>
        <w:t>unFichier</w:t>
      </w:r>
      <w:r w:rsidRPr="008C15F5">
        <w:rPr>
          <w:color w:val="808030"/>
          <w:lang w:val="en-CA" w:eastAsia="zh-CN"/>
        </w:rPr>
        <w:t>)</w:t>
      </w:r>
      <w:r w:rsidRPr="008C15F5">
        <w:rPr>
          <w:color w:val="800080"/>
          <w:lang w:val="en-CA" w:eastAsia="zh-CN"/>
        </w:rPr>
        <w:t>;</w:t>
      </w:r>
    </w:p>
    <w:p w14:paraId="02C5C122" w14:textId="77777777" w:rsidR="004D3995" w:rsidRPr="008C15F5" w:rsidRDefault="004D3995" w:rsidP="004D3995">
      <w:pPr>
        <w:pStyle w:val="Code"/>
        <w:rPr>
          <w:color w:val="000000"/>
          <w:lang w:val="en-CA" w:eastAsia="zh-CN"/>
        </w:rPr>
      </w:pPr>
    </w:p>
    <w:p w14:paraId="778EF556" w14:textId="77777777" w:rsidR="004D3995" w:rsidRPr="004D3995" w:rsidRDefault="004D3995" w:rsidP="004D3995">
      <w:pPr>
        <w:pStyle w:val="Code"/>
        <w:rPr>
          <w:color w:val="000000"/>
          <w:lang w:eastAsia="zh-CN"/>
        </w:rPr>
      </w:pPr>
      <w:r w:rsidRPr="008C15F5">
        <w:rPr>
          <w:color w:val="000000"/>
          <w:lang w:val="en-CA" w:eastAsia="zh-CN"/>
        </w:rPr>
        <w:t xml:space="preserve">    </w:t>
      </w:r>
      <w:r w:rsidRPr="004D3995">
        <w:rPr>
          <w:lang w:eastAsia="zh-CN"/>
        </w:rPr>
        <w:t>// Les 5 lignes suivantes ne sont pas nécessaires car les paramètres</w:t>
      </w:r>
    </w:p>
    <w:p w14:paraId="4266E91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donnés sont les valeurs de défaut</w:t>
      </w:r>
    </w:p>
    <w:p w14:paraId="01090A13" w14:textId="77777777" w:rsidR="004D3995" w:rsidRPr="008C15F5" w:rsidRDefault="004D3995" w:rsidP="004D3995">
      <w:pPr>
        <w:pStyle w:val="Code"/>
        <w:rPr>
          <w:color w:val="000000"/>
          <w:lang w:val="en-CA" w:eastAsia="zh-CN"/>
        </w:rPr>
      </w:pPr>
      <w:r w:rsidRPr="004D3995">
        <w:rPr>
          <w:color w:val="000000"/>
          <w:lang w:eastAsia="zh-CN"/>
        </w:rPr>
        <w:t xml:space="preserve">    </w:t>
      </w:r>
      <w:r w:rsidRPr="008C15F5">
        <w:rPr>
          <w:color w:val="000000"/>
          <w:lang w:val="en-CA" w:eastAsia="zh-CN"/>
        </w:rPr>
        <w:t>unStreamTokenizer</w:t>
      </w:r>
      <w:r w:rsidRPr="008C15F5">
        <w:rPr>
          <w:color w:val="808030"/>
          <w:lang w:val="en-CA" w:eastAsia="zh-CN"/>
        </w:rPr>
        <w:t>.</w:t>
      </w:r>
      <w:r w:rsidRPr="008C15F5">
        <w:rPr>
          <w:color w:val="000000"/>
          <w:lang w:val="en-CA" w:eastAsia="zh-CN"/>
        </w:rPr>
        <w:t>quoteChar</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w:t>
      </w:r>
      <w:r w:rsidRPr="008C15F5">
        <w:rPr>
          <w:color w:val="808030"/>
          <w:lang w:val="en-CA" w:eastAsia="zh-CN"/>
        </w:rPr>
        <w:t>)</w:t>
      </w:r>
      <w:r w:rsidRPr="008C15F5">
        <w:rPr>
          <w:color w:val="800080"/>
          <w:lang w:val="en-CA" w:eastAsia="zh-CN"/>
        </w:rPr>
        <w:t>;</w:t>
      </w:r>
    </w:p>
    <w:p w14:paraId="52D431E6"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'\r'</w:t>
      </w:r>
      <w:r w:rsidRPr="008C15F5">
        <w:rPr>
          <w:color w:val="808030"/>
          <w:lang w:val="en-CA" w:eastAsia="zh-CN"/>
        </w:rPr>
        <w:t>)</w:t>
      </w:r>
      <w:r w:rsidRPr="008C15F5">
        <w:rPr>
          <w:color w:val="800080"/>
          <w:lang w:val="en-CA" w:eastAsia="zh-CN"/>
        </w:rPr>
        <w:t>;</w:t>
      </w:r>
    </w:p>
    <w:p w14:paraId="318B2AD6"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'\n'</w:t>
      </w:r>
      <w:r w:rsidRPr="008C15F5">
        <w:rPr>
          <w:color w:val="808030"/>
          <w:lang w:val="en-CA" w:eastAsia="zh-CN"/>
        </w:rPr>
        <w:t>)</w:t>
      </w:r>
      <w:r w:rsidRPr="008C15F5">
        <w:rPr>
          <w:color w:val="800080"/>
          <w:lang w:val="en-CA" w:eastAsia="zh-CN"/>
        </w:rPr>
        <w:t>;</w:t>
      </w:r>
    </w:p>
    <w:p w14:paraId="42F7105C"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'\t'</w:t>
      </w:r>
      <w:r w:rsidRPr="008C15F5">
        <w:rPr>
          <w:color w:val="808030"/>
          <w:lang w:val="en-CA" w:eastAsia="zh-CN"/>
        </w:rPr>
        <w:t>)</w:t>
      </w:r>
      <w:r w:rsidRPr="008C15F5">
        <w:rPr>
          <w:color w:val="800080"/>
          <w:lang w:val="en-CA" w:eastAsia="zh-CN"/>
        </w:rPr>
        <w:t>;</w:t>
      </w:r>
    </w:p>
    <w:p w14:paraId="1B3B713E" w14:textId="77777777" w:rsidR="004D3995" w:rsidRPr="008C15F5" w:rsidRDefault="004D3995" w:rsidP="004D3995">
      <w:pPr>
        <w:pStyle w:val="Code"/>
        <w:rPr>
          <w:color w:val="000000"/>
          <w:lang w:val="en-CA" w:eastAsia="zh-CN"/>
        </w:rPr>
      </w:pPr>
      <w:r w:rsidRPr="008C15F5">
        <w:rPr>
          <w:color w:val="000000"/>
          <w:lang w:val="en-CA" w:eastAsia="zh-CN"/>
        </w:rPr>
        <w:t xml:space="preserve">    unStreamTokenizer</w:t>
      </w:r>
      <w:r w:rsidRPr="008C15F5">
        <w:rPr>
          <w:color w:val="808030"/>
          <w:lang w:val="en-CA" w:eastAsia="zh-CN"/>
        </w:rPr>
        <w:t>.</w:t>
      </w:r>
      <w:r w:rsidRPr="008C15F5">
        <w:rPr>
          <w:color w:val="000000"/>
          <w:lang w:val="en-CA" w:eastAsia="zh-CN"/>
        </w:rPr>
        <w:t>whitespaceChars</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000000"/>
          <w:lang w:val="en-CA" w:eastAsia="zh-CN"/>
        </w:rPr>
        <w:t xml:space="preserve"> </w:t>
      </w:r>
      <w:r w:rsidRPr="008C15F5">
        <w:rPr>
          <w:color w:val="808030"/>
          <w:lang w:val="en-CA" w:eastAsia="zh-CN"/>
        </w:rPr>
        <w:t>(</w:t>
      </w:r>
      <w:r w:rsidRPr="008C15F5">
        <w:rPr>
          <w:color w:val="BB7977"/>
          <w:lang w:val="en-CA" w:eastAsia="zh-CN"/>
        </w:rPr>
        <w:t>int</w:t>
      </w:r>
      <w:r w:rsidRPr="008C15F5">
        <w:rPr>
          <w:color w:val="808030"/>
          <w:lang w:val="en-CA" w:eastAsia="zh-CN"/>
        </w:rPr>
        <w:t>)</w:t>
      </w:r>
      <w:r w:rsidRPr="008C15F5">
        <w:rPr>
          <w:color w:val="000000"/>
          <w:lang w:val="en-CA" w:eastAsia="zh-CN"/>
        </w:rPr>
        <w:t xml:space="preserve"> </w:t>
      </w:r>
      <w:r w:rsidRPr="008C15F5">
        <w:rPr>
          <w:color w:val="0000E6"/>
          <w:lang w:val="en-CA" w:eastAsia="zh-CN"/>
        </w:rPr>
        <w:t>' '</w:t>
      </w:r>
      <w:r w:rsidRPr="008C15F5">
        <w:rPr>
          <w:color w:val="808030"/>
          <w:lang w:val="en-CA" w:eastAsia="zh-CN"/>
        </w:rPr>
        <w:t>)</w:t>
      </w:r>
      <w:r w:rsidRPr="008C15F5">
        <w:rPr>
          <w:color w:val="800080"/>
          <w:lang w:val="en-CA" w:eastAsia="zh-CN"/>
        </w:rPr>
        <w:t>;</w:t>
      </w:r>
    </w:p>
    <w:p w14:paraId="52740681" w14:textId="77777777" w:rsidR="004D3995" w:rsidRPr="008C15F5" w:rsidRDefault="004D3995" w:rsidP="004D3995">
      <w:pPr>
        <w:pStyle w:val="Code"/>
        <w:rPr>
          <w:color w:val="000000"/>
          <w:lang w:val="en-CA" w:eastAsia="zh-CN"/>
        </w:rPr>
      </w:pPr>
    </w:p>
    <w:p w14:paraId="482A586E" w14:textId="77777777" w:rsidR="004D3995" w:rsidRPr="009A50DE" w:rsidRDefault="004D3995" w:rsidP="004D3995">
      <w:pPr>
        <w:pStyle w:val="Code"/>
        <w:rPr>
          <w:color w:val="000000"/>
          <w:lang w:val="en-CA" w:eastAsia="zh-CN"/>
        </w:rPr>
      </w:pPr>
      <w:r w:rsidRPr="008C15F5">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1B8F5E70"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626A66F"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73CBCF8E" w14:textId="77777777" w:rsidR="004D3995" w:rsidRPr="001B06C8" w:rsidRDefault="004D3995" w:rsidP="004D3995">
      <w:pPr>
        <w:pStyle w:val="Code"/>
        <w:rPr>
          <w:color w:val="000000"/>
          <w:lang w:val="en-CA" w:eastAsia="zh-CN"/>
        </w:rPr>
      </w:pPr>
      <w:r w:rsidRPr="009A50DE">
        <w:rPr>
          <w:color w:val="000000"/>
          <w:lang w:val="en-CA" w:eastAsia="zh-CN"/>
        </w:rPr>
        <w:t xml:space="preserve">    </w:t>
      </w:r>
      <w:r w:rsidRPr="001B06C8">
        <w:rPr>
          <w:color w:val="BB7977"/>
          <w:lang w:val="en-CA" w:eastAsia="zh-CN"/>
        </w:rPr>
        <w:t>double</w:t>
      </w:r>
      <w:r w:rsidRPr="001B06C8">
        <w:rPr>
          <w:color w:val="000000"/>
          <w:lang w:val="en-CA" w:eastAsia="zh-CN"/>
        </w:rPr>
        <w:t xml:space="preserve"> prixUnitaire </w:t>
      </w:r>
      <w:r w:rsidRPr="001B06C8">
        <w:rPr>
          <w:color w:val="808030"/>
          <w:lang w:val="en-CA" w:eastAsia="zh-CN"/>
        </w:rPr>
        <w:t>=</w:t>
      </w:r>
      <w:r w:rsidRPr="001B06C8">
        <w:rPr>
          <w:color w:val="000000"/>
          <w:lang w:val="en-CA" w:eastAsia="zh-CN"/>
        </w:rPr>
        <w:t xml:space="preserve"> </w:t>
      </w:r>
      <w:r w:rsidRPr="001B06C8">
        <w:rPr>
          <w:color w:val="008000"/>
          <w:lang w:val="en-CA" w:eastAsia="zh-CN"/>
        </w:rPr>
        <w:t>0.0</w:t>
      </w:r>
      <w:r w:rsidRPr="001B06C8">
        <w:rPr>
          <w:color w:val="800080"/>
          <w:lang w:val="en-CA" w:eastAsia="zh-CN"/>
        </w:rPr>
        <w:t>;</w:t>
      </w:r>
    </w:p>
    <w:p w14:paraId="6CE6759E" w14:textId="77777777" w:rsidR="004D3995" w:rsidRPr="001B06C8" w:rsidRDefault="004D3995" w:rsidP="004D3995">
      <w:pPr>
        <w:pStyle w:val="Code"/>
        <w:keepNext w:val="0"/>
        <w:keepLines w:val="0"/>
        <w:rPr>
          <w:color w:val="000000"/>
          <w:lang w:val="en-CA" w:eastAsia="zh-CN"/>
        </w:rPr>
      </w:pPr>
    </w:p>
    <w:p w14:paraId="603B1220" w14:textId="77777777" w:rsidR="004D3995" w:rsidRPr="004D3995" w:rsidRDefault="004D3995" w:rsidP="004D3995">
      <w:pPr>
        <w:pStyle w:val="Code"/>
        <w:rPr>
          <w:color w:val="000000"/>
          <w:lang w:eastAsia="zh-CN"/>
        </w:rPr>
      </w:pPr>
      <w:r w:rsidRPr="001B06C8">
        <w:rPr>
          <w:color w:val="000000"/>
          <w:lang w:val="en-CA" w:eastAsia="zh-CN"/>
        </w:rPr>
        <w:lastRenderedPageBreak/>
        <w:t xml:space="preserve">    </w:t>
      </w:r>
      <w:r w:rsidRPr="001B06C8">
        <w:rPr>
          <w:b/>
          <w:bCs/>
          <w:color w:val="800000"/>
          <w:lang w:val="en-CA" w:eastAsia="zh-CN"/>
        </w:rPr>
        <w:t>while</w:t>
      </w:r>
      <w:r w:rsidRPr="001B06C8">
        <w:rPr>
          <w:color w:val="000000"/>
          <w:lang w:val="en-CA" w:eastAsia="zh-CN"/>
        </w:rPr>
        <w:t xml:space="preserve"> </w:t>
      </w:r>
      <w:r w:rsidRPr="001B06C8">
        <w:rPr>
          <w:color w:val="808030"/>
          <w:lang w:val="en-CA" w:eastAsia="zh-CN"/>
        </w:rPr>
        <w:t>(</w:t>
      </w:r>
      <w:r w:rsidRPr="001B06C8">
        <w:rPr>
          <w:color w:val="000000"/>
          <w:lang w:val="en-CA" w:eastAsia="zh-CN"/>
        </w:rPr>
        <w:t>unStreamTokenizer</w:t>
      </w:r>
      <w:r w:rsidRPr="001B06C8">
        <w:rPr>
          <w:color w:val="808030"/>
          <w:lang w:val="en-CA" w:eastAsia="zh-CN"/>
        </w:rPr>
        <w:t>.</w:t>
      </w:r>
      <w:r w:rsidRPr="001B06C8">
        <w:rPr>
          <w:color w:val="000000"/>
          <w:lang w:val="en-CA" w:eastAsia="zh-CN"/>
        </w:rPr>
        <w:t>nextToken</w:t>
      </w:r>
      <w:r w:rsidRPr="001B06C8">
        <w:rPr>
          <w:color w:val="808030"/>
          <w:lang w:val="en-CA" w:eastAsia="zh-CN"/>
        </w:rPr>
        <w:t>()</w:t>
      </w:r>
      <w:r w:rsidRPr="001B06C8">
        <w:rPr>
          <w:color w:val="000000"/>
          <w:lang w:val="en-CA" w:eastAsia="zh-CN"/>
        </w:rPr>
        <w:t xml:space="preserve"> </w:t>
      </w:r>
      <w:r w:rsidRPr="001B06C8">
        <w:rPr>
          <w:color w:val="808030"/>
          <w:lang w:val="en-CA" w:eastAsia="zh-CN"/>
        </w:rPr>
        <w:t>!=</w:t>
      </w:r>
      <w:r w:rsidRPr="001B06C8">
        <w:rPr>
          <w:color w:val="000000"/>
          <w:lang w:val="en-CA"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TT_EOF</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fin du fichier ?</w:t>
      </w:r>
    </w:p>
    <w:p w14:paraId="55334CD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Lecture du noPlant</w:t>
      </w:r>
    </w:p>
    <w:p w14:paraId="2C178735"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1DAAD173" w14:textId="77777777" w:rsidR="004D3995" w:rsidRPr="004D3995" w:rsidRDefault="004D3995" w:rsidP="004D3995">
      <w:pPr>
        <w:pStyle w:val="Code"/>
        <w:rPr>
          <w:color w:val="000000"/>
          <w:lang w:eastAsia="zh-CN"/>
        </w:rPr>
      </w:pPr>
      <w:r w:rsidRPr="004D3995">
        <w:rPr>
          <w:color w:val="000000"/>
          <w:lang w:eastAsia="zh-CN"/>
        </w:rPr>
        <w:t xml:space="preserve">        noPlant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r w:rsidRPr="004D3995">
        <w:rPr>
          <w:color w:val="000000"/>
          <w:lang w:eastAsia="zh-CN"/>
        </w:rPr>
        <w:t xml:space="preserve"> </w:t>
      </w:r>
      <w:r w:rsidRPr="004D3995">
        <w:rPr>
          <w:lang w:eastAsia="zh-CN"/>
        </w:rPr>
        <w:t>// nval est un double !</w:t>
      </w:r>
    </w:p>
    <w:p w14:paraId="3D31F069"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3FE0B87F"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noPlant attendu"</w:t>
      </w:r>
      <w:r w:rsidRPr="004D3995">
        <w:rPr>
          <w:color w:val="808030"/>
          <w:lang w:eastAsia="zh-CN"/>
        </w:rPr>
        <w:t>)</w:t>
      </w:r>
      <w:r w:rsidRPr="004D3995">
        <w:rPr>
          <w:color w:val="800080"/>
          <w:lang w:eastAsia="zh-CN"/>
        </w:rPr>
        <w:t>;</w:t>
      </w:r>
    </w:p>
    <w:p w14:paraId="2B12BD80"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08FC976B"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5D49950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Lecture de la description</w:t>
      </w:r>
    </w:p>
    <w:p w14:paraId="6AE6E703" w14:textId="77777777" w:rsidR="004D3995" w:rsidRPr="004D3995" w:rsidRDefault="004D3995" w:rsidP="004D3995">
      <w:pPr>
        <w:pStyle w:val="Code"/>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37394425"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color w:val="808030"/>
          <w:lang w:eastAsia="zh-CN"/>
        </w:rPr>
        <w:t>(</w:t>
      </w:r>
      <w:r w:rsidRPr="004D3995">
        <w:rPr>
          <w:color w:val="BB7977"/>
          <w:lang w:eastAsia="zh-CN"/>
        </w:rPr>
        <w:t>int</w:t>
      </w:r>
      <w:r w:rsidRPr="004D3995">
        <w:rPr>
          <w:color w:val="808030"/>
          <w:lang w:eastAsia="zh-CN"/>
        </w:rPr>
        <w:t>)</w:t>
      </w:r>
      <w:r w:rsidRPr="004D3995">
        <w:rPr>
          <w:color w:val="000000"/>
          <w:lang w:eastAsia="zh-CN"/>
        </w:rPr>
        <w:t xml:space="preserve"> </w:t>
      </w:r>
      <w:r w:rsidRPr="004D3995">
        <w:rPr>
          <w:color w:val="0000E6"/>
          <w:lang w:eastAsia="zh-CN"/>
        </w:rPr>
        <w:t>'"'</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une chaîne encadrée par " ?</w:t>
      </w:r>
    </w:p>
    <w:p w14:paraId="2AF80234" w14:textId="77777777" w:rsidR="004D3995" w:rsidRPr="004D3995" w:rsidRDefault="004D3995" w:rsidP="004D3995">
      <w:pPr>
        <w:pStyle w:val="Code"/>
        <w:rPr>
          <w:color w:val="000000"/>
          <w:lang w:eastAsia="zh-CN"/>
        </w:rPr>
      </w:pPr>
      <w:r w:rsidRPr="004D3995">
        <w:rPr>
          <w:color w:val="000000"/>
          <w:lang w:eastAsia="zh-CN"/>
        </w:rPr>
        <w:t xml:space="preserve">        description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sval</w:t>
      </w:r>
      <w:r w:rsidRPr="004D3995">
        <w:rPr>
          <w:color w:val="800080"/>
          <w:lang w:eastAsia="zh-CN"/>
        </w:rPr>
        <w:t>;</w:t>
      </w:r>
    </w:p>
    <w:p w14:paraId="077958AA"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554B2814"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description attendue"</w:t>
      </w:r>
      <w:r w:rsidRPr="004D3995">
        <w:rPr>
          <w:color w:val="808030"/>
          <w:lang w:eastAsia="zh-CN"/>
        </w:rPr>
        <w:t>)</w:t>
      </w:r>
      <w:r w:rsidRPr="004D3995">
        <w:rPr>
          <w:color w:val="800080"/>
          <w:lang w:eastAsia="zh-CN"/>
        </w:rPr>
        <w:t>;</w:t>
      </w:r>
    </w:p>
    <w:p w14:paraId="3F4D7B8E"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1A89CCD5"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3383BD7A"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Lecture du prixUnitaire</w:t>
      </w:r>
    </w:p>
    <w:p w14:paraId="6008D0B4" w14:textId="77777777" w:rsidR="004D3995" w:rsidRPr="004D3995" w:rsidRDefault="004D3995" w:rsidP="004D3995">
      <w:pPr>
        <w:pStyle w:val="Code"/>
        <w:rPr>
          <w:color w:val="000000"/>
          <w:lang w:eastAsia="zh-CN"/>
        </w:rPr>
      </w:pPr>
      <w:r w:rsidRPr="004D3995">
        <w:rPr>
          <w:color w:val="000000"/>
          <w:lang w:eastAsia="zh-CN"/>
        </w:rPr>
        <w:t xml:space="preserve">      unStreamTokenizer</w:t>
      </w:r>
      <w:r w:rsidRPr="004D3995">
        <w:rPr>
          <w:color w:val="808030"/>
          <w:lang w:eastAsia="zh-CN"/>
        </w:rPr>
        <w:t>.</w:t>
      </w:r>
      <w:r w:rsidRPr="004D3995">
        <w:rPr>
          <w:color w:val="000000"/>
          <w:lang w:eastAsia="zh-CN"/>
        </w:rPr>
        <w:t>nextToken</w:t>
      </w:r>
      <w:r w:rsidRPr="004D3995">
        <w:rPr>
          <w:color w:val="808030"/>
          <w:lang w:eastAsia="zh-CN"/>
        </w:rPr>
        <w:t>()</w:t>
      </w:r>
      <w:r w:rsidRPr="004D3995">
        <w:rPr>
          <w:color w:val="800080"/>
          <w:lang w:eastAsia="zh-CN"/>
        </w:rPr>
        <w:t>;</w:t>
      </w:r>
    </w:p>
    <w:p w14:paraId="4D3B6BFF"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800000"/>
          <w:lang w:eastAsia="zh-CN"/>
        </w:rPr>
        <w:t>if</w:t>
      </w:r>
      <w:r w:rsidRPr="004D3995">
        <w:rPr>
          <w:color w:val="000000"/>
          <w:lang w:eastAsia="zh-CN"/>
        </w:rPr>
        <w:t xml:space="preserve"> </w:t>
      </w:r>
      <w:r w:rsidRPr="004D3995">
        <w:rPr>
          <w:color w:val="808030"/>
          <w:lang w:eastAsia="zh-CN"/>
        </w:rPr>
        <w:t>(</w:t>
      </w:r>
      <w:r w:rsidRPr="004D3995">
        <w:rPr>
          <w:color w:val="000000"/>
          <w:lang w:eastAsia="zh-CN"/>
        </w:rPr>
        <w:t>unStreamTokenizer</w:t>
      </w:r>
      <w:r w:rsidRPr="004D3995">
        <w:rPr>
          <w:color w:val="808030"/>
          <w:lang w:eastAsia="zh-CN"/>
        </w:rPr>
        <w:t>.</w:t>
      </w:r>
      <w:r w:rsidRPr="004D3995">
        <w:rPr>
          <w:color w:val="000000"/>
          <w:lang w:eastAsia="zh-CN"/>
        </w:rPr>
        <w:t xml:space="preserve">ttype </w:t>
      </w:r>
      <w:r w:rsidRPr="004D3995">
        <w:rPr>
          <w:color w:val="808030"/>
          <w:lang w:eastAsia="zh-CN"/>
        </w:rPr>
        <w:t>==</w:t>
      </w:r>
      <w:r w:rsidRPr="004D3995">
        <w:rPr>
          <w:color w:val="000000"/>
          <w:lang w:eastAsia="zh-CN"/>
        </w:rPr>
        <w:t xml:space="preserve"> </w:t>
      </w:r>
      <w:r w:rsidRPr="004D3995">
        <w:rPr>
          <w:b/>
          <w:bCs/>
          <w:color w:val="BB7977"/>
          <w:lang w:eastAsia="zh-CN"/>
        </w:rPr>
        <w:t>StreamTokenizer</w:t>
      </w:r>
      <w:r w:rsidRPr="004D3995">
        <w:rPr>
          <w:color w:val="808030"/>
          <w:lang w:eastAsia="zh-CN"/>
        </w:rPr>
        <w:t>.</w:t>
      </w:r>
      <w:r w:rsidRPr="004D3995">
        <w:rPr>
          <w:color w:val="000000"/>
          <w:lang w:eastAsia="zh-CN"/>
        </w:rPr>
        <w:t>TT_NUMBER</w:t>
      </w:r>
      <w:r w:rsidRPr="004D3995">
        <w:rPr>
          <w:color w:val="808030"/>
          <w:lang w:eastAsia="zh-CN"/>
        </w:rPr>
        <w:t>)</w:t>
      </w: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lang w:eastAsia="zh-CN"/>
        </w:rPr>
        <w:t>// Est-ce bien un nombre ?</w:t>
      </w:r>
    </w:p>
    <w:p w14:paraId="7BAAF0F9" w14:textId="77777777" w:rsidR="004D3995" w:rsidRPr="004D3995" w:rsidRDefault="004D3995" w:rsidP="004D3995">
      <w:pPr>
        <w:pStyle w:val="Code"/>
        <w:rPr>
          <w:color w:val="000000"/>
          <w:lang w:eastAsia="zh-CN"/>
        </w:rPr>
      </w:pPr>
      <w:r w:rsidRPr="004D3995">
        <w:rPr>
          <w:color w:val="000000"/>
          <w:lang w:eastAsia="zh-CN"/>
        </w:rPr>
        <w:t xml:space="preserve">        prixUnitaire </w:t>
      </w:r>
      <w:r w:rsidRPr="004D3995">
        <w:rPr>
          <w:color w:val="808030"/>
          <w:lang w:eastAsia="zh-CN"/>
        </w:rPr>
        <w:t>=</w:t>
      </w:r>
      <w:r w:rsidRPr="004D3995">
        <w:rPr>
          <w:color w:val="000000"/>
          <w:lang w:eastAsia="zh-CN"/>
        </w:rPr>
        <w:t xml:space="preserve"> unStreamTokenizer</w:t>
      </w:r>
      <w:r w:rsidRPr="004D3995">
        <w:rPr>
          <w:color w:val="808030"/>
          <w:lang w:eastAsia="zh-CN"/>
        </w:rPr>
        <w:t>.</w:t>
      </w:r>
      <w:r w:rsidRPr="004D3995">
        <w:rPr>
          <w:color w:val="000000"/>
          <w:lang w:eastAsia="zh-CN"/>
        </w:rPr>
        <w:t>nval</w:t>
      </w:r>
      <w:r w:rsidRPr="004D3995">
        <w:rPr>
          <w:color w:val="800080"/>
          <w:lang w:eastAsia="zh-CN"/>
        </w:rPr>
        <w:t>;</w:t>
      </w:r>
    </w:p>
    <w:p w14:paraId="67EB6A67"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r w:rsidRPr="004D3995">
        <w:rPr>
          <w:color w:val="000000"/>
          <w:lang w:eastAsia="zh-CN"/>
        </w:rPr>
        <w:t xml:space="preserve"> </w:t>
      </w:r>
      <w:r w:rsidRPr="004D3995">
        <w:rPr>
          <w:b/>
          <w:bCs/>
          <w:color w:val="800000"/>
          <w:lang w:eastAsia="zh-CN"/>
        </w:rPr>
        <w:t>else</w:t>
      </w:r>
      <w:r w:rsidRPr="004D3995">
        <w:rPr>
          <w:color w:val="000000"/>
          <w:lang w:eastAsia="zh-CN"/>
        </w:rPr>
        <w:t xml:space="preserve"> </w:t>
      </w:r>
      <w:r w:rsidRPr="004D3995">
        <w:rPr>
          <w:color w:val="800080"/>
          <w:lang w:eastAsia="zh-CN"/>
        </w:rPr>
        <w:t>{</w:t>
      </w:r>
    </w:p>
    <w:p w14:paraId="4D5DEBA0"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E6"/>
          <w:lang w:eastAsia="zh-CN"/>
        </w:rPr>
        <w:t>"Le format du fichier est incorrect : prix attendu"</w:t>
      </w:r>
      <w:r w:rsidRPr="004D3995">
        <w:rPr>
          <w:color w:val="808030"/>
          <w:lang w:eastAsia="zh-CN"/>
        </w:rPr>
        <w:t>)</w:t>
      </w:r>
      <w:r w:rsidRPr="004D3995">
        <w:rPr>
          <w:color w:val="800080"/>
          <w:lang w:eastAsia="zh-CN"/>
        </w:rPr>
        <w:t>;</w:t>
      </w:r>
    </w:p>
    <w:p w14:paraId="27253CC8"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exit</w:t>
      </w:r>
      <w:r w:rsidRPr="004D3995">
        <w:rPr>
          <w:color w:val="808030"/>
          <w:lang w:eastAsia="zh-CN"/>
        </w:rPr>
        <w:t>(</w:t>
      </w:r>
      <w:r w:rsidRPr="004D3995">
        <w:rPr>
          <w:color w:val="008C00"/>
          <w:lang w:eastAsia="zh-CN"/>
        </w:rPr>
        <w:t>1</w:t>
      </w:r>
      <w:r w:rsidRPr="004D3995">
        <w:rPr>
          <w:color w:val="808030"/>
          <w:lang w:eastAsia="zh-CN"/>
        </w:rPr>
        <w:t>)</w:t>
      </w:r>
      <w:r w:rsidRPr="004D3995">
        <w:rPr>
          <w:color w:val="800080"/>
          <w:lang w:eastAsia="zh-CN"/>
        </w:rPr>
        <w:t>;</w:t>
      </w:r>
    </w:p>
    <w:p w14:paraId="5A998E76"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4FFB1B7C" w14:textId="77777777" w:rsidR="004D3995" w:rsidRPr="004D3995" w:rsidRDefault="004D3995" w:rsidP="00B82CC2">
      <w:pPr>
        <w:pStyle w:val="Code"/>
        <w:keepNext w:val="0"/>
        <w:keepLines w:val="0"/>
        <w:rPr>
          <w:color w:val="000000"/>
          <w:lang w:eastAsia="zh-CN"/>
        </w:rPr>
      </w:pPr>
    </w:p>
    <w:p w14:paraId="6F5A3CFC"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création de l'objet Plant</w:t>
      </w:r>
    </w:p>
    <w:p w14:paraId="73E280B0" w14:textId="77777777" w:rsidR="004D3995" w:rsidRPr="004D3995" w:rsidRDefault="004D3995" w:rsidP="004D3995">
      <w:pPr>
        <w:pStyle w:val="Code"/>
        <w:rPr>
          <w:color w:val="000000"/>
          <w:lang w:eastAsia="zh-CN"/>
        </w:rPr>
      </w:pPr>
      <w:r w:rsidRPr="004D3995">
        <w:rPr>
          <w:color w:val="000000"/>
          <w:lang w:eastAsia="zh-CN"/>
        </w:rPr>
        <w:t xml:space="preserve">      Plant unPlant </w:t>
      </w:r>
      <w:r w:rsidRPr="004D3995">
        <w:rPr>
          <w:color w:val="808030"/>
          <w:lang w:eastAsia="zh-CN"/>
        </w:rPr>
        <w:t>=</w:t>
      </w:r>
      <w:r w:rsidRPr="004D3995">
        <w:rPr>
          <w:color w:val="000000"/>
          <w:lang w:eastAsia="zh-CN"/>
        </w:rPr>
        <w:t xml:space="preserve"> </w:t>
      </w:r>
      <w:r w:rsidRPr="004D3995">
        <w:rPr>
          <w:b/>
          <w:bCs/>
          <w:color w:val="800000"/>
          <w:lang w:eastAsia="zh-CN"/>
        </w:rPr>
        <w:t>new</w:t>
      </w:r>
      <w:r w:rsidRPr="004D3995">
        <w:rPr>
          <w:color w:val="000000"/>
          <w:lang w:eastAsia="zh-CN"/>
        </w:rPr>
        <w:t xml:space="preserve"> Plant</w:t>
      </w:r>
      <w:r w:rsidRPr="004D3995">
        <w:rPr>
          <w:color w:val="808030"/>
          <w:lang w:eastAsia="zh-CN"/>
        </w:rPr>
        <w:t>(</w:t>
      </w:r>
      <w:r w:rsidRPr="004D3995">
        <w:rPr>
          <w:color w:val="000000"/>
          <w:lang w:eastAsia="zh-CN"/>
        </w:rPr>
        <w:t>noPlant</w:t>
      </w:r>
      <w:r w:rsidRPr="004D3995">
        <w:rPr>
          <w:color w:val="808030"/>
          <w:lang w:eastAsia="zh-CN"/>
        </w:rPr>
        <w:t>,</w:t>
      </w:r>
      <w:r w:rsidRPr="004D3995">
        <w:rPr>
          <w:color w:val="000000"/>
          <w:lang w:eastAsia="zh-CN"/>
        </w:rPr>
        <w:t xml:space="preserve"> description</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536FC491"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BB7977"/>
          <w:lang w:eastAsia="zh-CN"/>
        </w:rPr>
        <w:t>System</w:t>
      </w:r>
      <w:r w:rsidRPr="004D3995">
        <w:rPr>
          <w:color w:val="808030"/>
          <w:lang w:eastAsia="zh-CN"/>
        </w:rPr>
        <w:t>.</w:t>
      </w:r>
      <w:r w:rsidRPr="004D3995">
        <w:rPr>
          <w:color w:val="000000"/>
          <w:lang w:eastAsia="zh-CN"/>
        </w:rPr>
        <w:t>out</w:t>
      </w:r>
      <w:r w:rsidRPr="004D3995">
        <w:rPr>
          <w:color w:val="808030"/>
          <w:lang w:eastAsia="zh-CN"/>
        </w:rPr>
        <w:t>.</w:t>
      </w:r>
      <w:r w:rsidRPr="004D3995">
        <w:rPr>
          <w:color w:val="000000"/>
          <w:lang w:eastAsia="zh-CN"/>
        </w:rPr>
        <w:t>println</w:t>
      </w:r>
      <w:r w:rsidRPr="004D3995">
        <w:rPr>
          <w:color w:val="808030"/>
          <w:lang w:eastAsia="zh-CN"/>
        </w:rPr>
        <w:t>(</w:t>
      </w:r>
      <w:r w:rsidRPr="004D3995">
        <w:rPr>
          <w:color w:val="000000"/>
          <w:lang w:eastAsia="zh-CN"/>
        </w:rPr>
        <w:t xml:space="preserve">noPlant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description </w:t>
      </w:r>
      <w:r w:rsidRPr="004D3995">
        <w:rPr>
          <w:color w:val="808030"/>
          <w:lang w:eastAsia="zh-CN"/>
        </w:rPr>
        <w:t>+</w:t>
      </w:r>
      <w:r w:rsidRPr="004D3995">
        <w:rPr>
          <w:color w:val="000000"/>
          <w:lang w:eastAsia="zh-CN"/>
        </w:rPr>
        <w:t xml:space="preserve"> </w:t>
      </w:r>
      <w:r w:rsidRPr="004D3995">
        <w:rPr>
          <w:color w:val="0000E6"/>
          <w:lang w:eastAsia="zh-CN"/>
        </w:rPr>
        <w:t>" "</w:t>
      </w:r>
      <w:r w:rsidRPr="004D3995">
        <w:rPr>
          <w:color w:val="000000"/>
          <w:lang w:eastAsia="zh-CN"/>
        </w:rPr>
        <w:t xml:space="preserve"> </w:t>
      </w:r>
      <w:r w:rsidRPr="004D3995">
        <w:rPr>
          <w:color w:val="808030"/>
          <w:lang w:eastAsia="zh-CN"/>
        </w:rPr>
        <w:t>+</w:t>
      </w:r>
      <w:r w:rsidRPr="004D3995">
        <w:rPr>
          <w:color w:val="000000"/>
          <w:lang w:eastAsia="zh-CN"/>
        </w:rPr>
        <w:t xml:space="preserve"> prixUnitaire</w:t>
      </w:r>
      <w:r w:rsidRPr="004D3995">
        <w:rPr>
          <w:color w:val="808030"/>
          <w:lang w:eastAsia="zh-CN"/>
        </w:rPr>
        <w:t>)</w:t>
      </w:r>
      <w:r w:rsidRPr="004D3995">
        <w:rPr>
          <w:color w:val="800080"/>
          <w:lang w:eastAsia="zh-CN"/>
        </w:rPr>
        <w:t>;</w:t>
      </w:r>
    </w:p>
    <w:p w14:paraId="01D4C66C" w14:textId="77777777" w:rsidR="004D3995" w:rsidRPr="004D3995" w:rsidRDefault="004D3995" w:rsidP="004D3995">
      <w:pPr>
        <w:pStyle w:val="Code"/>
        <w:rPr>
          <w:color w:val="000000"/>
          <w:lang w:eastAsia="zh-CN"/>
        </w:rPr>
      </w:pPr>
      <w:r w:rsidRPr="004D3995">
        <w:rPr>
          <w:color w:val="000000"/>
          <w:lang w:eastAsia="zh-CN"/>
        </w:rPr>
        <w:t xml:space="preserve">      vecteurDePlants</w:t>
      </w:r>
      <w:r w:rsidRPr="004D3995">
        <w:rPr>
          <w:color w:val="808030"/>
          <w:lang w:eastAsia="zh-CN"/>
        </w:rPr>
        <w:t>.</w:t>
      </w:r>
      <w:r w:rsidRPr="004D3995">
        <w:rPr>
          <w:color w:val="000000"/>
          <w:lang w:eastAsia="zh-CN"/>
        </w:rPr>
        <w:t>addElement</w:t>
      </w:r>
      <w:r w:rsidRPr="004D3995">
        <w:rPr>
          <w:color w:val="808030"/>
          <w:lang w:eastAsia="zh-CN"/>
        </w:rPr>
        <w:t>(</w:t>
      </w:r>
      <w:r w:rsidRPr="004D3995">
        <w:rPr>
          <w:color w:val="000000"/>
          <w:lang w:eastAsia="zh-CN"/>
        </w:rPr>
        <w:t>unPlant</w:t>
      </w:r>
      <w:r w:rsidRPr="004D3995">
        <w:rPr>
          <w:color w:val="808030"/>
          <w:lang w:eastAsia="zh-CN"/>
        </w:rPr>
        <w:t>)</w:t>
      </w:r>
      <w:r w:rsidRPr="004D3995">
        <w:rPr>
          <w:color w:val="800080"/>
          <w:lang w:eastAsia="zh-CN"/>
        </w:rPr>
        <w:t>;</w:t>
      </w:r>
    </w:p>
    <w:p w14:paraId="5ACCC53F"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7CB7DB93" w14:textId="77777777" w:rsidR="004D3995" w:rsidRPr="004D3995" w:rsidRDefault="004D3995" w:rsidP="004D3995">
      <w:pPr>
        <w:pStyle w:val="Code"/>
        <w:rPr>
          <w:color w:val="000000"/>
          <w:lang w:eastAsia="zh-CN"/>
        </w:rPr>
      </w:pPr>
      <w:r w:rsidRPr="004D3995">
        <w:rPr>
          <w:color w:val="000000"/>
          <w:lang w:eastAsia="zh-CN"/>
        </w:rPr>
        <w:t xml:space="preserve">    unFichier</w:t>
      </w:r>
      <w:r w:rsidRPr="004D3995">
        <w:rPr>
          <w:color w:val="808030"/>
          <w:lang w:eastAsia="zh-CN"/>
        </w:rPr>
        <w:t>.</w:t>
      </w:r>
      <w:r w:rsidRPr="004D3995">
        <w:rPr>
          <w:color w:val="000000"/>
          <w:lang w:eastAsia="zh-CN"/>
        </w:rPr>
        <w:t>close</w:t>
      </w:r>
      <w:r w:rsidRPr="004D3995">
        <w:rPr>
          <w:color w:val="808030"/>
          <w:lang w:eastAsia="zh-CN"/>
        </w:rPr>
        <w:t>()</w:t>
      </w:r>
      <w:r w:rsidRPr="004D3995">
        <w:rPr>
          <w:color w:val="800080"/>
          <w:lang w:eastAsia="zh-CN"/>
        </w:rPr>
        <w:t>;</w:t>
      </w:r>
    </w:p>
    <w:p w14:paraId="346F9781"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b/>
          <w:bCs/>
          <w:color w:val="800000"/>
          <w:lang w:eastAsia="zh-CN"/>
        </w:rPr>
        <w:t>return</w:t>
      </w:r>
      <w:r w:rsidRPr="004D3995">
        <w:rPr>
          <w:color w:val="000000"/>
          <w:lang w:eastAsia="zh-CN"/>
        </w:rPr>
        <w:t xml:space="preserve"> vecteurDePlants</w:t>
      </w:r>
      <w:r w:rsidRPr="004D3995">
        <w:rPr>
          <w:color w:val="800080"/>
          <w:lang w:eastAsia="zh-CN"/>
        </w:rPr>
        <w:t>;</w:t>
      </w:r>
    </w:p>
    <w:p w14:paraId="38140881"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73971221" w14:textId="77777777" w:rsidR="004D3995" w:rsidRPr="004D3995" w:rsidRDefault="004D3995" w:rsidP="004D3995">
      <w:pPr>
        <w:pStyle w:val="Code"/>
        <w:keepNext w:val="0"/>
        <w:keepLines w:val="0"/>
        <w:rPr>
          <w:color w:val="000000"/>
          <w:lang w:eastAsia="zh-CN"/>
        </w:rPr>
      </w:pPr>
    </w:p>
    <w:p w14:paraId="059F70F5"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La méthode suivante écrit les objets de vecteurDePlants les uns à la suite</w:t>
      </w:r>
    </w:p>
    <w:p w14:paraId="50BD08F2"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lang w:eastAsia="zh-CN"/>
        </w:rPr>
        <w:t>// des autres dans le fichier FluxPlants.dat par accès sériel</w:t>
      </w:r>
    </w:p>
    <w:p w14:paraId="7F0D109D" w14:textId="77777777" w:rsidR="004D3995" w:rsidRPr="009A50DE" w:rsidRDefault="004D3995" w:rsidP="004D3995">
      <w:pPr>
        <w:pStyle w:val="Code"/>
        <w:rPr>
          <w:color w:val="000000"/>
          <w:lang w:val="en-CA" w:eastAsia="zh-CN"/>
        </w:rPr>
      </w:pPr>
      <w:r w:rsidRPr="004D3995">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color w:val="BB7977"/>
          <w:lang w:val="en-CA" w:eastAsia="zh-CN"/>
        </w:rPr>
        <w:t>void</w:t>
      </w:r>
      <w:r w:rsidRPr="009A50DE">
        <w:rPr>
          <w:color w:val="000000"/>
          <w:lang w:val="en-CA" w:eastAsia="zh-CN"/>
        </w:rPr>
        <w:t xml:space="preserve"> ecrireFichierFluxPlants</w:t>
      </w:r>
      <w:r w:rsidRPr="009A50DE">
        <w:rPr>
          <w:color w:val="808030"/>
          <w:lang w:val="en-CA" w:eastAsia="zh-CN"/>
        </w:rPr>
        <w:t>(</w:t>
      </w:r>
      <w:r w:rsidRPr="009A50DE">
        <w:rPr>
          <w:b/>
          <w:bCs/>
          <w:color w:val="BB7977"/>
          <w:lang w:val="en-CA" w:eastAsia="zh-CN"/>
        </w:rPr>
        <w:t>Vector</w:t>
      </w:r>
      <w:r w:rsidRPr="009A50DE">
        <w:rPr>
          <w:color w:val="000000"/>
          <w:lang w:val="en-CA" w:eastAsia="zh-CN"/>
        </w:rPr>
        <w:t xml:space="preserve"> vecteurDePlants</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33435C09" w14:textId="77777777" w:rsidR="004D3995" w:rsidRPr="009A50DE" w:rsidRDefault="004D3995" w:rsidP="004D3995">
      <w:pPr>
        <w:pStyle w:val="Code"/>
        <w:rPr>
          <w:color w:val="000000"/>
          <w:lang w:val="en-CA" w:eastAsia="zh-CN"/>
        </w:rPr>
      </w:pPr>
      <w:r w:rsidRPr="009A50DE">
        <w:rPr>
          <w:color w:val="000000"/>
          <w:lang w:val="en-CA" w:eastAsia="zh-CN"/>
        </w:rPr>
        <w:t xml:space="preserve">    </w:t>
      </w:r>
      <w:r w:rsidRPr="009A50DE">
        <w:rPr>
          <w:b/>
          <w:bCs/>
          <w:color w:val="BB7977"/>
          <w:lang w:val="en-CA" w:eastAsia="zh-CN"/>
        </w:rPr>
        <w:t>ObjectOutputStream</w:t>
      </w:r>
      <w:r w:rsidRPr="009A50DE">
        <w:rPr>
          <w:color w:val="000000"/>
          <w:lang w:val="en-CA" w:eastAsia="zh-CN"/>
        </w:rPr>
        <w:t xml:space="preserve"> fichierFluxPlants </w:t>
      </w:r>
      <w:r w:rsidRPr="009A50DE">
        <w:rPr>
          <w:color w:val="808030"/>
          <w:lang w:val="en-CA" w:eastAsia="zh-CN"/>
        </w:rPr>
        <w:t>=</w:t>
      </w:r>
    </w:p>
    <w:p w14:paraId="3A2E88A1" w14:textId="77777777" w:rsidR="004D3995" w:rsidRPr="008C15F5" w:rsidRDefault="004D3995" w:rsidP="004D3995">
      <w:pPr>
        <w:pStyle w:val="Code"/>
        <w:rPr>
          <w:color w:val="000000"/>
          <w:lang w:val="en-CA" w:eastAsia="zh-CN"/>
        </w:rPr>
      </w:pPr>
      <w:r w:rsidRPr="009A50DE">
        <w:rPr>
          <w:color w:val="000000"/>
          <w:lang w:val="en-CA" w:eastAsia="zh-CN"/>
        </w:rPr>
        <w:t xml:space="preserve">        </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ObjectOutputStream</w:t>
      </w:r>
      <w:r w:rsidRPr="008C15F5">
        <w:rPr>
          <w:color w:val="808030"/>
          <w:lang w:val="en-CA" w:eastAsia="zh-CN"/>
        </w:rPr>
        <w:t>(</w:t>
      </w:r>
      <w:r w:rsidRPr="008C15F5">
        <w:rPr>
          <w:b/>
          <w:bCs/>
          <w:color w:val="800000"/>
          <w:lang w:val="en-CA" w:eastAsia="zh-CN"/>
        </w:rPr>
        <w:t>new</w:t>
      </w:r>
      <w:r w:rsidRPr="008C15F5">
        <w:rPr>
          <w:color w:val="000000"/>
          <w:lang w:val="en-CA" w:eastAsia="zh-CN"/>
        </w:rPr>
        <w:t xml:space="preserve"> </w:t>
      </w:r>
      <w:r w:rsidRPr="008C15F5">
        <w:rPr>
          <w:b/>
          <w:bCs/>
          <w:color w:val="BB7977"/>
          <w:lang w:val="en-CA" w:eastAsia="zh-CN"/>
        </w:rPr>
        <w:t>FileOutputStream</w:t>
      </w:r>
      <w:r w:rsidRPr="008C15F5">
        <w:rPr>
          <w:color w:val="808030"/>
          <w:lang w:val="en-CA" w:eastAsia="zh-CN"/>
        </w:rPr>
        <w:t>(</w:t>
      </w:r>
      <w:r w:rsidRPr="008C15F5">
        <w:rPr>
          <w:color w:val="0000E6"/>
          <w:lang w:val="en-CA" w:eastAsia="zh-CN"/>
        </w:rPr>
        <w:t>"VecteurPlants.dat"</w:t>
      </w:r>
      <w:r w:rsidRPr="008C15F5">
        <w:rPr>
          <w:color w:val="808030"/>
          <w:lang w:val="en-CA" w:eastAsia="zh-CN"/>
        </w:rPr>
        <w:t>))</w:t>
      </w:r>
      <w:r w:rsidRPr="008C15F5">
        <w:rPr>
          <w:color w:val="800080"/>
          <w:lang w:val="en-CA" w:eastAsia="zh-CN"/>
        </w:rPr>
        <w:t>;</w:t>
      </w:r>
    </w:p>
    <w:p w14:paraId="263C6DA5" w14:textId="77777777" w:rsidR="004D3995" w:rsidRPr="009A50DE" w:rsidRDefault="004D3995" w:rsidP="004D3995">
      <w:pPr>
        <w:pStyle w:val="Code"/>
        <w:rPr>
          <w:color w:val="000000"/>
          <w:lang w:eastAsia="zh-CN"/>
        </w:rPr>
      </w:pPr>
      <w:r w:rsidRPr="008C15F5">
        <w:rPr>
          <w:color w:val="000000"/>
          <w:lang w:val="en-CA" w:eastAsia="zh-CN"/>
        </w:rPr>
        <w:t xml:space="preserve">    </w:t>
      </w:r>
      <w:r w:rsidRPr="009A50DE">
        <w:rPr>
          <w:color w:val="000000"/>
          <w:lang w:eastAsia="zh-CN"/>
        </w:rPr>
        <w:t>fichierFluxPlants</w:t>
      </w:r>
      <w:r w:rsidRPr="009A50DE">
        <w:rPr>
          <w:color w:val="808030"/>
          <w:lang w:eastAsia="zh-CN"/>
        </w:rPr>
        <w:t>.</w:t>
      </w:r>
      <w:r w:rsidRPr="009A50DE">
        <w:rPr>
          <w:color w:val="000000"/>
          <w:lang w:eastAsia="zh-CN"/>
        </w:rPr>
        <w:t>writeObject</w:t>
      </w:r>
      <w:r w:rsidRPr="009A50DE">
        <w:rPr>
          <w:color w:val="808030"/>
          <w:lang w:eastAsia="zh-CN"/>
        </w:rPr>
        <w:t>(</w:t>
      </w:r>
      <w:r w:rsidRPr="009A50DE">
        <w:rPr>
          <w:color w:val="000000"/>
          <w:lang w:eastAsia="zh-CN"/>
        </w:rPr>
        <w:t>vecteurDePlants</w:t>
      </w:r>
      <w:r w:rsidRPr="009A50DE">
        <w:rPr>
          <w:color w:val="808030"/>
          <w:lang w:eastAsia="zh-CN"/>
        </w:rPr>
        <w:t>)</w:t>
      </w:r>
      <w:r w:rsidRPr="009A50DE">
        <w:rPr>
          <w:color w:val="800080"/>
          <w:lang w:eastAsia="zh-CN"/>
        </w:rPr>
        <w:t>;</w:t>
      </w:r>
    </w:p>
    <w:p w14:paraId="77470EA8" w14:textId="77777777" w:rsidR="004D3995" w:rsidRPr="009A50DE" w:rsidRDefault="004D3995" w:rsidP="004D3995">
      <w:pPr>
        <w:pStyle w:val="Code"/>
        <w:rPr>
          <w:color w:val="000000"/>
          <w:lang w:eastAsia="zh-CN"/>
        </w:rPr>
      </w:pPr>
      <w:r w:rsidRPr="009A50DE">
        <w:rPr>
          <w:color w:val="000000"/>
          <w:lang w:eastAsia="zh-CN"/>
        </w:rPr>
        <w:t xml:space="preserve">    fichierFluxPlants</w:t>
      </w:r>
      <w:r w:rsidRPr="009A50DE">
        <w:rPr>
          <w:color w:val="808030"/>
          <w:lang w:eastAsia="zh-CN"/>
        </w:rPr>
        <w:t>.</w:t>
      </w:r>
      <w:r w:rsidRPr="009A50DE">
        <w:rPr>
          <w:color w:val="000000"/>
          <w:lang w:eastAsia="zh-CN"/>
        </w:rPr>
        <w:t>close</w:t>
      </w:r>
      <w:r w:rsidRPr="009A50DE">
        <w:rPr>
          <w:color w:val="808030"/>
          <w:lang w:eastAsia="zh-CN"/>
        </w:rPr>
        <w:t>()</w:t>
      </w:r>
      <w:r w:rsidRPr="009A50DE">
        <w:rPr>
          <w:color w:val="800080"/>
          <w:lang w:eastAsia="zh-CN"/>
        </w:rPr>
        <w:t>;</w:t>
      </w:r>
    </w:p>
    <w:p w14:paraId="7C0A3A50" w14:textId="77777777" w:rsidR="004D3995" w:rsidRPr="008C15F5" w:rsidRDefault="004D3995" w:rsidP="004D3995">
      <w:pPr>
        <w:pStyle w:val="Code"/>
        <w:rPr>
          <w:color w:val="000000"/>
          <w:lang w:val="en-CA" w:eastAsia="zh-CN"/>
        </w:rPr>
      </w:pPr>
      <w:r w:rsidRPr="009A50DE">
        <w:rPr>
          <w:color w:val="000000"/>
          <w:lang w:eastAsia="zh-CN"/>
        </w:rPr>
        <w:t xml:space="preserve">  </w:t>
      </w:r>
      <w:r w:rsidRPr="008C15F5">
        <w:rPr>
          <w:color w:val="800080"/>
          <w:lang w:val="en-CA" w:eastAsia="zh-CN"/>
        </w:rPr>
        <w:t>}</w:t>
      </w:r>
    </w:p>
    <w:p w14:paraId="2F6C15DC" w14:textId="77777777" w:rsidR="004D3995" w:rsidRPr="008C15F5" w:rsidRDefault="004D3995" w:rsidP="004D3995">
      <w:pPr>
        <w:pStyle w:val="Code"/>
        <w:keepNext w:val="0"/>
        <w:keepLines w:val="0"/>
        <w:rPr>
          <w:color w:val="000000"/>
          <w:lang w:val="en-CA" w:eastAsia="zh-CN"/>
        </w:rPr>
      </w:pPr>
    </w:p>
    <w:p w14:paraId="608F6A11" w14:textId="77777777" w:rsidR="004D3995" w:rsidRPr="008C15F5" w:rsidRDefault="004D3995" w:rsidP="004D3995">
      <w:pPr>
        <w:pStyle w:val="Code"/>
        <w:rPr>
          <w:color w:val="000000"/>
          <w:lang w:val="en-CA" w:eastAsia="zh-CN"/>
        </w:rPr>
      </w:pPr>
      <w:r w:rsidRPr="008C15F5">
        <w:rPr>
          <w:color w:val="000000"/>
          <w:lang w:val="en-CA" w:eastAsia="zh-CN"/>
        </w:rPr>
        <w:t xml:space="preserve">  </w:t>
      </w:r>
      <w:r w:rsidRPr="008C15F5">
        <w:rPr>
          <w:b/>
          <w:bCs/>
          <w:color w:val="800000"/>
          <w:lang w:val="en-CA" w:eastAsia="zh-CN"/>
        </w:rPr>
        <w:t>public</w:t>
      </w:r>
      <w:r w:rsidRPr="008C15F5">
        <w:rPr>
          <w:color w:val="000000"/>
          <w:lang w:val="en-CA" w:eastAsia="zh-CN"/>
        </w:rPr>
        <w:t xml:space="preserve"> </w:t>
      </w:r>
      <w:r w:rsidRPr="008C15F5">
        <w:rPr>
          <w:b/>
          <w:bCs/>
          <w:color w:val="800000"/>
          <w:lang w:val="en-CA" w:eastAsia="zh-CN"/>
        </w:rPr>
        <w:t>static</w:t>
      </w:r>
      <w:r w:rsidRPr="008C15F5">
        <w:rPr>
          <w:color w:val="000000"/>
          <w:lang w:val="en-CA" w:eastAsia="zh-CN"/>
        </w:rPr>
        <w:t xml:space="preserve"> </w:t>
      </w:r>
      <w:r w:rsidRPr="008C15F5">
        <w:rPr>
          <w:color w:val="BB7977"/>
          <w:lang w:val="en-CA" w:eastAsia="zh-CN"/>
        </w:rPr>
        <w:t>void</w:t>
      </w:r>
      <w:r w:rsidRPr="008C15F5">
        <w:rPr>
          <w:color w:val="000000"/>
          <w:lang w:val="en-CA" w:eastAsia="zh-CN"/>
        </w:rPr>
        <w:t xml:space="preserve"> main</w:t>
      </w:r>
      <w:r w:rsidRPr="008C15F5">
        <w:rPr>
          <w:color w:val="808030"/>
          <w:lang w:val="en-CA" w:eastAsia="zh-CN"/>
        </w:rPr>
        <w:t>(</w:t>
      </w:r>
      <w:r w:rsidRPr="008C15F5">
        <w:rPr>
          <w:b/>
          <w:bCs/>
          <w:color w:val="BB7977"/>
          <w:lang w:val="en-CA" w:eastAsia="zh-CN"/>
        </w:rPr>
        <w:t>String</w:t>
      </w:r>
      <w:r w:rsidRPr="008C15F5">
        <w:rPr>
          <w:color w:val="000000"/>
          <w:lang w:val="en-CA" w:eastAsia="zh-CN"/>
        </w:rPr>
        <w:t xml:space="preserve"> args</w:t>
      </w:r>
      <w:r w:rsidRPr="008C15F5">
        <w:rPr>
          <w:color w:val="808030"/>
          <w:lang w:val="en-CA" w:eastAsia="zh-CN"/>
        </w:rPr>
        <w:t>[])</w:t>
      </w:r>
      <w:r w:rsidRPr="008C15F5">
        <w:rPr>
          <w:color w:val="000000"/>
          <w:lang w:val="en-CA" w:eastAsia="zh-CN"/>
        </w:rPr>
        <w:t xml:space="preserve"> </w:t>
      </w:r>
      <w:r w:rsidRPr="008C15F5">
        <w:rPr>
          <w:b/>
          <w:bCs/>
          <w:color w:val="800000"/>
          <w:lang w:val="en-CA" w:eastAsia="zh-CN"/>
        </w:rPr>
        <w:t>throws</w:t>
      </w:r>
      <w:r w:rsidRPr="008C15F5">
        <w:rPr>
          <w:color w:val="000000"/>
          <w:lang w:val="en-CA" w:eastAsia="zh-CN"/>
        </w:rPr>
        <w:t xml:space="preserve"> </w:t>
      </w:r>
      <w:r w:rsidRPr="008C15F5">
        <w:rPr>
          <w:b/>
          <w:bCs/>
          <w:color w:val="BB7977"/>
          <w:lang w:val="en-CA" w:eastAsia="zh-CN"/>
        </w:rPr>
        <w:t>Exception</w:t>
      </w:r>
      <w:r w:rsidRPr="008C15F5">
        <w:rPr>
          <w:color w:val="000000"/>
          <w:lang w:val="en-CA" w:eastAsia="zh-CN"/>
        </w:rPr>
        <w:t xml:space="preserve"> </w:t>
      </w:r>
      <w:r w:rsidRPr="008C15F5">
        <w:rPr>
          <w:color w:val="800080"/>
          <w:lang w:val="en-CA" w:eastAsia="zh-CN"/>
        </w:rPr>
        <w:t>{</w:t>
      </w:r>
    </w:p>
    <w:p w14:paraId="78E50383" w14:textId="77777777" w:rsidR="004D3995" w:rsidRPr="004D3995" w:rsidRDefault="004D3995" w:rsidP="004D3995">
      <w:pPr>
        <w:pStyle w:val="Code"/>
        <w:rPr>
          <w:color w:val="000000"/>
          <w:lang w:eastAsia="zh-CN"/>
        </w:rPr>
      </w:pPr>
      <w:r w:rsidRPr="008C15F5">
        <w:rPr>
          <w:color w:val="000000"/>
          <w:lang w:val="en-CA" w:eastAsia="zh-CN"/>
        </w:rPr>
        <w:t xml:space="preserve">    </w:t>
      </w:r>
      <w:r w:rsidRPr="004D3995">
        <w:rPr>
          <w:b/>
          <w:bCs/>
          <w:color w:val="BB7977"/>
          <w:lang w:eastAsia="zh-CN"/>
        </w:rPr>
        <w:t>Vector</w:t>
      </w:r>
      <w:r w:rsidRPr="004D3995">
        <w:rPr>
          <w:color w:val="000000"/>
          <w:lang w:eastAsia="zh-CN"/>
        </w:rPr>
        <w:t xml:space="preserve"> vecteurDePlants </w:t>
      </w:r>
      <w:r w:rsidRPr="004D3995">
        <w:rPr>
          <w:color w:val="808030"/>
          <w:lang w:eastAsia="zh-CN"/>
        </w:rPr>
        <w:t>=</w:t>
      </w:r>
      <w:r w:rsidRPr="004D3995">
        <w:rPr>
          <w:color w:val="000000"/>
          <w:lang w:eastAsia="zh-CN"/>
        </w:rPr>
        <w:t xml:space="preserve"> lirePlantsFichierTexte</w:t>
      </w:r>
      <w:r w:rsidRPr="004D3995">
        <w:rPr>
          <w:color w:val="808030"/>
          <w:lang w:eastAsia="zh-CN"/>
        </w:rPr>
        <w:t>()</w:t>
      </w:r>
      <w:r w:rsidRPr="004D3995">
        <w:rPr>
          <w:color w:val="800080"/>
          <w:lang w:eastAsia="zh-CN"/>
        </w:rPr>
        <w:t>;</w:t>
      </w:r>
    </w:p>
    <w:p w14:paraId="04C4A3AB" w14:textId="77777777" w:rsidR="004D3995" w:rsidRPr="004D3995" w:rsidRDefault="004D3995" w:rsidP="004D3995">
      <w:pPr>
        <w:pStyle w:val="Code"/>
        <w:rPr>
          <w:color w:val="000000"/>
          <w:lang w:eastAsia="zh-CN"/>
        </w:rPr>
      </w:pPr>
      <w:r w:rsidRPr="004D3995">
        <w:rPr>
          <w:color w:val="000000"/>
          <w:lang w:eastAsia="zh-CN"/>
        </w:rPr>
        <w:t xml:space="preserve">    ecrireFichierFluxPlants</w:t>
      </w:r>
      <w:r w:rsidRPr="004D3995">
        <w:rPr>
          <w:color w:val="808030"/>
          <w:lang w:eastAsia="zh-CN"/>
        </w:rPr>
        <w:t>(</w:t>
      </w:r>
      <w:r w:rsidRPr="004D3995">
        <w:rPr>
          <w:color w:val="000000"/>
          <w:lang w:eastAsia="zh-CN"/>
        </w:rPr>
        <w:t>vecteurDePlants</w:t>
      </w:r>
      <w:r w:rsidRPr="004D3995">
        <w:rPr>
          <w:color w:val="808030"/>
          <w:lang w:eastAsia="zh-CN"/>
        </w:rPr>
        <w:t>)</w:t>
      </w:r>
      <w:r w:rsidRPr="004D3995">
        <w:rPr>
          <w:color w:val="800080"/>
          <w:lang w:eastAsia="zh-CN"/>
        </w:rPr>
        <w:t>;</w:t>
      </w:r>
    </w:p>
    <w:p w14:paraId="06C779F7" w14:textId="77777777" w:rsidR="004D3995" w:rsidRPr="004D3995" w:rsidRDefault="004D3995" w:rsidP="004D3995">
      <w:pPr>
        <w:pStyle w:val="Code"/>
        <w:rPr>
          <w:color w:val="000000"/>
          <w:lang w:eastAsia="zh-CN"/>
        </w:rPr>
      </w:pPr>
      <w:r w:rsidRPr="004D3995">
        <w:rPr>
          <w:color w:val="000000"/>
          <w:lang w:eastAsia="zh-CN"/>
        </w:rPr>
        <w:t xml:space="preserve">  </w:t>
      </w:r>
      <w:r w:rsidRPr="004D3995">
        <w:rPr>
          <w:color w:val="800080"/>
          <w:lang w:eastAsia="zh-CN"/>
        </w:rPr>
        <w:t>}</w:t>
      </w:r>
    </w:p>
    <w:p w14:paraId="2D9EBDF7" w14:textId="77777777" w:rsidR="004D3995" w:rsidRPr="004D3995" w:rsidRDefault="004D3995" w:rsidP="004D3995">
      <w:pPr>
        <w:pStyle w:val="Code"/>
        <w:rPr>
          <w:color w:val="000000"/>
          <w:lang w:eastAsia="zh-CN"/>
        </w:rPr>
      </w:pPr>
      <w:r w:rsidRPr="004D3995">
        <w:rPr>
          <w:color w:val="800080"/>
          <w:lang w:eastAsia="zh-CN"/>
        </w:rPr>
        <w:t>}</w:t>
      </w:r>
    </w:p>
    <w:p w14:paraId="1C3ECC32" w14:textId="77777777" w:rsidR="007E66E1" w:rsidRDefault="007E66E1" w:rsidP="004D3995">
      <w:pPr>
        <w:pStyle w:val="Code"/>
      </w:pPr>
    </w:p>
    <w:p w14:paraId="302C68C4" w14:textId="2B17CC46" w:rsidR="007E66E1" w:rsidRDefault="007E66E1" w:rsidP="007E66E1">
      <w:pPr>
        <w:pStyle w:val="Corpsdetexte"/>
      </w:pPr>
      <w:r>
        <w:t>L’</w:t>
      </w:r>
      <w:r w:rsidR="00A832D6">
        <w:t>énoncé</w:t>
      </w:r>
    </w:p>
    <w:p w14:paraId="32BBEF6F" w14:textId="77777777" w:rsidR="007E66E1" w:rsidRDefault="007E66E1" w:rsidP="007E66E1">
      <w:pPr>
        <w:pStyle w:val="CodeJava"/>
      </w:pPr>
      <w:r>
        <w:rPr>
          <w:highlight w:val="yellow"/>
        </w:rPr>
        <w:t>fichierFluxPlants.writeObject(vecteurDePlants);</w:t>
      </w:r>
    </w:p>
    <w:p w14:paraId="6EDD530F" w14:textId="77777777" w:rsidR="007E66E1" w:rsidRDefault="007E66E1" w:rsidP="007E66E1">
      <w:pPr>
        <w:pStyle w:val="Corpsdetexte"/>
      </w:pPr>
      <w:r>
        <w:t xml:space="preserve">écrit tout le vecteur d’un coup. Comme le vecteur contient des objets de la classe </w:t>
      </w:r>
      <w:r>
        <w:rPr>
          <w:i/>
        </w:rPr>
        <w:t>Plant</w:t>
      </w:r>
      <w:r>
        <w:t>, ces objets sont sérialisés automatiquement.</w:t>
      </w:r>
    </w:p>
    <w:p w14:paraId="3BC84935" w14:textId="77777777" w:rsidR="007E66E1" w:rsidRDefault="007E66E1" w:rsidP="007E66E1">
      <w:pPr>
        <w:pStyle w:val="Corpsdetexte"/>
      </w:pPr>
      <w:r>
        <w:t>Inversement, on peut lire tout le vecteur d’un coup.</w:t>
      </w:r>
    </w:p>
    <w:p w14:paraId="0DAD3951" w14:textId="757A4F6E" w:rsidR="007E66E1" w:rsidRDefault="007E66E1" w:rsidP="007E66E1">
      <w:pPr>
        <w:pStyle w:val="Corpsdetexte"/>
      </w:pPr>
      <w:r>
        <w:rPr>
          <w:b/>
        </w:rPr>
        <w:lastRenderedPageBreak/>
        <w:t>Exemple</w:t>
      </w:r>
      <w:r>
        <w:t xml:space="preserve">. Le programme suivant lit l’objet complexe </w:t>
      </w:r>
      <w:r>
        <w:rPr>
          <w:i/>
        </w:rPr>
        <w:t>Vector</w:t>
      </w:r>
      <w:r>
        <w:t xml:space="preserve"> contenant des objets de la classe </w:t>
      </w:r>
      <w:r>
        <w:rPr>
          <w:i/>
        </w:rPr>
        <w:t>Plant</w:t>
      </w:r>
      <w:r>
        <w:t xml:space="preserve"> par </w:t>
      </w:r>
      <w:r w:rsidR="00661DBA">
        <w:t>désérialisation</w:t>
      </w:r>
      <w:r>
        <w:t>.</w:t>
      </w:r>
    </w:p>
    <w:p w14:paraId="2C83D1A0" w14:textId="28437016" w:rsidR="006178F3" w:rsidRDefault="00000000" w:rsidP="007E66E1">
      <w:pPr>
        <w:pStyle w:val="Corpsdetexte"/>
      </w:pPr>
      <w:hyperlink r:id="rId596" w:history="1">
        <w:r w:rsidR="00E440CA">
          <w:rPr>
            <w:rStyle w:val="Hyperlien"/>
            <w:rFonts w:ascii="Segoe UI" w:hAnsi="Segoe UI" w:cs="Segoe UI"/>
            <w:b/>
            <w:bCs/>
            <w:color w:val="0366D6"/>
          </w:rPr>
          <w:t>JavaPasAPas</w:t>
        </w:r>
      </w:hyperlink>
      <w:r w:rsidR="00E440CA">
        <w:rPr>
          <w:rStyle w:val="separator"/>
          <w:rFonts w:ascii="Segoe UI" w:hAnsi="Segoe UI" w:cs="Segoe UI"/>
          <w:color w:val="586069"/>
        </w:rPr>
        <w:t>/</w:t>
      </w:r>
      <w:r w:rsidR="004D3995">
        <w:rPr>
          <w:rStyle w:val="lev"/>
          <w:rFonts w:ascii="Segoe UI" w:hAnsi="Segoe UI" w:cs="Segoe UI"/>
          <w:color w:val="24292E"/>
        </w:rPr>
        <w:t>chapitre_6/L</w:t>
      </w:r>
      <w:r w:rsidR="00E440CA">
        <w:rPr>
          <w:rStyle w:val="lev"/>
          <w:rFonts w:ascii="Segoe UI" w:hAnsi="Segoe UI" w:cs="Segoe UI"/>
          <w:color w:val="24292E"/>
        </w:rPr>
        <w:t>ireVecteurPlants.java</w:t>
      </w:r>
    </w:p>
    <w:p w14:paraId="68B9BFDB" w14:textId="5260D8E7" w:rsidR="004D3995" w:rsidRPr="004D3995" w:rsidRDefault="004D3995" w:rsidP="004D3995">
      <w:pPr>
        <w:pStyle w:val="Code"/>
        <w:rPr>
          <w:color w:val="000000"/>
          <w:lang w:eastAsia="zh-CN"/>
        </w:rPr>
      </w:pPr>
      <w:r w:rsidRPr="004D3995">
        <w:rPr>
          <w:lang w:eastAsia="zh-CN"/>
        </w:rPr>
        <w:t>/* Illustration de la lecture d'un objet complexe par d</w:t>
      </w:r>
      <w:r w:rsidRPr="004D3995">
        <w:rPr>
          <w:lang w:val="fr-FR" w:eastAsia="zh-CN"/>
        </w:rPr>
        <w:t>é</w:t>
      </w:r>
      <w:r w:rsidRPr="004D3995">
        <w:rPr>
          <w:lang w:eastAsia="zh-CN"/>
        </w:rPr>
        <w:t>-s</w:t>
      </w:r>
      <w:r w:rsidRPr="004D3995">
        <w:rPr>
          <w:lang w:val="fr-FR" w:eastAsia="zh-CN"/>
        </w:rPr>
        <w:t>é</w:t>
      </w:r>
      <w:r w:rsidRPr="004D3995">
        <w:rPr>
          <w:lang w:eastAsia="zh-CN"/>
        </w:rPr>
        <w:t>rialisation</w:t>
      </w:r>
    </w:p>
    <w:p w14:paraId="390217D7" w14:textId="77777777" w:rsidR="004D3995" w:rsidRPr="004D3995" w:rsidRDefault="004D3995" w:rsidP="004D3995">
      <w:pPr>
        <w:pStyle w:val="Code"/>
        <w:rPr>
          <w:color w:val="000000"/>
          <w:lang w:eastAsia="zh-CN"/>
        </w:rPr>
      </w:pPr>
      <w:r w:rsidRPr="004D3995">
        <w:rPr>
          <w:lang w:eastAsia="zh-CN"/>
        </w:rPr>
        <w:t> * Lit un vecteur de plants du VecteurPlants.dat et en affiche le contenu */</w:t>
      </w:r>
    </w:p>
    <w:p w14:paraId="2059606F" w14:textId="77777777" w:rsidR="004D3995" w:rsidRPr="004D3995" w:rsidRDefault="004D3995" w:rsidP="004D3995">
      <w:pPr>
        <w:pStyle w:val="Code"/>
        <w:rPr>
          <w:color w:val="000000"/>
          <w:lang w:eastAsia="zh-CN"/>
        </w:rPr>
      </w:pPr>
    </w:p>
    <w:p w14:paraId="1FD54730"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io</w:t>
      </w:r>
      <w:r w:rsidRPr="004D3995">
        <w:rPr>
          <w:color w:val="808030"/>
          <w:lang w:eastAsia="zh-CN"/>
        </w:rPr>
        <w:t>.</w:t>
      </w:r>
      <w:r w:rsidRPr="004D3995">
        <w:rPr>
          <w:b/>
          <w:bCs/>
          <w:color w:val="800000"/>
          <w:lang w:eastAsia="zh-CN"/>
        </w:rPr>
        <w:t>*</w:t>
      </w:r>
      <w:r w:rsidRPr="004D3995">
        <w:rPr>
          <w:color w:val="800080"/>
          <w:lang w:eastAsia="zh-CN"/>
        </w:rPr>
        <w:t>;</w:t>
      </w:r>
    </w:p>
    <w:p w14:paraId="5418AD24" w14:textId="77777777" w:rsidR="004D3995" w:rsidRPr="004D3995" w:rsidRDefault="004D3995" w:rsidP="004D3995">
      <w:pPr>
        <w:pStyle w:val="Code"/>
        <w:rPr>
          <w:color w:val="000000"/>
          <w:lang w:eastAsia="zh-CN"/>
        </w:rPr>
      </w:pPr>
      <w:r w:rsidRPr="004D3995">
        <w:rPr>
          <w:b/>
          <w:bCs/>
          <w:color w:val="800000"/>
          <w:lang w:eastAsia="zh-CN"/>
        </w:rPr>
        <w:t>import</w:t>
      </w:r>
      <w:r w:rsidRPr="004D3995">
        <w:rPr>
          <w:color w:val="004A43"/>
          <w:lang w:eastAsia="zh-CN"/>
        </w:rPr>
        <w:t xml:space="preserve"> java</w:t>
      </w:r>
      <w:r w:rsidRPr="004D3995">
        <w:rPr>
          <w:color w:val="808030"/>
          <w:lang w:eastAsia="zh-CN"/>
        </w:rPr>
        <w:t>.</w:t>
      </w:r>
      <w:r w:rsidRPr="004D3995">
        <w:rPr>
          <w:color w:val="004A43"/>
          <w:lang w:eastAsia="zh-CN"/>
        </w:rPr>
        <w:t>util</w:t>
      </w:r>
      <w:r w:rsidRPr="004D3995">
        <w:rPr>
          <w:color w:val="808030"/>
          <w:lang w:eastAsia="zh-CN"/>
        </w:rPr>
        <w:t>.</w:t>
      </w:r>
      <w:r w:rsidRPr="004D3995">
        <w:rPr>
          <w:b/>
          <w:bCs/>
          <w:color w:val="800000"/>
          <w:lang w:eastAsia="zh-CN"/>
        </w:rPr>
        <w:t>*</w:t>
      </w:r>
      <w:r w:rsidRPr="004D3995">
        <w:rPr>
          <w:color w:val="800080"/>
          <w:lang w:eastAsia="zh-CN"/>
        </w:rPr>
        <w:t>;</w:t>
      </w:r>
    </w:p>
    <w:p w14:paraId="51B71A77" w14:textId="77777777" w:rsidR="004D3995" w:rsidRPr="004D3995" w:rsidRDefault="004D3995" w:rsidP="004D3995">
      <w:pPr>
        <w:pStyle w:val="Code"/>
        <w:keepNext w:val="0"/>
        <w:keepLines w:val="0"/>
        <w:rPr>
          <w:color w:val="000000"/>
          <w:lang w:eastAsia="zh-CN"/>
        </w:rPr>
      </w:pPr>
    </w:p>
    <w:p w14:paraId="787F1FA5" w14:textId="77777777" w:rsidR="004D3995" w:rsidRPr="004D3995" w:rsidRDefault="004D3995" w:rsidP="004D3995">
      <w:pPr>
        <w:pStyle w:val="Code"/>
        <w:rPr>
          <w:color w:val="000000"/>
          <w:lang w:val="en-CA" w:eastAsia="zh-CN"/>
        </w:rPr>
      </w:pP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class</w:t>
      </w:r>
      <w:r w:rsidRPr="004D3995">
        <w:rPr>
          <w:color w:val="000000"/>
          <w:lang w:val="en-CA" w:eastAsia="zh-CN"/>
        </w:rPr>
        <w:t xml:space="preserve"> LireVecteurPlants </w:t>
      </w:r>
      <w:r w:rsidRPr="004D3995">
        <w:rPr>
          <w:color w:val="800080"/>
          <w:lang w:val="en-CA" w:eastAsia="zh-CN"/>
        </w:rPr>
        <w:t>{</w:t>
      </w:r>
    </w:p>
    <w:p w14:paraId="3FEDE3AB" w14:textId="77777777" w:rsidR="004D3995" w:rsidRPr="004D3995" w:rsidRDefault="004D3995" w:rsidP="004D3995">
      <w:pPr>
        <w:pStyle w:val="Code"/>
        <w:keepNext w:val="0"/>
        <w:keepLines w:val="0"/>
        <w:rPr>
          <w:color w:val="000000"/>
          <w:lang w:val="en-CA" w:eastAsia="zh-CN"/>
        </w:rPr>
      </w:pPr>
    </w:p>
    <w:p w14:paraId="2443F229"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public</w:t>
      </w:r>
      <w:r w:rsidRPr="004D3995">
        <w:rPr>
          <w:color w:val="000000"/>
          <w:lang w:val="en-CA" w:eastAsia="zh-CN"/>
        </w:rPr>
        <w:t xml:space="preserve"> </w:t>
      </w:r>
      <w:r w:rsidRPr="004D3995">
        <w:rPr>
          <w:b/>
          <w:bCs/>
          <w:color w:val="800000"/>
          <w:lang w:val="en-CA" w:eastAsia="zh-CN"/>
        </w:rPr>
        <w:t>static</w:t>
      </w:r>
      <w:r w:rsidRPr="004D3995">
        <w:rPr>
          <w:color w:val="000000"/>
          <w:lang w:val="en-CA" w:eastAsia="zh-CN"/>
        </w:rPr>
        <w:t xml:space="preserve"> </w:t>
      </w:r>
      <w:r w:rsidRPr="004D3995">
        <w:rPr>
          <w:color w:val="BB7977"/>
          <w:lang w:val="en-CA" w:eastAsia="zh-CN"/>
        </w:rPr>
        <w:t>void</w:t>
      </w:r>
      <w:r w:rsidRPr="004D3995">
        <w:rPr>
          <w:color w:val="000000"/>
          <w:lang w:val="en-CA" w:eastAsia="zh-CN"/>
        </w:rPr>
        <w:t xml:space="preserve"> main</w:t>
      </w:r>
      <w:r w:rsidRPr="004D3995">
        <w:rPr>
          <w:color w:val="808030"/>
          <w:lang w:val="en-CA" w:eastAsia="zh-CN"/>
        </w:rPr>
        <w:t>(</w:t>
      </w:r>
      <w:r w:rsidRPr="004D3995">
        <w:rPr>
          <w:b/>
          <w:bCs/>
          <w:color w:val="BB7977"/>
          <w:lang w:val="en-CA" w:eastAsia="zh-CN"/>
        </w:rPr>
        <w:t>String</w:t>
      </w:r>
      <w:r w:rsidRPr="004D3995">
        <w:rPr>
          <w:color w:val="000000"/>
          <w:lang w:val="en-CA" w:eastAsia="zh-CN"/>
        </w:rPr>
        <w:t xml:space="preserve"> args</w:t>
      </w:r>
      <w:r w:rsidRPr="004D3995">
        <w:rPr>
          <w:color w:val="808030"/>
          <w:lang w:val="en-CA" w:eastAsia="zh-CN"/>
        </w:rPr>
        <w:t>[])</w:t>
      </w:r>
      <w:r w:rsidRPr="004D3995">
        <w:rPr>
          <w:color w:val="000000"/>
          <w:lang w:val="en-CA" w:eastAsia="zh-CN"/>
        </w:rPr>
        <w:t xml:space="preserve"> </w:t>
      </w:r>
      <w:r w:rsidRPr="004D3995">
        <w:rPr>
          <w:b/>
          <w:bCs/>
          <w:color w:val="800000"/>
          <w:lang w:val="en-CA" w:eastAsia="zh-CN"/>
        </w:rPr>
        <w:t>throws</w:t>
      </w:r>
      <w:r w:rsidRPr="004D3995">
        <w:rPr>
          <w:color w:val="000000"/>
          <w:lang w:val="en-CA" w:eastAsia="zh-CN"/>
        </w:rPr>
        <w:t xml:space="preserve"> </w:t>
      </w:r>
      <w:r w:rsidRPr="004D3995">
        <w:rPr>
          <w:b/>
          <w:bCs/>
          <w:color w:val="BB7977"/>
          <w:lang w:val="en-CA" w:eastAsia="zh-CN"/>
        </w:rPr>
        <w:t>Exception</w:t>
      </w:r>
      <w:r w:rsidRPr="004D3995">
        <w:rPr>
          <w:color w:val="000000"/>
          <w:lang w:val="en-CA" w:eastAsia="zh-CN"/>
        </w:rPr>
        <w:t xml:space="preserve"> </w:t>
      </w:r>
      <w:r w:rsidRPr="004D3995">
        <w:rPr>
          <w:color w:val="800080"/>
          <w:lang w:val="en-CA" w:eastAsia="zh-CN"/>
        </w:rPr>
        <w:t>{</w:t>
      </w:r>
    </w:p>
    <w:p w14:paraId="5DADDCF8" w14:textId="77777777" w:rsidR="004D3995" w:rsidRPr="004D3995" w:rsidRDefault="004D3995" w:rsidP="004D3995">
      <w:pPr>
        <w:pStyle w:val="Code"/>
        <w:rPr>
          <w:color w:val="000000"/>
          <w:lang w:val="en-CA" w:eastAsia="zh-CN"/>
        </w:rPr>
      </w:pPr>
    </w:p>
    <w:p w14:paraId="7202FA4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ObjectInputStream</w:t>
      </w:r>
      <w:r w:rsidRPr="004D3995">
        <w:rPr>
          <w:color w:val="000000"/>
          <w:lang w:val="en-CA" w:eastAsia="zh-CN"/>
        </w:rPr>
        <w:t xml:space="preserve"> fichierFluxPlants </w:t>
      </w:r>
      <w:r w:rsidRPr="004D3995">
        <w:rPr>
          <w:color w:val="808030"/>
          <w:lang w:val="en-CA" w:eastAsia="zh-CN"/>
        </w:rPr>
        <w:t>=</w:t>
      </w:r>
    </w:p>
    <w:p w14:paraId="774823A5"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ObjectInputStream</w:t>
      </w:r>
      <w:r w:rsidRPr="004D3995">
        <w:rPr>
          <w:color w:val="808030"/>
          <w:lang w:val="en-CA" w:eastAsia="zh-CN"/>
        </w:rPr>
        <w:t>(</w:t>
      </w:r>
      <w:r w:rsidRPr="004D3995">
        <w:rPr>
          <w:b/>
          <w:bCs/>
          <w:color w:val="800000"/>
          <w:lang w:val="en-CA" w:eastAsia="zh-CN"/>
        </w:rPr>
        <w:t>new</w:t>
      </w:r>
      <w:r w:rsidRPr="004D3995">
        <w:rPr>
          <w:color w:val="000000"/>
          <w:lang w:val="en-CA" w:eastAsia="zh-CN"/>
        </w:rPr>
        <w:t xml:space="preserve"> </w:t>
      </w:r>
      <w:r w:rsidRPr="004D3995">
        <w:rPr>
          <w:b/>
          <w:bCs/>
          <w:color w:val="BB7977"/>
          <w:lang w:val="en-CA" w:eastAsia="zh-CN"/>
        </w:rPr>
        <w:t>FileInputStream</w:t>
      </w:r>
      <w:r w:rsidRPr="004D3995">
        <w:rPr>
          <w:color w:val="808030"/>
          <w:lang w:val="en-CA" w:eastAsia="zh-CN"/>
        </w:rPr>
        <w:t>(</w:t>
      </w:r>
      <w:r w:rsidRPr="004D3995">
        <w:rPr>
          <w:color w:val="0000E6"/>
          <w:lang w:val="en-CA" w:eastAsia="zh-CN"/>
        </w:rPr>
        <w:t>"VecteurPlants.dat"</w:t>
      </w:r>
      <w:r w:rsidRPr="004D3995">
        <w:rPr>
          <w:color w:val="808030"/>
          <w:lang w:val="en-CA" w:eastAsia="zh-CN"/>
        </w:rPr>
        <w:t>))</w:t>
      </w:r>
      <w:r w:rsidRPr="004D3995">
        <w:rPr>
          <w:color w:val="800080"/>
          <w:lang w:val="en-CA" w:eastAsia="zh-CN"/>
        </w:rPr>
        <w:t>;</w:t>
      </w:r>
    </w:p>
    <w:p w14:paraId="258C7771"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Vector</w:t>
      </w:r>
      <w:r w:rsidRPr="004D3995">
        <w:rPr>
          <w:color w:val="000000"/>
          <w:lang w:val="en-CA" w:eastAsia="zh-CN"/>
        </w:rPr>
        <w:t xml:space="preserve"> vecteurDePlants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b/>
          <w:bCs/>
          <w:color w:val="BB7977"/>
          <w:lang w:val="en-CA" w:eastAsia="zh-CN"/>
        </w:rPr>
        <w:t>Vector</w:t>
      </w:r>
      <w:r w:rsidRPr="004D3995">
        <w:rPr>
          <w:color w:val="808030"/>
          <w:lang w:val="en-CA" w:eastAsia="zh-CN"/>
        </w:rPr>
        <w:t>)</w:t>
      </w: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readObject</w:t>
      </w:r>
      <w:r w:rsidRPr="004D3995">
        <w:rPr>
          <w:color w:val="808030"/>
          <w:lang w:val="en-CA" w:eastAsia="zh-CN"/>
        </w:rPr>
        <w:t>()</w:t>
      </w:r>
      <w:r w:rsidRPr="004D3995">
        <w:rPr>
          <w:color w:val="800080"/>
          <w:lang w:val="en-CA" w:eastAsia="zh-CN"/>
        </w:rPr>
        <w:t>;</w:t>
      </w:r>
    </w:p>
    <w:p w14:paraId="18CEDF54" w14:textId="77777777" w:rsidR="004D3995" w:rsidRPr="004D3995" w:rsidRDefault="004D3995" w:rsidP="004D3995">
      <w:pPr>
        <w:pStyle w:val="Code"/>
        <w:rPr>
          <w:color w:val="000000"/>
          <w:lang w:val="en-CA" w:eastAsia="zh-CN"/>
        </w:rPr>
      </w:pPr>
      <w:r w:rsidRPr="004D3995">
        <w:rPr>
          <w:color w:val="000000"/>
          <w:lang w:val="en-CA" w:eastAsia="zh-CN"/>
        </w:rPr>
        <w:t xml:space="preserve">    fichierFluxPlants</w:t>
      </w:r>
      <w:r w:rsidRPr="004D3995">
        <w:rPr>
          <w:color w:val="808030"/>
          <w:lang w:val="en-CA" w:eastAsia="zh-CN"/>
        </w:rPr>
        <w:t>.</w:t>
      </w:r>
      <w:r w:rsidRPr="004D3995">
        <w:rPr>
          <w:color w:val="000000"/>
          <w:lang w:val="en-CA" w:eastAsia="zh-CN"/>
        </w:rPr>
        <w:t>close</w:t>
      </w:r>
      <w:r w:rsidRPr="004D3995">
        <w:rPr>
          <w:color w:val="808030"/>
          <w:lang w:val="en-CA" w:eastAsia="zh-CN"/>
        </w:rPr>
        <w:t>()</w:t>
      </w:r>
      <w:r w:rsidRPr="004D3995">
        <w:rPr>
          <w:color w:val="800080"/>
          <w:lang w:val="en-CA" w:eastAsia="zh-CN"/>
        </w:rPr>
        <w:t>;</w:t>
      </w:r>
    </w:p>
    <w:p w14:paraId="535A529C" w14:textId="77777777" w:rsidR="004D3995" w:rsidRPr="004D3995" w:rsidRDefault="004D3995" w:rsidP="004D3995">
      <w:pPr>
        <w:pStyle w:val="Code"/>
        <w:keepNext w:val="0"/>
        <w:keepLines w:val="0"/>
        <w:rPr>
          <w:color w:val="000000"/>
          <w:lang w:val="en-CA" w:eastAsia="zh-CN"/>
        </w:rPr>
      </w:pPr>
    </w:p>
    <w:p w14:paraId="4B20143F"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Enumeration</w:t>
      </w:r>
      <w:r w:rsidRPr="004D3995">
        <w:rPr>
          <w:color w:val="000000"/>
          <w:lang w:val="en-CA" w:eastAsia="zh-CN"/>
        </w:rPr>
        <w:t xml:space="preserve"> enumerationPlants </w:t>
      </w:r>
      <w:r w:rsidRPr="004D3995">
        <w:rPr>
          <w:color w:val="808030"/>
          <w:lang w:val="en-CA" w:eastAsia="zh-CN"/>
        </w:rPr>
        <w:t>=</w:t>
      </w:r>
      <w:r w:rsidRPr="004D3995">
        <w:rPr>
          <w:color w:val="000000"/>
          <w:lang w:val="en-CA" w:eastAsia="zh-CN"/>
        </w:rPr>
        <w:t xml:space="preserve"> vecteurDePlants</w:t>
      </w:r>
      <w:r w:rsidRPr="004D3995">
        <w:rPr>
          <w:color w:val="808030"/>
          <w:lang w:val="en-CA" w:eastAsia="zh-CN"/>
        </w:rPr>
        <w:t>.</w:t>
      </w:r>
      <w:r w:rsidRPr="004D3995">
        <w:rPr>
          <w:color w:val="000000"/>
          <w:lang w:val="en-CA" w:eastAsia="zh-CN"/>
        </w:rPr>
        <w:t>elements</w:t>
      </w:r>
      <w:r w:rsidRPr="004D3995">
        <w:rPr>
          <w:color w:val="808030"/>
          <w:lang w:val="en-CA" w:eastAsia="zh-CN"/>
        </w:rPr>
        <w:t>()</w:t>
      </w:r>
      <w:r w:rsidRPr="004D3995">
        <w:rPr>
          <w:color w:val="800080"/>
          <w:lang w:val="en-CA" w:eastAsia="zh-CN"/>
        </w:rPr>
        <w:t>;</w:t>
      </w:r>
    </w:p>
    <w:p w14:paraId="28B58C1B"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800000"/>
          <w:lang w:val="en-CA" w:eastAsia="zh-CN"/>
        </w:rPr>
        <w:t>while</w:t>
      </w:r>
      <w:r w:rsidRPr="004D3995">
        <w:rPr>
          <w:color w:val="000000"/>
          <w:lang w:val="en-CA" w:eastAsia="zh-CN"/>
        </w:rPr>
        <w:t xml:space="preserve"> </w:t>
      </w:r>
      <w:r w:rsidRPr="004D3995">
        <w:rPr>
          <w:color w:val="808030"/>
          <w:lang w:val="en-CA" w:eastAsia="zh-CN"/>
        </w:rPr>
        <w:t>(</w:t>
      </w:r>
      <w:r w:rsidRPr="004D3995">
        <w:rPr>
          <w:color w:val="000000"/>
          <w:lang w:val="en-CA" w:eastAsia="zh-CN"/>
        </w:rPr>
        <w:t>enumerationPlants</w:t>
      </w:r>
      <w:r w:rsidRPr="004D3995">
        <w:rPr>
          <w:color w:val="808030"/>
          <w:lang w:val="en-CA" w:eastAsia="zh-CN"/>
        </w:rPr>
        <w:t>.</w:t>
      </w:r>
      <w:r w:rsidRPr="004D3995">
        <w:rPr>
          <w:color w:val="000000"/>
          <w:lang w:val="en-CA" w:eastAsia="zh-CN"/>
        </w:rPr>
        <w:t>hasMoreElements</w:t>
      </w:r>
      <w:r w:rsidRPr="004D3995">
        <w:rPr>
          <w:color w:val="808030"/>
          <w:lang w:val="en-CA" w:eastAsia="zh-CN"/>
        </w:rPr>
        <w:t>())</w:t>
      </w:r>
      <w:r w:rsidRPr="004D3995">
        <w:rPr>
          <w:color w:val="000000"/>
          <w:lang w:val="en-CA" w:eastAsia="zh-CN"/>
        </w:rPr>
        <w:t xml:space="preserve"> </w:t>
      </w:r>
      <w:r w:rsidRPr="004D3995">
        <w:rPr>
          <w:color w:val="800080"/>
          <w:lang w:val="en-CA" w:eastAsia="zh-CN"/>
        </w:rPr>
        <w:t>{</w:t>
      </w:r>
    </w:p>
    <w:p w14:paraId="57CCABC4" w14:textId="77777777" w:rsidR="004D3995" w:rsidRPr="004D3995" w:rsidRDefault="004D3995" w:rsidP="004D3995">
      <w:pPr>
        <w:pStyle w:val="Code"/>
        <w:rPr>
          <w:color w:val="000000"/>
          <w:lang w:val="en-CA" w:eastAsia="zh-CN"/>
        </w:rPr>
      </w:pPr>
      <w:r w:rsidRPr="004D3995">
        <w:rPr>
          <w:color w:val="000000"/>
          <w:lang w:val="en-CA" w:eastAsia="zh-CN"/>
        </w:rPr>
        <w:t xml:space="preserve">      Plant unPlant </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Plant</w:t>
      </w:r>
      <w:r w:rsidRPr="004D3995">
        <w:rPr>
          <w:color w:val="808030"/>
          <w:lang w:val="en-CA" w:eastAsia="zh-CN"/>
        </w:rPr>
        <w:t>)</w:t>
      </w:r>
      <w:r w:rsidRPr="004D3995">
        <w:rPr>
          <w:color w:val="000000"/>
          <w:lang w:val="en-CA" w:eastAsia="zh-CN"/>
        </w:rPr>
        <w:t xml:space="preserve"> enumerationPlants</w:t>
      </w:r>
      <w:r w:rsidRPr="004D3995">
        <w:rPr>
          <w:color w:val="808030"/>
          <w:lang w:val="en-CA" w:eastAsia="zh-CN"/>
        </w:rPr>
        <w:t>.</w:t>
      </w:r>
      <w:r w:rsidRPr="004D3995">
        <w:rPr>
          <w:color w:val="000000"/>
          <w:lang w:val="en-CA" w:eastAsia="zh-CN"/>
        </w:rPr>
        <w:t>nextElement</w:t>
      </w:r>
      <w:r w:rsidRPr="004D3995">
        <w:rPr>
          <w:color w:val="808030"/>
          <w:lang w:val="en-CA" w:eastAsia="zh-CN"/>
        </w:rPr>
        <w:t>()</w:t>
      </w:r>
      <w:r w:rsidRPr="004D3995">
        <w:rPr>
          <w:color w:val="800080"/>
          <w:lang w:val="en-CA" w:eastAsia="zh-CN"/>
        </w:rPr>
        <w:t>;</w:t>
      </w:r>
    </w:p>
    <w:p w14:paraId="61E674BD" w14:textId="77777777" w:rsidR="004D3995" w:rsidRPr="004D3995" w:rsidRDefault="004D3995" w:rsidP="004D3995">
      <w:pPr>
        <w:pStyle w:val="Code"/>
        <w:rPr>
          <w:color w:val="000000"/>
          <w:lang w:val="en-CA" w:eastAsia="zh-CN"/>
        </w:rPr>
      </w:pPr>
      <w:r w:rsidRPr="004D3995">
        <w:rPr>
          <w:color w:val="000000"/>
          <w:lang w:val="en-CA" w:eastAsia="zh-CN"/>
        </w:rPr>
        <w:t xml:space="preserve">      </w:t>
      </w:r>
      <w:r w:rsidRPr="004D3995">
        <w:rPr>
          <w:b/>
          <w:bCs/>
          <w:color w:val="BB7977"/>
          <w:lang w:val="en-CA" w:eastAsia="zh-CN"/>
        </w:rPr>
        <w:t>System</w:t>
      </w:r>
      <w:r w:rsidRPr="004D3995">
        <w:rPr>
          <w:color w:val="808030"/>
          <w:lang w:val="en-CA" w:eastAsia="zh-CN"/>
        </w:rPr>
        <w:t>.</w:t>
      </w:r>
      <w:r w:rsidRPr="004D3995">
        <w:rPr>
          <w:color w:val="000000"/>
          <w:lang w:val="en-CA" w:eastAsia="zh-CN"/>
        </w:rPr>
        <w:t>out</w:t>
      </w:r>
      <w:r w:rsidRPr="004D3995">
        <w:rPr>
          <w:color w:val="808030"/>
          <w:lang w:val="en-CA" w:eastAsia="zh-CN"/>
        </w:rPr>
        <w:t>.</w:t>
      </w:r>
      <w:r w:rsidRPr="004D3995">
        <w:rPr>
          <w:color w:val="000000"/>
          <w:lang w:val="en-CA" w:eastAsia="zh-CN"/>
        </w:rPr>
        <w:t>println</w:t>
      </w:r>
      <w:r w:rsidRPr="004D3995">
        <w:rPr>
          <w:color w:val="808030"/>
          <w:lang w:val="en-CA" w:eastAsia="zh-CN"/>
        </w:rPr>
        <w:t>(</w:t>
      </w:r>
    </w:p>
    <w:p w14:paraId="61195E22" w14:textId="77777777" w:rsidR="004D3995" w:rsidRPr="004D3995" w:rsidRDefault="004D3995" w:rsidP="004D3995">
      <w:pPr>
        <w:pStyle w:val="Code"/>
        <w:rPr>
          <w:color w:val="000000"/>
          <w:lang w:val="en-CA" w:eastAsia="zh-CN"/>
        </w:rPr>
      </w:pPr>
      <w:r w:rsidRPr="004D3995">
        <w:rPr>
          <w:color w:val="000000"/>
          <w:lang w:val="en-CA" w:eastAsia="zh-CN"/>
        </w:rPr>
        <w:t xml:space="preserve">          unPlant</w:t>
      </w:r>
      <w:r w:rsidRPr="004D3995">
        <w:rPr>
          <w:color w:val="808030"/>
          <w:lang w:val="en-CA" w:eastAsia="zh-CN"/>
        </w:rPr>
        <w:t>.</w:t>
      </w:r>
      <w:r w:rsidRPr="004D3995">
        <w:rPr>
          <w:color w:val="000000"/>
          <w:lang w:val="en-CA" w:eastAsia="zh-CN"/>
        </w:rPr>
        <w:t>getNoPlant</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w:t>
      </w:r>
      <w:r w:rsidRPr="004D3995">
        <w:rPr>
          <w:color w:val="0000E6"/>
          <w:lang w:val="en-CA" w:eastAsia="zh-CN"/>
        </w:rPr>
        <w:t>" "</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unPlant</w:t>
      </w:r>
      <w:r w:rsidRPr="004D3995">
        <w:rPr>
          <w:color w:val="808030"/>
          <w:lang w:val="en-CA" w:eastAsia="zh-CN"/>
        </w:rPr>
        <w:t>.</w:t>
      </w:r>
      <w:r w:rsidRPr="004D3995">
        <w:rPr>
          <w:color w:val="000000"/>
          <w:lang w:val="en-CA" w:eastAsia="zh-CN"/>
        </w:rPr>
        <w:t>getDescription</w:t>
      </w:r>
      <w:r w:rsidRPr="004D3995">
        <w:rPr>
          <w:color w:val="808030"/>
          <w:lang w:val="en-CA" w:eastAsia="zh-CN"/>
        </w:rPr>
        <w:t>()</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w:t>
      </w:r>
      <w:r w:rsidRPr="004D3995">
        <w:rPr>
          <w:color w:val="0000E6"/>
          <w:lang w:val="en-CA" w:eastAsia="zh-CN"/>
        </w:rPr>
        <w:t>" "</w:t>
      </w:r>
      <w:r w:rsidRPr="004D3995">
        <w:rPr>
          <w:color w:val="000000"/>
          <w:lang w:val="en-CA" w:eastAsia="zh-CN"/>
        </w:rPr>
        <w:t xml:space="preserve"> </w:t>
      </w:r>
      <w:r w:rsidRPr="004D3995">
        <w:rPr>
          <w:color w:val="808030"/>
          <w:lang w:val="en-CA" w:eastAsia="zh-CN"/>
        </w:rPr>
        <w:t>+</w:t>
      </w:r>
      <w:r w:rsidRPr="004D3995">
        <w:rPr>
          <w:color w:val="000000"/>
          <w:lang w:val="en-CA" w:eastAsia="zh-CN"/>
        </w:rPr>
        <w:t xml:space="preserve"> unPlant</w:t>
      </w:r>
      <w:r w:rsidRPr="004D3995">
        <w:rPr>
          <w:color w:val="808030"/>
          <w:lang w:val="en-CA" w:eastAsia="zh-CN"/>
        </w:rPr>
        <w:t>.</w:t>
      </w:r>
      <w:r w:rsidRPr="004D3995">
        <w:rPr>
          <w:color w:val="000000"/>
          <w:lang w:val="en-CA" w:eastAsia="zh-CN"/>
        </w:rPr>
        <w:t>getPrixUnitaire</w:t>
      </w:r>
      <w:r w:rsidRPr="004D3995">
        <w:rPr>
          <w:color w:val="808030"/>
          <w:lang w:val="en-CA" w:eastAsia="zh-CN"/>
        </w:rPr>
        <w:t>())</w:t>
      </w:r>
      <w:r w:rsidRPr="004D3995">
        <w:rPr>
          <w:color w:val="800080"/>
          <w:lang w:val="en-CA" w:eastAsia="zh-CN"/>
        </w:rPr>
        <w:t>;</w:t>
      </w:r>
    </w:p>
    <w:p w14:paraId="253D38A3" w14:textId="77777777" w:rsidR="004D3995" w:rsidRPr="00D95704" w:rsidRDefault="004D3995" w:rsidP="004D3995">
      <w:pPr>
        <w:pStyle w:val="Code"/>
        <w:rPr>
          <w:color w:val="000000"/>
          <w:lang w:val="fr-FR" w:eastAsia="zh-CN"/>
        </w:rPr>
      </w:pPr>
      <w:r w:rsidRPr="004D3995">
        <w:rPr>
          <w:color w:val="000000"/>
          <w:lang w:val="en-CA" w:eastAsia="zh-CN"/>
        </w:rPr>
        <w:t xml:space="preserve">    </w:t>
      </w:r>
      <w:r w:rsidRPr="00D95704">
        <w:rPr>
          <w:color w:val="800080"/>
          <w:lang w:val="fr-FR" w:eastAsia="zh-CN"/>
        </w:rPr>
        <w:t>}</w:t>
      </w:r>
    </w:p>
    <w:p w14:paraId="38B2897A" w14:textId="77777777" w:rsidR="004D3995" w:rsidRPr="00D95704" w:rsidRDefault="004D3995" w:rsidP="004D3995">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3450D301" w14:textId="54D76814" w:rsidR="004D3995" w:rsidRDefault="004D3995" w:rsidP="004D3995">
      <w:pPr>
        <w:pStyle w:val="Code"/>
        <w:rPr>
          <w:color w:val="800080"/>
          <w:lang w:val="fr-FR" w:eastAsia="zh-CN"/>
        </w:rPr>
      </w:pPr>
      <w:r w:rsidRPr="00D95704">
        <w:rPr>
          <w:color w:val="800080"/>
          <w:lang w:val="fr-FR" w:eastAsia="zh-CN"/>
        </w:rPr>
        <w:t>}</w:t>
      </w:r>
    </w:p>
    <w:p w14:paraId="66C0A500" w14:textId="77777777" w:rsidR="00117845" w:rsidRPr="00D95704" w:rsidRDefault="00117845" w:rsidP="004D3995">
      <w:pPr>
        <w:pStyle w:val="Code"/>
        <w:rPr>
          <w:color w:val="000000"/>
          <w:lang w:val="fr-FR" w:eastAsia="zh-CN"/>
        </w:rPr>
      </w:pPr>
    </w:p>
    <w:p w14:paraId="392D2786" w14:textId="77777777" w:rsidR="007E66E1" w:rsidRDefault="007E66E1" w:rsidP="007E66E1">
      <w:pPr>
        <w:pStyle w:val="Corpsdetexte"/>
      </w:pPr>
    </w:p>
    <w:p w14:paraId="14521C38" w14:textId="77777777" w:rsidR="007E66E1" w:rsidRDefault="007E66E1" w:rsidP="007E66E1">
      <w:pPr>
        <w:pStyle w:val="Corpsdetexte"/>
      </w:pPr>
      <w:r>
        <w:t xml:space="preserve">L’instruction suivante lit le vecteur dans une seule invocation </w:t>
      </w:r>
      <w:r>
        <w:rPr>
          <w:i/>
        </w:rPr>
        <w:t>readObjet</w:t>
      </w:r>
      <w:r>
        <w:t>() :</w:t>
      </w:r>
    </w:p>
    <w:p w14:paraId="2D115056" w14:textId="77777777" w:rsidR="007E66E1" w:rsidRDefault="007E66E1" w:rsidP="007E66E1">
      <w:pPr>
        <w:pStyle w:val="CodeJava"/>
      </w:pPr>
      <w:r>
        <w:rPr>
          <w:highlight w:val="yellow"/>
        </w:rPr>
        <w:t>Vector vecteurDePlants = (Vector) fichierFluxPlants.readObject();</w:t>
      </w:r>
    </w:p>
    <w:p w14:paraId="0C43AB5E" w14:textId="77777777" w:rsidR="007E66E1" w:rsidRDefault="007E66E1" w:rsidP="007E66E1">
      <w:pPr>
        <w:pStyle w:val="Corpsdetexte"/>
      </w:pPr>
    </w:p>
    <w:p w14:paraId="195DF091" w14:textId="16660719" w:rsidR="007E66E1" w:rsidRDefault="007E66E1" w:rsidP="007E66E1">
      <w:pPr>
        <w:pStyle w:val="Corpsdetexte"/>
      </w:pPr>
      <w:r>
        <w:t xml:space="preserve">A noter que la sérialisation du vecteur de plants va occuper plus d’espace que la séquence des objets </w:t>
      </w:r>
      <w:r>
        <w:rPr>
          <w:i/>
        </w:rPr>
        <w:t>Plant</w:t>
      </w:r>
      <w:r>
        <w:t xml:space="preserve"> sérialisés. En effet, la structure de données utilisées pour le vecteur lui-même doit aussi être sérialisée.</w:t>
      </w:r>
    </w:p>
    <w:p w14:paraId="43E2A9C4" w14:textId="38CEE375" w:rsidR="007E66E1" w:rsidRDefault="007E66E1" w:rsidP="007E66E1">
      <w:pPr>
        <w:pStyle w:val="Titre3"/>
      </w:pPr>
      <w:bookmarkStart w:id="232" w:name="_Toc16917499"/>
      <w:bookmarkStart w:id="233" w:name="_Toc44667620"/>
      <w:r>
        <w:t>Fichier à adressage relatif en Java</w:t>
      </w:r>
      <w:r w:rsidR="003A758E">
        <w:t xml:space="preserve"> avec RandomAccessFile</w:t>
      </w:r>
      <w:bookmarkEnd w:id="232"/>
      <w:bookmarkEnd w:id="233"/>
    </w:p>
    <w:p w14:paraId="69979BCB" w14:textId="2C1452ED" w:rsidR="007E66E1" w:rsidRDefault="007E66E1" w:rsidP="007E66E1">
      <w:pPr>
        <w:pStyle w:val="Corpsdetexte"/>
      </w:pPr>
      <w:r>
        <w:t xml:space="preserve">Cette section présente un exemple d’implémentation d’un fichier à adressage relatif en Java en passant par la classe </w:t>
      </w:r>
      <w:hyperlink r:id="rId597" w:tooltip="class in java.io" w:history="1">
        <w:r w:rsidR="003D3F12">
          <w:rPr>
            <w:rStyle w:val="Hyperlien"/>
            <w:rFonts w:ascii="&amp;quot" w:hAnsi="&amp;quot"/>
            <w:b/>
            <w:bCs/>
            <w:color w:val="4A6782"/>
            <w:sz w:val="20"/>
          </w:rPr>
          <w:t>RandomAccessFile</w:t>
        </w:r>
      </w:hyperlink>
      <w:r>
        <w:t xml:space="preserve">. </w:t>
      </w:r>
      <w:r w:rsidR="004E6759">
        <w:t xml:space="preserve">Ceci permet de manipuler les données d’une manière plus performante </w:t>
      </w:r>
      <w:r w:rsidR="00503D92">
        <w:t>en accédant directement aux données sans devoir passer par le traitement de tous les objets du fichier comme c’</w:t>
      </w:r>
      <w:r w:rsidR="00661DBA">
        <w:t>est</w:t>
      </w:r>
      <w:r w:rsidR="00503D92">
        <w:t xml:space="preserve"> le cas du fichier sériel. </w:t>
      </w:r>
      <w:r>
        <w:t xml:space="preserve">Comme pour le cas précédent, les </w:t>
      </w:r>
      <w:r w:rsidR="006203F2">
        <w:t>données</w:t>
      </w:r>
      <w:r>
        <w:t xml:space="preserve"> sont </w:t>
      </w:r>
      <w:r w:rsidR="006203F2">
        <w:t>disposées</w:t>
      </w:r>
      <w:r>
        <w:t xml:space="preserve"> dans le fichier les un</w:t>
      </w:r>
      <w:r w:rsidR="006203F2">
        <w:t>e</w:t>
      </w:r>
      <w:r>
        <w:t xml:space="preserve">s à la suite des autres. </w:t>
      </w:r>
      <w:r w:rsidR="0009397E">
        <w:t xml:space="preserve">Les données d’un objet </w:t>
      </w:r>
      <w:r w:rsidR="00897948">
        <w:t>sont représentées par un ensemble d’</w:t>
      </w:r>
      <w:r w:rsidR="00661DBA">
        <w:t>octets</w:t>
      </w:r>
      <w:r w:rsidR="00897948">
        <w:t xml:space="preserve"> appelé</w:t>
      </w:r>
      <w:r w:rsidR="00E45655">
        <w:t xml:space="preserve"> un enregistrement (</w:t>
      </w:r>
      <w:r w:rsidR="00E45655" w:rsidRPr="00C15C41">
        <w:rPr>
          <w:i/>
        </w:rPr>
        <w:t>record</w:t>
      </w:r>
      <w:r w:rsidR="00E45655">
        <w:t>). Les données s</w:t>
      </w:r>
      <w:r w:rsidR="00095168">
        <w:t>ont écrites et lues sans passer par la sérialisation. Il</w:t>
      </w:r>
      <w:r>
        <w:t xml:space="preserve"> est possible d’accéder directement </w:t>
      </w:r>
      <w:r w:rsidR="000B5E75">
        <w:t>aux données</w:t>
      </w:r>
      <w:r>
        <w:t xml:space="preserve"> </w:t>
      </w:r>
      <w:r w:rsidR="000B5E75">
        <w:t>d’</w:t>
      </w:r>
      <w:r>
        <w:t xml:space="preserve">un objet particulier soit pour le lire ou soit pour l’écrire. </w:t>
      </w:r>
      <w:r w:rsidR="00503D92">
        <w:t>A cet effet, u</w:t>
      </w:r>
      <w:r>
        <w:t>n numéro d’enregistrement relatif (NER) est assigné à chacun des enregistrements du fichier en fonction de sa position.</w:t>
      </w:r>
    </w:p>
    <w:p w14:paraId="7840A18B" w14:textId="7178B5FC" w:rsidR="007E66E1" w:rsidRDefault="007E66E1" w:rsidP="007E66E1">
      <w:pPr>
        <w:pStyle w:val="Corpsdetexte"/>
      </w:pPr>
      <w:r>
        <w:t xml:space="preserve">Un nouvel enregistrement est toujours ajouté à la fin du fichier. Pour simplifier, la suppression </w:t>
      </w:r>
      <w:r w:rsidR="00095168">
        <w:t xml:space="preserve">d’un enregistrement </w:t>
      </w:r>
      <w:r>
        <w:t xml:space="preserve">n’est pas permise. Tel qu’illustré à la  figure suivante, le nombre courant d’enregistrements est stocké sous forme d’un </w:t>
      </w:r>
      <w:r>
        <w:rPr>
          <w:i/>
        </w:rPr>
        <w:t>int</w:t>
      </w:r>
      <w:r>
        <w:t xml:space="preserve"> dans les quatre premiers octets du fichier. Lors de la création d’un nouvel enregistrement, cette information sert à déterminer le NER du nouvel enregistrement.</w:t>
      </w:r>
    </w:p>
    <w:p w14:paraId="628259CA" w14:textId="2D026BED" w:rsidR="007E66E1" w:rsidRDefault="007E66E1" w:rsidP="007E66E1">
      <w:pPr>
        <w:pStyle w:val="Corpsdetexte"/>
      </w:pPr>
      <w:r>
        <w:lastRenderedPageBreak/>
        <w:t xml:space="preserve">Dans notre figure, nous supposons que la taille d’un enregistrement est fixée à 50. </w:t>
      </w:r>
      <w:r w:rsidR="00280B75">
        <w:t xml:space="preserve">L’emploi d’une taille fixe permet de retrouver facilement la position d’un enregistrement </w:t>
      </w:r>
      <w:r w:rsidR="006170A5">
        <w:t xml:space="preserve">dans le fichier. </w:t>
      </w:r>
      <w:r>
        <w:t>Comme les octets sont numérotés à partir de 0, la position du premier octet d’un enregistrement d’adresse NER est :</w:t>
      </w:r>
    </w:p>
    <w:p w14:paraId="3DBB83CF" w14:textId="77777777" w:rsidR="007E66E1" w:rsidRDefault="007E66E1" w:rsidP="007E66E1">
      <w:pPr>
        <w:pStyle w:val="Corpsdetexte"/>
        <w:ind w:left="708"/>
      </w:pPr>
      <w:r>
        <w:rPr>
          <w:i/>
        </w:rPr>
        <w:t>Position du premier octet</w:t>
      </w:r>
      <w:r>
        <w:t xml:space="preserve"> = NER * 50 + 4</w:t>
      </w:r>
    </w:p>
    <w:p w14:paraId="5DBC657A" w14:textId="686F9314" w:rsidR="007E66E1" w:rsidRDefault="007E66E1" w:rsidP="007E66E1">
      <w:pPr>
        <w:pStyle w:val="Corpsdetexte"/>
      </w:pPr>
      <w:r>
        <w:t xml:space="preserve">Dans notre implémentation, une méthode statique </w:t>
      </w:r>
      <w:r>
        <w:rPr>
          <w:i/>
        </w:rPr>
        <w:t>tailleMaxEnregistrement()</w:t>
      </w:r>
      <w:r>
        <w:t xml:space="preserve"> de la classe </w:t>
      </w:r>
      <w:r>
        <w:rPr>
          <w:i/>
        </w:rPr>
        <w:t>Plant</w:t>
      </w:r>
      <w:r>
        <w:t xml:space="preserve"> retourne la taille maximale d’un enregistrement. De fait, tout l’espace est réservé pour l’enregistrement même si en réalité, sa taille peut être inférieure. </w:t>
      </w:r>
      <w:r w:rsidR="007A14EA">
        <w:t>Dans ce cas</w:t>
      </w:r>
      <w:r>
        <w:t>, les derniers octets sont inutilisés mais tout de même alloués.</w:t>
      </w:r>
    </w:p>
    <w:p w14:paraId="1F8DEBE3" w14:textId="5E183362" w:rsidR="007E66E1" w:rsidRDefault="007E66E1" w:rsidP="007E66E1">
      <w:pPr>
        <w:pStyle w:val="Corpsdetexte"/>
      </w:pPr>
      <w:r>
        <w:t xml:space="preserve">La méthode </w:t>
      </w:r>
      <w:r>
        <w:rPr>
          <w:i/>
        </w:rPr>
        <w:t>ecrireEnregistrementTailleMax</w:t>
      </w:r>
      <w:r>
        <w:t xml:space="preserve"> est ajoutée à </w:t>
      </w:r>
      <w:r>
        <w:rPr>
          <w:i/>
        </w:rPr>
        <w:t>Plant</w:t>
      </w:r>
      <w:r>
        <w:t xml:space="preserve"> afin d’écrire la suite d’octets de l’objet </w:t>
      </w:r>
      <w:r>
        <w:rPr>
          <w:i/>
        </w:rPr>
        <w:t>Plant</w:t>
      </w:r>
      <w:r>
        <w:t xml:space="preserve"> dans le fichier. Contrairement à l’implémentation de fichier à accès sériel de la section précédente, la sérialisation n’est pas utilisée. Ceci permet d’avoir un contrôle précis sur les octets écrits et de réduire l’espace occupé par l’enregistrement correspondant à un objet</w:t>
      </w:r>
      <w:r w:rsidR="001A1000">
        <w:t xml:space="preserve"> parce qu’il n’y a pas de </w:t>
      </w:r>
      <w:r w:rsidR="0013554C">
        <w:t>métadonnées stockées</w:t>
      </w:r>
      <w:r w:rsidR="00C72FEE">
        <w:t xml:space="preserve"> avec les données</w:t>
      </w:r>
      <w:r>
        <w:t>.</w:t>
      </w:r>
    </w:p>
    <w:p w14:paraId="229F32E4" w14:textId="4B824D74" w:rsidR="007E66E1" w:rsidRDefault="007E66E1" w:rsidP="007E66E1">
      <w:pPr>
        <w:pStyle w:val="Corpsdetexte"/>
      </w:pPr>
      <w:r>
        <w:rPr>
          <w:b/>
        </w:rPr>
        <w:t>Exemple</w:t>
      </w:r>
      <w:r>
        <w:t xml:space="preserve">. Classe </w:t>
      </w:r>
      <w:r>
        <w:rPr>
          <w:i/>
        </w:rPr>
        <w:t>Plant</w:t>
      </w:r>
      <w:r>
        <w:t xml:space="preserve"> modifiée</w:t>
      </w:r>
      <w:r w:rsidR="00FE3D90">
        <w:t>.</w:t>
      </w:r>
    </w:p>
    <w:p w14:paraId="60E22DA3" w14:textId="3B421C91" w:rsidR="00FE3D90" w:rsidRDefault="00000000" w:rsidP="007E66E1">
      <w:pPr>
        <w:pStyle w:val="Corpsdetexte"/>
      </w:pPr>
      <w:hyperlink r:id="rId598" w:history="1">
        <w:r w:rsidR="00A43FEB">
          <w:rPr>
            <w:rStyle w:val="Hyperlien"/>
            <w:rFonts w:ascii="Segoe UI" w:hAnsi="Segoe UI" w:cs="Segoe UI"/>
            <w:b/>
            <w:bCs/>
            <w:color w:val="0366D6"/>
          </w:rPr>
          <w:t>JavaPasAPas</w:t>
        </w:r>
      </w:hyperlink>
      <w:r w:rsidR="00A43FEB">
        <w:rPr>
          <w:rStyle w:val="separator"/>
          <w:rFonts w:ascii="Segoe UI" w:hAnsi="Segoe UI" w:cs="Segoe UI"/>
          <w:color w:val="586069"/>
        </w:rPr>
        <w:t>/</w:t>
      </w:r>
      <w:r w:rsidR="00521747">
        <w:rPr>
          <w:rStyle w:val="lev"/>
          <w:rFonts w:ascii="Segoe UI" w:hAnsi="Segoe UI" w:cs="Segoe UI"/>
          <w:color w:val="24292E"/>
        </w:rPr>
        <w:t>chapitre_9/P</w:t>
      </w:r>
      <w:r w:rsidR="00A43FEB">
        <w:rPr>
          <w:rStyle w:val="lev"/>
          <w:rFonts w:ascii="Segoe UI" w:hAnsi="Segoe UI" w:cs="Segoe UI"/>
          <w:color w:val="24292E"/>
        </w:rPr>
        <w:t>lant.java</w:t>
      </w:r>
    </w:p>
    <w:p w14:paraId="79793A8D" w14:textId="77777777" w:rsidR="00521747" w:rsidRPr="00D95704" w:rsidRDefault="00521747" w:rsidP="00521747">
      <w:pPr>
        <w:pStyle w:val="Code"/>
        <w:rPr>
          <w:color w:val="000000"/>
          <w:lang w:val="en-CA" w:eastAsia="zh-CN"/>
        </w:rPr>
      </w:pPr>
      <w:r w:rsidRPr="00D95704">
        <w:rPr>
          <w:b/>
          <w:bCs/>
          <w:lang w:val="en-CA" w:eastAsia="zh-CN"/>
        </w:rPr>
        <w:t>import</w:t>
      </w:r>
      <w:r w:rsidRPr="00D95704">
        <w:rPr>
          <w:color w:val="004A43"/>
          <w:lang w:val="en-CA" w:eastAsia="zh-CN"/>
        </w:rPr>
        <w:t xml:space="preserve"> java</w:t>
      </w:r>
      <w:r w:rsidRPr="00D95704">
        <w:rPr>
          <w:color w:val="808030"/>
          <w:lang w:val="en-CA" w:eastAsia="zh-CN"/>
        </w:rPr>
        <w:t>.</w:t>
      </w:r>
      <w:r w:rsidRPr="00D95704">
        <w:rPr>
          <w:color w:val="004A43"/>
          <w:lang w:val="en-CA" w:eastAsia="zh-CN"/>
        </w:rPr>
        <w:t>io</w:t>
      </w:r>
      <w:r w:rsidRPr="00D95704">
        <w:rPr>
          <w:color w:val="808030"/>
          <w:lang w:val="en-CA" w:eastAsia="zh-CN"/>
        </w:rPr>
        <w:t>.</w:t>
      </w:r>
      <w:r w:rsidRPr="00D95704">
        <w:rPr>
          <w:b/>
          <w:bCs/>
          <w:lang w:val="en-CA" w:eastAsia="zh-CN"/>
        </w:rPr>
        <w:t>*</w:t>
      </w:r>
      <w:r w:rsidRPr="00D95704">
        <w:rPr>
          <w:color w:val="800080"/>
          <w:lang w:val="en-CA" w:eastAsia="zh-CN"/>
        </w:rPr>
        <w:t>;</w:t>
      </w:r>
    </w:p>
    <w:p w14:paraId="3AC81D52" w14:textId="77777777" w:rsidR="00521747" w:rsidRPr="00D95704" w:rsidRDefault="00521747" w:rsidP="00521747">
      <w:pPr>
        <w:pStyle w:val="Code"/>
        <w:rPr>
          <w:color w:val="000000"/>
          <w:lang w:val="en-CA" w:eastAsia="zh-CN"/>
        </w:rPr>
      </w:pPr>
    </w:p>
    <w:p w14:paraId="2A19B46C" w14:textId="77777777" w:rsidR="00521747" w:rsidRPr="00D95704" w:rsidRDefault="00521747" w:rsidP="00521747">
      <w:pPr>
        <w:pStyle w:val="Code"/>
        <w:rPr>
          <w:color w:val="000000"/>
          <w:lang w:val="en-CA" w:eastAsia="zh-CN"/>
        </w:rPr>
      </w:pPr>
      <w:r w:rsidRPr="00D95704">
        <w:rPr>
          <w:b/>
          <w:bCs/>
          <w:lang w:val="en-CA" w:eastAsia="zh-CN"/>
        </w:rPr>
        <w:t>public</w:t>
      </w:r>
      <w:r w:rsidRPr="00D95704">
        <w:rPr>
          <w:color w:val="000000"/>
          <w:lang w:val="en-CA" w:eastAsia="zh-CN"/>
        </w:rPr>
        <w:t xml:space="preserve"> </w:t>
      </w:r>
      <w:r w:rsidRPr="00D95704">
        <w:rPr>
          <w:b/>
          <w:bCs/>
          <w:lang w:val="en-CA" w:eastAsia="zh-CN"/>
        </w:rPr>
        <w:t>class</w:t>
      </w:r>
      <w:r w:rsidRPr="00D95704">
        <w:rPr>
          <w:color w:val="000000"/>
          <w:lang w:val="en-CA" w:eastAsia="zh-CN"/>
        </w:rPr>
        <w:t xml:space="preserve"> Plant </w:t>
      </w:r>
      <w:r w:rsidRPr="00D95704">
        <w:rPr>
          <w:b/>
          <w:bCs/>
          <w:lang w:val="en-CA" w:eastAsia="zh-CN"/>
        </w:rPr>
        <w:t>implements</w:t>
      </w:r>
      <w:r w:rsidRPr="00D95704">
        <w:rPr>
          <w:color w:val="000000"/>
          <w:lang w:val="en-CA" w:eastAsia="zh-CN"/>
        </w:rPr>
        <w:t xml:space="preserve"> Serializable </w:t>
      </w:r>
      <w:r w:rsidRPr="00D95704">
        <w:rPr>
          <w:color w:val="800080"/>
          <w:lang w:val="en-CA" w:eastAsia="zh-CN"/>
        </w:rPr>
        <w:t>{</w:t>
      </w:r>
    </w:p>
    <w:p w14:paraId="372B60B6" w14:textId="77777777" w:rsidR="00521747" w:rsidRPr="00521747" w:rsidRDefault="00521747" w:rsidP="00521747">
      <w:pPr>
        <w:pStyle w:val="Code"/>
        <w:rPr>
          <w:color w:val="000000"/>
          <w:lang w:val="fr-FR" w:eastAsia="zh-CN"/>
        </w:rPr>
      </w:pPr>
      <w:r w:rsidRPr="00D95704">
        <w:rPr>
          <w:color w:val="000000"/>
          <w:lang w:val="en-CA"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noPlant</w:t>
      </w:r>
      <w:r w:rsidRPr="00521747">
        <w:rPr>
          <w:color w:val="800080"/>
          <w:lang w:val="fr-FR" w:eastAsia="zh-CN"/>
        </w:rPr>
        <w:t>;</w:t>
      </w:r>
      <w:r w:rsidRPr="00521747">
        <w:rPr>
          <w:color w:val="000000"/>
          <w:lang w:val="fr-FR" w:eastAsia="zh-CN"/>
        </w:rPr>
        <w:t xml:space="preserve"> </w:t>
      </w:r>
      <w:r w:rsidRPr="00521747">
        <w:rPr>
          <w:color w:val="696969"/>
          <w:lang w:val="fr-FR" w:eastAsia="zh-CN"/>
        </w:rPr>
        <w:t>// numéro de catalogue du plant</w:t>
      </w:r>
    </w:p>
    <w:p w14:paraId="1629F8E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0080"/>
          <w:lang w:val="fr-FR" w:eastAsia="zh-CN"/>
        </w:rPr>
        <w:t>;</w:t>
      </w:r>
      <w:r w:rsidRPr="00521747">
        <w:rPr>
          <w:color w:val="000000"/>
          <w:lang w:val="fr-FR" w:eastAsia="zh-CN"/>
        </w:rPr>
        <w:t xml:space="preserve"> </w:t>
      </w:r>
      <w:r w:rsidRPr="00521747">
        <w:rPr>
          <w:color w:val="696969"/>
          <w:lang w:val="fr-FR" w:eastAsia="zh-CN"/>
        </w:rPr>
        <w:t>// description du plant</w:t>
      </w:r>
    </w:p>
    <w:p w14:paraId="633EF7D5"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private</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0080"/>
          <w:lang w:val="fr-FR" w:eastAsia="zh-CN"/>
        </w:rPr>
        <w:t>;</w:t>
      </w:r>
      <w:r w:rsidRPr="00521747">
        <w:rPr>
          <w:color w:val="000000"/>
          <w:lang w:val="fr-FR" w:eastAsia="zh-CN"/>
        </w:rPr>
        <w:t xml:space="preserve"> </w:t>
      </w:r>
      <w:r w:rsidRPr="00521747">
        <w:rPr>
          <w:color w:val="696969"/>
          <w:lang w:val="fr-FR" w:eastAsia="zh-CN"/>
        </w:rPr>
        <w:t>// prix unitaire du plant</w:t>
      </w:r>
    </w:p>
    <w:p w14:paraId="01B68385" w14:textId="77777777" w:rsidR="00521747" w:rsidRPr="00521747" w:rsidRDefault="00521747" w:rsidP="00521747">
      <w:pPr>
        <w:pStyle w:val="Code"/>
        <w:rPr>
          <w:color w:val="000000"/>
          <w:lang w:val="fr-FR" w:eastAsia="zh-CN"/>
        </w:rPr>
      </w:pPr>
    </w:p>
    <w:p w14:paraId="51E03053"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description</w:t>
      </w:r>
      <w:r w:rsidRPr="00521747">
        <w:rPr>
          <w:color w:val="808030"/>
          <w:lang w:val="fr-FR" w:eastAsia="zh-CN"/>
        </w:rPr>
        <w:t>,</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20AAC409"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noPlant </w:t>
      </w:r>
      <w:r w:rsidRPr="00521747">
        <w:rPr>
          <w:color w:val="808030"/>
          <w:lang w:val="fr-FR" w:eastAsia="zh-CN"/>
        </w:rPr>
        <w:t>=</w:t>
      </w:r>
      <w:r w:rsidRPr="00521747">
        <w:rPr>
          <w:color w:val="000000"/>
          <w:lang w:val="fr-FR" w:eastAsia="zh-CN"/>
        </w:rPr>
        <w:t xml:space="preserve"> noPlant</w:t>
      </w:r>
      <w:r w:rsidRPr="00521747">
        <w:rPr>
          <w:color w:val="800080"/>
          <w:lang w:val="fr-FR" w:eastAsia="zh-CN"/>
        </w:rPr>
        <w:t>;</w:t>
      </w:r>
    </w:p>
    <w:p w14:paraId="522F5C9E"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description </w:t>
      </w:r>
      <w:r w:rsidRPr="00521747">
        <w:rPr>
          <w:color w:val="808030"/>
          <w:lang w:val="fr-FR" w:eastAsia="zh-CN"/>
        </w:rPr>
        <w:t>=</w:t>
      </w:r>
      <w:r w:rsidRPr="00521747">
        <w:rPr>
          <w:color w:val="000000"/>
          <w:lang w:val="fr-FR" w:eastAsia="zh-CN"/>
        </w:rPr>
        <w:t xml:space="preserve"> description</w:t>
      </w:r>
      <w:r w:rsidRPr="00521747">
        <w:rPr>
          <w:color w:val="800080"/>
          <w:lang w:val="fr-FR" w:eastAsia="zh-CN"/>
        </w:rPr>
        <w:t>;</w:t>
      </w:r>
    </w:p>
    <w:p w14:paraId="7E0100F2"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078E452B"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780042D5" w14:textId="77777777" w:rsidR="00521747" w:rsidRPr="00521747" w:rsidRDefault="00521747" w:rsidP="00521747">
      <w:pPr>
        <w:pStyle w:val="Code"/>
        <w:keepNext w:val="0"/>
        <w:keepLines w:val="0"/>
        <w:rPr>
          <w:color w:val="000000"/>
          <w:lang w:val="fr-FR" w:eastAsia="zh-CN"/>
        </w:rPr>
      </w:pPr>
    </w:p>
    <w:p w14:paraId="3D10D8C5"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setNoPlant</w:t>
      </w:r>
      <w:r w:rsidRPr="00521747">
        <w:rPr>
          <w:color w:val="808030"/>
          <w:lang w:val="fr-FR" w:eastAsia="zh-CN"/>
        </w:rPr>
        <w:t>(</w:t>
      </w:r>
      <w:r w:rsidRPr="00521747">
        <w:rPr>
          <w:color w:val="BB7977"/>
          <w:lang w:val="fr-FR" w:eastAsia="zh-CN"/>
        </w:rPr>
        <w:t>int</w:t>
      </w:r>
      <w:r w:rsidRPr="00521747">
        <w:rPr>
          <w:color w:val="000000"/>
          <w:lang w:val="fr-FR" w:eastAsia="zh-CN"/>
        </w:rPr>
        <w:t xml:space="preserve"> noPlant</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A58CCEA" w14:textId="77777777" w:rsidR="00521747" w:rsidRPr="009A50DE" w:rsidRDefault="00521747" w:rsidP="00521747">
      <w:pPr>
        <w:pStyle w:val="Code"/>
        <w:rPr>
          <w:color w:val="000000"/>
          <w:lang w:val="en-CA" w:eastAsia="zh-CN"/>
        </w:rPr>
      </w:pPr>
      <w:r w:rsidRPr="00521747">
        <w:rPr>
          <w:color w:val="000000"/>
          <w:lang w:val="fr-FR" w:eastAsia="zh-CN"/>
        </w:rPr>
        <w:t xml:space="preserve">    </w:t>
      </w:r>
      <w:r w:rsidRPr="009A50DE">
        <w:rPr>
          <w:b/>
          <w:bCs/>
          <w:lang w:val="en-CA" w:eastAsia="zh-CN"/>
        </w:rPr>
        <w:t>this</w:t>
      </w:r>
      <w:r w:rsidRPr="009A50DE">
        <w:rPr>
          <w:color w:val="808030"/>
          <w:lang w:val="en-CA" w:eastAsia="zh-CN"/>
        </w:rPr>
        <w:t>.</w:t>
      </w:r>
      <w:r w:rsidRPr="009A50DE">
        <w:rPr>
          <w:color w:val="000000"/>
          <w:lang w:val="en-CA" w:eastAsia="zh-CN"/>
        </w:rPr>
        <w:t xml:space="preserve">noPlant </w:t>
      </w:r>
      <w:r w:rsidRPr="009A50DE">
        <w:rPr>
          <w:color w:val="808030"/>
          <w:lang w:val="en-CA" w:eastAsia="zh-CN"/>
        </w:rPr>
        <w:t>=</w:t>
      </w:r>
      <w:r w:rsidRPr="009A50DE">
        <w:rPr>
          <w:color w:val="000000"/>
          <w:lang w:val="en-CA" w:eastAsia="zh-CN"/>
        </w:rPr>
        <w:t xml:space="preserve"> noPlant</w:t>
      </w:r>
      <w:r w:rsidRPr="009A50DE">
        <w:rPr>
          <w:color w:val="800080"/>
          <w:lang w:val="en-CA" w:eastAsia="zh-CN"/>
        </w:rPr>
        <w:t>;</w:t>
      </w:r>
    </w:p>
    <w:p w14:paraId="4BBA148F"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0080"/>
          <w:lang w:val="en-CA" w:eastAsia="zh-CN"/>
        </w:rPr>
        <w:t>}</w:t>
      </w:r>
    </w:p>
    <w:p w14:paraId="3CB38CD6" w14:textId="77777777" w:rsidR="00521747" w:rsidRPr="009A50DE" w:rsidRDefault="00521747" w:rsidP="00521747">
      <w:pPr>
        <w:pStyle w:val="Code"/>
        <w:keepNext w:val="0"/>
        <w:keepLines w:val="0"/>
        <w:rPr>
          <w:color w:val="000000"/>
          <w:lang w:val="en-CA" w:eastAsia="zh-CN"/>
        </w:rPr>
      </w:pPr>
    </w:p>
    <w:p w14:paraId="4F2ED43E"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b/>
          <w:bCs/>
          <w:lang w:val="en-CA" w:eastAsia="zh-CN"/>
        </w:rPr>
        <w:t>public</w:t>
      </w: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getNoPlant</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52913AF2" w14:textId="77777777" w:rsidR="00521747" w:rsidRPr="00D95704" w:rsidRDefault="00521747" w:rsidP="00521747">
      <w:pPr>
        <w:pStyle w:val="Code"/>
        <w:rPr>
          <w:color w:val="000000"/>
          <w:lang w:val="en-CA" w:eastAsia="zh-CN"/>
        </w:rPr>
      </w:pPr>
      <w:r w:rsidRPr="009A50DE">
        <w:rPr>
          <w:color w:val="000000"/>
          <w:lang w:val="en-CA" w:eastAsia="zh-CN"/>
        </w:rPr>
        <w:t xml:space="preserve">    </w:t>
      </w:r>
      <w:r w:rsidRPr="00D95704">
        <w:rPr>
          <w:b/>
          <w:bCs/>
          <w:lang w:val="en-CA" w:eastAsia="zh-CN"/>
        </w:rPr>
        <w:t>return</w:t>
      </w:r>
      <w:r w:rsidRPr="00D95704">
        <w:rPr>
          <w:color w:val="000000"/>
          <w:lang w:val="en-CA" w:eastAsia="zh-CN"/>
        </w:rPr>
        <w:t xml:space="preserve"> noPlant</w:t>
      </w:r>
      <w:r w:rsidRPr="00D95704">
        <w:rPr>
          <w:color w:val="800080"/>
          <w:lang w:val="en-CA" w:eastAsia="zh-CN"/>
        </w:rPr>
        <w:t>;</w:t>
      </w:r>
    </w:p>
    <w:p w14:paraId="288F2963"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17337BC8" w14:textId="77777777" w:rsidR="00521747" w:rsidRPr="00D95704" w:rsidRDefault="00521747" w:rsidP="00521747">
      <w:pPr>
        <w:pStyle w:val="Code"/>
        <w:rPr>
          <w:color w:val="000000"/>
          <w:lang w:val="en-CA" w:eastAsia="zh-CN"/>
        </w:rPr>
      </w:pPr>
    </w:p>
    <w:p w14:paraId="2D205FB4"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color w:val="BB7977"/>
          <w:lang w:val="en-CA" w:eastAsia="zh-CN"/>
        </w:rPr>
        <w:t>void</w:t>
      </w:r>
      <w:r w:rsidRPr="00D95704">
        <w:rPr>
          <w:color w:val="000000"/>
          <w:lang w:val="en-CA" w:eastAsia="zh-CN"/>
        </w:rPr>
        <w:t xml:space="preserve"> setDescription</w:t>
      </w:r>
      <w:r w:rsidRPr="00D95704">
        <w:rPr>
          <w:color w:val="808030"/>
          <w:lang w:val="en-CA" w:eastAsia="zh-CN"/>
        </w:rPr>
        <w:t>(</w:t>
      </w:r>
      <w:r w:rsidRPr="00D95704">
        <w:rPr>
          <w:b/>
          <w:bCs/>
          <w:color w:val="BB7977"/>
          <w:lang w:val="en-CA" w:eastAsia="zh-CN"/>
        </w:rPr>
        <w:t>String</w:t>
      </w:r>
      <w:r w:rsidRPr="00D95704">
        <w:rPr>
          <w:color w:val="000000"/>
          <w:lang w:val="en-CA" w:eastAsia="zh-CN"/>
        </w:rPr>
        <w:t xml:space="preserve"> 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4E045122"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this</w:t>
      </w:r>
      <w:r w:rsidRPr="00D95704">
        <w:rPr>
          <w:color w:val="808030"/>
          <w:lang w:val="en-CA" w:eastAsia="zh-CN"/>
        </w:rPr>
        <w:t>.</w:t>
      </w:r>
      <w:r w:rsidRPr="00D95704">
        <w:rPr>
          <w:color w:val="000000"/>
          <w:lang w:val="en-CA" w:eastAsia="zh-CN"/>
        </w:rPr>
        <w:t xml:space="preserve">description </w:t>
      </w:r>
      <w:r w:rsidRPr="00D95704">
        <w:rPr>
          <w:color w:val="808030"/>
          <w:lang w:val="en-CA" w:eastAsia="zh-CN"/>
        </w:rPr>
        <w:t>=</w:t>
      </w:r>
      <w:r w:rsidRPr="00D95704">
        <w:rPr>
          <w:color w:val="000000"/>
          <w:lang w:val="en-CA" w:eastAsia="zh-CN"/>
        </w:rPr>
        <w:t xml:space="preserve"> description</w:t>
      </w:r>
      <w:r w:rsidRPr="00D95704">
        <w:rPr>
          <w:color w:val="800080"/>
          <w:lang w:val="en-CA" w:eastAsia="zh-CN"/>
        </w:rPr>
        <w:t>;</w:t>
      </w:r>
    </w:p>
    <w:p w14:paraId="16A96FE7"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color w:val="800080"/>
          <w:lang w:val="en-CA" w:eastAsia="zh-CN"/>
        </w:rPr>
        <w:t>}</w:t>
      </w:r>
    </w:p>
    <w:p w14:paraId="7D36AFA1" w14:textId="77777777" w:rsidR="00521747" w:rsidRPr="00D95704" w:rsidRDefault="00521747" w:rsidP="00521747">
      <w:pPr>
        <w:pStyle w:val="Code"/>
        <w:rPr>
          <w:color w:val="000000"/>
          <w:lang w:val="en-CA" w:eastAsia="zh-CN"/>
        </w:rPr>
      </w:pPr>
    </w:p>
    <w:p w14:paraId="35FCB4F7"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color w:val="BB7977"/>
          <w:lang w:val="en-CA" w:eastAsia="zh-CN"/>
        </w:rPr>
        <w:t>String</w:t>
      </w:r>
      <w:r w:rsidRPr="00D95704">
        <w:rPr>
          <w:color w:val="000000"/>
          <w:lang w:val="en-CA" w:eastAsia="zh-CN"/>
        </w:rPr>
        <w:t xml:space="preserve"> getDescription</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3AB73CC6" w14:textId="77777777" w:rsidR="00521747" w:rsidRPr="009A50DE" w:rsidRDefault="00521747" w:rsidP="00521747">
      <w:pPr>
        <w:pStyle w:val="Code"/>
        <w:rPr>
          <w:color w:val="000000"/>
          <w:lang w:eastAsia="zh-CN"/>
        </w:rPr>
      </w:pPr>
      <w:r w:rsidRPr="00D95704">
        <w:rPr>
          <w:color w:val="000000"/>
          <w:lang w:val="en-CA" w:eastAsia="zh-CN"/>
        </w:rPr>
        <w:t xml:space="preserve">    </w:t>
      </w:r>
      <w:r w:rsidRPr="009A50DE">
        <w:rPr>
          <w:b/>
          <w:bCs/>
          <w:lang w:eastAsia="zh-CN"/>
        </w:rPr>
        <w:t>return</w:t>
      </w:r>
      <w:r w:rsidRPr="009A50DE">
        <w:rPr>
          <w:color w:val="000000"/>
          <w:lang w:eastAsia="zh-CN"/>
        </w:rPr>
        <w:t xml:space="preserve"> description</w:t>
      </w:r>
      <w:r w:rsidRPr="009A50DE">
        <w:rPr>
          <w:color w:val="800080"/>
          <w:lang w:eastAsia="zh-CN"/>
        </w:rPr>
        <w:t>;</w:t>
      </w:r>
    </w:p>
    <w:p w14:paraId="22A357FD" w14:textId="77777777" w:rsidR="00521747" w:rsidRPr="00521747" w:rsidRDefault="00521747" w:rsidP="00521747">
      <w:pPr>
        <w:pStyle w:val="Code"/>
        <w:rPr>
          <w:color w:val="000000"/>
          <w:lang w:val="fr-FR" w:eastAsia="zh-CN"/>
        </w:rPr>
      </w:pPr>
      <w:r w:rsidRPr="009A50DE">
        <w:rPr>
          <w:color w:val="000000"/>
          <w:lang w:eastAsia="zh-CN"/>
        </w:rPr>
        <w:t xml:space="preserve">  </w:t>
      </w:r>
      <w:r w:rsidRPr="00521747">
        <w:rPr>
          <w:color w:val="800080"/>
          <w:lang w:val="fr-FR" w:eastAsia="zh-CN"/>
        </w:rPr>
        <w:t>}</w:t>
      </w:r>
    </w:p>
    <w:p w14:paraId="6F735980" w14:textId="77777777" w:rsidR="00521747" w:rsidRPr="00521747" w:rsidRDefault="00521747" w:rsidP="00521747">
      <w:pPr>
        <w:pStyle w:val="Code"/>
        <w:rPr>
          <w:color w:val="000000"/>
          <w:lang w:val="fr-FR" w:eastAsia="zh-CN"/>
        </w:rPr>
      </w:pPr>
    </w:p>
    <w:p w14:paraId="373D867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setPrixUnitaire</w:t>
      </w:r>
      <w:r w:rsidRPr="00521747">
        <w:rPr>
          <w:color w:val="808030"/>
          <w:lang w:val="fr-FR" w:eastAsia="zh-CN"/>
        </w:rPr>
        <w:t>(</w:t>
      </w:r>
      <w:r w:rsidRPr="00521747">
        <w:rPr>
          <w:color w:val="BB7977"/>
          <w:lang w:val="fr-FR" w:eastAsia="zh-CN"/>
        </w:rPr>
        <w:t>double</w:t>
      </w:r>
      <w:r w:rsidRPr="00521747">
        <w:rPr>
          <w:color w:val="000000"/>
          <w:lang w:val="fr-FR" w:eastAsia="zh-CN"/>
        </w:rPr>
        <w:t xml:space="preserve"> 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4E5CBD4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this</w:t>
      </w:r>
      <w:r w:rsidRPr="00521747">
        <w:rPr>
          <w:color w:val="808030"/>
          <w:lang w:val="fr-FR" w:eastAsia="zh-CN"/>
        </w:rPr>
        <w:t>.</w:t>
      </w:r>
      <w:r w:rsidRPr="00521747">
        <w:rPr>
          <w:color w:val="000000"/>
          <w:lang w:val="fr-FR" w:eastAsia="zh-CN"/>
        </w:rPr>
        <w:t xml:space="preserve">prixUnitaire </w:t>
      </w:r>
      <w:r w:rsidRPr="00521747">
        <w:rPr>
          <w:color w:val="808030"/>
          <w:lang w:val="fr-FR" w:eastAsia="zh-CN"/>
        </w:rPr>
        <w:t>=</w:t>
      </w:r>
      <w:r w:rsidRPr="00521747">
        <w:rPr>
          <w:color w:val="000000"/>
          <w:lang w:val="fr-FR" w:eastAsia="zh-CN"/>
        </w:rPr>
        <w:t xml:space="preserve"> prixUnitaire</w:t>
      </w:r>
      <w:r w:rsidRPr="00521747">
        <w:rPr>
          <w:color w:val="800080"/>
          <w:lang w:val="fr-FR" w:eastAsia="zh-CN"/>
        </w:rPr>
        <w:t>;</w:t>
      </w:r>
    </w:p>
    <w:p w14:paraId="56D62728"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70A9059E" w14:textId="77777777" w:rsidR="00521747" w:rsidRPr="00521747" w:rsidRDefault="00521747" w:rsidP="00521747">
      <w:pPr>
        <w:pStyle w:val="Code"/>
        <w:rPr>
          <w:color w:val="000000"/>
          <w:lang w:val="fr-FR" w:eastAsia="zh-CN"/>
        </w:rPr>
      </w:pPr>
    </w:p>
    <w:p w14:paraId="1F49614E"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double</w:t>
      </w:r>
      <w:r w:rsidRPr="00521747">
        <w:rPr>
          <w:color w:val="000000"/>
          <w:lang w:val="fr-FR" w:eastAsia="zh-CN"/>
        </w:rPr>
        <w:t xml:space="preserve"> getPrixUnitaire</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5D26BE2F"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return</w:t>
      </w:r>
      <w:r w:rsidRPr="00521747">
        <w:rPr>
          <w:color w:val="000000"/>
          <w:lang w:val="fr-FR" w:eastAsia="zh-CN"/>
        </w:rPr>
        <w:t xml:space="preserve"> prixUnitaire</w:t>
      </w:r>
      <w:r w:rsidRPr="00521747">
        <w:rPr>
          <w:color w:val="800080"/>
          <w:lang w:val="fr-FR" w:eastAsia="zh-CN"/>
        </w:rPr>
        <w:t>;</w:t>
      </w:r>
    </w:p>
    <w:p w14:paraId="325AEA8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64E48553" w14:textId="77777777" w:rsidR="00521747" w:rsidRPr="00521747" w:rsidRDefault="00521747" w:rsidP="00521747">
      <w:pPr>
        <w:pStyle w:val="Code"/>
        <w:keepNext w:val="0"/>
        <w:keepLines w:val="0"/>
        <w:rPr>
          <w:color w:val="000000"/>
          <w:lang w:val="fr-FR" w:eastAsia="zh-CN"/>
        </w:rPr>
      </w:pPr>
    </w:p>
    <w:p w14:paraId="2DDBAF26" w14:textId="77777777" w:rsidR="00521747" w:rsidRPr="00521747" w:rsidRDefault="00521747" w:rsidP="00521747">
      <w:pPr>
        <w:pStyle w:val="Code"/>
        <w:rPr>
          <w:color w:val="000000"/>
          <w:lang w:val="fr-FR" w:eastAsia="zh-CN"/>
        </w:rPr>
      </w:pPr>
      <w:r w:rsidRPr="00521747">
        <w:rPr>
          <w:color w:val="000000"/>
          <w:lang w:val="fr-FR" w:eastAsia="zh-CN"/>
        </w:rPr>
        <w:lastRenderedPageBreak/>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ecrireEnregistrementTailleMax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5FDB1128"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noPlant</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 octets</w:t>
      </w:r>
    </w:p>
    <w:p w14:paraId="722E08E4" w14:textId="77777777" w:rsidR="00521747" w:rsidRPr="009A50DE" w:rsidRDefault="00521747" w:rsidP="00521747">
      <w:pPr>
        <w:pStyle w:val="Code"/>
        <w:rPr>
          <w:color w:val="000000"/>
          <w:lang w:val="en-CA" w:eastAsia="zh-CN"/>
        </w:rPr>
      </w:pPr>
      <w:r w:rsidRPr="00521747">
        <w:rPr>
          <w:color w:val="000000"/>
          <w:lang w:val="fr-FR" w:eastAsia="zh-CN"/>
        </w:rPr>
        <w:t xml:space="preserve">    </w:t>
      </w:r>
      <w:r w:rsidRPr="009A50DE">
        <w:rPr>
          <w:b/>
          <w:bCs/>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description</w:t>
      </w:r>
      <w:r w:rsidRPr="009A50DE">
        <w:rPr>
          <w:color w:val="808030"/>
          <w:lang w:val="en-CA" w:eastAsia="zh-CN"/>
        </w:rPr>
        <w:t>.</w:t>
      </w:r>
      <w:r w:rsidRPr="009A50DE">
        <w:rPr>
          <w:color w:val="000000"/>
          <w:lang w:val="en-CA" w:eastAsia="zh-CN"/>
        </w:rPr>
        <w:t>length</w:t>
      </w:r>
      <w:r w:rsidRPr="009A50DE">
        <w:rPr>
          <w:color w:val="808030"/>
          <w:lang w:val="en-CA" w:eastAsia="zh-CN"/>
        </w:rPr>
        <w:t>()</w:t>
      </w:r>
      <w:r w:rsidRPr="009A50DE">
        <w:rPr>
          <w:color w:val="000000"/>
          <w:lang w:val="en-CA" w:eastAsia="zh-CN"/>
        </w:rPr>
        <w:t xml:space="preserve"> </w:t>
      </w:r>
      <w:r w:rsidRPr="009A50DE">
        <w:rPr>
          <w:color w:val="808030"/>
          <w:lang w:val="en-CA" w:eastAsia="zh-CN"/>
        </w:rPr>
        <w:t>&gt;</w:t>
      </w:r>
      <w:r w:rsidRPr="009A50DE">
        <w:rPr>
          <w:color w:val="000000"/>
          <w:lang w:val="en-CA" w:eastAsia="zh-CN"/>
        </w:rPr>
        <w:t xml:space="preserve"> </w:t>
      </w:r>
      <w:r w:rsidRPr="009A50DE">
        <w:rPr>
          <w:color w:val="008C00"/>
          <w:lang w:val="en-CA" w:eastAsia="zh-CN"/>
        </w:rPr>
        <w:t>38</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6B17F91A"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b/>
          <w:bCs/>
          <w:color w:val="BB7977"/>
          <w:lang w:val="en-CA" w:eastAsia="zh-CN"/>
        </w:rPr>
        <w:t>System</w:t>
      </w:r>
      <w:r w:rsidRPr="009A50DE">
        <w:rPr>
          <w:color w:val="808030"/>
          <w:lang w:val="en-CA" w:eastAsia="zh-CN"/>
        </w:rPr>
        <w:t>.</w:t>
      </w:r>
      <w:r w:rsidRPr="009A50DE">
        <w:rPr>
          <w:color w:val="000000"/>
          <w:lang w:val="en-CA" w:eastAsia="zh-CN"/>
        </w:rPr>
        <w:t>exit</w:t>
      </w:r>
      <w:r w:rsidRPr="009A50DE">
        <w:rPr>
          <w:color w:val="808030"/>
          <w:lang w:val="en-CA" w:eastAsia="zh-CN"/>
        </w:rPr>
        <w:t>(</w:t>
      </w:r>
      <w:r w:rsidRPr="009A50DE">
        <w:rPr>
          <w:color w:val="008C00"/>
          <w:lang w:val="en-CA" w:eastAsia="zh-CN"/>
        </w:rPr>
        <w:t>1</w:t>
      </w:r>
      <w:r w:rsidRPr="009A50DE">
        <w:rPr>
          <w:color w:val="808030"/>
          <w:lang w:val="en-CA" w:eastAsia="zh-CN"/>
        </w:rPr>
        <w:t>)</w:t>
      </w:r>
      <w:r w:rsidRPr="009A50DE">
        <w:rPr>
          <w:color w:val="800080"/>
          <w:lang w:val="en-CA" w:eastAsia="zh-CN"/>
        </w:rPr>
        <w:t>;</w:t>
      </w:r>
    </w:p>
    <w:p w14:paraId="11BC5867" w14:textId="77777777" w:rsidR="00521747" w:rsidRPr="00521747" w:rsidRDefault="00521747" w:rsidP="00521747">
      <w:pPr>
        <w:pStyle w:val="Code"/>
        <w:rPr>
          <w:color w:val="000000"/>
          <w:lang w:val="fr-FR" w:eastAsia="zh-CN"/>
        </w:rPr>
      </w:pPr>
      <w:r w:rsidRPr="009A50DE">
        <w:rPr>
          <w:color w:val="000000"/>
          <w:lang w:val="en-CA" w:eastAsia="zh-CN"/>
        </w:rPr>
        <w:t xml:space="preserve">    </w:t>
      </w:r>
      <w:r w:rsidRPr="00521747">
        <w:rPr>
          <w:color w:val="800080"/>
          <w:lang w:val="fr-FR" w:eastAsia="zh-CN"/>
        </w:rPr>
        <w:t>}</w:t>
      </w:r>
    </w:p>
    <w:p w14:paraId="019827EF"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000000"/>
          <w:lang w:val="fr-FR" w:eastAsia="zh-CN"/>
        </w:rPr>
        <w:t>length</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4octets</w:t>
      </w:r>
    </w:p>
    <w:p w14:paraId="4540BE5C"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writeBytes</w:t>
      </w:r>
      <w:r w:rsidRPr="00521747">
        <w:rPr>
          <w:color w:val="808030"/>
          <w:lang w:val="fr-FR" w:eastAsia="zh-CN"/>
        </w:rPr>
        <w:t>(</w:t>
      </w:r>
      <w:r w:rsidRPr="00521747">
        <w:rPr>
          <w:color w:val="000000"/>
          <w:lang w:val="fr-FR" w:eastAsia="zh-CN"/>
        </w:rPr>
        <w:t>description</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max 38 octets</w:t>
      </w:r>
    </w:p>
    <w:p w14:paraId="5FD3B4A6"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writeDouble</w:t>
      </w:r>
      <w:r w:rsidRPr="00521747">
        <w:rPr>
          <w:color w:val="808030"/>
          <w:lang w:val="fr-FR" w:eastAsia="zh-CN"/>
        </w:rPr>
        <w:t>(</w:t>
      </w:r>
      <w:r w:rsidRPr="00521747">
        <w:rPr>
          <w:color w:val="000000"/>
          <w:lang w:val="fr-FR" w:eastAsia="zh-CN"/>
        </w:rPr>
        <w:t>prixUnitaire</w:t>
      </w:r>
      <w:r w:rsidRPr="00521747">
        <w:rPr>
          <w:color w:val="808030"/>
          <w:lang w:val="fr-FR" w:eastAsia="zh-CN"/>
        </w:rPr>
        <w:t>)</w:t>
      </w:r>
      <w:r w:rsidRPr="00521747">
        <w:rPr>
          <w:color w:val="800080"/>
          <w:lang w:val="fr-FR" w:eastAsia="zh-CN"/>
        </w:rPr>
        <w:t>;</w:t>
      </w:r>
      <w:r w:rsidRPr="00521747">
        <w:rPr>
          <w:color w:val="000000"/>
          <w:lang w:val="fr-FR" w:eastAsia="zh-CN"/>
        </w:rPr>
        <w:t xml:space="preserve"> </w:t>
      </w:r>
      <w:r w:rsidRPr="00521747">
        <w:rPr>
          <w:color w:val="696969"/>
          <w:lang w:val="fr-FR" w:eastAsia="zh-CN"/>
        </w:rPr>
        <w:t>// 8 octets</w:t>
      </w:r>
    </w:p>
    <w:p w14:paraId="57C638D1"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p>
    <w:p w14:paraId="6A7E9512" w14:textId="77777777" w:rsidR="00521747" w:rsidRPr="00521747" w:rsidRDefault="00521747" w:rsidP="00521747">
      <w:pPr>
        <w:pStyle w:val="Code"/>
        <w:keepNext w:val="0"/>
        <w:keepLines w:val="0"/>
        <w:rPr>
          <w:color w:val="000000"/>
          <w:lang w:val="fr-FR" w:eastAsia="zh-CN"/>
        </w:rPr>
      </w:pPr>
    </w:p>
    <w:p w14:paraId="1529CA01"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lang w:val="fr-FR" w:eastAsia="zh-CN"/>
        </w:rPr>
        <w:t>public</w:t>
      </w:r>
      <w:r w:rsidRPr="00521747">
        <w:rPr>
          <w:color w:val="000000"/>
          <w:lang w:val="fr-FR" w:eastAsia="zh-CN"/>
        </w:rPr>
        <w:t xml:space="preserve"> </w:t>
      </w:r>
      <w:r w:rsidRPr="00521747">
        <w:rPr>
          <w:color w:val="BB7977"/>
          <w:lang w:val="fr-FR" w:eastAsia="zh-CN"/>
        </w:rPr>
        <w:t>void</w:t>
      </w:r>
      <w:r w:rsidRPr="00521747">
        <w:rPr>
          <w:color w:val="000000"/>
          <w:lang w:val="fr-FR" w:eastAsia="zh-CN"/>
        </w:rPr>
        <w:t xml:space="preserve"> lireEnregistrementTailleMax</w:t>
      </w:r>
      <w:r w:rsidRPr="00521747">
        <w:rPr>
          <w:color w:val="808030"/>
          <w:lang w:val="fr-FR" w:eastAsia="zh-CN"/>
        </w:rPr>
        <w:t>(</w:t>
      </w:r>
      <w:r w:rsidRPr="00521747">
        <w:rPr>
          <w:b/>
          <w:bCs/>
          <w:color w:val="BB7977"/>
          <w:lang w:val="fr-FR" w:eastAsia="zh-CN"/>
        </w:rPr>
        <w:t>RandomAccessFile</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 xml:space="preserve"> </w:t>
      </w:r>
      <w:r w:rsidRPr="00521747">
        <w:rPr>
          <w:b/>
          <w:bCs/>
          <w:lang w:val="fr-FR" w:eastAsia="zh-CN"/>
        </w:rPr>
        <w:t>throws</w:t>
      </w:r>
      <w:r w:rsidRPr="00521747">
        <w:rPr>
          <w:color w:val="000000"/>
          <w:lang w:val="fr-FR" w:eastAsia="zh-CN"/>
        </w:rPr>
        <w:t xml:space="preserve"> </w:t>
      </w:r>
      <w:r w:rsidRPr="00521747">
        <w:rPr>
          <w:b/>
          <w:bCs/>
          <w:color w:val="BB7977"/>
          <w:lang w:val="fr-FR" w:eastAsia="zh-CN"/>
        </w:rPr>
        <w:t>Exception</w:t>
      </w:r>
      <w:r w:rsidRPr="00521747">
        <w:rPr>
          <w:color w:val="000000"/>
          <w:lang w:val="fr-FR" w:eastAsia="zh-CN"/>
        </w:rPr>
        <w:t xml:space="preserve"> </w:t>
      </w:r>
      <w:r w:rsidRPr="00521747">
        <w:rPr>
          <w:color w:val="800080"/>
          <w:lang w:val="fr-FR" w:eastAsia="zh-CN"/>
        </w:rPr>
        <w:t>{</w:t>
      </w:r>
    </w:p>
    <w:p w14:paraId="7F374281" w14:textId="77777777" w:rsidR="00521747" w:rsidRPr="00521747" w:rsidRDefault="00521747" w:rsidP="00521747">
      <w:pPr>
        <w:pStyle w:val="Code"/>
        <w:rPr>
          <w:color w:val="000000"/>
          <w:lang w:val="fr-FR" w:eastAsia="zh-CN"/>
        </w:rPr>
      </w:pPr>
      <w:r w:rsidRPr="00521747">
        <w:rPr>
          <w:color w:val="000000"/>
          <w:lang w:val="fr-FR" w:eastAsia="zh-CN"/>
        </w:rPr>
        <w:t xml:space="preserve">    noPlant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05FF4D45"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BB7977"/>
          <w:lang w:val="fr-FR" w:eastAsia="zh-CN"/>
        </w:rPr>
        <w:t>int</w:t>
      </w:r>
      <w:r w:rsidRPr="00521747">
        <w:rPr>
          <w:color w:val="000000"/>
          <w:lang w:val="fr-FR" w:eastAsia="zh-CN"/>
        </w:rPr>
        <w:t xml:space="preserve"> tailleDescription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2E44140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 xml:space="preserve"> tampon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color w:val="BB7977"/>
          <w:lang w:val="fr-FR" w:eastAsia="zh-CN"/>
        </w:rPr>
        <w:t>byte</w:t>
      </w:r>
      <w:r w:rsidRPr="00521747">
        <w:rPr>
          <w:color w:val="808030"/>
          <w:lang w:val="fr-FR" w:eastAsia="zh-CN"/>
        </w:rPr>
        <w:t>[</w:t>
      </w:r>
      <w:r w:rsidRPr="00521747">
        <w:rPr>
          <w:color w:val="000000"/>
          <w:lang w:val="fr-FR" w:eastAsia="zh-CN"/>
        </w:rPr>
        <w:t>tailleDescription</w:t>
      </w:r>
      <w:r w:rsidRPr="00521747">
        <w:rPr>
          <w:color w:val="808030"/>
          <w:lang w:val="fr-FR" w:eastAsia="zh-CN"/>
        </w:rPr>
        <w:t>]</w:t>
      </w:r>
      <w:r w:rsidRPr="00521747">
        <w:rPr>
          <w:color w:val="800080"/>
          <w:lang w:val="fr-FR" w:eastAsia="zh-CN"/>
        </w:rPr>
        <w:t>;</w:t>
      </w:r>
    </w:p>
    <w:p w14:paraId="04C120B8" w14:textId="77777777" w:rsidR="00521747" w:rsidRPr="00521747" w:rsidRDefault="00521747" w:rsidP="00521747">
      <w:pPr>
        <w:pStyle w:val="Code"/>
        <w:rPr>
          <w:color w:val="000000"/>
          <w:lang w:val="fr-FR" w:eastAsia="zh-CN"/>
        </w:rPr>
      </w:pP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readFully</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0010F3F6" w14:textId="77777777" w:rsidR="00521747" w:rsidRPr="00521747" w:rsidRDefault="00521747" w:rsidP="00521747">
      <w:pPr>
        <w:pStyle w:val="Code"/>
        <w:rPr>
          <w:color w:val="000000"/>
          <w:lang w:val="fr-FR" w:eastAsia="zh-CN"/>
        </w:rPr>
      </w:pPr>
      <w:r w:rsidRPr="00521747">
        <w:rPr>
          <w:color w:val="000000"/>
          <w:lang w:val="fr-FR" w:eastAsia="zh-CN"/>
        </w:rPr>
        <w:t xml:space="preserve">    description </w:t>
      </w:r>
      <w:r w:rsidRPr="00521747">
        <w:rPr>
          <w:color w:val="808030"/>
          <w:lang w:val="fr-FR" w:eastAsia="zh-CN"/>
        </w:rPr>
        <w:t>=</w:t>
      </w:r>
      <w:r w:rsidRPr="00521747">
        <w:rPr>
          <w:color w:val="000000"/>
          <w:lang w:val="fr-FR" w:eastAsia="zh-CN"/>
        </w:rPr>
        <w:t xml:space="preserve"> </w:t>
      </w:r>
      <w:r w:rsidRPr="00521747">
        <w:rPr>
          <w:b/>
          <w:bCs/>
          <w:lang w:val="fr-FR" w:eastAsia="zh-CN"/>
        </w:rPr>
        <w:t>new</w:t>
      </w:r>
      <w:r w:rsidRPr="00521747">
        <w:rPr>
          <w:color w:val="000000"/>
          <w:lang w:val="fr-FR" w:eastAsia="zh-CN"/>
        </w:rPr>
        <w:t xml:space="preserve"> </w:t>
      </w:r>
      <w:r w:rsidRPr="00521747">
        <w:rPr>
          <w:b/>
          <w:bCs/>
          <w:color w:val="BB7977"/>
          <w:lang w:val="fr-FR" w:eastAsia="zh-CN"/>
        </w:rPr>
        <w:t>String</w:t>
      </w:r>
      <w:r w:rsidRPr="00521747">
        <w:rPr>
          <w:color w:val="808030"/>
          <w:lang w:val="fr-FR" w:eastAsia="zh-CN"/>
        </w:rPr>
        <w:t>(</w:t>
      </w:r>
      <w:r w:rsidRPr="00521747">
        <w:rPr>
          <w:color w:val="000000"/>
          <w:lang w:val="fr-FR" w:eastAsia="zh-CN"/>
        </w:rPr>
        <w:t>tampon</w:t>
      </w:r>
      <w:r w:rsidRPr="00521747">
        <w:rPr>
          <w:color w:val="808030"/>
          <w:lang w:val="fr-FR" w:eastAsia="zh-CN"/>
        </w:rPr>
        <w:t>)</w:t>
      </w:r>
      <w:r w:rsidRPr="00521747">
        <w:rPr>
          <w:color w:val="800080"/>
          <w:lang w:val="fr-FR" w:eastAsia="zh-CN"/>
        </w:rPr>
        <w:t>;</w:t>
      </w:r>
    </w:p>
    <w:p w14:paraId="256BD1ED" w14:textId="77777777" w:rsidR="00521747" w:rsidRPr="00521747" w:rsidRDefault="00521747" w:rsidP="00521747">
      <w:pPr>
        <w:pStyle w:val="Code"/>
        <w:rPr>
          <w:color w:val="000000"/>
          <w:lang w:val="fr-FR" w:eastAsia="zh-CN"/>
        </w:rPr>
      </w:pPr>
      <w:r w:rsidRPr="00521747">
        <w:rPr>
          <w:color w:val="000000"/>
          <w:lang w:val="fr-FR" w:eastAsia="zh-CN"/>
        </w:rPr>
        <w:t xml:space="preserve">    prixUnitaire </w:t>
      </w:r>
      <w:r w:rsidRPr="00521747">
        <w:rPr>
          <w:color w:val="808030"/>
          <w:lang w:val="fr-FR" w:eastAsia="zh-CN"/>
        </w:rPr>
        <w:t>=</w:t>
      </w:r>
      <w:r w:rsidRPr="00521747">
        <w:rPr>
          <w:color w:val="000000"/>
          <w:lang w:val="fr-FR" w:eastAsia="zh-CN"/>
        </w:rPr>
        <w:t xml:space="preserve"> unFichier</w:t>
      </w:r>
      <w:r w:rsidRPr="00521747">
        <w:rPr>
          <w:color w:val="808030"/>
          <w:lang w:val="fr-FR" w:eastAsia="zh-CN"/>
        </w:rPr>
        <w:t>.</w:t>
      </w:r>
      <w:r w:rsidRPr="00521747">
        <w:rPr>
          <w:color w:val="000000"/>
          <w:lang w:val="fr-FR" w:eastAsia="zh-CN"/>
        </w:rPr>
        <w:t>readDouble</w:t>
      </w:r>
      <w:r w:rsidRPr="00521747">
        <w:rPr>
          <w:color w:val="808030"/>
          <w:lang w:val="fr-FR" w:eastAsia="zh-CN"/>
        </w:rPr>
        <w:t>()</w:t>
      </w:r>
      <w:r w:rsidRPr="00521747">
        <w:rPr>
          <w:color w:val="800080"/>
          <w:lang w:val="fr-FR" w:eastAsia="zh-CN"/>
        </w:rPr>
        <w:t>;</w:t>
      </w:r>
    </w:p>
    <w:p w14:paraId="3461355C" w14:textId="77777777" w:rsidR="00521747" w:rsidRPr="00D95704" w:rsidRDefault="00521747" w:rsidP="00521747">
      <w:pPr>
        <w:pStyle w:val="Code"/>
        <w:rPr>
          <w:color w:val="000000"/>
          <w:lang w:val="en-CA" w:eastAsia="zh-CN"/>
        </w:rPr>
      </w:pPr>
      <w:r w:rsidRPr="00521747">
        <w:rPr>
          <w:color w:val="000000"/>
          <w:lang w:val="fr-FR" w:eastAsia="zh-CN"/>
        </w:rPr>
        <w:t xml:space="preserve">  </w:t>
      </w:r>
      <w:r w:rsidRPr="00D95704">
        <w:rPr>
          <w:color w:val="800080"/>
          <w:lang w:val="en-CA" w:eastAsia="zh-CN"/>
        </w:rPr>
        <w:t>}</w:t>
      </w:r>
    </w:p>
    <w:p w14:paraId="1048DDBF" w14:textId="77777777" w:rsidR="00521747" w:rsidRPr="00D95704" w:rsidRDefault="00521747" w:rsidP="00521747">
      <w:pPr>
        <w:pStyle w:val="Code"/>
        <w:keepNext w:val="0"/>
        <w:keepLines w:val="0"/>
        <w:rPr>
          <w:color w:val="000000"/>
          <w:lang w:val="en-CA" w:eastAsia="zh-CN"/>
        </w:rPr>
      </w:pPr>
    </w:p>
    <w:p w14:paraId="566F9B43"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public</w:t>
      </w:r>
      <w:r w:rsidRPr="00D95704">
        <w:rPr>
          <w:color w:val="000000"/>
          <w:lang w:val="en-CA" w:eastAsia="zh-CN"/>
        </w:rPr>
        <w:t xml:space="preserve"> </w:t>
      </w:r>
      <w:r w:rsidRPr="00D95704">
        <w:rPr>
          <w:b/>
          <w:bCs/>
          <w:lang w:val="en-CA" w:eastAsia="zh-CN"/>
        </w:rPr>
        <w:t>static</w:t>
      </w:r>
      <w:r w:rsidRPr="00D95704">
        <w:rPr>
          <w:color w:val="000000"/>
          <w:lang w:val="en-CA" w:eastAsia="zh-CN"/>
        </w:rPr>
        <w:t xml:space="preserve"> </w:t>
      </w:r>
      <w:r w:rsidRPr="00D95704">
        <w:rPr>
          <w:color w:val="BB7977"/>
          <w:lang w:val="en-CA" w:eastAsia="zh-CN"/>
        </w:rPr>
        <w:t>int</w:t>
      </w:r>
      <w:r w:rsidRPr="00D95704">
        <w:rPr>
          <w:color w:val="000000"/>
          <w:lang w:val="en-CA" w:eastAsia="zh-CN"/>
        </w:rPr>
        <w:t xml:space="preserve"> tailleMaxEnregistrement</w:t>
      </w:r>
      <w:r w:rsidRPr="00D95704">
        <w:rPr>
          <w:color w:val="808030"/>
          <w:lang w:val="en-CA" w:eastAsia="zh-CN"/>
        </w:rPr>
        <w:t>()</w:t>
      </w:r>
      <w:r w:rsidRPr="00D95704">
        <w:rPr>
          <w:color w:val="000000"/>
          <w:lang w:val="en-CA" w:eastAsia="zh-CN"/>
        </w:rPr>
        <w:t xml:space="preserve"> </w:t>
      </w:r>
      <w:r w:rsidRPr="00D95704">
        <w:rPr>
          <w:color w:val="800080"/>
          <w:lang w:val="en-CA" w:eastAsia="zh-CN"/>
        </w:rPr>
        <w:t>{</w:t>
      </w:r>
    </w:p>
    <w:p w14:paraId="12A43FFF" w14:textId="77777777" w:rsidR="00521747" w:rsidRPr="00D95704" w:rsidRDefault="00521747" w:rsidP="00521747">
      <w:pPr>
        <w:pStyle w:val="Code"/>
        <w:rPr>
          <w:color w:val="000000"/>
          <w:lang w:val="en-CA" w:eastAsia="zh-CN"/>
        </w:rPr>
      </w:pPr>
      <w:r w:rsidRPr="00D95704">
        <w:rPr>
          <w:color w:val="000000"/>
          <w:lang w:val="en-CA" w:eastAsia="zh-CN"/>
        </w:rPr>
        <w:t xml:space="preserve">    </w:t>
      </w:r>
      <w:r w:rsidRPr="00D95704">
        <w:rPr>
          <w:b/>
          <w:bCs/>
          <w:lang w:val="en-CA" w:eastAsia="zh-CN"/>
        </w:rPr>
        <w:t>return</w:t>
      </w:r>
      <w:r w:rsidRPr="00D95704">
        <w:rPr>
          <w:color w:val="000000"/>
          <w:lang w:val="en-CA" w:eastAsia="zh-CN"/>
        </w:rPr>
        <w:t xml:space="preserve"> </w:t>
      </w:r>
      <w:r w:rsidRPr="00D95704">
        <w:rPr>
          <w:color w:val="008C00"/>
          <w:lang w:val="en-CA" w:eastAsia="zh-CN"/>
        </w:rPr>
        <w:t>50</w:t>
      </w:r>
      <w:r w:rsidRPr="00D95704">
        <w:rPr>
          <w:color w:val="800080"/>
          <w:lang w:val="en-CA" w:eastAsia="zh-CN"/>
        </w:rPr>
        <w:t>;</w:t>
      </w:r>
    </w:p>
    <w:p w14:paraId="4237C745" w14:textId="77777777" w:rsidR="00521747" w:rsidRPr="00521747" w:rsidRDefault="00521747" w:rsidP="00521747">
      <w:pPr>
        <w:pStyle w:val="Code"/>
        <w:rPr>
          <w:color w:val="000000"/>
          <w:lang w:eastAsia="zh-CN"/>
        </w:rPr>
      </w:pPr>
      <w:r w:rsidRPr="00D95704">
        <w:rPr>
          <w:color w:val="000000"/>
          <w:lang w:val="en-CA" w:eastAsia="zh-CN"/>
        </w:rPr>
        <w:t xml:space="preserve">  </w:t>
      </w:r>
      <w:r w:rsidRPr="00521747">
        <w:rPr>
          <w:color w:val="800080"/>
          <w:lang w:eastAsia="zh-CN"/>
        </w:rPr>
        <w:t>}</w:t>
      </w:r>
    </w:p>
    <w:p w14:paraId="70E46D4B" w14:textId="0786D3C2" w:rsidR="00521747" w:rsidRDefault="00521747" w:rsidP="00521747">
      <w:pPr>
        <w:pStyle w:val="Code"/>
        <w:rPr>
          <w:color w:val="800080"/>
          <w:lang w:eastAsia="zh-CN"/>
        </w:rPr>
      </w:pPr>
      <w:r w:rsidRPr="00521747">
        <w:rPr>
          <w:color w:val="800080"/>
          <w:lang w:eastAsia="zh-CN"/>
        </w:rPr>
        <w:t>}</w:t>
      </w:r>
    </w:p>
    <w:p w14:paraId="5A767C63" w14:textId="77777777" w:rsidR="00117845" w:rsidRPr="00521747" w:rsidRDefault="00117845" w:rsidP="00521747">
      <w:pPr>
        <w:pStyle w:val="Code"/>
        <w:rPr>
          <w:color w:val="000000"/>
          <w:lang w:eastAsia="zh-CN"/>
        </w:rPr>
      </w:pPr>
    </w:p>
    <w:p w14:paraId="36007893" w14:textId="77777777" w:rsidR="00966BF1" w:rsidRDefault="00966BF1" w:rsidP="007E66E1">
      <w:pPr>
        <w:pStyle w:val="Corpsdetexte"/>
        <w:jc w:val="center"/>
      </w:pPr>
    </w:p>
    <w:p w14:paraId="27356D35" w14:textId="4BE89DF4" w:rsidR="007E66E1" w:rsidRDefault="00F758A2" w:rsidP="007E66E1">
      <w:pPr>
        <w:pStyle w:val="Corpsdetexte"/>
        <w:jc w:val="center"/>
      </w:pPr>
      <w:r>
        <w:rPr>
          <w:noProof/>
        </w:rPr>
        <w:object w:dxaOrig="5160" w:dyaOrig="2640" w14:anchorId="55F703ED">
          <v:shape id="_x0000_i1025" type="#_x0000_t75" alt="" style="width:257.9pt;height:133.25pt;mso-width-percent:0;mso-height-percent:0;mso-width-percent:0;mso-height-percent:0" o:ole="" fillcolor="window">
            <v:imagedata r:id="rId599" o:title=""/>
          </v:shape>
          <o:OLEObject Type="Embed" ProgID="Visio.Drawing.11" ShapeID="_x0000_i1025" DrawAspect="Content" ObjectID="_1765265469" r:id="rId600"/>
        </w:object>
      </w:r>
    </w:p>
    <w:p w14:paraId="47AB4692" w14:textId="24405CF1" w:rsidR="007E66E1" w:rsidRDefault="007E66E1" w:rsidP="007E66E1">
      <w:pPr>
        <w:pStyle w:val="Lgende"/>
        <w:jc w:val="center"/>
      </w:pPr>
      <w:r>
        <w:t xml:space="preserve">Figure </w:t>
      </w:r>
      <w:r>
        <w:fldChar w:fldCharType="begin"/>
      </w:r>
      <w:r>
        <w:instrText xml:space="preserve"> SEQ Figure \* ARABIC </w:instrText>
      </w:r>
      <w:r>
        <w:fldChar w:fldCharType="separate"/>
      </w:r>
      <w:r w:rsidR="00CF67E3">
        <w:rPr>
          <w:noProof/>
        </w:rPr>
        <w:t>39</w:t>
      </w:r>
      <w:r>
        <w:fldChar w:fldCharType="end"/>
      </w:r>
      <w:r>
        <w:t>. Organisation du fichier à adressage relatif.</w:t>
      </w:r>
    </w:p>
    <w:p w14:paraId="10BF3159" w14:textId="77777777" w:rsidR="007E66E1" w:rsidRDefault="007E66E1" w:rsidP="007E66E1">
      <w:pPr>
        <w:pStyle w:val="Corpsdetexte"/>
      </w:pPr>
      <w:r>
        <w:t>Pour simplifier l’exemple, les seules opérations permises sont :</w:t>
      </w:r>
    </w:p>
    <w:p w14:paraId="11D4E2CD" w14:textId="77777777" w:rsidR="007E66E1" w:rsidRPr="00C677A8" w:rsidRDefault="007E66E1" w:rsidP="007E66E1">
      <w:pPr>
        <w:pStyle w:val="Corpsdetexte"/>
        <w:numPr>
          <w:ilvl w:val="0"/>
          <w:numId w:val="29"/>
        </w:numPr>
      </w:pPr>
      <w:r w:rsidRPr="00C677A8">
        <w:t xml:space="preserve">Créer un nouvel enregistrement. </w:t>
      </w:r>
    </w:p>
    <w:p w14:paraId="2F0D802E" w14:textId="77777777" w:rsidR="007E66E1" w:rsidRDefault="007E66E1" w:rsidP="007E66E1">
      <w:pPr>
        <w:pStyle w:val="Corpsdetexte"/>
        <w:numPr>
          <w:ilvl w:val="0"/>
          <w:numId w:val="29"/>
        </w:numPr>
      </w:pPr>
      <w:r>
        <w:t>Sélectionner un enregistrement à partir du NER.</w:t>
      </w:r>
    </w:p>
    <w:p w14:paraId="33FB36E9" w14:textId="77777777" w:rsidR="007E66E1" w:rsidRDefault="007E66E1" w:rsidP="007E66E1">
      <w:pPr>
        <w:pStyle w:val="Corpsdetexte"/>
        <w:numPr>
          <w:ilvl w:val="0"/>
          <w:numId w:val="29"/>
        </w:numPr>
      </w:pPr>
      <w:r>
        <w:t>Modifier le prix d’un enregistrement sélectionné à partir du NER.</w:t>
      </w:r>
    </w:p>
    <w:p w14:paraId="47764616" w14:textId="25192BBB" w:rsidR="007E66E1" w:rsidRDefault="007E66E1" w:rsidP="007E66E1">
      <w:pPr>
        <w:pStyle w:val="Corpsdetexte"/>
      </w:pPr>
      <w:r>
        <w:rPr>
          <w:b/>
        </w:rPr>
        <w:t>Exemple</w:t>
      </w:r>
      <w:r>
        <w:t>. Le programme suivant illustre l’accès direct et l’adressage relatif.</w:t>
      </w:r>
    </w:p>
    <w:p w14:paraId="51AF78DA" w14:textId="2C4FE0FF" w:rsidR="00A43FEB" w:rsidRDefault="00000000" w:rsidP="007E66E1">
      <w:pPr>
        <w:pStyle w:val="Corpsdetexte"/>
      </w:pPr>
      <w:hyperlink r:id="rId601" w:history="1">
        <w:r w:rsidR="00546902">
          <w:rPr>
            <w:rStyle w:val="Hyperlien"/>
            <w:rFonts w:ascii="Segoe UI" w:hAnsi="Segoe UI" w:cs="Segoe UI"/>
            <w:b/>
            <w:bCs/>
            <w:color w:val="0366D6"/>
          </w:rPr>
          <w:t>JavaPasAPas</w:t>
        </w:r>
      </w:hyperlink>
      <w:r w:rsidR="00546902">
        <w:rPr>
          <w:rStyle w:val="separator"/>
          <w:rFonts w:ascii="Segoe UI" w:hAnsi="Segoe UI" w:cs="Segoe UI"/>
          <w:color w:val="586069"/>
        </w:rPr>
        <w:t>/</w:t>
      </w:r>
      <w:r w:rsidR="00C50856">
        <w:rPr>
          <w:rStyle w:val="lev"/>
          <w:rFonts w:ascii="Segoe UI" w:hAnsi="Segoe UI" w:cs="Segoe UI"/>
          <w:color w:val="24292E"/>
        </w:rPr>
        <w:t>chapitre_9/A</w:t>
      </w:r>
      <w:r w:rsidR="00546902">
        <w:rPr>
          <w:rStyle w:val="lev"/>
          <w:rFonts w:ascii="Segoe UI" w:hAnsi="Segoe UI" w:cs="Segoe UI"/>
          <w:color w:val="24292E"/>
        </w:rPr>
        <w:t>ccesDirect.java</w:t>
      </w:r>
    </w:p>
    <w:p w14:paraId="2BF5D575" w14:textId="77777777" w:rsidR="00521747" w:rsidRPr="00521747" w:rsidRDefault="00521747" w:rsidP="00521747">
      <w:pPr>
        <w:pStyle w:val="Code"/>
        <w:rPr>
          <w:color w:val="000000"/>
          <w:lang w:eastAsia="zh-CN"/>
        </w:rPr>
      </w:pPr>
      <w:r w:rsidRPr="00521747">
        <w:rPr>
          <w:lang w:eastAsia="zh-CN"/>
        </w:rPr>
        <w:lastRenderedPageBreak/>
        <w:t>/* Illustration de l'accès direct avec un fichier à adressage relatif</w:t>
      </w:r>
    </w:p>
    <w:p w14:paraId="110ABCD4" w14:textId="77777777" w:rsidR="00521747" w:rsidRPr="00521747" w:rsidRDefault="00521747" w:rsidP="00521747">
      <w:pPr>
        <w:pStyle w:val="Code"/>
        <w:rPr>
          <w:color w:val="000000"/>
          <w:lang w:eastAsia="zh-CN"/>
        </w:rPr>
      </w:pPr>
      <w:r w:rsidRPr="00521747">
        <w:rPr>
          <w:lang w:eastAsia="zh-CN"/>
        </w:rPr>
        <w:t> * Opérations permises :</w:t>
      </w:r>
    </w:p>
    <w:p w14:paraId="63FAC3E4" w14:textId="77777777" w:rsidR="00521747" w:rsidRPr="00521747" w:rsidRDefault="00521747" w:rsidP="00521747">
      <w:pPr>
        <w:pStyle w:val="Code"/>
        <w:rPr>
          <w:color w:val="000000"/>
          <w:lang w:eastAsia="zh-CN"/>
        </w:rPr>
      </w:pPr>
      <w:r w:rsidRPr="00521747">
        <w:rPr>
          <w:lang w:eastAsia="zh-CN"/>
        </w:rPr>
        <w:t> *      sélectionner un enregistrement par son NER</w:t>
      </w:r>
    </w:p>
    <w:p w14:paraId="2639E87B" w14:textId="77777777" w:rsidR="00521747" w:rsidRPr="00521747" w:rsidRDefault="00521747" w:rsidP="00521747">
      <w:pPr>
        <w:pStyle w:val="Code"/>
        <w:rPr>
          <w:color w:val="000000"/>
          <w:lang w:eastAsia="zh-CN"/>
        </w:rPr>
      </w:pPr>
      <w:r w:rsidRPr="00521747">
        <w:rPr>
          <w:lang w:eastAsia="zh-CN"/>
        </w:rPr>
        <w:t> *      modifier le prix d'un enregistrement sélectionné par son NER</w:t>
      </w:r>
    </w:p>
    <w:p w14:paraId="16988AAE" w14:textId="77777777" w:rsidR="00521747" w:rsidRPr="00521747" w:rsidRDefault="00521747" w:rsidP="00521747">
      <w:pPr>
        <w:pStyle w:val="Code"/>
        <w:rPr>
          <w:color w:val="000000"/>
          <w:lang w:eastAsia="zh-CN"/>
        </w:rPr>
      </w:pPr>
      <w:r w:rsidRPr="00521747">
        <w:rPr>
          <w:lang w:eastAsia="zh-CN"/>
        </w:rPr>
        <w:t> *      créer un nouvel enregistrement (toujours à la fin)</w:t>
      </w:r>
    </w:p>
    <w:p w14:paraId="750D0070" w14:textId="77777777" w:rsidR="00521747" w:rsidRPr="00521747" w:rsidRDefault="00521747" w:rsidP="00521747">
      <w:pPr>
        <w:pStyle w:val="Code"/>
        <w:rPr>
          <w:color w:val="000000"/>
          <w:lang w:eastAsia="zh-CN"/>
        </w:rPr>
      </w:pPr>
      <w:r w:rsidRPr="00521747">
        <w:rPr>
          <w:lang w:eastAsia="zh-CN"/>
        </w:rPr>
        <w:t> *      (ne permet pas la suppression)</w:t>
      </w:r>
    </w:p>
    <w:p w14:paraId="0ED6B09E" w14:textId="77777777" w:rsidR="00521747" w:rsidRPr="009A50DE" w:rsidRDefault="00521747" w:rsidP="00521747">
      <w:pPr>
        <w:pStyle w:val="Code"/>
        <w:rPr>
          <w:color w:val="000000"/>
          <w:lang w:val="en-CA" w:eastAsia="zh-CN"/>
        </w:rPr>
      </w:pPr>
      <w:r w:rsidRPr="00521747">
        <w:rPr>
          <w:lang w:eastAsia="zh-CN"/>
        </w:rPr>
        <w:t> </w:t>
      </w:r>
      <w:r w:rsidRPr="009A50DE">
        <w:rPr>
          <w:lang w:val="en-CA" w:eastAsia="zh-CN"/>
        </w:rPr>
        <w:t>*/</w:t>
      </w:r>
    </w:p>
    <w:p w14:paraId="5D424E7A" w14:textId="77777777" w:rsidR="00521747" w:rsidRPr="009A50DE" w:rsidRDefault="00521747" w:rsidP="00521747">
      <w:pPr>
        <w:pStyle w:val="Code"/>
        <w:rPr>
          <w:color w:val="000000"/>
          <w:lang w:val="en-CA" w:eastAsia="zh-CN"/>
        </w:rPr>
      </w:pPr>
    </w:p>
    <w:p w14:paraId="53C9772F" w14:textId="77777777" w:rsidR="00521747" w:rsidRPr="009A50DE" w:rsidRDefault="00521747" w:rsidP="00521747">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w:t>
      </w:r>
      <w:r w:rsidRPr="009A50DE">
        <w:rPr>
          <w:color w:val="808030"/>
          <w:lang w:val="en-CA" w:eastAsia="zh-CN"/>
        </w:rPr>
        <w:t>.</w:t>
      </w:r>
      <w:r w:rsidRPr="009A50DE">
        <w:rPr>
          <w:color w:val="004A43"/>
          <w:lang w:val="en-CA" w:eastAsia="zh-CN"/>
        </w:rPr>
        <w:t>io</w:t>
      </w:r>
      <w:r w:rsidRPr="009A50DE">
        <w:rPr>
          <w:color w:val="808030"/>
          <w:lang w:val="en-CA" w:eastAsia="zh-CN"/>
        </w:rPr>
        <w:t>.</w:t>
      </w:r>
      <w:r w:rsidRPr="009A50DE">
        <w:rPr>
          <w:b/>
          <w:bCs/>
          <w:color w:val="800000"/>
          <w:lang w:val="en-CA" w:eastAsia="zh-CN"/>
        </w:rPr>
        <w:t>*</w:t>
      </w:r>
      <w:r w:rsidRPr="009A50DE">
        <w:rPr>
          <w:color w:val="800080"/>
          <w:lang w:val="en-CA" w:eastAsia="zh-CN"/>
        </w:rPr>
        <w:t>;</w:t>
      </w:r>
    </w:p>
    <w:p w14:paraId="72EE303F" w14:textId="77777777" w:rsidR="00521747" w:rsidRPr="009A50DE" w:rsidRDefault="00521747" w:rsidP="00521747">
      <w:pPr>
        <w:pStyle w:val="Code"/>
        <w:rPr>
          <w:color w:val="000000"/>
          <w:lang w:val="en-CA" w:eastAsia="zh-CN"/>
        </w:rPr>
      </w:pPr>
      <w:r w:rsidRPr="009A50DE">
        <w:rPr>
          <w:b/>
          <w:bCs/>
          <w:color w:val="800000"/>
          <w:lang w:val="en-CA" w:eastAsia="zh-CN"/>
        </w:rPr>
        <w:t>import</w:t>
      </w:r>
      <w:r w:rsidRPr="009A50DE">
        <w:rPr>
          <w:color w:val="004A43"/>
          <w:lang w:val="en-CA" w:eastAsia="zh-CN"/>
        </w:rPr>
        <w:t xml:space="preserve"> javax</w:t>
      </w:r>
      <w:r w:rsidRPr="009A50DE">
        <w:rPr>
          <w:color w:val="808030"/>
          <w:lang w:val="en-CA" w:eastAsia="zh-CN"/>
        </w:rPr>
        <w:t>.</w:t>
      </w:r>
      <w:r w:rsidRPr="009A50DE">
        <w:rPr>
          <w:color w:val="004A43"/>
          <w:lang w:val="en-CA" w:eastAsia="zh-CN"/>
        </w:rPr>
        <w:t>swing</w:t>
      </w:r>
      <w:r w:rsidRPr="009A50DE">
        <w:rPr>
          <w:color w:val="808030"/>
          <w:lang w:val="en-CA" w:eastAsia="zh-CN"/>
        </w:rPr>
        <w:t>.</w:t>
      </w:r>
      <w:r w:rsidRPr="009A50DE">
        <w:rPr>
          <w:color w:val="004A43"/>
          <w:lang w:val="en-CA" w:eastAsia="zh-CN"/>
        </w:rPr>
        <w:t>JOptionPane</w:t>
      </w:r>
      <w:r w:rsidRPr="009A50DE">
        <w:rPr>
          <w:color w:val="800080"/>
          <w:lang w:val="en-CA" w:eastAsia="zh-CN"/>
        </w:rPr>
        <w:t>;</w:t>
      </w:r>
    </w:p>
    <w:p w14:paraId="36BDC97D" w14:textId="77777777" w:rsidR="00521747" w:rsidRPr="009A50DE" w:rsidRDefault="00521747" w:rsidP="00521747">
      <w:pPr>
        <w:pStyle w:val="Code"/>
        <w:rPr>
          <w:color w:val="000000"/>
          <w:lang w:val="en-CA" w:eastAsia="zh-CN"/>
        </w:rPr>
      </w:pPr>
    </w:p>
    <w:p w14:paraId="29E789C4" w14:textId="77777777" w:rsidR="00521747" w:rsidRPr="00521747" w:rsidRDefault="00521747" w:rsidP="00521747">
      <w:pPr>
        <w:pStyle w:val="Code"/>
        <w:rPr>
          <w:color w:val="000000"/>
          <w:lang w:val="en-CA" w:eastAsia="zh-CN"/>
        </w:rPr>
      </w:pP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class</w:t>
      </w:r>
      <w:r w:rsidRPr="00521747">
        <w:rPr>
          <w:color w:val="000000"/>
          <w:lang w:val="en-CA" w:eastAsia="zh-CN"/>
        </w:rPr>
        <w:t xml:space="preserve"> AccesDirect </w:t>
      </w:r>
      <w:r w:rsidRPr="00521747">
        <w:rPr>
          <w:color w:val="800080"/>
          <w:lang w:val="en-CA" w:eastAsia="zh-CN"/>
        </w:rPr>
        <w:t>{</w:t>
      </w:r>
    </w:p>
    <w:p w14:paraId="329CF760" w14:textId="77777777" w:rsidR="00521747" w:rsidRPr="00521747" w:rsidRDefault="00521747" w:rsidP="00521747">
      <w:pPr>
        <w:pStyle w:val="Code"/>
        <w:keepNext w:val="0"/>
        <w:keepLines w:val="0"/>
        <w:rPr>
          <w:color w:val="000000"/>
          <w:lang w:val="en-CA" w:eastAsia="zh-CN"/>
        </w:rPr>
      </w:pPr>
    </w:p>
    <w:p w14:paraId="4ACAE92D"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public</w:t>
      </w:r>
      <w:r w:rsidRPr="00521747">
        <w:rPr>
          <w:color w:val="000000"/>
          <w:lang w:val="en-CA" w:eastAsia="zh-CN"/>
        </w:rPr>
        <w:t xml:space="preserve"> </w:t>
      </w:r>
      <w:r w:rsidRPr="00521747">
        <w:rPr>
          <w:b/>
          <w:bCs/>
          <w:color w:val="800000"/>
          <w:lang w:val="en-CA" w:eastAsia="zh-CN"/>
        </w:rPr>
        <w:t>static</w:t>
      </w:r>
      <w:r w:rsidRPr="00521747">
        <w:rPr>
          <w:color w:val="000000"/>
          <w:lang w:val="en-CA" w:eastAsia="zh-CN"/>
        </w:rPr>
        <w:t xml:space="preserve"> </w:t>
      </w:r>
      <w:r w:rsidRPr="00521747">
        <w:rPr>
          <w:color w:val="BB7977"/>
          <w:lang w:val="en-CA" w:eastAsia="zh-CN"/>
        </w:rPr>
        <w:t>void</w:t>
      </w:r>
      <w:r w:rsidRPr="00521747">
        <w:rPr>
          <w:color w:val="000000"/>
          <w:lang w:val="en-CA" w:eastAsia="zh-CN"/>
        </w:rPr>
        <w:t xml:space="preserve"> main</w:t>
      </w:r>
      <w:r w:rsidRPr="00521747">
        <w:rPr>
          <w:color w:val="808030"/>
          <w:lang w:val="en-CA" w:eastAsia="zh-CN"/>
        </w:rPr>
        <w:t>(</w:t>
      </w:r>
      <w:r w:rsidRPr="00521747">
        <w:rPr>
          <w:b/>
          <w:bCs/>
          <w:color w:val="BB7977"/>
          <w:lang w:val="en-CA" w:eastAsia="zh-CN"/>
        </w:rPr>
        <w:t>String</w:t>
      </w:r>
      <w:r w:rsidRPr="00521747">
        <w:rPr>
          <w:color w:val="000000"/>
          <w:lang w:val="en-CA" w:eastAsia="zh-CN"/>
        </w:rPr>
        <w:t xml:space="preserve"> args</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throws</w:t>
      </w:r>
      <w:r w:rsidRPr="00521747">
        <w:rPr>
          <w:color w:val="000000"/>
          <w:lang w:val="en-CA" w:eastAsia="zh-CN"/>
        </w:rPr>
        <w:t xml:space="preserve"> </w:t>
      </w:r>
      <w:r w:rsidRPr="00521747">
        <w:rPr>
          <w:b/>
          <w:bCs/>
          <w:color w:val="BB7977"/>
          <w:lang w:val="en-CA" w:eastAsia="zh-CN"/>
        </w:rPr>
        <w:t>Exception</w:t>
      </w:r>
      <w:r w:rsidRPr="00521747">
        <w:rPr>
          <w:color w:val="000000"/>
          <w:lang w:val="en-CA" w:eastAsia="zh-CN"/>
        </w:rPr>
        <w:t xml:space="preserve"> </w:t>
      </w:r>
      <w:r w:rsidRPr="00521747">
        <w:rPr>
          <w:color w:val="800080"/>
          <w:lang w:val="en-CA" w:eastAsia="zh-CN"/>
        </w:rPr>
        <w:t>{</w:t>
      </w:r>
    </w:p>
    <w:p w14:paraId="6560523D" w14:textId="77777777" w:rsidR="00521747" w:rsidRPr="00521747" w:rsidRDefault="00521747" w:rsidP="00521747">
      <w:pPr>
        <w:pStyle w:val="Code"/>
        <w:rPr>
          <w:color w:val="000000"/>
          <w:lang w:eastAsia="zh-CN"/>
        </w:rPr>
      </w:pPr>
      <w:r w:rsidRPr="00521747">
        <w:rPr>
          <w:color w:val="000000"/>
          <w:lang w:val="en-CA" w:eastAsia="zh-CN"/>
        </w:rPr>
        <w:t xml:space="preserve">    </w:t>
      </w:r>
      <w:r w:rsidRPr="00521747">
        <w:rPr>
          <w:lang w:eastAsia="zh-CN"/>
        </w:rPr>
        <w:t>// Ouverture du fichier ou creation si n'existe pas</w:t>
      </w:r>
    </w:p>
    <w:p w14:paraId="3B3FE7C5"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color w:val="BB7977"/>
          <w:lang w:eastAsia="zh-CN"/>
        </w:rPr>
        <w:t>int</w:t>
      </w:r>
      <w:r w:rsidRPr="00521747">
        <w:rPr>
          <w:color w:val="000000"/>
          <w:lang w:eastAsia="zh-CN"/>
        </w:rPr>
        <w:t xml:space="preserve"> nombreAlloue</w:t>
      </w:r>
      <w:r w:rsidRPr="00521747">
        <w:rPr>
          <w:color w:val="800080"/>
          <w:lang w:eastAsia="zh-CN"/>
        </w:rPr>
        <w:t>;</w:t>
      </w:r>
      <w:r w:rsidRPr="00521747">
        <w:rPr>
          <w:color w:val="000000"/>
          <w:lang w:eastAsia="zh-CN"/>
        </w:rPr>
        <w:t xml:space="preserve"> </w:t>
      </w:r>
      <w:r w:rsidRPr="00521747">
        <w:rPr>
          <w:lang w:eastAsia="zh-CN"/>
        </w:rPr>
        <w:t>// nombre d'enregistrements actuellement alloués</w:t>
      </w:r>
    </w:p>
    <w:p w14:paraId="1DAB42D7"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b/>
          <w:bCs/>
          <w:color w:val="BB7977"/>
          <w:lang w:eastAsia="zh-CN"/>
        </w:rPr>
        <w:t>RandomAccessFile</w:t>
      </w:r>
      <w:r w:rsidRPr="00521747">
        <w:rPr>
          <w:color w:val="000000"/>
          <w:lang w:eastAsia="zh-CN"/>
        </w:rPr>
        <w:t xml:space="preserve"> fichierDirectPlants</w:t>
      </w:r>
      <w:r w:rsidRPr="00521747">
        <w:rPr>
          <w:color w:val="800080"/>
          <w:lang w:eastAsia="zh-CN"/>
        </w:rPr>
        <w:t>;</w:t>
      </w:r>
    </w:p>
    <w:p w14:paraId="4E2FF684"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b/>
          <w:bCs/>
          <w:color w:val="BB7977"/>
          <w:lang w:eastAsia="zh-CN"/>
        </w:rPr>
        <w:t>File</w:t>
      </w:r>
      <w:r w:rsidRPr="00521747">
        <w:rPr>
          <w:color w:val="000000"/>
          <w:lang w:eastAsia="zh-CN"/>
        </w:rPr>
        <w:t xml:space="preserve"> leFichier </w:t>
      </w:r>
      <w:r w:rsidRPr="00521747">
        <w:rPr>
          <w:color w:val="808030"/>
          <w:lang w:eastAsia="zh-CN"/>
        </w:rPr>
        <w:t>=</w:t>
      </w:r>
    </w:p>
    <w:p w14:paraId="2110F993"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File</w:t>
      </w:r>
      <w:r w:rsidRPr="00521747">
        <w:rPr>
          <w:color w:val="808030"/>
          <w:lang w:eastAsia="zh-CN"/>
        </w:rPr>
        <w:t>(</w:t>
      </w:r>
    </w:p>
    <w:p w14:paraId="23434B27" w14:textId="17E2A918" w:rsidR="00521747" w:rsidRPr="00521747" w:rsidRDefault="00521747" w:rsidP="00521747">
      <w:pPr>
        <w:pStyle w:val="Code"/>
        <w:rPr>
          <w:color w:val="000000"/>
          <w:lang w:eastAsia="zh-CN"/>
        </w:rPr>
      </w:pPr>
      <w:r w:rsidRPr="00521747">
        <w:rPr>
          <w:color w:val="000000"/>
          <w:lang w:eastAsia="zh-CN"/>
        </w:rPr>
        <w:t xml:space="preserve">   </w:t>
      </w:r>
      <w:r>
        <w:rPr>
          <w:color w:val="000000"/>
          <w:lang w:eastAsia="zh-CN"/>
        </w:rPr>
        <w:t xml:space="preserve"> </w:t>
      </w:r>
      <w:r w:rsidRPr="00521747">
        <w:rPr>
          <w:color w:val="0000E6"/>
          <w:lang w:eastAsia="zh-CN"/>
        </w:rPr>
        <w:t>"paramètres/Users/Robert/Documents/NetBeansProjects/JavaLivre/build/classes/DirectPlants.dat"</w:t>
      </w:r>
      <w:r w:rsidRPr="00521747">
        <w:rPr>
          <w:color w:val="808030"/>
          <w:lang w:eastAsia="zh-CN"/>
        </w:rPr>
        <w:t>)</w:t>
      </w:r>
      <w:r w:rsidRPr="00521747">
        <w:rPr>
          <w:color w:val="800080"/>
          <w:lang w:eastAsia="zh-CN"/>
        </w:rPr>
        <w:t>;</w:t>
      </w:r>
    </w:p>
    <w:p w14:paraId="67A6ED55" w14:textId="77777777" w:rsidR="00521747" w:rsidRPr="00521747" w:rsidRDefault="00521747" w:rsidP="00521747">
      <w:pPr>
        <w:pStyle w:val="Code"/>
        <w:rPr>
          <w:color w:val="000000"/>
          <w:lang w:eastAsia="zh-CN"/>
        </w:rPr>
      </w:pPr>
      <w:r w:rsidRPr="00521747">
        <w:rPr>
          <w:color w:val="000000"/>
          <w:lang w:eastAsia="zh-CN"/>
        </w:rPr>
        <w:t xml:space="preserve">    </w:t>
      </w:r>
      <w:r w:rsidRPr="00521747">
        <w:rPr>
          <w:b/>
          <w:bCs/>
          <w:color w:val="800000"/>
          <w:lang w:eastAsia="zh-CN"/>
        </w:rPr>
        <w:t>if</w:t>
      </w:r>
      <w:r w:rsidRPr="00521747">
        <w:rPr>
          <w:color w:val="000000"/>
          <w:lang w:eastAsia="zh-CN"/>
        </w:rPr>
        <w:t xml:space="preserve"> </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exists</w:t>
      </w:r>
      <w:r w:rsidRPr="00521747">
        <w:rPr>
          <w:color w:val="808030"/>
          <w:lang w:eastAsia="zh-CN"/>
        </w:rPr>
        <w:t>())</w:t>
      </w:r>
      <w:r w:rsidRPr="00521747">
        <w:rPr>
          <w:color w:val="000000"/>
          <w:lang w:eastAsia="zh-CN"/>
        </w:rPr>
        <w:t xml:space="preserve"> </w:t>
      </w:r>
      <w:r w:rsidRPr="00521747">
        <w:rPr>
          <w:color w:val="800080"/>
          <w:lang w:eastAsia="zh-CN"/>
        </w:rPr>
        <w:t>{</w:t>
      </w:r>
      <w:r w:rsidRPr="00521747">
        <w:rPr>
          <w:color w:val="000000"/>
          <w:lang w:eastAsia="zh-CN"/>
        </w:rPr>
        <w:t xml:space="preserve"> </w:t>
      </w:r>
      <w:r w:rsidRPr="00521747">
        <w:rPr>
          <w:lang w:eastAsia="zh-CN"/>
        </w:rPr>
        <w:t>// Fichier existe ?</w:t>
      </w:r>
    </w:p>
    <w:p w14:paraId="09EBD1BD" w14:textId="77777777" w:rsidR="00521747" w:rsidRPr="00521747" w:rsidRDefault="00521747" w:rsidP="00521747">
      <w:pPr>
        <w:pStyle w:val="Code"/>
        <w:rPr>
          <w:color w:val="000000"/>
          <w:lang w:eastAsia="zh-CN"/>
        </w:rPr>
      </w:pPr>
      <w:r w:rsidRPr="00521747">
        <w:rPr>
          <w:color w:val="000000"/>
          <w:lang w:eastAsia="zh-CN"/>
        </w:rPr>
        <w:t xml:space="preserve">      fichierDirectPlants </w:t>
      </w:r>
      <w:r w:rsidRPr="00521747">
        <w:rPr>
          <w:color w:val="808030"/>
          <w:lang w:eastAsia="zh-CN"/>
        </w:rPr>
        <w:t>=</w:t>
      </w:r>
      <w:r w:rsidRPr="00521747">
        <w:rPr>
          <w:color w:val="000000"/>
          <w:lang w:eastAsia="zh-CN"/>
        </w:rPr>
        <w:t xml:space="preserve"> </w:t>
      </w:r>
      <w:r w:rsidRPr="00521747">
        <w:rPr>
          <w:b/>
          <w:bCs/>
          <w:color w:val="800000"/>
          <w:lang w:eastAsia="zh-CN"/>
        </w:rPr>
        <w:t>new</w:t>
      </w:r>
      <w:r w:rsidRPr="00521747">
        <w:rPr>
          <w:color w:val="000000"/>
          <w:lang w:eastAsia="zh-CN"/>
        </w:rPr>
        <w:t xml:space="preserve"> </w:t>
      </w:r>
      <w:r w:rsidRPr="00521747">
        <w:rPr>
          <w:b/>
          <w:bCs/>
          <w:color w:val="BB7977"/>
          <w:lang w:eastAsia="zh-CN"/>
        </w:rPr>
        <w:t>RandomAccessFile</w:t>
      </w:r>
      <w:r w:rsidRPr="00521747">
        <w:rPr>
          <w:color w:val="808030"/>
          <w:lang w:eastAsia="zh-CN"/>
        </w:rPr>
        <w:t>(</w:t>
      </w:r>
      <w:r w:rsidRPr="00521747">
        <w:rPr>
          <w:color w:val="000000"/>
          <w:lang w:eastAsia="zh-CN"/>
        </w:rPr>
        <w:t>leFichier</w:t>
      </w:r>
      <w:r w:rsidRPr="00521747">
        <w:rPr>
          <w:color w:val="808030"/>
          <w:lang w:eastAsia="zh-CN"/>
        </w:rPr>
        <w:t>,</w:t>
      </w:r>
      <w:r w:rsidRPr="00521747">
        <w:rPr>
          <w:color w:val="000000"/>
          <w:lang w:eastAsia="zh-CN"/>
        </w:rPr>
        <w:t xml:space="preserve"> </w:t>
      </w:r>
      <w:r w:rsidRPr="00521747">
        <w:rPr>
          <w:color w:val="0000E6"/>
          <w:lang w:eastAsia="zh-CN"/>
        </w:rPr>
        <w:t>"rw"</w:t>
      </w:r>
      <w:r w:rsidRPr="00521747">
        <w:rPr>
          <w:color w:val="808030"/>
          <w:lang w:eastAsia="zh-CN"/>
        </w:rPr>
        <w:t>)</w:t>
      </w:r>
      <w:r w:rsidRPr="00521747">
        <w:rPr>
          <w:color w:val="800080"/>
          <w:lang w:eastAsia="zh-CN"/>
        </w:rPr>
        <w:t>;</w:t>
      </w:r>
    </w:p>
    <w:p w14:paraId="36D9FCCD" w14:textId="77777777" w:rsidR="00521747" w:rsidRPr="00521747" w:rsidRDefault="00521747" w:rsidP="00521747">
      <w:pPr>
        <w:pStyle w:val="Code"/>
        <w:rPr>
          <w:color w:val="000000"/>
          <w:lang w:val="fr-FR" w:eastAsia="zh-CN"/>
        </w:rPr>
      </w:pPr>
      <w:r w:rsidRPr="00521747">
        <w:rPr>
          <w:color w:val="000000"/>
          <w:lang w:eastAsia="zh-CN"/>
        </w:rPr>
        <w:t xml:space="preserve">      </w:t>
      </w:r>
      <w:r w:rsidRPr="00521747">
        <w:rPr>
          <w:lang w:val="fr-FR" w:eastAsia="zh-CN"/>
        </w:rPr>
        <w:t>// Cherche le nombre d'enregistrements actuellement alloués</w:t>
      </w:r>
    </w:p>
    <w:p w14:paraId="63C426B4" w14:textId="77777777" w:rsidR="00521747" w:rsidRPr="00521747" w:rsidRDefault="00521747" w:rsidP="00521747">
      <w:pPr>
        <w:pStyle w:val="Code"/>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readInt</w:t>
      </w:r>
      <w:r w:rsidRPr="00521747">
        <w:rPr>
          <w:color w:val="808030"/>
          <w:lang w:val="fr-FR" w:eastAsia="zh-CN"/>
        </w:rPr>
        <w:t>()</w:t>
      </w:r>
      <w:r w:rsidRPr="00521747">
        <w:rPr>
          <w:color w:val="800080"/>
          <w:lang w:val="fr-FR" w:eastAsia="zh-CN"/>
        </w:rPr>
        <w:t>;</w:t>
      </w:r>
    </w:p>
    <w:p w14:paraId="770DA63F"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b/>
          <w:bCs/>
          <w:color w:val="800000"/>
          <w:lang w:val="fr-FR" w:eastAsia="zh-CN"/>
        </w:rPr>
        <w:t>else</w:t>
      </w:r>
      <w:r w:rsidRPr="00521747">
        <w:rPr>
          <w:color w:val="000000"/>
          <w:lang w:val="fr-FR" w:eastAsia="zh-CN"/>
        </w:rPr>
        <w:t xml:space="preserve"> </w:t>
      </w:r>
      <w:r w:rsidRPr="00521747">
        <w:rPr>
          <w:color w:val="800080"/>
          <w:lang w:val="fr-FR" w:eastAsia="zh-CN"/>
        </w:rPr>
        <w:t>{</w:t>
      </w:r>
      <w:r w:rsidRPr="00521747">
        <w:rPr>
          <w:color w:val="000000"/>
          <w:lang w:val="fr-FR" w:eastAsia="zh-CN"/>
        </w:rPr>
        <w:t xml:space="preserve"> </w:t>
      </w:r>
      <w:r w:rsidRPr="00521747">
        <w:rPr>
          <w:lang w:val="fr-FR" w:eastAsia="zh-CN"/>
        </w:rPr>
        <w:t>// Le fichier n'existe pas, il faut initialiser nombreAlloue</w:t>
      </w:r>
    </w:p>
    <w:p w14:paraId="61AFBD70"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 </w:t>
      </w:r>
      <w:r w:rsidRPr="00521747">
        <w:rPr>
          <w:color w:val="808030"/>
          <w:lang w:val="fr-FR" w:eastAsia="zh-CN"/>
        </w:rPr>
        <w:t>=</w:t>
      </w:r>
      <w:r w:rsidRPr="00521747">
        <w:rPr>
          <w:color w:val="000000"/>
          <w:lang w:val="fr-FR" w:eastAsia="zh-CN"/>
        </w:rPr>
        <w:t xml:space="preserve"> </w:t>
      </w:r>
      <w:r w:rsidRPr="00521747">
        <w:rPr>
          <w:b/>
          <w:bCs/>
          <w:color w:val="800000"/>
          <w:lang w:val="fr-FR" w:eastAsia="zh-CN"/>
        </w:rPr>
        <w:t>new</w:t>
      </w:r>
      <w:r w:rsidRPr="00521747">
        <w:rPr>
          <w:color w:val="000000"/>
          <w:lang w:val="fr-FR" w:eastAsia="zh-CN"/>
        </w:rPr>
        <w:t xml:space="preserve"> </w:t>
      </w:r>
      <w:r w:rsidRPr="00521747">
        <w:rPr>
          <w:b/>
          <w:bCs/>
          <w:color w:val="BB7977"/>
          <w:lang w:val="fr-FR" w:eastAsia="zh-CN"/>
        </w:rPr>
        <w:t>RandomAccessFile</w:t>
      </w:r>
      <w:r w:rsidRPr="00521747">
        <w:rPr>
          <w:color w:val="808030"/>
          <w:lang w:val="fr-FR" w:eastAsia="zh-CN"/>
        </w:rPr>
        <w:t>(</w:t>
      </w:r>
      <w:r w:rsidRPr="00521747">
        <w:rPr>
          <w:color w:val="000000"/>
          <w:lang w:val="fr-FR" w:eastAsia="zh-CN"/>
        </w:rPr>
        <w:t>leFichier</w:t>
      </w:r>
      <w:r w:rsidRPr="00521747">
        <w:rPr>
          <w:color w:val="808030"/>
          <w:lang w:val="fr-FR" w:eastAsia="zh-CN"/>
        </w:rPr>
        <w:t>,</w:t>
      </w:r>
      <w:r w:rsidRPr="00521747">
        <w:rPr>
          <w:color w:val="000000"/>
          <w:lang w:val="fr-FR" w:eastAsia="zh-CN"/>
        </w:rPr>
        <w:t xml:space="preserve"> </w:t>
      </w:r>
      <w:r w:rsidRPr="00521747">
        <w:rPr>
          <w:color w:val="0000E6"/>
          <w:lang w:val="fr-FR" w:eastAsia="zh-CN"/>
        </w:rPr>
        <w:t>"rw"</w:t>
      </w:r>
      <w:r w:rsidRPr="00521747">
        <w:rPr>
          <w:color w:val="808030"/>
          <w:lang w:val="fr-FR" w:eastAsia="zh-CN"/>
        </w:rPr>
        <w:t>)</w:t>
      </w:r>
      <w:r w:rsidRPr="00521747">
        <w:rPr>
          <w:color w:val="800080"/>
          <w:lang w:val="fr-FR" w:eastAsia="zh-CN"/>
        </w:rPr>
        <w:t>;</w:t>
      </w:r>
    </w:p>
    <w:p w14:paraId="2E0369F3"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lang w:val="fr-FR" w:eastAsia="zh-CN"/>
        </w:rPr>
        <w:t>// Initialiser nombreAlloue</w:t>
      </w:r>
    </w:p>
    <w:p w14:paraId="54045735" w14:textId="77777777" w:rsidR="00521747" w:rsidRPr="00521747" w:rsidRDefault="00521747" w:rsidP="00521747">
      <w:pPr>
        <w:pStyle w:val="Code"/>
        <w:rPr>
          <w:color w:val="000000"/>
          <w:lang w:val="fr-FR" w:eastAsia="zh-CN"/>
        </w:rPr>
      </w:pPr>
      <w:r w:rsidRPr="00521747">
        <w:rPr>
          <w:color w:val="000000"/>
          <w:lang w:val="fr-FR" w:eastAsia="zh-CN"/>
        </w:rPr>
        <w:t xml:space="preserve">      nombreAlloue </w:t>
      </w:r>
      <w:r w:rsidRPr="00521747">
        <w:rPr>
          <w:color w:val="808030"/>
          <w:lang w:val="fr-FR" w:eastAsia="zh-CN"/>
        </w:rPr>
        <w:t>=</w:t>
      </w:r>
      <w:r w:rsidRPr="00521747">
        <w:rPr>
          <w:color w:val="000000"/>
          <w:lang w:val="fr-FR" w:eastAsia="zh-CN"/>
        </w:rPr>
        <w:t xml:space="preserve"> </w:t>
      </w:r>
      <w:r w:rsidRPr="00521747">
        <w:rPr>
          <w:color w:val="008C00"/>
          <w:lang w:val="fr-FR" w:eastAsia="zh-CN"/>
        </w:rPr>
        <w:t>0</w:t>
      </w:r>
      <w:r w:rsidRPr="00521747">
        <w:rPr>
          <w:color w:val="800080"/>
          <w:lang w:val="fr-FR" w:eastAsia="zh-CN"/>
        </w:rPr>
        <w:t>;</w:t>
      </w:r>
    </w:p>
    <w:p w14:paraId="4592747B"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1E8B5F90" w14:textId="77777777" w:rsidR="00521747" w:rsidRPr="009A50DE" w:rsidRDefault="00521747" w:rsidP="00521747">
      <w:pPr>
        <w:pStyle w:val="Code"/>
        <w:rPr>
          <w:color w:val="000000"/>
          <w:lang w:eastAsia="zh-CN"/>
        </w:rPr>
      </w:pPr>
      <w:r w:rsidRPr="00521747">
        <w:rPr>
          <w:color w:val="000000"/>
          <w:lang w:val="fr-FR" w:eastAsia="zh-CN"/>
        </w:rPr>
        <w:t xml:space="preserve">    </w:t>
      </w:r>
      <w:r w:rsidRPr="009A50DE">
        <w:rPr>
          <w:color w:val="800080"/>
          <w:lang w:eastAsia="zh-CN"/>
        </w:rPr>
        <w:t>}</w:t>
      </w:r>
    </w:p>
    <w:p w14:paraId="63DDD8B9" w14:textId="77777777" w:rsidR="00521747" w:rsidRPr="009A50DE" w:rsidRDefault="00521747" w:rsidP="00521747">
      <w:pPr>
        <w:pStyle w:val="Code"/>
        <w:keepNext w:val="0"/>
        <w:keepLines w:val="0"/>
        <w:rPr>
          <w:color w:val="000000"/>
          <w:lang w:eastAsia="zh-CN"/>
        </w:rPr>
      </w:pPr>
    </w:p>
    <w:p w14:paraId="50D02100"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chaineNER</w:t>
      </w:r>
      <w:r w:rsidRPr="009A50DE">
        <w:rPr>
          <w:color w:val="800080"/>
          <w:lang w:eastAsia="zh-CN"/>
        </w:rPr>
        <w:t>;</w:t>
      </w:r>
    </w:p>
    <w:p w14:paraId="5B8ED723" w14:textId="77777777" w:rsidR="00521747" w:rsidRPr="00521747" w:rsidRDefault="00521747" w:rsidP="00521747">
      <w:pPr>
        <w:pStyle w:val="Code"/>
        <w:rPr>
          <w:color w:val="000000"/>
          <w:lang w:val="en-CA" w:eastAsia="zh-CN"/>
        </w:rPr>
      </w:pPr>
      <w:r w:rsidRPr="009A50DE">
        <w:rPr>
          <w:color w:val="000000"/>
          <w:lang w:eastAsia="zh-CN"/>
        </w:rPr>
        <w:t xml:space="preserve">    </w:t>
      </w:r>
      <w:r w:rsidRPr="00521747">
        <w:rPr>
          <w:color w:val="BB7977"/>
          <w:lang w:val="en-CA" w:eastAsia="zh-CN"/>
        </w:rPr>
        <w:t>int</w:t>
      </w:r>
      <w:r w:rsidRPr="00521747">
        <w:rPr>
          <w:color w:val="000000"/>
          <w:lang w:val="en-CA" w:eastAsia="zh-CN"/>
        </w:rPr>
        <w:t xml:space="preserve"> numeroER</w:t>
      </w:r>
      <w:r w:rsidRPr="00521747">
        <w:rPr>
          <w:color w:val="800080"/>
          <w:lang w:val="en-CA" w:eastAsia="zh-CN"/>
        </w:rPr>
        <w:t>;</w:t>
      </w:r>
    </w:p>
    <w:p w14:paraId="11E04743" w14:textId="77777777" w:rsidR="00521747" w:rsidRPr="00521747" w:rsidRDefault="00521747" w:rsidP="00521747">
      <w:pPr>
        <w:pStyle w:val="Code"/>
        <w:rPr>
          <w:color w:val="000000"/>
          <w:lang w:val="en-CA" w:eastAsia="zh-CN"/>
        </w:rPr>
      </w:pPr>
      <w:r w:rsidRPr="00521747">
        <w:rPr>
          <w:color w:val="000000"/>
          <w:lang w:val="en-CA" w:eastAsia="zh-CN"/>
        </w:rPr>
        <w:t xml:space="preserve">    Plant unPlant </w:t>
      </w:r>
      <w:r w:rsidRPr="00521747">
        <w:rPr>
          <w:color w:val="808030"/>
          <w:lang w:val="en-CA" w:eastAsia="zh-CN"/>
        </w:rPr>
        <w:t>=</w:t>
      </w:r>
      <w:r w:rsidRPr="00521747">
        <w:rPr>
          <w:color w:val="000000"/>
          <w:lang w:val="en-CA" w:eastAsia="zh-CN"/>
        </w:rPr>
        <w:t xml:space="preserve"> </w:t>
      </w:r>
      <w:r w:rsidRPr="00521747">
        <w:rPr>
          <w:b/>
          <w:bCs/>
          <w:color w:val="800000"/>
          <w:lang w:val="en-CA" w:eastAsia="zh-CN"/>
        </w:rPr>
        <w:t>new</w:t>
      </w:r>
      <w:r w:rsidRPr="00521747">
        <w:rPr>
          <w:color w:val="000000"/>
          <w:lang w:val="en-CA" w:eastAsia="zh-CN"/>
        </w:rPr>
        <w:t xml:space="preserve"> Plant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808030"/>
          <w:lang w:val="en-CA" w:eastAsia="zh-CN"/>
        </w:rPr>
        <w:t>,</w:t>
      </w:r>
      <w:r w:rsidRPr="00521747">
        <w:rPr>
          <w:color w:val="000000"/>
          <w:lang w:val="en-CA" w:eastAsia="zh-CN"/>
        </w:rPr>
        <w:t xml:space="preserve"> </w:t>
      </w:r>
      <w:r w:rsidRPr="00521747">
        <w:rPr>
          <w:color w:val="008000"/>
          <w:lang w:val="en-CA" w:eastAsia="zh-CN"/>
        </w:rPr>
        <w:t>0.0</w:t>
      </w:r>
      <w:r w:rsidRPr="00521747">
        <w:rPr>
          <w:color w:val="808030"/>
          <w:lang w:val="en-CA" w:eastAsia="zh-CN"/>
        </w:rPr>
        <w:t>)</w:t>
      </w:r>
      <w:r w:rsidRPr="00521747">
        <w:rPr>
          <w:color w:val="800080"/>
          <w:lang w:val="en-CA" w:eastAsia="zh-CN"/>
        </w:rPr>
        <w:t>;</w:t>
      </w:r>
    </w:p>
    <w:p w14:paraId="641A9E3E" w14:textId="77777777" w:rsidR="00521747" w:rsidRPr="00521747" w:rsidRDefault="00521747" w:rsidP="00521747">
      <w:pPr>
        <w:pStyle w:val="Code"/>
        <w:keepNext w:val="0"/>
        <w:keepLines w:val="0"/>
        <w:rPr>
          <w:color w:val="000000"/>
          <w:lang w:val="en-CA" w:eastAsia="zh-CN"/>
        </w:rPr>
      </w:pPr>
    </w:p>
    <w:p w14:paraId="6C35A69C"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b/>
          <w:bCs/>
          <w:color w:val="800000"/>
          <w:lang w:eastAsia="zh-CN"/>
        </w:rPr>
        <w:t>while</w:t>
      </w:r>
      <w:r w:rsidRPr="009A50DE">
        <w:rPr>
          <w:color w:val="000000"/>
          <w:lang w:eastAsia="zh-CN"/>
        </w:rPr>
        <w:t xml:space="preserve"> </w:t>
      </w:r>
      <w:r w:rsidRPr="009A50DE">
        <w:rPr>
          <w:color w:val="808030"/>
          <w:lang w:eastAsia="zh-CN"/>
        </w:rPr>
        <w:t>(</w:t>
      </w:r>
      <w:r w:rsidRPr="009A50DE">
        <w:rPr>
          <w:b/>
          <w:bCs/>
          <w:color w:val="800000"/>
          <w:lang w:eastAsia="zh-CN"/>
        </w:rPr>
        <w:t>true</w:t>
      </w:r>
      <w:r w:rsidRPr="009A50DE">
        <w:rPr>
          <w:color w:val="808030"/>
          <w:lang w:eastAsia="zh-CN"/>
        </w:rPr>
        <w:t>)</w:t>
      </w:r>
      <w:r w:rsidRPr="009A50DE">
        <w:rPr>
          <w:color w:val="000000"/>
          <w:lang w:eastAsia="zh-CN"/>
        </w:rPr>
        <w:t xml:space="preserve"> </w:t>
      </w:r>
      <w:r w:rsidRPr="009A50DE">
        <w:rPr>
          <w:color w:val="800080"/>
          <w:lang w:eastAsia="zh-CN"/>
        </w:rPr>
        <w:t>{</w:t>
      </w:r>
    </w:p>
    <w:p w14:paraId="614592B3"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chaineChoix </w:t>
      </w:r>
      <w:r w:rsidRPr="009A50DE">
        <w:rPr>
          <w:color w:val="808030"/>
          <w:lang w:eastAsia="zh-CN"/>
        </w:rPr>
        <w:t>=</w:t>
      </w:r>
    </w:p>
    <w:p w14:paraId="4519C9C0" w14:textId="77777777" w:rsidR="00521747" w:rsidRPr="009A50DE" w:rsidRDefault="00521747" w:rsidP="00521747">
      <w:pPr>
        <w:pStyle w:val="Code"/>
        <w:rPr>
          <w:color w:val="000000"/>
          <w:lang w:eastAsia="zh-CN"/>
        </w:rPr>
      </w:pP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"Menu: 1(lire); 2(modifier prix); 3(ajouter) ; 0 (terminer)"</w:t>
      </w:r>
      <w:r w:rsidRPr="009A50DE">
        <w:rPr>
          <w:color w:val="808030"/>
          <w:lang w:eastAsia="zh-CN"/>
        </w:rPr>
        <w:t>)</w:t>
      </w:r>
      <w:r w:rsidRPr="009A50DE">
        <w:rPr>
          <w:color w:val="800080"/>
          <w:lang w:eastAsia="zh-CN"/>
        </w:rPr>
        <w:t>;</w:t>
      </w:r>
    </w:p>
    <w:p w14:paraId="095D93BC" w14:textId="77777777" w:rsidR="00521747" w:rsidRPr="00521747" w:rsidRDefault="00521747" w:rsidP="00521747">
      <w:pPr>
        <w:pStyle w:val="Code"/>
        <w:rPr>
          <w:color w:val="000000"/>
          <w:lang w:val="fr-FR" w:eastAsia="zh-CN"/>
        </w:rPr>
      </w:pPr>
      <w:r w:rsidRPr="009A50DE">
        <w:rPr>
          <w:color w:val="000000"/>
          <w:lang w:eastAsia="zh-CN"/>
        </w:rPr>
        <w:t xml:space="preserve">      </w:t>
      </w:r>
      <w:r w:rsidRPr="00521747">
        <w:rPr>
          <w:color w:val="BB7977"/>
          <w:lang w:val="fr-FR" w:eastAsia="zh-CN"/>
        </w:rPr>
        <w:t>int</w:t>
      </w:r>
      <w:r w:rsidRPr="00521747">
        <w:rPr>
          <w:color w:val="000000"/>
          <w:lang w:val="fr-FR" w:eastAsia="zh-CN"/>
        </w:rPr>
        <w:t xml:space="preserve"> choix </w:t>
      </w:r>
      <w:r w:rsidRPr="00521747">
        <w:rPr>
          <w:color w:val="808030"/>
          <w:lang w:val="fr-FR" w:eastAsia="zh-CN"/>
        </w:rPr>
        <w:t>=</w:t>
      </w:r>
      <w:r w:rsidRPr="00521747">
        <w:rPr>
          <w:color w:val="000000"/>
          <w:lang w:val="fr-FR" w:eastAsia="zh-CN"/>
        </w:rPr>
        <w:t xml:space="preserve"> </w:t>
      </w:r>
      <w:r w:rsidRPr="00521747">
        <w:rPr>
          <w:b/>
          <w:bCs/>
          <w:color w:val="BB7977"/>
          <w:lang w:val="fr-FR" w:eastAsia="zh-CN"/>
        </w:rPr>
        <w:t>Integer</w:t>
      </w:r>
      <w:r w:rsidRPr="00521747">
        <w:rPr>
          <w:color w:val="808030"/>
          <w:lang w:val="fr-FR" w:eastAsia="zh-CN"/>
        </w:rPr>
        <w:t>.</w:t>
      </w:r>
      <w:r w:rsidRPr="00521747">
        <w:rPr>
          <w:color w:val="000000"/>
          <w:lang w:val="fr-FR" w:eastAsia="zh-CN"/>
        </w:rPr>
        <w:t>parseInt</w:t>
      </w:r>
      <w:r w:rsidRPr="00521747">
        <w:rPr>
          <w:color w:val="808030"/>
          <w:lang w:val="fr-FR" w:eastAsia="zh-CN"/>
        </w:rPr>
        <w:t>(</w:t>
      </w:r>
      <w:r w:rsidRPr="00521747">
        <w:rPr>
          <w:color w:val="000000"/>
          <w:lang w:val="fr-FR" w:eastAsia="zh-CN"/>
        </w:rPr>
        <w:t>chaineChoix</w:t>
      </w:r>
      <w:r w:rsidRPr="00521747">
        <w:rPr>
          <w:color w:val="808030"/>
          <w:lang w:val="fr-FR" w:eastAsia="zh-CN"/>
        </w:rPr>
        <w:t>)</w:t>
      </w:r>
      <w:r w:rsidRPr="00521747">
        <w:rPr>
          <w:color w:val="800080"/>
          <w:lang w:val="fr-FR" w:eastAsia="zh-CN"/>
        </w:rPr>
        <w:t>;</w:t>
      </w:r>
    </w:p>
    <w:p w14:paraId="65F943A0" w14:textId="77777777" w:rsidR="00521747" w:rsidRPr="00521747" w:rsidRDefault="00521747" w:rsidP="00521747">
      <w:pPr>
        <w:pStyle w:val="Code"/>
        <w:rPr>
          <w:color w:val="000000"/>
          <w:lang w:val="fr-FR" w:eastAsia="zh-CN"/>
        </w:rPr>
      </w:pPr>
    </w:p>
    <w:p w14:paraId="26A43109"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color w:val="800000"/>
          <w:lang w:val="fr-FR" w:eastAsia="zh-CN"/>
        </w:rPr>
        <w:t>switch</w:t>
      </w:r>
      <w:r w:rsidRPr="00521747">
        <w:rPr>
          <w:color w:val="000000"/>
          <w:lang w:val="fr-FR" w:eastAsia="zh-CN"/>
        </w:rPr>
        <w:t xml:space="preserve"> </w:t>
      </w:r>
      <w:r w:rsidRPr="00521747">
        <w:rPr>
          <w:color w:val="808030"/>
          <w:lang w:val="fr-FR" w:eastAsia="zh-CN"/>
        </w:rPr>
        <w:t>(</w:t>
      </w:r>
      <w:r w:rsidRPr="00521747">
        <w:rPr>
          <w:color w:val="000000"/>
          <w:lang w:val="fr-FR" w:eastAsia="zh-CN"/>
        </w:rPr>
        <w:t>choix</w:t>
      </w:r>
      <w:r w:rsidRPr="00521747">
        <w:rPr>
          <w:color w:val="808030"/>
          <w:lang w:val="fr-FR" w:eastAsia="zh-CN"/>
        </w:rPr>
        <w:t>)</w:t>
      </w:r>
      <w:r w:rsidRPr="00521747">
        <w:rPr>
          <w:color w:val="000000"/>
          <w:lang w:val="fr-FR" w:eastAsia="zh-CN"/>
        </w:rPr>
        <w:t xml:space="preserve"> </w:t>
      </w:r>
      <w:r w:rsidRPr="00521747">
        <w:rPr>
          <w:color w:val="800080"/>
          <w:lang w:val="fr-FR" w:eastAsia="zh-CN"/>
        </w:rPr>
        <w:t>{</w:t>
      </w:r>
    </w:p>
    <w:p w14:paraId="03F9ECEE"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color w:val="800000"/>
          <w:lang w:val="fr-FR" w:eastAsia="zh-CN"/>
        </w:rPr>
        <w:t>case</w:t>
      </w:r>
      <w:r w:rsidRPr="00521747">
        <w:rPr>
          <w:color w:val="000000"/>
          <w:lang w:val="fr-FR" w:eastAsia="zh-CN"/>
        </w:rPr>
        <w:t xml:space="preserve"> </w:t>
      </w:r>
      <w:r w:rsidRPr="00521747">
        <w:rPr>
          <w:color w:val="008C00"/>
          <w:lang w:val="fr-FR" w:eastAsia="zh-CN"/>
        </w:rPr>
        <w:t>1</w:t>
      </w:r>
      <w:r w:rsidRPr="00521747">
        <w:rPr>
          <w:color w:val="808030"/>
          <w:lang w:val="fr-FR" w:eastAsia="zh-CN"/>
        </w:rPr>
        <w:t>:</w:t>
      </w:r>
      <w:r w:rsidRPr="00521747">
        <w:rPr>
          <w:color w:val="000000"/>
          <w:lang w:val="fr-FR" w:eastAsia="zh-CN"/>
        </w:rPr>
        <w:t xml:space="preserve"> </w:t>
      </w:r>
      <w:r w:rsidRPr="00521747">
        <w:rPr>
          <w:lang w:val="fr-FR" w:eastAsia="zh-CN"/>
        </w:rPr>
        <w:t>// Lire et afficher l'enregistrement</w:t>
      </w:r>
    </w:p>
    <w:p w14:paraId="260324F4" w14:textId="77777777" w:rsidR="00521747" w:rsidRPr="00521747" w:rsidRDefault="00521747" w:rsidP="00521747">
      <w:pPr>
        <w:pStyle w:val="Code"/>
        <w:rPr>
          <w:color w:val="000000"/>
          <w:lang w:val="fr-FR" w:eastAsia="zh-CN"/>
        </w:rPr>
      </w:pPr>
      <w:r w:rsidRPr="00521747">
        <w:rPr>
          <w:color w:val="000000"/>
          <w:lang w:val="fr-FR" w:eastAsia="zh-CN"/>
        </w:rPr>
        <w:t xml:space="preserve">          chaineNER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numéro d'enregistrement relatif :"</w:t>
      </w:r>
      <w:r w:rsidRPr="00521747">
        <w:rPr>
          <w:color w:val="808030"/>
          <w:lang w:val="fr-FR" w:eastAsia="zh-CN"/>
        </w:rPr>
        <w:t>)</w:t>
      </w:r>
      <w:r w:rsidRPr="00521747">
        <w:rPr>
          <w:color w:val="800080"/>
          <w:lang w:val="fr-FR" w:eastAsia="zh-CN"/>
        </w:rPr>
        <w:t>;</w:t>
      </w:r>
    </w:p>
    <w:p w14:paraId="61AD6AD9" w14:textId="77777777" w:rsidR="00521747" w:rsidRPr="009A50DE" w:rsidRDefault="00521747" w:rsidP="00521747">
      <w:pPr>
        <w:pStyle w:val="Code"/>
        <w:rPr>
          <w:color w:val="000000"/>
          <w:lang w:val="en-CA" w:eastAsia="zh-CN"/>
        </w:rPr>
      </w:pPr>
      <w:r w:rsidRPr="00521747">
        <w:rPr>
          <w:color w:val="000000"/>
          <w:lang w:val="fr-FR" w:eastAsia="zh-CN"/>
        </w:rPr>
        <w:t xml:space="preserve">          </w:t>
      </w:r>
      <w:r w:rsidRPr="009A50DE">
        <w:rPr>
          <w:color w:val="000000"/>
          <w:lang w:val="en-CA" w:eastAsia="zh-CN"/>
        </w:rPr>
        <w:t xml:space="preserve">numeroER </w:t>
      </w:r>
      <w:r w:rsidRPr="009A50DE">
        <w:rPr>
          <w:color w:val="808030"/>
          <w:lang w:val="en-CA" w:eastAsia="zh-CN"/>
        </w:rPr>
        <w:t>=</w:t>
      </w:r>
      <w:r w:rsidRPr="009A50DE">
        <w:rPr>
          <w:color w:val="000000"/>
          <w:lang w:val="en-CA" w:eastAsia="zh-CN"/>
        </w:rPr>
        <w:t xml:space="preserve"> </w:t>
      </w:r>
      <w:r w:rsidRPr="009A50DE">
        <w:rPr>
          <w:b/>
          <w:bCs/>
          <w:color w:val="BB7977"/>
          <w:lang w:val="en-CA" w:eastAsia="zh-CN"/>
        </w:rPr>
        <w:t>Integer</w:t>
      </w:r>
      <w:r w:rsidRPr="009A50DE">
        <w:rPr>
          <w:color w:val="808030"/>
          <w:lang w:val="en-CA" w:eastAsia="zh-CN"/>
        </w:rPr>
        <w:t>.</w:t>
      </w:r>
      <w:r w:rsidRPr="009A50DE">
        <w:rPr>
          <w:color w:val="000000"/>
          <w:lang w:val="en-CA" w:eastAsia="zh-CN"/>
        </w:rPr>
        <w:t>parseInt</w:t>
      </w:r>
      <w:r w:rsidRPr="009A50DE">
        <w:rPr>
          <w:color w:val="808030"/>
          <w:lang w:val="en-CA" w:eastAsia="zh-CN"/>
        </w:rPr>
        <w:t>(</w:t>
      </w:r>
      <w:r w:rsidRPr="009A50DE">
        <w:rPr>
          <w:color w:val="000000"/>
          <w:lang w:val="en-CA" w:eastAsia="zh-CN"/>
        </w:rPr>
        <w:t>chaineNER</w:t>
      </w:r>
      <w:r w:rsidRPr="009A50DE">
        <w:rPr>
          <w:color w:val="808030"/>
          <w:lang w:val="en-CA" w:eastAsia="zh-CN"/>
        </w:rPr>
        <w:t>)</w:t>
      </w:r>
      <w:r w:rsidRPr="009A50DE">
        <w:rPr>
          <w:color w:val="800080"/>
          <w:lang w:val="en-CA" w:eastAsia="zh-CN"/>
        </w:rPr>
        <w:t>;</w:t>
      </w:r>
    </w:p>
    <w:p w14:paraId="54E8E83D"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b/>
          <w:bCs/>
          <w:color w:val="800000"/>
          <w:lang w:val="en-CA" w:eastAsia="zh-CN"/>
        </w:rPr>
        <w:t>if</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numeroER </w:t>
      </w:r>
      <w:r w:rsidRPr="009A50DE">
        <w:rPr>
          <w:color w:val="808030"/>
          <w:lang w:val="en-CA" w:eastAsia="zh-CN"/>
        </w:rPr>
        <w:t>&gt;=</w:t>
      </w:r>
      <w:r w:rsidRPr="009A50DE">
        <w:rPr>
          <w:color w:val="000000"/>
          <w:lang w:val="en-CA" w:eastAsia="zh-CN"/>
        </w:rPr>
        <w:t xml:space="preserve"> </w:t>
      </w:r>
      <w:r w:rsidRPr="009A50DE">
        <w:rPr>
          <w:color w:val="008C00"/>
          <w:lang w:val="en-CA" w:eastAsia="zh-CN"/>
        </w:rPr>
        <w:t>0</w:t>
      </w:r>
      <w:r w:rsidRPr="009A50DE">
        <w:rPr>
          <w:color w:val="000000"/>
          <w:lang w:val="en-CA" w:eastAsia="zh-CN"/>
        </w:rPr>
        <w:t xml:space="preserve"> </w:t>
      </w:r>
      <w:r w:rsidRPr="009A50DE">
        <w:rPr>
          <w:color w:val="808030"/>
          <w:lang w:val="en-CA" w:eastAsia="zh-CN"/>
        </w:rPr>
        <w:t>&amp;&amp;</w:t>
      </w:r>
      <w:r w:rsidRPr="009A50DE">
        <w:rPr>
          <w:color w:val="000000"/>
          <w:lang w:val="en-CA" w:eastAsia="zh-CN"/>
        </w:rPr>
        <w:t xml:space="preserve"> numeroER </w:t>
      </w:r>
      <w:r w:rsidRPr="009A50DE">
        <w:rPr>
          <w:color w:val="808030"/>
          <w:lang w:val="en-CA" w:eastAsia="zh-CN"/>
        </w:rPr>
        <w:t>&lt;</w:t>
      </w:r>
      <w:r w:rsidRPr="009A50DE">
        <w:rPr>
          <w:color w:val="000000"/>
          <w:lang w:val="en-CA" w:eastAsia="zh-CN"/>
        </w:rPr>
        <w:t xml:space="preserve"> nombreAlloue</w:t>
      </w:r>
      <w:r w:rsidRPr="009A50DE">
        <w:rPr>
          <w:color w:val="808030"/>
          <w:lang w:val="en-CA" w:eastAsia="zh-CN"/>
        </w:rPr>
        <w:t>)</w:t>
      </w:r>
      <w:r w:rsidRPr="009A50DE">
        <w:rPr>
          <w:color w:val="000000"/>
          <w:lang w:val="en-CA" w:eastAsia="zh-CN"/>
        </w:rPr>
        <w:t xml:space="preserve"> </w:t>
      </w:r>
      <w:r w:rsidRPr="009A50DE">
        <w:rPr>
          <w:color w:val="800080"/>
          <w:lang w:val="en-CA" w:eastAsia="zh-CN"/>
        </w:rPr>
        <w:t>{</w:t>
      </w:r>
    </w:p>
    <w:p w14:paraId="06224B19" w14:textId="77777777" w:rsidR="00521747" w:rsidRPr="00521747" w:rsidRDefault="00521747" w:rsidP="00521747">
      <w:pPr>
        <w:pStyle w:val="Code"/>
        <w:rPr>
          <w:color w:val="000000"/>
          <w:lang w:val="fr-FR" w:eastAsia="zh-CN"/>
        </w:rPr>
      </w:pPr>
      <w:r w:rsidRPr="009A50DE">
        <w:rPr>
          <w:color w:val="000000"/>
          <w:lang w:val="en-CA" w:eastAsia="zh-CN"/>
        </w:rPr>
        <w:t xml:space="preserve">            </w:t>
      </w:r>
      <w:r w:rsidRPr="00521747">
        <w:rPr>
          <w:lang w:val="fr-FR" w:eastAsia="zh-CN"/>
        </w:rPr>
        <w:t>// sélectionner un enregistrement par son NER</w:t>
      </w:r>
    </w:p>
    <w:p w14:paraId="6CA7B6E0"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91FA370"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lireEnregistrementTailleMax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4DCDE776" w14:textId="77777777" w:rsidR="00521747" w:rsidRPr="00521747" w:rsidRDefault="00521747" w:rsidP="00521747">
      <w:pPr>
        <w:pStyle w:val="Code"/>
        <w:keepNext w:val="0"/>
        <w:keepLines w:val="0"/>
        <w:rPr>
          <w:color w:val="000000"/>
          <w:lang w:val="fr-FR" w:eastAsia="zh-CN"/>
        </w:rPr>
      </w:pPr>
    </w:p>
    <w:p w14:paraId="6F3589BC" w14:textId="77777777" w:rsidR="00521747" w:rsidRPr="009A50DE" w:rsidRDefault="00521747" w:rsidP="00521747">
      <w:pPr>
        <w:pStyle w:val="Code"/>
        <w:rPr>
          <w:color w:val="000000"/>
          <w:lang w:eastAsia="zh-CN"/>
        </w:rPr>
      </w:pPr>
      <w:r w:rsidRPr="00521747">
        <w:rPr>
          <w:color w:val="000000"/>
          <w:lang w:val="fr-FR" w:eastAsia="zh-CN"/>
        </w:rPr>
        <w:t xml:space="preserve">            </w:t>
      </w:r>
      <w:r w:rsidRPr="009A50DE">
        <w:rPr>
          <w:color w:val="000000"/>
          <w:lang w:eastAsia="zh-CN"/>
        </w:rPr>
        <w:t>JOptionPane</w:t>
      </w:r>
      <w:r w:rsidRPr="009A50DE">
        <w:rPr>
          <w:color w:val="808030"/>
          <w:lang w:eastAsia="zh-CN"/>
        </w:rPr>
        <w:t>.</w:t>
      </w:r>
      <w:r w:rsidRPr="009A50DE">
        <w:rPr>
          <w:color w:val="000000"/>
          <w:lang w:eastAsia="zh-CN"/>
        </w:rPr>
        <w:t>showMessageDialog</w:t>
      </w:r>
      <w:r w:rsidRPr="009A50DE">
        <w:rPr>
          <w:color w:val="808030"/>
          <w:lang w:eastAsia="zh-CN"/>
        </w:rPr>
        <w:t>(</w:t>
      </w:r>
    </w:p>
    <w:p w14:paraId="73F1D267" w14:textId="77777777" w:rsidR="00521747" w:rsidRPr="00521747" w:rsidRDefault="00521747" w:rsidP="00521747">
      <w:pPr>
        <w:pStyle w:val="Code"/>
        <w:rPr>
          <w:color w:val="000000"/>
          <w:lang w:val="en-CA" w:eastAsia="zh-CN"/>
        </w:rPr>
      </w:pPr>
      <w:r w:rsidRPr="009A50DE">
        <w:rPr>
          <w:color w:val="000000"/>
          <w:lang w:eastAsia="zh-CN"/>
        </w:rPr>
        <w:t xml:space="preserve">                </w:t>
      </w:r>
      <w:r w:rsidRPr="00521747">
        <w:rPr>
          <w:b/>
          <w:bCs/>
          <w:color w:val="800000"/>
          <w:lang w:val="en-CA" w:eastAsia="zh-CN"/>
        </w:rPr>
        <w:t>null</w:t>
      </w:r>
      <w:r w:rsidRPr="00521747">
        <w:rPr>
          <w:color w:val="808030"/>
          <w:lang w:val="en-CA" w:eastAsia="zh-CN"/>
        </w:rPr>
        <w:t>,</w:t>
      </w:r>
    </w:p>
    <w:p w14:paraId="1F21A2D8"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0000E6"/>
          <w:lang w:val="en-CA" w:eastAsia="zh-CN"/>
        </w:rPr>
        <w:t>"NER :"</w:t>
      </w:r>
    </w:p>
    <w:p w14:paraId="687101D2"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p>
    <w:p w14:paraId="525FCED2"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w:t>
      </w:r>
      <w:r w:rsidRPr="00521747">
        <w:rPr>
          <w:color w:val="0000E6"/>
          <w:lang w:val="en-CA" w:eastAsia="zh-CN"/>
        </w:rPr>
        <w:t>"</w:t>
      </w:r>
      <w:r w:rsidRPr="00521747">
        <w:rPr>
          <w:color w:val="0F69FF"/>
          <w:lang w:val="en-CA" w:eastAsia="zh-CN"/>
        </w:rPr>
        <w:t>\n</w:t>
      </w:r>
      <w:r w:rsidRPr="00521747">
        <w:rPr>
          <w:color w:val="0000E6"/>
          <w:lang w:val="en-CA" w:eastAsia="zh-CN"/>
        </w:rPr>
        <w:t>noPlant :"</w:t>
      </w:r>
    </w:p>
    <w:p w14:paraId="408E3FF5"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unPlant</w:t>
      </w:r>
      <w:r w:rsidRPr="00521747">
        <w:rPr>
          <w:color w:val="808030"/>
          <w:lang w:val="en-CA" w:eastAsia="zh-CN"/>
        </w:rPr>
        <w:t>.</w:t>
      </w:r>
      <w:r w:rsidRPr="00521747">
        <w:rPr>
          <w:color w:val="000000"/>
          <w:lang w:val="en-CA" w:eastAsia="zh-CN"/>
        </w:rPr>
        <w:t>getNoPlant</w:t>
      </w:r>
      <w:r w:rsidRPr="00521747">
        <w:rPr>
          <w:color w:val="808030"/>
          <w:lang w:val="en-CA" w:eastAsia="zh-CN"/>
        </w:rPr>
        <w:t>()</w:t>
      </w:r>
    </w:p>
    <w:p w14:paraId="2C386289"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description :"</w:t>
      </w:r>
    </w:p>
    <w:p w14:paraId="0A28F505"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getDescription</w:t>
      </w:r>
      <w:r w:rsidRPr="009A50DE">
        <w:rPr>
          <w:color w:val="808030"/>
          <w:lang w:eastAsia="zh-CN"/>
        </w:rPr>
        <w:t>()</w:t>
      </w:r>
    </w:p>
    <w:p w14:paraId="604C6CB9"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00E6"/>
          <w:lang w:eastAsia="zh-CN"/>
        </w:rPr>
        <w:t>"</w:t>
      </w:r>
      <w:r w:rsidRPr="009A50DE">
        <w:rPr>
          <w:color w:val="0F69FF"/>
          <w:lang w:eastAsia="zh-CN"/>
        </w:rPr>
        <w:t>\n</w:t>
      </w:r>
      <w:r w:rsidRPr="009A50DE">
        <w:rPr>
          <w:color w:val="0000E6"/>
          <w:lang w:eastAsia="zh-CN"/>
        </w:rPr>
        <w:t>prixUnitaire :"</w:t>
      </w:r>
    </w:p>
    <w:p w14:paraId="6EF3DFFA"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color w:val="808030"/>
          <w:lang w:eastAsia="zh-CN"/>
        </w:rPr>
        <w:t>+</w:t>
      </w:r>
      <w:r w:rsidRPr="009A50DE">
        <w:rPr>
          <w:color w:val="000000"/>
          <w:lang w:eastAsia="zh-CN"/>
        </w:rPr>
        <w:t xml:space="preserve"> unPlant</w:t>
      </w:r>
      <w:r w:rsidRPr="009A50DE">
        <w:rPr>
          <w:color w:val="808030"/>
          <w:lang w:eastAsia="zh-CN"/>
        </w:rPr>
        <w:t>.</w:t>
      </w:r>
      <w:r w:rsidRPr="009A50DE">
        <w:rPr>
          <w:color w:val="000000"/>
          <w:lang w:eastAsia="zh-CN"/>
        </w:rPr>
        <w:t>getPrixUnitaire</w:t>
      </w:r>
      <w:r w:rsidRPr="009A50DE">
        <w:rPr>
          <w:color w:val="808030"/>
          <w:lang w:eastAsia="zh-CN"/>
        </w:rPr>
        <w:t>())</w:t>
      </w:r>
      <w:r w:rsidRPr="009A50DE">
        <w:rPr>
          <w:color w:val="800080"/>
          <w:lang w:eastAsia="zh-CN"/>
        </w:rPr>
        <w:t>;</w:t>
      </w:r>
    </w:p>
    <w:p w14:paraId="1CE473CE" w14:textId="77777777" w:rsidR="00521747" w:rsidRPr="009A50DE" w:rsidRDefault="00521747" w:rsidP="00521747">
      <w:pPr>
        <w:pStyle w:val="Code"/>
        <w:keepNext w:val="0"/>
        <w:keepLines w:val="0"/>
        <w:rPr>
          <w:color w:val="000000"/>
          <w:lang w:eastAsia="zh-CN"/>
        </w:rPr>
      </w:pPr>
    </w:p>
    <w:p w14:paraId="033B7497" w14:textId="77777777" w:rsidR="00521747" w:rsidRPr="00521747" w:rsidRDefault="00521747" w:rsidP="00521747">
      <w:pPr>
        <w:pStyle w:val="Code"/>
        <w:rPr>
          <w:color w:val="000000"/>
          <w:lang w:val="en-CA" w:eastAsia="zh-CN"/>
        </w:rPr>
      </w:pPr>
      <w:r w:rsidRPr="009A50DE">
        <w:rPr>
          <w:color w:val="000000"/>
          <w:lang w:eastAsia="zh-CN"/>
        </w:rPr>
        <w:lastRenderedPageBreak/>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1AF474AA" w14:textId="77777777" w:rsidR="00521747" w:rsidRPr="00521747" w:rsidRDefault="00521747" w:rsidP="00521747">
      <w:pPr>
        <w:pStyle w:val="Code"/>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2F2C4CE4"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color w:val="800080"/>
          <w:lang w:eastAsia="zh-CN"/>
        </w:rPr>
        <w:t>}</w:t>
      </w:r>
    </w:p>
    <w:p w14:paraId="518E9AF9"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66DC1B9F" w14:textId="77777777" w:rsidR="00521747" w:rsidRPr="009A50DE" w:rsidRDefault="00521747" w:rsidP="00521747">
      <w:pPr>
        <w:pStyle w:val="Code"/>
        <w:keepNext w:val="0"/>
        <w:keepLines w:val="0"/>
        <w:rPr>
          <w:color w:val="000000"/>
          <w:lang w:eastAsia="zh-CN"/>
        </w:rPr>
      </w:pPr>
    </w:p>
    <w:p w14:paraId="251C8272"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2</w:t>
      </w:r>
      <w:r w:rsidRPr="009A50DE">
        <w:rPr>
          <w:color w:val="808030"/>
          <w:lang w:eastAsia="zh-CN"/>
        </w:rPr>
        <w:t>:</w:t>
      </w:r>
      <w:r w:rsidRPr="009A50DE">
        <w:rPr>
          <w:color w:val="000000"/>
          <w:lang w:eastAsia="zh-CN"/>
        </w:rPr>
        <w:t xml:space="preserve"> </w:t>
      </w:r>
      <w:r w:rsidRPr="009A50DE">
        <w:rPr>
          <w:lang w:eastAsia="zh-CN"/>
        </w:rPr>
        <w:t>// Modifier un enregistrement</w:t>
      </w:r>
    </w:p>
    <w:p w14:paraId="51C52787" w14:textId="77777777" w:rsidR="00521747" w:rsidRPr="009A50DE" w:rsidRDefault="00521747" w:rsidP="00521747">
      <w:pPr>
        <w:pStyle w:val="Code"/>
        <w:rPr>
          <w:color w:val="000000"/>
          <w:lang w:eastAsia="zh-CN"/>
        </w:rPr>
      </w:pPr>
      <w:r w:rsidRPr="009A50DE">
        <w:rPr>
          <w:color w:val="000000"/>
          <w:lang w:eastAsia="zh-CN"/>
        </w:rPr>
        <w:t xml:space="preserve">          chaineNER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numéro d'enregistrement relatif :"</w:t>
      </w:r>
      <w:r w:rsidRPr="009A50DE">
        <w:rPr>
          <w:color w:val="808030"/>
          <w:lang w:eastAsia="zh-CN"/>
        </w:rPr>
        <w:t>)</w:t>
      </w:r>
      <w:r w:rsidRPr="009A50DE">
        <w:rPr>
          <w:color w:val="800080"/>
          <w:lang w:eastAsia="zh-CN"/>
        </w:rPr>
        <w:t>;</w:t>
      </w:r>
    </w:p>
    <w:p w14:paraId="138A5743" w14:textId="77777777" w:rsidR="00521747" w:rsidRPr="00521747" w:rsidRDefault="00521747" w:rsidP="00521747">
      <w:pPr>
        <w:pStyle w:val="Code"/>
        <w:rPr>
          <w:color w:val="000000"/>
          <w:lang w:val="en-CA" w:eastAsia="zh-CN"/>
        </w:rPr>
      </w:pPr>
      <w:r w:rsidRPr="009A50DE">
        <w:rPr>
          <w:color w:val="000000"/>
          <w:lang w:eastAsia="zh-CN"/>
        </w:rPr>
        <w:t xml:space="preserve">          </w:t>
      </w:r>
      <w:r w:rsidRPr="00521747">
        <w:rPr>
          <w:color w:val="000000"/>
          <w:lang w:val="en-CA" w:eastAsia="zh-CN"/>
        </w:rPr>
        <w:t xml:space="preserve">numeroER </w:t>
      </w:r>
      <w:r w:rsidRPr="00521747">
        <w:rPr>
          <w:color w:val="808030"/>
          <w:lang w:val="en-CA" w:eastAsia="zh-CN"/>
        </w:rPr>
        <w:t>=</w:t>
      </w:r>
      <w:r w:rsidRPr="00521747">
        <w:rPr>
          <w:color w:val="000000"/>
          <w:lang w:val="en-CA" w:eastAsia="zh-CN"/>
        </w:rPr>
        <w:t xml:space="preserve"> </w:t>
      </w:r>
      <w:r w:rsidRPr="00521747">
        <w:rPr>
          <w:b/>
          <w:bCs/>
          <w:color w:val="BB7977"/>
          <w:lang w:val="en-CA" w:eastAsia="zh-CN"/>
        </w:rPr>
        <w:t>Integer</w:t>
      </w:r>
      <w:r w:rsidRPr="00521747">
        <w:rPr>
          <w:color w:val="808030"/>
          <w:lang w:val="en-CA" w:eastAsia="zh-CN"/>
        </w:rPr>
        <w:t>.</w:t>
      </w:r>
      <w:r w:rsidRPr="00521747">
        <w:rPr>
          <w:color w:val="000000"/>
          <w:lang w:val="en-CA" w:eastAsia="zh-CN"/>
        </w:rPr>
        <w:t>parseInt</w:t>
      </w:r>
      <w:r w:rsidRPr="00521747">
        <w:rPr>
          <w:color w:val="808030"/>
          <w:lang w:val="en-CA" w:eastAsia="zh-CN"/>
        </w:rPr>
        <w:t>(</w:t>
      </w:r>
      <w:r w:rsidRPr="00521747">
        <w:rPr>
          <w:color w:val="000000"/>
          <w:lang w:val="en-CA" w:eastAsia="zh-CN"/>
        </w:rPr>
        <w:t>chaineNER</w:t>
      </w:r>
      <w:r w:rsidRPr="00521747">
        <w:rPr>
          <w:color w:val="808030"/>
          <w:lang w:val="en-CA" w:eastAsia="zh-CN"/>
        </w:rPr>
        <w:t>)</w:t>
      </w:r>
      <w:r w:rsidRPr="00521747">
        <w:rPr>
          <w:color w:val="800080"/>
          <w:lang w:val="en-CA" w:eastAsia="zh-CN"/>
        </w:rPr>
        <w:t>;</w:t>
      </w:r>
    </w:p>
    <w:p w14:paraId="3D426A6D"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if</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numeroER </w:t>
      </w:r>
      <w:r w:rsidRPr="00521747">
        <w:rPr>
          <w:color w:val="808030"/>
          <w:lang w:val="en-CA" w:eastAsia="zh-CN"/>
        </w:rPr>
        <w:t>&gt;=</w:t>
      </w:r>
      <w:r w:rsidRPr="00521747">
        <w:rPr>
          <w:color w:val="000000"/>
          <w:lang w:val="en-CA" w:eastAsia="zh-CN"/>
        </w:rPr>
        <w:t xml:space="preserve"> </w:t>
      </w:r>
      <w:r w:rsidRPr="00521747">
        <w:rPr>
          <w:color w:val="008C00"/>
          <w:lang w:val="en-CA" w:eastAsia="zh-CN"/>
        </w:rPr>
        <w:t>0</w:t>
      </w:r>
      <w:r w:rsidRPr="00521747">
        <w:rPr>
          <w:color w:val="000000"/>
          <w:lang w:val="en-CA" w:eastAsia="zh-CN"/>
        </w:rPr>
        <w:t xml:space="preserve"> </w:t>
      </w:r>
      <w:r w:rsidRPr="00521747">
        <w:rPr>
          <w:color w:val="808030"/>
          <w:lang w:val="en-CA" w:eastAsia="zh-CN"/>
        </w:rPr>
        <w:t>&amp;&amp;</w:t>
      </w:r>
      <w:r w:rsidRPr="00521747">
        <w:rPr>
          <w:color w:val="000000"/>
          <w:lang w:val="en-CA" w:eastAsia="zh-CN"/>
        </w:rPr>
        <w:t xml:space="preserve"> numeroER </w:t>
      </w:r>
      <w:r w:rsidRPr="00521747">
        <w:rPr>
          <w:color w:val="808030"/>
          <w:lang w:val="en-CA" w:eastAsia="zh-CN"/>
        </w:rPr>
        <w:t>&lt;</w:t>
      </w:r>
      <w:r w:rsidRPr="00521747">
        <w:rPr>
          <w:color w:val="000000"/>
          <w:lang w:val="en-CA" w:eastAsia="zh-CN"/>
        </w:rPr>
        <w:t xml:space="preserve"> nombreAlloue</w:t>
      </w:r>
      <w:r w:rsidRPr="00521747">
        <w:rPr>
          <w:color w:val="808030"/>
          <w:lang w:val="en-CA" w:eastAsia="zh-CN"/>
        </w:rPr>
        <w:t>)</w:t>
      </w:r>
      <w:r w:rsidRPr="00521747">
        <w:rPr>
          <w:color w:val="000000"/>
          <w:lang w:val="en-CA" w:eastAsia="zh-CN"/>
        </w:rPr>
        <w:t xml:space="preserve"> </w:t>
      </w:r>
      <w:r w:rsidRPr="00521747">
        <w:rPr>
          <w:color w:val="800080"/>
          <w:lang w:val="en-CA" w:eastAsia="zh-CN"/>
        </w:rPr>
        <w:t>{</w:t>
      </w:r>
    </w:p>
    <w:p w14:paraId="37F99D35"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lang w:eastAsia="zh-CN"/>
        </w:rPr>
        <w:t>// D'abord sélectionner l'enregistrement par son NER</w:t>
      </w:r>
    </w:p>
    <w:p w14:paraId="7E10CA46" w14:textId="77777777" w:rsidR="00521747" w:rsidRPr="009A50DE" w:rsidRDefault="00521747" w:rsidP="00521747">
      <w:pPr>
        <w:pStyle w:val="Code"/>
        <w:rPr>
          <w:color w:val="000000"/>
          <w:lang w:eastAsia="zh-CN"/>
        </w:rPr>
      </w:pPr>
      <w:r w:rsidRPr="009A50DE">
        <w:rPr>
          <w:color w:val="000000"/>
          <w:lang w:eastAsia="zh-CN"/>
        </w:rPr>
        <w:t xml:space="preserve">            fichierDirectPlants</w:t>
      </w:r>
      <w:r w:rsidRPr="009A50DE">
        <w:rPr>
          <w:color w:val="808030"/>
          <w:lang w:eastAsia="zh-CN"/>
        </w:rPr>
        <w:t>.</w:t>
      </w:r>
      <w:r w:rsidRPr="009A50DE">
        <w:rPr>
          <w:color w:val="000000"/>
          <w:lang w:eastAsia="zh-CN"/>
        </w:rPr>
        <w:t>seek</w:t>
      </w:r>
      <w:r w:rsidRPr="009A50DE">
        <w:rPr>
          <w:color w:val="808030"/>
          <w:lang w:eastAsia="zh-CN"/>
        </w:rPr>
        <w:t>(</w:t>
      </w:r>
      <w:r w:rsidRPr="009A50DE">
        <w:rPr>
          <w:color w:val="000000"/>
          <w:lang w:eastAsia="zh-CN"/>
        </w:rPr>
        <w:t xml:space="preserve">numeroER </w:t>
      </w:r>
      <w:r w:rsidRPr="009A50DE">
        <w:rPr>
          <w:color w:val="808030"/>
          <w:lang w:eastAsia="zh-CN"/>
        </w:rPr>
        <w:t>*</w:t>
      </w:r>
      <w:r w:rsidRPr="009A50DE">
        <w:rPr>
          <w:color w:val="000000"/>
          <w:lang w:eastAsia="zh-CN"/>
        </w:rPr>
        <w:t xml:space="preserve"> Plant</w:t>
      </w:r>
      <w:r w:rsidRPr="009A50DE">
        <w:rPr>
          <w:color w:val="808030"/>
          <w:lang w:eastAsia="zh-CN"/>
        </w:rPr>
        <w:t>.</w:t>
      </w:r>
      <w:r w:rsidRPr="009A50DE">
        <w:rPr>
          <w:color w:val="000000"/>
          <w:lang w:eastAsia="zh-CN"/>
        </w:rPr>
        <w:t>tailleMaxEnregistrement</w:t>
      </w:r>
      <w:r w:rsidRPr="009A50DE">
        <w:rPr>
          <w:color w:val="808030"/>
          <w:lang w:eastAsia="zh-CN"/>
        </w:rPr>
        <w:t>()</w:t>
      </w:r>
      <w:r w:rsidRPr="009A50DE">
        <w:rPr>
          <w:color w:val="000000"/>
          <w:lang w:eastAsia="zh-CN"/>
        </w:rPr>
        <w:t xml:space="preserve"> </w:t>
      </w:r>
      <w:r w:rsidRPr="009A50DE">
        <w:rPr>
          <w:color w:val="808030"/>
          <w:lang w:eastAsia="zh-CN"/>
        </w:rPr>
        <w:t>+</w:t>
      </w:r>
      <w:r w:rsidRPr="009A50DE">
        <w:rPr>
          <w:color w:val="000000"/>
          <w:lang w:eastAsia="zh-CN"/>
        </w:rPr>
        <w:t xml:space="preserve"> </w:t>
      </w:r>
      <w:r w:rsidRPr="009A50DE">
        <w:rPr>
          <w:color w:val="008C00"/>
          <w:lang w:eastAsia="zh-CN"/>
        </w:rPr>
        <w:t>4</w:t>
      </w:r>
      <w:r w:rsidRPr="009A50DE">
        <w:rPr>
          <w:color w:val="808030"/>
          <w:lang w:eastAsia="zh-CN"/>
        </w:rPr>
        <w:t>)</w:t>
      </w:r>
      <w:r w:rsidRPr="009A50DE">
        <w:rPr>
          <w:color w:val="800080"/>
          <w:lang w:eastAsia="zh-CN"/>
        </w:rPr>
        <w:t>;</w:t>
      </w:r>
    </w:p>
    <w:p w14:paraId="652CDF55" w14:textId="77777777" w:rsidR="00521747" w:rsidRPr="009A50DE" w:rsidRDefault="00521747" w:rsidP="00521747">
      <w:pPr>
        <w:pStyle w:val="Code"/>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lireEnregistrementTailleMax</w:t>
      </w:r>
      <w:r w:rsidRPr="009A50DE">
        <w:rPr>
          <w:color w:val="808030"/>
          <w:lang w:eastAsia="zh-CN"/>
        </w:rPr>
        <w:t>(</w:t>
      </w:r>
      <w:r w:rsidRPr="009A50DE">
        <w:rPr>
          <w:color w:val="000000"/>
          <w:lang w:eastAsia="zh-CN"/>
        </w:rPr>
        <w:t>fichierDirectPlants</w:t>
      </w:r>
      <w:r w:rsidRPr="009A50DE">
        <w:rPr>
          <w:color w:val="808030"/>
          <w:lang w:eastAsia="zh-CN"/>
        </w:rPr>
        <w:t>)</w:t>
      </w:r>
      <w:r w:rsidRPr="009A50DE">
        <w:rPr>
          <w:color w:val="800080"/>
          <w:lang w:eastAsia="zh-CN"/>
        </w:rPr>
        <w:t>;</w:t>
      </w:r>
    </w:p>
    <w:p w14:paraId="05809C1F" w14:textId="77777777" w:rsidR="00521747" w:rsidRPr="009A50DE" w:rsidRDefault="00521747" w:rsidP="00521747">
      <w:pPr>
        <w:pStyle w:val="Code"/>
        <w:rPr>
          <w:color w:val="000000"/>
          <w:lang w:eastAsia="zh-CN"/>
        </w:rPr>
      </w:pPr>
    </w:p>
    <w:p w14:paraId="31F1F561" w14:textId="77777777" w:rsidR="00521747" w:rsidRPr="00521747" w:rsidRDefault="00521747" w:rsidP="00521747">
      <w:pPr>
        <w:pStyle w:val="Code"/>
        <w:rPr>
          <w:color w:val="000000"/>
          <w:lang w:val="fr-FR" w:eastAsia="zh-CN"/>
        </w:rPr>
      </w:pPr>
      <w:r w:rsidRPr="009A50DE">
        <w:rPr>
          <w:color w:val="000000"/>
          <w:lang w:eastAsia="zh-CN"/>
        </w:rPr>
        <w:t xml:space="preserve">            </w:t>
      </w:r>
      <w:r w:rsidRPr="00521747">
        <w:rPr>
          <w:lang w:val="fr-FR" w:eastAsia="zh-CN"/>
        </w:rPr>
        <w:t>// Modifier son prix en mémoire centrale</w:t>
      </w:r>
    </w:p>
    <w:p w14:paraId="2A5F52D8"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nouveau prix :"</w:t>
      </w:r>
      <w:r w:rsidRPr="00521747">
        <w:rPr>
          <w:color w:val="808030"/>
          <w:lang w:val="fr-FR" w:eastAsia="zh-CN"/>
        </w:rPr>
        <w:t>)</w:t>
      </w:r>
      <w:r w:rsidRPr="00521747">
        <w:rPr>
          <w:color w:val="800080"/>
          <w:lang w:val="fr-FR" w:eastAsia="zh-CN"/>
        </w:rPr>
        <w:t>;</w:t>
      </w:r>
    </w:p>
    <w:p w14:paraId="25FA02AF"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0345C1BA" w14:textId="77777777" w:rsidR="00521747" w:rsidRPr="00521747" w:rsidRDefault="00521747" w:rsidP="00521747">
      <w:pPr>
        <w:pStyle w:val="Code"/>
        <w:rPr>
          <w:color w:val="000000"/>
          <w:lang w:val="fr-FR" w:eastAsia="zh-CN"/>
        </w:rPr>
      </w:pPr>
    </w:p>
    <w:p w14:paraId="2625C15B"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lang w:val="fr-FR" w:eastAsia="zh-CN"/>
        </w:rPr>
        <w:t>// Ecrire l'enregistrement modifié</w:t>
      </w:r>
    </w:p>
    <w:p w14:paraId="1177902A"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numeroER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32E2460B"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2DA5E2F9" w14:textId="77777777" w:rsidR="00521747" w:rsidRPr="00521747" w:rsidRDefault="00521747" w:rsidP="00521747">
      <w:pPr>
        <w:pStyle w:val="Code"/>
        <w:rPr>
          <w:color w:val="000000"/>
          <w:lang w:val="fr-FR" w:eastAsia="zh-CN"/>
        </w:rPr>
      </w:pPr>
    </w:p>
    <w:p w14:paraId="50012F2A" w14:textId="77777777" w:rsidR="00521747" w:rsidRPr="00521747" w:rsidRDefault="00521747" w:rsidP="00521747">
      <w:pPr>
        <w:pStyle w:val="Code"/>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587B4DC0" w14:textId="77777777" w:rsidR="00521747" w:rsidRPr="009A50DE" w:rsidRDefault="00521747" w:rsidP="00521747">
      <w:pPr>
        <w:pStyle w:val="Code"/>
        <w:rPr>
          <w:color w:val="000000"/>
          <w:lang w:val="en-CA" w:eastAsia="zh-CN"/>
        </w:rPr>
      </w:pPr>
      <w:r w:rsidRPr="00521747">
        <w:rPr>
          <w:color w:val="000000"/>
          <w:lang w:val="fr-FR" w:eastAsia="zh-CN"/>
        </w:rPr>
        <w:t xml:space="preserve">                </w:t>
      </w:r>
      <w:r w:rsidRPr="009A50DE">
        <w:rPr>
          <w:b/>
          <w:bCs/>
          <w:color w:val="800000"/>
          <w:lang w:val="en-CA" w:eastAsia="zh-CN"/>
        </w:rPr>
        <w:t>null</w:t>
      </w:r>
      <w:r w:rsidRPr="009A50DE">
        <w:rPr>
          <w:color w:val="808030"/>
          <w:lang w:val="en-CA" w:eastAsia="zh-CN"/>
        </w:rPr>
        <w:t>,</w:t>
      </w:r>
    </w:p>
    <w:p w14:paraId="0D62A362"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0000E6"/>
          <w:lang w:val="en-CA" w:eastAsia="zh-CN"/>
        </w:rPr>
        <w:t>"NER :"</w:t>
      </w:r>
    </w:p>
    <w:p w14:paraId="1C2297E8"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numeroER</w:t>
      </w:r>
    </w:p>
    <w:p w14:paraId="762A66AF"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0F69FF"/>
          <w:lang w:val="en-CA" w:eastAsia="zh-CN"/>
        </w:rPr>
        <w:t>\n</w:t>
      </w:r>
      <w:r w:rsidRPr="009A50DE">
        <w:rPr>
          <w:color w:val="0000E6"/>
          <w:lang w:val="en-CA" w:eastAsia="zh-CN"/>
        </w:rPr>
        <w:t>noPlant :"</w:t>
      </w:r>
    </w:p>
    <w:p w14:paraId="53B24BBF" w14:textId="77777777" w:rsidR="00521747" w:rsidRPr="009A50DE" w:rsidRDefault="00521747" w:rsidP="00521747">
      <w:pPr>
        <w:pStyle w:val="Code"/>
        <w:rPr>
          <w:color w:val="000000"/>
          <w:lang w:val="en-CA" w:eastAsia="zh-CN"/>
        </w:rPr>
      </w:pP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unPlant</w:t>
      </w:r>
      <w:r w:rsidRPr="009A50DE">
        <w:rPr>
          <w:color w:val="808030"/>
          <w:lang w:val="en-CA" w:eastAsia="zh-CN"/>
        </w:rPr>
        <w:t>.</w:t>
      </w:r>
      <w:r w:rsidRPr="009A50DE">
        <w:rPr>
          <w:color w:val="000000"/>
          <w:lang w:val="en-CA" w:eastAsia="zh-CN"/>
        </w:rPr>
        <w:t>getNoPlant</w:t>
      </w:r>
      <w:r w:rsidRPr="009A50DE">
        <w:rPr>
          <w:color w:val="808030"/>
          <w:lang w:val="en-CA" w:eastAsia="zh-CN"/>
        </w:rPr>
        <w:t>()</w:t>
      </w:r>
    </w:p>
    <w:p w14:paraId="7A10C81B" w14:textId="77777777" w:rsidR="00521747" w:rsidRPr="00521747" w:rsidRDefault="00521747" w:rsidP="00521747">
      <w:pPr>
        <w:pStyle w:val="Code"/>
        <w:rPr>
          <w:color w:val="000000"/>
          <w:lang w:val="fr-FR" w:eastAsia="zh-CN"/>
        </w:rPr>
      </w:pPr>
      <w:r w:rsidRPr="009A50DE">
        <w:rPr>
          <w:color w:val="000000"/>
          <w:lang w:val="en-CA"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70D9BF53"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6C8DB562"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13744F8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701C1A00" w14:textId="77777777" w:rsidR="00521747" w:rsidRPr="00521747" w:rsidRDefault="00521747" w:rsidP="00521747">
      <w:pPr>
        <w:pStyle w:val="Code"/>
        <w:rPr>
          <w:color w:val="000000"/>
          <w:lang w:val="en-CA" w:eastAsia="zh-CN"/>
        </w:rPr>
      </w:pPr>
      <w:r w:rsidRPr="00521747">
        <w:rPr>
          <w:color w:val="000000"/>
          <w:lang w:val="fr-FR" w:eastAsia="zh-CN"/>
        </w:rPr>
        <w:t xml:space="preserve">          </w:t>
      </w:r>
      <w:r w:rsidRPr="00521747">
        <w:rPr>
          <w:color w:val="800080"/>
          <w:lang w:val="en-CA" w:eastAsia="zh-CN"/>
        </w:rPr>
        <w:t>}</w:t>
      </w:r>
      <w:r w:rsidRPr="00521747">
        <w:rPr>
          <w:color w:val="000000"/>
          <w:lang w:val="en-CA" w:eastAsia="zh-CN"/>
        </w:rPr>
        <w:t xml:space="preserve"> </w:t>
      </w:r>
      <w:r w:rsidRPr="00521747">
        <w:rPr>
          <w:b/>
          <w:bCs/>
          <w:color w:val="800000"/>
          <w:lang w:val="en-CA" w:eastAsia="zh-CN"/>
        </w:rPr>
        <w:t>else</w:t>
      </w:r>
      <w:r w:rsidRPr="00521747">
        <w:rPr>
          <w:color w:val="000000"/>
          <w:lang w:val="en-CA" w:eastAsia="zh-CN"/>
        </w:rPr>
        <w:t xml:space="preserve"> </w:t>
      </w:r>
      <w:r w:rsidRPr="00521747">
        <w:rPr>
          <w:color w:val="800080"/>
          <w:lang w:val="en-CA" w:eastAsia="zh-CN"/>
        </w:rPr>
        <w:t>{</w:t>
      </w:r>
    </w:p>
    <w:p w14:paraId="011E6D09" w14:textId="77777777" w:rsidR="00521747" w:rsidRPr="00521747" w:rsidRDefault="00521747" w:rsidP="00521747">
      <w:pPr>
        <w:pStyle w:val="Code"/>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"Numéro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numeroER</w:t>
      </w:r>
      <w:r w:rsidRPr="00521747">
        <w:rPr>
          <w:color w:val="808030"/>
          <w:lang w:val="en-CA" w:eastAsia="zh-CN"/>
        </w:rPr>
        <w:t>)</w:t>
      </w:r>
      <w:r w:rsidRPr="00521747">
        <w:rPr>
          <w:color w:val="800080"/>
          <w:lang w:val="en-CA" w:eastAsia="zh-CN"/>
        </w:rPr>
        <w:t>;</w:t>
      </w:r>
    </w:p>
    <w:p w14:paraId="0749AFA4" w14:textId="77777777" w:rsidR="00521747" w:rsidRPr="009A50DE" w:rsidRDefault="00521747" w:rsidP="00521747">
      <w:pPr>
        <w:pStyle w:val="Code"/>
        <w:rPr>
          <w:color w:val="000000"/>
          <w:lang w:eastAsia="zh-CN"/>
        </w:rPr>
      </w:pPr>
      <w:r w:rsidRPr="00521747">
        <w:rPr>
          <w:color w:val="000000"/>
          <w:lang w:val="en-CA" w:eastAsia="zh-CN"/>
        </w:rPr>
        <w:t xml:space="preserve">          </w:t>
      </w:r>
      <w:r w:rsidRPr="009A50DE">
        <w:rPr>
          <w:color w:val="800080"/>
          <w:lang w:eastAsia="zh-CN"/>
        </w:rPr>
        <w:t>}</w:t>
      </w:r>
    </w:p>
    <w:p w14:paraId="30E3D0FD"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800000"/>
          <w:lang w:eastAsia="zh-CN"/>
        </w:rPr>
        <w:t>break</w:t>
      </w:r>
      <w:r w:rsidRPr="009A50DE">
        <w:rPr>
          <w:color w:val="800080"/>
          <w:lang w:eastAsia="zh-CN"/>
        </w:rPr>
        <w:t>;</w:t>
      </w:r>
    </w:p>
    <w:p w14:paraId="2ED557E9" w14:textId="77777777" w:rsidR="00521747" w:rsidRPr="009A50DE" w:rsidRDefault="00521747" w:rsidP="00521747">
      <w:pPr>
        <w:pStyle w:val="Code"/>
        <w:keepNext w:val="0"/>
        <w:keepLines w:val="0"/>
        <w:rPr>
          <w:color w:val="000000"/>
          <w:lang w:eastAsia="zh-CN"/>
        </w:rPr>
      </w:pPr>
    </w:p>
    <w:p w14:paraId="499A473E"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800000"/>
          <w:lang w:eastAsia="zh-CN"/>
        </w:rPr>
        <w:t>case</w:t>
      </w:r>
      <w:r w:rsidRPr="009A50DE">
        <w:rPr>
          <w:color w:val="000000"/>
          <w:lang w:eastAsia="zh-CN"/>
        </w:rPr>
        <w:t xml:space="preserve"> </w:t>
      </w:r>
      <w:r w:rsidRPr="009A50DE">
        <w:rPr>
          <w:color w:val="008C00"/>
          <w:lang w:eastAsia="zh-CN"/>
        </w:rPr>
        <w:t>3</w:t>
      </w:r>
      <w:r w:rsidRPr="009A50DE">
        <w:rPr>
          <w:color w:val="808030"/>
          <w:lang w:eastAsia="zh-CN"/>
        </w:rPr>
        <w:t>:</w:t>
      </w:r>
      <w:r w:rsidRPr="009A50DE">
        <w:rPr>
          <w:color w:val="000000"/>
          <w:lang w:eastAsia="zh-CN"/>
        </w:rPr>
        <w:t xml:space="preserve"> </w:t>
      </w:r>
      <w:r w:rsidRPr="009A50DE">
        <w:rPr>
          <w:lang w:eastAsia="zh-CN"/>
        </w:rPr>
        <w:t>// créer un enregistrement</w:t>
      </w:r>
    </w:p>
    <w:p w14:paraId="3EAC038E" w14:textId="77777777" w:rsidR="00521747" w:rsidRPr="009A50DE" w:rsidRDefault="00521747" w:rsidP="00521747">
      <w:pPr>
        <w:pStyle w:val="Code"/>
        <w:rPr>
          <w:color w:val="000000"/>
          <w:lang w:eastAsia="zh-CN"/>
        </w:rPr>
      </w:pPr>
      <w:r w:rsidRPr="009A50DE">
        <w:rPr>
          <w:color w:val="000000"/>
          <w:lang w:eastAsia="zh-CN"/>
        </w:rPr>
        <w:t xml:space="preserve">          </w:t>
      </w:r>
      <w:r w:rsidRPr="009A50DE">
        <w:rPr>
          <w:b/>
          <w:bCs/>
          <w:color w:val="BB7977"/>
          <w:lang w:eastAsia="zh-CN"/>
        </w:rPr>
        <w:t>String</w:t>
      </w:r>
      <w:r w:rsidRPr="009A50DE">
        <w:rPr>
          <w:color w:val="000000"/>
          <w:lang w:eastAsia="zh-CN"/>
        </w:rPr>
        <w:t xml:space="preserve"> chaineNoPlant </w:t>
      </w:r>
      <w:r w:rsidRPr="009A50DE">
        <w:rPr>
          <w:color w:val="808030"/>
          <w:lang w:eastAsia="zh-CN"/>
        </w:rPr>
        <w:t>=</w:t>
      </w:r>
      <w:r w:rsidRPr="009A50DE">
        <w:rPr>
          <w:color w:val="000000"/>
          <w:lang w:eastAsia="zh-CN"/>
        </w:rPr>
        <w:t xml:space="preserve"> 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le noPlant :"</w:t>
      </w:r>
      <w:r w:rsidRPr="009A50DE">
        <w:rPr>
          <w:color w:val="808030"/>
          <w:lang w:eastAsia="zh-CN"/>
        </w:rPr>
        <w:t>)</w:t>
      </w:r>
      <w:r w:rsidRPr="009A50DE">
        <w:rPr>
          <w:color w:val="800080"/>
          <w:lang w:eastAsia="zh-CN"/>
        </w:rPr>
        <w:t>;</w:t>
      </w:r>
    </w:p>
    <w:p w14:paraId="681141A4" w14:textId="77777777" w:rsidR="00521747" w:rsidRPr="009A50DE" w:rsidRDefault="00521747" w:rsidP="00521747">
      <w:pPr>
        <w:pStyle w:val="Code"/>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setNoPlant</w:t>
      </w:r>
      <w:r w:rsidRPr="009A50DE">
        <w:rPr>
          <w:color w:val="808030"/>
          <w:lang w:eastAsia="zh-CN"/>
        </w:rPr>
        <w:t>(</w:t>
      </w:r>
      <w:r w:rsidRPr="009A50DE">
        <w:rPr>
          <w:b/>
          <w:bCs/>
          <w:color w:val="BB7977"/>
          <w:lang w:eastAsia="zh-CN"/>
        </w:rPr>
        <w:t>Integer</w:t>
      </w:r>
      <w:r w:rsidRPr="009A50DE">
        <w:rPr>
          <w:color w:val="808030"/>
          <w:lang w:eastAsia="zh-CN"/>
        </w:rPr>
        <w:t>.</w:t>
      </w:r>
      <w:r w:rsidRPr="009A50DE">
        <w:rPr>
          <w:color w:val="000000"/>
          <w:lang w:eastAsia="zh-CN"/>
        </w:rPr>
        <w:t>parseInt</w:t>
      </w:r>
      <w:r w:rsidRPr="009A50DE">
        <w:rPr>
          <w:color w:val="808030"/>
          <w:lang w:eastAsia="zh-CN"/>
        </w:rPr>
        <w:t>(</w:t>
      </w:r>
      <w:r w:rsidRPr="009A50DE">
        <w:rPr>
          <w:color w:val="000000"/>
          <w:lang w:eastAsia="zh-CN"/>
        </w:rPr>
        <w:t>chaineNoPlant</w:t>
      </w:r>
      <w:r w:rsidRPr="009A50DE">
        <w:rPr>
          <w:color w:val="808030"/>
          <w:lang w:eastAsia="zh-CN"/>
        </w:rPr>
        <w:t>))</w:t>
      </w:r>
      <w:r w:rsidRPr="009A50DE">
        <w:rPr>
          <w:color w:val="800080"/>
          <w:lang w:eastAsia="zh-CN"/>
        </w:rPr>
        <w:t>;</w:t>
      </w:r>
    </w:p>
    <w:p w14:paraId="79100F5C" w14:textId="77777777" w:rsidR="00521747" w:rsidRPr="009A50DE" w:rsidRDefault="00521747" w:rsidP="00521747">
      <w:pPr>
        <w:pStyle w:val="Code"/>
        <w:rPr>
          <w:color w:val="000000"/>
          <w:lang w:eastAsia="zh-CN"/>
        </w:rPr>
      </w:pPr>
      <w:r w:rsidRPr="009A50DE">
        <w:rPr>
          <w:color w:val="000000"/>
          <w:lang w:eastAsia="zh-CN"/>
        </w:rPr>
        <w:t xml:space="preserve">          unPlant</w:t>
      </w:r>
      <w:r w:rsidRPr="009A50DE">
        <w:rPr>
          <w:color w:val="808030"/>
          <w:lang w:eastAsia="zh-CN"/>
        </w:rPr>
        <w:t>.</w:t>
      </w:r>
      <w:r w:rsidRPr="009A50DE">
        <w:rPr>
          <w:color w:val="000000"/>
          <w:lang w:eastAsia="zh-CN"/>
        </w:rPr>
        <w:t>setDescription</w:t>
      </w:r>
      <w:r w:rsidRPr="009A50DE">
        <w:rPr>
          <w:color w:val="808030"/>
          <w:lang w:eastAsia="zh-CN"/>
        </w:rPr>
        <w:t>(</w:t>
      </w:r>
      <w:r w:rsidRPr="009A50DE">
        <w:rPr>
          <w:color w:val="000000"/>
          <w:lang w:eastAsia="zh-CN"/>
        </w:rPr>
        <w:t>JOptionPane</w:t>
      </w:r>
      <w:r w:rsidRPr="009A50DE">
        <w:rPr>
          <w:color w:val="808030"/>
          <w:lang w:eastAsia="zh-CN"/>
        </w:rPr>
        <w:t>.</w:t>
      </w:r>
      <w:r w:rsidRPr="009A50DE">
        <w:rPr>
          <w:color w:val="000000"/>
          <w:lang w:eastAsia="zh-CN"/>
        </w:rPr>
        <w:t>showInputDialog</w:t>
      </w:r>
      <w:r w:rsidRPr="009A50DE">
        <w:rPr>
          <w:color w:val="808030"/>
          <w:lang w:eastAsia="zh-CN"/>
        </w:rPr>
        <w:t>(</w:t>
      </w:r>
      <w:r w:rsidRPr="009A50DE">
        <w:rPr>
          <w:color w:val="0000E6"/>
          <w:lang w:eastAsia="zh-CN"/>
        </w:rPr>
        <w:t>"Entrez la description :"</w:t>
      </w:r>
      <w:r w:rsidRPr="009A50DE">
        <w:rPr>
          <w:color w:val="808030"/>
          <w:lang w:eastAsia="zh-CN"/>
        </w:rPr>
        <w:t>))</w:t>
      </w:r>
      <w:r w:rsidRPr="009A50DE">
        <w:rPr>
          <w:color w:val="800080"/>
          <w:lang w:eastAsia="zh-CN"/>
        </w:rPr>
        <w:t>;</w:t>
      </w:r>
    </w:p>
    <w:p w14:paraId="782A3401" w14:textId="77777777" w:rsidR="00521747" w:rsidRPr="00521747" w:rsidRDefault="00521747" w:rsidP="00521747">
      <w:pPr>
        <w:pStyle w:val="Code"/>
        <w:rPr>
          <w:color w:val="000000"/>
          <w:lang w:val="fr-FR" w:eastAsia="zh-CN"/>
        </w:rPr>
      </w:pPr>
      <w:r w:rsidRPr="009A50DE">
        <w:rPr>
          <w:color w:val="000000"/>
          <w:lang w:eastAsia="zh-CN"/>
        </w:rPr>
        <w:t xml:space="preserve">          </w:t>
      </w:r>
      <w:r w:rsidRPr="00521747">
        <w:rPr>
          <w:b/>
          <w:bCs/>
          <w:color w:val="BB7977"/>
          <w:lang w:val="fr-FR" w:eastAsia="zh-CN"/>
        </w:rPr>
        <w:t>String</w:t>
      </w:r>
      <w:r w:rsidRPr="00521747">
        <w:rPr>
          <w:color w:val="000000"/>
          <w:lang w:val="fr-FR" w:eastAsia="zh-CN"/>
        </w:rPr>
        <w:t xml:space="preserve"> chainePrix </w:t>
      </w:r>
      <w:r w:rsidRPr="00521747">
        <w:rPr>
          <w:color w:val="808030"/>
          <w:lang w:val="fr-FR" w:eastAsia="zh-CN"/>
        </w:rPr>
        <w:t>=</w:t>
      </w: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showInputDialog</w:t>
      </w:r>
      <w:r w:rsidRPr="00521747">
        <w:rPr>
          <w:color w:val="808030"/>
          <w:lang w:val="fr-FR" w:eastAsia="zh-CN"/>
        </w:rPr>
        <w:t>(</w:t>
      </w:r>
      <w:r w:rsidRPr="00521747">
        <w:rPr>
          <w:color w:val="0000E6"/>
          <w:lang w:val="fr-FR" w:eastAsia="zh-CN"/>
        </w:rPr>
        <w:t>"Entrez le prixUnitaire :"</w:t>
      </w:r>
      <w:r w:rsidRPr="00521747">
        <w:rPr>
          <w:color w:val="808030"/>
          <w:lang w:val="fr-FR" w:eastAsia="zh-CN"/>
        </w:rPr>
        <w:t>)</w:t>
      </w:r>
      <w:r w:rsidRPr="00521747">
        <w:rPr>
          <w:color w:val="800080"/>
          <w:lang w:val="fr-FR" w:eastAsia="zh-CN"/>
        </w:rPr>
        <w:t>;</w:t>
      </w:r>
    </w:p>
    <w:p w14:paraId="061A06AC"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setPrixUnitaire</w:t>
      </w:r>
      <w:r w:rsidRPr="00521747">
        <w:rPr>
          <w:color w:val="808030"/>
          <w:lang w:val="fr-FR" w:eastAsia="zh-CN"/>
        </w:rPr>
        <w:t>(</w:t>
      </w:r>
      <w:r w:rsidRPr="00521747">
        <w:rPr>
          <w:b/>
          <w:bCs/>
          <w:color w:val="BB7977"/>
          <w:lang w:val="fr-FR" w:eastAsia="zh-CN"/>
        </w:rPr>
        <w:t>Double</w:t>
      </w:r>
      <w:r w:rsidRPr="00521747">
        <w:rPr>
          <w:color w:val="808030"/>
          <w:lang w:val="fr-FR" w:eastAsia="zh-CN"/>
        </w:rPr>
        <w:t>.</w:t>
      </w:r>
      <w:r w:rsidRPr="00521747">
        <w:rPr>
          <w:color w:val="000000"/>
          <w:lang w:val="fr-FR" w:eastAsia="zh-CN"/>
        </w:rPr>
        <w:t>parseDouble</w:t>
      </w:r>
      <w:r w:rsidRPr="00521747">
        <w:rPr>
          <w:color w:val="808030"/>
          <w:lang w:val="fr-FR" w:eastAsia="zh-CN"/>
        </w:rPr>
        <w:t>(</w:t>
      </w:r>
      <w:r w:rsidRPr="00521747">
        <w:rPr>
          <w:color w:val="000000"/>
          <w:lang w:val="fr-FR" w:eastAsia="zh-CN"/>
        </w:rPr>
        <w:t>chainePrix</w:t>
      </w:r>
      <w:r w:rsidRPr="00521747">
        <w:rPr>
          <w:color w:val="808030"/>
          <w:lang w:val="fr-FR" w:eastAsia="zh-CN"/>
        </w:rPr>
        <w:t>))</w:t>
      </w:r>
      <w:r w:rsidRPr="00521747">
        <w:rPr>
          <w:color w:val="800080"/>
          <w:lang w:val="fr-FR" w:eastAsia="zh-CN"/>
        </w:rPr>
        <w:t>;</w:t>
      </w:r>
    </w:p>
    <w:p w14:paraId="2F7EB526" w14:textId="77777777" w:rsidR="00521747" w:rsidRPr="00521747" w:rsidRDefault="00521747" w:rsidP="00521747">
      <w:pPr>
        <w:pStyle w:val="Code"/>
        <w:rPr>
          <w:color w:val="000000"/>
          <w:lang w:val="fr-FR" w:eastAsia="zh-CN"/>
        </w:rPr>
      </w:pPr>
    </w:p>
    <w:p w14:paraId="2AF8434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lang w:val="fr-FR" w:eastAsia="zh-CN"/>
        </w:rPr>
        <w:t>// Allocation sérielle : le NER du nouvel enregistrement = nombreAlloue</w:t>
      </w:r>
    </w:p>
    <w:p w14:paraId="1139D7C8"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0000"/>
          <w:lang w:val="fr-FR" w:eastAsia="zh-CN"/>
        </w:rPr>
        <w:t xml:space="preserve">nombreAlloue </w:t>
      </w:r>
      <w:r w:rsidRPr="00521747">
        <w:rPr>
          <w:color w:val="808030"/>
          <w:lang w:val="fr-FR" w:eastAsia="zh-CN"/>
        </w:rPr>
        <w:t>*</w:t>
      </w:r>
      <w:r w:rsidRPr="00521747">
        <w:rPr>
          <w:color w:val="000000"/>
          <w:lang w:val="fr-FR" w:eastAsia="zh-CN"/>
        </w:rPr>
        <w:t xml:space="preserve"> Plant</w:t>
      </w:r>
      <w:r w:rsidRPr="00521747">
        <w:rPr>
          <w:color w:val="808030"/>
          <w:lang w:val="fr-FR" w:eastAsia="zh-CN"/>
        </w:rPr>
        <w:t>.</w:t>
      </w:r>
      <w:r w:rsidRPr="00521747">
        <w:rPr>
          <w:color w:val="000000"/>
          <w:lang w:val="fr-FR" w:eastAsia="zh-CN"/>
        </w:rPr>
        <w:t>tailleMaxEnregistrement</w:t>
      </w:r>
      <w:r w:rsidRPr="00521747">
        <w:rPr>
          <w:color w:val="808030"/>
          <w:lang w:val="fr-FR" w:eastAsia="zh-CN"/>
        </w:rPr>
        <w:t>()</w:t>
      </w: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8C00"/>
          <w:lang w:val="fr-FR" w:eastAsia="zh-CN"/>
        </w:rPr>
        <w:t>4</w:t>
      </w:r>
      <w:r w:rsidRPr="00521747">
        <w:rPr>
          <w:color w:val="808030"/>
          <w:lang w:val="fr-FR" w:eastAsia="zh-CN"/>
        </w:rPr>
        <w:t>)</w:t>
      </w:r>
      <w:r w:rsidRPr="00521747">
        <w:rPr>
          <w:color w:val="800080"/>
          <w:lang w:val="fr-FR" w:eastAsia="zh-CN"/>
        </w:rPr>
        <w:t>;</w:t>
      </w:r>
    </w:p>
    <w:p w14:paraId="7317D717" w14:textId="77777777" w:rsidR="00521747" w:rsidRPr="00521747" w:rsidRDefault="00521747" w:rsidP="00521747">
      <w:pPr>
        <w:pStyle w:val="Code"/>
        <w:rPr>
          <w:color w:val="000000"/>
          <w:lang w:val="fr-FR" w:eastAsia="zh-CN"/>
        </w:rPr>
      </w:pPr>
      <w:r w:rsidRPr="00521747">
        <w:rPr>
          <w:color w:val="000000"/>
          <w:lang w:val="fr-FR" w:eastAsia="zh-CN"/>
        </w:rPr>
        <w:t xml:space="preserve">          unPlant</w:t>
      </w:r>
      <w:r w:rsidRPr="00521747">
        <w:rPr>
          <w:color w:val="808030"/>
          <w:lang w:val="fr-FR" w:eastAsia="zh-CN"/>
        </w:rPr>
        <w:t>.</w:t>
      </w:r>
      <w:r w:rsidRPr="00521747">
        <w:rPr>
          <w:color w:val="000000"/>
          <w:lang w:val="fr-FR" w:eastAsia="zh-CN"/>
        </w:rPr>
        <w:t>ecrireEnregistrementTailleMax</w:t>
      </w:r>
      <w:r w:rsidRPr="00521747">
        <w:rPr>
          <w:color w:val="808030"/>
          <w:lang w:val="fr-FR" w:eastAsia="zh-CN"/>
        </w:rPr>
        <w:t>(</w:t>
      </w:r>
      <w:r w:rsidRPr="00521747">
        <w:rPr>
          <w:color w:val="000000"/>
          <w:lang w:val="fr-FR" w:eastAsia="zh-CN"/>
        </w:rPr>
        <w:t>fichierDirectPlants</w:t>
      </w:r>
      <w:r w:rsidRPr="00521747">
        <w:rPr>
          <w:color w:val="808030"/>
          <w:lang w:val="fr-FR" w:eastAsia="zh-CN"/>
        </w:rPr>
        <w:t>)</w:t>
      </w:r>
      <w:r w:rsidRPr="00521747">
        <w:rPr>
          <w:color w:val="800080"/>
          <w:lang w:val="fr-FR" w:eastAsia="zh-CN"/>
        </w:rPr>
        <w:t>;</w:t>
      </w:r>
    </w:p>
    <w:p w14:paraId="74A37979" w14:textId="77777777" w:rsidR="00521747" w:rsidRPr="00521747" w:rsidRDefault="00521747" w:rsidP="00521747">
      <w:pPr>
        <w:pStyle w:val="Code"/>
        <w:keepNext w:val="0"/>
        <w:keepLines w:val="0"/>
        <w:rPr>
          <w:color w:val="000000"/>
          <w:lang w:val="fr-FR" w:eastAsia="zh-CN"/>
        </w:rPr>
      </w:pPr>
    </w:p>
    <w:p w14:paraId="3E781B5B" w14:textId="77777777" w:rsidR="00521747" w:rsidRPr="00521747" w:rsidRDefault="00521747" w:rsidP="00521747">
      <w:pPr>
        <w:pStyle w:val="Code"/>
        <w:rPr>
          <w:color w:val="000000"/>
          <w:lang w:val="fr-FR" w:eastAsia="zh-CN"/>
        </w:rPr>
      </w:pPr>
      <w:r w:rsidRPr="00521747">
        <w:rPr>
          <w:color w:val="000000"/>
          <w:lang w:val="fr-FR" w:eastAsia="zh-CN"/>
        </w:rPr>
        <w:t xml:space="preserve">          JOptionPane</w:t>
      </w:r>
      <w:r w:rsidRPr="00521747">
        <w:rPr>
          <w:color w:val="808030"/>
          <w:lang w:val="fr-FR" w:eastAsia="zh-CN"/>
        </w:rPr>
        <w:t>.</w:t>
      </w:r>
      <w:r w:rsidRPr="00521747">
        <w:rPr>
          <w:color w:val="000000"/>
          <w:lang w:val="fr-FR" w:eastAsia="zh-CN"/>
        </w:rPr>
        <w:t>showMessageDialog</w:t>
      </w:r>
      <w:r w:rsidRPr="00521747">
        <w:rPr>
          <w:color w:val="808030"/>
          <w:lang w:val="fr-FR" w:eastAsia="zh-CN"/>
        </w:rPr>
        <w:t>(</w:t>
      </w:r>
    </w:p>
    <w:p w14:paraId="20BE4A6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b/>
          <w:bCs/>
          <w:color w:val="800000"/>
          <w:lang w:val="fr-FR" w:eastAsia="zh-CN"/>
        </w:rPr>
        <w:t>null</w:t>
      </w:r>
      <w:r w:rsidRPr="00521747">
        <w:rPr>
          <w:color w:val="808030"/>
          <w:lang w:val="fr-FR" w:eastAsia="zh-CN"/>
        </w:rPr>
        <w:t>,</w:t>
      </w:r>
    </w:p>
    <w:p w14:paraId="3F390AD0"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0000E6"/>
          <w:lang w:val="fr-FR" w:eastAsia="zh-CN"/>
        </w:rPr>
        <w:t>"NER :"</w:t>
      </w:r>
    </w:p>
    <w:p w14:paraId="0A60ACA6"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nombreAlloue</w:t>
      </w:r>
    </w:p>
    <w:p w14:paraId="39CC230A"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noPlant :"</w:t>
      </w:r>
    </w:p>
    <w:p w14:paraId="6768FC17"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getNoPlant</w:t>
      </w:r>
      <w:r w:rsidRPr="00521747">
        <w:rPr>
          <w:color w:val="808030"/>
          <w:lang w:val="fr-FR" w:eastAsia="zh-CN"/>
        </w:rPr>
        <w:t>()</w:t>
      </w:r>
    </w:p>
    <w:p w14:paraId="419BE6CE"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description :"</w:t>
      </w:r>
    </w:p>
    <w:p w14:paraId="14F24E9F"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getDescription</w:t>
      </w:r>
      <w:r w:rsidRPr="00521747">
        <w:rPr>
          <w:color w:val="808030"/>
          <w:lang w:val="fr-FR" w:eastAsia="zh-CN"/>
        </w:rPr>
        <w:t>()</w:t>
      </w:r>
    </w:p>
    <w:p w14:paraId="2EBEDED0"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w:t>
      </w:r>
      <w:r w:rsidRPr="00521747">
        <w:rPr>
          <w:color w:val="0000E6"/>
          <w:lang w:val="fr-FR" w:eastAsia="zh-CN"/>
        </w:rPr>
        <w:t>"</w:t>
      </w:r>
      <w:r w:rsidRPr="00521747">
        <w:rPr>
          <w:color w:val="0F69FF"/>
          <w:lang w:val="fr-FR" w:eastAsia="zh-CN"/>
        </w:rPr>
        <w:t>\n</w:t>
      </w:r>
      <w:r w:rsidRPr="00521747">
        <w:rPr>
          <w:color w:val="0000E6"/>
          <w:lang w:val="fr-FR" w:eastAsia="zh-CN"/>
        </w:rPr>
        <w:t>prixUnitaire :"</w:t>
      </w:r>
    </w:p>
    <w:p w14:paraId="6B769C1D" w14:textId="77777777" w:rsidR="00521747" w:rsidRPr="00521747" w:rsidRDefault="00521747" w:rsidP="00521747">
      <w:pPr>
        <w:pStyle w:val="Code"/>
        <w:rPr>
          <w:color w:val="000000"/>
          <w:lang w:val="fr-FR" w:eastAsia="zh-CN"/>
        </w:rPr>
      </w:pPr>
      <w:r w:rsidRPr="00521747">
        <w:rPr>
          <w:color w:val="000000"/>
          <w:lang w:val="fr-FR" w:eastAsia="zh-CN"/>
        </w:rPr>
        <w:t xml:space="preserve">                  </w:t>
      </w:r>
      <w:r w:rsidRPr="00521747">
        <w:rPr>
          <w:color w:val="808030"/>
          <w:lang w:val="fr-FR" w:eastAsia="zh-CN"/>
        </w:rPr>
        <w:t>+</w:t>
      </w:r>
      <w:r w:rsidRPr="00521747">
        <w:rPr>
          <w:color w:val="000000"/>
          <w:lang w:val="fr-FR" w:eastAsia="zh-CN"/>
        </w:rPr>
        <w:t xml:space="preserve"> unPlant</w:t>
      </w:r>
      <w:r w:rsidRPr="00521747">
        <w:rPr>
          <w:color w:val="808030"/>
          <w:lang w:val="fr-FR" w:eastAsia="zh-CN"/>
        </w:rPr>
        <w:t>.</w:t>
      </w:r>
      <w:r w:rsidRPr="00521747">
        <w:rPr>
          <w:color w:val="000000"/>
          <w:lang w:val="fr-FR" w:eastAsia="zh-CN"/>
        </w:rPr>
        <w:t>getPrixUnitaire</w:t>
      </w:r>
      <w:r w:rsidRPr="00521747">
        <w:rPr>
          <w:color w:val="808030"/>
          <w:lang w:val="fr-FR" w:eastAsia="zh-CN"/>
        </w:rPr>
        <w:t>())</w:t>
      </w:r>
      <w:r w:rsidRPr="00521747">
        <w:rPr>
          <w:color w:val="800080"/>
          <w:lang w:val="fr-FR" w:eastAsia="zh-CN"/>
        </w:rPr>
        <w:t>;</w:t>
      </w:r>
    </w:p>
    <w:p w14:paraId="404FFA79" w14:textId="77777777" w:rsidR="00521747" w:rsidRPr="00521747" w:rsidRDefault="00521747" w:rsidP="00B82CC2">
      <w:pPr>
        <w:pStyle w:val="Code"/>
        <w:keepNext w:val="0"/>
        <w:keepLines w:val="0"/>
        <w:rPr>
          <w:color w:val="000000"/>
          <w:lang w:val="fr-FR" w:eastAsia="zh-CN"/>
        </w:rPr>
      </w:pPr>
    </w:p>
    <w:p w14:paraId="5748CA33" w14:textId="77777777" w:rsidR="00521747" w:rsidRPr="00521747" w:rsidRDefault="00521747" w:rsidP="00521747">
      <w:pPr>
        <w:pStyle w:val="Code"/>
        <w:rPr>
          <w:color w:val="000000"/>
          <w:lang w:val="fr-FR" w:eastAsia="zh-CN"/>
        </w:rPr>
      </w:pPr>
      <w:r w:rsidRPr="00521747">
        <w:rPr>
          <w:color w:val="000000"/>
          <w:lang w:val="fr-FR" w:eastAsia="zh-CN"/>
        </w:rPr>
        <w:lastRenderedPageBreak/>
        <w:t xml:space="preserve">          </w:t>
      </w:r>
      <w:r w:rsidRPr="00521747">
        <w:rPr>
          <w:lang w:val="fr-FR" w:eastAsia="zh-CN"/>
        </w:rPr>
        <w:t>// Incrémenter le nombre d'enregistrements alloués</w:t>
      </w:r>
    </w:p>
    <w:p w14:paraId="1E81E2FE" w14:textId="77777777" w:rsidR="00521747" w:rsidRPr="00521747" w:rsidRDefault="00521747" w:rsidP="00521747">
      <w:pPr>
        <w:pStyle w:val="Code"/>
        <w:rPr>
          <w:color w:val="000000"/>
          <w:lang w:val="fr-FR" w:eastAsia="zh-CN"/>
        </w:rPr>
      </w:pPr>
      <w:r w:rsidRPr="00521747">
        <w:rPr>
          <w:color w:val="000000"/>
          <w:lang w:val="fr-FR" w:eastAsia="zh-CN"/>
        </w:rPr>
        <w:t xml:space="preserve">          nombreAlloue</w:t>
      </w:r>
      <w:r w:rsidRPr="00521747">
        <w:rPr>
          <w:color w:val="808030"/>
          <w:lang w:val="fr-FR" w:eastAsia="zh-CN"/>
        </w:rPr>
        <w:t>++</w:t>
      </w:r>
      <w:r w:rsidRPr="00521747">
        <w:rPr>
          <w:color w:val="800080"/>
          <w:lang w:val="fr-FR" w:eastAsia="zh-CN"/>
        </w:rPr>
        <w:t>;</w:t>
      </w:r>
    </w:p>
    <w:p w14:paraId="77EDE34A"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seek</w:t>
      </w:r>
      <w:r w:rsidRPr="00521747">
        <w:rPr>
          <w:color w:val="808030"/>
          <w:lang w:val="fr-FR" w:eastAsia="zh-CN"/>
        </w:rPr>
        <w:t>(</w:t>
      </w:r>
      <w:r w:rsidRPr="00521747">
        <w:rPr>
          <w:color w:val="008C00"/>
          <w:lang w:val="fr-FR" w:eastAsia="zh-CN"/>
        </w:rPr>
        <w:t>0</w:t>
      </w:r>
      <w:r w:rsidRPr="00521747">
        <w:rPr>
          <w:color w:val="808030"/>
          <w:lang w:val="fr-FR" w:eastAsia="zh-CN"/>
        </w:rPr>
        <w:t>)</w:t>
      </w:r>
      <w:r w:rsidRPr="00521747">
        <w:rPr>
          <w:color w:val="800080"/>
          <w:lang w:val="fr-FR" w:eastAsia="zh-CN"/>
        </w:rPr>
        <w:t>;</w:t>
      </w:r>
    </w:p>
    <w:p w14:paraId="7C3596D9" w14:textId="77777777" w:rsidR="00521747" w:rsidRPr="00521747" w:rsidRDefault="00521747" w:rsidP="00521747">
      <w:pPr>
        <w:pStyle w:val="Code"/>
        <w:rPr>
          <w:color w:val="000000"/>
          <w:lang w:val="fr-FR" w:eastAsia="zh-CN"/>
        </w:rPr>
      </w:pPr>
      <w:r w:rsidRPr="00521747">
        <w:rPr>
          <w:color w:val="000000"/>
          <w:lang w:val="fr-FR" w:eastAsia="zh-CN"/>
        </w:rPr>
        <w:t xml:space="preserve">          fichierDirectPlants</w:t>
      </w:r>
      <w:r w:rsidRPr="00521747">
        <w:rPr>
          <w:color w:val="808030"/>
          <w:lang w:val="fr-FR" w:eastAsia="zh-CN"/>
        </w:rPr>
        <w:t>.</w:t>
      </w:r>
      <w:r w:rsidRPr="00521747">
        <w:rPr>
          <w:color w:val="000000"/>
          <w:lang w:val="fr-FR" w:eastAsia="zh-CN"/>
        </w:rPr>
        <w:t>writeInt</w:t>
      </w:r>
      <w:r w:rsidRPr="00521747">
        <w:rPr>
          <w:color w:val="808030"/>
          <w:lang w:val="fr-FR" w:eastAsia="zh-CN"/>
        </w:rPr>
        <w:t>(</w:t>
      </w:r>
      <w:r w:rsidRPr="00521747">
        <w:rPr>
          <w:color w:val="000000"/>
          <w:lang w:val="fr-FR" w:eastAsia="zh-CN"/>
        </w:rPr>
        <w:t>nombreAlloue</w:t>
      </w:r>
      <w:r w:rsidRPr="00521747">
        <w:rPr>
          <w:color w:val="808030"/>
          <w:lang w:val="fr-FR" w:eastAsia="zh-CN"/>
        </w:rPr>
        <w:t>)</w:t>
      </w:r>
      <w:r w:rsidRPr="00521747">
        <w:rPr>
          <w:color w:val="800080"/>
          <w:lang w:val="fr-FR" w:eastAsia="zh-CN"/>
        </w:rPr>
        <w:t>;</w:t>
      </w:r>
    </w:p>
    <w:p w14:paraId="2EE90489" w14:textId="77777777" w:rsidR="00521747" w:rsidRPr="00521747" w:rsidRDefault="00521747" w:rsidP="00521747">
      <w:pPr>
        <w:pStyle w:val="Code"/>
        <w:rPr>
          <w:color w:val="000000"/>
          <w:lang w:val="en-CA" w:eastAsia="zh-CN"/>
        </w:rPr>
      </w:pPr>
      <w:r w:rsidRPr="00521747">
        <w:rPr>
          <w:color w:val="000000"/>
          <w:lang w:val="fr-FR" w:eastAsia="zh-CN"/>
        </w:rPr>
        <w:t xml:space="preserve">          </w:t>
      </w:r>
      <w:r w:rsidRPr="00521747">
        <w:rPr>
          <w:b/>
          <w:bCs/>
          <w:color w:val="800000"/>
          <w:lang w:val="en-CA" w:eastAsia="zh-CN"/>
        </w:rPr>
        <w:t>break</w:t>
      </w:r>
      <w:r w:rsidRPr="00521747">
        <w:rPr>
          <w:color w:val="800080"/>
          <w:lang w:val="en-CA" w:eastAsia="zh-CN"/>
        </w:rPr>
        <w:t>;</w:t>
      </w:r>
    </w:p>
    <w:p w14:paraId="3C5FBF6E" w14:textId="77777777" w:rsidR="00521747" w:rsidRPr="00521747" w:rsidRDefault="00521747" w:rsidP="00521747">
      <w:pPr>
        <w:pStyle w:val="Code"/>
        <w:rPr>
          <w:color w:val="000000"/>
          <w:lang w:val="en-CA" w:eastAsia="zh-CN"/>
        </w:rPr>
      </w:pPr>
    </w:p>
    <w:p w14:paraId="403FB9A0"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case</w:t>
      </w:r>
      <w:r w:rsidRPr="00521747">
        <w:rPr>
          <w:color w:val="000000"/>
          <w:lang w:val="en-CA" w:eastAsia="zh-CN"/>
        </w:rPr>
        <w:t xml:space="preserve"> </w:t>
      </w:r>
      <w:r w:rsidRPr="00521747">
        <w:rPr>
          <w:color w:val="008C00"/>
          <w:lang w:val="en-CA" w:eastAsia="zh-CN"/>
        </w:rPr>
        <w:t>0</w:t>
      </w:r>
      <w:r w:rsidRPr="00521747">
        <w:rPr>
          <w:color w:val="808030"/>
          <w:lang w:val="en-CA" w:eastAsia="zh-CN"/>
        </w:rPr>
        <w:t>:</w:t>
      </w:r>
      <w:r w:rsidRPr="00521747">
        <w:rPr>
          <w:color w:val="000000"/>
          <w:lang w:val="en-CA" w:eastAsia="zh-CN"/>
        </w:rPr>
        <w:t xml:space="preserve"> </w:t>
      </w:r>
      <w:r w:rsidRPr="00521747">
        <w:rPr>
          <w:lang w:val="en-CA" w:eastAsia="zh-CN"/>
        </w:rPr>
        <w:t>// Terminer</w:t>
      </w:r>
    </w:p>
    <w:p w14:paraId="67C100B8" w14:textId="77777777" w:rsidR="00521747" w:rsidRPr="00521747" w:rsidRDefault="00521747" w:rsidP="00521747">
      <w:pPr>
        <w:pStyle w:val="Code"/>
        <w:rPr>
          <w:color w:val="000000"/>
          <w:lang w:val="en-CA" w:eastAsia="zh-CN"/>
        </w:rPr>
      </w:pPr>
      <w:r w:rsidRPr="00521747">
        <w:rPr>
          <w:color w:val="000000"/>
          <w:lang w:val="en-CA" w:eastAsia="zh-CN"/>
        </w:rPr>
        <w:t xml:space="preserve">          fichierDirectPlants</w:t>
      </w:r>
      <w:r w:rsidRPr="00521747">
        <w:rPr>
          <w:color w:val="808030"/>
          <w:lang w:val="en-CA" w:eastAsia="zh-CN"/>
        </w:rPr>
        <w:t>.</w:t>
      </w:r>
      <w:r w:rsidRPr="00521747">
        <w:rPr>
          <w:color w:val="000000"/>
          <w:lang w:val="en-CA" w:eastAsia="zh-CN"/>
        </w:rPr>
        <w:t>close</w:t>
      </w:r>
      <w:r w:rsidRPr="00521747">
        <w:rPr>
          <w:color w:val="808030"/>
          <w:lang w:val="en-CA" w:eastAsia="zh-CN"/>
        </w:rPr>
        <w:t>()</w:t>
      </w:r>
      <w:r w:rsidRPr="00521747">
        <w:rPr>
          <w:color w:val="800080"/>
          <w:lang w:val="en-CA" w:eastAsia="zh-CN"/>
        </w:rPr>
        <w:t>;</w:t>
      </w:r>
    </w:p>
    <w:p w14:paraId="72458BA0"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BB7977"/>
          <w:lang w:val="en-CA" w:eastAsia="zh-CN"/>
        </w:rPr>
        <w:t>System</w:t>
      </w:r>
      <w:r w:rsidRPr="00521747">
        <w:rPr>
          <w:color w:val="808030"/>
          <w:lang w:val="en-CA" w:eastAsia="zh-CN"/>
        </w:rPr>
        <w:t>.</w:t>
      </w:r>
      <w:r w:rsidRPr="00521747">
        <w:rPr>
          <w:color w:val="000000"/>
          <w:lang w:val="en-CA" w:eastAsia="zh-CN"/>
        </w:rPr>
        <w:t>exit</w:t>
      </w:r>
      <w:r w:rsidRPr="00521747">
        <w:rPr>
          <w:color w:val="808030"/>
          <w:lang w:val="en-CA" w:eastAsia="zh-CN"/>
        </w:rPr>
        <w:t>(</w:t>
      </w:r>
      <w:r w:rsidRPr="00521747">
        <w:rPr>
          <w:color w:val="008C00"/>
          <w:lang w:val="en-CA" w:eastAsia="zh-CN"/>
        </w:rPr>
        <w:t>0</w:t>
      </w:r>
      <w:r w:rsidRPr="00521747">
        <w:rPr>
          <w:color w:val="808030"/>
          <w:lang w:val="en-CA" w:eastAsia="zh-CN"/>
        </w:rPr>
        <w:t>)</w:t>
      </w:r>
      <w:r w:rsidRPr="00521747">
        <w:rPr>
          <w:color w:val="800080"/>
          <w:lang w:val="en-CA" w:eastAsia="zh-CN"/>
        </w:rPr>
        <w:t>;</w:t>
      </w:r>
    </w:p>
    <w:p w14:paraId="710A71D5"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break</w:t>
      </w:r>
      <w:r w:rsidRPr="00521747">
        <w:rPr>
          <w:color w:val="800080"/>
          <w:lang w:val="en-CA" w:eastAsia="zh-CN"/>
        </w:rPr>
        <w:t>;</w:t>
      </w:r>
    </w:p>
    <w:p w14:paraId="38BDEA32" w14:textId="77777777" w:rsidR="00521747" w:rsidRPr="00521747" w:rsidRDefault="00521747" w:rsidP="00521747">
      <w:pPr>
        <w:pStyle w:val="Code"/>
        <w:rPr>
          <w:color w:val="000000"/>
          <w:lang w:val="en-CA" w:eastAsia="zh-CN"/>
        </w:rPr>
      </w:pPr>
    </w:p>
    <w:p w14:paraId="68CE56B4" w14:textId="77777777" w:rsidR="00521747" w:rsidRPr="00521747" w:rsidRDefault="00521747" w:rsidP="00521747">
      <w:pPr>
        <w:pStyle w:val="Code"/>
        <w:rPr>
          <w:color w:val="000000"/>
          <w:lang w:val="en-CA" w:eastAsia="zh-CN"/>
        </w:rPr>
      </w:pPr>
      <w:r w:rsidRPr="00521747">
        <w:rPr>
          <w:color w:val="000000"/>
          <w:lang w:val="en-CA" w:eastAsia="zh-CN"/>
        </w:rPr>
        <w:t xml:space="preserve">        </w:t>
      </w:r>
      <w:r w:rsidRPr="00521747">
        <w:rPr>
          <w:b/>
          <w:bCs/>
          <w:color w:val="800000"/>
          <w:lang w:val="en-CA" w:eastAsia="zh-CN"/>
        </w:rPr>
        <w:t>default</w:t>
      </w:r>
      <w:r w:rsidRPr="00521747">
        <w:rPr>
          <w:color w:val="808030"/>
          <w:lang w:val="en-CA" w:eastAsia="zh-CN"/>
        </w:rPr>
        <w:t>:</w:t>
      </w:r>
    </w:p>
    <w:p w14:paraId="4EE12FBA" w14:textId="77777777" w:rsidR="00521747" w:rsidRPr="00521747" w:rsidRDefault="00521747" w:rsidP="00521747">
      <w:pPr>
        <w:pStyle w:val="Code"/>
        <w:rPr>
          <w:color w:val="000000"/>
          <w:lang w:val="en-CA" w:eastAsia="zh-CN"/>
        </w:rPr>
      </w:pPr>
      <w:r w:rsidRPr="00521747">
        <w:rPr>
          <w:color w:val="000000"/>
          <w:lang w:val="en-CA" w:eastAsia="zh-CN"/>
        </w:rPr>
        <w:t xml:space="preserve">          JOptionPane</w:t>
      </w:r>
      <w:r w:rsidRPr="00521747">
        <w:rPr>
          <w:color w:val="808030"/>
          <w:lang w:val="en-CA" w:eastAsia="zh-CN"/>
        </w:rPr>
        <w:t>.</w:t>
      </w:r>
      <w:r w:rsidRPr="00521747">
        <w:rPr>
          <w:color w:val="000000"/>
          <w:lang w:val="en-CA" w:eastAsia="zh-CN"/>
        </w:rPr>
        <w:t>showMessageDialog</w:t>
      </w:r>
      <w:r w:rsidRPr="00521747">
        <w:rPr>
          <w:color w:val="808030"/>
          <w:lang w:val="en-CA" w:eastAsia="zh-CN"/>
        </w:rPr>
        <w:t>(</w:t>
      </w:r>
      <w:r w:rsidRPr="00521747">
        <w:rPr>
          <w:b/>
          <w:bCs/>
          <w:color w:val="800000"/>
          <w:lang w:val="en-CA" w:eastAsia="zh-CN"/>
        </w:rPr>
        <w:t>null</w:t>
      </w:r>
      <w:r w:rsidRPr="00521747">
        <w:rPr>
          <w:color w:val="808030"/>
          <w:lang w:val="en-CA" w:eastAsia="zh-CN"/>
        </w:rPr>
        <w:t>,</w:t>
      </w:r>
      <w:r w:rsidRPr="00521747">
        <w:rPr>
          <w:color w:val="000000"/>
          <w:lang w:val="en-CA" w:eastAsia="zh-CN"/>
        </w:rPr>
        <w:t xml:space="preserve"> </w:t>
      </w:r>
      <w:r w:rsidRPr="00521747">
        <w:rPr>
          <w:color w:val="0000E6"/>
          <w:lang w:val="en-CA" w:eastAsia="zh-CN"/>
        </w:rPr>
        <w:t>"Choix incorrect :"</w:t>
      </w:r>
      <w:r w:rsidRPr="00521747">
        <w:rPr>
          <w:color w:val="000000"/>
          <w:lang w:val="en-CA" w:eastAsia="zh-CN"/>
        </w:rPr>
        <w:t xml:space="preserve"> </w:t>
      </w:r>
      <w:r w:rsidRPr="00521747">
        <w:rPr>
          <w:color w:val="808030"/>
          <w:lang w:val="en-CA" w:eastAsia="zh-CN"/>
        </w:rPr>
        <w:t>+</w:t>
      </w:r>
      <w:r w:rsidRPr="00521747">
        <w:rPr>
          <w:color w:val="000000"/>
          <w:lang w:val="en-CA" w:eastAsia="zh-CN"/>
        </w:rPr>
        <w:t xml:space="preserve"> choix</w:t>
      </w:r>
      <w:r w:rsidRPr="00521747">
        <w:rPr>
          <w:color w:val="808030"/>
          <w:lang w:val="en-CA" w:eastAsia="zh-CN"/>
        </w:rPr>
        <w:t>)</w:t>
      </w:r>
      <w:r w:rsidRPr="00521747">
        <w:rPr>
          <w:color w:val="800080"/>
          <w:lang w:val="en-CA" w:eastAsia="zh-CN"/>
        </w:rPr>
        <w:t>;</w:t>
      </w:r>
    </w:p>
    <w:p w14:paraId="2FF0C179" w14:textId="77777777" w:rsidR="00521747" w:rsidRPr="00D95704" w:rsidRDefault="00521747" w:rsidP="00521747">
      <w:pPr>
        <w:pStyle w:val="Code"/>
        <w:rPr>
          <w:color w:val="000000"/>
          <w:lang w:val="fr-FR" w:eastAsia="zh-CN"/>
        </w:rPr>
      </w:pPr>
      <w:r w:rsidRPr="00521747">
        <w:rPr>
          <w:color w:val="000000"/>
          <w:lang w:val="en-CA" w:eastAsia="zh-CN"/>
        </w:rPr>
        <w:t xml:space="preserve">      </w:t>
      </w:r>
      <w:r w:rsidRPr="00D95704">
        <w:rPr>
          <w:color w:val="800080"/>
          <w:lang w:val="fr-FR" w:eastAsia="zh-CN"/>
        </w:rPr>
        <w:t>}</w:t>
      </w:r>
    </w:p>
    <w:p w14:paraId="423AFCB3"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BFD2C47" w14:textId="77777777" w:rsidR="00521747" w:rsidRPr="00D95704" w:rsidRDefault="00521747" w:rsidP="00521747">
      <w:pPr>
        <w:pStyle w:val="Code"/>
        <w:rPr>
          <w:color w:val="000000"/>
          <w:lang w:val="fr-FR" w:eastAsia="zh-CN"/>
        </w:rPr>
      </w:pPr>
      <w:r w:rsidRPr="00D95704">
        <w:rPr>
          <w:color w:val="000000"/>
          <w:lang w:val="fr-FR" w:eastAsia="zh-CN"/>
        </w:rPr>
        <w:t xml:space="preserve">  </w:t>
      </w:r>
      <w:r w:rsidRPr="00D95704">
        <w:rPr>
          <w:color w:val="800080"/>
          <w:lang w:val="fr-FR" w:eastAsia="zh-CN"/>
        </w:rPr>
        <w:t>}</w:t>
      </w:r>
    </w:p>
    <w:p w14:paraId="6A98840B" w14:textId="0E8EC3AD" w:rsidR="00521747" w:rsidRDefault="00521747" w:rsidP="00521747">
      <w:pPr>
        <w:pStyle w:val="Code"/>
        <w:rPr>
          <w:color w:val="800080"/>
          <w:lang w:val="fr-FR" w:eastAsia="zh-CN"/>
        </w:rPr>
      </w:pPr>
      <w:r w:rsidRPr="00D95704">
        <w:rPr>
          <w:color w:val="800080"/>
          <w:lang w:val="fr-FR" w:eastAsia="zh-CN"/>
        </w:rPr>
        <w:t>}</w:t>
      </w:r>
    </w:p>
    <w:p w14:paraId="15F571EE" w14:textId="77777777" w:rsidR="00117845" w:rsidRPr="00D95704" w:rsidRDefault="00117845" w:rsidP="00521747">
      <w:pPr>
        <w:pStyle w:val="Code"/>
        <w:rPr>
          <w:color w:val="000000"/>
          <w:lang w:val="fr-FR" w:eastAsia="zh-CN"/>
        </w:rPr>
      </w:pPr>
    </w:p>
    <w:p w14:paraId="1EECF729" w14:textId="77777777" w:rsidR="007E66E1" w:rsidRDefault="007E66E1" w:rsidP="007E66E1">
      <w:pPr>
        <w:pStyle w:val="Corpsdetexte"/>
      </w:pPr>
    </w:p>
    <w:p w14:paraId="03D2976C" w14:textId="784AA463" w:rsidR="007E66E1" w:rsidRDefault="007E66E1" w:rsidP="007E66E1">
      <w:pPr>
        <w:pStyle w:val="Corpsdetexte"/>
      </w:pPr>
      <w:r>
        <w:t xml:space="preserve">La méthode </w:t>
      </w:r>
      <w:r>
        <w:rPr>
          <w:i/>
        </w:rPr>
        <w:t>seek</w:t>
      </w:r>
      <w:r>
        <w:t xml:space="preserve">() de </w:t>
      </w:r>
      <w:hyperlink r:id="rId602" w:tooltip="class in java.io" w:history="1">
        <w:r w:rsidR="00E75D66">
          <w:rPr>
            <w:rStyle w:val="Hyperlien"/>
            <w:rFonts w:ascii="&amp;quot" w:hAnsi="&amp;quot"/>
            <w:b/>
            <w:bCs/>
            <w:color w:val="4A6782"/>
            <w:sz w:val="20"/>
          </w:rPr>
          <w:t>RandomAccessFile</w:t>
        </w:r>
      </w:hyperlink>
      <w:r w:rsidR="00E75D66">
        <w:t xml:space="preserve"> </w:t>
      </w:r>
      <w:r>
        <w:t xml:space="preserve">fixe la position courante dans le fichier à un numéro d’octet </w:t>
      </w:r>
      <w:r w:rsidR="00631AB5">
        <w:t>particulier</w:t>
      </w:r>
      <w:r>
        <w:t xml:space="preserve">. Ainsi, l’instruction </w:t>
      </w:r>
    </w:p>
    <w:p w14:paraId="4107AE33" w14:textId="77777777" w:rsidR="007E66E1" w:rsidRDefault="007E66E1" w:rsidP="007E66E1">
      <w:pPr>
        <w:pStyle w:val="CodeJava"/>
      </w:pPr>
      <w:r>
        <w:rPr>
          <w:highlight w:val="yellow"/>
        </w:rPr>
        <w:t>fichierDirectPlants.seek(numeroER*Plant.tailleMaxEnregistrement()+4)</w:t>
      </w:r>
      <w:r>
        <w:t>;</w:t>
      </w:r>
    </w:p>
    <w:p w14:paraId="5EB2BB8F" w14:textId="77777777" w:rsidR="007E66E1" w:rsidRDefault="007E66E1" w:rsidP="007E66E1">
      <w:pPr>
        <w:pStyle w:val="Corpsdetexte"/>
      </w:pPr>
      <w:r>
        <w:t xml:space="preserve">établit la position courante au début de l’enregistrement </w:t>
      </w:r>
      <w:r>
        <w:rPr>
          <w:i/>
        </w:rPr>
        <w:t>numeroER</w:t>
      </w:r>
      <w:r>
        <w:t>. Ensuite l’instruction</w:t>
      </w:r>
    </w:p>
    <w:p w14:paraId="09D23F69" w14:textId="77777777" w:rsidR="007E66E1" w:rsidRDefault="007E66E1" w:rsidP="007E66E1">
      <w:pPr>
        <w:pStyle w:val="CodeJava"/>
      </w:pPr>
      <w:r>
        <w:rPr>
          <w:highlight w:val="yellow"/>
        </w:rPr>
        <w:t>unPlant.lireEnregistrementTailleMax(fichierDirectPlants)</w:t>
      </w:r>
      <w:r>
        <w:t>;</w:t>
      </w:r>
    </w:p>
    <w:p w14:paraId="61D7462E" w14:textId="77777777" w:rsidR="007E66E1" w:rsidRDefault="007E66E1" w:rsidP="007E66E1">
      <w:pPr>
        <w:pStyle w:val="Corpsdetexte"/>
      </w:pPr>
      <w:r>
        <w:t>lit l’enregistrement à cette position.</w:t>
      </w:r>
    </w:p>
    <w:p w14:paraId="1AAC44E7" w14:textId="77777777" w:rsidR="007E66E1" w:rsidRDefault="007E66E1" w:rsidP="007E66E1">
      <w:pPr>
        <w:pStyle w:val="Corpsdetexte"/>
      </w:pPr>
      <w:r>
        <w:t>L’instruction</w:t>
      </w:r>
    </w:p>
    <w:p w14:paraId="5DDC24DD" w14:textId="77777777" w:rsidR="007E66E1" w:rsidRDefault="007E66E1" w:rsidP="007E66E1">
      <w:pPr>
        <w:pStyle w:val="CodeJava"/>
      </w:pPr>
      <w:r>
        <w:rPr>
          <w:highlight w:val="yellow"/>
        </w:rPr>
        <w:t>unPlant.ecrireEnregistrementTailleMax(fichierDirectPlants);</w:t>
      </w:r>
    </w:p>
    <w:p w14:paraId="617F0F0B" w14:textId="77777777" w:rsidR="007E66E1" w:rsidRDefault="007E66E1" w:rsidP="007E66E1">
      <w:pPr>
        <w:pStyle w:val="Corpsdetexte"/>
      </w:pPr>
      <w:r>
        <w:t xml:space="preserve">écrit un enregistrement à cette position. Ceci remplace effectivement le contenu précédent par le contenu de l’objet </w:t>
      </w:r>
      <w:r>
        <w:rPr>
          <w:i/>
        </w:rPr>
        <w:t>Plant</w:t>
      </w:r>
      <w:r>
        <w:t>.</w:t>
      </w:r>
    </w:p>
    <w:p w14:paraId="62711440" w14:textId="77777777" w:rsidR="007E66E1" w:rsidRDefault="007E66E1" w:rsidP="007E66E1">
      <w:pPr>
        <w:pStyle w:val="Corpsdetexte"/>
      </w:pPr>
      <w:r>
        <w:t>L’espace est alloué automatiquement lors de l’écriture si nécessaire. Par contre, une tentative de lecture au-delà du dernier enregistrement écrit provoque une exception.</w:t>
      </w:r>
    </w:p>
    <w:p w14:paraId="2722D3BD" w14:textId="77777777" w:rsidR="007E66E1" w:rsidRDefault="007E66E1" w:rsidP="007E66E1">
      <w:pPr>
        <w:pStyle w:val="Corpsdetexte"/>
      </w:pPr>
      <w:r>
        <w:rPr>
          <w:b/>
        </w:rPr>
        <w:t>Exemple</w:t>
      </w:r>
      <w:r>
        <w:t>. Le scénario suivant illustre le principe de l’exécution du programme :</w:t>
      </w:r>
    </w:p>
    <w:p w14:paraId="7E21B021" w14:textId="77777777" w:rsidR="007E66E1" w:rsidRDefault="007E66E1" w:rsidP="007E66E1">
      <w:pPr>
        <w:pStyle w:val="Corpsdetexte"/>
      </w:pPr>
      <w:r>
        <w:rPr>
          <w:noProof/>
          <w:lang w:val="en-US" w:eastAsia="en-US"/>
        </w:rPr>
        <w:drawing>
          <wp:inline distT="0" distB="0" distL="0" distR="0" wp14:anchorId="160F72B1" wp14:editId="1AF5CAEE">
            <wp:extent cx="2575381" cy="865632"/>
            <wp:effectExtent l="0" t="0" r="0" b="0"/>
            <wp:docPr id="506634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pic:nvPicPr>
                  <pic:blipFill>
                    <a:blip r:embed="rId603">
                      <a:extLst>
                        <a:ext uri="{28A0092B-C50C-407E-A947-70E740481C1C}">
                          <a14:useLocalDpi xmlns:a14="http://schemas.microsoft.com/office/drawing/2010/main" val="0"/>
                        </a:ext>
                      </a:extLst>
                    </a:blip>
                    <a:stretch>
                      <a:fillRect/>
                    </a:stretch>
                  </pic:blipFill>
                  <pic:spPr>
                    <a:xfrm>
                      <a:off x="0" y="0"/>
                      <a:ext cx="2575381" cy="865632"/>
                    </a:xfrm>
                    <a:prstGeom prst="rect">
                      <a:avLst/>
                    </a:prstGeom>
                  </pic:spPr>
                </pic:pic>
              </a:graphicData>
            </a:graphic>
          </wp:inline>
        </w:drawing>
      </w:r>
    </w:p>
    <w:p w14:paraId="6D6EE436" w14:textId="77777777" w:rsidR="007E66E1" w:rsidRDefault="007E66E1" w:rsidP="007E66E1">
      <w:pPr>
        <w:pStyle w:val="Corpsdetexte"/>
      </w:pPr>
      <w:r>
        <w:rPr>
          <w:noProof/>
          <w:lang w:val="en-US" w:eastAsia="en-US"/>
        </w:rPr>
        <w:drawing>
          <wp:inline distT="0" distB="0" distL="0" distR="0" wp14:anchorId="15277891" wp14:editId="4AEFCFBC">
            <wp:extent cx="1976126" cy="844296"/>
            <wp:effectExtent l="0" t="0" r="5080" b="0"/>
            <wp:docPr id="804282785"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604">
                      <a:extLst>
                        <a:ext uri="{28A0092B-C50C-407E-A947-70E740481C1C}">
                          <a14:useLocalDpi xmlns:a14="http://schemas.microsoft.com/office/drawing/2010/main" val="0"/>
                        </a:ext>
                      </a:extLst>
                    </a:blip>
                    <a:stretch>
                      <a:fillRect/>
                    </a:stretch>
                  </pic:blipFill>
                  <pic:spPr>
                    <a:xfrm>
                      <a:off x="0" y="0"/>
                      <a:ext cx="1976126" cy="844296"/>
                    </a:xfrm>
                    <a:prstGeom prst="rect">
                      <a:avLst/>
                    </a:prstGeom>
                  </pic:spPr>
                </pic:pic>
              </a:graphicData>
            </a:graphic>
          </wp:inline>
        </w:drawing>
      </w:r>
    </w:p>
    <w:p w14:paraId="5235E021" w14:textId="77777777" w:rsidR="007E66E1" w:rsidRDefault="007E66E1" w:rsidP="007E66E1">
      <w:pPr>
        <w:pStyle w:val="Corpsdetexte"/>
      </w:pPr>
      <w:r>
        <w:rPr>
          <w:noProof/>
          <w:lang w:val="en-US" w:eastAsia="en-US"/>
        </w:rPr>
        <w:lastRenderedPageBreak/>
        <w:drawing>
          <wp:inline distT="0" distB="0" distL="0" distR="0" wp14:anchorId="5CDF3C6C" wp14:editId="601DC65D">
            <wp:extent cx="1953768" cy="834743"/>
            <wp:effectExtent l="0" t="0" r="8890" b="3810"/>
            <wp:docPr id="1663547973"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605">
                      <a:extLst>
                        <a:ext uri="{28A0092B-C50C-407E-A947-70E740481C1C}">
                          <a14:useLocalDpi xmlns:a14="http://schemas.microsoft.com/office/drawing/2010/main" val="0"/>
                        </a:ext>
                      </a:extLst>
                    </a:blip>
                    <a:stretch>
                      <a:fillRect/>
                    </a:stretch>
                  </pic:blipFill>
                  <pic:spPr>
                    <a:xfrm>
                      <a:off x="0" y="0"/>
                      <a:ext cx="1953768" cy="834743"/>
                    </a:xfrm>
                    <a:prstGeom prst="rect">
                      <a:avLst/>
                    </a:prstGeom>
                  </pic:spPr>
                </pic:pic>
              </a:graphicData>
            </a:graphic>
          </wp:inline>
        </w:drawing>
      </w:r>
    </w:p>
    <w:p w14:paraId="77E43D35" w14:textId="77777777" w:rsidR="007E66E1" w:rsidRDefault="007E66E1" w:rsidP="007E66E1">
      <w:pPr>
        <w:pStyle w:val="Corpsdetexte"/>
      </w:pPr>
      <w:r>
        <w:rPr>
          <w:noProof/>
          <w:lang w:val="en-US" w:eastAsia="en-US"/>
        </w:rPr>
        <w:drawing>
          <wp:inline distT="0" distB="0" distL="0" distR="0" wp14:anchorId="43C03D59" wp14:editId="1971D5B2">
            <wp:extent cx="1940456" cy="829056"/>
            <wp:effectExtent l="0" t="0" r="3175" b="9525"/>
            <wp:docPr id="130506026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606">
                      <a:extLst>
                        <a:ext uri="{28A0092B-C50C-407E-A947-70E740481C1C}">
                          <a14:useLocalDpi xmlns:a14="http://schemas.microsoft.com/office/drawing/2010/main" val="0"/>
                        </a:ext>
                      </a:extLst>
                    </a:blip>
                    <a:stretch>
                      <a:fillRect/>
                    </a:stretch>
                  </pic:blipFill>
                  <pic:spPr>
                    <a:xfrm>
                      <a:off x="0" y="0"/>
                      <a:ext cx="1940456" cy="829056"/>
                    </a:xfrm>
                    <a:prstGeom prst="rect">
                      <a:avLst/>
                    </a:prstGeom>
                  </pic:spPr>
                </pic:pic>
              </a:graphicData>
            </a:graphic>
          </wp:inline>
        </w:drawing>
      </w:r>
    </w:p>
    <w:p w14:paraId="0A0D17B0" w14:textId="77777777" w:rsidR="007E66E1" w:rsidRDefault="007E66E1" w:rsidP="007E66E1">
      <w:pPr>
        <w:pStyle w:val="Corpsdetexte"/>
        <w:rPr>
          <w:noProof/>
        </w:rPr>
      </w:pPr>
    </w:p>
    <w:p w14:paraId="3352711D" w14:textId="77777777" w:rsidR="007E66E1" w:rsidRDefault="007E66E1" w:rsidP="007E66E1">
      <w:pPr>
        <w:pStyle w:val="Corpsdetexte"/>
        <w:rPr>
          <w:noProof/>
        </w:rPr>
      </w:pPr>
      <w:r>
        <w:rPr>
          <w:noProof/>
          <w:lang w:val="en-US" w:eastAsia="en-US"/>
        </w:rPr>
        <w:drawing>
          <wp:inline distT="0" distB="0" distL="0" distR="0" wp14:anchorId="79ACB346" wp14:editId="211E2FAD">
            <wp:extent cx="1880616" cy="1127627"/>
            <wp:effectExtent l="0" t="0" r="5715" b="0"/>
            <wp:docPr id="658717523"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607">
                      <a:extLst>
                        <a:ext uri="{28A0092B-C50C-407E-A947-70E740481C1C}">
                          <a14:useLocalDpi xmlns:a14="http://schemas.microsoft.com/office/drawing/2010/main" val="0"/>
                        </a:ext>
                      </a:extLst>
                    </a:blip>
                    <a:stretch>
                      <a:fillRect/>
                    </a:stretch>
                  </pic:blipFill>
                  <pic:spPr>
                    <a:xfrm>
                      <a:off x="0" y="0"/>
                      <a:ext cx="1880616" cy="1127627"/>
                    </a:xfrm>
                    <a:prstGeom prst="rect">
                      <a:avLst/>
                    </a:prstGeom>
                  </pic:spPr>
                </pic:pic>
              </a:graphicData>
            </a:graphic>
          </wp:inline>
        </w:drawing>
      </w:r>
    </w:p>
    <w:p w14:paraId="7CCA2585" w14:textId="77777777" w:rsidR="007E66E1" w:rsidRDefault="007E66E1" w:rsidP="007E66E1">
      <w:pPr>
        <w:pStyle w:val="Corpsdetexte"/>
      </w:pPr>
      <w:r>
        <w:rPr>
          <w:noProof/>
          <w:lang w:val="en-US" w:eastAsia="en-US"/>
        </w:rPr>
        <w:drawing>
          <wp:inline distT="0" distB="0" distL="0" distR="0" wp14:anchorId="024EEB62" wp14:editId="6F19A185">
            <wp:extent cx="2505456" cy="842129"/>
            <wp:effectExtent l="0" t="0" r="9525" b="0"/>
            <wp:docPr id="41168898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pic:nvPicPr>
                  <pic:blipFill>
                    <a:blip r:embed="rId603">
                      <a:extLst>
                        <a:ext uri="{28A0092B-C50C-407E-A947-70E740481C1C}">
                          <a14:useLocalDpi xmlns:a14="http://schemas.microsoft.com/office/drawing/2010/main" val="0"/>
                        </a:ext>
                      </a:extLst>
                    </a:blip>
                    <a:stretch>
                      <a:fillRect/>
                    </a:stretch>
                  </pic:blipFill>
                  <pic:spPr>
                    <a:xfrm>
                      <a:off x="0" y="0"/>
                      <a:ext cx="2505456" cy="842129"/>
                    </a:xfrm>
                    <a:prstGeom prst="rect">
                      <a:avLst/>
                    </a:prstGeom>
                  </pic:spPr>
                </pic:pic>
              </a:graphicData>
            </a:graphic>
          </wp:inline>
        </w:drawing>
      </w:r>
    </w:p>
    <w:p w14:paraId="720E6429" w14:textId="77777777" w:rsidR="007E66E1" w:rsidRDefault="007E66E1" w:rsidP="007E66E1">
      <w:pPr>
        <w:pStyle w:val="Corpsdetexte"/>
        <w:rPr>
          <w:noProof/>
        </w:rPr>
      </w:pPr>
      <w:r>
        <w:rPr>
          <w:noProof/>
          <w:lang w:val="en-US" w:eastAsia="en-US"/>
        </w:rPr>
        <w:drawing>
          <wp:inline distT="0" distB="0" distL="0" distR="0" wp14:anchorId="6BA91C44" wp14:editId="6468D952">
            <wp:extent cx="2225040" cy="950644"/>
            <wp:effectExtent l="0" t="0" r="3810" b="1905"/>
            <wp:docPr id="1547478365"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pic:nvPicPr>
                  <pic:blipFill>
                    <a:blip r:embed="rId608">
                      <a:extLst>
                        <a:ext uri="{28A0092B-C50C-407E-A947-70E740481C1C}">
                          <a14:useLocalDpi xmlns:a14="http://schemas.microsoft.com/office/drawing/2010/main" val="0"/>
                        </a:ext>
                      </a:extLst>
                    </a:blip>
                    <a:stretch>
                      <a:fillRect/>
                    </a:stretch>
                  </pic:blipFill>
                  <pic:spPr>
                    <a:xfrm>
                      <a:off x="0" y="0"/>
                      <a:ext cx="2225040" cy="950644"/>
                    </a:xfrm>
                    <a:prstGeom prst="rect">
                      <a:avLst/>
                    </a:prstGeom>
                  </pic:spPr>
                </pic:pic>
              </a:graphicData>
            </a:graphic>
          </wp:inline>
        </w:drawing>
      </w:r>
    </w:p>
    <w:p w14:paraId="2D257B0C" w14:textId="77777777" w:rsidR="007E66E1" w:rsidRDefault="007E66E1" w:rsidP="007E66E1">
      <w:pPr>
        <w:pStyle w:val="Corpsdetexte"/>
        <w:rPr>
          <w:noProof/>
        </w:rPr>
      </w:pPr>
      <w:r>
        <w:rPr>
          <w:noProof/>
          <w:lang w:val="en-US" w:eastAsia="en-US"/>
        </w:rPr>
        <w:drawing>
          <wp:inline distT="0" distB="0" distL="0" distR="0" wp14:anchorId="29152345" wp14:editId="6AED4B5D">
            <wp:extent cx="2231136" cy="953249"/>
            <wp:effectExtent l="0" t="0" r="0" b="0"/>
            <wp:docPr id="218896639"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pic:nvPicPr>
                  <pic:blipFill>
                    <a:blip r:embed="rId609">
                      <a:extLst>
                        <a:ext uri="{28A0092B-C50C-407E-A947-70E740481C1C}">
                          <a14:useLocalDpi xmlns:a14="http://schemas.microsoft.com/office/drawing/2010/main" val="0"/>
                        </a:ext>
                      </a:extLst>
                    </a:blip>
                    <a:stretch>
                      <a:fillRect/>
                    </a:stretch>
                  </pic:blipFill>
                  <pic:spPr>
                    <a:xfrm>
                      <a:off x="0" y="0"/>
                      <a:ext cx="2231136" cy="953249"/>
                    </a:xfrm>
                    <a:prstGeom prst="rect">
                      <a:avLst/>
                    </a:prstGeom>
                  </pic:spPr>
                </pic:pic>
              </a:graphicData>
            </a:graphic>
          </wp:inline>
        </w:drawing>
      </w:r>
    </w:p>
    <w:p w14:paraId="11EE4278" w14:textId="77777777" w:rsidR="007E66E1" w:rsidRDefault="007E66E1" w:rsidP="007E66E1">
      <w:pPr>
        <w:pStyle w:val="Corpsdetexte"/>
        <w:rPr>
          <w:noProof/>
        </w:rPr>
      </w:pPr>
      <w:r>
        <w:rPr>
          <w:noProof/>
          <w:lang w:val="en-US" w:eastAsia="en-US"/>
        </w:rPr>
        <w:drawing>
          <wp:inline distT="0" distB="0" distL="0" distR="0" wp14:anchorId="59404E16" wp14:editId="3252608F">
            <wp:extent cx="2232951" cy="954024"/>
            <wp:effectExtent l="0" t="0" r="0" b="0"/>
            <wp:docPr id="6843925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pic:nvPicPr>
                  <pic:blipFill>
                    <a:blip r:embed="rId610">
                      <a:extLst>
                        <a:ext uri="{28A0092B-C50C-407E-A947-70E740481C1C}">
                          <a14:useLocalDpi xmlns:a14="http://schemas.microsoft.com/office/drawing/2010/main" val="0"/>
                        </a:ext>
                      </a:extLst>
                    </a:blip>
                    <a:stretch>
                      <a:fillRect/>
                    </a:stretch>
                  </pic:blipFill>
                  <pic:spPr>
                    <a:xfrm>
                      <a:off x="0" y="0"/>
                      <a:ext cx="2232951" cy="954024"/>
                    </a:xfrm>
                    <a:prstGeom prst="rect">
                      <a:avLst/>
                    </a:prstGeom>
                  </pic:spPr>
                </pic:pic>
              </a:graphicData>
            </a:graphic>
          </wp:inline>
        </w:drawing>
      </w:r>
    </w:p>
    <w:p w14:paraId="7C78B787" w14:textId="77777777" w:rsidR="007E66E1" w:rsidRDefault="007E66E1" w:rsidP="007E66E1">
      <w:pPr>
        <w:pStyle w:val="Corpsdetexte"/>
        <w:rPr>
          <w:noProof/>
        </w:rPr>
      </w:pPr>
      <w:r>
        <w:rPr>
          <w:noProof/>
          <w:lang w:val="en-US" w:eastAsia="en-US"/>
        </w:rPr>
        <w:lastRenderedPageBreak/>
        <w:drawing>
          <wp:inline distT="0" distB="0" distL="0" distR="0" wp14:anchorId="175BAC5E" wp14:editId="2DFF8BE1">
            <wp:extent cx="2121408" cy="1272007"/>
            <wp:effectExtent l="0" t="0" r="0" b="4445"/>
            <wp:docPr id="9476372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pic:nvPicPr>
                  <pic:blipFill>
                    <a:blip r:embed="rId611">
                      <a:extLst>
                        <a:ext uri="{28A0092B-C50C-407E-A947-70E740481C1C}">
                          <a14:useLocalDpi xmlns:a14="http://schemas.microsoft.com/office/drawing/2010/main" val="0"/>
                        </a:ext>
                      </a:extLst>
                    </a:blip>
                    <a:stretch>
                      <a:fillRect/>
                    </a:stretch>
                  </pic:blipFill>
                  <pic:spPr>
                    <a:xfrm>
                      <a:off x="0" y="0"/>
                      <a:ext cx="2121408" cy="1272007"/>
                    </a:xfrm>
                    <a:prstGeom prst="rect">
                      <a:avLst/>
                    </a:prstGeom>
                  </pic:spPr>
                </pic:pic>
              </a:graphicData>
            </a:graphic>
          </wp:inline>
        </w:drawing>
      </w:r>
    </w:p>
    <w:p w14:paraId="3E25B040" w14:textId="77777777" w:rsidR="007E66E1" w:rsidRDefault="007E66E1" w:rsidP="007E66E1">
      <w:pPr>
        <w:pStyle w:val="Corpsdetexte"/>
        <w:rPr>
          <w:noProof/>
        </w:rPr>
      </w:pPr>
      <w:r>
        <w:rPr>
          <w:noProof/>
          <w:lang w:val="en-US" w:eastAsia="en-US"/>
        </w:rPr>
        <w:drawing>
          <wp:inline distT="0" distB="0" distL="0" distR="0" wp14:anchorId="4A85D070" wp14:editId="085C78D9">
            <wp:extent cx="3011424" cy="1012194"/>
            <wp:effectExtent l="0" t="0" r="0" b="0"/>
            <wp:docPr id="165254249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612">
                      <a:extLst>
                        <a:ext uri="{28A0092B-C50C-407E-A947-70E740481C1C}">
                          <a14:useLocalDpi xmlns:a14="http://schemas.microsoft.com/office/drawing/2010/main" val="0"/>
                        </a:ext>
                      </a:extLst>
                    </a:blip>
                    <a:stretch>
                      <a:fillRect/>
                    </a:stretch>
                  </pic:blipFill>
                  <pic:spPr>
                    <a:xfrm>
                      <a:off x="0" y="0"/>
                      <a:ext cx="3011424" cy="1012194"/>
                    </a:xfrm>
                    <a:prstGeom prst="rect">
                      <a:avLst/>
                    </a:prstGeom>
                  </pic:spPr>
                </pic:pic>
              </a:graphicData>
            </a:graphic>
          </wp:inline>
        </w:drawing>
      </w:r>
    </w:p>
    <w:p w14:paraId="46E76AFB" w14:textId="77777777" w:rsidR="007E66E1" w:rsidRDefault="007E66E1" w:rsidP="007E66E1">
      <w:pPr>
        <w:pStyle w:val="Corpsdetexte"/>
        <w:rPr>
          <w:noProof/>
        </w:rPr>
      </w:pPr>
      <w:r>
        <w:rPr>
          <w:noProof/>
          <w:lang w:val="en-US" w:eastAsia="en-US"/>
        </w:rPr>
        <w:drawing>
          <wp:inline distT="0" distB="0" distL="0" distR="0" wp14:anchorId="59630D46" wp14:editId="3AA2E49D">
            <wp:extent cx="2304288" cy="925336"/>
            <wp:effectExtent l="0" t="0" r="1270" b="8255"/>
            <wp:docPr id="23777265"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pic:nvPicPr>
                  <pic:blipFill>
                    <a:blip r:embed="rId613">
                      <a:extLst>
                        <a:ext uri="{28A0092B-C50C-407E-A947-70E740481C1C}">
                          <a14:useLocalDpi xmlns:a14="http://schemas.microsoft.com/office/drawing/2010/main" val="0"/>
                        </a:ext>
                      </a:extLst>
                    </a:blip>
                    <a:stretch>
                      <a:fillRect/>
                    </a:stretch>
                  </pic:blipFill>
                  <pic:spPr>
                    <a:xfrm>
                      <a:off x="0" y="0"/>
                      <a:ext cx="2304288" cy="925336"/>
                    </a:xfrm>
                    <a:prstGeom prst="rect">
                      <a:avLst/>
                    </a:prstGeom>
                  </pic:spPr>
                </pic:pic>
              </a:graphicData>
            </a:graphic>
          </wp:inline>
        </w:drawing>
      </w:r>
    </w:p>
    <w:p w14:paraId="36FFEFF5" w14:textId="77777777" w:rsidR="007E66E1" w:rsidRDefault="007E66E1" w:rsidP="007E66E1">
      <w:pPr>
        <w:pStyle w:val="Corpsdetexte"/>
        <w:rPr>
          <w:noProof/>
        </w:rPr>
      </w:pPr>
      <w:r>
        <w:rPr>
          <w:noProof/>
          <w:lang w:val="en-US" w:eastAsia="en-US"/>
        </w:rPr>
        <w:drawing>
          <wp:inline distT="0" distB="0" distL="0" distR="0" wp14:anchorId="6CB18F09" wp14:editId="0310BD84">
            <wp:extent cx="2033338" cy="1219200"/>
            <wp:effectExtent l="0" t="0" r="5080" b="0"/>
            <wp:docPr id="1629784607"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pic:nvPicPr>
                  <pic:blipFill>
                    <a:blip r:embed="rId607">
                      <a:extLst>
                        <a:ext uri="{28A0092B-C50C-407E-A947-70E740481C1C}">
                          <a14:useLocalDpi xmlns:a14="http://schemas.microsoft.com/office/drawing/2010/main" val="0"/>
                        </a:ext>
                      </a:extLst>
                    </a:blip>
                    <a:stretch>
                      <a:fillRect/>
                    </a:stretch>
                  </pic:blipFill>
                  <pic:spPr>
                    <a:xfrm>
                      <a:off x="0" y="0"/>
                      <a:ext cx="2033338" cy="1219200"/>
                    </a:xfrm>
                    <a:prstGeom prst="rect">
                      <a:avLst/>
                    </a:prstGeom>
                  </pic:spPr>
                </pic:pic>
              </a:graphicData>
            </a:graphic>
          </wp:inline>
        </w:drawing>
      </w:r>
    </w:p>
    <w:p w14:paraId="13A55C81" w14:textId="77777777" w:rsidR="007E66E1" w:rsidRDefault="007E66E1" w:rsidP="007E66E1">
      <w:pPr>
        <w:pStyle w:val="Corpsdetexte"/>
        <w:rPr>
          <w:noProof/>
        </w:rPr>
      </w:pPr>
      <w:r>
        <w:rPr>
          <w:noProof/>
          <w:lang w:val="en-US" w:eastAsia="en-US"/>
        </w:rPr>
        <w:drawing>
          <wp:inline distT="0" distB="0" distL="0" distR="0" wp14:anchorId="2F22F428" wp14:editId="17D67B2A">
            <wp:extent cx="2977896" cy="1000925"/>
            <wp:effectExtent l="0" t="0" r="0" b="8890"/>
            <wp:docPr id="6738786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pic:nvPicPr>
                  <pic:blipFill>
                    <a:blip r:embed="rId614">
                      <a:extLst>
                        <a:ext uri="{28A0092B-C50C-407E-A947-70E740481C1C}">
                          <a14:useLocalDpi xmlns:a14="http://schemas.microsoft.com/office/drawing/2010/main" val="0"/>
                        </a:ext>
                      </a:extLst>
                    </a:blip>
                    <a:stretch>
                      <a:fillRect/>
                    </a:stretch>
                  </pic:blipFill>
                  <pic:spPr>
                    <a:xfrm>
                      <a:off x="0" y="0"/>
                      <a:ext cx="2977896" cy="1000925"/>
                    </a:xfrm>
                    <a:prstGeom prst="rect">
                      <a:avLst/>
                    </a:prstGeom>
                  </pic:spPr>
                </pic:pic>
              </a:graphicData>
            </a:graphic>
          </wp:inline>
        </w:drawing>
      </w:r>
    </w:p>
    <w:p w14:paraId="49DA73D0" w14:textId="77777777" w:rsidR="007E66E1" w:rsidRDefault="007E66E1" w:rsidP="007E66E1">
      <w:pPr>
        <w:pStyle w:val="Corpsdetexte"/>
        <w:rPr>
          <w:noProof/>
        </w:rPr>
      </w:pPr>
      <w:r>
        <w:rPr>
          <w:noProof/>
          <w:lang w:val="en-US" w:eastAsia="en-US"/>
        </w:rPr>
        <w:drawing>
          <wp:inline distT="0" distB="0" distL="0" distR="0" wp14:anchorId="18292ABD" wp14:editId="1E61E84D">
            <wp:extent cx="2298192" cy="922888"/>
            <wp:effectExtent l="0" t="0" r="6985" b="0"/>
            <wp:docPr id="87658239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615">
                      <a:extLst>
                        <a:ext uri="{28A0092B-C50C-407E-A947-70E740481C1C}">
                          <a14:useLocalDpi xmlns:a14="http://schemas.microsoft.com/office/drawing/2010/main" val="0"/>
                        </a:ext>
                      </a:extLst>
                    </a:blip>
                    <a:stretch>
                      <a:fillRect/>
                    </a:stretch>
                  </pic:blipFill>
                  <pic:spPr>
                    <a:xfrm>
                      <a:off x="0" y="0"/>
                      <a:ext cx="2298192" cy="922888"/>
                    </a:xfrm>
                    <a:prstGeom prst="rect">
                      <a:avLst/>
                    </a:prstGeom>
                  </pic:spPr>
                </pic:pic>
              </a:graphicData>
            </a:graphic>
          </wp:inline>
        </w:drawing>
      </w:r>
    </w:p>
    <w:p w14:paraId="5C99E02E" w14:textId="77777777" w:rsidR="007E66E1" w:rsidRDefault="007E66E1" w:rsidP="007E66E1">
      <w:pPr>
        <w:pStyle w:val="Corpsdetexte"/>
        <w:rPr>
          <w:noProof/>
        </w:rPr>
      </w:pPr>
      <w:r>
        <w:rPr>
          <w:noProof/>
          <w:lang w:val="en-US" w:eastAsia="en-US"/>
        </w:rPr>
        <w:lastRenderedPageBreak/>
        <w:drawing>
          <wp:inline distT="0" distB="0" distL="0" distR="0" wp14:anchorId="4675873E" wp14:editId="661B0109">
            <wp:extent cx="2255520" cy="963667"/>
            <wp:effectExtent l="0" t="0" r="0" b="8255"/>
            <wp:docPr id="172119808"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pic:nvPicPr>
                  <pic:blipFill>
                    <a:blip r:embed="rId616">
                      <a:extLst>
                        <a:ext uri="{28A0092B-C50C-407E-A947-70E740481C1C}">
                          <a14:useLocalDpi xmlns:a14="http://schemas.microsoft.com/office/drawing/2010/main" val="0"/>
                        </a:ext>
                      </a:extLst>
                    </a:blip>
                    <a:stretch>
                      <a:fillRect/>
                    </a:stretch>
                  </pic:blipFill>
                  <pic:spPr>
                    <a:xfrm>
                      <a:off x="0" y="0"/>
                      <a:ext cx="2255520" cy="963667"/>
                    </a:xfrm>
                    <a:prstGeom prst="rect">
                      <a:avLst/>
                    </a:prstGeom>
                  </pic:spPr>
                </pic:pic>
              </a:graphicData>
            </a:graphic>
          </wp:inline>
        </w:drawing>
      </w:r>
    </w:p>
    <w:p w14:paraId="163A3AF3" w14:textId="77777777" w:rsidR="007E66E1" w:rsidRDefault="007E66E1" w:rsidP="007E66E1">
      <w:pPr>
        <w:pStyle w:val="Corpsdetexte"/>
        <w:rPr>
          <w:noProof/>
        </w:rPr>
      </w:pPr>
      <w:r>
        <w:rPr>
          <w:noProof/>
          <w:lang w:val="en-US" w:eastAsia="en-US"/>
        </w:rPr>
        <w:drawing>
          <wp:inline distT="0" distB="0" distL="0" distR="0" wp14:anchorId="0C6CC914" wp14:editId="3EDAC404">
            <wp:extent cx="2002536" cy="1200731"/>
            <wp:effectExtent l="0" t="0" r="0" b="0"/>
            <wp:docPr id="184776062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pic:nvPicPr>
                  <pic:blipFill>
                    <a:blip r:embed="rId617">
                      <a:extLst>
                        <a:ext uri="{28A0092B-C50C-407E-A947-70E740481C1C}">
                          <a14:useLocalDpi xmlns:a14="http://schemas.microsoft.com/office/drawing/2010/main" val="0"/>
                        </a:ext>
                      </a:extLst>
                    </a:blip>
                    <a:stretch>
                      <a:fillRect/>
                    </a:stretch>
                  </pic:blipFill>
                  <pic:spPr>
                    <a:xfrm>
                      <a:off x="0" y="0"/>
                      <a:ext cx="2002536" cy="1200731"/>
                    </a:xfrm>
                    <a:prstGeom prst="rect">
                      <a:avLst/>
                    </a:prstGeom>
                  </pic:spPr>
                </pic:pic>
              </a:graphicData>
            </a:graphic>
          </wp:inline>
        </w:drawing>
      </w:r>
    </w:p>
    <w:p w14:paraId="52F447E1" w14:textId="599690E3" w:rsidR="007E66E1" w:rsidRDefault="00CF1389" w:rsidP="007E66E1">
      <w:pPr>
        <w:pStyle w:val="Corpsdetexte"/>
      </w:pPr>
      <w:r>
        <w:rPr>
          <w:b/>
        </w:rPr>
        <w:t>Exercice</w:t>
      </w:r>
      <w:r w:rsidR="007E66E1">
        <w:t xml:space="preserve">. </w:t>
      </w:r>
      <w:r>
        <w:t>C</w:t>
      </w:r>
      <w:r w:rsidR="007E66E1">
        <w:t xml:space="preserve">harger le fichier à adressage relatif </w:t>
      </w:r>
      <w:r w:rsidR="007E66E1">
        <w:rPr>
          <w:i/>
        </w:rPr>
        <w:t>DirectPlants.dat</w:t>
      </w:r>
      <w:r w:rsidR="007E66E1">
        <w:t xml:space="preserve"> avec les données du catalogue de plants saisi</w:t>
      </w:r>
      <w:r w:rsidR="00751CA2">
        <w:t>e</w:t>
      </w:r>
      <w:r w:rsidR="007E66E1">
        <w:t xml:space="preserve">s du fichier </w:t>
      </w:r>
      <w:r w:rsidR="007E66E1">
        <w:rPr>
          <w:i/>
        </w:rPr>
        <w:t>Plants.txt</w:t>
      </w:r>
      <w:r w:rsidR="007E66E1">
        <w:t>.</w:t>
      </w:r>
    </w:p>
    <w:p w14:paraId="004133ED" w14:textId="3D273BC2" w:rsidR="00254882" w:rsidRDefault="00000000" w:rsidP="007E66E1">
      <w:pPr>
        <w:pStyle w:val="Corpsdetexte"/>
      </w:pPr>
      <w:hyperlink r:id="rId618" w:history="1">
        <w:r w:rsidR="004E1242">
          <w:rPr>
            <w:rStyle w:val="Hyperlien"/>
            <w:rFonts w:ascii="Segoe UI" w:hAnsi="Segoe UI" w:cs="Segoe UI"/>
            <w:b/>
            <w:bCs/>
            <w:color w:val="0366D6"/>
          </w:rPr>
          <w:t>JavaPasAPas</w:t>
        </w:r>
      </w:hyperlink>
      <w:r w:rsidR="004E1242">
        <w:rPr>
          <w:rStyle w:val="separator"/>
          <w:rFonts w:ascii="Segoe UI" w:hAnsi="Segoe UI" w:cs="Segoe UI"/>
          <w:color w:val="586069"/>
        </w:rPr>
        <w:t>/</w:t>
      </w:r>
      <w:r w:rsidR="00C50856">
        <w:rPr>
          <w:rStyle w:val="lev"/>
          <w:rFonts w:ascii="Segoe UI" w:hAnsi="Segoe UI" w:cs="Segoe UI"/>
          <w:color w:val="24292E"/>
        </w:rPr>
        <w:t>chapitre_9/C</w:t>
      </w:r>
      <w:r w:rsidR="004E1242">
        <w:rPr>
          <w:rStyle w:val="lev"/>
          <w:rFonts w:ascii="Segoe UI" w:hAnsi="Segoe UI" w:cs="Segoe UI"/>
          <w:color w:val="24292E"/>
        </w:rPr>
        <w:t>reerFichierD</w:t>
      </w:r>
      <w:r w:rsidR="00C50856">
        <w:rPr>
          <w:rStyle w:val="lev"/>
          <w:rFonts w:ascii="Segoe UI" w:hAnsi="Segoe UI" w:cs="Segoe UI"/>
          <w:color w:val="24292E"/>
        </w:rPr>
        <w:t>i</w:t>
      </w:r>
      <w:r w:rsidR="004E1242">
        <w:rPr>
          <w:rStyle w:val="lev"/>
          <w:rFonts w:ascii="Segoe UI" w:hAnsi="Segoe UI" w:cs="Segoe UI"/>
          <w:color w:val="24292E"/>
        </w:rPr>
        <w:t>rect.java</w:t>
      </w:r>
    </w:p>
    <w:p w14:paraId="0B58D2E0" w14:textId="77777777" w:rsidR="00C50856" w:rsidRPr="00C50856" w:rsidRDefault="00C50856" w:rsidP="00C50856">
      <w:pPr>
        <w:pStyle w:val="Code"/>
        <w:rPr>
          <w:color w:val="000000"/>
          <w:lang w:eastAsia="zh-CN"/>
        </w:rPr>
      </w:pPr>
      <w:r w:rsidRPr="00C50856">
        <w:rPr>
          <w:lang w:eastAsia="zh-CN"/>
        </w:rPr>
        <w:t>/* Illustration de la création d'un fichier d'objets sériel</w:t>
      </w:r>
    </w:p>
    <w:p w14:paraId="699EA4E1" w14:textId="77777777" w:rsidR="00C50856" w:rsidRPr="00C50856" w:rsidRDefault="00C50856" w:rsidP="00C50856">
      <w:pPr>
        <w:pStyle w:val="Code"/>
        <w:rPr>
          <w:color w:val="000000"/>
          <w:lang w:eastAsia="zh-CN"/>
        </w:rPr>
      </w:pPr>
      <w:r w:rsidRPr="00C50856">
        <w:rPr>
          <w:lang w:eastAsia="zh-CN"/>
        </w:rPr>
        <w:t> * Lit le fichier plants.txt, stocke le contenu dans un vecteur d'objets Plant et</w:t>
      </w:r>
    </w:p>
    <w:p w14:paraId="06282CD9" w14:textId="77777777" w:rsidR="00C50856" w:rsidRPr="00C50856" w:rsidRDefault="00C50856" w:rsidP="00C50856">
      <w:pPr>
        <w:pStyle w:val="Code"/>
        <w:rPr>
          <w:color w:val="000000"/>
          <w:lang w:eastAsia="zh-CN"/>
        </w:rPr>
      </w:pPr>
      <w:r w:rsidRPr="00C50856">
        <w:rPr>
          <w:lang w:eastAsia="zh-CN"/>
        </w:rPr>
        <w:t> * crée ensuite le fichier d'objets fluxPlants.dat par accès sériel*/</w:t>
      </w:r>
    </w:p>
    <w:p w14:paraId="4E4D43E4" w14:textId="77777777" w:rsidR="00C50856" w:rsidRPr="00C50856" w:rsidRDefault="00C50856" w:rsidP="00C50856">
      <w:pPr>
        <w:pStyle w:val="Code"/>
        <w:rPr>
          <w:color w:val="000000"/>
          <w:lang w:eastAsia="zh-CN"/>
        </w:rPr>
      </w:pPr>
    </w:p>
    <w:p w14:paraId="0532717A"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io</w:t>
      </w:r>
      <w:r w:rsidRPr="00C50856">
        <w:rPr>
          <w:color w:val="808030"/>
          <w:lang w:eastAsia="zh-CN"/>
        </w:rPr>
        <w:t>.</w:t>
      </w:r>
      <w:r w:rsidRPr="00C50856">
        <w:rPr>
          <w:b/>
          <w:bCs/>
          <w:color w:val="800000"/>
          <w:lang w:eastAsia="zh-CN"/>
        </w:rPr>
        <w:t>*</w:t>
      </w:r>
      <w:r w:rsidRPr="00C50856">
        <w:rPr>
          <w:color w:val="800080"/>
          <w:lang w:eastAsia="zh-CN"/>
        </w:rPr>
        <w:t>;</w:t>
      </w:r>
    </w:p>
    <w:p w14:paraId="7B37FB28" w14:textId="77777777" w:rsidR="00C50856" w:rsidRPr="00C50856" w:rsidRDefault="00C50856" w:rsidP="00C50856">
      <w:pPr>
        <w:pStyle w:val="Code"/>
        <w:rPr>
          <w:color w:val="000000"/>
          <w:lang w:eastAsia="zh-CN"/>
        </w:rPr>
      </w:pPr>
      <w:r w:rsidRPr="00C50856">
        <w:rPr>
          <w:b/>
          <w:bCs/>
          <w:color w:val="800000"/>
          <w:lang w:eastAsia="zh-CN"/>
        </w:rPr>
        <w:t>import</w:t>
      </w:r>
      <w:r w:rsidRPr="00C50856">
        <w:rPr>
          <w:color w:val="004A43"/>
          <w:lang w:eastAsia="zh-CN"/>
        </w:rPr>
        <w:t xml:space="preserve"> java</w:t>
      </w:r>
      <w:r w:rsidRPr="00C50856">
        <w:rPr>
          <w:color w:val="808030"/>
          <w:lang w:eastAsia="zh-CN"/>
        </w:rPr>
        <w:t>.</w:t>
      </w:r>
      <w:r w:rsidRPr="00C50856">
        <w:rPr>
          <w:color w:val="004A43"/>
          <w:lang w:eastAsia="zh-CN"/>
        </w:rPr>
        <w:t>util</w:t>
      </w:r>
      <w:r w:rsidRPr="00C50856">
        <w:rPr>
          <w:color w:val="808030"/>
          <w:lang w:eastAsia="zh-CN"/>
        </w:rPr>
        <w:t>.</w:t>
      </w:r>
      <w:r w:rsidRPr="00C50856">
        <w:rPr>
          <w:b/>
          <w:bCs/>
          <w:color w:val="800000"/>
          <w:lang w:eastAsia="zh-CN"/>
        </w:rPr>
        <w:t>*</w:t>
      </w:r>
      <w:r w:rsidRPr="00C50856">
        <w:rPr>
          <w:color w:val="800080"/>
          <w:lang w:eastAsia="zh-CN"/>
        </w:rPr>
        <w:t>;</w:t>
      </w:r>
    </w:p>
    <w:p w14:paraId="2DAB2352" w14:textId="77777777" w:rsidR="00C50856" w:rsidRPr="00C50856" w:rsidRDefault="00C50856" w:rsidP="00C50856">
      <w:pPr>
        <w:pStyle w:val="Code"/>
        <w:rPr>
          <w:color w:val="000000"/>
          <w:lang w:eastAsia="zh-CN"/>
        </w:rPr>
      </w:pPr>
    </w:p>
    <w:p w14:paraId="1976C8F3" w14:textId="77777777" w:rsidR="00C50856" w:rsidRPr="00C50856" w:rsidRDefault="00C50856" w:rsidP="00C50856">
      <w:pPr>
        <w:pStyle w:val="Code"/>
        <w:rPr>
          <w:color w:val="000000"/>
          <w:lang w:eastAsia="zh-CN"/>
        </w:rPr>
      </w:pPr>
      <w:r w:rsidRPr="00C50856">
        <w:rPr>
          <w:b/>
          <w:bCs/>
          <w:color w:val="800000"/>
          <w:lang w:eastAsia="zh-CN"/>
        </w:rPr>
        <w:t>public</w:t>
      </w:r>
      <w:r w:rsidRPr="00C50856">
        <w:rPr>
          <w:color w:val="000000"/>
          <w:lang w:eastAsia="zh-CN"/>
        </w:rPr>
        <w:t xml:space="preserve"> </w:t>
      </w:r>
      <w:r w:rsidRPr="00C50856">
        <w:rPr>
          <w:b/>
          <w:bCs/>
          <w:color w:val="800000"/>
          <w:lang w:eastAsia="zh-CN"/>
        </w:rPr>
        <w:t>class</w:t>
      </w:r>
      <w:r w:rsidRPr="00C50856">
        <w:rPr>
          <w:color w:val="000000"/>
          <w:lang w:eastAsia="zh-CN"/>
        </w:rPr>
        <w:t xml:space="preserve"> CreerFichierDirect </w:t>
      </w:r>
      <w:r w:rsidRPr="00C50856">
        <w:rPr>
          <w:color w:val="800080"/>
          <w:lang w:eastAsia="zh-CN"/>
        </w:rPr>
        <w:t>{</w:t>
      </w:r>
    </w:p>
    <w:p w14:paraId="7D07C2AD" w14:textId="77777777" w:rsidR="00C50856" w:rsidRPr="00C50856" w:rsidRDefault="00C50856" w:rsidP="00C50856">
      <w:pPr>
        <w:pStyle w:val="Code"/>
        <w:rPr>
          <w:color w:val="000000"/>
          <w:lang w:eastAsia="zh-CN"/>
        </w:rPr>
      </w:pPr>
    </w:p>
    <w:p w14:paraId="2DC47417"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La méthode lit les données de Plants.txt et les retournent dans un vecteur d'objets</w:t>
      </w:r>
    </w:p>
    <w:p w14:paraId="64A658F7"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de la classe Plant</w:t>
      </w:r>
    </w:p>
    <w:p w14:paraId="5CAFE7ED"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Reprend essentiellement le code de ExempleStreamTokenizer</w:t>
      </w:r>
    </w:p>
    <w:p w14:paraId="63615406" w14:textId="77777777" w:rsidR="00C50856" w:rsidRPr="009A50DE" w:rsidRDefault="00C50856" w:rsidP="00C50856">
      <w:pPr>
        <w:pStyle w:val="Code"/>
        <w:rPr>
          <w:color w:val="000000"/>
          <w:lang w:val="en-CA" w:eastAsia="zh-CN"/>
        </w:rPr>
      </w:pPr>
      <w:r w:rsidRPr="00C50856">
        <w:rPr>
          <w:color w:val="000000"/>
          <w:lang w:eastAsia="zh-CN"/>
        </w:rPr>
        <w:t xml:space="preserve">  </w:t>
      </w:r>
      <w:r w:rsidRPr="009A50DE">
        <w:rPr>
          <w:b/>
          <w:bCs/>
          <w:color w:val="800000"/>
          <w:lang w:val="en-CA" w:eastAsia="zh-CN"/>
        </w:rPr>
        <w:t>public</w:t>
      </w:r>
      <w:r w:rsidRPr="009A50DE">
        <w:rPr>
          <w:color w:val="000000"/>
          <w:lang w:val="en-CA" w:eastAsia="zh-CN"/>
        </w:rPr>
        <w:t xml:space="preserve"> </w:t>
      </w:r>
      <w:r w:rsidRPr="009A50DE">
        <w:rPr>
          <w:b/>
          <w:bCs/>
          <w:color w:val="800000"/>
          <w:lang w:val="en-CA" w:eastAsia="zh-CN"/>
        </w:rPr>
        <w:t>static</w:t>
      </w:r>
      <w:r w:rsidRPr="009A50DE">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lirePlantsFichierTexte</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throws</w:t>
      </w:r>
      <w:r w:rsidRPr="009A50DE">
        <w:rPr>
          <w:color w:val="000000"/>
          <w:lang w:val="en-CA" w:eastAsia="zh-CN"/>
        </w:rPr>
        <w:t xml:space="preserve"> </w:t>
      </w:r>
      <w:r w:rsidRPr="009A50DE">
        <w:rPr>
          <w:b/>
          <w:bCs/>
          <w:color w:val="BB7977"/>
          <w:lang w:val="en-CA" w:eastAsia="zh-CN"/>
        </w:rPr>
        <w:t>Exception</w:t>
      </w:r>
      <w:r w:rsidRPr="009A50DE">
        <w:rPr>
          <w:color w:val="000000"/>
          <w:lang w:val="en-CA" w:eastAsia="zh-CN"/>
        </w:rPr>
        <w:t xml:space="preserve"> </w:t>
      </w:r>
      <w:r w:rsidRPr="009A50DE">
        <w:rPr>
          <w:color w:val="800080"/>
          <w:lang w:val="en-CA" w:eastAsia="zh-CN"/>
        </w:rPr>
        <w:t>{</w:t>
      </w:r>
    </w:p>
    <w:p w14:paraId="27E15DB9" w14:textId="77777777" w:rsidR="00C50856" w:rsidRPr="009A50DE" w:rsidRDefault="00C50856" w:rsidP="00C50856">
      <w:pPr>
        <w:pStyle w:val="Code"/>
        <w:keepNext w:val="0"/>
        <w:keepLines w:val="0"/>
        <w:rPr>
          <w:color w:val="000000"/>
          <w:lang w:val="en-CA" w:eastAsia="zh-CN"/>
        </w:rPr>
      </w:pPr>
    </w:p>
    <w:p w14:paraId="0BD53922"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FileReader</w:t>
      </w:r>
      <w:r w:rsidRPr="009A50DE">
        <w:rPr>
          <w:color w:val="000000"/>
          <w:lang w:val="en-CA" w:eastAsia="zh-CN"/>
        </w:rPr>
        <w:t xml:space="preserve"> unFichier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FileReader</w:t>
      </w:r>
      <w:r w:rsidRPr="009A50DE">
        <w:rPr>
          <w:color w:val="808030"/>
          <w:lang w:val="en-CA" w:eastAsia="zh-CN"/>
        </w:rPr>
        <w:t>(</w:t>
      </w:r>
      <w:r w:rsidRPr="009A50DE">
        <w:rPr>
          <w:color w:val="0000E6"/>
          <w:lang w:val="en-CA" w:eastAsia="zh-CN"/>
        </w:rPr>
        <w:t>"Plants.txt"</w:t>
      </w:r>
      <w:r w:rsidRPr="009A50DE">
        <w:rPr>
          <w:color w:val="808030"/>
          <w:lang w:val="en-CA" w:eastAsia="zh-CN"/>
        </w:rPr>
        <w:t>)</w:t>
      </w:r>
      <w:r w:rsidRPr="009A50DE">
        <w:rPr>
          <w:color w:val="800080"/>
          <w:lang w:val="en-CA" w:eastAsia="zh-CN"/>
        </w:rPr>
        <w:t>;</w:t>
      </w:r>
    </w:p>
    <w:p w14:paraId="0DFD864D" w14:textId="77777777" w:rsidR="00C50856" w:rsidRPr="00C50856" w:rsidRDefault="00C50856" w:rsidP="00C50856">
      <w:pPr>
        <w:pStyle w:val="Code"/>
        <w:rPr>
          <w:color w:val="000000"/>
          <w:lang w:val="en-CA" w:eastAsia="zh-CN"/>
        </w:rPr>
      </w:pPr>
      <w:r w:rsidRPr="009A50DE">
        <w:rPr>
          <w:color w:val="000000"/>
          <w:lang w:val="en-CA" w:eastAsia="zh-CN"/>
        </w:rPr>
        <w:t xml:space="preserve">    </w:t>
      </w:r>
      <w:r w:rsidRPr="00C50856">
        <w:rPr>
          <w:b/>
          <w:bCs/>
          <w:color w:val="BB7977"/>
          <w:lang w:val="en-CA" w:eastAsia="zh-CN"/>
        </w:rPr>
        <w:t>StreamTokenizer</w:t>
      </w:r>
      <w:r w:rsidRPr="00C50856">
        <w:rPr>
          <w:color w:val="000000"/>
          <w:lang w:val="en-CA" w:eastAsia="zh-CN"/>
        </w:rPr>
        <w:t xml:space="preserve"> unStreamTokenizer </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new</w:t>
      </w:r>
      <w:r w:rsidRPr="00C50856">
        <w:rPr>
          <w:color w:val="000000"/>
          <w:lang w:val="en-CA" w:eastAsia="zh-CN"/>
        </w:rPr>
        <w:t xml:space="preserve"> </w:t>
      </w:r>
      <w:r w:rsidRPr="00C50856">
        <w:rPr>
          <w:b/>
          <w:bCs/>
          <w:color w:val="BB7977"/>
          <w:lang w:val="en-CA" w:eastAsia="zh-CN"/>
        </w:rPr>
        <w:t>StreamTokenizer</w:t>
      </w:r>
      <w:r w:rsidRPr="00C50856">
        <w:rPr>
          <w:color w:val="808030"/>
          <w:lang w:val="en-CA" w:eastAsia="zh-CN"/>
        </w:rPr>
        <w:t>(</w:t>
      </w:r>
      <w:r w:rsidRPr="00C50856">
        <w:rPr>
          <w:color w:val="000000"/>
          <w:lang w:val="en-CA" w:eastAsia="zh-CN"/>
        </w:rPr>
        <w:t>unFichier</w:t>
      </w:r>
      <w:r w:rsidRPr="00C50856">
        <w:rPr>
          <w:color w:val="808030"/>
          <w:lang w:val="en-CA" w:eastAsia="zh-CN"/>
        </w:rPr>
        <w:t>)</w:t>
      </w:r>
      <w:r w:rsidRPr="00C50856">
        <w:rPr>
          <w:color w:val="800080"/>
          <w:lang w:val="en-CA" w:eastAsia="zh-CN"/>
        </w:rPr>
        <w:t>;</w:t>
      </w:r>
    </w:p>
    <w:p w14:paraId="5215ED3F" w14:textId="77777777" w:rsidR="00C50856" w:rsidRPr="00C50856" w:rsidRDefault="00C50856" w:rsidP="00C50856">
      <w:pPr>
        <w:pStyle w:val="Code"/>
        <w:keepNext w:val="0"/>
        <w:keepLines w:val="0"/>
        <w:rPr>
          <w:color w:val="000000"/>
          <w:lang w:val="en-CA" w:eastAsia="zh-CN"/>
        </w:rPr>
      </w:pPr>
    </w:p>
    <w:p w14:paraId="2E3B6959" w14:textId="77777777" w:rsidR="00C50856" w:rsidRPr="00C50856" w:rsidRDefault="00C50856" w:rsidP="00C50856">
      <w:pPr>
        <w:pStyle w:val="Code"/>
        <w:rPr>
          <w:color w:val="000000"/>
          <w:lang w:eastAsia="zh-CN"/>
        </w:rPr>
      </w:pPr>
      <w:r w:rsidRPr="00C50856">
        <w:rPr>
          <w:color w:val="000000"/>
          <w:lang w:val="en-CA" w:eastAsia="zh-CN"/>
        </w:rPr>
        <w:t xml:space="preserve">    </w:t>
      </w:r>
      <w:r w:rsidRPr="00C50856">
        <w:rPr>
          <w:lang w:eastAsia="zh-CN"/>
        </w:rPr>
        <w:t>// Les 5 lignes suivantes ne sont pas nécessaires car les paramètres</w:t>
      </w:r>
    </w:p>
    <w:p w14:paraId="38453E8B"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donnés sont les valeurs de défaut</w:t>
      </w:r>
    </w:p>
    <w:p w14:paraId="537D31B6" w14:textId="77777777" w:rsidR="00C50856" w:rsidRPr="00C50856" w:rsidRDefault="00C50856" w:rsidP="00C50856">
      <w:pPr>
        <w:pStyle w:val="Code"/>
        <w:rPr>
          <w:color w:val="000000"/>
          <w:lang w:val="en-CA" w:eastAsia="zh-CN"/>
        </w:rPr>
      </w:pPr>
      <w:r w:rsidRPr="00C50856">
        <w:rPr>
          <w:color w:val="000000"/>
          <w:lang w:eastAsia="zh-CN"/>
        </w:rPr>
        <w:t xml:space="preserve">    </w:t>
      </w:r>
      <w:r w:rsidRPr="00C50856">
        <w:rPr>
          <w:color w:val="000000"/>
          <w:lang w:val="en-CA" w:eastAsia="zh-CN"/>
        </w:rPr>
        <w:t>unStreamTokenizer</w:t>
      </w:r>
      <w:r w:rsidRPr="00C50856">
        <w:rPr>
          <w:color w:val="808030"/>
          <w:lang w:val="en-CA" w:eastAsia="zh-CN"/>
        </w:rPr>
        <w:t>.</w:t>
      </w:r>
      <w:r w:rsidRPr="00C50856">
        <w:rPr>
          <w:color w:val="000000"/>
          <w:lang w:val="en-CA" w:eastAsia="zh-CN"/>
        </w:rPr>
        <w:t>quoteChar</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w:t>
      </w:r>
      <w:r w:rsidRPr="00C50856">
        <w:rPr>
          <w:color w:val="808030"/>
          <w:lang w:val="en-CA" w:eastAsia="zh-CN"/>
        </w:rPr>
        <w:t>)</w:t>
      </w:r>
      <w:r w:rsidRPr="00C50856">
        <w:rPr>
          <w:color w:val="800080"/>
          <w:lang w:val="en-CA" w:eastAsia="zh-CN"/>
        </w:rPr>
        <w:t>;</w:t>
      </w:r>
    </w:p>
    <w:p w14:paraId="04E8FD72"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'\r'</w:t>
      </w:r>
      <w:r w:rsidRPr="00C50856">
        <w:rPr>
          <w:color w:val="808030"/>
          <w:lang w:val="en-CA" w:eastAsia="zh-CN"/>
        </w:rPr>
        <w:t>)</w:t>
      </w:r>
      <w:r w:rsidRPr="00C50856">
        <w:rPr>
          <w:color w:val="800080"/>
          <w:lang w:val="en-CA" w:eastAsia="zh-CN"/>
        </w:rPr>
        <w:t>;</w:t>
      </w:r>
    </w:p>
    <w:p w14:paraId="794FA839"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'\n'</w:t>
      </w:r>
      <w:r w:rsidRPr="00C50856">
        <w:rPr>
          <w:color w:val="808030"/>
          <w:lang w:val="en-CA" w:eastAsia="zh-CN"/>
        </w:rPr>
        <w:t>)</w:t>
      </w:r>
      <w:r w:rsidRPr="00C50856">
        <w:rPr>
          <w:color w:val="800080"/>
          <w:lang w:val="en-CA" w:eastAsia="zh-CN"/>
        </w:rPr>
        <w:t>;</w:t>
      </w:r>
    </w:p>
    <w:p w14:paraId="7FF57A2E"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'\t'</w:t>
      </w:r>
      <w:r w:rsidRPr="00C50856">
        <w:rPr>
          <w:color w:val="808030"/>
          <w:lang w:val="en-CA" w:eastAsia="zh-CN"/>
        </w:rPr>
        <w:t>)</w:t>
      </w:r>
      <w:r w:rsidRPr="00C50856">
        <w:rPr>
          <w:color w:val="800080"/>
          <w:lang w:val="en-CA" w:eastAsia="zh-CN"/>
        </w:rPr>
        <w:t>;</w:t>
      </w:r>
    </w:p>
    <w:p w14:paraId="075D3113" w14:textId="77777777" w:rsidR="00C50856" w:rsidRPr="00C50856" w:rsidRDefault="00C50856" w:rsidP="00C50856">
      <w:pPr>
        <w:pStyle w:val="Code"/>
        <w:rPr>
          <w:color w:val="000000"/>
          <w:lang w:val="en-CA" w:eastAsia="zh-CN"/>
        </w:rPr>
      </w:pPr>
      <w:r w:rsidRPr="00C50856">
        <w:rPr>
          <w:color w:val="000000"/>
          <w:lang w:val="en-CA" w:eastAsia="zh-CN"/>
        </w:rPr>
        <w:t xml:space="preserve">    unStreamTokenizer</w:t>
      </w:r>
      <w:r w:rsidRPr="00C50856">
        <w:rPr>
          <w:color w:val="808030"/>
          <w:lang w:val="en-CA" w:eastAsia="zh-CN"/>
        </w:rPr>
        <w:t>.</w:t>
      </w:r>
      <w:r w:rsidRPr="00C50856">
        <w:rPr>
          <w:color w:val="000000"/>
          <w:lang w:val="en-CA" w:eastAsia="zh-CN"/>
        </w:rPr>
        <w:t>whitespaceChars</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000000"/>
          <w:lang w:val="en-CA" w:eastAsia="zh-CN"/>
        </w:rPr>
        <w:t xml:space="preserve"> </w:t>
      </w:r>
      <w:r w:rsidRPr="00C50856">
        <w:rPr>
          <w:color w:val="808030"/>
          <w:lang w:val="en-CA" w:eastAsia="zh-CN"/>
        </w:rPr>
        <w:t>(</w:t>
      </w:r>
      <w:r w:rsidRPr="00C50856">
        <w:rPr>
          <w:color w:val="BB7977"/>
          <w:lang w:val="en-CA" w:eastAsia="zh-CN"/>
        </w:rPr>
        <w:t>int</w:t>
      </w:r>
      <w:r w:rsidRPr="00C50856">
        <w:rPr>
          <w:color w:val="808030"/>
          <w:lang w:val="en-CA" w:eastAsia="zh-CN"/>
        </w:rPr>
        <w:t>)</w:t>
      </w:r>
      <w:r w:rsidRPr="00C50856">
        <w:rPr>
          <w:color w:val="000000"/>
          <w:lang w:val="en-CA" w:eastAsia="zh-CN"/>
        </w:rPr>
        <w:t xml:space="preserve"> </w:t>
      </w:r>
      <w:r w:rsidRPr="00C50856">
        <w:rPr>
          <w:color w:val="0000E6"/>
          <w:lang w:val="en-CA" w:eastAsia="zh-CN"/>
        </w:rPr>
        <w:t>' '</w:t>
      </w:r>
      <w:r w:rsidRPr="00C50856">
        <w:rPr>
          <w:color w:val="808030"/>
          <w:lang w:val="en-CA" w:eastAsia="zh-CN"/>
        </w:rPr>
        <w:t>)</w:t>
      </w:r>
      <w:r w:rsidRPr="00C50856">
        <w:rPr>
          <w:color w:val="800080"/>
          <w:lang w:val="en-CA" w:eastAsia="zh-CN"/>
        </w:rPr>
        <w:t>;</w:t>
      </w:r>
    </w:p>
    <w:p w14:paraId="1D304AD8" w14:textId="77777777" w:rsidR="00C50856" w:rsidRPr="00C50856" w:rsidRDefault="00C50856" w:rsidP="00C50856">
      <w:pPr>
        <w:pStyle w:val="Code"/>
        <w:rPr>
          <w:color w:val="000000"/>
          <w:lang w:val="en-CA" w:eastAsia="zh-CN"/>
        </w:rPr>
      </w:pPr>
    </w:p>
    <w:p w14:paraId="60B408FF" w14:textId="77777777" w:rsidR="00C50856" w:rsidRPr="009A50DE" w:rsidRDefault="00C50856" w:rsidP="00C50856">
      <w:pPr>
        <w:pStyle w:val="Code"/>
        <w:rPr>
          <w:color w:val="000000"/>
          <w:lang w:val="en-CA" w:eastAsia="zh-CN"/>
        </w:rPr>
      </w:pPr>
      <w:r w:rsidRPr="00C50856">
        <w:rPr>
          <w:color w:val="000000"/>
          <w:lang w:val="en-CA" w:eastAsia="zh-CN"/>
        </w:rPr>
        <w:t xml:space="preserve">    </w:t>
      </w:r>
      <w:r w:rsidRPr="009A50DE">
        <w:rPr>
          <w:b/>
          <w:bCs/>
          <w:color w:val="BB7977"/>
          <w:lang w:val="en-CA" w:eastAsia="zh-CN"/>
        </w:rPr>
        <w:t>Vector</w:t>
      </w:r>
      <w:r w:rsidRPr="009A50DE">
        <w:rPr>
          <w:color w:val="000000"/>
          <w:lang w:val="en-CA" w:eastAsia="zh-CN"/>
        </w:rPr>
        <w:t xml:space="preserve"> vecteurDePlants </w:t>
      </w:r>
      <w:r w:rsidRPr="009A50DE">
        <w:rPr>
          <w:color w:val="808030"/>
          <w:lang w:val="en-CA" w:eastAsia="zh-CN"/>
        </w:rPr>
        <w:t>=</w:t>
      </w:r>
      <w:r w:rsidRPr="009A50DE">
        <w:rPr>
          <w:color w:val="000000"/>
          <w:lang w:val="en-CA" w:eastAsia="zh-CN"/>
        </w:rPr>
        <w:t xml:space="preserve"> </w:t>
      </w:r>
      <w:r w:rsidRPr="009A50DE">
        <w:rPr>
          <w:b/>
          <w:bCs/>
          <w:color w:val="800000"/>
          <w:lang w:val="en-CA" w:eastAsia="zh-CN"/>
        </w:rPr>
        <w:t>new</w:t>
      </w:r>
      <w:r w:rsidRPr="009A50DE">
        <w:rPr>
          <w:color w:val="000000"/>
          <w:lang w:val="en-CA" w:eastAsia="zh-CN"/>
        </w:rPr>
        <w:t xml:space="preserve"> </w:t>
      </w:r>
      <w:r w:rsidRPr="009A50DE">
        <w:rPr>
          <w:b/>
          <w:bCs/>
          <w:color w:val="BB7977"/>
          <w:lang w:val="en-CA" w:eastAsia="zh-CN"/>
        </w:rPr>
        <w:t>Vector</w:t>
      </w:r>
      <w:r w:rsidRPr="009A50DE">
        <w:rPr>
          <w:color w:val="808030"/>
          <w:lang w:val="en-CA" w:eastAsia="zh-CN"/>
        </w:rPr>
        <w:t>()</w:t>
      </w:r>
      <w:r w:rsidRPr="009A50DE">
        <w:rPr>
          <w:color w:val="800080"/>
          <w:lang w:val="en-CA" w:eastAsia="zh-CN"/>
        </w:rPr>
        <w:t>;</w:t>
      </w:r>
    </w:p>
    <w:p w14:paraId="75CA183E"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int</w:t>
      </w:r>
      <w:r w:rsidRPr="009A50DE">
        <w:rPr>
          <w:color w:val="000000"/>
          <w:lang w:val="en-CA" w:eastAsia="zh-CN"/>
        </w:rPr>
        <w:t xml:space="preserve"> noPlant </w:t>
      </w:r>
      <w:r w:rsidRPr="009A50DE">
        <w:rPr>
          <w:color w:val="808030"/>
          <w:lang w:val="en-CA" w:eastAsia="zh-CN"/>
        </w:rPr>
        <w:t>=</w:t>
      </w:r>
      <w:r w:rsidRPr="009A50DE">
        <w:rPr>
          <w:color w:val="000000"/>
          <w:lang w:val="en-CA" w:eastAsia="zh-CN"/>
        </w:rPr>
        <w:t xml:space="preserve"> </w:t>
      </w:r>
      <w:r w:rsidRPr="009A50DE">
        <w:rPr>
          <w:color w:val="008C00"/>
          <w:lang w:val="en-CA" w:eastAsia="zh-CN"/>
        </w:rPr>
        <w:t>0</w:t>
      </w:r>
      <w:r w:rsidRPr="009A50DE">
        <w:rPr>
          <w:color w:val="800080"/>
          <w:lang w:val="en-CA" w:eastAsia="zh-CN"/>
        </w:rPr>
        <w:t>;</w:t>
      </w:r>
    </w:p>
    <w:p w14:paraId="6510FB28"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b/>
          <w:bCs/>
          <w:color w:val="BB7977"/>
          <w:lang w:val="en-CA" w:eastAsia="zh-CN"/>
        </w:rPr>
        <w:t>String</w:t>
      </w:r>
      <w:r w:rsidRPr="009A50DE">
        <w:rPr>
          <w:color w:val="000000"/>
          <w:lang w:val="en-CA" w:eastAsia="zh-CN"/>
        </w:rPr>
        <w:t xml:space="preserve"> description </w:t>
      </w:r>
      <w:r w:rsidRPr="009A50DE">
        <w:rPr>
          <w:color w:val="808030"/>
          <w:lang w:val="en-CA" w:eastAsia="zh-CN"/>
        </w:rPr>
        <w:t>=</w:t>
      </w:r>
      <w:r w:rsidRPr="009A50DE">
        <w:rPr>
          <w:color w:val="000000"/>
          <w:lang w:val="en-CA" w:eastAsia="zh-CN"/>
        </w:rPr>
        <w:t xml:space="preserve"> </w:t>
      </w:r>
      <w:r w:rsidRPr="009A50DE">
        <w:rPr>
          <w:color w:val="0000E6"/>
          <w:lang w:val="en-CA" w:eastAsia="zh-CN"/>
        </w:rPr>
        <w:t>""</w:t>
      </w:r>
      <w:r w:rsidRPr="009A50DE">
        <w:rPr>
          <w:color w:val="800080"/>
          <w:lang w:val="en-CA" w:eastAsia="zh-CN"/>
        </w:rPr>
        <w:t>;</w:t>
      </w:r>
    </w:p>
    <w:p w14:paraId="57801874" w14:textId="77777777" w:rsidR="00C50856" w:rsidRPr="009A50DE" w:rsidRDefault="00C50856" w:rsidP="00C50856">
      <w:pPr>
        <w:pStyle w:val="Code"/>
        <w:rPr>
          <w:color w:val="000000"/>
          <w:lang w:val="en-CA" w:eastAsia="zh-CN"/>
        </w:rPr>
      </w:pPr>
      <w:r w:rsidRPr="009A50DE">
        <w:rPr>
          <w:color w:val="000000"/>
          <w:lang w:val="en-CA" w:eastAsia="zh-CN"/>
        </w:rPr>
        <w:t xml:space="preserve">    </w:t>
      </w:r>
      <w:r w:rsidRPr="009A50DE">
        <w:rPr>
          <w:color w:val="BB7977"/>
          <w:lang w:val="en-CA" w:eastAsia="zh-CN"/>
        </w:rPr>
        <w:t>double</w:t>
      </w:r>
      <w:r w:rsidRPr="009A50DE">
        <w:rPr>
          <w:color w:val="000000"/>
          <w:lang w:val="en-CA" w:eastAsia="zh-CN"/>
        </w:rPr>
        <w:t xml:space="preserve"> prixUnitaire </w:t>
      </w:r>
      <w:r w:rsidRPr="009A50DE">
        <w:rPr>
          <w:color w:val="808030"/>
          <w:lang w:val="en-CA" w:eastAsia="zh-CN"/>
        </w:rPr>
        <w:t>=</w:t>
      </w:r>
      <w:r w:rsidRPr="009A50DE">
        <w:rPr>
          <w:color w:val="000000"/>
          <w:lang w:val="en-CA" w:eastAsia="zh-CN"/>
        </w:rPr>
        <w:t xml:space="preserve"> </w:t>
      </w:r>
      <w:r w:rsidRPr="009A50DE">
        <w:rPr>
          <w:color w:val="008000"/>
          <w:lang w:val="en-CA" w:eastAsia="zh-CN"/>
        </w:rPr>
        <w:t>0.0</w:t>
      </w:r>
      <w:r w:rsidRPr="009A50DE">
        <w:rPr>
          <w:color w:val="800080"/>
          <w:lang w:val="en-CA" w:eastAsia="zh-CN"/>
        </w:rPr>
        <w:t>;</w:t>
      </w:r>
    </w:p>
    <w:p w14:paraId="6836FBB2" w14:textId="77777777" w:rsidR="00C50856" w:rsidRPr="009A50DE" w:rsidRDefault="00C50856" w:rsidP="00C50856">
      <w:pPr>
        <w:pStyle w:val="Code"/>
        <w:keepNext w:val="0"/>
        <w:keepLines w:val="0"/>
        <w:rPr>
          <w:color w:val="000000"/>
          <w:lang w:val="en-CA" w:eastAsia="zh-CN"/>
        </w:rPr>
      </w:pPr>
    </w:p>
    <w:p w14:paraId="2062C88A" w14:textId="77777777" w:rsidR="00C50856" w:rsidRPr="00C50856" w:rsidRDefault="00C50856" w:rsidP="00C50856">
      <w:pPr>
        <w:pStyle w:val="Code"/>
        <w:rPr>
          <w:color w:val="000000"/>
          <w:lang w:eastAsia="zh-CN"/>
        </w:rPr>
      </w:pPr>
      <w:r w:rsidRPr="009A50DE">
        <w:rPr>
          <w:color w:val="000000"/>
          <w:lang w:val="en-CA" w:eastAsia="zh-CN"/>
        </w:rPr>
        <w:lastRenderedPageBreak/>
        <w:t xml:space="preserve">    </w:t>
      </w:r>
      <w:r w:rsidRPr="009A50DE">
        <w:rPr>
          <w:b/>
          <w:bCs/>
          <w:color w:val="800000"/>
          <w:lang w:val="en-CA" w:eastAsia="zh-CN"/>
        </w:rPr>
        <w:t>while</w:t>
      </w:r>
      <w:r w:rsidRPr="009A50DE">
        <w:rPr>
          <w:color w:val="000000"/>
          <w:lang w:val="en-CA" w:eastAsia="zh-CN"/>
        </w:rPr>
        <w:t xml:space="preserve"> </w:t>
      </w:r>
      <w:r w:rsidRPr="009A50DE">
        <w:rPr>
          <w:color w:val="808030"/>
          <w:lang w:val="en-CA" w:eastAsia="zh-CN"/>
        </w:rPr>
        <w:t>(</w:t>
      </w:r>
      <w:r w:rsidRPr="009A50DE">
        <w:rPr>
          <w:color w:val="000000"/>
          <w:lang w:val="en-CA" w:eastAsia="zh-CN"/>
        </w:rPr>
        <w:t>unStreamTokenizer</w:t>
      </w:r>
      <w:r w:rsidRPr="009A50DE">
        <w:rPr>
          <w:color w:val="808030"/>
          <w:lang w:val="en-CA" w:eastAsia="zh-CN"/>
        </w:rPr>
        <w:t>.</w:t>
      </w:r>
      <w:r w:rsidRPr="009A50DE">
        <w:rPr>
          <w:color w:val="000000"/>
          <w:lang w:val="en-CA" w:eastAsia="zh-CN"/>
        </w:rPr>
        <w:t>nextToken</w:t>
      </w:r>
      <w:r w:rsidRPr="009A50DE">
        <w:rPr>
          <w:color w:val="808030"/>
          <w:lang w:val="en-CA" w:eastAsia="zh-CN"/>
        </w:rPr>
        <w:t>()</w:t>
      </w:r>
      <w:r w:rsidRPr="009A50DE">
        <w:rPr>
          <w:color w:val="000000"/>
          <w:lang w:val="en-CA" w:eastAsia="zh-CN"/>
        </w:rPr>
        <w:t xml:space="preserve"> </w:t>
      </w:r>
      <w:r w:rsidRPr="009A50DE">
        <w:rPr>
          <w:color w:val="808030"/>
          <w:lang w:val="en-CA" w:eastAsia="zh-CN"/>
        </w:rPr>
        <w:t>!=</w:t>
      </w:r>
      <w:r w:rsidRPr="009A50DE">
        <w:rPr>
          <w:color w:val="000000"/>
          <w:lang w:val="en-CA"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TT_EOF</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fin du fichier ?</w:t>
      </w:r>
    </w:p>
    <w:p w14:paraId="08B406B1"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Lecture du noPlant</w:t>
      </w:r>
    </w:p>
    <w:p w14:paraId="7D715C62"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00F222A0" w14:textId="77777777" w:rsidR="00C50856" w:rsidRPr="00C50856" w:rsidRDefault="00C50856" w:rsidP="00C50856">
      <w:pPr>
        <w:pStyle w:val="Code"/>
        <w:rPr>
          <w:color w:val="000000"/>
          <w:lang w:eastAsia="zh-CN"/>
        </w:rPr>
      </w:pPr>
      <w:r w:rsidRPr="00C50856">
        <w:rPr>
          <w:color w:val="000000"/>
          <w:lang w:eastAsia="zh-CN"/>
        </w:rPr>
        <w:t xml:space="preserve">        noPlant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r w:rsidRPr="00C50856">
        <w:rPr>
          <w:color w:val="000000"/>
          <w:lang w:eastAsia="zh-CN"/>
        </w:rPr>
        <w:t xml:space="preserve"> </w:t>
      </w:r>
      <w:r w:rsidRPr="00C50856">
        <w:rPr>
          <w:lang w:eastAsia="zh-CN"/>
        </w:rPr>
        <w:t>// nval est un double !</w:t>
      </w:r>
    </w:p>
    <w:p w14:paraId="642713E3"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4A32DB69"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noPlant attendu"</w:t>
      </w:r>
      <w:r w:rsidRPr="00C50856">
        <w:rPr>
          <w:color w:val="808030"/>
          <w:lang w:eastAsia="zh-CN"/>
        </w:rPr>
        <w:t>)</w:t>
      </w:r>
      <w:r w:rsidRPr="00C50856">
        <w:rPr>
          <w:color w:val="800080"/>
          <w:lang w:eastAsia="zh-CN"/>
        </w:rPr>
        <w:t>;</w:t>
      </w:r>
    </w:p>
    <w:p w14:paraId="1C181853"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6369DF13"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p>
    <w:p w14:paraId="6F9FBB3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Lecture de la description</w:t>
      </w:r>
    </w:p>
    <w:p w14:paraId="5DDDE241" w14:textId="77777777" w:rsidR="00C50856" w:rsidRPr="00C50856" w:rsidRDefault="00C50856" w:rsidP="00C50856">
      <w:pPr>
        <w:pStyle w:val="Code"/>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243DB726"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color w:val="808030"/>
          <w:lang w:eastAsia="zh-CN"/>
        </w:rPr>
        <w:t>(</w:t>
      </w:r>
      <w:r w:rsidRPr="00C50856">
        <w:rPr>
          <w:color w:val="BB7977"/>
          <w:lang w:eastAsia="zh-CN"/>
        </w:rPr>
        <w:t>int</w:t>
      </w:r>
      <w:r w:rsidRPr="00C50856">
        <w:rPr>
          <w:color w:val="808030"/>
          <w:lang w:eastAsia="zh-CN"/>
        </w:rPr>
        <w:t>)</w:t>
      </w:r>
      <w:r w:rsidRPr="00C50856">
        <w:rPr>
          <w:color w:val="000000"/>
          <w:lang w:eastAsia="zh-CN"/>
        </w:rPr>
        <w:t xml:space="preserve"> </w:t>
      </w:r>
      <w:r w:rsidRPr="00C50856">
        <w:rPr>
          <w:color w:val="0000E6"/>
          <w:lang w:eastAsia="zh-CN"/>
        </w:rPr>
        <w:t>'"'</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une chaîne encadr</w:t>
      </w:r>
      <w:r w:rsidRPr="00C50856">
        <w:rPr>
          <w:lang w:val="en-CA" w:eastAsia="zh-CN"/>
        </w:rPr>
        <w:t>�</w:t>
      </w:r>
      <w:r w:rsidRPr="00C50856">
        <w:rPr>
          <w:lang w:eastAsia="zh-CN"/>
        </w:rPr>
        <w:t>e par " ?</w:t>
      </w:r>
    </w:p>
    <w:p w14:paraId="6EA7F6FB" w14:textId="77777777" w:rsidR="00C50856" w:rsidRPr="00C50856" w:rsidRDefault="00C50856" w:rsidP="00C50856">
      <w:pPr>
        <w:pStyle w:val="Code"/>
        <w:rPr>
          <w:color w:val="000000"/>
          <w:lang w:eastAsia="zh-CN"/>
        </w:rPr>
      </w:pPr>
      <w:r w:rsidRPr="00C50856">
        <w:rPr>
          <w:color w:val="000000"/>
          <w:lang w:eastAsia="zh-CN"/>
        </w:rPr>
        <w:t xml:space="preserve">        description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sval</w:t>
      </w:r>
      <w:r w:rsidRPr="00C50856">
        <w:rPr>
          <w:color w:val="800080"/>
          <w:lang w:eastAsia="zh-CN"/>
        </w:rPr>
        <w:t>;</w:t>
      </w:r>
    </w:p>
    <w:p w14:paraId="3CBAF4A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6B482259"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description attendue"</w:t>
      </w:r>
      <w:r w:rsidRPr="00C50856">
        <w:rPr>
          <w:color w:val="808030"/>
          <w:lang w:eastAsia="zh-CN"/>
        </w:rPr>
        <w:t>)</w:t>
      </w:r>
      <w:r w:rsidRPr="00C50856">
        <w:rPr>
          <w:color w:val="800080"/>
          <w:lang w:eastAsia="zh-CN"/>
        </w:rPr>
        <w:t>;</w:t>
      </w:r>
    </w:p>
    <w:p w14:paraId="495AAA51"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exit</w:t>
      </w:r>
      <w:r w:rsidRPr="00C50856">
        <w:rPr>
          <w:color w:val="808030"/>
          <w:lang w:eastAsia="zh-CN"/>
        </w:rPr>
        <w:t>(</w:t>
      </w:r>
      <w:r w:rsidRPr="00C50856">
        <w:rPr>
          <w:color w:val="008C00"/>
          <w:lang w:eastAsia="zh-CN"/>
        </w:rPr>
        <w:t>1</w:t>
      </w:r>
      <w:r w:rsidRPr="00C50856">
        <w:rPr>
          <w:color w:val="808030"/>
          <w:lang w:eastAsia="zh-CN"/>
        </w:rPr>
        <w:t>)</w:t>
      </w:r>
      <w:r w:rsidRPr="00C50856">
        <w:rPr>
          <w:color w:val="800080"/>
          <w:lang w:eastAsia="zh-CN"/>
        </w:rPr>
        <w:t>;</w:t>
      </w:r>
    </w:p>
    <w:p w14:paraId="3644B42D"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p>
    <w:p w14:paraId="04C0F885"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lang w:eastAsia="zh-CN"/>
        </w:rPr>
        <w:t>// Lecture du prixUnitaire</w:t>
      </w:r>
    </w:p>
    <w:p w14:paraId="7A0AB571" w14:textId="77777777" w:rsidR="00C50856" w:rsidRPr="00C50856" w:rsidRDefault="00C50856" w:rsidP="00C50856">
      <w:pPr>
        <w:pStyle w:val="Code"/>
        <w:rPr>
          <w:color w:val="000000"/>
          <w:lang w:eastAsia="zh-CN"/>
        </w:rPr>
      </w:pPr>
      <w:r w:rsidRPr="00C50856">
        <w:rPr>
          <w:color w:val="000000"/>
          <w:lang w:eastAsia="zh-CN"/>
        </w:rPr>
        <w:t xml:space="preserve">      unStreamTokenizer</w:t>
      </w:r>
      <w:r w:rsidRPr="00C50856">
        <w:rPr>
          <w:color w:val="808030"/>
          <w:lang w:eastAsia="zh-CN"/>
        </w:rPr>
        <w:t>.</w:t>
      </w:r>
      <w:r w:rsidRPr="00C50856">
        <w:rPr>
          <w:color w:val="000000"/>
          <w:lang w:eastAsia="zh-CN"/>
        </w:rPr>
        <w:t>nextToken</w:t>
      </w:r>
      <w:r w:rsidRPr="00C50856">
        <w:rPr>
          <w:color w:val="808030"/>
          <w:lang w:eastAsia="zh-CN"/>
        </w:rPr>
        <w:t>()</w:t>
      </w:r>
      <w:r w:rsidRPr="00C50856">
        <w:rPr>
          <w:color w:val="800080"/>
          <w:lang w:eastAsia="zh-CN"/>
        </w:rPr>
        <w:t>;</w:t>
      </w:r>
    </w:p>
    <w:p w14:paraId="07DFB9EC"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800000"/>
          <w:lang w:eastAsia="zh-CN"/>
        </w:rPr>
        <w:t>if</w:t>
      </w:r>
      <w:r w:rsidRPr="00C50856">
        <w:rPr>
          <w:color w:val="000000"/>
          <w:lang w:eastAsia="zh-CN"/>
        </w:rPr>
        <w:t xml:space="preserve"> </w:t>
      </w:r>
      <w:r w:rsidRPr="00C50856">
        <w:rPr>
          <w:color w:val="808030"/>
          <w:lang w:eastAsia="zh-CN"/>
        </w:rPr>
        <w:t>(</w:t>
      </w:r>
      <w:r w:rsidRPr="00C50856">
        <w:rPr>
          <w:color w:val="000000"/>
          <w:lang w:eastAsia="zh-CN"/>
        </w:rPr>
        <w:t>unStreamTokenizer</w:t>
      </w:r>
      <w:r w:rsidRPr="00C50856">
        <w:rPr>
          <w:color w:val="808030"/>
          <w:lang w:eastAsia="zh-CN"/>
        </w:rPr>
        <w:t>.</w:t>
      </w:r>
      <w:r w:rsidRPr="00C50856">
        <w:rPr>
          <w:color w:val="000000"/>
          <w:lang w:eastAsia="zh-CN"/>
        </w:rPr>
        <w:t xml:space="preserve">ttype </w:t>
      </w:r>
      <w:r w:rsidRPr="00C50856">
        <w:rPr>
          <w:color w:val="808030"/>
          <w:lang w:eastAsia="zh-CN"/>
        </w:rPr>
        <w:t>==</w:t>
      </w:r>
      <w:r w:rsidRPr="00C50856">
        <w:rPr>
          <w:color w:val="000000"/>
          <w:lang w:eastAsia="zh-CN"/>
        </w:rPr>
        <w:t xml:space="preserve"> </w:t>
      </w:r>
      <w:r w:rsidRPr="00C50856">
        <w:rPr>
          <w:b/>
          <w:bCs/>
          <w:color w:val="BB7977"/>
          <w:lang w:eastAsia="zh-CN"/>
        </w:rPr>
        <w:t>StreamTokenizer</w:t>
      </w:r>
      <w:r w:rsidRPr="00C50856">
        <w:rPr>
          <w:color w:val="808030"/>
          <w:lang w:eastAsia="zh-CN"/>
        </w:rPr>
        <w:t>.</w:t>
      </w:r>
      <w:r w:rsidRPr="00C50856">
        <w:rPr>
          <w:color w:val="000000"/>
          <w:lang w:eastAsia="zh-CN"/>
        </w:rPr>
        <w:t>TT_NUMBER</w:t>
      </w:r>
      <w:r w:rsidRPr="00C50856">
        <w:rPr>
          <w:color w:val="808030"/>
          <w:lang w:eastAsia="zh-CN"/>
        </w:rPr>
        <w:t>)</w:t>
      </w: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lang w:eastAsia="zh-CN"/>
        </w:rPr>
        <w:t>// Est-ce bien un nombre ?</w:t>
      </w:r>
    </w:p>
    <w:p w14:paraId="2CEC4E9B" w14:textId="77777777" w:rsidR="00C50856" w:rsidRPr="00C50856" w:rsidRDefault="00C50856" w:rsidP="00C50856">
      <w:pPr>
        <w:pStyle w:val="Code"/>
        <w:rPr>
          <w:color w:val="000000"/>
          <w:lang w:eastAsia="zh-CN"/>
        </w:rPr>
      </w:pPr>
      <w:r w:rsidRPr="00C50856">
        <w:rPr>
          <w:color w:val="000000"/>
          <w:lang w:eastAsia="zh-CN"/>
        </w:rPr>
        <w:t xml:space="preserve">        prixUnitaire </w:t>
      </w:r>
      <w:r w:rsidRPr="00C50856">
        <w:rPr>
          <w:color w:val="808030"/>
          <w:lang w:eastAsia="zh-CN"/>
        </w:rPr>
        <w:t>=</w:t>
      </w:r>
      <w:r w:rsidRPr="00C50856">
        <w:rPr>
          <w:color w:val="000000"/>
          <w:lang w:eastAsia="zh-CN"/>
        </w:rPr>
        <w:t xml:space="preserve"> unStreamTokenizer</w:t>
      </w:r>
      <w:r w:rsidRPr="00C50856">
        <w:rPr>
          <w:color w:val="808030"/>
          <w:lang w:eastAsia="zh-CN"/>
        </w:rPr>
        <w:t>.</w:t>
      </w:r>
      <w:r w:rsidRPr="00C50856">
        <w:rPr>
          <w:color w:val="000000"/>
          <w:lang w:eastAsia="zh-CN"/>
        </w:rPr>
        <w:t>nval</w:t>
      </w:r>
      <w:r w:rsidRPr="00C50856">
        <w:rPr>
          <w:color w:val="800080"/>
          <w:lang w:eastAsia="zh-CN"/>
        </w:rPr>
        <w:t>;</w:t>
      </w:r>
    </w:p>
    <w:p w14:paraId="009048CF"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color w:val="800080"/>
          <w:lang w:eastAsia="zh-CN"/>
        </w:rPr>
        <w:t>}</w:t>
      </w:r>
      <w:r w:rsidRPr="00C50856">
        <w:rPr>
          <w:color w:val="000000"/>
          <w:lang w:eastAsia="zh-CN"/>
        </w:rPr>
        <w:t xml:space="preserve"> </w:t>
      </w:r>
      <w:r w:rsidRPr="00C50856">
        <w:rPr>
          <w:b/>
          <w:bCs/>
          <w:color w:val="800000"/>
          <w:lang w:eastAsia="zh-CN"/>
        </w:rPr>
        <w:t>else</w:t>
      </w:r>
      <w:r w:rsidRPr="00C50856">
        <w:rPr>
          <w:color w:val="000000"/>
          <w:lang w:eastAsia="zh-CN"/>
        </w:rPr>
        <w:t xml:space="preserve"> </w:t>
      </w:r>
      <w:r w:rsidRPr="00C50856">
        <w:rPr>
          <w:color w:val="800080"/>
          <w:lang w:eastAsia="zh-CN"/>
        </w:rPr>
        <w:t>{</w:t>
      </w:r>
    </w:p>
    <w:p w14:paraId="3A45DF07" w14:textId="77777777" w:rsidR="00C50856" w:rsidRPr="00C50856" w:rsidRDefault="00C50856" w:rsidP="00C50856">
      <w:pPr>
        <w:pStyle w:val="Code"/>
        <w:rPr>
          <w:color w:val="000000"/>
          <w:lang w:eastAsia="zh-CN"/>
        </w:rPr>
      </w:pPr>
      <w:r w:rsidRPr="00C50856">
        <w:rPr>
          <w:color w:val="000000"/>
          <w:lang w:eastAsia="zh-CN"/>
        </w:rPr>
        <w:t xml:space="preserve">        </w:t>
      </w:r>
      <w:r w:rsidRPr="00C50856">
        <w:rPr>
          <w:b/>
          <w:bCs/>
          <w:color w:val="BB7977"/>
          <w:lang w:eastAsia="zh-CN"/>
        </w:rPr>
        <w:t>System</w:t>
      </w:r>
      <w:r w:rsidRPr="00C50856">
        <w:rPr>
          <w:color w:val="808030"/>
          <w:lang w:eastAsia="zh-CN"/>
        </w:rPr>
        <w:t>.</w:t>
      </w:r>
      <w:r w:rsidRPr="00C50856">
        <w:rPr>
          <w:color w:val="000000"/>
          <w:lang w:eastAsia="zh-CN"/>
        </w:rPr>
        <w:t>out</w:t>
      </w:r>
      <w:r w:rsidRPr="00C50856">
        <w:rPr>
          <w:color w:val="808030"/>
          <w:lang w:eastAsia="zh-CN"/>
        </w:rPr>
        <w:t>.</w:t>
      </w:r>
      <w:r w:rsidRPr="00C50856">
        <w:rPr>
          <w:color w:val="000000"/>
          <w:lang w:eastAsia="zh-CN"/>
        </w:rPr>
        <w:t>println</w:t>
      </w:r>
      <w:r w:rsidRPr="00C50856">
        <w:rPr>
          <w:color w:val="808030"/>
          <w:lang w:eastAsia="zh-CN"/>
        </w:rPr>
        <w:t>(</w:t>
      </w:r>
      <w:r w:rsidRPr="00C50856">
        <w:rPr>
          <w:color w:val="0000E6"/>
          <w:lang w:eastAsia="zh-CN"/>
        </w:rPr>
        <w:t>"Le format du fichier est incorrect : prix attendu"</w:t>
      </w:r>
      <w:r w:rsidRPr="00C50856">
        <w:rPr>
          <w:color w:val="808030"/>
          <w:lang w:eastAsia="zh-CN"/>
        </w:rPr>
        <w:t>)</w:t>
      </w:r>
      <w:r w:rsidRPr="00C50856">
        <w:rPr>
          <w:color w:val="800080"/>
          <w:lang w:eastAsia="zh-CN"/>
        </w:rPr>
        <w:t>;</w:t>
      </w:r>
    </w:p>
    <w:p w14:paraId="2589E15E" w14:textId="77777777" w:rsidR="00C50856" w:rsidRPr="00C50856" w:rsidRDefault="00C50856" w:rsidP="00C50856">
      <w:pPr>
        <w:pStyle w:val="Code"/>
        <w:rPr>
          <w:color w:val="000000"/>
          <w:lang w:val="fr-FR" w:eastAsia="zh-CN"/>
        </w:rPr>
      </w:pPr>
      <w:r w:rsidRPr="00C50856">
        <w:rPr>
          <w:color w:val="000000"/>
          <w:lang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exit</w:t>
      </w:r>
      <w:r w:rsidRPr="00C50856">
        <w:rPr>
          <w:color w:val="808030"/>
          <w:lang w:val="fr-FR" w:eastAsia="zh-CN"/>
        </w:rPr>
        <w:t>(</w:t>
      </w:r>
      <w:r w:rsidRPr="00C50856">
        <w:rPr>
          <w:color w:val="008C00"/>
          <w:lang w:val="fr-FR" w:eastAsia="zh-CN"/>
        </w:rPr>
        <w:t>1</w:t>
      </w:r>
      <w:r w:rsidRPr="00C50856">
        <w:rPr>
          <w:color w:val="808030"/>
          <w:lang w:val="fr-FR" w:eastAsia="zh-CN"/>
        </w:rPr>
        <w:t>)</w:t>
      </w:r>
      <w:r w:rsidRPr="00C50856">
        <w:rPr>
          <w:color w:val="800080"/>
          <w:lang w:val="fr-FR" w:eastAsia="zh-CN"/>
        </w:rPr>
        <w:t>;</w:t>
      </w:r>
    </w:p>
    <w:p w14:paraId="35979F94"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14D1AEBC" w14:textId="77777777" w:rsidR="00C50856" w:rsidRPr="00C50856" w:rsidRDefault="00C50856" w:rsidP="00C50856">
      <w:pPr>
        <w:pStyle w:val="Code"/>
        <w:rPr>
          <w:color w:val="000000"/>
          <w:lang w:val="fr-FR" w:eastAsia="zh-CN"/>
        </w:rPr>
      </w:pPr>
    </w:p>
    <w:p w14:paraId="4B291E17"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création de l'objet Plant</w:t>
      </w:r>
    </w:p>
    <w:p w14:paraId="03743040" w14:textId="77777777" w:rsidR="00C50856" w:rsidRPr="00C50856" w:rsidRDefault="00C50856" w:rsidP="00C50856">
      <w:pPr>
        <w:pStyle w:val="Code"/>
        <w:rPr>
          <w:color w:val="000000"/>
          <w:lang w:val="fr-FR" w:eastAsia="zh-CN"/>
        </w:rPr>
      </w:pPr>
      <w:r w:rsidRPr="00C50856">
        <w:rPr>
          <w:color w:val="000000"/>
          <w:lang w:val="fr-FR" w:eastAsia="zh-CN"/>
        </w:rPr>
        <w:t xml:space="preserve">      Plant unPlant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Plant</w:t>
      </w:r>
      <w:r w:rsidRPr="00C50856">
        <w:rPr>
          <w:color w:val="808030"/>
          <w:lang w:val="fr-FR" w:eastAsia="zh-CN"/>
        </w:rPr>
        <w:t>(</w:t>
      </w:r>
      <w:r w:rsidRPr="00C50856">
        <w:rPr>
          <w:color w:val="000000"/>
          <w:lang w:val="fr-FR" w:eastAsia="zh-CN"/>
        </w:rPr>
        <w:t>noPlant</w:t>
      </w:r>
      <w:r w:rsidRPr="00C50856">
        <w:rPr>
          <w:color w:val="808030"/>
          <w:lang w:val="fr-FR" w:eastAsia="zh-CN"/>
        </w:rPr>
        <w:t>,</w:t>
      </w:r>
      <w:r w:rsidRPr="00C50856">
        <w:rPr>
          <w:color w:val="000000"/>
          <w:lang w:val="fr-FR" w:eastAsia="zh-CN"/>
        </w:rPr>
        <w:t xml:space="preserve"> description</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1B6BBD33"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System</w:t>
      </w:r>
      <w:r w:rsidRPr="00C50856">
        <w:rPr>
          <w:color w:val="808030"/>
          <w:lang w:val="fr-FR" w:eastAsia="zh-CN"/>
        </w:rPr>
        <w:t>.</w:t>
      </w:r>
      <w:r w:rsidRPr="00C50856">
        <w:rPr>
          <w:color w:val="000000"/>
          <w:lang w:val="fr-FR" w:eastAsia="zh-CN"/>
        </w:rPr>
        <w:t>out</w:t>
      </w:r>
      <w:r w:rsidRPr="00C50856">
        <w:rPr>
          <w:color w:val="808030"/>
          <w:lang w:val="fr-FR" w:eastAsia="zh-CN"/>
        </w:rPr>
        <w:t>.</w:t>
      </w:r>
      <w:r w:rsidRPr="00C50856">
        <w:rPr>
          <w:color w:val="000000"/>
          <w:lang w:val="fr-FR" w:eastAsia="zh-CN"/>
        </w:rPr>
        <w:t>println</w:t>
      </w:r>
      <w:r w:rsidRPr="00C50856">
        <w:rPr>
          <w:color w:val="808030"/>
          <w:lang w:val="fr-FR" w:eastAsia="zh-CN"/>
        </w:rPr>
        <w:t>(</w:t>
      </w:r>
      <w:r w:rsidRPr="00C50856">
        <w:rPr>
          <w:color w:val="000000"/>
          <w:lang w:val="fr-FR" w:eastAsia="zh-CN"/>
        </w:rPr>
        <w:t xml:space="preserve">noPlant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description </w:t>
      </w:r>
      <w:r w:rsidRPr="00C50856">
        <w:rPr>
          <w:color w:val="808030"/>
          <w:lang w:val="fr-FR" w:eastAsia="zh-CN"/>
        </w:rPr>
        <w:t>+</w:t>
      </w:r>
      <w:r w:rsidRPr="00C50856">
        <w:rPr>
          <w:color w:val="000000"/>
          <w:lang w:val="fr-FR" w:eastAsia="zh-CN"/>
        </w:rPr>
        <w:t xml:space="preserve"> </w:t>
      </w:r>
      <w:r w:rsidRPr="00C50856">
        <w:rPr>
          <w:color w:val="0000E6"/>
          <w:lang w:val="fr-FR" w:eastAsia="zh-CN"/>
        </w:rPr>
        <w:t>" "</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prixUnitaire</w:t>
      </w:r>
      <w:r w:rsidRPr="00C50856">
        <w:rPr>
          <w:color w:val="808030"/>
          <w:lang w:val="fr-FR" w:eastAsia="zh-CN"/>
        </w:rPr>
        <w:t>)</w:t>
      </w:r>
      <w:r w:rsidRPr="00C50856">
        <w:rPr>
          <w:color w:val="800080"/>
          <w:lang w:val="fr-FR" w:eastAsia="zh-CN"/>
        </w:rPr>
        <w:t>;</w:t>
      </w:r>
    </w:p>
    <w:p w14:paraId="0F461EFA" w14:textId="77777777" w:rsidR="00C50856" w:rsidRPr="00C50856" w:rsidRDefault="00C50856" w:rsidP="00C50856">
      <w:pPr>
        <w:pStyle w:val="Code"/>
        <w:rPr>
          <w:color w:val="000000"/>
          <w:lang w:val="fr-FR" w:eastAsia="zh-CN"/>
        </w:rPr>
      </w:pP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addElement</w:t>
      </w:r>
      <w:r w:rsidRPr="00C50856">
        <w:rPr>
          <w:color w:val="808030"/>
          <w:lang w:val="fr-FR" w:eastAsia="zh-CN"/>
        </w:rPr>
        <w:t>(</w:t>
      </w:r>
      <w:r w:rsidRPr="00C50856">
        <w:rPr>
          <w:color w:val="000000"/>
          <w:lang w:val="fr-FR" w:eastAsia="zh-CN"/>
        </w:rPr>
        <w:t>unPlant</w:t>
      </w:r>
      <w:r w:rsidRPr="00C50856">
        <w:rPr>
          <w:color w:val="808030"/>
          <w:lang w:val="fr-FR" w:eastAsia="zh-CN"/>
        </w:rPr>
        <w:t>)</w:t>
      </w:r>
      <w:r w:rsidRPr="00C50856">
        <w:rPr>
          <w:color w:val="800080"/>
          <w:lang w:val="fr-FR" w:eastAsia="zh-CN"/>
        </w:rPr>
        <w:t>;</w:t>
      </w:r>
    </w:p>
    <w:p w14:paraId="101F214F"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154D87ED" w14:textId="77777777" w:rsidR="00C50856" w:rsidRPr="00C50856" w:rsidRDefault="00C50856" w:rsidP="00C50856">
      <w:pPr>
        <w:pStyle w:val="Code"/>
        <w:rPr>
          <w:color w:val="000000"/>
          <w:lang w:val="fr-FR" w:eastAsia="zh-CN"/>
        </w:rPr>
      </w:pPr>
      <w:r w:rsidRPr="00C50856">
        <w:rPr>
          <w:color w:val="000000"/>
          <w:lang w:val="fr-FR" w:eastAsia="zh-CN"/>
        </w:rPr>
        <w:t xml:space="preserve">    unFichier</w:t>
      </w:r>
      <w:r w:rsidRPr="00C50856">
        <w:rPr>
          <w:color w:val="808030"/>
          <w:lang w:val="fr-FR" w:eastAsia="zh-CN"/>
        </w:rPr>
        <w:t>.</w:t>
      </w:r>
      <w:r w:rsidRPr="00C50856">
        <w:rPr>
          <w:color w:val="000000"/>
          <w:lang w:val="fr-FR" w:eastAsia="zh-CN"/>
        </w:rPr>
        <w:t>close</w:t>
      </w:r>
      <w:r w:rsidRPr="00C50856">
        <w:rPr>
          <w:color w:val="808030"/>
          <w:lang w:val="fr-FR" w:eastAsia="zh-CN"/>
        </w:rPr>
        <w:t>()</w:t>
      </w:r>
      <w:r w:rsidRPr="00C50856">
        <w:rPr>
          <w:color w:val="800080"/>
          <w:lang w:val="fr-FR" w:eastAsia="zh-CN"/>
        </w:rPr>
        <w:t>;</w:t>
      </w:r>
    </w:p>
    <w:p w14:paraId="5A6459BA"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800000"/>
          <w:lang w:val="fr-FR" w:eastAsia="zh-CN"/>
        </w:rPr>
        <w:t>return</w:t>
      </w:r>
      <w:r w:rsidRPr="00C50856">
        <w:rPr>
          <w:color w:val="000000"/>
          <w:lang w:val="fr-FR" w:eastAsia="zh-CN"/>
        </w:rPr>
        <w:t xml:space="preserve"> vecteurDePlants</w:t>
      </w:r>
      <w:r w:rsidRPr="00C50856">
        <w:rPr>
          <w:color w:val="800080"/>
          <w:lang w:val="fr-FR" w:eastAsia="zh-CN"/>
        </w:rPr>
        <w:t>;</w:t>
      </w:r>
    </w:p>
    <w:p w14:paraId="56D30B1D"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795E2981" w14:textId="77777777" w:rsidR="00C50856" w:rsidRPr="00C50856" w:rsidRDefault="00C50856" w:rsidP="00C50856">
      <w:pPr>
        <w:pStyle w:val="Code"/>
        <w:keepNext w:val="0"/>
        <w:keepLines w:val="0"/>
        <w:rPr>
          <w:color w:val="000000"/>
          <w:lang w:val="fr-FR" w:eastAsia="zh-CN"/>
        </w:rPr>
      </w:pPr>
    </w:p>
    <w:p w14:paraId="2C6B2F21"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La méthode suivante écrit les objets de vecteurDePlants les uns à la suite</w:t>
      </w:r>
    </w:p>
    <w:p w14:paraId="26FBC2C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des autres dans le fichier FluxPlants.dat par accès sériel</w:t>
      </w:r>
    </w:p>
    <w:p w14:paraId="236D2D0F"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800000"/>
          <w:lang w:val="fr-FR" w:eastAsia="zh-CN"/>
        </w:rPr>
        <w:t>public</w:t>
      </w:r>
      <w:r w:rsidRPr="00C50856">
        <w:rPr>
          <w:color w:val="000000"/>
          <w:lang w:val="fr-FR" w:eastAsia="zh-CN"/>
        </w:rPr>
        <w:t xml:space="preserve"> </w:t>
      </w:r>
      <w:r w:rsidRPr="00C50856">
        <w:rPr>
          <w:b/>
          <w:bCs/>
          <w:color w:val="800000"/>
          <w:lang w:val="fr-FR" w:eastAsia="zh-CN"/>
        </w:rPr>
        <w:t>static</w:t>
      </w:r>
      <w:r w:rsidRPr="00C50856">
        <w:rPr>
          <w:color w:val="000000"/>
          <w:lang w:val="fr-FR" w:eastAsia="zh-CN"/>
        </w:rPr>
        <w:t xml:space="preserve"> </w:t>
      </w:r>
      <w:r w:rsidRPr="00C50856">
        <w:rPr>
          <w:color w:val="BB7977"/>
          <w:lang w:val="fr-FR" w:eastAsia="zh-CN"/>
        </w:rPr>
        <w:t>void</w:t>
      </w:r>
      <w:r w:rsidRPr="00C50856">
        <w:rPr>
          <w:color w:val="000000"/>
          <w:lang w:val="fr-FR" w:eastAsia="zh-CN"/>
        </w:rPr>
        <w:t xml:space="preserve"> ecrireFichierFluxPlants</w:t>
      </w:r>
      <w:r w:rsidRPr="00C50856">
        <w:rPr>
          <w:color w:val="808030"/>
          <w:lang w:val="fr-FR" w:eastAsia="zh-CN"/>
        </w:rPr>
        <w:t>(</w:t>
      </w:r>
      <w:r w:rsidRPr="00C50856">
        <w:rPr>
          <w:b/>
          <w:bCs/>
          <w:color w:val="BB7977"/>
          <w:lang w:val="fr-FR" w:eastAsia="zh-CN"/>
        </w:rPr>
        <w:t>Vector</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throws</w:t>
      </w:r>
      <w:r w:rsidRPr="00C50856">
        <w:rPr>
          <w:color w:val="000000"/>
          <w:lang w:val="fr-FR" w:eastAsia="zh-CN"/>
        </w:rPr>
        <w:t xml:space="preserve"> </w:t>
      </w:r>
      <w:r w:rsidRPr="00C50856">
        <w:rPr>
          <w:b/>
          <w:bCs/>
          <w:color w:val="BB7977"/>
          <w:lang w:val="fr-FR" w:eastAsia="zh-CN"/>
        </w:rPr>
        <w:t>Exception</w:t>
      </w:r>
      <w:r w:rsidRPr="00C50856">
        <w:rPr>
          <w:color w:val="000000"/>
          <w:lang w:val="fr-FR" w:eastAsia="zh-CN"/>
        </w:rPr>
        <w:t xml:space="preserve"> </w:t>
      </w:r>
      <w:r w:rsidRPr="00C50856">
        <w:rPr>
          <w:color w:val="800080"/>
          <w:lang w:val="fr-FR" w:eastAsia="zh-CN"/>
        </w:rPr>
        <w:t>{</w:t>
      </w:r>
    </w:p>
    <w:p w14:paraId="2E66523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RandomAccessFile</w:t>
      </w:r>
      <w:r w:rsidRPr="00C50856">
        <w:rPr>
          <w:color w:val="000000"/>
          <w:lang w:val="fr-FR" w:eastAsia="zh-CN"/>
        </w:rPr>
        <w:t xml:space="preserve"> fichierDirectPlants </w:t>
      </w:r>
      <w:r w:rsidRPr="00C50856">
        <w:rPr>
          <w:color w:val="808030"/>
          <w:lang w:val="fr-FR" w:eastAsia="zh-CN"/>
        </w:rPr>
        <w:t>=</w:t>
      </w:r>
      <w:r w:rsidRPr="00C50856">
        <w:rPr>
          <w:color w:val="000000"/>
          <w:lang w:val="fr-FR" w:eastAsia="zh-CN"/>
        </w:rPr>
        <w:t xml:space="preserve"> </w:t>
      </w:r>
      <w:r w:rsidRPr="00C50856">
        <w:rPr>
          <w:b/>
          <w:bCs/>
          <w:color w:val="800000"/>
          <w:lang w:val="fr-FR" w:eastAsia="zh-CN"/>
        </w:rPr>
        <w:t>new</w:t>
      </w:r>
      <w:r w:rsidRPr="00C50856">
        <w:rPr>
          <w:color w:val="000000"/>
          <w:lang w:val="fr-FR" w:eastAsia="zh-CN"/>
        </w:rPr>
        <w:t xml:space="preserve"> </w:t>
      </w:r>
      <w:r w:rsidRPr="00C50856">
        <w:rPr>
          <w:b/>
          <w:bCs/>
          <w:color w:val="BB7977"/>
          <w:lang w:val="fr-FR" w:eastAsia="zh-CN"/>
        </w:rPr>
        <w:t>RandomAccessFile</w:t>
      </w:r>
      <w:r w:rsidRPr="00C50856">
        <w:rPr>
          <w:color w:val="808030"/>
          <w:lang w:val="fr-FR" w:eastAsia="zh-CN"/>
        </w:rPr>
        <w:t>(</w:t>
      </w:r>
      <w:r w:rsidRPr="00C50856">
        <w:rPr>
          <w:color w:val="0000E6"/>
          <w:lang w:val="fr-FR" w:eastAsia="zh-CN"/>
        </w:rPr>
        <w:t>"DirectPlants.dat"</w:t>
      </w:r>
      <w:r w:rsidRPr="00C50856">
        <w:rPr>
          <w:color w:val="808030"/>
          <w:lang w:val="fr-FR" w:eastAsia="zh-CN"/>
        </w:rPr>
        <w:t>,</w:t>
      </w:r>
      <w:r w:rsidRPr="00C50856">
        <w:rPr>
          <w:color w:val="000000"/>
          <w:lang w:val="fr-FR" w:eastAsia="zh-CN"/>
        </w:rPr>
        <w:t xml:space="preserve"> </w:t>
      </w:r>
      <w:r w:rsidRPr="00C50856">
        <w:rPr>
          <w:color w:val="0000E6"/>
          <w:lang w:val="fr-FR" w:eastAsia="zh-CN"/>
        </w:rPr>
        <w:t>"rw"</w:t>
      </w:r>
      <w:r w:rsidRPr="00C50856">
        <w:rPr>
          <w:color w:val="808030"/>
          <w:lang w:val="fr-FR" w:eastAsia="zh-CN"/>
        </w:rPr>
        <w:t>)</w:t>
      </w:r>
      <w:r w:rsidRPr="00C50856">
        <w:rPr>
          <w:color w:val="800080"/>
          <w:lang w:val="fr-FR" w:eastAsia="zh-CN"/>
        </w:rPr>
        <w:t>;</w:t>
      </w:r>
    </w:p>
    <w:p w14:paraId="266D09E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BB7977"/>
          <w:lang w:val="fr-FR" w:eastAsia="zh-CN"/>
        </w:rPr>
        <w:t>Enumeration</w:t>
      </w:r>
      <w:r w:rsidRPr="00C50856">
        <w:rPr>
          <w:color w:val="000000"/>
          <w:lang w:val="fr-FR" w:eastAsia="zh-CN"/>
        </w:rPr>
        <w:t xml:space="preserve"> enumerationPlants </w:t>
      </w:r>
      <w:r w:rsidRPr="00C50856">
        <w:rPr>
          <w:color w:val="808030"/>
          <w:lang w:val="fr-FR" w:eastAsia="zh-CN"/>
        </w:rPr>
        <w:t>=</w:t>
      </w:r>
      <w:r w:rsidRPr="00C50856">
        <w:rPr>
          <w:color w:val="000000"/>
          <w:lang w:val="fr-FR" w:eastAsia="zh-CN"/>
        </w:rPr>
        <w:t xml:space="preserve"> vecteurDePlants</w:t>
      </w:r>
      <w:r w:rsidRPr="00C50856">
        <w:rPr>
          <w:color w:val="808030"/>
          <w:lang w:val="fr-FR" w:eastAsia="zh-CN"/>
        </w:rPr>
        <w:t>.</w:t>
      </w:r>
      <w:r w:rsidRPr="00C50856">
        <w:rPr>
          <w:color w:val="000000"/>
          <w:lang w:val="fr-FR" w:eastAsia="zh-CN"/>
        </w:rPr>
        <w:t>elements</w:t>
      </w:r>
      <w:r w:rsidRPr="00C50856">
        <w:rPr>
          <w:color w:val="808030"/>
          <w:lang w:val="fr-FR" w:eastAsia="zh-CN"/>
        </w:rPr>
        <w:t>()</w:t>
      </w:r>
      <w:r w:rsidRPr="00C50856">
        <w:rPr>
          <w:color w:val="800080"/>
          <w:lang w:val="fr-FR" w:eastAsia="zh-CN"/>
        </w:rPr>
        <w:t>;</w:t>
      </w:r>
    </w:p>
    <w:p w14:paraId="4021E1C6"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BB7977"/>
          <w:lang w:val="fr-FR" w:eastAsia="zh-CN"/>
        </w:rPr>
        <w:t>int</w:t>
      </w:r>
      <w:r w:rsidRPr="00C50856">
        <w:rPr>
          <w:color w:val="000000"/>
          <w:lang w:val="fr-FR" w:eastAsia="zh-CN"/>
        </w:rPr>
        <w:t xml:space="preserve"> numeroEnregistrementRelatif </w:t>
      </w:r>
      <w:r w:rsidRPr="00C50856">
        <w:rPr>
          <w:color w:val="808030"/>
          <w:lang w:val="fr-FR" w:eastAsia="zh-CN"/>
        </w:rPr>
        <w:t>=</w:t>
      </w:r>
      <w:r w:rsidRPr="00C50856">
        <w:rPr>
          <w:color w:val="000000"/>
          <w:lang w:val="fr-FR" w:eastAsia="zh-CN"/>
        </w:rPr>
        <w:t xml:space="preserve"> </w:t>
      </w:r>
      <w:r w:rsidRPr="00C50856">
        <w:rPr>
          <w:color w:val="008C00"/>
          <w:lang w:val="fr-FR" w:eastAsia="zh-CN"/>
        </w:rPr>
        <w:t>0</w:t>
      </w:r>
      <w:r w:rsidRPr="00C50856">
        <w:rPr>
          <w:color w:val="800080"/>
          <w:lang w:val="fr-FR" w:eastAsia="zh-CN"/>
        </w:rPr>
        <w:t>;</w:t>
      </w:r>
    </w:p>
    <w:p w14:paraId="6EDF3042"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b/>
          <w:bCs/>
          <w:color w:val="800000"/>
          <w:lang w:val="fr-FR" w:eastAsia="zh-CN"/>
        </w:rPr>
        <w:t>while</w:t>
      </w:r>
      <w:r w:rsidRPr="00C50856">
        <w:rPr>
          <w:color w:val="000000"/>
          <w:lang w:val="fr-FR" w:eastAsia="zh-CN"/>
        </w:rPr>
        <w:t xml:space="preserve"> </w:t>
      </w:r>
      <w:r w:rsidRPr="00C50856">
        <w:rPr>
          <w:color w:val="808030"/>
          <w:lang w:val="fr-FR" w:eastAsia="zh-CN"/>
        </w:rPr>
        <w:t>(</w:t>
      </w:r>
      <w:r w:rsidRPr="00C50856">
        <w:rPr>
          <w:color w:val="000000"/>
          <w:lang w:val="fr-FR" w:eastAsia="zh-CN"/>
        </w:rPr>
        <w:t>enumerationPlants</w:t>
      </w:r>
      <w:r w:rsidRPr="00C50856">
        <w:rPr>
          <w:color w:val="808030"/>
          <w:lang w:val="fr-FR" w:eastAsia="zh-CN"/>
        </w:rPr>
        <w:t>.</w:t>
      </w:r>
      <w:r w:rsidRPr="00C50856">
        <w:rPr>
          <w:color w:val="000000"/>
          <w:lang w:val="fr-FR" w:eastAsia="zh-CN"/>
        </w:rPr>
        <w:t>hasMoreElements</w:t>
      </w:r>
      <w:r w:rsidRPr="00C50856">
        <w:rPr>
          <w:color w:val="808030"/>
          <w:lang w:val="fr-FR" w:eastAsia="zh-CN"/>
        </w:rPr>
        <w:t>())</w:t>
      </w:r>
      <w:r w:rsidRPr="00C50856">
        <w:rPr>
          <w:color w:val="000000"/>
          <w:lang w:val="fr-FR" w:eastAsia="zh-CN"/>
        </w:rPr>
        <w:t xml:space="preserve"> </w:t>
      </w:r>
      <w:r w:rsidRPr="00C50856">
        <w:rPr>
          <w:color w:val="800080"/>
          <w:lang w:val="fr-FR" w:eastAsia="zh-CN"/>
        </w:rPr>
        <w:t>{</w:t>
      </w:r>
    </w:p>
    <w:p w14:paraId="034B5130"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créer nouvel enregitrement</w:t>
      </w:r>
    </w:p>
    <w:p w14:paraId="7B763FA1"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Le seek établit la position courante</w:t>
      </w:r>
    </w:p>
    <w:p w14:paraId="0273EF3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NB Les quatre premiers octets du fichier contiennent le nombre d'enregistrements créés</w:t>
      </w:r>
    </w:p>
    <w:p w14:paraId="34ADC95C" w14:textId="77777777" w:rsidR="00C50856" w:rsidRPr="00C50856" w:rsidRDefault="00C50856" w:rsidP="00C50856">
      <w:pPr>
        <w:pStyle w:val="Code"/>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0000"/>
          <w:lang w:val="fr-FR" w:eastAsia="zh-CN"/>
        </w:rPr>
        <w:t xml:space="preserve">numeroEnregistrementRelatif </w:t>
      </w:r>
      <w:r w:rsidRPr="00C50856">
        <w:rPr>
          <w:color w:val="808030"/>
          <w:lang w:val="fr-FR" w:eastAsia="zh-CN"/>
        </w:rPr>
        <w:t>*</w:t>
      </w:r>
      <w:r w:rsidRPr="00C50856">
        <w:rPr>
          <w:color w:val="000000"/>
          <w:lang w:val="fr-FR" w:eastAsia="zh-CN"/>
        </w:rPr>
        <w:t xml:space="preserve"> Plant</w:t>
      </w:r>
      <w:r w:rsidRPr="00C50856">
        <w:rPr>
          <w:color w:val="808030"/>
          <w:lang w:val="fr-FR" w:eastAsia="zh-CN"/>
        </w:rPr>
        <w:t>.</w:t>
      </w:r>
      <w:r w:rsidRPr="00C50856">
        <w:rPr>
          <w:color w:val="000000"/>
          <w:lang w:val="fr-FR" w:eastAsia="zh-CN"/>
        </w:rPr>
        <w:t>tailleMaxEnregistrement</w:t>
      </w:r>
      <w:r w:rsidRPr="00C50856">
        <w:rPr>
          <w:color w:val="808030"/>
          <w:lang w:val="fr-FR" w:eastAsia="zh-CN"/>
        </w:rPr>
        <w:t>()</w:t>
      </w:r>
      <w:r w:rsidRPr="00C50856">
        <w:rPr>
          <w:color w:val="000000"/>
          <w:lang w:val="fr-FR" w:eastAsia="zh-CN"/>
        </w:rPr>
        <w:t xml:space="preserve"> </w:t>
      </w:r>
      <w:r w:rsidRPr="00C50856">
        <w:rPr>
          <w:color w:val="808030"/>
          <w:lang w:val="fr-FR" w:eastAsia="zh-CN"/>
        </w:rPr>
        <w:t>+</w:t>
      </w:r>
      <w:r w:rsidRPr="00C50856">
        <w:rPr>
          <w:color w:val="000000"/>
          <w:lang w:val="fr-FR" w:eastAsia="zh-CN"/>
        </w:rPr>
        <w:t xml:space="preserve"> </w:t>
      </w:r>
      <w:r w:rsidRPr="00C50856">
        <w:rPr>
          <w:color w:val="008C00"/>
          <w:lang w:val="fr-FR" w:eastAsia="zh-CN"/>
        </w:rPr>
        <w:t>4</w:t>
      </w:r>
      <w:r w:rsidRPr="00C50856">
        <w:rPr>
          <w:color w:val="808030"/>
          <w:lang w:val="fr-FR" w:eastAsia="zh-CN"/>
        </w:rPr>
        <w:t>)</w:t>
      </w:r>
      <w:r w:rsidRPr="00C50856">
        <w:rPr>
          <w:color w:val="800080"/>
          <w:lang w:val="fr-FR" w:eastAsia="zh-CN"/>
        </w:rPr>
        <w:t>;</w:t>
      </w:r>
    </w:p>
    <w:p w14:paraId="0A128BD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8030"/>
          <w:lang w:val="fr-FR" w:eastAsia="zh-CN"/>
        </w:rPr>
        <w:t>((</w:t>
      </w:r>
      <w:r w:rsidRPr="00C50856">
        <w:rPr>
          <w:color w:val="000000"/>
          <w:lang w:val="fr-FR" w:eastAsia="zh-CN"/>
        </w:rPr>
        <w:t>Plant</w:t>
      </w:r>
      <w:r w:rsidRPr="00C50856">
        <w:rPr>
          <w:color w:val="808030"/>
          <w:lang w:val="fr-FR" w:eastAsia="zh-CN"/>
        </w:rPr>
        <w:t>)</w:t>
      </w:r>
      <w:r w:rsidRPr="00C50856">
        <w:rPr>
          <w:color w:val="000000"/>
          <w:lang w:val="fr-FR" w:eastAsia="zh-CN"/>
        </w:rPr>
        <w:t xml:space="preserve"> enumerationPlants</w:t>
      </w:r>
      <w:r w:rsidRPr="00C50856">
        <w:rPr>
          <w:color w:val="808030"/>
          <w:lang w:val="fr-FR" w:eastAsia="zh-CN"/>
        </w:rPr>
        <w:t>.</w:t>
      </w:r>
      <w:r w:rsidRPr="00C50856">
        <w:rPr>
          <w:color w:val="000000"/>
          <w:lang w:val="fr-FR" w:eastAsia="zh-CN"/>
        </w:rPr>
        <w:t>nextElement</w:t>
      </w:r>
      <w:r w:rsidRPr="00C50856">
        <w:rPr>
          <w:color w:val="808030"/>
          <w:lang w:val="fr-FR" w:eastAsia="zh-CN"/>
        </w:rPr>
        <w:t>()).</w:t>
      </w:r>
      <w:r w:rsidRPr="00C50856">
        <w:rPr>
          <w:color w:val="000000"/>
          <w:lang w:val="fr-FR" w:eastAsia="zh-CN"/>
        </w:rPr>
        <w:t>ecrireEnregistrementTailleMax</w:t>
      </w:r>
      <w:r w:rsidRPr="00C50856">
        <w:rPr>
          <w:color w:val="808030"/>
          <w:lang w:val="fr-FR" w:eastAsia="zh-CN"/>
        </w:rPr>
        <w:t>(</w:t>
      </w:r>
      <w:r w:rsidRPr="00C50856">
        <w:rPr>
          <w:color w:val="000000"/>
          <w:lang w:val="fr-FR" w:eastAsia="zh-CN"/>
        </w:rPr>
        <w:t>fichierDirectPlants</w:t>
      </w:r>
      <w:r w:rsidRPr="00C50856">
        <w:rPr>
          <w:color w:val="808030"/>
          <w:lang w:val="fr-FR" w:eastAsia="zh-CN"/>
        </w:rPr>
        <w:t>)</w:t>
      </w:r>
      <w:r w:rsidRPr="00C50856">
        <w:rPr>
          <w:color w:val="800080"/>
          <w:lang w:val="fr-FR" w:eastAsia="zh-CN"/>
        </w:rPr>
        <w:t>;</w:t>
      </w:r>
    </w:p>
    <w:p w14:paraId="048C8C08" w14:textId="77777777" w:rsidR="00C50856" w:rsidRPr="00C50856" w:rsidRDefault="00C50856" w:rsidP="00C50856">
      <w:pPr>
        <w:pStyle w:val="Code"/>
        <w:rPr>
          <w:color w:val="000000"/>
          <w:lang w:val="fr-FR" w:eastAsia="zh-CN"/>
        </w:rPr>
      </w:pPr>
      <w:r w:rsidRPr="00C50856">
        <w:rPr>
          <w:color w:val="000000"/>
          <w:lang w:val="fr-FR" w:eastAsia="zh-CN"/>
        </w:rPr>
        <w:t xml:space="preserve">      numeroEnregistrementRelatif</w:t>
      </w:r>
      <w:r w:rsidRPr="00C50856">
        <w:rPr>
          <w:color w:val="808030"/>
          <w:lang w:val="fr-FR" w:eastAsia="zh-CN"/>
        </w:rPr>
        <w:t>++</w:t>
      </w:r>
      <w:r w:rsidRPr="00C50856">
        <w:rPr>
          <w:color w:val="800080"/>
          <w:lang w:val="fr-FR" w:eastAsia="zh-CN"/>
        </w:rPr>
        <w:t>;</w:t>
      </w:r>
    </w:p>
    <w:p w14:paraId="1EE4D438"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color w:val="800080"/>
          <w:lang w:val="fr-FR" w:eastAsia="zh-CN"/>
        </w:rPr>
        <w:t>}</w:t>
      </w:r>
    </w:p>
    <w:p w14:paraId="4BAE1C7E" w14:textId="77777777" w:rsidR="00C50856" w:rsidRPr="00C50856" w:rsidRDefault="00C50856" w:rsidP="00C50856">
      <w:pPr>
        <w:pStyle w:val="Code"/>
        <w:rPr>
          <w:color w:val="000000"/>
          <w:lang w:val="fr-FR" w:eastAsia="zh-CN"/>
        </w:rPr>
      </w:pPr>
      <w:r w:rsidRPr="00C50856">
        <w:rPr>
          <w:color w:val="000000"/>
          <w:lang w:val="fr-FR" w:eastAsia="zh-CN"/>
        </w:rPr>
        <w:t xml:space="preserve">    </w:t>
      </w:r>
      <w:r w:rsidRPr="00C50856">
        <w:rPr>
          <w:lang w:val="fr-FR" w:eastAsia="zh-CN"/>
        </w:rPr>
        <w:t>// Stocke le nombre d'enregistrements dans les octets 0 à 3</w:t>
      </w:r>
    </w:p>
    <w:p w14:paraId="7187F7CB" w14:textId="77777777" w:rsidR="00C50856" w:rsidRPr="00C50856" w:rsidRDefault="00C50856" w:rsidP="00C50856">
      <w:pPr>
        <w:pStyle w:val="Code"/>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seek</w:t>
      </w:r>
      <w:r w:rsidRPr="00C50856">
        <w:rPr>
          <w:color w:val="808030"/>
          <w:lang w:val="fr-FR" w:eastAsia="zh-CN"/>
        </w:rPr>
        <w:t>(</w:t>
      </w:r>
      <w:r w:rsidRPr="00C50856">
        <w:rPr>
          <w:color w:val="008C00"/>
          <w:lang w:val="fr-FR" w:eastAsia="zh-CN"/>
        </w:rPr>
        <w:t>0</w:t>
      </w:r>
      <w:r w:rsidRPr="00C50856">
        <w:rPr>
          <w:color w:val="808030"/>
          <w:lang w:val="fr-FR" w:eastAsia="zh-CN"/>
        </w:rPr>
        <w:t>)</w:t>
      </w:r>
      <w:r w:rsidRPr="00C50856">
        <w:rPr>
          <w:color w:val="800080"/>
          <w:lang w:val="fr-FR" w:eastAsia="zh-CN"/>
        </w:rPr>
        <w:t>;</w:t>
      </w:r>
    </w:p>
    <w:p w14:paraId="083A27C7" w14:textId="77777777" w:rsidR="00C50856" w:rsidRPr="00C50856" w:rsidRDefault="00C50856" w:rsidP="00C50856">
      <w:pPr>
        <w:pStyle w:val="Code"/>
        <w:rPr>
          <w:color w:val="000000"/>
          <w:lang w:val="fr-FR" w:eastAsia="zh-CN"/>
        </w:rPr>
      </w:pPr>
      <w:r w:rsidRPr="00C50856">
        <w:rPr>
          <w:color w:val="000000"/>
          <w:lang w:val="fr-FR" w:eastAsia="zh-CN"/>
        </w:rPr>
        <w:t xml:space="preserve">    fichierDirectPlants</w:t>
      </w:r>
      <w:r w:rsidRPr="00C50856">
        <w:rPr>
          <w:color w:val="808030"/>
          <w:lang w:val="fr-FR" w:eastAsia="zh-CN"/>
        </w:rPr>
        <w:t>.</w:t>
      </w:r>
      <w:r w:rsidRPr="00C50856">
        <w:rPr>
          <w:color w:val="000000"/>
          <w:lang w:val="fr-FR" w:eastAsia="zh-CN"/>
        </w:rPr>
        <w:t>writeInt</w:t>
      </w:r>
      <w:r w:rsidRPr="00C50856">
        <w:rPr>
          <w:color w:val="808030"/>
          <w:lang w:val="fr-FR" w:eastAsia="zh-CN"/>
        </w:rPr>
        <w:t>(</w:t>
      </w:r>
      <w:r w:rsidRPr="00C50856">
        <w:rPr>
          <w:color w:val="000000"/>
          <w:lang w:val="fr-FR" w:eastAsia="zh-CN"/>
        </w:rPr>
        <w:t>numeroEnregistrementRelatif</w:t>
      </w:r>
      <w:r w:rsidRPr="00C50856">
        <w:rPr>
          <w:color w:val="808030"/>
          <w:lang w:val="fr-FR" w:eastAsia="zh-CN"/>
        </w:rPr>
        <w:t>)</w:t>
      </w:r>
      <w:r w:rsidRPr="00C50856">
        <w:rPr>
          <w:color w:val="800080"/>
          <w:lang w:val="fr-FR" w:eastAsia="zh-CN"/>
        </w:rPr>
        <w:t>;</w:t>
      </w:r>
    </w:p>
    <w:p w14:paraId="3A14A8AD" w14:textId="77777777" w:rsidR="00C50856" w:rsidRPr="00C50856" w:rsidRDefault="00C50856" w:rsidP="00C50856">
      <w:pPr>
        <w:pStyle w:val="Code"/>
        <w:rPr>
          <w:color w:val="000000"/>
          <w:lang w:val="en-CA" w:eastAsia="zh-CN"/>
        </w:rPr>
      </w:pPr>
      <w:r w:rsidRPr="00C50856">
        <w:rPr>
          <w:color w:val="000000"/>
          <w:lang w:val="fr-FR" w:eastAsia="zh-CN"/>
        </w:rPr>
        <w:t xml:space="preserve">  </w:t>
      </w:r>
      <w:r w:rsidRPr="00C50856">
        <w:rPr>
          <w:color w:val="800080"/>
          <w:lang w:val="en-CA" w:eastAsia="zh-CN"/>
        </w:rPr>
        <w:t>}</w:t>
      </w:r>
    </w:p>
    <w:p w14:paraId="4597D535" w14:textId="77777777" w:rsidR="00C50856" w:rsidRPr="00C50856" w:rsidRDefault="00C50856" w:rsidP="00C50856">
      <w:pPr>
        <w:pStyle w:val="Code"/>
        <w:rPr>
          <w:color w:val="000000"/>
          <w:lang w:val="en-CA" w:eastAsia="zh-CN"/>
        </w:rPr>
      </w:pPr>
    </w:p>
    <w:p w14:paraId="6CDB1C5B" w14:textId="77777777" w:rsidR="00C50856" w:rsidRPr="00C50856" w:rsidRDefault="00C50856" w:rsidP="00C50856">
      <w:pPr>
        <w:pStyle w:val="Code"/>
        <w:rPr>
          <w:color w:val="000000"/>
          <w:lang w:val="en-CA" w:eastAsia="zh-CN"/>
        </w:rPr>
      </w:pPr>
      <w:r w:rsidRPr="00C50856">
        <w:rPr>
          <w:color w:val="000000"/>
          <w:lang w:val="en-CA" w:eastAsia="zh-CN"/>
        </w:rPr>
        <w:t xml:space="preserve">  </w:t>
      </w:r>
      <w:r w:rsidRPr="00C50856">
        <w:rPr>
          <w:b/>
          <w:bCs/>
          <w:color w:val="800000"/>
          <w:lang w:val="en-CA" w:eastAsia="zh-CN"/>
        </w:rPr>
        <w:t>public</w:t>
      </w:r>
      <w:r w:rsidRPr="00C50856">
        <w:rPr>
          <w:color w:val="000000"/>
          <w:lang w:val="en-CA" w:eastAsia="zh-CN"/>
        </w:rPr>
        <w:t xml:space="preserve"> </w:t>
      </w:r>
      <w:r w:rsidRPr="00C50856">
        <w:rPr>
          <w:b/>
          <w:bCs/>
          <w:color w:val="800000"/>
          <w:lang w:val="en-CA" w:eastAsia="zh-CN"/>
        </w:rPr>
        <w:t>static</w:t>
      </w:r>
      <w:r w:rsidRPr="00C50856">
        <w:rPr>
          <w:color w:val="000000"/>
          <w:lang w:val="en-CA" w:eastAsia="zh-CN"/>
        </w:rPr>
        <w:t xml:space="preserve"> </w:t>
      </w:r>
      <w:r w:rsidRPr="00C50856">
        <w:rPr>
          <w:color w:val="BB7977"/>
          <w:lang w:val="en-CA" w:eastAsia="zh-CN"/>
        </w:rPr>
        <w:t>void</w:t>
      </w:r>
      <w:r w:rsidRPr="00C50856">
        <w:rPr>
          <w:color w:val="000000"/>
          <w:lang w:val="en-CA" w:eastAsia="zh-CN"/>
        </w:rPr>
        <w:t xml:space="preserve"> main</w:t>
      </w:r>
      <w:r w:rsidRPr="00C50856">
        <w:rPr>
          <w:color w:val="808030"/>
          <w:lang w:val="en-CA" w:eastAsia="zh-CN"/>
        </w:rPr>
        <w:t>(</w:t>
      </w:r>
      <w:r w:rsidRPr="00C50856">
        <w:rPr>
          <w:b/>
          <w:bCs/>
          <w:color w:val="BB7977"/>
          <w:lang w:val="en-CA" w:eastAsia="zh-CN"/>
        </w:rPr>
        <w:t>String</w:t>
      </w:r>
      <w:r w:rsidRPr="00C50856">
        <w:rPr>
          <w:color w:val="000000"/>
          <w:lang w:val="en-CA" w:eastAsia="zh-CN"/>
        </w:rPr>
        <w:t xml:space="preserve"> args</w:t>
      </w:r>
      <w:r w:rsidRPr="00C50856">
        <w:rPr>
          <w:color w:val="808030"/>
          <w:lang w:val="en-CA" w:eastAsia="zh-CN"/>
        </w:rPr>
        <w:t>[])</w:t>
      </w:r>
      <w:r w:rsidRPr="00C50856">
        <w:rPr>
          <w:color w:val="000000"/>
          <w:lang w:val="en-CA" w:eastAsia="zh-CN"/>
        </w:rPr>
        <w:t xml:space="preserve"> </w:t>
      </w:r>
      <w:r w:rsidRPr="00C50856">
        <w:rPr>
          <w:b/>
          <w:bCs/>
          <w:color w:val="800000"/>
          <w:lang w:val="en-CA" w:eastAsia="zh-CN"/>
        </w:rPr>
        <w:t>throws</w:t>
      </w:r>
      <w:r w:rsidRPr="00C50856">
        <w:rPr>
          <w:color w:val="000000"/>
          <w:lang w:val="en-CA" w:eastAsia="zh-CN"/>
        </w:rPr>
        <w:t xml:space="preserve"> </w:t>
      </w:r>
      <w:r w:rsidRPr="00C50856">
        <w:rPr>
          <w:b/>
          <w:bCs/>
          <w:color w:val="BB7977"/>
          <w:lang w:val="en-CA" w:eastAsia="zh-CN"/>
        </w:rPr>
        <w:t>Exception</w:t>
      </w:r>
      <w:r w:rsidRPr="00C50856">
        <w:rPr>
          <w:color w:val="000000"/>
          <w:lang w:val="en-CA" w:eastAsia="zh-CN"/>
        </w:rPr>
        <w:t xml:space="preserve"> </w:t>
      </w:r>
      <w:r w:rsidRPr="00C50856">
        <w:rPr>
          <w:color w:val="800080"/>
          <w:lang w:val="en-CA" w:eastAsia="zh-CN"/>
        </w:rPr>
        <w:t>{</w:t>
      </w:r>
    </w:p>
    <w:p w14:paraId="2CDBC18D" w14:textId="77777777" w:rsidR="00C50856" w:rsidRPr="00C50856" w:rsidRDefault="00C50856" w:rsidP="00C50856">
      <w:pPr>
        <w:pStyle w:val="Code"/>
        <w:rPr>
          <w:color w:val="000000"/>
          <w:lang w:val="fr-FR" w:eastAsia="zh-CN"/>
        </w:rPr>
      </w:pPr>
      <w:r w:rsidRPr="00C50856">
        <w:rPr>
          <w:color w:val="000000"/>
          <w:lang w:val="en-CA" w:eastAsia="zh-CN"/>
        </w:rPr>
        <w:t xml:space="preserve">    </w:t>
      </w:r>
      <w:r w:rsidRPr="00C50856">
        <w:rPr>
          <w:b/>
          <w:bCs/>
          <w:color w:val="BB7977"/>
          <w:lang w:val="fr-FR" w:eastAsia="zh-CN"/>
        </w:rPr>
        <w:t>Vector</w:t>
      </w:r>
      <w:r w:rsidRPr="00C50856">
        <w:rPr>
          <w:color w:val="000000"/>
          <w:lang w:val="fr-FR" w:eastAsia="zh-CN"/>
        </w:rPr>
        <w:t xml:space="preserve"> vecteurDePlants </w:t>
      </w:r>
      <w:r w:rsidRPr="00C50856">
        <w:rPr>
          <w:color w:val="808030"/>
          <w:lang w:val="fr-FR" w:eastAsia="zh-CN"/>
        </w:rPr>
        <w:t>=</w:t>
      </w:r>
      <w:r w:rsidRPr="00C50856">
        <w:rPr>
          <w:color w:val="000000"/>
          <w:lang w:val="fr-FR" w:eastAsia="zh-CN"/>
        </w:rPr>
        <w:t xml:space="preserve"> lirePlantsFichierTexte</w:t>
      </w:r>
      <w:r w:rsidRPr="00C50856">
        <w:rPr>
          <w:color w:val="808030"/>
          <w:lang w:val="fr-FR" w:eastAsia="zh-CN"/>
        </w:rPr>
        <w:t>()</w:t>
      </w:r>
      <w:r w:rsidRPr="00C50856">
        <w:rPr>
          <w:color w:val="800080"/>
          <w:lang w:val="fr-FR" w:eastAsia="zh-CN"/>
        </w:rPr>
        <w:t>;</w:t>
      </w:r>
    </w:p>
    <w:p w14:paraId="059D06AF" w14:textId="77777777" w:rsidR="00C50856" w:rsidRPr="00C50856" w:rsidRDefault="00C50856" w:rsidP="00C50856">
      <w:pPr>
        <w:pStyle w:val="Code"/>
        <w:rPr>
          <w:color w:val="000000"/>
          <w:lang w:val="fr-FR" w:eastAsia="zh-CN"/>
        </w:rPr>
      </w:pPr>
      <w:r w:rsidRPr="00C50856">
        <w:rPr>
          <w:color w:val="000000"/>
          <w:lang w:val="fr-FR" w:eastAsia="zh-CN"/>
        </w:rPr>
        <w:t xml:space="preserve">    ecrireFichierFluxPlants</w:t>
      </w:r>
      <w:r w:rsidRPr="00C50856">
        <w:rPr>
          <w:color w:val="808030"/>
          <w:lang w:val="fr-FR" w:eastAsia="zh-CN"/>
        </w:rPr>
        <w:t>(</w:t>
      </w:r>
      <w:r w:rsidRPr="00C50856">
        <w:rPr>
          <w:color w:val="000000"/>
          <w:lang w:val="fr-FR" w:eastAsia="zh-CN"/>
        </w:rPr>
        <w:t>vecteurDePlants</w:t>
      </w:r>
      <w:r w:rsidRPr="00C50856">
        <w:rPr>
          <w:color w:val="808030"/>
          <w:lang w:val="fr-FR" w:eastAsia="zh-CN"/>
        </w:rPr>
        <w:t>)</w:t>
      </w:r>
      <w:r w:rsidRPr="00C50856">
        <w:rPr>
          <w:color w:val="800080"/>
          <w:lang w:val="fr-FR" w:eastAsia="zh-CN"/>
        </w:rPr>
        <w:t>;</w:t>
      </w:r>
    </w:p>
    <w:p w14:paraId="74160D7C" w14:textId="04208624" w:rsidR="00C50856" w:rsidRDefault="00C50856" w:rsidP="00C50856">
      <w:pPr>
        <w:pStyle w:val="Code"/>
        <w:rPr>
          <w:color w:val="800080"/>
          <w:lang w:val="fr-FR" w:eastAsia="zh-CN"/>
        </w:rPr>
      </w:pPr>
      <w:r w:rsidRPr="00C50856">
        <w:rPr>
          <w:color w:val="000000"/>
          <w:lang w:val="fr-FR" w:eastAsia="zh-CN"/>
        </w:rPr>
        <w:t xml:space="preserve">  </w:t>
      </w:r>
      <w:r w:rsidRPr="00D95704">
        <w:rPr>
          <w:color w:val="800080"/>
          <w:lang w:val="fr-FR" w:eastAsia="zh-CN"/>
        </w:rPr>
        <w:t>}</w:t>
      </w:r>
    </w:p>
    <w:p w14:paraId="0D104ACE" w14:textId="4608143B" w:rsidR="00C50856" w:rsidRDefault="00117845" w:rsidP="00117845">
      <w:pPr>
        <w:pStyle w:val="Code"/>
        <w:rPr>
          <w:color w:val="800080"/>
          <w:lang w:val="fr-FR" w:eastAsia="zh-CN"/>
        </w:rPr>
      </w:pPr>
      <w:r>
        <w:rPr>
          <w:color w:val="800080"/>
          <w:lang w:val="fr-FR" w:eastAsia="zh-CN"/>
        </w:rPr>
        <w:t>}</w:t>
      </w:r>
    </w:p>
    <w:p w14:paraId="3EFCF1C0" w14:textId="77777777" w:rsidR="00117845" w:rsidRPr="00117845" w:rsidRDefault="00117845" w:rsidP="00117845">
      <w:pPr>
        <w:pStyle w:val="Code"/>
        <w:rPr>
          <w:color w:val="000000"/>
          <w:lang w:val="fr-FR" w:eastAsia="zh-CN"/>
        </w:rPr>
      </w:pPr>
    </w:p>
    <w:p w14:paraId="451284F2" w14:textId="77777777" w:rsidR="00C50856" w:rsidRPr="00D95704" w:rsidRDefault="00C50856" w:rsidP="00C50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zh-CN"/>
        </w:rPr>
      </w:pPr>
    </w:p>
    <w:p w14:paraId="0BBC1791" w14:textId="119D11D0" w:rsidR="007E66E1" w:rsidRDefault="007E66E1" w:rsidP="007E66E1">
      <w:pPr>
        <w:pStyle w:val="Corpsdetexte"/>
      </w:pPr>
    </w:p>
    <w:p w14:paraId="51C1242A" w14:textId="4FC1C268" w:rsidR="001744EA" w:rsidRDefault="001744EA" w:rsidP="007E66E1">
      <w:pPr>
        <w:pStyle w:val="Corpsdetexte"/>
      </w:pPr>
      <w:r w:rsidRPr="00176C74">
        <w:rPr>
          <w:b/>
        </w:rPr>
        <w:t>Exercice</w:t>
      </w:r>
      <w:r>
        <w:t xml:space="preserve">. Etendre le programme précédent en permettant </w:t>
      </w:r>
      <w:r w:rsidR="00F73368">
        <w:t xml:space="preserve">de </w:t>
      </w:r>
      <w:r w:rsidR="00B92BEC">
        <w:t>modifier</w:t>
      </w:r>
      <w:r w:rsidR="005A34EC">
        <w:t xml:space="preserve"> le numéro de plant et sa description en plus du prix. </w:t>
      </w:r>
      <w:r w:rsidR="002A4675">
        <w:t xml:space="preserve">Ajouter la possibilité de </w:t>
      </w:r>
      <w:r w:rsidR="006A13F4">
        <w:t xml:space="preserve">sélectionner </w:t>
      </w:r>
      <w:r w:rsidR="00491CDF">
        <w:t xml:space="preserve">un </w:t>
      </w:r>
      <w:r w:rsidR="00491CDF" w:rsidRPr="00491CDF">
        <w:rPr>
          <w:i/>
        </w:rPr>
        <w:t>Plant</w:t>
      </w:r>
      <w:r w:rsidR="00491CDF">
        <w:t xml:space="preserve"> par son numéro.</w:t>
      </w:r>
    </w:p>
    <w:p w14:paraId="321F7337" w14:textId="219D0AA5" w:rsidR="008437F8" w:rsidRDefault="00A3786D" w:rsidP="007E66E1">
      <w:pPr>
        <w:pStyle w:val="Corpsdetexte"/>
      </w:pPr>
      <w:r w:rsidRPr="00176C74">
        <w:rPr>
          <w:b/>
        </w:rPr>
        <w:t>Exercice</w:t>
      </w:r>
      <w:r>
        <w:t xml:space="preserve">. Dans l’exercice précédent, </w:t>
      </w:r>
      <w:r w:rsidR="004063D3">
        <w:t xml:space="preserve">cherchez une solution pour sélectionner un enregistrement par son numéro qui </w:t>
      </w:r>
      <w:r w:rsidR="006A4C1F">
        <w:t>permet d’éviter de lire tout le fichier dans le pire cas.</w:t>
      </w:r>
    </w:p>
    <w:p w14:paraId="149BF69F" w14:textId="77169A7F" w:rsidR="00B41630" w:rsidRPr="001F6504" w:rsidRDefault="00CE0F59" w:rsidP="00A03321">
      <w:pPr>
        <w:pStyle w:val="Corpsdetexte"/>
      </w:pPr>
      <w:r w:rsidRPr="00176C74">
        <w:rPr>
          <w:b/>
        </w:rPr>
        <w:t>Exercice</w:t>
      </w:r>
      <w:r>
        <w:t xml:space="preserve">. Ajoutez la possibilité de supprimer un </w:t>
      </w:r>
      <w:r w:rsidRPr="00176C74">
        <w:rPr>
          <w:i/>
        </w:rPr>
        <w:t>Plant</w:t>
      </w:r>
      <w:r>
        <w:t xml:space="preserve">. </w:t>
      </w:r>
    </w:p>
    <w:sectPr w:rsidR="00B41630" w:rsidRPr="001F6504" w:rsidSect="00F758A2">
      <w:headerReference w:type="default" r:id="rId619"/>
      <w:headerReference w:type="first" r:id="rId620"/>
      <w:type w:val="continuous"/>
      <w:pgSz w:w="12240" w:h="15840" w:code="1"/>
      <w:pgMar w:top="1440" w:right="1080" w:bottom="1440" w:left="1080" w:header="720" w:footer="720" w:gutter="0"/>
      <w:cols w:space="720"/>
      <w:docGrid w:linePitch="21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715D8" w14:textId="77777777" w:rsidR="00F758A2" w:rsidRDefault="00F758A2">
      <w:r>
        <w:separator/>
      </w:r>
    </w:p>
  </w:endnote>
  <w:endnote w:type="continuationSeparator" w:id="0">
    <w:p w14:paraId="4964E720" w14:textId="77777777" w:rsidR="00F758A2" w:rsidRDefault="00F758A2">
      <w:r>
        <w:continuationSeparator/>
      </w:r>
    </w:p>
  </w:endnote>
  <w:endnote w:type="continuationNotice" w:id="1">
    <w:p w14:paraId="09BB1506" w14:textId="77777777" w:rsidR="00F758A2" w:rsidRDefault="00F758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0000500000000020000"/>
    <w:charset w:val="00"/>
    <w:family w:val="auto"/>
    <w:pitch w:val="variable"/>
    <w:sig w:usb0="E00002FF" w:usb1="5000205A" w:usb2="00000000" w:usb3="00000000" w:csb0="0000019F" w:csb1="00000000"/>
  </w:font>
  <w:font w:name="Monaco">
    <w:panose1 w:val="00000000000000000000"/>
    <w:charset w:val="4D"/>
    <w:family w:val="auto"/>
    <w:pitch w:val="variable"/>
    <w:sig w:usb0="A00002FF" w:usb1="500039FB" w:usb2="00000000" w:usb3="00000000" w:csb0="00000197" w:csb1="00000000"/>
  </w:font>
  <w:font w:name="Courier">
    <w:panose1 w:val="00000000000000000000"/>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DejaVu Sans Mono">
    <w:altName w:val="Verdana"/>
    <w:panose1 w:val="020B0604020202020204"/>
    <w:charset w:val="00"/>
    <w:family w:val="auto"/>
    <w:pitch w:val="default"/>
  </w:font>
  <w:font w:name="&amp;quot">
    <w:altName w:val="Cambria"/>
    <w:panose1 w:val="020B0604020202020204"/>
    <w:charset w:val="00"/>
    <w:family w:val="roman"/>
    <w:notTrueType/>
    <w:pitch w:val="default"/>
  </w:font>
  <w:font w:name="DejaVu Sans">
    <w:altName w:val="Verdana"/>
    <w:panose1 w:val="020B0604020202020204"/>
    <w:charset w:val="00"/>
    <w:family w:val="auto"/>
    <w:pitch w:val="default"/>
  </w:font>
  <w:font w:name="DejaVu Serif">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Verdana">
    <w:panose1 w:val="020B0604030504040204"/>
    <w:charset w:val="00"/>
    <w:family w:val="swiss"/>
    <w:pitch w:val="variable"/>
    <w:sig w:usb0="A1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6B549" w14:textId="781B2E69" w:rsidR="00113F21" w:rsidRDefault="00113F21">
    <w:pPr>
      <w:pStyle w:val="Pieddepage"/>
    </w:pPr>
    <w:r>
      <w:rPr>
        <w:snapToGrid w:val="0"/>
      </w:rPr>
      <w:tab/>
      <w:t xml:space="preserve">- </w:t>
    </w:r>
    <w:r>
      <w:rPr>
        <w:snapToGrid w:val="0"/>
      </w:rPr>
      <w:fldChar w:fldCharType="begin"/>
    </w:r>
    <w:r>
      <w:rPr>
        <w:snapToGrid w:val="0"/>
      </w:rPr>
      <w:instrText xml:space="preserve"> PAGE </w:instrText>
    </w:r>
    <w:r>
      <w:rPr>
        <w:snapToGrid w:val="0"/>
      </w:rPr>
      <w:fldChar w:fldCharType="separate"/>
    </w:r>
    <w:r>
      <w:rPr>
        <w:noProof/>
        <w:snapToGrid w:val="0"/>
      </w:rPr>
      <w:t>ii</w:t>
    </w:r>
    <w:r>
      <w:rPr>
        <w:snapToGrid w:val="0"/>
      </w:rPr>
      <w:fldChar w:fldCharType="end"/>
    </w:r>
    <w:r>
      <w:rPr>
        <w:snapToGrid w:val="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8D60F" w14:textId="09EAF889" w:rsidR="00113F21" w:rsidRDefault="00113F21">
    <w:pPr>
      <w:pStyle w:val="Pieddepage"/>
      <w:rPr>
        <w:rStyle w:val="Numrodepage"/>
      </w:rPr>
    </w:pPr>
    <w:r>
      <w:rPr>
        <w:rFonts w:ascii="Symbol" w:eastAsia="Symbol" w:hAnsi="Symbol" w:cs="Symbol"/>
      </w:rPr>
      <w:t></w:t>
    </w:r>
    <w:r>
      <w:t xml:space="preserve"> </w:t>
    </w:r>
    <w:r w:rsidR="00CF67E3">
      <w:t>202</w:t>
    </w:r>
    <w:r w:rsidR="002E6DE4">
      <w:t>3</w:t>
    </w:r>
    <w:r>
      <w:t xml:space="preserve"> Robert Godin et Daniel Lemire.</w:t>
    </w:r>
  </w:p>
  <w:p w14:paraId="2C98C010" w14:textId="171D0400" w:rsidR="00113F21" w:rsidRDefault="00113F21">
    <w:pPr>
      <w:pStyle w:val="Pieddepage"/>
    </w:pPr>
    <w:r>
      <w:rPr>
        <w:rStyle w:val="Numrodepage"/>
      </w:rPr>
      <w:fldChar w:fldCharType="begin"/>
    </w:r>
    <w:r>
      <w:rPr>
        <w:rStyle w:val="Numrodepage"/>
      </w:rPr>
      <w:instrText xml:space="preserve"> PAGE </w:instrText>
    </w:r>
    <w:r>
      <w:rPr>
        <w:rStyle w:val="Numrodepage"/>
      </w:rPr>
      <w:fldChar w:fldCharType="separate"/>
    </w:r>
    <w:r>
      <w:rPr>
        <w:rStyle w:val="Numrodepage"/>
        <w:noProof/>
      </w:rPr>
      <w:t>78</w:t>
    </w:r>
    <w:r>
      <w:rPr>
        <w:rStyle w:val="Numrodepag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8EB97" w14:textId="77777777" w:rsidR="00113F21" w:rsidRDefault="00113F21">
    <w:pPr>
      <w:pStyle w:val="Pieddepage"/>
      <w:framePr w:w="9840" w:h="240" w:hRule="exact" w:wrap="around" w:vAnchor="page" w:hAnchor="page" w:x="14881" w:y="1201"/>
      <w:pBdr>
        <w:top w:val="single" w:sz="6" w:space="1" w:color="auto"/>
        <w:left w:val="single" w:sz="6" w:space="1" w:color="auto"/>
        <w:bottom w:val="single" w:sz="6" w:space="1" w:color="auto"/>
        <w:right w:val="single" w:sz="6" w:space="1" w:color="auto"/>
      </w:pBdr>
      <w:spacing w:line="240" w:lineRule="atLeast"/>
    </w:pPr>
  </w:p>
  <w:p w14:paraId="45B30168" w14:textId="77777777" w:rsidR="00113F21" w:rsidRDefault="00113F2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D6D3D" w14:textId="77777777" w:rsidR="00F758A2" w:rsidRDefault="00F758A2">
      <w:r>
        <w:separator/>
      </w:r>
    </w:p>
  </w:footnote>
  <w:footnote w:type="continuationSeparator" w:id="0">
    <w:p w14:paraId="65EEA331" w14:textId="77777777" w:rsidR="00F758A2" w:rsidRDefault="00F758A2">
      <w:r>
        <w:continuationSeparator/>
      </w:r>
    </w:p>
  </w:footnote>
  <w:footnote w:type="continuationNotice" w:id="1">
    <w:p w14:paraId="47110F3F" w14:textId="77777777" w:rsidR="00F758A2" w:rsidRDefault="00F758A2"/>
  </w:footnote>
  <w:footnote w:id="2">
    <w:p w14:paraId="5BE26C0F" w14:textId="77777777" w:rsidR="00113F21" w:rsidRPr="006C237D" w:rsidRDefault="00113F21">
      <w:pPr>
        <w:pStyle w:val="Notedebasdepage"/>
      </w:pPr>
      <w:r>
        <w:rPr>
          <w:rStyle w:val="Appelnotedebasdep"/>
        </w:rPr>
        <w:footnoteRef/>
      </w:r>
      <w:r>
        <w:t xml:space="preserve"> </w:t>
      </w:r>
      <w:r w:rsidRPr="006C237D">
        <w:t xml:space="preserve">Par exemple, si la taille de la mémoire est </w:t>
      </w:r>
      <w:r w:rsidRPr="006C237D">
        <w:rPr>
          <w:i/>
          <w:iCs/>
        </w:rPr>
        <w:t>n</w:t>
      </w:r>
      <w:r w:rsidRPr="006C237D">
        <w:t>=16, les cases seront nu</w:t>
      </w:r>
      <w:r>
        <w:t>m</w:t>
      </w:r>
      <w:r w:rsidRPr="006C237D">
        <w:t xml:space="preserve">érotées de 0 </w:t>
      </w:r>
      <w:r>
        <w:t xml:space="preserve">à 15. En réalité, le schéma d’adressage peut être plus compliqué... </w:t>
      </w:r>
    </w:p>
  </w:footnote>
  <w:footnote w:id="3">
    <w:p w14:paraId="12FA93BD" w14:textId="1E12838F" w:rsidR="00113F21" w:rsidRPr="00770AB2" w:rsidRDefault="00113F21">
      <w:pPr>
        <w:pStyle w:val="Notedebasdepage"/>
        <w:rPr>
          <w:lang w:val="fr-CA"/>
        </w:rPr>
      </w:pPr>
      <w:r>
        <w:rPr>
          <w:rStyle w:val="Appelnotedebasdep"/>
        </w:rPr>
        <w:footnoteRef/>
      </w:r>
      <w:r>
        <w:t xml:space="preserve"> </w:t>
      </w:r>
      <w:r w:rsidRPr="00770AB2">
        <w:rPr>
          <w:lang w:val="fr-CA"/>
        </w:rPr>
        <w:t>L</w:t>
      </w:r>
      <w:r>
        <w:rPr>
          <w:lang w:val="fr-CA"/>
        </w:rPr>
        <w:t xml:space="preserve">a réalité est un peu plus complexe. L’accès à la mémoire centrale peut être accéléré par l’intermédiaire d’une </w:t>
      </w:r>
      <w:hyperlink r:id="rId1" w:history="1">
        <w:r w:rsidRPr="00E94974">
          <w:rPr>
            <w:rStyle w:val="Hyperlien"/>
            <w:lang w:val="fr-CA"/>
          </w:rPr>
          <w:t>antémémoire</w:t>
        </w:r>
      </w:hyperlink>
      <w:r>
        <w:rPr>
          <w:lang w:val="fr-CA"/>
        </w:rPr>
        <w:t xml:space="preserve"> (</w:t>
      </w:r>
      <w:r w:rsidRPr="002756F8">
        <w:rPr>
          <w:i/>
          <w:lang w:val="fr-CA"/>
        </w:rPr>
        <w:t>cache memory</w:t>
      </w:r>
      <w:r>
        <w:rPr>
          <w:lang w:val="fr-CA"/>
        </w:rPr>
        <w:t>).</w:t>
      </w:r>
    </w:p>
  </w:footnote>
  <w:footnote w:id="4">
    <w:p w14:paraId="0FD2894D" w14:textId="77777777" w:rsidR="00113F21" w:rsidRPr="0031169C" w:rsidRDefault="00113F21" w:rsidP="00CE44A8">
      <w:pPr>
        <w:pStyle w:val="Notedebasdepage"/>
      </w:pPr>
      <w:r>
        <w:rPr>
          <w:rStyle w:val="Appelnotedebasdep"/>
        </w:rPr>
        <w:footnoteRef/>
      </w:r>
      <w:r>
        <w:t xml:space="preserve"> La distance possible entre les ordinateurs d’un réseau local varie en fonction du matériel utilisé.</w:t>
      </w:r>
    </w:p>
  </w:footnote>
  <w:footnote w:id="5">
    <w:p w14:paraId="1AE9F9C2" w14:textId="77777777" w:rsidR="00113F21" w:rsidRDefault="00113F21" w:rsidP="00B2644C">
      <w:pPr>
        <w:pStyle w:val="Notedebasdepage"/>
      </w:pPr>
      <w:r>
        <w:rPr>
          <w:rStyle w:val="Appelnotedebasdep"/>
        </w:rPr>
        <w:footnoteRef/>
      </w:r>
      <w:r>
        <w:t xml:space="preserve"> On allume l'ordinateur en enfonçant le bouton ON qui est parfois bien caché pour que les non-initiés éprouvent un sentiment d’humiliation la première fois qu'ils essaient de le faire fonctionner. Curieusement, il faut parfois enfoncer le bouton ON pour éteindre certains ordinateurs…</w:t>
      </w:r>
    </w:p>
  </w:footnote>
  <w:footnote w:id="6">
    <w:p w14:paraId="1D1F5674" w14:textId="77777777" w:rsidR="00113F21" w:rsidRDefault="00113F21">
      <w:pPr>
        <w:pStyle w:val="Notedebasdepage"/>
      </w:pPr>
      <w:r>
        <w:rPr>
          <w:rStyle w:val="Appelnotedebasdep"/>
        </w:rPr>
        <w:footnoteRef/>
      </w:r>
      <w:r>
        <w:t xml:space="preserve"> Pour être plus précis, le programme de démarrage inclut déjà certaines parties du système d'exploitation nécessaires pour accéder aux unités périphériques. Dans les ordinateurs PC compatibles, cette portion du système d'exploitation est appelée le </w:t>
      </w:r>
      <w:r>
        <w:rPr>
          <w:i/>
        </w:rPr>
        <w:t>BIOS</w:t>
      </w:r>
      <w:r>
        <w:t xml:space="preserve"> (</w:t>
      </w:r>
      <w:r>
        <w:rPr>
          <w:i/>
        </w:rPr>
        <w:t>Basic Input Output System</w:t>
      </w:r>
      <w:r>
        <w:t>).</w:t>
      </w:r>
    </w:p>
  </w:footnote>
  <w:footnote w:id="7">
    <w:p w14:paraId="564464D9" w14:textId="77777777" w:rsidR="00113F21" w:rsidRDefault="00113F21">
      <w:pPr>
        <w:pStyle w:val="Notedebasdepage"/>
      </w:pPr>
      <w:r>
        <w:rPr>
          <w:rStyle w:val="Appelnotedebasdep"/>
        </w:rPr>
        <w:footnoteRef/>
      </w:r>
      <w:r>
        <w:t xml:space="preserve"> Il est aussi possible de charger le système d’exploitation à partir d’une autre mémoire secondaire (clé USB, cédérom, etc.) mais ceci est habituellement effectué dans des circonstances spéciales, par exemple, lorsqu’un problème survient avec le disque dur.</w:t>
      </w:r>
    </w:p>
  </w:footnote>
  <w:footnote w:id="8">
    <w:p w14:paraId="174BD3D6" w14:textId="6B99658B" w:rsidR="00113F21" w:rsidRPr="0024311C" w:rsidRDefault="00113F21">
      <w:pPr>
        <w:pStyle w:val="Notedebasdepage"/>
        <w:rPr>
          <w:lang w:val="fr-CA"/>
        </w:rPr>
      </w:pPr>
      <w:r>
        <w:rPr>
          <w:rStyle w:val="Appelnotedebasdep"/>
        </w:rPr>
        <w:footnoteRef/>
      </w:r>
      <w:r>
        <w:t xml:space="preserve"> </w:t>
      </w:r>
      <w:r>
        <w:rPr>
          <w:lang w:val="fr-CA"/>
        </w:rPr>
        <w:t xml:space="preserve">En anglais, le terme octet existe aussi, mais on lui préfère le terme </w:t>
      </w:r>
      <w:r w:rsidRPr="00CC2411">
        <w:rPr>
          <w:i/>
          <w:iCs/>
          <w:lang w:val="fr-CA"/>
        </w:rPr>
        <w:t>byte</w:t>
      </w:r>
      <w:r>
        <w:rPr>
          <w:lang w:val="fr-CA"/>
        </w:rPr>
        <w:t xml:space="preserve">. Généralement, un </w:t>
      </w:r>
      <w:r w:rsidRPr="00CC2411">
        <w:rPr>
          <w:i/>
          <w:iCs/>
          <w:lang w:val="fr-CA"/>
        </w:rPr>
        <w:t>byte</w:t>
      </w:r>
      <w:r>
        <w:rPr>
          <w:lang w:val="fr-CA"/>
        </w:rPr>
        <w:t xml:space="preserve"> est constitué de 8 bits.</w:t>
      </w:r>
    </w:p>
  </w:footnote>
  <w:footnote w:id="9">
    <w:p w14:paraId="1C5E13A5" w14:textId="7F7A97E9" w:rsidR="00113F21" w:rsidRPr="009B2616" w:rsidRDefault="00113F21">
      <w:pPr>
        <w:pStyle w:val="Notedebasdepage"/>
        <w:rPr>
          <w:lang w:val="fr-CA"/>
        </w:rPr>
      </w:pPr>
      <w:r>
        <w:rPr>
          <w:rStyle w:val="Appelnotedebasdep"/>
        </w:rPr>
        <w:footnoteRef/>
      </w:r>
      <w:r>
        <w:t xml:space="preserve"> </w:t>
      </w:r>
      <w:r>
        <w:rPr>
          <w:lang w:val="fr-CA"/>
        </w:rPr>
        <w:t>C’est le cas pour les processeurs x86/x64 commercialisés par Intel et AMD.</w:t>
      </w:r>
    </w:p>
  </w:footnote>
  <w:footnote w:id="10">
    <w:p w14:paraId="619715D2" w14:textId="62E6B7A6" w:rsidR="00113F21" w:rsidRPr="00334F28" w:rsidRDefault="00113F21">
      <w:pPr>
        <w:pStyle w:val="Notedebasdepage"/>
        <w:rPr>
          <w:lang w:val="fr-CA"/>
        </w:rPr>
      </w:pPr>
      <w:r>
        <w:rPr>
          <w:rStyle w:val="Appelnotedebasdep"/>
        </w:rPr>
        <w:footnoteRef/>
      </w:r>
      <w:r>
        <w:t xml:space="preserve"> </w:t>
      </w:r>
      <w:r>
        <w:rPr>
          <w:lang w:val="fr-CA"/>
        </w:rPr>
        <w:t xml:space="preserve">En anglais, le B majuscule désigne un </w:t>
      </w:r>
      <w:r w:rsidRPr="00896F55">
        <w:rPr>
          <w:i/>
          <w:iCs/>
          <w:lang w:val="fr-CA"/>
        </w:rPr>
        <w:t>byte</w:t>
      </w:r>
      <w:r>
        <w:rPr>
          <w:lang w:val="fr-CA"/>
        </w:rPr>
        <w:t>. Tant en français qu’en anglais, le b minuscule désigne le bit. Il ne faut donc pas confondre KB et Kb.</w:t>
      </w:r>
    </w:p>
  </w:footnote>
  <w:footnote w:id="11">
    <w:p w14:paraId="25C65B4A" w14:textId="1F47133E" w:rsidR="00113F21" w:rsidRDefault="00113F21" w:rsidP="00F203AD">
      <w:pPr>
        <w:pStyle w:val="Notedebasdepage"/>
      </w:pPr>
      <w:r>
        <w:rPr>
          <w:rStyle w:val="Appelnotedebasdep"/>
        </w:rPr>
        <w:footnoteRef/>
      </w:r>
      <w:r>
        <w:t xml:space="preserve"> La manière de représenter les fins de ligne peut différer en fonction de la plate-forme. Sous macOS et Linux, par exemple, on emploie uniquement le </w:t>
      </w:r>
      <w:r w:rsidRPr="10030626">
        <w:rPr>
          <w:i/>
          <w:iCs/>
        </w:rPr>
        <w:t>saut de ligne</w:t>
      </w:r>
      <w:r>
        <w:t xml:space="preserve"> ('\n').</w:t>
      </w:r>
    </w:p>
  </w:footnote>
  <w:footnote w:id="12">
    <w:p w14:paraId="6A97E0EA" w14:textId="2BB792F4" w:rsidR="008A642C" w:rsidRPr="008A642C" w:rsidRDefault="008A642C">
      <w:pPr>
        <w:pStyle w:val="Notedebasdepage"/>
        <w:rPr>
          <w:lang w:val="fr-CA"/>
        </w:rPr>
      </w:pPr>
      <w:r>
        <w:rPr>
          <w:rStyle w:val="Appelnotedebasdep"/>
        </w:rPr>
        <w:footnoteRef/>
      </w:r>
      <w:r>
        <w:t xml:space="preserve"> </w:t>
      </w:r>
      <w:r>
        <w:rPr>
          <w:lang w:val="fr-CA"/>
        </w:rPr>
        <w:t>En pratique, plusieurs compilateurs vont utiliser des langages intermédiaires au lieu de compiler directement en langage machine.</w:t>
      </w:r>
    </w:p>
  </w:footnote>
  <w:footnote w:id="13">
    <w:p w14:paraId="189B94E4" w14:textId="6D5538C2" w:rsidR="00113F21" w:rsidRPr="00FE18E0" w:rsidRDefault="00113F21">
      <w:pPr>
        <w:pStyle w:val="Notedebasdepage"/>
        <w:rPr>
          <w:lang w:val="fr-CA"/>
        </w:rPr>
      </w:pPr>
      <w:r>
        <w:rPr>
          <w:rStyle w:val="Appelnotedebasdep"/>
        </w:rPr>
        <w:footnoteRef/>
      </w:r>
      <w:r>
        <w:t xml:space="preserve"> </w:t>
      </w:r>
      <w:r>
        <w:rPr>
          <w:lang w:val="fr-CA"/>
        </w:rPr>
        <w:t>Le modèle en code-octet de Java n’est pas unique. La plateforme .NET de Microsoft et son langage C# sont similaires.</w:t>
      </w:r>
    </w:p>
  </w:footnote>
  <w:footnote w:id="14">
    <w:p w14:paraId="060AEACF" w14:textId="4A405E6C" w:rsidR="00113F21" w:rsidRPr="00467207" w:rsidRDefault="00113F21">
      <w:pPr>
        <w:pStyle w:val="Notedebasdepage"/>
        <w:rPr>
          <w:lang w:val="fr-CA"/>
        </w:rPr>
      </w:pPr>
      <w:r>
        <w:rPr>
          <w:rStyle w:val="Appelnotedebasdep"/>
        </w:rPr>
        <w:footnoteRef/>
      </w:r>
      <w:r>
        <w:t xml:space="preserve"> </w:t>
      </w:r>
      <w:r>
        <w:rPr>
          <w:lang w:val="fr-CA"/>
        </w:rPr>
        <w:t xml:space="preserve">Attention à ne pas installer le </w:t>
      </w:r>
      <w:r w:rsidRPr="00FE18E0">
        <w:rPr>
          <w:i/>
          <w:lang w:val="fr-CA"/>
        </w:rPr>
        <w:t>Java Runtime Environment</w:t>
      </w:r>
      <w:r w:rsidRPr="00FE18E0">
        <w:rPr>
          <w:lang w:val="fr-CA"/>
        </w:rPr>
        <w:t xml:space="preserve"> (JRE)</w:t>
      </w:r>
      <w:r>
        <w:rPr>
          <w:lang w:val="fr-CA"/>
        </w:rPr>
        <w:t>. Le JRE permet d’exécuter des programmes Java, mais il ne permet pas de compiler de nouveaux programmes.</w:t>
      </w:r>
    </w:p>
  </w:footnote>
  <w:footnote w:id="15">
    <w:p w14:paraId="390D6EB3" w14:textId="5408E487" w:rsidR="00113F21" w:rsidRPr="00C14FD5" w:rsidRDefault="00113F21">
      <w:pPr>
        <w:pStyle w:val="Notedebasdepage"/>
        <w:rPr>
          <w:lang w:val="fr-CA"/>
        </w:rPr>
      </w:pPr>
      <w:r>
        <w:rPr>
          <w:rStyle w:val="Appelnotedebasdep"/>
        </w:rPr>
        <w:footnoteRef/>
      </w:r>
      <w:r>
        <w:t xml:space="preserve"> </w:t>
      </w:r>
      <w:r w:rsidRPr="00C14FD5">
        <w:rPr>
          <w:lang w:val="fr-CA"/>
        </w:rPr>
        <w:t>Il est important ici de connaître le chemin exact de la commande javac.exe. En cas de doute, vous pouvez naviguer sur votre disque dans les dossiers pour vérifier l’emplacement.</w:t>
      </w:r>
    </w:p>
  </w:footnote>
  <w:footnote w:id="16">
    <w:p w14:paraId="300D9C8B" w14:textId="77777777" w:rsidR="00113F21" w:rsidRDefault="00113F21" w:rsidP="001238C4">
      <w:pPr>
        <w:pStyle w:val="Notedebasdepage"/>
        <w:rPr>
          <w:lang w:val="fr-CA"/>
        </w:rPr>
      </w:pPr>
      <w:r>
        <w:rPr>
          <w:rStyle w:val="Appelnotedebasdep"/>
        </w:rPr>
        <w:footnoteRef/>
      </w:r>
      <w:r>
        <w:t xml:space="preserve"> </w:t>
      </w:r>
      <w:r w:rsidRPr="00A549CF">
        <w:rPr>
          <w:lang w:val="fr-CA"/>
        </w:rPr>
        <w:t xml:space="preserve">Ce </w:t>
      </w:r>
      <w:r>
        <w:rPr>
          <w:lang w:val="fr-CA"/>
        </w:rPr>
        <w:t xml:space="preserve">titre est un lien vers le répertoire Github qui contient le code des exemples et exercices : </w:t>
      </w:r>
      <w:hyperlink r:id="rId2" w:history="1">
        <w:r w:rsidRPr="008E7E5D">
          <w:rPr>
            <w:rStyle w:val="Hyperlien"/>
            <w:lang w:val="fr-CA"/>
          </w:rPr>
          <w:t>https://github.com/RobertGodin/JavaPasAPas</w:t>
        </w:r>
      </w:hyperlink>
    </w:p>
    <w:p w14:paraId="153B5013" w14:textId="77777777" w:rsidR="00113F21" w:rsidRPr="00A549CF" w:rsidRDefault="00113F21" w:rsidP="001238C4">
      <w:pPr>
        <w:pStyle w:val="Notedebasdepage"/>
        <w:rPr>
          <w:lang w:val="fr-CA"/>
        </w:rPr>
      </w:pPr>
    </w:p>
  </w:footnote>
  <w:footnote w:id="17">
    <w:p w14:paraId="4560B970" w14:textId="6C5F5C89" w:rsidR="00113F21" w:rsidRPr="0032371A" w:rsidRDefault="00113F21">
      <w:pPr>
        <w:pStyle w:val="Notedebasdepage"/>
        <w:rPr>
          <w:lang w:val="fr-CA"/>
        </w:rPr>
      </w:pPr>
      <w:r>
        <w:rPr>
          <w:rStyle w:val="Appelnotedebasdep"/>
        </w:rPr>
        <w:footnoteRef/>
      </w:r>
      <w:r>
        <w:t xml:space="preserve"> </w:t>
      </w:r>
      <w:r>
        <w:rPr>
          <w:lang w:val="fr-CA"/>
        </w:rPr>
        <w:t>En français, nous pourrions utiliser le terme paquetage.</w:t>
      </w:r>
    </w:p>
  </w:footnote>
  <w:footnote w:id="18">
    <w:p w14:paraId="709F3740" w14:textId="2079AB17" w:rsidR="00113F21" w:rsidRPr="00841EF9" w:rsidRDefault="00113F21">
      <w:pPr>
        <w:pStyle w:val="Notedebasdepage"/>
      </w:pPr>
      <w:r>
        <w:rPr>
          <w:rStyle w:val="Appelnotedebasdep"/>
        </w:rPr>
        <w:footnoteRef/>
      </w:r>
      <w:r>
        <w:t xml:space="preserve"> Bien que nous utilisons la notation UML dans ce manuel, il n’est pas nécessaire de la maîtriser. Elle peut être comprise de manière intuitive.</w:t>
      </w:r>
    </w:p>
  </w:footnote>
  <w:footnote w:id="19">
    <w:p w14:paraId="707DCAF4" w14:textId="34A692D5" w:rsidR="00113F21" w:rsidRPr="00355E22" w:rsidRDefault="00113F21">
      <w:pPr>
        <w:pStyle w:val="Notedebasdepage"/>
        <w:rPr>
          <w:lang w:val="fr-CA"/>
        </w:rPr>
      </w:pPr>
      <w:r>
        <w:rPr>
          <w:rStyle w:val="Appelnotedebasdep"/>
        </w:rPr>
        <w:footnoteRef/>
      </w:r>
      <w:r>
        <w:t xml:space="preserve"> </w:t>
      </w:r>
      <w:r>
        <w:rPr>
          <w:lang w:val="fr-CA"/>
        </w:rPr>
        <w:t xml:space="preserve">Tous les langages de programmation n’ont pas cette caractéristique. Certains langages n’ont pas de classes du tout (comme le C) alors que d’autres permettent d’utiliser des classes, mais sans obligation que tout le code soit au sein de classes (comme le C++).  </w:t>
      </w:r>
    </w:p>
  </w:footnote>
  <w:footnote w:id="20">
    <w:p w14:paraId="0952DE04" w14:textId="47931E1F" w:rsidR="00113F21" w:rsidRPr="00B338A9" w:rsidRDefault="00113F21">
      <w:pPr>
        <w:pStyle w:val="Notedebasdepage"/>
        <w:rPr>
          <w:lang w:val="fr-CA"/>
        </w:rPr>
      </w:pPr>
      <w:r>
        <w:rPr>
          <w:rStyle w:val="Appelnotedebasdep"/>
        </w:rPr>
        <w:footnoteRef/>
      </w:r>
      <w:r>
        <w:t xml:space="preserve"> </w:t>
      </w:r>
      <w:r>
        <w:rPr>
          <w:lang w:val="fr-CA"/>
        </w:rPr>
        <w:t>Dans la pratique, la valeur d’une variable peut être représentée de différentes manières et il arrive fréquemment qu’il y ait plusieurs copies de la valeur dans votre ordinateur. Par exemple, une variable contenant</w:t>
      </w:r>
      <w:r w:rsidR="00C13546">
        <w:rPr>
          <w:lang w:val="fr-CA"/>
        </w:rPr>
        <w:t xml:space="preserve"> un</w:t>
      </w:r>
      <w:r>
        <w:rPr>
          <w:lang w:val="fr-CA"/>
        </w:rPr>
        <w:t xml:space="preserve"> entier pourra être chargé à partir de la mémoire centrale dans un registre d’un cœur de votre processor, et en ce faisant être propagé dans la mémoire tampon. Un autre cœur de votre processeur pourra charger la valeur de cette variable au même moment dans un autre registre. La plupart du temps, vous n’avez pas à vous préoccuper de ces détails.</w:t>
      </w:r>
    </w:p>
  </w:footnote>
  <w:footnote w:id="21">
    <w:p w14:paraId="1F7B98A2" w14:textId="77777777" w:rsidR="00113F21" w:rsidRPr="006E7690" w:rsidRDefault="00113F21" w:rsidP="001238C4">
      <w:pPr>
        <w:pStyle w:val="Notedebasdepage"/>
      </w:pPr>
      <w:r>
        <w:rPr>
          <w:rStyle w:val="Appelnotedebasdep"/>
        </w:rPr>
        <w:footnoteRef/>
      </w:r>
      <w:r>
        <w:t xml:space="preserve">  Si la chaîne contient autre chose que des chiffres, une erreur sera provoquée.</w:t>
      </w:r>
    </w:p>
  </w:footnote>
  <w:footnote w:id="22">
    <w:p w14:paraId="639B4D60" w14:textId="77777777" w:rsidR="00113F21" w:rsidRPr="00A549CF" w:rsidRDefault="00113F21" w:rsidP="001238C4">
      <w:pPr>
        <w:pStyle w:val="Notedebasdepage"/>
        <w:rPr>
          <w:lang w:val="fr-CA"/>
        </w:rPr>
      </w:pPr>
      <w:r>
        <w:rPr>
          <w:rStyle w:val="Appelnotedebasdep"/>
        </w:rPr>
        <w:footnoteRef/>
      </w:r>
      <w:r>
        <w:t xml:space="preserve"> Il faut que le type du résultat de l’évaluation de l’expression soit compatible avec le type de la variable de la partie gauche de l’opération d’affectation.</w:t>
      </w:r>
    </w:p>
  </w:footnote>
  <w:footnote w:id="23">
    <w:p w14:paraId="39E85A0E" w14:textId="51B11E8A" w:rsidR="00241467" w:rsidRPr="00241467" w:rsidRDefault="00241467">
      <w:pPr>
        <w:pStyle w:val="Notedebasdepage"/>
        <w:rPr>
          <w:lang w:val="fr-CA"/>
        </w:rPr>
      </w:pPr>
      <w:r>
        <w:rPr>
          <w:rStyle w:val="Appelnotedebasdep"/>
        </w:rPr>
        <w:footnoteRef/>
      </w:r>
      <w:r>
        <w:t xml:space="preserve"> </w:t>
      </w:r>
      <w:r>
        <w:rPr>
          <w:lang w:val="fr-CA"/>
        </w:rPr>
        <w:t>Il est parfois recommandé de toujours mettre des accolades autour des énoncés découlant d’une clause if afin d’éviter les ambiguités.</w:t>
      </w:r>
    </w:p>
  </w:footnote>
  <w:footnote w:id="24">
    <w:p w14:paraId="68E2D311" w14:textId="77777777" w:rsidR="00113F21" w:rsidRPr="00287ACB" w:rsidRDefault="00113F21" w:rsidP="00F97D1A">
      <w:pPr>
        <w:pStyle w:val="Notedebasdepage"/>
      </w:pPr>
      <w:r>
        <w:rPr>
          <w:rStyle w:val="Appelnotedebasdep"/>
        </w:rPr>
        <w:footnoteRef/>
      </w:r>
      <w:r>
        <w:t xml:space="preserve"> </w:t>
      </w:r>
      <w:r w:rsidRPr="00287ACB">
        <w:t>Nous verrons plus loin qu</w:t>
      </w:r>
      <w:r>
        <w:t>e ce n’est pas nécessairement le même type dans certaines circonstances</w:t>
      </w:r>
    </w:p>
  </w:footnote>
  <w:footnote w:id="25">
    <w:p w14:paraId="29A2596C" w14:textId="77777777" w:rsidR="00113F21" w:rsidRDefault="00113F21" w:rsidP="001F6504">
      <w:pPr>
        <w:pStyle w:val="Notedebasdepage"/>
      </w:pPr>
      <w:r>
        <w:rPr>
          <w:rStyle w:val="Appelnotedebasdep"/>
        </w:rPr>
        <w:footnoteRef/>
      </w:r>
      <w:r>
        <w:t xml:space="preserve"> Tapez la letter c alors que la touche «ctrl» est enfoncée.</w:t>
      </w:r>
    </w:p>
  </w:footnote>
  <w:footnote w:id="26">
    <w:p w14:paraId="6BEAB4AA" w14:textId="77777777" w:rsidR="00113F21" w:rsidRPr="00F259D4" w:rsidRDefault="00113F21" w:rsidP="00494C92">
      <w:pPr>
        <w:pStyle w:val="Notedebasdepage"/>
      </w:pPr>
      <w:r>
        <w:t>Ce principe est aussi appelé « diviser pour régner ». D’autre part, si le programmeur est une tarte, il est préférable de le changer plutôt que de le découper en morceaux …</w:t>
      </w:r>
    </w:p>
  </w:footnote>
  <w:footnote w:id="27">
    <w:p w14:paraId="2621C3BD" w14:textId="77777777" w:rsidR="00113F21" w:rsidRPr="00763374" w:rsidRDefault="00113F21" w:rsidP="00494C92">
      <w:pPr>
        <w:pStyle w:val="Notedebasdepage"/>
        <w:rPr>
          <w:lang w:val="fr-CA"/>
        </w:rPr>
      </w:pPr>
      <w:r>
        <w:rPr>
          <w:rStyle w:val="Appelnotedebasdep"/>
        </w:rPr>
        <w:footnoteRef/>
      </w:r>
      <w:r>
        <w:t xml:space="preserve"> Rappelons que le «.» dans le classpath représente le dossier courant</w:t>
      </w:r>
    </w:p>
  </w:footnote>
  <w:footnote w:id="28">
    <w:p w14:paraId="502B6242" w14:textId="5C1A8457" w:rsidR="00113F21" w:rsidRDefault="00113F21" w:rsidP="007E66E1">
      <w:pPr>
        <w:pStyle w:val="Notedebasdepage"/>
      </w:pPr>
      <w:r>
        <w:rPr>
          <w:rStyle w:val="Appelnotedebasdep"/>
        </w:rPr>
        <w:footnoteRef/>
      </w:r>
      <w:r>
        <w:t xml:space="preserve"> . A noter que le«/» est utilisé plutôt que le «\» dans le chemin de fichier même si la plate-forme est Windows. Les deux formes de séparateur sont acceptées.</w:t>
      </w:r>
    </w:p>
  </w:footnote>
  <w:footnote w:id="29">
    <w:p w14:paraId="2B656D19" w14:textId="77777777" w:rsidR="00113F21" w:rsidRDefault="00113F21" w:rsidP="007E66E1">
      <w:pPr>
        <w:pStyle w:val="Notedebasdepage"/>
      </w:pPr>
      <w:r>
        <w:rPr>
          <w:rStyle w:val="Appelnotedebasdep"/>
        </w:rPr>
        <w:footnoteRef/>
      </w:r>
      <w:r>
        <w:t xml:space="preserve"> Cependant, la fin de fichier est habituellement représentée par un code particulier du jeu de caractères qui n’est pas réellement la valeur entière –1. Ce code peut varier selon la plate-forme sous-jacente. Le </w:t>
      </w:r>
      <w:r w:rsidRPr="00FD4B1D">
        <w:rPr>
          <w:i/>
        </w:rPr>
        <w:t>read</w:t>
      </w:r>
      <w:r>
        <w:t xml:space="preserve">() retourne –1 afin de faciliter l’indépendance du code vis-à-vis la plate-forme. </w:t>
      </w:r>
    </w:p>
  </w:footnote>
  <w:footnote w:id="30">
    <w:p w14:paraId="3CF048CE" w14:textId="77777777" w:rsidR="00113F21" w:rsidRDefault="00113F21" w:rsidP="00FA359A">
      <w:pPr>
        <w:pStyle w:val="Notedebasdepage"/>
      </w:pPr>
      <w:r>
        <w:rPr>
          <w:rStyle w:val="Appelnotedebasdep"/>
        </w:rPr>
        <w:footnoteRef/>
      </w:r>
      <w:r>
        <w:t xml:space="preserve"> Il n’y a pas de méthode </w:t>
      </w:r>
      <w:r>
        <w:rPr>
          <w:i/>
        </w:rPr>
        <w:t>writeInt</w:t>
      </w:r>
      <w:r>
        <w:t>(</w:t>
      </w:r>
      <w:r>
        <w:rPr>
          <w:i/>
        </w:rPr>
        <w:t>int</w:t>
      </w:r>
      <w:r>
        <w:t xml:space="preserve"> unEntier) supportée par </w:t>
      </w:r>
      <w:r>
        <w:rPr>
          <w:i/>
        </w:rPr>
        <w:t>FileOutputStream</w:t>
      </w:r>
      <w:r>
        <w:t>.</w:t>
      </w:r>
    </w:p>
  </w:footnote>
  <w:footnote w:id="31">
    <w:p w14:paraId="2A4845EC" w14:textId="77777777" w:rsidR="00113F21" w:rsidRDefault="00113F21" w:rsidP="007E66E1">
      <w:pPr>
        <w:pStyle w:val="Notedebasdepage"/>
      </w:pPr>
      <w:r>
        <w:rPr>
          <w:rStyle w:val="Appelnotedebasdep"/>
        </w:rPr>
        <w:footnoteRef/>
      </w:r>
      <w:r>
        <w:t xml:space="preserve"> Cette manière d’ajouter des fonctionnalités correspond au patron bien connu </w:t>
      </w:r>
      <w:r>
        <w:rPr>
          <w:i/>
        </w:rPr>
        <w:t>décorateur</w:t>
      </w:r>
      <w:r>
        <w:t>.</w:t>
      </w:r>
    </w:p>
  </w:footnote>
  <w:footnote w:id="32">
    <w:p w14:paraId="777260CF" w14:textId="4ED61EC3" w:rsidR="00113F21" w:rsidRDefault="00113F21" w:rsidP="007E66E1">
      <w:pPr>
        <w:pStyle w:val="Notedebasdepage"/>
      </w:pPr>
      <w:r>
        <w:rPr>
          <w:rStyle w:val="Appelnotedebasdep"/>
        </w:rPr>
        <w:footnoteRef/>
      </w:r>
      <w:r>
        <w:t xml:space="preserve"> La manière de représenter les fins de ligne peut différer en fonction de la plate-forme. Unix, par exemple, emploie uniquement le saut de ligne (&lt;LF&gt;).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D44A0" w14:textId="77777777" w:rsidR="00113F21" w:rsidRDefault="00113F21">
    <w:pPr>
      <w:pStyle w:val="En-tte"/>
      <w:rPr>
        <w:lang w:val="en-US"/>
      </w:rPr>
    </w:pPr>
    <w:r>
      <w:rPr>
        <w:lang w:val="en-US"/>
      </w:rPr>
      <w:t>Concepts de base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FDDF" w14:textId="77777777" w:rsidR="00113F21" w:rsidRDefault="00113F21">
    <w:pPr>
      <w:pStyle w:val="En-tte"/>
    </w:pPr>
    <w:r>
      <w:t>Design Customization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1FD8E" w14:textId="77777777" w:rsidR="00113F21" w:rsidRDefault="00113F21">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8D8C9" w14:textId="77777777" w:rsidR="00113F21" w:rsidRDefault="00113F2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1180"/>
    <w:multiLevelType w:val="hybridMultilevel"/>
    <w:tmpl w:val="DE90DA5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CD2CE0"/>
    <w:multiLevelType w:val="hybridMultilevel"/>
    <w:tmpl w:val="EAB029D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DE5949"/>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12627CC7"/>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162A0EE5"/>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93B2744"/>
    <w:multiLevelType w:val="hybridMultilevel"/>
    <w:tmpl w:val="4F888A8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13880"/>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20F62F15"/>
    <w:multiLevelType w:val="singleLevel"/>
    <w:tmpl w:val="0C0C0003"/>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B04674E"/>
    <w:multiLevelType w:val="hybridMultilevel"/>
    <w:tmpl w:val="E52A2BE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6159FC"/>
    <w:multiLevelType w:val="multilevel"/>
    <w:tmpl w:val="A09C0AF0"/>
    <w:lvl w:ilvl="0">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0C77320"/>
    <w:multiLevelType w:val="hybridMultilevel"/>
    <w:tmpl w:val="C804C66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7A4C5F"/>
    <w:multiLevelType w:val="hybridMultilevel"/>
    <w:tmpl w:val="475025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0C20C1"/>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3D675970"/>
    <w:multiLevelType w:val="hybridMultilevel"/>
    <w:tmpl w:val="AC8A989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AC11B9"/>
    <w:multiLevelType w:val="hybridMultilevel"/>
    <w:tmpl w:val="0E841DB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BF37C8"/>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4C510602"/>
    <w:multiLevelType w:val="singleLevel"/>
    <w:tmpl w:val="F1444738"/>
    <w:lvl w:ilvl="0">
      <w:start w:val="1"/>
      <w:numFmt w:val="bullet"/>
      <w:pStyle w:val="Listepuces5"/>
      <w:lvlText w:val=""/>
      <w:lvlJc w:val="left"/>
      <w:pPr>
        <w:tabs>
          <w:tab w:val="num" w:pos="360"/>
        </w:tabs>
        <w:ind w:left="360" w:hanging="360"/>
      </w:pPr>
      <w:rPr>
        <w:rFonts w:ascii="Wingdings" w:hAnsi="Wingdings" w:hint="default"/>
      </w:rPr>
    </w:lvl>
  </w:abstractNum>
  <w:abstractNum w:abstractNumId="17" w15:restartNumberingAfterBreak="0">
    <w:nsid w:val="56A94F38"/>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18" w15:restartNumberingAfterBreak="0">
    <w:nsid w:val="5A9D766C"/>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5C2124D3"/>
    <w:multiLevelType w:val="hybridMultilevel"/>
    <w:tmpl w:val="16E6CDC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8C24AA"/>
    <w:multiLevelType w:val="singleLevel"/>
    <w:tmpl w:val="0C0C0005"/>
    <w:lvl w:ilvl="0">
      <w:start w:val="1"/>
      <w:numFmt w:val="bullet"/>
      <w:lvlText w:val=""/>
      <w:lvlJc w:val="left"/>
      <w:pPr>
        <w:tabs>
          <w:tab w:val="num" w:pos="360"/>
        </w:tabs>
        <w:ind w:left="360" w:hanging="360"/>
      </w:pPr>
      <w:rPr>
        <w:rFonts w:ascii="Wingdings" w:hAnsi="Wingdings" w:hint="default"/>
      </w:rPr>
    </w:lvl>
  </w:abstractNum>
  <w:abstractNum w:abstractNumId="21" w15:restartNumberingAfterBreak="0">
    <w:nsid w:val="5F436190"/>
    <w:multiLevelType w:val="singleLevel"/>
    <w:tmpl w:val="D7CE7166"/>
    <w:lvl w:ilvl="0">
      <w:start w:val="1"/>
      <w:numFmt w:val="bullet"/>
      <w:pStyle w:val="Listepuces"/>
      <w:lvlText w:val=""/>
      <w:lvlJc w:val="left"/>
      <w:pPr>
        <w:tabs>
          <w:tab w:val="num" w:pos="360"/>
        </w:tabs>
        <w:ind w:left="360" w:hanging="360"/>
      </w:pPr>
      <w:rPr>
        <w:rFonts w:ascii="Wingdings" w:hAnsi="Wingdings" w:hint="default"/>
      </w:rPr>
    </w:lvl>
  </w:abstractNum>
  <w:abstractNum w:abstractNumId="22" w15:restartNumberingAfterBreak="0">
    <w:nsid w:val="5F994B1C"/>
    <w:multiLevelType w:val="multilevel"/>
    <w:tmpl w:val="77241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7A0303"/>
    <w:multiLevelType w:val="hybridMultilevel"/>
    <w:tmpl w:val="4CEE984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07E79E9"/>
    <w:multiLevelType w:val="singleLevel"/>
    <w:tmpl w:val="0C0C000F"/>
    <w:lvl w:ilvl="0">
      <w:start w:val="1"/>
      <w:numFmt w:val="decimal"/>
      <w:lvlText w:val="%1."/>
      <w:lvlJc w:val="left"/>
      <w:pPr>
        <w:tabs>
          <w:tab w:val="num" w:pos="360"/>
        </w:tabs>
        <w:ind w:left="360" w:hanging="360"/>
      </w:pPr>
    </w:lvl>
  </w:abstractNum>
  <w:abstractNum w:abstractNumId="25" w15:restartNumberingAfterBreak="0">
    <w:nsid w:val="6337706F"/>
    <w:multiLevelType w:val="hybridMultilevel"/>
    <w:tmpl w:val="4BE6347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35F793F"/>
    <w:multiLevelType w:val="hybridMultilevel"/>
    <w:tmpl w:val="90E6424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59B1205"/>
    <w:multiLevelType w:val="hybridMultilevel"/>
    <w:tmpl w:val="8BD60F6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5A17430"/>
    <w:multiLevelType w:val="hybridMultilevel"/>
    <w:tmpl w:val="F6CC82EE"/>
    <w:lvl w:ilvl="0" w:tplc="040C000F">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15:restartNumberingAfterBreak="0">
    <w:nsid w:val="77845162"/>
    <w:multiLevelType w:val="singleLevel"/>
    <w:tmpl w:val="0C0C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7E111746"/>
    <w:multiLevelType w:val="multilevel"/>
    <w:tmpl w:val="66A41B86"/>
    <w:lvl w:ilvl="0">
      <w:start w:val="1"/>
      <w:numFmt w:val="decimal"/>
      <w:pStyle w:val="Titre1"/>
      <w:lvlText w:val="%1."/>
      <w:lvlJc w:val="left"/>
      <w:pPr>
        <w:ind w:left="360" w:hanging="360"/>
      </w:pPr>
      <w:rPr>
        <w:rFonts w:hint="default"/>
      </w:rPr>
    </w:lvl>
    <w:lvl w:ilvl="1">
      <w:start w:val="1"/>
      <w:numFmt w:val="decimal"/>
      <w:pStyle w:val="Titre2"/>
      <w:lvlText w:val="%1.%2"/>
      <w:lvlJc w:val="left"/>
      <w:pPr>
        <w:tabs>
          <w:tab w:val="num" w:pos="576"/>
        </w:tabs>
        <w:ind w:left="576" w:hanging="576"/>
      </w:pPr>
      <w:rPr>
        <w:rFonts w:hint="default"/>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1" w15:restartNumberingAfterBreak="0">
    <w:nsid w:val="7FD61764"/>
    <w:multiLevelType w:val="hybridMultilevel"/>
    <w:tmpl w:val="3C6C6AB0"/>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num w:numId="1" w16cid:durableId="8606486">
    <w:abstractNumId w:val="21"/>
  </w:num>
  <w:num w:numId="2" w16cid:durableId="1181895854">
    <w:abstractNumId w:val="16"/>
  </w:num>
  <w:num w:numId="3" w16cid:durableId="137575566">
    <w:abstractNumId w:val="30"/>
  </w:num>
  <w:num w:numId="4" w16cid:durableId="1376350382">
    <w:abstractNumId w:val="24"/>
  </w:num>
  <w:num w:numId="5" w16cid:durableId="1510946597">
    <w:abstractNumId w:val="7"/>
  </w:num>
  <w:num w:numId="6" w16cid:durableId="761141714">
    <w:abstractNumId w:val="26"/>
  </w:num>
  <w:num w:numId="7" w16cid:durableId="1570386489">
    <w:abstractNumId w:val="28"/>
  </w:num>
  <w:num w:numId="8" w16cid:durableId="939332669">
    <w:abstractNumId w:val="8"/>
  </w:num>
  <w:num w:numId="9" w16cid:durableId="629090020">
    <w:abstractNumId w:val="11"/>
  </w:num>
  <w:num w:numId="10" w16cid:durableId="1383752989">
    <w:abstractNumId w:val="25"/>
  </w:num>
  <w:num w:numId="11" w16cid:durableId="493957781">
    <w:abstractNumId w:val="23"/>
  </w:num>
  <w:num w:numId="12" w16cid:durableId="339048665">
    <w:abstractNumId w:val="14"/>
  </w:num>
  <w:num w:numId="13" w16cid:durableId="666522290">
    <w:abstractNumId w:val="19"/>
  </w:num>
  <w:num w:numId="14" w16cid:durableId="418908825">
    <w:abstractNumId w:val="31"/>
  </w:num>
  <w:num w:numId="15" w16cid:durableId="1755005982">
    <w:abstractNumId w:val="1"/>
  </w:num>
  <w:num w:numId="16" w16cid:durableId="1527137753">
    <w:abstractNumId w:val="5"/>
  </w:num>
  <w:num w:numId="17" w16cid:durableId="227687854">
    <w:abstractNumId w:val="0"/>
  </w:num>
  <w:num w:numId="18" w16cid:durableId="720716758">
    <w:abstractNumId w:val="27"/>
  </w:num>
  <w:num w:numId="19" w16cid:durableId="333264079">
    <w:abstractNumId w:val="13"/>
  </w:num>
  <w:num w:numId="20" w16cid:durableId="159585629">
    <w:abstractNumId w:val="10"/>
  </w:num>
  <w:num w:numId="21" w16cid:durableId="1529414502">
    <w:abstractNumId w:val="12"/>
  </w:num>
  <w:num w:numId="22" w16cid:durableId="1840189719">
    <w:abstractNumId w:val="2"/>
  </w:num>
  <w:num w:numId="23" w16cid:durableId="2085880866">
    <w:abstractNumId w:val="15"/>
  </w:num>
  <w:num w:numId="24" w16cid:durableId="1030953188">
    <w:abstractNumId w:val="6"/>
  </w:num>
  <w:num w:numId="25" w16cid:durableId="1112355712">
    <w:abstractNumId w:val="4"/>
  </w:num>
  <w:num w:numId="26" w16cid:durableId="669017788">
    <w:abstractNumId w:val="18"/>
  </w:num>
  <w:num w:numId="27" w16cid:durableId="998189843">
    <w:abstractNumId w:val="17"/>
  </w:num>
  <w:num w:numId="28" w16cid:durableId="65999321">
    <w:abstractNumId w:val="20"/>
  </w:num>
  <w:num w:numId="29" w16cid:durableId="1379360752">
    <w:abstractNumId w:val="3"/>
  </w:num>
  <w:num w:numId="30" w16cid:durableId="1150488916">
    <w:abstractNumId w:val="29"/>
  </w:num>
  <w:num w:numId="31" w16cid:durableId="1829395559">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22158190">
    <w:abstractNumId w:val="9"/>
  </w:num>
  <w:num w:numId="33" w16cid:durableId="413280749">
    <w:abstractNumId w:val="2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mire, Daniel">
    <w15:presenceInfo w15:providerId="AD" w15:userId="S::Daniel.Lemire@teluq.ca::7fbbd3aa-0577-42a4-a88b-394c093f3b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SystemFonts/>
  <w:hideSpellingErrors/>
  <w:activeWritingStyle w:appName="MSWord" w:lang="fr-FR" w:vendorID="64" w:dllVersion="6" w:nlCheck="1" w:checkStyle="0"/>
  <w:activeWritingStyle w:appName="MSWord" w:lang="en-CA" w:vendorID="64" w:dllVersion="6" w:nlCheck="1" w:checkStyle="0"/>
  <w:activeWritingStyle w:appName="MSWord" w:lang="fr-CA" w:vendorID="64" w:dllVersion="6" w:nlCheck="1" w:checkStyle="0"/>
  <w:activeWritingStyle w:appName="MSWord" w:lang="de-DE" w:vendorID="64" w:dllVersion="6" w:nlCheck="1" w:checkStyle="0"/>
  <w:activeWritingStyle w:appName="MSWord" w:lang="en-US" w:vendorID="64" w:dllVersion="6" w:nlCheck="1" w:checkStyle="0"/>
  <w:activeWritingStyle w:appName="MSWord" w:lang="fr-FR" w:vendorID="64" w:dllVersion="0" w:nlCheck="1" w:checkStyle="0"/>
  <w:activeWritingStyle w:appName="MSWord" w:lang="en-CA" w:vendorID="64" w:dllVersion="0" w:nlCheck="1" w:checkStyle="0"/>
  <w:activeWritingStyle w:appName="MSWord" w:lang="en-US" w:vendorID="64" w:dllVersion="0" w:nlCheck="1" w:checkStyle="0"/>
  <w:activeWritingStyle w:appName="MSWord" w:lang="fr-CA" w:vendorID="64" w:dllVersion="0" w:nlCheck="1" w:checkStyle="0"/>
  <w:activeWritingStyle w:appName="MSWord" w:lang="nl-NL" w:vendorID="64" w:dllVersion="0" w:nlCheck="1" w:checkStyle="0"/>
  <w:activeWritingStyle w:appName="MSWord" w:lang="de-DE" w:vendorID="64" w:dllVersion="0" w:nlCheck="1" w:checkStyle="0"/>
  <w:activeWritingStyle w:appName="MSWord" w:lang="nl-NL" w:vendorID="64" w:dllVersion="6" w:nlCheck="1" w:checkStyle="0"/>
  <w:activeWritingStyle w:appName="MSWord" w:lang="da-DK"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fr-CA" w:vendorID="64" w:dllVersion="4096" w:nlCheck="1" w:checkStyle="0"/>
  <w:activeWritingStyle w:appName="MSWord" w:lang="en-CA" w:vendorID="64" w:dllVersion="4096" w:nlCheck="1" w:checkStyle="0"/>
  <w:activeWritingStyle w:appName="MSWord" w:lang="nl-NL" w:vendorID="64" w:dllVersion="4096" w:nlCheck="1" w:checkStyle="0"/>
  <w:activeWritingStyle w:appName="MSWord" w:lang="nb-NO" w:vendorID="64" w:dllVersion="4096" w:nlCheck="1" w:checkStyle="0"/>
  <w:activeWritingStyle w:appName="MSWord" w:lang="sv-SE" w:vendorID="64" w:dllVersion="4096" w:nlCheck="1" w:checkStyle="0"/>
  <w:activeWritingStyle w:appName="MSWord" w:lang="it-IT" w:vendorID="64" w:dllVersion="4096" w:nlCheck="1" w:checkStyle="0"/>
  <w:activeWritingStyle w:appName="MSWord" w:lang="es-ES" w:vendorID="64" w:dllVersion="4096" w:nlCheck="1" w:checkStyle="0"/>
  <w:activeWritingStyle w:appName="MSWord" w:lang="fi-FI" w:vendorID="64" w:dllVersion="4096" w:nlCheck="1" w:checkStyle="0"/>
  <w:activeWritingStyle w:appName="MSWord" w:lang="nb-NO" w:vendorID="64" w:dllVersion="0" w:nlCheck="1" w:checkStyle="0"/>
  <w:activeWritingStyle w:appName="MSWord" w:lang="sv-SE" w:vendorID="64" w:dllVersion="0" w:nlCheck="1" w:checkStyle="0"/>
  <w:activeWritingStyle w:appName="MSWord" w:lang="it-IT" w:vendorID="64" w:dllVersion="0" w:nlCheck="1" w:checkStyle="0"/>
  <w:activeWritingStyle w:appName="MSWord" w:lang="es-ES" w:vendorID="64" w:dllVersion="0" w:nlCheck="1" w:checkStyle="0"/>
  <w:activeWritingStyle w:appName="MSWord" w:lang="fi-FI" w:vendorID="64" w:dllVersion="0" w:nlCheck="1" w:checkStyle="0"/>
  <w:activeWritingStyle w:appName="MSWord" w:lang="en-US" w:vendorID="8" w:dllVersion="513" w:checkStyle="1"/>
  <w:activeWritingStyle w:appName="MSWord" w:lang="fr-FR" w:vendorID="9" w:dllVersion="512" w:checkStyle="1"/>
  <w:activeWritingStyle w:appName="MSWord" w:lang="fr-CA" w:vendorID="9" w:dllVersion="512" w:checkStyle="1"/>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Doc_Font_List_Name" w:val="_x0001__x0001__x0008_Garamond"/>
    <w:docVar w:name="EN_Lib_Name_List_Name" w:val="02Bd"/>
    <w:docVar w:name="EN_Main_Body_Style_Name" w:val="Ijmms.ens"/>
    <w:docVar w:name="EN.InstantFormat" w:val="&lt;ENInstantFormat&gt;&lt;Enabled&gt;1&lt;/Enabled&gt;&lt;ScanUnformatted&gt;1&lt;/ScanUnformatted&gt;&lt;ScanChanges&gt;1&lt;/ScanChanges&gt;&lt;/ENInstantFormat&gt;"/>
  </w:docVars>
  <w:rsids>
    <w:rsidRoot w:val="0044393B"/>
    <w:rsid w:val="0000406D"/>
    <w:rsid w:val="0000440C"/>
    <w:rsid w:val="000055E9"/>
    <w:rsid w:val="000067C5"/>
    <w:rsid w:val="000069F9"/>
    <w:rsid w:val="000106D6"/>
    <w:rsid w:val="0001107B"/>
    <w:rsid w:val="000126F7"/>
    <w:rsid w:val="00012F1B"/>
    <w:rsid w:val="0001372D"/>
    <w:rsid w:val="00014881"/>
    <w:rsid w:val="00014995"/>
    <w:rsid w:val="000165D9"/>
    <w:rsid w:val="00016873"/>
    <w:rsid w:val="0002285E"/>
    <w:rsid w:val="0002319E"/>
    <w:rsid w:val="00023E9A"/>
    <w:rsid w:val="000242AD"/>
    <w:rsid w:val="000250CB"/>
    <w:rsid w:val="00025B8C"/>
    <w:rsid w:val="00026094"/>
    <w:rsid w:val="0002631F"/>
    <w:rsid w:val="00027579"/>
    <w:rsid w:val="0002772E"/>
    <w:rsid w:val="00027AD5"/>
    <w:rsid w:val="00030355"/>
    <w:rsid w:val="000303E7"/>
    <w:rsid w:val="00030788"/>
    <w:rsid w:val="00030953"/>
    <w:rsid w:val="00032099"/>
    <w:rsid w:val="00033BD9"/>
    <w:rsid w:val="000346EE"/>
    <w:rsid w:val="00035371"/>
    <w:rsid w:val="00035A95"/>
    <w:rsid w:val="00035DA1"/>
    <w:rsid w:val="000416DC"/>
    <w:rsid w:val="00042A2A"/>
    <w:rsid w:val="00043742"/>
    <w:rsid w:val="00043DD2"/>
    <w:rsid w:val="00046268"/>
    <w:rsid w:val="000465E1"/>
    <w:rsid w:val="00046EA0"/>
    <w:rsid w:val="00046F38"/>
    <w:rsid w:val="00046F4A"/>
    <w:rsid w:val="000472E7"/>
    <w:rsid w:val="00052084"/>
    <w:rsid w:val="00052921"/>
    <w:rsid w:val="000556F2"/>
    <w:rsid w:val="000567D0"/>
    <w:rsid w:val="00056801"/>
    <w:rsid w:val="00057014"/>
    <w:rsid w:val="0005718C"/>
    <w:rsid w:val="000618DD"/>
    <w:rsid w:val="000629BA"/>
    <w:rsid w:val="00063CBB"/>
    <w:rsid w:val="000643BF"/>
    <w:rsid w:val="0006466B"/>
    <w:rsid w:val="000648D2"/>
    <w:rsid w:val="000649AB"/>
    <w:rsid w:val="00064A95"/>
    <w:rsid w:val="00066EBB"/>
    <w:rsid w:val="0007003D"/>
    <w:rsid w:val="00071308"/>
    <w:rsid w:val="0007197E"/>
    <w:rsid w:val="0007258B"/>
    <w:rsid w:val="00075C9A"/>
    <w:rsid w:val="000761D4"/>
    <w:rsid w:val="000766D5"/>
    <w:rsid w:val="0007691D"/>
    <w:rsid w:val="00076A64"/>
    <w:rsid w:val="00080E79"/>
    <w:rsid w:val="00081EA6"/>
    <w:rsid w:val="0008209D"/>
    <w:rsid w:val="00084CFE"/>
    <w:rsid w:val="00085513"/>
    <w:rsid w:val="00087F02"/>
    <w:rsid w:val="00091645"/>
    <w:rsid w:val="00091F0E"/>
    <w:rsid w:val="000925A4"/>
    <w:rsid w:val="0009397E"/>
    <w:rsid w:val="00093C49"/>
    <w:rsid w:val="000942A1"/>
    <w:rsid w:val="000950C2"/>
    <w:rsid w:val="00095168"/>
    <w:rsid w:val="0009546D"/>
    <w:rsid w:val="00097884"/>
    <w:rsid w:val="00097FA3"/>
    <w:rsid w:val="000A0342"/>
    <w:rsid w:val="000A171A"/>
    <w:rsid w:val="000A1A23"/>
    <w:rsid w:val="000A1E31"/>
    <w:rsid w:val="000A425E"/>
    <w:rsid w:val="000A5B73"/>
    <w:rsid w:val="000A7761"/>
    <w:rsid w:val="000B0401"/>
    <w:rsid w:val="000B0F84"/>
    <w:rsid w:val="000B17F1"/>
    <w:rsid w:val="000B1D10"/>
    <w:rsid w:val="000B4659"/>
    <w:rsid w:val="000B508A"/>
    <w:rsid w:val="000B5E75"/>
    <w:rsid w:val="000B622A"/>
    <w:rsid w:val="000C00FB"/>
    <w:rsid w:val="000C1369"/>
    <w:rsid w:val="000C31BF"/>
    <w:rsid w:val="000C33AF"/>
    <w:rsid w:val="000C369D"/>
    <w:rsid w:val="000C3A62"/>
    <w:rsid w:val="000C3CF3"/>
    <w:rsid w:val="000C461A"/>
    <w:rsid w:val="000C5B57"/>
    <w:rsid w:val="000C6122"/>
    <w:rsid w:val="000C7FC0"/>
    <w:rsid w:val="000D0633"/>
    <w:rsid w:val="000D1A3B"/>
    <w:rsid w:val="000D3D45"/>
    <w:rsid w:val="000D3DC6"/>
    <w:rsid w:val="000D45EC"/>
    <w:rsid w:val="000D4989"/>
    <w:rsid w:val="000D557D"/>
    <w:rsid w:val="000D5D69"/>
    <w:rsid w:val="000D7203"/>
    <w:rsid w:val="000D7A7B"/>
    <w:rsid w:val="000E024E"/>
    <w:rsid w:val="000E09CE"/>
    <w:rsid w:val="000E103E"/>
    <w:rsid w:val="000E24E4"/>
    <w:rsid w:val="000E2620"/>
    <w:rsid w:val="000E2E5D"/>
    <w:rsid w:val="000E311B"/>
    <w:rsid w:val="000E45AD"/>
    <w:rsid w:val="000F0881"/>
    <w:rsid w:val="000F0CEA"/>
    <w:rsid w:val="000F1A64"/>
    <w:rsid w:val="000F2AD0"/>
    <w:rsid w:val="000F45BF"/>
    <w:rsid w:val="000F50A8"/>
    <w:rsid w:val="000F54E9"/>
    <w:rsid w:val="000F6E03"/>
    <w:rsid w:val="000F733E"/>
    <w:rsid w:val="001000CD"/>
    <w:rsid w:val="00100437"/>
    <w:rsid w:val="00102680"/>
    <w:rsid w:val="001026F0"/>
    <w:rsid w:val="00104D29"/>
    <w:rsid w:val="00105B8C"/>
    <w:rsid w:val="0010777C"/>
    <w:rsid w:val="00107CC6"/>
    <w:rsid w:val="00110EA5"/>
    <w:rsid w:val="001111C0"/>
    <w:rsid w:val="00111A27"/>
    <w:rsid w:val="00112EFA"/>
    <w:rsid w:val="00113F21"/>
    <w:rsid w:val="00115F44"/>
    <w:rsid w:val="00117845"/>
    <w:rsid w:val="0012098D"/>
    <w:rsid w:val="00120FAD"/>
    <w:rsid w:val="0012117A"/>
    <w:rsid w:val="00121420"/>
    <w:rsid w:val="00121B9A"/>
    <w:rsid w:val="00123620"/>
    <w:rsid w:val="001238C4"/>
    <w:rsid w:val="00123C5E"/>
    <w:rsid w:val="001242CF"/>
    <w:rsid w:val="00125A9E"/>
    <w:rsid w:val="00127AE9"/>
    <w:rsid w:val="0013374A"/>
    <w:rsid w:val="00134262"/>
    <w:rsid w:val="0013515D"/>
    <w:rsid w:val="0013554C"/>
    <w:rsid w:val="00137160"/>
    <w:rsid w:val="0013753A"/>
    <w:rsid w:val="0013761C"/>
    <w:rsid w:val="001407BD"/>
    <w:rsid w:val="0014093B"/>
    <w:rsid w:val="00140A0D"/>
    <w:rsid w:val="00142D5D"/>
    <w:rsid w:val="00147D8D"/>
    <w:rsid w:val="00147DE5"/>
    <w:rsid w:val="00147FF6"/>
    <w:rsid w:val="0015047E"/>
    <w:rsid w:val="00152792"/>
    <w:rsid w:val="00153A33"/>
    <w:rsid w:val="00153EB5"/>
    <w:rsid w:val="00154C2D"/>
    <w:rsid w:val="0015570D"/>
    <w:rsid w:val="00156321"/>
    <w:rsid w:val="0015685A"/>
    <w:rsid w:val="001579DF"/>
    <w:rsid w:val="00157BA9"/>
    <w:rsid w:val="0016079C"/>
    <w:rsid w:val="00160EE0"/>
    <w:rsid w:val="001610C4"/>
    <w:rsid w:val="001623A7"/>
    <w:rsid w:val="00162BC6"/>
    <w:rsid w:val="00163D06"/>
    <w:rsid w:val="001647F0"/>
    <w:rsid w:val="00165126"/>
    <w:rsid w:val="001653F4"/>
    <w:rsid w:val="00166C6D"/>
    <w:rsid w:val="001675D5"/>
    <w:rsid w:val="0016762E"/>
    <w:rsid w:val="001709EE"/>
    <w:rsid w:val="00170ECF"/>
    <w:rsid w:val="001711F4"/>
    <w:rsid w:val="00171F82"/>
    <w:rsid w:val="001728D2"/>
    <w:rsid w:val="00172A8A"/>
    <w:rsid w:val="001733D4"/>
    <w:rsid w:val="001737A0"/>
    <w:rsid w:val="0017415A"/>
    <w:rsid w:val="001744EA"/>
    <w:rsid w:val="00175E53"/>
    <w:rsid w:val="00176A0A"/>
    <w:rsid w:val="00176C74"/>
    <w:rsid w:val="00176D79"/>
    <w:rsid w:val="00176EA1"/>
    <w:rsid w:val="0018153A"/>
    <w:rsid w:val="00182116"/>
    <w:rsid w:val="00182435"/>
    <w:rsid w:val="00183A88"/>
    <w:rsid w:val="001844F1"/>
    <w:rsid w:val="00186F12"/>
    <w:rsid w:val="00187EA3"/>
    <w:rsid w:val="00190EE9"/>
    <w:rsid w:val="00191798"/>
    <w:rsid w:val="00192CC8"/>
    <w:rsid w:val="00193D49"/>
    <w:rsid w:val="00194E12"/>
    <w:rsid w:val="00196422"/>
    <w:rsid w:val="0019662B"/>
    <w:rsid w:val="0019733A"/>
    <w:rsid w:val="001977D9"/>
    <w:rsid w:val="00197A60"/>
    <w:rsid w:val="00197AE1"/>
    <w:rsid w:val="001A0DB8"/>
    <w:rsid w:val="001A1000"/>
    <w:rsid w:val="001A1695"/>
    <w:rsid w:val="001A1D28"/>
    <w:rsid w:val="001A1F52"/>
    <w:rsid w:val="001A2048"/>
    <w:rsid w:val="001A281E"/>
    <w:rsid w:val="001A2EA3"/>
    <w:rsid w:val="001A319C"/>
    <w:rsid w:val="001A478B"/>
    <w:rsid w:val="001A71FF"/>
    <w:rsid w:val="001B06C8"/>
    <w:rsid w:val="001B1DE7"/>
    <w:rsid w:val="001B3273"/>
    <w:rsid w:val="001B3304"/>
    <w:rsid w:val="001B3B71"/>
    <w:rsid w:val="001B402F"/>
    <w:rsid w:val="001B42DF"/>
    <w:rsid w:val="001B4E1C"/>
    <w:rsid w:val="001B5831"/>
    <w:rsid w:val="001B6644"/>
    <w:rsid w:val="001B7922"/>
    <w:rsid w:val="001C12A1"/>
    <w:rsid w:val="001C23CB"/>
    <w:rsid w:val="001C339E"/>
    <w:rsid w:val="001C3D98"/>
    <w:rsid w:val="001C4347"/>
    <w:rsid w:val="001C46EC"/>
    <w:rsid w:val="001C47B8"/>
    <w:rsid w:val="001C4F81"/>
    <w:rsid w:val="001C578A"/>
    <w:rsid w:val="001C5C12"/>
    <w:rsid w:val="001C5DDC"/>
    <w:rsid w:val="001C6E1B"/>
    <w:rsid w:val="001C7036"/>
    <w:rsid w:val="001C7C91"/>
    <w:rsid w:val="001D254B"/>
    <w:rsid w:val="001D28E8"/>
    <w:rsid w:val="001D3796"/>
    <w:rsid w:val="001D490E"/>
    <w:rsid w:val="001D5181"/>
    <w:rsid w:val="001D597F"/>
    <w:rsid w:val="001D5E0E"/>
    <w:rsid w:val="001D72C8"/>
    <w:rsid w:val="001E03AA"/>
    <w:rsid w:val="001E05A0"/>
    <w:rsid w:val="001E0914"/>
    <w:rsid w:val="001E2794"/>
    <w:rsid w:val="001E30F6"/>
    <w:rsid w:val="001E5A1A"/>
    <w:rsid w:val="001E7BAB"/>
    <w:rsid w:val="001F1754"/>
    <w:rsid w:val="001F232B"/>
    <w:rsid w:val="001F2D12"/>
    <w:rsid w:val="001F3525"/>
    <w:rsid w:val="001F367A"/>
    <w:rsid w:val="001F3FC8"/>
    <w:rsid w:val="001F413C"/>
    <w:rsid w:val="001F5DA0"/>
    <w:rsid w:val="001F6028"/>
    <w:rsid w:val="001F6071"/>
    <w:rsid w:val="001F6504"/>
    <w:rsid w:val="001F74F2"/>
    <w:rsid w:val="0020204C"/>
    <w:rsid w:val="0020257E"/>
    <w:rsid w:val="00204635"/>
    <w:rsid w:val="0020477D"/>
    <w:rsid w:val="00205AE1"/>
    <w:rsid w:val="00206B55"/>
    <w:rsid w:val="002079EE"/>
    <w:rsid w:val="00210933"/>
    <w:rsid w:val="00211396"/>
    <w:rsid w:val="002132B0"/>
    <w:rsid w:val="00213793"/>
    <w:rsid w:val="00213ADF"/>
    <w:rsid w:val="00213CF5"/>
    <w:rsid w:val="00214ACB"/>
    <w:rsid w:val="00216C18"/>
    <w:rsid w:val="002208C5"/>
    <w:rsid w:val="00220E4D"/>
    <w:rsid w:val="0022135E"/>
    <w:rsid w:val="00222457"/>
    <w:rsid w:val="00222AF3"/>
    <w:rsid w:val="002235D8"/>
    <w:rsid w:val="00223B05"/>
    <w:rsid w:val="00223F14"/>
    <w:rsid w:val="00224939"/>
    <w:rsid w:val="00226F45"/>
    <w:rsid w:val="002273DC"/>
    <w:rsid w:val="00230BC8"/>
    <w:rsid w:val="00231C5E"/>
    <w:rsid w:val="00232625"/>
    <w:rsid w:val="002326D4"/>
    <w:rsid w:val="00233E8F"/>
    <w:rsid w:val="002361CB"/>
    <w:rsid w:val="002412A7"/>
    <w:rsid w:val="00241467"/>
    <w:rsid w:val="0024311C"/>
    <w:rsid w:val="00245EBD"/>
    <w:rsid w:val="00246B87"/>
    <w:rsid w:val="00246B8A"/>
    <w:rsid w:val="00246EAC"/>
    <w:rsid w:val="00247B8B"/>
    <w:rsid w:val="002503E9"/>
    <w:rsid w:val="00250C30"/>
    <w:rsid w:val="00250CBB"/>
    <w:rsid w:val="002534C3"/>
    <w:rsid w:val="00254882"/>
    <w:rsid w:val="0025536A"/>
    <w:rsid w:val="0025555F"/>
    <w:rsid w:val="00256814"/>
    <w:rsid w:val="00260AC5"/>
    <w:rsid w:val="002612A8"/>
    <w:rsid w:val="00262325"/>
    <w:rsid w:val="00263B9A"/>
    <w:rsid w:val="00264BAE"/>
    <w:rsid w:val="002666E2"/>
    <w:rsid w:val="00266816"/>
    <w:rsid w:val="00266FF2"/>
    <w:rsid w:val="0026733A"/>
    <w:rsid w:val="00267F07"/>
    <w:rsid w:val="002710D1"/>
    <w:rsid w:val="00271571"/>
    <w:rsid w:val="002717C0"/>
    <w:rsid w:val="00272F34"/>
    <w:rsid w:val="00274C58"/>
    <w:rsid w:val="002753A2"/>
    <w:rsid w:val="002756F8"/>
    <w:rsid w:val="00275DCA"/>
    <w:rsid w:val="00276061"/>
    <w:rsid w:val="002765DC"/>
    <w:rsid w:val="00277097"/>
    <w:rsid w:val="00277608"/>
    <w:rsid w:val="00280374"/>
    <w:rsid w:val="00280A10"/>
    <w:rsid w:val="00280B75"/>
    <w:rsid w:val="00280DAB"/>
    <w:rsid w:val="00280F83"/>
    <w:rsid w:val="0028131C"/>
    <w:rsid w:val="002821B8"/>
    <w:rsid w:val="002847B0"/>
    <w:rsid w:val="0028616D"/>
    <w:rsid w:val="00292700"/>
    <w:rsid w:val="00294ED2"/>
    <w:rsid w:val="00295A94"/>
    <w:rsid w:val="002975C4"/>
    <w:rsid w:val="002A0579"/>
    <w:rsid w:val="002A15A7"/>
    <w:rsid w:val="002A37FB"/>
    <w:rsid w:val="002A4108"/>
    <w:rsid w:val="002A411F"/>
    <w:rsid w:val="002A4675"/>
    <w:rsid w:val="002A4973"/>
    <w:rsid w:val="002A5332"/>
    <w:rsid w:val="002A5C55"/>
    <w:rsid w:val="002B1BAE"/>
    <w:rsid w:val="002B2986"/>
    <w:rsid w:val="002B2E1B"/>
    <w:rsid w:val="002B382F"/>
    <w:rsid w:val="002B3F6B"/>
    <w:rsid w:val="002B4BFE"/>
    <w:rsid w:val="002B5F47"/>
    <w:rsid w:val="002B77F8"/>
    <w:rsid w:val="002C0083"/>
    <w:rsid w:val="002C1746"/>
    <w:rsid w:val="002C1A9C"/>
    <w:rsid w:val="002C1EEC"/>
    <w:rsid w:val="002C504C"/>
    <w:rsid w:val="002C5F4F"/>
    <w:rsid w:val="002C60C2"/>
    <w:rsid w:val="002C60D5"/>
    <w:rsid w:val="002C6DDB"/>
    <w:rsid w:val="002C71C8"/>
    <w:rsid w:val="002D0387"/>
    <w:rsid w:val="002D0A25"/>
    <w:rsid w:val="002D2586"/>
    <w:rsid w:val="002D32BB"/>
    <w:rsid w:val="002D3AE5"/>
    <w:rsid w:val="002D4FB7"/>
    <w:rsid w:val="002D5A8A"/>
    <w:rsid w:val="002D5E86"/>
    <w:rsid w:val="002D60B7"/>
    <w:rsid w:val="002D6166"/>
    <w:rsid w:val="002D6704"/>
    <w:rsid w:val="002D6BC5"/>
    <w:rsid w:val="002E0279"/>
    <w:rsid w:val="002E03AE"/>
    <w:rsid w:val="002E20A0"/>
    <w:rsid w:val="002E2927"/>
    <w:rsid w:val="002E3F26"/>
    <w:rsid w:val="002E474F"/>
    <w:rsid w:val="002E62C0"/>
    <w:rsid w:val="002E69C8"/>
    <w:rsid w:val="002E6DE4"/>
    <w:rsid w:val="002E7EBF"/>
    <w:rsid w:val="002E7EFF"/>
    <w:rsid w:val="002F0374"/>
    <w:rsid w:val="002F06F8"/>
    <w:rsid w:val="002F0E09"/>
    <w:rsid w:val="002F180C"/>
    <w:rsid w:val="002F3F96"/>
    <w:rsid w:val="002F489E"/>
    <w:rsid w:val="002F4EB4"/>
    <w:rsid w:val="002F65E0"/>
    <w:rsid w:val="002F7BA5"/>
    <w:rsid w:val="002F7EAB"/>
    <w:rsid w:val="003007EC"/>
    <w:rsid w:val="00301BC3"/>
    <w:rsid w:val="003027E2"/>
    <w:rsid w:val="00303410"/>
    <w:rsid w:val="00303A1D"/>
    <w:rsid w:val="00305118"/>
    <w:rsid w:val="003055BB"/>
    <w:rsid w:val="00305EDC"/>
    <w:rsid w:val="00305EEB"/>
    <w:rsid w:val="00306877"/>
    <w:rsid w:val="00306C66"/>
    <w:rsid w:val="00307606"/>
    <w:rsid w:val="0031169C"/>
    <w:rsid w:val="0031179F"/>
    <w:rsid w:val="00312102"/>
    <w:rsid w:val="00312C32"/>
    <w:rsid w:val="00313BB2"/>
    <w:rsid w:val="00314669"/>
    <w:rsid w:val="0031563B"/>
    <w:rsid w:val="003169F3"/>
    <w:rsid w:val="00320406"/>
    <w:rsid w:val="00321065"/>
    <w:rsid w:val="003210A8"/>
    <w:rsid w:val="00323332"/>
    <w:rsid w:val="0032371A"/>
    <w:rsid w:val="00324D3E"/>
    <w:rsid w:val="00326AEC"/>
    <w:rsid w:val="00326EC0"/>
    <w:rsid w:val="003272EB"/>
    <w:rsid w:val="00327914"/>
    <w:rsid w:val="00327932"/>
    <w:rsid w:val="00327B48"/>
    <w:rsid w:val="00330DD7"/>
    <w:rsid w:val="00330FAA"/>
    <w:rsid w:val="00332716"/>
    <w:rsid w:val="003327E1"/>
    <w:rsid w:val="00334781"/>
    <w:rsid w:val="00334F28"/>
    <w:rsid w:val="00335454"/>
    <w:rsid w:val="003354DA"/>
    <w:rsid w:val="003357B8"/>
    <w:rsid w:val="003358BE"/>
    <w:rsid w:val="00335A19"/>
    <w:rsid w:val="00337F8F"/>
    <w:rsid w:val="0034083B"/>
    <w:rsid w:val="00340E08"/>
    <w:rsid w:val="00341947"/>
    <w:rsid w:val="00341E27"/>
    <w:rsid w:val="0034240F"/>
    <w:rsid w:val="00343DE8"/>
    <w:rsid w:val="00345085"/>
    <w:rsid w:val="0034592A"/>
    <w:rsid w:val="003479A6"/>
    <w:rsid w:val="003500DB"/>
    <w:rsid w:val="0035108A"/>
    <w:rsid w:val="00353351"/>
    <w:rsid w:val="00355694"/>
    <w:rsid w:val="00355B7F"/>
    <w:rsid w:val="00355E22"/>
    <w:rsid w:val="003574D6"/>
    <w:rsid w:val="0036044D"/>
    <w:rsid w:val="00363339"/>
    <w:rsid w:val="00367FE4"/>
    <w:rsid w:val="00370373"/>
    <w:rsid w:val="0037189F"/>
    <w:rsid w:val="00373121"/>
    <w:rsid w:val="003736C8"/>
    <w:rsid w:val="00376663"/>
    <w:rsid w:val="00377BB8"/>
    <w:rsid w:val="00377C1B"/>
    <w:rsid w:val="00383068"/>
    <w:rsid w:val="0038346A"/>
    <w:rsid w:val="00383A6E"/>
    <w:rsid w:val="00383AA0"/>
    <w:rsid w:val="00385755"/>
    <w:rsid w:val="0038649E"/>
    <w:rsid w:val="00386DDA"/>
    <w:rsid w:val="00390393"/>
    <w:rsid w:val="00390F6E"/>
    <w:rsid w:val="00392031"/>
    <w:rsid w:val="00392482"/>
    <w:rsid w:val="003950B7"/>
    <w:rsid w:val="00395C9E"/>
    <w:rsid w:val="003966FC"/>
    <w:rsid w:val="003971B5"/>
    <w:rsid w:val="003A1361"/>
    <w:rsid w:val="003A1576"/>
    <w:rsid w:val="003A1E1C"/>
    <w:rsid w:val="003A2DD4"/>
    <w:rsid w:val="003A45D7"/>
    <w:rsid w:val="003A487B"/>
    <w:rsid w:val="003A5749"/>
    <w:rsid w:val="003A758E"/>
    <w:rsid w:val="003B1A8B"/>
    <w:rsid w:val="003B2071"/>
    <w:rsid w:val="003B2255"/>
    <w:rsid w:val="003B38F2"/>
    <w:rsid w:val="003B42A2"/>
    <w:rsid w:val="003B47CF"/>
    <w:rsid w:val="003B5B71"/>
    <w:rsid w:val="003B6162"/>
    <w:rsid w:val="003C0039"/>
    <w:rsid w:val="003C1F56"/>
    <w:rsid w:val="003C3B9D"/>
    <w:rsid w:val="003C46E9"/>
    <w:rsid w:val="003C4B65"/>
    <w:rsid w:val="003C4EBC"/>
    <w:rsid w:val="003C646B"/>
    <w:rsid w:val="003D27C6"/>
    <w:rsid w:val="003D2F02"/>
    <w:rsid w:val="003D3636"/>
    <w:rsid w:val="003D3F12"/>
    <w:rsid w:val="003D5AB7"/>
    <w:rsid w:val="003D5C74"/>
    <w:rsid w:val="003D6043"/>
    <w:rsid w:val="003D6385"/>
    <w:rsid w:val="003D77FA"/>
    <w:rsid w:val="003E35D6"/>
    <w:rsid w:val="003E3B0D"/>
    <w:rsid w:val="003E3BC1"/>
    <w:rsid w:val="003E5B17"/>
    <w:rsid w:val="003E5CF5"/>
    <w:rsid w:val="003E6DD9"/>
    <w:rsid w:val="003F1C6B"/>
    <w:rsid w:val="003F2B49"/>
    <w:rsid w:val="003F2E52"/>
    <w:rsid w:val="003F36FF"/>
    <w:rsid w:val="003F4150"/>
    <w:rsid w:val="003F5534"/>
    <w:rsid w:val="003F6C64"/>
    <w:rsid w:val="003F730A"/>
    <w:rsid w:val="003F7EEC"/>
    <w:rsid w:val="0040010C"/>
    <w:rsid w:val="00400B94"/>
    <w:rsid w:val="00400D4E"/>
    <w:rsid w:val="00400ED9"/>
    <w:rsid w:val="00400F27"/>
    <w:rsid w:val="00401392"/>
    <w:rsid w:val="004016B1"/>
    <w:rsid w:val="0040420D"/>
    <w:rsid w:val="00404BAC"/>
    <w:rsid w:val="0040560B"/>
    <w:rsid w:val="00405AAC"/>
    <w:rsid w:val="00405BA9"/>
    <w:rsid w:val="00406117"/>
    <w:rsid w:val="004063D3"/>
    <w:rsid w:val="0040691B"/>
    <w:rsid w:val="004069CA"/>
    <w:rsid w:val="00410024"/>
    <w:rsid w:val="00410BA2"/>
    <w:rsid w:val="004129B9"/>
    <w:rsid w:val="004129F1"/>
    <w:rsid w:val="00413984"/>
    <w:rsid w:val="00413DEB"/>
    <w:rsid w:val="00414285"/>
    <w:rsid w:val="004144C1"/>
    <w:rsid w:val="00415F53"/>
    <w:rsid w:val="00416944"/>
    <w:rsid w:val="004171C8"/>
    <w:rsid w:val="004174A5"/>
    <w:rsid w:val="004174C1"/>
    <w:rsid w:val="00417796"/>
    <w:rsid w:val="0042135C"/>
    <w:rsid w:val="00421939"/>
    <w:rsid w:val="004234CB"/>
    <w:rsid w:val="00424786"/>
    <w:rsid w:val="0042743E"/>
    <w:rsid w:val="004315E8"/>
    <w:rsid w:val="00433257"/>
    <w:rsid w:val="00434276"/>
    <w:rsid w:val="00435C9E"/>
    <w:rsid w:val="00437106"/>
    <w:rsid w:val="004371E5"/>
    <w:rsid w:val="00437A02"/>
    <w:rsid w:val="00443549"/>
    <w:rsid w:val="0044363D"/>
    <w:rsid w:val="0044393B"/>
    <w:rsid w:val="00444B45"/>
    <w:rsid w:val="00445383"/>
    <w:rsid w:val="004476BE"/>
    <w:rsid w:val="00447871"/>
    <w:rsid w:val="004500F9"/>
    <w:rsid w:val="004501FC"/>
    <w:rsid w:val="004519A4"/>
    <w:rsid w:val="00451F4D"/>
    <w:rsid w:val="004520BC"/>
    <w:rsid w:val="00452667"/>
    <w:rsid w:val="004532AE"/>
    <w:rsid w:val="00454E6B"/>
    <w:rsid w:val="00455274"/>
    <w:rsid w:val="0045547D"/>
    <w:rsid w:val="00455651"/>
    <w:rsid w:val="00455703"/>
    <w:rsid w:val="00455841"/>
    <w:rsid w:val="00455946"/>
    <w:rsid w:val="004559D3"/>
    <w:rsid w:val="0045606B"/>
    <w:rsid w:val="00456222"/>
    <w:rsid w:val="00456522"/>
    <w:rsid w:val="0045689C"/>
    <w:rsid w:val="00456F23"/>
    <w:rsid w:val="00456FB2"/>
    <w:rsid w:val="00456FE6"/>
    <w:rsid w:val="00460DDB"/>
    <w:rsid w:val="004622F9"/>
    <w:rsid w:val="00463559"/>
    <w:rsid w:val="004638FB"/>
    <w:rsid w:val="00464143"/>
    <w:rsid w:val="00465285"/>
    <w:rsid w:val="00465AC8"/>
    <w:rsid w:val="00465B28"/>
    <w:rsid w:val="00467207"/>
    <w:rsid w:val="00467374"/>
    <w:rsid w:val="004675AC"/>
    <w:rsid w:val="00470C03"/>
    <w:rsid w:val="004720A6"/>
    <w:rsid w:val="00472D1B"/>
    <w:rsid w:val="00473D15"/>
    <w:rsid w:val="004751DF"/>
    <w:rsid w:val="00475442"/>
    <w:rsid w:val="00476639"/>
    <w:rsid w:val="00481233"/>
    <w:rsid w:val="00481DCD"/>
    <w:rsid w:val="00482644"/>
    <w:rsid w:val="00483EC2"/>
    <w:rsid w:val="0048518C"/>
    <w:rsid w:val="00485C76"/>
    <w:rsid w:val="00485E91"/>
    <w:rsid w:val="00491CDF"/>
    <w:rsid w:val="004920A3"/>
    <w:rsid w:val="00492B5B"/>
    <w:rsid w:val="00493187"/>
    <w:rsid w:val="00494C92"/>
    <w:rsid w:val="00497A96"/>
    <w:rsid w:val="004A0026"/>
    <w:rsid w:val="004A1508"/>
    <w:rsid w:val="004A28C4"/>
    <w:rsid w:val="004A2B42"/>
    <w:rsid w:val="004A33E2"/>
    <w:rsid w:val="004A4BEE"/>
    <w:rsid w:val="004A4E5D"/>
    <w:rsid w:val="004A536F"/>
    <w:rsid w:val="004A6027"/>
    <w:rsid w:val="004A666C"/>
    <w:rsid w:val="004A682B"/>
    <w:rsid w:val="004A71F7"/>
    <w:rsid w:val="004A734C"/>
    <w:rsid w:val="004B0D6A"/>
    <w:rsid w:val="004B16FF"/>
    <w:rsid w:val="004B1896"/>
    <w:rsid w:val="004B1A72"/>
    <w:rsid w:val="004B3447"/>
    <w:rsid w:val="004B5E78"/>
    <w:rsid w:val="004B6A10"/>
    <w:rsid w:val="004B6F48"/>
    <w:rsid w:val="004B7459"/>
    <w:rsid w:val="004B7C34"/>
    <w:rsid w:val="004B7D6B"/>
    <w:rsid w:val="004B7EE2"/>
    <w:rsid w:val="004B7FAD"/>
    <w:rsid w:val="004C1AFA"/>
    <w:rsid w:val="004C28EF"/>
    <w:rsid w:val="004C2DEA"/>
    <w:rsid w:val="004C2ED9"/>
    <w:rsid w:val="004C38F7"/>
    <w:rsid w:val="004C4678"/>
    <w:rsid w:val="004C5676"/>
    <w:rsid w:val="004C5EDA"/>
    <w:rsid w:val="004C62AC"/>
    <w:rsid w:val="004C6FB3"/>
    <w:rsid w:val="004C7BC3"/>
    <w:rsid w:val="004D063A"/>
    <w:rsid w:val="004D0AB9"/>
    <w:rsid w:val="004D1CDD"/>
    <w:rsid w:val="004D1D2B"/>
    <w:rsid w:val="004D2932"/>
    <w:rsid w:val="004D3995"/>
    <w:rsid w:val="004D547B"/>
    <w:rsid w:val="004D5CF5"/>
    <w:rsid w:val="004D720D"/>
    <w:rsid w:val="004D79CA"/>
    <w:rsid w:val="004E0101"/>
    <w:rsid w:val="004E0978"/>
    <w:rsid w:val="004E1242"/>
    <w:rsid w:val="004E1B0C"/>
    <w:rsid w:val="004E288C"/>
    <w:rsid w:val="004E38B3"/>
    <w:rsid w:val="004E426F"/>
    <w:rsid w:val="004E4FEC"/>
    <w:rsid w:val="004E5549"/>
    <w:rsid w:val="004E6759"/>
    <w:rsid w:val="004E6C6D"/>
    <w:rsid w:val="004E6F3F"/>
    <w:rsid w:val="004E7F9E"/>
    <w:rsid w:val="004F02DE"/>
    <w:rsid w:val="004F0393"/>
    <w:rsid w:val="004F1BB9"/>
    <w:rsid w:val="004F303B"/>
    <w:rsid w:val="004F365B"/>
    <w:rsid w:val="004F7241"/>
    <w:rsid w:val="00500390"/>
    <w:rsid w:val="005005A4"/>
    <w:rsid w:val="0050223F"/>
    <w:rsid w:val="00502668"/>
    <w:rsid w:val="00503AC2"/>
    <w:rsid w:val="00503BF1"/>
    <w:rsid w:val="00503D92"/>
    <w:rsid w:val="005045DD"/>
    <w:rsid w:val="00504A21"/>
    <w:rsid w:val="00504C7D"/>
    <w:rsid w:val="0050510E"/>
    <w:rsid w:val="0050630B"/>
    <w:rsid w:val="00507223"/>
    <w:rsid w:val="00507586"/>
    <w:rsid w:val="00507F34"/>
    <w:rsid w:val="0051106E"/>
    <w:rsid w:val="00511E05"/>
    <w:rsid w:val="00514A75"/>
    <w:rsid w:val="00517737"/>
    <w:rsid w:val="0052000F"/>
    <w:rsid w:val="00520537"/>
    <w:rsid w:val="00520803"/>
    <w:rsid w:val="0052099C"/>
    <w:rsid w:val="00521747"/>
    <w:rsid w:val="00522310"/>
    <w:rsid w:val="00522B0A"/>
    <w:rsid w:val="00522D83"/>
    <w:rsid w:val="00522F55"/>
    <w:rsid w:val="0052402A"/>
    <w:rsid w:val="00530BF8"/>
    <w:rsid w:val="00530EEF"/>
    <w:rsid w:val="0053183C"/>
    <w:rsid w:val="005318E8"/>
    <w:rsid w:val="00532BB7"/>
    <w:rsid w:val="00533024"/>
    <w:rsid w:val="00534B72"/>
    <w:rsid w:val="005355D7"/>
    <w:rsid w:val="005377A5"/>
    <w:rsid w:val="005379D4"/>
    <w:rsid w:val="00537FDA"/>
    <w:rsid w:val="0054036E"/>
    <w:rsid w:val="005464A0"/>
    <w:rsid w:val="00546902"/>
    <w:rsid w:val="00547ECD"/>
    <w:rsid w:val="00550F21"/>
    <w:rsid w:val="005512E1"/>
    <w:rsid w:val="005513DD"/>
    <w:rsid w:val="00552823"/>
    <w:rsid w:val="00553DEE"/>
    <w:rsid w:val="0055476D"/>
    <w:rsid w:val="00554B56"/>
    <w:rsid w:val="00554DDF"/>
    <w:rsid w:val="00555035"/>
    <w:rsid w:val="0055580B"/>
    <w:rsid w:val="00556F7E"/>
    <w:rsid w:val="0056034A"/>
    <w:rsid w:val="005607CD"/>
    <w:rsid w:val="0056153F"/>
    <w:rsid w:val="00561CAB"/>
    <w:rsid w:val="00561D12"/>
    <w:rsid w:val="00562729"/>
    <w:rsid w:val="00562C0A"/>
    <w:rsid w:val="00563F71"/>
    <w:rsid w:val="005654AC"/>
    <w:rsid w:val="00566B60"/>
    <w:rsid w:val="00567423"/>
    <w:rsid w:val="0056767D"/>
    <w:rsid w:val="0056774B"/>
    <w:rsid w:val="00567FC6"/>
    <w:rsid w:val="00570B38"/>
    <w:rsid w:val="00572565"/>
    <w:rsid w:val="0057287F"/>
    <w:rsid w:val="005737AA"/>
    <w:rsid w:val="00573CCA"/>
    <w:rsid w:val="00575210"/>
    <w:rsid w:val="00576ECB"/>
    <w:rsid w:val="00577138"/>
    <w:rsid w:val="0057755D"/>
    <w:rsid w:val="00580552"/>
    <w:rsid w:val="0058076F"/>
    <w:rsid w:val="00580F66"/>
    <w:rsid w:val="005834F8"/>
    <w:rsid w:val="005835EA"/>
    <w:rsid w:val="00585771"/>
    <w:rsid w:val="0058770A"/>
    <w:rsid w:val="00587779"/>
    <w:rsid w:val="005906FC"/>
    <w:rsid w:val="00590CD1"/>
    <w:rsid w:val="00590D6B"/>
    <w:rsid w:val="00591BAF"/>
    <w:rsid w:val="00592D7D"/>
    <w:rsid w:val="00593692"/>
    <w:rsid w:val="00593F6D"/>
    <w:rsid w:val="00594A6E"/>
    <w:rsid w:val="00596E1B"/>
    <w:rsid w:val="0059742F"/>
    <w:rsid w:val="005976DE"/>
    <w:rsid w:val="005A1167"/>
    <w:rsid w:val="005A34EC"/>
    <w:rsid w:val="005A5895"/>
    <w:rsid w:val="005A5958"/>
    <w:rsid w:val="005A5FBF"/>
    <w:rsid w:val="005A6AB7"/>
    <w:rsid w:val="005A77B1"/>
    <w:rsid w:val="005B0E54"/>
    <w:rsid w:val="005B210C"/>
    <w:rsid w:val="005B3E93"/>
    <w:rsid w:val="005B430C"/>
    <w:rsid w:val="005C3488"/>
    <w:rsid w:val="005C511E"/>
    <w:rsid w:val="005C5B48"/>
    <w:rsid w:val="005C62F5"/>
    <w:rsid w:val="005C7657"/>
    <w:rsid w:val="005C78BB"/>
    <w:rsid w:val="005D09DE"/>
    <w:rsid w:val="005D1A73"/>
    <w:rsid w:val="005D1CEA"/>
    <w:rsid w:val="005D47DD"/>
    <w:rsid w:val="005D59C4"/>
    <w:rsid w:val="005D5E35"/>
    <w:rsid w:val="005D5E48"/>
    <w:rsid w:val="005D6286"/>
    <w:rsid w:val="005E01F6"/>
    <w:rsid w:val="005E04E7"/>
    <w:rsid w:val="005E0FCA"/>
    <w:rsid w:val="005E31E7"/>
    <w:rsid w:val="005E3241"/>
    <w:rsid w:val="005E4129"/>
    <w:rsid w:val="005E4588"/>
    <w:rsid w:val="005E4B1E"/>
    <w:rsid w:val="005E4CAA"/>
    <w:rsid w:val="005E5DBA"/>
    <w:rsid w:val="005E5E41"/>
    <w:rsid w:val="005E6355"/>
    <w:rsid w:val="005E6FA1"/>
    <w:rsid w:val="005F012D"/>
    <w:rsid w:val="005F0334"/>
    <w:rsid w:val="005F073A"/>
    <w:rsid w:val="005F0D31"/>
    <w:rsid w:val="005F18FE"/>
    <w:rsid w:val="005F3EE1"/>
    <w:rsid w:val="005F5D14"/>
    <w:rsid w:val="005F6745"/>
    <w:rsid w:val="005F7CDC"/>
    <w:rsid w:val="0060099A"/>
    <w:rsid w:val="006021CF"/>
    <w:rsid w:val="00602762"/>
    <w:rsid w:val="00602F89"/>
    <w:rsid w:val="006041FF"/>
    <w:rsid w:val="00606331"/>
    <w:rsid w:val="0060633D"/>
    <w:rsid w:val="0060665E"/>
    <w:rsid w:val="0060702D"/>
    <w:rsid w:val="00607A9D"/>
    <w:rsid w:val="00610BDA"/>
    <w:rsid w:val="00611025"/>
    <w:rsid w:val="0061309C"/>
    <w:rsid w:val="006133D0"/>
    <w:rsid w:val="006141BA"/>
    <w:rsid w:val="006143A2"/>
    <w:rsid w:val="0061456F"/>
    <w:rsid w:val="0061459C"/>
    <w:rsid w:val="00614A3D"/>
    <w:rsid w:val="006170A5"/>
    <w:rsid w:val="006178F3"/>
    <w:rsid w:val="006203C2"/>
    <w:rsid w:val="006203F2"/>
    <w:rsid w:val="0062072F"/>
    <w:rsid w:val="00620859"/>
    <w:rsid w:val="00620DA7"/>
    <w:rsid w:val="00621058"/>
    <w:rsid w:val="00621A2F"/>
    <w:rsid w:val="00621F17"/>
    <w:rsid w:val="006239A0"/>
    <w:rsid w:val="00624448"/>
    <w:rsid w:val="00624732"/>
    <w:rsid w:val="00624DFF"/>
    <w:rsid w:val="00625AC8"/>
    <w:rsid w:val="00626354"/>
    <w:rsid w:val="006276CC"/>
    <w:rsid w:val="0063056C"/>
    <w:rsid w:val="00631743"/>
    <w:rsid w:val="00631AB5"/>
    <w:rsid w:val="00631BEF"/>
    <w:rsid w:val="00634F27"/>
    <w:rsid w:val="006351EF"/>
    <w:rsid w:val="006378BA"/>
    <w:rsid w:val="006409D6"/>
    <w:rsid w:val="00640EA6"/>
    <w:rsid w:val="00642DBD"/>
    <w:rsid w:val="006441F8"/>
    <w:rsid w:val="006453B8"/>
    <w:rsid w:val="00646246"/>
    <w:rsid w:val="00646969"/>
    <w:rsid w:val="00646DCA"/>
    <w:rsid w:val="006470BD"/>
    <w:rsid w:val="00650F05"/>
    <w:rsid w:val="006519D6"/>
    <w:rsid w:val="00652014"/>
    <w:rsid w:val="00653223"/>
    <w:rsid w:val="00654753"/>
    <w:rsid w:val="00656223"/>
    <w:rsid w:val="00656396"/>
    <w:rsid w:val="00660A17"/>
    <w:rsid w:val="0066122B"/>
    <w:rsid w:val="00661DBA"/>
    <w:rsid w:val="00662146"/>
    <w:rsid w:val="00662BE6"/>
    <w:rsid w:val="00663D82"/>
    <w:rsid w:val="006649E8"/>
    <w:rsid w:val="00664F82"/>
    <w:rsid w:val="0066552E"/>
    <w:rsid w:val="00665C1A"/>
    <w:rsid w:val="0066636A"/>
    <w:rsid w:val="00672002"/>
    <w:rsid w:val="006743D2"/>
    <w:rsid w:val="00674FA0"/>
    <w:rsid w:val="006769C0"/>
    <w:rsid w:val="006773FC"/>
    <w:rsid w:val="00677780"/>
    <w:rsid w:val="00681516"/>
    <w:rsid w:val="00682029"/>
    <w:rsid w:val="0068204E"/>
    <w:rsid w:val="006830D1"/>
    <w:rsid w:val="00683332"/>
    <w:rsid w:val="006838F2"/>
    <w:rsid w:val="00683BE1"/>
    <w:rsid w:val="006850FF"/>
    <w:rsid w:val="00686398"/>
    <w:rsid w:val="00687C4C"/>
    <w:rsid w:val="00690294"/>
    <w:rsid w:val="006908D1"/>
    <w:rsid w:val="00691663"/>
    <w:rsid w:val="00692D34"/>
    <w:rsid w:val="00693E87"/>
    <w:rsid w:val="00694EEA"/>
    <w:rsid w:val="006953C9"/>
    <w:rsid w:val="006956AF"/>
    <w:rsid w:val="00695A4C"/>
    <w:rsid w:val="006A13F4"/>
    <w:rsid w:val="006A1531"/>
    <w:rsid w:val="006A3047"/>
    <w:rsid w:val="006A31AB"/>
    <w:rsid w:val="006A3D7B"/>
    <w:rsid w:val="006A4060"/>
    <w:rsid w:val="006A468B"/>
    <w:rsid w:val="006A4C1F"/>
    <w:rsid w:val="006A664C"/>
    <w:rsid w:val="006A780E"/>
    <w:rsid w:val="006A7E65"/>
    <w:rsid w:val="006B099E"/>
    <w:rsid w:val="006B2B74"/>
    <w:rsid w:val="006B36DC"/>
    <w:rsid w:val="006B3E65"/>
    <w:rsid w:val="006B4F37"/>
    <w:rsid w:val="006B5795"/>
    <w:rsid w:val="006B5FE4"/>
    <w:rsid w:val="006B7C79"/>
    <w:rsid w:val="006C05D1"/>
    <w:rsid w:val="006C0AC4"/>
    <w:rsid w:val="006C237D"/>
    <w:rsid w:val="006C2443"/>
    <w:rsid w:val="006C2C13"/>
    <w:rsid w:val="006C3EE9"/>
    <w:rsid w:val="006C4335"/>
    <w:rsid w:val="006C5C92"/>
    <w:rsid w:val="006C6CF0"/>
    <w:rsid w:val="006C7059"/>
    <w:rsid w:val="006C7864"/>
    <w:rsid w:val="006C7C10"/>
    <w:rsid w:val="006C7C2F"/>
    <w:rsid w:val="006D1876"/>
    <w:rsid w:val="006D257B"/>
    <w:rsid w:val="006D3F0F"/>
    <w:rsid w:val="006D4D32"/>
    <w:rsid w:val="006E065D"/>
    <w:rsid w:val="006E0875"/>
    <w:rsid w:val="006E1462"/>
    <w:rsid w:val="006E1982"/>
    <w:rsid w:val="006E251C"/>
    <w:rsid w:val="006E28FA"/>
    <w:rsid w:val="006E2FF0"/>
    <w:rsid w:val="006E4C7E"/>
    <w:rsid w:val="006E4F80"/>
    <w:rsid w:val="006E5438"/>
    <w:rsid w:val="006E5D27"/>
    <w:rsid w:val="006E7EE2"/>
    <w:rsid w:val="006F3D64"/>
    <w:rsid w:val="006F403F"/>
    <w:rsid w:val="006F4843"/>
    <w:rsid w:val="006F5245"/>
    <w:rsid w:val="006F56DE"/>
    <w:rsid w:val="006F61A1"/>
    <w:rsid w:val="006F65B0"/>
    <w:rsid w:val="006F721E"/>
    <w:rsid w:val="006F7515"/>
    <w:rsid w:val="00700059"/>
    <w:rsid w:val="007001F5"/>
    <w:rsid w:val="00700506"/>
    <w:rsid w:val="00700C00"/>
    <w:rsid w:val="007020C5"/>
    <w:rsid w:val="00702296"/>
    <w:rsid w:val="0070285B"/>
    <w:rsid w:val="00705C9E"/>
    <w:rsid w:val="007069C9"/>
    <w:rsid w:val="00706DC2"/>
    <w:rsid w:val="0070760A"/>
    <w:rsid w:val="007076D9"/>
    <w:rsid w:val="00710436"/>
    <w:rsid w:val="007117AE"/>
    <w:rsid w:val="007125D0"/>
    <w:rsid w:val="007127B3"/>
    <w:rsid w:val="007137BC"/>
    <w:rsid w:val="007150B5"/>
    <w:rsid w:val="00715B91"/>
    <w:rsid w:val="00715C80"/>
    <w:rsid w:val="0071635C"/>
    <w:rsid w:val="0071709C"/>
    <w:rsid w:val="0072042C"/>
    <w:rsid w:val="007207AF"/>
    <w:rsid w:val="00721BE3"/>
    <w:rsid w:val="00722C2B"/>
    <w:rsid w:val="007232FB"/>
    <w:rsid w:val="0072355A"/>
    <w:rsid w:val="00723F10"/>
    <w:rsid w:val="007256AA"/>
    <w:rsid w:val="007263C6"/>
    <w:rsid w:val="00726D4B"/>
    <w:rsid w:val="00730065"/>
    <w:rsid w:val="00730858"/>
    <w:rsid w:val="0073166C"/>
    <w:rsid w:val="00731BB6"/>
    <w:rsid w:val="007326E5"/>
    <w:rsid w:val="00733077"/>
    <w:rsid w:val="00734095"/>
    <w:rsid w:val="007347FB"/>
    <w:rsid w:val="0073484A"/>
    <w:rsid w:val="00734B1F"/>
    <w:rsid w:val="00735023"/>
    <w:rsid w:val="00735102"/>
    <w:rsid w:val="007354F1"/>
    <w:rsid w:val="00736DB8"/>
    <w:rsid w:val="00737510"/>
    <w:rsid w:val="0073789C"/>
    <w:rsid w:val="00744CA0"/>
    <w:rsid w:val="007459DA"/>
    <w:rsid w:val="00746EB5"/>
    <w:rsid w:val="007478AB"/>
    <w:rsid w:val="00751CA2"/>
    <w:rsid w:val="00752DB3"/>
    <w:rsid w:val="00753723"/>
    <w:rsid w:val="0075423C"/>
    <w:rsid w:val="0075492A"/>
    <w:rsid w:val="00754A71"/>
    <w:rsid w:val="00756A3F"/>
    <w:rsid w:val="007575F1"/>
    <w:rsid w:val="00761329"/>
    <w:rsid w:val="007614CA"/>
    <w:rsid w:val="007616BC"/>
    <w:rsid w:val="0076338E"/>
    <w:rsid w:val="00763744"/>
    <w:rsid w:val="007640E3"/>
    <w:rsid w:val="00764BC6"/>
    <w:rsid w:val="00764F5D"/>
    <w:rsid w:val="00764F60"/>
    <w:rsid w:val="00767811"/>
    <w:rsid w:val="00770AB2"/>
    <w:rsid w:val="00775194"/>
    <w:rsid w:val="007758FF"/>
    <w:rsid w:val="00776924"/>
    <w:rsid w:val="00776D47"/>
    <w:rsid w:val="007770E7"/>
    <w:rsid w:val="007771E7"/>
    <w:rsid w:val="0077759E"/>
    <w:rsid w:val="00780216"/>
    <w:rsid w:val="00780276"/>
    <w:rsid w:val="007809C1"/>
    <w:rsid w:val="007810E6"/>
    <w:rsid w:val="007811AB"/>
    <w:rsid w:val="00784B96"/>
    <w:rsid w:val="00784D04"/>
    <w:rsid w:val="007858A7"/>
    <w:rsid w:val="007906B8"/>
    <w:rsid w:val="00790DA8"/>
    <w:rsid w:val="00791321"/>
    <w:rsid w:val="00791560"/>
    <w:rsid w:val="00793CBE"/>
    <w:rsid w:val="00795C5E"/>
    <w:rsid w:val="00796167"/>
    <w:rsid w:val="0079624B"/>
    <w:rsid w:val="00796C41"/>
    <w:rsid w:val="007973B5"/>
    <w:rsid w:val="0079774D"/>
    <w:rsid w:val="007A0EA3"/>
    <w:rsid w:val="007A14EA"/>
    <w:rsid w:val="007A154B"/>
    <w:rsid w:val="007A161D"/>
    <w:rsid w:val="007A3702"/>
    <w:rsid w:val="007A3C88"/>
    <w:rsid w:val="007A49B3"/>
    <w:rsid w:val="007A6118"/>
    <w:rsid w:val="007A7BDF"/>
    <w:rsid w:val="007B05B7"/>
    <w:rsid w:val="007B0936"/>
    <w:rsid w:val="007B20F0"/>
    <w:rsid w:val="007B22C8"/>
    <w:rsid w:val="007B391F"/>
    <w:rsid w:val="007B6789"/>
    <w:rsid w:val="007B6C50"/>
    <w:rsid w:val="007B7AF8"/>
    <w:rsid w:val="007C10BC"/>
    <w:rsid w:val="007C1618"/>
    <w:rsid w:val="007C369B"/>
    <w:rsid w:val="007C409A"/>
    <w:rsid w:val="007C44E8"/>
    <w:rsid w:val="007C5426"/>
    <w:rsid w:val="007D3881"/>
    <w:rsid w:val="007D3A6D"/>
    <w:rsid w:val="007D5AD8"/>
    <w:rsid w:val="007D62FB"/>
    <w:rsid w:val="007D6B1C"/>
    <w:rsid w:val="007D748D"/>
    <w:rsid w:val="007D7FB9"/>
    <w:rsid w:val="007E12B0"/>
    <w:rsid w:val="007E245B"/>
    <w:rsid w:val="007E2C67"/>
    <w:rsid w:val="007E3C1E"/>
    <w:rsid w:val="007E4567"/>
    <w:rsid w:val="007E4643"/>
    <w:rsid w:val="007E49DF"/>
    <w:rsid w:val="007E5D2E"/>
    <w:rsid w:val="007E66E1"/>
    <w:rsid w:val="007E782D"/>
    <w:rsid w:val="007F0201"/>
    <w:rsid w:val="007F05F6"/>
    <w:rsid w:val="007F2B13"/>
    <w:rsid w:val="007F3AEA"/>
    <w:rsid w:val="007F4DAC"/>
    <w:rsid w:val="007F67CC"/>
    <w:rsid w:val="0080015D"/>
    <w:rsid w:val="008001AA"/>
    <w:rsid w:val="008009BE"/>
    <w:rsid w:val="00800B32"/>
    <w:rsid w:val="008013E2"/>
    <w:rsid w:val="0080160C"/>
    <w:rsid w:val="008016AF"/>
    <w:rsid w:val="008048E4"/>
    <w:rsid w:val="00806808"/>
    <w:rsid w:val="0080723D"/>
    <w:rsid w:val="008072C5"/>
    <w:rsid w:val="008074D5"/>
    <w:rsid w:val="00807994"/>
    <w:rsid w:val="00807B83"/>
    <w:rsid w:val="00807F2B"/>
    <w:rsid w:val="0081090A"/>
    <w:rsid w:val="008117CC"/>
    <w:rsid w:val="00811F86"/>
    <w:rsid w:val="00814CAA"/>
    <w:rsid w:val="0081509A"/>
    <w:rsid w:val="00817187"/>
    <w:rsid w:val="008209B6"/>
    <w:rsid w:val="0082145A"/>
    <w:rsid w:val="00822637"/>
    <w:rsid w:val="00822FF4"/>
    <w:rsid w:val="00823295"/>
    <w:rsid w:val="00824AA6"/>
    <w:rsid w:val="00825D9F"/>
    <w:rsid w:val="008273E1"/>
    <w:rsid w:val="00830091"/>
    <w:rsid w:val="00830436"/>
    <w:rsid w:val="00836F97"/>
    <w:rsid w:val="00837027"/>
    <w:rsid w:val="00841EF9"/>
    <w:rsid w:val="00842224"/>
    <w:rsid w:val="0084332C"/>
    <w:rsid w:val="008437F8"/>
    <w:rsid w:val="00843AB5"/>
    <w:rsid w:val="00844CA0"/>
    <w:rsid w:val="0084674A"/>
    <w:rsid w:val="00847B83"/>
    <w:rsid w:val="008502F5"/>
    <w:rsid w:val="0085165B"/>
    <w:rsid w:val="00852640"/>
    <w:rsid w:val="00853999"/>
    <w:rsid w:val="00854563"/>
    <w:rsid w:val="008558DC"/>
    <w:rsid w:val="00856B47"/>
    <w:rsid w:val="00857E61"/>
    <w:rsid w:val="008615B0"/>
    <w:rsid w:val="00862C21"/>
    <w:rsid w:val="00862C6D"/>
    <w:rsid w:val="00862D16"/>
    <w:rsid w:val="00862DD2"/>
    <w:rsid w:val="00866B14"/>
    <w:rsid w:val="008705F2"/>
    <w:rsid w:val="00871D90"/>
    <w:rsid w:val="00872C45"/>
    <w:rsid w:val="00872ED6"/>
    <w:rsid w:val="00874D5C"/>
    <w:rsid w:val="00875898"/>
    <w:rsid w:val="0087624B"/>
    <w:rsid w:val="00876746"/>
    <w:rsid w:val="00876BB2"/>
    <w:rsid w:val="008777AA"/>
    <w:rsid w:val="00877E41"/>
    <w:rsid w:val="00880360"/>
    <w:rsid w:val="00880919"/>
    <w:rsid w:val="00880BF1"/>
    <w:rsid w:val="0088186E"/>
    <w:rsid w:val="0088244C"/>
    <w:rsid w:val="00882539"/>
    <w:rsid w:val="00884F67"/>
    <w:rsid w:val="0088533B"/>
    <w:rsid w:val="0088548E"/>
    <w:rsid w:val="008863BA"/>
    <w:rsid w:val="00886B68"/>
    <w:rsid w:val="00890097"/>
    <w:rsid w:val="008900A0"/>
    <w:rsid w:val="008909FC"/>
    <w:rsid w:val="008919BE"/>
    <w:rsid w:val="00891E37"/>
    <w:rsid w:val="0089346A"/>
    <w:rsid w:val="0089361E"/>
    <w:rsid w:val="00893C7C"/>
    <w:rsid w:val="00893D85"/>
    <w:rsid w:val="00895FC9"/>
    <w:rsid w:val="00896F55"/>
    <w:rsid w:val="0089793A"/>
    <w:rsid w:val="00897948"/>
    <w:rsid w:val="008A2455"/>
    <w:rsid w:val="008A25DF"/>
    <w:rsid w:val="008A2E75"/>
    <w:rsid w:val="008A642C"/>
    <w:rsid w:val="008A6C6A"/>
    <w:rsid w:val="008A7AB3"/>
    <w:rsid w:val="008A7AC2"/>
    <w:rsid w:val="008B033D"/>
    <w:rsid w:val="008B0B55"/>
    <w:rsid w:val="008B0B84"/>
    <w:rsid w:val="008B14C4"/>
    <w:rsid w:val="008B1DCB"/>
    <w:rsid w:val="008B21D4"/>
    <w:rsid w:val="008B2433"/>
    <w:rsid w:val="008B2510"/>
    <w:rsid w:val="008B272D"/>
    <w:rsid w:val="008B32F8"/>
    <w:rsid w:val="008B351D"/>
    <w:rsid w:val="008B495B"/>
    <w:rsid w:val="008B6000"/>
    <w:rsid w:val="008B6EB4"/>
    <w:rsid w:val="008B707B"/>
    <w:rsid w:val="008B7B30"/>
    <w:rsid w:val="008B7BBF"/>
    <w:rsid w:val="008C0F8E"/>
    <w:rsid w:val="008C1272"/>
    <w:rsid w:val="008C15F5"/>
    <w:rsid w:val="008C230F"/>
    <w:rsid w:val="008C2A09"/>
    <w:rsid w:val="008C3619"/>
    <w:rsid w:val="008C451B"/>
    <w:rsid w:val="008C4F64"/>
    <w:rsid w:val="008D06F8"/>
    <w:rsid w:val="008D14D8"/>
    <w:rsid w:val="008D1CFB"/>
    <w:rsid w:val="008D2543"/>
    <w:rsid w:val="008D28B9"/>
    <w:rsid w:val="008D306C"/>
    <w:rsid w:val="008D6D0A"/>
    <w:rsid w:val="008E2543"/>
    <w:rsid w:val="008E2640"/>
    <w:rsid w:val="008E35D1"/>
    <w:rsid w:val="008E383E"/>
    <w:rsid w:val="008E4EDF"/>
    <w:rsid w:val="008E507B"/>
    <w:rsid w:val="008E5493"/>
    <w:rsid w:val="008E753B"/>
    <w:rsid w:val="008F130D"/>
    <w:rsid w:val="008F1592"/>
    <w:rsid w:val="008F1ECB"/>
    <w:rsid w:val="008F2580"/>
    <w:rsid w:val="008F6A1E"/>
    <w:rsid w:val="008F6E52"/>
    <w:rsid w:val="00900E21"/>
    <w:rsid w:val="009016D0"/>
    <w:rsid w:val="0090280D"/>
    <w:rsid w:val="00902866"/>
    <w:rsid w:val="009032D7"/>
    <w:rsid w:val="00903368"/>
    <w:rsid w:val="009035A7"/>
    <w:rsid w:val="00903936"/>
    <w:rsid w:val="00905B15"/>
    <w:rsid w:val="009061EC"/>
    <w:rsid w:val="00906337"/>
    <w:rsid w:val="00906F5C"/>
    <w:rsid w:val="009075BE"/>
    <w:rsid w:val="0090769D"/>
    <w:rsid w:val="0091083A"/>
    <w:rsid w:val="00911C0E"/>
    <w:rsid w:val="00912D29"/>
    <w:rsid w:val="00913125"/>
    <w:rsid w:val="00913BE8"/>
    <w:rsid w:val="00913C3E"/>
    <w:rsid w:val="00915151"/>
    <w:rsid w:val="009152CF"/>
    <w:rsid w:val="00915536"/>
    <w:rsid w:val="00915F33"/>
    <w:rsid w:val="00916CC4"/>
    <w:rsid w:val="00917E9D"/>
    <w:rsid w:val="00922142"/>
    <w:rsid w:val="00922467"/>
    <w:rsid w:val="0092543D"/>
    <w:rsid w:val="00926E1C"/>
    <w:rsid w:val="00926EA5"/>
    <w:rsid w:val="0093025E"/>
    <w:rsid w:val="0093077F"/>
    <w:rsid w:val="00930B1F"/>
    <w:rsid w:val="00931A6F"/>
    <w:rsid w:val="00931F9F"/>
    <w:rsid w:val="00933189"/>
    <w:rsid w:val="00933C82"/>
    <w:rsid w:val="00934B90"/>
    <w:rsid w:val="0093527D"/>
    <w:rsid w:val="00935A62"/>
    <w:rsid w:val="0093710A"/>
    <w:rsid w:val="00940A10"/>
    <w:rsid w:val="00940C03"/>
    <w:rsid w:val="00941126"/>
    <w:rsid w:val="00942617"/>
    <w:rsid w:val="0094309A"/>
    <w:rsid w:val="00943ADA"/>
    <w:rsid w:val="00943FF9"/>
    <w:rsid w:val="009441DB"/>
    <w:rsid w:val="009443E9"/>
    <w:rsid w:val="00946A4A"/>
    <w:rsid w:val="0094701E"/>
    <w:rsid w:val="00947050"/>
    <w:rsid w:val="00950CD1"/>
    <w:rsid w:val="00951E9E"/>
    <w:rsid w:val="00955F87"/>
    <w:rsid w:val="00956D7B"/>
    <w:rsid w:val="00956E5B"/>
    <w:rsid w:val="009576A7"/>
    <w:rsid w:val="0095796F"/>
    <w:rsid w:val="009602E8"/>
    <w:rsid w:val="00960897"/>
    <w:rsid w:val="00960E1D"/>
    <w:rsid w:val="009614D3"/>
    <w:rsid w:val="009615C0"/>
    <w:rsid w:val="009615D1"/>
    <w:rsid w:val="00963155"/>
    <w:rsid w:val="00963422"/>
    <w:rsid w:val="00963D7A"/>
    <w:rsid w:val="009648DC"/>
    <w:rsid w:val="00965357"/>
    <w:rsid w:val="00966848"/>
    <w:rsid w:val="00966BF1"/>
    <w:rsid w:val="00966F59"/>
    <w:rsid w:val="009672DF"/>
    <w:rsid w:val="0096731F"/>
    <w:rsid w:val="00970E65"/>
    <w:rsid w:val="009710B5"/>
    <w:rsid w:val="00971F51"/>
    <w:rsid w:val="0097273F"/>
    <w:rsid w:val="00972B00"/>
    <w:rsid w:val="00973EE8"/>
    <w:rsid w:val="00975705"/>
    <w:rsid w:val="00975804"/>
    <w:rsid w:val="00976742"/>
    <w:rsid w:val="00976D4C"/>
    <w:rsid w:val="00977388"/>
    <w:rsid w:val="00977610"/>
    <w:rsid w:val="0098011B"/>
    <w:rsid w:val="0098040C"/>
    <w:rsid w:val="009808AD"/>
    <w:rsid w:val="009814DC"/>
    <w:rsid w:val="00982A4F"/>
    <w:rsid w:val="00983705"/>
    <w:rsid w:val="00983A91"/>
    <w:rsid w:val="00983D11"/>
    <w:rsid w:val="0098505E"/>
    <w:rsid w:val="009853CD"/>
    <w:rsid w:val="00987104"/>
    <w:rsid w:val="00987493"/>
    <w:rsid w:val="00987741"/>
    <w:rsid w:val="00987853"/>
    <w:rsid w:val="00990517"/>
    <w:rsid w:val="00990CF9"/>
    <w:rsid w:val="00993884"/>
    <w:rsid w:val="00995252"/>
    <w:rsid w:val="009954C1"/>
    <w:rsid w:val="009958A1"/>
    <w:rsid w:val="00996015"/>
    <w:rsid w:val="009960A0"/>
    <w:rsid w:val="0099728B"/>
    <w:rsid w:val="00997E21"/>
    <w:rsid w:val="00997E3D"/>
    <w:rsid w:val="009A0723"/>
    <w:rsid w:val="009A1AB3"/>
    <w:rsid w:val="009A1BC7"/>
    <w:rsid w:val="009A2E29"/>
    <w:rsid w:val="009A3977"/>
    <w:rsid w:val="009A3CF4"/>
    <w:rsid w:val="009A50DE"/>
    <w:rsid w:val="009A5C82"/>
    <w:rsid w:val="009A60AF"/>
    <w:rsid w:val="009A6E8E"/>
    <w:rsid w:val="009A7037"/>
    <w:rsid w:val="009A7449"/>
    <w:rsid w:val="009B02E7"/>
    <w:rsid w:val="009B03E5"/>
    <w:rsid w:val="009B05B4"/>
    <w:rsid w:val="009B247B"/>
    <w:rsid w:val="009B2616"/>
    <w:rsid w:val="009B5E5B"/>
    <w:rsid w:val="009B70C2"/>
    <w:rsid w:val="009B7219"/>
    <w:rsid w:val="009B7B07"/>
    <w:rsid w:val="009B7C70"/>
    <w:rsid w:val="009C0A31"/>
    <w:rsid w:val="009C0B8E"/>
    <w:rsid w:val="009C1AA4"/>
    <w:rsid w:val="009C2043"/>
    <w:rsid w:val="009C3DDA"/>
    <w:rsid w:val="009C60EE"/>
    <w:rsid w:val="009C624B"/>
    <w:rsid w:val="009C62E7"/>
    <w:rsid w:val="009D038D"/>
    <w:rsid w:val="009D1323"/>
    <w:rsid w:val="009D20FA"/>
    <w:rsid w:val="009D23E5"/>
    <w:rsid w:val="009D3D4B"/>
    <w:rsid w:val="009D4952"/>
    <w:rsid w:val="009D5A31"/>
    <w:rsid w:val="009D73C8"/>
    <w:rsid w:val="009D7863"/>
    <w:rsid w:val="009E00EA"/>
    <w:rsid w:val="009E0334"/>
    <w:rsid w:val="009E31B7"/>
    <w:rsid w:val="009E3FAD"/>
    <w:rsid w:val="009E4370"/>
    <w:rsid w:val="009E47B8"/>
    <w:rsid w:val="009E4997"/>
    <w:rsid w:val="009E4F9C"/>
    <w:rsid w:val="009E54D6"/>
    <w:rsid w:val="009E5659"/>
    <w:rsid w:val="009E5B27"/>
    <w:rsid w:val="009E69A3"/>
    <w:rsid w:val="009F0890"/>
    <w:rsid w:val="009F14D5"/>
    <w:rsid w:val="009F2DA7"/>
    <w:rsid w:val="009F5238"/>
    <w:rsid w:val="009F5419"/>
    <w:rsid w:val="009F6604"/>
    <w:rsid w:val="009F687B"/>
    <w:rsid w:val="009F7F5D"/>
    <w:rsid w:val="00A00145"/>
    <w:rsid w:val="00A00CF8"/>
    <w:rsid w:val="00A01808"/>
    <w:rsid w:val="00A0268C"/>
    <w:rsid w:val="00A0272B"/>
    <w:rsid w:val="00A02C35"/>
    <w:rsid w:val="00A030C6"/>
    <w:rsid w:val="00A03321"/>
    <w:rsid w:val="00A04260"/>
    <w:rsid w:val="00A060EE"/>
    <w:rsid w:val="00A06C38"/>
    <w:rsid w:val="00A071AD"/>
    <w:rsid w:val="00A1098D"/>
    <w:rsid w:val="00A12115"/>
    <w:rsid w:val="00A12653"/>
    <w:rsid w:val="00A12B0C"/>
    <w:rsid w:val="00A13BA9"/>
    <w:rsid w:val="00A14D72"/>
    <w:rsid w:val="00A152C0"/>
    <w:rsid w:val="00A15FBB"/>
    <w:rsid w:val="00A16311"/>
    <w:rsid w:val="00A17070"/>
    <w:rsid w:val="00A17724"/>
    <w:rsid w:val="00A17924"/>
    <w:rsid w:val="00A17AB8"/>
    <w:rsid w:val="00A17CDB"/>
    <w:rsid w:val="00A2020E"/>
    <w:rsid w:val="00A2074F"/>
    <w:rsid w:val="00A21488"/>
    <w:rsid w:val="00A22C66"/>
    <w:rsid w:val="00A2311C"/>
    <w:rsid w:val="00A23D8C"/>
    <w:rsid w:val="00A247A1"/>
    <w:rsid w:val="00A260F8"/>
    <w:rsid w:val="00A268BC"/>
    <w:rsid w:val="00A26D50"/>
    <w:rsid w:val="00A27C30"/>
    <w:rsid w:val="00A3052A"/>
    <w:rsid w:val="00A30CDE"/>
    <w:rsid w:val="00A318A1"/>
    <w:rsid w:val="00A31CE4"/>
    <w:rsid w:val="00A32A37"/>
    <w:rsid w:val="00A35482"/>
    <w:rsid w:val="00A35F4A"/>
    <w:rsid w:val="00A3786D"/>
    <w:rsid w:val="00A42BB4"/>
    <w:rsid w:val="00A43DE6"/>
    <w:rsid w:val="00A43FEB"/>
    <w:rsid w:val="00A44793"/>
    <w:rsid w:val="00A45414"/>
    <w:rsid w:val="00A45A85"/>
    <w:rsid w:val="00A46636"/>
    <w:rsid w:val="00A47262"/>
    <w:rsid w:val="00A500F2"/>
    <w:rsid w:val="00A51D73"/>
    <w:rsid w:val="00A535EA"/>
    <w:rsid w:val="00A54315"/>
    <w:rsid w:val="00A54A5C"/>
    <w:rsid w:val="00A54C41"/>
    <w:rsid w:val="00A54C49"/>
    <w:rsid w:val="00A54C85"/>
    <w:rsid w:val="00A55112"/>
    <w:rsid w:val="00A56FA7"/>
    <w:rsid w:val="00A63E12"/>
    <w:rsid w:val="00A64698"/>
    <w:rsid w:val="00A67C5A"/>
    <w:rsid w:val="00A707C3"/>
    <w:rsid w:val="00A70874"/>
    <w:rsid w:val="00A726FF"/>
    <w:rsid w:val="00A7275C"/>
    <w:rsid w:val="00A74477"/>
    <w:rsid w:val="00A74711"/>
    <w:rsid w:val="00A74ADF"/>
    <w:rsid w:val="00A74BBB"/>
    <w:rsid w:val="00A75BB8"/>
    <w:rsid w:val="00A76508"/>
    <w:rsid w:val="00A7688F"/>
    <w:rsid w:val="00A80793"/>
    <w:rsid w:val="00A8140A"/>
    <w:rsid w:val="00A81504"/>
    <w:rsid w:val="00A81BD0"/>
    <w:rsid w:val="00A832D6"/>
    <w:rsid w:val="00A83310"/>
    <w:rsid w:val="00A86260"/>
    <w:rsid w:val="00A869D3"/>
    <w:rsid w:val="00A869FF"/>
    <w:rsid w:val="00A87BF2"/>
    <w:rsid w:val="00A87FB9"/>
    <w:rsid w:val="00A90BCF"/>
    <w:rsid w:val="00A912D1"/>
    <w:rsid w:val="00A9350A"/>
    <w:rsid w:val="00A9358F"/>
    <w:rsid w:val="00A938A3"/>
    <w:rsid w:val="00A93C6C"/>
    <w:rsid w:val="00A93F1C"/>
    <w:rsid w:val="00A94B9A"/>
    <w:rsid w:val="00A9578B"/>
    <w:rsid w:val="00A96541"/>
    <w:rsid w:val="00AA10D4"/>
    <w:rsid w:val="00AA2B35"/>
    <w:rsid w:val="00AA2D78"/>
    <w:rsid w:val="00AA3683"/>
    <w:rsid w:val="00AA52F1"/>
    <w:rsid w:val="00AA5327"/>
    <w:rsid w:val="00AA5827"/>
    <w:rsid w:val="00AA6387"/>
    <w:rsid w:val="00AA657E"/>
    <w:rsid w:val="00AB0771"/>
    <w:rsid w:val="00AB095A"/>
    <w:rsid w:val="00AB0C26"/>
    <w:rsid w:val="00AB1477"/>
    <w:rsid w:val="00AB187D"/>
    <w:rsid w:val="00AB2499"/>
    <w:rsid w:val="00AB24B2"/>
    <w:rsid w:val="00AB3C67"/>
    <w:rsid w:val="00AC321C"/>
    <w:rsid w:val="00AC3503"/>
    <w:rsid w:val="00AC4321"/>
    <w:rsid w:val="00AC70C4"/>
    <w:rsid w:val="00AD033E"/>
    <w:rsid w:val="00AD053D"/>
    <w:rsid w:val="00AD1063"/>
    <w:rsid w:val="00AD2004"/>
    <w:rsid w:val="00AD316D"/>
    <w:rsid w:val="00AD339E"/>
    <w:rsid w:val="00AD391C"/>
    <w:rsid w:val="00AD3FE7"/>
    <w:rsid w:val="00AD65A4"/>
    <w:rsid w:val="00AD689B"/>
    <w:rsid w:val="00AD6F54"/>
    <w:rsid w:val="00AD7493"/>
    <w:rsid w:val="00AD7C92"/>
    <w:rsid w:val="00AE106A"/>
    <w:rsid w:val="00AE2124"/>
    <w:rsid w:val="00AE2F1A"/>
    <w:rsid w:val="00AE327B"/>
    <w:rsid w:val="00AE34F0"/>
    <w:rsid w:val="00AE5143"/>
    <w:rsid w:val="00AF0482"/>
    <w:rsid w:val="00AF0756"/>
    <w:rsid w:val="00AF1160"/>
    <w:rsid w:val="00AF1FC2"/>
    <w:rsid w:val="00AF2EF3"/>
    <w:rsid w:val="00AF65D5"/>
    <w:rsid w:val="00AF7003"/>
    <w:rsid w:val="00B002A3"/>
    <w:rsid w:val="00B0289E"/>
    <w:rsid w:val="00B052EE"/>
    <w:rsid w:val="00B077F9"/>
    <w:rsid w:val="00B10244"/>
    <w:rsid w:val="00B1070C"/>
    <w:rsid w:val="00B12EED"/>
    <w:rsid w:val="00B13015"/>
    <w:rsid w:val="00B13189"/>
    <w:rsid w:val="00B13BA4"/>
    <w:rsid w:val="00B13F44"/>
    <w:rsid w:val="00B142EB"/>
    <w:rsid w:val="00B15854"/>
    <w:rsid w:val="00B15DC7"/>
    <w:rsid w:val="00B2181D"/>
    <w:rsid w:val="00B219A9"/>
    <w:rsid w:val="00B21A1C"/>
    <w:rsid w:val="00B2220A"/>
    <w:rsid w:val="00B2336A"/>
    <w:rsid w:val="00B23571"/>
    <w:rsid w:val="00B24FA5"/>
    <w:rsid w:val="00B2644C"/>
    <w:rsid w:val="00B31197"/>
    <w:rsid w:val="00B3208A"/>
    <w:rsid w:val="00B32122"/>
    <w:rsid w:val="00B3246B"/>
    <w:rsid w:val="00B32EE8"/>
    <w:rsid w:val="00B338A9"/>
    <w:rsid w:val="00B34124"/>
    <w:rsid w:val="00B36181"/>
    <w:rsid w:val="00B40E22"/>
    <w:rsid w:val="00B415E4"/>
    <w:rsid w:val="00B41630"/>
    <w:rsid w:val="00B4256C"/>
    <w:rsid w:val="00B42854"/>
    <w:rsid w:val="00B44691"/>
    <w:rsid w:val="00B46741"/>
    <w:rsid w:val="00B47E78"/>
    <w:rsid w:val="00B47E89"/>
    <w:rsid w:val="00B51E94"/>
    <w:rsid w:val="00B537E6"/>
    <w:rsid w:val="00B53D80"/>
    <w:rsid w:val="00B55E56"/>
    <w:rsid w:val="00B560B1"/>
    <w:rsid w:val="00B563FB"/>
    <w:rsid w:val="00B57073"/>
    <w:rsid w:val="00B61D7A"/>
    <w:rsid w:val="00B620CD"/>
    <w:rsid w:val="00B62EFA"/>
    <w:rsid w:val="00B638EF"/>
    <w:rsid w:val="00B6406A"/>
    <w:rsid w:val="00B71602"/>
    <w:rsid w:val="00B71F59"/>
    <w:rsid w:val="00B72DAF"/>
    <w:rsid w:val="00B73BAC"/>
    <w:rsid w:val="00B73D25"/>
    <w:rsid w:val="00B73DF1"/>
    <w:rsid w:val="00B741B5"/>
    <w:rsid w:val="00B75375"/>
    <w:rsid w:val="00B75796"/>
    <w:rsid w:val="00B759A2"/>
    <w:rsid w:val="00B75DBC"/>
    <w:rsid w:val="00B76348"/>
    <w:rsid w:val="00B76431"/>
    <w:rsid w:val="00B769DA"/>
    <w:rsid w:val="00B82CC2"/>
    <w:rsid w:val="00B82D68"/>
    <w:rsid w:val="00B8530D"/>
    <w:rsid w:val="00B8716D"/>
    <w:rsid w:val="00B87684"/>
    <w:rsid w:val="00B92BEC"/>
    <w:rsid w:val="00B9401E"/>
    <w:rsid w:val="00B9611E"/>
    <w:rsid w:val="00B963E1"/>
    <w:rsid w:val="00B965B4"/>
    <w:rsid w:val="00BA09A9"/>
    <w:rsid w:val="00BA2FC1"/>
    <w:rsid w:val="00BA49C1"/>
    <w:rsid w:val="00BB0C69"/>
    <w:rsid w:val="00BB111D"/>
    <w:rsid w:val="00BB189F"/>
    <w:rsid w:val="00BB2427"/>
    <w:rsid w:val="00BB360F"/>
    <w:rsid w:val="00BB3ACF"/>
    <w:rsid w:val="00BB4138"/>
    <w:rsid w:val="00BB4383"/>
    <w:rsid w:val="00BC0012"/>
    <w:rsid w:val="00BC175C"/>
    <w:rsid w:val="00BC3381"/>
    <w:rsid w:val="00BC3A69"/>
    <w:rsid w:val="00BC3CD3"/>
    <w:rsid w:val="00BC3F2B"/>
    <w:rsid w:val="00BD0516"/>
    <w:rsid w:val="00BD294C"/>
    <w:rsid w:val="00BD33D7"/>
    <w:rsid w:val="00BD537A"/>
    <w:rsid w:val="00BD5638"/>
    <w:rsid w:val="00BD6272"/>
    <w:rsid w:val="00BD6757"/>
    <w:rsid w:val="00BD7F23"/>
    <w:rsid w:val="00BE11C3"/>
    <w:rsid w:val="00BE1EA1"/>
    <w:rsid w:val="00BE217C"/>
    <w:rsid w:val="00BE2327"/>
    <w:rsid w:val="00BE33AA"/>
    <w:rsid w:val="00BE3B66"/>
    <w:rsid w:val="00BE3D46"/>
    <w:rsid w:val="00BE3DA9"/>
    <w:rsid w:val="00BE4D6C"/>
    <w:rsid w:val="00BE4DC6"/>
    <w:rsid w:val="00BE4F74"/>
    <w:rsid w:val="00BE560F"/>
    <w:rsid w:val="00BF004C"/>
    <w:rsid w:val="00BF1726"/>
    <w:rsid w:val="00BF2A54"/>
    <w:rsid w:val="00BF2C74"/>
    <w:rsid w:val="00BF31A2"/>
    <w:rsid w:val="00BF3A1D"/>
    <w:rsid w:val="00BF58AA"/>
    <w:rsid w:val="00C02E53"/>
    <w:rsid w:val="00C06008"/>
    <w:rsid w:val="00C0618B"/>
    <w:rsid w:val="00C06FD2"/>
    <w:rsid w:val="00C07BB6"/>
    <w:rsid w:val="00C10330"/>
    <w:rsid w:val="00C107AC"/>
    <w:rsid w:val="00C10CA0"/>
    <w:rsid w:val="00C110AC"/>
    <w:rsid w:val="00C11650"/>
    <w:rsid w:val="00C11707"/>
    <w:rsid w:val="00C11CB1"/>
    <w:rsid w:val="00C13546"/>
    <w:rsid w:val="00C14FD5"/>
    <w:rsid w:val="00C15C41"/>
    <w:rsid w:val="00C16317"/>
    <w:rsid w:val="00C16CA0"/>
    <w:rsid w:val="00C1728D"/>
    <w:rsid w:val="00C17361"/>
    <w:rsid w:val="00C20566"/>
    <w:rsid w:val="00C205AB"/>
    <w:rsid w:val="00C205E1"/>
    <w:rsid w:val="00C211DD"/>
    <w:rsid w:val="00C229EF"/>
    <w:rsid w:val="00C2325F"/>
    <w:rsid w:val="00C2496C"/>
    <w:rsid w:val="00C25446"/>
    <w:rsid w:val="00C254CC"/>
    <w:rsid w:val="00C268D1"/>
    <w:rsid w:val="00C31D62"/>
    <w:rsid w:val="00C32551"/>
    <w:rsid w:val="00C335A2"/>
    <w:rsid w:val="00C34954"/>
    <w:rsid w:val="00C34A74"/>
    <w:rsid w:val="00C3645D"/>
    <w:rsid w:val="00C372E7"/>
    <w:rsid w:val="00C375EE"/>
    <w:rsid w:val="00C3779F"/>
    <w:rsid w:val="00C378C8"/>
    <w:rsid w:val="00C37927"/>
    <w:rsid w:val="00C40395"/>
    <w:rsid w:val="00C44445"/>
    <w:rsid w:val="00C44C48"/>
    <w:rsid w:val="00C4594F"/>
    <w:rsid w:val="00C475D4"/>
    <w:rsid w:val="00C47797"/>
    <w:rsid w:val="00C47827"/>
    <w:rsid w:val="00C50856"/>
    <w:rsid w:val="00C50E94"/>
    <w:rsid w:val="00C51149"/>
    <w:rsid w:val="00C515B9"/>
    <w:rsid w:val="00C54606"/>
    <w:rsid w:val="00C54803"/>
    <w:rsid w:val="00C54B78"/>
    <w:rsid w:val="00C5518D"/>
    <w:rsid w:val="00C55CB0"/>
    <w:rsid w:val="00C55F0E"/>
    <w:rsid w:val="00C561EB"/>
    <w:rsid w:val="00C5720A"/>
    <w:rsid w:val="00C60992"/>
    <w:rsid w:val="00C62AFE"/>
    <w:rsid w:val="00C65BED"/>
    <w:rsid w:val="00C677A8"/>
    <w:rsid w:val="00C678B9"/>
    <w:rsid w:val="00C70427"/>
    <w:rsid w:val="00C70DDF"/>
    <w:rsid w:val="00C7119C"/>
    <w:rsid w:val="00C71206"/>
    <w:rsid w:val="00C718EA"/>
    <w:rsid w:val="00C72373"/>
    <w:rsid w:val="00C72FEE"/>
    <w:rsid w:val="00C73299"/>
    <w:rsid w:val="00C732D9"/>
    <w:rsid w:val="00C73DD6"/>
    <w:rsid w:val="00C75097"/>
    <w:rsid w:val="00C77CA0"/>
    <w:rsid w:val="00C80105"/>
    <w:rsid w:val="00C8046A"/>
    <w:rsid w:val="00C80E4F"/>
    <w:rsid w:val="00C81073"/>
    <w:rsid w:val="00C81891"/>
    <w:rsid w:val="00C81DE7"/>
    <w:rsid w:val="00C8326D"/>
    <w:rsid w:val="00C85271"/>
    <w:rsid w:val="00C86190"/>
    <w:rsid w:val="00C922F8"/>
    <w:rsid w:val="00C934EF"/>
    <w:rsid w:val="00C94873"/>
    <w:rsid w:val="00C948D6"/>
    <w:rsid w:val="00C94D9C"/>
    <w:rsid w:val="00C95606"/>
    <w:rsid w:val="00C95742"/>
    <w:rsid w:val="00C95846"/>
    <w:rsid w:val="00C961A0"/>
    <w:rsid w:val="00C96DDC"/>
    <w:rsid w:val="00CA0A59"/>
    <w:rsid w:val="00CA0B4A"/>
    <w:rsid w:val="00CA0C5F"/>
    <w:rsid w:val="00CA1B80"/>
    <w:rsid w:val="00CA30D3"/>
    <w:rsid w:val="00CA3A27"/>
    <w:rsid w:val="00CA3AD1"/>
    <w:rsid w:val="00CA43D8"/>
    <w:rsid w:val="00CA5167"/>
    <w:rsid w:val="00CA5710"/>
    <w:rsid w:val="00CA628B"/>
    <w:rsid w:val="00CA6C3A"/>
    <w:rsid w:val="00CA724B"/>
    <w:rsid w:val="00CA7937"/>
    <w:rsid w:val="00CB04BE"/>
    <w:rsid w:val="00CB1233"/>
    <w:rsid w:val="00CB12CA"/>
    <w:rsid w:val="00CB174E"/>
    <w:rsid w:val="00CB1A3D"/>
    <w:rsid w:val="00CB2EA4"/>
    <w:rsid w:val="00CB3F9A"/>
    <w:rsid w:val="00CB527E"/>
    <w:rsid w:val="00CB6280"/>
    <w:rsid w:val="00CB63F2"/>
    <w:rsid w:val="00CC030B"/>
    <w:rsid w:val="00CC2411"/>
    <w:rsid w:val="00CC2B69"/>
    <w:rsid w:val="00CC30AC"/>
    <w:rsid w:val="00CC437B"/>
    <w:rsid w:val="00CC5926"/>
    <w:rsid w:val="00CC6408"/>
    <w:rsid w:val="00CC65FF"/>
    <w:rsid w:val="00CC7285"/>
    <w:rsid w:val="00CC7D0D"/>
    <w:rsid w:val="00CD0854"/>
    <w:rsid w:val="00CD2028"/>
    <w:rsid w:val="00CD3193"/>
    <w:rsid w:val="00CD38D6"/>
    <w:rsid w:val="00CD405D"/>
    <w:rsid w:val="00CD4FFA"/>
    <w:rsid w:val="00CD5407"/>
    <w:rsid w:val="00CD5C29"/>
    <w:rsid w:val="00CD65E8"/>
    <w:rsid w:val="00CE0184"/>
    <w:rsid w:val="00CE040E"/>
    <w:rsid w:val="00CE0F59"/>
    <w:rsid w:val="00CE10C1"/>
    <w:rsid w:val="00CE1305"/>
    <w:rsid w:val="00CE1391"/>
    <w:rsid w:val="00CE206E"/>
    <w:rsid w:val="00CE337C"/>
    <w:rsid w:val="00CE3EB3"/>
    <w:rsid w:val="00CE44A8"/>
    <w:rsid w:val="00CE53A3"/>
    <w:rsid w:val="00CE557B"/>
    <w:rsid w:val="00CE6300"/>
    <w:rsid w:val="00CE760E"/>
    <w:rsid w:val="00CE7709"/>
    <w:rsid w:val="00CE7965"/>
    <w:rsid w:val="00CE7E1F"/>
    <w:rsid w:val="00CE7F77"/>
    <w:rsid w:val="00CE7FCF"/>
    <w:rsid w:val="00CF12C9"/>
    <w:rsid w:val="00CF1389"/>
    <w:rsid w:val="00CF34EA"/>
    <w:rsid w:val="00CF35C9"/>
    <w:rsid w:val="00CF3E2A"/>
    <w:rsid w:val="00CF4A09"/>
    <w:rsid w:val="00CF56AE"/>
    <w:rsid w:val="00CF56D1"/>
    <w:rsid w:val="00CF67E3"/>
    <w:rsid w:val="00CF78DE"/>
    <w:rsid w:val="00D02478"/>
    <w:rsid w:val="00D0247F"/>
    <w:rsid w:val="00D02A27"/>
    <w:rsid w:val="00D02B96"/>
    <w:rsid w:val="00D02EB9"/>
    <w:rsid w:val="00D03816"/>
    <w:rsid w:val="00D04A4C"/>
    <w:rsid w:val="00D05AC8"/>
    <w:rsid w:val="00D063A0"/>
    <w:rsid w:val="00D06D27"/>
    <w:rsid w:val="00D121F8"/>
    <w:rsid w:val="00D14641"/>
    <w:rsid w:val="00D14DC8"/>
    <w:rsid w:val="00D1564A"/>
    <w:rsid w:val="00D16DD5"/>
    <w:rsid w:val="00D1798D"/>
    <w:rsid w:val="00D20EF5"/>
    <w:rsid w:val="00D21B84"/>
    <w:rsid w:val="00D22934"/>
    <w:rsid w:val="00D22CCA"/>
    <w:rsid w:val="00D23021"/>
    <w:rsid w:val="00D23A0E"/>
    <w:rsid w:val="00D23DD2"/>
    <w:rsid w:val="00D24C4C"/>
    <w:rsid w:val="00D24E5A"/>
    <w:rsid w:val="00D2609F"/>
    <w:rsid w:val="00D26321"/>
    <w:rsid w:val="00D265A4"/>
    <w:rsid w:val="00D267D4"/>
    <w:rsid w:val="00D27207"/>
    <w:rsid w:val="00D27C2C"/>
    <w:rsid w:val="00D304E1"/>
    <w:rsid w:val="00D307AF"/>
    <w:rsid w:val="00D31B23"/>
    <w:rsid w:val="00D32752"/>
    <w:rsid w:val="00D33035"/>
    <w:rsid w:val="00D3406E"/>
    <w:rsid w:val="00D348D1"/>
    <w:rsid w:val="00D34A72"/>
    <w:rsid w:val="00D35A89"/>
    <w:rsid w:val="00D363E3"/>
    <w:rsid w:val="00D36E85"/>
    <w:rsid w:val="00D441C2"/>
    <w:rsid w:val="00D46BC8"/>
    <w:rsid w:val="00D52827"/>
    <w:rsid w:val="00D54557"/>
    <w:rsid w:val="00D55DA9"/>
    <w:rsid w:val="00D567B1"/>
    <w:rsid w:val="00D56842"/>
    <w:rsid w:val="00D577DB"/>
    <w:rsid w:val="00D617CF"/>
    <w:rsid w:val="00D61865"/>
    <w:rsid w:val="00D63B2B"/>
    <w:rsid w:val="00D650F7"/>
    <w:rsid w:val="00D66559"/>
    <w:rsid w:val="00D66B7A"/>
    <w:rsid w:val="00D70927"/>
    <w:rsid w:val="00D71798"/>
    <w:rsid w:val="00D725B3"/>
    <w:rsid w:val="00D738A4"/>
    <w:rsid w:val="00D75365"/>
    <w:rsid w:val="00D75B1E"/>
    <w:rsid w:val="00D8147B"/>
    <w:rsid w:val="00D82840"/>
    <w:rsid w:val="00D82A87"/>
    <w:rsid w:val="00D8374B"/>
    <w:rsid w:val="00D846E7"/>
    <w:rsid w:val="00D86B7C"/>
    <w:rsid w:val="00D87116"/>
    <w:rsid w:val="00D9049D"/>
    <w:rsid w:val="00D9060D"/>
    <w:rsid w:val="00D90826"/>
    <w:rsid w:val="00D91E33"/>
    <w:rsid w:val="00D93592"/>
    <w:rsid w:val="00D94989"/>
    <w:rsid w:val="00D95704"/>
    <w:rsid w:val="00D966A6"/>
    <w:rsid w:val="00D97946"/>
    <w:rsid w:val="00D97996"/>
    <w:rsid w:val="00DA0C27"/>
    <w:rsid w:val="00DA0DD0"/>
    <w:rsid w:val="00DA1ED6"/>
    <w:rsid w:val="00DA27BE"/>
    <w:rsid w:val="00DA5DB9"/>
    <w:rsid w:val="00DA5F26"/>
    <w:rsid w:val="00DA5F82"/>
    <w:rsid w:val="00DA76A5"/>
    <w:rsid w:val="00DA789A"/>
    <w:rsid w:val="00DA7C83"/>
    <w:rsid w:val="00DB05BC"/>
    <w:rsid w:val="00DB1281"/>
    <w:rsid w:val="00DB1DC6"/>
    <w:rsid w:val="00DB2C32"/>
    <w:rsid w:val="00DB2D99"/>
    <w:rsid w:val="00DB2E10"/>
    <w:rsid w:val="00DB4B8F"/>
    <w:rsid w:val="00DB54D5"/>
    <w:rsid w:val="00DB6CF5"/>
    <w:rsid w:val="00DB719B"/>
    <w:rsid w:val="00DB7813"/>
    <w:rsid w:val="00DC152E"/>
    <w:rsid w:val="00DC19BB"/>
    <w:rsid w:val="00DC3586"/>
    <w:rsid w:val="00DC4028"/>
    <w:rsid w:val="00DC4C60"/>
    <w:rsid w:val="00DC5835"/>
    <w:rsid w:val="00DC5FCC"/>
    <w:rsid w:val="00DC678B"/>
    <w:rsid w:val="00DC7456"/>
    <w:rsid w:val="00DD003D"/>
    <w:rsid w:val="00DD0863"/>
    <w:rsid w:val="00DD17CA"/>
    <w:rsid w:val="00DD2AA3"/>
    <w:rsid w:val="00DD47F3"/>
    <w:rsid w:val="00DD4A57"/>
    <w:rsid w:val="00DD5A53"/>
    <w:rsid w:val="00DD5F60"/>
    <w:rsid w:val="00DD63DC"/>
    <w:rsid w:val="00DD69C9"/>
    <w:rsid w:val="00DD7A49"/>
    <w:rsid w:val="00DE13B0"/>
    <w:rsid w:val="00DE1763"/>
    <w:rsid w:val="00DE2B9D"/>
    <w:rsid w:val="00DE2EE6"/>
    <w:rsid w:val="00DE300F"/>
    <w:rsid w:val="00DE4E6F"/>
    <w:rsid w:val="00DE55C5"/>
    <w:rsid w:val="00DE55EF"/>
    <w:rsid w:val="00DE5A70"/>
    <w:rsid w:val="00DE7427"/>
    <w:rsid w:val="00DE7D5D"/>
    <w:rsid w:val="00DF0020"/>
    <w:rsid w:val="00DF0113"/>
    <w:rsid w:val="00DF09C1"/>
    <w:rsid w:val="00DF15B2"/>
    <w:rsid w:val="00DF1D0D"/>
    <w:rsid w:val="00DF2F66"/>
    <w:rsid w:val="00DF3DDE"/>
    <w:rsid w:val="00DF4050"/>
    <w:rsid w:val="00DF4DD7"/>
    <w:rsid w:val="00DF4F68"/>
    <w:rsid w:val="00DF5989"/>
    <w:rsid w:val="00DF5A02"/>
    <w:rsid w:val="00E00B46"/>
    <w:rsid w:val="00E051F0"/>
    <w:rsid w:val="00E055CB"/>
    <w:rsid w:val="00E06A85"/>
    <w:rsid w:val="00E071A8"/>
    <w:rsid w:val="00E07231"/>
    <w:rsid w:val="00E0752F"/>
    <w:rsid w:val="00E07A74"/>
    <w:rsid w:val="00E11B04"/>
    <w:rsid w:val="00E12172"/>
    <w:rsid w:val="00E12F34"/>
    <w:rsid w:val="00E12FD3"/>
    <w:rsid w:val="00E1457D"/>
    <w:rsid w:val="00E146B8"/>
    <w:rsid w:val="00E14B8D"/>
    <w:rsid w:val="00E14C0F"/>
    <w:rsid w:val="00E14FEC"/>
    <w:rsid w:val="00E17824"/>
    <w:rsid w:val="00E2095B"/>
    <w:rsid w:val="00E20C86"/>
    <w:rsid w:val="00E24ABA"/>
    <w:rsid w:val="00E24ADB"/>
    <w:rsid w:val="00E25578"/>
    <w:rsid w:val="00E25664"/>
    <w:rsid w:val="00E275FB"/>
    <w:rsid w:val="00E302D2"/>
    <w:rsid w:val="00E3175E"/>
    <w:rsid w:val="00E322BD"/>
    <w:rsid w:val="00E32E72"/>
    <w:rsid w:val="00E33ED9"/>
    <w:rsid w:val="00E34CFC"/>
    <w:rsid w:val="00E40C10"/>
    <w:rsid w:val="00E40EE7"/>
    <w:rsid w:val="00E41CBD"/>
    <w:rsid w:val="00E422E3"/>
    <w:rsid w:val="00E43188"/>
    <w:rsid w:val="00E43271"/>
    <w:rsid w:val="00E439F3"/>
    <w:rsid w:val="00E440CA"/>
    <w:rsid w:val="00E44BFD"/>
    <w:rsid w:val="00E455B0"/>
    <w:rsid w:val="00E45655"/>
    <w:rsid w:val="00E462A4"/>
    <w:rsid w:val="00E47324"/>
    <w:rsid w:val="00E50E1A"/>
    <w:rsid w:val="00E512AB"/>
    <w:rsid w:val="00E524D4"/>
    <w:rsid w:val="00E539CF"/>
    <w:rsid w:val="00E5463B"/>
    <w:rsid w:val="00E54D3F"/>
    <w:rsid w:val="00E55D19"/>
    <w:rsid w:val="00E55D34"/>
    <w:rsid w:val="00E56EFD"/>
    <w:rsid w:val="00E5797E"/>
    <w:rsid w:val="00E60D6B"/>
    <w:rsid w:val="00E60E01"/>
    <w:rsid w:val="00E61629"/>
    <w:rsid w:val="00E61E3E"/>
    <w:rsid w:val="00E62C7D"/>
    <w:rsid w:val="00E633AA"/>
    <w:rsid w:val="00E633D0"/>
    <w:rsid w:val="00E6471C"/>
    <w:rsid w:val="00E64C97"/>
    <w:rsid w:val="00E64D4C"/>
    <w:rsid w:val="00E650B4"/>
    <w:rsid w:val="00E67047"/>
    <w:rsid w:val="00E67308"/>
    <w:rsid w:val="00E67D10"/>
    <w:rsid w:val="00E708EC"/>
    <w:rsid w:val="00E729A0"/>
    <w:rsid w:val="00E73372"/>
    <w:rsid w:val="00E73D93"/>
    <w:rsid w:val="00E73F00"/>
    <w:rsid w:val="00E74F8B"/>
    <w:rsid w:val="00E75D66"/>
    <w:rsid w:val="00E760A2"/>
    <w:rsid w:val="00E76D63"/>
    <w:rsid w:val="00E774C8"/>
    <w:rsid w:val="00E77BFE"/>
    <w:rsid w:val="00E77F6F"/>
    <w:rsid w:val="00E808F6"/>
    <w:rsid w:val="00E826BC"/>
    <w:rsid w:val="00E83C6B"/>
    <w:rsid w:val="00E83F2B"/>
    <w:rsid w:val="00E84AD4"/>
    <w:rsid w:val="00E84C88"/>
    <w:rsid w:val="00E850B1"/>
    <w:rsid w:val="00E8572C"/>
    <w:rsid w:val="00E87AD7"/>
    <w:rsid w:val="00E87F61"/>
    <w:rsid w:val="00E90569"/>
    <w:rsid w:val="00E9092C"/>
    <w:rsid w:val="00E91754"/>
    <w:rsid w:val="00E92B2A"/>
    <w:rsid w:val="00E92FB4"/>
    <w:rsid w:val="00E930DD"/>
    <w:rsid w:val="00E93587"/>
    <w:rsid w:val="00E94930"/>
    <w:rsid w:val="00E94974"/>
    <w:rsid w:val="00E95C60"/>
    <w:rsid w:val="00E965CC"/>
    <w:rsid w:val="00E966EB"/>
    <w:rsid w:val="00E967F9"/>
    <w:rsid w:val="00E97583"/>
    <w:rsid w:val="00E97738"/>
    <w:rsid w:val="00E97A56"/>
    <w:rsid w:val="00EA05E4"/>
    <w:rsid w:val="00EA063D"/>
    <w:rsid w:val="00EA1861"/>
    <w:rsid w:val="00EA283D"/>
    <w:rsid w:val="00EA33A8"/>
    <w:rsid w:val="00EA4471"/>
    <w:rsid w:val="00EA5773"/>
    <w:rsid w:val="00EA5AD2"/>
    <w:rsid w:val="00EA72F5"/>
    <w:rsid w:val="00EA7A57"/>
    <w:rsid w:val="00EB0EEF"/>
    <w:rsid w:val="00EB16C2"/>
    <w:rsid w:val="00EB193D"/>
    <w:rsid w:val="00EB2882"/>
    <w:rsid w:val="00EB4541"/>
    <w:rsid w:val="00EB4BF7"/>
    <w:rsid w:val="00EB623B"/>
    <w:rsid w:val="00EB7E95"/>
    <w:rsid w:val="00EC0CD3"/>
    <w:rsid w:val="00EC0EA5"/>
    <w:rsid w:val="00EC0EC7"/>
    <w:rsid w:val="00EC1929"/>
    <w:rsid w:val="00EC2346"/>
    <w:rsid w:val="00EC23E6"/>
    <w:rsid w:val="00EC259E"/>
    <w:rsid w:val="00EC4A40"/>
    <w:rsid w:val="00EC616B"/>
    <w:rsid w:val="00EC799C"/>
    <w:rsid w:val="00ED1943"/>
    <w:rsid w:val="00ED195B"/>
    <w:rsid w:val="00ED2A4C"/>
    <w:rsid w:val="00ED586A"/>
    <w:rsid w:val="00ED6FF3"/>
    <w:rsid w:val="00ED71CE"/>
    <w:rsid w:val="00ED78F6"/>
    <w:rsid w:val="00EE1568"/>
    <w:rsid w:val="00EE1C32"/>
    <w:rsid w:val="00EE244A"/>
    <w:rsid w:val="00EE3E58"/>
    <w:rsid w:val="00EE46C4"/>
    <w:rsid w:val="00EE4ADA"/>
    <w:rsid w:val="00EE62CE"/>
    <w:rsid w:val="00EE7527"/>
    <w:rsid w:val="00EE7983"/>
    <w:rsid w:val="00EF02B5"/>
    <w:rsid w:val="00EF04CB"/>
    <w:rsid w:val="00EF0843"/>
    <w:rsid w:val="00EF16C7"/>
    <w:rsid w:val="00EF1A88"/>
    <w:rsid w:val="00EF4DF2"/>
    <w:rsid w:val="00EF5C54"/>
    <w:rsid w:val="00EF7189"/>
    <w:rsid w:val="00F0115E"/>
    <w:rsid w:val="00F02ED7"/>
    <w:rsid w:val="00F0502F"/>
    <w:rsid w:val="00F05993"/>
    <w:rsid w:val="00F05CB0"/>
    <w:rsid w:val="00F05D36"/>
    <w:rsid w:val="00F0680D"/>
    <w:rsid w:val="00F0696E"/>
    <w:rsid w:val="00F126F0"/>
    <w:rsid w:val="00F13CE9"/>
    <w:rsid w:val="00F1410A"/>
    <w:rsid w:val="00F144A0"/>
    <w:rsid w:val="00F1569E"/>
    <w:rsid w:val="00F1678C"/>
    <w:rsid w:val="00F203AD"/>
    <w:rsid w:val="00F21AB2"/>
    <w:rsid w:val="00F22EE4"/>
    <w:rsid w:val="00F232D6"/>
    <w:rsid w:val="00F23DE6"/>
    <w:rsid w:val="00F25CFC"/>
    <w:rsid w:val="00F260FF"/>
    <w:rsid w:val="00F27484"/>
    <w:rsid w:val="00F276D8"/>
    <w:rsid w:val="00F277C4"/>
    <w:rsid w:val="00F2788D"/>
    <w:rsid w:val="00F27FF8"/>
    <w:rsid w:val="00F3018A"/>
    <w:rsid w:val="00F3185C"/>
    <w:rsid w:val="00F324CF"/>
    <w:rsid w:val="00F35885"/>
    <w:rsid w:val="00F35AED"/>
    <w:rsid w:val="00F35DF3"/>
    <w:rsid w:val="00F4017E"/>
    <w:rsid w:val="00F40DAC"/>
    <w:rsid w:val="00F411BC"/>
    <w:rsid w:val="00F41B0D"/>
    <w:rsid w:val="00F4355F"/>
    <w:rsid w:val="00F4515E"/>
    <w:rsid w:val="00F45341"/>
    <w:rsid w:val="00F504D4"/>
    <w:rsid w:val="00F50EF1"/>
    <w:rsid w:val="00F50F22"/>
    <w:rsid w:val="00F50F88"/>
    <w:rsid w:val="00F524F6"/>
    <w:rsid w:val="00F53F3F"/>
    <w:rsid w:val="00F54A8A"/>
    <w:rsid w:val="00F54CD8"/>
    <w:rsid w:val="00F55529"/>
    <w:rsid w:val="00F55896"/>
    <w:rsid w:val="00F560FE"/>
    <w:rsid w:val="00F5690B"/>
    <w:rsid w:val="00F60C13"/>
    <w:rsid w:val="00F61A1E"/>
    <w:rsid w:val="00F6477C"/>
    <w:rsid w:val="00F64A84"/>
    <w:rsid w:val="00F65FCE"/>
    <w:rsid w:val="00F6622D"/>
    <w:rsid w:val="00F72387"/>
    <w:rsid w:val="00F72FD4"/>
    <w:rsid w:val="00F73368"/>
    <w:rsid w:val="00F73F57"/>
    <w:rsid w:val="00F742D3"/>
    <w:rsid w:val="00F758A2"/>
    <w:rsid w:val="00F7608A"/>
    <w:rsid w:val="00F77002"/>
    <w:rsid w:val="00F776C1"/>
    <w:rsid w:val="00F77761"/>
    <w:rsid w:val="00F80B3B"/>
    <w:rsid w:val="00F8144D"/>
    <w:rsid w:val="00F81898"/>
    <w:rsid w:val="00F81E9F"/>
    <w:rsid w:val="00F82FE9"/>
    <w:rsid w:val="00F83502"/>
    <w:rsid w:val="00F8448B"/>
    <w:rsid w:val="00F85499"/>
    <w:rsid w:val="00F85F0C"/>
    <w:rsid w:val="00F861A9"/>
    <w:rsid w:val="00F861F3"/>
    <w:rsid w:val="00F87702"/>
    <w:rsid w:val="00F906E2"/>
    <w:rsid w:val="00F93441"/>
    <w:rsid w:val="00F94631"/>
    <w:rsid w:val="00F94BEA"/>
    <w:rsid w:val="00F94CA9"/>
    <w:rsid w:val="00F94FD8"/>
    <w:rsid w:val="00F96473"/>
    <w:rsid w:val="00F969C4"/>
    <w:rsid w:val="00F9707F"/>
    <w:rsid w:val="00F9726A"/>
    <w:rsid w:val="00F977F3"/>
    <w:rsid w:val="00F97D1A"/>
    <w:rsid w:val="00FA1545"/>
    <w:rsid w:val="00FA2BC0"/>
    <w:rsid w:val="00FA339E"/>
    <w:rsid w:val="00FA359A"/>
    <w:rsid w:val="00FA372A"/>
    <w:rsid w:val="00FA3AD4"/>
    <w:rsid w:val="00FA44E1"/>
    <w:rsid w:val="00FA4E1A"/>
    <w:rsid w:val="00FA513A"/>
    <w:rsid w:val="00FA6633"/>
    <w:rsid w:val="00FA6D73"/>
    <w:rsid w:val="00FA7EAE"/>
    <w:rsid w:val="00FB0938"/>
    <w:rsid w:val="00FB11AE"/>
    <w:rsid w:val="00FB24B2"/>
    <w:rsid w:val="00FB4238"/>
    <w:rsid w:val="00FB5E58"/>
    <w:rsid w:val="00FB671D"/>
    <w:rsid w:val="00FB6A3B"/>
    <w:rsid w:val="00FB6E35"/>
    <w:rsid w:val="00FB7CC7"/>
    <w:rsid w:val="00FC045F"/>
    <w:rsid w:val="00FC1580"/>
    <w:rsid w:val="00FC1927"/>
    <w:rsid w:val="00FC2B1C"/>
    <w:rsid w:val="00FC42D4"/>
    <w:rsid w:val="00FC4DDA"/>
    <w:rsid w:val="00FC4F51"/>
    <w:rsid w:val="00FC669D"/>
    <w:rsid w:val="00FC7454"/>
    <w:rsid w:val="00FD0E1E"/>
    <w:rsid w:val="00FD1979"/>
    <w:rsid w:val="00FD1C05"/>
    <w:rsid w:val="00FD263E"/>
    <w:rsid w:val="00FD3947"/>
    <w:rsid w:val="00FD3A1F"/>
    <w:rsid w:val="00FD3CDB"/>
    <w:rsid w:val="00FD3D58"/>
    <w:rsid w:val="00FD44C6"/>
    <w:rsid w:val="00FD4AC4"/>
    <w:rsid w:val="00FD4B1D"/>
    <w:rsid w:val="00FD5457"/>
    <w:rsid w:val="00FD57CA"/>
    <w:rsid w:val="00FD61B0"/>
    <w:rsid w:val="00FD64C3"/>
    <w:rsid w:val="00FD7A21"/>
    <w:rsid w:val="00FE1400"/>
    <w:rsid w:val="00FE18E0"/>
    <w:rsid w:val="00FE2180"/>
    <w:rsid w:val="00FE2FD7"/>
    <w:rsid w:val="00FE3D90"/>
    <w:rsid w:val="00FE76EC"/>
    <w:rsid w:val="00FE7A10"/>
    <w:rsid w:val="00FE7A89"/>
    <w:rsid w:val="00FE7F13"/>
    <w:rsid w:val="00FF0DA3"/>
    <w:rsid w:val="00FF281E"/>
    <w:rsid w:val="00FF39E5"/>
    <w:rsid w:val="00FF44A4"/>
    <w:rsid w:val="00FF49D3"/>
    <w:rsid w:val="00FF5E45"/>
    <w:rsid w:val="01107FE8"/>
    <w:rsid w:val="0292C2FD"/>
    <w:rsid w:val="02F103A3"/>
    <w:rsid w:val="034B456E"/>
    <w:rsid w:val="043F84F8"/>
    <w:rsid w:val="04F9BED8"/>
    <w:rsid w:val="06D491B1"/>
    <w:rsid w:val="07149D0C"/>
    <w:rsid w:val="08F968A5"/>
    <w:rsid w:val="09390BF4"/>
    <w:rsid w:val="0AD20B70"/>
    <w:rsid w:val="0B9DC5E5"/>
    <w:rsid w:val="0C3E1153"/>
    <w:rsid w:val="0D3A714D"/>
    <w:rsid w:val="0D7A0C99"/>
    <w:rsid w:val="0E560A4A"/>
    <w:rsid w:val="0E8163CA"/>
    <w:rsid w:val="0F03ACA2"/>
    <w:rsid w:val="0F1AC39A"/>
    <w:rsid w:val="10030626"/>
    <w:rsid w:val="10A7665F"/>
    <w:rsid w:val="111A45AD"/>
    <w:rsid w:val="13D7AE9F"/>
    <w:rsid w:val="1490D012"/>
    <w:rsid w:val="14960253"/>
    <w:rsid w:val="15024F10"/>
    <w:rsid w:val="150F44E5"/>
    <w:rsid w:val="15CB9537"/>
    <w:rsid w:val="1620BD38"/>
    <w:rsid w:val="16B929E1"/>
    <w:rsid w:val="16CBE89F"/>
    <w:rsid w:val="1855248E"/>
    <w:rsid w:val="18A29B63"/>
    <w:rsid w:val="1935F837"/>
    <w:rsid w:val="1986265C"/>
    <w:rsid w:val="1AA1177D"/>
    <w:rsid w:val="1AA25C43"/>
    <w:rsid w:val="1C0CDA06"/>
    <w:rsid w:val="1C53C8C9"/>
    <w:rsid w:val="1C92BB78"/>
    <w:rsid w:val="1DCEA4C2"/>
    <w:rsid w:val="1DE7A404"/>
    <w:rsid w:val="1F8D75BE"/>
    <w:rsid w:val="1FB2565D"/>
    <w:rsid w:val="20865597"/>
    <w:rsid w:val="219C01DD"/>
    <w:rsid w:val="219D41FA"/>
    <w:rsid w:val="2218BD85"/>
    <w:rsid w:val="2370EC89"/>
    <w:rsid w:val="23AF2BF1"/>
    <w:rsid w:val="2430647E"/>
    <w:rsid w:val="24D416CD"/>
    <w:rsid w:val="250A68CB"/>
    <w:rsid w:val="25B06C9B"/>
    <w:rsid w:val="25B6F8FD"/>
    <w:rsid w:val="26B1F35F"/>
    <w:rsid w:val="27868218"/>
    <w:rsid w:val="27C6B76B"/>
    <w:rsid w:val="27EDDF75"/>
    <w:rsid w:val="285A102E"/>
    <w:rsid w:val="293C7996"/>
    <w:rsid w:val="29539BAB"/>
    <w:rsid w:val="29626B26"/>
    <w:rsid w:val="29960B37"/>
    <w:rsid w:val="29F31E58"/>
    <w:rsid w:val="2A5D332E"/>
    <w:rsid w:val="2A713FE6"/>
    <w:rsid w:val="2BF73F6B"/>
    <w:rsid w:val="2D4C6E80"/>
    <w:rsid w:val="2D8C24D6"/>
    <w:rsid w:val="2DDB05FE"/>
    <w:rsid w:val="2F5EDBA4"/>
    <w:rsid w:val="2FE71403"/>
    <w:rsid w:val="30108A29"/>
    <w:rsid w:val="30649E22"/>
    <w:rsid w:val="306FF007"/>
    <w:rsid w:val="3081DB88"/>
    <w:rsid w:val="309C7948"/>
    <w:rsid w:val="32C208A9"/>
    <w:rsid w:val="32E397C4"/>
    <w:rsid w:val="33A896FF"/>
    <w:rsid w:val="353F60D1"/>
    <w:rsid w:val="363EEB9F"/>
    <w:rsid w:val="36BAC9EA"/>
    <w:rsid w:val="36DF1759"/>
    <w:rsid w:val="36ED7D0A"/>
    <w:rsid w:val="3730B2F7"/>
    <w:rsid w:val="3791D244"/>
    <w:rsid w:val="38543636"/>
    <w:rsid w:val="38906457"/>
    <w:rsid w:val="391C820B"/>
    <w:rsid w:val="396C8391"/>
    <w:rsid w:val="39ED44F7"/>
    <w:rsid w:val="3A61C691"/>
    <w:rsid w:val="3B60317C"/>
    <w:rsid w:val="3C037D0B"/>
    <w:rsid w:val="3C6EF0AB"/>
    <w:rsid w:val="3D1FEC1E"/>
    <w:rsid w:val="3E323264"/>
    <w:rsid w:val="3F9F5B02"/>
    <w:rsid w:val="40285C04"/>
    <w:rsid w:val="420D1209"/>
    <w:rsid w:val="44AE9EC0"/>
    <w:rsid w:val="44AED1B4"/>
    <w:rsid w:val="45007F97"/>
    <w:rsid w:val="4547B519"/>
    <w:rsid w:val="4846D466"/>
    <w:rsid w:val="48518B2C"/>
    <w:rsid w:val="489C37C6"/>
    <w:rsid w:val="48F03007"/>
    <w:rsid w:val="49AEEA87"/>
    <w:rsid w:val="4A01B399"/>
    <w:rsid w:val="4C158B77"/>
    <w:rsid w:val="4D00E1F7"/>
    <w:rsid w:val="4F18673F"/>
    <w:rsid w:val="4F2DA832"/>
    <w:rsid w:val="4F6152AB"/>
    <w:rsid w:val="4FBD5FB3"/>
    <w:rsid w:val="50D5D866"/>
    <w:rsid w:val="522CACF2"/>
    <w:rsid w:val="536AD17B"/>
    <w:rsid w:val="53B40794"/>
    <w:rsid w:val="53BB582B"/>
    <w:rsid w:val="541B0419"/>
    <w:rsid w:val="562EE856"/>
    <w:rsid w:val="56FDBCE7"/>
    <w:rsid w:val="58AAEF89"/>
    <w:rsid w:val="59581A48"/>
    <w:rsid w:val="5A03EB3B"/>
    <w:rsid w:val="5A6BADDA"/>
    <w:rsid w:val="5A99F02B"/>
    <w:rsid w:val="5D36CCF8"/>
    <w:rsid w:val="5D4D95B6"/>
    <w:rsid w:val="5E11EAA0"/>
    <w:rsid w:val="5F9E795D"/>
    <w:rsid w:val="60401A98"/>
    <w:rsid w:val="60FD85F8"/>
    <w:rsid w:val="6119F5D6"/>
    <w:rsid w:val="617564A4"/>
    <w:rsid w:val="617FEDB5"/>
    <w:rsid w:val="632C93A3"/>
    <w:rsid w:val="6478201E"/>
    <w:rsid w:val="64D33D51"/>
    <w:rsid w:val="65B95BDA"/>
    <w:rsid w:val="668F1D03"/>
    <w:rsid w:val="670F0F61"/>
    <w:rsid w:val="676578CB"/>
    <w:rsid w:val="67EFDE7E"/>
    <w:rsid w:val="690A15CF"/>
    <w:rsid w:val="6A4B524C"/>
    <w:rsid w:val="6A620C2E"/>
    <w:rsid w:val="6ADACBF6"/>
    <w:rsid w:val="6C3AA9F2"/>
    <w:rsid w:val="6C98F5E7"/>
    <w:rsid w:val="6DAE0845"/>
    <w:rsid w:val="6DD9861C"/>
    <w:rsid w:val="6FDA8DA1"/>
    <w:rsid w:val="70602C10"/>
    <w:rsid w:val="70C782C6"/>
    <w:rsid w:val="716E8A96"/>
    <w:rsid w:val="7289DFE8"/>
    <w:rsid w:val="74120E1A"/>
    <w:rsid w:val="74B3EC73"/>
    <w:rsid w:val="74D857D3"/>
    <w:rsid w:val="75434F85"/>
    <w:rsid w:val="757F5654"/>
    <w:rsid w:val="75F93593"/>
    <w:rsid w:val="761916B9"/>
    <w:rsid w:val="762BB5ED"/>
    <w:rsid w:val="7702C044"/>
    <w:rsid w:val="7731E049"/>
    <w:rsid w:val="77500D6B"/>
    <w:rsid w:val="77D47CD2"/>
    <w:rsid w:val="77DA4BA0"/>
    <w:rsid w:val="78E0E799"/>
    <w:rsid w:val="7940F6B7"/>
    <w:rsid w:val="79575DB5"/>
    <w:rsid w:val="7A43B6BB"/>
    <w:rsid w:val="7A4B9FC1"/>
    <w:rsid w:val="7A954A5B"/>
    <w:rsid w:val="7B058FB2"/>
    <w:rsid w:val="7B09E440"/>
    <w:rsid w:val="7B100EA6"/>
    <w:rsid w:val="7B15DDC0"/>
    <w:rsid w:val="7B1949FA"/>
    <w:rsid w:val="7B63B6DB"/>
    <w:rsid w:val="7BE452AF"/>
    <w:rsid w:val="7C642B64"/>
    <w:rsid w:val="7E79C8D5"/>
    <w:rsid w:val="7F70B63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fill="f" fillcolor="white" stroke="f">
      <v:fill color="white" on="f"/>
      <v:stroke on="f"/>
    </o:shapedefaults>
    <o:shapelayout v:ext="edit">
      <o:idmap v:ext="edit" data="1"/>
    </o:shapelayout>
  </w:shapeDefaults>
  <w:decimalSymbol w:val=","/>
  <w:listSeparator w:val=";"/>
  <w14:docId w14:val="106E27AF"/>
  <w15:chartTrackingRefBased/>
  <w15:docId w15:val="{08C840D7-792F-4A77-B1B7-8DD490B82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Code"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Pr>
      <w:rFonts w:ascii="Garamond" w:hAnsi="Garamond"/>
      <w:sz w:val="16"/>
      <w:szCs w:val="16"/>
      <w:lang w:val="fr-FR" w:eastAsia="fr-FR"/>
    </w:rPr>
  </w:style>
  <w:style w:type="paragraph" w:styleId="Titre1">
    <w:name w:val="heading 1"/>
    <w:basedOn w:val="Normal"/>
    <w:next w:val="Corpsdetexte"/>
    <w:link w:val="Titre1Car"/>
    <w:qFormat/>
    <w:pPr>
      <w:keepNext/>
      <w:numPr>
        <w:numId w:val="3"/>
      </w:numPr>
      <w:spacing w:before="240" w:after="120"/>
      <w:outlineLvl w:val="0"/>
    </w:pPr>
    <w:rPr>
      <w:rFonts w:ascii="Arial Black" w:hAnsi="Arial Black"/>
      <w:color w:val="808080"/>
      <w:spacing w:val="-25"/>
      <w:kern w:val="28"/>
      <w:sz w:val="32"/>
      <w:szCs w:val="32"/>
    </w:rPr>
  </w:style>
  <w:style w:type="paragraph" w:styleId="Titre2">
    <w:name w:val="heading 2"/>
    <w:basedOn w:val="Normal"/>
    <w:next w:val="Corpsdetexte"/>
    <w:link w:val="Titre2Car"/>
    <w:qFormat/>
    <w:pPr>
      <w:keepNext/>
      <w:numPr>
        <w:ilvl w:val="1"/>
        <w:numId w:val="3"/>
      </w:numPr>
      <w:spacing w:line="240" w:lineRule="atLeast"/>
      <w:outlineLvl w:val="1"/>
    </w:pPr>
    <w:rPr>
      <w:rFonts w:ascii="Arial Black" w:hAnsi="Arial Black"/>
      <w:spacing w:val="-10"/>
      <w:kern w:val="28"/>
      <w:sz w:val="24"/>
      <w:szCs w:val="24"/>
    </w:rPr>
  </w:style>
  <w:style w:type="paragraph" w:styleId="Titre3">
    <w:name w:val="heading 3"/>
    <w:basedOn w:val="Normal"/>
    <w:next w:val="Corpsdetexte"/>
    <w:link w:val="Titre3Car"/>
    <w:qFormat/>
    <w:pPr>
      <w:keepNext/>
      <w:numPr>
        <w:ilvl w:val="2"/>
        <w:numId w:val="3"/>
      </w:numPr>
      <w:outlineLvl w:val="2"/>
    </w:pPr>
    <w:rPr>
      <w:rFonts w:ascii="Arial Black" w:hAnsi="Arial Black"/>
      <w:spacing w:val="-5"/>
      <w:sz w:val="18"/>
      <w:szCs w:val="18"/>
    </w:rPr>
  </w:style>
  <w:style w:type="paragraph" w:styleId="Titre4">
    <w:name w:val="heading 4"/>
    <w:basedOn w:val="Normal"/>
    <w:next w:val="Corpsdetexte"/>
    <w:link w:val="Titre4Car"/>
    <w:qFormat/>
    <w:pPr>
      <w:keepNext/>
      <w:numPr>
        <w:ilvl w:val="3"/>
        <w:numId w:val="3"/>
      </w:numPr>
      <w:spacing w:after="240"/>
      <w:jc w:val="center"/>
      <w:outlineLvl w:val="3"/>
    </w:pPr>
    <w:rPr>
      <w:caps/>
      <w:spacing w:val="30"/>
    </w:rPr>
  </w:style>
  <w:style w:type="paragraph" w:styleId="Titre5">
    <w:name w:val="heading 5"/>
    <w:basedOn w:val="Normal"/>
    <w:next w:val="Corpsdetexte"/>
    <w:link w:val="Titre5Car"/>
    <w:qFormat/>
    <w:pPr>
      <w:numPr>
        <w:ilvl w:val="4"/>
        <w:numId w:val="3"/>
      </w:numPr>
      <w:spacing w:before="40"/>
      <w:jc w:val="center"/>
      <w:outlineLvl w:val="4"/>
    </w:pPr>
    <w:rPr>
      <w:rFonts w:ascii="Arial Black" w:hAnsi="Arial Black"/>
      <w:spacing w:val="-5"/>
      <w:sz w:val="18"/>
      <w:szCs w:val="18"/>
    </w:rPr>
  </w:style>
  <w:style w:type="paragraph" w:styleId="Titre6">
    <w:name w:val="heading 6"/>
    <w:basedOn w:val="Normal"/>
    <w:next w:val="Corpsdetexte"/>
    <w:link w:val="Titre6Car"/>
    <w:qFormat/>
    <w:pPr>
      <w:keepNext/>
      <w:framePr w:w="1800" w:wrap="around" w:vAnchor="text" w:hAnchor="page" w:x="1201" w:y="1"/>
      <w:numPr>
        <w:ilvl w:val="5"/>
        <w:numId w:val="3"/>
      </w:numPr>
      <w:outlineLvl w:val="5"/>
    </w:pPr>
  </w:style>
  <w:style w:type="paragraph" w:styleId="Titre7">
    <w:name w:val="heading 7"/>
    <w:basedOn w:val="Normal"/>
    <w:next w:val="Corpsdetexte"/>
    <w:link w:val="Titre7Car"/>
    <w:qFormat/>
    <w:pPr>
      <w:framePr w:w="3780" w:hSpace="240" w:wrap="around" w:vAnchor="text" w:hAnchor="page" w:x="1489" w:y="1"/>
      <w:numPr>
        <w:ilvl w:val="6"/>
        <w:numId w:val="3"/>
      </w:numPr>
      <w:pBdr>
        <w:top w:val="single" w:sz="6" w:space="12" w:color="FFFFFF"/>
        <w:left w:val="single" w:sz="6" w:space="12" w:color="FFFFFF"/>
        <w:bottom w:val="single" w:sz="6" w:space="12" w:color="FFFFFF"/>
        <w:right w:val="single" w:sz="6" w:space="12" w:color="FFFFFF"/>
      </w:pBdr>
      <w:shd w:val="pct5" w:color="auto" w:fill="auto"/>
      <w:spacing w:before="60"/>
      <w:outlineLvl w:val="6"/>
    </w:pPr>
    <w:rPr>
      <w:i/>
      <w:iCs/>
      <w:spacing w:val="-5"/>
      <w:sz w:val="28"/>
      <w:szCs w:val="28"/>
    </w:rPr>
  </w:style>
  <w:style w:type="paragraph" w:styleId="Titre8">
    <w:name w:val="heading 8"/>
    <w:basedOn w:val="Normal"/>
    <w:next w:val="Corpsdetexte"/>
    <w:link w:val="Titre8Car"/>
    <w:qFormat/>
    <w:pPr>
      <w:keepNext/>
      <w:framePr w:w="1860" w:wrap="around" w:vAnchor="text" w:hAnchor="page" w:x="1201" w:y="1"/>
      <w:numPr>
        <w:ilvl w:val="7"/>
        <w:numId w:val="3"/>
      </w:numPr>
      <w:pBdr>
        <w:top w:val="single" w:sz="24" w:space="0" w:color="auto"/>
        <w:bottom w:val="single" w:sz="6" w:space="0" w:color="auto"/>
      </w:pBdr>
      <w:spacing w:before="60" w:line="320" w:lineRule="exact"/>
      <w:jc w:val="center"/>
      <w:outlineLvl w:val="7"/>
    </w:pPr>
    <w:rPr>
      <w:rFonts w:ascii="Arial Black" w:hAnsi="Arial Black"/>
      <w:caps/>
      <w:spacing w:val="60"/>
      <w:position w:val="4"/>
      <w:sz w:val="14"/>
      <w:szCs w:val="14"/>
    </w:rPr>
  </w:style>
  <w:style w:type="paragraph" w:styleId="Titre9">
    <w:name w:val="heading 9"/>
    <w:basedOn w:val="Normal"/>
    <w:next w:val="Corpsdetexte"/>
    <w:link w:val="Titre9Car"/>
    <w:qFormat/>
    <w:pPr>
      <w:keepNext/>
      <w:numPr>
        <w:ilvl w:val="8"/>
        <w:numId w:val="3"/>
      </w:numPr>
      <w:spacing w:before="80" w:after="60"/>
      <w:outlineLvl w:val="8"/>
    </w:pPr>
    <w:rPr>
      <w:b/>
      <w:bCs/>
      <w:i/>
      <w:iCs/>
      <w:kern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jc w:val="both"/>
    </w:pPr>
    <w:rPr>
      <w:spacing w:val="-5"/>
      <w:sz w:val="24"/>
      <w:szCs w:val="24"/>
    </w:rPr>
  </w:style>
  <w:style w:type="character" w:customStyle="1" w:styleId="CorpsdetexteCar">
    <w:name w:val="Corps de texte Car"/>
    <w:link w:val="Corpsdetexte"/>
    <w:rsid w:val="001238C4"/>
    <w:rPr>
      <w:rFonts w:ascii="Garamond" w:hAnsi="Garamond"/>
      <w:spacing w:val="-5"/>
      <w:sz w:val="24"/>
      <w:szCs w:val="24"/>
      <w:lang w:val="fr-FR" w:eastAsia="fr-FR"/>
    </w:rPr>
  </w:style>
  <w:style w:type="character" w:customStyle="1" w:styleId="Titre1Car">
    <w:name w:val="Titre 1 Car"/>
    <w:basedOn w:val="Policepardfaut"/>
    <w:link w:val="Titre1"/>
    <w:rsid w:val="007E66E1"/>
    <w:rPr>
      <w:rFonts w:ascii="Arial Black" w:hAnsi="Arial Black"/>
      <w:color w:val="808080"/>
      <w:spacing w:val="-25"/>
      <w:kern w:val="28"/>
      <w:sz w:val="32"/>
      <w:szCs w:val="32"/>
      <w:lang w:val="fr-FR" w:eastAsia="fr-FR"/>
    </w:rPr>
  </w:style>
  <w:style w:type="character" w:customStyle="1" w:styleId="Titre2Car">
    <w:name w:val="Titre 2 Car"/>
    <w:basedOn w:val="Policepardfaut"/>
    <w:link w:val="Titre2"/>
    <w:rsid w:val="007E66E1"/>
    <w:rPr>
      <w:rFonts w:ascii="Arial Black" w:hAnsi="Arial Black"/>
      <w:spacing w:val="-10"/>
      <w:kern w:val="28"/>
      <w:sz w:val="24"/>
      <w:szCs w:val="24"/>
      <w:lang w:val="fr-FR" w:eastAsia="fr-FR"/>
    </w:rPr>
  </w:style>
  <w:style w:type="character" w:customStyle="1" w:styleId="Titre3Car">
    <w:name w:val="Titre 3 Car"/>
    <w:basedOn w:val="Policepardfaut"/>
    <w:link w:val="Titre3"/>
    <w:rsid w:val="007E66E1"/>
    <w:rPr>
      <w:rFonts w:ascii="Arial Black" w:hAnsi="Arial Black"/>
      <w:spacing w:val="-5"/>
      <w:sz w:val="18"/>
      <w:szCs w:val="18"/>
      <w:lang w:val="fr-FR" w:eastAsia="fr-FR"/>
    </w:rPr>
  </w:style>
  <w:style w:type="character" w:customStyle="1" w:styleId="Titre4Car">
    <w:name w:val="Titre 4 Car"/>
    <w:basedOn w:val="Policepardfaut"/>
    <w:link w:val="Titre4"/>
    <w:rsid w:val="007E66E1"/>
    <w:rPr>
      <w:rFonts w:ascii="Garamond" w:hAnsi="Garamond"/>
      <w:caps/>
      <w:spacing w:val="30"/>
      <w:sz w:val="16"/>
      <w:szCs w:val="16"/>
      <w:lang w:val="fr-FR" w:eastAsia="fr-FR"/>
    </w:rPr>
  </w:style>
  <w:style w:type="character" w:customStyle="1" w:styleId="Titre5Car">
    <w:name w:val="Titre 5 Car"/>
    <w:basedOn w:val="Policepardfaut"/>
    <w:link w:val="Titre5"/>
    <w:rsid w:val="007E66E1"/>
    <w:rPr>
      <w:rFonts w:ascii="Arial Black" w:hAnsi="Arial Black"/>
      <w:spacing w:val="-5"/>
      <w:sz w:val="18"/>
      <w:szCs w:val="18"/>
      <w:lang w:val="fr-FR" w:eastAsia="fr-FR"/>
    </w:rPr>
  </w:style>
  <w:style w:type="character" w:customStyle="1" w:styleId="Titre6Car">
    <w:name w:val="Titre 6 Car"/>
    <w:basedOn w:val="Policepardfaut"/>
    <w:link w:val="Titre6"/>
    <w:rsid w:val="007E66E1"/>
    <w:rPr>
      <w:rFonts w:ascii="Garamond" w:hAnsi="Garamond"/>
      <w:sz w:val="16"/>
      <w:szCs w:val="16"/>
      <w:lang w:val="fr-FR" w:eastAsia="fr-FR"/>
    </w:rPr>
  </w:style>
  <w:style w:type="character" w:customStyle="1" w:styleId="Titre7Car">
    <w:name w:val="Titre 7 Car"/>
    <w:basedOn w:val="Policepardfaut"/>
    <w:link w:val="Titre7"/>
    <w:rsid w:val="007E66E1"/>
    <w:rPr>
      <w:rFonts w:ascii="Garamond" w:hAnsi="Garamond"/>
      <w:i/>
      <w:iCs/>
      <w:spacing w:val="-5"/>
      <w:sz w:val="28"/>
      <w:szCs w:val="28"/>
      <w:shd w:val="pct5" w:color="auto" w:fill="auto"/>
      <w:lang w:val="fr-FR" w:eastAsia="fr-FR"/>
    </w:rPr>
  </w:style>
  <w:style w:type="character" w:customStyle="1" w:styleId="Titre8Car">
    <w:name w:val="Titre 8 Car"/>
    <w:basedOn w:val="Policepardfaut"/>
    <w:link w:val="Titre8"/>
    <w:rsid w:val="007E66E1"/>
    <w:rPr>
      <w:rFonts w:ascii="Arial Black" w:hAnsi="Arial Black"/>
      <w:caps/>
      <w:spacing w:val="60"/>
      <w:position w:val="4"/>
      <w:sz w:val="14"/>
      <w:szCs w:val="14"/>
      <w:lang w:val="fr-FR" w:eastAsia="fr-FR"/>
    </w:rPr>
  </w:style>
  <w:style w:type="character" w:customStyle="1" w:styleId="Titre9Car">
    <w:name w:val="Titre 9 Car"/>
    <w:basedOn w:val="Policepardfaut"/>
    <w:link w:val="Titre9"/>
    <w:rsid w:val="007E66E1"/>
    <w:rPr>
      <w:rFonts w:ascii="Garamond" w:hAnsi="Garamond"/>
      <w:b/>
      <w:bCs/>
      <w:i/>
      <w:iCs/>
      <w:kern w:val="28"/>
      <w:sz w:val="16"/>
      <w:szCs w:val="16"/>
      <w:lang w:val="fr-FR" w:eastAsia="fr-FR"/>
    </w:rPr>
  </w:style>
  <w:style w:type="character" w:styleId="Marquedecommentaire">
    <w:name w:val="annotation reference"/>
    <w:semiHidden/>
    <w:rPr>
      <w:sz w:val="16"/>
      <w:szCs w:val="16"/>
    </w:rPr>
  </w:style>
  <w:style w:type="paragraph" w:styleId="Commentaire">
    <w:name w:val="annotation text"/>
    <w:basedOn w:val="Normal"/>
    <w:link w:val="CommentaireCar"/>
    <w:semiHidden/>
    <w:pPr>
      <w:tabs>
        <w:tab w:val="left" w:pos="187"/>
      </w:tabs>
      <w:spacing w:after="120" w:line="220" w:lineRule="exact"/>
      <w:ind w:left="187" w:hanging="187"/>
    </w:pPr>
  </w:style>
  <w:style w:type="character" w:customStyle="1" w:styleId="CommentaireCar">
    <w:name w:val="Commentaire Car"/>
    <w:basedOn w:val="Policepardfaut"/>
    <w:link w:val="Commentaire"/>
    <w:semiHidden/>
    <w:rsid w:val="00F97D1A"/>
    <w:rPr>
      <w:rFonts w:ascii="Garamond" w:hAnsi="Garamond"/>
      <w:sz w:val="16"/>
      <w:szCs w:val="16"/>
      <w:lang w:val="fr-FR" w:eastAsia="fr-FR"/>
    </w:rPr>
  </w:style>
  <w:style w:type="paragraph" w:customStyle="1" w:styleId="Blocdecitation">
    <w:name w:val="Bloc de citation"/>
    <w:basedOn w:val="Normal"/>
    <w:next w:val="Corpsdetexte"/>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szCs w:val="24"/>
    </w:rPr>
  </w:style>
  <w:style w:type="paragraph" w:customStyle="1" w:styleId="BlocdecitationPremier">
    <w:name w:val="Bloc de citation (Premier)"/>
    <w:basedOn w:val="Normal"/>
    <w:next w:val="Blocdeci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position w:val="16"/>
      <w:sz w:val="21"/>
      <w:szCs w:val="21"/>
    </w:rPr>
  </w:style>
  <w:style w:type="paragraph" w:customStyle="1" w:styleId="BlocdecitationDernier">
    <w:name w:val="Bloc de citation (Dernier)"/>
    <w:basedOn w:val="Blocdecitation"/>
    <w:next w:val="Corpsdetexte"/>
    <w:pPr>
      <w:keepLines/>
      <w:pBdr>
        <w:top w:val="none" w:sz="0" w:space="0" w:color="auto"/>
        <w:left w:val="none" w:sz="0" w:space="0" w:color="auto"/>
        <w:bottom w:val="none" w:sz="0" w:space="0" w:color="auto"/>
        <w:right w:val="none" w:sz="0" w:space="0" w:color="auto"/>
      </w:pBdr>
      <w:shd w:val="clear" w:color="auto" w:fill="auto"/>
      <w:ind w:left="720" w:right="720"/>
      <w:jc w:val="left"/>
    </w:pPr>
    <w:rPr>
      <w:rFonts w:ascii="Times New Roman" w:hAnsi="Times New Roman"/>
      <w:i/>
      <w:iCs/>
      <w:spacing w:val="0"/>
      <w:sz w:val="20"/>
      <w:szCs w:val="20"/>
    </w:rPr>
  </w:style>
  <w:style w:type="paragraph" w:styleId="Retraitcorpsdetexte">
    <w:name w:val="Body Text Indent"/>
    <w:basedOn w:val="Corpsdetexte"/>
    <w:link w:val="RetraitcorpsdetexteCar"/>
    <w:pPr>
      <w:ind w:firstLine="360"/>
    </w:pPr>
  </w:style>
  <w:style w:type="paragraph" w:customStyle="1" w:styleId="Corpsdetextegarder">
    <w:name w:val="Corps de texte garder"/>
    <w:basedOn w:val="Corpsdetexte"/>
    <w:next w:val="Corpsdetexte"/>
    <w:pPr>
      <w:keepNext/>
    </w:pPr>
  </w:style>
  <w:style w:type="paragraph" w:styleId="Lgende">
    <w:name w:val="caption"/>
    <w:basedOn w:val="Normal"/>
    <w:next w:val="Corpsdetexte"/>
    <w:qFormat/>
    <w:pPr>
      <w:spacing w:after="240"/>
    </w:pPr>
    <w:rPr>
      <w:spacing w:val="-5"/>
      <w:sz w:val="20"/>
      <w:szCs w:val="20"/>
    </w:rPr>
  </w:style>
  <w:style w:type="paragraph" w:customStyle="1" w:styleId="tiquettedechapitre">
    <w:name w:val="Étiquette de chapitre"/>
    <w:basedOn w:val="Normal"/>
    <w:next w:val="Corpsdetexte"/>
    <w:pPr>
      <w:keepNext/>
      <w:pBdr>
        <w:bottom w:val="single" w:sz="6" w:space="3" w:color="auto"/>
      </w:pBdr>
      <w:spacing w:after="240"/>
    </w:pPr>
    <w:rPr>
      <w:rFonts w:ascii="Arial Black" w:hAnsi="Arial Black"/>
      <w:caps/>
      <w:spacing w:val="70"/>
      <w:kern w:val="28"/>
      <w:sz w:val="15"/>
      <w:szCs w:val="15"/>
    </w:rPr>
  </w:style>
  <w:style w:type="paragraph" w:customStyle="1" w:styleId="Sous-titredechapitre">
    <w:name w:val="Sous-titre de chapitre"/>
    <w:basedOn w:val="Normal"/>
    <w:next w:val="Corpsdetexte"/>
    <w:pPr>
      <w:keepNext/>
      <w:keepLines/>
      <w:spacing w:after="360" w:line="240" w:lineRule="atLeast"/>
      <w:ind w:right="1800"/>
    </w:pPr>
    <w:rPr>
      <w:i/>
      <w:iCs/>
      <w:spacing w:val="-20"/>
      <w:kern w:val="28"/>
      <w:sz w:val="28"/>
      <w:szCs w:val="28"/>
    </w:rPr>
  </w:style>
  <w:style w:type="paragraph" w:customStyle="1" w:styleId="Titredechapitre">
    <w:name w:val="Titre de chapitre"/>
    <w:basedOn w:val="Normal"/>
    <w:next w:val="Sous-titredechapitre"/>
    <w:pPr>
      <w:keepNext/>
      <w:keepLines/>
      <w:spacing w:before="480" w:after="360" w:line="440" w:lineRule="atLeast"/>
      <w:ind w:right="2160"/>
    </w:pPr>
    <w:rPr>
      <w:rFonts w:ascii="Arial Black" w:hAnsi="Arial Black"/>
      <w:color w:val="808080"/>
      <w:spacing w:val="-35"/>
      <w:kern w:val="28"/>
      <w:sz w:val="44"/>
      <w:szCs w:val="44"/>
    </w:rPr>
  </w:style>
  <w:style w:type="paragraph" w:customStyle="1" w:styleId="Socit">
    <w:name w:val="Société"/>
    <w:basedOn w:val="Normal"/>
    <w:next w:val="Normal"/>
    <w:pPr>
      <w:spacing w:before="420" w:after="60" w:line="320" w:lineRule="exact"/>
    </w:pPr>
    <w:rPr>
      <w:caps/>
      <w:kern w:val="36"/>
      <w:sz w:val="38"/>
      <w:szCs w:val="38"/>
    </w:rPr>
  </w:style>
  <w:style w:type="paragraph" w:styleId="Date">
    <w:name w:val="Date"/>
    <w:basedOn w:val="Corpsdetexte"/>
    <w:pPr>
      <w:spacing w:before="480" w:after="160"/>
      <w:jc w:val="center"/>
    </w:pPr>
    <w:rPr>
      <w:rFonts w:ascii="Times New Roman" w:hAnsi="Times New Roman"/>
      <w:b/>
      <w:bCs/>
      <w:spacing w:val="0"/>
      <w:sz w:val="20"/>
      <w:szCs w:val="20"/>
    </w:rPr>
  </w:style>
  <w:style w:type="paragraph" w:customStyle="1" w:styleId="tiquettededocument">
    <w:name w:val="Étiquette de document"/>
    <w:basedOn w:val="Normal"/>
    <w:pPr>
      <w:keepNext/>
      <w:spacing w:before="240" w:after="360"/>
    </w:pPr>
    <w:rPr>
      <w:b/>
      <w:bCs/>
      <w:kern w:val="28"/>
      <w:sz w:val="36"/>
      <w:szCs w:val="36"/>
    </w:rPr>
  </w:style>
  <w:style w:type="character" w:styleId="Accentuation">
    <w:name w:val="Emphasis"/>
    <w:qFormat/>
    <w:rPr>
      <w:rFonts w:ascii="Arial Black" w:hAnsi="Arial Black"/>
      <w:sz w:val="18"/>
      <w:szCs w:val="18"/>
    </w:rPr>
  </w:style>
  <w:style w:type="character" w:styleId="Appeldenotedefin">
    <w:name w:val="endnote reference"/>
    <w:semiHidden/>
    <w:rPr>
      <w:sz w:val="18"/>
      <w:szCs w:val="18"/>
      <w:vertAlign w:val="superscript"/>
    </w:rPr>
  </w:style>
  <w:style w:type="paragraph" w:styleId="Notedefin">
    <w:name w:val="endnote text"/>
    <w:basedOn w:val="Normal"/>
    <w:semiHidden/>
    <w:pPr>
      <w:tabs>
        <w:tab w:val="left" w:pos="187"/>
      </w:tabs>
      <w:spacing w:after="120" w:line="220" w:lineRule="exact"/>
      <w:ind w:left="187" w:hanging="187"/>
    </w:pPr>
    <w:rPr>
      <w:sz w:val="18"/>
      <w:szCs w:val="18"/>
    </w:rPr>
  </w:style>
  <w:style w:type="paragraph" w:styleId="Pieddepage">
    <w:name w:val="footer"/>
    <w:basedOn w:val="Normal"/>
    <w:pPr>
      <w:keepLines/>
      <w:pBdr>
        <w:top w:val="single" w:sz="6" w:space="3" w:color="auto"/>
      </w:pBdr>
      <w:tabs>
        <w:tab w:val="center" w:pos="4320"/>
        <w:tab w:val="right" w:pos="8640"/>
      </w:tabs>
      <w:jc w:val="center"/>
    </w:pPr>
    <w:rPr>
      <w:rFonts w:ascii="Arial Black" w:hAnsi="Arial Black"/>
    </w:rPr>
  </w:style>
  <w:style w:type="paragraph" w:customStyle="1" w:styleId="PieddepagePair">
    <w:name w:val="Pied de page (Pair)"/>
    <w:basedOn w:val="Pieddepage"/>
  </w:style>
  <w:style w:type="paragraph" w:customStyle="1" w:styleId="PieddepagePremier">
    <w:name w:val="Pied de page (Premier)"/>
    <w:basedOn w:val="Pieddepage"/>
    <w:pPr>
      <w:pBdr>
        <w:top w:val="none" w:sz="0" w:space="0" w:color="auto"/>
      </w:pBdr>
      <w:tabs>
        <w:tab w:val="clear" w:pos="8640"/>
      </w:tabs>
    </w:pPr>
    <w:rPr>
      <w:spacing w:val="-10"/>
    </w:rPr>
  </w:style>
  <w:style w:type="paragraph" w:customStyle="1" w:styleId="PieddepageImpair">
    <w:name w:val="Pied de page (Impair)"/>
    <w:basedOn w:val="Pieddepage"/>
    <w:pPr>
      <w:tabs>
        <w:tab w:val="right" w:pos="0"/>
      </w:tabs>
    </w:pPr>
  </w:style>
  <w:style w:type="paragraph" w:customStyle="1" w:styleId="PieddepageBase">
    <w:name w:val="Pied de page (Base)"/>
    <w:basedOn w:val="Normal"/>
    <w:pPr>
      <w:spacing w:before="240"/>
    </w:pPr>
    <w:rPr>
      <w:sz w:val="18"/>
      <w:szCs w:val="18"/>
    </w:rPr>
  </w:style>
  <w:style w:type="character" w:styleId="Appelnotedebasdep">
    <w:name w:val="footnote reference"/>
    <w:semiHidden/>
    <w:rPr>
      <w:sz w:val="18"/>
      <w:szCs w:val="18"/>
      <w:vertAlign w:val="superscript"/>
    </w:rPr>
  </w:style>
  <w:style w:type="paragraph" w:styleId="Notedebasdepage">
    <w:name w:val="footnote text"/>
    <w:basedOn w:val="PieddepageBase"/>
    <w:link w:val="NotedebasdepageCar"/>
    <w:semiHidden/>
    <w:pPr>
      <w:spacing w:before="0"/>
    </w:pPr>
  </w:style>
  <w:style w:type="character" w:customStyle="1" w:styleId="NotedebasdepageCar">
    <w:name w:val="Note de bas de page Car"/>
    <w:basedOn w:val="Policepardfaut"/>
    <w:link w:val="Notedebasdepage"/>
    <w:semiHidden/>
    <w:rsid w:val="007E66E1"/>
    <w:rPr>
      <w:rFonts w:ascii="Garamond" w:hAnsi="Garamond"/>
      <w:sz w:val="18"/>
      <w:szCs w:val="18"/>
      <w:lang w:val="fr-FR" w:eastAsia="fr-FR"/>
    </w:rPr>
  </w:style>
  <w:style w:type="paragraph" w:styleId="En-tte">
    <w:name w:val="header"/>
    <w:basedOn w:val="Normal"/>
    <w:pPr>
      <w:keepLines/>
      <w:tabs>
        <w:tab w:val="center" w:pos="4320"/>
        <w:tab w:val="right" w:pos="8640"/>
      </w:tabs>
    </w:pPr>
    <w:rPr>
      <w:rFonts w:ascii="Arial Black" w:hAnsi="Arial Black"/>
      <w:caps/>
      <w:spacing w:val="60"/>
      <w:sz w:val="14"/>
      <w:szCs w:val="14"/>
    </w:rPr>
  </w:style>
  <w:style w:type="paragraph" w:customStyle="1" w:styleId="En-tteBase">
    <w:name w:val="En-tête (Base)"/>
    <w:basedOn w:val="Normal"/>
    <w:pPr>
      <w:keepLines/>
      <w:tabs>
        <w:tab w:val="center" w:pos="4320"/>
        <w:tab w:val="right" w:pos="8640"/>
      </w:tabs>
    </w:pPr>
  </w:style>
  <w:style w:type="paragraph" w:customStyle="1" w:styleId="En-ttePair">
    <w:name w:val="En-tête (Pair)"/>
    <w:basedOn w:val="En-tte"/>
  </w:style>
  <w:style w:type="paragraph" w:customStyle="1" w:styleId="En-ttePremier">
    <w:name w:val="En-tête (Premier)"/>
    <w:basedOn w:val="En-tte"/>
    <w:pPr>
      <w:tabs>
        <w:tab w:val="clear" w:pos="8640"/>
      </w:tabs>
    </w:pPr>
    <w:rPr>
      <w:rFonts w:ascii="Garamond" w:hAnsi="Garamond"/>
      <w:b/>
      <w:bCs/>
    </w:rPr>
  </w:style>
  <w:style w:type="paragraph" w:customStyle="1" w:styleId="En-tteImpair">
    <w:name w:val="En-tête (Impair)"/>
    <w:basedOn w:val="En-tte"/>
    <w:pPr>
      <w:tabs>
        <w:tab w:val="right" w:pos="0"/>
      </w:tabs>
      <w:jc w:val="right"/>
    </w:pPr>
  </w:style>
  <w:style w:type="paragraph" w:customStyle="1" w:styleId="TitreBase">
    <w:name w:val="Titre Base"/>
    <w:basedOn w:val="Normal"/>
    <w:next w:val="Corpsdetexte"/>
    <w:pPr>
      <w:keepNext/>
      <w:spacing w:before="240" w:after="120"/>
    </w:pPr>
    <w:rPr>
      <w:rFonts w:ascii="Arial" w:hAnsi="Arial" w:cs="Arial"/>
      <w:b/>
      <w:bCs/>
      <w:kern w:val="28"/>
      <w:sz w:val="36"/>
      <w:szCs w:val="36"/>
    </w:rPr>
  </w:style>
  <w:style w:type="paragraph" w:customStyle="1" w:styleId="Icne1">
    <w:name w:val="Icône 1"/>
    <w:basedOn w:val="Normal"/>
    <w:pPr>
      <w:framePr w:w="1440" w:h="1440" w:hRule="exact" w:wrap="around" w:vAnchor="text" w:hAnchor="page" w:x="1201" w:y="1"/>
      <w:shd w:val="pct10" w:color="auto" w:fill="auto"/>
      <w:spacing w:before="60" w:line="1440" w:lineRule="exact"/>
      <w:jc w:val="center"/>
    </w:pPr>
    <w:rPr>
      <w:rFonts w:ascii="Wingdings" w:hAnsi="Wingdings"/>
      <w:b/>
      <w:bCs/>
      <w:color w:val="FFFFFF"/>
      <w:spacing w:val="-10"/>
      <w:position w:val="-10"/>
      <w:sz w:val="160"/>
      <w:szCs w:val="160"/>
    </w:rPr>
  </w:style>
  <w:style w:type="paragraph" w:styleId="Index1">
    <w:name w:val="index 1"/>
    <w:basedOn w:val="Normal"/>
    <w:semiHidden/>
    <w:pPr>
      <w:tabs>
        <w:tab w:val="right" w:leader="dot" w:pos="3960"/>
      </w:tabs>
      <w:spacing w:line="240" w:lineRule="atLeast"/>
      <w:ind w:left="720" w:hanging="720"/>
    </w:pPr>
    <w:rPr>
      <w:rFonts w:ascii="Arial Black" w:hAnsi="Arial Black"/>
      <w:sz w:val="15"/>
      <w:szCs w:val="15"/>
    </w:rPr>
  </w:style>
  <w:style w:type="paragraph" w:styleId="Index2">
    <w:name w:val="index 2"/>
    <w:basedOn w:val="Normal"/>
    <w:semiHidden/>
    <w:pPr>
      <w:tabs>
        <w:tab w:val="right" w:leader="dot" w:pos="3960"/>
      </w:tabs>
      <w:spacing w:line="240" w:lineRule="atLeast"/>
      <w:ind w:left="180"/>
    </w:pPr>
    <w:rPr>
      <w:rFonts w:ascii="Arial Black" w:hAnsi="Arial Black"/>
      <w:sz w:val="15"/>
      <w:szCs w:val="15"/>
    </w:rPr>
  </w:style>
  <w:style w:type="paragraph" w:styleId="Index3">
    <w:name w:val="index 3"/>
    <w:basedOn w:val="Normal"/>
    <w:semiHidden/>
    <w:pPr>
      <w:tabs>
        <w:tab w:val="right" w:leader="dot" w:pos="3960"/>
      </w:tabs>
      <w:spacing w:line="240" w:lineRule="atLeast"/>
      <w:ind w:left="180"/>
    </w:pPr>
    <w:rPr>
      <w:sz w:val="18"/>
      <w:szCs w:val="18"/>
    </w:rPr>
  </w:style>
  <w:style w:type="paragraph" w:styleId="Index4">
    <w:name w:val="index 4"/>
    <w:basedOn w:val="Normal"/>
    <w:semiHidden/>
    <w:pPr>
      <w:tabs>
        <w:tab w:val="right" w:pos="3960"/>
      </w:tabs>
      <w:spacing w:line="240" w:lineRule="atLeast"/>
      <w:ind w:left="180"/>
    </w:pPr>
    <w:rPr>
      <w:sz w:val="18"/>
      <w:szCs w:val="18"/>
    </w:rPr>
  </w:style>
  <w:style w:type="paragraph" w:styleId="Index5">
    <w:name w:val="index 5"/>
    <w:basedOn w:val="Normal"/>
    <w:semiHidden/>
    <w:pPr>
      <w:tabs>
        <w:tab w:val="right" w:pos="3960"/>
      </w:tabs>
      <w:spacing w:line="240" w:lineRule="atLeast"/>
      <w:ind w:left="180"/>
    </w:pPr>
    <w:rPr>
      <w:sz w:val="18"/>
      <w:szCs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customStyle="1" w:styleId="IndexBase">
    <w:name w:val="Index Base"/>
    <w:basedOn w:val="Normal"/>
    <w:pPr>
      <w:tabs>
        <w:tab w:val="right" w:pos="3960"/>
      </w:tabs>
      <w:spacing w:line="240" w:lineRule="atLeast"/>
    </w:pPr>
    <w:rPr>
      <w:sz w:val="18"/>
      <w:szCs w:val="18"/>
    </w:rPr>
  </w:style>
  <w:style w:type="paragraph" w:styleId="Titreindex">
    <w:name w:val="index heading"/>
    <w:basedOn w:val="Normal"/>
    <w:next w:val="Index1"/>
    <w:semiHidden/>
    <w:pPr>
      <w:keepNext/>
      <w:spacing w:line="480" w:lineRule="exact"/>
    </w:pPr>
    <w:rPr>
      <w:caps/>
      <w:color w:val="808080"/>
      <w:kern w:val="28"/>
      <w:position w:val="-6"/>
      <w:sz w:val="36"/>
      <w:szCs w:val="36"/>
    </w:rPr>
  </w:style>
  <w:style w:type="character" w:customStyle="1" w:styleId="PrambuleAccentuation">
    <w:name w:val="Préambule (Accentuation)"/>
    <w:rPr>
      <w:caps/>
      <w:sz w:val="22"/>
      <w:szCs w:val="22"/>
    </w:rPr>
  </w:style>
  <w:style w:type="character" w:styleId="Numrodeligne">
    <w:name w:val="line number"/>
    <w:rPr>
      <w:rFonts w:ascii="Arial" w:hAnsi="Arial"/>
      <w:sz w:val="18"/>
      <w:szCs w:val="18"/>
    </w:rPr>
  </w:style>
  <w:style w:type="paragraph" w:styleId="Liste">
    <w:name w:val="List"/>
    <w:basedOn w:val="Corpsdetexte"/>
    <w:pPr>
      <w:tabs>
        <w:tab w:val="left" w:pos="720"/>
      </w:tabs>
      <w:ind w:left="360"/>
    </w:pPr>
  </w:style>
  <w:style w:type="paragraph" w:styleId="Liste2">
    <w:name w:val="List 2"/>
    <w:basedOn w:val="Liste"/>
    <w:pPr>
      <w:tabs>
        <w:tab w:val="clear" w:pos="720"/>
        <w:tab w:val="left" w:pos="1080"/>
      </w:tabs>
      <w:ind w:left="1080"/>
    </w:pPr>
  </w:style>
  <w:style w:type="paragraph" w:styleId="Liste3">
    <w:name w:val="List 3"/>
    <w:basedOn w:val="Liste"/>
    <w:pPr>
      <w:tabs>
        <w:tab w:val="clear" w:pos="720"/>
        <w:tab w:val="left" w:pos="1440"/>
      </w:tabs>
      <w:ind w:left="1440"/>
    </w:pPr>
  </w:style>
  <w:style w:type="paragraph" w:styleId="Liste4">
    <w:name w:val="List 4"/>
    <w:basedOn w:val="Liste"/>
    <w:pPr>
      <w:tabs>
        <w:tab w:val="clear" w:pos="720"/>
        <w:tab w:val="left" w:pos="1800"/>
      </w:tabs>
      <w:ind w:left="1800"/>
    </w:pPr>
  </w:style>
  <w:style w:type="paragraph" w:styleId="Liste5">
    <w:name w:val="List 5"/>
    <w:basedOn w:val="Liste"/>
    <w:pPr>
      <w:tabs>
        <w:tab w:val="clear" w:pos="720"/>
        <w:tab w:val="left" w:pos="2160"/>
      </w:tabs>
      <w:ind w:left="2160"/>
    </w:pPr>
  </w:style>
  <w:style w:type="paragraph" w:styleId="Listepuces">
    <w:name w:val="List Bullet"/>
    <w:basedOn w:val="Liste"/>
    <w:pPr>
      <w:numPr>
        <w:numId w:val="1"/>
      </w:numPr>
      <w:tabs>
        <w:tab w:val="clear" w:pos="360"/>
        <w:tab w:val="clear" w:pos="720"/>
      </w:tabs>
      <w:ind w:right="360"/>
    </w:pPr>
  </w:style>
  <w:style w:type="paragraph" w:styleId="Listepuces2">
    <w:name w:val="List Bullet 2"/>
    <w:basedOn w:val="Listepuces"/>
    <w:pPr>
      <w:ind w:left="1080"/>
    </w:pPr>
  </w:style>
  <w:style w:type="paragraph" w:styleId="Listepuces3">
    <w:name w:val="List Bullet 3"/>
    <w:basedOn w:val="Listepuces"/>
    <w:pPr>
      <w:ind w:left="1440"/>
    </w:pPr>
  </w:style>
  <w:style w:type="paragraph" w:styleId="Listepuces4">
    <w:name w:val="List Bullet 4"/>
    <w:basedOn w:val="Listepuces"/>
    <w:pPr>
      <w:ind w:left="1800"/>
    </w:pPr>
  </w:style>
  <w:style w:type="paragraph" w:styleId="Listepuces5">
    <w:name w:val="List Bullet 5"/>
    <w:basedOn w:val="Normal"/>
    <w:pPr>
      <w:framePr w:w="1860" w:wrap="around" w:vAnchor="text" w:hAnchor="page" w:x="1201" w:y="1"/>
      <w:numPr>
        <w:numId w:val="2"/>
      </w:numPr>
      <w:pBdr>
        <w:bottom w:val="single" w:sz="6" w:space="0" w:color="auto"/>
        <w:between w:val="single" w:sz="6" w:space="0" w:color="auto"/>
      </w:pBdr>
      <w:spacing w:line="320" w:lineRule="exact"/>
    </w:pPr>
    <w:rPr>
      <w:position w:val="4"/>
      <w:sz w:val="18"/>
      <w:szCs w:val="18"/>
    </w:rPr>
  </w:style>
  <w:style w:type="paragraph" w:customStyle="1" w:styleId="ListepucesPremier">
    <w:name w:val="Liste à puces (Premier)"/>
    <w:basedOn w:val="Listepuces"/>
    <w:next w:val="Listepuces"/>
    <w:pPr>
      <w:spacing w:before="80" w:after="160"/>
      <w:ind w:right="0"/>
      <w:jc w:val="left"/>
    </w:pPr>
    <w:rPr>
      <w:rFonts w:ascii="Times New Roman" w:hAnsi="Times New Roman"/>
      <w:spacing w:val="0"/>
      <w:sz w:val="20"/>
      <w:szCs w:val="20"/>
    </w:rPr>
  </w:style>
  <w:style w:type="paragraph" w:customStyle="1" w:styleId="ListepucesDernier">
    <w:name w:val="Liste à puces (Dernier)"/>
    <w:basedOn w:val="Listepuces"/>
    <w:next w:val="Corpsdetexte"/>
    <w:pPr>
      <w:ind w:right="0"/>
      <w:jc w:val="left"/>
    </w:pPr>
    <w:rPr>
      <w:rFonts w:ascii="Times New Roman" w:hAnsi="Times New Roman"/>
      <w:spacing w:val="0"/>
      <w:sz w:val="20"/>
      <w:szCs w:val="20"/>
    </w:rPr>
  </w:style>
  <w:style w:type="paragraph" w:styleId="Listecontinue">
    <w:name w:val="List Continue"/>
    <w:basedOn w:val="Liste"/>
    <w:pPr>
      <w:tabs>
        <w:tab w:val="clear" w:pos="720"/>
      </w:tabs>
      <w:spacing w:after="160"/>
    </w:pPr>
  </w:style>
  <w:style w:type="paragraph" w:styleId="Listecontinue2">
    <w:name w:val="List Continue 2"/>
    <w:basedOn w:val="Listecontinue"/>
    <w:pPr>
      <w:ind w:left="1080"/>
    </w:pPr>
  </w:style>
  <w:style w:type="paragraph" w:styleId="Listecontinue3">
    <w:name w:val="List Continue 3"/>
    <w:basedOn w:val="Listecontinue"/>
    <w:pPr>
      <w:ind w:left="1440"/>
    </w:pPr>
  </w:style>
  <w:style w:type="paragraph" w:styleId="Listecontinue4">
    <w:name w:val="List Continue 4"/>
    <w:basedOn w:val="Listecontinue"/>
    <w:pPr>
      <w:ind w:left="1800"/>
    </w:pPr>
  </w:style>
  <w:style w:type="paragraph" w:styleId="Listecontinue5">
    <w:name w:val="List Continue 5"/>
    <w:basedOn w:val="Listecontinue"/>
    <w:pPr>
      <w:ind w:left="2160"/>
    </w:pPr>
  </w:style>
  <w:style w:type="paragraph" w:customStyle="1" w:styleId="ListePremier">
    <w:name w:val="Liste (Premier)"/>
    <w:basedOn w:val="Liste"/>
    <w:next w:val="Liste"/>
    <w:pPr>
      <w:spacing w:before="80" w:after="80"/>
      <w:ind w:left="720" w:hanging="360"/>
      <w:jc w:val="left"/>
    </w:pPr>
    <w:rPr>
      <w:rFonts w:ascii="Times New Roman" w:hAnsi="Times New Roman"/>
      <w:spacing w:val="0"/>
      <w:sz w:val="20"/>
      <w:szCs w:val="20"/>
    </w:rPr>
  </w:style>
  <w:style w:type="paragraph" w:customStyle="1" w:styleId="ListeDernier">
    <w:name w:val="Liste (Dernier)"/>
    <w:basedOn w:val="Liste"/>
    <w:next w:val="Corpsdetexte"/>
    <w:pPr>
      <w:ind w:left="720" w:hanging="360"/>
      <w:jc w:val="left"/>
    </w:pPr>
    <w:rPr>
      <w:rFonts w:ascii="Times New Roman" w:hAnsi="Times New Roman"/>
      <w:spacing w:val="0"/>
      <w:sz w:val="20"/>
      <w:szCs w:val="20"/>
    </w:rPr>
  </w:style>
  <w:style w:type="paragraph" w:styleId="Listenumros">
    <w:name w:val="List Number"/>
    <w:basedOn w:val="Liste"/>
    <w:pPr>
      <w:tabs>
        <w:tab w:val="clear" w:pos="720"/>
      </w:tabs>
      <w:ind w:left="720" w:right="360" w:hanging="360"/>
    </w:pPr>
  </w:style>
  <w:style w:type="paragraph" w:styleId="Listenumros2">
    <w:name w:val="List Number 2"/>
    <w:basedOn w:val="Listenumros"/>
    <w:pPr>
      <w:ind w:left="1080"/>
    </w:pPr>
  </w:style>
  <w:style w:type="paragraph" w:styleId="Listenumros3">
    <w:name w:val="List Number 3"/>
    <w:basedOn w:val="Listenumros"/>
    <w:pPr>
      <w:ind w:left="1440"/>
    </w:pPr>
  </w:style>
  <w:style w:type="paragraph" w:styleId="Listenumros4">
    <w:name w:val="List Number 4"/>
    <w:basedOn w:val="Listenumros"/>
    <w:pPr>
      <w:ind w:left="1800"/>
    </w:pPr>
  </w:style>
  <w:style w:type="paragraph" w:styleId="Listenumros5">
    <w:name w:val="List Number 5"/>
    <w:basedOn w:val="Listenumros"/>
    <w:pPr>
      <w:ind w:left="2160"/>
    </w:pPr>
  </w:style>
  <w:style w:type="paragraph" w:customStyle="1" w:styleId="NumrodelistePremier">
    <w:name w:val="Numéro de liste (Premier)"/>
    <w:basedOn w:val="Listenumros"/>
    <w:next w:val="Listenumros"/>
    <w:pPr>
      <w:spacing w:before="80" w:after="160"/>
      <w:ind w:right="0"/>
      <w:jc w:val="left"/>
    </w:pPr>
    <w:rPr>
      <w:rFonts w:ascii="Times New Roman" w:hAnsi="Times New Roman"/>
      <w:spacing w:val="0"/>
      <w:sz w:val="20"/>
      <w:szCs w:val="20"/>
    </w:rPr>
  </w:style>
  <w:style w:type="paragraph" w:customStyle="1" w:styleId="NumrodelisteDernier">
    <w:name w:val="Numéro de liste (Dernier)"/>
    <w:basedOn w:val="Listenumros"/>
    <w:next w:val="Corpsdetexte"/>
    <w:pPr>
      <w:ind w:right="0"/>
      <w:jc w:val="left"/>
    </w:pPr>
    <w:rPr>
      <w:rFonts w:ascii="Times New Roman" w:hAnsi="Times New Roman"/>
      <w:spacing w:val="0"/>
      <w:sz w:val="20"/>
      <w:szCs w:val="20"/>
    </w:rPr>
  </w:style>
  <w:style w:type="paragraph" w:styleId="Textedemacro">
    <w:name w:val="macro"/>
    <w:basedOn w:val="Corpsdetexte"/>
    <w:semiHidden/>
    <w:pPr>
      <w:spacing w:after="120"/>
    </w:pPr>
    <w:rPr>
      <w:rFonts w:ascii="Courier New" w:hAnsi="Courier New" w:cs="Courier New"/>
    </w:rPr>
  </w:style>
  <w:style w:type="character" w:styleId="Numrodepage">
    <w:name w:val="page number"/>
    <w:rPr>
      <w:b/>
      <w:bCs/>
    </w:rPr>
  </w:style>
  <w:style w:type="paragraph" w:customStyle="1" w:styleId="Partitiontiquette">
    <w:name w:val="Partition (Étiquette)"/>
    <w:basedOn w:val="Normal"/>
    <w:next w:val="Normal"/>
    <w:pPr>
      <w:framePr w:w="2045" w:h="2045" w:hRule="exact" w:wrap="notBeside" w:vAnchor="page" w:hAnchor="margin" w:xAlign="right" w:y="966"/>
      <w:shd w:val="pct20" w:color="auto" w:fill="auto"/>
      <w:spacing w:line="1560" w:lineRule="exact"/>
      <w:jc w:val="center"/>
    </w:pPr>
    <w:rPr>
      <w:rFonts w:ascii="Arial Black" w:hAnsi="Arial Black"/>
      <w:color w:val="FFFFFF"/>
      <w:position w:val="-32"/>
      <w:sz w:val="196"/>
      <w:szCs w:val="196"/>
    </w:rPr>
  </w:style>
  <w:style w:type="paragraph" w:customStyle="1" w:styleId="PartitionSous-titre">
    <w:name w:val="Partition (Sous-titre)"/>
    <w:basedOn w:val="Normal"/>
    <w:next w:val="Corpsdetexte"/>
    <w:pPr>
      <w:keepNext/>
      <w:spacing w:before="360" w:after="120"/>
      <w:jc w:val="center"/>
    </w:pPr>
    <w:rPr>
      <w:rFonts w:ascii="Arial" w:hAnsi="Arial" w:cs="Arial"/>
      <w:i/>
      <w:iCs/>
      <w:kern w:val="28"/>
      <w:sz w:val="32"/>
      <w:szCs w:val="32"/>
    </w:rPr>
  </w:style>
  <w:style w:type="paragraph" w:customStyle="1" w:styleId="PartitionTitre">
    <w:name w:val="Partition (Titre)"/>
    <w:basedOn w:val="Normal"/>
    <w:next w:val="Partitiontiquette"/>
    <w:pPr>
      <w:keepNext/>
      <w:pageBreakBefore/>
      <w:framePr w:w="2045" w:h="2045" w:hRule="exact" w:wrap="notBeside" w:vAnchor="page" w:hAnchor="margin" w:xAlign="right" w:y="966"/>
      <w:shd w:val="pct20" w:color="auto" w:fill="auto"/>
      <w:spacing w:line="480" w:lineRule="exact"/>
      <w:jc w:val="center"/>
    </w:pPr>
    <w:rPr>
      <w:rFonts w:ascii="Arial Black" w:hAnsi="Arial Black"/>
      <w:spacing w:val="-50"/>
      <w:position w:val="-4"/>
      <w:sz w:val="36"/>
      <w:szCs w:val="36"/>
    </w:rPr>
  </w:style>
  <w:style w:type="paragraph" w:customStyle="1" w:styleId="Image">
    <w:name w:val="Image"/>
    <w:basedOn w:val="Corpsdetexte"/>
    <w:next w:val="Lgende"/>
    <w:pPr>
      <w:keepNext/>
      <w:jc w:val="center"/>
    </w:pPr>
  </w:style>
  <w:style w:type="paragraph" w:customStyle="1" w:styleId="Adressedelexpditeur">
    <w:name w:val="Adresse de l’expéditeur"/>
    <w:basedOn w:val="Normal"/>
    <w:pPr>
      <w:jc w:val="center"/>
    </w:pPr>
    <w:rPr>
      <w:spacing w:val="-3"/>
      <w:sz w:val="20"/>
      <w:szCs w:val="20"/>
    </w:rPr>
  </w:style>
  <w:style w:type="paragraph" w:customStyle="1" w:styleId="Titredesection">
    <w:name w:val="Titre de section"/>
    <w:basedOn w:val="Normal"/>
    <w:next w:val="Corpsdetexte"/>
    <w:pPr>
      <w:spacing w:line="640" w:lineRule="atLeast"/>
    </w:pPr>
    <w:rPr>
      <w:rFonts w:ascii="Arial Black" w:hAnsi="Arial Black"/>
      <w:caps/>
      <w:spacing w:val="60"/>
      <w:sz w:val="15"/>
      <w:szCs w:val="15"/>
    </w:rPr>
  </w:style>
  <w:style w:type="paragraph" w:customStyle="1" w:styleId="tiquettedesection">
    <w:name w:val="Étiquette de section"/>
    <w:basedOn w:val="Normal"/>
    <w:next w:val="Normal"/>
    <w:pPr>
      <w:spacing w:before="2040" w:after="360" w:line="480" w:lineRule="atLeast"/>
    </w:pPr>
    <w:rPr>
      <w:rFonts w:ascii="Arial Black" w:hAnsi="Arial Black"/>
      <w:color w:val="808080"/>
      <w:spacing w:val="-35"/>
      <w:sz w:val="48"/>
      <w:szCs w:val="48"/>
    </w:rPr>
  </w:style>
  <w:style w:type="paragraph" w:styleId="Sous-titre">
    <w:name w:val="Subtitle"/>
    <w:basedOn w:val="Titre"/>
    <w:next w:val="Corpsdetexte"/>
    <w:qFormat/>
    <w:pPr>
      <w:spacing w:before="1940" w:after="0" w:line="200" w:lineRule="atLeast"/>
    </w:pPr>
    <w:rPr>
      <w:rFonts w:ascii="Garamond" w:hAnsi="Garamond"/>
      <w:b/>
      <w:bCs/>
      <w:caps/>
      <w:spacing w:val="30"/>
      <w:sz w:val="18"/>
      <w:szCs w:val="18"/>
    </w:rPr>
  </w:style>
  <w:style w:type="paragraph" w:styleId="Titre">
    <w:name w:val="Title"/>
    <w:basedOn w:val="TitreBase"/>
    <w:qFormat/>
    <w:pPr>
      <w:pBdr>
        <w:bottom w:val="single" w:sz="6" w:space="14" w:color="808080"/>
      </w:pBdr>
      <w:spacing w:before="100" w:after="3600" w:line="600" w:lineRule="exact"/>
      <w:jc w:val="center"/>
    </w:pPr>
    <w:rPr>
      <w:rFonts w:ascii="Arial Black" w:hAnsi="Arial Black"/>
      <w:b w:val="0"/>
      <w:bCs w:val="0"/>
      <w:color w:val="808080"/>
      <w:spacing w:val="-35"/>
      <w:sz w:val="48"/>
      <w:szCs w:val="48"/>
    </w:rPr>
  </w:style>
  <w:style w:type="paragraph" w:customStyle="1" w:styleId="Sous-titrePagedegarde">
    <w:name w:val="Sous-titre (Page de garde)"/>
    <w:basedOn w:val="Normal"/>
    <w:next w:val="Normal"/>
    <w:pPr>
      <w:keepNext/>
      <w:pBdr>
        <w:top w:val="single" w:sz="6" w:space="1" w:color="auto"/>
      </w:pBdr>
      <w:spacing w:after="5280" w:line="480" w:lineRule="exact"/>
    </w:pPr>
    <w:rPr>
      <w:spacing w:val="-15"/>
      <w:kern w:val="28"/>
      <w:sz w:val="44"/>
      <w:szCs w:val="44"/>
    </w:rPr>
  </w:style>
  <w:style w:type="character" w:customStyle="1" w:styleId="Exposant">
    <w:name w:val="Exposant"/>
    <w:rPr>
      <w:position w:val="0"/>
      <w:vertAlign w:val="superscript"/>
    </w:rPr>
  </w:style>
  <w:style w:type="paragraph" w:styleId="Tabledesrfrencesjuridiques">
    <w:name w:val="table of authorities"/>
    <w:basedOn w:val="Normal"/>
    <w:semiHidden/>
    <w:pPr>
      <w:tabs>
        <w:tab w:val="right" w:leader="dot" w:pos="8640"/>
      </w:tabs>
      <w:spacing w:after="240"/>
    </w:pPr>
    <w:rPr>
      <w:sz w:val="20"/>
      <w:szCs w:val="20"/>
    </w:rPr>
  </w:style>
  <w:style w:type="paragraph" w:styleId="Tabledesillustrations">
    <w:name w:val="table of figures"/>
    <w:basedOn w:val="Normal"/>
    <w:semiHidden/>
    <w:pPr>
      <w:tabs>
        <w:tab w:val="right" w:leader="dot" w:pos="8640"/>
      </w:tabs>
      <w:ind w:left="720" w:hanging="720"/>
    </w:pPr>
  </w:style>
  <w:style w:type="paragraph" w:customStyle="1" w:styleId="TitrePagedegarde">
    <w:name w:val="Titre (Page de garde)"/>
    <w:basedOn w:val="TitreBase"/>
    <w:next w:val="Sous-titrePagedegarde"/>
    <w:pPr>
      <w:keepNext w:val="0"/>
      <w:pBdr>
        <w:top w:val="single" w:sz="6" w:space="31" w:color="FFFFFF"/>
        <w:left w:val="single" w:sz="6" w:space="31" w:color="FFFFFF"/>
        <w:bottom w:val="single" w:sz="6" w:space="31" w:color="FFFFFF"/>
        <w:right w:val="single" w:sz="6" w:space="31" w:color="FFFFFF"/>
      </w:pBdr>
      <w:shd w:val="pct10" w:color="auto" w:fill="auto"/>
      <w:spacing w:before="0" w:after="0" w:line="1440" w:lineRule="exact"/>
      <w:ind w:left="600" w:right="600"/>
      <w:jc w:val="right"/>
    </w:pPr>
    <w:rPr>
      <w:rFonts w:ascii="Garamond" w:hAnsi="Garamond"/>
      <w:b w:val="0"/>
      <w:bCs w:val="0"/>
      <w:spacing w:val="-70"/>
      <w:position w:val="6"/>
      <w:sz w:val="144"/>
      <w:szCs w:val="144"/>
    </w:rPr>
  </w:style>
  <w:style w:type="paragraph" w:styleId="TitreTR">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bCs/>
      <w:spacing w:val="-10"/>
      <w:position w:val="2"/>
      <w:sz w:val="22"/>
      <w:szCs w:val="22"/>
    </w:rPr>
  </w:style>
  <w:style w:type="paragraph" w:styleId="TM1">
    <w:name w:val="toc 1"/>
    <w:basedOn w:val="Normal"/>
    <w:uiPriority w:val="39"/>
    <w:pPr>
      <w:spacing w:before="120" w:after="120"/>
    </w:pPr>
    <w:rPr>
      <w:rFonts w:ascii="Times New Roman" w:hAnsi="Times New Roman"/>
      <w:b/>
      <w:bCs/>
      <w:caps/>
      <w:sz w:val="20"/>
      <w:szCs w:val="20"/>
    </w:rPr>
  </w:style>
  <w:style w:type="paragraph" w:styleId="TM2">
    <w:name w:val="toc 2"/>
    <w:basedOn w:val="TM1"/>
    <w:uiPriority w:val="39"/>
    <w:pPr>
      <w:spacing w:before="0" w:after="0"/>
      <w:ind w:left="160"/>
    </w:pPr>
    <w:rPr>
      <w:b w:val="0"/>
      <w:bCs w:val="0"/>
      <w:caps w:val="0"/>
      <w:smallCaps/>
    </w:rPr>
  </w:style>
  <w:style w:type="paragraph" w:styleId="TM3">
    <w:name w:val="toc 3"/>
    <w:basedOn w:val="Normal"/>
    <w:next w:val="Normal"/>
    <w:uiPriority w:val="39"/>
    <w:pPr>
      <w:ind w:left="320"/>
    </w:pPr>
    <w:rPr>
      <w:rFonts w:ascii="Times New Roman" w:hAnsi="Times New Roman"/>
      <w:i/>
      <w:iCs/>
      <w:sz w:val="20"/>
      <w:szCs w:val="20"/>
    </w:rPr>
  </w:style>
  <w:style w:type="paragraph" w:styleId="TM4">
    <w:name w:val="toc 4"/>
    <w:basedOn w:val="Normal"/>
    <w:next w:val="Normal"/>
    <w:semiHidden/>
    <w:pPr>
      <w:ind w:left="480"/>
    </w:pPr>
    <w:rPr>
      <w:rFonts w:ascii="Times New Roman" w:hAnsi="Times New Roman"/>
      <w:sz w:val="18"/>
      <w:szCs w:val="18"/>
    </w:rPr>
  </w:style>
  <w:style w:type="paragraph" w:styleId="TM5">
    <w:name w:val="toc 5"/>
    <w:basedOn w:val="Normal"/>
    <w:next w:val="Normal"/>
    <w:semiHidden/>
    <w:pPr>
      <w:ind w:left="640"/>
    </w:pPr>
    <w:rPr>
      <w:rFonts w:ascii="Times New Roman" w:hAnsi="Times New Roman"/>
      <w:sz w:val="18"/>
      <w:szCs w:val="18"/>
    </w:rPr>
  </w:style>
  <w:style w:type="paragraph" w:styleId="TM6">
    <w:name w:val="toc 6"/>
    <w:basedOn w:val="Normal"/>
    <w:next w:val="Normal"/>
    <w:semiHidden/>
    <w:pPr>
      <w:ind w:left="800"/>
    </w:pPr>
    <w:rPr>
      <w:rFonts w:ascii="Times New Roman" w:hAnsi="Times New Roman"/>
      <w:sz w:val="18"/>
      <w:szCs w:val="18"/>
    </w:rPr>
  </w:style>
  <w:style w:type="paragraph" w:styleId="TM7">
    <w:name w:val="toc 7"/>
    <w:basedOn w:val="Normal"/>
    <w:next w:val="Normal"/>
    <w:semiHidden/>
    <w:pPr>
      <w:ind w:left="960"/>
    </w:pPr>
    <w:rPr>
      <w:rFonts w:ascii="Times New Roman" w:hAnsi="Times New Roman"/>
      <w:sz w:val="18"/>
      <w:szCs w:val="18"/>
    </w:rPr>
  </w:style>
  <w:style w:type="paragraph" w:styleId="TM8">
    <w:name w:val="toc 8"/>
    <w:basedOn w:val="Normal"/>
    <w:next w:val="Normal"/>
    <w:semiHidden/>
    <w:pPr>
      <w:ind w:left="1120"/>
    </w:pPr>
    <w:rPr>
      <w:rFonts w:ascii="Times New Roman" w:hAnsi="Times New Roman"/>
      <w:sz w:val="18"/>
      <w:szCs w:val="18"/>
    </w:rPr>
  </w:style>
  <w:style w:type="paragraph" w:styleId="TM9">
    <w:name w:val="toc 9"/>
    <w:basedOn w:val="Normal"/>
    <w:next w:val="Normal"/>
    <w:semiHidden/>
    <w:pPr>
      <w:ind w:left="1280"/>
    </w:pPr>
    <w:rPr>
      <w:rFonts w:ascii="Times New Roman" w:hAnsi="Times New Roman"/>
      <w:sz w:val="18"/>
      <w:szCs w:val="18"/>
    </w:rPr>
  </w:style>
  <w:style w:type="paragraph" w:customStyle="1" w:styleId="TMBase">
    <w:name w:val="TM Base"/>
    <w:basedOn w:val="TM2"/>
  </w:style>
  <w:style w:type="paragraph" w:styleId="Explorateurdedocuments">
    <w:name w:val="Document Map"/>
    <w:basedOn w:val="Normal"/>
    <w:semiHidden/>
    <w:pPr>
      <w:shd w:val="clear" w:color="auto" w:fill="000080"/>
    </w:pPr>
    <w:rPr>
      <w:rFonts w:ascii="Tahoma" w:hAnsi="Tahoma" w:cs="Tahoma"/>
    </w:rPr>
  </w:style>
  <w:style w:type="paragraph" w:customStyle="1" w:styleId="Actate">
    <w:name w:val="Acétate"/>
    <w:basedOn w:val="Normal"/>
    <w:pPr>
      <w:pBdr>
        <w:top w:val="single" w:sz="6" w:space="0" w:color="auto"/>
        <w:left w:val="single" w:sz="6" w:space="0" w:color="auto"/>
        <w:bottom w:val="single" w:sz="6" w:space="0" w:color="auto"/>
        <w:right w:val="single" w:sz="6" w:space="0" w:color="auto"/>
      </w:pBdr>
      <w:jc w:val="both"/>
    </w:pPr>
    <w:rPr>
      <w:rFonts w:ascii="Times" w:hAnsi="Times" w:cs="Times"/>
      <w:sz w:val="36"/>
      <w:szCs w:val="36"/>
      <w:lang w:val="fr-CA"/>
    </w:rPr>
  </w:style>
  <w:style w:type="character" w:styleId="lev">
    <w:name w:val="Strong"/>
    <w:uiPriority w:val="22"/>
    <w:qFormat/>
    <w:rPr>
      <w:b/>
      <w:bCs/>
    </w:rPr>
  </w:style>
  <w:style w:type="paragraph" w:styleId="Textebrut">
    <w:name w:val="Plain Text"/>
    <w:basedOn w:val="Normal"/>
    <w:rPr>
      <w:rFonts w:ascii="Courier New" w:hAnsi="Courier New" w:cs="Courier New"/>
      <w:sz w:val="20"/>
      <w:szCs w:val="20"/>
      <w:lang w:val="fr-CA"/>
    </w:rPr>
  </w:style>
  <w:style w:type="paragraph" w:customStyle="1" w:styleId="Corpslivre">
    <w:name w:val="Corps livre"/>
    <w:basedOn w:val="Normal"/>
    <w:pPr>
      <w:tabs>
        <w:tab w:val="left" w:pos="720"/>
        <w:tab w:val="left" w:pos="1440"/>
        <w:tab w:val="left" w:pos="2160"/>
        <w:tab w:val="left" w:pos="2880"/>
        <w:tab w:val="left" w:pos="3600"/>
        <w:tab w:val="left" w:pos="4320"/>
        <w:tab w:val="left" w:pos="7240"/>
        <w:tab w:val="left" w:pos="9619"/>
      </w:tabs>
      <w:jc w:val="both"/>
    </w:pPr>
    <w:rPr>
      <w:rFonts w:ascii="Times" w:hAnsi="Times" w:cs="Times"/>
      <w:sz w:val="24"/>
      <w:szCs w:val="24"/>
      <w:lang w:val="fr-CA"/>
    </w:rPr>
  </w:style>
  <w:style w:type="paragraph" w:customStyle="1" w:styleId="SQL">
    <w:name w:val="SQL"/>
    <w:basedOn w:val="Corpsdetexte"/>
    <w:link w:val="SQLCar"/>
    <w:pPr>
      <w:shd w:val="pct10" w:color="auto" w:fill="FFFFFF"/>
      <w:spacing w:after="0"/>
      <w:ind w:firstLine="720"/>
    </w:pPr>
    <w:rPr>
      <w:rFonts w:ascii="Courier New" w:hAnsi="Courier New" w:cs="Courier New"/>
    </w:rPr>
  </w:style>
  <w:style w:type="character" w:customStyle="1" w:styleId="SQLCar">
    <w:name w:val="SQL Car"/>
    <w:link w:val="SQL"/>
    <w:rsid w:val="001238C4"/>
    <w:rPr>
      <w:rFonts w:ascii="Courier New" w:hAnsi="Courier New" w:cs="Courier New"/>
      <w:spacing w:val="-5"/>
      <w:sz w:val="24"/>
      <w:szCs w:val="24"/>
      <w:shd w:val="pct10" w:color="auto" w:fill="FFFFFF"/>
      <w:lang w:val="fr-FR" w:eastAsia="fr-FR"/>
    </w:rPr>
  </w:style>
  <w:style w:type="paragraph" w:customStyle="1" w:styleId="Code">
    <w:name w:val="Code"/>
    <w:basedOn w:val="Actate"/>
    <w:rsid w:val="00C14FD5"/>
    <w:pPr>
      <w:keepNext/>
      <w:keepLines/>
    </w:pPr>
    <w:rPr>
      <w:rFonts w:ascii="Monaco" w:hAnsi="Monaco"/>
      <w:sz w:val="16"/>
      <w:szCs w:val="20"/>
    </w:rPr>
  </w:style>
  <w:style w:type="paragraph" w:customStyle="1" w:styleId="Table">
    <w:name w:val="Table"/>
    <w:basedOn w:val="Normal"/>
    <w:pPr>
      <w:pBdr>
        <w:top w:val="single" w:sz="12" w:space="0" w:color="auto"/>
        <w:left w:val="single" w:sz="12" w:space="0" w:color="auto"/>
        <w:bottom w:val="single" w:sz="12" w:space="0" w:color="auto"/>
        <w:right w:val="single" w:sz="12" w:space="0" w:color="auto"/>
        <w:between w:val="single" w:sz="6" w:space="0" w:color="auto"/>
      </w:pBdr>
      <w:tabs>
        <w:tab w:val="bar" w:pos="1710"/>
        <w:tab w:val="left" w:pos="1890"/>
        <w:tab w:val="bar" w:pos="4140"/>
        <w:tab w:val="left" w:pos="4320"/>
        <w:tab w:val="left" w:pos="5400"/>
        <w:tab w:val="left" w:pos="5940"/>
        <w:tab w:val="left" w:pos="6660"/>
        <w:tab w:val="left" w:pos="7240"/>
        <w:tab w:val="left" w:pos="9360"/>
        <w:tab w:val="left" w:pos="9399"/>
      </w:tabs>
      <w:spacing w:line="360" w:lineRule="atLeast"/>
      <w:ind w:left="380" w:right="3600"/>
      <w:jc w:val="both"/>
    </w:pPr>
    <w:rPr>
      <w:rFonts w:ascii="Times" w:hAnsi="Times" w:cs="Times"/>
      <w:sz w:val="28"/>
      <w:szCs w:val="28"/>
      <w:lang w:val="fr-CA"/>
    </w:rPr>
  </w:style>
  <w:style w:type="paragraph" w:customStyle="1" w:styleId="Algorithme">
    <w:name w:val="Algorithme"/>
    <w:basedOn w:val="Normal"/>
    <w:pPr>
      <w:tabs>
        <w:tab w:val="left" w:pos="540"/>
        <w:tab w:val="left" w:pos="1080"/>
        <w:tab w:val="left" w:pos="1620"/>
        <w:tab w:val="left" w:pos="2160"/>
        <w:tab w:val="left" w:pos="2700"/>
        <w:tab w:val="left" w:pos="3240"/>
        <w:tab w:val="left" w:pos="3780"/>
        <w:tab w:val="left" w:pos="4320"/>
        <w:tab w:val="left" w:pos="7240"/>
        <w:tab w:val="left" w:pos="9399"/>
      </w:tabs>
      <w:spacing w:line="360" w:lineRule="atLeast"/>
      <w:ind w:left="90"/>
      <w:jc w:val="both"/>
    </w:pPr>
    <w:rPr>
      <w:rFonts w:ascii="Times" w:hAnsi="Times" w:cs="Times"/>
      <w:sz w:val="24"/>
      <w:szCs w:val="24"/>
      <w:lang w:val="fr-CA"/>
    </w:rPr>
  </w:style>
  <w:style w:type="paragraph" w:customStyle="1" w:styleId="Texte">
    <w:name w:val="Texte"/>
    <w:basedOn w:val="Normal"/>
    <w:pPr>
      <w:tabs>
        <w:tab w:val="left" w:pos="800"/>
        <w:tab w:val="left" w:pos="1600"/>
        <w:tab w:val="left" w:pos="2400"/>
        <w:tab w:val="left" w:pos="3200"/>
        <w:tab w:val="left" w:pos="7200"/>
        <w:tab w:val="left" w:pos="9599"/>
      </w:tabs>
      <w:ind w:left="200"/>
      <w:jc w:val="both"/>
    </w:pPr>
    <w:rPr>
      <w:rFonts w:ascii="Times" w:hAnsi="Times" w:cs="Times"/>
      <w:sz w:val="28"/>
      <w:szCs w:val="28"/>
      <w:lang w:val="en-US"/>
    </w:rPr>
  </w:style>
  <w:style w:type="paragraph" w:customStyle="1" w:styleId="X">
    <w:name w:val="X"/>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X1">
    <w:name w:val="X1"/>
    <w:basedOn w:val="Normal"/>
    <w:pPr>
      <w:tabs>
        <w:tab w:val="left" w:pos="580"/>
        <w:tab w:val="left" w:pos="1160"/>
        <w:tab w:val="left" w:pos="1740"/>
        <w:tab w:val="left" w:pos="2280"/>
        <w:tab w:val="left" w:pos="2820"/>
        <w:tab w:val="left" w:pos="8780"/>
      </w:tabs>
      <w:ind w:left="40"/>
      <w:jc w:val="both"/>
    </w:pPr>
    <w:rPr>
      <w:rFonts w:ascii="Times" w:hAnsi="Times" w:cs="Times"/>
      <w:sz w:val="24"/>
      <w:szCs w:val="24"/>
      <w:lang w:val="fr-CA"/>
    </w:rPr>
  </w:style>
  <w:style w:type="paragraph" w:customStyle="1" w:styleId="Draft">
    <w:name w:val="Draft"/>
    <w:basedOn w:val="Normal"/>
    <w:pPr>
      <w:tabs>
        <w:tab w:val="left" w:pos="72"/>
        <w:tab w:val="left" w:pos="720"/>
        <w:tab w:val="left" w:pos="1440"/>
        <w:tab w:val="left" w:pos="2160"/>
        <w:tab w:val="left" w:pos="3960"/>
        <w:tab w:val="left" w:pos="4680"/>
        <w:tab w:val="left" w:pos="8639"/>
      </w:tabs>
      <w:spacing w:line="360" w:lineRule="atLeast"/>
      <w:ind w:left="180" w:right="-715"/>
      <w:jc w:val="both"/>
    </w:pPr>
    <w:rPr>
      <w:rFonts w:ascii="Times" w:hAnsi="Times" w:cs="Times"/>
      <w:sz w:val="24"/>
      <w:szCs w:val="24"/>
      <w:lang w:val="fr-CA"/>
    </w:rPr>
  </w:style>
  <w:style w:type="character" w:styleId="Hyperlien">
    <w:name w:val="Hyperlink"/>
    <w:uiPriority w:val="99"/>
    <w:rPr>
      <w:color w:val="0000FF"/>
      <w:u w:val="single"/>
    </w:rPr>
  </w:style>
  <w:style w:type="character" w:styleId="Lienvisit">
    <w:name w:val="FollowedHyperlink"/>
    <w:rPr>
      <w:color w:val="800080"/>
      <w:u w:val="single"/>
    </w:rPr>
  </w:style>
  <w:style w:type="paragraph" w:customStyle="1" w:styleId="codeCompact">
    <w:name w:val="codeCompact"/>
    <w:basedOn w:val="SQL"/>
    <w:pPr>
      <w:ind w:firstLine="0"/>
    </w:pPr>
    <w:rPr>
      <w:sz w:val="20"/>
      <w:szCs w:val="20"/>
    </w:rPr>
  </w:style>
  <w:style w:type="paragraph" w:customStyle="1" w:styleId="CodeJava">
    <w:name w:val="CodeJava"/>
    <w:basedOn w:val="SQL"/>
    <w:rPr>
      <w:sz w:val="20"/>
      <w:szCs w:val="20"/>
    </w:rPr>
  </w:style>
  <w:style w:type="paragraph" w:styleId="Textedebulles">
    <w:name w:val="Balloon Text"/>
    <w:basedOn w:val="Normal"/>
    <w:link w:val="TextedebullesCar"/>
    <w:uiPriority w:val="99"/>
    <w:semiHidden/>
    <w:rsid w:val="0044393B"/>
    <w:rPr>
      <w:rFonts w:ascii="Tahoma" w:hAnsi="Tahoma" w:cs="Tahoma"/>
    </w:rPr>
  </w:style>
  <w:style w:type="character" w:customStyle="1" w:styleId="TextedebullesCar">
    <w:name w:val="Texte de bulles Car"/>
    <w:basedOn w:val="Policepardfaut"/>
    <w:link w:val="Textedebulles"/>
    <w:uiPriority w:val="99"/>
    <w:semiHidden/>
    <w:rsid w:val="007E66E1"/>
    <w:rPr>
      <w:rFonts w:ascii="Tahoma" w:hAnsi="Tahoma" w:cs="Tahoma"/>
      <w:sz w:val="16"/>
      <w:szCs w:val="16"/>
      <w:lang w:val="fr-FR" w:eastAsia="fr-FR"/>
    </w:rPr>
  </w:style>
  <w:style w:type="table" w:styleId="Grilledutableau">
    <w:name w:val="Table Grid"/>
    <w:basedOn w:val="TableauNormal"/>
    <w:rsid w:val="005E4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0">
    <w:name w:val="CODE"/>
    <w:rsid w:val="0028616D"/>
    <w:rPr>
      <w:rFonts w:ascii="Courier New" w:hAnsi="Courier New" w:cs="Courier New"/>
      <w:sz w:val="20"/>
      <w:szCs w:val="20"/>
    </w:rPr>
  </w:style>
  <w:style w:type="character" w:customStyle="1" w:styleId="Mentionnonrsolue1">
    <w:name w:val="Mention non résolue1"/>
    <w:uiPriority w:val="99"/>
    <w:semiHidden/>
    <w:unhideWhenUsed/>
    <w:rsid w:val="00081EA6"/>
    <w:rPr>
      <w:color w:val="808080"/>
      <w:shd w:val="clear" w:color="auto" w:fill="E6E6E6"/>
    </w:rPr>
  </w:style>
  <w:style w:type="paragraph" w:customStyle="1" w:styleId="CodeJava9pt">
    <w:name w:val="CodeJava9pt"/>
    <w:basedOn w:val="SQL"/>
    <w:link w:val="CodeJava9ptCar"/>
    <w:rsid w:val="001238C4"/>
    <w:pPr>
      <w:ind w:firstLine="0"/>
    </w:pPr>
    <w:rPr>
      <w:sz w:val="18"/>
      <w:szCs w:val="18"/>
    </w:rPr>
  </w:style>
  <w:style w:type="character" w:customStyle="1" w:styleId="CodeJava9ptCar">
    <w:name w:val="CodeJava9pt Car"/>
    <w:link w:val="CodeJava9pt"/>
    <w:rsid w:val="001238C4"/>
    <w:rPr>
      <w:rFonts w:ascii="Courier New" w:hAnsi="Courier New" w:cs="Courier New"/>
      <w:spacing w:val="-5"/>
      <w:sz w:val="18"/>
      <w:szCs w:val="18"/>
      <w:shd w:val="pct10" w:color="auto" w:fill="FFFFFF"/>
      <w:lang w:val="fr-FR" w:eastAsia="fr-FR"/>
    </w:rPr>
  </w:style>
  <w:style w:type="character" w:styleId="CodeHTML">
    <w:name w:val="HTML Code"/>
    <w:uiPriority w:val="99"/>
    <w:rsid w:val="001238C4"/>
    <w:rPr>
      <w:rFonts w:ascii="Courier" w:eastAsia="Times New Roman" w:hAnsi="Courier" w:cs="Courier New" w:hint="default"/>
      <w:color w:val="000000"/>
      <w:sz w:val="18"/>
      <w:szCs w:val="18"/>
    </w:rPr>
  </w:style>
  <w:style w:type="character" w:customStyle="1" w:styleId="CorpsdetexteCar1">
    <w:name w:val="Corps de texte Car1"/>
    <w:aliases w:val="Corps de texte Car Car"/>
    <w:rsid w:val="00522D83"/>
    <w:rPr>
      <w:rFonts w:ascii="Garamond" w:hAnsi="Garamond"/>
      <w:spacing w:val="-5"/>
      <w:sz w:val="24"/>
      <w:szCs w:val="24"/>
      <w:lang w:val="fr-FR" w:eastAsia="fr-FR" w:bidi="ar-SA"/>
    </w:rPr>
  </w:style>
  <w:style w:type="paragraph" w:styleId="Objetducommentaire">
    <w:name w:val="annotation subject"/>
    <w:basedOn w:val="Commentaire"/>
    <w:next w:val="Commentaire"/>
    <w:link w:val="ObjetducommentaireCar"/>
    <w:rsid w:val="00F97D1A"/>
    <w:pPr>
      <w:tabs>
        <w:tab w:val="clear" w:pos="187"/>
      </w:tabs>
      <w:spacing w:after="0" w:line="240" w:lineRule="auto"/>
      <w:ind w:left="0" w:firstLine="0"/>
    </w:pPr>
    <w:rPr>
      <w:b/>
      <w:bCs/>
      <w:sz w:val="20"/>
      <w:szCs w:val="20"/>
    </w:rPr>
  </w:style>
  <w:style w:type="character" w:customStyle="1" w:styleId="ObjetducommentaireCar">
    <w:name w:val="Objet du commentaire Car"/>
    <w:basedOn w:val="CommentaireCar"/>
    <w:link w:val="Objetducommentaire"/>
    <w:rsid w:val="00F97D1A"/>
    <w:rPr>
      <w:rFonts w:ascii="Garamond" w:hAnsi="Garamond"/>
      <w:b/>
      <w:bCs/>
      <w:sz w:val="16"/>
      <w:szCs w:val="16"/>
      <w:lang w:val="fr-FR" w:eastAsia="fr-FR"/>
    </w:rPr>
  </w:style>
  <w:style w:type="character" w:customStyle="1" w:styleId="membernamelink1">
    <w:name w:val="membernamelink1"/>
    <w:rsid w:val="00F97D1A"/>
    <w:rPr>
      <w:b/>
      <w:bCs/>
    </w:rPr>
  </w:style>
  <w:style w:type="paragraph" w:customStyle="1" w:styleId="CodeJava9ptCarCar">
    <w:name w:val="CodeJava9pt Car Car"/>
    <w:basedOn w:val="SQL"/>
    <w:rsid w:val="00A03321"/>
    <w:pPr>
      <w:ind w:firstLine="0"/>
    </w:pPr>
    <w:rPr>
      <w:sz w:val="18"/>
      <w:szCs w:val="18"/>
    </w:rPr>
  </w:style>
  <w:style w:type="character" w:customStyle="1" w:styleId="CodeJava9ptCarCarCar">
    <w:name w:val="CodeJava9pt Car Car Car"/>
    <w:rsid w:val="00A03321"/>
    <w:rPr>
      <w:rFonts w:ascii="Courier New" w:hAnsi="Courier New" w:cs="Courier New"/>
      <w:spacing w:val="-5"/>
      <w:sz w:val="18"/>
      <w:szCs w:val="18"/>
      <w:lang w:val="fr-FR" w:eastAsia="fr-FR" w:bidi="ar-SA"/>
    </w:rPr>
  </w:style>
  <w:style w:type="character" w:customStyle="1" w:styleId="typenamelink1">
    <w:name w:val="typenamelink1"/>
    <w:rsid w:val="00A03321"/>
    <w:rPr>
      <w:b/>
      <w:bCs/>
    </w:rPr>
  </w:style>
  <w:style w:type="character" w:customStyle="1" w:styleId="Corpsdetexte1">
    <w:name w:val="Corps de texte1"/>
    <w:aliases w:val="Corps de texte Car Car Car"/>
    <w:rsid w:val="001F6504"/>
    <w:rPr>
      <w:rFonts w:ascii="Garamond" w:hAnsi="Garamond"/>
      <w:spacing w:val="-5"/>
      <w:sz w:val="24"/>
      <w:szCs w:val="24"/>
      <w:lang w:val="fr-FR" w:eastAsia="fr-FR" w:bidi="ar-SA"/>
    </w:rPr>
  </w:style>
  <w:style w:type="character" w:customStyle="1" w:styleId="membernamelink">
    <w:name w:val="membernamelink"/>
    <w:basedOn w:val="Policepardfaut"/>
    <w:rsid w:val="00A51D73"/>
  </w:style>
  <w:style w:type="character" w:customStyle="1" w:styleId="interfacename">
    <w:name w:val="interfacename"/>
    <w:basedOn w:val="Policepardfaut"/>
    <w:rsid w:val="00DD69C9"/>
  </w:style>
  <w:style w:type="character" w:customStyle="1" w:styleId="typenamelink">
    <w:name w:val="typenamelink"/>
    <w:basedOn w:val="Policepardfaut"/>
    <w:rsid w:val="001C5DDC"/>
  </w:style>
  <w:style w:type="character" w:customStyle="1" w:styleId="js-path-segment">
    <w:name w:val="js-path-segment"/>
    <w:basedOn w:val="Policepardfaut"/>
    <w:rsid w:val="00943FF9"/>
  </w:style>
  <w:style w:type="character" w:customStyle="1" w:styleId="separator">
    <w:name w:val="separator"/>
    <w:basedOn w:val="Policepardfaut"/>
    <w:rsid w:val="00943FF9"/>
  </w:style>
  <w:style w:type="paragraph" w:customStyle="1" w:styleId="Cencadr">
    <w:name w:val="C encadré"/>
    <w:basedOn w:val="Corpsdetexte"/>
    <w:rsid w:val="00CB04BE"/>
    <w:pPr>
      <w:pBdr>
        <w:top w:val="single" w:sz="4" w:space="5" w:color="auto"/>
        <w:left w:val="single" w:sz="4" w:space="5" w:color="auto"/>
        <w:bottom w:val="single" w:sz="4" w:space="5" w:color="auto"/>
        <w:right w:val="single" w:sz="4" w:space="5" w:color="auto"/>
      </w:pBdr>
      <w:spacing w:before="40" w:after="20"/>
      <w:ind w:left="504" w:right="144"/>
    </w:pPr>
    <w:rPr>
      <w:sz w:val="20"/>
      <w:szCs w:val="20"/>
    </w:rPr>
  </w:style>
  <w:style w:type="paragraph" w:styleId="PrformatHTML">
    <w:name w:val="HTML Preformatted"/>
    <w:basedOn w:val="Normal"/>
    <w:link w:val="PrformatHTMLCar"/>
    <w:uiPriority w:val="99"/>
    <w:unhideWhenUsed/>
    <w:rsid w:val="007858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PrformatHTMLCar">
    <w:name w:val="Préformaté HTML Car"/>
    <w:basedOn w:val="Policepardfaut"/>
    <w:link w:val="PrformatHTML"/>
    <w:uiPriority w:val="99"/>
    <w:rsid w:val="007858A7"/>
    <w:rPr>
      <w:rFonts w:ascii="Courier New" w:hAnsi="Courier New" w:cs="Courier New"/>
      <w:lang w:val="en-US" w:eastAsia="en-US"/>
    </w:rPr>
  </w:style>
  <w:style w:type="character" w:styleId="Mentionnonrsolue">
    <w:name w:val="Unresolved Mention"/>
    <w:basedOn w:val="Policepardfaut"/>
    <w:rsid w:val="00452667"/>
    <w:rPr>
      <w:color w:val="605E5C"/>
      <w:shd w:val="clear" w:color="auto" w:fill="E1DFDD"/>
    </w:rPr>
  </w:style>
  <w:style w:type="paragraph" w:customStyle="1" w:styleId="linkstyle">
    <w:name w:val="link style"/>
    <w:basedOn w:val="Corpsdetexte"/>
    <w:qFormat/>
    <w:rsid w:val="0001372D"/>
    <w:rPr>
      <w:rFonts w:ascii="Segoe UI" w:hAnsi="Segoe UI" w:cs="Segoe UI"/>
      <w:b/>
      <w:bCs/>
      <w:color w:val="586069"/>
      <w:lang w:val="fr-CA"/>
    </w:rPr>
  </w:style>
  <w:style w:type="paragraph" w:customStyle="1" w:styleId="exercicelinkstyle">
    <w:name w:val="exercice link style"/>
    <w:basedOn w:val="Corpsdetexte"/>
    <w:qFormat/>
    <w:rsid w:val="0070760A"/>
    <w:rPr>
      <w:rFonts w:ascii="Segoe UI" w:hAnsi="Segoe UI" w:cs="Segoe UI"/>
      <w:b/>
      <w:bCs/>
      <w:color w:val="586069"/>
      <w:lang w:val="fr-CA"/>
    </w:rPr>
  </w:style>
  <w:style w:type="paragraph" w:customStyle="1" w:styleId="aaaa">
    <w:name w:val="aaaa"/>
    <w:basedOn w:val="Corpsdetexte"/>
    <w:qFormat/>
    <w:rsid w:val="0070760A"/>
    <w:rPr>
      <w:rFonts w:ascii="Segoe UI" w:hAnsi="Segoe UI" w:cs="Segoe UI"/>
      <w:b/>
      <w:bCs/>
      <w:color w:val="586069"/>
      <w:lang w:val="fr-CA"/>
    </w:rPr>
  </w:style>
  <w:style w:type="character" w:customStyle="1" w:styleId="RetraitcorpsdetexteCar">
    <w:name w:val="Retrait corps de texte Car"/>
    <w:basedOn w:val="CorpsdetexteCar"/>
    <w:link w:val="Retraitcorpsdetexte"/>
    <w:rsid w:val="0070760A"/>
    <w:rPr>
      <w:rFonts w:ascii="Garamond" w:hAnsi="Garamond"/>
      <w:spacing w:val="-5"/>
      <w:sz w:val="24"/>
      <w:szCs w:val="24"/>
      <w:lang w:val="fr-FR" w:eastAsia="fr-FR"/>
    </w:rPr>
  </w:style>
  <w:style w:type="paragraph" w:styleId="Paragraphedeliste">
    <w:name w:val="List Paragraph"/>
    <w:basedOn w:val="Normal"/>
    <w:uiPriority w:val="34"/>
    <w:qFormat/>
    <w:rsid w:val="00C444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3935">
      <w:bodyDiv w:val="1"/>
      <w:marLeft w:val="0"/>
      <w:marRight w:val="0"/>
      <w:marTop w:val="0"/>
      <w:marBottom w:val="0"/>
      <w:divBdr>
        <w:top w:val="none" w:sz="0" w:space="0" w:color="auto"/>
        <w:left w:val="none" w:sz="0" w:space="0" w:color="auto"/>
        <w:bottom w:val="none" w:sz="0" w:space="0" w:color="auto"/>
        <w:right w:val="none" w:sz="0" w:space="0" w:color="auto"/>
      </w:divBdr>
    </w:div>
    <w:div w:id="22022894">
      <w:bodyDiv w:val="1"/>
      <w:marLeft w:val="0"/>
      <w:marRight w:val="0"/>
      <w:marTop w:val="0"/>
      <w:marBottom w:val="0"/>
      <w:divBdr>
        <w:top w:val="none" w:sz="0" w:space="0" w:color="auto"/>
        <w:left w:val="none" w:sz="0" w:space="0" w:color="auto"/>
        <w:bottom w:val="none" w:sz="0" w:space="0" w:color="auto"/>
        <w:right w:val="none" w:sz="0" w:space="0" w:color="auto"/>
      </w:divBdr>
    </w:div>
    <w:div w:id="58327807">
      <w:bodyDiv w:val="1"/>
      <w:marLeft w:val="0"/>
      <w:marRight w:val="0"/>
      <w:marTop w:val="0"/>
      <w:marBottom w:val="0"/>
      <w:divBdr>
        <w:top w:val="none" w:sz="0" w:space="0" w:color="auto"/>
        <w:left w:val="none" w:sz="0" w:space="0" w:color="auto"/>
        <w:bottom w:val="none" w:sz="0" w:space="0" w:color="auto"/>
        <w:right w:val="none" w:sz="0" w:space="0" w:color="auto"/>
      </w:divBdr>
    </w:div>
    <w:div w:id="70279125">
      <w:bodyDiv w:val="1"/>
      <w:marLeft w:val="0"/>
      <w:marRight w:val="0"/>
      <w:marTop w:val="0"/>
      <w:marBottom w:val="0"/>
      <w:divBdr>
        <w:top w:val="none" w:sz="0" w:space="0" w:color="auto"/>
        <w:left w:val="none" w:sz="0" w:space="0" w:color="auto"/>
        <w:bottom w:val="none" w:sz="0" w:space="0" w:color="auto"/>
        <w:right w:val="none" w:sz="0" w:space="0" w:color="auto"/>
      </w:divBdr>
    </w:div>
    <w:div w:id="100801719">
      <w:bodyDiv w:val="1"/>
      <w:marLeft w:val="0"/>
      <w:marRight w:val="0"/>
      <w:marTop w:val="0"/>
      <w:marBottom w:val="0"/>
      <w:divBdr>
        <w:top w:val="none" w:sz="0" w:space="0" w:color="auto"/>
        <w:left w:val="none" w:sz="0" w:space="0" w:color="auto"/>
        <w:bottom w:val="none" w:sz="0" w:space="0" w:color="auto"/>
        <w:right w:val="none" w:sz="0" w:space="0" w:color="auto"/>
      </w:divBdr>
    </w:div>
    <w:div w:id="109326458">
      <w:bodyDiv w:val="1"/>
      <w:marLeft w:val="0"/>
      <w:marRight w:val="0"/>
      <w:marTop w:val="0"/>
      <w:marBottom w:val="0"/>
      <w:divBdr>
        <w:top w:val="none" w:sz="0" w:space="0" w:color="auto"/>
        <w:left w:val="none" w:sz="0" w:space="0" w:color="auto"/>
        <w:bottom w:val="none" w:sz="0" w:space="0" w:color="auto"/>
        <w:right w:val="none" w:sz="0" w:space="0" w:color="auto"/>
      </w:divBdr>
    </w:div>
    <w:div w:id="140657189">
      <w:bodyDiv w:val="1"/>
      <w:marLeft w:val="0"/>
      <w:marRight w:val="0"/>
      <w:marTop w:val="0"/>
      <w:marBottom w:val="0"/>
      <w:divBdr>
        <w:top w:val="none" w:sz="0" w:space="0" w:color="auto"/>
        <w:left w:val="none" w:sz="0" w:space="0" w:color="auto"/>
        <w:bottom w:val="none" w:sz="0" w:space="0" w:color="auto"/>
        <w:right w:val="none" w:sz="0" w:space="0" w:color="auto"/>
      </w:divBdr>
    </w:div>
    <w:div w:id="150340378">
      <w:bodyDiv w:val="1"/>
      <w:marLeft w:val="0"/>
      <w:marRight w:val="0"/>
      <w:marTop w:val="0"/>
      <w:marBottom w:val="0"/>
      <w:divBdr>
        <w:top w:val="none" w:sz="0" w:space="0" w:color="auto"/>
        <w:left w:val="none" w:sz="0" w:space="0" w:color="auto"/>
        <w:bottom w:val="none" w:sz="0" w:space="0" w:color="auto"/>
        <w:right w:val="none" w:sz="0" w:space="0" w:color="auto"/>
      </w:divBdr>
    </w:div>
    <w:div w:id="188304632">
      <w:bodyDiv w:val="1"/>
      <w:marLeft w:val="0"/>
      <w:marRight w:val="0"/>
      <w:marTop w:val="0"/>
      <w:marBottom w:val="0"/>
      <w:divBdr>
        <w:top w:val="none" w:sz="0" w:space="0" w:color="auto"/>
        <w:left w:val="none" w:sz="0" w:space="0" w:color="auto"/>
        <w:bottom w:val="none" w:sz="0" w:space="0" w:color="auto"/>
        <w:right w:val="none" w:sz="0" w:space="0" w:color="auto"/>
      </w:divBdr>
    </w:div>
    <w:div w:id="195697631">
      <w:bodyDiv w:val="1"/>
      <w:marLeft w:val="0"/>
      <w:marRight w:val="0"/>
      <w:marTop w:val="0"/>
      <w:marBottom w:val="0"/>
      <w:divBdr>
        <w:top w:val="none" w:sz="0" w:space="0" w:color="auto"/>
        <w:left w:val="none" w:sz="0" w:space="0" w:color="auto"/>
        <w:bottom w:val="none" w:sz="0" w:space="0" w:color="auto"/>
        <w:right w:val="none" w:sz="0" w:space="0" w:color="auto"/>
      </w:divBdr>
    </w:div>
    <w:div w:id="195968785">
      <w:bodyDiv w:val="1"/>
      <w:marLeft w:val="0"/>
      <w:marRight w:val="0"/>
      <w:marTop w:val="0"/>
      <w:marBottom w:val="0"/>
      <w:divBdr>
        <w:top w:val="none" w:sz="0" w:space="0" w:color="auto"/>
        <w:left w:val="none" w:sz="0" w:space="0" w:color="auto"/>
        <w:bottom w:val="none" w:sz="0" w:space="0" w:color="auto"/>
        <w:right w:val="none" w:sz="0" w:space="0" w:color="auto"/>
      </w:divBdr>
    </w:div>
    <w:div w:id="206649910">
      <w:bodyDiv w:val="1"/>
      <w:marLeft w:val="0"/>
      <w:marRight w:val="0"/>
      <w:marTop w:val="0"/>
      <w:marBottom w:val="0"/>
      <w:divBdr>
        <w:top w:val="none" w:sz="0" w:space="0" w:color="auto"/>
        <w:left w:val="none" w:sz="0" w:space="0" w:color="auto"/>
        <w:bottom w:val="none" w:sz="0" w:space="0" w:color="auto"/>
        <w:right w:val="none" w:sz="0" w:space="0" w:color="auto"/>
      </w:divBdr>
    </w:div>
    <w:div w:id="235286062">
      <w:bodyDiv w:val="1"/>
      <w:marLeft w:val="0"/>
      <w:marRight w:val="0"/>
      <w:marTop w:val="0"/>
      <w:marBottom w:val="0"/>
      <w:divBdr>
        <w:top w:val="none" w:sz="0" w:space="0" w:color="auto"/>
        <w:left w:val="none" w:sz="0" w:space="0" w:color="auto"/>
        <w:bottom w:val="none" w:sz="0" w:space="0" w:color="auto"/>
        <w:right w:val="none" w:sz="0" w:space="0" w:color="auto"/>
      </w:divBdr>
    </w:div>
    <w:div w:id="235750011">
      <w:bodyDiv w:val="1"/>
      <w:marLeft w:val="0"/>
      <w:marRight w:val="0"/>
      <w:marTop w:val="0"/>
      <w:marBottom w:val="0"/>
      <w:divBdr>
        <w:top w:val="none" w:sz="0" w:space="0" w:color="auto"/>
        <w:left w:val="none" w:sz="0" w:space="0" w:color="auto"/>
        <w:bottom w:val="none" w:sz="0" w:space="0" w:color="auto"/>
        <w:right w:val="none" w:sz="0" w:space="0" w:color="auto"/>
      </w:divBdr>
    </w:div>
    <w:div w:id="239487800">
      <w:bodyDiv w:val="1"/>
      <w:marLeft w:val="0"/>
      <w:marRight w:val="0"/>
      <w:marTop w:val="0"/>
      <w:marBottom w:val="0"/>
      <w:divBdr>
        <w:top w:val="none" w:sz="0" w:space="0" w:color="auto"/>
        <w:left w:val="none" w:sz="0" w:space="0" w:color="auto"/>
        <w:bottom w:val="none" w:sz="0" w:space="0" w:color="auto"/>
        <w:right w:val="none" w:sz="0" w:space="0" w:color="auto"/>
      </w:divBdr>
    </w:div>
    <w:div w:id="243689957">
      <w:bodyDiv w:val="1"/>
      <w:marLeft w:val="0"/>
      <w:marRight w:val="0"/>
      <w:marTop w:val="0"/>
      <w:marBottom w:val="0"/>
      <w:divBdr>
        <w:top w:val="none" w:sz="0" w:space="0" w:color="auto"/>
        <w:left w:val="none" w:sz="0" w:space="0" w:color="auto"/>
        <w:bottom w:val="none" w:sz="0" w:space="0" w:color="auto"/>
        <w:right w:val="none" w:sz="0" w:space="0" w:color="auto"/>
      </w:divBdr>
    </w:div>
    <w:div w:id="269360722">
      <w:bodyDiv w:val="1"/>
      <w:marLeft w:val="0"/>
      <w:marRight w:val="0"/>
      <w:marTop w:val="0"/>
      <w:marBottom w:val="0"/>
      <w:divBdr>
        <w:top w:val="none" w:sz="0" w:space="0" w:color="auto"/>
        <w:left w:val="none" w:sz="0" w:space="0" w:color="auto"/>
        <w:bottom w:val="none" w:sz="0" w:space="0" w:color="auto"/>
        <w:right w:val="none" w:sz="0" w:space="0" w:color="auto"/>
      </w:divBdr>
    </w:div>
    <w:div w:id="285896669">
      <w:bodyDiv w:val="1"/>
      <w:marLeft w:val="0"/>
      <w:marRight w:val="0"/>
      <w:marTop w:val="0"/>
      <w:marBottom w:val="0"/>
      <w:divBdr>
        <w:top w:val="none" w:sz="0" w:space="0" w:color="auto"/>
        <w:left w:val="none" w:sz="0" w:space="0" w:color="auto"/>
        <w:bottom w:val="none" w:sz="0" w:space="0" w:color="auto"/>
        <w:right w:val="none" w:sz="0" w:space="0" w:color="auto"/>
      </w:divBdr>
    </w:div>
    <w:div w:id="287200054">
      <w:bodyDiv w:val="1"/>
      <w:marLeft w:val="0"/>
      <w:marRight w:val="0"/>
      <w:marTop w:val="0"/>
      <w:marBottom w:val="0"/>
      <w:divBdr>
        <w:top w:val="none" w:sz="0" w:space="0" w:color="auto"/>
        <w:left w:val="none" w:sz="0" w:space="0" w:color="auto"/>
        <w:bottom w:val="none" w:sz="0" w:space="0" w:color="auto"/>
        <w:right w:val="none" w:sz="0" w:space="0" w:color="auto"/>
      </w:divBdr>
      <w:divsChild>
        <w:div w:id="2016613745">
          <w:marLeft w:val="0"/>
          <w:marRight w:val="0"/>
          <w:marTop w:val="0"/>
          <w:marBottom w:val="0"/>
          <w:divBdr>
            <w:top w:val="none" w:sz="0" w:space="0" w:color="auto"/>
            <w:left w:val="none" w:sz="0" w:space="0" w:color="auto"/>
            <w:bottom w:val="none" w:sz="0" w:space="0" w:color="auto"/>
            <w:right w:val="none" w:sz="0" w:space="0" w:color="auto"/>
          </w:divBdr>
          <w:divsChild>
            <w:div w:id="2084571075">
              <w:marLeft w:val="0"/>
              <w:marRight w:val="0"/>
              <w:marTop w:val="0"/>
              <w:marBottom w:val="0"/>
              <w:divBdr>
                <w:top w:val="none" w:sz="0" w:space="0" w:color="auto"/>
                <w:left w:val="none" w:sz="0" w:space="0" w:color="auto"/>
                <w:bottom w:val="none" w:sz="0" w:space="0" w:color="auto"/>
                <w:right w:val="none" w:sz="0" w:space="0" w:color="auto"/>
              </w:divBdr>
            </w:div>
            <w:div w:id="1467814080">
              <w:marLeft w:val="0"/>
              <w:marRight w:val="0"/>
              <w:marTop w:val="0"/>
              <w:marBottom w:val="0"/>
              <w:divBdr>
                <w:top w:val="none" w:sz="0" w:space="0" w:color="auto"/>
                <w:left w:val="none" w:sz="0" w:space="0" w:color="auto"/>
                <w:bottom w:val="none" w:sz="0" w:space="0" w:color="auto"/>
                <w:right w:val="none" w:sz="0" w:space="0" w:color="auto"/>
              </w:divBdr>
            </w:div>
            <w:div w:id="314380138">
              <w:marLeft w:val="0"/>
              <w:marRight w:val="0"/>
              <w:marTop w:val="0"/>
              <w:marBottom w:val="0"/>
              <w:divBdr>
                <w:top w:val="none" w:sz="0" w:space="0" w:color="auto"/>
                <w:left w:val="none" w:sz="0" w:space="0" w:color="auto"/>
                <w:bottom w:val="none" w:sz="0" w:space="0" w:color="auto"/>
                <w:right w:val="none" w:sz="0" w:space="0" w:color="auto"/>
              </w:divBdr>
            </w:div>
            <w:div w:id="1763795281">
              <w:marLeft w:val="0"/>
              <w:marRight w:val="0"/>
              <w:marTop w:val="0"/>
              <w:marBottom w:val="0"/>
              <w:divBdr>
                <w:top w:val="none" w:sz="0" w:space="0" w:color="auto"/>
                <w:left w:val="none" w:sz="0" w:space="0" w:color="auto"/>
                <w:bottom w:val="none" w:sz="0" w:space="0" w:color="auto"/>
                <w:right w:val="none" w:sz="0" w:space="0" w:color="auto"/>
              </w:divBdr>
            </w:div>
            <w:div w:id="2122332906">
              <w:marLeft w:val="0"/>
              <w:marRight w:val="0"/>
              <w:marTop w:val="0"/>
              <w:marBottom w:val="0"/>
              <w:divBdr>
                <w:top w:val="none" w:sz="0" w:space="0" w:color="auto"/>
                <w:left w:val="none" w:sz="0" w:space="0" w:color="auto"/>
                <w:bottom w:val="none" w:sz="0" w:space="0" w:color="auto"/>
                <w:right w:val="none" w:sz="0" w:space="0" w:color="auto"/>
              </w:divBdr>
            </w:div>
            <w:div w:id="1196578823">
              <w:marLeft w:val="0"/>
              <w:marRight w:val="0"/>
              <w:marTop w:val="0"/>
              <w:marBottom w:val="0"/>
              <w:divBdr>
                <w:top w:val="none" w:sz="0" w:space="0" w:color="auto"/>
                <w:left w:val="none" w:sz="0" w:space="0" w:color="auto"/>
                <w:bottom w:val="none" w:sz="0" w:space="0" w:color="auto"/>
                <w:right w:val="none" w:sz="0" w:space="0" w:color="auto"/>
              </w:divBdr>
            </w:div>
            <w:div w:id="832382029">
              <w:marLeft w:val="0"/>
              <w:marRight w:val="0"/>
              <w:marTop w:val="0"/>
              <w:marBottom w:val="0"/>
              <w:divBdr>
                <w:top w:val="none" w:sz="0" w:space="0" w:color="auto"/>
                <w:left w:val="none" w:sz="0" w:space="0" w:color="auto"/>
                <w:bottom w:val="none" w:sz="0" w:space="0" w:color="auto"/>
                <w:right w:val="none" w:sz="0" w:space="0" w:color="auto"/>
              </w:divBdr>
            </w:div>
            <w:div w:id="925961709">
              <w:marLeft w:val="0"/>
              <w:marRight w:val="0"/>
              <w:marTop w:val="0"/>
              <w:marBottom w:val="0"/>
              <w:divBdr>
                <w:top w:val="none" w:sz="0" w:space="0" w:color="auto"/>
                <w:left w:val="none" w:sz="0" w:space="0" w:color="auto"/>
                <w:bottom w:val="none" w:sz="0" w:space="0" w:color="auto"/>
                <w:right w:val="none" w:sz="0" w:space="0" w:color="auto"/>
              </w:divBdr>
            </w:div>
            <w:div w:id="939337663">
              <w:marLeft w:val="0"/>
              <w:marRight w:val="0"/>
              <w:marTop w:val="0"/>
              <w:marBottom w:val="0"/>
              <w:divBdr>
                <w:top w:val="none" w:sz="0" w:space="0" w:color="auto"/>
                <w:left w:val="none" w:sz="0" w:space="0" w:color="auto"/>
                <w:bottom w:val="none" w:sz="0" w:space="0" w:color="auto"/>
                <w:right w:val="none" w:sz="0" w:space="0" w:color="auto"/>
              </w:divBdr>
            </w:div>
            <w:div w:id="1825580262">
              <w:marLeft w:val="0"/>
              <w:marRight w:val="0"/>
              <w:marTop w:val="0"/>
              <w:marBottom w:val="0"/>
              <w:divBdr>
                <w:top w:val="none" w:sz="0" w:space="0" w:color="auto"/>
                <w:left w:val="none" w:sz="0" w:space="0" w:color="auto"/>
                <w:bottom w:val="none" w:sz="0" w:space="0" w:color="auto"/>
                <w:right w:val="none" w:sz="0" w:space="0" w:color="auto"/>
              </w:divBdr>
            </w:div>
            <w:div w:id="255939691">
              <w:marLeft w:val="0"/>
              <w:marRight w:val="0"/>
              <w:marTop w:val="0"/>
              <w:marBottom w:val="0"/>
              <w:divBdr>
                <w:top w:val="none" w:sz="0" w:space="0" w:color="auto"/>
                <w:left w:val="none" w:sz="0" w:space="0" w:color="auto"/>
                <w:bottom w:val="none" w:sz="0" w:space="0" w:color="auto"/>
                <w:right w:val="none" w:sz="0" w:space="0" w:color="auto"/>
              </w:divBdr>
            </w:div>
            <w:div w:id="488978878">
              <w:marLeft w:val="0"/>
              <w:marRight w:val="0"/>
              <w:marTop w:val="0"/>
              <w:marBottom w:val="0"/>
              <w:divBdr>
                <w:top w:val="none" w:sz="0" w:space="0" w:color="auto"/>
                <w:left w:val="none" w:sz="0" w:space="0" w:color="auto"/>
                <w:bottom w:val="none" w:sz="0" w:space="0" w:color="auto"/>
                <w:right w:val="none" w:sz="0" w:space="0" w:color="auto"/>
              </w:divBdr>
            </w:div>
            <w:div w:id="1498030995">
              <w:marLeft w:val="0"/>
              <w:marRight w:val="0"/>
              <w:marTop w:val="0"/>
              <w:marBottom w:val="0"/>
              <w:divBdr>
                <w:top w:val="none" w:sz="0" w:space="0" w:color="auto"/>
                <w:left w:val="none" w:sz="0" w:space="0" w:color="auto"/>
                <w:bottom w:val="none" w:sz="0" w:space="0" w:color="auto"/>
                <w:right w:val="none" w:sz="0" w:space="0" w:color="auto"/>
              </w:divBdr>
            </w:div>
            <w:div w:id="1319110420">
              <w:marLeft w:val="0"/>
              <w:marRight w:val="0"/>
              <w:marTop w:val="0"/>
              <w:marBottom w:val="0"/>
              <w:divBdr>
                <w:top w:val="none" w:sz="0" w:space="0" w:color="auto"/>
                <w:left w:val="none" w:sz="0" w:space="0" w:color="auto"/>
                <w:bottom w:val="none" w:sz="0" w:space="0" w:color="auto"/>
                <w:right w:val="none" w:sz="0" w:space="0" w:color="auto"/>
              </w:divBdr>
            </w:div>
            <w:div w:id="347104124">
              <w:marLeft w:val="0"/>
              <w:marRight w:val="0"/>
              <w:marTop w:val="0"/>
              <w:marBottom w:val="0"/>
              <w:divBdr>
                <w:top w:val="none" w:sz="0" w:space="0" w:color="auto"/>
                <w:left w:val="none" w:sz="0" w:space="0" w:color="auto"/>
                <w:bottom w:val="none" w:sz="0" w:space="0" w:color="auto"/>
                <w:right w:val="none" w:sz="0" w:space="0" w:color="auto"/>
              </w:divBdr>
            </w:div>
            <w:div w:id="677119895">
              <w:marLeft w:val="0"/>
              <w:marRight w:val="0"/>
              <w:marTop w:val="0"/>
              <w:marBottom w:val="0"/>
              <w:divBdr>
                <w:top w:val="none" w:sz="0" w:space="0" w:color="auto"/>
                <w:left w:val="none" w:sz="0" w:space="0" w:color="auto"/>
                <w:bottom w:val="none" w:sz="0" w:space="0" w:color="auto"/>
                <w:right w:val="none" w:sz="0" w:space="0" w:color="auto"/>
              </w:divBdr>
            </w:div>
            <w:div w:id="640235572">
              <w:marLeft w:val="0"/>
              <w:marRight w:val="0"/>
              <w:marTop w:val="0"/>
              <w:marBottom w:val="0"/>
              <w:divBdr>
                <w:top w:val="none" w:sz="0" w:space="0" w:color="auto"/>
                <w:left w:val="none" w:sz="0" w:space="0" w:color="auto"/>
                <w:bottom w:val="none" w:sz="0" w:space="0" w:color="auto"/>
                <w:right w:val="none" w:sz="0" w:space="0" w:color="auto"/>
              </w:divBdr>
            </w:div>
            <w:div w:id="865677725">
              <w:marLeft w:val="0"/>
              <w:marRight w:val="0"/>
              <w:marTop w:val="0"/>
              <w:marBottom w:val="0"/>
              <w:divBdr>
                <w:top w:val="none" w:sz="0" w:space="0" w:color="auto"/>
                <w:left w:val="none" w:sz="0" w:space="0" w:color="auto"/>
                <w:bottom w:val="none" w:sz="0" w:space="0" w:color="auto"/>
                <w:right w:val="none" w:sz="0" w:space="0" w:color="auto"/>
              </w:divBdr>
            </w:div>
            <w:div w:id="2037190512">
              <w:marLeft w:val="0"/>
              <w:marRight w:val="0"/>
              <w:marTop w:val="0"/>
              <w:marBottom w:val="0"/>
              <w:divBdr>
                <w:top w:val="none" w:sz="0" w:space="0" w:color="auto"/>
                <w:left w:val="none" w:sz="0" w:space="0" w:color="auto"/>
                <w:bottom w:val="none" w:sz="0" w:space="0" w:color="auto"/>
                <w:right w:val="none" w:sz="0" w:space="0" w:color="auto"/>
              </w:divBdr>
            </w:div>
            <w:div w:id="1148323223">
              <w:marLeft w:val="0"/>
              <w:marRight w:val="0"/>
              <w:marTop w:val="0"/>
              <w:marBottom w:val="0"/>
              <w:divBdr>
                <w:top w:val="none" w:sz="0" w:space="0" w:color="auto"/>
                <w:left w:val="none" w:sz="0" w:space="0" w:color="auto"/>
                <w:bottom w:val="none" w:sz="0" w:space="0" w:color="auto"/>
                <w:right w:val="none" w:sz="0" w:space="0" w:color="auto"/>
              </w:divBdr>
            </w:div>
            <w:div w:id="189882064">
              <w:marLeft w:val="0"/>
              <w:marRight w:val="0"/>
              <w:marTop w:val="0"/>
              <w:marBottom w:val="0"/>
              <w:divBdr>
                <w:top w:val="none" w:sz="0" w:space="0" w:color="auto"/>
                <w:left w:val="none" w:sz="0" w:space="0" w:color="auto"/>
                <w:bottom w:val="none" w:sz="0" w:space="0" w:color="auto"/>
                <w:right w:val="none" w:sz="0" w:space="0" w:color="auto"/>
              </w:divBdr>
            </w:div>
            <w:div w:id="2042976465">
              <w:marLeft w:val="0"/>
              <w:marRight w:val="0"/>
              <w:marTop w:val="0"/>
              <w:marBottom w:val="0"/>
              <w:divBdr>
                <w:top w:val="none" w:sz="0" w:space="0" w:color="auto"/>
                <w:left w:val="none" w:sz="0" w:space="0" w:color="auto"/>
                <w:bottom w:val="none" w:sz="0" w:space="0" w:color="auto"/>
                <w:right w:val="none" w:sz="0" w:space="0" w:color="auto"/>
              </w:divBdr>
            </w:div>
            <w:div w:id="1653680937">
              <w:marLeft w:val="0"/>
              <w:marRight w:val="0"/>
              <w:marTop w:val="0"/>
              <w:marBottom w:val="0"/>
              <w:divBdr>
                <w:top w:val="none" w:sz="0" w:space="0" w:color="auto"/>
                <w:left w:val="none" w:sz="0" w:space="0" w:color="auto"/>
                <w:bottom w:val="none" w:sz="0" w:space="0" w:color="auto"/>
                <w:right w:val="none" w:sz="0" w:space="0" w:color="auto"/>
              </w:divBdr>
            </w:div>
            <w:div w:id="1514343997">
              <w:marLeft w:val="0"/>
              <w:marRight w:val="0"/>
              <w:marTop w:val="0"/>
              <w:marBottom w:val="0"/>
              <w:divBdr>
                <w:top w:val="none" w:sz="0" w:space="0" w:color="auto"/>
                <w:left w:val="none" w:sz="0" w:space="0" w:color="auto"/>
                <w:bottom w:val="none" w:sz="0" w:space="0" w:color="auto"/>
                <w:right w:val="none" w:sz="0" w:space="0" w:color="auto"/>
              </w:divBdr>
            </w:div>
            <w:div w:id="1020014163">
              <w:marLeft w:val="0"/>
              <w:marRight w:val="0"/>
              <w:marTop w:val="0"/>
              <w:marBottom w:val="0"/>
              <w:divBdr>
                <w:top w:val="none" w:sz="0" w:space="0" w:color="auto"/>
                <w:left w:val="none" w:sz="0" w:space="0" w:color="auto"/>
                <w:bottom w:val="none" w:sz="0" w:space="0" w:color="auto"/>
                <w:right w:val="none" w:sz="0" w:space="0" w:color="auto"/>
              </w:divBdr>
            </w:div>
            <w:div w:id="1217274386">
              <w:marLeft w:val="0"/>
              <w:marRight w:val="0"/>
              <w:marTop w:val="0"/>
              <w:marBottom w:val="0"/>
              <w:divBdr>
                <w:top w:val="none" w:sz="0" w:space="0" w:color="auto"/>
                <w:left w:val="none" w:sz="0" w:space="0" w:color="auto"/>
                <w:bottom w:val="none" w:sz="0" w:space="0" w:color="auto"/>
                <w:right w:val="none" w:sz="0" w:space="0" w:color="auto"/>
              </w:divBdr>
            </w:div>
            <w:div w:id="333001276">
              <w:marLeft w:val="0"/>
              <w:marRight w:val="0"/>
              <w:marTop w:val="0"/>
              <w:marBottom w:val="0"/>
              <w:divBdr>
                <w:top w:val="none" w:sz="0" w:space="0" w:color="auto"/>
                <w:left w:val="none" w:sz="0" w:space="0" w:color="auto"/>
                <w:bottom w:val="none" w:sz="0" w:space="0" w:color="auto"/>
                <w:right w:val="none" w:sz="0" w:space="0" w:color="auto"/>
              </w:divBdr>
            </w:div>
            <w:div w:id="10202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1575">
      <w:bodyDiv w:val="1"/>
      <w:marLeft w:val="0"/>
      <w:marRight w:val="0"/>
      <w:marTop w:val="0"/>
      <w:marBottom w:val="0"/>
      <w:divBdr>
        <w:top w:val="none" w:sz="0" w:space="0" w:color="auto"/>
        <w:left w:val="none" w:sz="0" w:space="0" w:color="auto"/>
        <w:bottom w:val="none" w:sz="0" w:space="0" w:color="auto"/>
        <w:right w:val="none" w:sz="0" w:space="0" w:color="auto"/>
      </w:divBdr>
    </w:div>
    <w:div w:id="323557468">
      <w:bodyDiv w:val="1"/>
      <w:marLeft w:val="0"/>
      <w:marRight w:val="0"/>
      <w:marTop w:val="0"/>
      <w:marBottom w:val="0"/>
      <w:divBdr>
        <w:top w:val="none" w:sz="0" w:space="0" w:color="auto"/>
        <w:left w:val="none" w:sz="0" w:space="0" w:color="auto"/>
        <w:bottom w:val="none" w:sz="0" w:space="0" w:color="auto"/>
        <w:right w:val="none" w:sz="0" w:space="0" w:color="auto"/>
      </w:divBdr>
    </w:div>
    <w:div w:id="325937142">
      <w:bodyDiv w:val="1"/>
      <w:marLeft w:val="0"/>
      <w:marRight w:val="0"/>
      <w:marTop w:val="0"/>
      <w:marBottom w:val="0"/>
      <w:divBdr>
        <w:top w:val="none" w:sz="0" w:space="0" w:color="auto"/>
        <w:left w:val="none" w:sz="0" w:space="0" w:color="auto"/>
        <w:bottom w:val="none" w:sz="0" w:space="0" w:color="auto"/>
        <w:right w:val="none" w:sz="0" w:space="0" w:color="auto"/>
      </w:divBdr>
    </w:div>
    <w:div w:id="344480365">
      <w:bodyDiv w:val="1"/>
      <w:marLeft w:val="0"/>
      <w:marRight w:val="0"/>
      <w:marTop w:val="0"/>
      <w:marBottom w:val="0"/>
      <w:divBdr>
        <w:top w:val="none" w:sz="0" w:space="0" w:color="auto"/>
        <w:left w:val="none" w:sz="0" w:space="0" w:color="auto"/>
        <w:bottom w:val="none" w:sz="0" w:space="0" w:color="auto"/>
        <w:right w:val="none" w:sz="0" w:space="0" w:color="auto"/>
      </w:divBdr>
    </w:div>
    <w:div w:id="368336009">
      <w:bodyDiv w:val="1"/>
      <w:marLeft w:val="0"/>
      <w:marRight w:val="0"/>
      <w:marTop w:val="0"/>
      <w:marBottom w:val="0"/>
      <w:divBdr>
        <w:top w:val="none" w:sz="0" w:space="0" w:color="auto"/>
        <w:left w:val="none" w:sz="0" w:space="0" w:color="auto"/>
        <w:bottom w:val="none" w:sz="0" w:space="0" w:color="auto"/>
        <w:right w:val="none" w:sz="0" w:space="0" w:color="auto"/>
      </w:divBdr>
    </w:div>
    <w:div w:id="376006065">
      <w:bodyDiv w:val="1"/>
      <w:marLeft w:val="0"/>
      <w:marRight w:val="0"/>
      <w:marTop w:val="0"/>
      <w:marBottom w:val="0"/>
      <w:divBdr>
        <w:top w:val="none" w:sz="0" w:space="0" w:color="auto"/>
        <w:left w:val="none" w:sz="0" w:space="0" w:color="auto"/>
        <w:bottom w:val="none" w:sz="0" w:space="0" w:color="auto"/>
        <w:right w:val="none" w:sz="0" w:space="0" w:color="auto"/>
      </w:divBdr>
      <w:divsChild>
        <w:div w:id="1957524465">
          <w:marLeft w:val="0"/>
          <w:marRight w:val="0"/>
          <w:marTop w:val="0"/>
          <w:marBottom w:val="0"/>
          <w:divBdr>
            <w:top w:val="none" w:sz="0" w:space="0" w:color="auto"/>
            <w:left w:val="none" w:sz="0" w:space="0" w:color="auto"/>
            <w:bottom w:val="none" w:sz="0" w:space="0" w:color="auto"/>
            <w:right w:val="none" w:sz="0" w:space="0" w:color="auto"/>
          </w:divBdr>
          <w:divsChild>
            <w:div w:id="1305545851">
              <w:marLeft w:val="0"/>
              <w:marRight w:val="0"/>
              <w:marTop w:val="0"/>
              <w:marBottom w:val="0"/>
              <w:divBdr>
                <w:top w:val="none" w:sz="0" w:space="0" w:color="auto"/>
                <w:left w:val="none" w:sz="0" w:space="0" w:color="auto"/>
                <w:bottom w:val="none" w:sz="0" w:space="0" w:color="auto"/>
                <w:right w:val="none" w:sz="0" w:space="0" w:color="auto"/>
              </w:divBdr>
            </w:div>
            <w:div w:id="1229994522">
              <w:marLeft w:val="0"/>
              <w:marRight w:val="0"/>
              <w:marTop w:val="0"/>
              <w:marBottom w:val="0"/>
              <w:divBdr>
                <w:top w:val="none" w:sz="0" w:space="0" w:color="auto"/>
                <w:left w:val="none" w:sz="0" w:space="0" w:color="auto"/>
                <w:bottom w:val="none" w:sz="0" w:space="0" w:color="auto"/>
                <w:right w:val="none" w:sz="0" w:space="0" w:color="auto"/>
              </w:divBdr>
            </w:div>
            <w:div w:id="487668433">
              <w:marLeft w:val="0"/>
              <w:marRight w:val="0"/>
              <w:marTop w:val="0"/>
              <w:marBottom w:val="0"/>
              <w:divBdr>
                <w:top w:val="none" w:sz="0" w:space="0" w:color="auto"/>
                <w:left w:val="none" w:sz="0" w:space="0" w:color="auto"/>
                <w:bottom w:val="none" w:sz="0" w:space="0" w:color="auto"/>
                <w:right w:val="none" w:sz="0" w:space="0" w:color="auto"/>
              </w:divBdr>
            </w:div>
            <w:div w:id="2109763573">
              <w:marLeft w:val="0"/>
              <w:marRight w:val="0"/>
              <w:marTop w:val="0"/>
              <w:marBottom w:val="0"/>
              <w:divBdr>
                <w:top w:val="none" w:sz="0" w:space="0" w:color="auto"/>
                <w:left w:val="none" w:sz="0" w:space="0" w:color="auto"/>
                <w:bottom w:val="none" w:sz="0" w:space="0" w:color="auto"/>
                <w:right w:val="none" w:sz="0" w:space="0" w:color="auto"/>
              </w:divBdr>
            </w:div>
            <w:div w:id="611203371">
              <w:marLeft w:val="0"/>
              <w:marRight w:val="0"/>
              <w:marTop w:val="0"/>
              <w:marBottom w:val="0"/>
              <w:divBdr>
                <w:top w:val="none" w:sz="0" w:space="0" w:color="auto"/>
                <w:left w:val="none" w:sz="0" w:space="0" w:color="auto"/>
                <w:bottom w:val="none" w:sz="0" w:space="0" w:color="auto"/>
                <w:right w:val="none" w:sz="0" w:space="0" w:color="auto"/>
              </w:divBdr>
            </w:div>
            <w:div w:id="1028067394">
              <w:marLeft w:val="0"/>
              <w:marRight w:val="0"/>
              <w:marTop w:val="0"/>
              <w:marBottom w:val="0"/>
              <w:divBdr>
                <w:top w:val="none" w:sz="0" w:space="0" w:color="auto"/>
                <w:left w:val="none" w:sz="0" w:space="0" w:color="auto"/>
                <w:bottom w:val="none" w:sz="0" w:space="0" w:color="auto"/>
                <w:right w:val="none" w:sz="0" w:space="0" w:color="auto"/>
              </w:divBdr>
            </w:div>
            <w:div w:id="948967840">
              <w:marLeft w:val="0"/>
              <w:marRight w:val="0"/>
              <w:marTop w:val="0"/>
              <w:marBottom w:val="0"/>
              <w:divBdr>
                <w:top w:val="none" w:sz="0" w:space="0" w:color="auto"/>
                <w:left w:val="none" w:sz="0" w:space="0" w:color="auto"/>
                <w:bottom w:val="none" w:sz="0" w:space="0" w:color="auto"/>
                <w:right w:val="none" w:sz="0" w:space="0" w:color="auto"/>
              </w:divBdr>
            </w:div>
            <w:div w:id="460003643">
              <w:marLeft w:val="0"/>
              <w:marRight w:val="0"/>
              <w:marTop w:val="0"/>
              <w:marBottom w:val="0"/>
              <w:divBdr>
                <w:top w:val="none" w:sz="0" w:space="0" w:color="auto"/>
                <w:left w:val="none" w:sz="0" w:space="0" w:color="auto"/>
                <w:bottom w:val="none" w:sz="0" w:space="0" w:color="auto"/>
                <w:right w:val="none" w:sz="0" w:space="0" w:color="auto"/>
              </w:divBdr>
            </w:div>
            <w:div w:id="173611280">
              <w:marLeft w:val="0"/>
              <w:marRight w:val="0"/>
              <w:marTop w:val="0"/>
              <w:marBottom w:val="0"/>
              <w:divBdr>
                <w:top w:val="none" w:sz="0" w:space="0" w:color="auto"/>
                <w:left w:val="none" w:sz="0" w:space="0" w:color="auto"/>
                <w:bottom w:val="none" w:sz="0" w:space="0" w:color="auto"/>
                <w:right w:val="none" w:sz="0" w:space="0" w:color="auto"/>
              </w:divBdr>
            </w:div>
            <w:div w:id="2081633958">
              <w:marLeft w:val="0"/>
              <w:marRight w:val="0"/>
              <w:marTop w:val="0"/>
              <w:marBottom w:val="0"/>
              <w:divBdr>
                <w:top w:val="none" w:sz="0" w:space="0" w:color="auto"/>
                <w:left w:val="none" w:sz="0" w:space="0" w:color="auto"/>
                <w:bottom w:val="none" w:sz="0" w:space="0" w:color="auto"/>
                <w:right w:val="none" w:sz="0" w:space="0" w:color="auto"/>
              </w:divBdr>
            </w:div>
            <w:div w:id="456342132">
              <w:marLeft w:val="0"/>
              <w:marRight w:val="0"/>
              <w:marTop w:val="0"/>
              <w:marBottom w:val="0"/>
              <w:divBdr>
                <w:top w:val="none" w:sz="0" w:space="0" w:color="auto"/>
                <w:left w:val="none" w:sz="0" w:space="0" w:color="auto"/>
                <w:bottom w:val="none" w:sz="0" w:space="0" w:color="auto"/>
                <w:right w:val="none" w:sz="0" w:space="0" w:color="auto"/>
              </w:divBdr>
            </w:div>
            <w:div w:id="2060663962">
              <w:marLeft w:val="0"/>
              <w:marRight w:val="0"/>
              <w:marTop w:val="0"/>
              <w:marBottom w:val="0"/>
              <w:divBdr>
                <w:top w:val="none" w:sz="0" w:space="0" w:color="auto"/>
                <w:left w:val="none" w:sz="0" w:space="0" w:color="auto"/>
                <w:bottom w:val="none" w:sz="0" w:space="0" w:color="auto"/>
                <w:right w:val="none" w:sz="0" w:space="0" w:color="auto"/>
              </w:divBdr>
            </w:div>
            <w:div w:id="2065059481">
              <w:marLeft w:val="0"/>
              <w:marRight w:val="0"/>
              <w:marTop w:val="0"/>
              <w:marBottom w:val="0"/>
              <w:divBdr>
                <w:top w:val="none" w:sz="0" w:space="0" w:color="auto"/>
                <w:left w:val="none" w:sz="0" w:space="0" w:color="auto"/>
                <w:bottom w:val="none" w:sz="0" w:space="0" w:color="auto"/>
                <w:right w:val="none" w:sz="0" w:space="0" w:color="auto"/>
              </w:divBdr>
            </w:div>
            <w:div w:id="1826049543">
              <w:marLeft w:val="0"/>
              <w:marRight w:val="0"/>
              <w:marTop w:val="0"/>
              <w:marBottom w:val="0"/>
              <w:divBdr>
                <w:top w:val="none" w:sz="0" w:space="0" w:color="auto"/>
                <w:left w:val="none" w:sz="0" w:space="0" w:color="auto"/>
                <w:bottom w:val="none" w:sz="0" w:space="0" w:color="auto"/>
                <w:right w:val="none" w:sz="0" w:space="0" w:color="auto"/>
              </w:divBdr>
            </w:div>
            <w:div w:id="2003654313">
              <w:marLeft w:val="0"/>
              <w:marRight w:val="0"/>
              <w:marTop w:val="0"/>
              <w:marBottom w:val="0"/>
              <w:divBdr>
                <w:top w:val="none" w:sz="0" w:space="0" w:color="auto"/>
                <w:left w:val="none" w:sz="0" w:space="0" w:color="auto"/>
                <w:bottom w:val="none" w:sz="0" w:space="0" w:color="auto"/>
                <w:right w:val="none" w:sz="0" w:space="0" w:color="auto"/>
              </w:divBdr>
            </w:div>
            <w:div w:id="761268056">
              <w:marLeft w:val="0"/>
              <w:marRight w:val="0"/>
              <w:marTop w:val="0"/>
              <w:marBottom w:val="0"/>
              <w:divBdr>
                <w:top w:val="none" w:sz="0" w:space="0" w:color="auto"/>
                <w:left w:val="none" w:sz="0" w:space="0" w:color="auto"/>
                <w:bottom w:val="none" w:sz="0" w:space="0" w:color="auto"/>
                <w:right w:val="none" w:sz="0" w:space="0" w:color="auto"/>
              </w:divBdr>
            </w:div>
            <w:div w:id="894656323">
              <w:marLeft w:val="0"/>
              <w:marRight w:val="0"/>
              <w:marTop w:val="0"/>
              <w:marBottom w:val="0"/>
              <w:divBdr>
                <w:top w:val="none" w:sz="0" w:space="0" w:color="auto"/>
                <w:left w:val="none" w:sz="0" w:space="0" w:color="auto"/>
                <w:bottom w:val="none" w:sz="0" w:space="0" w:color="auto"/>
                <w:right w:val="none" w:sz="0" w:space="0" w:color="auto"/>
              </w:divBdr>
            </w:div>
            <w:div w:id="1054818218">
              <w:marLeft w:val="0"/>
              <w:marRight w:val="0"/>
              <w:marTop w:val="0"/>
              <w:marBottom w:val="0"/>
              <w:divBdr>
                <w:top w:val="none" w:sz="0" w:space="0" w:color="auto"/>
                <w:left w:val="none" w:sz="0" w:space="0" w:color="auto"/>
                <w:bottom w:val="none" w:sz="0" w:space="0" w:color="auto"/>
                <w:right w:val="none" w:sz="0" w:space="0" w:color="auto"/>
              </w:divBdr>
            </w:div>
            <w:div w:id="2131123801">
              <w:marLeft w:val="0"/>
              <w:marRight w:val="0"/>
              <w:marTop w:val="0"/>
              <w:marBottom w:val="0"/>
              <w:divBdr>
                <w:top w:val="none" w:sz="0" w:space="0" w:color="auto"/>
                <w:left w:val="none" w:sz="0" w:space="0" w:color="auto"/>
                <w:bottom w:val="none" w:sz="0" w:space="0" w:color="auto"/>
                <w:right w:val="none" w:sz="0" w:space="0" w:color="auto"/>
              </w:divBdr>
            </w:div>
            <w:div w:id="285937955">
              <w:marLeft w:val="0"/>
              <w:marRight w:val="0"/>
              <w:marTop w:val="0"/>
              <w:marBottom w:val="0"/>
              <w:divBdr>
                <w:top w:val="none" w:sz="0" w:space="0" w:color="auto"/>
                <w:left w:val="none" w:sz="0" w:space="0" w:color="auto"/>
                <w:bottom w:val="none" w:sz="0" w:space="0" w:color="auto"/>
                <w:right w:val="none" w:sz="0" w:space="0" w:color="auto"/>
              </w:divBdr>
            </w:div>
            <w:div w:id="591005">
              <w:marLeft w:val="0"/>
              <w:marRight w:val="0"/>
              <w:marTop w:val="0"/>
              <w:marBottom w:val="0"/>
              <w:divBdr>
                <w:top w:val="none" w:sz="0" w:space="0" w:color="auto"/>
                <w:left w:val="none" w:sz="0" w:space="0" w:color="auto"/>
                <w:bottom w:val="none" w:sz="0" w:space="0" w:color="auto"/>
                <w:right w:val="none" w:sz="0" w:space="0" w:color="auto"/>
              </w:divBdr>
            </w:div>
            <w:div w:id="383255572">
              <w:marLeft w:val="0"/>
              <w:marRight w:val="0"/>
              <w:marTop w:val="0"/>
              <w:marBottom w:val="0"/>
              <w:divBdr>
                <w:top w:val="none" w:sz="0" w:space="0" w:color="auto"/>
                <w:left w:val="none" w:sz="0" w:space="0" w:color="auto"/>
                <w:bottom w:val="none" w:sz="0" w:space="0" w:color="auto"/>
                <w:right w:val="none" w:sz="0" w:space="0" w:color="auto"/>
              </w:divBdr>
            </w:div>
            <w:div w:id="1910190023">
              <w:marLeft w:val="0"/>
              <w:marRight w:val="0"/>
              <w:marTop w:val="0"/>
              <w:marBottom w:val="0"/>
              <w:divBdr>
                <w:top w:val="none" w:sz="0" w:space="0" w:color="auto"/>
                <w:left w:val="none" w:sz="0" w:space="0" w:color="auto"/>
                <w:bottom w:val="none" w:sz="0" w:space="0" w:color="auto"/>
                <w:right w:val="none" w:sz="0" w:space="0" w:color="auto"/>
              </w:divBdr>
            </w:div>
            <w:div w:id="1909605902">
              <w:marLeft w:val="0"/>
              <w:marRight w:val="0"/>
              <w:marTop w:val="0"/>
              <w:marBottom w:val="0"/>
              <w:divBdr>
                <w:top w:val="none" w:sz="0" w:space="0" w:color="auto"/>
                <w:left w:val="none" w:sz="0" w:space="0" w:color="auto"/>
                <w:bottom w:val="none" w:sz="0" w:space="0" w:color="auto"/>
                <w:right w:val="none" w:sz="0" w:space="0" w:color="auto"/>
              </w:divBdr>
            </w:div>
            <w:div w:id="358167087">
              <w:marLeft w:val="0"/>
              <w:marRight w:val="0"/>
              <w:marTop w:val="0"/>
              <w:marBottom w:val="0"/>
              <w:divBdr>
                <w:top w:val="none" w:sz="0" w:space="0" w:color="auto"/>
                <w:left w:val="none" w:sz="0" w:space="0" w:color="auto"/>
                <w:bottom w:val="none" w:sz="0" w:space="0" w:color="auto"/>
                <w:right w:val="none" w:sz="0" w:space="0" w:color="auto"/>
              </w:divBdr>
            </w:div>
            <w:div w:id="1402673475">
              <w:marLeft w:val="0"/>
              <w:marRight w:val="0"/>
              <w:marTop w:val="0"/>
              <w:marBottom w:val="0"/>
              <w:divBdr>
                <w:top w:val="none" w:sz="0" w:space="0" w:color="auto"/>
                <w:left w:val="none" w:sz="0" w:space="0" w:color="auto"/>
                <w:bottom w:val="none" w:sz="0" w:space="0" w:color="auto"/>
                <w:right w:val="none" w:sz="0" w:space="0" w:color="auto"/>
              </w:divBdr>
            </w:div>
            <w:div w:id="465243113">
              <w:marLeft w:val="0"/>
              <w:marRight w:val="0"/>
              <w:marTop w:val="0"/>
              <w:marBottom w:val="0"/>
              <w:divBdr>
                <w:top w:val="none" w:sz="0" w:space="0" w:color="auto"/>
                <w:left w:val="none" w:sz="0" w:space="0" w:color="auto"/>
                <w:bottom w:val="none" w:sz="0" w:space="0" w:color="auto"/>
                <w:right w:val="none" w:sz="0" w:space="0" w:color="auto"/>
              </w:divBdr>
            </w:div>
            <w:div w:id="1707364655">
              <w:marLeft w:val="0"/>
              <w:marRight w:val="0"/>
              <w:marTop w:val="0"/>
              <w:marBottom w:val="0"/>
              <w:divBdr>
                <w:top w:val="none" w:sz="0" w:space="0" w:color="auto"/>
                <w:left w:val="none" w:sz="0" w:space="0" w:color="auto"/>
                <w:bottom w:val="none" w:sz="0" w:space="0" w:color="auto"/>
                <w:right w:val="none" w:sz="0" w:space="0" w:color="auto"/>
              </w:divBdr>
            </w:div>
            <w:div w:id="698747140">
              <w:marLeft w:val="0"/>
              <w:marRight w:val="0"/>
              <w:marTop w:val="0"/>
              <w:marBottom w:val="0"/>
              <w:divBdr>
                <w:top w:val="none" w:sz="0" w:space="0" w:color="auto"/>
                <w:left w:val="none" w:sz="0" w:space="0" w:color="auto"/>
                <w:bottom w:val="none" w:sz="0" w:space="0" w:color="auto"/>
                <w:right w:val="none" w:sz="0" w:space="0" w:color="auto"/>
              </w:divBdr>
            </w:div>
            <w:div w:id="1841919185">
              <w:marLeft w:val="0"/>
              <w:marRight w:val="0"/>
              <w:marTop w:val="0"/>
              <w:marBottom w:val="0"/>
              <w:divBdr>
                <w:top w:val="none" w:sz="0" w:space="0" w:color="auto"/>
                <w:left w:val="none" w:sz="0" w:space="0" w:color="auto"/>
                <w:bottom w:val="none" w:sz="0" w:space="0" w:color="auto"/>
                <w:right w:val="none" w:sz="0" w:space="0" w:color="auto"/>
              </w:divBdr>
            </w:div>
            <w:div w:id="819269775">
              <w:marLeft w:val="0"/>
              <w:marRight w:val="0"/>
              <w:marTop w:val="0"/>
              <w:marBottom w:val="0"/>
              <w:divBdr>
                <w:top w:val="none" w:sz="0" w:space="0" w:color="auto"/>
                <w:left w:val="none" w:sz="0" w:space="0" w:color="auto"/>
                <w:bottom w:val="none" w:sz="0" w:space="0" w:color="auto"/>
                <w:right w:val="none" w:sz="0" w:space="0" w:color="auto"/>
              </w:divBdr>
            </w:div>
            <w:div w:id="1136490983">
              <w:marLeft w:val="0"/>
              <w:marRight w:val="0"/>
              <w:marTop w:val="0"/>
              <w:marBottom w:val="0"/>
              <w:divBdr>
                <w:top w:val="none" w:sz="0" w:space="0" w:color="auto"/>
                <w:left w:val="none" w:sz="0" w:space="0" w:color="auto"/>
                <w:bottom w:val="none" w:sz="0" w:space="0" w:color="auto"/>
                <w:right w:val="none" w:sz="0" w:space="0" w:color="auto"/>
              </w:divBdr>
            </w:div>
            <w:div w:id="1052577720">
              <w:marLeft w:val="0"/>
              <w:marRight w:val="0"/>
              <w:marTop w:val="0"/>
              <w:marBottom w:val="0"/>
              <w:divBdr>
                <w:top w:val="none" w:sz="0" w:space="0" w:color="auto"/>
                <w:left w:val="none" w:sz="0" w:space="0" w:color="auto"/>
                <w:bottom w:val="none" w:sz="0" w:space="0" w:color="auto"/>
                <w:right w:val="none" w:sz="0" w:space="0" w:color="auto"/>
              </w:divBdr>
            </w:div>
            <w:div w:id="571084435">
              <w:marLeft w:val="0"/>
              <w:marRight w:val="0"/>
              <w:marTop w:val="0"/>
              <w:marBottom w:val="0"/>
              <w:divBdr>
                <w:top w:val="none" w:sz="0" w:space="0" w:color="auto"/>
                <w:left w:val="none" w:sz="0" w:space="0" w:color="auto"/>
                <w:bottom w:val="none" w:sz="0" w:space="0" w:color="auto"/>
                <w:right w:val="none" w:sz="0" w:space="0" w:color="auto"/>
              </w:divBdr>
            </w:div>
            <w:div w:id="854659370">
              <w:marLeft w:val="0"/>
              <w:marRight w:val="0"/>
              <w:marTop w:val="0"/>
              <w:marBottom w:val="0"/>
              <w:divBdr>
                <w:top w:val="none" w:sz="0" w:space="0" w:color="auto"/>
                <w:left w:val="none" w:sz="0" w:space="0" w:color="auto"/>
                <w:bottom w:val="none" w:sz="0" w:space="0" w:color="auto"/>
                <w:right w:val="none" w:sz="0" w:space="0" w:color="auto"/>
              </w:divBdr>
            </w:div>
            <w:div w:id="177500222">
              <w:marLeft w:val="0"/>
              <w:marRight w:val="0"/>
              <w:marTop w:val="0"/>
              <w:marBottom w:val="0"/>
              <w:divBdr>
                <w:top w:val="none" w:sz="0" w:space="0" w:color="auto"/>
                <w:left w:val="none" w:sz="0" w:space="0" w:color="auto"/>
                <w:bottom w:val="none" w:sz="0" w:space="0" w:color="auto"/>
                <w:right w:val="none" w:sz="0" w:space="0" w:color="auto"/>
              </w:divBdr>
            </w:div>
            <w:div w:id="743723341">
              <w:marLeft w:val="0"/>
              <w:marRight w:val="0"/>
              <w:marTop w:val="0"/>
              <w:marBottom w:val="0"/>
              <w:divBdr>
                <w:top w:val="none" w:sz="0" w:space="0" w:color="auto"/>
                <w:left w:val="none" w:sz="0" w:space="0" w:color="auto"/>
                <w:bottom w:val="none" w:sz="0" w:space="0" w:color="auto"/>
                <w:right w:val="none" w:sz="0" w:space="0" w:color="auto"/>
              </w:divBdr>
            </w:div>
            <w:div w:id="596717557">
              <w:marLeft w:val="0"/>
              <w:marRight w:val="0"/>
              <w:marTop w:val="0"/>
              <w:marBottom w:val="0"/>
              <w:divBdr>
                <w:top w:val="none" w:sz="0" w:space="0" w:color="auto"/>
                <w:left w:val="none" w:sz="0" w:space="0" w:color="auto"/>
                <w:bottom w:val="none" w:sz="0" w:space="0" w:color="auto"/>
                <w:right w:val="none" w:sz="0" w:space="0" w:color="auto"/>
              </w:divBdr>
            </w:div>
            <w:div w:id="1507331197">
              <w:marLeft w:val="0"/>
              <w:marRight w:val="0"/>
              <w:marTop w:val="0"/>
              <w:marBottom w:val="0"/>
              <w:divBdr>
                <w:top w:val="none" w:sz="0" w:space="0" w:color="auto"/>
                <w:left w:val="none" w:sz="0" w:space="0" w:color="auto"/>
                <w:bottom w:val="none" w:sz="0" w:space="0" w:color="auto"/>
                <w:right w:val="none" w:sz="0" w:space="0" w:color="auto"/>
              </w:divBdr>
            </w:div>
            <w:div w:id="400252774">
              <w:marLeft w:val="0"/>
              <w:marRight w:val="0"/>
              <w:marTop w:val="0"/>
              <w:marBottom w:val="0"/>
              <w:divBdr>
                <w:top w:val="none" w:sz="0" w:space="0" w:color="auto"/>
                <w:left w:val="none" w:sz="0" w:space="0" w:color="auto"/>
                <w:bottom w:val="none" w:sz="0" w:space="0" w:color="auto"/>
                <w:right w:val="none" w:sz="0" w:space="0" w:color="auto"/>
              </w:divBdr>
            </w:div>
            <w:div w:id="1679383463">
              <w:marLeft w:val="0"/>
              <w:marRight w:val="0"/>
              <w:marTop w:val="0"/>
              <w:marBottom w:val="0"/>
              <w:divBdr>
                <w:top w:val="none" w:sz="0" w:space="0" w:color="auto"/>
                <w:left w:val="none" w:sz="0" w:space="0" w:color="auto"/>
                <w:bottom w:val="none" w:sz="0" w:space="0" w:color="auto"/>
                <w:right w:val="none" w:sz="0" w:space="0" w:color="auto"/>
              </w:divBdr>
            </w:div>
            <w:div w:id="789207647">
              <w:marLeft w:val="0"/>
              <w:marRight w:val="0"/>
              <w:marTop w:val="0"/>
              <w:marBottom w:val="0"/>
              <w:divBdr>
                <w:top w:val="none" w:sz="0" w:space="0" w:color="auto"/>
                <w:left w:val="none" w:sz="0" w:space="0" w:color="auto"/>
                <w:bottom w:val="none" w:sz="0" w:space="0" w:color="auto"/>
                <w:right w:val="none" w:sz="0" w:space="0" w:color="auto"/>
              </w:divBdr>
            </w:div>
            <w:div w:id="99495695">
              <w:marLeft w:val="0"/>
              <w:marRight w:val="0"/>
              <w:marTop w:val="0"/>
              <w:marBottom w:val="0"/>
              <w:divBdr>
                <w:top w:val="none" w:sz="0" w:space="0" w:color="auto"/>
                <w:left w:val="none" w:sz="0" w:space="0" w:color="auto"/>
                <w:bottom w:val="none" w:sz="0" w:space="0" w:color="auto"/>
                <w:right w:val="none" w:sz="0" w:space="0" w:color="auto"/>
              </w:divBdr>
            </w:div>
            <w:div w:id="1553346640">
              <w:marLeft w:val="0"/>
              <w:marRight w:val="0"/>
              <w:marTop w:val="0"/>
              <w:marBottom w:val="0"/>
              <w:divBdr>
                <w:top w:val="none" w:sz="0" w:space="0" w:color="auto"/>
                <w:left w:val="none" w:sz="0" w:space="0" w:color="auto"/>
                <w:bottom w:val="none" w:sz="0" w:space="0" w:color="auto"/>
                <w:right w:val="none" w:sz="0" w:space="0" w:color="auto"/>
              </w:divBdr>
            </w:div>
            <w:div w:id="2086222041">
              <w:marLeft w:val="0"/>
              <w:marRight w:val="0"/>
              <w:marTop w:val="0"/>
              <w:marBottom w:val="0"/>
              <w:divBdr>
                <w:top w:val="none" w:sz="0" w:space="0" w:color="auto"/>
                <w:left w:val="none" w:sz="0" w:space="0" w:color="auto"/>
                <w:bottom w:val="none" w:sz="0" w:space="0" w:color="auto"/>
                <w:right w:val="none" w:sz="0" w:space="0" w:color="auto"/>
              </w:divBdr>
            </w:div>
            <w:div w:id="2017920899">
              <w:marLeft w:val="0"/>
              <w:marRight w:val="0"/>
              <w:marTop w:val="0"/>
              <w:marBottom w:val="0"/>
              <w:divBdr>
                <w:top w:val="none" w:sz="0" w:space="0" w:color="auto"/>
                <w:left w:val="none" w:sz="0" w:space="0" w:color="auto"/>
                <w:bottom w:val="none" w:sz="0" w:space="0" w:color="auto"/>
                <w:right w:val="none" w:sz="0" w:space="0" w:color="auto"/>
              </w:divBdr>
            </w:div>
            <w:div w:id="621303484">
              <w:marLeft w:val="0"/>
              <w:marRight w:val="0"/>
              <w:marTop w:val="0"/>
              <w:marBottom w:val="0"/>
              <w:divBdr>
                <w:top w:val="none" w:sz="0" w:space="0" w:color="auto"/>
                <w:left w:val="none" w:sz="0" w:space="0" w:color="auto"/>
                <w:bottom w:val="none" w:sz="0" w:space="0" w:color="auto"/>
                <w:right w:val="none" w:sz="0" w:space="0" w:color="auto"/>
              </w:divBdr>
            </w:div>
            <w:div w:id="322397604">
              <w:marLeft w:val="0"/>
              <w:marRight w:val="0"/>
              <w:marTop w:val="0"/>
              <w:marBottom w:val="0"/>
              <w:divBdr>
                <w:top w:val="none" w:sz="0" w:space="0" w:color="auto"/>
                <w:left w:val="none" w:sz="0" w:space="0" w:color="auto"/>
                <w:bottom w:val="none" w:sz="0" w:space="0" w:color="auto"/>
                <w:right w:val="none" w:sz="0" w:space="0" w:color="auto"/>
              </w:divBdr>
            </w:div>
            <w:div w:id="1531912041">
              <w:marLeft w:val="0"/>
              <w:marRight w:val="0"/>
              <w:marTop w:val="0"/>
              <w:marBottom w:val="0"/>
              <w:divBdr>
                <w:top w:val="none" w:sz="0" w:space="0" w:color="auto"/>
                <w:left w:val="none" w:sz="0" w:space="0" w:color="auto"/>
                <w:bottom w:val="none" w:sz="0" w:space="0" w:color="auto"/>
                <w:right w:val="none" w:sz="0" w:space="0" w:color="auto"/>
              </w:divBdr>
            </w:div>
            <w:div w:id="558053566">
              <w:marLeft w:val="0"/>
              <w:marRight w:val="0"/>
              <w:marTop w:val="0"/>
              <w:marBottom w:val="0"/>
              <w:divBdr>
                <w:top w:val="none" w:sz="0" w:space="0" w:color="auto"/>
                <w:left w:val="none" w:sz="0" w:space="0" w:color="auto"/>
                <w:bottom w:val="none" w:sz="0" w:space="0" w:color="auto"/>
                <w:right w:val="none" w:sz="0" w:space="0" w:color="auto"/>
              </w:divBdr>
            </w:div>
            <w:div w:id="1833527593">
              <w:marLeft w:val="0"/>
              <w:marRight w:val="0"/>
              <w:marTop w:val="0"/>
              <w:marBottom w:val="0"/>
              <w:divBdr>
                <w:top w:val="none" w:sz="0" w:space="0" w:color="auto"/>
                <w:left w:val="none" w:sz="0" w:space="0" w:color="auto"/>
                <w:bottom w:val="none" w:sz="0" w:space="0" w:color="auto"/>
                <w:right w:val="none" w:sz="0" w:space="0" w:color="auto"/>
              </w:divBdr>
            </w:div>
            <w:div w:id="1673215982">
              <w:marLeft w:val="0"/>
              <w:marRight w:val="0"/>
              <w:marTop w:val="0"/>
              <w:marBottom w:val="0"/>
              <w:divBdr>
                <w:top w:val="none" w:sz="0" w:space="0" w:color="auto"/>
                <w:left w:val="none" w:sz="0" w:space="0" w:color="auto"/>
                <w:bottom w:val="none" w:sz="0" w:space="0" w:color="auto"/>
                <w:right w:val="none" w:sz="0" w:space="0" w:color="auto"/>
              </w:divBdr>
            </w:div>
            <w:div w:id="422383849">
              <w:marLeft w:val="0"/>
              <w:marRight w:val="0"/>
              <w:marTop w:val="0"/>
              <w:marBottom w:val="0"/>
              <w:divBdr>
                <w:top w:val="none" w:sz="0" w:space="0" w:color="auto"/>
                <w:left w:val="none" w:sz="0" w:space="0" w:color="auto"/>
                <w:bottom w:val="none" w:sz="0" w:space="0" w:color="auto"/>
                <w:right w:val="none" w:sz="0" w:space="0" w:color="auto"/>
              </w:divBdr>
            </w:div>
            <w:div w:id="1481337661">
              <w:marLeft w:val="0"/>
              <w:marRight w:val="0"/>
              <w:marTop w:val="0"/>
              <w:marBottom w:val="0"/>
              <w:divBdr>
                <w:top w:val="none" w:sz="0" w:space="0" w:color="auto"/>
                <w:left w:val="none" w:sz="0" w:space="0" w:color="auto"/>
                <w:bottom w:val="none" w:sz="0" w:space="0" w:color="auto"/>
                <w:right w:val="none" w:sz="0" w:space="0" w:color="auto"/>
              </w:divBdr>
            </w:div>
            <w:div w:id="580137039">
              <w:marLeft w:val="0"/>
              <w:marRight w:val="0"/>
              <w:marTop w:val="0"/>
              <w:marBottom w:val="0"/>
              <w:divBdr>
                <w:top w:val="none" w:sz="0" w:space="0" w:color="auto"/>
                <w:left w:val="none" w:sz="0" w:space="0" w:color="auto"/>
                <w:bottom w:val="none" w:sz="0" w:space="0" w:color="auto"/>
                <w:right w:val="none" w:sz="0" w:space="0" w:color="auto"/>
              </w:divBdr>
            </w:div>
            <w:div w:id="1378242434">
              <w:marLeft w:val="0"/>
              <w:marRight w:val="0"/>
              <w:marTop w:val="0"/>
              <w:marBottom w:val="0"/>
              <w:divBdr>
                <w:top w:val="none" w:sz="0" w:space="0" w:color="auto"/>
                <w:left w:val="none" w:sz="0" w:space="0" w:color="auto"/>
                <w:bottom w:val="none" w:sz="0" w:space="0" w:color="auto"/>
                <w:right w:val="none" w:sz="0" w:space="0" w:color="auto"/>
              </w:divBdr>
            </w:div>
            <w:div w:id="1270773065">
              <w:marLeft w:val="0"/>
              <w:marRight w:val="0"/>
              <w:marTop w:val="0"/>
              <w:marBottom w:val="0"/>
              <w:divBdr>
                <w:top w:val="none" w:sz="0" w:space="0" w:color="auto"/>
                <w:left w:val="none" w:sz="0" w:space="0" w:color="auto"/>
                <w:bottom w:val="none" w:sz="0" w:space="0" w:color="auto"/>
                <w:right w:val="none" w:sz="0" w:space="0" w:color="auto"/>
              </w:divBdr>
            </w:div>
            <w:div w:id="272441277">
              <w:marLeft w:val="0"/>
              <w:marRight w:val="0"/>
              <w:marTop w:val="0"/>
              <w:marBottom w:val="0"/>
              <w:divBdr>
                <w:top w:val="none" w:sz="0" w:space="0" w:color="auto"/>
                <w:left w:val="none" w:sz="0" w:space="0" w:color="auto"/>
                <w:bottom w:val="none" w:sz="0" w:space="0" w:color="auto"/>
                <w:right w:val="none" w:sz="0" w:space="0" w:color="auto"/>
              </w:divBdr>
            </w:div>
            <w:div w:id="839542256">
              <w:marLeft w:val="0"/>
              <w:marRight w:val="0"/>
              <w:marTop w:val="0"/>
              <w:marBottom w:val="0"/>
              <w:divBdr>
                <w:top w:val="none" w:sz="0" w:space="0" w:color="auto"/>
                <w:left w:val="none" w:sz="0" w:space="0" w:color="auto"/>
                <w:bottom w:val="none" w:sz="0" w:space="0" w:color="auto"/>
                <w:right w:val="none" w:sz="0" w:space="0" w:color="auto"/>
              </w:divBdr>
            </w:div>
            <w:div w:id="1065837696">
              <w:marLeft w:val="0"/>
              <w:marRight w:val="0"/>
              <w:marTop w:val="0"/>
              <w:marBottom w:val="0"/>
              <w:divBdr>
                <w:top w:val="none" w:sz="0" w:space="0" w:color="auto"/>
                <w:left w:val="none" w:sz="0" w:space="0" w:color="auto"/>
                <w:bottom w:val="none" w:sz="0" w:space="0" w:color="auto"/>
                <w:right w:val="none" w:sz="0" w:space="0" w:color="auto"/>
              </w:divBdr>
            </w:div>
            <w:div w:id="965887951">
              <w:marLeft w:val="0"/>
              <w:marRight w:val="0"/>
              <w:marTop w:val="0"/>
              <w:marBottom w:val="0"/>
              <w:divBdr>
                <w:top w:val="none" w:sz="0" w:space="0" w:color="auto"/>
                <w:left w:val="none" w:sz="0" w:space="0" w:color="auto"/>
                <w:bottom w:val="none" w:sz="0" w:space="0" w:color="auto"/>
                <w:right w:val="none" w:sz="0" w:space="0" w:color="auto"/>
              </w:divBdr>
            </w:div>
            <w:div w:id="1896696142">
              <w:marLeft w:val="0"/>
              <w:marRight w:val="0"/>
              <w:marTop w:val="0"/>
              <w:marBottom w:val="0"/>
              <w:divBdr>
                <w:top w:val="none" w:sz="0" w:space="0" w:color="auto"/>
                <w:left w:val="none" w:sz="0" w:space="0" w:color="auto"/>
                <w:bottom w:val="none" w:sz="0" w:space="0" w:color="auto"/>
                <w:right w:val="none" w:sz="0" w:space="0" w:color="auto"/>
              </w:divBdr>
            </w:div>
            <w:div w:id="1536114801">
              <w:marLeft w:val="0"/>
              <w:marRight w:val="0"/>
              <w:marTop w:val="0"/>
              <w:marBottom w:val="0"/>
              <w:divBdr>
                <w:top w:val="none" w:sz="0" w:space="0" w:color="auto"/>
                <w:left w:val="none" w:sz="0" w:space="0" w:color="auto"/>
                <w:bottom w:val="none" w:sz="0" w:space="0" w:color="auto"/>
                <w:right w:val="none" w:sz="0" w:space="0" w:color="auto"/>
              </w:divBdr>
            </w:div>
            <w:div w:id="1208949127">
              <w:marLeft w:val="0"/>
              <w:marRight w:val="0"/>
              <w:marTop w:val="0"/>
              <w:marBottom w:val="0"/>
              <w:divBdr>
                <w:top w:val="none" w:sz="0" w:space="0" w:color="auto"/>
                <w:left w:val="none" w:sz="0" w:space="0" w:color="auto"/>
                <w:bottom w:val="none" w:sz="0" w:space="0" w:color="auto"/>
                <w:right w:val="none" w:sz="0" w:space="0" w:color="auto"/>
              </w:divBdr>
            </w:div>
            <w:div w:id="1489327317">
              <w:marLeft w:val="0"/>
              <w:marRight w:val="0"/>
              <w:marTop w:val="0"/>
              <w:marBottom w:val="0"/>
              <w:divBdr>
                <w:top w:val="none" w:sz="0" w:space="0" w:color="auto"/>
                <w:left w:val="none" w:sz="0" w:space="0" w:color="auto"/>
                <w:bottom w:val="none" w:sz="0" w:space="0" w:color="auto"/>
                <w:right w:val="none" w:sz="0" w:space="0" w:color="auto"/>
              </w:divBdr>
            </w:div>
            <w:div w:id="527454200">
              <w:marLeft w:val="0"/>
              <w:marRight w:val="0"/>
              <w:marTop w:val="0"/>
              <w:marBottom w:val="0"/>
              <w:divBdr>
                <w:top w:val="none" w:sz="0" w:space="0" w:color="auto"/>
                <w:left w:val="none" w:sz="0" w:space="0" w:color="auto"/>
                <w:bottom w:val="none" w:sz="0" w:space="0" w:color="auto"/>
                <w:right w:val="none" w:sz="0" w:space="0" w:color="auto"/>
              </w:divBdr>
            </w:div>
            <w:div w:id="2083218063">
              <w:marLeft w:val="0"/>
              <w:marRight w:val="0"/>
              <w:marTop w:val="0"/>
              <w:marBottom w:val="0"/>
              <w:divBdr>
                <w:top w:val="none" w:sz="0" w:space="0" w:color="auto"/>
                <w:left w:val="none" w:sz="0" w:space="0" w:color="auto"/>
                <w:bottom w:val="none" w:sz="0" w:space="0" w:color="auto"/>
                <w:right w:val="none" w:sz="0" w:space="0" w:color="auto"/>
              </w:divBdr>
            </w:div>
            <w:div w:id="595865015">
              <w:marLeft w:val="0"/>
              <w:marRight w:val="0"/>
              <w:marTop w:val="0"/>
              <w:marBottom w:val="0"/>
              <w:divBdr>
                <w:top w:val="none" w:sz="0" w:space="0" w:color="auto"/>
                <w:left w:val="none" w:sz="0" w:space="0" w:color="auto"/>
                <w:bottom w:val="none" w:sz="0" w:space="0" w:color="auto"/>
                <w:right w:val="none" w:sz="0" w:space="0" w:color="auto"/>
              </w:divBdr>
            </w:div>
            <w:div w:id="1551723171">
              <w:marLeft w:val="0"/>
              <w:marRight w:val="0"/>
              <w:marTop w:val="0"/>
              <w:marBottom w:val="0"/>
              <w:divBdr>
                <w:top w:val="none" w:sz="0" w:space="0" w:color="auto"/>
                <w:left w:val="none" w:sz="0" w:space="0" w:color="auto"/>
                <w:bottom w:val="none" w:sz="0" w:space="0" w:color="auto"/>
                <w:right w:val="none" w:sz="0" w:space="0" w:color="auto"/>
              </w:divBdr>
            </w:div>
            <w:div w:id="146821184">
              <w:marLeft w:val="0"/>
              <w:marRight w:val="0"/>
              <w:marTop w:val="0"/>
              <w:marBottom w:val="0"/>
              <w:divBdr>
                <w:top w:val="none" w:sz="0" w:space="0" w:color="auto"/>
                <w:left w:val="none" w:sz="0" w:space="0" w:color="auto"/>
                <w:bottom w:val="none" w:sz="0" w:space="0" w:color="auto"/>
                <w:right w:val="none" w:sz="0" w:space="0" w:color="auto"/>
              </w:divBdr>
            </w:div>
            <w:div w:id="1410812308">
              <w:marLeft w:val="0"/>
              <w:marRight w:val="0"/>
              <w:marTop w:val="0"/>
              <w:marBottom w:val="0"/>
              <w:divBdr>
                <w:top w:val="none" w:sz="0" w:space="0" w:color="auto"/>
                <w:left w:val="none" w:sz="0" w:space="0" w:color="auto"/>
                <w:bottom w:val="none" w:sz="0" w:space="0" w:color="auto"/>
                <w:right w:val="none" w:sz="0" w:space="0" w:color="auto"/>
              </w:divBdr>
            </w:div>
            <w:div w:id="14039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0993">
      <w:bodyDiv w:val="1"/>
      <w:marLeft w:val="0"/>
      <w:marRight w:val="0"/>
      <w:marTop w:val="0"/>
      <w:marBottom w:val="0"/>
      <w:divBdr>
        <w:top w:val="none" w:sz="0" w:space="0" w:color="auto"/>
        <w:left w:val="none" w:sz="0" w:space="0" w:color="auto"/>
        <w:bottom w:val="none" w:sz="0" w:space="0" w:color="auto"/>
        <w:right w:val="none" w:sz="0" w:space="0" w:color="auto"/>
      </w:divBdr>
    </w:div>
    <w:div w:id="414480650">
      <w:bodyDiv w:val="1"/>
      <w:marLeft w:val="0"/>
      <w:marRight w:val="0"/>
      <w:marTop w:val="0"/>
      <w:marBottom w:val="0"/>
      <w:divBdr>
        <w:top w:val="none" w:sz="0" w:space="0" w:color="auto"/>
        <w:left w:val="none" w:sz="0" w:space="0" w:color="auto"/>
        <w:bottom w:val="none" w:sz="0" w:space="0" w:color="auto"/>
        <w:right w:val="none" w:sz="0" w:space="0" w:color="auto"/>
      </w:divBdr>
    </w:div>
    <w:div w:id="416025578">
      <w:bodyDiv w:val="1"/>
      <w:marLeft w:val="0"/>
      <w:marRight w:val="0"/>
      <w:marTop w:val="0"/>
      <w:marBottom w:val="0"/>
      <w:divBdr>
        <w:top w:val="none" w:sz="0" w:space="0" w:color="auto"/>
        <w:left w:val="none" w:sz="0" w:space="0" w:color="auto"/>
        <w:bottom w:val="none" w:sz="0" w:space="0" w:color="auto"/>
        <w:right w:val="none" w:sz="0" w:space="0" w:color="auto"/>
      </w:divBdr>
    </w:div>
    <w:div w:id="419445854">
      <w:bodyDiv w:val="1"/>
      <w:marLeft w:val="0"/>
      <w:marRight w:val="0"/>
      <w:marTop w:val="0"/>
      <w:marBottom w:val="0"/>
      <w:divBdr>
        <w:top w:val="none" w:sz="0" w:space="0" w:color="auto"/>
        <w:left w:val="none" w:sz="0" w:space="0" w:color="auto"/>
        <w:bottom w:val="none" w:sz="0" w:space="0" w:color="auto"/>
        <w:right w:val="none" w:sz="0" w:space="0" w:color="auto"/>
      </w:divBdr>
    </w:div>
    <w:div w:id="430047250">
      <w:bodyDiv w:val="1"/>
      <w:marLeft w:val="0"/>
      <w:marRight w:val="0"/>
      <w:marTop w:val="0"/>
      <w:marBottom w:val="0"/>
      <w:divBdr>
        <w:top w:val="none" w:sz="0" w:space="0" w:color="auto"/>
        <w:left w:val="none" w:sz="0" w:space="0" w:color="auto"/>
        <w:bottom w:val="none" w:sz="0" w:space="0" w:color="auto"/>
        <w:right w:val="none" w:sz="0" w:space="0" w:color="auto"/>
      </w:divBdr>
    </w:div>
    <w:div w:id="467091360">
      <w:bodyDiv w:val="1"/>
      <w:marLeft w:val="0"/>
      <w:marRight w:val="0"/>
      <w:marTop w:val="0"/>
      <w:marBottom w:val="0"/>
      <w:divBdr>
        <w:top w:val="none" w:sz="0" w:space="0" w:color="auto"/>
        <w:left w:val="none" w:sz="0" w:space="0" w:color="auto"/>
        <w:bottom w:val="none" w:sz="0" w:space="0" w:color="auto"/>
        <w:right w:val="none" w:sz="0" w:space="0" w:color="auto"/>
      </w:divBdr>
    </w:div>
    <w:div w:id="480194897">
      <w:bodyDiv w:val="1"/>
      <w:marLeft w:val="0"/>
      <w:marRight w:val="0"/>
      <w:marTop w:val="0"/>
      <w:marBottom w:val="0"/>
      <w:divBdr>
        <w:top w:val="none" w:sz="0" w:space="0" w:color="auto"/>
        <w:left w:val="none" w:sz="0" w:space="0" w:color="auto"/>
        <w:bottom w:val="none" w:sz="0" w:space="0" w:color="auto"/>
        <w:right w:val="none" w:sz="0" w:space="0" w:color="auto"/>
      </w:divBdr>
    </w:div>
    <w:div w:id="491064819">
      <w:bodyDiv w:val="1"/>
      <w:marLeft w:val="0"/>
      <w:marRight w:val="0"/>
      <w:marTop w:val="0"/>
      <w:marBottom w:val="0"/>
      <w:divBdr>
        <w:top w:val="none" w:sz="0" w:space="0" w:color="auto"/>
        <w:left w:val="none" w:sz="0" w:space="0" w:color="auto"/>
        <w:bottom w:val="none" w:sz="0" w:space="0" w:color="auto"/>
        <w:right w:val="none" w:sz="0" w:space="0" w:color="auto"/>
      </w:divBdr>
    </w:div>
    <w:div w:id="503328245">
      <w:bodyDiv w:val="1"/>
      <w:marLeft w:val="0"/>
      <w:marRight w:val="0"/>
      <w:marTop w:val="0"/>
      <w:marBottom w:val="0"/>
      <w:divBdr>
        <w:top w:val="none" w:sz="0" w:space="0" w:color="auto"/>
        <w:left w:val="none" w:sz="0" w:space="0" w:color="auto"/>
        <w:bottom w:val="none" w:sz="0" w:space="0" w:color="auto"/>
        <w:right w:val="none" w:sz="0" w:space="0" w:color="auto"/>
      </w:divBdr>
    </w:div>
    <w:div w:id="506216834">
      <w:bodyDiv w:val="1"/>
      <w:marLeft w:val="0"/>
      <w:marRight w:val="0"/>
      <w:marTop w:val="0"/>
      <w:marBottom w:val="0"/>
      <w:divBdr>
        <w:top w:val="none" w:sz="0" w:space="0" w:color="auto"/>
        <w:left w:val="none" w:sz="0" w:space="0" w:color="auto"/>
        <w:bottom w:val="none" w:sz="0" w:space="0" w:color="auto"/>
        <w:right w:val="none" w:sz="0" w:space="0" w:color="auto"/>
      </w:divBdr>
    </w:div>
    <w:div w:id="513960675">
      <w:bodyDiv w:val="1"/>
      <w:marLeft w:val="0"/>
      <w:marRight w:val="0"/>
      <w:marTop w:val="0"/>
      <w:marBottom w:val="0"/>
      <w:divBdr>
        <w:top w:val="none" w:sz="0" w:space="0" w:color="auto"/>
        <w:left w:val="none" w:sz="0" w:space="0" w:color="auto"/>
        <w:bottom w:val="none" w:sz="0" w:space="0" w:color="auto"/>
        <w:right w:val="none" w:sz="0" w:space="0" w:color="auto"/>
      </w:divBdr>
    </w:div>
    <w:div w:id="524371845">
      <w:bodyDiv w:val="1"/>
      <w:marLeft w:val="0"/>
      <w:marRight w:val="0"/>
      <w:marTop w:val="0"/>
      <w:marBottom w:val="0"/>
      <w:divBdr>
        <w:top w:val="none" w:sz="0" w:space="0" w:color="auto"/>
        <w:left w:val="none" w:sz="0" w:space="0" w:color="auto"/>
        <w:bottom w:val="none" w:sz="0" w:space="0" w:color="auto"/>
        <w:right w:val="none" w:sz="0" w:space="0" w:color="auto"/>
      </w:divBdr>
    </w:div>
    <w:div w:id="535505465">
      <w:bodyDiv w:val="1"/>
      <w:marLeft w:val="0"/>
      <w:marRight w:val="0"/>
      <w:marTop w:val="0"/>
      <w:marBottom w:val="0"/>
      <w:divBdr>
        <w:top w:val="none" w:sz="0" w:space="0" w:color="auto"/>
        <w:left w:val="none" w:sz="0" w:space="0" w:color="auto"/>
        <w:bottom w:val="none" w:sz="0" w:space="0" w:color="auto"/>
        <w:right w:val="none" w:sz="0" w:space="0" w:color="auto"/>
      </w:divBdr>
    </w:div>
    <w:div w:id="600063012">
      <w:bodyDiv w:val="1"/>
      <w:marLeft w:val="0"/>
      <w:marRight w:val="0"/>
      <w:marTop w:val="0"/>
      <w:marBottom w:val="0"/>
      <w:divBdr>
        <w:top w:val="none" w:sz="0" w:space="0" w:color="auto"/>
        <w:left w:val="none" w:sz="0" w:space="0" w:color="auto"/>
        <w:bottom w:val="none" w:sz="0" w:space="0" w:color="auto"/>
        <w:right w:val="none" w:sz="0" w:space="0" w:color="auto"/>
      </w:divBdr>
      <w:divsChild>
        <w:div w:id="482427756">
          <w:marLeft w:val="0"/>
          <w:marRight w:val="0"/>
          <w:marTop w:val="0"/>
          <w:marBottom w:val="0"/>
          <w:divBdr>
            <w:top w:val="none" w:sz="0" w:space="0" w:color="auto"/>
            <w:left w:val="none" w:sz="0" w:space="0" w:color="auto"/>
            <w:bottom w:val="none" w:sz="0" w:space="0" w:color="auto"/>
            <w:right w:val="none" w:sz="0" w:space="0" w:color="auto"/>
          </w:divBdr>
          <w:divsChild>
            <w:div w:id="1019893207">
              <w:marLeft w:val="0"/>
              <w:marRight w:val="0"/>
              <w:marTop w:val="0"/>
              <w:marBottom w:val="0"/>
              <w:divBdr>
                <w:top w:val="none" w:sz="0" w:space="0" w:color="auto"/>
                <w:left w:val="none" w:sz="0" w:space="0" w:color="auto"/>
                <w:bottom w:val="none" w:sz="0" w:space="0" w:color="auto"/>
                <w:right w:val="none" w:sz="0" w:space="0" w:color="auto"/>
              </w:divBdr>
            </w:div>
            <w:div w:id="952979727">
              <w:marLeft w:val="0"/>
              <w:marRight w:val="0"/>
              <w:marTop w:val="0"/>
              <w:marBottom w:val="0"/>
              <w:divBdr>
                <w:top w:val="none" w:sz="0" w:space="0" w:color="auto"/>
                <w:left w:val="none" w:sz="0" w:space="0" w:color="auto"/>
                <w:bottom w:val="none" w:sz="0" w:space="0" w:color="auto"/>
                <w:right w:val="none" w:sz="0" w:space="0" w:color="auto"/>
              </w:divBdr>
            </w:div>
            <w:div w:id="1177429427">
              <w:marLeft w:val="0"/>
              <w:marRight w:val="0"/>
              <w:marTop w:val="0"/>
              <w:marBottom w:val="0"/>
              <w:divBdr>
                <w:top w:val="none" w:sz="0" w:space="0" w:color="auto"/>
                <w:left w:val="none" w:sz="0" w:space="0" w:color="auto"/>
                <w:bottom w:val="none" w:sz="0" w:space="0" w:color="auto"/>
                <w:right w:val="none" w:sz="0" w:space="0" w:color="auto"/>
              </w:divBdr>
            </w:div>
            <w:div w:id="1262179112">
              <w:marLeft w:val="0"/>
              <w:marRight w:val="0"/>
              <w:marTop w:val="0"/>
              <w:marBottom w:val="0"/>
              <w:divBdr>
                <w:top w:val="none" w:sz="0" w:space="0" w:color="auto"/>
                <w:left w:val="none" w:sz="0" w:space="0" w:color="auto"/>
                <w:bottom w:val="none" w:sz="0" w:space="0" w:color="auto"/>
                <w:right w:val="none" w:sz="0" w:space="0" w:color="auto"/>
              </w:divBdr>
            </w:div>
            <w:div w:id="1489008714">
              <w:marLeft w:val="0"/>
              <w:marRight w:val="0"/>
              <w:marTop w:val="0"/>
              <w:marBottom w:val="0"/>
              <w:divBdr>
                <w:top w:val="none" w:sz="0" w:space="0" w:color="auto"/>
                <w:left w:val="none" w:sz="0" w:space="0" w:color="auto"/>
                <w:bottom w:val="none" w:sz="0" w:space="0" w:color="auto"/>
                <w:right w:val="none" w:sz="0" w:space="0" w:color="auto"/>
              </w:divBdr>
            </w:div>
            <w:div w:id="1216628375">
              <w:marLeft w:val="0"/>
              <w:marRight w:val="0"/>
              <w:marTop w:val="0"/>
              <w:marBottom w:val="0"/>
              <w:divBdr>
                <w:top w:val="none" w:sz="0" w:space="0" w:color="auto"/>
                <w:left w:val="none" w:sz="0" w:space="0" w:color="auto"/>
                <w:bottom w:val="none" w:sz="0" w:space="0" w:color="auto"/>
                <w:right w:val="none" w:sz="0" w:space="0" w:color="auto"/>
              </w:divBdr>
            </w:div>
            <w:div w:id="522013280">
              <w:marLeft w:val="0"/>
              <w:marRight w:val="0"/>
              <w:marTop w:val="0"/>
              <w:marBottom w:val="0"/>
              <w:divBdr>
                <w:top w:val="none" w:sz="0" w:space="0" w:color="auto"/>
                <w:left w:val="none" w:sz="0" w:space="0" w:color="auto"/>
                <w:bottom w:val="none" w:sz="0" w:space="0" w:color="auto"/>
                <w:right w:val="none" w:sz="0" w:space="0" w:color="auto"/>
              </w:divBdr>
            </w:div>
            <w:div w:id="1623879107">
              <w:marLeft w:val="0"/>
              <w:marRight w:val="0"/>
              <w:marTop w:val="0"/>
              <w:marBottom w:val="0"/>
              <w:divBdr>
                <w:top w:val="none" w:sz="0" w:space="0" w:color="auto"/>
                <w:left w:val="none" w:sz="0" w:space="0" w:color="auto"/>
                <w:bottom w:val="none" w:sz="0" w:space="0" w:color="auto"/>
                <w:right w:val="none" w:sz="0" w:space="0" w:color="auto"/>
              </w:divBdr>
            </w:div>
            <w:div w:id="1990010244">
              <w:marLeft w:val="0"/>
              <w:marRight w:val="0"/>
              <w:marTop w:val="0"/>
              <w:marBottom w:val="0"/>
              <w:divBdr>
                <w:top w:val="none" w:sz="0" w:space="0" w:color="auto"/>
                <w:left w:val="none" w:sz="0" w:space="0" w:color="auto"/>
                <w:bottom w:val="none" w:sz="0" w:space="0" w:color="auto"/>
                <w:right w:val="none" w:sz="0" w:space="0" w:color="auto"/>
              </w:divBdr>
            </w:div>
            <w:div w:id="1281574234">
              <w:marLeft w:val="0"/>
              <w:marRight w:val="0"/>
              <w:marTop w:val="0"/>
              <w:marBottom w:val="0"/>
              <w:divBdr>
                <w:top w:val="none" w:sz="0" w:space="0" w:color="auto"/>
                <w:left w:val="none" w:sz="0" w:space="0" w:color="auto"/>
                <w:bottom w:val="none" w:sz="0" w:space="0" w:color="auto"/>
                <w:right w:val="none" w:sz="0" w:space="0" w:color="auto"/>
              </w:divBdr>
            </w:div>
            <w:div w:id="856773478">
              <w:marLeft w:val="0"/>
              <w:marRight w:val="0"/>
              <w:marTop w:val="0"/>
              <w:marBottom w:val="0"/>
              <w:divBdr>
                <w:top w:val="none" w:sz="0" w:space="0" w:color="auto"/>
                <w:left w:val="none" w:sz="0" w:space="0" w:color="auto"/>
                <w:bottom w:val="none" w:sz="0" w:space="0" w:color="auto"/>
                <w:right w:val="none" w:sz="0" w:space="0" w:color="auto"/>
              </w:divBdr>
            </w:div>
            <w:div w:id="257641709">
              <w:marLeft w:val="0"/>
              <w:marRight w:val="0"/>
              <w:marTop w:val="0"/>
              <w:marBottom w:val="0"/>
              <w:divBdr>
                <w:top w:val="none" w:sz="0" w:space="0" w:color="auto"/>
                <w:left w:val="none" w:sz="0" w:space="0" w:color="auto"/>
                <w:bottom w:val="none" w:sz="0" w:space="0" w:color="auto"/>
                <w:right w:val="none" w:sz="0" w:space="0" w:color="auto"/>
              </w:divBdr>
            </w:div>
            <w:div w:id="1300191628">
              <w:marLeft w:val="0"/>
              <w:marRight w:val="0"/>
              <w:marTop w:val="0"/>
              <w:marBottom w:val="0"/>
              <w:divBdr>
                <w:top w:val="none" w:sz="0" w:space="0" w:color="auto"/>
                <w:left w:val="none" w:sz="0" w:space="0" w:color="auto"/>
                <w:bottom w:val="none" w:sz="0" w:space="0" w:color="auto"/>
                <w:right w:val="none" w:sz="0" w:space="0" w:color="auto"/>
              </w:divBdr>
            </w:div>
            <w:div w:id="33704110">
              <w:marLeft w:val="0"/>
              <w:marRight w:val="0"/>
              <w:marTop w:val="0"/>
              <w:marBottom w:val="0"/>
              <w:divBdr>
                <w:top w:val="none" w:sz="0" w:space="0" w:color="auto"/>
                <w:left w:val="none" w:sz="0" w:space="0" w:color="auto"/>
                <w:bottom w:val="none" w:sz="0" w:space="0" w:color="auto"/>
                <w:right w:val="none" w:sz="0" w:space="0" w:color="auto"/>
              </w:divBdr>
            </w:div>
            <w:div w:id="1802577506">
              <w:marLeft w:val="0"/>
              <w:marRight w:val="0"/>
              <w:marTop w:val="0"/>
              <w:marBottom w:val="0"/>
              <w:divBdr>
                <w:top w:val="none" w:sz="0" w:space="0" w:color="auto"/>
                <w:left w:val="none" w:sz="0" w:space="0" w:color="auto"/>
                <w:bottom w:val="none" w:sz="0" w:space="0" w:color="auto"/>
                <w:right w:val="none" w:sz="0" w:space="0" w:color="auto"/>
              </w:divBdr>
            </w:div>
            <w:div w:id="316424645">
              <w:marLeft w:val="0"/>
              <w:marRight w:val="0"/>
              <w:marTop w:val="0"/>
              <w:marBottom w:val="0"/>
              <w:divBdr>
                <w:top w:val="none" w:sz="0" w:space="0" w:color="auto"/>
                <w:left w:val="none" w:sz="0" w:space="0" w:color="auto"/>
                <w:bottom w:val="none" w:sz="0" w:space="0" w:color="auto"/>
                <w:right w:val="none" w:sz="0" w:space="0" w:color="auto"/>
              </w:divBdr>
            </w:div>
            <w:div w:id="781729813">
              <w:marLeft w:val="0"/>
              <w:marRight w:val="0"/>
              <w:marTop w:val="0"/>
              <w:marBottom w:val="0"/>
              <w:divBdr>
                <w:top w:val="none" w:sz="0" w:space="0" w:color="auto"/>
                <w:left w:val="none" w:sz="0" w:space="0" w:color="auto"/>
                <w:bottom w:val="none" w:sz="0" w:space="0" w:color="auto"/>
                <w:right w:val="none" w:sz="0" w:space="0" w:color="auto"/>
              </w:divBdr>
            </w:div>
            <w:div w:id="1997756471">
              <w:marLeft w:val="0"/>
              <w:marRight w:val="0"/>
              <w:marTop w:val="0"/>
              <w:marBottom w:val="0"/>
              <w:divBdr>
                <w:top w:val="none" w:sz="0" w:space="0" w:color="auto"/>
                <w:left w:val="none" w:sz="0" w:space="0" w:color="auto"/>
                <w:bottom w:val="none" w:sz="0" w:space="0" w:color="auto"/>
                <w:right w:val="none" w:sz="0" w:space="0" w:color="auto"/>
              </w:divBdr>
            </w:div>
            <w:div w:id="1667631626">
              <w:marLeft w:val="0"/>
              <w:marRight w:val="0"/>
              <w:marTop w:val="0"/>
              <w:marBottom w:val="0"/>
              <w:divBdr>
                <w:top w:val="none" w:sz="0" w:space="0" w:color="auto"/>
                <w:left w:val="none" w:sz="0" w:space="0" w:color="auto"/>
                <w:bottom w:val="none" w:sz="0" w:space="0" w:color="auto"/>
                <w:right w:val="none" w:sz="0" w:space="0" w:color="auto"/>
              </w:divBdr>
            </w:div>
            <w:div w:id="935284086">
              <w:marLeft w:val="0"/>
              <w:marRight w:val="0"/>
              <w:marTop w:val="0"/>
              <w:marBottom w:val="0"/>
              <w:divBdr>
                <w:top w:val="none" w:sz="0" w:space="0" w:color="auto"/>
                <w:left w:val="none" w:sz="0" w:space="0" w:color="auto"/>
                <w:bottom w:val="none" w:sz="0" w:space="0" w:color="auto"/>
                <w:right w:val="none" w:sz="0" w:space="0" w:color="auto"/>
              </w:divBdr>
            </w:div>
            <w:div w:id="1084110657">
              <w:marLeft w:val="0"/>
              <w:marRight w:val="0"/>
              <w:marTop w:val="0"/>
              <w:marBottom w:val="0"/>
              <w:divBdr>
                <w:top w:val="none" w:sz="0" w:space="0" w:color="auto"/>
                <w:left w:val="none" w:sz="0" w:space="0" w:color="auto"/>
                <w:bottom w:val="none" w:sz="0" w:space="0" w:color="auto"/>
                <w:right w:val="none" w:sz="0" w:space="0" w:color="auto"/>
              </w:divBdr>
            </w:div>
            <w:div w:id="1157965364">
              <w:marLeft w:val="0"/>
              <w:marRight w:val="0"/>
              <w:marTop w:val="0"/>
              <w:marBottom w:val="0"/>
              <w:divBdr>
                <w:top w:val="none" w:sz="0" w:space="0" w:color="auto"/>
                <w:left w:val="none" w:sz="0" w:space="0" w:color="auto"/>
                <w:bottom w:val="none" w:sz="0" w:space="0" w:color="auto"/>
                <w:right w:val="none" w:sz="0" w:space="0" w:color="auto"/>
              </w:divBdr>
            </w:div>
            <w:div w:id="868026173">
              <w:marLeft w:val="0"/>
              <w:marRight w:val="0"/>
              <w:marTop w:val="0"/>
              <w:marBottom w:val="0"/>
              <w:divBdr>
                <w:top w:val="none" w:sz="0" w:space="0" w:color="auto"/>
                <w:left w:val="none" w:sz="0" w:space="0" w:color="auto"/>
                <w:bottom w:val="none" w:sz="0" w:space="0" w:color="auto"/>
                <w:right w:val="none" w:sz="0" w:space="0" w:color="auto"/>
              </w:divBdr>
            </w:div>
            <w:div w:id="943265471">
              <w:marLeft w:val="0"/>
              <w:marRight w:val="0"/>
              <w:marTop w:val="0"/>
              <w:marBottom w:val="0"/>
              <w:divBdr>
                <w:top w:val="none" w:sz="0" w:space="0" w:color="auto"/>
                <w:left w:val="none" w:sz="0" w:space="0" w:color="auto"/>
                <w:bottom w:val="none" w:sz="0" w:space="0" w:color="auto"/>
                <w:right w:val="none" w:sz="0" w:space="0" w:color="auto"/>
              </w:divBdr>
            </w:div>
            <w:div w:id="591011813">
              <w:marLeft w:val="0"/>
              <w:marRight w:val="0"/>
              <w:marTop w:val="0"/>
              <w:marBottom w:val="0"/>
              <w:divBdr>
                <w:top w:val="none" w:sz="0" w:space="0" w:color="auto"/>
                <w:left w:val="none" w:sz="0" w:space="0" w:color="auto"/>
                <w:bottom w:val="none" w:sz="0" w:space="0" w:color="auto"/>
                <w:right w:val="none" w:sz="0" w:space="0" w:color="auto"/>
              </w:divBdr>
            </w:div>
            <w:div w:id="775102438">
              <w:marLeft w:val="0"/>
              <w:marRight w:val="0"/>
              <w:marTop w:val="0"/>
              <w:marBottom w:val="0"/>
              <w:divBdr>
                <w:top w:val="none" w:sz="0" w:space="0" w:color="auto"/>
                <w:left w:val="none" w:sz="0" w:space="0" w:color="auto"/>
                <w:bottom w:val="none" w:sz="0" w:space="0" w:color="auto"/>
                <w:right w:val="none" w:sz="0" w:space="0" w:color="auto"/>
              </w:divBdr>
            </w:div>
            <w:div w:id="1307204296">
              <w:marLeft w:val="0"/>
              <w:marRight w:val="0"/>
              <w:marTop w:val="0"/>
              <w:marBottom w:val="0"/>
              <w:divBdr>
                <w:top w:val="none" w:sz="0" w:space="0" w:color="auto"/>
                <w:left w:val="none" w:sz="0" w:space="0" w:color="auto"/>
                <w:bottom w:val="none" w:sz="0" w:space="0" w:color="auto"/>
                <w:right w:val="none" w:sz="0" w:space="0" w:color="auto"/>
              </w:divBdr>
            </w:div>
            <w:div w:id="1607424734">
              <w:marLeft w:val="0"/>
              <w:marRight w:val="0"/>
              <w:marTop w:val="0"/>
              <w:marBottom w:val="0"/>
              <w:divBdr>
                <w:top w:val="none" w:sz="0" w:space="0" w:color="auto"/>
                <w:left w:val="none" w:sz="0" w:space="0" w:color="auto"/>
                <w:bottom w:val="none" w:sz="0" w:space="0" w:color="auto"/>
                <w:right w:val="none" w:sz="0" w:space="0" w:color="auto"/>
              </w:divBdr>
            </w:div>
            <w:div w:id="142432405">
              <w:marLeft w:val="0"/>
              <w:marRight w:val="0"/>
              <w:marTop w:val="0"/>
              <w:marBottom w:val="0"/>
              <w:divBdr>
                <w:top w:val="none" w:sz="0" w:space="0" w:color="auto"/>
                <w:left w:val="none" w:sz="0" w:space="0" w:color="auto"/>
                <w:bottom w:val="none" w:sz="0" w:space="0" w:color="auto"/>
                <w:right w:val="none" w:sz="0" w:space="0" w:color="auto"/>
              </w:divBdr>
            </w:div>
            <w:div w:id="1624578053">
              <w:marLeft w:val="0"/>
              <w:marRight w:val="0"/>
              <w:marTop w:val="0"/>
              <w:marBottom w:val="0"/>
              <w:divBdr>
                <w:top w:val="none" w:sz="0" w:space="0" w:color="auto"/>
                <w:left w:val="none" w:sz="0" w:space="0" w:color="auto"/>
                <w:bottom w:val="none" w:sz="0" w:space="0" w:color="auto"/>
                <w:right w:val="none" w:sz="0" w:space="0" w:color="auto"/>
              </w:divBdr>
            </w:div>
            <w:div w:id="2061241737">
              <w:marLeft w:val="0"/>
              <w:marRight w:val="0"/>
              <w:marTop w:val="0"/>
              <w:marBottom w:val="0"/>
              <w:divBdr>
                <w:top w:val="none" w:sz="0" w:space="0" w:color="auto"/>
                <w:left w:val="none" w:sz="0" w:space="0" w:color="auto"/>
                <w:bottom w:val="none" w:sz="0" w:space="0" w:color="auto"/>
                <w:right w:val="none" w:sz="0" w:space="0" w:color="auto"/>
              </w:divBdr>
            </w:div>
            <w:div w:id="1382899240">
              <w:marLeft w:val="0"/>
              <w:marRight w:val="0"/>
              <w:marTop w:val="0"/>
              <w:marBottom w:val="0"/>
              <w:divBdr>
                <w:top w:val="none" w:sz="0" w:space="0" w:color="auto"/>
                <w:left w:val="none" w:sz="0" w:space="0" w:color="auto"/>
                <w:bottom w:val="none" w:sz="0" w:space="0" w:color="auto"/>
                <w:right w:val="none" w:sz="0" w:space="0" w:color="auto"/>
              </w:divBdr>
            </w:div>
            <w:div w:id="1410350881">
              <w:marLeft w:val="0"/>
              <w:marRight w:val="0"/>
              <w:marTop w:val="0"/>
              <w:marBottom w:val="0"/>
              <w:divBdr>
                <w:top w:val="none" w:sz="0" w:space="0" w:color="auto"/>
                <w:left w:val="none" w:sz="0" w:space="0" w:color="auto"/>
                <w:bottom w:val="none" w:sz="0" w:space="0" w:color="auto"/>
                <w:right w:val="none" w:sz="0" w:space="0" w:color="auto"/>
              </w:divBdr>
            </w:div>
            <w:div w:id="1781804326">
              <w:marLeft w:val="0"/>
              <w:marRight w:val="0"/>
              <w:marTop w:val="0"/>
              <w:marBottom w:val="0"/>
              <w:divBdr>
                <w:top w:val="none" w:sz="0" w:space="0" w:color="auto"/>
                <w:left w:val="none" w:sz="0" w:space="0" w:color="auto"/>
                <w:bottom w:val="none" w:sz="0" w:space="0" w:color="auto"/>
                <w:right w:val="none" w:sz="0" w:space="0" w:color="auto"/>
              </w:divBdr>
            </w:div>
            <w:div w:id="722751022">
              <w:marLeft w:val="0"/>
              <w:marRight w:val="0"/>
              <w:marTop w:val="0"/>
              <w:marBottom w:val="0"/>
              <w:divBdr>
                <w:top w:val="none" w:sz="0" w:space="0" w:color="auto"/>
                <w:left w:val="none" w:sz="0" w:space="0" w:color="auto"/>
                <w:bottom w:val="none" w:sz="0" w:space="0" w:color="auto"/>
                <w:right w:val="none" w:sz="0" w:space="0" w:color="auto"/>
              </w:divBdr>
            </w:div>
            <w:div w:id="1289817923">
              <w:marLeft w:val="0"/>
              <w:marRight w:val="0"/>
              <w:marTop w:val="0"/>
              <w:marBottom w:val="0"/>
              <w:divBdr>
                <w:top w:val="none" w:sz="0" w:space="0" w:color="auto"/>
                <w:left w:val="none" w:sz="0" w:space="0" w:color="auto"/>
                <w:bottom w:val="none" w:sz="0" w:space="0" w:color="auto"/>
                <w:right w:val="none" w:sz="0" w:space="0" w:color="auto"/>
              </w:divBdr>
            </w:div>
            <w:div w:id="129441183">
              <w:marLeft w:val="0"/>
              <w:marRight w:val="0"/>
              <w:marTop w:val="0"/>
              <w:marBottom w:val="0"/>
              <w:divBdr>
                <w:top w:val="none" w:sz="0" w:space="0" w:color="auto"/>
                <w:left w:val="none" w:sz="0" w:space="0" w:color="auto"/>
                <w:bottom w:val="none" w:sz="0" w:space="0" w:color="auto"/>
                <w:right w:val="none" w:sz="0" w:space="0" w:color="auto"/>
              </w:divBdr>
            </w:div>
            <w:div w:id="17770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2467">
      <w:bodyDiv w:val="1"/>
      <w:marLeft w:val="0"/>
      <w:marRight w:val="0"/>
      <w:marTop w:val="0"/>
      <w:marBottom w:val="0"/>
      <w:divBdr>
        <w:top w:val="none" w:sz="0" w:space="0" w:color="auto"/>
        <w:left w:val="none" w:sz="0" w:space="0" w:color="auto"/>
        <w:bottom w:val="none" w:sz="0" w:space="0" w:color="auto"/>
        <w:right w:val="none" w:sz="0" w:space="0" w:color="auto"/>
      </w:divBdr>
    </w:div>
    <w:div w:id="617100437">
      <w:bodyDiv w:val="1"/>
      <w:marLeft w:val="0"/>
      <w:marRight w:val="0"/>
      <w:marTop w:val="0"/>
      <w:marBottom w:val="0"/>
      <w:divBdr>
        <w:top w:val="none" w:sz="0" w:space="0" w:color="auto"/>
        <w:left w:val="none" w:sz="0" w:space="0" w:color="auto"/>
        <w:bottom w:val="none" w:sz="0" w:space="0" w:color="auto"/>
        <w:right w:val="none" w:sz="0" w:space="0" w:color="auto"/>
      </w:divBdr>
    </w:div>
    <w:div w:id="651636032">
      <w:bodyDiv w:val="1"/>
      <w:marLeft w:val="0"/>
      <w:marRight w:val="0"/>
      <w:marTop w:val="0"/>
      <w:marBottom w:val="0"/>
      <w:divBdr>
        <w:top w:val="none" w:sz="0" w:space="0" w:color="auto"/>
        <w:left w:val="none" w:sz="0" w:space="0" w:color="auto"/>
        <w:bottom w:val="none" w:sz="0" w:space="0" w:color="auto"/>
        <w:right w:val="none" w:sz="0" w:space="0" w:color="auto"/>
      </w:divBdr>
    </w:div>
    <w:div w:id="661007311">
      <w:bodyDiv w:val="1"/>
      <w:marLeft w:val="0"/>
      <w:marRight w:val="0"/>
      <w:marTop w:val="0"/>
      <w:marBottom w:val="0"/>
      <w:divBdr>
        <w:top w:val="none" w:sz="0" w:space="0" w:color="auto"/>
        <w:left w:val="none" w:sz="0" w:space="0" w:color="auto"/>
        <w:bottom w:val="none" w:sz="0" w:space="0" w:color="auto"/>
        <w:right w:val="none" w:sz="0" w:space="0" w:color="auto"/>
      </w:divBdr>
    </w:div>
    <w:div w:id="678892085">
      <w:bodyDiv w:val="1"/>
      <w:marLeft w:val="0"/>
      <w:marRight w:val="0"/>
      <w:marTop w:val="0"/>
      <w:marBottom w:val="0"/>
      <w:divBdr>
        <w:top w:val="none" w:sz="0" w:space="0" w:color="auto"/>
        <w:left w:val="none" w:sz="0" w:space="0" w:color="auto"/>
        <w:bottom w:val="none" w:sz="0" w:space="0" w:color="auto"/>
        <w:right w:val="none" w:sz="0" w:space="0" w:color="auto"/>
      </w:divBdr>
    </w:div>
    <w:div w:id="693383323">
      <w:bodyDiv w:val="1"/>
      <w:marLeft w:val="0"/>
      <w:marRight w:val="0"/>
      <w:marTop w:val="0"/>
      <w:marBottom w:val="0"/>
      <w:divBdr>
        <w:top w:val="none" w:sz="0" w:space="0" w:color="auto"/>
        <w:left w:val="none" w:sz="0" w:space="0" w:color="auto"/>
        <w:bottom w:val="none" w:sz="0" w:space="0" w:color="auto"/>
        <w:right w:val="none" w:sz="0" w:space="0" w:color="auto"/>
      </w:divBdr>
    </w:div>
    <w:div w:id="717358236">
      <w:bodyDiv w:val="1"/>
      <w:marLeft w:val="0"/>
      <w:marRight w:val="0"/>
      <w:marTop w:val="0"/>
      <w:marBottom w:val="0"/>
      <w:divBdr>
        <w:top w:val="none" w:sz="0" w:space="0" w:color="auto"/>
        <w:left w:val="none" w:sz="0" w:space="0" w:color="auto"/>
        <w:bottom w:val="none" w:sz="0" w:space="0" w:color="auto"/>
        <w:right w:val="none" w:sz="0" w:space="0" w:color="auto"/>
      </w:divBdr>
    </w:div>
    <w:div w:id="740450191">
      <w:bodyDiv w:val="1"/>
      <w:marLeft w:val="0"/>
      <w:marRight w:val="0"/>
      <w:marTop w:val="0"/>
      <w:marBottom w:val="0"/>
      <w:divBdr>
        <w:top w:val="none" w:sz="0" w:space="0" w:color="auto"/>
        <w:left w:val="none" w:sz="0" w:space="0" w:color="auto"/>
        <w:bottom w:val="none" w:sz="0" w:space="0" w:color="auto"/>
        <w:right w:val="none" w:sz="0" w:space="0" w:color="auto"/>
      </w:divBdr>
    </w:div>
    <w:div w:id="766732731">
      <w:bodyDiv w:val="1"/>
      <w:marLeft w:val="0"/>
      <w:marRight w:val="0"/>
      <w:marTop w:val="0"/>
      <w:marBottom w:val="0"/>
      <w:divBdr>
        <w:top w:val="none" w:sz="0" w:space="0" w:color="auto"/>
        <w:left w:val="none" w:sz="0" w:space="0" w:color="auto"/>
        <w:bottom w:val="none" w:sz="0" w:space="0" w:color="auto"/>
        <w:right w:val="none" w:sz="0" w:space="0" w:color="auto"/>
      </w:divBdr>
    </w:div>
    <w:div w:id="772089569">
      <w:bodyDiv w:val="1"/>
      <w:marLeft w:val="0"/>
      <w:marRight w:val="0"/>
      <w:marTop w:val="0"/>
      <w:marBottom w:val="0"/>
      <w:divBdr>
        <w:top w:val="none" w:sz="0" w:space="0" w:color="auto"/>
        <w:left w:val="none" w:sz="0" w:space="0" w:color="auto"/>
        <w:bottom w:val="none" w:sz="0" w:space="0" w:color="auto"/>
        <w:right w:val="none" w:sz="0" w:space="0" w:color="auto"/>
      </w:divBdr>
    </w:div>
    <w:div w:id="772168876">
      <w:bodyDiv w:val="1"/>
      <w:marLeft w:val="0"/>
      <w:marRight w:val="0"/>
      <w:marTop w:val="0"/>
      <w:marBottom w:val="0"/>
      <w:divBdr>
        <w:top w:val="none" w:sz="0" w:space="0" w:color="auto"/>
        <w:left w:val="none" w:sz="0" w:space="0" w:color="auto"/>
        <w:bottom w:val="none" w:sz="0" w:space="0" w:color="auto"/>
        <w:right w:val="none" w:sz="0" w:space="0" w:color="auto"/>
      </w:divBdr>
    </w:div>
    <w:div w:id="783766374">
      <w:bodyDiv w:val="1"/>
      <w:marLeft w:val="0"/>
      <w:marRight w:val="0"/>
      <w:marTop w:val="0"/>
      <w:marBottom w:val="0"/>
      <w:divBdr>
        <w:top w:val="none" w:sz="0" w:space="0" w:color="auto"/>
        <w:left w:val="none" w:sz="0" w:space="0" w:color="auto"/>
        <w:bottom w:val="none" w:sz="0" w:space="0" w:color="auto"/>
        <w:right w:val="none" w:sz="0" w:space="0" w:color="auto"/>
      </w:divBdr>
    </w:div>
    <w:div w:id="786394709">
      <w:bodyDiv w:val="1"/>
      <w:marLeft w:val="0"/>
      <w:marRight w:val="0"/>
      <w:marTop w:val="0"/>
      <w:marBottom w:val="0"/>
      <w:divBdr>
        <w:top w:val="none" w:sz="0" w:space="0" w:color="auto"/>
        <w:left w:val="none" w:sz="0" w:space="0" w:color="auto"/>
        <w:bottom w:val="none" w:sz="0" w:space="0" w:color="auto"/>
        <w:right w:val="none" w:sz="0" w:space="0" w:color="auto"/>
      </w:divBdr>
    </w:div>
    <w:div w:id="793787393">
      <w:bodyDiv w:val="1"/>
      <w:marLeft w:val="0"/>
      <w:marRight w:val="0"/>
      <w:marTop w:val="0"/>
      <w:marBottom w:val="0"/>
      <w:divBdr>
        <w:top w:val="none" w:sz="0" w:space="0" w:color="auto"/>
        <w:left w:val="none" w:sz="0" w:space="0" w:color="auto"/>
        <w:bottom w:val="none" w:sz="0" w:space="0" w:color="auto"/>
        <w:right w:val="none" w:sz="0" w:space="0" w:color="auto"/>
      </w:divBdr>
    </w:div>
    <w:div w:id="797339744">
      <w:bodyDiv w:val="1"/>
      <w:marLeft w:val="0"/>
      <w:marRight w:val="0"/>
      <w:marTop w:val="0"/>
      <w:marBottom w:val="0"/>
      <w:divBdr>
        <w:top w:val="none" w:sz="0" w:space="0" w:color="auto"/>
        <w:left w:val="none" w:sz="0" w:space="0" w:color="auto"/>
        <w:bottom w:val="none" w:sz="0" w:space="0" w:color="auto"/>
        <w:right w:val="none" w:sz="0" w:space="0" w:color="auto"/>
      </w:divBdr>
    </w:div>
    <w:div w:id="808088056">
      <w:bodyDiv w:val="1"/>
      <w:marLeft w:val="0"/>
      <w:marRight w:val="0"/>
      <w:marTop w:val="0"/>
      <w:marBottom w:val="0"/>
      <w:divBdr>
        <w:top w:val="none" w:sz="0" w:space="0" w:color="auto"/>
        <w:left w:val="none" w:sz="0" w:space="0" w:color="auto"/>
        <w:bottom w:val="none" w:sz="0" w:space="0" w:color="auto"/>
        <w:right w:val="none" w:sz="0" w:space="0" w:color="auto"/>
      </w:divBdr>
    </w:div>
    <w:div w:id="821196227">
      <w:bodyDiv w:val="1"/>
      <w:marLeft w:val="0"/>
      <w:marRight w:val="0"/>
      <w:marTop w:val="0"/>
      <w:marBottom w:val="0"/>
      <w:divBdr>
        <w:top w:val="none" w:sz="0" w:space="0" w:color="auto"/>
        <w:left w:val="none" w:sz="0" w:space="0" w:color="auto"/>
        <w:bottom w:val="none" w:sz="0" w:space="0" w:color="auto"/>
        <w:right w:val="none" w:sz="0" w:space="0" w:color="auto"/>
      </w:divBdr>
    </w:div>
    <w:div w:id="830144707">
      <w:bodyDiv w:val="1"/>
      <w:marLeft w:val="0"/>
      <w:marRight w:val="0"/>
      <w:marTop w:val="0"/>
      <w:marBottom w:val="0"/>
      <w:divBdr>
        <w:top w:val="none" w:sz="0" w:space="0" w:color="auto"/>
        <w:left w:val="none" w:sz="0" w:space="0" w:color="auto"/>
        <w:bottom w:val="none" w:sz="0" w:space="0" w:color="auto"/>
        <w:right w:val="none" w:sz="0" w:space="0" w:color="auto"/>
      </w:divBdr>
    </w:div>
    <w:div w:id="845169873">
      <w:bodyDiv w:val="1"/>
      <w:marLeft w:val="0"/>
      <w:marRight w:val="0"/>
      <w:marTop w:val="0"/>
      <w:marBottom w:val="0"/>
      <w:divBdr>
        <w:top w:val="none" w:sz="0" w:space="0" w:color="auto"/>
        <w:left w:val="none" w:sz="0" w:space="0" w:color="auto"/>
        <w:bottom w:val="none" w:sz="0" w:space="0" w:color="auto"/>
        <w:right w:val="none" w:sz="0" w:space="0" w:color="auto"/>
      </w:divBdr>
    </w:div>
    <w:div w:id="864749448">
      <w:bodyDiv w:val="1"/>
      <w:marLeft w:val="0"/>
      <w:marRight w:val="0"/>
      <w:marTop w:val="0"/>
      <w:marBottom w:val="0"/>
      <w:divBdr>
        <w:top w:val="none" w:sz="0" w:space="0" w:color="auto"/>
        <w:left w:val="none" w:sz="0" w:space="0" w:color="auto"/>
        <w:bottom w:val="none" w:sz="0" w:space="0" w:color="auto"/>
        <w:right w:val="none" w:sz="0" w:space="0" w:color="auto"/>
      </w:divBdr>
    </w:div>
    <w:div w:id="865101989">
      <w:bodyDiv w:val="1"/>
      <w:marLeft w:val="0"/>
      <w:marRight w:val="0"/>
      <w:marTop w:val="0"/>
      <w:marBottom w:val="0"/>
      <w:divBdr>
        <w:top w:val="none" w:sz="0" w:space="0" w:color="auto"/>
        <w:left w:val="none" w:sz="0" w:space="0" w:color="auto"/>
        <w:bottom w:val="none" w:sz="0" w:space="0" w:color="auto"/>
        <w:right w:val="none" w:sz="0" w:space="0" w:color="auto"/>
      </w:divBdr>
    </w:div>
    <w:div w:id="915434615">
      <w:bodyDiv w:val="1"/>
      <w:marLeft w:val="0"/>
      <w:marRight w:val="0"/>
      <w:marTop w:val="0"/>
      <w:marBottom w:val="0"/>
      <w:divBdr>
        <w:top w:val="none" w:sz="0" w:space="0" w:color="auto"/>
        <w:left w:val="none" w:sz="0" w:space="0" w:color="auto"/>
        <w:bottom w:val="none" w:sz="0" w:space="0" w:color="auto"/>
        <w:right w:val="none" w:sz="0" w:space="0" w:color="auto"/>
      </w:divBdr>
    </w:div>
    <w:div w:id="919367983">
      <w:bodyDiv w:val="1"/>
      <w:marLeft w:val="0"/>
      <w:marRight w:val="0"/>
      <w:marTop w:val="0"/>
      <w:marBottom w:val="0"/>
      <w:divBdr>
        <w:top w:val="none" w:sz="0" w:space="0" w:color="auto"/>
        <w:left w:val="none" w:sz="0" w:space="0" w:color="auto"/>
        <w:bottom w:val="none" w:sz="0" w:space="0" w:color="auto"/>
        <w:right w:val="none" w:sz="0" w:space="0" w:color="auto"/>
      </w:divBdr>
      <w:divsChild>
        <w:div w:id="1555921022">
          <w:marLeft w:val="0"/>
          <w:marRight w:val="0"/>
          <w:marTop w:val="0"/>
          <w:marBottom w:val="0"/>
          <w:divBdr>
            <w:top w:val="none" w:sz="0" w:space="0" w:color="auto"/>
            <w:left w:val="none" w:sz="0" w:space="0" w:color="auto"/>
            <w:bottom w:val="none" w:sz="0" w:space="0" w:color="auto"/>
            <w:right w:val="none" w:sz="0" w:space="0" w:color="auto"/>
          </w:divBdr>
          <w:divsChild>
            <w:div w:id="1223128785">
              <w:marLeft w:val="0"/>
              <w:marRight w:val="0"/>
              <w:marTop w:val="0"/>
              <w:marBottom w:val="0"/>
              <w:divBdr>
                <w:top w:val="none" w:sz="0" w:space="0" w:color="auto"/>
                <w:left w:val="none" w:sz="0" w:space="0" w:color="auto"/>
                <w:bottom w:val="none" w:sz="0" w:space="0" w:color="auto"/>
                <w:right w:val="none" w:sz="0" w:space="0" w:color="auto"/>
              </w:divBdr>
            </w:div>
            <w:div w:id="1586693728">
              <w:marLeft w:val="0"/>
              <w:marRight w:val="0"/>
              <w:marTop w:val="0"/>
              <w:marBottom w:val="0"/>
              <w:divBdr>
                <w:top w:val="none" w:sz="0" w:space="0" w:color="auto"/>
                <w:left w:val="none" w:sz="0" w:space="0" w:color="auto"/>
                <w:bottom w:val="none" w:sz="0" w:space="0" w:color="auto"/>
                <w:right w:val="none" w:sz="0" w:space="0" w:color="auto"/>
              </w:divBdr>
            </w:div>
            <w:div w:id="742532607">
              <w:marLeft w:val="0"/>
              <w:marRight w:val="0"/>
              <w:marTop w:val="0"/>
              <w:marBottom w:val="0"/>
              <w:divBdr>
                <w:top w:val="none" w:sz="0" w:space="0" w:color="auto"/>
                <w:left w:val="none" w:sz="0" w:space="0" w:color="auto"/>
                <w:bottom w:val="none" w:sz="0" w:space="0" w:color="auto"/>
                <w:right w:val="none" w:sz="0" w:space="0" w:color="auto"/>
              </w:divBdr>
            </w:div>
            <w:div w:id="858203373">
              <w:marLeft w:val="0"/>
              <w:marRight w:val="0"/>
              <w:marTop w:val="0"/>
              <w:marBottom w:val="0"/>
              <w:divBdr>
                <w:top w:val="none" w:sz="0" w:space="0" w:color="auto"/>
                <w:left w:val="none" w:sz="0" w:space="0" w:color="auto"/>
                <w:bottom w:val="none" w:sz="0" w:space="0" w:color="auto"/>
                <w:right w:val="none" w:sz="0" w:space="0" w:color="auto"/>
              </w:divBdr>
            </w:div>
            <w:div w:id="439689705">
              <w:marLeft w:val="0"/>
              <w:marRight w:val="0"/>
              <w:marTop w:val="0"/>
              <w:marBottom w:val="0"/>
              <w:divBdr>
                <w:top w:val="none" w:sz="0" w:space="0" w:color="auto"/>
                <w:left w:val="none" w:sz="0" w:space="0" w:color="auto"/>
                <w:bottom w:val="none" w:sz="0" w:space="0" w:color="auto"/>
                <w:right w:val="none" w:sz="0" w:space="0" w:color="auto"/>
              </w:divBdr>
            </w:div>
            <w:div w:id="1945571109">
              <w:marLeft w:val="0"/>
              <w:marRight w:val="0"/>
              <w:marTop w:val="0"/>
              <w:marBottom w:val="0"/>
              <w:divBdr>
                <w:top w:val="none" w:sz="0" w:space="0" w:color="auto"/>
                <w:left w:val="none" w:sz="0" w:space="0" w:color="auto"/>
                <w:bottom w:val="none" w:sz="0" w:space="0" w:color="auto"/>
                <w:right w:val="none" w:sz="0" w:space="0" w:color="auto"/>
              </w:divBdr>
            </w:div>
            <w:div w:id="12802581">
              <w:marLeft w:val="0"/>
              <w:marRight w:val="0"/>
              <w:marTop w:val="0"/>
              <w:marBottom w:val="0"/>
              <w:divBdr>
                <w:top w:val="none" w:sz="0" w:space="0" w:color="auto"/>
                <w:left w:val="none" w:sz="0" w:space="0" w:color="auto"/>
                <w:bottom w:val="none" w:sz="0" w:space="0" w:color="auto"/>
                <w:right w:val="none" w:sz="0" w:space="0" w:color="auto"/>
              </w:divBdr>
            </w:div>
            <w:div w:id="1995142957">
              <w:marLeft w:val="0"/>
              <w:marRight w:val="0"/>
              <w:marTop w:val="0"/>
              <w:marBottom w:val="0"/>
              <w:divBdr>
                <w:top w:val="none" w:sz="0" w:space="0" w:color="auto"/>
                <w:left w:val="none" w:sz="0" w:space="0" w:color="auto"/>
                <w:bottom w:val="none" w:sz="0" w:space="0" w:color="auto"/>
                <w:right w:val="none" w:sz="0" w:space="0" w:color="auto"/>
              </w:divBdr>
            </w:div>
            <w:div w:id="354768366">
              <w:marLeft w:val="0"/>
              <w:marRight w:val="0"/>
              <w:marTop w:val="0"/>
              <w:marBottom w:val="0"/>
              <w:divBdr>
                <w:top w:val="none" w:sz="0" w:space="0" w:color="auto"/>
                <w:left w:val="none" w:sz="0" w:space="0" w:color="auto"/>
                <w:bottom w:val="none" w:sz="0" w:space="0" w:color="auto"/>
                <w:right w:val="none" w:sz="0" w:space="0" w:color="auto"/>
              </w:divBdr>
            </w:div>
            <w:div w:id="999043214">
              <w:marLeft w:val="0"/>
              <w:marRight w:val="0"/>
              <w:marTop w:val="0"/>
              <w:marBottom w:val="0"/>
              <w:divBdr>
                <w:top w:val="none" w:sz="0" w:space="0" w:color="auto"/>
                <w:left w:val="none" w:sz="0" w:space="0" w:color="auto"/>
                <w:bottom w:val="none" w:sz="0" w:space="0" w:color="auto"/>
                <w:right w:val="none" w:sz="0" w:space="0" w:color="auto"/>
              </w:divBdr>
            </w:div>
            <w:div w:id="1090009444">
              <w:marLeft w:val="0"/>
              <w:marRight w:val="0"/>
              <w:marTop w:val="0"/>
              <w:marBottom w:val="0"/>
              <w:divBdr>
                <w:top w:val="none" w:sz="0" w:space="0" w:color="auto"/>
                <w:left w:val="none" w:sz="0" w:space="0" w:color="auto"/>
                <w:bottom w:val="none" w:sz="0" w:space="0" w:color="auto"/>
                <w:right w:val="none" w:sz="0" w:space="0" w:color="auto"/>
              </w:divBdr>
            </w:div>
            <w:div w:id="1322588279">
              <w:marLeft w:val="0"/>
              <w:marRight w:val="0"/>
              <w:marTop w:val="0"/>
              <w:marBottom w:val="0"/>
              <w:divBdr>
                <w:top w:val="none" w:sz="0" w:space="0" w:color="auto"/>
                <w:left w:val="none" w:sz="0" w:space="0" w:color="auto"/>
                <w:bottom w:val="none" w:sz="0" w:space="0" w:color="auto"/>
                <w:right w:val="none" w:sz="0" w:space="0" w:color="auto"/>
              </w:divBdr>
            </w:div>
            <w:div w:id="586814301">
              <w:marLeft w:val="0"/>
              <w:marRight w:val="0"/>
              <w:marTop w:val="0"/>
              <w:marBottom w:val="0"/>
              <w:divBdr>
                <w:top w:val="none" w:sz="0" w:space="0" w:color="auto"/>
                <w:left w:val="none" w:sz="0" w:space="0" w:color="auto"/>
                <w:bottom w:val="none" w:sz="0" w:space="0" w:color="auto"/>
                <w:right w:val="none" w:sz="0" w:space="0" w:color="auto"/>
              </w:divBdr>
            </w:div>
            <w:div w:id="1499661649">
              <w:marLeft w:val="0"/>
              <w:marRight w:val="0"/>
              <w:marTop w:val="0"/>
              <w:marBottom w:val="0"/>
              <w:divBdr>
                <w:top w:val="none" w:sz="0" w:space="0" w:color="auto"/>
                <w:left w:val="none" w:sz="0" w:space="0" w:color="auto"/>
                <w:bottom w:val="none" w:sz="0" w:space="0" w:color="auto"/>
                <w:right w:val="none" w:sz="0" w:space="0" w:color="auto"/>
              </w:divBdr>
            </w:div>
            <w:div w:id="1856580311">
              <w:marLeft w:val="0"/>
              <w:marRight w:val="0"/>
              <w:marTop w:val="0"/>
              <w:marBottom w:val="0"/>
              <w:divBdr>
                <w:top w:val="none" w:sz="0" w:space="0" w:color="auto"/>
                <w:left w:val="none" w:sz="0" w:space="0" w:color="auto"/>
                <w:bottom w:val="none" w:sz="0" w:space="0" w:color="auto"/>
                <w:right w:val="none" w:sz="0" w:space="0" w:color="auto"/>
              </w:divBdr>
            </w:div>
            <w:div w:id="134490044">
              <w:marLeft w:val="0"/>
              <w:marRight w:val="0"/>
              <w:marTop w:val="0"/>
              <w:marBottom w:val="0"/>
              <w:divBdr>
                <w:top w:val="none" w:sz="0" w:space="0" w:color="auto"/>
                <w:left w:val="none" w:sz="0" w:space="0" w:color="auto"/>
                <w:bottom w:val="none" w:sz="0" w:space="0" w:color="auto"/>
                <w:right w:val="none" w:sz="0" w:space="0" w:color="auto"/>
              </w:divBdr>
            </w:div>
            <w:div w:id="1986471078">
              <w:marLeft w:val="0"/>
              <w:marRight w:val="0"/>
              <w:marTop w:val="0"/>
              <w:marBottom w:val="0"/>
              <w:divBdr>
                <w:top w:val="none" w:sz="0" w:space="0" w:color="auto"/>
                <w:left w:val="none" w:sz="0" w:space="0" w:color="auto"/>
                <w:bottom w:val="none" w:sz="0" w:space="0" w:color="auto"/>
                <w:right w:val="none" w:sz="0" w:space="0" w:color="auto"/>
              </w:divBdr>
            </w:div>
            <w:div w:id="143202480">
              <w:marLeft w:val="0"/>
              <w:marRight w:val="0"/>
              <w:marTop w:val="0"/>
              <w:marBottom w:val="0"/>
              <w:divBdr>
                <w:top w:val="none" w:sz="0" w:space="0" w:color="auto"/>
                <w:left w:val="none" w:sz="0" w:space="0" w:color="auto"/>
                <w:bottom w:val="none" w:sz="0" w:space="0" w:color="auto"/>
                <w:right w:val="none" w:sz="0" w:space="0" w:color="auto"/>
              </w:divBdr>
            </w:div>
            <w:div w:id="583105391">
              <w:marLeft w:val="0"/>
              <w:marRight w:val="0"/>
              <w:marTop w:val="0"/>
              <w:marBottom w:val="0"/>
              <w:divBdr>
                <w:top w:val="none" w:sz="0" w:space="0" w:color="auto"/>
                <w:left w:val="none" w:sz="0" w:space="0" w:color="auto"/>
                <w:bottom w:val="none" w:sz="0" w:space="0" w:color="auto"/>
                <w:right w:val="none" w:sz="0" w:space="0" w:color="auto"/>
              </w:divBdr>
            </w:div>
            <w:div w:id="2086805867">
              <w:marLeft w:val="0"/>
              <w:marRight w:val="0"/>
              <w:marTop w:val="0"/>
              <w:marBottom w:val="0"/>
              <w:divBdr>
                <w:top w:val="none" w:sz="0" w:space="0" w:color="auto"/>
                <w:left w:val="none" w:sz="0" w:space="0" w:color="auto"/>
                <w:bottom w:val="none" w:sz="0" w:space="0" w:color="auto"/>
                <w:right w:val="none" w:sz="0" w:space="0" w:color="auto"/>
              </w:divBdr>
            </w:div>
            <w:div w:id="308172474">
              <w:marLeft w:val="0"/>
              <w:marRight w:val="0"/>
              <w:marTop w:val="0"/>
              <w:marBottom w:val="0"/>
              <w:divBdr>
                <w:top w:val="none" w:sz="0" w:space="0" w:color="auto"/>
                <w:left w:val="none" w:sz="0" w:space="0" w:color="auto"/>
                <w:bottom w:val="none" w:sz="0" w:space="0" w:color="auto"/>
                <w:right w:val="none" w:sz="0" w:space="0" w:color="auto"/>
              </w:divBdr>
            </w:div>
            <w:div w:id="906764990">
              <w:marLeft w:val="0"/>
              <w:marRight w:val="0"/>
              <w:marTop w:val="0"/>
              <w:marBottom w:val="0"/>
              <w:divBdr>
                <w:top w:val="none" w:sz="0" w:space="0" w:color="auto"/>
                <w:left w:val="none" w:sz="0" w:space="0" w:color="auto"/>
                <w:bottom w:val="none" w:sz="0" w:space="0" w:color="auto"/>
                <w:right w:val="none" w:sz="0" w:space="0" w:color="auto"/>
              </w:divBdr>
            </w:div>
            <w:div w:id="1830050553">
              <w:marLeft w:val="0"/>
              <w:marRight w:val="0"/>
              <w:marTop w:val="0"/>
              <w:marBottom w:val="0"/>
              <w:divBdr>
                <w:top w:val="none" w:sz="0" w:space="0" w:color="auto"/>
                <w:left w:val="none" w:sz="0" w:space="0" w:color="auto"/>
                <w:bottom w:val="none" w:sz="0" w:space="0" w:color="auto"/>
                <w:right w:val="none" w:sz="0" w:space="0" w:color="auto"/>
              </w:divBdr>
            </w:div>
            <w:div w:id="467673618">
              <w:marLeft w:val="0"/>
              <w:marRight w:val="0"/>
              <w:marTop w:val="0"/>
              <w:marBottom w:val="0"/>
              <w:divBdr>
                <w:top w:val="none" w:sz="0" w:space="0" w:color="auto"/>
                <w:left w:val="none" w:sz="0" w:space="0" w:color="auto"/>
                <w:bottom w:val="none" w:sz="0" w:space="0" w:color="auto"/>
                <w:right w:val="none" w:sz="0" w:space="0" w:color="auto"/>
              </w:divBdr>
            </w:div>
            <w:div w:id="561406816">
              <w:marLeft w:val="0"/>
              <w:marRight w:val="0"/>
              <w:marTop w:val="0"/>
              <w:marBottom w:val="0"/>
              <w:divBdr>
                <w:top w:val="none" w:sz="0" w:space="0" w:color="auto"/>
                <w:left w:val="none" w:sz="0" w:space="0" w:color="auto"/>
                <w:bottom w:val="none" w:sz="0" w:space="0" w:color="auto"/>
                <w:right w:val="none" w:sz="0" w:space="0" w:color="auto"/>
              </w:divBdr>
            </w:div>
            <w:div w:id="244845007">
              <w:marLeft w:val="0"/>
              <w:marRight w:val="0"/>
              <w:marTop w:val="0"/>
              <w:marBottom w:val="0"/>
              <w:divBdr>
                <w:top w:val="none" w:sz="0" w:space="0" w:color="auto"/>
                <w:left w:val="none" w:sz="0" w:space="0" w:color="auto"/>
                <w:bottom w:val="none" w:sz="0" w:space="0" w:color="auto"/>
                <w:right w:val="none" w:sz="0" w:space="0" w:color="auto"/>
              </w:divBdr>
            </w:div>
            <w:div w:id="1253734384">
              <w:marLeft w:val="0"/>
              <w:marRight w:val="0"/>
              <w:marTop w:val="0"/>
              <w:marBottom w:val="0"/>
              <w:divBdr>
                <w:top w:val="none" w:sz="0" w:space="0" w:color="auto"/>
                <w:left w:val="none" w:sz="0" w:space="0" w:color="auto"/>
                <w:bottom w:val="none" w:sz="0" w:space="0" w:color="auto"/>
                <w:right w:val="none" w:sz="0" w:space="0" w:color="auto"/>
              </w:divBdr>
            </w:div>
            <w:div w:id="1708986494">
              <w:marLeft w:val="0"/>
              <w:marRight w:val="0"/>
              <w:marTop w:val="0"/>
              <w:marBottom w:val="0"/>
              <w:divBdr>
                <w:top w:val="none" w:sz="0" w:space="0" w:color="auto"/>
                <w:left w:val="none" w:sz="0" w:space="0" w:color="auto"/>
                <w:bottom w:val="none" w:sz="0" w:space="0" w:color="auto"/>
                <w:right w:val="none" w:sz="0" w:space="0" w:color="auto"/>
              </w:divBdr>
            </w:div>
            <w:div w:id="1110003667">
              <w:marLeft w:val="0"/>
              <w:marRight w:val="0"/>
              <w:marTop w:val="0"/>
              <w:marBottom w:val="0"/>
              <w:divBdr>
                <w:top w:val="none" w:sz="0" w:space="0" w:color="auto"/>
                <w:left w:val="none" w:sz="0" w:space="0" w:color="auto"/>
                <w:bottom w:val="none" w:sz="0" w:space="0" w:color="auto"/>
                <w:right w:val="none" w:sz="0" w:space="0" w:color="auto"/>
              </w:divBdr>
            </w:div>
            <w:div w:id="1965696984">
              <w:marLeft w:val="0"/>
              <w:marRight w:val="0"/>
              <w:marTop w:val="0"/>
              <w:marBottom w:val="0"/>
              <w:divBdr>
                <w:top w:val="none" w:sz="0" w:space="0" w:color="auto"/>
                <w:left w:val="none" w:sz="0" w:space="0" w:color="auto"/>
                <w:bottom w:val="none" w:sz="0" w:space="0" w:color="auto"/>
                <w:right w:val="none" w:sz="0" w:space="0" w:color="auto"/>
              </w:divBdr>
            </w:div>
            <w:div w:id="341472645">
              <w:marLeft w:val="0"/>
              <w:marRight w:val="0"/>
              <w:marTop w:val="0"/>
              <w:marBottom w:val="0"/>
              <w:divBdr>
                <w:top w:val="none" w:sz="0" w:space="0" w:color="auto"/>
                <w:left w:val="none" w:sz="0" w:space="0" w:color="auto"/>
                <w:bottom w:val="none" w:sz="0" w:space="0" w:color="auto"/>
                <w:right w:val="none" w:sz="0" w:space="0" w:color="auto"/>
              </w:divBdr>
            </w:div>
            <w:div w:id="397824033">
              <w:marLeft w:val="0"/>
              <w:marRight w:val="0"/>
              <w:marTop w:val="0"/>
              <w:marBottom w:val="0"/>
              <w:divBdr>
                <w:top w:val="none" w:sz="0" w:space="0" w:color="auto"/>
                <w:left w:val="none" w:sz="0" w:space="0" w:color="auto"/>
                <w:bottom w:val="none" w:sz="0" w:space="0" w:color="auto"/>
                <w:right w:val="none" w:sz="0" w:space="0" w:color="auto"/>
              </w:divBdr>
            </w:div>
            <w:div w:id="786436452">
              <w:marLeft w:val="0"/>
              <w:marRight w:val="0"/>
              <w:marTop w:val="0"/>
              <w:marBottom w:val="0"/>
              <w:divBdr>
                <w:top w:val="none" w:sz="0" w:space="0" w:color="auto"/>
                <w:left w:val="none" w:sz="0" w:space="0" w:color="auto"/>
                <w:bottom w:val="none" w:sz="0" w:space="0" w:color="auto"/>
                <w:right w:val="none" w:sz="0" w:space="0" w:color="auto"/>
              </w:divBdr>
            </w:div>
            <w:div w:id="812718952">
              <w:marLeft w:val="0"/>
              <w:marRight w:val="0"/>
              <w:marTop w:val="0"/>
              <w:marBottom w:val="0"/>
              <w:divBdr>
                <w:top w:val="none" w:sz="0" w:space="0" w:color="auto"/>
                <w:left w:val="none" w:sz="0" w:space="0" w:color="auto"/>
                <w:bottom w:val="none" w:sz="0" w:space="0" w:color="auto"/>
                <w:right w:val="none" w:sz="0" w:space="0" w:color="auto"/>
              </w:divBdr>
            </w:div>
            <w:div w:id="1642416833">
              <w:marLeft w:val="0"/>
              <w:marRight w:val="0"/>
              <w:marTop w:val="0"/>
              <w:marBottom w:val="0"/>
              <w:divBdr>
                <w:top w:val="none" w:sz="0" w:space="0" w:color="auto"/>
                <w:left w:val="none" w:sz="0" w:space="0" w:color="auto"/>
                <w:bottom w:val="none" w:sz="0" w:space="0" w:color="auto"/>
                <w:right w:val="none" w:sz="0" w:space="0" w:color="auto"/>
              </w:divBdr>
            </w:div>
            <w:div w:id="2091349875">
              <w:marLeft w:val="0"/>
              <w:marRight w:val="0"/>
              <w:marTop w:val="0"/>
              <w:marBottom w:val="0"/>
              <w:divBdr>
                <w:top w:val="none" w:sz="0" w:space="0" w:color="auto"/>
                <w:left w:val="none" w:sz="0" w:space="0" w:color="auto"/>
                <w:bottom w:val="none" w:sz="0" w:space="0" w:color="auto"/>
                <w:right w:val="none" w:sz="0" w:space="0" w:color="auto"/>
              </w:divBdr>
            </w:div>
            <w:div w:id="575824805">
              <w:marLeft w:val="0"/>
              <w:marRight w:val="0"/>
              <w:marTop w:val="0"/>
              <w:marBottom w:val="0"/>
              <w:divBdr>
                <w:top w:val="none" w:sz="0" w:space="0" w:color="auto"/>
                <w:left w:val="none" w:sz="0" w:space="0" w:color="auto"/>
                <w:bottom w:val="none" w:sz="0" w:space="0" w:color="auto"/>
                <w:right w:val="none" w:sz="0" w:space="0" w:color="auto"/>
              </w:divBdr>
            </w:div>
            <w:div w:id="1632057433">
              <w:marLeft w:val="0"/>
              <w:marRight w:val="0"/>
              <w:marTop w:val="0"/>
              <w:marBottom w:val="0"/>
              <w:divBdr>
                <w:top w:val="none" w:sz="0" w:space="0" w:color="auto"/>
                <w:left w:val="none" w:sz="0" w:space="0" w:color="auto"/>
                <w:bottom w:val="none" w:sz="0" w:space="0" w:color="auto"/>
                <w:right w:val="none" w:sz="0" w:space="0" w:color="auto"/>
              </w:divBdr>
            </w:div>
            <w:div w:id="1113552746">
              <w:marLeft w:val="0"/>
              <w:marRight w:val="0"/>
              <w:marTop w:val="0"/>
              <w:marBottom w:val="0"/>
              <w:divBdr>
                <w:top w:val="none" w:sz="0" w:space="0" w:color="auto"/>
                <w:left w:val="none" w:sz="0" w:space="0" w:color="auto"/>
                <w:bottom w:val="none" w:sz="0" w:space="0" w:color="auto"/>
                <w:right w:val="none" w:sz="0" w:space="0" w:color="auto"/>
              </w:divBdr>
            </w:div>
            <w:div w:id="1397049778">
              <w:marLeft w:val="0"/>
              <w:marRight w:val="0"/>
              <w:marTop w:val="0"/>
              <w:marBottom w:val="0"/>
              <w:divBdr>
                <w:top w:val="none" w:sz="0" w:space="0" w:color="auto"/>
                <w:left w:val="none" w:sz="0" w:space="0" w:color="auto"/>
                <w:bottom w:val="none" w:sz="0" w:space="0" w:color="auto"/>
                <w:right w:val="none" w:sz="0" w:space="0" w:color="auto"/>
              </w:divBdr>
            </w:div>
            <w:div w:id="1574269084">
              <w:marLeft w:val="0"/>
              <w:marRight w:val="0"/>
              <w:marTop w:val="0"/>
              <w:marBottom w:val="0"/>
              <w:divBdr>
                <w:top w:val="none" w:sz="0" w:space="0" w:color="auto"/>
                <w:left w:val="none" w:sz="0" w:space="0" w:color="auto"/>
                <w:bottom w:val="none" w:sz="0" w:space="0" w:color="auto"/>
                <w:right w:val="none" w:sz="0" w:space="0" w:color="auto"/>
              </w:divBdr>
            </w:div>
            <w:div w:id="690834615">
              <w:marLeft w:val="0"/>
              <w:marRight w:val="0"/>
              <w:marTop w:val="0"/>
              <w:marBottom w:val="0"/>
              <w:divBdr>
                <w:top w:val="none" w:sz="0" w:space="0" w:color="auto"/>
                <w:left w:val="none" w:sz="0" w:space="0" w:color="auto"/>
                <w:bottom w:val="none" w:sz="0" w:space="0" w:color="auto"/>
                <w:right w:val="none" w:sz="0" w:space="0" w:color="auto"/>
              </w:divBdr>
            </w:div>
            <w:div w:id="720129601">
              <w:marLeft w:val="0"/>
              <w:marRight w:val="0"/>
              <w:marTop w:val="0"/>
              <w:marBottom w:val="0"/>
              <w:divBdr>
                <w:top w:val="none" w:sz="0" w:space="0" w:color="auto"/>
                <w:left w:val="none" w:sz="0" w:space="0" w:color="auto"/>
                <w:bottom w:val="none" w:sz="0" w:space="0" w:color="auto"/>
                <w:right w:val="none" w:sz="0" w:space="0" w:color="auto"/>
              </w:divBdr>
            </w:div>
            <w:div w:id="640572541">
              <w:marLeft w:val="0"/>
              <w:marRight w:val="0"/>
              <w:marTop w:val="0"/>
              <w:marBottom w:val="0"/>
              <w:divBdr>
                <w:top w:val="none" w:sz="0" w:space="0" w:color="auto"/>
                <w:left w:val="none" w:sz="0" w:space="0" w:color="auto"/>
                <w:bottom w:val="none" w:sz="0" w:space="0" w:color="auto"/>
                <w:right w:val="none" w:sz="0" w:space="0" w:color="auto"/>
              </w:divBdr>
            </w:div>
            <w:div w:id="1235430267">
              <w:marLeft w:val="0"/>
              <w:marRight w:val="0"/>
              <w:marTop w:val="0"/>
              <w:marBottom w:val="0"/>
              <w:divBdr>
                <w:top w:val="none" w:sz="0" w:space="0" w:color="auto"/>
                <w:left w:val="none" w:sz="0" w:space="0" w:color="auto"/>
                <w:bottom w:val="none" w:sz="0" w:space="0" w:color="auto"/>
                <w:right w:val="none" w:sz="0" w:space="0" w:color="auto"/>
              </w:divBdr>
            </w:div>
            <w:div w:id="506482631">
              <w:marLeft w:val="0"/>
              <w:marRight w:val="0"/>
              <w:marTop w:val="0"/>
              <w:marBottom w:val="0"/>
              <w:divBdr>
                <w:top w:val="none" w:sz="0" w:space="0" w:color="auto"/>
                <w:left w:val="none" w:sz="0" w:space="0" w:color="auto"/>
                <w:bottom w:val="none" w:sz="0" w:space="0" w:color="auto"/>
                <w:right w:val="none" w:sz="0" w:space="0" w:color="auto"/>
              </w:divBdr>
            </w:div>
            <w:div w:id="772701355">
              <w:marLeft w:val="0"/>
              <w:marRight w:val="0"/>
              <w:marTop w:val="0"/>
              <w:marBottom w:val="0"/>
              <w:divBdr>
                <w:top w:val="none" w:sz="0" w:space="0" w:color="auto"/>
                <w:left w:val="none" w:sz="0" w:space="0" w:color="auto"/>
                <w:bottom w:val="none" w:sz="0" w:space="0" w:color="auto"/>
                <w:right w:val="none" w:sz="0" w:space="0" w:color="auto"/>
              </w:divBdr>
            </w:div>
            <w:div w:id="1297371020">
              <w:marLeft w:val="0"/>
              <w:marRight w:val="0"/>
              <w:marTop w:val="0"/>
              <w:marBottom w:val="0"/>
              <w:divBdr>
                <w:top w:val="none" w:sz="0" w:space="0" w:color="auto"/>
                <w:left w:val="none" w:sz="0" w:space="0" w:color="auto"/>
                <w:bottom w:val="none" w:sz="0" w:space="0" w:color="auto"/>
                <w:right w:val="none" w:sz="0" w:space="0" w:color="auto"/>
              </w:divBdr>
            </w:div>
            <w:div w:id="1323269261">
              <w:marLeft w:val="0"/>
              <w:marRight w:val="0"/>
              <w:marTop w:val="0"/>
              <w:marBottom w:val="0"/>
              <w:divBdr>
                <w:top w:val="none" w:sz="0" w:space="0" w:color="auto"/>
                <w:left w:val="none" w:sz="0" w:space="0" w:color="auto"/>
                <w:bottom w:val="none" w:sz="0" w:space="0" w:color="auto"/>
                <w:right w:val="none" w:sz="0" w:space="0" w:color="auto"/>
              </w:divBdr>
            </w:div>
            <w:div w:id="14746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13821">
      <w:bodyDiv w:val="1"/>
      <w:marLeft w:val="0"/>
      <w:marRight w:val="0"/>
      <w:marTop w:val="0"/>
      <w:marBottom w:val="0"/>
      <w:divBdr>
        <w:top w:val="none" w:sz="0" w:space="0" w:color="auto"/>
        <w:left w:val="none" w:sz="0" w:space="0" w:color="auto"/>
        <w:bottom w:val="none" w:sz="0" w:space="0" w:color="auto"/>
        <w:right w:val="none" w:sz="0" w:space="0" w:color="auto"/>
      </w:divBdr>
    </w:div>
    <w:div w:id="948121755">
      <w:bodyDiv w:val="1"/>
      <w:marLeft w:val="0"/>
      <w:marRight w:val="0"/>
      <w:marTop w:val="0"/>
      <w:marBottom w:val="0"/>
      <w:divBdr>
        <w:top w:val="none" w:sz="0" w:space="0" w:color="auto"/>
        <w:left w:val="none" w:sz="0" w:space="0" w:color="auto"/>
        <w:bottom w:val="none" w:sz="0" w:space="0" w:color="auto"/>
        <w:right w:val="none" w:sz="0" w:space="0" w:color="auto"/>
      </w:divBdr>
    </w:div>
    <w:div w:id="950745457">
      <w:bodyDiv w:val="1"/>
      <w:marLeft w:val="0"/>
      <w:marRight w:val="0"/>
      <w:marTop w:val="0"/>
      <w:marBottom w:val="0"/>
      <w:divBdr>
        <w:top w:val="none" w:sz="0" w:space="0" w:color="auto"/>
        <w:left w:val="none" w:sz="0" w:space="0" w:color="auto"/>
        <w:bottom w:val="none" w:sz="0" w:space="0" w:color="auto"/>
        <w:right w:val="none" w:sz="0" w:space="0" w:color="auto"/>
      </w:divBdr>
    </w:div>
    <w:div w:id="955477797">
      <w:bodyDiv w:val="1"/>
      <w:marLeft w:val="0"/>
      <w:marRight w:val="0"/>
      <w:marTop w:val="0"/>
      <w:marBottom w:val="0"/>
      <w:divBdr>
        <w:top w:val="none" w:sz="0" w:space="0" w:color="auto"/>
        <w:left w:val="none" w:sz="0" w:space="0" w:color="auto"/>
        <w:bottom w:val="none" w:sz="0" w:space="0" w:color="auto"/>
        <w:right w:val="none" w:sz="0" w:space="0" w:color="auto"/>
      </w:divBdr>
    </w:div>
    <w:div w:id="969285399">
      <w:bodyDiv w:val="1"/>
      <w:marLeft w:val="0"/>
      <w:marRight w:val="0"/>
      <w:marTop w:val="0"/>
      <w:marBottom w:val="0"/>
      <w:divBdr>
        <w:top w:val="none" w:sz="0" w:space="0" w:color="auto"/>
        <w:left w:val="none" w:sz="0" w:space="0" w:color="auto"/>
        <w:bottom w:val="none" w:sz="0" w:space="0" w:color="auto"/>
        <w:right w:val="none" w:sz="0" w:space="0" w:color="auto"/>
      </w:divBdr>
      <w:divsChild>
        <w:div w:id="879049857">
          <w:marLeft w:val="0"/>
          <w:marRight w:val="0"/>
          <w:marTop w:val="0"/>
          <w:marBottom w:val="0"/>
          <w:divBdr>
            <w:top w:val="none" w:sz="0" w:space="0" w:color="auto"/>
            <w:left w:val="none" w:sz="0" w:space="0" w:color="auto"/>
            <w:bottom w:val="none" w:sz="0" w:space="0" w:color="auto"/>
            <w:right w:val="none" w:sz="0" w:space="0" w:color="auto"/>
          </w:divBdr>
          <w:divsChild>
            <w:div w:id="424349660">
              <w:marLeft w:val="0"/>
              <w:marRight w:val="0"/>
              <w:marTop w:val="0"/>
              <w:marBottom w:val="0"/>
              <w:divBdr>
                <w:top w:val="none" w:sz="0" w:space="0" w:color="auto"/>
                <w:left w:val="none" w:sz="0" w:space="0" w:color="auto"/>
                <w:bottom w:val="none" w:sz="0" w:space="0" w:color="auto"/>
                <w:right w:val="none" w:sz="0" w:space="0" w:color="auto"/>
              </w:divBdr>
            </w:div>
            <w:div w:id="1791893869">
              <w:marLeft w:val="0"/>
              <w:marRight w:val="0"/>
              <w:marTop w:val="0"/>
              <w:marBottom w:val="0"/>
              <w:divBdr>
                <w:top w:val="none" w:sz="0" w:space="0" w:color="auto"/>
                <w:left w:val="none" w:sz="0" w:space="0" w:color="auto"/>
                <w:bottom w:val="none" w:sz="0" w:space="0" w:color="auto"/>
                <w:right w:val="none" w:sz="0" w:space="0" w:color="auto"/>
              </w:divBdr>
            </w:div>
            <w:div w:id="1579823736">
              <w:marLeft w:val="0"/>
              <w:marRight w:val="0"/>
              <w:marTop w:val="0"/>
              <w:marBottom w:val="0"/>
              <w:divBdr>
                <w:top w:val="none" w:sz="0" w:space="0" w:color="auto"/>
                <w:left w:val="none" w:sz="0" w:space="0" w:color="auto"/>
                <w:bottom w:val="none" w:sz="0" w:space="0" w:color="auto"/>
                <w:right w:val="none" w:sz="0" w:space="0" w:color="auto"/>
              </w:divBdr>
            </w:div>
            <w:div w:id="918169943">
              <w:marLeft w:val="0"/>
              <w:marRight w:val="0"/>
              <w:marTop w:val="0"/>
              <w:marBottom w:val="0"/>
              <w:divBdr>
                <w:top w:val="none" w:sz="0" w:space="0" w:color="auto"/>
                <w:left w:val="none" w:sz="0" w:space="0" w:color="auto"/>
                <w:bottom w:val="none" w:sz="0" w:space="0" w:color="auto"/>
                <w:right w:val="none" w:sz="0" w:space="0" w:color="auto"/>
              </w:divBdr>
            </w:div>
            <w:div w:id="105857395">
              <w:marLeft w:val="0"/>
              <w:marRight w:val="0"/>
              <w:marTop w:val="0"/>
              <w:marBottom w:val="0"/>
              <w:divBdr>
                <w:top w:val="none" w:sz="0" w:space="0" w:color="auto"/>
                <w:left w:val="none" w:sz="0" w:space="0" w:color="auto"/>
                <w:bottom w:val="none" w:sz="0" w:space="0" w:color="auto"/>
                <w:right w:val="none" w:sz="0" w:space="0" w:color="auto"/>
              </w:divBdr>
            </w:div>
            <w:div w:id="1798253094">
              <w:marLeft w:val="0"/>
              <w:marRight w:val="0"/>
              <w:marTop w:val="0"/>
              <w:marBottom w:val="0"/>
              <w:divBdr>
                <w:top w:val="none" w:sz="0" w:space="0" w:color="auto"/>
                <w:left w:val="none" w:sz="0" w:space="0" w:color="auto"/>
                <w:bottom w:val="none" w:sz="0" w:space="0" w:color="auto"/>
                <w:right w:val="none" w:sz="0" w:space="0" w:color="auto"/>
              </w:divBdr>
            </w:div>
            <w:div w:id="136460889">
              <w:marLeft w:val="0"/>
              <w:marRight w:val="0"/>
              <w:marTop w:val="0"/>
              <w:marBottom w:val="0"/>
              <w:divBdr>
                <w:top w:val="none" w:sz="0" w:space="0" w:color="auto"/>
                <w:left w:val="none" w:sz="0" w:space="0" w:color="auto"/>
                <w:bottom w:val="none" w:sz="0" w:space="0" w:color="auto"/>
                <w:right w:val="none" w:sz="0" w:space="0" w:color="auto"/>
              </w:divBdr>
            </w:div>
            <w:div w:id="1984461939">
              <w:marLeft w:val="0"/>
              <w:marRight w:val="0"/>
              <w:marTop w:val="0"/>
              <w:marBottom w:val="0"/>
              <w:divBdr>
                <w:top w:val="none" w:sz="0" w:space="0" w:color="auto"/>
                <w:left w:val="none" w:sz="0" w:space="0" w:color="auto"/>
                <w:bottom w:val="none" w:sz="0" w:space="0" w:color="auto"/>
                <w:right w:val="none" w:sz="0" w:space="0" w:color="auto"/>
              </w:divBdr>
            </w:div>
            <w:div w:id="9769532">
              <w:marLeft w:val="0"/>
              <w:marRight w:val="0"/>
              <w:marTop w:val="0"/>
              <w:marBottom w:val="0"/>
              <w:divBdr>
                <w:top w:val="none" w:sz="0" w:space="0" w:color="auto"/>
                <w:left w:val="none" w:sz="0" w:space="0" w:color="auto"/>
                <w:bottom w:val="none" w:sz="0" w:space="0" w:color="auto"/>
                <w:right w:val="none" w:sz="0" w:space="0" w:color="auto"/>
              </w:divBdr>
            </w:div>
            <w:div w:id="346365827">
              <w:marLeft w:val="0"/>
              <w:marRight w:val="0"/>
              <w:marTop w:val="0"/>
              <w:marBottom w:val="0"/>
              <w:divBdr>
                <w:top w:val="none" w:sz="0" w:space="0" w:color="auto"/>
                <w:left w:val="none" w:sz="0" w:space="0" w:color="auto"/>
                <w:bottom w:val="none" w:sz="0" w:space="0" w:color="auto"/>
                <w:right w:val="none" w:sz="0" w:space="0" w:color="auto"/>
              </w:divBdr>
            </w:div>
            <w:div w:id="1953782385">
              <w:marLeft w:val="0"/>
              <w:marRight w:val="0"/>
              <w:marTop w:val="0"/>
              <w:marBottom w:val="0"/>
              <w:divBdr>
                <w:top w:val="none" w:sz="0" w:space="0" w:color="auto"/>
                <w:left w:val="none" w:sz="0" w:space="0" w:color="auto"/>
                <w:bottom w:val="none" w:sz="0" w:space="0" w:color="auto"/>
                <w:right w:val="none" w:sz="0" w:space="0" w:color="auto"/>
              </w:divBdr>
            </w:div>
            <w:div w:id="831456389">
              <w:marLeft w:val="0"/>
              <w:marRight w:val="0"/>
              <w:marTop w:val="0"/>
              <w:marBottom w:val="0"/>
              <w:divBdr>
                <w:top w:val="none" w:sz="0" w:space="0" w:color="auto"/>
                <w:left w:val="none" w:sz="0" w:space="0" w:color="auto"/>
                <w:bottom w:val="none" w:sz="0" w:space="0" w:color="auto"/>
                <w:right w:val="none" w:sz="0" w:space="0" w:color="auto"/>
              </w:divBdr>
            </w:div>
            <w:div w:id="2091193957">
              <w:marLeft w:val="0"/>
              <w:marRight w:val="0"/>
              <w:marTop w:val="0"/>
              <w:marBottom w:val="0"/>
              <w:divBdr>
                <w:top w:val="none" w:sz="0" w:space="0" w:color="auto"/>
                <w:left w:val="none" w:sz="0" w:space="0" w:color="auto"/>
                <w:bottom w:val="none" w:sz="0" w:space="0" w:color="auto"/>
                <w:right w:val="none" w:sz="0" w:space="0" w:color="auto"/>
              </w:divBdr>
            </w:div>
            <w:div w:id="532117322">
              <w:marLeft w:val="0"/>
              <w:marRight w:val="0"/>
              <w:marTop w:val="0"/>
              <w:marBottom w:val="0"/>
              <w:divBdr>
                <w:top w:val="none" w:sz="0" w:space="0" w:color="auto"/>
                <w:left w:val="none" w:sz="0" w:space="0" w:color="auto"/>
                <w:bottom w:val="none" w:sz="0" w:space="0" w:color="auto"/>
                <w:right w:val="none" w:sz="0" w:space="0" w:color="auto"/>
              </w:divBdr>
            </w:div>
            <w:div w:id="1901937005">
              <w:marLeft w:val="0"/>
              <w:marRight w:val="0"/>
              <w:marTop w:val="0"/>
              <w:marBottom w:val="0"/>
              <w:divBdr>
                <w:top w:val="none" w:sz="0" w:space="0" w:color="auto"/>
                <w:left w:val="none" w:sz="0" w:space="0" w:color="auto"/>
                <w:bottom w:val="none" w:sz="0" w:space="0" w:color="auto"/>
                <w:right w:val="none" w:sz="0" w:space="0" w:color="auto"/>
              </w:divBdr>
            </w:div>
            <w:div w:id="44524248">
              <w:marLeft w:val="0"/>
              <w:marRight w:val="0"/>
              <w:marTop w:val="0"/>
              <w:marBottom w:val="0"/>
              <w:divBdr>
                <w:top w:val="none" w:sz="0" w:space="0" w:color="auto"/>
                <w:left w:val="none" w:sz="0" w:space="0" w:color="auto"/>
                <w:bottom w:val="none" w:sz="0" w:space="0" w:color="auto"/>
                <w:right w:val="none" w:sz="0" w:space="0" w:color="auto"/>
              </w:divBdr>
            </w:div>
            <w:div w:id="468478487">
              <w:marLeft w:val="0"/>
              <w:marRight w:val="0"/>
              <w:marTop w:val="0"/>
              <w:marBottom w:val="0"/>
              <w:divBdr>
                <w:top w:val="none" w:sz="0" w:space="0" w:color="auto"/>
                <w:left w:val="none" w:sz="0" w:space="0" w:color="auto"/>
                <w:bottom w:val="none" w:sz="0" w:space="0" w:color="auto"/>
                <w:right w:val="none" w:sz="0" w:space="0" w:color="auto"/>
              </w:divBdr>
            </w:div>
            <w:div w:id="608128841">
              <w:marLeft w:val="0"/>
              <w:marRight w:val="0"/>
              <w:marTop w:val="0"/>
              <w:marBottom w:val="0"/>
              <w:divBdr>
                <w:top w:val="none" w:sz="0" w:space="0" w:color="auto"/>
                <w:left w:val="none" w:sz="0" w:space="0" w:color="auto"/>
                <w:bottom w:val="none" w:sz="0" w:space="0" w:color="auto"/>
                <w:right w:val="none" w:sz="0" w:space="0" w:color="auto"/>
              </w:divBdr>
            </w:div>
            <w:div w:id="1160779781">
              <w:marLeft w:val="0"/>
              <w:marRight w:val="0"/>
              <w:marTop w:val="0"/>
              <w:marBottom w:val="0"/>
              <w:divBdr>
                <w:top w:val="none" w:sz="0" w:space="0" w:color="auto"/>
                <w:left w:val="none" w:sz="0" w:space="0" w:color="auto"/>
                <w:bottom w:val="none" w:sz="0" w:space="0" w:color="auto"/>
                <w:right w:val="none" w:sz="0" w:space="0" w:color="auto"/>
              </w:divBdr>
            </w:div>
            <w:div w:id="167523535">
              <w:marLeft w:val="0"/>
              <w:marRight w:val="0"/>
              <w:marTop w:val="0"/>
              <w:marBottom w:val="0"/>
              <w:divBdr>
                <w:top w:val="none" w:sz="0" w:space="0" w:color="auto"/>
                <w:left w:val="none" w:sz="0" w:space="0" w:color="auto"/>
                <w:bottom w:val="none" w:sz="0" w:space="0" w:color="auto"/>
                <w:right w:val="none" w:sz="0" w:space="0" w:color="auto"/>
              </w:divBdr>
            </w:div>
            <w:div w:id="152986888">
              <w:marLeft w:val="0"/>
              <w:marRight w:val="0"/>
              <w:marTop w:val="0"/>
              <w:marBottom w:val="0"/>
              <w:divBdr>
                <w:top w:val="none" w:sz="0" w:space="0" w:color="auto"/>
                <w:left w:val="none" w:sz="0" w:space="0" w:color="auto"/>
                <w:bottom w:val="none" w:sz="0" w:space="0" w:color="auto"/>
                <w:right w:val="none" w:sz="0" w:space="0" w:color="auto"/>
              </w:divBdr>
            </w:div>
            <w:div w:id="2048873405">
              <w:marLeft w:val="0"/>
              <w:marRight w:val="0"/>
              <w:marTop w:val="0"/>
              <w:marBottom w:val="0"/>
              <w:divBdr>
                <w:top w:val="none" w:sz="0" w:space="0" w:color="auto"/>
                <w:left w:val="none" w:sz="0" w:space="0" w:color="auto"/>
                <w:bottom w:val="none" w:sz="0" w:space="0" w:color="auto"/>
                <w:right w:val="none" w:sz="0" w:space="0" w:color="auto"/>
              </w:divBdr>
            </w:div>
            <w:div w:id="557589359">
              <w:marLeft w:val="0"/>
              <w:marRight w:val="0"/>
              <w:marTop w:val="0"/>
              <w:marBottom w:val="0"/>
              <w:divBdr>
                <w:top w:val="none" w:sz="0" w:space="0" w:color="auto"/>
                <w:left w:val="none" w:sz="0" w:space="0" w:color="auto"/>
                <w:bottom w:val="none" w:sz="0" w:space="0" w:color="auto"/>
                <w:right w:val="none" w:sz="0" w:space="0" w:color="auto"/>
              </w:divBdr>
            </w:div>
            <w:div w:id="1927037388">
              <w:marLeft w:val="0"/>
              <w:marRight w:val="0"/>
              <w:marTop w:val="0"/>
              <w:marBottom w:val="0"/>
              <w:divBdr>
                <w:top w:val="none" w:sz="0" w:space="0" w:color="auto"/>
                <w:left w:val="none" w:sz="0" w:space="0" w:color="auto"/>
                <w:bottom w:val="none" w:sz="0" w:space="0" w:color="auto"/>
                <w:right w:val="none" w:sz="0" w:space="0" w:color="auto"/>
              </w:divBdr>
            </w:div>
            <w:div w:id="1535387529">
              <w:marLeft w:val="0"/>
              <w:marRight w:val="0"/>
              <w:marTop w:val="0"/>
              <w:marBottom w:val="0"/>
              <w:divBdr>
                <w:top w:val="none" w:sz="0" w:space="0" w:color="auto"/>
                <w:left w:val="none" w:sz="0" w:space="0" w:color="auto"/>
                <w:bottom w:val="none" w:sz="0" w:space="0" w:color="auto"/>
                <w:right w:val="none" w:sz="0" w:space="0" w:color="auto"/>
              </w:divBdr>
            </w:div>
            <w:div w:id="1052847811">
              <w:marLeft w:val="0"/>
              <w:marRight w:val="0"/>
              <w:marTop w:val="0"/>
              <w:marBottom w:val="0"/>
              <w:divBdr>
                <w:top w:val="none" w:sz="0" w:space="0" w:color="auto"/>
                <w:left w:val="none" w:sz="0" w:space="0" w:color="auto"/>
                <w:bottom w:val="none" w:sz="0" w:space="0" w:color="auto"/>
                <w:right w:val="none" w:sz="0" w:space="0" w:color="auto"/>
              </w:divBdr>
            </w:div>
            <w:div w:id="175732975">
              <w:marLeft w:val="0"/>
              <w:marRight w:val="0"/>
              <w:marTop w:val="0"/>
              <w:marBottom w:val="0"/>
              <w:divBdr>
                <w:top w:val="none" w:sz="0" w:space="0" w:color="auto"/>
                <w:left w:val="none" w:sz="0" w:space="0" w:color="auto"/>
                <w:bottom w:val="none" w:sz="0" w:space="0" w:color="auto"/>
                <w:right w:val="none" w:sz="0" w:space="0" w:color="auto"/>
              </w:divBdr>
            </w:div>
            <w:div w:id="562526313">
              <w:marLeft w:val="0"/>
              <w:marRight w:val="0"/>
              <w:marTop w:val="0"/>
              <w:marBottom w:val="0"/>
              <w:divBdr>
                <w:top w:val="none" w:sz="0" w:space="0" w:color="auto"/>
                <w:left w:val="none" w:sz="0" w:space="0" w:color="auto"/>
                <w:bottom w:val="none" w:sz="0" w:space="0" w:color="auto"/>
                <w:right w:val="none" w:sz="0" w:space="0" w:color="auto"/>
              </w:divBdr>
            </w:div>
            <w:div w:id="1964461631">
              <w:marLeft w:val="0"/>
              <w:marRight w:val="0"/>
              <w:marTop w:val="0"/>
              <w:marBottom w:val="0"/>
              <w:divBdr>
                <w:top w:val="none" w:sz="0" w:space="0" w:color="auto"/>
                <w:left w:val="none" w:sz="0" w:space="0" w:color="auto"/>
                <w:bottom w:val="none" w:sz="0" w:space="0" w:color="auto"/>
                <w:right w:val="none" w:sz="0" w:space="0" w:color="auto"/>
              </w:divBdr>
            </w:div>
            <w:div w:id="2021926744">
              <w:marLeft w:val="0"/>
              <w:marRight w:val="0"/>
              <w:marTop w:val="0"/>
              <w:marBottom w:val="0"/>
              <w:divBdr>
                <w:top w:val="none" w:sz="0" w:space="0" w:color="auto"/>
                <w:left w:val="none" w:sz="0" w:space="0" w:color="auto"/>
                <w:bottom w:val="none" w:sz="0" w:space="0" w:color="auto"/>
                <w:right w:val="none" w:sz="0" w:space="0" w:color="auto"/>
              </w:divBdr>
            </w:div>
            <w:div w:id="1571386199">
              <w:marLeft w:val="0"/>
              <w:marRight w:val="0"/>
              <w:marTop w:val="0"/>
              <w:marBottom w:val="0"/>
              <w:divBdr>
                <w:top w:val="none" w:sz="0" w:space="0" w:color="auto"/>
                <w:left w:val="none" w:sz="0" w:space="0" w:color="auto"/>
                <w:bottom w:val="none" w:sz="0" w:space="0" w:color="auto"/>
                <w:right w:val="none" w:sz="0" w:space="0" w:color="auto"/>
              </w:divBdr>
            </w:div>
            <w:div w:id="125203361">
              <w:marLeft w:val="0"/>
              <w:marRight w:val="0"/>
              <w:marTop w:val="0"/>
              <w:marBottom w:val="0"/>
              <w:divBdr>
                <w:top w:val="none" w:sz="0" w:space="0" w:color="auto"/>
                <w:left w:val="none" w:sz="0" w:space="0" w:color="auto"/>
                <w:bottom w:val="none" w:sz="0" w:space="0" w:color="auto"/>
                <w:right w:val="none" w:sz="0" w:space="0" w:color="auto"/>
              </w:divBdr>
            </w:div>
            <w:div w:id="587470519">
              <w:marLeft w:val="0"/>
              <w:marRight w:val="0"/>
              <w:marTop w:val="0"/>
              <w:marBottom w:val="0"/>
              <w:divBdr>
                <w:top w:val="none" w:sz="0" w:space="0" w:color="auto"/>
                <w:left w:val="none" w:sz="0" w:space="0" w:color="auto"/>
                <w:bottom w:val="none" w:sz="0" w:space="0" w:color="auto"/>
                <w:right w:val="none" w:sz="0" w:space="0" w:color="auto"/>
              </w:divBdr>
            </w:div>
            <w:div w:id="169150219">
              <w:marLeft w:val="0"/>
              <w:marRight w:val="0"/>
              <w:marTop w:val="0"/>
              <w:marBottom w:val="0"/>
              <w:divBdr>
                <w:top w:val="none" w:sz="0" w:space="0" w:color="auto"/>
                <w:left w:val="none" w:sz="0" w:space="0" w:color="auto"/>
                <w:bottom w:val="none" w:sz="0" w:space="0" w:color="auto"/>
                <w:right w:val="none" w:sz="0" w:space="0" w:color="auto"/>
              </w:divBdr>
            </w:div>
            <w:div w:id="836533444">
              <w:marLeft w:val="0"/>
              <w:marRight w:val="0"/>
              <w:marTop w:val="0"/>
              <w:marBottom w:val="0"/>
              <w:divBdr>
                <w:top w:val="none" w:sz="0" w:space="0" w:color="auto"/>
                <w:left w:val="none" w:sz="0" w:space="0" w:color="auto"/>
                <w:bottom w:val="none" w:sz="0" w:space="0" w:color="auto"/>
                <w:right w:val="none" w:sz="0" w:space="0" w:color="auto"/>
              </w:divBdr>
            </w:div>
            <w:div w:id="275453005">
              <w:marLeft w:val="0"/>
              <w:marRight w:val="0"/>
              <w:marTop w:val="0"/>
              <w:marBottom w:val="0"/>
              <w:divBdr>
                <w:top w:val="none" w:sz="0" w:space="0" w:color="auto"/>
                <w:left w:val="none" w:sz="0" w:space="0" w:color="auto"/>
                <w:bottom w:val="none" w:sz="0" w:space="0" w:color="auto"/>
                <w:right w:val="none" w:sz="0" w:space="0" w:color="auto"/>
              </w:divBdr>
            </w:div>
            <w:div w:id="1595892059">
              <w:marLeft w:val="0"/>
              <w:marRight w:val="0"/>
              <w:marTop w:val="0"/>
              <w:marBottom w:val="0"/>
              <w:divBdr>
                <w:top w:val="none" w:sz="0" w:space="0" w:color="auto"/>
                <w:left w:val="none" w:sz="0" w:space="0" w:color="auto"/>
                <w:bottom w:val="none" w:sz="0" w:space="0" w:color="auto"/>
                <w:right w:val="none" w:sz="0" w:space="0" w:color="auto"/>
              </w:divBdr>
            </w:div>
            <w:div w:id="1926573569">
              <w:marLeft w:val="0"/>
              <w:marRight w:val="0"/>
              <w:marTop w:val="0"/>
              <w:marBottom w:val="0"/>
              <w:divBdr>
                <w:top w:val="none" w:sz="0" w:space="0" w:color="auto"/>
                <w:left w:val="none" w:sz="0" w:space="0" w:color="auto"/>
                <w:bottom w:val="none" w:sz="0" w:space="0" w:color="auto"/>
                <w:right w:val="none" w:sz="0" w:space="0" w:color="auto"/>
              </w:divBdr>
            </w:div>
            <w:div w:id="2068798749">
              <w:marLeft w:val="0"/>
              <w:marRight w:val="0"/>
              <w:marTop w:val="0"/>
              <w:marBottom w:val="0"/>
              <w:divBdr>
                <w:top w:val="none" w:sz="0" w:space="0" w:color="auto"/>
                <w:left w:val="none" w:sz="0" w:space="0" w:color="auto"/>
                <w:bottom w:val="none" w:sz="0" w:space="0" w:color="auto"/>
                <w:right w:val="none" w:sz="0" w:space="0" w:color="auto"/>
              </w:divBdr>
            </w:div>
            <w:div w:id="1389494556">
              <w:marLeft w:val="0"/>
              <w:marRight w:val="0"/>
              <w:marTop w:val="0"/>
              <w:marBottom w:val="0"/>
              <w:divBdr>
                <w:top w:val="none" w:sz="0" w:space="0" w:color="auto"/>
                <w:left w:val="none" w:sz="0" w:space="0" w:color="auto"/>
                <w:bottom w:val="none" w:sz="0" w:space="0" w:color="auto"/>
                <w:right w:val="none" w:sz="0" w:space="0" w:color="auto"/>
              </w:divBdr>
            </w:div>
            <w:div w:id="475535983">
              <w:marLeft w:val="0"/>
              <w:marRight w:val="0"/>
              <w:marTop w:val="0"/>
              <w:marBottom w:val="0"/>
              <w:divBdr>
                <w:top w:val="none" w:sz="0" w:space="0" w:color="auto"/>
                <w:left w:val="none" w:sz="0" w:space="0" w:color="auto"/>
                <w:bottom w:val="none" w:sz="0" w:space="0" w:color="auto"/>
                <w:right w:val="none" w:sz="0" w:space="0" w:color="auto"/>
              </w:divBdr>
            </w:div>
            <w:div w:id="299920406">
              <w:marLeft w:val="0"/>
              <w:marRight w:val="0"/>
              <w:marTop w:val="0"/>
              <w:marBottom w:val="0"/>
              <w:divBdr>
                <w:top w:val="none" w:sz="0" w:space="0" w:color="auto"/>
                <w:left w:val="none" w:sz="0" w:space="0" w:color="auto"/>
                <w:bottom w:val="none" w:sz="0" w:space="0" w:color="auto"/>
                <w:right w:val="none" w:sz="0" w:space="0" w:color="auto"/>
              </w:divBdr>
            </w:div>
            <w:div w:id="782504606">
              <w:marLeft w:val="0"/>
              <w:marRight w:val="0"/>
              <w:marTop w:val="0"/>
              <w:marBottom w:val="0"/>
              <w:divBdr>
                <w:top w:val="none" w:sz="0" w:space="0" w:color="auto"/>
                <w:left w:val="none" w:sz="0" w:space="0" w:color="auto"/>
                <w:bottom w:val="none" w:sz="0" w:space="0" w:color="auto"/>
                <w:right w:val="none" w:sz="0" w:space="0" w:color="auto"/>
              </w:divBdr>
            </w:div>
            <w:div w:id="1464732878">
              <w:marLeft w:val="0"/>
              <w:marRight w:val="0"/>
              <w:marTop w:val="0"/>
              <w:marBottom w:val="0"/>
              <w:divBdr>
                <w:top w:val="none" w:sz="0" w:space="0" w:color="auto"/>
                <w:left w:val="none" w:sz="0" w:space="0" w:color="auto"/>
                <w:bottom w:val="none" w:sz="0" w:space="0" w:color="auto"/>
                <w:right w:val="none" w:sz="0" w:space="0" w:color="auto"/>
              </w:divBdr>
            </w:div>
            <w:div w:id="1342586815">
              <w:marLeft w:val="0"/>
              <w:marRight w:val="0"/>
              <w:marTop w:val="0"/>
              <w:marBottom w:val="0"/>
              <w:divBdr>
                <w:top w:val="none" w:sz="0" w:space="0" w:color="auto"/>
                <w:left w:val="none" w:sz="0" w:space="0" w:color="auto"/>
                <w:bottom w:val="none" w:sz="0" w:space="0" w:color="auto"/>
                <w:right w:val="none" w:sz="0" w:space="0" w:color="auto"/>
              </w:divBdr>
            </w:div>
            <w:div w:id="728116385">
              <w:marLeft w:val="0"/>
              <w:marRight w:val="0"/>
              <w:marTop w:val="0"/>
              <w:marBottom w:val="0"/>
              <w:divBdr>
                <w:top w:val="none" w:sz="0" w:space="0" w:color="auto"/>
                <w:left w:val="none" w:sz="0" w:space="0" w:color="auto"/>
                <w:bottom w:val="none" w:sz="0" w:space="0" w:color="auto"/>
                <w:right w:val="none" w:sz="0" w:space="0" w:color="auto"/>
              </w:divBdr>
            </w:div>
            <w:div w:id="875459686">
              <w:marLeft w:val="0"/>
              <w:marRight w:val="0"/>
              <w:marTop w:val="0"/>
              <w:marBottom w:val="0"/>
              <w:divBdr>
                <w:top w:val="none" w:sz="0" w:space="0" w:color="auto"/>
                <w:left w:val="none" w:sz="0" w:space="0" w:color="auto"/>
                <w:bottom w:val="none" w:sz="0" w:space="0" w:color="auto"/>
                <w:right w:val="none" w:sz="0" w:space="0" w:color="auto"/>
              </w:divBdr>
            </w:div>
            <w:div w:id="679936061">
              <w:marLeft w:val="0"/>
              <w:marRight w:val="0"/>
              <w:marTop w:val="0"/>
              <w:marBottom w:val="0"/>
              <w:divBdr>
                <w:top w:val="none" w:sz="0" w:space="0" w:color="auto"/>
                <w:left w:val="none" w:sz="0" w:space="0" w:color="auto"/>
                <w:bottom w:val="none" w:sz="0" w:space="0" w:color="auto"/>
                <w:right w:val="none" w:sz="0" w:space="0" w:color="auto"/>
              </w:divBdr>
            </w:div>
            <w:div w:id="8613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5510">
      <w:bodyDiv w:val="1"/>
      <w:marLeft w:val="0"/>
      <w:marRight w:val="0"/>
      <w:marTop w:val="0"/>
      <w:marBottom w:val="0"/>
      <w:divBdr>
        <w:top w:val="none" w:sz="0" w:space="0" w:color="auto"/>
        <w:left w:val="none" w:sz="0" w:space="0" w:color="auto"/>
        <w:bottom w:val="none" w:sz="0" w:space="0" w:color="auto"/>
        <w:right w:val="none" w:sz="0" w:space="0" w:color="auto"/>
      </w:divBdr>
    </w:div>
    <w:div w:id="990134941">
      <w:bodyDiv w:val="1"/>
      <w:marLeft w:val="0"/>
      <w:marRight w:val="0"/>
      <w:marTop w:val="0"/>
      <w:marBottom w:val="0"/>
      <w:divBdr>
        <w:top w:val="none" w:sz="0" w:space="0" w:color="auto"/>
        <w:left w:val="none" w:sz="0" w:space="0" w:color="auto"/>
        <w:bottom w:val="none" w:sz="0" w:space="0" w:color="auto"/>
        <w:right w:val="none" w:sz="0" w:space="0" w:color="auto"/>
      </w:divBdr>
      <w:divsChild>
        <w:div w:id="1907494734">
          <w:marLeft w:val="0"/>
          <w:marRight w:val="0"/>
          <w:marTop w:val="0"/>
          <w:marBottom w:val="0"/>
          <w:divBdr>
            <w:top w:val="none" w:sz="0" w:space="0" w:color="auto"/>
            <w:left w:val="none" w:sz="0" w:space="0" w:color="auto"/>
            <w:bottom w:val="none" w:sz="0" w:space="0" w:color="auto"/>
            <w:right w:val="none" w:sz="0" w:space="0" w:color="auto"/>
          </w:divBdr>
          <w:divsChild>
            <w:div w:id="937953070">
              <w:marLeft w:val="0"/>
              <w:marRight w:val="0"/>
              <w:marTop w:val="0"/>
              <w:marBottom w:val="0"/>
              <w:divBdr>
                <w:top w:val="none" w:sz="0" w:space="0" w:color="auto"/>
                <w:left w:val="none" w:sz="0" w:space="0" w:color="auto"/>
                <w:bottom w:val="none" w:sz="0" w:space="0" w:color="auto"/>
                <w:right w:val="none" w:sz="0" w:space="0" w:color="auto"/>
              </w:divBdr>
            </w:div>
            <w:div w:id="2036345904">
              <w:marLeft w:val="0"/>
              <w:marRight w:val="0"/>
              <w:marTop w:val="0"/>
              <w:marBottom w:val="0"/>
              <w:divBdr>
                <w:top w:val="none" w:sz="0" w:space="0" w:color="auto"/>
                <w:left w:val="none" w:sz="0" w:space="0" w:color="auto"/>
                <w:bottom w:val="none" w:sz="0" w:space="0" w:color="auto"/>
                <w:right w:val="none" w:sz="0" w:space="0" w:color="auto"/>
              </w:divBdr>
            </w:div>
            <w:div w:id="1419978538">
              <w:marLeft w:val="0"/>
              <w:marRight w:val="0"/>
              <w:marTop w:val="0"/>
              <w:marBottom w:val="0"/>
              <w:divBdr>
                <w:top w:val="none" w:sz="0" w:space="0" w:color="auto"/>
                <w:left w:val="none" w:sz="0" w:space="0" w:color="auto"/>
                <w:bottom w:val="none" w:sz="0" w:space="0" w:color="auto"/>
                <w:right w:val="none" w:sz="0" w:space="0" w:color="auto"/>
              </w:divBdr>
            </w:div>
            <w:div w:id="327247773">
              <w:marLeft w:val="0"/>
              <w:marRight w:val="0"/>
              <w:marTop w:val="0"/>
              <w:marBottom w:val="0"/>
              <w:divBdr>
                <w:top w:val="none" w:sz="0" w:space="0" w:color="auto"/>
                <w:left w:val="none" w:sz="0" w:space="0" w:color="auto"/>
                <w:bottom w:val="none" w:sz="0" w:space="0" w:color="auto"/>
                <w:right w:val="none" w:sz="0" w:space="0" w:color="auto"/>
              </w:divBdr>
            </w:div>
            <w:div w:id="285280400">
              <w:marLeft w:val="0"/>
              <w:marRight w:val="0"/>
              <w:marTop w:val="0"/>
              <w:marBottom w:val="0"/>
              <w:divBdr>
                <w:top w:val="none" w:sz="0" w:space="0" w:color="auto"/>
                <w:left w:val="none" w:sz="0" w:space="0" w:color="auto"/>
                <w:bottom w:val="none" w:sz="0" w:space="0" w:color="auto"/>
                <w:right w:val="none" w:sz="0" w:space="0" w:color="auto"/>
              </w:divBdr>
            </w:div>
            <w:div w:id="2065179614">
              <w:marLeft w:val="0"/>
              <w:marRight w:val="0"/>
              <w:marTop w:val="0"/>
              <w:marBottom w:val="0"/>
              <w:divBdr>
                <w:top w:val="none" w:sz="0" w:space="0" w:color="auto"/>
                <w:left w:val="none" w:sz="0" w:space="0" w:color="auto"/>
                <w:bottom w:val="none" w:sz="0" w:space="0" w:color="auto"/>
                <w:right w:val="none" w:sz="0" w:space="0" w:color="auto"/>
              </w:divBdr>
            </w:div>
            <w:div w:id="34738027">
              <w:marLeft w:val="0"/>
              <w:marRight w:val="0"/>
              <w:marTop w:val="0"/>
              <w:marBottom w:val="0"/>
              <w:divBdr>
                <w:top w:val="none" w:sz="0" w:space="0" w:color="auto"/>
                <w:left w:val="none" w:sz="0" w:space="0" w:color="auto"/>
                <w:bottom w:val="none" w:sz="0" w:space="0" w:color="auto"/>
                <w:right w:val="none" w:sz="0" w:space="0" w:color="auto"/>
              </w:divBdr>
            </w:div>
            <w:div w:id="218514765">
              <w:marLeft w:val="0"/>
              <w:marRight w:val="0"/>
              <w:marTop w:val="0"/>
              <w:marBottom w:val="0"/>
              <w:divBdr>
                <w:top w:val="none" w:sz="0" w:space="0" w:color="auto"/>
                <w:left w:val="none" w:sz="0" w:space="0" w:color="auto"/>
                <w:bottom w:val="none" w:sz="0" w:space="0" w:color="auto"/>
                <w:right w:val="none" w:sz="0" w:space="0" w:color="auto"/>
              </w:divBdr>
            </w:div>
            <w:div w:id="987906497">
              <w:marLeft w:val="0"/>
              <w:marRight w:val="0"/>
              <w:marTop w:val="0"/>
              <w:marBottom w:val="0"/>
              <w:divBdr>
                <w:top w:val="none" w:sz="0" w:space="0" w:color="auto"/>
                <w:left w:val="none" w:sz="0" w:space="0" w:color="auto"/>
                <w:bottom w:val="none" w:sz="0" w:space="0" w:color="auto"/>
                <w:right w:val="none" w:sz="0" w:space="0" w:color="auto"/>
              </w:divBdr>
            </w:div>
            <w:div w:id="698818505">
              <w:marLeft w:val="0"/>
              <w:marRight w:val="0"/>
              <w:marTop w:val="0"/>
              <w:marBottom w:val="0"/>
              <w:divBdr>
                <w:top w:val="none" w:sz="0" w:space="0" w:color="auto"/>
                <w:left w:val="none" w:sz="0" w:space="0" w:color="auto"/>
                <w:bottom w:val="none" w:sz="0" w:space="0" w:color="auto"/>
                <w:right w:val="none" w:sz="0" w:space="0" w:color="auto"/>
              </w:divBdr>
            </w:div>
            <w:div w:id="1671443530">
              <w:marLeft w:val="0"/>
              <w:marRight w:val="0"/>
              <w:marTop w:val="0"/>
              <w:marBottom w:val="0"/>
              <w:divBdr>
                <w:top w:val="none" w:sz="0" w:space="0" w:color="auto"/>
                <w:left w:val="none" w:sz="0" w:space="0" w:color="auto"/>
                <w:bottom w:val="none" w:sz="0" w:space="0" w:color="auto"/>
                <w:right w:val="none" w:sz="0" w:space="0" w:color="auto"/>
              </w:divBdr>
            </w:div>
            <w:div w:id="89089005">
              <w:marLeft w:val="0"/>
              <w:marRight w:val="0"/>
              <w:marTop w:val="0"/>
              <w:marBottom w:val="0"/>
              <w:divBdr>
                <w:top w:val="none" w:sz="0" w:space="0" w:color="auto"/>
                <w:left w:val="none" w:sz="0" w:space="0" w:color="auto"/>
                <w:bottom w:val="none" w:sz="0" w:space="0" w:color="auto"/>
                <w:right w:val="none" w:sz="0" w:space="0" w:color="auto"/>
              </w:divBdr>
            </w:div>
            <w:div w:id="584802314">
              <w:marLeft w:val="0"/>
              <w:marRight w:val="0"/>
              <w:marTop w:val="0"/>
              <w:marBottom w:val="0"/>
              <w:divBdr>
                <w:top w:val="none" w:sz="0" w:space="0" w:color="auto"/>
                <w:left w:val="none" w:sz="0" w:space="0" w:color="auto"/>
                <w:bottom w:val="none" w:sz="0" w:space="0" w:color="auto"/>
                <w:right w:val="none" w:sz="0" w:space="0" w:color="auto"/>
              </w:divBdr>
            </w:div>
            <w:div w:id="2013800752">
              <w:marLeft w:val="0"/>
              <w:marRight w:val="0"/>
              <w:marTop w:val="0"/>
              <w:marBottom w:val="0"/>
              <w:divBdr>
                <w:top w:val="none" w:sz="0" w:space="0" w:color="auto"/>
                <w:left w:val="none" w:sz="0" w:space="0" w:color="auto"/>
                <w:bottom w:val="none" w:sz="0" w:space="0" w:color="auto"/>
                <w:right w:val="none" w:sz="0" w:space="0" w:color="auto"/>
              </w:divBdr>
            </w:div>
            <w:div w:id="453135025">
              <w:marLeft w:val="0"/>
              <w:marRight w:val="0"/>
              <w:marTop w:val="0"/>
              <w:marBottom w:val="0"/>
              <w:divBdr>
                <w:top w:val="none" w:sz="0" w:space="0" w:color="auto"/>
                <w:left w:val="none" w:sz="0" w:space="0" w:color="auto"/>
                <w:bottom w:val="none" w:sz="0" w:space="0" w:color="auto"/>
                <w:right w:val="none" w:sz="0" w:space="0" w:color="auto"/>
              </w:divBdr>
            </w:div>
            <w:div w:id="262081162">
              <w:marLeft w:val="0"/>
              <w:marRight w:val="0"/>
              <w:marTop w:val="0"/>
              <w:marBottom w:val="0"/>
              <w:divBdr>
                <w:top w:val="none" w:sz="0" w:space="0" w:color="auto"/>
                <w:left w:val="none" w:sz="0" w:space="0" w:color="auto"/>
                <w:bottom w:val="none" w:sz="0" w:space="0" w:color="auto"/>
                <w:right w:val="none" w:sz="0" w:space="0" w:color="auto"/>
              </w:divBdr>
            </w:div>
            <w:div w:id="1591810054">
              <w:marLeft w:val="0"/>
              <w:marRight w:val="0"/>
              <w:marTop w:val="0"/>
              <w:marBottom w:val="0"/>
              <w:divBdr>
                <w:top w:val="none" w:sz="0" w:space="0" w:color="auto"/>
                <w:left w:val="none" w:sz="0" w:space="0" w:color="auto"/>
                <w:bottom w:val="none" w:sz="0" w:space="0" w:color="auto"/>
                <w:right w:val="none" w:sz="0" w:space="0" w:color="auto"/>
              </w:divBdr>
            </w:div>
            <w:div w:id="1019892615">
              <w:marLeft w:val="0"/>
              <w:marRight w:val="0"/>
              <w:marTop w:val="0"/>
              <w:marBottom w:val="0"/>
              <w:divBdr>
                <w:top w:val="none" w:sz="0" w:space="0" w:color="auto"/>
                <w:left w:val="none" w:sz="0" w:space="0" w:color="auto"/>
                <w:bottom w:val="none" w:sz="0" w:space="0" w:color="auto"/>
                <w:right w:val="none" w:sz="0" w:space="0" w:color="auto"/>
              </w:divBdr>
            </w:div>
            <w:div w:id="94255564">
              <w:marLeft w:val="0"/>
              <w:marRight w:val="0"/>
              <w:marTop w:val="0"/>
              <w:marBottom w:val="0"/>
              <w:divBdr>
                <w:top w:val="none" w:sz="0" w:space="0" w:color="auto"/>
                <w:left w:val="none" w:sz="0" w:space="0" w:color="auto"/>
                <w:bottom w:val="none" w:sz="0" w:space="0" w:color="auto"/>
                <w:right w:val="none" w:sz="0" w:space="0" w:color="auto"/>
              </w:divBdr>
            </w:div>
            <w:div w:id="1348025775">
              <w:marLeft w:val="0"/>
              <w:marRight w:val="0"/>
              <w:marTop w:val="0"/>
              <w:marBottom w:val="0"/>
              <w:divBdr>
                <w:top w:val="none" w:sz="0" w:space="0" w:color="auto"/>
                <w:left w:val="none" w:sz="0" w:space="0" w:color="auto"/>
                <w:bottom w:val="none" w:sz="0" w:space="0" w:color="auto"/>
                <w:right w:val="none" w:sz="0" w:space="0" w:color="auto"/>
              </w:divBdr>
            </w:div>
            <w:div w:id="1907111157">
              <w:marLeft w:val="0"/>
              <w:marRight w:val="0"/>
              <w:marTop w:val="0"/>
              <w:marBottom w:val="0"/>
              <w:divBdr>
                <w:top w:val="none" w:sz="0" w:space="0" w:color="auto"/>
                <w:left w:val="none" w:sz="0" w:space="0" w:color="auto"/>
                <w:bottom w:val="none" w:sz="0" w:space="0" w:color="auto"/>
                <w:right w:val="none" w:sz="0" w:space="0" w:color="auto"/>
              </w:divBdr>
            </w:div>
            <w:div w:id="900558774">
              <w:marLeft w:val="0"/>
              <w:marRight w:val="0"/>
              <w:marTop w:val="0"/>
              <w:marBottom w:val="0"/>
              <w:divBdr>
                <w:top w:val="none" w:sz="0" w:space="0" w:color="auto"/>
                <w:left w:val="none" w:sz="0" w:space="0" w:color="auto"/>
                <w:bottom w:val="none" w:sz="0" w:space="0" w:color="auto"/>
                <w:right w:val="none" w:sz="0" w:space="0" w:color="auto"/>
              </w:divBdr>
            </w:div>
            <w:div w:id="1382436910">
              <w:marLeft w:val="0"/>
              <w:marRight w:val="0"/>
              <w:marTop w:val="0"/>
              <w:marBottom w:val="0"/>
              <w:divBdr>
                <w:top w:val="none" w:sz="0" w:space="0" w:color="auto"/>
                <w:left w:val="none" w:sz="0" w:space="0" w:color="auto"/>
                <w:bottom w:val="none" w:sz="0" w:space="0" w:color="auto"/>
                <w:right w:val="none" w:sz="0" w:space="0" w:color="auto"/>
              </w:divBdr>
            </w:div>
            <w:div w:id="169417039">
              <w:marLeft w:val="0"/>
              <w:marRight w:val="0"/>
              <w:marTop w:val="0"/>
              <w:marBottom w:val="0"/>
              <w:divBdr>
                <w:top w:val="none" w:sz="0" w:space="0" w:color="auto"/>
                <w:left w:val="none" w:sz="0" w:space="0" w:color="auto"/>
                <w:bottom w:val="none" w:sz="0" w:space="0" w:color="auto"/>
                <w:right w:val="none" w:sz="0" w:space="0" w:color="auto"/>
              </w:divBdr>
            </w:div>
            <w:div w:id="1854227011">
              <w:marLeft w:val="0"/>
              <w:marRight w:val="0"/>
              <w:marTop w:val="0"/>
              <w:marBottom w:val="0"/>
              <w:divBdr>
                <w:top w:val="none" w:sz="0" w:space="0" w:color="auto"/>
                <w:left w:val="none" w:sz="0" w:space="0" w:color="auto"/>
                <w:bottom w:val="none" w:sz="0" w:space="0" w:color="auto"/>
                <w:right w:val="none" w:sz="0" w:space="0" w:color="auto"/>
              </w:divBdr>
            </w:div>
            <w:div w:id="576287758">
              <w:marLeft w:val="0"/>
              <w:marRight w:val="0"/>
              <w:marTop w:val="0"/>
              <w:marBottom w:val="0"/>
              <w:divBdr>
                <w:top w:val="none" w:sz="0" w:space="0" w:color="auto"/>
                <w:left w:val="none" w:sz="0" w:space="0" w:color="auto"/>
                <w:bottom w:val="none" w:sz="0" w:space="0" w:color="auto"/>
                <w:right w:val="none" w:sz="0" w:space="0" w:color="auto"/>
              </w:divBdr>
            </w:div>
            <w:div w:id="1449425883">
              <w:marLeft w:val="0"/>
              <w:marRight w:val="0"/>
              <w:marTop w:val="0"/>
              <w:marBottom w:val="0"/>
              <w:divBdr>
                <w:top w:val="none" w:sz="0" w:space="0" w:color="auto"/>
                <w:left w:val="none" w:sz="0" w:space="0" w:color="auto"/>
                <w:bottom w:val="none" w:sz="0" w:space="0" w:color="auto"/>
                <w:right w:val="none" w:sz="0" w:space="0" w:color="auto"/>
              </w:divBdr>
            </w:div>
            <w:div w:id="10435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88239">
      <w:bodyDiv w:val="1"/>
      <w:marLeft w:val="0"/>
      <w:marRight w:val="0"/>
      <w:marTop w:val="0"/>
      <w:marBottom w:val="0"/>
      <w:divBdr>
        <w:top w:val="none" w:sz="0" w:space="0" w:color="auto"/>
        <w:left w:val="none" w:sz="0" w:space="0" w:color="auto"/>
        <w:bottom w:val="none" w:sz="0" w:space="0" w:color="auto"/>
        <w:right w:val="none" w:sz="0" w:space="0" w:color="auto"/>
      </w:divBdr>
    </w:div>
    <w:div w:id="1013069132">
      <w:bodyDiv w:val="1"/>
      <w:marLeft w:val="0"/>
      <w:marRight w:val="0"/>
      <w:marTop w:val="0"/>
      <w:marBottom w:val="0"/>
      <w:divBdr>
        <w:top w:val="none" w:sz="0" w:space="0" w:color="auto"/>
        <w:left w:val="none" w:sz="0" w:space="0" w:color="auto"/>
        <w:bottom w:val="none" w:sz="0" w:space="0" w:color="auto"/>
        <w:right w:val="none" w:sz="0" w:space="0" w:color="auto"/>
      </w:divBdr>
    </w:div>
    <w:div w:id="1013142323">
      <w:bodyDiv w:val="1"/>
      <w:marLeft w:val="0"/>
      <w:marRight w:val="0"/>
      <w:marTop w:val="0"/>
      <w:marBottom w:val="0"/>
      <w:divBdr>
        <w:top w:val="none" w:sz="0" w:space="0" w:color="auto"/>
        <w:left w:val="none" w:sz="0" w:space="0" w:color="auto"/>
        <w:bottom w:val="none" w:sz="0" w:space="0" w:color="auto"/>
        <w:right w:val="none" w:sz="0" w:space="0" w:color="auto"/>
      </w:divBdr>
    </w:div>
    <w:div w:id="1026560716">
      <w:bodyDiv w:val="1"/>
      <w:marLeft w:val="0"/>
      <w:marRight w:val="0"/>
      <w:marTop w:val="0"/>
      <w:marBottom w:val="0"/>
      <w:divBdr>
        <w:top w:val="none" w:sz="0" w:space="0" w:color="auto"/>
        <w:left w:val="none" w:sz="0" w:space="0" w:color="auto"/>
        <w:bottom w:val="none" w:sz="0" w:space="0" w:color="auto"/>
        <w:right w:val="none" w:sz="0" w:space="0" w:color="auto"/>
      </w:divBdr>
    </w:div>
    <w:div w:id="1049451987">
      <w:bodyDiv w:val="1"/>
      <w:marLeft w:val="0"/>
      <w:marRight w:val="0"/>
      <w:marTop w:val="0"/>
      <w:marBottom w:val="0"/>
      <w:divBdr>
        <w:top w:val="none" w:sz="0" w:space="0" w:color="auto"/>
        <w:left w:val="none" w:sz="0" w:space="0" w:color="auto"/>
        <w:bottom w:val="none" w:sz="0" w:space="0" w:color="auto"/>
        <w:right w:val="none" w:sz="0" w:space="0" w:color="auto"/>
      </w:divBdr>
    </w:div>
    <w:div w:id="1059088332">
      <w:bodyDiv w:val="1"/>
      <w:marLeft w:val="0"/>
      <w:marRight w:val="0"/>
      <w:marTop w:val="0"/>
      <w:marBottom w:val="0"/>
      <w:divBdr>
        <w:top w:val="none" w:sz="0" w:space="0" w:color="auto"/>
        <w:left w:val="none" w:sz="0" w:space="0" w:color="auto"/>
        <w:bottom w:val="none" w:sz="0" w:space="0" w:color="auto"/>
        <w:right w:val="none" w:sz="0" w:space="0" w:color="auto"/>
      </w:divBdr>
    </w:div>
    <w:div w:id="1091779227">
      <w:bodyDiv w:val="1"/>
      <w:marLeft w:val="0"/>
      <w:marRight w:val="0"/>
      <w:marTop w:val="0"/>
      <w:marBottom w:val="0"/>
      <w:divBdr>
        <w:top w:val="none" w:sz="0" w:space="0" w:color="auto"/>
        <w:left w:val="none" w:sz="0" w:space="0" w:color="auto"/>
        <w:bottom w:val="none" w:sz="0" w:space="0" w:color="auto"/>
        <w:right w:val="none" w:sz="0" w:space="0" w:color="auto"/>
      </w:divBdr>
    </w:div>
    <w:div w:id="1110474547">
      <w:bodyDiv w:val="1"/>
      <w:marLeft w:val="0"/>
      <w:marRight w:val="0"/>
      <w:marTop w:val="0"/>
      <w:marBottom w:val="0"/>
      <w:divBdr>
        <w:top w:val="none" w:sz="0" w:space="0" w:color="auto"/>
        <w:left w:val="none" w:sz="0" w:space="0" w:color="auto"/>
        <w:bottom w:val="none" w:sz="0" w:space="0" w:color="auto"/>
        <w:right w:val="none" w:sz="0" w:space="0" w:color="auto"/>
      </w:divBdr>
    </w:div>
    <w:div w:id="1140925999">
      <w:bodyDiv w:val="1"/>
      <w:marLeft w:val="0"/>
      <w:marRight w:val="0"/>
      <w:marTop w:val="0"/>
      <w:marBottom w:val="0"/>
      <w:divBdr>
        <w:top w:val="none" w:sz="0" w:space="0" w:color="auto"/>
        <w:left w:val="none" w:sz="0" w:space="0" w:color="auto"/>
        <w:bottom w:val="none" w:sz="0" w:space="0" w:color="auto"/>
        <w:right w:val="none" w:sz="0" w:space="0" w:color="auto"/>
      </w:divBdr>
    </w:div>
    <w:div w:id="1157646564">
      <w:bodyDiv w:val="1"/>
      <w:marLeft w:val="0"/>
      <w:marRight w:val="0"/>
      <w:marTop w:val="0"/>
      <w:marBottom w:val="0"/>
      <w:divBdr>
        <w:top w:val="none" w:sz="0" w:space="0" w:color="auto"/>
        <w:left w:val="none" w:sz="0" w:space="0" w:color="auto"/>
        <w:bottom w:val="none" w:sz="0" w:space="0" w:color="auto"/>
        <w:right w:val="none" w:sz="0" w:space="0" w:color="auto"/>
      </w:divBdr>
    </w:div>
    <w:div w:id="1244605343">
      <w:bodyDiv w:val="1"/>
      <w:marLeft w:val="0"/>
      <w:marRight w:val="0"/>
      <w:marTop w:val="0"/>
      <w:marBottom w:val="0"/>
      <w:divBdr>
        <w:top w:val="none" w:sz="0" w:space="0" w:color="auto"/>
        <w:left w:val="none" w:sz="0" w:space="0" w:color="auto"/>
        <w:bottom w:val="none" w:sz="0" w:space="0" w:color="auto"/>
        <w:right w:val="none" w:sz="0" w:space="0" w:color="auto"/>
      </w:divBdr>
    </w:div>
    <w:div w:id="1278676922">
      <w:bodyDiv w:val="1"/>
      <w:marLeft w:val="0"/>
      <w:marRight w:val="0"/>
      <w:marTop w:val="0"/>
      <w:marBottom w:val="0"/>
      <w:divBdr>
        <w:top w:val="none" w:sz="0" w:space="0" w:color="auto"/>
        <w:left w:val="none" w:sz="0" w:space="0" w:color="auto"/>
        <w:bottom w:val="none" w:sz="0" w:space="0" w:color="auto"/>
        <w:right w:val="none" w:sz="0" w:space="0" w:color="auto"/>
      </w:divBdr>
    </w:div>
    <w:div w:id="1286085535">
      <w:bodyDiv w:val="1"/>
      <w:marLeft w:val="0"/>
      <w:marRight w:val="0"/>
      <w:marTop w:val="0"/>
      <w:marBottom w:val="0"/>
      <w:divBdr>
        <w:top w:val="none" w:sz="0" w:space="0" w:color="auto"/>
        <w:left w:val="none" w:sz="0" w:space="0" w:color="auto"/>
        <w:bottom w:val="none" w:sz="0" w:space="0" w:color="auto"/>
        <w:right w:val="none" w:sz="0" w:space="0" w:color="auto"/>
      </w:divBdr>
    </w:div>
    <w:div w:id="1301304685">
      <w:bodyDiv w:val="1"/>
      <w:marLeft w:val="0"/>
      <w:marRight w:val="0"/>
      <w:marTop w:val="0"/>
      <w:marBottom w:val="0"/>
      <w:divBdr>
        <w:top w:val="none" w:sz="0" w:space="0" w:color="auto"/>
        <w:left w:val="none" w:sz="0" w:space="0" w:color="auto"/>
        <w:bottom w:val="none" w:sz="0" w:space="0" w:color="auto"/>
        <w:right w:val="none" w:sz="0" w:space="0" w:color="auto"/>
      </w:divBdr>
    </w:div>
    <w:div w:id="1307928136">
      <w:bodyDiv w:val="1"/>
      <w:marLeft w:val="0"/>
      <w:marRight w:val="0"/>
      <w:marTop w:val="0"/>
      <w:marBottom w:val="0"/>
      <w:divBdr>
        <w:top w:val="none" w:sz="0" w:space="0" w:color="auto"/>
        <w:left w:val="none" w:sz="0" w:space="0" w:color="auto"/>
        <w:bottom w:val="none" w:sz="0" w:space="0" w:color="auto"/>
        <w:right w:val="none" w:sz="0" w:space="0" w:color="auto"/>
      </w:divBdr>
    </w:div>
    <w:div w:id="1314220615">
      <w:bodyDiv w:val="1"/>
      <w:marLeft w:val="0"/>
      <w:marRight w:val="0"/>
      <w:marTop w:val="0"/>
      <w:marBottom w:val="0"/>
      <w:divBdr>
        <w:top w:val="none" w:sz="0" w:space="0" w:color="auto"/>
        <w:left w:val="none" w:sz="0" w:space="0" w:color="auto"/>
        <w:bottom w:val="none" w:sz="0" w:space="0" w:color="auto"/>
        <w:right w:val="none" w:sz="0" w:space="0" w:color="auto"/>
      </w:divBdr>
    </w:div>
    <w:div w:id="1320302092">
      <w:bodyDiv w:val="1"/>
      <w:marLeft w:val="0"/>
      <w:marRight w:val="0"/>
      <w:marTop w:val="0"/>
      <w:marBottom w:val="0"/>
      <w:divBdr>
        <w:top w:val="none" w:sz="0" w:space="0" w:color="auto"/>
        <w:left w:val="none" w:sz="0" w:space="0" w:color="auto"/>
        <w:bottom w:val="none" w:sz="0" w:space="0" w:color="auto"/>
        <w:right w:val="none" w:sz="0" w:space="0" w:color="auto"/>
      </w:divBdr>
    </w:div>
    <w:div w:id="1360156447">
      <w:bodyDiv w:val="1"/>
      <w:marLeft w:val="0"/>
      <w:marRight w:val="0"/>
      <w:marTop w:val="0"/>
      <w:marBottom w:val="0"/>
      <w:divBdr>
        <w:top w:val="none" w:sz="0" w:space="0" w:color="auto"/>
        <w:left w:val="none" w:sz="0" w:space="0" w:color="auto"/>
        <w:bottom w:val="none" w:sz="0" w:space="0" w:color="auto"/>
        <w:right w:val="none" w:sz="0" w:space="0" w:color="auto"/>
      </w:divBdr>
    </w:div>
    <w:div w:id="1366442758">
      <w:bodyDiv w:val="1"/>
      <w:marLeft w:val="0"/>
      <w:marRight w:val="0"/>
      <w:marTop w:val="0"/>
      <w:marBottom w:val="0"/>
      <w:divBdr>
        <w:top w:val="none" w:sz="0" w:space="0" w:color="auto"/>
        <w:left w:val="none" w:sz="0" w:space="0" w:color="auto"/>
        <w:bottom w:val="none" w:sz="0" w:space="0" w:color="auto"/>
        <w:right w:val="none" w:sz="0" w:space="0" w:color="auto"/>
      </w:divBdr>
    </w:div>
    <w:div w:id="1369838438">
      <w:bodyDiv w:val="1"/>
      <w:marLeft w:val="0"/>
      <w:marRight w:val="0"/>
      <w:marTop w:val="0"/>
      <w:marBottom w:val="0"/>
      <w:divBdr>
        <w:top w:val="none" w:sz="0" w:space="0" w:color="auto"/>
        <w:left w:val="none" w:sz="0" w:space="0" w:color="auto"/>
        <w:bottom w:val="none" w:sz="0" w:space="0" w:color="auto"/>
        <w:right w:val="none" w:sz="0" w:space="0" w:color="auto"/>
      </w:divBdr>
      <w:divsChild>
        <w:div w:id="1401977507">
          <w:marLeft w:val="150"/>
          <w:marRight w:val="0"/>
          <w:marTop w:val="0"/>
          <w:marBottom w:val="150"/>
          <w:divBdr>
            <w:top w:val="none" w:sz="0" w:space="0" w:color="auto"/>
            <w:left w:val="none" w:sz="0" w:space="0" w:color="auto"/>
            <w:bottom w:val="none" w:sz="0" w:space="0" w:color="auto"/>
            <w:right w:val="none" w:sz="0" w:space="0" w:color="auto"/>
          </w:divBdr>
        </w:div>
        <w:div w:id="1837762976">
          <w:marLeft w:val="75"/>
          <w:marRight w:val="0"/>
          <w:marTop w:val="0"/>
          <w:marBottom w:val="150"/>
          <w:divBdr>
            <w:top w:val="none" w:sz="0" w:space="0" w:color="auto"/>
            <w:left w:val="none" w:sz="0" w:space="0" w:color="auto"/>
            <w:bottom w:val="none" w:sz="0" w:space="0" w:color="auto"/>
            <w:right w:val="none" w:sz="0" w:space="0" w:color="auto"/>
          </w:divBdr>
        </w:div>
      </w:divsChild>
    </w:div>
    <w:div w:id="1394810154">
      <w:bodyDiv w:val="1"/>
      <w:marLeft w:val="0"/>
      <w:marRight w:val="0"/>
      <w:marTop w:val="0"/>
      <w:marBottom w:val="0"/>
      <w:divBdr>
        <w:top w:val="none" w:sz="0" w:space="0" w:color="auto"/>
        <w:left w:val="none" w:sz="0" w:space="0" w:color="auto"/>
        <w:bottom w:val="none" w:sz="0" w:space="0" w:color="auto"/>
        <w:right w:val="none" w:sz="0" w:space="0" w:color="auto"/>
      </w:divBdr>
    </w:div>
    <w:div w:id="1403528287">
      <w:bodyDiv w:val="1"/>
      <w:marLeft w:val="0"/>
      <w:marRight w:val="0"/>
      <w:marTop w:val="0"/>
      <w:marBottom w:val="0"/>
      <w:divBdr>
        <w:top w:val="none" w:sz="0" w:space="0" w:color="auto"/>
        <w:left w:val="none" w:sz="0" w:space="0" w:color="auto"/>
        <w:bottom w:val="none" w:sz="0" w:space="0" w:color="auto"/>
        <w:right w:val="none" w:sz="0" w:space="0" w:color="auto"/>
      </w:divBdr>
    </w:div>
    <w:div w:id="1414737533">
      <w:bodyDiv w:val="1"/>
      <w:marLeft w:val="0"/>
      <w:marRight w:val="0"/>
      <w:marTop w:val="0"/>
      <w:marBottom w:val="0"/>
      <w:divBdr>
        <w:top w:val="none" w:sz="0" w:space="0" w:color="auto"/>
        <w:left w:val="none" w:sz="0" w:space="0" w:color="auto"/>
        <w:bottom w:val="none" w:sz="0" w:space="0" w:color="auto"/>
        <w:right w:val="none" w:sz="0" w:space="0" w:color="auto"/>
      </w:divBdr>
    </w:div>
    <w:div w:id="1424260352">
      <w:bodyDiv w:val="1"/>
      <w:marLeft w:val="0"/>
      <w:marRight w:val="0"/>
      <w:marTop w:val="0"/>
      <w:marBottom w:val="0"/>
      <w:divBdr>
        <w:top w:val="none" w:sz="0" w:space="0" w:color="auto"/>
        <w:left w:val="none" w:sz="0" w:space="0" w:color="auto"/>
        <w:bottom w:val="none" w:sz="0" w:space="0" w:color="auto"/>
        <w:right w:val="none" w:sz="0" w:space="0" w:color="auto"/>
      </w:divBdr>
      <w:divsChild>
        <w:div w:id="108865417">
          <w:marLeft w:val="0"/>
          <w:marRight w:val="0"/>
          <w:marTop w:val="0"/>
          <w:marBottom w:val="0"/>
          <w:divBdr>
            <w:top w:val="none" w:sz="0" w:space="0" w:color="auto"/>
            <w:left w:val="none" w:sz="0" w:space="0" w:color="auto"/>
            <w:bottom w:val="none" w:sz="0" w:space="0" w:color="auto"/>
            <w:right w:val="none" w:sz="0" w:space="0" w:color="auto"/>
          </w:divBdr>
          <w:divsChild>
            <w:div w:id="1574463849">
              <w:marLeft w:val="0"/>
              <w:marRight w:val="0"/>
              <w:marTop w:val="0"/>
              <w:marBottom w:val="0"/>
              <w:divBdr>
                <w:top w:val="none" w:sz="0" w:space="0" w:color="auto"/>
                <w:left w:val="none" w:sz="0" w:space="0" w:color="auto"/>
                <w:bottom w:val="none" w:sz="0" w:space="0" w:color="auto"/>
                <w:right w:val="none" w:sz="0" w:space="0" w:color="auto"/>
              </w:divBdr>
            </w:div>
            <w:div w:id="237833697">
              <w:marLeft w:val="0"/>
              <w:marRight w:val="0"/>
              <w:marTop w:val="0"/>
              <w:marBottom w:val="0"/>
              <w:divBdr>
                <w:top w:val="none" w:sz="0" w:space="0" w:color="auto"/>
                <w:left w:val="none" w:sz="0" w:space="0" w:color="auto"/>
                <w:bottom w:val="none" w:sz="0" w:space="0" w:color="auto"/>
                <w:right w:val="none" w:sz="0" w:space="0" w:color="auto"/>
              </w:divBdr>
            </w:div>
            <w:div w:id="1772579695">
              <w:marLeft w:val="0"/>
              <w:marRight w:val="0"/>
              <w:marTop w:val="0"/>
              <w:marBottom w:val="0"/>
              <w:divBdr>
                <w:top w:val="none" w:sz="0" w:space="0" w:color="auto"/>
                <w:left w:val="none" w:sz="0" w:space="0" w:color="auto"/>
                <w:bottom w:val="none" w:sz="0" w:space="0" w:color="auto"/>
                <w:right w:val="none" w:sz="0" w:space="0" w:color="auto"/>
              </w:divBdr>
            </w:div>
            <w:div w:id="996690308">
              <w:marLeft w:val="0"/>
              <w:marRight w:val="0"/>
              <w:marTop w:val="0"/>
              <w:marBottom w:val="0"/>
              <w:divBdr>
                <w:top w:val="none" w:sz="0" w:space="0" w:color="auto"/>
                <w:left w:val="none" w:sz="0" w:space="0" w:color="auto"/>
                <w:bottom w:val="none" w:sz="0" w:space="0" w:color="auto"/>
                <w:right w:val="none" w:sz="0" w:space="0" w:color="auto"/>
              </w:divBdr>
            </w:div>
            <w:div w:id="2102797061">
              <w:marLeft w:val="0"/>
              <w:marRight w:val="0"/>
              <w:marTop w:val="0"/>
              <w:marBottom w:val="0"/>
              <w:divBdr>
                <w:top w:val="none" w:sz="0" w:space="0" w:color="auto"/>
                <w:left w:val="none" w:sz="0" w:space="0" w:color="auto"/>
                <w:bottom w:val="none" w:sz="0" w:space="0" w:color="auto"/>
                <w:right w:val="none" w:sz="0" w:space="0" w:color="auto"/>
              </w:divBdr>
            </w:div>
            <w:div w:id="229124780">
              <w:marLeft w:val="0"/>
              <w:marRight w:val="0"/>
              <w:marTop w:val="0"/>
              <w:marBottom w:val="0"/>
              <w:divBdr>
                <w:top w:val="none" w:sz="0" w:space="0" w:color="auto"/>
                <w:left w:val="none" w:sz="0" w:space="0" w:color="auto"/>
                <w:bottom w:val="none" w:sz="0" w:space="0" w:color="auto"/>
                <w:right w:val="none" w:sz="0" w:space="0" w:color="auto"/>
              </w:divBdr>
            </w:div>
            <w:div w:id="348216731">
              <w:marLeft w:val="0"/>
              <w:marRight w:val="0"/>
              <w:marTop w:val="0"/>
              <w:marBottom w:val="0"/>
              <w:divBdr>
                <w:top w:val="none" w:sz="0" w:space="0" w:color="auto"/>
                <w:left w:val="none" w:sz="0" w:space="0" w:color="auto"/>
                <w:bottom w:val="none" w:sz="0" w:space="0" w:color="auto"/>
                <w:right w:val="none" w:sz="0" w:space="0" w:color="auto"/>
              </w:divBdr>
            </w:div>
            <w:div w:id="476803710">
              <w:marLeft w:val="0"/>
              <w:marRight w:val="0"/>
              <w:marTop w:val="0"/>
              <w:marBottom w:val="0"/>
              <w:divBdr>
                <w:top w:val="none" w:sz="0" w:space="0" w:color="auto"/>
                <w:left w:val="none" w:sz="0" w:space="0" w:color="auto"/>
                <w:bottom w:val="none" w:sz="0" w:space="0" w:color="auto"/>
                <w:right w:val="none" w:sz="0" w:space="0" w:color="auto"/>
              </w:divBdr>
            </w:div>
            <w:div w:id="2128623944">
              <w:marLeft w:val="0"/>
              <w:marRight w:val="0"/>
              <w:marTop w:val="0"/>
              <w:marBottom w:val="0"/>
              <w:divBdr>
                <w:top w:val="none" w:sz="0" w:space="0" w:color="auto"/>
                <w:left w:val="none" w:sz="0" w:space="0" w:color="auto"/>
                <w:bottom w:val="none" w:sz="0" w:space="0" w:color="auto"/>
                <w:right w:val="none" w:sz="0" w:space="0" w:color="auto"/>
              </w:divBdr>
            </w:div>
            <w:div w:id="421727921">
              <w:marLeft w:val="0"/>
              <w:marRight w:val="0"/>
              <w:marTop w:val="0"/>
              <w:marBottom w:val="0"/>
              <w:divBdr>
                <w:top w:val="none" w:sz="0" w:space="0" w:color="auto"/>
                <w:left w:val="none" w:sz="0" w:space="0" w:color="auto"/>
                <w:bottom w:val="none" w:sz="0" w:space="0" w:color="auto"/>
                <w:right w:val="none" w:sz="0" w:space="0" w:color="auto"/>
              </w:divBdr>
            </w:div>
            <w:div w:id="670719549">
              <w:marLeft w:val="0"/>
              <w:marRight w:val="0"/>
              <w:marTop w:val="0"/>
              <w:marBottom w:val="0"/>
              <w:divBdr>
                <w:top w:val="none" w:sz="0" w:space="0" w:color="auto"/>
                <w:left w:val="none" w:sz="0" w:space="0" w:color="auto"/>
                <w:bottom w:val="none" w:sz="0" w:space="0" w:color="auto"/>
                <w:right w:val="none" w:sz="0" w:space="0" w:color="auto"/>
              </w:divBdr>
            </w:div>
            <w:div w:id="1620259376">
              <w:marLeft w:val="0"/>
              <w:marRight w:val="0"/>
              <w:marTop w:val="0"/>
              <w:marBottom w:val="0"/>
              <w:divBdr>
                <w:top w:val="none" w:sz="0" w:space="0" w:color="auto"/>
                <w:left w:val="none" w:sz="0" w:space="0" w:color="auto"/>
                <w:bottom w:val="none" w:sz="0" w:space="0" w:color="auto"/>
                <w:right w:val="none" w:sz="0" w:space="0" w:color="auto"/>
              </w:divBdr>
            </w:div>
            <w:div w:id="2130540725">
              <w:marLeft w:val="0"/>
              <w:marRight w:val="0"/>
              <w:marTop w:val="0"/>
              <w:marBottom w:val="0"/>
              <w:divBdr>
                <w:top w:val="none" w:sz="0" w:space="0" w:color="auto"/>
                <w:left w:val="none" w:sz="0" w:space="0" w:color="auto"/>
                <w:bottom w:val="none" w:sz="0" w:space="0" w:color="auto"/>
                <w:right w:val="none" w:sz="0" w:space="0" w:color="auto"/>
              </w:divBdr>
            </w:div>
            <w:div w:id="1736002447">
              <w:marLeft w:val="0"/>
              <w:marRight w:val="0"/>
              <w:marTop w:val="0"/>
              <w:marBottom w:val="0"/>
              <w:divBdr>
                <w:top w:val="none" w:sz="0" w:space="0" w:color="auto"/>
                <w:left w:val="none" w:sz="0" w:space="0" w:color="auto"/>
                <w:bottom w:val="none" w:sz="0" w:space="0" w:color="auto"/>
                <w:right w:val="none" w:sz="0" w:space="0" w:color="auto"/>
              </w:divBdr>
            </w:div>
            <w:div w:id="1383285195">
              <w:marLeft w:val="0"/>
              <w:marRight w:val="0"/>
              <w:marTop w:val="0"/>
              <w:marBottom w:val="0"/>
              <w:divBdr>
                <w:top w:val="none" w:sz="0" w:space="0" w:color="auto"/>
                <w:left w:val="none" w:sz="0" w:space="0" w:color="auto"/>
                <w:bottom w:val="none" w:sz="0" w:space="0" w:color="auto"/>
                <w:right w:val="none" w:sz="0" w:space="0" w:color="auto"/>
              </w:divBdr>
            </w:div>
            <w:div w:id="418605684">
              <w:marLeft w:val="0"/>
              <w:marRight w:val="0"/>
              <w:marTop w:val="0"/>
              <w:marBottom w:val="0"/>
              <w:divBdr>
                <w:top w:val="none" w:sz="0" w:space="0" w:color="auto"/>
                <w:left w:val="none" w:sz="0" w:space="0" w:color="auto"/>
                <w:bottom w:val="none" w:sz="0" w:space="0" w:color="auto"/>
                <w:right w:val="none" w:sz="0" w:space="0" w:color="auto"/>
              </w:divBdr>
            </w:div>
            <w:div w:id="16467217">
              <w:marLeft w:val="0"/>
              <w:marRight w:val="0"/>
              <w:marTop w:val="0"/>
              <w:marBottom w:val="0"/>
              <w:divBdr>
                <w:top w:val="none" w:sz="0" w:space="0" w:color="auto"/>
                <w:left w:val="none" w:sz="0" w:space="0" w:color="auto"/>
                <w:bottom w:val="none" w:sz="0" w:space="0" w:color="auto"/>
                <w:right w:val="none" w:sz="0" w:space="0" w:color="auto"/>
              </w:divBdr>
            </w:div>
            <w:div w:id="721096673">
              <w:marLeft w:val="0"/>
              <w:marRight w:val="0"/>
              <w:marTop w:val="0"/>
              <w:marBottom w:val="0"/>
              <w:divBdr>
                <w:top w:val="none" w:sz="0" w:space="0" w:color="auto"/>
                <w:left w:val="none" w:sz="0" w:space="0" w:color="auto"/>
                <w:bottom w:val="none" w:sz="0" w:space="0" w:color="auto"/>
                <w:right w:val="none" w:sz="0" w:space="0" w:color="auto"/>
              </w:divBdr>
            </w:div>
            <w:div w:id="790514279">
              <w:marLeft w:val="0"/>
              <w:marRight w:val="0"/>
              <w:marTop w:val="0"/>
              <w:marBottom w:val="0"/>
              <w:divBdr>
                <w:top w:val="none" w:sz="0" w:space="0" w:color="auto"/>
                <w:left w:val="none" w:sz="0" w:space="0" w:color="auto"/>
                <w:bottom w:val="none" w:sz="0" w:space="0" w:color="auto"/>
                <w:right w:val="none" w:sz="0" w:space="0" w:color="auto"/>
              </w:divBdr>
            </w:div>
            <w:div w:id="1796945796">
              <w:marLeft w:val="0"/>
              <w:marRight w:val="0"/>
              <w:marTop w:val="0"/>
              <w:marBottom w:val="0"/>
              <w:divBdr>
                <w:top w:val="none" w:sz="0" w:space="0" w:color="auto"/>
                <w:left w:val="none" w:sz="0" w:space="0" w:color="auto"/>
                <w:bottom w:val="none" w:sz="0" w:space="0" w:color="auto"/>
                <w:right w:val="none" w:sz="0" w:space="0" w:color="auto"/>
              </w:divBdr>
            </w:div>
            <w:div w:id="1256089579">
              <w:marLeft w:val="0"/>
              <w:marRight w:val="0"/>
              <w:marTop w:val="0"/>
              <w:marBottom w:val="0"/>
              <w:divBdr>
                <w:top w:val="none" w:sz="0" w:space="0" w:color="auto"/>
                <w:left w:val="none" w:sz="0" w:space="0" w:color="auto"/>
                <w:bottom w:val="none" w:sz="0" w:space="0" w:color="auto"/>
                <w:right w:val="none" w:sz="0" w:space="0" w:color="auto"/>
              </w:divBdr>
            </w:div>
            <w:div w:id="1059085757">
              <w:marLeft w:val="0"/>
              <w:marRight w:val="0"/>
              <w:marTop w:val="0"/>
              <w:marBottom w:val="0"/>
              <w:divBdr>
                <w:top w:val="none" w:sz="0" w:space="0" w:color="auto"/>
                <w:left w:val="none" w:sz="0" w:space="0" w:color="auto"/>
                <w:bottom w:val="none" w:sz="0" w:space="0" w:color="auto"/>
                <w:right w:val="none" w:sz="0" w:space="0" w:color="auto"/>
              </w:divBdr>
            </w:div>
            <w:div w:id="1192185192">
              <w:marLeft w:val="0"/>
              <w:marRight w:val="0"/>
              <w:marTop w:val="0"/>
              <w:marBottom w:val="0"/>
              <w:divBdr>
                <w:top w:val="none" w:sz="0" w:space="0" w:color="auto"/>
                <w:left w:val="none" w:sz="0" w:space="0" w:color="auto"/>
                <w:bottom w:val="none" w:sz="0" w:space="0" w:color="auto"/>
                <w:right w:val="none" w:sz="0" w:space="0" w:color="auto"/>
              </w:divBdr>
            </w:div>
            <w:div w:id="1040974567">
              <w:marLeft w:val="0"/>
              <w:marRight w:val="0"/>
              <w:marTop w:val="0"/>
              <w:marBottom w:val="0"/>
              <w:divBdr>
                <w:top w:val="none" w:sz="0" w:space="0" w:color="auto"/>
                <w:left w:val="none" w:sz="0" w:space="0" w:color="auto"/>
                <w:bottom w:val="none" w:sz="0" w:space="0" w:color="auto"/>
                <w:right w:val="none" w:sz="0" w:space="0" w:color="auto"/>
              </w:divBdr>
            </w:div>
            <w:div w:id="1523477281">
              <w:marLeft w:val="0"/>
              <w:marRight w:val="0"/>
              <w:marTop w:val="0"/>
              <w:marBottom w:val="0"/>
              <w:divBdr>
                <w:top w:val="none" w:sz="0" w:space="0" w:color="auto"/>
                <w:left w:val="none" w:sz="0" w:space="0" w:color="auto"/>
                <w:bottom w:val="none" w:sz="0" w:space="0" w:color="auto"/>
                <w:right w:val="none" w:sz="0" w:space="0" w:color="auto"/>
              </w:divBdr>
            </w:div>
            <w:div w:id="1989242080">
              <w:marLeft w:val="0"/>
              <w:marRight w:val="0"/>
              <w:marTop w:val="0"/>
              <w:marBottom w:val="0"/>
              <w:divBdr>
                <w:top w:val="none" w:sz="0" w:space="0" w:color="auto"/>
                <w:left w:val="none" w:sz="0" w:space="0" w:color="auto"/>
                <w:bottom w:val="none" w:sz="0" w:space="0" w:color="auto"/>
                <w:right w:val="none" w:sz="0" w:space="0" w:color="auto"/>
              </w:divBdr>
            </w:div>
            <w:div w:id="1983120500">
              <w:marLeft w:val="0"/>
              <w:marRight w:val="0"/>
              <w:marTop w:val="0"/>
              <w:marBottom w:val="0"/>
              <w:divBdr>
                <w:top w:val="none" w:sz="0" w:space="0" w:color="auto"/>
                <w:left w:val="none" w:sz="0" w:space="0" w:color="auto"/>
                <w:bottom w:val="none" w:sz="0" w:space="0" w:color="auto"/>
                <w:right w:val="none" w:sz="0" w:space="0" w:color="auto"/>
              </w:divBdr>
            </w:div>
            <w:div w:id="1657804834">
              <w:marLeft w:val="0"/>
              <w:marRight w:val="0"/>
              <w:marTop w:val="0"/>
              <w:marBottom w:val="0"/>
              <w:divBdr>
                <w:top w:val="none" w:sz="0" w:space="0" w:color="auto"/>
                <w:left w:val="none" w:sz="0" w:space="0" w:color="auto"/>
                <w:bottom w:val="none" w:sz="0" w:space="0" w:color="auto"/>
                <w:right w:val="none" w:sz="0" w:space="0" w:color="auto"/>
              </w:divBdr>
            </w:div>
            <w:div w:id="1804303115">
              <w:marLeft w:val="0"/>
              <w:marRight w:val="0"/>
              <w:marTop w:val="0"/>
              <w:marBottom w:val="0"/>
              <w:divBdr>
                <w:top w:val="none" w:sz="0" w:space="0" w:color="auto"/>
                <w:left w:val="none" w:sz="0" w:space="0" w:color="auto"/>
                <w:bottom w:val="none" w:sz="0" w:space="0" w:color="auto"/>
                <w:right w:val="none" w:sz="0" w:space="0" w:color="auto"/>
              </w:divBdr>
            </w:div>
            <w:div w:id="198976060">
              <w:marLeft w:val="0"/>
              <w:marRight w:val="0"/>
              <w:marTop w:val="0"/>
              <w:marBottom w:val="0"/>
              <w:divBdr>
                <w:top w:val="none" w:sz="0" w:space="0" w:color="auto"/>
                <w:left w:val="none" w:sz="0" w:space="0" w:color="auto"/>
                <w:bottom w:val="none" w:sz="0" w:space="0" w:color="auto"/>
                <w:right w:val="none" w:sz="0" w:space="0" w:color="auto"/>
              </w:divBdr>
            </w:div>
            <w:div w:id="1794785261">
              <w:marLeft w:val="0"/>
              <w:marRight w:val="0"/>
              <w:marTop w:val="0"/>
              <w:marBottom w:val="0"/>
              <w:divBdr>
                <w:top w:val="none" w:sz="0" w:space="0" w:color="auto"/>
                <w:left w:val="none" w:sz="0" w:space="0" w:color="auto"/>
                <w:bottom w:val="none" w:sz="0" w:space="0" w:color="auto"/>
                <w:right w:val="none" w:sz="0" w:space="0" w:color="auto"/>
              </w:divBdr>
            </w:div>
            <w:div w:id="1949466374">
              <w:marLeft w:val="0"/>
              <w:marRight w:val="0"/>
              <w:marTop w:val="0"/>
              <w:marBottom w:val="0"/>
              <w:divBdr>
                <w:top w:val="none" w:sz="0" w:space="0" w:color="auto"/>
                <w:left w:val="none" w:sz="0" w:space="0" w:color="auto"/>
                <w:bottom w:val="none" w:sz="0" w:space="0" w:color="auto"/>
                <w:right w:val="none" w:sz="0" w:space="0" w:color="auto"/>
              </w:divBdr>
            </w:div>
            <w:div w:id="10308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4488">
      <w:bodyDiv w:val="1"/>
      <w:marLeft w:val="0"/>
      <w:marRight w:val="0"/>
      <w:marTop w:val="0"/>
      <w:marBottom w:val="0"/>
      <w:divBdr>
        <w:top w:val="none" w:sz="0" w:space="0" w:color="auto"/>
        <w:left w:val="none" w:sz="0" w:space="0" w:color="auto"/>
        <w:bottom w:val="none" w:sz="0" w:space="0" w:color="auto"/>
        <w:right w:val="none" w:sz="0" w:space="0" w:color="auto"/>
      </w:divBdr>
    </w:div>
    <w:div w:id="1440829981">
      <w:bodyDiv w:val="1"/>
      <w:marLeft w:val="0"/>
      <w:marRight w:val="0"/>
      <w:marTop w:val="0"/>
      <w:marBottom w:val="0"/>
      <w:divBdr>
        <w:top w:val="none" w:sz="0" w:space="0" w:color="auto"/>
        <w:left w:val="none" w:sz="0" w:space="0" w:color="auto"/>
        <w:bottom w:val="none" w:sz="0" w:space="0" w:color="auto"/>
        <w:right w:val="none" w:sz="0" w:space="0" w:color="auto"/>
      </w:divBdr>
    </w:div>
    <w:div w:id="1475639412">
      <w:bodyDiv w:val="1"/>
      <w:marLeft w:val="0"/>
      <w:marRight w:val="0"/>
      <w:marTop w:val="0"/>
      <w:marBottom w:val="0"/>
      <w:divBdr>
        <w:top w:val="none" w:sz="0" w:space="0" w:color="auto"/>
        <w:left w:val="none" w:sz="0" w:space="0" w:color="auto"/>
        <w:bottom w:val="none" w:sz="0" w:space="0" w:color="auto"/>
        <w:right w:val="none" w:sz="0" w:space="0" w:color="auto"/>
      </w:divBdr>
    </w:div>
    <w:div w:id="1509562540">
      <w:bodyDiv w:val="1"/>
      <w:marLeft w:val="0"/>
      <w:marRight w:val="0"/>
      <w:marTop w:val="0"/>
      <w:marBottom w:val="0"/>
      <w:divBdr>
        <w:top w:val="none" w:sz="0" w:space="0" w:color="auto"/>
        <w:left w:val="none" w:sz="0" w:space="0" w:color="auto"/>
        <w:bottom w:val="none" w:sz="0" w:space="0" w:color="auto"/>
        <w:right w:val="none" w:sz="0" w:space="0" w:color="auto"/>
      </w:divBdr>
    </w:div>
    <w:div w:id="1524779967">
      <w:bodyDiv w:val="1"/>
      <w:marLeft w:val="0"/>
      <w:marRight w:val="0"/>
      <w:marTop w:val="0"/>
      <w:marBottom w:val="0"/>
      <w:divBdr>
        <w:top w:val="none" w:sz="0" w:space="0" w:color="auto"/>
        <w:left w:val="none" w:sz="0" w:space="0" w:color="auto"/>
        <w:bottom w:val="none" w:sz="0" w:space="0" w:color="auto"/>
        <w:right w:val="none" w:sz="0" w:space="0" w:color="auto"/>
      </w:divBdr>
    </w:div>
    <w:div w:id="1581863678">
      <w:bodyDiv w:val="1"/>
      <w:marLeft w:val="0"/>
      <w:marRight w:val="0"/>
      <w:marTop w:val="0"/>
      <w:marBottom w:val="0"/>
      <w:divBdr>
        <w:top w:val="none" w:sz="0" w:space="0" w:color="auto"/>
        <w:left w:val="none" w:sz="0" w:space="0" w:color="auto"/>
        <w:bottom w:val="none" w:sz="0" w:space="0" w:color="auto"/>
        <w:right w:val="none" w:sz="0" w:space="0" w:color="auto"/>
      </w:divBdr>
    </w:div>
    <w:div w:id="1592619425">
      <w:bodyDiv w:val="1"/>
      <w:marLeft w:val="0"/>
      <w:marRight w:val="0"/>
      <w:marTop w:val="0"/>
      <w:marBottom w:val="0"/>
      <w:divBdr>
        <w:top w:val="none" w:sz="0" w:space="0" w:color="auto"/>
        <w:left w:val="none" w:sz="0" w:space="0" w:color="auto"/>
        <w:bottom w:val="none" w:sz="0" w:space="0" w:color="auto"/>
        <w:right w:val="none" w:sz="0" w:space="0" w:color="auto"/>
      </w:divBdr>
    </w:div>
    <w:div w:id="1600721040">
      <w:bodyDiv w:val="1"/>
      <w:marLeft w:val="0"/>
      <w:marRight w:val="0"/>
      <w:marTop w:val="0"/>
      <w:marBottom w:val="0"/>
      <w:divBdr>
        <w:top w:val="none" w:sz="0" w:space="0" w:color="auto"/>
        <w:left w:val="none" w:sz="0" w:space="0" w:color="auto"/>
        <w:bottom w:val="none" w:sz="0" w:space="0" w:color="auto"/>
        <w:right w:val="none" w:sz="0" w:space="0" w:color="auto"/>
      </w:divBdr>
    </w:div>
    <w:div w:id="1604655350">
      <w:bodyDiv w:val="1"/>
      <w:marLeft w:val="0"/>
      <w:marRight w:val="0"/>
      <w:marTop w:val="0"/>
      <w:marBottom w:val="0"/>
      <w:divBdr>
        <w:top w:val="none" w:sz="0" w:space="0" w:color="auto"/>
        <w:left w:val="none" w:sz="0" w:space="0" w:color="auto"/>
        <w:bottom w:val="none" w:sz="0" w:space="0" w:color="auto"/>
        <w:right w:val="none" w:sz="0" w:space="0" w:color="auto"/>
      </w:divBdr>
    </w:div>
    <w:div w:id="1606771323">
      <w:bodyDiv w:val="1"/>
      <w:marLeft w:val="0"/>
      <w:marRight w:val="0"/>
      <w:marTop w:val="0"/>
      <w:marBottom w:val="0"/>
      <w:divBdr>
        <w:top w:val="none" w:sz="0" w:space="0" w:color="auto"/>
        <w:left w:val="none" w:sz="0" w:space="0" w:color="auto"/>
        <w:bottom w:val="none" w:sz="0" w:space="0" w:color="auto"/>
        <w:right w:val="none" w:sz="0" w:space="0" w:color="auto"/>
      </w:divBdr>
    </w:div>
    <w:div w:id="1607611975">
      <w:bodyDiv w:val="1"/>
      <w:marLeft w:val="0"/>
      <w:marRight w:val="0"/>
      <w:marTop w:val="0"/>
      <w:marBottom w:val="0"/>
      <w:divBdr>
        <w:top w:val="none" w:sz="0" w:space="0" w:color="auto"/>
        <w:left w:val="none" w:sz="0" w:space="0" w:color="auto"/>
        <w:bottom w:val="none" w:sz="0" w:space="0" w:color="auto"/>
        <w:right w:val="none" w:sz="0" w:space="0" w:color="auto"/>
      </w:divBdr>
    </w:div>
    <w:div w:id="1648389324">
      <w:bodyDiv w:val="1"/>
      <w:marLeft w:val="0"/>
      <w:marRight w:val="0"/>
      <w:marTop w:val="0"/>
      <w:marBottom w:val="0"/>
      <w:divBdr>
        <w:top w:val="none" w:sz="0" w:space="0" w:color="auto"/>
        <w:left w:val="none" w:sz="0" w:space="0" w:color="auto"/>
        <w:bottom w:val="none" w:sz="0" w:space="0" w:color="auto"/>
        <w:right w:val="none" w:sz="0" w:space="0" w:color="auto"/>
      </w:divBdr>
    </w:div>
    <w:div w:id="1656565376">
      <w:bodyDiv w:val="1"/>
      <w:marLeft w:val="0"/>
      <w:marRight w:val="0"/>
      <w:marTop w:val="0"/>
      <w:marBottom w:val="0"/>
      <w:divBdr>
        <w:top w:val="none" w:sz="0" w:space="0" w:color="auto"/>
        <w:left w:val="none" w:sz="0" w:space="0" w:color="auto"/>
        <w:bottom w:val="none" w:sz="0" w:space="0" w:color="auto"/>
        <w:right w:val="none" w:sz="0" w:space="0" w:color="auto"/>
      </w:divBdr>
    </w:div>
    <w:div w:id="1692149737">
      <w:bodyDiv w:val="1"/>
      <w:marLeft w:val="0"/>
      <w:marRight w:val="0"/>
      <w:marTop w:val="0"/>
      <w:marBottom w:val="0"/>
      <w:divBdr>
        <w:top w:val="none" w:sz="0" w:space="0" w:color="auto"/>
        <w:left w:val="none" w:sz="0" w:space="0" w:color="auto"/>
        <w:bottom w:val="none" w:sz="0" w:space="0" w:color="auto"/>
        <w:right w:val="none" w:sz="0" w:space="0" w:color="auto"/>
      </w:divBdr>
    </w:div>
    <w:div w:id="1694259539">
      <w:bodyDiv w:val="1"/>
      <w:marLeft w:val="0"/>
      <w:marRight w:val="0"/>
      <w:marTop w:val="0"/>
      <w:marBottom w:val="0"/>
      <w:divBdr>
        <w:top w:val="none" w:sz="0" w:space="0" w:color="auto"/>
        <w:left w:val="none" w:sz="0" w:space="0" w:color="auto"/>
        <w:bottom w:val="none" w:sz="0" w:space="0" w:color="auto"/>
        <w:right w:val="none" w:sz="0" w:space="0" w:color="auto"/>
      </w:divBdr>
    </w:div>
    <w:div w:id="1705014130">
      <w:bodyDiv w:val="1"/>
      <w:marLeft w:val="0"/>
      <w:marRight w:val="0"/>
      <w:marTop w:val="0"/>
      <w:marBottom w:val="0"/>
      <w:divBdr>
        <w:top w:val="none" w:sz="0" w:space="0" w:color="auto"/>
        <w:left w:val="none" w:sz="0" w:space="0" w:color="auto"/>
        <w:bottom w:val="none" w:sz="0" w:space="0" w:color="auto"/>
        <w:right w:val="none" w:sz="0" w:space="0" w:color="auto"/>
      </w:divBdr>
    </w:div>
    <w:div w:id="1730300262">
      <w:bodyDiv w:val="1"/>
      <w:marLeft w:val="0"/>
      <w:marRight w:val="0"/>
      <w:marTop w:val="0"/>
      <w:marBottom w:val="0"/>
      <w:divBdr>
        <w:top w:val="none" w:sz="0" w:space="0" w:color="auto"/>
        <w:left w:val="none" w:sz="0" w:space="0" w:color="auto"/>
        <w:bottom w:val="none" w:sz="0" w:space="0" w:color="auto"/>
        <w:right w:val="none" w:sz="0" w:space="0" w:color="auto"/>
      </w:divBdr>
      <w:divsChild>
        <w:div w:id="1438213153">
          <w:marLeft w:val="0"/>
          <w:marRight w:val="0"/>
          <w:marTop w:val="0"/>
          <w:marBottom w:val="0"/>
          <w:divBdr>
            <w:top w:val="none" w:sz="0" w:space="0" w:color="auto"/>
            <w:left w:val="none" w:sz="0" w:space="0" w:color="auto"/>
            <w:bottom w:val="none" w:sz="0" w:space="0" w:color="auto"/>
            <w:right w:val="none" w:sz="0" w:space="0" w:color="auto"/>
          </w:divBdr>
          <w:divsChild>
            <w:div w:id="409346972">
              <w:marLeft w:val="0"/>
              <w:marRight w:val="0"/>
              <w:marTop w:val="0"/>
              <w:marBottom w:val="0"/>
              <w:divBdr>
                <w:top w:val="none" w:sz="0" w:space="0" w:color="auto"/>
                <w:left w:val="none" w:sz="0" w:space="0" w:color="auto"/>
                <w:bottom w:val="none" w:sz="0" w:space="0" w:color="auto"/>
                <w:right w:val="none" w:sz="0" w:space="0" w:color="auto"/>
              </w:divBdr>
            </w:div>
            <w:div w:id="923758247">
              <w:marLeft w:val="0"/>
              <w:marRight w:val="0"/>
              <w:marTop w:val="0"/>
              <w:marBottom w:val="0"/>
              <w:divBdr>
                <w:top w:val="none" w:sz="0" w:space="0" w:color="auto"/>
                <w:left w:val="none" w:sz="0" w:space="0" w:color="auto"/>
                <w:bottom w:val="none" w:sz="0" w:space="0" w:color="auto"/>
                <w:right w:val="none" w:sz="0" w:space="0" w:color="auto"/>
              </w:divBdr>
            </w:div>
            <w:div w:id="801070997">
              <w:marLeft w:val="0"/>
              <w:marRight w:val="0"/>
              <w:marTop w:val="0"/>
              <w:marBottom w:val="0"/>
              <w:divBdr>
                <w:top w:val="none" w:sz="0" w:space="0" w:color="auto"/>
                <w:left w:val="none" w:sz="0" w:space="0" w:color="auto"/>
                <w:bottom w:val="none" w:sz="0" w:space="0" w:color="auto"/>
                <w:right w:val="none" w:sz="0" w:space="0" w:color="auto"/>
              </w:divBdr>
            </w:div>
            <w:div w:id="1883133657">
              <w:marLeft w:val="0"/>
              <w:marRight w:val="0"/>
              <w:marTop w:val="0"/>
              <w:marBottom w:val="0"/>
              <w:divBdr>
                <w:top w:val="none" w:sz="0" w:space="0" w:color="auto"/>
                <w:left w:val="none" w:sz="0" w:space="0" w:color="auto"/>
                <w:bottom w:val="none" w:sz="0" w:space="0" w:color="auto"/>
                <w:right w:val="none" w:sz="0" w:space="0" w:color="auto"/>
              </w:divBdr>
            </w:div>
            <w:div w:id="1990011648">
              <w:marLeft w:val="0"/>
              <w:marRight w:val="0"/>
              <w:marTop w:val="0"/>
              <w:marBottom w:val="0"/>
              <w:divBdr>
                <w:top w:val="none" w:sz="0" w:space="0" w:color="auto"/>
                <w:left w:val="none" w:sz="0" w:space="0" w:color="auto"/>
                <w:bottom w:val="none" w:sz="0" w:space="0" w:color="auto"/>
                <w:right w:val="none" w:sz="0" w:space="0" w:color="auto"/>
              </w:divBdr>
            </w:div>
            <w:div w:id="913245749">
              <w:marLeft w:val="0"/>
              <w:marRight w:val="0"/>
              <w:marTop w:val="0"/>
              <w:marBottom w:val="0"/>
              <w:divBdr>
                <w:top w:val="none" w:sz="0" w:space="0" w:color="auto"/>
                <w:left w:val="none" w:sz="0" w:space="0" w:color="auto"/>
                <w:bottom w:val="none" w:sz="0" w:space="0" w:color="auto"/>
                <w:right w:val="none" w:sz="0" w:space="0" w:color="auto"/>
              </w:divBdr>
            </w:div>
            <w:div w:id="950818604">
              <w:marLeft w:val="0"/>
              <w:marRight w:val="0"/>
              <w:marTop w:val="0"/>
              <w:marBottom w:val="0"/>
              <w:divBdr>
                <w:top w:val="none" w:sz="0" w:space="0" w:color="auto"/>
                <w:left w:val="none" w:sz="0" w:space="0" w:color="auto"/>
                <w:bottom w:val="none" w:sz="0" w:space="0" w:color="auto"/>
                <w:right w:val="none" w:sz="0" w:space="0" w:color="auto"/>
              </w:divBdr>
            </w:div>
            <w:div w:id="1628077641">
              <w:marLeft w:val="0"/>
              <w:marRight w:val="0"/>
              <w:marTop w:val="0"/>
              <w:marBottom w:val="0"/>
              <w:divBdr>
                <w:top w:val="none" w:sz="0" w:space="0" w:color="auto"/>
                <w:left w:val="none" w:sz="0" w:space="0" w:color="auto"/>
                <w:bottom w:val="none" w:sz="0" w:space="0" w:color="auto"/>
                <w:right w:val="none" w:sz="0" w:space="0" w:color="auto"/>
              </w:divBdr>
            </w:div>
            <w:div w:id="1631597133">
              <w:marLeft w:val="0"/>
              <w:marRight w:val="0"/>
              <w:marTop w:val="0"/>
              <w:marBottom w:val="0"/>
              <w:divBdr>
                <w:top w:val="none" w:sz="0" w:space="0" w:color="auto"/>
                <w:left w:val="none" w:sz="0" w:space="0" w:color="auto"/>
                <w:bottom w:val="none" w:sz="0" w:space="0" w:color="auto"/>
                <w:right w:val="none" w:sz="0" w:space="0" w:color="auto"/>
              </w:divBdr>
            </w:div>
            <w:div w:id="1135022040">
              <w:marLeft w:val="0"/>
              <w:marRight w:val="0"/>
              <w:marTop w:val="0"/>
              <w:marBottom w:val="0"/>
              <w:divBdr>
                <w:top w:val="none" w:sz="0" w:space="0" w:color="auto"/>
                <w:left w:val="none" w:sz="0" w:space="0" w:color="auto"/>
                <w:bottom w:val="none" w:sz="0" w:space="0" w:color="auto"/>
                <w:right w:val="none" w:sz="0" w:space="0" w:color="auto"/>
              </w:divBdr>
            </w:div>
            <w:div w:id="1382903844">
              <w:marLeft w:val="0"/>
              <w:marRight w:val="0"/>
              <w:marTop w:val="0"/>
              <w:marBottom w:val="0"/>
              <w:divBdr>
                <w:top w:val="none" w:sz="0" w:space="0" w:color="auto"/>
                <w:left w:val="none" w:sz="0" w:space="0" w:color="auto"/>
                <w:bottom w:val="none" w:sz="0" w:space="0" w:color="auto"/>
                <w:right w:val="none" w:sz="0" w:space="0" w:color="auto"/>
              </w:divBdr>
            </w:div>
            <w:div w:id="794524668">
              <w:marLeft w:val="0"/>
              <w:marRight w:val="0"/>
              <w:marTop w:val="0"/>
              <w:marBottom w:val="0"/>
              <w:divBdr>
                <w:top w:val="none" w:sz="0" w:space="0" w:color="auto"/>
                <w:left w:val="none" w:sz="0" w:space="0" w:color="auto"/>
                <w:bottom w:val="none" w:sz="0" w:space="0" w:color="auto"/>
                <w:right w:val="none" w:sz="0" w:space="0" w:color="auto"/>
              </w:divBdr>
            </w:div>
            <w:div w:id="425001581">
              <w:marLeft w:val="0"/>
              <w:marRight w:val="0"/>
              <w:marTop w:val="0"/>
              <w:marBottom w:val="0"/>
              <w:divBdr>
                <w:top w:val="none" w:sz="0" w:space="0" w:color="auto"/>
                <w:left w:val="none" w:sz="0" w:space="0" w:color="auto"/>
                <w:bottom w:val="none" w:sz="0" w:space="0" w:color="auto"/>
                <w:right w:val="none" w:sz="0" w:space="0" w:color="auto"/>
              </w:divBdr>
            </w:div>
            <w:div w:id="317391838">
              <w:marLeft w:val="0"/>
              <w:marRight w:val="0"/>
              <w:marTop w:val="0"/>
              <w:marBottom w:val="0"/>
              <w:divBdr>
                <w:top w:val="none" w:sz="0" w:space="0" w:color="auto"/>
                <w:left w:val="none" w:sz="0" w:space="0" w:color="auto"/>
                <w:bottom w:val="none" w:sz="0" w:space="0" w:color="auto"/>
                <w:right w:val="none" w:sz="0" w:space="0" w:color="auto"/>
              </w:divBdr>
            </w:div>
            <w:div w:id="1595473968">
              <w:marLeft w:val="0"/>
              <w:marRight w:val="0"/>
              <w:marTop w:val="0"/>
              <w:marBottom w:val="0"/>
              <w:divBdr>
                <w:top w:val="none" w:sz="0" w:space="0" w:color="auto"/>
                <w:left w:val="none" w:sz="0" w:space="0" w:color="auto"/>
                <w:bottom w:val="none" w:sz="0" w:space="0" w:color="auto"/>
                <w:right w:val="none" w:sz="0" w:space="0" w:color="auto"/>
              </w:divBdr>
            </w:div>
            <w:div w:id="1282876795">
              <w:marLeft w:val="0"/>
              <w:marRight w:val="0"/>
              <w:marTop w:val="0"/>
              <w:marBottom w:val="0"/>
              <w:divBdr>
                <w:top w:val="none" w:sz="0" w:space="0" w:color="auto"/>
                <w:left w:val="none" w:sz="0" w:space="0" w:color="auto"/>
                <w:bottom w:val="none" w:sz="0" w:space="0" w:color="auto"/>
                <w:right w:val="none" w:sz="0" w:space="0" w:color="auto"/>
              </w:divBdr>
            </w:div>
            <w:div w:id="2113888538">
              <w:marLeft w:val="0"/>
              <w:marRight w:val="0"/>
              <w:marTop w:val="0"/>
              <w:marBottom w:val="0"/>
              <w:divBdr>
                <w:top w:val="none" w:sz="0" w:space="0" w:color="auto"/>
                <w:left w:val="none" w:sz="0" w:space="0" w:color="auto"/>
                <w:bottom w:val="none" w:sz="0" w:space="0" w:color="auto"/>
                <w:right w:val="none" w:sz="0" w:space="0" w:color="auto"/>
              </w:divBdr>
            </w:div>
            <w:div w:id="1468284037">
              <w:marLeft w:val="0"/>
              <w:marRight w:val="0"/>
              <w:marTop w:val="0"/>
              <w:marBottom w:val="0"/>
              <w:divBdr>
                <w:top w:val="none" w:sz="0" w:space="0" w:color="auto"/>
                <w:left w:val="none" w:sz="0" w:space="0" w:color="auto"/>
                <w:bottom w:val="none" w:sz="0" w:space="0" w:color="auto"/>
                <w:right w:val="none" w:sz="0" w:space="0" w:color="auto"/>
              </w:divBdr>
            </w:div>
            <w:div w:id="1718816913">
              <w:marLeft w:val="0"/>
              <w:marRight w:val="0"/>
              <w:marTop w:val="0"/>
              <w:marBottom w:val="0"/>
              <w:divBdr>
                <w:top w:val="none" w:sz="0" w:space="0" w:color="auto"/>
                <w:left w:val="none" w:sz="0" w:space="0" w:color="auto"/>
                <w:bottom w:val="none" w:sz="0" w:space="0" w:color="auto"/>
                <w:right w:val="none" w:sz="0" w:space="0" w:color="auto"/>
              </w:divBdr>
            </w:div>
            <w:div w:id="708536051">
              <w:marLeft w:val="0"/>
              <w:marRight w:val="0"/>
              <w:marTop w:val="0"/>
              <w:marBottom w:val="0"/>
              <w:divBdr>
                <w:top w:val="none" w:sz="0" w:space="0" w:color="auto"/>
                <w:left w:val="none" w:sz="0" w:space="0" w:color="auto"/>
                <w:bottom w:val="none" w:sz="0" w:space="0" w:color="auto"/>
                <w:right w:val="none" w:sz="0" w:space="0" w:color="auto"/>
              </w:divBdr>
            </w:div>
            <w:div w:id="497887591">
              <w:marLeft w:val="0"/>
              <w:marRight w:val="0"/>
              <w:marTop w:val="0"/>
              <w:marBottom w:val="0"/>
              <w:divBdr>
                <w:top w:val="none" w:sz="0" w:space="0" w:color="auto"/>
                <w:left w:val="none" w:sz="0" w:space="0" w:color="auto"/>
                <w:bottom w:val="none" w:sz="0" w:space="0" w:color="auto"/>
                <w:right w:val="none" w:sz="0" w:space="0" w:color="auto"/>
              </w:divBdr>
            </w:div>
            <w:div w:id="1933663978">
              <w:marLeft w:val="0"/>
              <w:marRight w:val="0"/>
              <w:marTop w:val="0"/>
              <w:marBottom w:val="0"/>
              <w:divBdr>
                <w:top w:val="none" w:sz="0" w:space="0" w:color="auto"/>
                <w:left w:val="none" w:sz="0" w:space="0" w:color="auto"/>
                <w:bottom w:val="none" w:sz="0" w:space="0" w:color="auto"/>
                <w:right w:val="none" w:sz="0" w:space="0" w:color="auto"/>
              </w:divBdr>
            </w:div>
            <w:div w:id="1233657951">
              <w:marLeft w:val="0"/>
              <w:marRight w:val="0"/>
              <w:marTop w:val="0"/>
              <w:marBottom w:val="0"/>
              <w:divBdr>
                <w:top w:val="none" w:sz="0" w:space="0" w:color="auto"/>
                <w:left w:val="none" w:sz="0" w:space="0" w:color="auto"/>
                <w:bottom w:val="none" w:sz="0" w:space="0" w:color="auto"/>
                <w:right w:val="none" w:sz="0" w:space="0" w:color="auto"/>
              </w:divBdr>
            </w:div>
            <w:div w:id="2050762717">
              <w:marLeft w:val="0"/>
              <w:marRight w:val="0"/>
              <w:marTop w:val="0"/>
              <w:marBottom w:val="0"/>
              <w:divBdr>
                <w:top w:val="none" w:sz="0" w:space="0" w:color="auto"/>
                <w:left w:val="none" w:sz="0" w:space="0" w:color="auto"/>
                <w:bottom w:val="none" w:sz="0" w:space="0" w:color="auto"/>
                <w:right w:val="none" w:sz="0" w:space="0" w:color="auto"/>
              </w:divBdr>
            </w:div>
            <w:div w:id="1707094901">
              <w:marLeft w:val="0"/>
              <w:marRight w:val="0"/>
              <w:marTop w:val="0"/>
              <w:marBottom w:val="0"/>
              <w:divBdr>
                <w:top w:val="none" w:sz="0" w:space="0" w:color="auto"/>
                <w:left w:val="none" w:sz="0" w:space="0" w:color="auto"/>
                <w:bottom w:val="none" w:sz="0" w:space="0" w:color="auto"/>
                <w:right w:val="none" w:sz="0" w:space="0" w:color="auto"/>
              </w:divBdr>
            </w:div>
            <w:div w:id="577714933">
              <w:marLeft w:val="0"/>
              <w:marRight w:val="0"/>
              <w:marTop w:val="0"/>
              <w:marBottom w:val="0"/>
              <w:divBdr>
                <w:top w:val="none" w:sz="0" w:space="0" w:color="auto"/>
                <w:left w:val="none" w:sz="0" w:space="0" w:color="auto"/>
                <w:bottom w:val="none" w:sz="0" w:space="0" w:color="auto"/>
                <w:right w:val="none" w:sz="0" w:space="0" w:color="auto"/>
              </w:divBdr>
            </w:div>
            <w:div w:id="1425224347">
              <w:marLeft w:val="0"/>
              <w:marRight w:val="0"/>
              <w:marTop w:val="0"/>
              <w:marBottom w:val="0"/>
              <w:divBdr>
                <w:top w:val="none" w:sz="0" w:space="0" w:color="auto"/>
                <w:left w:val="none" w:sz="0" w:space="0" w:color="auto"/>
                <w:bottom w:val="none" w:sz="0" w:space="0" w:color="auto"/>
                <w:right w:val="none" w:sz="0" w:space="0" w:color="auto"/>
              </w:divBdr>
            </w:div>
            <w:div w:id="104885546">
              <w:marLeft w:val="0"/>
              <w:marRight w:val="0"/>
              <w:marTop w:val="0"/>
              <w:marBottom w:val="0"/>
              <w:divBdr>
                <w:top w:val="none" w:sz="0" w:space="0" w:color="auto"/>
                <w:left w:val="none" w:sz="0" w:space="0" w:color="auto"/>
                <w:bottom w:val="none" w:sz="0" w:space="0" w:color="auto"/>
                <w:right w:val="none" w:sz="0" w:space="0" w:color="auto"/>
              </w:divBdr>
            </w:div>
            <w:div w:id="71044939">
              <w:marLeft w:val="0"/>
              <w:marRight w:val="0"/>
              <w:marTop w:val="0"/>
              <w:marBottom w:val="0"/>
              <w:divBdr>
                <w:top w:val="none" w:sz="0" w:space="0" w:color="auto"/>
                <w:left w:val="none" w:sz="0" w:space="0" w:color="auto"/>
                <w:bottom w:val="none" w:sz="0" w:space="0" w:color="auto"/>
                <w:right w:val="none" w:sz="0" w:space="0" w:color="auto"/>
              </w:divBdr>
            </w:div>
            <w:div w:id="956331261">
              <w:marLeft w:val="0"/>
              <w:marRight w:val="0"/>
              <w:marTop w:val="0"/>
              <w:marBottom w:val="0"/>
              <w:divBdr>
                <w:top w:val="none" w:sz="0" w:space="0" w:color="auto"/>
                <w:left w:val="none" w:sz="0" w:space="0" w:color="auto"/>
                <w:bottom w:val="none" w:sz="0" w:space="0" w:color="auto"/>
                <w:right w:val="none" w:sz="0" w:space="0" w:color="auto"/>
              </w:divBdr>
            </w:div>
            <w:div w:id="776026459">
              <w:marLeft w:val="0"/>
              <w:marRight w:val="0"/>
              <w:marTop w:val="0"/>
              <w:marBottom w:val="0"/>
              <w:divBdr>
                <w:top w:val="none" w:sz="0" w:space="0" w:color="auto"/>
                <w:left w:val="none" w:sz="0" w:space="0" w:color="auto"/>
                <w:bottom w:val="none" w:sz="0" w:space="0" w:color="auto"/>
                <w:right w:val="none" w:sz="0" w:space="0" w:color="auto"/>
              </w:divBdr>
            </w:div>
            <w:div w:id="4788242">
              <w:marLeft w:val="0"/>
              <w:marRight w:val="0"/>
              <w:marTop w:val="0"/>
              <w:marBottom w:val="0"/>
              <w:divBdr>
                <w:top w:val="none" w:sz="0" w:space="0" w:color="auto"/>
                <w:left w:val="none" w:sz="0" w:space="0" w:color="auto"/>
                <w:bottom w:val="none" w:sz="0" w:space="0" w:color="auto"/>
                <w:right w:val="none" w:sz="0" w:space="0" w:color="auto"/>
              </w:divBdr>
            </w:div>
            <w:div w:id="337586293">
              <w:marLeft w:val="0"/>
              <w:marRight w:val="0"/>
              <w:marTop w:val="0"/>
              <w:marBottom w:val="0"/>
              <w:divBdr>
                <w:top w:val="none" w:sz="0" w:space="0" w:color="auto"/>
                <w:left w:val="none" w:sz="0" w:space="0" w:color="auto"/>
                <w:bottom w:val="none" w:sz="0" w:space="0" w:color="auto"/>
                <w:right w:val="none" w:sz="0" w:space="0" w:color="auto"/>
              </w:divBdr>
            </w:div>
            <w:div w:id="557281747">
              <w:marLeft w:val="0"/>
              <w:marRight w:val="0"/>
              <w:marTop w:val="0"/>
              <w:marBottom w:val="0"/>
              <w:divBdr>
                <w:top w:val="none" w:sz="0" w:space="0" w:color="auto"/>
                <w:left w:val="none" w:sz="0" w:space="0" w:color="auto"/>
                <w:bottom w:val="none" w:sz="0" w:space="0" w:color="auto"/>
                <w:right w:val="none" w:sz="0" w:space="0" w:color="auto"/>
              </w:divBdr>
            </w:div>
            <w:div w:id="1735279257">
              <w:marLeft w:val="0"/>
              <w:marRight w:val="0"/>
              <w:marTop w:val="0"/>
              <w:marBottom w:val="0"/>
              <w:divBdr>
                <w:top w:val="none" w:sz="0" w:space="0" w:color="auto"/>
                <w:left w:val="none" w:sz="0" w:space="0" w:color="auto"/>
                <w:bottom w:val="none" w:sz="0" w:space="0" w:color="auto"/>
                <w:right w:val="none" w:sz="0" w:space="0" w:color="auto"/>
              </w:divBdr>
            </w:div>
            <w:div w:id="8069343">
              <w:marLeft w:val="0"/>
              <w:marRight w:val="0"/>
              <w:marTop w:val="0"/>
              <w:marBottom w:val="0"/>
              <w:divBdr>
                <w:top w:val="none" w:sz="0" w:space="0" w:color="auto"/>
                <w:left w:val="none" w:sz="0" w:space="0" w:color="auto"/>
                <w:bottom w:val="none" w:sz="0" w:space="0" w:color="auto"/>
                <w:right w:val="none" w:sz="0" w:space="0" w:color="auto"/>
              </w:divBdr>
            </w:div>
            <w:div w:id="458643417">
              <w:marLeft w:val="0"/>
              <w:marRight w:val="0"/>
              <w:marTop w:val="0"/>
              <w:marBottom w:val="0"/>
              <w:divBdr>
                <w:top w:val="none" w:sz="0" w:space="0" w:color="auto"/>
                <w:left w:val="none" w:sz="0" w:space="0" w:color="auto"/>
                <w:bottom w:val="none" w:sz="0" w:space="0" w:color="auto"/>
                <w:right w:val="none" w:sz="0" w:space="0" w:color="auto"/>
              </w:divBdr>
            </w:div>
            <w:div w:id="1400400615">
              <w:marLeft w:val="0"/>
              <w:marRight w:val="0"/>
              <w:marTop w:val="0"/>
              <w:marBottom w:val="0"/>
              <w:divBdr>
                <w:top w:val="none" w:sz="0" w:space="0" w:color="auto"/>
                <w:left w:val="none" w:sz="0" w:space="0" w:color="auto"/>
                <w:bottom w:val="none" w:sz="0" w:space="0" w:color="auto"/>
                <w:right w:val="none" w:sz="0" w:space="0" w:color="auto"/>
              </w:divBdr>
            </w:div>
            <w:div w:id="892498390">
              <w:marLeft w:val="0"/>
              <w:marRight w:val="0"/>
              <w:marTop w:val="0"/>
              <w:marBottom w:val="0"/>
              <w:divBdr>
                <w:top w:val="none" w:sz="0" w:space="0" w:color="auto"/>
                <w:left w:val="none" w:sz="0" w:space="0" w:color="auto"/>
                <w:bottom w:val="none" w:sz="0" w:space="0" w:color="auto"/>
                <w:right w:val="none" w:sz="0" w:space="0" w:color="auto"/>
              </w:divBdr>
            </w:div>
            <w:div w:id="1498225329">
              <w:marLeft w:val="0"/>
              <w:marRight w:val="0"/>
              <w:marTop w:val="0"/>
              <w:marBottom w:val="0"/>
              <w:divBdr>
                <w:top w:val="none" w:sz="0" w:space="0" w:color="auto"/>
                <w:left w:val="none" w:sz="0" w:space="0" w:color="auto"/>
                <w:bottom w:val="none" w:sz="0" w:space="0" w:color="auto"/>
                <w:right w:val="none" w:sz="0" w:space="0" w:color="auto"/>
              </w:divBdr>
            </w:div>
            <w:div w:id="92939064">
              <w:marLeft w:val="0"/>
              <w:marRight w:val="0"/>
              <w:marTop w:val="0"/>
              <w:marBottom w:val="0"/>
              <w:divBdr>
                <w:top w:val="none" w:sz="0" w:space="0" w:color="auto"/>
                <w:left w:val="none" w:sz="0" w:space="0" w:color="auto"/>
                <w:bottom w:val="none" w:sz="0" w:space="0" w:color="auto"/>
                <w:right w:val="none" w:sz="0" w:space="0" w:color="auto"/>
              </w:divBdr>
            </w:div>
            <w:div w:id="559170803">
              <w:marLeft w:val="0"/>
              <w:marRight w:val="0"/>
              <w:marTop w:val="0"/>
              <w:marBottom w:val="0"/>
              <w:divBdr>
                <w:top w:val="none" w:sz="0" w:space="0" w:color="auto"/>
                <w:left w:val="none" w:sz="0" w:space="0" w:color="auto"/>
                <w:bottom w:val="none" w:sz="0" w:space="0" w:color="auto"/>
                <w:right w:val="none" w:sz="0" w:space="0" w:color="auto"/>
              </w:divBdr>
            </w:div>
            <w:div w:id="816072429">
              <w:marLeft w:val="0"/>
              <w:marRight w:val="0"/>
              <w:marTop w:val="0"/>
              <w:marBottom w:val="0"/>
              <w:divBdr>
                <w:top w:val="none" w:sz="0" w:space="0" w:color="auto"/>
                <w:left w:val="none" w:sz="0" w:space="0" w:color="auto"/>
                <w:bottom w:val="none" w:sz="0" w:space="0" w:color="auto"/>
                <w:right w:val="none" w:sz="0" w:space="0" w:color="auto"/>
              </w:divBdr>
            </w:div>
            <w:div w:id="245311602">
              <w:marLeft w:val="0"/>
              <w:marRight w:val="0"/>
              <w:marTop w:val="0"/>
              <w:marBottom w:val="0"/>
              <w:divBdr>
                <w:top w:val="none" w:sz="0" w:space="0" w:color="auto"/>
                <w:left w:val="none" w:sz="0" w:space="0" w:color="auto"/>
                <w:bottom w:val="none" w:sz="0" w:space="0" w:color="auto"/>
                <w:right w:val="none" w:sz="0" w:space="0" w:color="auto"/>
              </w:divBdr>
            </w:div>
            <w:div w:id="744229824">
              <w:marLeft w:val="0"/>
              <w:marRight w:val="0"/>
              <w:marTop w:val="0"/>
              <w:marBottom w:val="0"/>
              <w:divBdr>
                <w:top w:val="none" w:sz="0" w:space="0" w:color="auto"/>
                <w:left w:val="none" w:sz="0" w:space="0" w:color="auto"/>
                <w:bottom w:val="none" w:sz="0" w:space="0" w:color="auto"/>
                <w:right w:val="none" w:sz="0" w:space="0" w:color="auto"/>
              </w:divBdr>
            </w:div>
            <w:div w:id="1382170961">
              <w:marLeft w:val="0"/>
              <w:marRight w:val="0"/>
              <w:marTop w:val="0"/>
              <w:marBottom w:val="0"/>
              <w:divBdr>
                <w:top w:val="none" w:sz="0" w:space="0" w:color="auto"/>
                <w:left w:val="none" w:sz="0" w:space="0" w:color="auto"/>
                <w:bottom w:val="none" w:sz="0" w:space="0" w:color="auto"/>
                <w:right w:val="none" w:sz="0" w:space="0" w:color="auto"/>
              </w:divBdr>
            </w:div>
            <w:div w:id="1709911578">
              <w:marLeft w:val="0"/>
              <w:marRight w:val="0"/>
              <w:marTop w:val="0"/>
              <w:marBottom w:val="0"/>
              <w:divBdr>
                <w:top w:val="none" w:sz="0" w:space="0" w:color="auto"/>
                <w:left w:val="none" w:sz="0" w:space="0" w:color="auto"/>
                <w:bottom w:val="none" w:sz="0" w:space="0" w:color="auto"/>
                <w:right w:val="none" w:sz="0" w:space="0" w:color="auto"/>
              </w:divBdr>
            </w:div>
            <w:div w:id="741947592">
              <w:marLeft w:val="0"/>
              <w:marRight w:val="0"/>
              <w:marTop w:val="0"/>
              <w:marBottom w:val="0"/>
              <w:divBdr>
                <w:top w:val="none" w:sz="0" w:space="0" w:color="auto"/>
                <w:left w:val="none" w:sz="0" w:space="0" w:color="auto"/>
                <w:bottom w:val="none" w:sz="0" w:space="0" w:color="auto"/>
                <w:right w:val="none" w:sz="0" w:space="0" w:color="auto"/>
              </w:divBdr>
            </w:div>
            <w:div w:id="2012681483">
              <w:marLeft w:val="0"/>
              <w:marRight w:val="0"/>
              <w:marTop w:val="0"/>
              <w:marBottom w:val="0"/>
              <w:divBdr>
                <w:top w:val="none" w:sz="0" w:space="0" w:color="auto"/>
                <w:left w:val="none" w:sz="0" w:space="0" w:color="auto"/>
                <w:bottom w:val="none" w:sz="0" w:space="0" w:color="auto"/>
                <w:right w:val="none" w:sz="0" w:space="0" w:color="auto"/>
              </w:divBdr>
            </w:div>
            <w:div w:id="157951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0346">
      <w:bodyDiv w:val="1"/>
      <w:marLeft w:val="0"/>
      <w:marRight w:val="0"/>
      <w:marTop w:val="0"/>
      <w:marBottom w:val="0"/>
      <w:divBdr>
        <w:top w:val="none" w:sz="0" w:space="0" w:color="auto"/>
        <w:left w:val="none" w:sz="0" w:space="0" w:color="auto"/>
        <w:bottom w:val="none" w:sz="0" w:space="0" w:color="auto"/>
        <w:right w:val="none" w:sz="0" w:space="0" w:color="auto"/>
      </w:divBdr>
    </w:div>
    <w:div w:id="1759209888">
      <w:bodyDiv w:val="1"/>
      <w:marLeft w:val="0"/>
      <w:marRight w:val="0"/>
      <w:marTop w:val="0"/>
      <w:marBottom w:val="0"/>
      <w:divBdr>
        <w:top w:val="none" w:sz="0" w:space="0" w:color="auto"/>
        <w:left w:val="none" w:sz="0" w:space="0" w:color="auto"/>
        <w:bottom w:val="none" w:sz="0" w:space="0" w:color="auto"/>
        <w:right w:val="none" w:sz="0" w:space="0" w:color="auto"/>
      </w:divBdr>
    </w:div>
    <w:div w:id="1787236229">
      <w:bodyDiv w:val="1"/>
      <w:marLeft w:val="0"/>
      <w:marRight w:val="0"/>
      <w:marTop w:val="0"/>
      <w:marBottom w:val="0"/>
      <w:divBdr>
        <w:top w:val="none" w:sz="0" w:space="0" w:color="auto"/>
        <w:left w:val="none" w:sz="0" w:space="0" w:color="auto"/>
        <w:bottom w:val="none" w:sz="0" w:space="0" w:color="auto"/>
        <w:right w:val="none" w:sz="0" w:space="0" w:color="auto"/>
      </w:divBdr>
    </w:div>
    <w:div w:id="1789012091">
      <w:bodyDiv w:val="1"/>
      <w:marLeft w:val="0"/>
      <w:marRight w:val="0"/>
      <w:marTop w:val="0"/>
      <w:marBottom w:val="0"/>
      <w:divBdr>
        <w:top w:val="none" w:sz="0" w:space="0" w:color="auto"/>
        <w:left w:val="none" w:sz="0" w:space="0" w:color="auto"/>
        <w:bottom w:val="none" w:sz="0" w:space="0" w:color="auto"/>
        <w:right w:val="none" w:sz="0" w:space="0" w:color="auto"/>
      </w:divBdr>
    </w:div>
    <w:div w:id="1791779815">
      <w:bodyDiv w:val="1"/>
      <w:marLeft w:val="0"/>
      <w:marRight w:val="0"/>
      <w:marTop w:val="0"/>
      <w:marBottom w:val="0"/>
      <w:divBdr>
        <w:top w:val="none" w:sz="0" w:space="0" w:color="auto"/>
        <w:left w:val="none" w:sz="0" w:space="0" w:color="auto"/>
        <w:bottom w:val="none" w:sz="0" w:space="0" w:color="auto"/>
        <w:right w:val="none" w:sz="0" w:space="0" w:color="auto"/>
      </w:divBdr>
    </w:div>
    <w:div w:id="1818106305">
      <w:bodyDiv w:val="1"/>
      <w:marLeft w:val="0"/>
      <w:marRight w:val="0"/>
      <w:marTop w:val="0"/>
      <w:marBottom w:val="0"/>
      <w:divBdr>
        <w:top w:val="none" w:sz="0" w:space="0" w:color="auto"/>
        <w:left w:val="none" w:sz="0" w:space="0" w:color="auto"/>
        <w:bottom w:val="none" w:sz="0" w:space="0" w:color="auto"/>
        <w:right w:val="none" w:sz="0" w:space="0" w:color="auto"/>
      </w:divBdr>
    </w:div>
    <w:div w:id="1827940310">
      <w:bodyDiv w:val="1"/>
      <w:marLeft w:val="0"/>
      <w:marRight w:val="0"/>
      <w:marTop w:val="0"/>
      <w:marBottom w:val="0"/>
      <w:divBdr>
        <w:top w:val="none" w:sz="0" w:space="0" w:color="auto"/>
        <w:left w:val="none" w:sz="0" w:space="0" w:color="auto"/>
        <w:bottom w:val="none" w:sz="0" w:space="0" w:color="auto"/>
        <w:right w:val="none" w:sz="0" w:space="0" w:color="auto"/>
      </w:divBdr>
    </w:div>
    <w:div w:id="1844515807">
      <w:bodyDiv w:val="1"/>
      <w:marLeft w:val="0"/>
      <w:marRight w:val="0"/>
      <w:marTop w:val="0"/>
      <w:marBottom w:val="0"/>
      <w:divBdr>
        <w:top w:val="none" w:sz="0" w:space="0" w:color="auto"/>
        <w:left w:val="none" w:sz="0" w:space="0" w:color="auto"/>
        <w:bottom w:val="none" w:sz="0" w:space="0" w:color="auto"/>
        <w:right w:val="none" w:sz="0" w:space="0" w:color="auto"/>
      </w:divBdr>
    </w:div>
    <w:div w:id="1862863321">
      <w:bodyDiv w:val="1"/>
      <w:marLeft w:val="0"/>
      <w:marRight w:val="0"/>
      <w:marTop w:val="0"/>
      <w:marBottom w:val="0"/>
      <w:divBdr>
        <w:top w:val="none" w:sz="0" w:space="0" w:color="auto"/>
        <w:left w:val="none" w:sz="0" w:space="0" w:color="auto"/>
        <w:bottom w:val="none" w:sz="0" w:space="0" w:color="auto"/>
        <w:right w:val="none" w:sz="0" w:space="0" w:color="auto"/>
      </w:divBdr>
    </w:div>
    <w:div w:id="1892379479">
      <w:bodyDiv w:val="1"/>
      <w:marLeft w:val="0"/>
      <w:marRight w:val="0"/>
      <w:marTop w:val="0"/>
      <w:marBottom w:val="0"/>
      <w:divBdr>
        <w:top w:val="none" w:sz="0" w:space="0" w:color="auto"/>
        <w:left w:val="none" w:sz="0" w:space="0" w:color="auto"/>
        <w:bottom w:val="none" w:sz="0" w:space="0" w:color="auto"/>
        <w:right w:val="none" w:sz="0" w:space="0" w:color="auto"/>
      </w:divBdr>
    </w:div>
    <w:div w:id="1947736713">
      <w:bodyDiv w:val="1"/>
      <w:marLeft w:val="0"/>
      <w:marRight w:val="0"/>
      <w:marTop w:val="0"/>
      <w:marBottom w:val="0"/>
      <w:divBdr>
        <w:top w:val="none" w:sz="0" w:space="0" w:color="auto"/>
        <w:left w:val="none" w:sz="0" w:space="0" w:color="auto"/>
        <w:bottom w:val="none" w:sz="0" w:space="0" w:color="auto"/>
        <w:right w:val="none" w:sz="0" w:space="0" w:color="auto"/>
      </w:divBdr>
    </w:div>
    <w:div w:id="1948537355">
      <w:bodyDiv w:val="1"/>
      <w:marLeft w:val="0"/>
      <w:marRight w:val="0"/>
      <w:marTop w:val="0"/>
      <w:marBottom w:val="0"/>
      <w:divBdr>
        <w:top w:val="none" w:sz="0" w:space="0" w:color="auto"/>
        <w:left w:val="none" w:sz="0" w:space="0" w:color="auto"/>
        <w:bottom w:val="none" w:sz="0" w:space="0" w:color="auto"/>
        <w:right w:val="none" w:sz="0" w:space="0" w:color="auto"/>
      </w:divBdr>
    </w:div>
    <w:div w:id="1956668963">
      <w:bodyDiv w:val="1"/>
      <w:marLeft w:val="0"/>
      <w:marRight w:val="0"/>
      <w:marTop w:val="0"/>
      <w:marBottom w:val="0"/>
      <w:divBdr>
        <w:top w:val="none" w:sz="0" w:space="0" w:color="auto"/>
        <w:left w:val="none" w:sz="0" w:space="0" w:color="auto"/>
        <w:bottom w:val="none" w:sz="0" w:space="0" w:color="auto"/>
        <w:right w:val="none" w:sz="0" w:space="0" w:color="auto"/>
      </w:divBdr>
    </w:div>
    <w:div w:id="1978992640">
      <w:bodyDiv w:val="1"/>
      <w:marLeft w:val="0"/>
      <w:marRight w:val="0"/>
      <w:marTop w:val="0"/>
      <w:marBottom w:val="0"/>
      <w:divBdr>
        <w:top w:val="none" w:sz="0" w:space="0" w:color="auto"/>
        <w:left w:val="none" w:sz="0" w:space="0" w:color="auto"/>
        <w:bottom w:val="none" w:sz="0" w:space="0" w:color="auto"/>
        <w:right w:val="none" w:sz="0" w:space="0" w:color="auto"/>
      </w:divBdr>
    </w:div>
    <w:div w:id="1992909272">
      <w:bodyDiv w:val="1"/>
      <w:marLeft w:val="0"/>
      <w:marRight w:val="0"/>
      <w:marTop w:val="0"/>
      <w:marBottom w:val="0"/>
      <w:divBdr>
        <w:top w:val="none" w:sz="0" w:space="0" w:color="auto"/>
        <w:left w:val="none" w:sz="0" w:space="0" w:color="auto"/>
        <w:bottom w:val="none" w:sz="0" w:space="0" w:color="auto"/>
        <w:right w:val="none" w:sz="0" w:space="0" w:color="auto"/>
      </w:divBdr>
    </w:div>
    <w:div w:id="1995530367">
      <w:bodyDiv w:val="1"/>
      <w:marLeft w:val="0"/>
      <w:marRight w:val="0"/>
      <w:marTop w:val="0"/>
      <w:marBottom w:val="0"/>
      <w:divBdr>
        <w:top w:val="none" w:sz="0" w:space="0" w:color="auto"/>
        <w:left w:val="none" w:sz="0" w:space="0" w:color="auto"/>
        <w:bottom w:val="none" w:sz="0" w:space="0" w:color="auto"/>
        <w:right w:val="none" w:sz="0" w:space="0" w:color="auto"/>
      </w:divBdr>
    </w:div>
    <w:div w:id="2015565469">
      <w:bodyDiv w:val="1"/>
      <w:marLeft w:val="0"/>
      <w:marRight w:val="0"/>
      <w:marTop w:val="0"/>
      <w:marBottom w:val="0"/>
      <w:divBdr>
        <w:top w:val="none" w:sz="0" w:space="0" w:color="auto"/>
        <w:left w:val="none" w:sz="0" w:space="0" w:color="auto"/>
        <w:bottom w:val="none" w:sz="0" w:space="0" w:color="auto"/>
        <w:right w:val="none" w:sz="0" w:space="0" w:color="auto"/>
      </w:divBdr>
    </w:div>
    <w:div w:id="2015916704">
      <w:bodyDiv w:val="1"/>
      <w:marLeft w:val="0"/>
      <w:marRight w:val="0"/>
      <w:marTop w:val="0"/>
      <w:marBottom w:val="0"/>
      <w:divBdr>
        <w:top w:val="none" w:sz="0" w:space="0" w:color="auto"/>
        <w:left w:val="none" w:sz="0" w:space="0" w:color="auto"/>
        <w:bottom w:val="none" w:sz="0" w:space="0" w:color="auto"/>
        <w:right w:val="none" w:sz="0" w:space="0" w:color="auto"/>
      </w:divBdr>
    </w:div>
    <w:div w:id="2030794675">
      <w:bodyDiv w:val="1"/>
      <w:marLeft w:val="0"/>
      <w:marRight w:val="0"/>
      <w:marTop w:val="0"/>
      <w:marBottom w:val="0"/>
      <w:divBdr>
        <w:top w:val="none" w:sz="0" w:space="0" w:color="auto"/>
        <w:left w:val="none" w:sz="0" w:space="0" w:color="auto"/>
        <w:bottom w:val="none" w:sz="0" w:space="0" w:color="auto"/>
        <w:right w:val="none" w:sz="0" w:space="0" w:color="auto"/>
      </w:divBdr>
    </w:div>
    <w:div w:id="2060126891">
      <w:bodyDiv w:val="1"/>
      <w:marLeft w:val="0"/>
      <w:marRight w:val="0"/>
      <w:marTop w:val="0"/>
      <w:marBottom w:val="0"/>
      <w:divBdr>
        <w:top w:val="none" w:sz="0" w:space="0" w:color="auto"/>
        <w:left w:val="none" w:sz="0" w:space="0" w:color="auto"/>
        <w:bottom w:val="none" w:sz="0" w:space="0" w:color="auto"/>
        <w:right w:val="none" w:sz="0" w:space="0" w:color="auto"/>
      </w:divBdr>
    </w:div>
    <w:div w:id="2088064660">
      <w:bodyDiv w:val="1"/>
      <w:marLeft w:val="0"/>
      <w:marRight w:val="0"/>
      <w:marTop w:val="0"/>
      <w:marBottom w:val="0"/>
      <w:divBdr>
        <w:top w:val="none" w:sz="0" w:space="0" w:color="auto"/>
        <w:left w:val="none" w:sz="0" w:space="0" w:color="auto"/>
        <w:bottom w:val="none" w:sz="0" w:space="0" w:color="auto"/>
        <w:right w:val="none" w:sz="0" w:space="0" w:color="auto"/>
      </w:divBdr>
    </w:div>
    <w:div w:id="2116097349">
      <w:bodyDiv w:val="1"/>
      <w:marLeft w:val="0"/>
      <w:marRight w:val="0"/>
      <w:marTop w:val="0"/>
      <w:marBottom w:val="0"/>
      <w:divBdr>
        <w:top w:val="none" w:sz="0" w:space="0" w:color="auto"/>
        <w:left w:val="none" w:sz="0" w:space="0" w:color="auto"/>
        <w:bottom w:val="none" w:sz="0" w:space="0" w:color="auto"/>
        <w:right w:val="none" w:sz="0" w:space="0" w:color="auto"/>
      </w:divBdr>
    </w:div>
    <w:div w:id="2144423744">
      <w:bodyDiv w:val="1"/>
      <w:marLeft w:val="0"/>
      <w:marRight w:val="0"/>
      <w:marTop w:val="0"/>
      <w:marBottom w:val="0"/>
      <w:divBdr>
        <w:top w:val="none" w:sz="0" w:space="0" w:color="auto"/>
        <w:left w:val="none" w:sz="0" w:space="0" w:color="auto"/>
        <w:bottom w:val="none" w:sz="0" w:space="0" w:color="auto"/>
        <w:right w:val="none" w:sz="0" w:space="0" w:color="auto"/>
      </w:divBdr>
    </w:div>
    <w:div w:id="214604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RobertGodin/JavaPasAPas" TargetMode="External"/><Relationship Id="rId21" Type="http://schemas.openxmlformats.org/officeDocument/2006/relationships/oleObject" Target="embeddings/oleObject4.bin"/><Relationship Id="rId324" Type="http://schemas.openxmlformats.org/officeDocument/2006/relationships/hyperlink" Target="https://docs.oracle.com/javase/8/docs/api/java/awt/Color.html" TargetMode="External"/><Relationship Id="rId531" Type="http://schemas.openxmlformats.org/officeDocument/2006/relationships/image" Target="media/image108.emf"/><Relationship Id="rId170" Type="http://schemas.openxmlformats.org/officeDocument/2006/relationships/oleObject" Target="embeddings/oleObject27.bin"/><Relationship Id="rId268" Type="http://schemas.openxmlformats.org/officeDocument/2006/relationships/image" Target="media/image63.png"/><Relationship Id="rId475" Type="http://schemas.openxmlformats.org/officeDocument/2006/relationships/hyperlink" Target="https://docs.oracle.com/javase/8/docs/api/java/io/InputStream.html" TargetMode="External"/><Relationship Id="rId32" Type="http://schemas.openxmlformats.org/officeDocument/2006/relationships/image" Target="media/image8.png"/><Relationship Id="rId128" Type="http://schemas.openxmlformats.org/officeDocument/2006/relationships/image" Target="media/image44.emf"/><Relationship Id="rId335" Type="http://schemas.openxmlformats.org/officeDocument/2006/relationships/image" Target="media/image78.emf"/><Relationship Id="rId542" Type="http://schemas.openxmlformats.org/officeDocument/2006/relationships/hyperlink" Target="https://docs.oracle.com/javase/8/docs/api/java/lang/String.html" TargetMode="External"/><Relationship Id="rId181" Type="http://schemas.openxmlformats.org/officeDocument/2006/relationships/hyperlink" Target="https://docs.oracle.com/javase/8/docs/api/java/lang/String.html" TargetMode="External"/><Relationship Id="rId402" Type="http://schemas.openxmlformats.org/officeDocument/2006/relationships/hyperlink" Target="https://github.com/RobertGodin/JavaPasAPas" TargetMode="External"/><Relationship Id="rId279" Type="http://schemas.openxmlformats.org/officeDocument/2006/relationships/oleObject" Target="embeddings/oleObject35.bin"/><Relationship Id="rId486" Type="http://schemas.openxmlformats.org/officeDocument/2006/relationships/image" Target="media/image103.emf"/><Relationship Id="rId43" Type="http://schemas.openxmlformats.org/officeDocument/2006/relationships/image" Target="media/image18.png"/><Relationship Id="rId139" Type="http://schemas.openxmlformats.org/officeDocument/2006/relationships/hyperlink" Target="https://github.com/RobertGodin/JavaPasAPas" TargetMode="External"/><Relationship Id="rId346" Type="http://schemas.openxmlformats.org/officeDocument/2006/relationships/hyperlink" Target="https://github.com/RobertGodin/JavaPasAPas" TargetMode="External"/><Relationship Id="rId553" Type="http://schemas.openxmlformats.org/officeDocument/2006/relationships/image" Target="media/image111.png"/><Relationship Id="rId192" Type="http://schemas.openxmlformats.org/officeDocument/2006/relationships/hyperlink" Target="https://docs.oracle.com/javase/8/docs/api/java/lang/String.html" TargetMode="External"/><Relationship Id="rId206" Type="http://schemas.openxmlformats.org/officeDocument/2006/relationships/hyperlink" Target="https://docs.oracle.com/javase/8/docs/api/java/lang/String.html" TargetMode="External"/><Relationship Id="rId413" Type="http://schemas.openxmlformats.org/officeDocument/2006/relationships/image" Target="media/image99.png"/><Relationship Id="rId497" Type="http://schemas.openxmlformats.org/officeDocument/2006/relationships/hyperlink" Target="https://docs.oracle.com/javase/8/docs/api/java/io/FileInputStream.html" TargetMode="External"/><Relationship Id="rId620" Type="http://schemas.openxmlformats.org/officeDocument/2006/relationships/header" Target="header4.xml"/><Relationship Id="rId357" Type="http://schemas.openxmlformats.org/officeDocument/2006/relationships/hyperlink" Target="https://github.com/RobertGodin/JavaPasAPas" TargetMode="External"/><Relationship Id="rId54" Type="http://schemas.openxmlformats.org/officeDocument/2006/relationships/hyperlink" Target="https://docs.oracle.com/javase/8/docs/api/java/lang/String.html" TargetMode="External"/><Relationship Id="rId217" Type="http://schemas.openxmlformats.org/officeDocument/2006/relationships/image" Target="media/image57.emf"/><Relationship Id="rId564" Type="http://schemas.openxmlformats.org/officeDocument/2006/relationships/hyperlink" Target="https://docs.oracle.com/javase/8/docs/api/org/w3c/dom/Node.html" TargetMode="External"/><Relationship Id="rId424" Type="http://schemas.openxmlformats.org/officeDocument/2006/relationships/hyperlink" Target="https://github.com/RobertGodin/JavaPasAPas" TargetMode="External"/><Relationship Id="rId270" Type="http://schemas.openxmlformats.org/officeDocument/2006/relationships/image" Target="media/image64.wmf"/><Relationship Id="rId65" Type="http://schemas.openxmlformats.org/officeDocument/2006/relationships/hyperlink" Target="https://docs.oracle.com/javase/8/docs/api/javax/swing/JOptionPane.html" TargetMode="External"/><Relationship Id="rId130" Type="http://schemas.openxmlformats.org/officeDocument/2006/relationships/image" Target="media/image45.emf"/><Relationship Id="rId368" Type="http://schemas.openxmlformats.org/officeDocument/2006/relationships/hyperlink" Target="https://github.com/RobertGodin/JavaPasAPas" TargetMode="External"/><Relationship Id="rId575" Type="http://schemas.openxmlformats.org/officeDocument/2006/relationships/hyperlink" Target="https://docs.oracle.com/javase/8/docs/api/javax/swing/JFileChooser.html" TargetMode="External"/><Relationship Id="rId228" Type="http://schemas.openxmlformats.org/officeDocument/2006/relationships/hyperlink" Target="https://docs.oracle.com/javase/8/docs/api/javax/swing/JFrame.html" TargetMode="External"/><Relationship Id="rId435" Type="http://schemas.openxmlformats.org/officeDocument/2006/relationships/hyperlink" Target="https://docs.oracle.com/javase/8/docs/api/java/util/Vector.html" TargetMode="External"/><Relationship Id="rId281" Type="http://schemas.openxmlformats.org/officeDocument/2006/relationships/image" Target="media/image67.png"/><Relationship Id="rId502" Type="http://schemas.openxmlformats.org/officeDocument/2006/relationships/hyperlink" Target="https://github.com/RobertGodin/JavaPasAPas" TargetMode="External"/><Relationship Id="rId76" Type="http://schemas.openxmlformats.org/officeDocument/2006/relationships/hyperlink" Target="https://docs.oracle.com/javase/8/docs/api/java/lang/String.html" TargetMode="External"/><Relationship Id="rId141" Type="http://schemas.openxmlformats.org/officeDocument/2006/relationships/image" Target="media/image49.png"/><Relationship Id="rId379" Type="http://schemas.openxmlformats.org/officeDocument/2006/relationships/hyperlink" Target="https://docs.oracle.com/javase/8/docs/api/javax/swing/Timer.html" TargetMode="External"/><Relationship Id="rId586" Type="http://schemas.openxmlformats.org/officeDocument/2006/relationships/hyperlink" Target="https://docs.oracle.com/javase/8/docs/api/java/io/ObjectInputStream.html" TargetMode="External"/><Relationship Id="rId7" Type="http://schemas.openxmlformats.org/officeDocument/2006/relationships/endnotes" Target="endnotes.xml"/><Relationship Id="rId239" Type="http://schemas.openxmlformats.org/officeDocument/2006/relationships/hyperlink" Target="https://docs.oracle.com/javase/8/docs/api/java/lang/String.html" TargetMode="External"/><Relationship Id="rId446" Type="http://schemas.openxmlformats.org/officeDocument/2006/relationships/hyperlink" Target="https://docs.oracle.com/javase/8/docs/api/java/util/Iterator.html" TargetMode="External"/><Relationship Id="rId292" Type="http://schemas.openxmlformats.org/officeDocument/2006/relationships/hyperlink" Target="https://docs.oracle.com/javase/8/docs/api/java/awt/event/MouseListener.html" TargetMode="External"/><Relationship Id="rId306" Type="http://schemas.openxmlformats.org/officeDocument/2006/relationships/hyperlink" Target="https://docs.oracle.com/javase/8/docs/api/java/lang/String.html" TargetMode="External"/><Relationship Id="rId87" Type="http://schemas.openxmlformats.org/officeDocument/2006/relationships/hyperlink" Target="https://docs.oracle.com/javase/8/docs/api/java/lang/String.html" TargetMode="External"/><Relationship Id="rId513" Type="http://schemas.openxmlformats.org/officeDocument/2006/relationships/hyperlink" Target="https://docs.oracle.com/javase/8/docs/api/java/io/Reader.html" TargetMode="External"/><Relationship Id="rId597" Type="http://schemas.openxmlformats.org/officeDocument/2006/relationships/hyperlink" Target="https://docs.oracle.com/javase/8/docs/api/java/io/RandomAccessFile.html" TargetMode="External"/><Relationship Id="rId152" Type="http://schemas.openxmlformats.org/officeDocument/2006/relationships/hyperlink" Target="https://github.com/RobertGodin/JavaPasAPas" TargetMode="External"/><Relationship Id="rId457" Type="http://schemas.openxmlformats.org/officeDocument/2006/relationships/hyperlink" Target="https://github.com/RobertGodin/JavaPasAPas/tree/master/JeuSimple" TargetMode="External"/><Relationship Id="rId14" Type="http://schemas.openxmlformats.org/officeDocument/2006/relationships/image" Target="media/image2.emf"/><Relationship Id="rId317" Type="http://schemas.openxmlformats.org/officeDocument/2006/relationships/hyperlink" Target="https://github.com/RobertGodin/JavaPasAPas" TargetMode="External"/><Relationship Id="rId524" Type="http://schemas.openxmlformats.org/officeDocument/2006/relationships/hyperlink" Target="https://github.com/RobertGodin/JavaPasAPas" TargetMode="External"/><Relationship Id="rId98" Type="http://schemas.openxmlformats.org/officeDocument/2006/relationships/hyperlink" Target="https://github.com/RobertGodin/JavaPasAPas" TargetMode="External"/><Relationship Id="rId163" Type="http://schemas.openxmlformats.org/officeDocument/2006/relationships/oleObject" Target="embeddings/oleObject25.bin"/><Relationship Id="rId370" Type="http://schemas.openxmlformats.org/officeDocument/2006/relationships/image" Target="media/image92.png"/><Relationship Id="rId230" Type="http://schemas.openxmlformats.org/officeDocument/2006/relationships/image" Target="media/image60.emf"/><Relationship Id="rId468" Type="http://schemas.openxmlformats.org/officeDocument/2006/relationships/hyperlink" Target="https://docs.oracle.com/javase/8/docs/api/java/util/Vector.html" TargetMode="External"/><Relationship Id="rId25" Type="http://schemas.openxmlformats.org/officeDocument/2006/relationships/hyperlink" Target="https://fr.wikipedia.org/wiki/Rouge_vert_bleu" TargetMode="External"/><Relationship Id="rId328" Type="http://schemas.openxmlformats.org/officeDocument/2006/relationships/oleObject" Target="embeddings/oleObject39.bin"/><Relationship Id="rId535" Type="http://schemas.openxmlformats.org/officeDocument/2006/relationships/hyperlink" Target="https://github.com/RobertGodin/JavaPasAPas" TargetMode="External"/><Relationship Id="rId174" Type="http://schemas.openxmlformats.org/officeDocument/2006/relationships/hyperlink" Target="https://docs.oracle.com/javase/8/docs/api/java/lang/String.html" TargetMode="External"/><Relationship Id="rId381" Type="http://schemas.openxmlformats.org/officeDocument/2006/relationships/hyperlink" Target="https://docs.oracle.com/javase/8/docs/api/javax/swing/JPanel.html" TargetMode="External"/><Relationship Id="rId602" Type="http://schemas.openxmlformats.org/officeDocument/2006/relationships/hyperlink" Target="https://docs.oracle.com/javase/8/docs/api/java/io/RandomAccessFile.html" TargetMode="External"/><Relationship Id="rId241" Type="http://schemas.openxmlformats.org/officeDocument/2006/relationships/hyperlink" Target="https://docs.oracle.com/javase/8/docs/api/javax/swing/JFrame.html" TargetMode="External"/><Relationship Id="rId437" Type="http://schemas.openxmlformats.org/officeDocument/2006/relationships/hyperlink" Target="https://docs.oracle.com/javase/8/docs/api/java/util/Vector.html" TargetMode="External"/><Relationship Id="rId479" Type="http://schemas.openxmlformats.org/officeDocument/2006/relationships/image" Target="media/image101.wmf"/><Relationship Id="rId36" Type="http://schemas.openxmlformats.org/officeDocument/2006/relationships/image" Target="media/image12.png"/><Relationship Id="rId283" Type="http://schemas.openxmlformats.org/officeDocument/2006/relationships/image" Target="media/image68.png"/><Relationship Id="rId339" Type="http://schemas.openxmlformats.org/officeDocument/2006/relationships/image" Target="media/image80.emf"/><Relationship Id="rId490" Type="http://schemas.openxmlformats.org/officeDocument/2006/relationships/hyperlink" Target="https://docs.oracle.com/javase/8/docs/api/java/io/FileInputStream.html" TargetMode="External"/><Relationship Id="rId504" Type="http://schemas.openxmlformats.org/officeDocument/2006/relationships/hyperlink" Target="https://docs.oracle.com/javase/8/docs/api/java/io/FileInputStream.html" TargetMode="External"/><Relationship Id="rId546" Type="http://schemas.openxmlformats.org/officeDocument/2006/relationships/hyperlink" Target="https://docs.oracle.com/javase/8/docs/api/java/io/FileInputStream.html" TargetMode="External"/><Relationship Id="rId78" Type="http://schemas.openxmlformats.org/officeDocument/2006/relationships/image" Target="media/image31.emf"/><Relationship Id="rId101" Type="http://schemas.openxmlformats.org/officeDocument/2006/relationships/hyperlink" Target="https://docs.oracle.com/javase/8/docs/api/java/lang/String.html" TargetMode="External"/><Relationship Id="rId143" Type="http://schemas.openxmlformats.org/officeDocument/2006/relationships/image" Target="media/image51.emf"/><Relationship Id="rId185" Type="http://schemas.openxmlformats.org/officeDocument/2006/relationships/hyperlink" Target="https://docs.oracle.com/javase/8/docs/api/java/lang/String.html" TargetMode="External"/><Relationship Id="rId350" Type="http://schemas.openxmlformats.org/officeDocument/2006/relationships/image" Target="media/image85.emf"/><Relationship Id="rId406" Type="http://schemas.openxmlformats.org/officeDocument/2006/relationships/hyperlink" Target="https://docs.oracle.com/javase/8/docs/api/javax/swing/JPanel.html" TargetMode="External"/><Relationship Id="rId588" Type="http://schemas.openxmlformats.org/officeDocument/2006/relationships/hyperlink" Target="https://docs.oracle.com/javase/8/docs/api/java/io/ObjectOutputStream.html" TargetMode="External"/><Relationship Id="rId9" Type="http://schemas.openxmlformats.org/officeDocument/2006/relationships/footer" Target="footer1.xml"/><Relationship Id="rId210" Type="http://schemas.openxmlformats.org/officeDocument/2006/relationships/hyperlink" Target="https://docs.oracle.com/javase/8/docs/api/java/lang/String.html" TargetMode="External"/><Relationship Id="rId392" Type="http://schemas.openxmlformats.org/officeDocument/2006/relationships/hyperlink" Target="https://github.com/RobertGodin/JavaPasAPas" TargetMode="External"/><Relationship Id="rId448" Type="http://schemas.openxmlformats.org/officeDocument/2006/relationships/hyperlink" Target="https://docs.oracle.com/javase/8/docs/api/java/util/Iterator.html" TargetMode="External"/><Relationship Id="rId613" Type="http://schemas.openxmlformats.org/officeDocument/2006/relationships/image" Target="media/image123.png"/><Relationship Id="rId252" Type="http://schemas.openxmlformats.org/officeDocument/2006/relationships/hyperlink" Target="https://docs.oracle.com/javase/8/docs/api/javax/swing/JFrame.html" TargetMode="External"/><Relationship Id="rId294" Type="http://schemas.openxmlformats.org/officeDocument/2006/relationships/hyperlink" Target="https://docs.oracle.com/javase/8/docs/api/java/awt/event/MouseListener.html" TargetMode="External"/><Relationship Id="rId308" Type="http://schemas.openxmlformats.org/officeDocument/2006/relationships/hyperlink" Target="https://docs.oracle.com/javase/8/docs/api/java/lang/String.html" TargetMode="External"/><Relationship Id="rId515" Type="http://schemas.openxmlformats.org/officeDocument/2006/relationships/hyperlink" Target="https://docs.oracle.com/javase/8/docs/api/java/io/DataInputStream.html" TargetMode="External"/><Relationship Id="rId47" Type="http://schemas.openxmlformats.org/officeDocument/2006/relationships/hyperlink" Target="https://fr.wikipedia.org/wiki/UML_(informatique)" TargetMode="External"/><Relationship Id="rId89" Type="http://schemas.openxmlformats.org/officeDocument/2006/relationships/hyperlink" Target="https://docs.oracle.com/javase/8/docs/api/java/lang/String.html" TargetMode="External"/><Relationship Id="rId112" Type="http://schemas.openxmlformats.org/officeDocument/2006/relationships/image" Target="media/image39.emf"/><Relationship Id="rId154" Type="http://schemas.openxmlformats.org/officeDocument/2006/relationships/hyperlink" Target="https://github.com/RobertGodin/JavaPasAPas" TargetMode="External"/><Relationship Id="rId361" Type="http://schemas.openxmlformats.org/officeDocument/2006/relationships/hyperlink" Target="https://github.com/RobertGodin/JavaPasAPas" TargetMode="External"/><Relationship Id="rId557" Type="http://schemas.openxmlformats.org/officeDocument/2006/relationships/hyperlink" Target="https://docs.oracle.com/javase/8/docs/api/java/io/StreamTokenizer.html" TargetMode="External"/><Relationship Id="rId599" Type="http://schemas.openxmlformats.org/officeDocument/2006/relationships/image" Target="media/image112.wmf"/><Relationship Id="rId196" Type="http://schemas.openxmlformats.org/officeDocument/2006/relationships/hyperlink" Target="https://docs.oracle.com/javase/8/docs/api/java/lang/String.html" TargetMode="External"/><Relationship Id="rId417" Type="http://schemas.openxmlformats.org/officeDocument/2006/relationships/hyperlink" Target="https://docs.oracle.com/javase/8/docs/api/java/applet/AudioClip.html" TargetMode="External"/><Relationship Id="rId459" Type="http://schemas.openxmlformats.org/officeDocument/2006/relationships/hyperlink" Target="https://docs.oracle.com/javase/8/docs/api/java/awt/event/ActionListener.html" TargetMode="External"/><Relationship Id="rId16" Type="http://schemas.openxmlformats.org/officeDocument/2006/relationships/image" Target="media/image3.wmf"/><Relationship Id="rId221" Type="http://schemas.openxmlformats.org/officeDocument/2006/relationships/hyperlink" Target="https://github.com/RobertGodin/JavaPasAPas" TargetMode="External"/><Relationship Id="rId263" Type="http://schemas.openxmlformats.org/officeDocument/2006/relationships/hyperlink" Target="https://docs.oracle.com/javase/8/docs/api/java/awt/Graphics.html" TargetMode="External"/><Relationship Id="rId319" Type="http://schemas.openxmlformats.org/officeDocument/2006/relationships/hyperlink" Target="https://docs.oracle.com/javase/8/docs/api/java/awt/Color.html" TargetMode="External"/><Relationship Id="rId470" Type="http://schemas.openxmlformats.org/officeDocument/2006/relationships/hyperlink" Target="https://docs.oracle.com/javase/8/docs/api/java/util/ArrayList.html" TargetMode="External"/><Relationship Id="rId526" Type="http://schemas.openxmlformats.org/officeDocument/2006/relationships/hyperlink" Target="https://docs.oracle.com/javase/8/docs/api/java/io/Writer.html" TargetMode="External"/><Relationship Id="rId58" Type="http://schemas.openxmlformats.org/officeDocument/2006/relationships/oleObject" Target="embeddings/oleObject8.bin"/><Relationship Id="rId123" Type="http://schemas.openxmlformats.org/officeDocument/2006/relationships/hyperlink" Target="https://github.com/RobertGodin/JavaPasAPas" TargetMode="External"/><Relationship Id="rId330" Type="http://schemas.openxmlformats.org/officeDocument/2006/relationships/oleObject" Target="embeddings/oleObject40.bin"/><Relationship Id="rId568" Type="http://schemas.openxmlformats.org/officeDocument/2006/relationships/hyperlink" Target="https://docs.oracle.com/javase/8/docs/api/org/w3c/dom/Node.html" TargetMode="External"/><Relationship Id="rId165" Type="http://schemas.openxmlformats.org/officeDocument/2006/relationships/hyperlink" Target="https://docs.oracle.com/javase/8/docs/api/java/lang/String.html" TargetMode="External"/><Relationship Id="rId372" Type="http://schemas.openxmlformats.org/officeDocument/2006/relationships/image" Target="media/image94.png"/><Relationship Id="rId428" Type="http://schemas.openxmlformats.org/officeDocument/2006/relationships/hyperlink" Target="https://github.com/RobertGodin/JavaPasAPas" TargetMode="External"/><Relationship Id="rId232" Type="http://schemas.openxmlformats.org/officeDocument/2006/relationships/hyperlink" Target="https://docs.oracle.com/javase/8/docs/api/javax/swing/JFrame.html" TargetMode="External"/><Relationship Id="rId274" Type="http://schemas.openxmlformats.org/officeDocument/2006/relationships/hyperlink" Target="https://github.com/RobertGodin/JavaPasAPas" TargetMode="External"/><Relationship Id="rId481" Type="http://schemas.openxmlformats.org/officeDocument/2006/relationships/hyperlink" Target="https://docs.oracle.com/javase/8/docs/api/java/io/RandomAccessFile.html" TargetMode="External"/><Relationship Id="rId27" Type="http://schemas.openxmlformats.org/officeDocument/2006/relationships/oleObject" Target="embeddings/oleObject5.bin"/><Relationship Id="rId69" Type="http://schemas.openxmlformats.org/officeDocument/2006/relationships/hyperlink" Target="https://docs.oracle.com/javase/8/docs/api/java/lang/String.html" TargetMode="External"/><Relationship Id="rId134" Type="http://schemas.openxmlformats.org/officeDocument/2006/relationships/hyperlink" Target="https://github.com/RobertGodin/JavaPasAPas" TargetMode="External"/><Relationship Id="rId537" Type="http://schemas.openxmlformats.org/officeDocument/2006/relationships/hyperlink" Target="https://docs.oracle.com/javase/8/docs/api/java/io/PrintStream.html" TargetMode="External"/><Relationship Id="rId579" Type="http://schemas.openxmlformats.org/officeDocument/2006/relationships/hyperlink" Target="https://docs.oracle.com/javase/8/docs/api/javax/swing/JFileChooser.html" TargetMode="External"/><Relationship Id="rId80" Type="http://schemas.openxmlformats.org/officeDocument/2006/relationships/image" Target="media/image32.emf"/><Relationship Id="rId176" Type="http://schemas.openxmlformats.org/officeDocument/2006/relationships/hyperlink" Target="https://docs.oracle.com/javase/8/docs/api/java/lang/String.html" TargetMode="External"/><Relationship Id="rId341" Type="http://schemas.openxmlformats.org/officeDocument/2006/relationships/image" Target="media/image81.emf"/><Relationship Id="rId383" Type="http://schemas.openxmlformats.org/officeDocument/2006/relationships/hyperlink" Target="https://docs.oracle.com/javase/8/docs/api/javax/swing/JFrame.html" TargetMode="External"/><Relationship Id="rId439" Type="http://schemas.openxmlformats.org/officeDocument/2006/relationships/hyperlink" Target="https://docs.oracle.com/javase/8/docs/api/java/util/Vector.html" TargetMode="External"/><Relationship Id="rId590" Type="http://schemas.openxmlformats.org/officeDocument/2006/relationships/hyperlink" Target="https://docs.oracle.com/javase/8/docs/api/java/io/ObjectOutputStream.html" TargetMode="External"/><Relationship Id="rId604" Type="http://schemas.openxmlformats.org/officeDocument/2006/relationships/image" Target="media/image114.png"/><Relationship Id="rId201" Type="http://schemas.openxmlformats.org/officeDocument/2006/relationships/hyperlink" Target="https://docs.oracle.com/javase/8/docs/api/java/lang/String.html" TargetMode="External"/><Relationship Id="rId243" Type="http://schemas.openxmlformats.org/officeDocument/2006/relationships/oleObject" Target="embeddings/oleObject32.bin"/><Relationship Id="rId285" Type="http://schemas.openxmlformats.org/officeDocument/2006/relationships/hyperlink" Target="https://docs.oracle.com/javase/8/docs/api/java/awt/event/MouseListener.html" TargetMode="External"/><Relationship Id="rId450" Type="http://schemas.openxmlformats.org/officeDocument/2006/relationships/hyperlink" Target="https://docs.oracle.com/javase/8/docs/api/java/util/Iterator.html" TargetMode="External"/><Relationship Id="rId506" Type="http://schemas.openxmlformats.org/officeDocument/2006/relationships/hyperlink" Target="https://docs.oracle.com/javase/8/docs/api/java/io/InputStream.html" TargetMode="External"/><Relationship Id="rId38" Type="http://schemas.openxmlformats.org/officeDocument/2006/relationships/image" Target="media/image14.png"/><Relationship Id="rId103" Type="http://schemas.openxmlformats.org/officeDocument/2006/relationships/hyperlink" Target="https://github.com/RobertGodin/JavaPasAPas" TargetMode="External"/><Relationship Id="rId310" Type="http://schemas.openxmlformats.org/officeDocument/2006/relationships/image" Target="media/image70.emf"/><Relationship Id="rId492" Type="http://schemas.openxmlformats.org/officeDocument/2006/relationships/hyperlink" Target="https://docs.oracle.com/javase/8/docs/api/java/io/FileInputStream.html" TargetMode="External"/><Relationship Id="rId548" Type="http://schemas.openxmlformats.org/officeDocument/2006/relationships/hyperlink" Target="https://docs.oracle.com/javase/8/docs/api/java/io/FileOutputStream.html" TargetMode="External"/><Relationship Id="rId91" Type="http://schemas.openxmlformats.org/officeDocument/2006/relationships/hyperlink" Target="https://docs.oracle.com/javase/8/docs/api/java/lang/String.html" TargetMode="External"/><Relationship Id="rId145" Type="http://schemas.openxmlformats.org/officeDocument/2006/relationships/image" Target="media/image52.emf"/><Relationship Id="rId187" Type="http://schemas.openxmlformats.org/officeDocument/2006/relationships/hyperlink" Target="https://docs.oracle.com/javase/8/docs/api/java/lang/String.html" TargetMode="External"/><Relationship Id="rId352" Type="http://schemas.openxmlformats.org/officeDocument/2006/relationships/image" Target="media/image86.emf"/><Relationship Id="rId394" Type="http://schemas.openxmlformats.org/officeDocument/2006/relationships/hyperlink" Target="https://docs.oracle.com/javase/8/docs/api/javax/swing/JPanel.html" TargetMode="External"/><Relationship Id="rId408" Type="http://schemas.openxmlformats.org/officeDocument/2006/relationships/hyperlink" Target="https://github.com/RobertGodin/JavaPasAPas" TargetMode="External"/><Relationship Id="rId615" Type="http://schemas.openxmlformats.org/officeDocument/2006/relationships/image" Target="media/image125.png"/><Relationship Id="rId212" Type="http://schemas.openxmlformats.org/officeDocument/2006/relationships/hyperlink" Target="https://github.com/RobertGodin/JavaPasAPas" TargetMode="External"/><Relationship Id="rId254" Type="http://schemas.openxmlformats.org/officeDocument/2006/relationships/hyperlink" Target="https://docs.oracle.com/javase/8/docs/api/javax/swing/JFrame.html" TargetMode="External"/><Relationship Id="rId49" Type="http://schemas.openxmlformats.org/officeDocument/2006/relationships/image" Target="media/image22.emf"/><Relationship Id="rId114" Type="http://schemas.openxmlformats.org/officeDocument/2006/relationships/oleObject" Target="embeddings/oleObject17.bin"/><Relationship Id="rId296" Type="http://schemas.openxmlformats.org/officeDocument/2006/relationships/hyperlink" Target="https://docs.oracle.com/javase/8/docs/api/java/awt/event/MouseEvent.html" TargetMode="External"/><Relationship Id="rId461" Type="http://schemas.openxmlformats.org/officeDocument/2006/relationships/hyperlink" Target="https://docs.oracle.com/javase/8/docs/api/java/awt/event/MouseListener.html" TargetMode="External"/><Relationship Id="rId517" Type="http://schemas.openxmlformats.org/officeDocument/2006/relationships/image" Target="media/image106.emf"/><Relationship Id="rId559" Type="http://schemas.openxmlformats.org/officeDocument/2006/relationships/hyperlink" Target="https://docs.oracle.com/javase/8/docs/api/java/io/StreamTokenizer.html" TargetMode="External"/><Relationship Id="rId60" Type="http://schemas.openxmlformats.org/officeDocument/2006/relationships/oleObject" Target="embeddings/oleObject9.bin"/><Relationship Id="rId156" Type="http://schemas.openxmlformats.org/officeDocument/2006/relationships/hyperlink" Target="http://www.unicode.org/Public/UNIDATA/UnicodeData.txt" TargetMode="External"/><Relationship Id="rId198" Type="http://schemas.openxmlformats.org/officeDocument/2006/relationships/hyperlink" Target="https://docs.oracle.com/javase/8/docs/api/java/lang/String.html" TargetMode="External"/><Relationship Id="rId321" Type="http://schemas.openxmlformats.org/officeDocument/2006/relationships/hyperlink" Target="https://docs.oracle.com/javase/8/docs/api/java/awt/Color.html" TargetMode="External"/><Relationship Id="rId363" Type="http://schemas.openxmlformats.org/officeDocument/2006/relationships/hyperlink" Target="https://github.com/RobertGodin/JavaPasAPas" TargetMode="External"/><Relationship Id="rId419" Type="http://schemas.openxmlformats.org/officeDocument/2006/relationships/hyperlink" Target="https://github.com/RobertGodin/JavaPasAPas/tree/master/JeuSimple" TargetMode="External"/><Relationship Id="rId570" Type="http://schemas.openxmlformats.org/officeDocument/2006/relationships/hyperlink" Target="https://github.com/RobertGodin/JavaPasAPas" TargetMode="External"/><Relationship Id="rId223" Type="http://schemas.openxmlformats.org/officeDocument/2006/relationships/hyperlink" Target="https://github.com/RobertGodin/JavaPasAPas" TargetMode="External"/><Relationship Id="rId430" Type="http://schemas.openxmlformats.org/officeDocument/2006/relationships/hyperlink" Target="https://docs.oracle.com/javase/8/docs/api/java/util/Vector.html" TargetMode="External"/><Relationship Id="rId18" Type="http://schemas.openxmlformats.org/officeDocument/2006/relationships/image" Target="media/image4.emf"/><Relationship Id="rId265" Type="http://schemas.openxmlformats.org/officeDocument/2006/relationships/hyperlink" Target="https://docs.oracle.com/javase/8/docs/api/java/awt/Graphics.html" TargetMode="External"/><Relationship Id="rId472" Type="http://schemas.openxmlformats.org/officeDocument/2006/relationships/hyperlink" Target="https://docs.oracle.com/javase/8/docs/api/java/io/package-summary.html" TargetMode="External"/><Relationship Id="rId528" Type="http://schemas.openxmlformats.org/officeDocument/2006/relationships/hyperlink" Target="https://docs.oracle.com/javase/8/docs/api/java/io/InputStream.html" TargetMode="External"/><Relationship Id="rId125" Type="http://schemas.openxmlformats.org/officeDocument/2006/relationships/hyperlink" Target="https://github.com/RobertGodin/JavaPasAPas" TargetMode="External"/><Relationship Id="rId167" Type="http://schemas.openxmlformats.org/officeDocument/2006/relationships/image" Target="media/image54.emf"/><Relationship Id="rId332" Type="http://schemas.openxmlformats.org/officeDocument/2006/relationships/oleObject" Target="embeddings/oleObject41.bin"/><Relationship Id="rId374" Type="http://schemas.openxmlformats.org/officeDocument/2006/relationships/image" Target="media/image95.png"/><Relationship Id="rId581" Type="http://schemas.openxmlformats.org/officeDocument/2006/relationships/hyperlink" Target="https://docs.oracle.com/javase/8/docs/api/java/io/ObjectOutputStream.html" TargetMode="External"/><Relationship Id="rId71" Type="http://schemas.openxmlformats.org/officeDocument/2006/relationships/hyperlink" Target="https://docs.oracle.com/javase/8/docs/api/java/lang/String.html" TargetMode="External"/><Relationship Id="rId234" Type="http://schemas.openxmlformats.org/officeDocument/2006/relationships/hyperlink" Target="https://docs.oracle.com/javase/8/docs/api/javax/swing/JFrame.html" TargetMode="External"/><Relationship Id="rId2" Type="http://schemas.openxmlformats.org/officeDocument/2006/relationships/numbering" Target="numbering.xml"/><Relationship Id="rId29" Type="http://schemas.openxmlformats.org/officeDocument/2006/relationships/hyperlink" Target="https://www.youtube.com/watch?v=Tk6u3Wm___s" TargetMode="External"/><Relationship Id="rId276" Type="http://schemas.openxmlformats.org/officeDocument/2006/relationships/oleObject" Target="embeddings/oleObject34.bin"/><Relationship Id="rId441" Type="http://schemas.openxmlformats.org/officeDocument/2006/relationships/hyperlink" Target="https://docs.oracle.com/javase/8/docs/api/java/util/Vector.html" TargetMode="External"/><Relationship Id="rId483" Type="http://schemas.openxmlformats.org/officeDocument/2006/relationships/hyperlink" Target="https://docs.oracle.com/javase/8/docs/api/java/io/InputStream.html" TargetMode="External"/><Relationship Id="rId539" Type="http://schemas.openxmlformats.org/officeDocument/2006/relationships/hyperlink" Target="https://docs.oracle.com/javase/8/docs/api/java/io/PrintWriter.html" TargetMode="External"/><Relationship Id="rId40" Type="http://schemas.openxmlformats.org/officeDocument/2006/relationships/image" Target="media/image16.png"/><Relationship Id="rId136" Type="http://schemas.openxmlformats.org/officeDocument/2006/relationships/oleObject" Target="embeddings/oleObject22.bin"/><Relationship Id="rId178" Type="http://schemas.openxmlformats.org/officeDocument/2006/relationships/hyperlink" Target="https://docs.oracle.com/javase/8/docs/api/java/lang/String.html" TargetMode="External"/><Relationship Id="rId301" Type="http://schemas.openxmlformats.org/officeDocument/2006/relationships/hyperlink" Target="https://docs.oracle.com/javase/8/docs/api/java/awt/event/MouseListener.html" TargetMode="External"/><Relationship Id="rId343" Type="http://schemas.openxmlformats.org/officeDocument/2006/relationships/image" Target="media/image82.emf"/><Relationship Id="rId550" Type="http://schemas.openxmlformats.org/officeDocument/2006/relationships/hyperlink" Target="https://docs.oracle.com/javase/8/docs/api/java/io/PrintWriter.html" TargetMode="External"/><Relationship Id="rId82" Type="http://schemas.openxmlformats.org/officeDocument/2006/relationships/image" Target="media/image33.emf"/><Relationship Id="rId203" Type="http://schemas.openxmlformats.org/officeDocument/2006/relationships/hyperlink" Target="https://docs.oracle.com/javase/8/docs/api/java/lang/String.html" TargetMode="External"/><Relationship Id="rId385" Type="http://schemas.openxmlformats.org/officeDocument/2006/relationships/hyperlink" Target="https://docs.oracle.com/javase/8/docs/api/javax/swing/JPanel.html" TargetMode="External"/><Relationship Id="rId592" Type="http://schemas.openxmlformats.org/officeDocument/2006/relationships/hyperlink" Target="https://docs.oracle.com/javase/8/docs/api/java/io/ObjectOutputStream.html" TargetMode="External"/><Relationship Id="rId606" Type="http://schemas.openxmlformats.org/officeDocument/2006/relationships/image" Target="media/image116.png"/><Relationship Id="rId245" Type="http://schemas.openxmlformats.org/officeDocument/2006/relationships/hyperlink" Target="https://docs.oracle.com/javase/8/docs/api/javax/swing/JFrame.html" TargetMode="External"/><Relationship Id="rId287" Type="http://schemas.openxmlformats.org/officeDocument/2006/relationships/hyperlink" Target="https://docs.oracle.com/javase/8/docs/api/javax/swing/JFrame.html" TargetMode="External"/><Relationship Id="rId410" Type="http://schemas.openxmlformats.org/officeDocument/2006/relationships/oleObject" Target="embeddings/oleObject57.bin"/><Relationship Id="rId452" Type="http://schemas.openxmlformats.org/officeDocument/2006/relationships/hyperlink" Target="https://docs.oracle.com/javase/8/docs/api/java/util/Iterator.html" TargetMode="External"/><Relationship Id="rId494" Type="http://schemas.openxmlformats.org/officeDocument/2006/relationships/hyperlink" Target="https://docs.oracle.com/javase/8/docs/api/java/io/FileInputStream.html" TargetMode="External"/><Relationship Id="rId508" Type="http://schemas.openxmlformats.org/officeDocument/2006/relationships/hyperlink" Target="https://docs.oracle.com/javase/8/docs/api/java/io/OutputStream.html" TargetMode="External"/><Relationship Id="rId105" Type="http://schemas.openxmlformats.org/officeDocument/2006/relationships/image" Target="media/image37.emf"/><Relationship Id="rId147" Type="http://schemas.openxmlformats.org/officeDocument/2006/relationships/hyperlink" Target="https://github.com/RobertGodin/JavaPasAPas" TargetMode="External"/><Relationship Id="rId312" Type="http://schemas.openxmlformats.org/officeDocument/2006/relationships/image" Target="media/image71.png"/><Relationship Id="rId354" Type="http://schemas.openxmlformats.org/officeDocument/2006/relationships/image" Target="media/image87.emf"/><Relationship Id="rId51" Type="http://schemas.openxmlformats.org/officeDocument/2006/relationships/hyperlink" Target="https://docs.oracle.com/javase/8/docs/api/java/lang/String.html" TargetMode="External"/><Relationship Id="rId93" Type="http://schemas.openxmlformats.org/officeDocument/2006/relationships/hyperlink" Target="https://docs.oracle.com/javase/8/docs/api/java/lang/String.html" TargetMode="External"/><Relationship Id="rId189" Type="http://schemas.openxmlformats.org/officeDocument/2006/relationships/oleObject" Target="embeddings/oleObject28.bin"/><Relationship Id="rId396" Type="http://schemas.openxmlformats.org/officeDocument/2006/relationships/hyperlink" Target="https://docs.oracle.com/javase/8/docs/api/javax/swing/JFrame.html" TargetMode="External"/><Relationship Id="rId561" Type="http://schemas.openxmlformats.org/officeDocument/2006/relationships/hyperlink" Target="https://github.com/RobertGodin/JavaPasAPas" TargetMode="External"/><Relationship Id="rId617" Type="http://schemas.openxmlformats.org/officeDocument/2006/relationships/image" Target="media/image127.png"/><Relationship Id="rId214" Type="http://schemas.openxmlformats.org/officeDocument/2006/relationships/hyperlink" Target="https://docs.oracle.com/javase/8/docs/api/java/lang/String.html" TargetMode="External"/><Relationship Id="rId256" Type="http://schemas.openxmlformats.org/officeDocument/2006/relationships/hyperlink" Target="https://docs.oracle.com/javase/8/docs/api/java/awt/Graphics.html" TargetMode="External"/><Relationship Id="rId298" Type="http://schemas.openxmlformats.org/officeDocument/2006/relationships/hyperlink" Target="https://docs.oracle.com/javase/8/docs/api/java/awt/event/MouseEvent.html" TargetMode="External"/><Relationship Id="rId421" Type="http://schemas.openxmlformats.org/officeDocument/2006/relationships/hyperlink" Target="https://github.com/RobertGodin/JavaPasAPas/tree/master/JeuSimple" TargetMode="External"/><Relationship Id="rId463" Type="http://schemas.openxmlformats.org/officeDocument/2006/relationships/hyperlink" Target="https://docs.oracle.com/javase/8/docs/api/java/awt/event/MouseEvent.html" TargetMode="External"/><Relationship Id="rId519" Type="http://schemas.openxmlformats.org/officeDocument/2006/relationships/hyperlink" Target="https://docs.oracle.com/javase/8/docs/api/java/io/DataOutputStream.html" TargetMode="External"/><Relationship Id="rId116" Type="http://schemas.openxmlformats.org/officeDocument/2006/relationships/oleObject" Target="embeddings/oleObject18.bin"/><Relationship Id="rId158" Type="http://schemas.openxmlformats.org/officeDocument/2006/relationships/hyperlink" Target="https://docs.oracle.com/javase/8/docs/api/java/lang/String.html" TargetMode="External"/><Relationship Id="rId323" Type="http://schemas.openxmlformats.org/officeDocument/2006/relationships/hyperlink" Target="https://docs.oracle.com/javase/8/docs/api/java/awt/Color.html" TargetMode="External"/><Relationship Id="rId530" Type="http://schemas.openxmlformats.org/officeDocument/2006/relationships/image" Target="media/image107.emf"/><Relationship Id="rId20" Type="http://schemas.openxmlformats.org/officeDocument/2006/relationships/image" Target="media/image5.wmf"/><Relationship Id="rId62" Type="http://schemas.openxmlformats.org/officeDocument/2006/relationships/image" Target="media/image28.emf"/><Relationship Id="rId365" Type="http://schemas.openxmlformats.org/officeDocument/2006/relationships/oleObject" Target="embeddings/oleObject52.bin"/><Relationship Id="rId572" Type="http://schemas.openxmlformats.org/officeDocument/2006/relationships/hyperlink" Target="https://docs.oracle.com/javase/8/docs/api/java/io/File.html" TargetMode="External"/><Relationship Id="rId225" Type="http://schemas.openxmlformats.org/officeDocument/2006/relationships/image" Target="media/image58.png"/><Relationship Id="rId267" Type="http://schemas.openxmlformats.org/officeDocument/2006/relationships/hyperlink" Target="https://github.com/RobertGodin/JavaPasAPas" TargetMode="External"/><Relationship Id="rId432" Type="http://schemas.openxmlformats.org/officeDocument/2006/relationships/hyperlink" Target="https://docs.oracle.com/javase/8/docs/api/java/util/Vector.html" TargetMode="External"/><Relationship Id="rId474" Type="http://schemas.openxmlformats.org/officeDocument/2006/relationships/hyperlink" Target="https://docs.oracle.com/javase/8/docs/api/java/io/OutputStream.html" TargetMode="External"/><Relationship Id="rId127" Type="http://schemas.openxmlformats.org/officeDocument/2006/relationships/hyperlink" Target="https://github.com/RobertGodin/JavaPasAPas" TargetMode="External"/><Relationship Id="rId31" Type="http://schemas.openxmlformats.org/officeDocument/2006/relationships/image" Target="media/image7.png"/><Relationship Id="rId73" Type="http://schemas.openxmlformats.org/officeDocument/2006/relationships/oleObject" Target="embeddings/oleObject11.bin"/><Relationship Id="rId169" Type="http://schemas.openxmlformats.org/officeDocument/2006/relationships/image" Target="media/image55.emf"/><Relationship Id="rId334" Type="http://schemas.openxmlformats.org/officeDocument/2006/relationships/oleObject" Target="embeddings/oleObject42.bin"/><Relationship Id="rId376" Type="http://schemas.openxmlformats.org/officeDocument/2006/relationships/hyperlink" Target="https://github.com/RobertGodin/JavaPasAPas" TargetMode="External"/><Relationship Id="rId541" Type="http://schemas.openxmlformats.org/officeDocument/2006/relationships/hyperlink" Target="https://docs.oracle.com/javase/8/docs/api/java/lang/Integer.html" TargetMode="External"/><Relationship Id="rId583" Type="http://schemas.openxmlformats.org/officeDocument/2006/relationships/hyperlink" Target="https://docs.oracle.com/javase/8/docs/api/java/lang/Object.html" TargetMode="External"/><Relationship Id="rId4" Type="http://schemas.openxmlformats.org/officeDocument/2006/relationships/settings" Target="settings.xml"/><Relationship Id="rId180" Type="http://schemas.openxmlformats.org/officeDocument/2006/relationships/hyperlink" Target="https://docs.oracle.com/javase/8/docs/api/java/lang/String.html" TargetMode="External"/><Relationship Id="rId236" Type="http://schemas.openxmlformats.org/officeDocument/2006/relationships/oleObject" Target="embeddings/oleObject31.bin"/><Relationship Id="rId278" Type="http://schemas.openxmlformats.org/officeDocument/2006/relationships/image" Target="media/image66.emf"/><Relationship Id="rId401" Type="http://schemas.openxmlformats.org/officeDocument/2006/relationships/hyperlink" Target="https://github.com/RobertGodin/JavaPasAPas" TargetMode="External"/><Relationship Id="rId443" Type="http://schemas.openxmlformats.org/officeDocument/2006/relationships/hyperlink" Target="https://docs.oracle.com/javase/8/docs/api/java/util/Vector.html" TargetMode="External"/><Relationship Id="rId303" Type="http://schemas.openxmlformats.org/officeDocument/2006/relationships/hyperlink" Target="https://docs.oracle.com/javase/8/docs/api/javax/swing/JFrame.html" TargetMode="External"/><Relationship Id="rId485" Type="http://schemas.openxmlformats.org/officeDocument/2006/relationships/image" Target="media/image102.emf"/><Relationship Id="rId42" Type="http://schemas.openxmlformats.org/officeDocument/2006/relationships/image" Target="media/image17.png"/><Relationship Id="rId84" Type="http://schemas.openxmlformats.org/officeDocument/2006/relationships/hyperlink" Target="https://docs.oracle.com/javase/8/docs/api/java/lang/String.html" TargetMode="External"/><Relationship Id="rId138" Type="http://schemas.openxmlformats.org/officeDocument/2006/relationships/hyperlink" Target="https://github.com/RobertGodin/JavaPasAPas" TargetMode="External"/><Relationship Id="rId345" Type="http://schemas.openxmlformats.org/officeDocument/2006/relationships/hyperlink" Target="https://github.com/RobertGodin/JavaPasAPas" TargetMode="External"/><Relationship Id="rId387" Type="http://schemas.openxmlformats.org/officeDocument/2006/relationships/hyperlink" Target="https://docs.oracle.com/javase/8/docs/api/javax/swing/JFrame.html" TargetMode="External"/><Relationship Id="rId510" Type="http://schemas.openxmlformats.org/officeDocument/2006/relationships/hyperlink" Target="https://docs.oracle.com/javase/8/docs/api/java/io/DataOutputStream.html" TargetMode="External"/><Relationship Id="rId552" Type="http://schemas.openxmlformats.org/officeDocument/2006/relationships/hyperlink" Target="https://github.com/RobertGodin/JavaPasAPas" TargetMode="External"/><Relationship Id="rId594" Type="http://schemas.openxmlformats.org/officeDocument/2006/relationships/hyperlink" Target="https://github.com/RobertGodin/JavaPasAPas" TargetMode="External"/><Relationship Id="rId608" Type="http://schemas.openxmlformats.org/officeDocument/2006/relationships/image" Target="media/image118.png"/><Relationship Id="rId191" Type="http://schemas.openxmlformats.org/officeDocument/2006/relationships/hyperlink" Target="https://docs.oracle.com/javase/8/docs/api/java/lang/String.html" TargetMode="External"/><Relationship Id="rId205" Type="http://schemas.openxmlformats.org/officeDocument/2006/relationships/hyperlink" Target="https://docs.oracle.com/javase/8/docs/api/java/lang/String.html" TargetMode="External"/><Relationship Id="rId247" Type="http://schemas.openxmlformats.org/officeDocument/2006/relationships/hyperlink" Target="https://docs.oracle.com/javase/8/docs/api/java/awt/Graphics.html" TargetMode="External"/><Relationship Id="rId412" Type="http://schemas.openxmlformats.org/officeDocument/2006/relationships/hyperlink" Target="https://github.com/RobertGodin/JavaPasAPas/tree/master/JeuSimple" TargetMode="External"/><Relationship Id="rId107" Type="http://schemas.openxmlformats.org/officeDocument/2006/relationships/hyperlink" Target="https://docs.oracle.com/javase/8/docs/api/java/util/Scanner.html" TargetMode="External"/><Relationship Id="rId289" Type="http://schemas.openxmlformats.org/officeDocument/2006/relationships/hyperlink" Target="https://docs.oracle.com/javase/8/docs/api/java/awt/event/MouseListener.html" TargetMode="External"/><Relationship Id="rId454" Type="http://schemas.openxmlformats.org/officeDocument/2006/relationships/hyperlink" Target="https://docs.oracle.com/javase/8/docs/api/java/util/Iterator.html" TargetMode="External"/><Relationship Id="rId496" Type="http://schemas.openxmlformats.org/officeDocument/2006/relationships/hyperlink" Target="https://docs.oracle.com/javase/8/docs/api/java/io/FileInputStream.html" TargetMode="External"/><Relationship Id="rId11" Type="http://schemas.openxmlformats.org/officeDocument/2006/relationships/footer" Target="footer2.xml"/><Relationship Id="rId53" Type="http://schemas.openxmlformats.org/officeDocument/2006/relationships/oleObject" Target="embeddings/oleObject7.bin"/><Relationship Id="rId149" Type="http://schemas.openxmlformats.org/officeDocument/2006/relationships/hyperlink" Target="https://github.com/RobertGodin/JavaPasAPas" TargetMode="External"/><Relationship Id="rId314" Type="http://schemas.openxmlformats.org/officeDocument/2006/relationships/oleObject" Target="embeddings/oleObject37.bin"/><Relationship Id="rId356" Type="http://schemas.openxmlformats.org/officeDocument/2006/relationships/hyperlink" Target="https://github.com/RobertGodin/JavaPasAPas" TargetMode="External"/><Relationship Id="rId398" Type="http://schemas.openxmlformats.org/officeDocument/2006/relationships/hyperlink" Target="https://github.com/RobertGodin/JavaPasAPas" TargetMode="External"/><Relationship Id="rId521" Type="http://schemas.openxmlformats.org/officeDocument/2006/relationships/hyperlink" Target="https://docs.oracle.com/javase/8/docs/api/java/io/DataOutputStream.html" TargetMode="External"/><Relationship Id="rId563" Type="http://schemas.openxmlformats.org/officeDocument/2006/relationships/hyperlink" Target="https://cs.fit.edu/~ryan/java/programs/xml/DOMEcho-java.html" TargetMode="External"/><Relationship Id="rId619" Type="http://schemas.openxmlformats.org/officeDocument/2006/relationships/header" Target="header3.xml"/><Relationship Id="rId95" Type="http://schemas.openxmlformats.org/officeDocument/2006/relationships/hyperlink" Target="https://docs.oracle.com/javase/8/docs/api/java/lang/String.html" TargetMode="External"/><Relationship Id="rId160" Type="http://schemas.openxmlformats.org/officeDocument/2006/relationships/hyperlink" Target="https://github.com/RobertGodin/JavaPasAPas" TargetMode="External"/><Relationship Id="rId216" Type="http://schemas.openxmlformats.org/officeDocument/2006/relationships/hyperlink" Target="https://github.com/RobertGodin/JavaPasAPas" TargetMode="External"/><Relationship Id="rId423" Type="http://schemas.openxmlformats.org/officeDocument/2006/relationships/hyperlink" Target="https://github.com/RobertGodin/JavaPasAPas/tree/master/JeuSimple" TargetMode="External"/><Relationship Id="rId258" Type="http://schemas.openxmlformats.org/officeDocument/2006/relationships/hyperlink" Target="https://docs.oracle.com/javase/8/docs/api/java/awt/Graphics.html" TargetMode="External"/><Relationship Id="rId465" Type="http://schemas.openxmlformats.org/officeDocument/2006/relationships/hyperlink" Target="https://github.com/RobertGodin/JavaPasAPas" TargetMode="External"/><Relationship Id="rId22" Type="http://schemas.openxmlformats.org/officeDocument/2006/relationships/hyperlink" Target="https://fr.wikipedia.org/wiki/Syst&#232;me_binaire" TargetMode="External"/><Relationship Id="rId64" Type="http://schemas.openxmlformats.org/officeDocument/2006/relationships/hyperlink" Target="https://docs.oracle.com/javase/8/docs/api/java/lang/String.html" TargetMode="External"/><Relationship Id="rId118" Type="http://schemas.openxmlformats.org/officeDocument/2006/relationships/hyperlink" Target="https://github.com/RobertGodin/JavaPasAPas" TargetMode="External"/><Relationship Id="rId325" Type="http://schemas.openxmlformats.org/officeDocument/2006/relationships/image" Target="media/image73.emf"/><Relationship Id="rId367" Type="http://schemas.openxmlformats.org/officeDocument/2006/relationships/image" Target="media/image90.png"/><Relationship Id="rId532" Type="http://schemas.openxmlformats.org/officeDocument/2006/relationships/hyperlink" Target="https://github.com/RobertGodin/JavaPasAPas" TargetMode="External"/><Relationship Id="rId574" Type="http://schemas.openxmlformats.org/officeDocument/2006/relationships/hyperlink" Target="https://docs.oracle.com/javase/8/docs/api/java/io/File.html" TargetMode="External"/><Relationship Id="rId171" Type="http://schemas.openxmlformats.org/officeDocument/2006/relationships/hyperlink" Target="https://docs.oracle.com/javase/8/docs/api/java/lang/String.html" TargetMode="External"/><Relationship Id="rId227" Type="http://schemas.openxmlformats.org/officeDocument/2006/relationships/oleObject" Target="embeddings/oleObject30.bin"/><Relationship Id="rId269" Type="http://schemas.openxmlformats.org/officeDocument/2006/relationships/hyperlink" Target="https://github.com/RobertGodin/JavaPasAPas" TargetMode="External"/><Relationship Id="rId434" Type="http://schemas.openxmlformats.org/officeDocument/2006/relationships/hyperlink" Target="https://docs.oracle.com/javase/8/docs/api/java/util/Vector.html" TargetMode="External"/><Relationship Id="rId476" Type="http://schemas.openxmlformats.org/officeDocument/2006/relationships/hyperlink" Target="https://docs.oracle.com/javase/8/docs/api/java/io/InputStream.html" TargetMode="External"/><Relationship Id="rId33" Type="http://schemas.openxmlformats.org/officeDocument/2006/relationships/image" Target="media/image9.png"/><Relationship Id="rId129" Type="http://schemas.openxmlformats.org/officeDocument/2006/relationships/oleObject" Target="embeddings/oleObject20.bin"/><Relationship Id="rId280" Type="http://schemas.openxmlformats.org/officeDocument/2006/relationships/hyperlink" Target="https://github.com/RobertGodin/JavaPasAPas" TargetMode="External"/><Relationship Id="rId336" Type="http://schemas.openxmlformats.org/officeDocument/2006/relationships/oleObject" Target="embeddings/oleObject43.bin"/><Relationship Id="rId501" Type="http://schemas.openxmlformats.org/officeDocument/2006/relationships/hyperlink" Target="https://docs.oracle.com/javase/8/docs/api/java/io/FileOutputStream.html" TargetMode="External"/><Relationship Id="rId543" Type="http://schemas.openxmlformats.org/officeDocument/2006/relationships/hyperlink" Target="https://github.com/RobertGodin/JavaPasAPas" TargetMode="External"/><Relationship Id="rId75" Type="http://schemas.openxmlformats.org/officeDocument/2006/relationships/oleObject" Target="embeddings/oleObject12.bin"/><Relationship Id="rId140" Type="http://schemas.openxmlformats.org/officeDocument/2006/relationships/image" Target="media/image48.png"/><Relationship Id="rId182" Type="http://schemas.openxmlformats.org/officeDocument/2006/relationships/hyperlink" Target="https://docs.oracle.com/javase/8/docs/api/java/lang/String.html" TargetMode="External"/><Relationship Id="rId378" Type="http://schemas.openxmlformats.org/officeDocument/2006/relationships/hyperlink" Target="https://docs.oracle.com/javase/8/docs/api/javax/swing/Timer.html" TargetMode="External"/><Relationship Id="rId403" Type="http://schemas.openxmlformats.org/officeDocument/2006/relationships/hyperlink" Target="https://docs.oracle.com/javase/8/docs/api/javax/swing/JPanel.html" TargetMode="External"/><Relationship Id="rId585" Type="http://schemas.openxmlformats.org/officeDocument/2006/relationships/hyperlink" Target="https://docs.oracle.com/javase/8/docs/api/java/io/ObjectInputStream.html" TargetMode="External"/><Relationship Id="rId6" Type="http://schemas.openxmlformats.org/officeDocument/2006/relationships/footnotes" Target="footnotes.xml"/><Relationship Id="rId238" Type="http://schemas.openxmlformats.org/officeDocument/2006/relationships/hyperlink" Target="https://docs.oracle.com/javase/8/docs/api/javax/swing/JFrame.html" TargetMode="External"/><Relationship Id="rId445" Type="http://schemas.openxmlformats.org/officeDocument/2006/relationships/hyperlink" Target="https://docs.oracle.com/javase/8/docs/api/java/util/Vector.html" TargetMode="External"/><Relationship Id="rId487" Type="http://schemas.openxmlformats.org/officeDocument/2006/relationships/image" Target="media/image104.emf"/><Relationship Id="rId610" Type="http://schemas.openxmlformats.org/officeDocument/2006/relationships/image" Target="media/image120.png"/><Relationship Id="rId291" Type="http://schemas.openxmlformats.org/officeDocument/2006/relationships/hyperlink" Target="https://docs.oracle.com/javase/8/docs/api/java/awt/event/MouseListener.html" TargetMode="External"/><Relationship Id="rId305" Type="http://schemas.openxmlformats.org/officeDocument/2006/relationships/hyperlink" Target="https://docs.oracle.com/javase/8/docs/api/java/awt/Graphics.html" TargetMode="External"/><Relationship Id="rId347" Type="http://schemas.openxmlformats.org/officeDocument/2006/relationships/image" Target="media/image83.emf"/><Relationship Id="rId512" Type="http://schemas.openxmlformats.org/officeDocument/2006/relationships/hyperlink" Target="https://docs.oracle.com/javase/8/docs/api/java/io/ObjectOutputStream.html" TargetMode="External"/><Relationship Id="rId44" Type="http://schemas.openxmlformats.org/officeDocument/2006/relationships/image" Target="media/image19.png"/><Relationship Id="rId86" Type="http://schemas.openxmlformats.org/officeDocument/2006/relationships/hyperlink" Target="https://docs.oracle.com/javase/8/docs/api/java/lang/String.html" TargetMode="External"/><Relationship Id="rId151" Type="http://schemas.openxmlformats.org/officeDocument/2006/relationships/hyperlink" Target="https://docs.oracle.com/javase/8/docs/api/java/lang/String.html" TargetMode="External"/><Relationship Id="rId389" Type="http://schemas.openxmlformats.org/officeDocument/2006/relationships/image" Target="media/image96.png"/><Relationship Id="rId554" Type="http://schemas.openxmlformats.org/officeDocument/2006/relationships/hyperlink" Target="https://docs.oracle.com/javase/8/docs/api/java/io/StreamTokenizer.html" TargetMode="External"/><Relationship Id="rId596" Type="http://schemas.openxmlformats.org/officeDocument/2006/relationships/hyperlink" Target="https://github.com/RobertGodin/JavaPasAPas" TargetMode="External"/><Relationship Id="rId193" Type="http://schemas.openxmlformats.org/officeDocument/2006/relationships/hyperlink" Target="https://docs.oracle.com/javase/8/docs/api/java/lang/String.html" TargetMode="External"/><Relationship Id="rId207" Type="http://schemas.openxmlformats.org/officeDocument/2006/relationships/hyperlink" Target="https://docs.oracle.com/javase/8/docs/api/java/lang/String.html" TargetMode="External"/><Relationship Id="rId249" Type="http://schemas.openxmlformats.org/officeDocument/2006/relationships/hyperlink" Target="https://docs.oracle.com/javase/8/docs/api/java/awt/Graphics.html" TargetMode="External"/><Relationship Id="rId414" Type="http://schemas.openxmlformats.org/officeDocument/2006/relationships/oleObject" Target="embeddings/oleObject58.bin"/><Relationship Id="rId456" Type="http://schemas.openxmlformats.org/officeDocument/2006/relationships/hyperlink" Target="https://github.com/RobertGodin/JavaPasAPas" TargetMode="External"/><Relationship Id="rId498" Type="http://schemas.openxmlformats.org/officeDocument/2006/relationships/hyperlink" Target="https://github.com/RobertGodin/JavaPasAPas" TargetMode="External"/><Relationship Id="rId621"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hyperlink" Target="https://docs.oracle.com/javase/8/docs/api/java/util/Scanner.html" TargetMode="External"/><Relationship Id="rId260" Type="http://schemas.openxmlformats.org/officeDocument/2006/relationships/hyperlink" Target="https://docs.oracle.com/javase/8/docs/api/java/awt/Color.html" TargetMode="External"/><Relationship Id="rId316" Type="http://schemas.openxmlformats.org/officeDocument/2006/relationships/hyperlink" Target="https://github.com/RobertGodin/JavaPasAPas" TargetMode="External"/><Relationship Id="rId523" Type="http://schemas.openxmlformats.org/officeDocument/2006/relationships/hyperlink" Target="https://docs.oracle.com/javase/8/docs/api/java/io/DataInputStream.html" TargetMode="External"/><Relationship Id="rId55" Type="http://schemas.openxmlformats.org/officeDocument/2006/relationships/hyperlink" Target="https://docs.oracle.com/javase/8/docs/api/java/lang/String.html" TargetMode="External"/><Relationship Id="rId97" Type="http://schemas.openxmlformats.org/officeDocument/2006/relationships/image" Target="media/image35.png"/><Relationship Id="rId120" Type="http://schemas.openxmlformats.org/officeDocument/2006/relationships/image" Target="media/image42.emf"/><Relationship Id="rId358" Type="http://schemas.openxmlformats.org/officeDocument/2006/relationships/hyperlink" Target="https://github.com/RobertGodin/JavaPasAPas" TargetMode="External"/><Relationship Id="rId565" Type="http://schemas.openxmlformats.org/officeDocument/2006/relationships/hyperlink" Target="https://docs.oracle.com/javase/8/docs/api/org/w3c/dom/Node.html" TargetMode="External"/><Relationship Id="rId162" Type="http://schemas.openxmlformats.org/officeDocument/2006/relationships/image" Target="media/image53.emf"/><Relationship Id="rId218" Type="http://schemas.openxmlformats.org/officeDocument/2006/relationships/oleObject" Target="embeddings/oleObject29.bin"/><Relationship Id="rId425" Type="http://schemas.openxmlformats.org/officeDocument/2006/relationships/hyperlink" Target="https://github.com/RobertGodin/JavaPasAPas/tree/master/JeuSimple" TargetMode="External"/><Relationship Id="rId467" Type="http://schemas.openxmlformats.org/officeDocument/2006/relationships/hyperlink" Target="https://docs.oracle.com/javase/8/docs/api/java/util/Vector.html" TargetMode="External"/><Relationship Id="rId271" Type="http://schemas.openxmlformats.org/officeDocument/2006/relationships/oleObject" Target="embeddings/oleObject33.bin"/><Relationship Id="rId24" Type="http://schemas.openxmlformats.org/officeDocument/2006/relationships/hyperlink" Target="http://www.unicode.org" TargetMode="External"/><Relationship Id="rId66" Type="http://schemas.openxmlformats.org/officeDocument/2006/relationships/hyperlink" Target="https://docs.oracle.com/javase/8/docs/api/java/lang/String.html" TargetMode="External"/><Relationship Id="rId131" Type="http://schemas.openxmlformats.org/officeDocument/2006/relationships/oleObject" Target="embeddings/oleObject21.bin"/><Relationship Id="rId327" Type="http://schemas.openxmlformats.org/officeDocument/2006/relationships/image" Target="media/image74.emf"/><Relationship Id="rId369" Type="http://schemas.openxmlformats.org/officeDocument/2006/relationships/image" Target="media/image91.png"/><Relationship Id="rId534" Type="http://schemas.openxmlformats.org/officeDocument/2006/relationships/hyperlink" Target="https://docs.oracle.com/javase/8/docs/api/java/io/PrintWriter.html" TargetMode="External"/><Relationship Id="rId576" Type="http://schemas.openxmlformats.org/officeDocument/2006/relationships/hyperlink" Target="https://docs.oracle.com/javase/8/docs/api/javax/swing/JFileChooser.html" TargetMode="External"/><Relationship Id="rId173" Type="http://schemas.openxmlformats.org/officeDocument/2006/relationships/hyperlink" Target="https://docs.oracle.com/javase/8/docs/api/java/lang/String.html" TargetMode="External"/><Relationship Id="rId229" Type="http://schemas.openxmlformats.org/officeDocument/2006/relationships/hyperlink" Target="https://docs.oracle.com/javase/8/docs/api/javax/swing/JFrame.html" TargetMode="External"/><Relationship Id="rId380" Type="http://schemas.openxmlformats.org/officeDocument/2006/relationships/hyperlink" Target="https://docs.oracle.com/javase/8/docs/api/javax/swing/JFrame.html" TargetMode="External"/><Relationship Id="rId436" Type="http://schemas.openxmlformats.org/officeDocument/2006/relationships/hyperlink" Target="https://docs.oracle.com/javase/8/docs/api/java/util/Collection.html" TargetMode="External"/><Relationship Id="rId601" Type="http://schemas.openxmlformats.org/officeDocument/2006/relationships/hyperlink" Target="https://github.com/RobertGodin/JavaPasAPas" TargetMode="External"/><Relationship Id="rId240" Type="http://schemas.openxmlformats.org/officeDocument/2006/relationships/hyperlink" Target="https://docs.oracle.com/javase/8/docs/api/javax/swing/JFrame.html" TargetMode="External"/><Relationship Id="rId478" Type="http://schemas.openxmlformats.org/officeDocument/2006/relationships/hyperlink" Target="https://docs.oracle.com/javase/8/docs/api/java/io/OutputStream.html" TargetMode="External"/><Relationship Id="rId35" Type="http://schemas.openxmlformats.org/officeDocument/2006/relationships/image" Target="media/image11.png"/><Relationship Id="rId77" Type="http://schemas.openxmlformats.org/officeDocument/2006/relationships/hyperlink" Target="https://docs.oracle.com/javase/8/docs/api/java/lang/String.html" TargetMode="External"/><Relationship Id="rId100" Type="http://schemas.openxmlformats.org/officeDocument/2006/relationships/hyperlink" Target="https://github.com/RobertGodin/JavaPasAPas" TargetMode="External"/><Relationship Id="rId282" Type="http://schemas.openxmlformats.org/officeDocument/2006/relationships/hyperlink" Target="https://github.com/RobertGodin/JavaPasAPas" TargetMode="External"/><Relationship Id="rId338" Type="http://schemas.openxmlformats.org/officeDocument/2006/relationships/oleObject" Target="embeddings/oleObject44.bin"/><Relationship Id="rId503" Type="http://schemas.openxmlformats.org/officeDocument/2006/relationships/image" Target="media/image105.png"/><Relationship Id="rId545" Type="http://schemas.openxmlformats.org/officeDocument/2006/relationships/image" Target="media/image110.png"/><Relationship Id="rId587" Type="http://schemas.openxmlformats.org/officeDocument/2006/relationships/hyperlink" Target="https://docs.oracle.com/javase/8/docs/api/java/io/ObjectOutputStream.html" TargetMode="External"/><Relationship Id="rId8" Type="http://schemas.openxmlformats.org/officeDocument/2006/relationships/image" Target="media/image1.jpeg"/><Relationship Id="rId142" Type="http://schemas.openxmlformats.org/officeDocument/2006/relationships/image" Target="media/image50.png"/><Relationship Id="rId184" Type="http://schemas.openxmlformats.org/officeDocument/2006/relationships/hyperlink" Target="https://docs.oracle.com/javase/8/docs/api/java/lang/String.html" TargetMode="External"/><Relationship Id="rId391" Type="http://schemas.openxmlformats.org/officeDocument/2006/relationships/hyperlink" Target="https://docs.oracle.com/javase/8/docs/api/javax/swing/Timer.html" TargetMode="External"/><Relationship Id="rId405" Type="http://schemas.openxmlformats.org/officeDocument/2006/relationships/hyperlink" Target="https://github.com/RobertGodin/JavaPasAPas" TargetMode="External"/><Relationship Id="rId447" Type="http://schemas.openxmlformats.org/officeDocument/2006/relationships/hyperlink" Target="https://docs.oracle.com/javase/8/docs/api/java/util/Vector.html" TargetMode="External"/><Relationship Id="rId612" Type="http://schemas.openxmlformats.org/officeDocument/2006/relationships/image" Target="media/image122.png"/><Relationship Id="rId251" Type="http://schemas.openxmlformats.org/officeDocument/2006/relationships/hyperlink" Target="https://docs.oracle.com/javase/8/docs/api/javax/swing/JFrame.html" TargetMode="External"/><Relationship Id="rId489" Type="http://schemas.openxmlformats.org/officeDocument/2006/relationships/hyperlink" Target="https://docs.oracle.com/javase/8/docs/api/java/io/InputStream.html" TargetMode="External"/><Relationship Id="rId46" Type="http://schemas.openxmlformats.org/officeDocument/2006/relationships/oleObject" Target="embeddings/oleObject6.bin"/><Relationship Id="rId293" Type="http://schemas.openxmlformats.org/officeDocument/2006/relationships/hyperlink" Target="https://docs.oracle.com/javase/8/docs/api/java/awt/event/MouseListener.html" TargetMode="External"/><Relationship Id="rId307" Type="http://schemas.openxmlformats.org/officeDocument/2006/relationships/hyperlink" Target="https://docs.oracle.com/javase/8/docs/api/java/lang/String.html" TargetMode="External"/><Relationship Id="rId349" Type="http://schemas.openxmlformats.org/officeDocument/2006/relationships/image" Target="media/image84.png"/><Relationship Id="rId514" Type="http://schemas.openxmlformats.org/officeDocument/2006/relationships/hyperlink" Target="https://docs.oracle.com/javase/8/docs/api/java/io/Writer.html" TargetMode="External"/><Relationship Id="rId556" Type="http://schemas.openxmlformats.org/officeDocument/2006/relationships/hyperlink" Target="https://github.com/RobertGodin/JavaPasAPas" TargetMode="External"/><Relationship Id="rId88" Type="http://schemas.openxmlformats.org/officeDocument/2006/relationships/hyperlink" Target="https://docs.oracle.com/javase/8/docs/api/java/lang/String.html" TargetMode="External"/><Relationship Id="rId111" Type="http://schemas.openxmlformats.org/officeDocument/2006/relationships/hyperlink" Target="https://docs.oracle.com/javase/8/docs/api/java/util/Scanner.html" TargetMode="External"/><Relationship Id="rId153" Type="http://schemas.openxmlformats.org/officeDocument/2006/relationships/hyperlink" Target="https://github.com/RobertGodin/JavaPasAPas" TargetMode="External"/><Relationship Id="rId195" Type="http://schemas.openxmlformats.org/officeDocument/2006/relationships/hyperlink" Target="https://docs.oracle.com/javase/8/docs/api/java/lang/String.html" TargetMode="External"/><Relationship Id="rId209" Type="http://schemas.openxmlformats.org/officeDocument/2006/relationships/hyperlink" Target="https://docs.oracle.com/javase/8/docs/api/java/lang/String.html" TargetMode="External"/><Relationship Id="rId360" Type="http://schemas.openxmlformats.org/officeDocument/2006/relationships/hyperlink" Target="https://github.com/RobertGodin/JavaPasAPas" TargetMode="External"/><Relationship Id="rId416" Type="http://schemas.openxmlformats.org/officeDocument/2006/relationships/hyperlink" Target="https://github.com/RobertGodin/JavaPasAPas/tree/master/JeuSimple" TargetMode="External"/><Relationship Id="rId598" Type="http://schemas.openxmlformats.org/officeDocument/2006/relationships/hyperlink" Target="https://github.com/RobertGodin/JavaPasAPas" TargetMode="External"/><Relationship Id="rId220" Type="http://schemas.openxmlformats.org/officeDocument/2006/relationships/hyperlink" Target="https://github.com/RobertGodin/JavaPasAPas" TargetMode="External"/><Relationship Id="rId458" Type="http://schemas.openxmlformats.org/officeDocument/2006/relationships/hyperlink" Target="https://docs.oracle.com/javase/8/docs/api/java/awt/event/ActionListener.html" TargetMode="External"/><Relationship Id="rId623" Type="http://schemas.openxmlformats.org/officeDocument/2006/relationships/theme" Target="theme/theme1.xml"/><Relationship Id="rId15" Type="http://schemas.openxmlformats.org/officeDocument/2006/relationships/oleObject" Target="embeddings/oleObject1.bin"/><Relationship Id="rId57" Type="http://schemas.openxmlformats.org/officeDocument/2006/relationships/image" Target="media/image25.emf"/><Relationship Id="rId262" Type="http://schemas.openxmlformats.org/officeDocument/2006/relationships/hyperlink" Target="https://docs.oracle.com/javase/8/docs/api/java/awt/Graphics.html" TargetMode="External"/><Relationship Id="rId318" Type="http://schemas.openxmlformats.org/officeDocument/2006/relationships/hyperlink" Target="https://docs.oracle.com/javase/8/docs/api/java/awt/Color.html" TargetMode="External"/><Relationship Id="rId525" Type="http://schemas.openxmlformats.org/officeDocument/2006/relationships/hyperlink" Target="https://docs.oracle.com/javase/8/docs/api/java/io/Reader.html" TargetMode="External"/><Relationship Id="rId567" Type="http://schemas.openxmlformats.org/officeDocument/2006/relationships/hyperlink" Target="https://docs.oracle.com/javase/8/docs/api/org/w3c/dom/Node.html" TargetMode="External"/><Relationship Id="rId99" Type="http://schemas.openxmlformats.org/officeDocument/2006/relationships/hyperlink" Target="https://docs.oracle.com/javase/8/docs/api/java/lang/String.html" TargetMode="External"/><Relationship Id="rId122" Type="http://schemas.openxmlformats.org/officeDocument/2006/relationships/image" Target="media/image43.emf"/><Relationship Id="rId164" Type="http://schemas.openxmlformats.org/officeDocument/2006/relationships/hyperlink" Target="https://docs.oracle.com/javase/8/docs/api/java/lang/String.html" TargetMode="External"/><Relationship Id="rId371" Type="http://schemas.openxmlformats.org/officeDocument/2006/relationships/image" Target="media/image93.png"/><Relationship Id="rId427" Type="http://schemas.openxmlformats.org/officeDocument/2006/relationships/oleObject" Target="embeddings/oleObject59.bin"/><Relationship Id="rId469" Type="http://schemas.openxmlformats.org/officeDocument/2006/relationships/hyperlink" Target="https://docs.oracle.com/javase/8/docs/api/java/util/ArrayList.html" TargetMode="External"/><Relationship Id="rId26" Type="http://schemas.openxmlformats.org/officeDocument/2006/relationships/image" Target="media/image6.wmf"/><Relationship Id="rId231" Type="http://schemas.openxmlformats.org/officeDocument/2006/relationships/hyperlink" Target="https://docs.oracle.com/javase/8/docs/api/javax/swing/JFrame.html" TargetMode="External"/><Relationship Id="rId273" Type="http://schemas.openxmlformats.org/officeDocument/2006/relationships/hyperlink" Target="https://github.com/RobertGodin/JavaPasAPas" TargetMode="External"/><Relationship Id="rId329" Type="http://schemas.openxmlformats.org/officeDocument/2006/relationships/image" Target="media/image75.emf"/><Relationship Id="rId480" Type="http://schemas.openxmlformats.org/officeDocument/2006/relationships/oleObject" Target="embeddings/oleObject60.bin"/><Relationship Id="rId536" Type="http://schemas.openxmlformats.org/officeDocument/2006/relationships/hyperlink" Target="https://docs.oracle.com/javase/8/docs/api/java/io/PrintStream.html" TargetMode="External"/><Relationship Id="rId68" Type="http://schemas.openxmlformats.org/officeDocument/2006/relationships/hyperlink" Target="https://docs.oracle.com/javase/8/docs/api/java/lang/String.html" TargetMode="External"/><Relationship Id="rId133" Type="http://schemas.openxmlformats.org/officeDocument/2006/relationships/hyperlink" Target="https://github.com/RobertGodin/JavaPasAPas" TargetMode="External"/><Relationship Id="rId175" Type="http://schemas.openxmlformats.org/officeDocument/2006/relationships/hyperlink" Target="https://docs.oracle.com/javase/8/docs/api/java/lang/String.html" TargetMode="External"/><Relationship Id="rId340" Type="http://schemas.openxmlformats.org/officeDocument/2006/relationships/oleObject" Target="embeddings/oleObject45.bin"/><Relationship Id="rId578" Type="http://schemas.openxmlformats.org/officeDocument/2006/relationships/hyperlink" Target="https://docs.oracle.com/javase/8/docs/api/javax/swing/JFileChooser.html" TargetMode="External"/><Relationship Id="rId200" Type="http://schemas.openxmlformats.org/officeDocument/2006/relationships/hyperlink" Target="https://docs.oracle.com/javase/8/docs/api/java/lang/String.html" TargetMode="External"/><Relationship Id="rId382" Type="http://schemas.openxmlformats.org/officeDocument/2006/relationships/hyperlink" Target="https://docs.oracle.com/javase/8/docs/api/javax/swing/JPanel.html" TargetMode="External"/><Relationship Id="rId438" Type="http://schemas.openxmlformats.org/officeDocument/2006/relationships/hyperlink" Target="https://docs.oracle.com/javase/8/docs/api/java/util/Vector.html" TargetMode="External"/><Relationship Id="rId603" Type="http://schemas.openxmlformats.org/officeDocument/2006/relationships/image" Target="media/image113.png"/><Relationship Id="rId242" Type="http://schemas.openxmlformats.org/officeDocument/2006/relationships/image" Target="media/image61.emf"/><Relationship Id="rId284" Type="http://schemas.openxmlformats.org/officeDocument/2006/relationships/hyperlink" Target="https://github.com/RobertGodin/JavaPasAPas" TargetMode="External"/><Relationship Id="rId491" Type="http://schemas.openxmlformats.org/officeDocument/2006/relationships/hyperlink" Target="https://github.com/RobertGodin/JavaPasAPas" TargetMode="External"/><Relationship Id="rId505" Type="http://schemas.openxmlformats.org/officeDocument/2006/relationships/hyperlink" Target="https://github.com/RobertGodin/JavaPasAPas" TargetMode="External"/><Relationship Id="rId37" Type="http://schemas.openxmlformats.org/officeDocument/2006/relationships/image" Target="media/image13.png"/><Relationship Id="rId79" Type="http://schemas.openxmlformats.org/officeDocument/2006/relationships/oleObject" Target="embeddings/oleObject13.bin"/><Relationship Id="rId102" Type="http://schemas.openxmlformats.org/officeDocument/2006/relationships/hyperlink" Target="https://github.com/RobertGodin/JavaPasAPas" TargetMode="External"/><Relationship Id="rId144" Type="http://schemas.openxmlformats.org/officeDocument/2006/relationships/oleObject" Target="embeddings/oleObject23.bin"/><Relationship Id="rId547" Type="http://schemas.openxmlformats.org/officeDocument/2006/relationships/hyperlink" Target="https://docs.oracle.com/javase/8/docs/api/java/io/InputStream.html" TargetMode="External"/><Relationship Id="rId589" Type="http://schemas.openxmlformats.org/officeDocument/2006/relationships/hyperlink" Target="https://github.com/RobertGodin/JavaPasAPas" TargetMode="External"/><Relationship Id="rId90" Type="http://schemas.openxmlformats.org/officeDocument/2006/relationships/hyperlink" Target="https://docs.oracle.com/javase/8/docs/api/java/lang/String.html" TargetMode="External"/><Relationship Id="rId186" Type="http://schemas.openxmlformats.org/officeDocument/2006/relationships/hyperlink" Target="https://docs.oracle.com/javase/8/docs/api/java/lang/String.html" TargetMode="External"/><Relationship Id="rId351" Type="http://schemas.openxmlformats.org/officeDocument/2006/relationships/oleObject" Target="embeddings/oleObject49.bin"/><Relationship Id="rId393" Type="http://schemas.openxmlformats.org/officeDocument/2006/relationships/hyperlink" Target="https://docs.oracle.com/javase/8/docs/api/javax/swing/Timer.html" TargetMode="External"/><Relationship Id="rId407" Type="http://schemas.openxmlformats.org/officeDocument/2006/relationships/hyperlink" Target="https://docs.oracle.com/javase/8/docs/api/javax/swing/JFrame.html" TargetMode="External"/><Relationship Id="rId449" Type="http://schemas.openxmlformats.org/officeDocument/2006/relationships/hyperlink" Target="https://docs.oracle.com/javase/8/docs/api/java/util/Vector.html" TargetMode="External"/><Relationship Id="rId614" Type="http://schemas.openxmlformats.org/officeDocument/2006/relationships/image" Target="media/image124.png"/><Relationship Id="rId211" Type="http://schemas.openxmlformats.org/officeDocument/2006/relationships/hyperlink" Target="https://docs.oracle.com/javase/8/docs/api/java/lang/String.html" TargetMode="External"/><Relationship Id="rId253" Type="http://schemas.openxmlformats.org/officeDocument/2006/relationships/hyperlink" Target="https://docs.oracle.com/javase/8/docs/api/javax/swing/JFrame.html" TargetMode="External"/><Relationship Id="rId295" Type="http://schemas.openxmlformats.org/officeDocument/2006/relationships/hyperlink" Target="https://docs.oracle.com/javase/8/docs/api/java/awt/event/MouseEvent.html" TargetMode="External"/><Relationship Id="rId309" Type="http://schemas.openxmlformats.org/officeDocument/2006/relationships/image" Target="media/image69.png"/><Relationship Id="rId460" Type="http://schemas.openxmlformats.org/officeDocument/2006/relationships/hyperlink" Target="https://docs.oracle.com/javase/8/docs/api/java/awt/event/ActionEvent.html" TargetMode="External"/><Relationship Id="rId516" Type="http://schemas.openxmlformats.org/officeDocument/2006/relationships/hyperlink" Target="https://docs.oracle.com/javase/8/docs/api/java/io/DataOutputStream.html" TargetMode="External"/><Relationship Id="rId48" Type="http://schemas.openxmlformats.org/officeDocument/2006/relationships/image" Target="media/image21.emf"/><Relationship Id="rId113" Type="http://schemas.openxmlformats.org/officeDocument/2006/relationships/image" Target="media/image40.emf"/><Relationship Id="rId320" Type="http://schemas.openxmlformats.org/officeDocument/2006/relationships/hyperlink" Target="https://docs.oracle.com/javase/8/docs/api/java/awt/Color.html" TargetMode="External"/><Relationship Id="rId558" Type="http://schemas.openxmlformats.org/officeDocument/2006/relationships/hyperlink" Target="https://docs.oracle.com/javase/8/docs/api/java/io/StreamTokenizer.html" TargetMode="External"/><Relationship Id="rId155" Type="http://schemas.openxmlformats.org/officeDocument/2006/relationships/hyperlink" Target="http://www.unicode.org" TargetMode="External"/><Relationship Id="rId197" Type="http://schemas.openxmlformats.org/officeDocument/2006/relationships/hyperlink" Target="https://docs.oracle.com/javase/8/docs/api/java/lang/String.html" TargetMode="External"/><Relationship Id="rId362" Type="http://schemas.openxmlformats.org/officeDocument/2006/relationships/hyperlink" Target="https://github.com/RobertGodin/JavaPasAPas" TargetMode="External"/><Relationship Id="rId418" Type="http://schemas.openxmlformats.org/officeDocument/2006/relationships/hyperlink" Target="https://github.com/RobertGodin/JavaPasAPas" TargetMode="External"/><Relationship Id="rId222" Type="http://schemas.openxmlformats.org/officeDocument/2006/relationships/hyperlink" Target="https://github.com/RobertGodin/JavaPasAPas" TargetMode="External"/><Relationship Id="rId264" Type="http://schemas.openxmlformats.org/officeDocument/2006/relationships/hyperlink" Target="https://docs.oracle.com/javase/8/docs/api/java/awt/Graphics.html" TargetMode="External"/><Relationship Id="rId471" Type="http://schemas.openxmlformats.org/officeDocument/2006/relationships/hyperlink" Target="https://docs.oracle.com/javase/8/docs/api/java/io/package-summary.html" TargetMode="External"/><Relationship Id="rId17" Type="http://schemas.openxmlformats.org/officeDocument/2006/relationships/oleObject" Target="embeddings/oleObject2.bin"/><Relationship Id="rId59" Type="http://schemas.openxmlformats.org/officeDocument/2006/relationships/image" Target="media/image26.emf"/><Relationship Id="rId124" Type="http://schemas.openxmlformats.org/officeDocument/2006/relationships/hyperlink" Target="https://github.com/RobertGodin/JavaPasAPas" TargetMode="External"/><Relationship Id="rId527" Type="http://schemas.openxmlformats.org/officeDocument/2006/relationships/hyperlink" Target="https://docs.oracle.com/javase/8/docs/api/java/io/InputStream.html" TargetMode="External"/><Relationship Id="rId569" Type="http://schemas.openxmlformats.org/officeDocument/2006/relationships/hyperlink" Target="https://docs.oracle.com/javase/8/docs/api/java/io/File.html" TargetMode="External"/><Relationship Id="rId70" Type="http://schemas.openxmlformats.org/officeDocument/2006/relationships/hyperlink" Target="https://docs.oracle.com/javase/8/docs/api/java/lang/String.html" TargetMode="External"/><Relationship Id="rId166" Type="http://schemas.openxmlformats.org/officeDocument/2006/relationships/hyperlink" Target="https://docs.oracle.com/javase/8/docs/api/java/lang/String.html" TargetMode="External"/><Relationship Id="rId331" Type="http://schemas.openxmlformats.org/officeDocument/2006/relationships/image" Target="media/image76.emf"/><Relationship Id="rId373" Type="http://schemas.openxmlformats.org/officeDocument/2006/relationships/oleObject" Target="embeddings/oleObject53.bin"/><Relationship Id="rId429" Type="http://schemas.openxmlformats.org/officeDocument/2006/relationships/hyperlink" Target="https://github.com/RobertGodin/JavaPasAPas/tree/master/JeuSimple" TargetMode="External"/><Relationship Id="rId580" Type="http://schemas.openxmlformats.org/officeDocument/2006/relationships/hyperlink" Target="https://github.com/RobertGodin/JavaPasAPas" TargetMode="External"/><Relationship Id="rId1" Type="http://schemas.openxmlformats.org/officeDocument/2006/relationships/customXml" Target="../customXml/item1.xml"/><Relationship Id="rId233" Type="http://schemas.openxmlformats.org/officeDocument/2006/relationships/hyperlink" Target="https://docs.oracle.com/javase/8/docs/api/javax/swing/JFrame.html" TargetMode="External"/><Relationship Id="rId440" Type="http://schemas.openxmlformats.org/officeDocument/2006/relationships/hyperlink" Target="https://docs.oracle.com/javase/8/docs/api/java/util/Vector.html" TargetMode="External"/><Relationship Id="rId28" Type="http://schemas.openxmlformats.org/officeDocument/2006/relationships/hyperlink" Target="https://adoptium.net/" TargetMode="External"/><Relationship Id="rId275" Type="http://schemas.openxmlformats.org/officeDocument/2006/relationships/image" Target="media/image65.emf"/><Relationship Id="rId300" Type="http://schemas.openxmlformats.org/officeDocument/2006/relationships/hyperlink" Target="https://docs.oracle.com/javase/8/docs/api/javax/swing/JFrame.html" TargetMode="External"/><Relationship Id="rId482" Type="http://schemas.openxmlformats.org/officeDocument/2006/relationships/hyperlink" Target="https://docs.oracle.com/javase/8/docs/api/java/io/RandomAccessFile.html" TargetMode="External"/><Relationship Id="rId538" Type="http://schemas.openxmlformats.org/officeDocument/2006/relationships/hyperlink" Target="https://docs.oracle.com/javase/8/docs/api/java/io/PrintStream.html" TargetMode="External"/><Relationship Id="rId81" Type="http://schemas.openxmlformats.org/officeDocument/2006/relationships/oleObject" Target="embeddings/oleObject14.bin"/><Relationship Id="rId135" Type="http://schemas.openxmlformats.org/officeDocument/2006/relationships/image" Target="media/image46.emf"/><Relationship Id="rId177" Type="http://schemas.openxmlformats.org/officeDocument/2006/relationships/hyperlink" Target="https://docs.oracle.com/javase/8/docs/api/java/lang/String.html" TargetMode="External"/><Relationship Id="rId342" Type="http://schemas.openxmlformats.org/officeDocument/2006/relationships/oleObject" Target="embeddings/oleObject46.bin"/><Relationship Id="rId384" Type="http://schemas.openxmlformats.org/officeDocument/2006/relationships/hyperlink" Target="https://docs.oracle.com/javase/8/docs/api/javax/swing/JPanel.html" TargetMode="External"/><Relationship Id="rId591" Type="http://schemas.openxmlformats.org/officeDocument/2006/relationships/hyperlink" Target="https://docs.oracle.com/javase/8/docs/api/java/lang/Object.html" TargetMode="External"/><Relationship Id="rId605" Type="http://schemas.openxmlformats.org/officeDocument/2006/relationships/image" Target="media/image115.png"/><Relationship Id="rId202" Type="http://schemas.openxmlformats.org/officeDocument/2006/relationships/hyperlink" Target="https://docs.oracle.com/javase/8/docs/api/java/lang/String.html" TargetMode="External"/><Relationship Id="rId244" Type="http://schemas.openxmlformats.org/officeDocument/2006/relationships/hyperlink" Target="https://docs.oracle.com/javase/8/docs/api/javax/swing/JFrame.html" TargetMode="External"/><Relationship Id="rId39" Type="http://schemas.openxmlformats.org/officeDocument/2006/relationships/image" Target="media/image15.png"/><Relationship Id="rId286" Type="http://schemas.openxmlformats.org/officeDocument/2006/relationships/hyperlink" Target="https://docs.oracle.com/javase/8/docs/api/java/awt/event/MouseEvent.html" TargetMode="External"/><Relationship Id="rId451" Type="http://schemas.openxmlformats.org/officeDocument/2006/relationships/hyperlink" Target="https://docs.oracle.com/javase/8/docs/api/java/util/Iterator.html" TargetMode="External"/><Relationship Id="rId493" Type="http://schemas.openxmlformats.org/officeDocument/2006/relationships/hyperlink" Target="https://docs.oracle.com/javase/8/docs/api/java/io/FileInputStream.html" TargetMode="External"/><Relationship Id="rId507" Type="http://schemas.openxmlformats.org/officeDocument/2006/relationships/hyperlink" Target="https://docs.oracle.com/javase/8/docs/api/java/io/InputStream.html" TargetMode="External"/><Relationship Id="rId549" Type="http://schemas.openxmlformats.org/officeDocument/2006/relationships/hyperlink" Target="https://github.com/RobertGodin/JavaPasAPas" TargetMode="External"/><Relationship Id="rId50" Type="http://schemas.openxmlformats.org/officeDocument/2006/relationships/image" Target="media/image23.emf"/><Relationship Id="rId104" Type="http://schemas.openxmlformats.org/officeDocument/2006/relationships/image" Target="media/image36.png"/><Relationship Id="rId146" Type="http://schemas.openxmlformats.org/officeDocument/2006/relationships/oleObject" Target="embeddings/oleObject24.bin"/><Relationship Id="rId188" Type="http://schemas.openxmlformats.org/officeDocument/2006/relationships/image" Target="media/image56.emf"/><Relationship Id="rId311" Type="http://schemas.openxmlformats.org/officeDocument/2006/relationships/oleObject" Target="embeddings/oleObject36.bin"/><Relationship Id="rId353" Type="http://schemas.openxmlformats.org/officeDocument/2006/relationships/oleObject" Target="embeddings/oleObject50.bin"/><Relationship Id="rId395" Type="http://schemas.openxmlformats.org/officeDocument/2006/relationships/hyperlink" Target="https://docs.oracle.com/javase/8/docs/api/javax/swing/JFrame.html" TargetMode="External"/><Relationship Id="rId409" Type="http://schemas.openxmlformats.org/officeDocument/2006/relationships/image" Target="media/image98.png"/><Relationship Id="rId560" Type="http://schemas.openxmlformats.org/officeDocument/2006/relationships/hyperlink" Target="https://github.com/RobertGodin/JavaPasAPas" TargetMode="External"/><Relationship Id="rId92" Type="http://schemas.openxmlformats.org/officeDocument/2006/relationships/hyperlink" Target="https://docs.oracle.com/javase/8/docs/api/java/lang/String.html" TargetMode="External"/><Relationship Id="rId213" Type="http://schemas.openxmlformats.org/officeDocument/2006/relationships/hyperlink" Target="https://docs.oracle.com/javase/8/docs/api/java/lang/String.html" TargetMode="External"/><Relationship Id="rId420" Type="http://schemas.openxmlformats.org/officeDocument/2006/relationships/hyperlink" Target="https://github.com/RobertGodin/JavaPasAPas" TargetMode="External"/><Relationship Id="rId616" Type="http://schemas.openxmlformats.org/officeDocument/2006/relationships/image" Target="media/image126.png"/><Relationship Id="rId255" Type="http://schemas.openxmlformats.org/officeDocument/2006/relationships/hyperlink" Target="https://docs.oracle.com/javase/8/docs/api/javax/swing/JFrame.html" TargetMode="External"/><Relationship Id="rId297" Type="http://schemas.openxmlformats.org/officeDocument/2006/relationships/hyperlink" Target="https://docs.oracle.com/javase/8/docs/api/java/awt/event/MouseEvent.html" TargetMode="External"/><Relationship Id="rId462" Type="http://schemas.openxmlformats.org/officeDocument/2006/relationships/hyperlink" Target="https://docs.oracle.com/javase/8/docs/api/java/awt/event/MouseListener.html" TargetMode="External"/><Relationship Id="rId518" Type="http://schemas.openxmlformats.org/officeDocument/2006/relationships/hyperlink" Target="https://docs.oracle.com/javase/8/docs/api/java/io/DataOutputStream.html" TargetMode="External"/><Relationship Id="rId115" Type="http://schemas.openxmlformats.org/officeDocument/2006/relationships/image" Target="media/image41.emf"/><Relationship Id="rId157" Type="http://schemas.openxmlformats.org/officeDocument/2006/relationships/hyperlink" Target="https://docs.oracle.com/javase/8/docs/api/java/lang/String.html" TargetMode="External"/><Relationship Id="rId322" Type="http://schemas.openxmlformats.org/officeDocument/2006/relationships/hyperlink" Target="https://docs.oracle.com/javase/8/docs/api/java/awt/Color.html" TargetMode="External"/><Relationship Id="rId364" Type="http://schemas.openxmlformats.org/officeDocument/2006/relationships/image" Target="media/image88.png"/><Relationship Id="rId61" Type="http://schemas.openxmlformats.org/officeDocument/2006/relationships/image" Target="media/image27.png"/><Relationship Id="rId199" Type="http://schemas.openxmlformats.org/officeDocument/2006/relationships/hyperlink" Target="https://docs.oracle.com/javase/8/docs/api/java/lang/String.html" TargetMode="External"/><Relationship Id="rId571" Type="http://schemas.openxmlformats.org/officeDocument/2006/relationships/hyperlink" Target="https://docs.oracle.com/javase/8/docs/api/java/io/File.html" TargetMode="External"/><Relationship Id="rId19" Type="http://schemas.openxmlformats.org/officeDocument/2006/relationships/oleObject" Target="embeddings/oleObject3.bin"/><Relationship Id="rId224" Type="http://schemas.openxmlformats.org/officeDocument/2006/relationships/hyperlink" Target="https://docs.oracle.com/javase/8/docs/api/javax/swing/JFrame.html" TargetMode="External"/><Relationship Id="rId266" Type="http://schemas.openxmlformats.org/officeDocument/2006/relationships/image" Target="media/image62.png"/><Relationship Id="rId431" Type="http://schemas.openxmlformats.org/officeDocument/2006/relationships/hyperlink" Target="https://docs.oracle.com/javase/8/docs/api/java/util/Vector.html" TargetMode="External"/><Relationship Id="rId473" Type="http://schemas.openxmlformats.org/officeDocument/2006/relationships/hyperlink" Target="https://docs.oracle.com/javase/8/docs/api/java/io/InputStream.html" TargetMode="External"/><Relationship Id="rId529" Type="http://schemas.openxmlformats.org/officeDocument/2006/relationships/hyperlink" Target="https://docs.oracle.com/javase/8/docs/api/java/io/OutputStream.html" TargetMode="External"/><Relationship Id="rId30" Type="http://schemas.openxmlformats.org/officeDocument/2006/relationships/hyperlink" Target="http://www.oracle.com/technetwork/java/javase/downloads/index.html" TargetMode="External"/><Relationship Id="rId126" Type="http://schemas.openxmlformats.org/officeDocument/2006/relationships/hyperlink" Target="https://github.com/RobertGodin/JavaPasAPas" TargetMode="External"/><Relationship Id="rId168" Type="http://schemas.openxmlformats.org/officeDocument/2006/relationships/oleObject" Target="embeddings/oleObject26.bin"/><Relationship Id="rId333" Type="http://schemas.openxmlformats.org/officeDocument/2006/relationships/image" Target="media/image77.emf"/><Relationship Id="rId540" Type="http://schemas.openxmlformats.org/officeDocument/2006/relationships/hyperlink" Target="https://docs.oracle.com/javase/8/docs/api/java/lang/Integer.html" TargetMode="External"/><Relationship Id="rId72" Type="http://schemas.openxmlformats.org/officeDocument/2006/relationships/image" Target="media/image29.emf"/><Relationship Id="rId375" Type="http://schemas.openxmlformats.org/officeDocument/2006/relationships/oleObject" Target="embeddings/oleObject54.bin"/><Relationship Id="rId582" Type="http://schemas.openxmlformats.org/officeDocument/2006/relationships/hyperlink" Target="https://docs.oracle.com/javase/8/docs/api/java/io/ObjectOutputStream.html" TargetMode="External"/><Relationship Id="rId3" Type="http://schemas.openxmlformats.org/officeDocument/2006/relationships/styles" Target="styles.xml"/><Relationship Id="rId235" Type="http://schemas.openxmlformats.org/officeDocument/2006/relationships/hyperlink" Target="https://docs.oracle.com/javase/8/docs/api/javax/swing/JFrame.html" TargetMode="External"/><Relationship Id="rId277" Type="http://schemas.openxmlformats.org/officeDocument/2006/relationships/hyperlink" Target="https://docs.oracle.com/javase/8/docs/api/java/awt/Graphics.html" TargetMode="External"/><Relationship Id="rId400" Type="http://schemas.openxmlformats.org/officeDocument/2006/relationships/oleObject" Target="embeddings/oleObject56.bin"/><Relationship Id="rId442" Type="http://schemas.openxmlformats.org/officeDocument/2006/relationships/hyperlink" Target="https://docs.oracle.com/javase/8/docs/api/java/util/Vector.html" TargetMode="External"/><Relationship Id="rId484" Type="http://schemas.openxmlformats.org/officeDocument/2006/relationships/hyperlink" Target="https://docs.oracle.com/javase/8/docs/api/java/io/OutputStream.html" TargetMode="External"/><Relationship Id="rId137" Type="http://schemas.openxmlformats.org/officeDocument/2006/relationships/image" Target="media/image47.emf"/><Relationship Id="rId302" Type="http://schemas.openxmlformats.org/officeDocument/2006/relationships/hyperlink" Target="https://docs.oracle.com/javase/8/docs/api/java/awt/event/MouseListener.html" TargetMode="External"/><Relationship Id="rId344" Type="http://schemas.openxmlformats.org/officeDocument/2006/relationships/oleObject" Target="embeddings/oleObject47.bin"/><Relationship Id="rId41" Type="http://schemas.openxmlformats.org/officeDocument/2006/relationships/hyperlink" Target="https://github.com/RobertGodin/JavaPasAPas" TargetMode="External"/><Relationship Id="rId83" Type="http://schemas.openxmlformats.org/officeDocument/2006/relationships/oleObject" Target="embeddings/oleObject15.bin"/><Relationship Id="rId179" Type="http://schemas.openxmlformats.org/officeDocument/2006/relationships/hyperlink" Target="https://docs.oracle.com/javase/8/docs/api/" TargetMode="External"/><Relationship Id="rId386" Type="http://schemas.openxmlformats.org/officeDocument/2006/relationships/hyperlink" Target="https://docs.oracle.com/javase/8/docs/api/javax/swing/JPanel.html" TargetMode="External"/><Relationship Id="rId551" Type="http://schemas.openxmlformats.org/officeDocument/2006/relationships/hyperlink" Target="https://docs.oracle.com/javase/8/docs/api/java/io/PrintWriter.html" TargetMode="External"/><Relationship Id="rId593" Type="http://schemas.openxmlformats.org/officeDocument/2006/relationships/hyperlink" Target="https://docs.oracle.com/javase/8/docs/api/java/lang/Object.html" TargetMode="External"/><Relationship Id="rId607" Type="http://schemas.openxmlformats.org/officeDocument/2006/relationships/image" Target="media/image117.png"/><Relationship Id="rId190" Type="http://schemas.openxmlformats.org/officeDocument/2006/relationships/hyperlink" Target="https://docs.oracle.com/javase/8/docs/api/java/lang/String.html" TargetMode="External"/><Relationship Id="rId204" Type="http://schemas.openxmlformats.org/officeDocument/2006/relationships/hyperlink" Target="https://docs.oracle.com/javase/8/docs/api/java/lang/String.html" TargetMode="External"/><Relationship Id="rId246" Type="http://schemas.openxmlformats.org/officeDocument/2006/relationships/hyperlink" Target="https://docs.oracle.com/javase/8/docs/api/java/awt/Graphics.html" TargetMode="External"/><Relationship Id="rId288" Type="http://schemas.openxmlformats.org/officeDocument/2006/relationships/hyperlink" Target="https://docs.oracle.com/javase/8/docs/api/java/awt/event/MouseListener.html" TargetMode="External"/><Relationship Id="rId411" Type="http://schemas.openxmlformats.org/officeDocument/2006/relationships/hyperlink" Target="https://github.com/RobertGodin/JavaPasAPas" TargetMode="External"/><Relationship Id="rId453" Type="http://schemas.openxmlformats.org/officeDocument/2006/relationships/hyperlink" Target="https://docs.oracle.com/javase/8/docs/api/java/util/Vector.html" TargetMode="External"/><Relationship Id="rId509" Type="http://schemas.openxmlformats.org/officeDocument/2006/relationships/hyperlink" Target="https://docs.oracle.com/javase/8/docs/api/java/io/DataInputStream.html" TargetMode="External"/><Relationship Id="rId106" Type="http://schemas.openxmlformats.org/officeDocument/2006/relationships/oleObject" Target="embeddings/oleObject16.bin"/><Relationship Id="rId313" Type="http://schemas.openxmlformats.org/officeDocument/2006/relationships/image" Target="media/image72.emf"/><Relationship Id="rId495" Type="http://schemas.openxmlformats.org/officeDocument/2006/relationships/hyperlink" Target="https://docs.oracle.com/javase/8/docs/api/java/io/FileInputStream.html" TargetMode="External"/><Relationship Id="rId10" Type="http://schemas.openxmlformats.org/officeDocument/2006/relationships/header" Target="header1.xml"/><Relationship Id="rId52" Type="http://schemas.openxmlformats.org/officeDocument/2006/relationships/image" Target="media/image24.emf"/><Relationship Id="rId94" Type="http://schemas.openxmlformats.org/officeDocument/2006/relationships/hyperlink" Target="https://docs.oracle.com/javase/8/docs/api/java/lang/String.html" TargetMode="External"/><Relationship Id="rId148" Type="http://schemas.openxmlformats.org/officeDocument/2006/relationships/hyperlink" Target="https://github.com/RobertGodin/JavaPasAPas" TargetMode="External"/><Relationship Id="rId355" Type="http://schemas.openxmlformats.org/officeDocument/2006/relationships/oleObject" Target="embeddings/oleObject51.bin"/><Relationship Id="rId397" Type="http://schemas.openxmlformats.org/officeDocument/2006/relationships/hyperlink" Target="https://docs.oracle.com/javase/8/docs/api/javax/swing/JPanel.html" TargetMode="External"/><Relationship Id="rId520" Type="http://schemas.openxmlformats.org/officeDocument/2006/relationships/hyperlink" Target="https://github.com/RobertGodin/JavaPasAPas" TargetMode="External"/><Relationship Id="rId562" Type="http://schemas.openxmlformats.org/officeDocument/2006/relationships/hyperlink" Target="https://www.w3.org/DOM/" TargetMode="External"/><Relationship Id="rId618" Type="http://schemas.openxmlformats.org/officeDocument/2006/relationships/hyperlink" Target="https://github.com/RobertGodin/JavaPasAPas" TargetMode="External"/><Relationship Id="rId215" Type="http://schemas.openxmlformats.org/officeDocument/2006/relationships/hyperlink" Target="https://docs.oracle.com/javase/8/docs/api/java/lang/String.html" TargetMode="External"/><Relationship Id="rId257" Type="http://schemas.openxmlformats.org/officeDocument/2006/relationships/hyperlink" Target="https://docs.oracle.com/javase/8/docs/api/java/awt/Color.html" TargetMode="External"/><Relationship Id="rId422" Type="http://schemas.openxmlformats.org/officeDocument/2006/relationships/hyperlink" Target="https://github.com/RobertGodin/JavaPasAPas" TargetMode="External"/><Relationship Id="rId464" Type="http://schemas.openxmlformats.org/officeDocument/2006/relationships/hyperlink" Target="https://docs.oracle.com/javase/8/docs/api/javax/swing/JPanel.html" TargetMode="External"/><Relationship Id="rId299" Type="http://schemas.openxmlformats.org/officeDocument/2006/relationships/hyperlink" Target="https://docs.oracle.com/javase/8/docs/api/java/awt/event/MouseEvent.html" TargetMode="External"/><Relationship Id="rId63" Type="http://schemas.openxmlformats.org/officeDocument/2006/relationships/oleObject" Target="embeddings/oleObject10.bin"/><Relationship Id="rId159" Type="http://schemas.openxmlformats.org/officeDocument/2006/relationships/hyperlink" Target="https://docs.oracle.com/javase/8/docs/api/java/lang/String.html" TargetMode="External"/><Relationship Id="rId366" Type="http://schemas.openxmlformats.org/officeDocument/2006/relationships/image" Target="media/image89.png"/><Relationship Id="rId573" Type="http://schemas.openxmlformats.org/officeDocument/2006/relationships/hyperlink" Target="https://docs.oracle.com/javase/8/docs/api/java/io/File.html" TargetMode="External"/><Relationship Id="rId226" Type="http://schemas.openxmlformats.org/officeDocument/2006/relationships/image" Target="media/image59.emf"/><Relationship Id="rId433" Type="http://schemas.openxmlformats.org/officeDocument/2006/relationships/hyperlink" Target="https://docs.oracle.com/javase/8/docs/api/java/util/Vector.html" TargetMode="External"/><Relationship Id="rId74" Type="http://schemas.openxmlformats.org/officeDocument/2006/relationships/image" Target="media/image30.emf"/><Relationship Id="rId377" Type="http://schemas.openxmlformats.org/officeDocument/2006/relationships/hyperlink" Target="https://github.com/RobertGodin/JavaPasAPas" TargetMode="External"/><Relationship Id="rId500" Type="http://schemas.openxmlformats.org/officeDocument/2006/relationships/hyperlink" Target="https://docs.oracle.com/javase/8/docs/api/java/io/FileOutputStream.html" TargetMode="External"/><Relationship Id="rId584" Type="http://schemas.openxmlformats.org/officeDocument/2006/relationships/hyperlink" Target="https://docs.oracle.com/javase/8/docs/api/java/io/ObjectOutputStream.html" TargetMode="External"/><Relationship Id="rId5" Type="http://schemas.openxmlformats.org/officeDocument/2006/relationships/webSettings" Target="webSettings.xml"/><Relationship Id="rId237" Type="http://schemas.openxmlformats.org/officeDocument/2006/relationships/hyperlink" Target="https://docs.oracle.com/javase/8/docs/api/javax/swing/JFrame.html" TargetMode="External"/><Relationship Id="rId444" Type="http://schemas.openxmlformats.org/officeDocument/2006/relationships/hyperlink" Target="https://docs.oracle.com/javase/8/docs/api/java/util/Iterator.html" TargetMode="External"/><Relationship Id="rId290" Type="http://schemas.openxmlformats.org/officeDocument/2006/relationships/hyperlink" Target="https://docs.oracle.com/javase/8/docs/api/java/awt/event/MouseListener.html" TargetMode="External"/><Relationship Id="rId304" Type="http://schemas.openxmlformats.org/officeDocument/2006/relationships/hyperlink" Target="https://github.com/RobertGodin/JavaPasAPas" TargetMode="External"/><Relationship Id="rId388" Type="http://schemas.openxmlformats.org/officeDocument/2006/relationships/hyperlink" Target="https://docs.oracle.com/javase/8/docs/api/javax/swing/JPanel.html" TargetMode="External"/><Relationship Id="rId511" Type="http://schemas.openxmlformats.org/officeDocument/2006/relationships/hyperlink" Target="https://docs.oracle.com/javase/8/docs/api/java/io/ObjectInputStream.html" TargetMode="External"/><Relationship Id="rId609" Type="http://schemas.openxmlformats.org/officeDocument/2006/relationships/image" Target="media/image119.png"/><Relationship Id="rId85" Type="http://schemas.openxmlformats.org/officeDocument/2006/relationships/hyperlink" Target="https://docs.oracle.com/javase/8/docs/api/java/lang/String.html" TargetMode="External"/><Relationship Id="rId150" Type="http://schemas.openxmlformats.org/officeDocument/2006/relationships/hyperlink" Target="https://github.com/RobertGodin/JavaPasAPas" TargetMode="External"/><Relationship Id="rId595" Type="http://schemas.openxmlformats.org/officeDocument/2006/relationships/hyperlink" Target="https://github.com/RobertGodin/JavaPasAPas" TargetMode="External"/><Relationship Id="rId248" Type="http://schemas.openxmlformats.org/officeDocument/2006/relationships/hyperlink" Target="https://docs.oracle.com/javase/8/docs/api/java/awt/Graphics.html" TargetMode="External"/><Relationship Id="rId455" Type="http://schemas.openxmlformats.org/officeDocument/2006/relationships/hyperlink" Target="https://docs.oracle.com/javase/8/docs/api/java/util/Iterator.html" TargetMode="External"/><Relationship Id="rId12" Type="http://schemas.openxmlformats.org/officeDocument/2006/relationships/header" Target="header2.xml"/><Relationship Id="rId108" Type="http://schemas.openxmlformats.org/officeDocument/2006/relationships/hyperlink" Target="https://docs.oracle.com/javase/8/docs/api/java/util/Scanner.html" TargetMode="External"/><Relationship Id="rId315" Type="http://schemas.openxmlformats.org/officeDocument/2006/relationships/hyperlink" Target="https://github.com/RobertGodin/JavaPasAPas" TargetMode="External"/><Relationship Id="rId522" Type="http://schemas.openxmlformats.org/officeDocument/2006/relationships/hyperlink" Target="https://docs.oracle.com/javase/8/docs/api/java/io/FileOutputStream.html" TargetMode="External"/><Relationship Id="rId96" Type="http://schemas.openxmlformats.org/officeDocument/2006/relationships/image" Target="media/image34.emf"/><Relationship Id="rId161" Type="http://schemas.openxmlformats.org/officeDocument/2006/relationships/hyperlink" Target="https://docs.oracle.com/javase/8/docs/api/java/lang/String.html" TargetMode="External"/><Relationship Id="rId399" Type="http://schemas.openxmlformats.org/officeDocument/2006/relationships/image" Target="media/image97.png"/><Relationship Id="rId259" Type="http://schemas.openxmlformats.org/officeDocument/2006/relationships/hyperlink" Target="https://docs.oracle.com/javase/8/docs/api/java/awt/Color.html" TargetMode="External"/><Relationship Id="rId466" Type="http://schemas.openxmlformats.org/officeDocument/2006/relationships/hyperlink" Target="https://github.com/RobertGodin/JavaPasAPas/tree/master/JeuSimple" TargetMode="External"/><Relationship Id="rId23" Type="http://schemas.openxmlformats.org/officeDocument/2006/relationships/hyperlink" Target="https://fr.wikipedia.org/wiki/Pr&#233;fixes_du_Syst&#232;me_international_d%27unit&#233;s" TargetMode="External"/><Relationship Id="rId119" Type="http://schemas.openxmlformats.org/officeDocument/2006/relationships/hyperlink" Target="https://github.com/RobertGodin/JavaPasAPas" TargetMode="External"/><Relationship Id="rId326" Type="http://schemas.openxmlformats.org/officeDocument/2006/relationships/oleObject" Target="embeddings/oleObject38.bin"/><Relationship Id="rId533" Type="http://schemas.openxmlformats.org/officeDocument/2006/relationships/image" Target="media/image109.png"/><Relationship Id="rId172" Type="http://schemas.openxmlformats.org/officeDocument/2006/relationships/hyperlink" Target="https://docs.oracle.com/javase/8/docs/api/java/lang/String.html" TargetMode="External"/><Relationship Id="rId477" Type="http://schemas.openxmlformats.org/officeDocument/2006/relationships/hyperlink" Target="https://docs.oracle.com/javase/8/docs/api/java/io/OutputStream.html" TargetMode="External"/><Relationship Id="rId600" Type="http://schemas.openxmlformats.org/officeDocument/2006/relationships/oleObject" Target="embeddings/oleObject61.bin"/><Relationship Id="rId337" Type="http://schemas.openxmlformats.org/officeDocument/2006/relationships/image" Target="media/image79.emf"/><Relationship Id="rId34" Type="http://schemas.openxmlformats.org/officeDocument/2006/relationships/image" Target="media/image10.png"/><Relationship Id="rId544" Type="http://schemas.openxmlformats.org/officeDocument/2006/relationships/hyperlink" Target="https://docs.oracle.com/javase/8/docs/api/java/io/Reader.html" TargetMode="External"/><Relationship Id="rId183" Type="http://schemas.openxmlformats.org/officeDocument/2006/relationships/hyperlink" Target="https://docs.oracle.com/javase/8/docs/api/java/lang/String.html" TargetMode="External"/><Relationship Id="rId390" Type="http://schemas.openxmlformats.org/officeDocument/2006/relationships/oleObject" Target="embeddings/oleObject55.bin"/><Relationship Id="rId404" Type="http://schemas.openxmlformats.org/officeDocument/2006/relationships/hyperlink" Target="https://docs.oracle.com/javase/8/docs/api/javax/swing/JPanel.html" TargetMode="External"/><Relationship Id="rId611" Type="http://schemas.openxmlformats.org/officeDocument/2006/relationships/image" Target="media/image121.png"/><Relationship Id="rId250" Type="http://schemas.openxmlformats.org/officeDocument/2006/relationships/hyperlink" Target="https://docs.oracle.com/javase/8/docs/api/java/awt/Graphics.html" TargetMode="External"/><Relationship Id="rId488" Type="http://schemas.openxmlformats.org/officeDocument/2006/relationships/hyperlink" Target="https://docs.oracle.com/javase/8/docs/api/java/io/FileInputStream.html" TargetMode="External"/><Relationship Id="rId45" Type="http://schemas.openxmlformats.org/officeDocument/2006/relationships/image" Target="media/image20.emf"/><Relationship Id="rId110" Type="http://schemas.openxmlformats.org/officeDocument/2006/relationships/image" Target="media/image38.png"/><Relationship Id="rId348" Type="http://schemas.openxmlformats.org/officeDocument/2006/relationships/oleObject" Target="embeddings/oleObject48.bin"/><Relationship Id="rId555" Type="http://schemas.openxmlformats.org/officeDocument/2006/relationships/hyperlink" Target="https://docs.oracle.com/javase/8/docs/api/java/io/StreamTokenizer.html" TargetMode="External"/><Relationship Id="rId194" Type="http://schemas.openxmlformats.org/officeDocument/2006/relationships/hyperlink" Target="https://docs.oracle.com/javase/8/docs/api/java/lang/String.html" TargetMode="External"/><Relationship Id="rId208" Type="http://schemas.openxmlformats.org/officeDocument/2006/relationships/hyperlink" Target="https://docs.oracle.com/javase/8/docs/api/java/lang/String.html" TargetMode="External"/><Relationship Id="rId415" Type="http://schemas.openxmlformats.org/officeDocument/2006/relationships/hyperlink" Target="https://github.com/RobertGodin/JavaPasAPas" TargetMode="External"/><Relationship Id="rId622" Type="http://schemas.microsoft.com/office/2011/relationships/people" Target="people.xml"/><Relationship Id="rId261" Type="http://schemas.openxmlformats.org/officeDocument/2006/relationships/hyperlink" Target="https://docs.oracle.com/javase/8/docs/api/java/awt/Color.html" TargetMode="External"/><Relationship Id="rId499" Type="http://schemas.openxmlformats.org/officeDocument/2006/relationships/hyperlink" Target="https://docs.oracle.com/javase/8/docs/api/java/io/FileOutputStream.html" TargetMode="External"/><Relationship Id="rId56" Type="http://schemas.openxmlformats.org/officeDocument/2006/relationships/hyperlink" Target="https://docs.oracle.com/javase/8/docs/api/javax/swing/JOptionPane.html" TargetMode="External"/><Relationship Id="rId359" Type="http://schemas.openxmlformats.org/officeDocument/2006/relationships/hyperlink" Target="https://github.com/RobertGodin/JavaPasAPas" TargetMode="External"/><Relationship Id="rId566" Type="http://schemas.openxmlformats.org/officeDocument/2006/relationships/hyperlink" Target="https://docs.oracle.com/javase/8/docs/api/org/w3c/dom/Node.html" TargetMode="External"/><Relationship Id="rId121" Type="http://schemas.openxmlformats.org/officeDocument/2006/relationships/oleObject" Target="embeddings/oleObject19.bin"/><Relationship Id="rId219" Type="http://schemas.openxmlformats.org/officeDocument/2006/relationships/hyperlink" Target="https://docs.oracle.com/javase/8/docs/api/java/lang/String.html" TargetMode="External"/><Relationship Id="rId426" Type="http://schemas.openxmlformats.org/officeDocument/2006/relationships/image" Target="media/image100.emf"/><Relationship Id="rId67" Type="http://schemas.openxmlformats.org/officeDocument/2006/relationships/hyperlink" Target="https://docs.oracle.com/javase/8/docs/api/javax/swing/JOptionPane.html" TargetMode="External"/><Relationship Id="rId272" Type="http://schemas.openxmlformats.org/officeDocument/2006/relationships/hyperlink" Target="https://github.com/RobertGodin/JavaPasAPas" TargetMode="External"/><Relationship Id="rId577" Type="http://schemas.openxmlformats.org/officeDocument/2006/relationships/hyperlink" Target="https://github.com/RobertGodin/JavaPasAPas" TargetMode="External"/><Relationship Id="rId132" Type="http://schemas.openxmlformats.org/officeDocument/2006/relationships/hyperlink" Target="https://github.com/RobertGodin/JavaPasAPas"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RobertGodin/JavaPasAPas" TargetMode="External"/><Relationship Id="rId1" Type="http://schemas.openxmlformats.org/officeDocument/2006/relationships/hyperlink" Target="https://fr.wikipedia.org/wiki/M&#233;moire_cach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Mod&#232;les\Autres%20documents\MANUEL.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F3CA7-FC2E-6C42-A0F0-4991A6AA7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 Files\Microsoft Office\Modèles\Autres documents\MANUEL.DOT</Template>
  <TotalTime>56</TotalTime>
  <Pages>230</Pages>
  <Words>74367</Words>
  <Characters>409023</Characters>
  <Application>Microsoft Office Word</Application>
  <DocSecurity>0</DocSecurity>
  <Lines>3408</Lines>
  <Paragraphs>964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Java pas à pas</vt:lpstr>
      <vt:lpstr>Java pas à pas</vt:lpstr>
    </vt:vector>
  </TitlesOfParts>
  <Company/>
  <LinksUpToDate>false</LinksUpToDate>
  <CharactersWithSpaces>482426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pas à pas</dc:title>
  <dc:subject/>
  <dc:creator>Godin, Robert</dc:creator>
  <cp:keywords/>
  <cp:lastModifiedBy>Lemire, Daniel</cp:lastModifiedBy>
  <cp:revision>20</cp:revision>
  <cp:lastPrinted>2022-09-09T14:30:00Z</cp:lastPrinted>
  <dcterms:created xsi:type="dcterms:W3CDTF">2022-09-09T14:30:00Z</dcterms:created>
  <dcterms:modified xsi:type="dcterms:W3CDTF">2023-12-28T15:31:00Z</dcterms:modified>
</cp:coreProperties>
</file>